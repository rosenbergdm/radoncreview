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sz w:val="18"/>
                <w:szCs w:val="18"/>
                <w:rtl w:val="0"/>
              </w:rPr>
              <w:t xml:space="preserve"> | </w:t>
            </w:r>
            <w:hyperlink r:id="rId8">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b w:val="1"/>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sz w:val="18"/>
                  <w:szCs w:val="18"/>
                  <w:rtl w:val="0"/>
                </w:rPr>
                <w:t xml:space="preserve">GU</w:t>
              </w:r>
            </w:hyperlink>
            <w:r w:rsidDel="00000000" w:rsidR="00000000" w:rsidRPr="00000000">
              <w:rPr>
                <w:sz w:val="18"/>
                <w:szCs w:val="18"/>
                <w:rtl w:val="0"/>
              </w:rPr>
              <w:t xml:space="preserve"> |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tc>
      </w:tr>
    </w:tbl>
    <w:p w:rsidR="00000000" w:rsidDel="00000000" w:rsidP="00000000" w:rsidRDefault="00000000" w:rsidRPr="00000000" w14:paraId="00000006">
      <w:pPr>
        <w:rPr/>
      </w:pPr>
      <w:r w:rsidDel="00000000" w:rsidR="00000000" w:rsidRPr="00000000">
        <w:rPr>
          <w:rtl w:val="0"/>
        </w:rPr>
        <w:t xml:space="preserve">See NCTN Trial Portfolios by Disease Site: [</w:t>
      </w:r>
      <w:hyperlink r:id="rId21">
        <w:r w:rsidDel="00000000" w:rsidR="00000000" w:rsidRPr="00000000">
          <w:rPr>
            <w:rtl w:val="0"/>
          </w:rPr>
          <w:t xml:space="preserve">Brain</w:t>
        </w:r>
      </w:hyperlink>
      <w:r w:rsidDel="00000000" w:rsidR="00000000" w:rsidRPr="00000000">
        <w:rPr>
          <w:rtl w:val="0"/>
        </w:rPr>
        <w:t xml:space="preserve">]. </w:t>
      </w:r>
    </w:p>
    <w:p w:rsidR="00000000" w:rsidDel="00000000" w:rsidP="00000000" w:rsidRDefault="00000000" w:rsidRPr="00000000" w14:paraId="00000007">
      <w:pPr>
        <w:pStyle w:val="Heading1"/>
        <w:jc w:val="center"/>
        <w:rPr/>
      </w:pPr>
      <w:bookmarkStart w:colFirst="0" w:colLast="0" w:name="_dtyy1oq7ungd" w:id="0"/>
      <w:bookmarkEnd w:id="0"/>
      <w:r w:rsidDel="00000000" w:rsidR="00000000" w:rsidRPr="00000000">
        <w:rPr>
          <w:rtl w:val="0"/>
        </w:rPr>
        <w:t xml:space="preserve">CNS and Peds</w:t>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615"/>
        <w:gridCol w:w="3885"/>
        <w:tblGridChange w:id="0">
          <w:tblGrid>
            <w:gridCol w:w="3300"/>
            <w:gridCol w:w="3615"/>
            <w:gridCol w:w="3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8">
            <w:pPr>
              <w:rPr>
                <w:b w:val="1"/>
              </w:rPr>
            </w:pPr>
            <w:hyperlink w:anchor="_5l04rkwv4f48">
              <w:r w:rsidDel="00000000" w:rsidR="00000000" w:rsidRPr="00000000">
                <w:rPr>
                  <w:b w:val="1"/>
                  <w:sz w:val="28"/>
                  <w:szCs w:val="28"/>
                  <w:u w:val="single"/>
                  <w:rtl w:val="0"/>
                </w:rPr>
                <w:t xml:space="preserve">Central Nervous System</w:t>
              </w:r>
            </w:hyperlink>
            <w:hyperlink w:anchor="_5l04rkwv4f48">
              <w:r w:rsidDel="00000000" w:rsidR="00000000" w:rsidRPr="00000000">
                <w:rPr>
                  <w:b w:val="1"/>
                  <w:sz w:val="28"/>
                  <w:szCs w:val="28"/>
                  <w:rtl w:val="0"/>
                </w:rPr>
                <w:t xml:space="preserve"> </w:t>
                <w:br w:type="textWrapping"/>
              </w:r>
            </w:hyperlink>
            <w:hyperlink w:anchor="_5l04rkwv4f48">
              <w:r w:rsidDel="00000000" w:rsidR="00000000" w:rsidRPr="00000000">
                <w:rPr>
                  <w:b w:val="1"/>
                  <w:rtl w:val="0"/>
                </w:rPr>
                <w:t xml:space="preserve">General</w:t>
              </w:r>
            </w:hyperlink>
            <w:r w:rsidDel="00000000" w:rsidR="00000000" w:rsidRPr="00000000">
              <w:rPr>
                <w:rtl w:val="0"/>
              </w:rPr>
            </w:r>
          </w:p>
          <w:p w:rsidR="00000000" w:rsidDel="00000000" w:rsidP="00000000" w:rsidRDefault="00000000" w:rsidRPr="00000000" w14:paraId="00000009">
            <w:pPr>
              <w:ind w:left="360" w:firstLine="0"/>
              <w:rPr/>
            </w:pPr>
            <w:hyperlink w:anchor="_kkd7gcn4f7h5">
              <w:r w:rsidDel="00000000" w:rsidR="00000000" w:rsidRPr="00000000">
                <w:rPr>
                  <w:rtl w:val="0"/>
                </w:rPr>
                <w:t xml:space="preserve">Eye and Orbit Tumors</w:t>
              </w:r>
            </w:hyperlink>
            <w:r w:rsidDel="00000000" w:rsidR="00000000" w:rsidRPr="00000000">
              <w:rPr>
                <w:rtl w:val="0"/>
              </w:rPr>
            </w:r>
          </w:p>
          <w:p w:rsidR="00000000" w:rsidDel="00000000" w:rsidP="00000000" w:rsidRDefault="00000000" w:rsidRPr="00000000" w14:paraId="0000000A">
            <w:pPr>
              <w:ind w:left="360" w:firstLine="0"/>
              <w:rPr/>
            </w:pPr>
            <w:hyperlink w:anchor="_txbhuarfipex">
              <w:r w:rsidDel="00000000" w:rsidR="00000000" w:rsidRPr="00000000">
                <w:rPr>
                  <w:rtl w:val="0"/>
                </w:rPr>
                <w:t xml:space="preserve">General Brain Tumors</w:t>
              </w:r>
            </w:hyperlink>
            <w:r w:rsidDel="00000000" w:rsidR="00000000" w:rsidRPr="00000000">
              <w:rPr>
                <w:rtl w:val="0"/>
              </w:rPr>
            </w:r>
          </w:p>
          <w:p w:rsidR="00000000" w:rsidDel="00000000" w:rsidP="00000000" w:rsidRDefault="00000000" w:rsidRPr="00000000" w14:paraId="0000000B">
            <w:pPr>
              <w:ind w:left="720" w:firstLine="0"/>
              <w:rPr/>
            </w:pPr>
            <w:hyperlink w:anchor="_43pr5d41qmen">
              <w:r w:rsidDel="00000000" w:rsidR="00000000" w:rsidRPr="00000000">
                <w:rPr>
                  <w:rtl w:val="0"/>
                </w:rPr>
                <w:t xml:space="preserve">Glioma Survival groups</w:t>
              </w:r>
            </w:hyperlink>
            <w:r w:rsidDel="00000000" w:rsidR="00000000" w:rsidRPr="00000000">
              <w:rPr>
                <w:rtl w:val="0"/>
              </w:rPr>
            </w:r>
          </w:p>
          <w:p w:rsidR="00000000" w:rsidDel="00000000" w:rsidP="00000000" w:rsidRDefault="00000000" w:rsidRPr="00000000" w14:paraId="0000000C">
            <w:pPr>
              <w:ind w:left="720" w:firstLine="0"/>
              <w:rPr/>
            </w:pPr>
            <w:hyperlink w:anchor="_hvz7ry9im8ek">
              <w:r w:rsidDel="00000000" w:rsidR="00000000" w:rsidRPr="00000000">
                <w:rPr>
                  <w:rtl w:val="0"/>
                </w:rPr>
                <w:t xml:space="preserve">2016 WHO Classification</w:t>
              </w:r>
            </w:hyperlink>
            <w:r w:rsidDel="00000000" w:rsidR="00000000" w:rsidRPr="00000000">
              <w:rPr>
                <w:rtl w:val="0"/>
              </w:rPr>
            </w:r>
          </w:p>
          <w:p w:rsidR="00000000" w:rsidDel="00000000" w:rsidP="00000000" w:rsidRDefault="00000000" w:rsidRPr="00000000" w14:paraId="0000000D">
            <w:pPr>
              <w:ind w:left="720" w:firstLine="0"/>
              <w:rPr/>
            </w:pPr>
            <w:hyperlink w:anchor="_q6iuczs3ubsg">
              <w:r w:rsidDel="00000000" w:rsidR="00000000" w:rsidRPr="00000000">
                <w:rPr>
                  <w:rtl w:val="0"/>
                </w:rPr>
                <w:t xml:space="preserve">Markers</w:t>
              </w:r>
            </w:hyperlink>
            <w:r w:rsidDel="00000000" w:rsidR="00000000" w:rsidRPr="00000000">
              <w:rPr>
                <w:rtl w:val="0"/>
              </w:rPr>
            </w:r>
          </w:p>
          <w:p w:rsidR="00000000" w:rsidDel="00000000" w:rsidP="00000000" w:rsidRDefault="00000000" w:rsidRPr="00000000" w14:paraId="0000000E">
            <w:pPr>
              <w:ind w:left="360" w:firstLine="0"/>
              <w:rPr/>
            </w:pPr>
            <w:hyperlink w:anchor="_vi3dbbuu4klr">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0F">
            <w:pPr>
              <w:rPr>
                <w:b w:val="1"/>
              </w:rPr>
            </w:pPr>
            <w:hyperlink w:anchor="_qwwy3amuwoj7">
              <w:r w:rsidDel="00000000" w:rsidR="00000000" w:rsidRPr="00000000">
                <w:rPr>
                  <w:b w:val="1"/>
                  <w:rtl w:val="0"/>
                </w:rPr>
                <w:t xml:space="preserve">Uveal (choroidal) Melanoma</w:t>
              </w:r>
            </w:hyperlink>
            <w:r w:rsidDel="00000000" w:rsidR="00000000" w:rsidRPr="00000000">
              <w:rPr>
                <w:rtl w:val="0"/>
              </w:rPr>
            </w:r>
          </w:p>
          <w:p w:rsidR="00000000" w:rsidDel="00000000" w:rsidP="00000000" w:rsidRDefault="00000000" w:rsidRPr="00000000" w14:paraId="00000010">
            <w:pPr>
              <w:ind w:left="360" w:firstLine="0"/>
              <w:rPr/>
            </w:pPr>
            <w:hyperlink w:anchor="_4nhizqz5xdaw">
              <w:r w:rsidDel="00000000" w:rsidR="00000000" w:rsidRPr="00000000">
                <w:rPr>
                  <w:rtl w:val="0"/>
                </w:rPr>
                <w:t xml:space="preserve">Plaque Brachytherapy</w:t>
              </w:r>
            </w:hyperlink>
            <w:r w:rsidDel="00000000" w:rsidR="00000000" w:rsidRPr="00000000">
              <w:rPr>
                <w:rtl w:val="0"/>
              </w:rPr>
            </w:r>
          </w:p>
          <w:p w:rsidR="00000000" w:rsidDel="00000000" w:rsidP="00000000" w:rsidRDefault="00000000" w:rsidRPr="00000000" w14:paraId="00000011">
            <w:pPr>
              <w:rPr>
                <w:b w:val="1"/>
              </w:rPr>
            </w:pPr>
            <w:hyperlink w:anchor="_6uhkbhc9aekp">
              <w:r w:rsidDel="00000000" w:rsidR="00000000" w:rsidRPr="00000000">
                <w:rPr>
                  <w:b w:val="1"/>
                  <w:rtl w:val="0"/>
                </w:rPr>
                <w:t xml:space="preserve">LGG/HGG (WHO GII/III)</w:t>
              </w:r>
            </w:hyperlink>
            <w:r w:rsidDel="00000000" w:rsidR="00000000" w:rsidRPr="00000000">
              <w:rPr>
                <w:rtl w:val="0"/>
              </w:rPr>
            </w:r>
          </w:p>
          <w:p w:rsidR="00000000" w:rsidDel="00000000" w:rsidP="00000000" w:rsidRDefault="00000000" w:rsidRPr="00000000" w14:paraId="00000012">
            <w:pPr>
              <w:ind w:left="360" w:firstLine="0"/>
              <w:rPr/>
            </w:pPr>
            <w:hyperlink w:anchor="_tjakeytqvhvw">
              <w:r w:rsidDel="00000000" w:rsidR="00000000" w:rsidRPr="00000000">
                <w:rPr>
                  <w:rtl w:val="0"/>
                </w:rPr>
                <w:t xml:space="preserve">Prognosis</w:t>
              </w:r>
            </w:hyperlink>
            <w:r w:rsidDel="00000000" w:rsidR="00000000" w:rsidRPr="00000000">
              <w:rPr>
                <w:rtl w:val="0"/>
              </w:rPr>
            </w:r>
          </w:p>
          <w:p w:rsidR="00000000" w:rsidDel="00000000" w:rsidP="00000000" w:rsidRDefault="00000000" w:rsidRPr="00000000" w14:paraId="00000013">
            <w:pPr>
              <w:ind w:left="360" w:firstLine="0"/>
              <w:rPr/>
            </w:pPr>
            <w:hyperlink w:anchor="_ubrosy6o5lki">
              <w:r w:rsidDel="00000000" w:rsidR="00000000" w:rsidRPr="00000000">
                <w:rPr>
                  <w:rtl w:val="0"/>
                </w:rPr>
                <w:t xml:space="preserve">Best dose for LGG?</w:t>
              </w:r>
            </w:hyperlink>
            <w:r w:rsidDel="00000000" w:rsidR="00000000" w:rsidRPr="00000000">
              <w:rPr>
                <w:rtl w:val="0"/>
              </w:rPr>
            </w:r>
          </w:p>
          <w:p w:rsidR="00000000" w:rsidDel="00000000" w:rsidP="00000000" w:rsidRDefault="00000000" w:rsidRPr="00000000" w14:paraId="00000014">
            <w:pPr>
              <w:ind w:left="360" w:firstLine="0"/>
              <w:rPr/>
            </w:pPr>
            <w:hyperlink w:anchor="_yj3p5x43h8ff">
              <w:r w:rsidDel="00000000" w:rsidR="00000000" w:rsidRPr="00000000">
                <w:rPr>
                  <w:rtl w:val="0"/>
                </w:rPr>
                <w:t xml:space="preserve">Best timing for LGG?</w:t>
              </w:r>
            </w:hyperlink>
            <w:r w:rsidDel="00000000" w:rsidR="00000000" w:rsidRPr="00000000">
              <w:rPr>
                <w:rtl w:val="0"/>
              </w:rPr>
            </w:r>
          </w:p>
          <w:p w:rsidR="00000000" w:rsidDel="00000000" w:rsidP="00000000" w:rsidRDefault="00000000" w:rsidRPr="00000000" w14:paraId="00000015">
            <w:pPr>
              <w:ind w:left="360" w:firstLine="0"/>
              <w:rPr/>
            </w:pPr>
            <w:hyperlink w:anchor="_f86y9xsj4l22">
              <w:r w:rsidDel="00000000" w:rsidR="00000000" w:rsidRPr="00000000">
                <w:rPr>
                  <w:rtl w:val="0"/>
                </w:rPr>
                <w:t xml:space="preserve">Best sequence for LGG?</w:t>
              </w:r>
            </w:hyperlink>
            <w:r w:rsidDel="00000000" w:rsidR="00000000" w:rsidRPr="00000000">
              <w:rPr>
                <w:rtl w:val="0"/>
              </w:rPr>
            </w:r>
          </w:p>
          <w:p w:rsidR="00000000" w:rsidDel="00000000" w:rsidP="00000000" w:rsidRDefault="00000000" w:rsidRPr="00000000" w14:paraId="00000016">
            <w:pPr>
              <w:ind w:left="360" w:firstLine="0"/>
              <w:rPr/>
            </w:pPr>
            <w:hyperlink w:anchor="_mpueuevmovq0">
              <w:r w:rsidDel="00000000" w:rsidR="00000000" w:rsidRPr="00000000">
                <w:rPr>
                  <w:rtl w:val="0"/>
                </w:rPr>
                <w:t xml:space="preserve">Pending trials</w:t>
              </w:r>
            </w:hyperlink>
            <w:r w:rsidDel="00000000" w:rsidR="00000000" w:rsidRPr="00000000">
              <w:rPr>
                <w:rtl w:val="0"/>
              </w:rPr>
            </w:r>
          </w:p>
          <w:p w:rsidR="00000000" w:rsidDel="00000000" w:rsidP="00000000" w:rsidRDefault="00000000" w:rsidRPr="00000000" w14:paraId="00000017">
            <w:pPr>
              <w:ind w:left="360" w:firstLine="0"/>
              <w:rPr/>
            </w:pPr>
            <w:hyperlink w:anchor="_pnchwcbksn86">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18">
            <w:pPr>
              <w:ind w:left="360" w:firstLine="0"/>
              <w:rPr/>
            </w:pPr>
            <w:hyperlink w:anchor="_mpueuevmovq0">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19">
            <w:pPr>
              <w:rPr>
                <w:b w:val="1"/>
              </w:rPr>
            </w:pPr>
            <w:hyperlink w:anchor="_kub5ed7dwdnv">
              <w:r w:rsidDel="00000000" w:rsidR="00000000" w:rsidRPr="00000000">
                <w:rPr>
                  <w:b w:val="1"/>
                  <w:rtl w:val="0"/>
                </w:rPr>
                <w:t xml:space="preserve">Pediatric LGG</w:t>
              </w:r>
            </w:hyperlink>
            <w:r w:rsidDel="00000000" w:rsidR="00000000" w:rsidRPr="00000000">
              <w:rPr>
                <w:rtl w:val="0"/>
              </w:rPr>
            </w:r>
          </w:p>
          <w:p w:rsidR="00000000" w:rsidDel="00000000" w:rsidP="00000000" w:rsidRDefault="00000000" w:rsidRPr="00000000" w14:paraId="0000001A">
            <w:pPr>
              <w:ind w:left="360" w:firstLine="0"/>
              <w:rPr/>
            </w:pPr>
            <w:hyperlink w:anchor="_kak8r277bqax">
              <w:r w:rsidDel="00000000" w:rsidR="00000000" w:rsidRPr="00000000">
                <w:rPr>
                  <w:rtl w:val="0"/>
                </w:rPr>
                <w:t xml:space="preserve">Optic pathway glioma (OPG)</w:t>
              </w:r>
            </w:hyperlink>
            <w:r w:rsidDel="00000000" w:rsidR="00000000" w:rsidRPr="00000000">
              <w:rPr>
                <w:rtl w:val="0"/>
              </w:rPr>
            </w:r>
          </w:p>
          <w:p w:rsidR="00000000" w:rsidDel="00000000" w:rsidP="00000000" w:rsidRDefault="00000000" w:rsidRPr="00000000" w14:paraId="0000001B">
            <w:pPr>
              <w:ind w:left="360" w:firstLine="0"/>
              <w:rPr/>
            </w:pPr>
            <w:hyperlink w:anchor="_5gq4i12uelj">
              <w:r w:rsidDel="00000000" w:rsidR="00000000" w:rsidRPr="00000000">
                <w:rPr>
                  <w:rtl w:val="0"/>
                </w:rPr>
                <w:t xml:space="preserve">Pilocytic Astrocytoma (PCA)</w:t>
              </w:r>
            </w:hyperlink>
            <w:r w:rsidDel="00000000" w:rsidR="00000000" w:rsidRPr="00000000">
              <w:rPr>
                <w:rtl w:val="0"/>
              </w:rPr>
            </w:r>
          </w:p>
          <w:p w:rsidR="00000000" w:rsidDel="00000000" w:rsidP="00000000" w:rsidRDefault="00000000" w:rsidRPr="00000000" w14:paraId="0000001C">
            <w:pPr>
              <w:ind w:left="360" w:firstLine="0"/>
              <w:rPr/>
            </w:pPr>
            <w:hyperlink w:anchor="_uw3nm260oobz">
              <w:r w:rsidDel="00000000" w:rsidR="00000000" w:rsidRPr="00000000">
                <w:rPr>
                  <w:rtl w:val="0"/>
                </w:rPr>
                <w:t xml:space="preserve">SEGA</w:t>
              </w:r>
            </w:hyperlink>
            <w:r w:rsidDel="00000000" w:rsidR="00000000" w:rsidRPr="00000000">
              <w:rPr>
                <w:rtl w:val="0"/>
              </w:rPr>
            </w:r>
          </w:p>
          <w:p w:rsidR="00000000" w:rsidDel="00000000" w:rsidP="00000000" w:rsidRDefault="00000000" w:rsidRPr="00000000" w14:paraId="0000001D">
            <w:pPr>
              <w:rPr>
                <w:b w:val="1"/>
              </w:rPr>
            </w:pPr>
            <w:hyperlink w:anchor="_gzbeagzdfcb6">
              <w:r w:rsidDel="00000000" w:rsidR="00000000" w:rsidRPr="00000000">
                <w:rPr>
                  <w:b w:val="1"/>
                  <w:rtl w:val="0"/>
                </w:rPr>
                <w:t xml:space="preserve">Pediatric HGG</w:t>
              </w:r>
            </w:hyperlink>
            <w:r w:rsidDel="00000000" w:rsidR="00000000" w:rsidRPr="00000000">
              <w:rPr>
                <w:rtl w:val="0"/>
              </w:rPr>
            </w:r>
          </w:p>
          <w:p w:rsidR="00000000" w:rsidDel="00000000" w:rsidP="00000000" w:rsidRDefault="00000000" w:rsidRPr="00000000" w14:paraId="0000001E">
            <w:pPr>
              <w:ind w:left="360" w:firstLine="0"/>
              <w:rPr/>
            </w:pPr>
            <w:hyperlink w:anchor="_34rj3usewf3p">
              <w:r w:rsidDel="00000000" w:rsidR="00000000" w:rsidRPr="00000000">
                <w:rPr>
                  <w:rtl w:val="0"/>
                </w:rPr>
                <w:t xml:space="preserve">Review of pediatric HGG</w:t>
              </w:r>
            </w:hyperlink>
            <w:r w:rsidDel="00000000" w:rsidR="00000000" w:rsidRPr="00000000">
              <w:rPr>
                <w:rtl w:val="0"/>
              </w:rPr>
            </w:r>
          </w:p>
          <w:p w:rsidR="00000000" w:rsidDel="00000000" w:rsidP="00000000" w:rsidRDefault="00000000" w:rsidRPr="00000000" w14:paraId="0000001F">
            <w:pPr>
              <w:ind w:left="360" w:firstLine="0"/>
              <w:rPr/>
            </w:pPr>
            <w:hyperlink w:anchor="_6vn022hrmzex">
              <w:r w:rsidDel="00000000" w:rsidR="00000000" w:rsidRPr="00000000">
                <w:rPr>
                  <w:rtl w:val="0"/>
                </w:rPr>
                <w:t xml:space="preserve">Diffuse intrinsic pontine gliomas</w:t>
              </w:r>
            </w:hyperlink>
            <w:r w:rsidDel="00000000" w:rsidR="00000000" w:rsidRPr="00000000">
              <w:rPr>
                <w:rtl w:val="0"/>
              </w:rPr>
              <w:t xml:space="preserve"> </w:t>
            </w:r>
          </w:p>
          <w:p w:rsidR="00000000" w:rsidDel="00000000" w:rsidP="00000000" w:rsidRDefault="00000000" w:rsidRPr="00000000" w14:paraId="00000020">
            <w:pPr>
              <w:ind w:left="360" w:firstLine="0"/>
              <w:rPr/>
            </w:pPr>
            <w:hyperlink w:anchor="_a9deeeh397eu">
              <w:r w:rsidDel="00000000" w:rsidR="00000000" w:rsidRPr="00000000">
                <w:rPr>
                  <w:rtl w:val="0"/>
                </w:rPr>
                <w:t xml:space="preserve">Choroid Plexus Carcinoma </w:t>
              </w:r>
            </w:hyperlink>
            <w:r w:rsidDel="00000000" w:rsidR="00000000" w:rsidRPr="00000000">
              <w:rPr>
                <w:rtl w:val="0"/>
              </w:rPr>
            </w:r>
          </w:p>
          <w:p w:rsidR="00000000" w:rsidDel="00000000" w:rsidP="00000000" w:rsidRDefault="00000000" w:rsidRPr="00000000" w14:paraId="00000021">
            <w:pPr>
              <w:rPr>
                <w:b w:val="1"/>
              </w:rPr>
            </w:pPr>
            <w:hyperlink w:anchor="_3lqsokul7na9">
              <w:r w:rsidDel="00000000" w:rsidR="00000000" w:rsidRPr="00000000">
                <w:rPr>
                  <w:b w:val="1"/>
                  <w:rtl w:val="0"/>
                </w:rPr>
                <w:t xml:space="preserve">Glioblastoma</w:t>
              </w:r>
            </w:hyperlink>
            <w:r w:rsidDel="00000000" w:rsidR="00000000" w:rsidRPr="00000000">
              <w:rPr>
                <w:rtl w:val="0"/>
              </w:rPr>
            </w:r>
          </w:p>
          <w:p w:rsidR="00000000" w:rsidDel="00000000" w:rsidP="00000000" w:rsidRDefault="00000000" w:rsidRPr="00000000" w14:paraId="00000022">
            <w:pPr>
              <w:ind w:left="360" w:firstLine="0"/>
              <w:rPr/>
            </w:pPr>
            <w:hyperlink w:anchor="_v558y5xr7ti7">
              <w:r w:rsidDel="00000000" w:rsidR="00000000" w:rsidRPr="00000000">
                <w:rPr>
                  <w:rtl w:val="0"/>
                </w:rPr>
                <w:t xml:space="preserve">Role of RT</w:t>
              </w:r>
            </w:hyperlink>
            <w:r w:rsidDel="00000000" w:rsidR="00000000" w:rsidRPr="00000000">
              <w:rPr>
                <w:rtl w:val="0"/>
              </w:rPr>
            </w:r>
          </w:p>
          <w:p w:rsidR="00000000" w:rsidDel="00000000" w:rsidP="00000000" w:rsidRDefault="00000000" w:rsidRPr="00000000" w14:paraId="00000023">
            <w:pPr>
              <w:ind w:left="360" w:firstLine="0"/>
              <w:rPr/>
            </w:pPr>
            <w:hyperlink w:anchor="_8lmxdjvwi699">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024">
            <w:pPr>
              <w:ind w:left="360" w:firstLine="0"/>
              <w:rPr/>
            </w:pPr>
            <w:hyperlink w:anchor="_kj4utvy4czv">
              <w:r w:rsidDel="00000000" w:rsidR="00000000" w:rsidRPr="00000000">
                <w:rPr>
                  <w:rtl w:val="0"/>
                </w:rPr>
                <w:t xml:space="preserve">Role of CCNU</w:t>
              </w:r>
            </w:hyperlink>
            <w:r w:rsidDel="00000000" w:rsidR="00000000" w:rsidRPr="00000000">
              <w:rPr>
                <w:rtl w:val="0"/>
              </w:rPr>
            </w:r>
          </w:p>
          <w:p w:rsidR="00000000" w:rsidDel="00000000" w:rsidP="00000000" w:rsidRDefault="00000000" w:rsidRPr="00000000" w14:paraId="00000025">
            <w:pPr>
              <w:ind w:left="360" w:firstLine="0"/>
              <w:rPr/>
            </w:pPr>
            <w:hyperlink w:anchor="_2dqxa9z18et9">
              <w:r w:rsidDel="00000000" w:rsidR="00000000" w:rsidRPr="00000000">
                <w:rPr>
                  <w:rtl w:val="0"/>
                </w:rPr>
                <w:t xml:space="preserve">Role of bevacizumab</w:t>
              </w:r>
            </w:hyperlink>
            <w:r w:rsidDel="00000000" w:rsidR="00000000" w:rsidRPr="00000000">
              <w:rPr>
                <w:rtl w:val="0"/>
              </w:rPr>
            </w:r>
          </w:p>
          <w:p w:rsidR="00000000" w:rsidDel="00000000" w:rsidP="00000000" w:rsidRDefault="00000000" w:rsidRPr="00000000" w14:paraId="00000026">
            <w:pPr>
              <w:ind w:left="360" w:firstLine="0"/>
              <w:rPr/>
            </w:pPr>
            <w:hyperlink w:anchor="_gf4tca9degfx">
              <w:r w:rsidDel="00000000" w:rsidR="00000000" w:rsidRPr="00000000">
                <w:rPr>
                  <w:rtl w:val="0"/>
                </w:rPr>
                <w:t xml:space="preserve">TTFields</w:t>
              </w:r>
            </w:hyperlink>
            <w:r w:rsidDel="00000000" w:rsidR="00000000" w:rsidRPr="00000000">
              <w:rPr>
                <w:rtl w:val="0"/>
              </w:rPr>
            </w:r>
          </w:p>
          <w:p w:rsidR="00000000" w:rsidDel="00000000" w:rsidP="00000000" w:rsidRDefault="00000000" w:rsidRPr="00000000" w14:paraId="00000027">
            <w:pPr>
              <w:ind w:left="360" w:firstLine="0"/>
              <w:rPr/>
            </w:pPr>
            <w:hyperlink w:anchor="_dafpymrimlzq">
              <w:r w:rsidDel="00000000" w:rsidR="00000000" w:rsidRPr="00000000">
                <w:rPr>
                  <w:rtl w:val="0"/>
                </w:rPr>
                <w:t xml:space="preserve">Advanced age and ↓ KPS</w:t>
              </w:r>
            </w:hyperlink>
            <w:r w:rsidDel="00000000" w:rsidR="00000000" w:rsidRPr="00000000">
              <w:rPr>
                <w:rtl w:val="0"/>
              </w:rPr>
            </w:r>
          </w:p>
          <w:p w:rsidR="00000000" w:rsidDel="00000000" w:rsidP="00000000" w:rsidRDefault="00000000" w:rsidRPr="00000000" w14:paraId="00000028">
            <w:pPr>
              <w:ind w:left="360" w:firstLine="0"/>
              <w:rPr/>
            </w:pPr>
            <w:hyperlink w:anchor="_wpry31262x1s">
              <w:r w:rsidDel="00000000" w:rsidR="00000000" w:rsidRPr="00000000">
                <w:rPr>
                  <w:rtl w:val="0"/>
                </w:rPr>
                <w:t xml:space="preserve">Recurrent GBM</w:t>
              </w:r>
            </w:hyperlink>
            <w:r w:rsidDel="00000000" w:rsidR="00000000" w:rsidRPr="00000000">
              <w:rPr>
                <w:rtl w:val="0"/>
              </w:rPr>
            </w:r>
          </w:p>
          <w:p w:rsidR="00000000" w:rsidDel="00000000" w:rsidP="00000000" w:rsidRDefault="00000000" w:rsidRPr="00000000" w14:paraId="00000029">
            <w:pPr>
              <w:ind w:left="360" w:firstLine="0"/>
              <w:rPr/>
            </w:pPr>
            <w:hyperlink w:anchor="_ab4u4krn8j02">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2A">
            <w:pPr>
              <w:ind w:left="360" w:firstLine="0"/>
              <w:rPr>
                <w:b w:val="1"/>
              </w:rPr>
            </w:pPr>
            <w:hyperlink w:anchor="_ii5e7lbfszey">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2B">
            <w:pPr>
              <w:ind w:left="360" w:firstLine="0"/>
              <w:rPr/>
            </w:pPr>
            <w:hyperlink w:anchor="_15owzz9cjeq6">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2C">
            <w:pPr>
              <w:ind w:left="36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rPr>
                <w:u w:val="single"/>
              </w:rPr>
            </w:pPr>
            <w:hyperlink w:anchor="_5l04rkwv4f48">
              <w:r w:rsidDel="00000000" w:rsidR="00000000" w:rsidRPr="00000000">
                <w:rPr>
                  <w:b w:val="1"/>
                  <w:sz w:val="28"/>
                  <w:szCs w:val="28"/>
                  <w:u w:val="single"/>
                  <w:rtl w:val="0"/>
                </w:rPr>
                <w:t xml:space="preserve">Central Nervous System</w:t>
              </w:r>
            </w:hyperlink>
            <w:r w:rsidDel="00000000" w:rsidR="00000000" w:rsidRPr="00000000">
              <w:rPr>
                <w:rtl w:val="0"/>
              </w:rPr>
            </w:r>
          </w:p>
          <w:p w:rsidR="00000000" w:rsidDel="00000000" w:rsidP="00000000" w:rsidRDefault="00000000" w:rsidRPr="00000000" w14:paraId="0000002E">
            <w:pPr>
              <w:rPr>
                <w:b w:val="1"/>
              </w:rPr>
            </w:pPr>
            <w:hyperlink w:anchor="_cx411pj1kje8">
              <w:r w:rsidDel="00000000" w:rsidR="00000000" w:rsidRPr="00000000">
                <w:rPr>
                  <w:b w:val="1"/>
                  <w:rtl w:val="0"/>
                </w:rPr>
                <w:t xml:space="preserve">Meningioma</w:t>
              </w:r>
            </w:hyperlink>
            <w:r w:rsidDel="00000000" w:rsidR="00000000" w:rsidRPr="00000000">
              <w:rPr>
                <w:rtl w:val="0"/>
              </w:rPr>
            </w:r>
          </w:p>
          <w:p w:rsidR="00000000" w:rsidDel="00000000" w:rsidP="00000000" w:rsidRDefault="00000000" w:rsidRPr="00000000" w14:paraId="0000002F">
            <w:pPr>
              <w:ind w:left="360" w:firstLine="0"/>
              <w:rPr/>
            </w:pPr>
            <w:hyperlink w:anchor="_l0ycc2thlo1g">
              <w:r w:rsidDel="00000000" w:rsidR="00000000" w:rsidRPr="00000000">
                <w:rPr>
                  <w:rtl w:val="0"/>
                </w:rPr>
                <w:t xml:space="preserve">RTOG 0539 (and other trials)</w:t>
              </w:r>
            </w:hyperlink>
            <w:r w:rsidDel="00000000" w:rsidR="00000000" w:rsidRPr="00000000">
              <w:rPr>
                <w:rtl w:val="0"/>
              </w:rPr>
            </w:r>
          </w:p>
          <w:p w:rsidR="00000000" w:rsidDel="00000000" w:rsidP="00000000" w:rsidRDefault="00000000" w:rsidRPr="00000000" w14:paraId="00000030">
            <w:pPr>
              <w:ind w:left="360" w:firstLine="0"/>
              <w:rPr/>
            </w:pPr>
            <w:hyperlink w:anchor="_y9t81j3bsfo8">
              <w:r w:rsidDel="00000000" w:rsidR="00000000" w:rsidRPr="00000000">
                <w:rPr>
                  <w:rtl w:val="0"/>
                </w:rPr>
                <w:t xml:space="preserve">Hemangiopericytoma</w:t>
              </w:r>
            </w:hyperlink>
            <w:r w:rsidDel="00000000" w:rsidR="00000000" w:rsidRPr="00000000">
              <w:rPr>
                <w:rtl w:val="0"/>
              </w:rPr>
            </w:r>
          </w:p>
          <w:p w:rsidR="00000000" w:rsidDel="00000000" w:rsidP="00000000" w:rsidRDefault="00000000" w:rsidRPr="00000000" w14:paraId="00000031">
            <w:pPr>
              <w:ind w:left="360" w:firstLine="0"/>
              <w:rPr/>
            </w:pPr>
            <w:hyperlink w:anchor="_lblu8f759i2t">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2">
            <w:pPr>
              <w:ind w:left="720" w:firstLine="0"/>
              <w:rPr/>
            </w:pPr>
            <w:hyperlink w:anchor="_4aygma7wqza">
              <w:r w:rsidDel="00000000" w:rsidR="00000000" w:rsidRPr="00000000">
                <w:rPr>
                  <w:rtl w:val="0"/>
                </w:rPr>
                <w:t xml:space="preserve">Optic meningioma</w:t>
              </w:r>
            </w:hyperlink>
            <w:r w:rsidDel="00000000" w:rsidR="00000000" w:rsidRPr="00000000">
              <w:rPr>
                <w:rtl w:val="0"/>
              </w:rPr>
            </w:r>
          </w:p>
          <w:p w:rsidR="00000000" w:rsidDel="00000000" w:rsidP="00000000" w:rsidRDefault="00000000" w:rsidRPr="00000000" w14:paraId="00000033">
            <w:pPr>
              <w:ind w:left="720" w:firstLine="0"/>
              <w:rPr/>
            </w:pPr>
            <w:hyperlink w:anchor="_ih1uwjlffapo">
              <w:r w:rsidDel="00000000" w:rsidR="00000000" w:rsidRPr="00000000">
                <w:rPr>
                  <w:rtl w:val="0"/>
                </w:rPr>
                <w:t xml:space="preserve">SRS</w:t>
              </w:r>
            </w:hyperlink>
            <w:r w:rsidDel="00000000" w:rsidR="00000000" w:rsidRPr="00000000">
              <w:rPr>
                <w:rtl w:val="0"/>
              </w:rPr>
            </w:r>
          </w:p>
          <w:p w:rsidR="00000000" w:rsidDel="00000000" w:rsidP="00000000" w:rsidRDefault="00000000" w:rsidRPr="00000000" w14:paraId="00000034">
            <w:pPr>
              <w:ind w:left="360" w:firstLine="0"/>
              <w:rPr/>
            </w:pPr>
            <w:hyperlink w:anchor="_f8qtakshtx0w">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35">
            <w:pPr>
              <w:ind w:left="360" w:firstLine="0"/>
              <w:rPr/>
            </w:pPr>
            <w:hyperlink w:anchor="_swlzj61wg9l3">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36">
            <w:pPr>
              <w:rPr>
                <w:b w:val="1"/>
              </w:rPr>
            </w:pPr>
            <w:hyperlink w:anchor="_1myzpumdkcmf">
              <w:r w:rsidDel="00000000" w:rsidR="00000000" w:rsidRPr="00000000">
                <w:rPr>
                  <w:b w:val="1"/>
                  <w:rtl w:val="0"/>
                </w:rPr>
                <w:t xml:space="preserve">Acoustic Neuroma</w:t>
              </w:r>
            </w:hyperlink>
            <w:r w:rsidDel="00000000" w:rsidR="00000000" w:rsidRPr="00000000">
              <w:rPr>
                <w:rtl w:val="0"/>
              </w:rPr>
            </w:r>
          </w:p>
          <w:p w:rsidR="00000000" w:rsidDel="00000000" w:rsidP="00000000" w:rsidRDefault="00000000" w:rsidRPr="00000000" w14:paraId="00000037">
            <w:pPr>
              <w:ind w:left="360" w:firstLine="0"/>
              <w:rPr/>
            </w:pPr>
            <w:hyperlink w:anchor="_kjb1ojvafkgs">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8">
            <w:pPr>
              <w:ind w:left="360" w:firstLine="0"/>
              <w:rPr/>
            </w:pPr>
            <w:hyperlink w:anchor="_58fc3kapkkyk">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39">
            <w:pPr>
              <w:rPr>
                <w:b w:val="1"/>
              </w:rPr>
            </w:pPr>
            <w:hyperlink w:anchor="_ts99t9xiyk0u">
              <w:r w:rsidDel="00000000" w:rsidR="00000000" w:rsidRPr="00000000">
                <w:rPr>
                  <w:b w:val="1"/>
                  <w:rtl w:val="0"/>
                </w:rPr>
                <w:t xml:space="preserve">Pituitary Tumor</w:t>
              </w:r>
            </w:hyperlink>
            <w:r w:rsidDel="00000000" w:rsidR="00000000" w:rsidRPr="00000000">
              <w:rPr>
                <w:rtl w:val="0"/>
              </w:rPr>
            </w:r>
          </w:p>
          <w:p w:rsidR="00000000" w:rsidDel="00000000" w:rsidP="00000000" w:rsidRDefault="00000000" w:rsidRPr="00000000" w14:paraId="0000003A">
            <w:pPr>
              <w:ind w:left="360" w:firstLine="0"/>
              <w:rPr/>
            </w:pPr>
            <w:hyperlink w:anchor="_yyplo9ywrvwe">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B">
            <w:pPr>
              <w:ind w:left="360" w:firstLine="0"/>
              <w:rPr/>
            </w:pPr>
            <w:hyperlink w:anchor="_g0ys28p3itaj">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3C">
            <w:pPr>
              <w:rPr>
                <w:b w:val="1"/>
              </w:rPr>
            </w:pPr>
            <w:hyperlink w:anchor="_vktjx3razv69">
              <w:r w:rsidDel="00000000" w:rsidR="00000000" w:rsidRPr="00000000">
                <w:rPr>
                  <w:b w:val="1"/>
                  <w:rtl w:val="0"/>
                </w:rPr>
                <w:t xml:space="preserve">AVM</w:t>
              </w:r>
            </w:hyperlink>
            <w:r w:rsidDel="00000000" w:rsidR="00000000" w:rsidRPr="00000000">
              <w:rPr>
                <w:rtl w:val="0"/>
              </w:rPr>
            </w:r>
          </w:p>
          <w:p w:rsidR="00000000" w:rsidDel="00000000" w:rsidP="00000000" w:rsidRDefault="00000000" w:rsidRPr="00000000" w14:paraId="0000003D">
            <w:pPr>
              <w:ind w:left="360" w:firstLine="0"/>
              <w:rPr/>
            </w:pPr>
            <w:hyperlink w:anchor="_5mnur6ssy5pf">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3E">
            <w:pPr>
              <w:ind w:left="360" w:firstLine="0"/>
              <w:rPr/>
            </w:pPr>
            <w:hyperlink w:anchor="_ee4ihsofqrpu">
              <w:r w:rsidDel="00000000" w:rsidR="00000000" w:rsidRPr="00000000">
                <w:rPr>
                  <w:rtl w:val="0"/>
                </w:rPr>
                <w:t xml:space="preserve">Treatment</w:t>
              </w:r>
            </w:hyperlink>
            <w:r w:rsidDel="00000000" w:rsidR="00000000" w:rsidRPr="00000000">
              <w:rPr>
                <w:rtl w:val="0"/>
              </w:rPr>
            </w:r>
          </w:p>
          <w:p w:rsidR="00000000" w:rsidDel="00000000" w:rsidP="00000000" w:rsidRDefault="00000000" w:rsidRPr="00000000" w14:paraId="0000003F">
            <w:pPr>
              <w:rPr/>
            </w:pPr>
            <w:hyperlink w:anchor="_sce2pnk07hi1">
              <w:r w:rsidDel="00000000" w:rsidR="00000000" w:rsidRPr="00000000">
                <w:rPr>
                  <w:b w:val="1"/>
                  <w:rtl w:val="0"/>
                </w:rPr>
                <w:t xml:space="preserve">Trigeminal neuralgia</w:t>
              </w:r>
            </w:hyperlink>
            <w:r w:rsidDel="00000000" w:rsidR="00000000" w:rsidRPr="00000000">
              <w:rPr>
                <w:rtl w:val="0"/>
              </w:rPr>
            </w:r>
          </w:p>
          <w:p w:rsidR="00000000" w:rsidDel="00000000" w:rsidP="00000000" w:rsidRDefault="00000000" w:rsidRPr="00000000" w14:paraId="00000040">
            <w:pPr>
              <w:spacing w:before="0" w:lineRule="auto"/>
              <w:rPr/>
            </w:pPr>
            <w:r w:rsidDel="00000000" w:rsidR="00000000" w:rsidRPr="00000000">
              <w:rPr>
                <w:rtl w:val="0"/>
              </w:rPr>
            </w:r>
          </w:p>
          <w:p w:rsidR="00000000" w:rsidDel="00000000" w:rsidP="00000000" w:rsidRDefault="00000000" w:rsidRPr="00000000" w14:paraId="00000041">
            <w:pPr>
              <w:spacing w:before="0" w:lineRule="auto"/>
              <w:rPr>
                <w:b w:val="1"/>
              </w:rPr>
            </w:pPr>
            <w:hyperlink w:anchor="_v9eitv9nq0oz">
              <w:r w:rsidDel="00000000" w:rsidR="00000000" w:rsidRPr="00000000">
                <w:rPr>
                  <w:b w:val="1"/>
                  <w:rtl w:val="0"/>
                </w:rPr>
                <w:t xml:space="preserve">Miscellaneous Benign</w:t>
              </w:r>
            </w:hyperlink>
            <w:r w:rsidDel="00000000" w:rsidR="00000000" w:rsidRPr="00000000">
              <w:rPr>
                <w:rtl w:val="0"/>
              </w:rPr>
            </w:r>
          </w:p>
          <w:p w:rsidR="00000000" w:rsidDel="00000000" w:rsidP="00000000" w:rsidRDefault="00000000" w:rsidRPr="00000000" w14:paraId="00000042">
            <w:pPr>
              <w:spacing w:before="0" w:lineRule="auto"/>
              <w:ind w:left="360" w:firstLine="0"/>
              <w:rPr/>
            </w:pPr>
            <w:hyperlink w:anchor="_uvtrdtm54jrv">
              <w:r w:rsidDel="00000000" w:rsidR="00000000" w:rsidRPr="00000000">
                <w:rPr>
                  <w:rtl w:val="0"/>
                </w:rPr>
                <w:t xml:space="preserve">Glomus tumor/paraganglioma</w:t>
              </w:r>
            </w:hyperlink>
            <w:r w:rsidDel="00000000" w:rsidR="00000000" w:rsidRPr="00000000">
              <w:rPr>
                <w:rtl w:val="0"/>
              </w:rPr>
            </w:r>
          </w:p>
          <w:p w:rsidR="00000000" w:rsidDel="00000000" w:rsidP="00000000" w:rsidRDefault="00000000" w:rsidRPr="00000000" w14:paraId="00000043">
            <w:pPr>
              <w:spacing w:before="0" w:lineRule="auto"/>
              <w:ind w:left="360" w:firstLine="0"/>
              <w:rPr/>
            </w:pPr>
            <w:hyperlink w:anchor="_uq47qawulw2t">
              <w:r w:rsidDel="00000000" w:rsidR="00000000" w:rsidRPr="00000000">
                <w:rPr>
                  <w:rtl w:val="0"/>
                </w:rPr>
                <w:t xml:space="preserve">Graves ophthalmopathy</w:t>
              </w:r>
            </w:hyperlink>
            <w:r w:rsidDel="00000000" w:rsidR="00000000" w:rsidRPr="00000000">
              <w:rPr>
                <w:rtl w:val="0"/>
              </w:rPr>
            </w:r>
          </w:p>
          <w:p w:rsidR="00000000" w:rsidDel="00000000" w:rsidP="00000000" w:rsidRDefault="00000000" w:rsidRPr="00000000" w14:paraId="00000044">
            <w:pPr>
              <w:spacing w:before="0" w:lineRule="auto"/>
              <w:ind w:left="360" w:firstLine="0"/>
              <w:rPr/>
            </w:pPr>
            <w:hyperlink w:anchor="_354lav87u3e2">
              <w:r w:rsidDel="00000000" w:rsidR="00000000" w:rsidRPr="00000000">
                <w:rPr>
                  <w:rtl w:val="0"/>
                </w:rPr>
                <w:t xml:space="preserve">Hemangioblastoma</w:t>
              </w:r>
            </w:hyperlink>
            <w:r w:rsidDel="00000000" w:rsidR="00000000" w:rsidRPr="00000000">
              <w:rPr>
                <w:rtl w:val="0"/>
              </w:rPr>
            </w:r>
          </w:p>
          <w:p w:rsidR="00000000" w:rsidDel="00000000" w:rsidP="00000000" w:rsidRDefault="00000000" w:rsidRPr="00000000" w14:paraId="00000045">
            <w:pPr>
              <w:spacing w:before="0" w:lineRule="auto"/>
              <w:ind w:left="360" w:firstLine="0"/>
              <w:rPr>
                <w:b w:val="1"/>
              </w:rPr>
            </w:pPr>
            <w:hyperlink w:anchor="_ri5uswr6p9uu">
              <w:r w:rsidDel="00000000" w:rsidR="00000000" w:rsidRPr="00000000">
                <w:rPr>
                  <w:rtl w:val="0"/>
                </w:rPr>
                <w:t xml:space="preserve">Pterygium</w:t>
              </w:r>
            </w:hyperlink>
            <w:r w:rsidDel="00000000" w:rsidR="00000000" w:rsidRPr="00000000">
              <w:rPr>
                <w:rtl w:val="0"/>
              </w:rPr>
            </w:r>
          </w:p>
          <w:p w:rsidR="00000000" w:rsidDel="00000000" w:rsidP="00000000" w:rsidRDefault="00000000" w:rsidRPr="00000000" w14:paraId="00000046">
            <w:pPr>
              <w:tabs>
                <w:tab w:val="right" w:pos="10800"/>
              </w:tabs>
              <w:rPr>
                <w:b w:val="1"/>
              </w:rPr>
            </w:pPr>
            <w:r w:rsidDel="00000000" w:rsidR="00000000" w:rsidRPr="00000000">
              <w:rPr>
                <w:b w:val="1"/>
                <w:rtl w:val="0"/>
              </w:rPr>
              <w:tab/>
            </w:r>
          </w:p>
          <w:p w:rsidR="00000000" w:rsidDel="00000000" w:rsidP="00000000" w:rsidRDefault="00000000" w:rsidRPr="00000000" w14:paraId="00000047">
            <w:pPr>
              <w:tabs>
                <w:tab w:val="right" w:pos="10800"/>
              </w:tabs>
              <w:rPr>
                <w:sz w:val="28"/>
                <w:szCs w:val="28"/>
              </w:rPr>
            </w:pPr>
            <w:r w:rsidDel="00000000" w:rsidR="00000000" w:rsidRPr="00000000">
              <w:rPr>
                <w:b w:val="1"/>
                <w:sz w:val="28"/>
                <w:szCs w:val="28"/>
                <w:u w:val="single"/>
                <w:rtl w:val="0"/>
              </w:rPr>
              <w:t xml:space="preserve">Other Sections</w:t>
            </w:r>
            <w:r w:rsidDel="00000000" w:rsidR="00000000" w:rsidRPr="00000000">
              <w:rPr>
                <w:rtl w:val="0"/>
              </w:rPr>
            </w:r>
          </w:p>
          <w:p w:rsidR="00000000" w:rsidDel="00000000" w:rsidP="00000000" w:rsidRDefault="00000000" w:rsidRPr="00000000" w14:paraId="00000048">
            <w:pPr>
              <w:tabs>
                <w:tab w:val="right" w:pos="10800"/>
              </w:tabs>
              <w:rPr/>
            </w:pPr>
            <w:hyperlink r:id="rId22">
              <w:r w:rsidDel="00000000" w:rsidR="00000000" w:rsidRPr="00000000">
                <w:rPr>
                  <w:b w:val="1"/>
                  <w:rtl w:val="0"/>
                </w:rPr>
                <w:t xml:space="preserve">Testicular Cancer </w:t>
              </w:r>
            </w:hyperlink>
            <w:r w:rsidDel="00000000" w:rsidR="00000000" w:rsidRPr="00000000">
              <w:rPr>
                <w:rtl w:val="0"/>
              </w:rPr>
              <w:t xml:space="preserve">(GU)</w:t>
            </w:r>
          </w:p>
          <w:p w:rsidR="00000000" w:rsidDel="00000000" w:rsidP="00000000" w:rsidRDefault="00000000" w:rsidRPr="00000000" w14:paraId="00000049">
            <w:pPr>
              <w:tabs>
                <w:tab w:val="right" w:pos="10800"/>
              </w:tabs>
              <w:rPr/>
            </w:pPr>
            <w:hyperlink r:id="rId23">
              <w:r w:rsidDel="00000000" w:rsidR="00000000" w:rsidRPr="00000000">
                <w:rPr>
                  <w:b w:val="1"/>
                  <w:rtl w:val="0"/>
                </w:rPr>
                <w:t xml:space="preserve">Pediatric Hodgkin's Lymphoma</w:t>
              </w:r>
            </w:hyperlink>
            <w:r w:rsidDel="00000000" w:rsidR="00000000" w:rsidRPr="00000000">
              <w:rPr>
                <w:rtl w:val="0"/>
              </w:rPr>
              <w:t xml:space="preserve"> (Heme)</w:t>
            </w:r>
          </w:p>
          <w:p w:rsidR="00000000" w:rsidDel="00000000" w:rsidP="00000000" w:rsidRDefault="00000000" w:rsidRPr="00000000" w14:paraId="0000004A">
            <w:pPr>
              <w:tabs>
                <w:tab w:val="right" w:pos="10800"/>
              </w:tabs>
              <w:rPr/>
            </w:pPr>
            <w:hyperlink r:id="rId24">
              <w:r w:rsidDel="00000000" w:rsidR="00000000" w:rsidRPr="00000000">
                <w:rPr>
                  <w:b w:val="1"/>
                  <w:rtl w:val="0"/>
                </w:rPr>
                <w:t xml:space="preserve">B-ALL</w:t>
              </w:r>
            </w:hyperlink>
            <w:r w:rsidDel="00000000" w:rsidR="00000000" w:rsidRPr="00000000">
              <w:rPr>
                <w:rtl w:val="0"/>
              </w:rPr>
              <w:t xml:space="preserve"> (Heme)</w:t>
            </w:r>
          </w:p>
          <w:p w:rsidR="00000000" w:rsidDel="00000000" w:rsidP="00000000" w:rsidRDefault="00000000" w:rsidRPr="00000000" w14:paraId="0000004B">
            <w:pPr>
              <w:tabs>
                <w:tab w:val="right" w:pos="10800"/>
              </w:tabs>
              <w:rPr/>
            </w:pPr>
            <w:hyperlink r:id="rId25">
              <w:r w:rsidDel="00000000" w:rsidR="00000000" w:rsidRPr="00000000">
                <w:rPr>
                  <w:b w:val="1"/>
                  <w:rtl w:val="0"/>
                </w:rPr>
                <w:t xml:space="preserve">Primary CNS lymphoma </w:t>
              </w:r>
            </w:hyperlink>
            <w:hyperlink r:id="rId26">
              <w:r w:rsidDel="00000000" w:rsidR="00000000" w:rsidRPr="00000000">
                <w:rPr>
                  <w:rtl w:val="0"/>
                </w:rPr>
                <w:t xml:space="preserve">(Heme)</w:t>
              </w:r>
            </w:hyperlink>
            <w:r w:rsidDel="00000000" w:rsidR="00000000" w:rsidRPr="00000000">
              <w:rPr>
                <w:rtl w:val="0"/>
              </w:rPr>
              <w:tab/>
            </w:r>
          </w:p>
          <w:p w:rsidR="00000000" w:rsidDel="00000000" w:rsidP="00000000" w:rsidRDefault="00000000" w:rsidRPr="00000000" w14:paraId="0000004C">
            <w:pPr>
              <w:tabs>
                <w:tab w:val="right" w:pos="10800"/>
              </w:tabs>
              <w:rPr>
                <w:b w:val="1"/>
              </w:rPr>
            </w:pPr>
            <w:hyperlink r:id="rId27">
              <w:r w:rsidDel="00000000" w:rsidR="00000000" w:rsidRPr="00000000">
                <w:rPr>
                  <w:b w:val="1"/>
                  <w:highlight w:val="yellow"/>
                  <w:rtl w:val="0"/>
                </w:rPr>
                <w:t xml:space="preserve">Brain Metastases</w:t>
              </w:r>
            </w:hyperlink>
            <w:hyperlink r:id="rId28">
              <w:r w:rsidDel="00000000" w:rsidR="00000000" w:rsidRPr="00000000">
                <w:rPr>
                  <w:b w:val="1"/>
                  <w:rtl w:val="0"/>
                </w:rPr>
                <w:t xml:space="preserve"> </w:t>
              </w:r>
            </w:hyperlink>
            <w:hyperlink r:id="rId29">
              <w:r w:rsidDel="00000000" w:rsidR="00000000" w:rsidRPr="00000000">
                <w:rPr>
                  <w:rtl w:val="0"/>
                </w:rPr>
                <w:t xml:space="preserve">(Palliative) </w:t>
              </w:r>
            </w:hyperlink>
            <w:r w:rsidDel="00000000" w:rsidR="00000000" w:rsidRPr="00000000">
              <w:rPr>
                <w:b w:val="1"/>
                <w:rtl w:val="0"/>
              </w:rPr>
              <w:t xml:space="preserve"> </w:t>
            </w:r>
          </w:p>
          <w:p w:rsidR="00000000" w:rsidDel="00000000" w:rsidP="00000000" w:rsidRDefault="00000000" w:rsidRPr="00000000" w14:paraId="0000004D">
            <w:pPr>
              <w:tabs>
                <w:tab w:val="right" w:pos="10800"/>
              </w:tabs>
              <w:rPr>
                <w:b w:val="1"/>
              </w:rPr>
            </w:pPr>
            <w:hyperlink w:anchor="_gxspyo9lsnss">
              <w:r w:rsidDel="00000000" w:rsidR="00000000" w:rsidRPr="00000000">
                <w:rPr>
                  <w:b w:val="1"/>
                  <w:highlight w:val="yellow"/>
                  <w:rtl w:val="0"/>
                </w:rPr>
                <w:t xml:space="preserve">Radiation Necrosis</w:t>
              </w:r>
            </w:hyperlink>
            <w:r w:rsidDel="00000000" w:rsidR="00000000" w:rsidRPr="00000000">
              <w:rPr>
                <w:b w:val="1"/>
                <w:rtl w:val="0"/>
              </w:rPr>
              <w:t xml:space="preserve"> </w:t>
            </w:r>
            <w:hyperlink r:id="rId30">
              <w:r w:rsidDel="00000000" w:rsidR="00000000" w:rsidRPr="00000000">
                <w:rPr>
                  <w:rtl w:val="0"/>
                </w:rPr>
                <w:t xml:space="preserve">(Palliative) </w:t>
              </w:r>
            </w:hyperlink>
            <w:r w:rsidDel="00000000" w:rsidR="00000000" w:rsidRPr="00000000">
              <w:rPr>
                <w:b w:val="1"/>
                <w:rtl w:val="0"/>
              </w:rPr>
              <w:t xml:space="preserve"> </w:t>
            </w:r>
          </w:p>
          <w:p w:rsidR="00000000" w:rsidDel="00000000" w:rsidP="00000000" w:rsidRDefault="00000000" w:rsidRPr="00000000" w14:paraId="0000004E">
            <w:pPr>
              <w:tabs>
                <w:tab w:val="right" w:pos="10800"/>
              </w:tabs>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rPr>
                <w:b w:val="1"/>
              </w:rPr>
            </w:pPr>
            <w:hyperlink w:anchor="_xilahm9fbnlf">
              <w:r w:rsidDel="00000000" w:rsidR="00000000" w:rsidRPr="00000000">
                <w:rPr>
                  <w:b w:val="1"/>
                  <w:sz w:val="28"/>
                  <w:szCs w:val="28"/>
                  <w:u w:val="single"/>
                  <w:rtl w:val="0"/>
                </w:rPr>
                <w:t xml:space="preserve">Pediatrics</w:t>
              </w:r>
            </w:hyperlink>
            <w:hyperlink w:anchor="_xilahm9fbnlf">
              <w:r w:rsidDel="00000000" w:rsidR="00000000" w:rsidRPr="00000000">
                <w:rPr>
                  <w:b w:val="1"/>
                  <w:sz w:val="28"/>
                  <w:szCs w:val="28"/>
                  <w:rtl w:val="0"/>
                </w:rPr>
                <w:br w:type="textWrapping"/>
              </w:r>
            </w:hyperlink>
            <w:hyperlink w:anchor="_xilahm9fbnlf">
              <w:r w:rsidDel="00000000" w:rsidR="00000000" w:rsidRPr="00000000">
                <w:rPr>
                  <w:b w:val="1"/>
                  <w:rtl w:val="0"/>
                </w:rPr>
                <w:t xml:space="preserve">General</w:t>
              </w:r>
            </w:hyperlink>
            <w:r w:rsidDel="00000000" w:rsidR="00000000" w:rsidRPr="00000000">
              <w:rPr>
                <w:rtl w:val="0"/>
              </w:rPr>
            </w:r>
          </w:p>
          <w:p w:rsidR="00000000" w:rsidDel="00000000" w:rsidP="00000000" w:rsidRDefault="00000000" w:rsidRPr="00000000" w14:paraId="00000050">
            <w:pPr>
              <w:ind w:left="360" w:firstLine="0"/>
              <w:rPr/>
            </w:pPr>
            <w:hyperlink w:anchor="_t9bpc6jib8hn">
              <w:r w:rsidDel="00000000" w:rsidR="00000000" w:rsidRPr="00000000">
                <w:rPr>
                  <w:rtl w:val="0"/>
                </w:rPr>
                <w:t xml:space="preserve">IQ Toxicity</w:t>
              </w:r>
            </w:hyperlink>
            <w:r w:rsidDel="00000000" w:rsidR="00000000" w:rsidRPr="00000000">
              <w:rPr>
                <w:rtl w:val="0"/>
              </w:rPr>
            </w:r>
          </w:p>
          <w:p w:rsidR="00000000" w:rsidDel="00000000" w:rsidP="00000000" w:rsidRDefault="00000000" w:rsidRPr="00000000" w14:paraId="00000051">
            <w:pPr>
              <w:ind w:left="360" w:firstLine="0"/>
              <w:rPr/>
            </w:pPr>
            <w:hyperlink w:anchor="_7joitk5ckrrm">
              <w:r w:rsidDel="00000000" w:rsidR="00000000" w:rsidRPr="00000000">
                <w:rPr>
                  <w:rtl w:val="0"/>
                </w:rPr>
                <w:t xml:space="preserve">Male gonadal Toxicity</w:t>
              </w:r>
            </w:hyperlink>
            <w:r w:rsidDel="00000000" w:rsidR="00000000" w:rsidRPr="00000000">
              <w:rPr>
                <w:rtl w:val="0"/>
              </w:rPr>
            </w:r>
          </w:p>
          <w:p w:rsidR="00000000" w:rsidDel="00000000" w:rsidP="00000000" w:rsidRDefault="00000000" w:rsidRPr="00000000" w14:paraId="00000052">
            <w:pPr>
              <w:ind w:left="360" w:firstLine="0"/>
              <w:rPr/>
            </w:pPr>
            <w:hyperlink w:anchor="_i7qwpiulrdsi">
              <w:r w:rsidDel="00000000" w:rsidR="00000000" w:rsidRPr="00000000">
                <w:rPr>
                  <w:rtl w:val="0"/>
                </w:rPr>
                <w:t xml:space="preserve">Female gonadal Toxicity</w:t>
              </w:r>
            </w:hyperlink>
            <w:r w:rsidDel="00000000" w:rsidR="00000000" w:rsidRPr="00000000">
              <w:rPr>
                <w:rtl w:val="0"/>
              </w:rPr>
            </w:r>
          </w:p>
          <w:p w:rsidR="00000000" w:rsidDel="00000000" w:rsidP="00000000" w:rsidRDefault="00000000" w:rsidRPr="00000000" w14:paraId="00000053">
            <w:pPr>
              <w:ind w:left="360" w:firstLine="0"/>
              <w:rPr/>
            </w:pPr>
            <w:hyperlink w:anchor="_6clb2e1yafd6">
              <w:r w:rsidDel="00000000" w:rsidR="00000000" w:rsidRPr="00000000">
                <w:rPr>
                  <w:rtl w:val="0"/>
                </w:rPr>
                <w:t xml:space="preserve">Hypothalamic-Pituitary abnormalities</w:t>
              </w:r>
            </w:hyperlink>
            <w:r w:rsidDel="00000000" w:rsidR="00000000" w:rsidRPr="00000000">
              <w:rPr>
                <w:rtl w:val="0"/>
              </w:rPr>
            </w:r>
          </w:p>
          <w:p w:rsidR="00000000" w:rsidDel="00000000" w:rsidP="00000000" w:rsidRDefault="00000000" w:rsidRPr="00000000" w14:paraId="00000054">
            <w:pPr>
              <w:ind w:left="360" w:firstLine="0"/>
              <w:rPr/>
            </w:pPr>
            <w:hyperlink w:anchor="_5drzb9skfc1y">
              <w:r w:rsidDel="00000000" w:rsidR="00000000" w:rsidRPr="00000000">
                <w:rPr>
                  <w:rtl w:val="0"/>
                </w:rPr>
                <w:t xml:space="preserve">Thyroid Abnormalities</w:t>
              </w:r>
            </w:hyperlink>
            <w:r w:rsidDel="00000000" w:rsidR="00000000" w:rsidRPr="00000000">
              <w:rPr>
                <w:rtl w:val="0"/>
              </w:rPr>
            </w:r>
          </w:p>
          <w:p w:rsidR="00000000" w:rsidDel="00000000" w:rsidP="00000000" w:rsidRDefault="00000000" w:rsidRPr="00000000" w14:paraId="00000055">
            <w:pPr>
              <w:ind w:left="360" w:firstLine="0"/>
              <w:rPr/>
            </w:pPr>
            <w:hyperlink w:anchor="_qev0412w1zn6">
              <w:r w:rsidDel="00000000" w:rsidR="00000000" w:rsidRPr="00000000">
                <w:rPr>
                  <w:rtl w:val="0"/>
                </w:rPr>
                <w:t xml:space="preserve">Cardiac and Stroke Toxicity</w:t>
              </w:r>
            </w:hyperlink>
            <w:r w:rsidDel="00000000" w:rsidR="00000000" w:rsidRPr="00000000">
              <w:rPr>
                <w:rtl w:val="0"/>
              </w:rPr>
            </w:r>
          </w:p>
          <w:p w:rsidR="00000000" w:rsidDel="00000000" w:rsidP="00000000" w:rsidRDefault="00000000" w:rsidRPr="00000000" w14:paraId="00000056">
            <w:pPr>
              <w:ind w:left="360" w:firstLine="0"/>
              <w:rPr/>
            </w:pPr>
            <w:hyperlink w:anchor="_64rpclrkwkyl">
              <w:r w:rsidDel="00000000" w:rsidR="00000000" w:rsidRPr="00000000">
                <w:rPr>
                  <w:rtl w:val="0"/>
                </w:rPr>
                <w:t xml:space="preserve">Subsequent Neoplasms</w:t>
              </w:r>
            </w:hyperlink>
            <w:r w:rsidDel="00000000" w:rsidR="00000000" w:rsidRPr="00000000">
              <w:rPr>
                <w:rtl w:val="0"/>
              </w:rPr>
            </w:r>
          </w:p>
          <w:p w:rsidR="00000000" w:rsidDel="00000000" w:rsidP="00000000" w:rsidRDefault="00000000" w:rsidRPr="00000000" w14:paraId="00000057">
            <w:pPr>
              <w:ind w:left="360" w:firstLine="0"/>
              <w:rPr/>
            </w:pPr>
            <w:hyperlink w:anchor="_96emqjlatl7w">
              <w:r w:rsidDel="00000000" w:rsidR="00000000" w:rsidRPr="00000000">
                <w:rPr>
                  <w:rtl w:val="0"/>
                </w:rPr>
                <w:t xml:space="preserve">Secondary Breast Cancer</w:t>
              </w:r>
            </w:hyperlink>
            <w:r w:rsidDel="00000000" w:rsidR="00000000" w:rsidRPr="00000000">
              <w:rPr>
                <w:rtl w:val="0"/>
              </w:rPr>
            </w:r>
          </w:p>
          <w:p w:rsidR="00000000" w:rsidDel="00000000" w:rsidP="00000000" w:rsidRDefault="00000000" w:rsidRPr="00000000" w14:paraId="00000058">
            <w:pPr>
              <w:rPr>
                <w:b w:val="1"/>
              </w:rPr>
            </w:pPr>
            <w:hyperlink w:anchor="_scav0ds6b7xm">
              <w:r w:rsidDel="00000000" w:rsidR="00000000" w:rsidRPr="00000000">
                <w:rPr>
                  <w:b w:val="1"/>
                  <w:rtl w:val="0"/>
                </w:rPr>
                <w:t xml:space="preserve">Rhabdomyosarcoma</w:t>
              </w:r>
            </w:hyperlink>
            <w:r w:rsidDel="00000000" w:rsidR="00000000" w:rsidRPr="00000000">
              <w:rPr>
                <w:rtl w:val="0"/>
              </w:rPr>
            </w:r>
          </w:p>
          <w:p w:rsidR="00000000" w:rsidDel="00000000" w:rsidP="00000000" w:rsidRDefault="00000000" w:rsidRPr="00000000" w14:paraId="00000059">
            <w:pPr>
              <w:ind w:left="360" w:firstLine="0"/>
              <w:rPr/>
            </w:pPr>
            <w:hyperlink w:anchor="_gfnseu5jdcow">
              <w:r w:rsidDel="00000000" w:rsidR="00000000" w:rsidRPr="00000000">
                <w:rPr>
                  <w:rtl w:val="0"/>
                </w:rPr>
                <w:t xml:space="preserve">Low Risk</w:t>
              </w:r>
            </w:hyperlink>
            <w:r w:rsidDel="00000000" w:rsidR="00000000" w:rsidRPr="00000000">
              <w:rPr>
                <w:rtl w:val="0"/>
              </w:rPr>
            </w:r>
          </w:p>
          <w:p w:rsidR="00000000" w:rsidDel="00000000" w:rsidP="00000000" w:rsidRDefault="00000000" w:rsidRPr="00000000" w14:paraId="0000005A">
            <w:pPr>
              <w:ind w:left="360" w:firstLine="0"/>
              <w:rPr/>
            </w:pPr>
            <w:hyperlink w:anchor="_gsis1oz1oyr5">
              <w:r w:rsidDel="00000000" w:rsidR="00000000" w:rsidRPr="00000000">
                <w:rPr>
                  <w:rtl w:val="0"/>
                </w:rPr>
                <w:t xml:space="preserve">Intermediate Risk</w:t>
              </w:r>
            </w:hyperlink>
            <w:r w:rsidDel="00000000" w:rsidR="00000000" w:rsidRPr="00000000">
              <w:rPr>
                <w:rtl w:val="0"/>
              </w:rPr>
            </w:r>
          </w:p>
          <w:p w:rsidR="00000000" w:rsidDel="00000000" w:rsidP="00000000" w:rsidRDefault="00000000" w:rsidRPr="00000000" w14:paraId="0000005B">
            <w:pPr>
              <w:ind w:left="360" w:firstLine="0"/>
              <w:rPr/>
            </w:pPr>
            <w:hyperlink w:anchor="_rupkpel8jbfa">
              <w:r w:rsidDel="00000000" w:rsidR="00000000" w:rsidRPr="00000000">
                <w:rPr>
                  <w:rtl w:val="0"/>
                </w:rPr>
                <w:t xml:space="preserve">High Risk</w:t>
              </w:r>
            </w:hyperlink>
            <w:r w:rsidDel="00000000" w:rsidR="00000000" w:rsidRPr="00000000">
              <w:rPr>
                <w:rtl w:val="0"/>
              </w:rPr>
            </w:r>
          </w:p>
          <w:p w:rsidR="00000000" w:rsidDel="00000000" w:rsidP="00000000" w:rsidRDefault="00000000" w:rsidRPr="00000000" w14:paraId="0000005C">
            <w:pPr>
              <w:ind w:left="360" w:firstLine="0"/>
              <w:rPr/>
            </w:pPr>
            <w:hyperlink w:anchor="_rsfxmxshi4nn">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5D">
            <w:pPr>
              <w:rPr>
                <w:b w:val="1"/>
              </w:rPr>
            </w:pPr>
            <w:hyperlink w:anchor="_vr99eqievr5k">
              <w:r w:rsidDel="00000000" w:rsidR="00000000" w:rsidRPr="00000000">
                <w:rPr>
                  <w:b w:val="1"/>
                  <w:rtl w:val="0"/>
                </w:rPr>
                <w:t xml:space="preserve">Ewing's Sarcoma</w:t>
              </w:r>
            </w:hyperlink>
            <w:r w:rsidDel="00000000" w:rsidR="00000000" w:rsidRPr="00000000">
              <w:rPr>
                <w:rtl w:val="0"/>
              </w:rPr>
            </w:r>
          </w:p>
          <w:p w:rsidR="00000000" w:rsidDel="00000000" w:rsidP="00000000" w:rsidRDefault="00000000" w:rsidRPr="00000000" w14:paraId="0000005E">
            <w:pPr>
              <w:ind w:left="360" w:firstLine="0"/>
              <w:rPr/>
            </w:pPr>
            <w:hyperlink w:anchor="_xobjw0ll48jz">
              <w:r w:rsidDel="00000000" w:rsidR="00000000" w:rsidRPr="00000000">
                <w:rPr>
                  <w:rtl w:val="0"/>
                </w:rPr>
                <w:t xml:space="preserve">Response and Local Control </w:t>
              </w:r>
            </w:hyperlink>
            <w:r w:rsidDel="00000000" w:rsidR="00000000" w:rsidRPr="00000000">
              <w:rPr>
                <w:rtl w:val="0"/>
              </w:rPr>
            </w:r>
          </w:p>
          <w:p w:rsidR="00000000" w:rsidDel="00000000" w:rsidP="00000000" w:rsidRDefault="00000000" w:rsidRPr="00000000" w14:paraId="0000005F">
            <w:pPr>
              <w:ind w:left="360" w:firstLine="0"/>
              <w:rPr/>
            </w:pPr>
            <w:hyperlink w:anchor="_10zlph9kya85">
              <w:r w:rsidDel="00000000" w:rsidR="00000000" w:rsidRPr="00000000">
                <w:rPr>
                  <w:rtl w:val="0"/>
                </w:rPr>
                <w:t xml:space="preserve">Metastatic Ewing: What to treat?</w:t>
              </w:r>
            </w:hyperlink>
            <w:r w:rsidDel="00000000" w:rsidR="00000000" w:rsidRPr="00000000">
              <w:rPr>
                <w:rtl w:val="0"/>
              </w:rPr>
            </w:r>
          </w:p>
          <w:p w:rsidR="00000000" w:rsidDel="00000000" w:rsidP="00000000" w:rsidRDefault="00000000" w:rsidRPr="00000000" w14:paraId="00000060">
            <w:pPr>
              <w:ind w:left="360" w:firstLine="0"/>
              <w:rPr/>
            </w:pPr>
            <w:hyperlink w:anchor="_9a7ko7exw8ct">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1">
            <w:pPr>
              <w:rPr>
                <w:b w:val="1"/>
              </w:rPr>
            </w:pPr>
            <w:hyperlink w:anchor="_v70h3sa8t6mf">
              <w:r w:rsidDel="00000000" w:rsidR="00000000" w:rsidRPr="00000000">
                <w:rPr>
                  <w:b w:val="1"/>
                  <w:rtl w:val="0"/>
                </w:rPr>
                <w:t xml:space="preserve">Wilms Tumor</w:t>
              </w:r>
            </w:hyperlink>
            <w:r w:rsidDel="00000000" w:rsidR="00000000" w:rsidRPr="00000000">
              <w:rPr>
                <w:rtl w:val="0"/>
              </w:rPr>
            </w:r>
          </w:p>
          <w:p w:rsidR="00000000" w:rsidDel="00000000" w:rsidP="00000000" w:rsidRDefault="00000000" w:rsidRPr="00000000" w14:paraId="00000062">
            <w:pPr>
              <w:ind w:left="360" w:firstLine="0"/>
              <w:rPr/>
            </w:pPr>
            <w:hyperlink w:anchor="_rueit8iy5w1i">
              <w:r w:rsidDel="00000000" w:rsidR="00000000" w:rsidRPr="00000000">
                <w:rPr>
                  <w:rtl w:val="0"/>
                </w:rPr>
                <w:t xml:space="preserve">Chemo: "EDM"</w:t>
              </w:r>
            </w:hyperlink>
            <w:r w:rsidDel="00000000" w:rsidR="00000000" w:rsidRPr="00000000">
              <w:rPr>
                <w:rtl w:val="0"/>
              </w:rPr>
            </w:r>
          </w:p>
          <w:p w:rsidR="00000000" w:rsidDel="00000000" w:rsidP="00000000" w:rsidRDefault="00000000" w:rsidRPr="00000000" w14:paraId="00000063">
            <w:pPr>
              <w:ind w:left="360" w:firstLine="0"/>
              <w:rPr/>
            </w:pPr>
            <w:hyperlink w:anchor="_qy3igkd95sd6">
              <w:r w:rsidDel="00000000" w:rsidR="00000000" w:rsidRPr="00000000">
                <w:rPr>
                  <w:rtl w:val="0"/>
                </w:rPr>
                <w:t xml:space="preserve">Historical protocols</w:t>
              </w:r>
            </w:hyperlink>
            <w:r w:rsidDel="00000000" w:rsidR="00000000" w:rsidRPr="00000000">
              <w:rPr>
                <w:rtl w:val="0"/>
              </w:rPr>
            </w:r>
          </w:p>
          <w:p w:rsidR="00000000" w:rsidDel="00000000" w:rsidP="00000000" w:rsidRDefault="00000000" w:rsidRPr="00000000" w14:paraId="00000064">
            <w:pPr>
              <w:ind w:left="360" w:firstLine="0"/>
              <w:rPr/>
            </w:pPr>
            <w:hyperlink w:anchor="_d7awqciahiqf">
              <w:r w:rsidDel="00000000" w:rsidR="00000000" w:rsidRPr="00000000">
                <w:rPr>
                  <w:rtl w:val="0"/>
                </w:rPr>
                <w:t xml:space="preserve">Risk Groups</w:t>
              </w:r>
            </w:hyperlink>
            <w:r w:rsidDel="00000000" w:rsidR="00000000" w:rsidRPr="00000000">
              <w:rPr>
                <w:rtl w:val="0"/>
              </w:rPr>
            </w:r>
          </w:p>
          <w:p w:rsidR="00000000" w:rsidDel="00000000" w:rsidP="00000000" w:rsidRDefault="00000000" w:rsidRPr="00000000" w14:paraId="00000065">
            <w:pPr>
              <w:ind w:left="360" w:firstLine="0"/>
              <w:rPr/>
            </w:pPr>
            <w:hyperlink w:anchor="_5x6xrltdu1w1">
              <w:r w:rsidDel="00000000" w:rsidR="00000000" w:rsidRPr="00000000">
                <w:rPr>
                  <w:rtl w:val="0"/>
                </w:rPr>
                <w:t xml:space="preserve">Modern protocols</w:t>
              </w:r>
            </w:hyperlink>
            <w:r w:rsidDel="00000000" w:rsidR="00000000" w:rsidRPr="00000000">
              <w:rPr>
                <w:rtl w:val="0"/>
              </w:rPr>
            </w:r>
          </w:p>
          <w:p w:rsidR="00000000" w:rsidDel="00000000" w:rsidP="00000000" w:rsidRDefault="00000000" w:rsidRPr="00000000" w14:paraId="00000066">
            <w:pPr>
              <w:ind w:left="360" w:firstLine="0"/>
              <w:rPr/>
            </w:pPr>
            <w:hyperlink w:anchor="_6zn5584rb92f">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7">
            <w:pPr>
              <w:rPr>
                <w:b w:val="1"/>
              </w:rPr>
            </w:pPr>
            <w:hyperlink w:anchor="_xm8gyp4b0wt3">
              <w:r w:rsidDel="00000000" w:rsidR="00000000" w:rsidRPr="00000000">
                <w:rPr>
                  <w:b w:val="1"/>
                  <w:rtl w:val="0"/>
                </w:rPr>
                <w:t xml:space="preserve">Neuroblastoma</w:t>
              </w:r>
            </w:hyperlink>
            <w:r w:rsidDel="00000000" w:rsidR="00000000" w:rsidRPr="00000000">
              <w:rPr>
                <w:rtl w:val="0"/>
              </w:rPr>
            </w:r>
          </w:p>
          <w:p w:rsidR="00000000" w:rsidDel="00000000" w:rsidP="00000000" w:rsidRDefault="00000000" w:rsidRPr="00000000" w14:paraId="00000068">
            <w:pPr>
              <w:ind w:left="360" w:firstLine="0"/>
              <w:rPr/>
            </w:pPr>
            <w:hyperlink w:anchor="_wu91psq4bd9t">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9">
            <w:pPr>
              <w:rPr>
                <w:b w:val="1"/>
              </w:rPr>
            </w:pPr>
            <w:hyperlink w:anchor="_mr633szdp2nv">
              <w:r w:rsidDel="00000000" w:rsidR="00000000" w:rsidRPr="00000000">
                <w:rPr>
                  <w:b w:val="1"/>
                  <w:rtl w:val="0"/>
                </w:rPr>
                <w:t xml:space="preserve">Retinoblastoma</w:t>
              </w:r>
            </w:hyperlink>
            <w:r w:rsidDel="00000000" w:rsidR="00000000" w:rsidRPr="00000000">
              <w:rPr>
                <w:rtl w:val="0"/>
              </w:rPr>
            </w:r>
          </w:p>
          <w:p w:rsidR="00000000" w:rsidDel="00000000" w:rsidP="00000000" w:rsidRDefault="00000000" w:rsidRPr="00000000" w14:paraId="0000006A">
            <w:pPr>
              <w:rPr>
                <w:b w:val="1"/>
              </w:rPr>
            </w:pPr>
            <w:hyperlink w:anchor="_bky1jhsixu1a">
              <w:r w:rsidDel="00000000" w:rsidR="00000000" w:rsidRPr="00000000">
                <w:rPr>
                  <w:b w:val="1"/>
                  <w:rtl w:val="0"/>
                </w:rPr>
                <w:t xml:space="preserve">Medulloblastoma</w:t>
              </w:r>
            </w:hyperlink>
            <w:r w:rsidDel="00000000" w:rsidR="00000000" w:rsidRPr="00000000">
              <w:rPr>
                <w:rtl w:val="0"/>
              </w:rPr>
            </w:r>
          </w:p>
          <w:p w:rsidR="00000000" w:rsidDel="00000000" w:rsidP="00000000" w:rsidRDefault="00000000" w:rsidRPr="00000000" w14:paraId="0000006B">
            <w:pPr>
              <w:ind w:left="360" w:firstLine="0"/>
              <w:rPr/>
            </w:pPr>
            <w:hyperlink w:anchor="_g87sayc9v0vr">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6C">
            <w:pPr>
              <w:ind w:left="360" w:firstLine="0"/>
              <w:rPr/>
            </w:pPr>
            <w:hyperlink w:anchor="_hjfebnhgu5k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D">
            <w:pPr>
              <w:ind w:left="360" w:firstLine="0"/>
              <w:rPr/>
            </w:pPr>
            <w:hyperlink w:anchor="_dvtlqqchl03v">
              <w:r w:rsidDel="00000000" w:rsidR="00000000" w:rsidRPr="00000000">
                <w:rPr>
                  <w:rtl w:val="0"/>
                </w:rPr>
                <w:t xml:space="preserve">Follow-up</w:t>
              </w:r>
            </w:hyperlink>
            <w:r w:rsidDel="00000000" w:rsidR="00000000" w:rsidRPr="00000000">
              <w:rPr>
                <w:rtl w:val="0"/>
              </w:rPr>
            </w:r>
          </w:p>
          <w:p w:rsidR="00000000" w:rsidDel="00000000" w:rsidP="00000000" w:rsidRDefault="00000000" w:rsidRPr="00000000" w14:paraId="0000006E">
            <w:pPr>
              <w:ind w:left="720" w:firstLine="0"/>
              <w:rPr/>
            </w:pPr>
            <w:hyperlink w:anchor="_xhmlb1owyfov">
              <w:r w:rsidDel="00000000" w:rsidR="00000000" w:rsidRPr="00000000">
                <w:rPr>
                  <w:rtl w:val="0"/>
                </w:rPr>
                <w:t xml:space="preserve">ATRT</w:t>
              </w:r>
            </w:hyperlink>
            <w:r w:rsidDel="00000000" w:rsidR="00000000" w:rsidRPr="00000000">
              <w:rPr>
                <w:rtl w:val="0"/>
              </w:rPr>
            </w:r>
          </w:p>
          <w:p w:rsidR="00000000" w:rsidDel="00000000" w:rsidP="00000000" w:rsidRDefault="00000000" w:rsidRPr="00000000" w14:paraId="0000006F">
            <w:pPr>
              <w:ind w:left="720" w:firstLine="0"/>
              <w:rPr/>
            </w:pPr>
            <w:hyperlink w:anchor="_756hmox6vwbm">
              <w:r w:rsidDel="00000000" w:rsidR="00000000" w:rsidRPr="00000000">
                <w:rPr>
                  <w:rtl w:val="0"/>
                </w:rPr>
                <w:t xml:space="preserve">Supratentorial PNET</w:t>
              </w:r>
            </w:hyperlink>
            <w:r w:rsidDel="00000000" w:rsidR="00000000" w:rsidRPr="00000000">
              <w:rPr>
                <w:rtl w:val="0"/>
              </w:rPr>
            </w:r>
          </w:p>
          <w:p w:rsidR="00000000" w:rsidDel="00000000" w:rsidP="00000000" w:rsidRDefault="00000000" w:rsidRPr="00000000" w14:paraId="00000070">
            <w:pPr>
              <w:ind w:left="720" w:firstLine="0"/>
              <w:rPr/>
            </w:pPr>
            <w:hyperlink w:anchor="_b3788eu3m8u9">
              <w:r w:rsidDel="00000000" w:rsidR="00000000" w:rsidRPr="00000000">
                <w:rPr>
                  <w:rtl w:val="0"/>
                </w:rPr>
                <w:t xml:space="preserve">Pineal tumors</w:t>
              </w:r>
            </w:hyperlink>
            <w:r w:rsidDel="00000000" w:rsidR="00000000" w:rsidRPr="00000000">
              <w:rPr>
                <w:rtl w:val="0"/>
              </w:rPr>
            </w:r>
          </w:p>
          <w:p w:rsidR="00000000" w:rsidDel="00000000" w:rsidP="00000000" w:rsidRDefault="00000000" w:rsidRPr="00000000" w14:paraId="00000071">
            <w:pPr>
              <w:rPr>
                <w:b w:val="1"/>
              </w:rPr>
            </w:pPr>
            <w:hyperlink w:anchor="_vjmrak7du7n">
              <w:r w:rsidDel="00000000" w:rsidR="00000000" w:rsidRPr="00000000">
                <w:rPr>
                  <w:b w:val="1"/>
                  <w:rtl w:val="0"/>
                </w:rPr>
                <w:t xml:space="preserve">Ependymoma</w:t>
              </w:r>
            </w:hyperlink>
            <w:r w:rsidDel="00000000" w:rsidR="00000000" w:rsidRPr="00000000">
              <w:rPr>
                <w:rtl w:val="0"/>
              </w:rPr>
            </w:r>
          </w:p>
          <w:p w:rsidR="00000000" w:rsidDel="00000000" w:rsidP="00000000" w:rsidRDefault="00000000" w:rsidRPr="00000000" w14:paraId="00000072">
            <w:pPr>
              <w:ind w:left="360" w:firstLine="0"/>
              <w:rPr/>
            </w:pPr>
            <w:hyperlink w:anchor="_qpw7f2wiot">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73">
            <w:pPr>
              <w:ind w:left="360" w:firstLine="0"/>
              <w:rPr/>
            </w:pPr>
            <w:hyperlink w:anchor="_gt0nuuduq32e">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74">
            <w:pPr>
              <w:rPr>
                <w:b w:val="1"/>
              </w:rPr>
            </w:pPr>
            <w:hyperlink w:anchor="_2oxs7n6nf0a5">
              <w:r w:rsidDel="00000000" w:rsidR="00000000" w:rsidRPr="00000000">
                <w:rPr>
                  <w:b w:val="1"/>
                  <w:rtl w:val="0"/>
                </w:rPr>
                <w:t xml:space="preserve">Intracranial GCT/NGGCT</w:t>
              </w:r>
            </w:hyperlink>
            <w:r w:rsidDel="00000000" w:rsidR="00000000" w:rsidRPr="00000000">
              <w:rPr>
                <w:rtl w:val="0"/>
              </w:rPr>
            </w:r>
          </w:p>
          <w:p w:rsidR="00000000" w:rsidDel="00000000" w:rsidP="00000000" w:rsidRDefault="00000000" w:rsidRPr="00000000" w14:paraId="00000075">
            <w:pPr>
              <w:ind w:left="360" w:firstLine="0"/>
              <w:rPr/>
            </w:pPr>
            <w:hyperlink w:anchor="_e6j9xi5mjptq">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76">
            <w:pPr>
              <w:ind w:left="720" w:firstLine="0"/>
              <w:rPr/>
            </w:pPr>
            <w:hyperlink w:anchor="_23q128p2llnw">
              <w:r w:rsidDel="00000000" w:rsidR="00000000" w:rsidRPr="00000000">
                <w:rPr>
                  <w:rtl w:val="0"/>
                </w:rPr>
                <w:t xml:space="preserve">Germinoma Treatment</w:t>
              </w:r>
            </w:hyperlink>
            <w:r w:rsidDel="00000000" w:rsidR="00000000" w:rsidRPr="00000000">
              <w:rPr>
                <w:rtl w:val="0"/>
              </w:rPr>
            </w:r>
          </w:p>
          <w:p w:rsidR="00000000" w:rsidDel="00000000" w:rsidP="00000000" w:rsidRDefault="00000000" w:rsidRPr="00000000" w14:paraId="00000077">
            <w:pPr>
              <w:ind w:left="720" w:firstLine="0"/>
              <w:rPr/>
            </w:pPr>
            <w:hyperlink w:anchor="_6a9w0sabr7ke">
              <w:r w:rsidDel="00000000" w:rsidR="00000000" w:rsidRPr="00000000">
                <w:rPr>
                  <w:rtl w:val="0"/>
                </w:rPr>
                <w:t xml:space="preserve">NGGCT Treatment</w:t>
              </w:r>
            </w:hyperlink>
            <w:r w:rsidDel="00000000" w:rsidR="00000000" w:rsidRPr="00000000">
              <w:rPr>
                <w:rtl w:val="0"/>
              </w:rPr>
            </w:r>
          </w:p>
          <w:p w:rsidR="00000000" w:rsidDel="00000000" w:rsidP="00000000" w:rsidRDefault="00000000" w:rsidRPr="00000000" w14:paraId="00000078">
            <w:pPr>
              <w:ind w:left="360" w:firstLine="0"/>
              <w:rPr/>
            </w:pPr>
            <w:hyperlink w:anchor="_52geklyhbgj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79">
            <w:pPr>
              <w:rPr>
                <w:b w:val="1"/>
              </w:rPr>
            </w:pPr>
            <w:hyperlink w:anchor="_ejafvh13c7s4">
              <w:r w:rsidDel="00000000" w:rsidR="00000000" w:rsidRPr="00000000">
                <w:rPr>
                  <w:b w:val="1"/>
                  <w:rtl w:val="0"/>
                </w:rPr>
                <w:t xml:space="preserve">Craniopharyngioma</w:t>
              </w:r>
            </w:hyperlink>
            <w:hyperlink w:anchor="_uw3nm260oobz">
              <w:r w:rsidDel="00000000" w:rsidR="00000000" w:rsidRPr="00000000">
                <w:rPr>
                  <w:rtl w:val="0"/>
                </w:rPr>
                <w:t xml:space="preserve">   </w:t>
              </w:r>
            </w:hyperlink>
            <w:r w:rsidDel="00000000" w:rsidR="00000000" w:rsidRPr="00000000">
              <w:rPr>
                <w:rtl w:val="0"/>
              </w:rPr>
            </w:r>
          </w:p>
        </w:tc>
      </w:tr>
    </w:tbl>
    <w:p w:rsidR="00000000" w:rsidDel="00000000" w:rsidP="00000000" w:rsidRDefault="00000000" w:rsidRPr="00000000" w14:paraId="0000007A">
      <w:pPr>
        <w:rPr>
          <w:i w:val="1"/>
          <w:sz w:val="19"/>
          <w:szCs w:val="19"/>
        </w:rPr>
      </w:pPr>
      <w:hyperlink r:id="rId31">
        <w:r w:rsidDel="00000000" w:rsidR="00000000" w:rsidRPr="00000000">
          <w:rPr>
            <w:b w:val="1"/>
            <w:sz w:val="19"/>
            <w:szCs w:val="19"/>
            <w:rtl w:val="0"/>
          </w:rPr>
          <w:t xml:space="preserve">StatPearls: Brain Gliomas </w:t>
        </w:r>
      </w:hyperlink>
      <w:r w:rsidDel="00000000" w:rsidR="00000000" w:rsidRPr="00000000">
        <w:rPr>
          <w:i w:val="1"/>
          <w:sz w:val="19"/>
          <w:szCs w:val="19"/>
          <w:rtl w:val="0"/>
        </w:rPr>
        <w:t xml:space="preserve">Last update: 11/12/2019.</w:t>
      </w:r>
    </w:p>
    <w:p w:rsidR="00000000" w:rsidDel="00000000" w:rsidP="00000000" w:rsidRDefault="00000000" w:rsidRPr="00000000" w14:paraId="0000007B">
      <w:pPr>
        <w:rPr>
          <w:i w:val="1"/>
          <w:sz w:val="19"/>
          <w:szCs w:val="19"/>
        </w:rPr>
      </w:pPr>
      <w:hyperlink r:id="rId32">
        <w:r w:rsidDel="00000000" w:rsidR="00000000" w:rsidRPr="00000000">
          <w:rPr>
            <w:b w:val="1"/>
            <w:sz w:val="19"/>
            <w:szCs w:val="19"/>
            <w:rtl w:val="0"/>
          </w:rPr>
          <w:t xml:space="preserve">StatPearls: Childhood Brain Tumors</w:t>
        </w:r>
      </w:hyperlink>
      <w:r w:rsidDel="00000000" w:rsidR="00000000" w:rsidRPr="00000000">
        <w:rPr>
          <w:b w:val="1"/>
          <w:sz w:val="19"/>
          <w:szCs w:val="19"/>
          <w:rtl w:val="0"/>
        </w:rPr>
        <w:t xml:space="preserve"> </w:t>
      </w:r>
      <w:r w:rsidDel="00000000" w:rsidR="00000000" w:rsidRPr="00000000">
        <w:rPr>
          <w:i w:val="1"/>
          <w:sz w:val="19"/>
          <w:szCs w:val="19"/>
          <w:rtl w:val="0"/>
        </w:rPr>
        <w:t xml:space="preserve">Last update: 11/12/2019.</w:t>
      </w:r>
    </w:p>
    <w:p w:rsidR="00000000" w:rsidDel="00000000" w:rsidP="00000000" w:rsidRDefault="00000000" w:rsidRPr="00000000" w14:paraId="0000007C">
      <w:pPr>
        <w:rPr>
          <w:i w:val="1"/>
          <w:sz w:val="19"/>
          <w:szCs w:val="19"/>
        </w:rPr>
      </w:pPr>
      <w:hyperlink r:id="rId33">
        <w:r w:rsidDel="00000000" w:rsidR="00000000" w:rsidRPr="00000000">
          <w:rPr>
            <w:b w:val="1"/>
            <w:sz w:val="19"/>
            <w:szCs w:val="19"/>
            <w:rtl w:val="0"/>
          </w:rPr>
          <w:t xml:space="preserve">StatPearls: Conus and Cauda Equina Tumors </w:t>
        </w:r>
      </w:hyperlink>
      <w:r w:rsidDel="00000000" w:rsidR="00000000" w:rsidRPr="00000000">
        <w:rPr>
          <w:i w:val="1"/>
          <w:sz w:val="19"/>
          <w:szCs w:val="19"/>
          <w:rtl w:val="0"/>
        </w:rPr>
        <w:t xml:space="preserve">Last update: 11/12/2019.</w:t>
      </w:r>
    </w:p>
    <w:p w:rsidR="00000000" w:rsidDel="00000000" w:rsidP="00000000" w:rsidRDefault="00000000" w:rsidRPr="00000000" w14:paraId="0000007D">
      <w:pPr>
        <w:rPr>
          <w:i w:val="1"/>
          <w:sz w:val="19"/>
          <w:szCs w:val="19"/>
        </w:rPr>
      </w:pPr>
      <w:hyperlink r:id="rId34">
        <w:r w:rsidDel="00000000" w:rsidR="00000000" w:rsidRPr="00000000">
          <w:rPr>
            <w:b w:val="1"/>
            <w:sz w:val="19"/>
            <w:szCs w:val="19"/>
            <w:rtl w:val="0"/>
          </w:rPr>
          <w:t xml:space="preserve">StatPearls: Intramedullary Spinal Cord Tumors</w:t>
        </w:r>
      </w:hyperlink>
      <w:r w:rsidDel="00000000" w:rsidR="00000000" w:rsidRPr="00000000">
        <w:rPr>
          <w:b w:val="1"/>
          <w:sz w:val="19"/>
          <w:szCs w:val="19"/>
          <w:rtl w:val="0"/>
        </w:rPr>
        <w:t xml:space="preserve"> </w:t>
      </w:r>
      <w:r w:rsidDel="00000000" w:rsidR="00000000" w:rsidRPr="00000000">
        <w:rPr>
          <w:i w:val="1"/>
          <w:sz w:val="19"/>
          <w:szCs w:val="19"/>
          <w:rtl w:val="0"/>
        </w:rPr>
        <w:t xml:space="preserve">Last update: 8/4/2019.</w:t>
      </w:r>
    </w:p>
    <w:p w:rsidR="00000000" w:rsidDel="00000000" w:rsidP="00000000" w:rsidRDefault="00000000" w:rsidRPr="00000000" w14:paraId="0000007E">
      <w:pPr>
        <w:spacing w:line="276" w:lineRule="auto"/>
        <w:rPr>
          <w:i w:val="1"/>
          <w:sz w:val="19"/>
          <w:szCs w:val="19"/>
        </w:rPr>
      </w:pPr>
      <w:hyperlink r:id="rId35">
        <w:r w:rsidDel="00000000" w:rsidR="00000000" w:rsidRPr="00000000">
          <w:rPr>
            <w:b w:val="1"/>
            <w:sz w:val="19"/>
            <w:szCs w:val="19"/>
            <w:rtl w:val="0"/>
          </w:rPr>
          <w:t xml:space="preserve">StatPearls: Neurofibromatosis</w:t>
        </w:r>
      </w:hyperlink>
      <w:r w:rsidDel="00000000" w:rsidR="00000000" w:rsidRPr="00000000">
        <w:rPr>
          <w:b w:val="1"/>
          <w:sz w:val="19"/>
          <w:szCs w:val="19"/>
          <w:rtl w:val="0"/>
        </w:rPr>
        <w:t xml:space="preserve"> </w:t>
      </w:r>
      <w:r w:rsidDel="00000000" w:rsidR="00000000" w:rsidRPr="00000000">
        <w:rPr>
          <w:i w:val="1"/>
          <w:sz w:val="19"/>
          <w:szCs w:val="19"/>
          <w:rtl w:val="0"/>
        </w:rPr>
        <w:t xml:space="preserve">Last update: 11/29/2019.</w:t>
      </w:r>
    </w:p>
    <w:p w:rsidR="00000000" w:rsidDel="00000000" w:rsidP="00000000" w:rsidRDefault="00000000" w:rsidRPr="00000000" w14:paraId="0000007F">
      <w:pPr>
        <w:spacing w:line="276" w:lineRule="auto"/>
        <w:rPr>
          <w:i w:val="1"/>
        </w:rPr>
        <w:sectPr>
          <w:headerReference r:id="rId36" w:type="default"/>
          <w:pgSz w:h="15840" w:w="12240"/>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080">
      <w:pPr>
        <w:pStyle w:val="Heading1"/>
        <w:jc w:val="center"/>
        <w:rPr/>
      </w:pPr>
      <w:bookmarkStart w:colFirst="0" w:colLast="0" w:name="_5l04rkwv4f48" w:id="1"/>
      <w:bookmarkEnd w:id="1"/>
      <w:hyperlink w:anchor="_dtyy1oq7ungd">
        <w:r w:rsidDel="00000000" w:rsidR="00000000" w:rsidRPr="00000000">
          <w:rPr>
            <w:rtl w:val="0"/>
          </w:rPr>
          <w:t xml:space="preserve">Central Nervous System</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the [</w:t>
      </w:r>
      <w:hyperlink w:anchor="_xilahm9fbnlf">
        <w:r w:rsidDel="00000000" w:rsidR="00000000" w:rsidRPr="00000000">
          <w:rPr>
            <w:rtl w:val="0"/>
          </w:rPr>
          <w:t xml:space="preserve">Pediatrics section</w:t>
        </w:r>
      </w:hyperlink>
      <w:r w:rsidDel="00000000" w:rsidR="00000000" w:rsidRPr="00000000">
        <w:rPr>
          <w:rtl w:val="0"/>
        </w:rPr>
        <w:t xml:space="preserve">] for introduction to Pediatrics.</w:t>
      </w:r>
    </w:p>
    <w:p w:rsidR="00000000" w:rsidDel="00000000" w:rsidP="00000000" w:rsidRDefault="00000000" w:rsidRPr="00000000" w14:paraId="00000082">
      <w:pPr>
        <w:rPr>
          <w:b w:val="1"/>
        </w:rPr>
      </w:pPr>
      <w:r w:rsidDel="00000000" w:rsidR="00000000" w:rsidRPr="00000000">
        <w:rPr>
          <w:b w:val="1"/>
          <w:rtl w:val="0"/>
        </w:rPr>
        <w:t xml:space="preserve">Zaorsky</w:t>
      </w:r>
      <w:r w:rsidDel="00000000" w:rsidR="00000000" w:rsidRPr="00000000">
        <w:rPr>
          <w:rtl w:val="0"/>
        </w:rPr>
        <w:t xml:space="preserve">: [</w:t>
      </w:r>
      <w:hyperlink r:id="rId37">
        <w:r w:rsidDel="00000000" w:rsidR="00000000" w:rsidRPr="00000000">
          <w:rPr>
            <w:rtl w:val="0"/>
          </w:rPr>
          <w:t xml:space="preserve">General MRI characteristics of brain lesions</w:t>
        </w:r>
      </w:hyperlink>
      <w:r w:rsidDel="00000000" w:rsidR="00000000" w:rsidRPr="00000000">
        <w:rPr>
          <w:rtl w:val="0"/>
        </w:rPr>
        <w:t xml:space="preserve">], [</w:t>
      </w:r>
      <w:hyperlink r:id="rId38">
        <w:r w:rsidDel="00000000" w:rsidR="00000000" w:rsidRPr="00000000">
          <w:rPr>
            <w:rtl w:val="0"/>
          </w:rPr>
          <w:t xml:space="preserve">Pseudoprogression vs. rad necrosis</w:t>
        </w:r>
      </w:hyperlink>
      <w:r w:rsidDel="00000000" w:rsidR="00000000" w:rsidRPr="00000000">
        <w:rPr>
          <w:rtl w:val="0"/>
        </w:rPr>
        <w:t xml:space="preserve">], [</w:t>
      </w:r>
      <w:hyperlink r:id="rId39">
        <w:r w:rsidDel="00000000" w:rsidR="00000000" w:rsidRPr="00000000">
          <w:rPr>
            <w:rtl w:val="0"/>
          </w:rPr>
          <w:t xml:space="preserve">RANO criteria for GBM recurrence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3">
      <w:pPr>
        <w:rPr/>
      </w:pPr>
      <w:r w:rsidDel="00000000" w:rsidR="00000000" w:rsidRPr="00000000">
        <w:rPr>
          <w:b w:val="1"/>
          <w:rtl w:val="0"/>
        </w:rPr>
        <w:t xml:space="preserve">ARRO</w:t>
      </w:r>
      <w:r w:rsidDel="00000000" w:rsidR="00000000" w:rsidRPr="00000000">
        <w:rPr>
          <w:rtl w:val="0"/>
        </w:rPr>
        <w:t xml:space="preserve">: [</w:t>
      </w:r>
      <w:hyperlink r:id="rId40">
        <w:r w:rsidDel="00000000" w:rsidR="00000000" w:rsidRPr="00000000">
          <w:rPr>
            <w:rtl w:val="0"/>
          </w:rPr>
          <w:t xml:space="preserve">GBM-PNET</w:t>
        </w:r>
      </w:hyperlink>
      <w:r w:rsidDel="00000000" w:rsidR="00000000" w:rsidRPr="00000000">
        <w:rPr>
          <w:rtl w:val="0"/>
        </w:rPr>
        <w:t xml:space="preserve">], [</w:t>
      </w:r>
      <w:hyperlink r:id="rId41">
        <w:r w:rsidDel="00000000" w:rsidR="00000000" w:rsidRPr="00000000">
          <w:rPr>
            <w:rtl w:val="0"/>
          </w:rPr>
          <w:t xml:space="preserve">Glioblastoma Multiforme</w:t>
        </w:r>
      </w:hyperlink>
      <w:r w:rsidDel="00000000" w:rsidR="00000000" w:rsidRPr="00000000">
        <w:rPr>
          <w:rtl w:val="0"/>
        </w:rPr>
        <w:t xml:space="preserve">], [</w:t>
      </w:r>
      <w:hyperlink r:id="rId42">
        <w:r w:rsidDel="00000000" w:rsidR="00000000" w:rsidRPr="00000000">
          <w:rPr>
            <w:rtl w:val="0"/>
          </w:rPr>
          <w:t xml:space="preserve">Glioblastoma Multiforme (GBM) Case</w:t>
        </w:r>
      </w:hyperlink>
      <w:r w:rsidDel="00000000" w:rsidR="00000000" w:rsidRPr="00000000">
        <w:rPr>
          <w:rtl w:val="0"/>
        </w:rPr>
        <w:t xml:space="preserve">, </w:t>
      </w:r>
      <w:hyperlink r:id="rId43">
        <w:r w:rsidDel="00000000" w:rsidR="00000000" w:rsidRPr="00000000">
          <w:rPr>
            <w:rtl w:val="0"/>
          </w:rPr>
          <w:t xml:space="preserve">Contour</w:t>
        </w:r>
      </w:hyperlink>
      <w:r w:rsidDel="00000000" w:rsidR="00000000" w:rsidRPr="00000000">
        <w:rPr>
          <w:rtl w:val="0"/>
        </w:rPr>
        <w:t xml:space="preserve">], [</w:t>
      </w:r>
      <w:hyperlink r:id="rId44">
        <w:r w:rsidDel="00000000" w:rsidR="00000000" w:rsidRPr="00000000">
          <w:rPr>
            <w:rtl w:val="0"/>
          </w:rPr>
          <w:t xml:space="preserve">Low Grade Glioma (LGG)</w:t>
        </w:r>
      </w:hyperlink>
      <w:r w:rsidDel="00000000" w:rsidR="00000000" w:rsidRPr="00000000">
        <w:rPr>
          <w:rtl w:val="0"/>
        </w:rPr>
        <w:t xml:space="preserve">], [</w:t>
      </w:r>
      <w:hyperlink r:id="rId45">
        <w:r w:rsidDel="00000000" w:rsidR="00000000" w:rsidRPr="00000000">
          <w:rPr>
            <w:rtl w:val="0"/>
          </w:rPr>
          <w:t xml:space="preserve">Spinal Cord Glioma</w:t>
        </w:r>
      </w:hyperlink>
      <w:r w:rsidDel="00000000" w:rsidR="00000000" w:rsidRPr="00000000">
        <w:rPr>
          <w:rtl w:val="0"/>
        </w:rPr>
        <w:t xml:space="preserve">], [</w:t>
      </w:r>
      <w:hyperlink r:id="rId46">
        <w:r w:rsidDel="00000000" w:rsidR="00000000" w:rsidRPr="00000000">
          <w:rPr>
            <w:rtl w:val="0"/>
          </w:rPr>
          <w:t xml:space="preserve">Trigeminal Neuralgia</w:t>
        </w:r>
      </w:hyperlink>
      <w:r w:rsidDel="00000000" w:rsidR="00000000" w:rsidRPr="00000000">
        <w:rPr>
          <w:rtl w:val="0"/>
        </w:rPr>
        <w:t xml:space="preserve">], [</w:t>
      </w:r>
      <w:hyperlink r:id="rId47">
        <w:r w:rsidDel="00000000" w:rsidR="00000000" w:rsidRPr="00000000">
          <w:rPr>
            <w:rtl w:val="0"/>
          </w:rPr>
          <w:t xml:space="preserve">Vestibular Schwannoma</w:t>
        </w:r>
      </w:hyperlink>
      <w:r w:rsidDel="00000000" w:rsidR="00000000" w:rsidRPr="00000000">
        <w:rPr>
          <w:rtl w:val="0"/>
        </w:rPr>
        <w:t xml:space="preserve">], [</w:t>
      </w:r>
      <w:hyperlink r:id="rId48">
        <w:r w:rsidDel="00000000" w:rsidR="00000000" w:rsidRPr="00000000">
          <w:rPr>
            <w:rtl w:val="0"/>
          </w:rPr>
          <w:t xml:space="preserve">uveal melanoma</w:t>
        </w:r>
      </w:hyperlink>
      <w:r w:rsidDel="00000000" w:rsidR="00000000" w:rsidRPr="00000000">
        <w:rPr>
          <w:rtl w:val="0"/>
        </w:rPr>
        <w:t xml:space="preserve">], [</w:t>
      </w:r>
      <w:hyperlink r:id="rId49">
        <w:r w:rsidDel="00000000" w:rsidR="00000000" w:rsidRPr="00000000">
          <w:rPr>
            <w:rtl w:val="0"/>
          </w:rPr>
          <w:t xml:space="preserve">Paraganglioma of skull base</w:t>
        </w:r>
      </w:hyperlink>
      <w:r w:rsidDel="00000000" w:rsidR="00000000" w:rsidRPr="00000000">
        <w:rPr>
          <w:rtl w:val="0"/>
        </w:rPr>
        <w:t xml:space="preserve">].</w:t>
      </w:r>
    </w:p>
    <w:p w:rsidR="00000000" w:rsidDel="00000000" w:rsidP="00000000" w:rsidRDefault="00000000" w:rsidRPr="00000000" w14:paraId="00000084">
      <w:pPr>
        <w:ind w:left="0" w:firstLine="0"/>
        <w:rPr/>
      </w:pPr>
      <w:r w:rsidDel="00000000" w:rsidR="00000000" w:rsidRPr="00000000">
        <w:rPr>
          <w:b w:val="1"/>
          <w:rtl w:val="0"/>
        </w:rPr>
        <w:t xml:space="preserve">eContour</w:t>
      </w:r>
      <w:r w:rsidDel="00000000" w:rsidR="00000000" w:rsidRPr="00000000">
        <w:rPr>
          <w:rtl w:val="0"/>
        </w:rPr>
        <w:t xml:space="preserve">: [</w:t>
      </w:r>
      <w:hyperlink r:id="rId50">
        <w:r w:rsidDel="00000000" w:rsidR="00000000" w:rsidRPr="00000000">
          <w:rPr>
            <w:rtl w:val="0"/>
          </w:rPr>
          <w:t xml:space="preserve">GBM</w:t>
        </w:r>
      </w:hyperlink>
      <w:r w:rsidDel="00000000" w:rsidR="00000000" w:rsidRPr="00000000">
        <w:rPr>
          <w:rtl w:val="0"/>
        </w:rPr>
        <w:t xml:space="preserve">], [</w:t>
      </w:r>
      <w:hyperlink r:id="rId51">
        <w:r w:rsidDel="00000000" w:rsidR="00000000" w:rsidRPr="00000000">
          <w:rPr>
            <w:rtl w:val="0"/>
          </w:rPr>
          <w:t xml:space="preserve">AVARO GBM</w:t>
        </w:r>
      </w:hyperlink>
      <w:r w:rsidDel="00000000" w:rsidR="00000000" w:rsidRPr="00000000">
        <w:rPr>
          <w:rtl w:val="0"/>
        </w:rPr>
        <w:t xml:space="preserve">], [</w:t>
      </w:r>
      <w:hyperlink r:id="rId52">
        <w:r w:rsidDel="00000000" w:rsidR="00000000" w:rsidRPr="00000000">
          <w:rPr>
            <w:rtl w:val="0"/>
          </w:rPr>
          <w:t xml:space="preserve">Intact brain mets</w:t>
        </w:r>
      </w:hyperlink>
      <w:r w:rsidDel="00000000" w:rsidR="00000000" w:rsidRPr="00000000">
        <w:rPr>
          <w:rtl w:val="0"/>
        </w:rPr>
        <w:t xml:space="preserve">], [</w:t>
      </w:r>
      <w:hyperlink r:id="rId53">
        <w:r w:rsidDel="00000000" w:rsidR="00000000" w:rsidRPr="00000000">
          <w:rPr>
            <w:rtl w:val="0"/>
          </w:rPr>
          <w:t xml:space="preserve">LGG</w:t>
        </w:r>
      </w:hyperlink>
      <w:r w:rsidDel="00000000" w:rsidR="00000000" w:rsidRPr="00000000">
        <w:rPr>
          <w:rtl w:val="0"/>
        </w:rPr>
        <w:t xml:space="preserve">], [</w:t>
      </w:r>
      <w:hyperlink r:id="rId54">
        <w:r w:rsidDel="00000000" w:rsidR="00000000" w:rsidRPr="00000000">
          <w:rPr>
            <w:rtl w:val="0"/>
          </w:rPr>
          <w:t xml:space="preserve">Meningioma</w:t>
        </w:r>
      </w:hyperlink>
      <w:r w:rsidDel="00000000" w:rsidR="00000000" w:rsidRPr="00000000">
        <w:rPr>
          <w:rtl w:val="0"/>
        </w:rPr>
        <w:t xml:space="preserve">], [</w:t>
      </w:r>
      <w:hyperlink r:id="rId55">
        <w:r w:rsidDel="00000000" w:rsidR="00000000" w:rsidRPr="00000000">
          <w:rPr>
            <w:rtl w:val="0"/>
          </w:rPr>
          <w:t xml:space="preserve">Recurrent pituitary adenoma</w:t>
        </w:r>
      </w:hyperlink>
      <w:r w:rsidDel="00000000" w:rsidR="00000000" w:rsidRPr="00000000">
        <w:rPr>
          <w:rtl w:val="0"/>
        </w:rPr>
        <w:t xml:space="preserve">], [</w:t>
      </w:r>
      <w:hyperlink r:id="rId56">
        <w:r w:rsidDel="00000000" w:rsidR="00000000" w:rsidRPr="00000000">
          <w:rPr>
            <w:rtl w:val="0"/>
          </w:rPr>
          <w:t xml:space="preserve">Vestibular schwannoma</w:t>
        </w:r>
      </w:hyperlink>
      <w:r w:rsidDel="00000000" w:rsidR="00000000" w:rsidRPr="00000000">
        <w:rPr>
          <w:rtl w:val="0"/>
        </w:rPr>
        <w:t xml:space="preserve">].</w:t>
      </w:r>
    </w:p>
    <w:p w:rsidR="00000000" w:rsidDel="00000000" w:rsidP="00000000" w:rsidRDefault="00000000" w:rsidRPr="00000000" w14:paraId="00000085">
      <w:pPr>
        <w:ind w:left="0" w:firstLine="0"/>
        <w:rPr/>
      </w:pP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ind w:left="0" w:firstLine="0"/>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b w:val="1"/>
                <w:sz w:val="20"/>
                <w:szCs w:val="20"/>
                <w:rtl w:val="0"/>
              </w:rPr>
              <w:t xml:space="preserve">ASCO/SNO Guideline: </w:t>
            </w:r>
            <w:hyperlink r:id="rId57">
              <w:r w:rsidDel="00000000" w:rsidR="00000000" w:rsidRPr="00000000">
                <w:rPr>
                  <w:rFonts w:ascii="Times New Roman" w:cs="Times New Roman" w:eastAsia="Times New Roman" w:hAnsi="Times New Roman"/>
                  <w:b w:val="1"/>
                  <w:sz w:val="20"/>
                  <w:szCs w:val="20"/>
                  <w:rtl w:val="0"/>
                </w:rPr>
                <w:t xml:space="preserve">Anticonvulsant Ppx and Steroid Use in Adults w Metastatic Brain Tumors</w:t>
              </w:r>
            </w:hyperlink>
            <w:r w:rsidDel="00000000" w:rsidR="00000000" w:rsidRPr="00000000">
              <w:rPr>
                <w:rFonts w:ascii="Times New Roman" w:cs="Times New Roman" w:eastAsia="Times New Roman" w:hAnsi="Times New Roman"/>
                <w:i w:val="1"/>
                <w:sz w:val="20"/>
                <w:szCs w:val="20"/>
                <w:rtl w:val="0"/>
              </w:rPr>
              <w:t xml:space="preserve"> March 18, 2019 </w:t>
            </w:r>
            <w:hyperlink r:id="rId58">
              <w:r w:rsidDel="00000000" w:rsidR="00000000" w:rsidRPr="00000000">
                <w:rPr>
                  <w:rFonts w:ascii="Times New Roman" w:cs="Times New Roman" w:eastAsia="Times New Roman" w:hAnsi="Times New Roman"/>
                  <w:sz w:val="20"/>
                  <w:szCs w:val="20"/>
                  <w:vertAlign w:val="superscript"/>
                  <w:rtl w:val="0"/>
                </w:rPr>
                <w:t xml:space="preserve">RoR</w:t>
              </w:r>
            </w:hyperlink>
            <w:r w:rsidDel="00000000" w:rsidR="00000000" w:rsidRPr="00000000">
              <w:rPr>
                <w:rtl w:val="0"/>
              </w:rPr>
            </w:r>
          </w:p>
          <w:p w:rsidR="00000000" w:rsidDel="00000000" w:rsidP="00000000" w:rsidRDefault="00000000" w:rsidRPr="00000000" w14:paraId="00000087">
            <w:pPr>
              <w:numPr>
                <w:ilvl w:val="0"/>
                <w:numId w:val="121"/>
              </w:numPr>
              <w:ind w:left="720" w:hanging="360"/>
            </w:pPr>
            <w:r w:rsidDel="00000000" w:rsidR="00000000" w:rsidRPr="00000000">
              <w:rPr>
                <w:rtl w:val="0"/>
              </w:rPr>
              <w:t xml:space="preserve">Prophylactic antiepileptic drugs are not recommended for routine use.</w:t>
            </w:r>
          </w:p>
          <w:p w:rsidR="00000000" w:rsidDel="00000000" w:rsidP="00000000" w:rsidRDefault="00000000" w:rsidRPr="00000000" w14:paraId="00000088">
            <w:pPr>
              <w:numPr>
                <w:ilvl w:val="0"/>
                <w:numId w:val="121"/>
              </w:numPr>
              <w:ind w:left="720" w:hanging="360"/>
            </w:pPr>
            <w:r w:rsidDel="00000000" w:rsidR="00000000" w:rsidRPr="00000000">
              <w:rPr>
                <w:rtl w:val="0"/>
              </w:rPr>
              <w:t xml:space="preserve">Dexamethasone recommended for temporary sx relief in pts w neuro symptoms.</w:t>
            </w:r>
          </w:p>
          <w:p w:rsidR="00000000" w:rsidDel="00000000" w:rsidP="00000000" w:rsidRDefault="00000000" w:rsidRPr="00000000" w14:paraId="00000089">
            <w:pPr>
              <w:numPr>
                <w:ilvl w:val="1"/>
                <w:numId w:val="121"/>
              </w:numPr>
              <w:ind w:left="1440" w:hanging="360"/>
            </w:pPr>
            <w:r w:rsidDel="00000000" w:rsidR="00000000" w:rsidRPr="00000000">
              <w:rPr>
                <w:rtl w:val="0"/>
              </w:rPr>
              <w:t xml:space="preserve">4-8 mg/d for mild sx.</w:t>
            </w:r>
          </w:p>
          <w:p w:rsidR="00000000" w:rsidDel="00000000" w:rsidP="00000000" w:rsidRDefault="00000000" w:rsidRPr="00000000" w14:paraId="0000008A">
            <w:pPr>
              <w:numPr>
                <w:ilvl w:val="1"/>
                <w:numId w:val="121"/>
              </w:numPr>
              <w:ind w:left="1440" w:hanging="360"/>
            </w:pPr>
            <w:r w:rsidDel="00000000" w:rsidR="00000000" w:rsidRPr="00000000">
              <w:rPr>
                <w:rtl w:val="0"/>
              </w:rPr>
              <w:t xml:space="preserve">16 mg/d for severe sx.</w:t>
            </w:r>
          </w:p>
          <w:p w:rsidR="00000000" w:rsidDel="00000000" w:rsidP="00000000" w:rsidRDefault="00000000" w:rsidRPr="00000000" w14:paraId="0000008B">
            <w:pPr>
              <w:numPr>
                <w:ilvl w:val="0"/>
                <w:numId w:val="121"/>
              </w:numPr>
              <w:ind w:left="720" w:hanging="360"/>
            </w:pPr>
            <w:r w:rsidDel="00000000" w:rsidR="00000000" w:rsidRPr="00000000">
              <w:rPr>
                <w:rtl w:val="0"/>
              </w:rPr>
              <w:t xml:space="preserve">Insufficient evidence to comment on the use of steroids for asymptomatic pts without mass effect.</w:t>
            </w:r>
            <w:r w:rsidDel="00000000" w:rsidR="00000000" w:rsidRPr="00000000">
              <w:rPr>
                <w:rtl w:val="0"/>
              </w:rPr>
            </w:r>
          </w:p>
          <w:p w:rsidR="00000000" w:rsidDel="00000000" w:rsidP="00000000" w:rsidRDefault="00000000" w:rsidRPr="00000000" w14:paraId="0000008C">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59">
              <w:r w:rsidDel="00000000" w:rsidR="00000000" w:rsidRPr="00000000">
                <w:rPr>
                  <w:rFonts w:ascii="Times New Roman" w:cs="Times New Roman" w:eastAsia="Times New Roman" w:hAnsi="Times New Roman"/>
                  <w:b w:val="1"/>
                  <w:sz w:val="20"/>
                  <w:szCs w:val="20"/>
                  <w:rtl w:val="0"/>
                </w:rPr>
                <w:t xml:space="preserve">Recommendations on Dz Mgmt for Pts w Advanced HER2+ BrCa and Brain Mets </w:t>
              </w:r>
            </w:hyperlink>
            <w:r w:rsidDel="00000000" w:rsidR="00000000" w:rsidRPr="00000000">
              <w:rPr>
                <w:rFonts w:ascii="Times New Roman" w:cs="Times New Roman" w:eastAsia="Times New Roman" w:hAnsi="Times New Roman"/>
                <w:i w:val="1"/>
                <w:sz w:val="20"/>
                <w:szCs w:val="20"/>
                <w:rtl w:val="0"/>
              </w:rPr>
              <w:t xml:space="preserve">June 25, 2018 </w:t>
            </w:r>
            <w:hyperlink r:id="rId6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8D">
            <w:pPr>
              <w:numPr>
                <w:ilvl w:val="0"/>
                <w:numId w:val="121"/>
              </w:numPr>
              <w:ind w:left="720" w:hanging="360"/>
            </w:pPr>
            <w:r w:rsidDel="00000000" w:rsidR="00000000" w:rsidRPr="00000000">
              <w:rPr>
                <w:rtl w:val="0"/>
              </w:rPr>
              <w:t xml:space="preserve">Clinicians should have a low threshold for MRI of the brain due to high incidence of [</w:t>
            </w:r>
            <w:hyperlink r:id="rId61">
              <w:r w:rsidDel="00000000" w:rsidR="00000000" w:rsidRPr="00000000">
                <w:rPr>
                  <w:rtl w:val="0"/>
                </w:rPr>
                <w:t xml:space="preserve">brain mets</w:t>
              </w:r>
            </w:hyperlink>
            <w:r w:rsidDel="00000000" w:rsidR="00000000" w:rsidRPr="00000000">
              <w:rPr>
                <w:rtl w:val="0"/>
              </w:rPr>
              <w:t xml:space="preserve">] for HER2+.</w:t>
            </w:r>
          </w:p>
          <w:p w:rsidR="00000000" w:rsidDel="00000000" w:rsidP="00000000" w:rsidRDefault="00000000" w:rsidRPr="00000000" w14:paraId="0000008E">
            <w:pPr>
              <w:numPr>
                <w:ilvl w:val="0"/>
                <w:numId w:val="121"/>
              </w:numPr>
              <w:ind w:left="720" w:hanging="360"/>
            </w:pPr>
            <w:r w:rsidDel="00000000" w:rsidR="00000000" w:rsidRPr="00000000">
              <w:rPr>
                <w:rtl w:val="0"/>
              </w:rPr>
              <w:t xml:space="preserve">TNBC appears to have [</w:t>
            </w:r>
            <w:hyperlink r:id="rId62">
              <w:r w:rsidDel="00000000" w:rsidR="00000000" w:rsidRPr="00000000">
                <w:rPr>
                  <w:rtl w:val="0"/>
                </w:rPr>
                <w:t xml:space="preserve">identical rates</w:t>
              </w:r>
            </w:hyperlink>
            <w:r w:rsidDel="00000000" w:rsidR="00000000" w:rsidRPr="00000000">
              <w:rPr>
                <w:rtl w:val="0"/>
              </w:rPr>
              <w:t xml:space="preserve">] of brain metastasis as HER2(+) HR(-).</w:t>
            </w:r>
            <w:r w:rsidDel="00000000" w:rsidR="00000000" w:rsidRPr="00000000">
              <w:rPr>
                <w:rtl w:val="0"/>
              </w:rPr>
            </w:r>
          </w:p>
          <w:p w:rsidR="00000000" w:rsidDel="00000000" w:rsidP="00000000" w:rsidRDefault="00000000" w:rsidRPr="00000000" w14:paraId="0000008F">
            <w:pPr>
              <w:spacing w:line="240" w:lineRule="auto"/>
              <w:ind w:left="0" w:firstLine="0"/>
              <w:rPr/>
            </w:pPr>
            <w:r w:rsidDel="00000000" w:rsidR="00000000" w:rsidRPr="00000000">
              <w:rPr>
                <w:rtl w:val="0"/>
              </w:rPr>
              <w:t xml:space="preserve">See the section on Brain mets in t</w:t>
            </w:r>
            <w:r w:rsidDel="00000000" w:rsidR="00000000" w:rsidRPr="00000000">
              <w:rPr>
                <w:rtl w:val="0"/>
              </w:rPr>
              <w:t xml:space="preserve">he [</w:t>
            </w:r>
            <w:hyperlink r:id="rId63">
              <w:r w:rsidDel="00000000" w:rsidR="00000000" w:rsidRPr="00000000">
                <w:rPr>
                  <w:rtl w:val="0"/>
                </w:rPr>
                <w:t xml:space="preserve">Palliative</w:t>
              </w:r>
            </w:hyperlink>
            <w:r w:rsidDel="00000000" w:rsidR="00000000" w:rsidRPr="00000000">
              <w:rPr>
                <w:rtl w:val="0"/>
              </w:rPr>
              <w:t xml:space="preserve">] section.</w:t>
            </w:r>
          </w:p>
        </w:tc>
      </w:tr>
    </w:tbl>
    <w:p w:rsidR="00000000" w:rsidDel="00000000" w:rsidP="00000000" w:rsidRDefault="00000000" w:rsidRPr="00000000" w14:paraId="00000090">
      <w:pPr>
        <w:pStyle w:val="Heading2"/>
        <w:rPr/>
      </w:pPr>
      <w:bookmarkStart w:colFirst="0" w:colLast="0" w:name="_ujlrjl356izo" w:id="2"/>
      <w:bookmarkEnd w:id="2"/>
      <w:r w:rsidDel="00000000" w:rsidR="00000000" w:rsidRPr="00000000">
        <w:rPr>
          <w:rtl w:val="0"/>
        </w:rPr>
      </w:r>
    </w:p>
    <w:p w:rsidR="00000000" w:rsidDel="00000000" w:rsidP="00000000" w:rsidRDefault="00000000" w:rsidRPr="00000000" w14:paraId="00000091">
      <w:pPr>
        <w:pStyle w:val="Heading2"/>
        <w:rPr/>
      </w:pPr>
      <w:bookmarkStart w:colFirst="0" w:colLast="0" w:name="_kkd7gcn4f7h5" w:id="3"/>
      <w:bookmarkEnd w:id="3"/>
      <w:hyperlink w:anchor="_5l04rkwv4f48">
        <w:r w:rsidDel="00000000" w:rsidR="00000000" w:rsidRPr="00000000">
          <w:rPr>
            <w:rtl w:val="0"/>
          </w:rPr>
          <w:t xml:space="preserve">Eye and Orbit Tumors</w:t>
        </w:r>
      </w:hyperlink>
      <w:r w:rsidDel="00000000" w:rsidR="00000000" w:rsidRPr="00000000">
        <w:rPr>
          <w:rtl w:val="0"/>
        </w:rPr>
      </w:r>
    </w:p>
    <w:p w:rsidR="00000000" w:rsidDel="00000000" w:rsidP="00000000" w:rsidRDefault="00000000" w:rsidRPr="00000000" w14:paraId="00000092">
      <w:pPr>
        <w:numPr>
          <w:ilvl w:val="0"/>
          <w:numId w:val="63"/>
        </w:numPr>
        <w:ind w:left="720" w:hanging="360"/>
        <w:rPr/>
      </w:pPr>
      <w:r w:rsidDel="00000000" w:rsidR="00000000" w:rsidRPr="00000000">
        <w:rPr>
          <w:rtl w:val="0"/>
        </w:rPr>
        <w:t xml:space="preserve">Primary orbital lymphoma is most common, as well as metastatic lesions to choroid and orbit.</w:t>
      </w:r>
    </w:p>
    <w:p w:rsidR="00000000" w:rsidDel="00000000" w:rsidP="00000000" w:rsidRDefault="00000000" w:rsidRPr="00000000" w14:paraId="00000093">
      <w:pPr>
        <w:numPr>
          <w:ilvl w:val="1"/>
          <w:numId w:val="63"/>
        </w:numPr>
        <w:ind w:left="1440" w:hanging="360"/>
        <w:rPr/>
      </w:pPr>
      <w:r w:rsidDel="00000000" w:rsidR="00000000" w:rsidRPr="00000000">
        <w:rPr>
          <w:rtl w:val="0"/>
        </w:rPr>
        <w:t xml:space="preserve">[</w:t>
      </w:r>
      <w:hyperlink r:id="rId64">
        <w:r w:rsidDel="00000000" w:rsidR="00000000" w:rsidRPr="00000000">
          <w:rPr>
            <w:b w:val="1"/>
            <w:rtl w:val="0"/>
          </w:rPr>
          <w:t xml:space="preserve">Choroidal mets</w:t>
        </w:r>
      </w:hyperlink>
      <w:r w:rsidDel="00000000" w:rsidR="00000000" w:rsidRPr="00000000">
        <w:rPr>
          <w:rtl w:val="0"/>
        </w:rPr>
        <w:t xml:space="preserve">] are usually from adenocarcinoma, esp from lung, breast and prostate.</w:t>
      </w:r>
    </w:p>
    <w:p w:rsidR="00000000" w:rsidDel="00000000" w:rsidP="00000000" w:rsidRDefault="00000000" w:rsidRPr="00000000" w14:paraId="00000094">
      <w:pPr>
        <w:numPr>
          <w:ilvl w:val="2"/>
          <w:numId w:val="63"/>
        </w:numPr>
        <w:ind w:left="2160" w:hanging="360"/>
        <w:rPr/>
      </w:pPr>
      <w:r w:rsidDel="00000000" w:rsidR="00000000" w:rsidRPr="00000000">
        <w:rPr>
          <w:rtl w:val="0"/>
        </w:rPr>
        <w:t xml:space="preserve">Consider 40 Gy in 20 fractions. HBB to protect lenses.</w:t>
      </w:r>
    </w:p>
    <w:p w:rsidR="00000000" w:rsidDel="00000000" w:rsidP="00000000" w:rsidRDefault="00000000" w:rsidRPr="00000000" w14:paraId="00000095">
      <w:pPr>
        <w:numPr>
          <w:ilvl w:val="0"/>
          <w:numId w:val="63"/>
        </w:numPr>
        <w:ind w:left="720" w:hanging="360"/>
        <w:rPr/>
      </w:pPr>
      <w:r w:rsidDel="00000000" w:rsidR="00000000" w:rsidRPr="00000000">
        <w:rPr>
          <w:rtl w:val="0"/>
        </w:rPr>
        <w:t xml:space="preserve">[</w:t>
      </w:r>
      <w:hyperlink w:anchor="_qwwy3amuwoj7">
        <w:r w:rsidDel="00000000" w:rsidR="00000000" w:rsidRPr="00000000">
          <w:rPr>
            <w:b w:val="1"/>
            <w:rtl w:val="0"/>
          </w:rPr>
          <w:t xml:space="preserve">Uveal melanoma</w:t>
        </w:r>
      </w:hyperlink>
      <w:r w:rsidDel="00000000" w:rsidR="00000000" w:rsidRPr="00000000">
        <w:rPr>
          <w:rtl w:val="0"/>
        </w:rPr>
        <w:t xml:space="preserve">] most common primary eye malignancy in adults, while Rb is most common in children.</w:t>
      </w:r>
    </w:p>
    <w:p w:rsidR="00000000" w:rsidDel="00000000" w:rsidP="00000000" w:rsidRDefault="00000000" w:rsidRPr="00000000" w14:paraId="00000096">
      <w:pPr>
        <w:numPr>
          <w:ilvl w:val="0"/>
          <w:numId w:val="63"/>
        </w:numPr>
        <w:ind w:left="720" w:hanging="360"/>
        <w:rPr/>
      </w:pPr>
      <w:r w:rsidDel="00000000" w:rsidR="00000000" w:rsidRPr="00000000">
        <w:rPr>
          <w:b w:val="1"/>
          <w:rtl w:val="0"/>
        </w:rPr>
        <w:t xml:space="preserve">Lymphoma </w:t>
      </w:r>
      <w:r w:rsidDel="00000000" w:rsidR="00000000" w:rsidRPr="00000000">
        <w:rPr>
          <w:rtl w:val="0"/>
        </w:rPr>
        <w:t xml:space="preserve">is the most common primary orbital malignancy in adults, while RMS is most common in children.</w:t>
      </w:r>
    </w:p>
    <w:p w:rsidR="00000000" w:rsidDel="00000000" w:rsidP="00000000" w:rsidRDefault="00000000" w:rsidRPr="00000000" w14:paraId="00000097">
      <w:pPr>
        <w:numPr>
          <w:ilvl w:val="1"/>
          <w:numId w:val="63"/>
        </w:numPr>
        <w:ind w:left="1440" w:hanging="360"/>
        <w:rPr/>
      </w:pPr>
      <w:r w:rsidDel="00000000" w:rsidR="00000000" w:rsidRPr="00000000">
        <w:rPr>
          <w:rtl w:val="0"/>
        </w:rPr>
        <w:t xml:space="preserve">[</w:t>
      </w:r>
      <w:hyperlink r:id="rId65">
        <w:r w:rsidDel="00000000" w:rsidR="00000000" w:rsidRPr="00000000">
          <w:rPr>
            <w:b w:val="1"/>
            <w:rtl w:val="0"/>
          </w:rPr>
          <w:t xml:space="preserve">Intraocular</w:t>
        </w:r>
      </w:hyperlink>
      <w:r w:rsidDel="00000000" w:rsidR="00000000" w:rsidRPr="00000000">
        <w:rPr>
          <w:rtl w:val="0"/>
        </w:rPr>
        <w:t xml:space="preserve">]:  More likely to be DLBCL. Commonly bilateral. Requires MRI documenting NED in the brain.</w:t>
      </w:r>
    </w:p>
    <w:p w:rsidR="00000000" w:rsidDel="00000000" w:rsidP="00000000" w:rsidRDefault="00000000" w:rsidRPr="00000000" w14:paraId="00000098">
      <w:pPr>
        <w:numPr>
          <w:ilvl w:val="1"/>
          <w:numId w:val="63"/>
        </w:numPr>
        <w:ind w:left="1440" w:hanging="360"/>
        <w:rPr/>
      </w:pPr>
      <w:r w:rsidDel="00000000" w:rsidR="00000000" w:rsidRPr="00000000">
        <w:rPr>
          <w:rtl w:val="0"/>
        </w:rPr>
        <w:t xml:space="preserve">[</w:t>
      </w:r>
      <w:hyperlink r:id="rId66">
        <w:r w:rsidDel="00000000" w:rsidR="00000000" w:rsidRPr="00000000">
          <w:rPr>
            <w:b w:val="1"/>
            <w:rtl w:val="0"/>
          </w:rPr>
          <w:t xml:space="preserve">Orbital/Ocular Adnexal</w:t>
        </w:r>
      </w:hyperlink>
      <w:r w:rsidDel="00000000" w:rsidR="00000000" w:rsidRPr="00000000">
        <w:rPr>
          <w:rtl w:val="0"/>
        </w:rPr>
        <w:t xml:space="preserve">]: More likely to be indolent, unilateral. Associated with C. psittaci. </w:t>
      </w:r>
    </w:p>
    <w:p w:rsidR="00000000" w:rsidDel="00000000" w:rsidP="00000000" w:rsidRDefault="00000000" w:rsidRPr="00000000" w14:paraId="00000099">
      <w:pPr>
        <w:numPr>
          <w:ilvl w:val="2"/>
          <w:numId w:val="63"/>
        </w:numPr>
        <w:ind w:left="2160" w:hanging="360"/>
        <w:rPr/>
      </w:pPr>
      <w:r w:rsidDel="00000000" w:rsidR="00000000" w:rsidRPr="00000000">
        <w:rPr>
          <w:rtl w:val="0"/>
        </w:rPr>
        <w:t xml:space="preserve">24/12 is old school. Boom boom is new-school. Doxycycline has a 50% response rate, NCCN prefers ISRT.</w:t>
      </w:r>
    </w:p>
    <w:p w:rsidR="00000000" w:rsidDel="00000000" w:rsidP="00000000" w:rsidRDefault="00000000" w:rsidRPr="00000000" w14:paraId="0000009A">
      <w:pPr>
        <w:numPr>
          <w:ilvl w:val="2"/>
          <w:numId w:val="63"/>
        </w:numPr>
        <w:ind w:left="2160" w:hanging="360"/>
        <w:rPr/>
      </w:pPr>
      <w:r w:rsidDel="00000000" w:rsidR="00000000" w:rsidRPr="00000000">
        <w:rPr>
          <w:rtl w:val="0"/>
        </w:rPr>
        <w:t xml:space="preserve">[</w:t>
      </w:r>
      <w:hyperlink r:id="rId67">
        <w:r w:rsidDel="00000000" w:rsidR="00000000" w:rsidRPr="00000000">
          <w:rPr>
            <w:rtl w:val="0"/>
          </w:rPr>
          <w:t xml:space="preserve">ILROG guidelines</w:t>
        </w:r>
      </w:hyperlink>
      <w:r w:rsidDel="00000000" w:rsidR="00000000" w:rsidRPr="00000000">
        <w:rPr>
          <w:rtl w:val="0"/>
        </w:rPr>
        <w:t xml:space="preserve">] from 2020 suggest 4/2 [</w:t>
      </w:r>
      <w:hyperlink r:id="rId68">
        <w:r w:rsidDel="00000000" w:rsidR="00000000" w:rsidRPr="00000000">
          <w:rPr>
            <w:rtl w:val="0"/>
          </w:rPr>
          <w:t xml:space="preserve">is acceptable</w:t>
        </w:r>
      </w:hyperlink>
      <w:r w:rsidDel="00000000" w:rsidR="00000000" w:rsidRPr="00000000">
        <w:rPr>
          <w:rtl w:val="0"/>
        </w:rPr>
        <w:t xml:space="preserve">] for orbital low grade lymphomas.</w:t>
      </w:r>
    </w:p>
    <w:p w:rsidR="00000000" w:rsidDel="00000000" w:rsidP="00000000" w:rsidRDefault="00000000" w:rsidRPr="00000000" w14:paraId="0000009B">
      <w:pPr>
        <w:numPr>
          <w:ilvl w:val="0"/>
          <w:numId w:val="63"/>
        </w:numPr>
        <w:ind w:left="720" w:hanging="360"/>
        <w:rPr/>
      </w:pPr>
      <w:r w:rsidDel="00000000" w:rsidR="00000000" w:rsidRPr="00000000">
        <w:rPr>
          <w:rtl w:val="0"/>
        </w:rPr>
        <w:t xml:space="preserve">[</w:t>
      </w:r>
      <w:hyperlink w:anchor="i7gddg2zbhna">
        <w:r w:rsidDel="00000000" w:rsidR="00000000" w:rsidRPr="00000000">
          <w:rPr>
            <w:b w:val="1"/>
            <w:rtl w:val="0"/>
          </w:rPr>
          <w:t xml:space="preserve">Orbital RMS</w:t>
        </w:r>
      </w:hyperlink>
      <w:r w:rsidDel="00000000" w:rsidR="00000000" w:rsidRPr="00000000">
        <w:rPr>
          <w:rtl w:val="0"/>
        </w:rPr>
        <w:t xml:space="preserve">]: Depends on the dose of cyclophosphamide. 45 Gy usually a safe bet. If PD/SD after low-dose cyclophosphamide, give 50.4 Gy. If not giving cyclophosphamide, prefer 50.4 Gy. </w:t>
      </w:r>
    </w:p>
    <w:p w:rsidR="00000000" w:rsidDel="00000000" w:rsidP="00000000" w:rsidRDefault="00000000" w:rsidRPr="00000000" w14:paraId="0000009C">
      <w:pPr>
        <w:numPr>
          <w:ilvl w:val="0"/>
          <w:numId w:val="63"/>
        </w:numPr>
        <w:ind w:left="720" w:hanging="360"/>
        <w:rPr/>
      </w:pPr>
      <w:r w:rsidDel="00000000" w:rsidR="00000000" w:rsidRPr="00000000">
        <w:rPr>
          <w:rtl w:val="0"/>
        </w:rPr>
        <w:t xml:space="preserve">[</w:t>
      </w:r>
      <w:hyperlink r:id="rId69">
        <w:r w:rsidDel="00000000" w:rsidR="00000000" w:rsidRPr="00000000">
          <w:rPr>
            <w:b w:val="1"/>
            <w:rtl w:val="0"/>
          </w:rPr>
          <w:t xml:space="preserve">Graves</w:t>
        </w:r>
      </w:hyperlink>
      <w:r w:rsidDel="00000000" w:rsidR="00000000" w:rsidRPr="00000000">
        <w:rPr>
          <w:rtl w:val="0"/>
        </w:rPr>
        <w:t xml:space="preserve">]: Takes years to develop fibrosis. First, treat the underlying disorder. RT is mostly for diplopia, not proptosis. Treat to 20 Gy in 10 fractions. </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pStyle w:val="Heading2"/>
        <w:rPr/>
      </w:pPr>
      <w:bookmarkStart w:colFirst="0" w:colLast="0" w:name="_txbhuarfipex" w:id="4"/>
      <w:bookmarkEnd w:id="4"/>
      <w:hyperlink w:anchor="_5l04rkwv4f48">
        <w:r w:rsidDel="00000000" w:rsidR="00000000" w:rsidRPr="00000000">
          <w:rPr>
            <w:rtl w:val="0"/>
          </w:rPr>
          <w:t xml:space="preserve">General Brain Tumors</w:t>
        </w:r>
      </w:hyperlink>
      <w:r w:rsidDel="00000000" w:rsidR="00000000" w:rsidRPr="00000000">
        <w:rPr>
          <w:rtl w:val="0"/>
        </w:rPr>
      </w:r>
    </w:p>
    <w:p w:rsidR="00000000" w:rsidDel="00000000" w:rsidP="00000000" w:rsidRDefault="00000000" w:rsidRPr="00000000" w14:paraId="0000009F">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80k primary brain tumors. 25k malignant and 53k non-malignant with 17k deaths.</w:t>
      </w:r>
    </w:p>
    <w:p w:rsidR="00000000" w:rsidDel="00000000" w:rsidP="00000000" w:rsidRDefault="00000000" w:rsidRPr="00000000" w14:paraId="000000A0">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Incidence just under melanoma of the skin, urinary bladder and endometrial cancer.</w:t>
      </w:r>
    </w:p>
    <w:p w:rsidR="00000000" w:rsidDel="00000000" w:rsidP="00000000" w:rsidRDefault="00000000" w:rsidRPr="00000000" w14:paraId="000000A1">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Malignant tumors comprise ~40% of all primary brain tumors, of those, nearly half are glioblastoma.</w:t>
      </w:r>
    </w:p>
    <w:p w:rsidR="00000000" w:rsidDel="00000000" w:rsidP="00000000" w:rsidRDefault="00000000" w:rsidRPr="00000000" w14:paraId="000000A2">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all CNS tumors, ~33% are mets, ~33% are gliomas, and ~33% other (meningioma, schwannoma, pituitary etc).</w:t>
      </w:r>
    </w:p>
    <w:p w:rsidR="00000000" w:rsidDel="00000000" w:rsidP="00000000" w:rsidRDefault="00000000" w:rsidRPr="00000000" w14:paraId="000000A3">
      <w:pPr>
        <w:numPr>
          <w:ilvl w:val="0"/>
          <w:numId w:val="31"/>
        </w:numPr>
        <w:ind w:left="720" w:hanging="360"/>
      </w:pPr>
      <w:r w:rsidDel="00000000" w:rsidR="00000000" w:rsidRPr="00000000">
        <w:rPr>
          <w:b w:val="1"/>
          <w:rtl w:val="0"/>
        </w:rPr>
        <w:t xml:space="preserve">Adults</w:t>
      </w:r>
      <w:r w:rsidDel="00000000" w:rsidR="00000000" w:rsidRPr="00000000">
        <w:rPr>
          <w:rtl w:val="0"/>
        </w:rPr>
        <w:t xml:space="preserve">: Meningioma / </w:t>
      </w:r>
      <w:r w:rsidDel="00000000" w:rsidR="00000000" w:rsidRPr="00000000">
        <w:rPr>
          <w:b w:val="1"/>
          <w:rtl w:val="0"/>
        </w:rPr>
        <w:t xml:space="preserve">GBM </w:t>
      </w:r>
      <w:r w:rsidDel="00000000" w:rsidR="00000000" w:rsidRPr="00000000">
        <w:rPr>
          <w:rtl w:val="0"/>
        </w:rPr>
        <w:t xml:space="preserve">/ Pituitary = MPNST = </w:t>
      </w:r>
      <w:r w:rsidDel="00000000" w:rsidR="00000000" w:rsidRPr="00000000">
        <w:rPr>
          <w:b w:val="1"/>
          <w:rtl w:val="0"/>
        </w:rPr>
        <w:t xml:space="preserve">LGG</w:t>
      </w:r>
      <w:r w:rsidDel="00000000" w:rsidR="00000000" w:rsidRPr="00000000">
        <w:rPr>
          <w:rFonts w:ascii="Cardo" w:cs="Cardo" w:eastAsia="Cardo" w:hAnsi="Cardo"/>
          <w:rtl w:val="0"/>
        </w:rPr>
        <w:t xml:space="preserve">/AA = PCNSL of 33→ </w:t>
      </w:r>
      <w:r w:rsidDel="00000000" w:rsidR="00000000" w:rsidRPr="00000000">
        <w:rPr>
          <w:b w:val="1"/>
          <w:rtl w:val="0"/>
        </w:rPr>
        <w:t xml:space="preserve">20</w:t>
      </w:r>
      <w:r w:rsidDel="00000000" w:rsidR="00000000" w:rsidRPr="00000000">
        <w:rPr>
          <w:rFonts w:ascii="Cardo" w:cs="Cardo" w:eastAsia="Cardo" w:hAnsi="Cardo"/>
          <w:rtl w:val="0"/>
        </w:rPr>
        <w:t xml:space="preserve">→ 10→ </w:t>
      </w:r>
      <w:r w:rsidDel="00000000" w:rsidR="00000000" w:rsidRPr="00000000">
        <w:rPr>
          <w:b w:val="1"/>
          <w:rtl w:val="0"/>
        </w:rPr>
        <w:t xml:space="preserve">5</w:t>
      </w:r>
      <w:r w:rsidDel="00000000" w:rsidR="00000000" w:rsidRPr="00000000">
        <w:rPr>
          <w:rFonts w:ascii="Cardo" w:cs="Cardo" w:eastAsia="Cardo" w:hAnsi="Cardo"/>
          <w:rtl w:val="0"/>
        </w:rPr>
        <w:t xml:space="preserve">→ &lt; 5%.</w:t>
      </w:r>
    </w:p>
    <w:p w:rsidR="00000000" w:rsidDel="00000000" w:rsidP="00000000" w:rsidRDefault="00000000" w:rsidRPr="00000000" w14:paraId="000000A4">
      <w:pPr>
        <w:numPr>
          <w:ilvl w:val="1"/>
          <w:numId w:val="31"/>
        </w:numPr>
        <w:ind w:left="1440" w:hanging="360"/>
      </w:pPr>
      <w:r w:rsidDel="00000000" w:rsidR="00000000" w:rsidRPr="00000000">
        <w:rPr>
          <w:rtl w:val="0"/>
        </w:rPr>
        <w:t xml:space="preserve">Of gliomas, ~80% high grade (25% WHO grade III) and ~20% WHO Grade I-II.</w:t>
      </w:r>
    </w:p>
    <w:p w:rsidR="00000000" w:rsidDel="00000000" w:rsidP="00000000" w:rsidRDefault="00000000" w:rsidRPr="00000000" w14:paraId="000000A5">
      <w:pPr>
        <w:numPr>
          <w:ilvl w:val="1"/>
          <w:numId w:val="31"/>
        </w:numPr>
        <w:ind w:left="1440" w:hanging="360"/>
      </w:pPr>
      <w:r w:rsidDel="00000000" w:rsidR="00000000" w:rsidRPr="00000000">
        <w:rPr>
          <w:rtl w:val="0"/>
        </w:rPr>
        <w:t xml:space="preserve">Most common intracranial tumors are mets, as 20-40% of all cancers develop brain mets. </w:t>
      </w:r>
      <w:r w:rsidDel="00000000" w:rsidR="00000000" w:rsidRPr="00000000">
        <w:rPr>
          <w:i w:val="1"/>
          <w:rtl w:val="0"/>
        </w:rPr>
        <w:t xml:space="preserve">Lung, breast, melanoma.</w:t>
      </w:r>
      <w:r w:rsidDel="00000000" w:rsidR="00000000" w:rsidRPr="00000000">
        <w:rPr>
          <w:rtl w:val="0"/>
        </w:rPr>
      </w:r>
    </w:p>
    <w:p w:rsidR="00000000" w:rsidDel="00000000" w:rsidP="00000000" w:rsidRDefault="00000000" w:rsidRPr="00000000" w14:paraId="000000A6">
      <w:pPr>
        <w:numPr>
          <w:ilvl w:val="0"/>
          <w:numId w:val="31"/>
        </w:numPr>
        <w:ind w:left="720" w:hanging="360"/>
      </w:pPr>
      <w:r w:rsidDel="00000000" w:rsidR="00000000" w:rsidRPr="00000000">
        <w:rPr>
          <w:b w:val="1"/>
          <w:rtl w:val="0"/>
        </w:rPr>
        <w:t xml:space="preserve">Children</w:t>
      </w:r>
      <w:r w:rsidDel="00000000" w:rsidR="00000000" w:rsidRPr="00000000">
        <w:rPr>
          <w:rtl w:val="0"/>
        </w:rPr>
        <w:t xml:space="preserve">: </w:t>
      </w:r>
      <w:r w:rsidDel="00000000" w:rsidR="00000000" w:rsidRPr="00000000">
        <w:rPr>
          <w:b w:val="1"/>
          <w:rtl w:val="0"/>
        </w:rPr>
        <w:t xml:space="preserve">PCA </w:t>
      </w:r>
      <w:r w:rsidDel="00000000" w:rsidR="00000000" w:rsidRPr="00000000">
        <w:rPr>
          <w:rtl w:val="0"/>
        </w:rPr>
        <w:t xml:space="preserve">= </w:t>
      </w:r>
      <w:r w:rsidDel="00000000" w:rsidR="00000000" w:rsidRPr="00000000">
        <w:rPr>
          <w:b w:val="1"/>
          <w:rtl w:val="0"/>
        </w:rPr>
        <w:t xml:space="preserve">GBM </w:t>
      </w:r>
      <w:r w:rsidDel="00000000" w:rsidR="00000000" w:rsidRPr="00000000">
        <w:rPr>
          <w:rtl w:val="0"/>
        </w:rPr>
        <w:t xml:space="preserve">= </w:t>
      </w:r>
      <w:r w:rsidDel="00000000" w:rsidR="00000000" w:rsidRPr="00000000">
        <w:rPr>
          <w:b w:val="1"/>
          <w:rtl w:val="0"/>
        </w:rPr>
        <w:t xml:space="preserve">Medulloblastoma </w:t>
      </w:r>
      <w:r w:rsidDel="00000000" w:rsidR="00000000" w:rsidRPr="00000000">
        <w:rPr>
          <w:rtl w:val="0"/>
        </w:rPr>
        <w:t xml:space="preserve">/ Pituitary = Ependymoma / ON glioma of ~15-</w:t>
      </w:r>
      <w:r w:rsidDel="00000000" w:rsidR="00000000" w:rsidRPr="00000000">
        <w:rPr>
          <w:b w:val="1"/>
          <w:rtl w:val="0"/>
        </w:rPr>
        <w:t xml:space="preserve">20</w:t>
      </w:r>
      <w:r w:rsidDel="00000000" w:rsidR="00000000" w:rsidRPr="00000000">
        <w:rPr>
          <w:rFonts w:ascii="Cardo" w:cs="Cardo" w:eastAsia="Cardo" w:hAnsi="Cardo"/>
          <w:rtl w:val="0"/>
        </w:rPr>
        <w:t xml:space="preserve">→ 5-10 → &lt; 5%.</w:t>
      </w:r>
    </w:p>
    <w:p w:rsidR="00000000" w:rsidDel="00000000" w:rsidP="00000000" w:rsidRDefault="00000000" w:rsidRPr="00000000" w14:paraId="000000A7">
      <w:pPr>
        <w:ind w:left="720" w:firstLine="0"/>
        <w:rPr/>
      </w:pPr>
      <w:r w:rsidDel="00000000" w:rsidR="00000000" w:rsidRPr="00000000">
        <w:rPr>
          <w:rtl w:val="0"/>
        </w:rPr>
        <w:t xml:space="preserve">See [</w:t>
      </w:r>
      <w:hyperlink w:anchor="_iv45vijo5q34">
        <w:r w:rsidDel="00000000" w:rsidR="00000000" w:rsidRPr="00000000">
          <w:rPr>
            <w:rtl w:val="0"/>
          </w:rPr>
          <w:t xml:space="preserve">Review of pediatric High Grade Gliomas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8">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 of all pediatric tumors are CNS (second to ALL). </w:t>
      </w:r>
    </w:p>
    <w:p w:rsidR="00000000" w:rsidDel="00000000" w:rsidP="00000000" w:rsidRDefault="00000000" w:rsidRPr="00000000" w14:paraId="000000A9">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Risk of PCA for &lt; 14y / &gt;14y of 20→ 12%.</w:t>
      </w:r>
    </w:p>
    <w:p w:rsidR="00000000" w:rsidDel="00000000" w:rsidP="00000000" w:rsidRDefault="00000000" w:rsidRPr="00000000" w14:paraId="000000AA">
      <w:pPr>
        <w:numPr>
          <w:ilvl w:val="1"/>
          <w:numId w:val="31"/>
        </w:numPr>
        <w:ind w:left="1440" w:hanging="360"/>
      </w:pPr>
      <w:r w:rsidDel="00000000" w:rsidR="00000000" w:rsidRPr="00000000">
        <w:rPr>
          <w:rtl w:val="0"/>
        </w:rPr>
        <w:t xml:space="preserve">For children, use VCR and carboplatin. In adults, add procarbazine (not used in kids because inc secondary cancer risk).</w:t>
      </w:r>
      <w:r w:rsidDel="00000000" w:rsidR="00000000" w:rsidRPr="00000000">
        <w:rPr>
          <w:rtl w:val="0"/>
        </w:rPr>
      </w:r>
    </w:p>
    <w:p w:rsidR="00000000" w:rsidDel="00000000" w:rsidP="00000000" w:rsidRDefault="00000000" w:rsidRPr="00000000" w14:paraId="000000AB">
      <w:pPr>
        <w:spacing w:line="240" w:lineRule="auto"/>
        <w:ind w:left="0" w:firstLine="0"/>
        <w:rPr/>
      </w:pPr>
      <w:r w:rsidDel="00000000" w:rsidR="00000000" w:rsidRPr="00000000">
        <w:rPr>
          <w:rtl w:val="0"/>
        </w:rPr>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C">
            <w:pPr>
              <w:ind w:left="0" w:firstLine="0"/>
              <w:rPr/>
            </w:pPr>
            <w:r w:rsidDel="00000000" w:rsidR="00000000" w:rsidRPr="00000000">
              <w:rPr>
                <w:b w:val="1"/>
                <w:rtl w:val="0"/>
              </w:rPr>
              <w:t xml:space="preserve">Link the disorder to type of brain tumor</w:t>
            </w:r>
            <w:r w:rsidDel="00000000" w:rsidR="00000000" w:rsidRPr="00000000">
              <w:rPr>
                <w:rtl w:val="0"/>
              </w:rPr>
              <w:t xml:space="preserve">:</w:t>
            </w:r>
          </w:p>
          <w:p w:rsidR="00000000" w:rsidDel="00000000" w:rsidP="00000000" w:rsidRDefault="00000000" w:rsidRPr="00000000" w14:paraId="000000AD">
            <w:pPr>
              <w:numPr>
                <w:ilvl w:val="0"/>
                <w:numId w:val="25"/>
              </w:numPr>
              <w:ind w:left="720" w:hanging="360"/>
              <w:rPr>
                <w:u w:val="none"/>
              </w:rPr>
            </w:pPr>
            <w:r w:rsidDel="00000000" w:rsidR="00000000" w:rsidRPr="00000000">
              <w:rPr>
                <w:b w:val="1"/>
                <w:rtl w:val="0"/>
              </w:rPr>
              <w:t xml:space="preserve">NF-1</w:t>
            </w:r>
            <w:r w:rsidDel="00000000" w:rsidR="00000000" w:rsidRPr="00000000">
              <w:rPr>
                <w:rtl w:val="0"/>
              </w:rPr>
              <w:t xml:space="preserve">: Optic pathway gliomas, intracranial glioma. JPA. 5% develop STS. Most commonly, MPNSTs. 17q11.2/neurofibromin. Cafe au lait, Lisch nodules, neurofibroma.</w:t>
            </w:r>
          </w:p>
          <w:p w:rsidR="00000000" w:rsidDel="00000000" w:rsidP="00000000" w:rsidRDefault="00000000" w:rsidRPr="00000000" w14:paraId="000000AE">
            <w:pPr>
              <w:numPr>
                <w:ilvl w:val="1"/>
                <w:numId w:val="25"/>
              </w:numPr>
              <w:ind w:left="1440" w:hanging="360"/>
              <w:rPr>
                <w:u w:val="none"/>
              </w:rPr>
            </w:pPr>
            <w:r w:rsidDel="00000000" w:rsidR="00000000" w:rsidRPr="00000000">
              <w:rPr>
                <w:rtl w:val="0"/>
              </w:rPr>
              <w:t xml:space="preserve">Tumors tend to be low grade, slow growing. RT complication risk is higher: 3x risk of vasculopathy and occlusion of the circle of Willis (moyamoya syndrome), and 3x increased risk of RT-induced SMN.</w:t>
            </w:r>
          </w:p>
          <w:p w:rsidR="00000000" w:rsidDel="00000000" w:rsidP="00000000" w:rsidRDefault="00000000" w:rsidRPr="00000000" w14:paraId="000000AF">
            <w:pPr>
              <w:numPr>
                <w:ilvl w:val="0"/>
                <w:numId w:val="25"/>
              </w:numPr>
              <w:ind w:left="720" w:hanging="360"/>
              <w:rPr>
                <w:u w:val="none"/>
              </w:rPr>
            </w:pPr>
            <w:r w:rsidDel="00000000" w:rsidR="00000000" w:rsidRPr="00000000">
              <w:rPr>
                <w:b w:val="1"/>
                <w:rtl w:val="0"/>
              </w:rPr>
              <w:t xml:space="preserve">NF-2</w:t>
            </w:r>
            <w:r w:rsidDel="00000000" w:rsidR="00000000" w:rsidRPr="00000000">
              <w:rPr>
                <w:rtl w:val="0"/>
              </w:rPr>
              <w:t xml:space="preserve">: Bilateral acoustic neuromas, spinal ependymoma. 5% develop STS. Most commonly, MPNSTs. 22q.</w:t>
            </w:r>
          </w:p>
          <w:p w:rsidR="00000000" w:rsidDel="00000000" w:rsidP="00000000" w:rsidRDefault="00000000" w:rsidRPr="00000000" w14:paraId="000000B0">
            <w:pPr>
              <w:numPr>
                <w:ilvl w:val="0"/>
                <w:numId w:val="25"/>
              </w:numPr>
              <w:ind w:left="720" w:hanging="360"/>
              <w:rPr>
                <w:u w:val="none"/>
              </w:rPr>
            </w:pPr>
            <w:r w:rsidDel="00000000" w:rsidR="00000000" w:rsidRPr="00000000">
              <w:rPr>
                <w:b w:val="1"/>
                <w:rtl w:val="0"/>
              </w:rPr>
              <w:t xml:space="preserve">Tuberous sclerosis</w:t>
            </w:r>
            <w:r w:rsidDel="00000000" w:rsidR="00000000" w:rsidRPr="00000000">
              <w:rPr>
                <w:rtl w:val="0"/>
              </w:rPr>
              <w:t xml:space="preserve">: Subependymal GCA, retinal hamartoma. </w:t>
            </w:r>
            <w:r w:rsidDel="00000000" w:rsidR="00000000" w:rsidRPr="00000000">
              <w:rPr>
                <w:b w:val="1"/>
                <w:rtl w:val="0"/>
              </w:rPr>
              <w:t xml:space="preserve">Ch9 </w:t>
            </w:r>
            <w:r w:rsidDel="00000000" w:rsidR="00000000" w:rsidRPr="00000000">
              <w:rPr>
                <w:rtl w:val="0"/>
              </w:rPr>
              <w:t xml:space="preserve">(TSC1 tumor suppressor gene), ch16 (TSC2).</w:t>
            </w:r>
          </w:p>
          <w:p w:rsidR="00000000" w:rsidDel="00000000" w:rsidP="00000000" w:rsidRDefault="00000000" w:rsidRPr="00000000" w14:paraId="000000B1">
            <w:pPr>
              <w:ind w:left="720" w:firstLine="0"/>
              <w:rPr/>
            </w:pPr>
            <w:r w:rsidDel="00000000" w:rsidR="00000000" w:rsidRPr="00000000">
              <w:rPr>
                <w:rtl w:val="0"/>
              </w:rPr>
              <w:t xml:space="preserve">Ash leaf macules, SEGA, gliomas.</w:t>
            </w:r>
          </w:p>
          <w:p w:rsidR="00000000" w:rsidDel="00000000" w:rsidP="00000000" w:rsidRDefault="00000000" w:rsidRPr="00000000" w14:paraId="000000B2">
            <w:pPr>
              <w:numPr>
                <w:ilvl w:val="0"/>
                <w:numId w:val="25"/>
              </w:numPr>
              <w:ind w:left="720" w:hanging="360"/>
              <w:rPr>
                <w:u w:val="none"/>
              </w:rPr>
            </w:pPr>
            <w:r w:rsidDel="00000000" w:rsidR="00000000" w:rsidRPr="00000000">
              <w:rPr>
                <w:b w:val="1"/>
                <w:rtl w:val="0"/>
              </w:rPr>
              <w:t xml:space="preserve">VHL</w:t>
            </w:r>
            <w:r w:rsidDel="00000000" w:rsidR="00000000" w:rsidRPr="00000000">
              <w:rPr>
                <w:rtl w:val="0"/>
              </w:rPr>
              <w:t xml:space="preserve">: Retinal/CNS hemangioblastoma. 3p25. AD. Also pheochromocytoma, pancreatic NET. </w:t>
            </w:r>
          </w:p>
          <w:p w:rsidR="00000000" w:rsidDel="00000000" w:rsidP="00000000" w:rsidRDefault="00000000" w:rsidRPr="00000000" w14:paraId="000000B3">
            <w:pPr>
              <w:numPr>
                <w:ilvl w:val="0"/>
                <w:numId w:val="25"/>
              </w:numPr>
              <w:ind w:left="720" w:hanging="360"/>
              <w:rPr>
                <w:u w:val="none"/>
              </w:rPr>
            </w:pPr>
            <w:r w:rsidDel="00000000" w:rsidR="00000000" w:rsidRPr="00000000">
              <w:rPr>
                <w:b w:val="1"/>
                <w:rtl w:val="0"/>
              </w:rPr>
              <w:t xml:space="preserve">Li-Fraumeni</w:t>
            </w:r>
            <w:r w:rsidDel="00000000" w:rsidR="00000000" w:rsidRPr="00000000">
              <w:rPr>
                <w:rtl w:val="0"/>
              </w:rPr>
              <w:t xml:space="preserve">: Glioma. STS, osteosarcoma, breast cancer, leukemia, and adrenocortical carcinoma &lt;45 yo.</w:t>
            </w:r>
          </w:p>
          <w:p w:rsidR="00000000" w:rsidDel="00000000" w:rsidP="00000000" w:rsidRDefault="00000000" w:rsidRPr="00000000" w14:paraId="000000B4">
            <w:pPr>
              <w:numPr>
                <w:ilvl w:val="0"/>
                <w:numId w:val="25"/>
              </w:numPr>
              <w:ind w:left="720" w:hanging="360"/>
              <w:rPr>
                <w:u w:val="none"/>
              </w:rPr>
            </w:pPr>
            <w:r w:rsidDel="00000000" w:rsidR="00000000" w:rsidRPr="00000000">
              <w:rPr>
                <w:b w:val="1"/>
                <w:rtl w:val="0"/>
              </w:rPr>
              <w:t xml:space="preserve">Cowden (PTEN)</w:t>
            </w:r>
            <w:r w:rsidDel="00000000" w:rsidR="00000000" w:rsidRPr="00000000">
              <w:rPr>
                <w:rtl w:val="0"/>
              </w:rPr>
              <w:t xml:space="preserve">: Meningioma.</w:t>
            </w:r>
          </w:p>
          <w:p w:rsidR="00000000" w:rsidDel="00000000" w:rsidP="00000000" w:rsidRDefault="00000000" w:rsidRPr="00000000" w14:paraId="000000B5">
            <w:pPr>
              <w:numPr>
                <w:ilvl w:val="0"/>
                <w:numId w:val="25"/>
              </w:numPr>
              <w:ind w:left="720" w:hanging="360"/>
              <w:rPr>
                <w:u w:val="none"/>
              </w:rPr>
            </w:pPr>
            <w:r w:rsidDel="00000000" w:rsidR="00000000" w:rsidRPr="00000000">
              <w:rPr>
                <w:b w:val="1"/>
                <w:rtl w:val="0"/>
              </w:rPr>
              <w:t xml:space="preserve">Gorlin</w:t>
            </w:r>
            <w:r w:rsidDel="00000000" w:rsidR="00000000" w:rsidRPr="00000000">
              <w:rPr>
                <w:rtl w:val="0"/>
              </w:rPr>
              <w:t xml:space="preserve"> (PTCH1 - aka basal cell nevus syndrome): Medulloblastoma. RMS, fibrosarcoma, etc.</w:t>
            </w:r>
          </w:p>
          <w:p w:rsidR="00000000" w:rsidDel="00000000" w:rsidP="00000000" w:rsidRDefault="00000000" w:rsidRPr="00000000" w14:paraId="000000B6">
            <w:pPr>
              <w:numPr>
                <w:ilvl w:val="0"/>
                <w:numId w:val="25"/>
              </w:numPr>
              <w:ind w:left="720" w:hanging="360"/>
              <w:rPr>
                <w:u w:val="none"/>
              </w:rPr>
            </w:pPr>
            <w:r w:rsidDel="00000000" w:rsidR="00000000" w:rsidRPr="00000000">
              <w:rPr>
                <w:b w:val="1"/>
                <w:rtl w:val="0"/>
              </w:rPr>
              <w:t xml:space="preserve">Turcot</w:t>
            </w:r>
            <w:r w:rsidDel="00000000" w:rsidR="00000000" w:rsidRPr="00000000">
              <w:rPr>
                <w:rtl w:val="0"/>
              </w:rPr>
              <w:t xml:space="preserve">: Medulloblastoma, gliomas, polyposis.</w:t>
            </w:r>
          </w:p>
          <w:p w:rsidR="00000000" w:rsidDel="00000000" w:rsidP="00000000" w:rsidRDefault="00000000" w:rsidRPr="00000000" w14:paraId="000000B7">
            <w:pPr>
              <w:numPr>
                <w:ilvl w:val="0"/>
                <w:numId w:val="25"/>
              </w:numPr>
              <w:ind w:left="720" w:hanging="360"/>
              <w:rPr>
                <w:u w:val="none"/>
              </w:rPr>
            </w:pPr>
            <w:r w:rsidDel="00000000" w:rsidR="00000000" w:rsidRPr="00000000">
              <w:rPr>
                <w:b w:val="1"/>
                <w:rtl w:val="0"/>
              </w:rPr>
              <w:t xml:space="preserve">Rb</w:t>
            </w:r>
            <w:r w:rsidDel="00000000" w:rsidR="00000000" w:rsidRPr="00000000">
              <w:rPr>
                <w:rtl w:val="0"/>
              </w:rPr>
              <w:t xml:space="preserve">: Pineoblastoma. Leiomyosarcoma is the most frequent STS (78% of leiomyosarcomas diagnosed &gt;30y after Rb dx).</w:t>
            </w:r>
          </w:p>
          <w:p w:rsidR="00000000" w:rsidDel="00000000" w:rsidP="00000000" w:rsidRDefault="00000000" w:rsidRPr="00000000" w14:paraId="000000B8">
            <w:pPr>
              <w:numPr>
                <w:ilvl w:val="0"/>
                <w:numId w:val="25"/>
              </w:numPr>
              <w:ind w:left="720" w:hanging="360"/>
              <w:rPr>
                <w:u w:val="none"/>
              </w:rPr>
            </w:pPr>
            <w:r w:rsidDel="00000000" w:rsidR="00000000" w:rsidRPr="00000000">
              <w:rPr>
                <w:b w:val="1"/>
                <w:rtl w:val="0"/>
              </w:rPr>
              <w:t xml:space="preserve">AT</w:t>
            </w:r>
            <w:r w:rsidDel="00000000" w:rsidR="00000000" w:rsidRPr="00000000">
              <w:rPr>
                <w:rtl w:val="0"/>
              </w:rPr>
              <w:t xml:space="preserve">: CNS lymphoma.</w:t>
            </w:r>
          </w:p>
          <w:p w:rsidR="00000000" w:rsidDel="00000000" w:rsidP="00000000" w:rsidRDefault="00000000" w:rsidRPr="00000000" w14:paraId="000000B9">
            <w:pPr>
              <w:numPr>
                <w:ilvl w:val="0"/>
                <w:numId w:val="25"/>
              </w:numPr>
              <w:ind w:left="720" w:hanging="360"/>
              <w:rPr>
                <w:u w:val="none"/>
              </w:rPr>
            </w:pPr>
            <w:r w:rsidDel="00000000" w:rsidR="00000000" w:rsidRPr="00000000">
              <w:rPr>
                <w:b w:val="1"/>
                <w:rtl w:val="0"/>
              </w:rPr>
              <w:t xml:space="preserve">MEN-1</w:t>
            </w:r>
            <w:r w:rsidDel="00000000" w:rsidR="00000000" w:rsidRPr="00000000">
              <w:rPr>
                <w:rtl w:val="0"/>
              </w:rPr>
              <w:t xml:space="preserve">: Pituitary adenoma. </w:t>
            </w:r>
          </w:p>
          <w:p w:rsidR="00000000" w:rsidDel="00000000" w:rsidP="00000000" w:rsidRDefault="00000000" w:rsidRPr="00000000" w14:paraId="000000BA">
            <w:pPr>
              <w:numPr>
                <w:ilvl w:val="1"/>
                <w:numId w:val="25"/>
              </w:numPr>
              <w:ind w:left="1440" w:hanging="360"/>
              <w:rPr>
                <w:u w:val="none"/>
              </w:rPr>
            </w:pPr>
            <w:r w:rsidDel="00000000" w:rsidR="00000000" w:rsidRPr="00000000">
              <w:rPr>
                <w:rtl w:val="0"/>
              </w:rPr>
              <w:t xml:space="preserve">MEN 1 vs. MEN 2: "3 Ps, 2Ps and 1M, 1P and 2 Ms."</w:t>
            </w:r>
          </w:p>
          <w:p w:rsidR="00000000" w:rsidDel="00000000" w:rsidP="00000000" w:rsidRDefault="00000000" w:rsidRPr="00000000" w14:paraId="000000BB">
            <w:pPr>
              <w:numPr>
                <w:ilvl w:val="2"/>
                <w:numId w:val="25"/>
              </w:numPr>
              <w:ind w:left="2160" w:hanging="360"/>
              <w:rPr>
                <w:u w:val="none"/>
              </w:rPr>
            </w:pPr>
            <w:r w:rsidDel="00000000" w:rsidR="00000000" w:rsidRPr="00000000">
              <w:rPr>
                <w:rtl w:val="0"/>
              </w:rPr>
              <w:t xml:space="preserve">MEN 1: "3 Ps". </w:t>
            </w:r>
            <w:r w:rsidDel="00000000" w:rsidR="00000000" w:rsidRPr="00000000">
              <w:rPr>
                <w:u w:val="single"/>
                <w:rtl w:val="0"/>
              </w:rPr>
              <w:t xml:space="preserve">P</w:t>
            </w:r>
            <w:r w:rsidDel="00000000" w:rsidR="00000000" w:rsidRPr="00000000">
              <w:rPr>
                <w:rtl w:val="0"/>
              </w:rPr>
              <w:t xml:space="preserve">ituitary, Parathyroid, exocrine Pancreatic.</w:t>
            </w:r>
          </w:p>
          <w:p w:rsidR="00000000" w:rsidDel="00000000" w:rsidP="00000000" w:rsidRDefault="00000000" w:rsidRPr="00000000" w14:paraId="000000BC">
            <w:pPr>
              <w:numPr>
                <w:ilvl w:val="2"/>
                <w:numId w:val="25"/>
              </w:numPr>
              <w:ind w:left="2160" w:hanging="360"/>
              <w:rPr>
                <w:u w:val="none"/>
              </w:rPr>
            </w:pPr>
            <w:r w:rsidDel="00000000" w:rsidR="00000000" w:rsidRPr="00000000">
              <w:rPr>
                <w:rtl w:val="0"/>
              </w:rPr>
              <w:t xml:space="preserve">MEN 2A: "2 Ps and 1 M". Parathyroid, Pheo, MTC.</w:t>
            </w:r>
          </w:p>
          <w:p w:rsidR="00000000" w:rsidDel="00000000" w:rsidP="00000000" w:rsidRDefault="00000000" w:rsidRPr="00000000" w14:paraId="000000BD">
            <w:pPr>
              <w:numPr>
                <w:ilvl w:val="2"/>
                <w:numId w:val="25"/>
              </w:numPr>
              <w:ind w:left="2160" w:hanging="360"/>
              <w:rPr>
                <w:u w:val="none"/>
              </w:rPr>
            </w:pPr>
            <w:r w:rsidDel="00000000" w:rsidR="00000000" w:rsidRPr="00000000">
              <w:rPr>
                <w:rtl w:val="0"/>
              </w:rPr>
              <w:t xml:space="preserve">MEN 2B: "1 P and 2 Ms". Parathyroid, Marfan/mucosal neuroma, MTC. </w:t>
            </w:r>
          </w:p>
        </w:tc>
      </w:tr>
    </w:tb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F">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Possible etiologies: rubber compounds, PVC, N-nitroso, polycyclic hydrocarbons.</w:t>
      </w:r>
    </w:p>
    <w:p w:rsidR="00000000" w:rsidDel="00000000" w:rsidP="00000000" w:rsidRDefault="00000000" w:rsidRPr="00000000" w14:paraId="000000C0">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Prior ionizing RT has been associated with new meningiomas, gliomas and sarcomas (~2% at 20y).</w:t>
      </w:r>
    </w:p>
    <w:p w:rsidR="00000000" w:rsidDel="00000000" w:rsidP="00000000" w:rsidRDefault="00000000" w:rsidRPr="00000000" w14:paraId="000000C1">
      <w:pPr>
        <w:numPr>
          <w:ilvl w:val="0"/>
          <w:numId w:val="31"/>
        </w:numPr>
        <w:ind w:left="720" w:hanging="360"/>
      </w:pPr>
      <w:r w:rsidDel="00000000" w:rsidR="00000000" w:rsidRPr="00000000">
        <w:rPr>
          <w:b w:val="1"/>
          <w:rtl w:val="0"/>
        </w:rPr>
        <w:t xml:space="preserve">Grading</w:t>
      </w:r>
      <w:r w:rsidDel="00000000" w:rsidR="00000000" w:rsidRPr="00000000">
        <w:rPr>
          <w:rtl w:val="0"/>
        </w:rPr>
        <w:t xml:space="preserve"> (AMEN): Nuclear </w:t>
      </w:r>
      <w:r w:rsidDel="00000000" w:rsidR="00000000" w:rsidRPr="00000000">
        <w:rPr>
          <w:b w:val="1"/>
          <w:rtl w:val="0"/>
        </w:rPr>
        <w:t xml:space="preserve">A</w:t>
      </w:r>
      <w:r w:rsidDel="00000000" w:rsidR="00000000" w:rsidRPr="00000000">
        <w:rPr>
          <w:rtl w:val="0"/>
        </w:rPr>
        <w:t xml:space="preserve">typia, </w:t>
      </w:r>
      <w:r w:rsidDel="00000000" w:rsidR="00000000" w:rsidRPr="00000000">
        <w:rPr>
          <w:b w:val="1"/>
          <w:rtl w:val="0"/>
        </w:rPr>
        <w:t xml:space="preserve">M</w:t>
      </w:r>
      <w:r w:rsidDel="00000000" w:rsidR="00000000" w:rsidRPr="00000000">
        <w:rPr>
          <w:rtl w:val="0"/>
        </w:rPr>
        <w:t xml:space="preserve">itotic index, </w:t>
      </w:r>
      <w:r w:rsidDel="00000000" w:rsidR="00000000" w:rsidRPr="00000000">
        <w:rPr>
          <w:b w:val="1"/>
          <w:rtl w:val="0"/>
        </w:rPr>
        <w:t xml:space="preserve">E</w:t>
      </w:r>
      <w:r w:rsidDel="00000000" w:rsidR="00000000" w:rsidRPr="00000000">
        <w:rPr>
          <w:rtl w:val="0"/>
        </w:rPr>
        <w:t xml:space="preserve">ndothelial proliferation, and </w:t>
      </w:r>
      <w:r w:rsidDel="00000000" w:rsidR="00000000" w:rsidRPr="00000000">
        <w:rPr>
          <w:b w:val="1"/>
          <w:rtl w:val="0"/>
        </w:rPr>
        <w:t xml:space="preserve">N</w:t>
      </w:r>
      <w:r w:rsidDel="00000000" w:rsidR="00000000" w:rsidRPr="00000000">
        <w:rPr>
          <w:rtl w:val="0"/>
        </w:rPr>
        <w:t xml:space="preserve">ecrosis.</w:t>
      </w:r>
    </w:p>
    <w:p w:rsidR="00000000" w:rsidDel="00000000" w:rsidP="00000000" w:rsidRDefault="00000000" w:rsidRPr="00000000" w14:paraId="000000C2">
      <w:pPr>
        <w:numPr>
          <w:ilvl w:val="1"/>
          <w:numId w:val="31"/>
        </w:numPr>
        <w:ind w:left="1440" w:hanging="360"/>
      </w:pPr>
      <w:r w:rsidDel="00000000" w:rsidR="00000000" w:rsidRPr="00000000">
        <w:rPr>
          <w:rtl w:val="0"/>
        </w:rPr>
        <w:t xml:space="preserve">WHO Grade I: None.</w:t>
      </w:r>
    </w:p>
    <w:p w:rsidR="00000000" w:rsidDel="00000000" w:rsidP="00000000" w:rsidRDefault="00000000" w:rsidRPr="00000000" w14:paraId="000000C3">
      <w:pPr>
        <w:numPr>
          <w:ilvl w:val="1"/>
          <w:numId w:val="31"/>
        </w:numPr>
        <w:ind w:left="1440" w:hanging="360"/>
      </w:pPr>
      <w:r w:rsidDel="00000000" w:rsidR="00000000" w:rsidRPr="00000000">
        <w:rPr>
          <w:rtl w:val="0"/>
        </w:rPr>
        <w:t xml:space="preserve">WHO Grade II: Atypia. </w:t>
      </w:r>
      <w:r w:rsidDel="00000000" w:rsidR="00000000" w:rsidRPr="00000000">
        <w:rPr>
          <w:i w:val="1"/>
          <w:rtl w:val="0"/>
        </w:rPr>
        <w:t xml:space="preserve">Molecular: 1p19q codeleted, ATRX retained. </w:t>
      </w:r>
    </w:p>
    <w:p w:rsidR="00000000" w:rsidDel="00000000" w:rsidP="00000000" w:rsidRDefault="00000000" w:rsidRPr="00000000" w14:paraId="000000C4">
      <w:pPr>
        <w:numPr>
          <w:ilvl w:val="1"/>
          <w:numId w:val="31"/>
        </w:numPr>
        <w:ind w:left="1440" w:hanging="360"/>
      </w:pPr>
      <w:r w:rsidDel="00000000" w:rsidR="00000000" w:rsidRPr="00000000">
        <w:rPr>
          <w:rtl w:val="0"/>
        </w:rPr>
        <w:t xml:space="preserve">WHO Grade III: Atypia, mitoses.</w:t>
      </w:r>
      <w:r w:rsidDel="00000000" w:rsidR="00000000" w:rsidRPr="00000000">
        <w:rPr>
          <w:i w:val="1"/>
          <w:rtl w:val="0"/>
        </w:rPr>
        <w:t xml:space="preserve"> Molecular: ATRX loss (astrocytoma).</w:t>
      </w:r>
      <w:r w:rsidDel="00000000" w:rsidR="00000000" w:rsidRPr="00000000">
        <w:rPr>
          <w:rtl w:val="0"/>
        </w:rPr>
        <w:t xml:space="preserve"> </w:t>
      </w:r>
    </w:p>
    <w:p w:rsidR="00000000" w:rsidDel="00000000" w:rsidP="00000000" w:rsidRDefault="00000000" w:rsidRPr="00000000" w14:paraId="000000C5">
      <w:pPr>
        <w:numPr>
          <w:ilvl w:val="1"/>
          <w:numId w:val="31"/>
        </w:numPr>
        <w:ind w:left="1440" w:hanging="360"/>
      </w:pPr>
      <w:r w:rsidDel="00000000" w:rsidR="00000000" w:rsidRPr="00000000">
        <w:rPr>
          <w:rtl w:val="0"/>
        </w:rPr>
        <w:t xml:space="preserve">WHO Grade IV: Endothelial proliferation or necrosis.</w:t>
      </w:r>
      <w:r w:rsidDel="00000000" w:rsidR="00000000" w:rsidRPr="00000000">
        <w:rPr>
          <w:i w:val="1"/>
          <w:rtl w:val="0"/>
        </w:rPr>
        <w:t xml:space="preserve"> Molecular GBM: IDH wild type.</w:t>
      </w:r>
      <w:r w:rsidDel="00000000" w:rsidR="00000000" w:rsidRPr="00000000">
        <w:rPr>
          <w:rtl w:val="0"/>
        </w:rPr>
      </w:r>
    </w:p>
    <w:p w:rsidR="00000000" w:rsidDel="00000000" w:rsidP="00000000" w:rsidRDefault="00000000" w:rsidRPr="00000000" w14:paraId="000000C6">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Small round blue cells </w:t>
      </w:r>
      <w:r w:rsidDel="00000000" w:rsidR="00000000" w:rsidRPr="00000000">
        <w:rPr>
          <w:rFonts w:ascii="Times New Roman" w:cs="Times New Roman" w:eastAsia="Times New Roman" w:hAnsi="Times New Roman"/>
          <w:sz w:val="20"/>
          <w:szCs w:val="20"/>
          <w:rtl w:val="0"/>
        </w:rPr>
        <w:t xml:space="preserve">(LEARN NMR): </w:t>
      </w:r>
      <w:r w:rsidDel="00000000" w:rsidR="00000000" w:rsidRPr="00000000">
        <w:rPr>
          <w:rFonts w:ascii="Times New Roman" w:cs="Times New Roman" w:eastAsia="Times New Roman" w:hAnsi="Times New Roman"/>
          <w:b w:val="1"/>
          <w:sz w:val="20"/>
          <w:szCs w:val="20"/>
          <w:rtl w:val="0"/>
        </w:rPr>
        <w:t xml:space="preserve">L</w:t>
      </w:r>
      <w:r w:rsidDel="00000000" w:rsidR="00000000" w:rsidRPr="00000000">
        <w:rPr>
          <w:rFonts w:ascii="Times New Roman" w:cs="Times New Roman" w:eastAsia="Times New Roman" w:hAnsi="Times New Roman"/>
          <w:sz w:val="20"/>
          <w:szCs w:val="20"/>
          <w:rtl w:val="0"/>
        </w:rPr>
        <w:t xml:space="preserve">ymphoma, </w:t>
      </w:r>
      <w:r w:rsidDel="00000000" w:rsidR="00000000" w:rsidRPr="00000000">
        <w:rPr>
          <w:rFonts w:ascii="Times New Roman" w:cs="Times New Roman" w:eastAsia="Times New Roman" w:hAnsi="Times New Roman"/>
          <w:b w:val="1"/>
          <w:sz w:val="20"/>
          <w:szCs w:val="20"/>
          <w:rtl w:val="0"/>
        </w:rPr>
        <w:t xml:space="preserve">E</w:t>
      </w:r>
      <w:r w:rsidDel="00000000" w:rsidR="00000000" w:rsidRPr="00000000">
        <w:rPr>
          <w:rFonts w:ascii="Times New Roman" w:cs="Times New Roman" w:eastAsia="Times New Roman" w:hAnsi="Times New Roman"/>
          <w:sz w:val="20"/>
          <w:szCs w:val="20"/>
          <w:rtl w:val="0"/>
        </w:rPr>
        <w:t xml:space="preserve">wing, </w:t>
      </w: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sz w:val="20"/>
          <w:szCs w:val="20"/>
          <w:rtl w:val="0"/>
        </w:rPr>
        <w:t xml:space="preserve">LL, </w:t>
      </w:r>
      <w:r w:rsidDel="00000000" w:rsidR="00000000" w:rsidRPr="00000000">
        <w:rPr>
          <w:rFonts w:ascii="Times New Roman" w:cs="Times New Roman" w:eastAsia="Times New Roman" w:hAnsi="Times New Roman"/>
          <w:b w:val="1"/>
          <w:sz w:val="20"/>
          <w:szCs w:val="20"/>
          <w:rtl w:val="0"/>
        </w:rPr>
        <w:t xml:space="preserve">R</w:t>
      </w:r>
      <w:r w:rsidDel="00000000" w:rsidR="00000000" w:rsidRPr="00000000">
        <w:rPr>
          <w:rFonts w:ascii="Times New Roman" w:cs="Times New Roman" w:eastAsia="Times New Roman" w:hAnsi="Times New Roman"/>
          <w:sz w:val="20"/>
          <w:szCs w:val="20"/>
          <w:rtl w:val="0"/>
        </w:rPr>
        <w:t xml:space="preserve">MS,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B,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euroepithelioma, </w:t>
      </w:r>
      <w:r w:rsidDel="00000000" w:rsidR="00000000" w:rsidRPr="00000000">
        <w:rPr>
          <w:b w:val="1"/>
          <w:rtl w:val="0"/>
        </w:rPr>
        <w:t xml:space="preserve">M</w:t>
      </w:r>
      <w:r w:rsidDel="00000000" w:rsidR="00000000" w:rsidRPr="00000000">
        <w:rPr>
          <w:rtl w:val="0"/>
        </w:rPr>
        <w:t xml:space="preserve">edullo/Merkel, </w:t>
      </w:r>
      <w:r w:rsidDel="00000000" w:rsidR="00000000" w:rsidRPr="00000000">
        <w:rPr>
          <w:b w:val="1"/>
          <w:rtl w:val="0"/>
        </w:rPr>
        <w:t xml:space="preserve">R</w:t>
      </w:r>
      <w:r w:rsidDel="00000000" w:rsidR="00000000" w:rsidRPr="00000000">
        <w:rPr>
          <w:rtl w:val="0"/>
        </w:rPr>
        <w:t xml:space="preserve">b.</w:t>
      </w:r>
      <w:r w:rsidDel="00000000" w:rsidR="00000000" w:rsidRPr="00000000">
        <w:rPr>
          <w:rtl w:val="0"/>
        </w:rPr>
      </w:r>
    </w:p>
    <w:p w:rsidR="00000000" w:rsidDel="00000000" w:rsidP="00000000" w:rsidRDefault="00000000" w:rsidRPr="00000000" w14:paraId="000000C7">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Ewing family</w:t>
      </w:r>
      <w:r w:rsidDel="00000000" w:rsidR="00000000" w:rsidRPr="00000000">
        <w:rPr>
          <w:rFonts w:ascii="Times New Roman" w:cs="Times New Roman" w:eastAsia="Times New Roman" w:hAnsi="Times New Roman"/>
          <w:sz w:val="20"/>
          <w:szCs w:val="20"/>
          <w:rtl w:val="0"/>
        </w:rPr>
        <w:t xml:space="preserve">: Ewing's sarcoma (bone 87%), extraosseous Ewing's sarcoma (8%), peripheral PNET (5%), DSRCT, Askin's tumor (non-osseous PNET of chest wall).</w:t>
      </w:r>
    </w:p>
    <w:p w:rsidR="00000000" w:rsidDel="00000000" w:rsidP="00000000" w:rsidRDefault="00000000" w:rsidRPr="00000000" w14:paraId="000000C8">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Imaging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C9">
      <w:pPr>
        <w:spacing w:line="240" w:lineRule="auto"/>
        <w:ind w:left="720" w:firstLine="0"/>
        <w:rPr/>
      </w:pPr>
      <w:r w:rsidDel="00000000" w:rsidR="00000000" w:rsidRPr="00000000">
        <w:rPr>
          <w:rtl w:val="0"/>
        </w:rPr>
        <w:t xml:space="preserve">General MRI characteristics of brain lesions per [</w:t>
      </w:r>
      <w:hyperlink r:id="rId70">
        <w:r w:rsidDel="00000000" w:rsidR="00000000" w:rsidRPr="00000000">
          <w:rPr>
            <w:rtl w:val="0"/>
          </w:rPr>
          <w:t xml:space="preserve">Zaorsky and Trifletti</w:t>
        </w:r>
      </w:hyperlink>
      <w:r w:rsidDel="00000000" w:rsidR="00000000" w:rsidRPr="00000000">
        <w:rPr>
          <w:rtl w:val="0"/>
        </w:rPr>
        <w:t xml:space="preserve">].</w:t>
      </w:r>
    </w:p>
    <w:p w:rsidR="00000000" w:rsidDel="00000000" w:rsidP="00000000" w:rsidRDefault="00000000" w:rsidRPr="00000000" w14:paraId="000000CA">
      <w:pPr>
        <w:spacing w:line="240" w:lineRule="auto"/>
        <w:ind w:left="720" w:firstLine="0"/>
        <w:rPr/>
      </w:pPr>
      <w:r w:rsidDel="00000000" w:rsidR="00000000" w:rsidRPr="00000000">
        <w:rPr>
          <w:rtl w:val="0"/>
        </w:rPr>
        <w:t xml:space="preserve">Neuroforamen on axial</w:t>
      </w:r>
      <w:r w:rsidDel="00000000" w:rsidR="00000000" w:rsidRPr="00000000">
        <w:rPr>
          <w:rtl w:val="0"/>
        </w:rPr>
        <w:t xml:space="preserve"> CT scans per [</w:t>
      </w:r>
      <w:hyperlink r:id="rId71">
        <w:r w:rsidDel="00000000" w:rsidR="00000000" w:rsidRPr="00000000">
          <w:rPr>
            <w:rtl w:val="0"/>
          </w:rPr>
          <w:t xml:space="preserve">Zaorsky</w:t>
        </w:r>
      </w:hyperlink>
      <w:r w:rsidDel="00000000" w:rsidR="00000000" w:rsidRPr="00000000">
        <w:rPr>
          <w:rtl w:val="0"/>
        </w:rPr>
        <w:t xml:space="preserve">]. Also see [</w:t>
      </w:r>
      <w:hyperlink r:id="rId72">
        <w:r w:rsidDel="00000000" w:rsidR="00000000" w:rsidRPr="00000000">
          <w:rPr>
            <w:rtl w:val="0"/>
          </w:rPr>
          <w:t xml:space="preserve">HeadNeckBrainSpine</w:t>
        </w:r>
      </w:hyperlink>
      <w:r w:rsidDel="00000000" w:rsidR="00000000" w:rsidRPr="00000000">
        <w:rPr>
          <w:rtl w:val="0"/>
        </w:rPr>
        <w:t xml:space="preserve">].</w:t>
      </w:r>
    </w:p>
    <w:p w:rsidR="00000000" w:rsidDel="00000000" w:rsidP="00000000" w:rsidRDefault="00000000" w:rsidRPr="00000000" w14:paraId="000000CB">
      <w:pPr>
        <w:spacing w:line="240" w:lineRule="auto"/>
        <w:ind w:left="720" w:firstLine="0"/>
        <w:rPr/>
      </w:pPr>
      <w:r w:rsidDel="00000000" w:rsidR="00000000" w:rsidRPr="00000000">
        <w:rPr>
          <w:rtl w:val="0"/>
        </w:rPr>
        <w:t xml:space="preserve">See Radiation Necrosis in the [</w:t>
      </w:r>
      <w:hyperlink r:id="rId73">
        <w:r w:rsidDel="00000000" w:rsidR="00000000" w:rsidRPr="00000000">
          <w:rPr>
            <w:rtl w:val="0"/>
          </w:rPr>
          <w:t xml:space="preserve">Palliative | Benign | Brain Mets</w:t>
        </w:r>
      </w:hyperlink>
      <w:r w:rsidDel="00000000" w:rsidR="00000000" w:rsidRPr="00000000">
        <w:rPr>
          <w:rtl w:val="0"/>
        </w:rPr>
        <w:t xml:space="preserve">] section.</w:t>
      </w:r>
    </w:p>
    <w:p w:rsidR="00000000" w:rsidDel="00000000" w:rsidP="00000000" w:rsidRDefault="00000000" w:rsidRPr="00000000" w14:paraId="000000CC">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shortening (hypo) with iron deposits, early hemorrhage, fibrosis etc.</w:t>
      </w:r>
    </w:p>
    <w:p w:rsidR="00000000" w:rsidDel="00000000" w:rsidP="00000000" w:rsidRDefault="00000000" w:rsidRPr="00000000" w14:paraId="000000CD">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Edema with T2 prolongation.</w:t>
      </w:r>
    </w:p>
    <w:p w:rsidR="00000000" w:rsidDel="00000000" w:rsidP="00000000" w:rsidRDefault="00000000" w:rsidRPr="00000000" w14:paraId="000000CE">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shortening (hyper): Fat, slow flow (can fool to thinking contrast is present - if hyperintensity in nasal mucosa, </w:t>
      </w:r>
      <w:r w:rsidDel="00000000" w:rsidR="00000000" w:rsidRPr="00000000">
        <w:rPr>
          <w:rtl w:val="0"/>
        </w:rPr>
        <w:t xml:space="preserve">then</w:t>
      </w:r>
      <w:r w:rsidDel="00000000" w:rsidR="00000000" w:rsidRPr="00000000">
        <w:rPr>
          <w:rFonts w:ascii="Times New Roman" w:cs="Times New Roman" w:eastAsia="Times New Roman" w:hAnsi="Times New Roman"/>
          <w:sz w:val="20"/>
          <w:szCs w:val="20"/>
          <w:rtl w:val="0"/>
        </w:rPr>
        <w:t xml:space="preserve"> scan has contrast) and the five M's (MHg, Melanin, minerals, mucky fluid).</w:t>
      </w:r>
    </w:p>
    <w:p w:rsidR="00000000" w:rsidDel="00000000" w:rsidP="00000000" w:rsidRDefault="00000000" w:rsidRPr="00000000" w14:paraId="000000CF">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Hemorrhages</w:t>
      </w:r>
      <w:r w:rsidDel="00000000" w:rsidR="00000000" w:rsidRPr="00000000">
        <w:rPr>
          <w:rFonts w:ascii="Times New Roman" w:cs="Times New Roman" w:eastAsia="Times New Roman" w:hAnsi="Times New Roman"/>
          <w:sz w:val="20"/>
          <w:szCs w:val="20"/>
          <w:rtl w:val="0"/>
        </w:rPr>
        <w:t xml:space="preserve">: Melanoma, RCC, choriocarcinoma, lung, breast, thyroid.</w:t>
      </w:r>
    </w:p>
    <w:p w:rsidR="00000000" w:rsidDel="00000000" w:rsidP="00000000" w:rsidRDefault="00000000" w:rsidRPr="00000000" w14:paraId="000000D0">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Early hemorrhage: T1 is equivocal.</w:t>
      </w:r>
    </w:p>
    <w:p w:rsidR="00000000" w:rsidDel="00000000" w:rsidP="00000000" w:rsidRDefault="00000000" w:rsidRPr="00000000" w14:paraId="000000D1">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LGGs appear non-enhancing on T1+c and demonstrate T2 prolongation (edema).</w:t>
      </w:r>
    </w:p>
    <w:p w:rsidR="00000000" w:rsidDel="00000000" w:rsidP="00000000" w:rsidRDefault="00000000" w:rsidRPr="00000000" w14:paraId="000000D2">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PCAs appear well-circumscribed, cystic, w intensely enhancing solid mural </w:t>
      </w:r>
      <w:r w:rsidDel="00000000" w:rsidR="00000000" w:rsidRPr="00000000">
        <w:rPr>
          <w:rtl w:val="0"/>
        </w:rPr>
        <w:t xml:space="preserve">nodules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D3">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ODGs commonly have calcifications.</w:t>
      </w:r>
    </w:p>
    <w:p w:rsidR="00000000" w:rsidDel="00000000" w:rsidP="00000000" w:rsidRDefault="00000000" w:rsidRPr="00000000" w14:paraId="000000D4">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MRI within 48-72 hours to </w:t>
      </w:r>
      <w:r w:rsidDel="00000000" w:rsidR="00000000" w:rsidRPr="00000000">
        <w:rPr>
          <w:rtl w:val="0"/>
        </w:rPr>
        <w:t xml:space="preserve">assess residual</w:t>
      </w:r>
      <w:r w:rsidDel="00000000" w:rsidR="00000000" w:rsidRPr="00000000">
        <w:rPr>
          <w:rFonts w:ascii="Times New Roman" w:cs="Times New Roman" w:eastAsia="Times New Roman" w:hAnsi="Times New Roman"/>
          <w:sz w:val="20"/>
          <w:szCs w:val="20"/>
          <w:rtl w:val="0"/>
        </w:rPr>
        <w:t xml:space="preserve"> dz and EOR.</w:t>
      </w:r>
    </w:p>
    <w:p w:rsidR="00000000" w:rsidDel="00000000" w:rsidP="00000000" w:rsidRDefault="00000000" w:rsidRPr="00000000" w14:paraId="000000D5">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Radionecrosis: Central hypodensity, ring enhancement, edema, and low PET avidity if &gt;6 mo post RT.</w:t>
      </w:r>
    </w:p>
    <w:p w:rsidR="00000000" w:rsidDel="00000000" w:rsidP="00000000" w:rsidRDefault="00000000" w:rsidRPr="00000000" w14:paraId="000000D6">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MRI Spectroscopy</w:t>
      </w:r>
      <w:r w:rsidDel="00000000" w:rsidR="00000000" w:rsidRPr="00000000">
        <w:rPr>
          <w:rtl w:val="0"/>
        </w:rPr>
        <w:br w:type="textWrapping"/>
        <w:t xml:space="preserve">See [</w:t>
      </w:r>
      <w:hyperlink r:id="rId74">
        <w:r w:rsidDel="00000000" w:rsidR="00000000" w:rsidRPr="00000000">
          <w:rPr>
            <w:rtl w:val="0"/>
          </w:rPr>
          <w:t xml:space="preserve">Zaorsky</w:t>
        </w:r>
      </w:hyperlink>
      <w:r w:rsidDel="00000000" w:rsidR="00000000" w:rsidRPr="00000000">
        <w:rPr>
          <w:rtl w:val="0"/>
        </w:rPr>
        <w:t xml:space="preserve">] tweet on pseudoprogression vs. radiation necrosis. </w:t>
      </w:r>
    </w:p>
    <w:p w:rsidR="00000000" w:rsidDel="00000000" w:rsidP="00000000" w:rsidRDefault="00000000" w:rsidRPr="00000000" w14:paraId="000000D7">
      <w:pPr>
        <w:spacing w:line="240" w:lineRule="auto"/>
        <w:ind w:left="1440" w:firstLine="0"/>
        <w:rPr/>
      </w:pPr>
      <w:r w:rsidDel="00000000" w:rsidR="00000000" w:rsidRPr="00000000">
        <w:rPr>
          <w:rFonts w:ascii="Times New Roman" w:cs="Times New Roman" w:eastAsia="Times New Roman" w:hAnsi="Times New Roman"/>
          <w:sz w:val="20"/>
          <w:szCs w:val="20"/>
          <w:rtl w:val="0"/>
        </w:rPr>
        <w:t xml:space="preserve">Tumors have increased choline, decreased NAA. </w:t>
      </w:r>
      <w:r w:rsidDel="00000000" w:rsidR="00000000" w:rsidRPr="00000000">
        <w:rPr>
          <w:rtl w:val="0"/>
        </w:rPr>
      </w:r>
    </w:p>
    <w:p w:rsidR="00000000" w:rsidDel="00000000" w:rsidP="00000000" w:rsidRDefault="00000000" w:rsidRPr="00000000" w14:paraId="000000D8">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Necrosis has decreased choline, increased lactate, decreased NAA. </w:t>
      </w:r>
    </w:p>
    <w:p w:rsidR="00000000" w:rsidDel="00000000" w:rsidP="00000000" w:rsidRDefault="00000000" w:rsidRPr="00000000" w14:paraId="000000D9">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Choline = cellular integrity/membrane. </w:t>
      </w:r>
      <w:r w:rsidDel="00000000" w:rsidR="00000000" w:rsidRPr="00000000">
        <w:rPr>
          <w:rFonts w:ascii="Times New Roman" w:cs="Times New Roman" w:eastAsia="Times New Roman" w:hAnsi="Times New Roman"/>
          <w:i w:val="1"/>
          <w:sz w:val="20"/>
          <w:szCs w:val="20"/>
          <w:rtl w:val="0"/>
        </w:rPr>
        <w:t xml:space="preserve">Increased in tumors, decreased in necrosis.</w:t>
      </w:r>
    </w:p>
    <w:p w:rsidR="00000000" w:rsidDel="00000000" w:rsidP="00000000" w:rsidRDefault="00000000" w:rsidRPr="00000000" w14:paraId="000000DA">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NAA (N-acetyl acetate) = neuronal marker/glial proliferation. </w:t>
      </w:r>
      <w:r w:rsidDel="00000000" w:rsidR="00000000" w:rsidRPr="00000000">
        <w:rPr>
          <w:rFonts w:ascii="Times New Roman" w:cs="Times New Roman" w:eastAsia="Times New Roman" w:hAnsi="Times New Roman"/>
          <w:i w:val="1"/>
          <w:sz w:val="20"/>
          <w:szCs w:val="20"/>
          <w:rtl w:val="0"/>
        </w:rPr>
        <w:t xml:space="preserve">Decreased in necrosis and tumors.</w:t>
      </w:r>
    </w:p>
    <w:p w:rsidR="00000000" w:rsidDel="00000000" w:rsidP="00000000" w:rsidRDefault="00000000" w:rsidRPr="00000000" w14:paraId="000000DB">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Creatine = cell energy. </w:t>
      </w:r>
      <w:r w:rsidDel="00000000" w:rsidR="00000000" w:rsidRPr="00000000">
        <w:rPr>
          <w:rFonts w:ascii="Times New Roman" w:cs="Times New Roman" w:eastAsia="Times New Roman" w:hAnsi="Times New Roman"/>
          <w:i w:val="1"/>
          <w:sz w:val="20"/>
          <w:szCs w:val="20"/>
          <w:rtl w:val="0"/>
        </w:rPr>
        <w:t xml:space="preserve">Decreased in necrosis and tumors.</w:t>
      </w:r>
    </w:p>
    <w:p w:rsidR="00000000" w:rsidDel="00000000" w:rsidP="00000000" w:rsidRDefault="00000000" w:rsidRPr="00000000" w14:paraId="000000DC">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Lactate = anaerobic metabolism (dead tissue). </w:t>
      </w:r>
      <w:r w:rsidDel="00000000" w:rsidR="00000000" w:rsidRPr="00000000">
        <w:rPr>
          <w:rFonts w:ascii="Times New Roman" w:cs="Times New Roman" w:eastAsia="Times New Roman" w:hAnsi="Times New Roman"/>
          <w:i w:val="1"/>
          <w:sz w:val="20"/>
          <w:szCs w:val="20"/>
          <w:rtl w:val="0"/>
        </w:rPr>
        <w:t xml:space="preserve">Increased in necrosis.</w:t>
      </w:r>
    </w:p>
    <w:p w:rsidR="00000000" w:rsidDel="00000000" w:rsidP="00000000" w:rsidRDefault="00000000" w:rsidRPr="00000000" w14:paraId="000000DD">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Lipid = Product of destruction.</w:t>
      </w:r>
    </w:p>
    <w:p w:rsidR="00000000" w:rsidDel="00000000" w:rsidP="00000000" w:rsidRDefault="00000000" w:rsidRPr="00000000" w14:paraId="000000DE">
      <w:pPr>
        <w:spacing w:line="240" w:lineRule="auto"/>
        <w:ind w:left="0" w:firstLine="0"/>
        <w:rPr>
          <w:b w:val="1"/>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Differentials based on location</w:t>
            </w:r>
          </w:p>
          <w:p w:rsidR="00000000" w:rsidDel="00000000" w:rsidP="00000000" w:rsidRDefault="00000000" w:rsidRPr="00000000" w14:paraId="000000E0">
            <w:pPr>
              <w:numPr>
                <w:ilvl w:val="0"/>
                <w:numId w:val="31"/>
              </w:numPr>
              <w:ind w:left="720" w:hanging="360"/>
            </w:pPr>
            <w:r w:rsidDel="00000000" w:rsidR="00000000" w:rsidRPr="00000000">
              <w:rPr>
                <w:b w:val="1"/>
                <w:rtl w:val="0"/>
              </w:rPr>
              <w:t xml:space="preserve">Supratentorial differential</w:t>
            </w:r>
            <w:r w:rsidDel="00000000" w:rsidR="00000000" w:rsidRPr="00000000">
              <w:rPr>
                <w:rtl w:val="0"/>
              </w:rPr>
              <w:t xml:space="preserve">:</w:t>
            </w:r>
          </w:p>
          <w:p w:rsidR="00000000" w:rsidDel="00000000" w:rsidP="00000000" w:rsidRDefault="00000000" w:rsidRPr="00000000" w14:paraId="000000E1">
            <w:pPr>
              <w:numPr>
                <w:ilvl w:val="1"/>
                <w:numId w:val="31"/>
              </w:numPr>
              <w:ind w:left="1440" w:hanging="360"/>
            </w:pPr>
            <w:r w:rsidDel="00000000" w:rsidR="00000000" w:rsidRPr="00000000">
              <w:rPr>
                <w:b w:val="1"/>
                <w:rtl w:val="0"/>
              </w:rPr>
              <w:t xml:space="preserve">Suprasellar</w:t>
            </w:r>
            <w:r w:rsidDel="00000000" w:rsidR="00000000" w:rsidRPr="00000000">
              <w:rPr>
                <w:rtl w:val="0"/>
              </w:rPr>
              <w:t xml:space="preserve">: (COP GEM): </w:t>
            </w:r>
            <w:r w:rsidDel="00000000" w:rsidR="00000000" w:rsidRPr="00000000">
              <w:rPr>
                <w:b w:val="1"/>
                <w:rtl w:val="0"/>
              </w:rPr>
              <w:t xml:space="preserve">C</w:t>
            </w:r>
            <w:r w:rsidDel="00000000" w:rsidR="00000000" w:rsidRPr="00000000">
              <w:rPr>
                <w:rtl w:val="0"/>
              </w:rPr>
              <w:t xml:space="preserve">raniopharyngioma, </w:t>
            </w:r>
            <w:r w:rsidDel="00000000" w:rsidR="00000000" w:rsidRPr="00000000">
              <w:rPr>
                <w:b w:val="1"/>
                <w:rtl w:val="0"/>
              </w:rPr>
              <w:t xml:space="preserve">O</w:t>
            </w:r>
            <w:r w:rsidDel="00000000" w:rsidR="00000000" w:rsidRPr="00000000">
              <w:rPr>
                <w:rtl w:val="0"/>
              </w:rPr>
              <w:t xml:space="preserve">ptic glioma, </w:t>
            </w:r>
            <w:r w:rsidDel="00000000" w:rsidR="00000000" w:rsidRPr="00000000">
              <w:rPr>
                <w:b w:val="1"/>
                <w:rtl w:val="0"/>
              </w:rPr>
              <w:t xml:space="preserve">P</w:t>
            </w:r>
            <w:r w:rsidDel="00000000" w:rsidR="00000000" w:rsidRPr="00000000">
              <w:rPr>
                <w:rtl w:val="0"/>
              </w:rPr>
              <w:t xml:space="preserve">ituitary adenoma, </w:t>
            </w:r>
            <w:r w:rsidDel="00000000" w:rsidR="00000000" w:rsidRPr="00000000">
              <w:rPr>
                <w:b w:val="1"/>
                <w:rtl w:val="0"/>
              </w:rPr>
              <w:t xml:space="preserve">G</w:t>
            </w:r>
            <w:r w:rsidDel="00000000" w:rsidR="00000000" w:rsidRPr="00000000">
              <w:rPr>
                <w:rtl w:val="0"/>
              </w:rPr>
              <w:t xml:space="preserve">erm cell tumor*,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M</w:t>
            </w:r>
            <w:r w:rsidDel="00000000" w:rsidR="00000000" w:rsidRPr="00000000">
              <w:rPr>
                <w:rtl w:val="0"/>
              </w:rPr>
              <w:t xml:space="preserve">eningioma. *3rd ventricle.</w:t>
            </w:r>
          </w:p>
          <w:p w:rsidR="00000000" w:rsidDel="00000000" w:rsidP="00000000" w:rsidRDefault="00000000" w:rsidRPr="00000000" w14:paraId="000000E2">
            <w:pPr>
              <w:numPr>
                <w:ilvl w:val="1"/>
                <w:numId w:val="31"/>
              </w:numPr>
              <w:ind w:left="1440" w:hanging="360"/>
            </w:pPr>
            <w:r w:rsidDel="00000000" w:rsidR="00000000" w:rsidRPr="00000000">
              <w:rPr>
                <w:b w:val="1"/>
                <w:rtl w:val="0"/>
              </w:rPr>
              <w:t xml:space="preserve">Central</w:t>
            </w:r>
            <w:r w:rsidDel="00000000" w:rsidR="00000000" w:rsidRPr="00000000">
              <w:rPr>
                <w:rtl w:val="0"/>
              </w:rPr>
              <w:t xml:space="preserve">/</w:t>
            </w:r>
            <w:r w:rsidDel="00000000" w:rsidR="00000000" w:rsidRPr="00000000">
              <w:rPr>
                <w:b w:val="1"/>
                <w:rtl w:val="0"/>
              </w:rPr>
              <w:t xml:space="preserve">Thalamic</w:t>
            </w:r>
            <w:r w:rsidDel="00000000" w:rsidR="00000000" w:rsidRPr="00000000">
              <w:rPr>
                <w:rtl w:val="0"/>
              </w:rPr>
              <w:t xml:space="preserve">/</w:t>
            </w:r>
            <w:r w:rsidDel="00000000" w:rsidR="00000000" w:rsidRPr="00000000">
              <w:rPr>
                <w:b w:val="1"/>
                <w:rtl w:val="0"/>
              </w:rPr>
              <w:t xml:space="preserve">Pineal</w:t>
            </w:r>
            <w:r w:rsidDel="00000000" w:rsidR="00000000" w:rsidRPr="00000000">
              <w:rPr>
                <w:rtl w:val="0"/>
              </w:rPr>
              <w:t xml:space="preserve"> (GG PP M): </w:t>
            </w:r>
            <w:r w:rsidDel="00000000" w:rsidR="00000000" w:rsidRPr="00000000">
              <w:rPr>
                <w:b w:val="1"/>
                <w:rtl w:val="0"/>
              </w:rPr>
              <w:t xml:space="preserve">G</w:t>
            </w:r>
            <w:r w:rsidDel="00000000" w:rsidR="00000000" w:rsidRPr="00000000">
              <w:rPr>
                <w:rtl w:val="0"/>
              </w:rPr>
              <w:t xml:space="preserve">erm cell, </w:t>
            </w:r>
            <w:r w:rsidDel="00000000" w:rsidR="00000000" w:rsidRPr="00000000">
              <w:rPr>
                <w:b w:val="1"/>
                <w:rtl w:val="0"/>
              </w:rPr>
              <w:t xml:space="preserve">G</w:t>
            </w:r>
            <w:r w:rsidDel="00000000" w:rsidR="00000000" w:rsidRPr="00000000">
              <w:rPr>
                <w:rtl w:val="0"/>
              </w:rPr>
              <w:t xml:space="preserve">lioma, </w:t>
            </w:r>
            <w:r w:rsidDel="00000000" w:rsidR="00000000" w:rsidRPr="00000000">
              <w:rPr>
                <w:b w:val="1"/>
                <w:rtl w:val="0"/>
              </w:rPr>
              <w:t xml:space="preserve">P</w:t>
            </w:r>
            <w:r w:rsidDel="00000000" w:rsidR="00000000" w:rsidRPr="00000000">
              <w:rPr>
                <w:rtl w:val="0"/>
              </w:rPr>
              <w:t xml:space="preserve">ineocytoma,</w:t>
            </w:r>
            <w:r w:rsidDel="00000000" w:rsidR="00000000" w:rsidRPr="00000000">
              <w:rPr>
                <w:b w:val="1"/>
                <w:rtl w:val="0"/>
              </w:rPr>
              <w:t xml:space="preserve"> P</w:t>
            </w:r>
            <w:r w:rsidDel="00000000" w:rsidR="00000000" w:rsidRPr="00000000">
              <w:rPr>
                <w:rtl w:val="0"/>
              </w:rPr>
              <w:t xml:space="preserve">ineoblastoma, </w:t>
            </w:r>
            <w:r w:rsidDel="00000000" w:rsidR="00000000" w:rsidRPr="00000000">
              <w:rPr>
                <w:b w:val="1"/>
                <w:rtl w:val="0"/>
              </w:rPr>
              <w:t xml:space="preserve">M</w:t>
            </w:r>
            <w:r w:rsidDel="00000000" w:rsidR="00000000" w:rsidRPr="00000000">
              <w:rPr>
                <w:rtl w:val="0"/>
              </w:rPr>
              <w:t xml:space="preserve">ets.</w:t>
            </w:r>
          </w:p>
          <w:p w:rsidR="00000000" w:rsidDel="00000000" w:rsidP="00000000" w:rsidRDefault="00000000" w:rsidRPr="00000000" w14:paraId="000000E3">
            <w:pPr>
              <w:numPr>
                <w:ilvl w:val="1"/>
                <w:numId w:val="31"/>
              </w:numPr>
              <w:ind w:left="1440" w:hanging="360"/>
            </w:pPr>
            <w:r w:rsidDel="00000000" w:rsidR="00000000" w:rsidRPr="00000000">
              <w:rPr>
                <w:b w:val="1"/>
                <w:rtl w:val="0"/>
              </w:rPr>
              <w:t xml:space="preserve">Cerebral/Peripheral </w:t>
            </w:r>
            <w:r w:rsidDel="00000000" w:rsidR="00000000" w:rsidRPr="00000000">
              <w:rPr>
                <w:rtl w:val="0"/>
              </w:rPr>
              <w:t xml:space="preserve">(</w:t>
            </w:r>
            <w:r w:rsidDel="00000000" w:rsidR="00000000" w:rsidRPr="00000000">
              <w:rPr>
                <w:rtl w:val="0"/>
              </w:rPr>
              <w:t xml:space="preserve">MAGLAV</w:t>
            </w:r>
            <w:r w:rsidDel="00000000" w:rsidR="00000000" w:rsidRPr="00000000">
              <w:rPr>
                <w:rtl w:val="0"/>
              </w:rPr>
              <w:t xml:space="preserve">): </w:t>
            </w:r>
            <w:r w:rsidDel="00000000" w:rsidR="00000000" w:rsidRPr="00000000">
              <w:rPr>
                <w:b w:val="1"/>
                <w:rtl w:val="0"/>
              </w:rPr>
              <w:t xml:space="preserve">M</w:t>
            </w:r>
            <w:r w:rsidDel="00000000" w:rsidR="00000000" w:rsidRPr="00000000">
              <w:rPr>
                <w:rtl w:val="0"/>
              </w:rPr>
              <w:t xml:space="preserve">ets, </w:t>
            </w:r>
            <w:r w:rsidDel="00000000" w:rsidR="00000000" w:rsidRPr="00000000">
              <w:rPr>
                <w:b w:val="1"/>
                <w:rtl w:val="0"/>
              </w:rPr>
              <w:t xml:space="preserve">A</w:t>
            </w:r>
            <w:r w:rsidDel="00000000" w:rsidR="00000000" w:rsidRPr="00000000">
              <w:rPr>
                <w:rtl w:val="0"/>
              </w:rPr>
              <w:t xml:space="preserve">strocytoma, </w:t>
            </w:r>
            <w:r w:rsidDel="00000000" w:rsidR="00000000" w:rsidRPr="00000000">
              <w:rPr>
                <w:b w:val="1"/>
                <w:rtl w:val="0"/>
              </w:rPr>
              <w:t xml:space="preserve">G</w:t>
            </w:r>
            <w:r w:rsidDel="00000000" w:rsidR="00000000" w:rsidRPr="00000000">
              <w:rPr>
                <w:rtl w:val="0"/>
              </w:rPr>
              <w:t xml:space="preserve">lioma, </w:t>
            </w:r>
            <w:r w:rsidDel="00000000" w:rsidR="00000000" w:rsidRPr="00000000">
              <w:rPr>
                <w:b w:val="1"/>
                <w:rtl w:val="0"/>
              </w:rPr>
              <w:t xml:space="preserve">L</w:t>
            </w:r>
            <w:r w:rsidDel="00000000" w:rsidR="00000000" w:rsidRPr="00000000">
              <w:rPr>
                <w:rtl w:val="0"/>
              </w:rPr>
              <w:t xml:space="preserve">ymphoma, </w:t>
            </w:r>
            <w:r w:rsidDel="00000000" w:rsidR="00000000" w:rsidRPr="00000000">
              <w:rPr>
                <w:b w:val="1"/>
                <w:rtl w:val="0"/>
              </w:rPr>
              <w:t xml:space="preserve">A</w:t>
            </w:r>
            <w:r w:rsidDel="00000000" w:rsidR="00000000" w:rsidRPr="00000000">
              <w:rPr>
                <w:rtl w:val="0"/>
              </w:rPr>
              <w:t xml:space="preserve">bscess, </w:t>
            </w:r>
            <w:r w:rsidDel="00000000" w:rsidR="00000000" w:rsidRPr="00000000">
              <w:rPr>
                <w:b w:val="1"/>
                <w:rtl w:val="0"/>
              </w:rPr>
              <w:t xml:space="preserve">V</w:t>
            </w:r>
            <w:r w:rsidDel="00000000" w:rsidR="00000000" w:rsidRPr="00000000">
              <w:rPr>
                <w:rtl w:val="0"/>
              </w:rPr>
              <w:t xml:space="preserve">ascular.</w:t>
            </w:r>
          </w:p>
          <w:p w:rsidR="00000000" w:rsidDel="00000000" w:rsidP="00000000" w:rsidRDefault="00000000" w:rsidRPr="00000000" w14:paraId="000000E4">
            <w:pPr>
              <w:numPr>
                <w:ilvl w:val="0"/>
                <w:numId w:val="31"/>
              </w:numPr>
              <w:ind w:left="720" w:hanging="360"/>
            </w:pPr>
            <w:r w:rsidDel="00000000" w:rsidR="00000000" w:rsidRPr="00000000">
              <w:rPr>
                <w:b w:val="1"/>
                <w:rtl w:val="0"/>
              </w:rPr>
              <w:t xml:space="preserve">Infratentorial differential</w:t>
            </w:r>
            <w:r w:rsidDel="00000000" w:rsidR="00000000" w:rsidRPr="00000000">
              <w:rPr>
                <w:rtl w:val="0"/>
              </w:rPr>
              <w:t xml:space="preserve">:</w:t>
            </w:r>
          </w:p>
          <w:p w:rsidR="00000000" w:rsidDel="00000000" w:rsidP="00000000" w:rsidRDefault="00000000" w:rsidRPr="00000000" w14:paraId="000000E5">
            <w:pPr>
              <w:numPr>
                <w:ilvl w:val="1"/>
                <w:numId w:val="31"/>
              </w:numPr>
              <w:ind w:left="1440" w:hanging="360"/>
            </w:pPr>
            <w:r w:rsidDel="00000000" w:rsidR="00000000" w:rsidRPr="00000000">
              <w:rPr>
                <w:b w:val="1"/>
                <w:rtl w:val="0"/>
              </w:rPr>
              <w:t xml:space="preserve">Posterior fossa</w:t>
            </w:r>
            <w:r w:rsidDel="00000000" w:rsidR="00000000" w:rsidRPr="00000000">
              <w:rPr>
                <w:rtl w:val="0"/>
              </w:rPr>
              <w:t xml:space="preserve"> (MEGa JAMA): </w:t>
            </w:r>
            <w:r w:rsidDel="00000000" w:rsidR="00000000" w:rsidRPr="00000000">
              <w:rPr>
                <w:b w:val="1"/>
                <w:rtl w:val="0"/>
              </w:rPr>
              <w:t xml:space="preserve">M</w:t>
            </w:r>
            <w:r w:rsidDel="00000000" w:rsidR="00000000" w:rsidRPr="00000000">
              <w:rPr>
                <w:rtl w:val="0"/>
              </w:rPr>
              <w:t xml:space="preserve">B,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G</w:t>
            </w:r>
            <w:r w:rsidDel="00000000" w:rsidR="00000000" w:rsidRPr="00000000">
              <w:rPr>
                <w:rtl w:val="0"/>
              </w:rPr>
              <w:t xml:space="preserve">lioma, </w:t>
            </w:r>
            <w:r w:rsidDel="00000000" w:rsidR="00000000" w:rsidRPr="00000000">
              <w:rPr>
                <w:b w:val="1"/>
                <w:rtl w:val="0"/>
              </w:rPr>
              <w:t xml:space="preserve">J</w:t>
            </w:r>
            <w:r w:rsidDel="00000000" w:rsidR="00000000" w:rsidRPr="00000000">
              <w:rPr>
                <w:rtl w:val="0"/>
              </w:rPr>
              <w:t xml:space="preserve">PA, PC</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M</w:t>
            </w:r>
            <w:r w:rsidDel="00000000" w:rsidR="00000000" w:rsidRPr="00000000">
              <w:rPr>
                <w:rtl w:val="0"/>
              </w:rPr>
              <w:t xml:space="preserve">ets, </w:t>
            </w:r>
            <w:r w:rsidDel="00000000" w:rsidR="00000000" w:rsidRPr="00000000">
              <w:rPr>
                <w:b w:val="1"/>
                <w:rtl w:val="0"/>
              </w:rPr>
              <w:t xml:space="preserve">A</w:t>
            </w:r>
            <w:r w:rsidDel="00000000" w:rsidR="00000000" w:rsidRPr="00000000">
              <w:rPr>
                <w:rtl w:val="0"/>
              </w:rPr>
              <w:t xml:space="preserve">TRT.</w:t>
            </w:r>
          </w:p>
          <w:p w:rsidR="00000000" w:rsidDel="00000000" w:rsidP="00000000" w:rsidRDefault="00000000" w:rsidRPr="00000000" w14:paraId="000000E6">
            <w:pPr>
              <w:numPr>
                <w:ilvl w:val="1"/>
                <w:numId w:val="31"/>
              </w:numPr>
              <w:ind w:left="1440" w:hanging="360"/>
            </w:pPr>
            <w:r w:rsidDel="00000000" w:rsidR="00000000" w:rsidRPr="00000000">
              <w:rPr>
                <w:b w:val="1"/>
                <w:rtl w:val="0"/>
              </w:rPr>
              <w:t xml:space="preserve">Brainstem</w:t>
            </w:r>
            <w:r w:rsidDel="00000000" w:rsidR="00000000" w:rsidRPr="00000000">
              <w:rPr>
                <w:rtl w:val="0"/>
              </w:rPr>
              <w:t xml:space="preserve">: Glioma, AVM, Encephalitis, Abscess.</w:t>
            </w:r>
          </w:p>
          <w:p w:rsidR="00000000" w:rsidDel="00000000" w:rsidP="00000000" w:rsidRDefault="00000000" w:rsidRPr="00000000" w14:paraId="000000E7">
            <w:pPr>
              <w:numPr>
                <w:ilvl w:val="0"/>
                <w:numId w:val="31"/>
              </w:numPr>
              <w:ind w:left="720" w:hanging="360"/>
            </w:pPr>
            <w:r w:rsidDel="00000000" w:rsidR="00000000" w:rsidRPr="00000000">
              <w:rPr>
                <w:b w:val="1"/>
                <w:rtl w:val="0"/>
              </w:rPr>
              <w:t xml:space="preserve">Intraventricular mass differential</w:t>
            </w:r>
            <w:r w:rsidDel="00000000" w:rsidR="00000000" w:rsidRPr="00000000">
              <w:rPr>
                <w:rtl w:val="0"/>
              </w:rPr>
              <w:t xml:space="preserve">: Ependymoma, subependymoma, central neurocytoma, SEGA, choroid plexus papilloma/carcinoma, meningioma, metastasis [</w:t>
            </w:r>
            <w:hyperlink r:id="rId75">
              <w:r w:rsidDel="00000000" w:rsidR="00000000" w:rsidRPr="00000000">
                <w:rPr>
                  <w:rtl w:val="0"/>
                </w:rPr>
                <w:t xml:space="preserve">Koeller Radiographics '02</w:t>
              </w:r>
            </w:hyperlink>
            <w:r w:rsidDel="00000000" w:rsidR="00000000" w:rsidRPr="00000000">
              <w:rPr>
                <w:rtl w:val="0"/>
              </w:rPr>
              <w:t xml:space="preserve">].</w:t>
            </w:r>
          </w:p>
          <w:p w:rsidR="00000000" w:rsidDel="00000000" w:rsidP="00000000" w:rsidRDefault="00000000" w:rsidRPr="00000000" w14:paraId="000000E8">
            <w:pPr>
              <w:numPr>
                <w:ilvl w:val="0"/>
                <w:numId w:val="31"/>
              </w:numPr>
              <w:ind w:left="720" w:hanging="360"/>
            </w:pPr>
            <w:r w:rsidDel="00000000" w:rsidR="00000000" w:rsidRPr="00000000">
              <w:rPr>
                <w:b w:val="1"/>
                <w:rtl w:val="0"/>
              </w:rPr>
              <w:t xml:space="preserve">Crosses midline differential</w:t>
            </w:r>
            <w:r w:rsidDel="00000000" w:rsidR="00000000" w:rsidRPr="00000000">
              <w:rPr>
                <w:rtl w:val="0"/>
              </w:rPr>
              <w:t xml:space="preserve">: GBM, RT necrosis, meningioma, epidermoid cyst, MS.</w:t>
            </w:r>
          </w:p>
          <w:p w:rsidR="00000000" w:rsidDel="00000000" w:rsidP="00000000" w:rsidRDefault="00000000" w:rsidRPr="00000000" w14:paraId="000000E9">
            <w:pPr>
              <w:numPr>
                <w:ilvl w:val="0"/>
                <w:numId w:val="31"/>
              </w:numPr>
              <w:ind w:left="720" w:hanging="360"/>
            </w:pPr>
            <w:r w:rsidDel="00000000" w:rsidR="00000000" w:rsidRPr="00000000">
              <w:rPr>
                <w:b w:val="1"/>
                <w:rtl w:val="0"/>
              </w:rPr>
              <w:t xml:space="preserve">Primary extradural spinal tumors</w:t>
            </w:r>
            <w:r w:rsidDel="00000000" w:rsidR="00000000" w:rsidRPr="00000000">
              <w:rPr>
                <w:rtl w:val="0"/>
              </w:rPr>
              <w:t xml:space="preserve">: Chordomas, sarcomas, lymphomas, plasmacytoma, MM, Langerhans cell histiocytosis.</w:t>
            </w:r>
          </w:p>
          <w:p w:rsidR="00000000" w:rsidDel="00000000" w:rsidP="00000000" w:rsidRDefault="00000000" w:rsidRPr="00000000" w14:paraId="000000EA">
            <w:pPr>
              <w:numPr>
                <w:ilvl w:val="0"/>
                <w:numId w:val="31"/>
              </w:numPr>
              <w:ind w:left="720" w:hanging="360"/>
            </w:pPr>
            <w:r w:rsidDel="00000000" w:rsidR="00000000" w:rsidRPr="00000000">
              <w:rPr>
                <w:b w:val="1"/>
                <w:rtl w:val="0"/>
              </w:rPr>
              <w:t xml:space="preserve">CSI</w:t>
            </w:r>
            <w:r w:rsidDel="00000000" w:rsidR="00000000" w:rsidRPr="00000000">
              <w:rPr>
                <w:rtl w:val="0"/>
              </w:rPr>
              <w:t xml:space="preserve">: MB, Supratentorial PNET, Pineoblastoma, NGGCT, choroid plexus carcinoma.</w:t>
            </w:r>
          </w:p>
          <w:p w:rsidR="00000000" w:rsidDel="00000000" w:rsidP="00000000" w:rsidRDefault="00000000" w:rsidRPr="00000000" w14:paraId="000000EB">
            <w:pPr>
              <w:numPr>
                <w:ilvl w:val="0"/>
                <w:numId w:val="31"/>
              </w:numPr>
              <w:ind w:left="720" w:hanging="360"/>
            </w:pPr>
            <w:r w:rsidDel="00000000" w:rsidR="00000000" w:rsidRPr="00000000">
              <w:rPr>
                <w:b w:val="1"/>
                <w:rtl w:val="0"/>
              </w:rPr>
              <w:t xml:space="preserve">CSI if M+ only</w:t>
            </w:r>
            <w:r w:rsidDel="00000000" w:rsidR="00000000" w:rsidRPr="00000000">
              <w:rPr>
                <w:rtl w:val="0"/>
              </w:rPr>
              <w:t xml:space="preserve">: Germinoma, Ependymoma, ATRT, CNS lymphoma.</w:t>
            </w:r>
            <w:r w:rsidDel="00000000" w:rsidR="00000000" w:rsidRPr="00000000">
              <w:rPr>
                <w:rtl w:val="0"/>
              </w:rPr>
            </w:r>
          </w:p>
        </w:tc>
      </w:tr>
    </w:tbl>
    <w:p w:rsidR="00000000" w:rsidDel="00000000" w:rsidP="00000000" w:rsidRDefault="00000000" w:rsidRPr="00000000" w14:paraId="000000EC">
      <w:pPr>
        <w:rPr/>
      </w:pPr>
      <w:r w:rsidDel="00000000" w:rsidR="00000000" w:rsidRPr="00000000">
        <w:rPr>
          <w:rtl w:val="0"/>
        </w:rPr>
      </w:r>
    </w:p>
    <w:tbl>
      <w:tblPr>
        <w:tblStyle w:val="Table6"/>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55"/>
        <w:gridCol w:w="945"/>
        <w:gridCol w:w="3600"/>
        <w:tblGridChange w:id="0">
          <w:tblGrid>
            <w:gridCol w:w="6255"/>
            <w:gridCol w:w="945"/>
            <w:gridCol w:w="36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ED">
            <w:pPr>
              <w:rPr/>
            </w:pPr>
            <w:r w:rsidDel="00000000" w:rsidR="00000000" w:rsidRPr="00000000">
              <w:rPr>
                <w:b w:val="1"/>
                <w:rtl w:val="0"/>
              </w:rPr>
              <w:t xml:space="preserve">CNS Summary</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EE">
            <w:pPr>
              <w:widowControl w:val="0"/>
              <w:rPr>
                <w:b w:val="1"/>
              </w:rPr>
            </w:pPr>
            <w:r w:rsidDel="00000000" w:rsidR="00000000" w:rsidRPr="00000000">
              <w:rPr>
                <w:b w:val="1"/>
                <w:rtl w:val="0"/>
              </w:rPr>
              <w:t xml:space="preserve">Glioma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EF">
            <w:pPr>
              <w:widowControl w:val="0"/>
              <w:rPr>
                <w:b w:val="1"/>
              </w:rPr>
            </w:pPr>
            <w:r w:rsidDel="00000000" w:rsidR="00000000" w:rsidRPr="00000000">
              <w:rPr>
                <w:b w:val="1"/>
                <w:rtl w:val="0"/>
              </w:rPr>
              <w:t xml:space="preserve">Median Survival</w:t>
            </w:r>
          </w:p>
        </w:tc>
      </w:tr>
      <w:tr>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0">
            <w:pPr>
              <w:rPr/>
            </w:pPr>
            <w:r w:rsidDel="00000000" w:rsidR="00000000" w:rsidRPr="00000000">
              <w:rPr>
                <w:u w:val="single"/>
                <w:rtl w:val="0"/>
              </w:rPr>
              <w:t xml:space="preserve">GBM</w:t>
            </w:r>
            <w:r w:rsidDel="00000000" w:rsidR="00000000" w:rsidRPr="00000000">
              <w:rPr>
                <w:rtl w:val="0"/>
              </w:rPr>
              <w:t xml:space="preserve">: [</w:t>
            </w:r>
            <w:hyperlink w:anchor="rgyxm1mwwcjf">
              <w:r w:rsidDel="00000000" w:rsidR="00000000" w:rsidRPr="00000000">
                <w:rPr>
                  <w:rtl w:val="0"/>
                </w:rPr>
                <w:t xml:space="preserve">Stupp NEJM '05</w:t>
              </w:r>
            </w:hyperlink>
            <w:r w:rsidDel="00000000" w:rsidR="00000000" w:rsidRPr="00000000">
              <w:rPr>
                <w:rtl w:val="0"/>
              </w:rPr>
              <w:t xml:space="preserve">] and [</w:t>
            </w:r>
            <w:hyperlink w:anchor="bhk630jngb21">
              <w:r w:rsidDel="00000000" w:rsidR="00000000" w:rsidRPr="00000000">
                <w:rPr>
                  <w:rtl w:val="0"/>
                </w:rPr>
                <w:t xml:space="preserve">Stupp JAMA '15</w:t>
              </w:r>
            </w:hyperlink>
            <w:r w:rsidDel="00000000" w:rsidR="00000000" w:rsidRPr="00000000">
              <w:rPr>
                <w:rtl w:val="0"/>
              </w:rPr>
              <w:t xml:space="preserve">].</w:t>
            </w:r>
          </w:p>
          <w:p w:rsidR="00000000" w:rsidDel="00000000" w:rsidP="00000000" w:rsidRDefault="00000000" w:rsidRPr="00000000" w14:paraId="000000F1">
            <w:pPr>
              <w:rPr/>
            </w:pPr>
            <w:r w:rsidDel="00000000" w:rsidR="00000000" w:rsidRPr="00000000">
              <w:rPr>
                <w:u w:val="single"/>
                <w:rtl w:val="0"/>
              </w:rPr>
              <w:t xml:space="preserve">ODG</w:t>
            </w:r>
            <w:r w:rsidDel="00000000" w:rsidR="00000000" w:rsidRPr="00000000">
              <w:rPr>
                <w:rtl w:val="0"/>
              </w:rPr>
              <w:t xml:space="preserve">: [</w:t>
            </w:r>
            <w:hyperlink w:anchor="yq5yz7h1ur5e">
              <w:r w:rsidDel="00000000" w:rsidR="00000000" w:rsidRPr="00000000">
                <w:rPr>
                  <w:rtl w:val="0"/>
                </w:rPr>
                <w:t xml:space="preserve">RTOG 94-02</w:t>
              </w:r>
            </w:hyperlink>
            <w:r w:rsidDel="00000000" w:rsidR="00000000" w:rsidRPr="00000000">
              <w:rPr>
                <w:rtl w:val="0"/>
              </w:rPr>
              <w:t xml:space="preserve">] and [</w:t>
            </w:r>
            <w:hyperlink w:anchor="x8qsad863sfc">
              <w:r w:rsidDel="00000000" w:rsidR="00000000" w:rsidRPr="00000000">
                <w:rPr>
                  <w:rtl w:val="0"/>
                </w:rPr>
                <w:t xml:space="preserve">EORTC 26951</w:t>
              </w:r>
            </w:hyperlink>
            <w:r w:rsidDel="00000000" w:rsidR="00000000" w:rsidRPr="00000000">
              <w:rPr>
                <w:rtl w:val="0"/>
              </w:rPr>
              <w:t xml:space="preserve">]. </w:t>
            </w:r>
            <w:r w:rsidDel="00000000" w:rsidR="00000000" w:rsidRPr="00000000">
              <w:rPr>
                <w:i w:val="1"/>
                <w:rtl w:val="0"/>
              </w:rPr>
              <w:t xml:space="preserve">25-50% were codel!</w:t>
            </w:r>
            <w:r w:rsidDel="00000000" w:rsidR="00000000" w:rsidRPr="00000000">
              <w:rPr>
                <w:rtl w:val="0"/>
              </w:rPr>
            </w:r>
          </w:p>
          <w:p w:rsidR="00000000" w:rsidDel="00000000" w:rsidP="00000000" w:rsidRDefault="00000000" w:rsidRPr="00000000" w14:paraId="000000F2">
            <w:pPr>
              <w:rPr/>
            </w:pPr>
            <w:r w:rsidDel="00000000" w:rsidR="00000000" w:rsidRPr="00000000">
              <w:rPr>
                <w:u w:val="single"/>
                <w:rtl w:val="0"/>
              </w:rPr>
              <w:t xml:space="preserve">LGG</w:t>
            </w:r>
            <w:r w:rsidDel="00000000" w:rsidR="00000000" w:rsidRPr="00000000">
              <w:rPr>
                <w:rtl w:val="0"/>
              </w:rPr>
              <w:t xml:space="preserve">: [</w:t>
            </w:r>
            <w:hyperlink w:anchor="bjvsr43qisfb">
              <w:r w:rsidDel="00000000" w:rsidR="00000000" w:rsidRPr="00000000">
                <w:rPr>
                  <w:rtl w:val="0"/>
                </w:rPr>
                <w:t xml:space="preserve">RTOG 98-02</w:t>
              </w:r>
            </w:hyperlink>
            <w:r w:rsidDel="00000000" w:rsidR="00000000" w:rsidRPr="00000000">
              <w:rPr>
                <w:rtl w:val="0"/>
              </w:rPr>
              <w:t xml:space="preserve">]. </w:t>
            </w:r>
            <w:r w:rsidDel="00000000" w:rsidR="00000000" w:rsidRPr="00000000">
              <w:rPr>
                <w:i w:val="1"/>
                <w:rtl w:val="0"/>
              </w:rPr>
              <w:t xml:space="preserve">Around 25% were anaplastic astrocytomas.</w:t>
            </w:r>
            <w:r w:rsidDel="00000000" w:rsidR="00000000" w:rsidRPr="00000000">
              <w:rPr>
                <w:rtl w:val="0"/>
              </w:rPr>
            </w:r>
          </w:p>
          <w:p w:rsidR="00000000" w:rsidDel="00000000" w:rsidP="00000000" w:rsidRDefault="00000000" w:rsidRPr="00000000" w14:paraId="000000F3">
            <w:pPr>
              <w:rPr/>
            </w:pPr>
            <w:r w:rsidDel="00000000" w:rsidR="00000000" w:rsidRPr="00000000">
              <w:rPr>
                <w:u w:val="single"/>
                <w:rtl w:val="0"/>
              </w:rPr>
              <w:t xml:space="preserve">Brain Metastases</w:t>
            </w:r>
            <w:r w:rsidDel="00000000" w:rsidR="00000000" w:rsidRPr="00000000">
              <w:rPr>
                <w:rtl w:val="0"/>
              </w:rPr>
              <w:t xml:space="preserve">: Many trials. </w:t>
            </w:r>
          </w:p>
          <w:p w:rsidR="00000000" w:rsidDel="00000000" w:rsidP="00000000" w:rsidRDefault="00000000" w:rsidRPr="00000000" w14:paraId="000000F4">
            <w:pPr>
              <w:rPr/>
            </w:pPr>
            <w:r w:rsidDel="00000000" w:rsidR="00000000" w:rsidRPr="00000000">
              <w:rPr>
                <w:rtl w:val="0"/>
              </w:rPr>
              <w:t xml:space="preserve">See the section on Brain mets in the [</w:t>
            </w:r>
            <w:hyperlink r:id="rId76">
              <w:r w:rsidDel="00000000" w:rsidR="00000000" w:rsidRPr="00000000">
                <w:rPr>
                  <w:rtl w:val="0"/>
                </w:rPr>
                <w:t xml:space="preserve">Palliative</w:t>
              </w:r>
            </w:hyperlink>
            <w:r w:rsidDel="00000000" w:rsidR="00000000" w:rsidRPr="00000000">
              <w:rPr>
                <w:rtl w:val="0"/>
              </w:rPr>
              <w:t xml:space="preserve">] section.</w:t>
            </w:r>
          </w:p>
          <w:p w:rsidR="00000000" w:rsidDel="00000000" w:rsidP="00000000" w:rsidRDefault="00000000" w:rsidRPr="00000000" w14:paraId="000000F5">
            <w:pPr>
              <w:numPr>
                <w:ilvl w:val="0"/>
                <w:numId w:val="126"/>
              </w:numPr>
              <w:ind w:left="720" w:hanging="360"/>
            </w:pPr>
            <w:r w:rsidDel="00000000" w:rsidR="00000000" w:rsidRPr="00000000">
              <w:rPr>
                <w:rtl w:val="0"/>
              </w:rPr>
              <w:t xml:space="preserve">Await RTOG 1270/NCCTG N107C and NRG HA-WBRT trials. These trials have now been published.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6">
            <w:pPr>
              <w:widowControl w:val="0"/>
              <w:rPr>
                <w:b w:val="1"/>
              </w:rPr>
            </w:pPr>
            <w:r w:rsidDel="00000000" w:rsidR="00000000" w:rsidRPr="00000000">
              <w:rPr>
                <w:b w:val="1"/>
                <w:rtl w:val="0"/>
              </w:rPr>
              <w:t xml:space="preserve">II ODG</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7">
            <w:pPr>
              <w:widowControl w:val="0"/>
              <w:rPr/>
            </w:pPr>
            <w:r w:rsidDel="00000000" w:rsidR="00000000" w:rsidRPr="00000000">
              <w:rPr>
                <w:rtl w:val="0"/>
              </w:rPr>
              <w:t xml:space="preserve">10+</w:t>
            </w:r>
          </w:p>
        </w:tc>
      </w:tr>
      <w:t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8">
            <w:pPr>
              <w:widowControl w:val="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9">
            <w:pPr>
              <w:widowControl w:val="0"/>
              <w:rPr>
                <w:b w:val="1"/>
              </w:rPr>
            </w:pPr>
            <w:r w:rsidDel="00000000" w:rsidR="00000000" w:rsidRPr="00000000">
              <w:rPr>
                <w:b w:val="1"/>
                <w:rtl w:val="0"/>
              </w:rPr>
              <w:t xml:space="preserve">II AA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A">
            <w:pPr>
              <w:widowControl w:val="0"/>
              <w:rPr/>
            </w:pPr>
            <w:r w:rsidDel="00000000" w:rsidR="00000000" w:rsidRPr="00000000">
              <w:rPr>
                <w:rtl w:val="0"/>
              </w:rPr>
              <w:t xml:space="preserve">5</w:t>
            </w:r>
          </w:p>
        </w:tc>
      </w:tr>
      <w:t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B">
            <w:pPr>
              <w:widowControl w:val="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C">
            <w:pPr>
              <w:widowControl w:val="0"/>
              <w:rPr>
                <w:b w:val="1"/>
              </w:rPr>
            </w:pPr>
            <w:r w:rsidDel="00000000" w:rsidR="00000000" w:rsidRPr="00000000">
              <w:rPr>
                <w:b w:val="1"/>
                <w:rtl w:val="0"/>
              </w:rPr>
              <w:t xml:space="preserve">III ODG</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D">
            <w:pPr>
              <w:widowControl w:val="0"/>
              <w:rPr/>
            </w:pPr>
            <w:r w:rsidDel="00000000" w:rsidR="00000000" w:rsidRPr="00000000">
              <w:rPr>
                <w:rtl w:val="0"/>
              </w:rPr>
              <w:t xml:space="preserve">5 (codel 10+, intact 3)</w:t>
            </w:r>
          </w:p>
        </w:tc>
      </w:tr>
      <w:t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E">
            <w:pPr>
              <w:widowControl w:val="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F">
            <w:pPr>
              <w:widowControl w:val="0"/>
              <w:rPr>
                <w:b w:val="1"/>
              </w:rPr>
            </w:pPr>
            <w:r w:rsidDel="00000000" w:rsidR="00000000" w:rsidRPr="00000000">
              <w:rPr>
                <w:b w:val="1"/>
                <w:rtl w:val="0"/>
              </w:rPr>
              <w:t xml:space="preserve">III AA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0">
            <w:pPr>
              <w:widowControl w:val="0"/>
              <w:rPr/>
            </w:pPr>
            <w:r w:rsidDel="00000000" w:rsidR="00000000" w:rsidRPr="00000000">
              <w:rPr>
                <w:rtl w:val="0"/>
              </w:rPr>
              <w:t xml:space="preserve">3</w:t>
            </w:r>
          </w:p>
        </w:tc>
      </w:tr>
      <w:t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1">
            <w:pPr>
              <w:widowControl w:val="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2">
            <w:pPr>
              <w:widowControl w:val="0"/>
              <w:rPr>
                <w:b w:val="1"/>
              </w:rPr>
            </w:pPr>
            <w:r w:rsidDel="00000000" w:rsidR="00000000" w:rsidRPr="00000000">
              <w:rPr>
                <w:b w:val="1"/>
                <w:rtl w:val="0"/>
              </w:rPr>
              <w:t xml:space="preserve">IV GBM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3">
            <w:pPr>
              <w:widowControl w:val="0"/>
              <w:rPr/>
            </w:pPr>
            <w:r w:rsidDel="00000000" w:rsidR="00000000" w:rsidRPr="00000000">
              <w:rPr>
                <w:rFonts w:ascii="Cardo" w:cs="Cardo" w:eastAsia="Cardo" w:hAnsi="Cardo"/>
                <w:rtl w:val="0"/>
              </w:rPr>
              <w:t xml:space="preserve">1.5  Stupp 12.1→ 14.6m</w:t>
            </w:r>
          </w:p>
          <w:p w:rsidR="00000000" w:rsidDel="00000000" w:rsidP="00000000" w:rsidRDefault="00000000" w:rsidRPr="00000000" w14:paraId="00000104">
            <w:pPr>
              <w:widowControl w:val="0"/>
              <w:rPr/>
            </w:pPr>
            <w:r w:rsidDel="00000000" w:rsidR="00000000" w:rsidRPr="00000000">
              <w:rPr>
                <w:rtl w:val="0"/>
              </w:rPr>
              <w:t xml:space="preserve">       RTOG 08-25 16m</w:t>
            </w:r>
          </w:p>
          <w:p w:rsidR="00000000" w:rsidDel="00000000" w:rsidP="00000000" w:rsidRDefault="00000000" w:rsidRPr="00000000" w14:paraId="00000105">
            <w:pPr>
              <w:widowControl w:val="0"/>
              <w:rPr/>
            </w:pPr>
            <w:r w:rsidDel="00000000" w:rsidR="00000000" w:rsidRPr="00000000">
              <w:rPr>
                <w:rtl w:val="0"/>
              </w:rPr>
              <w:t xml:space="preserve">       AVAglio 17m</w:t>
            </w:r>
          </w:p>
          <w:p w:rsidR="00000000" w:rsidDel="00000000" w:rsidP="00000000" w:rsidRDefault="00000000" w:rsidRPr="00000000" w14:paraId="00000106">
            <w:pPr>
              <w:widowControl w:val="0"/>
              <w:rPr/>
            </w:pPr>
            <w:r w:rsidDel="00000000" w:rsidR="00000000" w:rsidRPr="00000000">
              <w:rPr>
                <w:rtl w:val="0"/>
              </w:rPr>
              <w:t xml:space="preserve">Recurrent setting: ~9-10 mo</w:t>
            </w:r>
          </w:p>
        </w:tc>
      </w:tr>
    </w:tbl>
    <w:p w:rsidR="00000000" w:rsidDel="00000000" w:rsidP="00000000" w:rsidRDefault="00000000" w:rsidRPr="00000000" w14:paraId="00000107">
      <w:pPr>
        <w:spacing w:line="240" w:lineRule="auto"/>
        <w:ind w:left="0" w:firstLine="0"/>
        <w:rPr>
          <w:b w:val="1"/>
        </w:rPr>
      </w:pPr>
      <w:r w:rsidDel="00000000" w:rsidR="00000000" w:rsidRPr="00000000">
        <w:rPr>
          <w:rtl w:val="0"/>
        </w:rPr>
      </w:r>
    </w:p>
    <w:p w:rsidR="00000000" w:rsidDel="00000000" w:rsidP="00000000" w:rsidRDefault="00000000" w:rsidRPr="00000000" w14:paraId="00000108">
      <w:pPr>
        <w:pStyle w:val="Heading3"/>
        <w:rPr>
          <w:b w:val="1"/>
          <w:u w:val="none"/>
        </w:rPr>
      </w:pPr>
      <w:bookmarkStart w:colFirst="0" w:colLast="0" w:name="_43pr5d41qmen" w:id="5"/>
      <w:bookmarkEnd w:id="5"/>
      <w:hyperlink w:anchor="_5l04rkwv4f48">
        <w:r w:rsidDel="00000000" w:rsidR="00000000" w:rsidRPr="00000000">
          <w:rPr>
            <w:b w:val="1"/>
            <w:u w:val="none"/>
            <w:rtl w:val="0"/>
          </w:rPr>
          <w:t xml:space="preserve">Glioma Survival groups</w:t>
        </w:r>
      </w:hyperlink>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See CNS Summary box above. </w:t>
      </w:r>
    </w:p>
    <w:p w:rsidR="00000000" w:rsidDel="00000000" w:rsidP="00000000" w:rsidRDefault="00000000" w:rsidRPr="00000000" w14:paraId="0000010A">
      <w:pPr>
        <w:numPr>
          <w:ilvl w:val="0"/>
          <w:numId w:val="31"/>
        </w:numPr>
        <w:spacing w:line="240" w:lineRule="auto"/>
        <w:ind w:left="720" w:hanging="360"/>
        <w:rPr>
          <w:rFonts w:ascii="Times New Roman" w:cs="Times New Roman" w:eastAsia="Times New Roman" w:hAnsi="Times New Roman"/>
          <w:sz w:val="20"/>
          <w:szCs w:val="20"/>
        </w:rPr>
      </w:pPr>
      <w:hyperlink r:id="rId77">
        <w:r w:rsidDel="00000000" w:rsidR="00000000" w:rsidRPr="00000000">
          <w:rPr>
            <w:rFonts w:ascii="Times New Roman" w:cs="Times New Roman" w:eastAsia="Times New Roman" w:hAnsi="Times New Roman"/>
            <w:b w:val="1"/>
            <w:sz w:val="20"/>
            <w:szCs w:val="20"/>
            <w:rtl w:val="0"/>
          </w:rPr>
          <w:t xml:space="preserve">RPA</w:t>
        </w:r>
      </w:hyperlink>
      <w:hyperlink r:id="rId78">
        <w:r w:rsidDel="00000000" w:rsidR="00000000" w:rsidRPr="00000000">
          <w:rPr>
            <w:rFonts w:ascii="Times New Roman" w:cs="Times New Roman" w:eastAsia="Times New Roman" w:hAnsi="Times New Roman"/>
            <w:sz w:val="20"/>
            <w:szCs w:val="20"/>
            <w:rtl w:val="0"/>
          </w:rPr>
          <w:t xml:space="preserve"> [Curran JNCI '93]</w:t>
        </w:r>
      </w:hyperlink>
      <w:r w:rsidDel="00000000" w:rsidR="00000000" w:rsidRPr="00000000">
        <w:rPr>
          <w:rtl w:val="0"/>
        </w:rPr>
        <w:t xml:space="preserve">: </w:t>
      </w:r>
      <w:r w:rsidDel="00000000" w:rsidR="00000000" w:rsidRPr="00000000">
        <w:rPr>
          <w:b w:val="1"/>
          <w:sz w:val="20"/>
          <w:szCs w:val="20"/>
          <w:rtl w:val="0"/>
        </w:rPr>
        <w:t xml:space="preserve">does not incorporate IDH-1 / MGMT, </w:t>
      </w:r>
      <w:r w:rsidDel="00000000" w:rsidR="00000000" w:rsidRPr="00000000">
        <w:rPr>
          <w:b w:val="1"/>
          <w:rtl w:val="0"/>
        </w:rPr>
        <w:t xml:space="preserve"> Pre-TMZ era</w:t>
      </w:r>
      <w:r w:rsidDel="00000000" w:rsidR="00000000" w:rsidRPr="00000000">
        <w:rPr>
          <w:rtl w:val="0"/>
        </w:rPr>
        <w:t xml:space="preserve">.</w:t>
      </w:r>
    </w:p>
    <w:p w:rsidR="00000000" w:rsidDel="00000000" w:rsidP="00000000" w:rsidRDefault="00000000" w:rsidRPr="00000000" w14:paraId="0000010B">
      <w:pPr>
        <w:spacing w:line="240" w:lineRule="auto"/>
        <w:ind w:left="720" w:firstLine="0"/>
        <w:rPr/>
      </w:pPr>
      <w:r w:rsidDel="00000000" w:rsidR="00000000" w:rsidRPr="00000000">
        <w:rPr>
          <w:rtl w:val="0"/>
        </w:rPr>
        <w:t xml:space="preserve">Most important: 50y, histology (AA or GBM), KPS 70, mental status changes, and symptoms ± 3 mo.</w:t>
      </w:r>
    </w:p>
    <w:p w:rsidR="00000000" w:rsidDel="00000000" w:rsidP="00000000" w:rsidRDefault="00000000" w:rsidRPr="00000000" w14:paraId="0000010C">
      <w:pPr>
        <w:spacing w:line="240" w:lineRule="auto"/>
        <w:ind w:left="720" w:firstLine="0"/>
        <w:rPr/>
      </w:pPr>
      <w:r w:rsidDel="00000000" w:rsidR="00000000" w:rsidRPr="00000000">
        <w:rPr>
          <w:rtl w:val="0"/>
        </w:rPr>
        <w:t xml:space="preserve">Ranges from Class I - VI. There is no Class VI in Adapted RPA, which is now preferred for Glioblastomas.</w:t>
      </w:r>
    </w:p>
    <w:p w:rsidR="00000000" w:rsidDel="00000000" w:rsidP="00000000" w:rsidRDefault="00000000" w:rsidRPr="00000000" w14:paraId="0000010D">
      <w:pPr>
        <w:spacing w:line="240" w:lineRule="auto"/>
        <w:ind w:left="720" w:firstLine="0"/>
        <w:rPr/>
      </w:pPr>
      <w:r w:rsidDel="00000000" w:rsidR="00000000" w:rsidRPr="00000000">
        <w:rPr>
          <w:rtl w:val="0"/>
        </w:rPr>
        <w:t xml:space="preserve">Only GBMs &lt; 50y with high KPS have a medial survival above one year (e.g. Class III, 18 mo).</w:t>
      </w:r>
    </w:p>
    <w:p w:rsidR="00000000" w:rsidDel="00000000" w:rsidP="00000000" w:rsidRDefault="00000000" w:rsidRPr="00000000" w14:paraId="0000010E">
      <w:pPr>
        <w:spacing w:line="240" w:lineRule="auto"/>
        <w:ind w:left="720" w:firstLine="0"/>
        <w:rPr>
          <w:b w:val="1"/>
        </w:rPr>
      </w:pPr>
      <w:r w:rsidDel="00000000" w:rsidR="00000000" w:rsidRPr="00000000">
        <w:rPr>
          <w:rtl w:val="0"/>
        </w:rPr>
        <w:t xml:space="preserve">Only AAs &lt; 50y with normal mental status have a MS of 5y. Patients with AA age &lt; 50y with abnormal mental status have the best MS, which is equivalent to the best GBM players (e.g. Class III, MS 18 mo). </w:t>
      </w:r>
      <w:r w:rsidDel="00000000" w:rsidR="00000000" w:rsidRPr="00000000">
        <w:rPr>
          <w:rtl w:val="0"/>
        </w:rPr>
      </w:r>
    </w:p>
    <w:p w:rsidR="00000000" w:rsidDel="00000000" w:rsidP="00000000" w:rsidRDefault="00000000" w:rsidRPr="00000000" w14:paraId="0000010F">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50y, histology (AA or GBM), KPS 70, MS changes, and symptoms ± 3 mo important.</w:t>
      </w:r>
    </w:p>
    <w:p w:rsidR="00000000" w:rsidDel="00000000" w:rsidP="00000000" w:rsidRDefault="00000000" w:rsidRPr="00000000" w14:paraId="00000110">
      <w:pPr>
        <w:numPr>
          <w:ilvl w:val="1"/>
          <w:numId w:val="31"/>
        </w:numPr>
        <w:spacing w:line="240" w:lineRule="auto"/>
        <w:ind w:left="1440" w:hanging="360"/>
        <w:rPr>
          <w:sz w:val="20"/>
          <w:szCs w:val="20"/>
        </w:rPr>
      </w:pPr>
      <w:r w:rsidDel="00000000" w:rsidR="00000000" w:rsidRPr="00000000">
        <w:rPr>
          <w:rFonts w:ascii="Cardo" w:cs="Cardo" w:eastAsia="Cardo" w:hAnsi="Cardo"/>
          <w:sz w:val="20"/>
          <w:szCs w:val="20"/>
          <w:rtl w:val="0"/>
        </w:rPr>
        <w:t xml:space="preserve">AA MS for Class I / II / III of 5→ 3→ 1.5 years.</w:t>
      </w:r>
    </w:p>
    <w:p w:rsidR="00000000" w:rsidDel="00000000" w:rsidP="00000000" w:rsidRDefault="00000000" w:rsidRPr="00000000" w14:paraId="00000111">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GBM MS for Class III / IV / V / VI of 18→ 11→ 9→ 5 mo.</w:t>
      </w:r>
    </w:p>
    <w:p w:rsidR="00000000" w:rsidDel="00000000" w:rsidP="00000000" w:rsidRDefault="00000000" w:rsidRPr="00000000" w14:paraId="00000112">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Class I: AA, Age &lt; 50, normal mental status. </w:t>
      </w:r>
    </w:p>
    <w:p w:rsidR="00000000" w:rsidDel="00000000" w:rsidP="00000000" w:rsidRDefault="00000000" w:rsidRPr="00000000" w14:paraId="00000113">
      <w:pPr>
        <w:numPr>
          <w:ilvl w:val="3"/>
          <w:numId w:val="31"/>
        </w:numPr>
        <w:spacing w:line="240" w:lineRule="auto"/>
        <w:ind w:left="2880" w:hanging="360"/>
        <w:rPr>
          <w:rFonts w:ascii="Times New Roman" w:cs="Times New Roman" w:eastAsia="Times New Roman" w:hAnsi="Times New Roman"/>
          <w:sz w:val="20"/>
          <w:szCs w:val="20"/>
        </w:rPr>
      </w:pPr>
      <w:r w:rsidDel="00000000" w:rsidR="00000000" w:rsidRPr="00000000">
        <w:rPr>
          <w:sz w:val="20"/>
          <w:szCs w:val="20"/>
          <w:rtl w:val="0"/>
        </w:rPr>
        <w:t xml:space="preserve">2y OS 76%, MS 5y (59m).</w:t>
      </w:r>
    </w:p>
    <w:p w:rsidR="00000000" w:rsidDel="00000000" w:rsidP="00000000" w:rsidRDefault="00000000" w:rsidRPr="00000000" w14:paraId="00000114">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Class II: AA, Age ≥ 50, KPS ≥ 70, sx &gt; 3 mo (if sx ≤ 3 mo, then Class IV). </w:t>
      </w:r>
    </w:p>
    <w:p w:rsidR="00000000" w:rsidDel="00000000" w:rsidP="00000000" w:rsidRDefault="00000000" w:rsidRPr="00000000" w14:paraId="00000115">
      <w:pPr>
        <w:numPr>
          <w:ilvl w:val="3"/>
          <w:numId w:val="31"/>
        </w:numPr>
        <w:spacing w:line="240" w:lineRule="auto"/>
        <w:ind w:left="2880" w:hanging="360"/>
        <w:rPr>
          <w:rFonts w:ascii="Times New Roman" w:cs="Times New Roman" w:eastAsia="Times New Roman" w:hAnsi="Times New Roman"/>
          <w:sz w:val="20"/>
          <w:szCs w:val="20"/>
        </w:rPr>
      </w:pPr>
      <w:r w:rsidDel="00000000" w:rsidR="00000000" w:rsidRPr="00000000">
        <w:rPr>
          <w:sz w:val="20"/>
          <w:szCs w:val="20"/>
          <w:rtl w:val="0"/>
        </w:rPr>
        <w:t xml:space="preserve">2y OS 68%, MS 3y (37m).</w:t>
      </w:r>
    </w:p>
    <w:p w:rsidR="00000000" w:rsidDel="00000000" w:rsidP="00000000" w:rsidRDefault="00000000" w:rsidRPr="00000000" w14:paraId="00000116">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Class III: AA, Age &lt; 50, abnormal mental status OR GBM, Age &lt; 50, KPS 90-100. </w:t>
      </w:r>
    </w:p>
    <w:p w:rsidR="00000000" w:rsidDel="00000000" w:rsidP="00000000" w:rsidRDefault="00000000" w:rsidRPr="00000000" w14:paraId="00000117">
      <w:pPr>
        <w:numPr>
          <w:ilvl w:val="3"/>
          <w:numId w:val="31"/>
        </w:numPr>
        <w:spacing w:line="240" w:lineRule="auto"/>
        <w:ind w:left="2880" w:hanging="360"/>
        <w:rPr>
          <w:rFonts w:ascii="Times New Roman" w:cs="Times New Roman" w:eastAsia="Times New Roman" w:hAnsi="Times New Roman"/>
          <w:sz w:val="20"/>
          <w:szCs w:val="20"/>
        </w:rPr>
      </w:pPr>
      <w:r w:rsidDel="00000000" w:rsidR="00000000" w:rsidRPr="00000000">
        <w:rPr>
          <w:sz w:val="20"/>
          <w:szCs w:val="20"/>
          <w:rtl w:val="0"/>
        </w:rPr>
        <w:t xml:space="preserve">2y OS 37%, MS 1.5y (18m).</w:t>
      </w:r>
    </w:p>
    <w:p w:rsidR="00000000" w:rsidDel="00000000" w:rsidP="00000000" w:rsidRDefault="00000000" w:rsidRPr="00000000" w14:paraId="00000118">
      <w:pPr>
        <w:numPr>
          <w:ilvl w:val="2"/>
          <w:numId w:val="31"/>
        </w:numPr>
        <w:spacing w:line="240" w:lineRule="auto"/>
        <w:ind w:left="2160" w:hanging="360"/>
        <w:rPr>
          <w:i w:val="1"/>
          <w:sz w:val="20"/>
          <w:szCs w:val="20"/>
        </w:rPr>
      </w:pPr>
      <w:r w:rsidDel="00000000" w:rsidR="00000000" w:rsidRPr="00000000">
        <w:rPr>
          <w:rFonts w:ascii="Gungsuh" w:cs="Gungsuh" w:eastAsia="Gungsuh" w:hAnsi="Gungsuh"/>
          <w:sz w:val="20"/>
          <w:szCs w:val="20"/>
          <w:rtl w:val="0"/>
        </w:rPr>
        <w:t xml:space="preserve">Class IV: GBM &lt; 50y, KPS &lt; 90 or ≥ 50y, MMSE ≥ 2</w:t>
      </w:r>
      <w:del w:author="Grace Lee" w:id="0" w:date="2020-06-12T17:02:31Z">
        <w:r w:rsidDel="00000000" w:rsidR="00000000" w:rsidRPr="00000000">
          <w:rPr>
            <w:sz w:val="20"/>
            <w:szCs w:val="20"/>
            <w:rtl w:val="0"/>
          </w:rPr>
          <w:delText xml:space="preserve">7.</w:delText>
        </w:r>
      </w:del>
      <w:r w:rsidDel="00000000" w:rsidR="00000000" w:rsidRPr="00000000">
        <w:rPr>
          <w:rtl w:val="0"/>
        </w:rPr>
      </w:r>
    </w:p>
    <w:p w:rsidR="00000000" w:rsidDel="00000000" w:rsidP="00000000" w:rsidRDefault="00000000" w:rsidRPr="00000000" w14:paraId="00000119">
      <w:pPr>
        <w:numPr>
          <w:ilvl w:val="3"/>
          <w:numId w:val="31"/>
        </w:numPr>
        <w:spacing w:line="240" w:lineRule="auto"/>
        <w:ind w:left="2880" w:hanging="360"/>
        <w:rPr>
          <w:sz w:val="20"/>
          <w:szCs w:val="20"/>
        </w:rPr>
      </w:pPr>
      <w:r w:rsidDel="00000000" w:rsidR="00000000" w:rsidRPr="00000000">
        <w:rPr>
          <w:sz w:val="20"/>
          <w:szCs w:val="20"/>
          <w:rtl w:val="0"/>
        </w:rPr>
        <w:t xml:space="preserve">MS 11m, 2y OS 15%.</w:t>
      </w:r>
    </w:p>
    <w:p w:rsidR="00000000" w:rsidDel="00000000" w:rsidP="00000000" w:rsidRDefault="00000000" w:rsidRPr="00000000" w14:paraId="0000011A">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Class V: GBM ≥ 50y, KPS &lt; 70 w MMSE ≥ 27 or ≥ R1, poor neuro fxn or bx only, RT &gt; 54.4 Gy.</w:t>
      </w:r>
    </w:p>
    <w:p w:rsidR="00000000" w:rsidDel="00000000" w:rsidP="00000000" w:rsidRDefault="00000000" w:rsidRPr="00000000" w14:paraId="0000011B">
      <w:pPr>
        <w:numPr>
          <w:ilvl w:val="3"/>
          <w:numId w:val="31"/>
        </w:numPr>
        <w:spacing w:line="240" w:lineRule="auto"/>
        <w:ind w:left="2880" w:hanging="360"/>
        <w:rPr>
          <w:sz w:val="20"/>
          <w:szCs w:val="20"/>
        </w:rPr>
      </w:pPr>
      <w:r w:rsidDel="00000000" w:rsidR="00000000" w:rsidRPr="00000000">
        <w:rPr>
          <w:sz w:val="20"/>
          <w:szCs w:val="20"/>
          <w:rtl w:val="0"/>
        </w:rPr>
        <w:t xml:space="preserve">MS 9m, 2y OS 8%.</w:t>
      </w:r>
    </w:p>
    <w:p w:rsidR="00000000" w:rsidDel="00000000" w:rsidP="00000000" w:rsidRDefault="00000000" w:rsidRPr="00000000" w14:paraId="0000011C">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Class VI: Age ≥ 50, KPS &lt; 70, abnormal mental status or KPS ≥ 70, bx only, RT dose ≤ 54.4 Gy.</w:t>
      </w:r>
    </w:p>
    <w:p w:rsidR="00000000" w:rsidDel="00000000" w:rsidP="00000000" w:rsidRDefault="00000000" w:rsidRPr="00000000" w14:paraId="0000011D">
      <w:pPr>
        <w:numPr>
          <w:ilvl w:val="3"/>
          <w:numId w:val="31"/>
        </w:numPr>
        <w:spacing w:line="240" w:lineRule="auto"/>
        <w:ind w:left="2880" w:hanging="360"/>
        <w:rPr>
          <w:sz w:val="20"/>
          <w:szCs w:val="20"/>
        </w:rPr>
      </w:pPr>
      <w:r w:rsidDel="00000000" w:rsidR="00000000" w:rsidRPr="00000000">
        <w:rPr>
          <w:sz w:val="20"/>
          <w:szCs w:val="20"/>
          <w:rtl w:val="0"/>
        </w:rPr>
        <w:t xml:space="preserve">MS 5m, 2y OS 4%.</w:t>
      </w:r>
    </w:p>
    <w:p w:rsidR="00000000" w:rsidDel="00000000" w:rsidP="00000000" w:rsidRDefault="00000000" w:rsidRPr="00000000" w14:paraId="0000011E">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Adapted RPA for </w:t>
      </w:r>
      <w:r w:rsidDel="00000000" w:rsidR="00000000" w:rsidRPr="00000000">
        <w:rPr>
          <w:b w:val="1"/>
          <w:rtl w:val="0"/>
        </w:rPr>
        <w:t xml:space="preserve">Glioblastomas</w:t>
      </w:r>
      <w:r w:rsidDel="00000000" w:rsidR="00000000" w:rsidRPr="00000000">
        <w:rPr>
          <w:rFonts w:ascii="Times New Roman" w:cs="Times New Roman" w:eastAsia="Times New Roman" w:hAnsi="Times New Roman"/>
          <w:sz w:val="20"/>
          <w:szCs w:val="20"/>
          <w:rtl w:val="0"/>
        </w:rPr>
        <w:t xml:space="preserve"> [</w:t>
      </w:r>
      <w:hyperlink r:id="rId79">
        <w:r w:rsidDel="00000000" w:rsidR="00000000" w:rsidRPr="00000000">
          <w:rPr>
            <w:rFonts w:ascii="Times New Roman" w:cs="Times New Roman" w:eastAsia="Times New Roman" w:hAnsi="Times New Roman"/>
            <w:sz w:val="20"/>
            <w:szCs w:val="20"/>
            <w:rtl w:val="0"/>
          </w:rPr>
          <w:t xml:space="preserve">Mirimanoff JCO '06</w:t>
        </w:r>
      </w:hyperlink>
      <w:r w:rsidDel="00000000" w:rsidR="00000000" w:rsidRPr="00000000">
        <w:rPr>
          <w:rFonts w:ascii="Times New Roman" w:cs="Times New Roman" w:eastAsia="Times New Roman" w:hAnsi="Times New Roman"/>
          <w:sz w:val="20"/>
          <w:szCs w:val="20"/>
          <w:rtl w:val="0"/>
        </w:rPr>
        <w:t xml:space="preserve">, </w:t>
      </w:r>
      <w:hyperlink r:id="rId80">
        <w:r w:rsidDel="00000000" w:rsidR="00000000" w:rsidRPr="00000000">
          <w:rPr>
            <w:rFonts w:ascii="Times New Roman" w:cs="Times New Roman" w:eastAsia="Times New Roman" w:hAnsi="Times New Roman"/>
            <w:sz w:val="20"/>
            <w:szCs w:val="20"/>
            <w:rtl w:val="0"/>
          </w:rPr>
          <w:t xml:space="preserve">Li IJROBP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Accounts for ± TMZ</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1F">
      <w:pPr>
        <w:spacing w:line="240" w:lineRule="auto"/>
        <w:ind w:left="720" w:firstLine="0"/>
        <w:rPr/>
      </w:pPr>
      <w:r w:rsidDel="00000000" w:rsidR="00000000" w:rsidRPr="00000000">
        <w:rPr>
          <w:rtl w:val="0"/>
        </w:rPr>
        <w:t xml:space="preserve">There is no category VI.</w:t>
      </w:r>
    </w:p>
    <w:p w:rsidR="00000000" w:rsidDel="00000000" w:rsidP="00000000" w:rsidRDefault="00000000" w:rsidRPr="00000000" w14:paraId="00000120">
      <w:pPr>
        <w:spacing w:line="240" w:lineRule="auto"/>
        <w:ind w:left="720" w:firstLine="0"/>
        <w:rPr/>
      </w:pPr>
      <w:r w:rsidDel="00000000" w:rsidR="00000000" w:rsidRPr="00000000">
        <w:rPr>
          <w:rtl w:val="0"/>
        </w:rPr>
        <w:t xml:space="preserve">As in RPA, only GBMs &lt; 50y with high KPS have a medial survival above one year (e.g. Class III, 18 mo).</w:t>
      </w:r>
    </w:p>
    <w:p w:rsidR="00000000" w:rsidDel="00000000" w:rsidP="00000000" w:rsidRDefault="00000000" w:rsidRPr="00000000" w14:paraId="00000121">
      <w:pPr>
        <w:spacing w:line="240" w:lineRule="auto"/>
        <w:ind w:left="720" w:firstLine="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Li simplification stratified by age ± 50y, KPS ± 90 for age &lt; 50y, or ± 70 for age ≥ 50y, EOR, neuro fxn. </w:t>
      </w:r>
    </w:p>
    <w:p w:rsidR="00000000" w:rsidDel="00000000" w:rsidP="00000000" w:rsidRDefault="00000000" w:rsidRPr="00000000" w14:paraId="00000122">
      <w:pPr>
        <w:numPr>
          <w:ilvl w:val="1"/>
          <w:numId w:val="31"/>
        </w:numPr>
        <w:spacing w:line="240" w:lineRule="auto"/>
        <w:ind w:left="1440" w:hanging="360"/>
        <w:rPr>
          <w:sz w:val="20"/>
          <w:szCs w:val="20"/>
        </w:rPr>
      </w:pPr>
      <w:r w:rsidDel="00000000" w:rsidR="00000000" w:rsidRPr="00000000">
        <w:rPr>
          <w:rFonts w:ascii="Cardo" w:cs="Cardo" w:eastAsia="Cardo" w:hAnsi="Cardo"/>
          <w:sz w:val="20"/>
          <w:szCs w:val="20"/>
          <w:rtl w:val="0"/>
        </w:rPr>
        <w:t xml:space="preserve">MS for Class III / IV / V of 18 mo→ 12 mo→ 9 mo.</w:t>
      </w:r>
    </w:p>
    <w:p w:rsidR="00000000" w:rsidDel="00000000" w:rsidP="00000000" w:rsidRDefault="00000000" w:rsidRPr="00000000" w14:paraId="00000123">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Class III: Age &lt; 50 and KPS 90+. </w:t>
      </w:r>
    </w:p>
    <w:p w:rsidR="00000000" w:rsidDel="00000000" w:rsidP="00000000" w:rsidRDefault="00000000" w:rsidRPr="00000000" w14:paraId="00000124">
      <w:pPr>
        <w:numPr>
          <w:ilvl w:val="3"/>
          <w:numId w:val="31"/>
        </w:numPr>
        <w:spacing w:line="240" w:lineRule="auto"/>
        <w:ind w:left="2880" w:hanging="360"/>
        <w:rPr>
          <w:sz w:val="20"/>
          <w:szCs w:val="20"/>
        </w:rPr>
      </w:pPr>
      <w:r w:rsidDel="00000000" w:rsidR="00000000" w:rsidRPr="00000000">
        <w:rPr>
          <w:rFonts w:ascii="Cardo" w:cs="Cardo" w:eastAsia="Cardo" w:hAnsi="Cardo"/>
          <w:sz w:val="20"/>
          <w:szCs w:val="20"/>
          <w:rtl w:val="0"/>
        </w:rPr>
        <w:t xml:space="preserve">MS 18m, MS 15→ 21m, 2y OS 20→ 43%. </w:t>
      </w:r>
      <w:r w:rsidDel="00000000" w:rsidR="00000000" w:rsidRPr="00000000">
        <w:rPr>
          <w:i w:val="1"/>
          <w:sz w:val="20"/>
          <w:szCs w:val="20"/>
          <w:rtl w:val="0"/>
        </w:rPr>
        <w:t xml:space="preserve">1y OS 70%. 3y OS 20%.</w:t>
      </w:r>
    </w:p>
    <w:p w:rsidR="00000000" w:rsidDel="00000000" w:rsidP="00000000" w:rsidRDefault="00000000" w:rsidRPr="00000000" w14:paraId="00000125">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Class IV: Age &lt; 50 and KPS &lt; 90 or Age ≥ 50y, KPS 70+, resected, working (not working = V).</w:t>
      </w:r>
      <w:r w:rsidDel="00000000" w:rsidR="00000000" w:rsidRPr="00000000">
        <w:rPr>
          <w:rtl w:val="0"/>
        </w:rPr>
      </w:r>
    </w:p>
    <w:p w:rsidR="00000000" w:rsidDel="00000000" w:rsidP="00000000" w:rsidRDefault="00000000" w:rsidRPr="00000000" w14:paraId="00000126">
      <w:pPr>
        <w:numPr>
          <w:ilvl w:val="3"/>
          <w:numId w:val="31"/>
        </w:numPr>
        <w:spacing w:line="240" w:lineRule="auto"/>
        <w:ind w:left="2880" w:hanging="360"/>
        <w:rPr>
          <w:sz w:val="20"/>
          <w:szCs w:val="20"/>
        </w:rPr>
      </w:pPr>
      <w:r w:rsidDel="00000000" w:rsidR="00000000" w:rsidRPr="00000000">
        <w:rPr>
          <w:rFonts w:ascii="Cardo" w:cs="Cardo" w:eastAsia="Cardo" w:hAnsi="Cardo"/>
          <w:sz w:val="20"/>
          <w:szCs w:val="20"/>
          <w:rtl w:val="0"/>
        </w:rPr>
        <w:t xml:space="preserve">MS 11m, MS 13→ 16m, 2y OS 11→ 28%. </w:t>
      </w:r>
      <w:r w:rsidDel="00000000" w:rsidR="00000000" w:rsidRPr="00000000">
        <w:rPr>
          <w:i w:val="1"/>
          <w:sz w:val="20"/>
          <w:szCs w:val="20"/>
          <w:rtl w:val="0"/>
        </w:rPr>
        <w:t xml:space="preserve">1y OS 46%. 3y OS 7%.</w:t>
      </w:r>
    </w:p>
    <w:p w:rsidR="00000000" w:rsidDel="00000000" w:rsidP="00000000" w:rsidRDefault="00000000" w:rsidRPr="00000000" w14:paraId="00000127">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 Class V: Age ≥ 50, KPS 70+, bx only or KPS &lt; 70.</w:t>
      </w:r>
    </w:p>
    <w:p w:rsidR="00000000" w:rsidDel="00000000" w:rsidP="00000000" w:rsidRDefault="00000000" w:rsidRPr="00000000" w14:paraId="00000128">
      <w:pPr>
        <w:numPr>
          <w:ilvl w:val="3"/>
          <w:numId w:val="31"/>
        </w:numPr>
        <w:spacing w:line="240" w:lineRule="auto"/>
        <w:ind w:left="2880" w:hanging="360"/>
        <w:rPr>
          <w:sz w:val="20"/>
          <w:szCs w:val="20"/>
        </w:rPr>
      </w:pPr>
      <w:r w:rsidDel="00000000" w:rsidR="00000000" w:rsidRPr="00000000">
        <w:rPr>
          <w:rFonts w:ascii="Cardo" w:cs="Cardo" w:eastAsia="Cardo" w:hAnsi="Cardo"/>
          <w:sz w:val="20"/>
          <w:szCs w:val="20"/>
          <w:rtl w:val="0"/>
        </w:rPr>
        <w:t xml:space="preserve">MS 9m, MS  ~9→ 10m [NS], 2y OS ~6→ 17% [NS]. </w:t>
      </w:r>
      <w:r w:rsidDel="00000000" w:rsidR="00000000" w:rsidRPr="00000000">
        <w:rPr>
          <w:i w:val="1"/>
          <w:sz w:val="20"/>
          <w:szCs w:val="20"/>
          <w:rtl w:val="0"/>
        </w:rPr>
        <w:t xml:space="preserve">1y OS 28%. 3y OS 1%.</w:t>
      </w:r>
    </w:p>
    <w:p w:rsidR="00000000" w:rsidDel="00000000" w:rsidP="00000000" w:rsidRDefault="00000000" w:rsidRPr="00000000" w14:paraId="00000129">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GBM Take home points: </w:t>
      </w:r>
    </w:p>
    <w:p w:rsidR="00000000" w:rsidDel="00000000" w:rsidP="00000000" w:rsidRDefault="00000000" w:rsidRPr="00000000" w14:paraId="0000012A">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If &lt; 50y and KPS 90+, MS 18 mo. </w:t>
      </w:r>
    </w:p>
    <w:p w:rsidR="00000000" w:rsidDel="00000000" w:rsidP="00000000" w:rsidRDefault="00000000" w:rsidRPr="00000000" w14:paraId="0000012B">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If ≥ 50y and KPS 70+, resected and working, MS 11 mo.</w:t>
      </w:r>
    </w:p>
    <w:p w:rsidR="00000000" w:rsidDel="00000000" w:rsidP="00000000" w:rsidRDefault="00000000" w:rsidRPr="00000000" w14:paraId="0000012C">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If ≥ 50y and bx only or KPS &lt; 70, MS 9 mo.</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E">
            <w:pPr>
              <w:pStyle w:val="Heading3"/>
              <w:rPr>
                <w:b w:val="1"/>
                <w:u w:val="none"/>
              </w:rPr>
            </w:pPr>
            <w:bookmarkStart w:colFirst="0" w:colLast="0" w:name="_hvz7ry9im8ek" w:id="6"/>
            <w:bookmarkEnd w:id="6"/>
            <w:hyperlink w:anchor="_5l04rkwv4f48">
              <w:r w:rsidDel="00000000" w:rsidR="00000000" w:rsidRPr="00000000">
                <w:rPr>
                  <w:b w:val="1"/>
                  <w:u w:val="none"/>
                  <w:rtl w:val="0"/>
                </w:rPr>
                <w:t xml:space="preserve">2016 WHO Classification</w:t>
              </w:r>
            </w:hyperlink>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w:t>
            </w:r>
            <w:hyperlink r:id="rId81">
              <w:r w:rsidDel="00000000" w:rsidR="00000000" w:rsidRPr="00000000">
                <w:rPr>
                  <w:rtl w:val="0"/>
                </w:rPr>
                <w:t xml:space="preserve">Louis Acta Neuropathol '16</w:t>
              </w:r>
            </w:hyperlink>
            <w:r w:rsidDel="00000000" w:rsidR="00000000" w:rsidRPr="00000000">
              <w:rPr>
                <w:rtl w:val="0"/>
              </w:rPr>
              <w:t xml:space="preserve">] - See Figure 1.</w:t>
            </w:r>
            <w:r w:rsidDel="00000000" w:rsidR="00000000" w:rsidRPr="00000000">
              <w:rPr>
                <w:rtl w:val="0"/>
              </w:rPr>
            </w:r>
          </w:p>
          <w:p w:rsidR="00000000" w:rsidDel="00000000" w:rsidP="00000000" w:rsidRDefault="00000000" w:rsidRPr="00000000" w14:paraId="00000130">
            <w:pPr>
              <w:numPr>
                <w:ilvl w:val="0"/>
                <w:numId w:val="143"/>
              </w:numPr>
              <w:ind w:left="720" w:hanging="360"/>
            </w:pPr>
            <w:r w:rsidDel="00000000" w:rsidR="00000000" w:rsidRPr="00000000">
              <w:rPr>
                <w:rtl w:val="0"/>
              </w:rPr>
              <w:t xml:space="preserve">IDHwt, 1p/19q intact = Molecular GBM.</w:t>
            </w:r>
          </w:p>
          <w:p w:rsidR="00000000" w:rsidDel="00000000" w:rsidP="00000000" w:rsidRDefault="00000000" w:rsidRPr="00000000" w14:paraId="00000131">
            <w:pPr>
              <w:numPr>
                <w:ilvl w:val="0"/>
                <w:numId w:val="143"/>
              </w:numPr>
              <w:ind w:left="720" w:hanging="360"/>
            </w:pPr>
            <w:r w:rsidDel="00000000" w:rsidR="00000000" w:rsidRPr="00000000">
              <w:rPr>
                <w:rtl w:val="0"/>
              </w:rPr>
              <w:t xml:space="preserve">IDHwt, H3-K27Mmt = Diffuse midline glioma.</w:t>
            </w:r>
          </w:p>
          <w:p w:rsidR="00000000" w:rsidDel="00000000" w:rsidP="00000000" w:rsidRDefault="00000000" w:rsidRPr="00000000" w14:paraId="00000132">
            <w:pPr>
              <w:numPr>
                <w:ilvl w:val="1"/>
                <w:numId w:val="143"/>
              </w:numPr>
              <w:ind w:left="1440" w:hanging="360"/>
            </w:pPr>
            <w:r w:rsidDel="00000000" w:rsidR="00000000" w:rsidRPr="00000000">
              <w:rPr>
                <w:rtl w:val="0"/>
              </w:rPr>
              <w:t xml:space="preserve">H3-K27 and H3-G34R/V mutant diffuse gliomas. Most often in [</w:t>
            </w:r>
            <w:hyperlink w:anchor="_gzbeagzdfcb6">
              <w:r w:rsidDel="00000000" w:rsidR="00000000" w:rsidRPr="00000000">
                <w:rPr>
                  <w:rtl w:val="0"/>
                </w:rPr>
                <w:t xml:space="preserve">childhood</w:t>
              </w:r>
            </w:hyperlink>
            <w:r w:rsidDel="00000000" w:rsidR="00000000" w:rsidRPr="00000000">
              <w:rPr>
                <w:rtl w:val="0"/>
              </w:rPr>
              <w:t xml:space="preserve">] and young adults.</w:t>
            </w:r>
          </w:p>
          <w:p w:rsidR="00000000" w:rsidDel="00000000" w:rsidP="00000000" w:rsidRDefault="00000000" w:rsidRPr="00000000" w14:paraId="00000133">
            <w:pPr>
              <w:numPr>
                <w:ilvl w:val="0"/>
                <w:numId w:val="143"/>
              </w:numPr>
              <w:ind w:left="720" w:hanging="360"/>
            </w:pPr>
            <w:r w:rsidDel="00000000" w:rsidR="00000000" w:rsidRPr="00000000">
              <w:rPr>
                <w:rtl w:val="0"/>
              </w:rPr>
              <w:t xml:space="preserve">IDHwt w TERT promoter, EGFR amp or +ch7/-ch10: Diffuse Astrocytic Glioma with molecular features of glioblastoma, WHO grade IV. [</w:t>
            </w:r>
            <w:hyperlink r:id="rId82">
              <w:r w:rsidDel="00000000" w:rsidR="00000000" w:rsidRPr="00000000">
                <w:rPr>
                  <w:rtl w:val="0"/>
                </w:rPr>
                <w:t xml:space="preserve">Brat Acta Neuro '18</w:t>
              </w:r>
            </w:hyperlink>
            <w:r w:rsidDel="00000000" w:rsidR="00000000" w:rsidRPr="00000000">
              <w:rPr>
                <w:rtl w:val="0"/>
              </w:rPr>
              <w:t xml:space="preserve">]</w:t>
            </w:r>
          </w:p>
          <w:p w:rsidR="00000000" w:rsidDel="00000000" w:rsidP="00000000" w:rsidRDefault="00000000" w:rsidRPr="00000000" w14:paraId="00000134">
            <w:pPr>
              <w:numPr>
                <w:ilvl w:val="0"/>
                <w:numId w:val="143"/>
              </w:numPr>
              <w:ind w:left="720" w:hanging="360"/>
            </w:pPr>
            <w:r w:rsidDel="00000000" w:rsidR="00000000" w:rsidRPr="00000000">
              <w:rPr>
                <w:rtl w:val="0"/>
              </w:rPr>
              <w:t xml:space="preserve">1p19q intact/IDHmt or ATRX loss = Astrocytoma.</w:t>
            </w:r>
          </w:p>
          <w:p w:rsidR="00000000" w:rsidDel="00000000" w:rsidP="00000000" w:rsidRDefault="00000000" w:rsidRPr="00000000" w14:paraId="00000135">
            <w:pPr>
              <w:numPr>
                <w:ilvl w:val="0"/>
                <w:numId w:val="143"/>
              </w:numPr>
              <w:ind w:left="720" w:hanging="360"/>
            </w:pPr>
            <w:r w:rsidDel="00000000" w:rsidR="00000000" w:rsidRPr="00000000">
              <w:rPr>
                <w:rtl w:val="0"/>
              </w:rPr>
              <w:t xml:space="preserve">1p19q codeleted/IDHmt, ATRX intact = ODG.</w:t>
            </w:r>
          </w:p>
          <w:p w:rsidR="00000000" w:rsidDel="00000000" w:rsidP="00000000" w:rsidRDefault="00000000" w:rsidRPr="00000000" w14:paraId="00000136">
            <w:pPr>
              <w:numPr>
                <w:ilvl w:val="0"/>
                <w:numId w:val="143"/>
              </w:numPr>
              <w:ind w:left="720" w:hanging="360"/>
            </w:pPr>
            <w:r w:rsidDel="00000000" w:rsidR="00000000" w:rsidRPr="00000000">
              <w:rPr>
                <w:rtl w:val="0"/>
              </w:rPr>
              <w:t xml:space="preserve">WHO Grade I (non-infiltrative): PCA, Pleomorphic xanthoastrocytoma, SEGA, Ganglioglioma. </w:t>
            </w:r>
          </w:p>
          <w:p w:rsidR="00000000" w:rsidDel="00000000" w:rsidP="00000000" w:rsidRDefault="00000000" w:rsidRPr="00000000" w14:paraId="00000137">
            <w:pPr>
              <w:numPr>
                <w:ilvl w:val="0"/>
                <w:numId w:val="143"/>
              </w:numPr>
              <w:ind w:left="720" w:hanging="360"/>
            </w:pPr>
            <w:r w:rsidDel="00000000" w:rsidR="00000000" w:rsidRPr="00000000">
              <w:rPr>
                <w:rtl w:val="0"/>
              </w:rPr>
              <w:t xml:space="preserve">WHO Grade II: Infiltrative/diffuse. </w:t>
            </w:r>
          </w:p>
          <w:p w:rsidR="00000000" w:rsidDel="00000000" w:rsidP="00000000" w:rsidRDefault="00000000" w:rsidRPr="00000000" w14:paraId="00000138">
            <w:pPr>
              <w:numPr>
                <w:ilvl w:val="0"/>
                <w:numId w:val="143"/>
              </w:numPr>
              <w:ind w:left="720" w:hanging="360"/>
            </w:pPr>
            <w:r w:rsidDel="00000000" w:rsidR="00000000" w:rsidRPr="00000000">
              <w:rPr>
                <w:rtl w:val="0"/>
              </w:rPr>
              <w:t xml:space="preserve">WHO Grade III: AO, AOA, AA. </w:t>
            </w:r>
          </w:p>
          <w:p w:rsidR="00000000" w:rsidDel="00000000" w:rsidP="00000000" w:rsidRDefault="00000000" w:rsidRPr="00000000" w14:paraId="00000139">
            <w:pPr>
              <w:numPr>
                <w:ilvl w:val="1"/>
                <w:numId w:val="143"/>
              </w:numPr>
              <w:ind w:left="1440" w:hanging="360"/>
            </w:pPr>
            <w:r w:rsidDel="00000000" w:rsidR="00000000" w:rsidRPr="00000000">
              <w:rPr>
                <w:rtl w:val="0"/>
              </w:rPr>
              <w:t xml:space="preserve">Oligoastrocytoma now nearly obsolete, as it does not exist unless IDH mutation status is unknown.</w:t>
            </w:r>
          </w:p>
          <w:p w:rsidR="00000000" w:rsidDel="00000000" w:rsidP="00000000" w:rsidRDefault="00000000" w:rsidRPr="00000000" w14:paraId="0000013A">
            <w:pPr>
              <w:numPr>
                <w:ilvl w:val="0"/>
                <w:numId w:val="143"/>
              </w:numPr>
              <w:ind w:left="720" w:hanging="360"/>
            </w:pPr>
            <w:r w:rsidDel="00000000" w:rsidR="00000000" w:rsidRPr="00000000">
              <w:rPr>
                <w:rtl w:val="0"/>
              </w:rPr>
              <w:t xml:space="preserve">Gemistocytic subtypes of diffuse astrocytoma tend to de-differentiate, and have the worst prognosis. </w:t>
            </w:r>
            <w:r w:rsidDel="00000000" w:rsidR="00000000" w:rsidRPr="00000000">
              <w:rPr>
                <w:i w:val="1"/>
                <w:rtl w:val="0"/>
              </w:rPr>
              <w:t xml:space="preserve">Treat as GBM</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3B">
            <w:pPr>
              <w:rPr/>
            </w:pPr>
            <w:r w:rsidDel="00000000" w:rsidR="00000000" w:rsidRPr="00000000">
              <w:rPr>
                <w:rFonts w:ascii="Cardo" w:cs="Cardo" w:eastAsia="Cardo" w:hAnsi="Cardo"/>
                <w:rtl w:val="0"/>
              </w:rPr>
              <w:t xml:space="preserve">Histology and "5/7/10 rule": MS for AA / OA / ODG of 5→ 7→ ≥ 10y.</w:t>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3"/>
        <w:rPr>
          <w:b w:val="1"/>
          <w:u w:val="none"/>
        </w:rPr>
      </w:pPr>
      <w:bookmarkStart w:colFirst="0" w:colLast="0" w:name="_q6iuczs3ubsg" w:id="7"/>
      <w:bookmarkEnd w:id="7"/>
      <w:hyperlink w:anchor="_5l04rkwv4f48">
        <w:r w:rsidDel="00000000" w:rsidR="00000000" w:rsidRPr="00000000">
          <w:rPr>
            <w:b w:val="1"/>
            <w:u w:val="none"/>
            <w:rtl w:val="0"/>
          </w:rPr>
          <w:t xml:space="preserve">Markers</w:t>
        </w:r>
      </w:hyperlink>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See the new</w:t>
      </w:r>
      <w:r w:rsidDel="00000000" w:rsidR="00000000" w:rsidRPr="00000000">
        <w:rPr>
          <w:rtl w:val="0"/>
        </w:rPr>
        <w:t xml:space="preserve"> WHO Classification Summary Box above.</w:t>
      </w:r>
      <w:r w:rsidDel="00000000" w:rsidR="00000000" w:rsidRPr="00000000">
        <w:rPr>
          <w:rtl w:val="0"/>
        </w:rPr>
      </w:r>
    </w:p>
    <w:p w:rsidR="00000000" w:rsidDel="00000000" w:rsidP="00000000" w:rsidRDefault="00000000" w:rsidRPr="00000000" w14:paraId="0000013F">
      <w:pPr>
        <w:numPr>
          <w:ilvl w:val="0"/>
          <w:numId w:val="141"/>
        </w:numPr>
        <w:ind w:left="720" w:hanging="360"/>
      </w:pPr>
      <w:r w:rsidDel="00000000" w:rsidR="00000000" w:rsidRPr="00000000">
        <w:rPr>
          <w:b w:val="1"/>
          <w:rtl w:val="0"/>
        </w:rPr>
        <w:t xml:space="preserve">MGMT </w:t>
      </w:r>
      <w:r w:rsidDel="00000000" w:rsidR="00000000" w:rsidRPr="00000000">
        <w:rPr>
          <w:rtl w:val="0"/>
        </w:rPr>
        <w:t xml:space="preserve">(O6-methylguanine-DNA methyltransferase -10q26): Serves to remove alkyl group from O6 Guanine (exactly where TMZ deposits alkyl group). When MGMT promoter is Me'd, MGMT is silenced and downregulated and therefore less effective at removing alkyl groups deposited by TMZ, leading to increased efficacy.</w:t>
      </w:r>
    </w:p>
    <w:p w:rsidR="00000000" w:rsidDel="00000000" w:rsidP="00000000" w:rsidRDefault="00000000" w:rsidRPr="00000000" w14:paraId="00000140">
      <w:pPr>
        <w:numPr>
          <w:ilvl w:val="1"/>
          <w:numId w:val="141"/>
        </w:numPr>
        <w:ind w:left="1440" w:hanging="360"/>
      </w:pPr>
      <w:r w:rsidDel="00000000" w:rsidR="00000000" w:rsidRPr="00000000">
        <w:rPr>
          <w:b w:val="1"/>
          <w:rtl w:val="0"/>
        </w:rPr>
        <w:t xml:space="preserve">TMZ</w:t>
      </w:r>
      <w:r w:rsidDel="00000000" w:rsidR="00000000" w:rsidRPr="00000000">
        <w:rPr>
          <w:rtl w:val="0"/>
        </w:rPr>
        <w:t xml:space="preserve"> is a prodrug (derivative of dacarbazine) converted to MTIC, which alkylates DNA. Only 5-10% yield O-6-methylguanine, but if the methyl group is not removed prior to cell division, it is highly cytotoxic.</w:t>
      </w:r>
    </w:p>
    <w:p w:rsidR="00000000" w:rsidDel="00000000" w:rsidP="00000000" w:rsidRDefault="00000000" w:rsidRPr="00000000" w14:paraId="00000141">
      <w:pPr>
        <w:numPr>
          <w:ilvl w:val="1"/>
          <w:numId w:val="141"/>
        </w:numPr>
        <w:ind w:left="1440" w:hanging="360"/>
        <w:rPr/>
      </w:pPr>
      <w:r w:rsidDel="00000000" w:rsidR="00000000" w:rsidRPr="00000000">
        <w:rPr>
          <w:rtl w:val="0"/>
        </w:rPr>
        <w:t xml:space="preserve">TMZ/RT = increases MS by 3 mo (8 mo if methylated) [</w:t>
      </w:r>
      <w:hyperlink w:anchor="rgyxm1mwwcjf">
        <w:r w:rsidDel="00000000" w:rsidR="00000000" w:rsidRPr="00000000">
          <w:rPr>
            <w:rtl w:val="0"/>
          </w:rPr>
          <w:t xml:space="preserve">Stupp NEJM '05</w:t>
        </w:r>
      </w:hyperlink>
      <w:r w:rsidDel="00000000" w:rsidR="00000000" w:rsidRPr="00000000">
        <w:rPr>
          <w:rtl w:val="0"/>
        </w:rPr>
        <w:t xml:space="preserve">] </w:t>
      </w:r>
    </w:p>
    <w:p w:rsidR="00000000" w:rsidDel="00000000" w:rsidP="00000000" w:rsidRDefault="00000000" w:rsidRPr="00000000" w14:paraId="00000142">
      <w:pPr>
        <w:numPr>
          <w:ilvl w:val="0"/>
          <w:numId w:val="141"/>
        </w:numPr>
        <w:ind w:left="720" w:hanging="360"/>
        <w:rPr>
          <w:u w:val="none"/>
        </w:rPr>
      </w:pPr>
      <w:r w:rsidDel="00000000" w:rsidR="00000000" w:rsidRPr="00000000">
        <w:rPr>
          <w:rtl w:val="0"/>
        </w:rPr>
        <w:t xml:space="preserve">Pediatric tumors are rarely methylated, as global genomic hypomethylation can be common (especially in the H3 variants). Exceptions: some cortical tumors which are H3.3 G34R/V may have MGMT methylation. H3.3 K27M and H3.1 K27M are essentially ubiquitously </w:t>
      </w:r>
      <w:r w:rsidDel="00000000" w:rsidR="00000000" w:rsidRPr="00000000">
        <w:rPr>
          <w:i w:val="1"/>
          <w:rtl w:val="0"/>
        </w:rPr>
        <w:t xml:space="preserve">not </w:t>
      </w:r>
      <w:r w:rsidDel="00000000" w:rsidR="00000000" w:rsidRPr="00000000">
        <w:rPr>
          <w:rtl w:val="0"/>
        </w:rPr>
        <w:t xml:space="preserve">methylated. No wonder why many trials of pediatric gliomas demonstrated no benefit with TMZ. For more, see the </w:t>
      </w:r>
      <w:r w:rsidDel="00000000" w:rsidR="00000000" w:rsidRPr="00000000">
        <w:rPr>
          <w:rtl w:val="0"/>
        </w:rPr>
        <w:t xml:space="preserve">[</w:t>
      </w:r>
      <w:hyperlink w:anchor="_34rj3usewf3p">
        <w:r w:rsidDel="00000000" w:rsidR="00000000" w:rsidRPr="00000000">
          <w:rPr>
            <w:rtl w:val="0"/>
          </w:rPr>
          <w:t xml:space="preserve">Review of HGG in Pediatrics</w:t>
        </w:r>
      </w:hyperlink>
      <w:r w:rsidDel="00000000" w:rsidR="00000000" w:rsidRPr="00000000">
        <w:rPr>
          <w:rtl w:val="0"/>
        </w:rPr>
        <w:t xml:space="preserve">] section.</w:t>
      </w:r>
    </w:p>
    <w:p w:rsidR="00000000" w:rsidDel="00000000" w:rsidP="00000000" w:rsidRDefault="00000000" w:rsidRPr="00000000" w14:paraId="00000143">
      <w:pPr>
        <w:numPr>
          <w:ilvl w:val="0"/>
          <w:numId w:val="141"/>
        </w:numPr>
        <w:ind w:left="720" w:hanging="360"/>
      </w:pPr>
      <w:r w:rsidDel="00000000" w:rsidR="00000000" w:rsidRPr="00000000">
        <w:rPr>
          <w:b w:val="1"/>
          <w:rtl w:val="0"/>
        </w:rPr>
        <w:t xml:space="preserve">IDH-1/2</w:t>
      </w:r>
      <w:r w:rsidDel="00000000" w:rsidR="00000000" w:rsidRPr="00000000">
        <w:rPr>
          <w:rtl w:val="0"/>
        </w:rPr>
        <w:t xml:space="preserve"> mutated in &gt;80% of secondary GBM, 10% primary GBM (primary worse prognosis). IDH1/2 mutation is common in WHO II-III, if mutated in GBM generally indicates secondary GBM and MGMT </w:t>
      </w:r>
      <w:r w:rsidDel="00000000" w:rsidR="00000000" w:rsidRPr="00000000">
        <w:rPr>
          <w:rFonts w:ascii="Gungsuh" w:cs="Gungsuh" w:eastAsia="Gungsuh" w:hAnsi="Gungsuh"/>
          <w:rtl w:val="0"/>
        </w:rPr>
        <w:t xml:space="preserve">methylation ∴ more</w:t>
      </w:r>
      <w:r w:rsidDel="00000000" w:rsidR="00000000" w:rsidRPr="00000000">
        <w:rPr>
          <w:rtl w:val="0"/>
        </w:rPr>
        <w:t xml:space="preserve"> favorable prognosis.</w:t>
      </w:r>
    </w:p>
    <w:p w:rsidR="00000000" w:rsidDel="00000000" w:rsidP="00000000" w:rsidRDefault="00000000" w:rsidRPr="00000000" w14:paraId="00000144">
      <w:pPr>
        <w:numPr>
          <w:ilvl w:val="1"/>
          <w:numId w:val="141"/>
        </w:numPr>
        <w:ind w:left="1440" w:hanging="360"/>
      </w:pPr>
      <w:r w:rsidDel="00000000" w:rsidR="00000000" w:rsidRPr="00000000">
        <w:rPr>
          <w:rtl w:val="0"/>
        </w:rPr>
        <w:t xml:space="preserve">IDHmt does better [</w:t>
      </w:r>
      <w:hyperlink r:id="rId83">
        <w:r w:rsidDel="00000000" w:rsidR="00000000" w:rsidRPr="00000000">
          <w:rPr>
            <w:rtl w:val="0"/>
          </w:rPr>
          <w:t xml:space="preserve">Yan NEJM '09</w:t>
        </w:r>
      </w:hyperlink>
      <w:r w:rsidDel="00000000" w:rsidR="00000000" w:rsidRPr="00000000">
        <w:rPr>
          <w:rtl w:val="0"/>
        </w:rPr>
        <w:t xml:space="preserve">]. IDH mutants are rare in pediatric high grade gliomas.</w:t>
      </w:r>
    </w:p>
    <w:p w:rsidR="00000000" w:rsidDel="00000000" w:rsidP="00000000" w:rsidRDefault="00000000" w:rsidRPr="00000000" w14:paraId="00000145">
      <w:pPr>
        <w:numPr>
          <w:ilvl w:val="1"/>
          <w:numId w:val="141"/>
        </w:numPr>
        <w:ind w:left="1440" w:hanging="360"/>
      </w:pPr>
      <w:r w:rsidDel="00000000" w:rsidR="00000000" w:rsidRPr="00000000">
        <w:rPr>
          <w:rtl w:val="0"/>
        </w:rPr>
        <w:t xml:space="preserve">Noncodel, IDH1 wt (molecular GBM) unknown if would benefit from Stupp.</w:t>
      </w:r>
    </w:p>
    <w:p w:rsidR="00000000" w:rsidDel="00000000" w:rsidP="00000000" w:rsidRDefault="00000000" w:rsidRPr="00000000" w14:paraId="00000146">
      <w:pPr>
        <w:numPr>
          <w:ilvl w:val="2"/>
          <w:numId w:val="141"/>
        </w:numPr>
        <w:ind w:left="2160" w:hanging="360"/>
      </w:pPr>
      <w:r w:rsidDel="00000000" w:rsidR="00000000" w:rsidRPr="00000000">
        <w:rPr>
          <w:rtl w:val="0"/>
        </w:rPr>
        <w:t xml:space="preserve">Only phase II trial data [</w:t>
      </w:r>
      <w:hyperlink w:anchor="kix.cqs7stc8mnab">
        <w:r w:rsidDel="00000000" w:rsidR="00000000" w:rsidRPr="00000000">
          <w:rPr>
            <w:rtl w:val="0"/>
          </w:rPr>
          <w:t xml:space="preserve">RTOG 04-24</w:t>
        </w:r>
      </w:hyperlink>
      <w:r w:rsidDel="00000000" w:rsidR="00000000" w:rsidRPr="00000000">
        <w:rPr>
          <w:rtl w:val="0"/>
        </w:rPr>
        <w:t xml:space="preserve">]. </w:t>
      </w:r>
    </w:p>
    <w:p w:rsidR="00000000" w:rsidDel="00000000" w:rsidP="00000000" w:rsidRDefault="00000000" w:rsidRPr="00000000" w14:paraId="00000147">
      <w:pPr>
        <w:numPr>
          <w:ilvl w:val="2"/>
          <w:numId w:val="141"/>
        </w:numPr>
        <w:ind w:left="2160" w:hanging="360"/>
      </w:pPr>
      <w:r w:rsidDel="00000000" w:rsidR="00000000" w:rsidRPr="00000000">
        <w:rPr>
          <w:rtl w:val="0"/>
        </w:rPr>
        <w:t xml:space="preserve">Best data-based answer for molecular GBM: RT alone or single agent chemo [</w:t>
      </w:r>
      <w:hyperlink w:anchor="km2r3o2ij0fj">
        <w:r w:rsidDel="00000000" w:rsidR="00000000" w:rsidRPr="00000000">
          <w:rPr>
            <w:rtl w:val="0"/>
          </w:rPr>
          <w:t xml:space="preserve">NOA 04</w:t>
        </w:r>
      </w:hyperlink>
      <w:r w:rsidDel="00000000" w:rsidR="00000000" w:rsidRPr="00000000">
        <w:rPr>
          <w:rtl w:val="0"/>
        </w:rPr>
        <w:t xml:space="preserve">].</w:t>
      </w:r>
    </w:p>
    <w:p w:rsidR="00000000" w:rsidDel="00000000" w:rsidP="00000000" w:rsidRDefault="00000000" w:rsidRPr="00000000" w14:paraId="00000148">
      <w:pPr>
        <w:numPr>
          <w:ilvl w:val="0"/>
          <w:numId w:val="141"/>
        </w:numPr>
        <w:ind w:left="720" w:hanging="360"/>
      </w:pPr>
      <w:r w:rsidDel="00000000" w:rsidR="00000000" w:rsidRPr="00000000">
        <w:rPr>
          <w:b w:val="1"/>
          <w:rtl w:val="0"/>
        </w:rPr>
        <w:t xml:space="preserve">EGFRv3:</w:t>
      </w:r>
      <w:r w:rsidDel="00000000" w:rsidR="00000000" w:rsidRPr="00000000">
        <w:rPr>
          <w:rtl w:val="0"/>
        </w:rPr>
        <w:t xml:space="preserve"> Mutated in 30-50% of GBMs, less often mutated in recurrent. In frame deletion of exons 2-7 of EGFR affecting 801 base pairs. Independent predictor of poor prognosis with standard CCRT.</w:t>
      </w:r>
    </w:p>
    <w:p w:rsidR="00000000" w:rsidDel="00000000" w:rsidP="00000000" w:rsidRDefault="00000000" w:rsidRPr="00000000" w14:paraId="00000149">
      <w:pPr>
        <w:numPr>
          <w:ilvl w:val="1"/>
          <w:numId w:val="141"/>
        </w:numPr>
        <w:ind w:left="1440" w:hanging="360"/>
      </w:pPr>
      <w:r w:rsidDel="00000000" w:rsidR="00000000" w:rsidRPr="00000000">
        <w:rPr>
          <w:rtl w:val="0"/>
        </w:rPr>
        <w:t xml:space="preserve">Primary GBM: More EGFR, MDM2 amplification, LOH 10, p16 loss.</w:t>
      </w:r>
    </w:p>
    <w:p w:rsidR="00000000" w:rsidDel="00000000" w:rsidP="00000000" w:rsidRDefault="00000000" w:rsidRPr="00000000" w14:paraId="0000014A">
      <w:pPr>
        <w:numPr>
          <w:ilvl w:val="1"/>
          <w:numId w:val="141"/>
        </w:numPr>
        <w:ind w:left="1440" w:hanging="360"/>
      </w:pPr>
      <w:r w:rsidDel="00000000" w:rsidR="00000000" w:rsidRPr="00000000">
        <w:rPr>
          <w:rFonts w:ascii="Cardo" w:cs="Cardo" w:eastAsia="Cardo" w:hAnsi="Cardo"/>
          <w:rtl w:val="0"/>
        </w:rPr>
        <w:t xml:space="preserve">Secondary GBM: p53→ LGG→ LOH 19q/16p loss→ AA→ LOH 10. DCC→ 2nd GBM. IDHmt common.</w:t>
      </w:r>
    </w:p>
    <w:p w:rsidR="00000000" w:rsidDel="00000000" w:rsidP="00000000" w:rsidRDefault="00000000" w:rsidRPr="00000000" w14:paraId="0000014B">
      <w:pPr>
        <w:numPr>
          <w:ilvl w:val="0"/>
          <w:numId w:val="141"/>
        </w:numPr>
        <w:ind w:left="720" w:hanging="360"/>
      </w:pPr>
      <w:r w:rsidDel="00000000" w:rsidR="00000000" w:rsidRPr="00000000">
        <w:rPr>
          <w:b w:val="1"/>
          <w:rtl w:val="0"/>
        </w:rPr>
        <w:t xml:space="preserve">BRAF V600E</w:t>
      </w:r>
      <w:r w:rsidDel="00000000" w:rsidR="00000000" w:rsidRPr="00000000">
        <w:rPr>
          <w:rtl w:val="0"/>
        </w:rPr>
        <w:t xml:space="preserve">: Same as in melanoma, but commonly in giant </w:t>
      </w:r>
      <w:r w:rsidDel="00000000" w:rsidR="00000000" w:rsidRPr="00000000">
        <w:rPr>
          <w:rtl w:val="0"/>
        </w:rPr>
        <w:t xml:space="preserve">cell</w:t>
      </w:r>
      <w:r w:rsidDel="00000000" w:rsidR="00000000" w:rsidRPr="00000000">
        <w:rPr>
          <w:rtl w:val="0"/>
        </w:rPr>
        <w:t xml:space="preserve"> and epithelioid GBM and LGG.</w:t>
      </w:r>
    </w:p>
    <w:p w:rsidR="00000000" w:rsidDel="00000000" w:rsidP="00000000" w:rsidRDefault="00000000" w:rsidRPr="00000000" w14:paraId="0000014C">
      <w:pPr>
        <w:numPr>
          <w:ilvl w:val="0"/>
          <w:numId w:val="141"/>
        </w:numPr>
        <w:ind w:left="720" w:hanging="360"/>
      </w:pPr>
      <w:r w:rsidDel="00000000" w:rsidR="00000000" w:rsidRPr="00000000">
        <w:rPr>
          <w:b w:val="1"/>
          <w:rtl w:val="0"/>
        </w:rPr>
        <w:t xml:space="preserve">ATRX and Tert </w:t>
      </w:r>
      <w:r w:rsidDel="00000000" w:rsidR="00000000" w:rsidRPr="00000000">
        <w:rPr>
          <w:rtl w:val="0"/>
        </w:rPr>
        <w:t xml:space="preserve">promoter mutations lengthen or activate telomerase. </w:t>
      </w:r>
      <w:r w:rsidDel="00000000" w:rsidR="00000000" w:rsidRPr="00000000">
        <w:rPr>
          <w:rtl w:val="0"/>
        </w:rPr>
      </w:r>
    </w:p>
    <w:p w:rsidR="00000000" w:rsidDel="00000000" w:rsidP="00000000" w:rsidRDefault="00000000" w:rsidRPr="00000000" w14:paraId="0000014D">
      <w:pPr>
        <w:numPr>
          <w:ilvl w:val="1"/>
          <w:numId w:val="141"/>
        </w:numPr>
        <w:ind w:left="1440" w:hanging="360"/>
      </w:pPr>
      <w:r w:rsidDel="00000000" w:rsidR="00000000" w:rsidRPr="00000000">
        <w:rPr>
          <w:rtl w:val="0"/>
        </w:rPr>
        <w:t xml:space="preserve">ATRX and Tert mutations are frequently seen in WHO II-III astrocytomas and secondary GBM.</w:t>
      </w:r>
    </w:p>
    <w:p w:rsidR="00000000" w:rsidDel="00000000" w:rsidP="00000000" w:rsidRDefault="00000000" w:rsidRPr="00000000" w14:paraId="0000014E">
      <w:pPr>
        <w:ind w:left="1440" w:firstLine="0"/>
        <w:rPr/>
      </w:pPr>
      <w:r w:rsidDel="00000000" w:rsidR="00000000" w:rsidRPr="00000000">
        <w:rPr>
          <w:rtl w:val="0"/>
        </w:rPr>
        <w:t xml:space="preserve">ATRX = Alpha-Thalassemia/mental Retardation syndrome X-linked gene.</w:t>
      </w:r>
    </w:p>
    <w:p w:rsidR="00000000" w:rsidDel="00000000" w:rsidP="00000000" w:rsidRDefault="00000000" w:rsidRPr="00000000" w14:paraId="0000014F">
      <w:pPr>
        <w:numPr>
          <w:ilvl w:val="1"/>
          <w:numId w:val="141"/>
        </w:numPr>
        <w:ind w:left="1440" w:hanging="360"/>
      </w:pPr>
      <w:r w:rsidDel="00000000" w:rsidR="00000000" w:rsidRPr="00000000">
        <w:rPr>
          <w:rtl w:val="0"/>
        </w:rPr>
        <w:t xml:space="preserve">ATRX and codel are mutually exclusive, but not Tert.</w:t>
      </w:r>
    </w:p>
    <w:p w:rsidR="00000000" w:rsidDel="00000000" w:rsidP="00000000" w:rsidRDefault="00000000" w:rsidRPr="00000000" w14:paraId="00000150">
      <w:pPr>
        <w:numPr>
          <w:ilvl w:val="1"/>
          <w:numId w:val="141"/>
        </w:numPr>
        <w:ind w:left="1440" w:hanging="360"/>
        <w:rPr>
          <w:i w:val="1"/>
        </w:rPr>
      </w:pPr>
      <w:r w:rsidDel="00000000" w:rsidR="00000000" w:rsidRPr="00000000">
        <w:rPr>
          <w:b w:val="1"/>
          <w:rtl w:val="0"/>
        </w:rPr>
        <w:t xml:space="preserve">ATRX</w:t>
      </w:r>
      <w:r w:rsidDel="00000000" w:rsidR="00000000" w:rsidRPr="00000000">
        <w:rPr>
          <w:rtl w:val="0"/>
        </w:rPr>
        <w:t xml:space="preserve">: AA-IDHmt. If ATRX present, cannot be </w:t>
      </w:r>
      <w:r w:rsidDel="00000000" w:rsidR="00000000" w:rsidRPr="00000000">
        <w:rPr>
          <w:rtl w:val="0"/>
        </w:rPr>
        <w:t xml:space="preserve">codeleted</w:t>
      </w:r>
      <w:r w:rsidDel="00000000" w:rsidR="00000000" w:rsidRPr="00000000">
        <w:rPr>
          <w:rtl w:val="0"/>
        </w:rPr>
        <w:t xml:space="preserve">.</w:t>
      </w:r>
    </w:p>
    <w:p w:rsidR="00000000" w:rsidDel="00000000" w:rsidP="00000000" w:rsidRDefault="00000000" w:rsidRPr="00000000" w14:paraId="00000151">
      <w:pPr>
        <w:numPr>
          <w:ilvl w:val="2"/>
          <w:numId w:val="141"/>
        </w:numPr>
        <w:ind w:left="2160" w:hanging="360"/>
      </w:pPr>
      <w:r w:rsidDel="00000000" w:rsidR="00000000" w:rsidRPr="00000000">
        <w:rPr>
          <w:rtl w:val="0"/>
        </w:rPr>
        <w:t xml:space="preserve">ATRX and codel are mutually exclusive, but not Tert.</w:t>
      </w:r>
    </w:p>
    <w:p w:rsidR="00000000" w:rsidDel="00000000" w:rsidP="00000000" w:rsidRDefault="00000000" w:rsidRPr="00000000" w14:paraId="00000152">
      <w:pPr>
        <w:numPr>
          <w:ilvl w:val="2"/>
          <w:numId w:val="141"/>
        </w:numPr>
        <w:ind w:left="2160" w:hanging="360"/>
      </w:pPr>
      <w:r w:rsidDel="00000000" w:rsidR="00000000" w:rsidRPr="00000000">
        <w:rPr>
          <w:rtl w:val="0"/>
        </w:rPr>
        <w:t xml:space="preserve">If ATRX loss and p53mt, cannot be </w:t>
      </w:r>
      <w:r w:rsidDel="00000000" w:rsidR="00000000" w:rsidRPr="00000000">
        <w:rPr>
          <w:rtl w:val="0"/>
        </w:rPr>
        <w:t xml:space="preserve">codeleted</w:t>
      </w:r>
      <w:r w:rsidDel="00000000" w:rsidR="00000000" w:rsidRPr="00000000">
        <w:rPr>
          <w:rtl w:val="0"/>
        </w:rPr>
        <w:t xml:space="preserve"> and is astrocytoma.</w:t>
      </w:r>
      <w:r w:rsidDel="00000000" w:rsidR="00000000" w:rsidRPr="00000000">
        <w:rPr>
          <w:rtl w:val="0"/>
        </w:rPr>
      </w:r>
    </w:p>
    <w:p w:rsidR="00000000" w:rsidDel="00000000" w:rsidP="00000000" w:rsidRDefault="00000000" w:rsidRPr="00000000" w14:paraId="00000153">
      <w:pPr>
        <w:numPr>
          <w:ilvl w:val="1"/>
          <w:numId w:val="141"/>
        </w:numPr>
        <w:ind w:left="1440" w:hanging="360"/>
      </w:pPr>
      <w:r w:rsidDel="00000000" w:rsidR="00000000" w:rsidRPr="00000000">
        <w:rPr>
          <w:b w:val="1"/>
          <w:rtl w:val="0"/>
        </w:rPr>
        <w:t xml:space="preserve">Tert</w:t>
      </w:r>
      <w:r w:rsidDel="00000000" w:rsidR="00000000" w:rsidRPr="00000000">
        <w:rPr>
          <w:rtl w:val="0"/>
        </w:rPr>
        <w:t xml:space="preserve">: AA-IDHwt or AO IDHmt/</w:t>
      </w:r>
      <w:r w:rsidDel="00000000" w:rsidR="00000000" w:rsidRPr="00000000">
        <w:rPr>
          <w:rtl w:val="0"/>
        </w:rPr>
        <w:t xml:space="preserve">codel</w:t>
      </w:r>
      <w:r w:rsidDel="00000000" w:rsidR="00000000" w:rsidRPr="00000000">
        <w:rPr>
          <w:rtl w:val="0"/>
        </w:rPr>
        <w:t xml:space="preserve">. </w:t>
      </w:r>
      <w:r w:rsidDel="00000000" w:rsidR="00000000" w:rsidRPr="00000000">
        <w:rPr>
          <w:i w:val="1"/>
          <w:rtl w:val="0"/>
        </w:rPr>
        <w:t xml:space="preserve">IDHwt w Tert mutations behave like molecular GBMs.</w:t>
      </w:r>
    </w:p>
    <w:p w:rsidR="00000000" w:rsidDel="00000000" w:rsidP="00000000" w:rsidRDefault="00000000" w:rsidRPr="00000000" w14:paraId="00000154">
      <w:pPr>
        <w:numPr>
          <w:ilvl w:val="1"/>
          <w:numId w:val="141"/>
        </w:numPr>
        <w:ind w:left="1440" w:hanging="360"/>
      </w:pPr>
      <w:r w:rsidDel="00000000" w:rsidR="00000000" w:rsidRPr="00000000">
        <w:rPr>
          <w:rtl w:val="0"/>
        </w:rPr>
        <w:t xml:space="preserve">Diffuse astrocytic glioma, IDHwt, with molecular features of glioblastoma, WHO Grade IV</w:t>
      </w:r>
    </w:p>
    <w:p w:rsidR="00000000" w:rsidDel="00000000" w:rsidP="00000000" w:rsidRDefault="00000000" w:rsidRPr="00000000" w14:paraId="00000155">
      <w:pPr>
        <w:ind w:left="1440" w:firstLine="0"/>
        <w:rPr/>
      </w:pPr>
      <w:r w:rsidDel="00000000" w:rsidR="00000000" w:rsidRPr="00000000">
        <w:rPr>
          <w:rtl w:val="0"/>
        </w:rPr>
        <w:t xml:space="preserve">(i.e. WHO GII-III IDH-wt with at least one of: EGFR amp, +ch7/-ch10, TERT promoter)</w:t>
      </w:r>
      <w:r w:rsidDel="00000000" w:rsidR="00000000" w:rsidRPr="00000000">
        <w:rPr>
          <w:rtl w:val="0"/>
        </w:rPr>
      </w:r>
    </w:p>
    <w:p w:rsidR="00000000" w:rsidDel="00000000" w:rsidP="00000000" w:rsidRDefault="00000000" w:rsidRPr="00000000" w14:paraId="00000156">
      <w:pPr>
        <w:pStyle w:val="Heading2"/>
        <w:rPr/>
      </w:pPr>
      <w:bookmarkStart w:colFirst="0" w:colLast="0" w:name="_vi3dbbuu4klr" w:id="8"/>
      <w:bookmarkEnd w:id="8"/>
      <w:hyperlink w:anchor="_5l04rkwv4f48">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See the [</w:t>
      </w:r>
      <w:hyperlink w:anchor="_xilahm9fbnlf">
        <w:r w:rsidDel="00000000" w:rsidR="00000000" w:rsidRPr="00000000">
          <w:rPr>
            <w:rtl w:val="0"/>
          </w:rPr>
          <w:t xml:space="preserve">Pediatrics section</w:t>
        </w:r>
      </w:hyperlink>
      <w:r w:rsidDel="00000000" w:rsidR="00000000" w:rsidRPr="00000000">
        <w:rPr>
          <w:rtl w:val="0"/>
        </w:rPr>
        <w:t xml:space="preserve">] for late pediatric toxicity.</w:t>
      </w:r>
      <w:r w:rsidDel="00000000" w:rsidR="00000000" w:rsidRPr="00000000">
        <w:rPr>
          <w:rtl w:val="0"/>
        </w:rPr>
      </w:r>
    </w:p>
    <w:p w:rsidR="00000000" w:rsidDel="00000000" w:rsidP="00000000" w:rsidRDefault="00000000" w:rsidRPr="00000000" w14:paraId="00000158">
      <w:pPr>
        <w:numPr>
          <w:ilvl w:val="0"/>
          <w:numId w:val="18"/>
        </w:numPr>
        <w:ind w:left="720" w:hanging="360"/>
      </w:pPr>
      <w:r w:rsidDel="00000000" w:rsidR="00000000" w:rsidRPr="00000000">
        <w:rPr>
          <w:rtl w:val="0"/>
        </w:rPr>
        <w:t xml:space="preserve">TMZ: Low platelets (7% G3+ on </w:t>
      </w:r>
      <w:r w:rsidDel="00000000" w:rsidR="00000000" w:rsidRPr="00000000">
        <w:rPr>
          <w:rtl w:val="0"/>
        </w:rPr>
        <w:t xml:space="preserve">[</w:t>
      </w:r>
      <w:hyperlink w:anchor="rgyxm1mwwcjf">
        <w:r w:rsidDel="00000000" w:rsidR="00000000" w:rsidRPr="00000000">
          <w:rPr>
            <w:rtl w:val="0"/>
          </w:rPr>
          <w:t xml:space="preserve">Stupp</w:t>
        </w:r>
      </w:hyperlink>
      <w:r w:rsidDel="00000000" w:rsidR="00000000" w:rsidRPr="00000000">
        <w:rPr>
          <w:rtl w:val="0"/>
        </w:rPr>
        <w:t xml:space="preserve">]). Check labs q2w. Neutropenia.</w:t>
      </w:r>
    </w:p>
    <w:p w:rsidR="00000000" w:rsidDel="00000000" w:rsidP="00000000" w:rsidRDefault="00000000" w:rsidRPr="00000000" w14:paraId="00000159">
      <w:pPr>
        <w:numPr>
          <w:ilvl w:val="1"/>
          <w:numId w:val="18"/>
        </w:numPr>
        <w:ind w:left="1440" w:hanging="360"/>
      </w:pPr>
      <w:r w:rsidDel="00000000" w:rsidR="00000000" w:rsidRPr="00000000">
        <w:rPr>
          <w:rtl w:val="0"/>
        </w:rPr>
        <w:t xml:space="preserve">Use Bactrim for PCP ppx.</w:t>
      </w:r>
    </w:p>
    <w:p w:rsidR="00000000" w:rsidDel="00000000" w:rsidP="00000000" w:rsidRDefault="00000000" w:rsidRPr="00000000" w14:paraId="0000015A">
      <w:pPr>
        <w:numPr>
          <w:ilvl w:val="1"/>
          <w:numId w:val="18"/>
        </w:numPr>
        <w:ind w:left="1440" w:hanging="360"/>
      </w:pPr>
      <w:r w:rsidDel="00000000" w:rsidR="00000000" w:rsidRPr="00000000">
        <w:rPr>
          <w:rtl w:val="0"/>
        </w:rPr>
        <w:t xml:space="preserve">Alternatively, two pentamidine inhalation treatments during RT course.</w:t>
      </w:r>
    </w:p>
    <w:p w:rsidR="00000000" w:rsidDel="00000000" w:rsidP="00000000" w:rsidRDefault="00000000" w:rsidRPr="00000000" w14:paraId="0000015B">
      <w:pPr>
        <w:numPr>
          <w:ilvl w:val="0"/>
          <w:numId w:val="18"/>
        </w:numPr>
        <w:ind w:left="720" w:hanging="360"/>
      </w:pPr>
      <w:r w:rsidDel="00000000" w:rsidR="00000000" w:rsidRPr="00000000">
        <w:rPr>
          <w:rtl w:val="0"/>
        </w:rPr>
        <w:t xml:space="preserve">Bevacizumab: bowel perforation, wound dehiscence, renal failure, DVT, GI bleed.</w:t>
      </w:r>
    </w:p>
    <w:p w:rsidR="00000000" w:rsidDel="00000000" w:rsidP="00000000" w:rsidRDefault="00000000" w:rsidRPr="00000000" w14:paraId="0000015C">
      <w:pPr>
        <w:numPr>
          <w:ilvl w:val="0"/>
          <w:numId w:val="18"/>
        </w:numPr>
        <w:ind w:left="720" w:hanging="360"/>
      </w:pPr>
      <w:r w:rsidDel="00000000" w:rsidR="00000000" w:rsidRPr="00000000">
        <w:rPr>
          <w:rtl w:val="0"/>
        </w:rPr>
        <w:t xml:space="preserve">Somnolence syndrome is believed to be caused by demyelination.</w:t>
      </w:r>
    </w:p>
    <w:p w:rsidR="00000000" w:rsidDel="00000000" w:rsidP="00000000" w:rsidRDefault="00000000" w:rsidRPr="00000000" w14:paraId="0000015D">
      <w:pPr>
        <w:numPr>
          <w:ilvl w:val="0"/>
          <w:numId w:val="18"/>
        </w:numPr>
        <w:ind w:left="720" w:hanging="360"/>
      </w:pPr>
      <w:r w:rsidDel="00000000" w:rsidR="00000000" w:rsidRPr="00000000">
        <w:rPr>
          <w:b w:val="1"/>
          <w:rtl w:val="0"/>
        </w:rPr>
        <w:t xml:space="preserve">OARs in the brain and their dose-constraints in adults and children</w:t>
      </w:r>
      <w:r w:rsidDel="00000000" w:rsidR="00000000" w:rsidRPr="00000000">
        <w:rPr>
          <w:rtl w:val="0"/>
        </w:rPr>
        <w:t xml:space="preserve"> [</w:t>
      </w:r>
      <w:hyperlink r:id="rId84">
        <w:r w:rsidDel="00000000" w:rsidR="00000000" w:rsidRPr="00000000">
          <w:rPr>
            <w:rtl w:val="0"/>
          </w:rPr>
          <w:t xml:space="preserve">Scoccianti RTO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E">
      <w:pPr>
        <w:ind w:left="720" w:firstLine="0"/>
        <w:rPr/>
      </w:pPr>
      <w:r w:rsidDel="00000000" w:rsidR="00000000" w:rsidRPr="00000000">
        <w:rPr>
          <w:rtl w:val="0"/>
        </w:rPr>
        <w:t xml:space="preserve">See more in the [</w:t>
      </w:r>
      <w:hyperlink w:anchor="_ro7q08q24xbt">
        <w:r w:rsidDel="00000000" w:rsidR="00000000" w:rsidRPr="00000000">
          <w:rPr>
            <w:rtl w:val="0"/>
          </w:rPr>
          <w:t xml:space="preserve">Pituitary Toxicity</w:t>
        </w:r>
      </w:hyperlink>
      <w:r w:rsidDel="00000000" w:rsidR="00000000" w:rsidRPr="00000000">
        <w:rPr>
          <w:rtl w:val="0"/>
        </w:rPr>
        <w:t xml:space="preserve">] section.</w:t>
      </w:r>
    </w:p>
    <w:p w:rsidR="00000000" w:rsidDel="00000000" w:rsidP="00000000" w:rsidRDefault="00000000" w:rsidRPr="00000000" w14:paraId="0000015F">
      <w:pPr>
        <w:numPr>
          <w:ilvl w:val="1"/>
          <w:numId w:val="18"/>
        </w:numPr>
        <w:ind w:left="1440" w:right="420" w:hanging="360"/>
      </w:pPr>
      <w:r w:rsidDel="00000000" w:rsidR="00000000" w:rsidRPr="00000000">
        <w:rPr>
          <w:rtl w:val="0"/>
        </w:rPr>
        <w:t xml:space="preserve">Supplement: Optic chiasm on axials (S1) and sagittal/coronal (S2); cochlea (S3); hippocampus (S4); orbit (S5).</w:t>
      </w:r>
    </w:p>
    <w:p w:rsidR="00000000" w:rsidDel="00000000" w:rsidP="00000000" w:rsidRDefault="00000000" w:rsidRPr="00000000" w14:paraId="00000160">
      <w:pPr>
        <w:numPr>
          <w:ilvl w:val="0"/>
          <w:numId w:val="18"/>
        </w:numPr>
        <w:ind w:left="720" w:hanging="360"/>
      </w:pPr>
      <w:r w:rsidDel="00000000" w:rsidR="00000000" w:rsidRPr="00000000">
        <w:rPr>
          <w:b w:val="1"/>
          <w:rtl w:val="0"/>
        </w:rPr>
        <w:t xml:space="preserve">Necrosis</w:t>
      </w:r>
      <w:r w:rsidDel="00000000" w:rsidR="00000000" w:rsidRPr="00000000">
        <w:rPr>
          <w:rtl w:val="0"/>
        </w:rPr>
        <w:t xml:space="preserve">: See [</w:t>
      </w:r>
      <w:hyperlink r:id="rId85">
        <w:r w:rsidDel="00000000" w:rsidR="00000000" w:rsidRPr="00000000">
          <w:rPr>
            <w:rtl w:val="0"/>
          </w:rPr>
          <w:t xml:space="preserve">Zaorsky</w:t>
        </w:r>
      </w:hyperlink>
      <w:r w:rsidDel="00000000" w:rsidR="00000000" w:rsidRPr="00000000">
        <w:rPr>
          <w:rtl w:val="0"/>
        </w:rPr>
        <w:t xml:space="preserve">] tweet on pseudoprogression vs. radiation necrosis. </w:t>
      </w:r>
    </w:p>
    <w:p w:rsidR="00000000" w:rsidDel="00000000" w:rsidP="00000000" w:rsidRDefault="00000000" w:rsidRPr="00000000" w14:paraId="00000161">
      <w:pPr>
        <w:numPr>
          <w:ilvl w:val="1"/>
          <w:numId w:val="18"/>
        </w:numPr>
        <w:ind w:left="1440" w:hanging="360"/>
      </w:pPr>
      <w:r w:rsidDel="00000000" w:rsidR="00000000" w:rsidRPr="00000000">
        <w:rPr>
          <w:rtl w:val="0"/>
        </w:rPr>
        <w:t xml:space="preserve">Typically does not extend to the cortex!</w:t>
      </w:r>
    </w:p>
    <w:p w:rsidR="00000000" w:rsidDel="00000000" w:rsidP="00000000" w:rsidRDefault="00000000" w:rsidRPr="00000000" w14:paraId="00000162">
      <w:pPr>
        <w:numPr>
          <w:ilvl w:val="1"/>
          <w:numId w:val="18"/>
        </w:numPr>
        <w:ind w:left="1440" w:hanging="360"/>
      </w:pPr>
      <w:r w:rsidDel="00000000" w:rsidR="00000000" w:rsidRPr="00000000">
        <w:rPr>
          <w:rtl w:val="0"/>
        </w:rPr>
        <w:t xml:space="preserve">Differs from true progression in that less perfusion is present.</w:t>
      </w:r>
    </w:p>
    <w:p w:rsidR="00000000" w:rsidDel="00000000" w:rsidP="00000000" w:rsidRDefault="00000000" w:rsidRPr="00000000" w14:paraId="00000163">
      <w:pPr>
        <w:numPr>
          <w:ilvl w:val="1"/>
          <w:numId w:val="18"/>
        </w:numPr>
        <w:ind w:left="1440" w:hanging="360"/>
      </w:pPr>
      <w:r w:rsidDel="00000000" w:rsidR="00000000" w:rsidRPr="00000000">
        <w:rPr>
          <w:rtl w:val="0"/>
        </w:rPr>
        <w:t xml:space="preserve">Radionecrosis: Central hypodensity, ring enhancement, edema, and low PET avidity if &gt; 6 mo post RT.</w:t>
      </w:r>
    </w:p>
    <w:p w:rsidR="00000000" w:rsidDel="00000000" w:rsidP="00000000" w:rsidRDefault="00000000" w:rsidRPr="00000000" w14:paraId="00000164">
      <w:pPr>
        <w:numPr>
          <w:ilvl w:val="2"/>
          <w:numId w:val="18"/>
        </w:numPr>
        <w:ind w:left="2160" w:hanging="360"/>
      </w:pPr>
      <w:r w:rsidDel="00000000" w:rsidR="00000000" w:rsidRPr="00000000">
        <w:rPr>
          <w:rtl w:val="0"/>
        </w:rPr>
        <w:t xml:space="preserve">Choline in tumors. Necrotic tissue has lactate. </w:t>
      </w:r>
    </w:p>
    <w:p w:rsidR="00000000" w:rsidDel="00000000" w:rsidP="00000000" w:rsidRDefault="00000000" w:rsidRPr="00000000" w14:paraId="00000165">
      <w:pPr>
        <w:numPr>
          <w:ilvl w:val="1"/>
          <w:numId w:val="18"/>
        </w:numPr>
        <w:ind w:left="1440" w:hanging="360"/>
      </w:pPr>
      <w:r w:rsidDel="00000000" w:rsidR="00000000" w:rsidRPr="00000000">
        <w:rPr>
          <w:rtl w:val="0"/>
        </w:rPr>
        <w:t xml:space="preserve">Differences in fractionation</w:t>
      </w:r>
    </w:p>
    <w:p w:rsidR="00000000" w:rsidDel="00000000" w:rsidP="00000000" w:rsidRDefault="00000000" w:rsidRPr="00000000" w14:paraId="00000166">
      <w:pPr>
        <w:numPr>
          <w:ilvl w:val="2"/>
          <w:numId w:val="18"/>
        </w:numPr>
        <w:ind w:left="2160" w:hanging="360"/>
      </w:pPr>
      <w:r w:rsidDel="00000000" w:rsidR="00000000" w:rsidRPr="00000000">
        <w:rPr>
          <w:rtl w:val="0"/>
        </w:rPr>
        <w:t xml:space="preserve">BID RT has a steep toxicity curve when BED3 &gt; 80Gy.</w:t>
      </w:r>
    </w:p>
    <w:p w:rsidR="00000000" w:rsidDel="00000000" w:rsidP="00000000" w:rsidRDefault="00000000" w:rsidRPr="00000000" w14:paraId="00000167">
      <w:pPr>
        <w:numPr>
          <w:ilvl w:val="2"/>
          <w:numId w:val="18"/>
        </w:numPr>
        <w:ind w:left="2160" w:hanging="360"/>
      </w:pPr>
      <w:r w:rsidDel="00000000" w:rsidR="00000000" w:rsidRPr="00000000">
        <w:rPr>
          <w:rtl w:val="0"/>
        </w:rPr>
        <w:t xml:space="preserve">&gt;2.5 Gy/fx, incidence and severity of toxicity is unpredictable.</w:t>
      </w:r>
    </w:p>
    <w:p w:rsidR="00000000" w:rsidDel="00000000" w:rsidP="00000000" w:rsidRDefault="00000000" w:rsidRPr="00000000" w14:paraId="00000168">
      <w:pPr>
        <w:numPr>
          <w:ilvl w:val="2"/>
          <w:numId w:val="18"/>
        </w:numPr>
        <w:ind w:left="2160" w:hanging="360"/>
      </w:pPr>
      <w:r w:rsidDel="00000000" w:rsidR="00000000" w:rsidRPr="00000000">
        <w:rPr>
          <w:rtl w:val="0"/>
        </w:rPr>
        <w:t xml:space="preserve">For fractionated RT with fraction size of &lt; 2.5 Gy:</w:t>
      </w:r>
    </w:p>
    <w:p w:rsidR="00000000" w:rsidDel="00000000" w:rsidP="00000000" w:rsidRDefault="00000000" w:rsidRPr="00000000" w14:paraId="00000169">
      <w:pPr>
        <w:numPr>
          <w:ilvl w:val="3"/>
          <w:numId w:val="18"/>
        </w:numPr>
        <w:ind w:left="2880" w:hanging="360"/>
      </w:pPr>
      <w:r w:rsidDel="00000000" w:rsidR="00000000" w:rsidRPr="00000000">
        <w:rPr>
          <w:b w:val="1"/>
          <w:rtl w:val="0"/>
        </w:rPr>
        <w:t xml:space="preserve">Incidence of radiation necrosis &lt; 3% for &lt; 60 Gy</w:t>
      </w:r>
      <w:r w:rsidDel="00000000" w:rsidR="00000000" w:rsidRPr="00000000">
        <w:rPr>
          <w:rtl w:val="0"/>
        </w:rPr>
        <w:t xml:space="preserve">.</w:t>
      </w:r>
      <w:hyperlink r:id="rId86">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16A">
      <w:pPr>
        <w:numPr>
          <w:ilvl w:val="3"/>
          <w:numId w:val="18"/>
        </w:numPr>
        <w:ind w:left="2880" w:hanging="360"/>
      </w:pPr>
      <w:r w:rsidDel="00000000" w:rsidR="00000000" w:rsidRPr="00000000">
        <w:rPr>
          <w:rtl w:val="0"/>
        </w:rPr>
        <w:t xml:space="preserve">5% at BED</w:t>
      </w:r>
      <w:r w:rsidDel="00000000" w:rsidR="00000000" w:rsidRPr="00000000">
        <w:rPr>
          <w:vertAlign w:val="subscript"/>
          <w:rtl w:val="0"/>
        </w:rPr>
        <w:t xml:space="preserve">3</w:t>
      </w:r>
      <w:r w:rsidDel="00000000" w:rsidR="00000000" w:rsidRPr="00000000">
        <w:rPr>
          <w:rtl w:val="0"/>
        </w:rPr>
        <w:t xml:space="preserve">= 120 Gy (range 100-140): 72/36. </w:t>
      </w:r>
      <w:hyperlink r:id="rId87">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16B">
      <w:pPr>
        <w:numPr>
          <w:ilvl w:val="3"/>
          <w:numId w:val="18"/>
        </w:numPr>
        <w:ind w:left="2880" w:hanging="360"/>
      </w:pPr>
      <w:r w:rsidDel="00000000" w:rsidR="00000000" w:rsidRPr="00000000">
        <w:rPr>
          <w:rtl w:val="0"/>
        </w:rPr>
        <w:t xml:space="preserve">10% at BED</w:t>
      </w:r>
      <w:r w:rsidDel="00000000" w:rsidR="00000000" w:rsidRPr="00000000">
        <w:rPr>
          <w:vertAlign w:val="subscript"/>
          <w:rtl w:val="0"/>
        </w:rPr>
        <w:t xml:space="preserve">3</w:t>
      </w:r>
      <w:r w:rsidDel="00000000" w:rsidR="00000000" w:rsidRPr="00000000">
        <w:rPr>
          <w:rtl w:val="0"/>
        </w:rPr>
        <w:t xml:space="preserve">= 150 Gy (range 140-170): 90/45. </w:t>
      </w:r>
      <w:hyperlink r:id="rId88">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16C">
      <w:pPr>
        <w:numPr>
          <w:ilvl w:val="1"/>
          <w:numId w:val="18"/>
        </w:numPr>
        <w:ind w:left="1440" w:hanging="360"/>
      </w:pPr>
      <w:r w:rsidDel="00000000" w:rsidR="00000000" w:rsidRPr="00000000">
        <w:rPr>
          <w:rtl w:val="0"/>
        </w:rPr>
        <w:t xml:space="preserve">Emami: TD</w:t>
      </w:r>
      <w:r w:rsidDel="00000000" w:rsidR="00000000" w:rsidRPr="00000000">
        <w:rPr>
          <w:vertAlign w:val="subscript"/>
          <w:rtl w:val="0"/>
        </w:rPr>
        <w:t xml:space="preserve">5/5</w:t>
      </w:r>
      <w:r w:rsidDel="00000000" w:rsidR="00000000" w:rsidRPr="00000000">
        <w:rPr>
          <w:rtl w:val="0"/>
        </w:rPr>
        <w:t xml:space="preserve"> radionecrosis = 60/30 to ⅓ </w:t>
      </w:r>
      <w:r w:rsidDel="00000000" w:rsidR="00000000" w:rsidRPr="00000000">
        <w:rPr>
          <w:rtl w:val="0"/>
        </w:rPr>
        <w:t xml:space="preserve">of brain</w:t>
      </w:r>
      <w:r w:rsidDel="00000000" w:rsidR="00000000" w:rsidRPr="00000000">
        <w:rPr>
          <w:rtl w:val="0"/>
        </w:rPr>
        <w:t xml:space="preserve">.</w:t>
      </w:r>
    </w:p>
    <w:p w:rsidR="00000000" w:rsidDel="00000000" w:rsidP="00000000" w:rsidRDefault="00000000" w:rsidRPr="00000000" w14:paraId="0000016D">
      <w:pPr>
        <w:numPr>
          <w:ilvl w:val="1"/>
          <w:numId w:val="18"/>
        </w:numPr>
        <w:ind w:left="1440" w:hanging="360"/>
      </w:pPr>
      <w:r w:rsidDel="00000000" w:rsidR="00000000" w:rsidRPr="00000000">
        <w:rPr>
          <w:rtl w:val="0"/>
        </w:rPr>
        <w:t xml:space="preserve">Radiation induced brain tissue necrosis was found to occur NTDcumulative &gt;100 Gy.</w:t>
      </w:r>
    </w:p>
    <w:p w:rsidR="00000000" w:rsidDel="00000000" w:rsidP="00000000" w:rsidRDefault="00000000" w:rsidRPr="00000000" w14:paraId="0000016E">
      <w:pPr>
        <w:numPr>
          <w:ilvl w:val="1"/>
          <w:numId w:val="18"/>
        </w:numPr>
        <w:ind w:left="1440" w:hanging="360"/>
      </w:pPr>
      <w:r w:rsidDel="00000000" w:rsidR="00000000" w:rsidRPr="00000000">
        <w:rPr>
          <w:rtl w:val="0"/>
        </w:rPr>
        <w:t xml:space="preserve">3 dose levels related to particular mechanistic features important to cognition [</w:t>
      </w:r>
      <w:hyperlink r:id="rId89">
        <w:r w:rsidDel="00000000" w:rsidR="00000000" w:rsidRPr="00000000">
          <w:rPr>
            <w:rtl w:val="0"/>
          </w:rPr>
          <w:t xml:space="preserve">Peiffer Neuro '13</w:t>
        </w:r>
      </w:hyperlink>
      <w:r w:rsidDel="00000000" w:rsidR="00000000" w:rsidRPr="00000000">
        <w:rPr>
          <w:rtl w:val="0"/>
        </w:rPr>
        <w:t xml:space="preserve">]:</w:t>
      </w:r>
    </w:p>
    <w:p w:rsidR="00000000" w:rsidDel="00000000" w:rsidP="00000000" w:rsidRDefault="00000000" w:rsidRPr="00000000" w14:paraId="0000016F">
      <w:pPr>
        <w:numPr>
          <w:ilvl w:val="2"/>
          <w:numId w:val="18"/>
        </w:numPr>
        <w:ind w:left="2160" w:hanging="360"/>
      </w:pPr>
      <w:r w:rsidDel="00000000" w:rsidR="00000000" w:rsidRPr="00000000">
        <w:rPr>
          <w:rtl w:val="0"/>
        </w:rPr>
        <w:t xml:space="preserve">57 pts who rec'd conventional partial brain RT to 60 Gy.</w:t>
      </w:r>
    </w:p>
    <w:p w:rsidR="00000000" w:rsidDel="00000000" w:rsidP="00000000" w:rsidRDefault="00000000" w:rsidRPr="00000000" w14:paraId="00000170">
      <w:pPr>
        <w:numPr>
          <w:ilvl w:val="2"/>
          <w:numId w:val="18"/>
        </w:numPr>
        <w:ind w:left="2160" w:hanging="360"/>
      </w:pPr>
      <w:r w:rsidDel="00000000" w:rsidR="00000000" w:rsidRPr="00000000">
        <w:rPr>
          <w:rFonts w:ascii="Cardo" w:cs="Cardo" w:eastAsia="Cardo" w:hAnsi="Cardo"/>
          <w:rtl w:val="0"/>
        </w:rPr>
        <w:t xml:space="preserve">10 Gy→ NSC reduction (Hippocampus); 40 Gy→ prominent white matter dz; 60 Gy→ necrosis.</w:t>
      </w:r>
    </w:p>
    <w:p w:rsidR="00000000" w:rsidDel="00000000" w:rsidP="00000000" w:rsidRDefault="00000000" w:rsidRPr="00000000" w14:paraId="00000171">
      <w:pPr>
        <w:numPr>
          <w:ilvl w:val="3"/>
          <w:numId w:val="18"/>
        </w:numPr>
        <w:ind w:left="2880" w:hanging="360"/>
        <w:rPr>
          <w:i w:val="1"/>
        </w:rPr>
      </w:pPr>
      <w:r w:rsidDel="00000000" w:rsidR="00000000" w:rsidRPr="00000000">
        <w:rPr>
          <w:i w:val="1"/>
          <w:rtl w:val="0"/>
        </w:rPr>
        <w:t xml:space="preserve">Think: Hippo + 5mm 100% &lt; 9 Gy (10), Dmax &lt; 16 Gy (17) on 09-33 (HA-WBRT).</w:t>
      </w:r>
      <w:r w:rsidDel="00000000" w:rsidR="00000000" w:rsidRPr="00000000">
        <w:rPr>
          <w:rtl w:val="0"/>
        </w:rPr>
      </w:r>
    </w:p>
    <w:p w:rsidR="00000000" w:rsidDel="00000000" w:rsidP="00000000" w:rsidRDefault="00000000" w:rsidRPr="00000000" w14:paraId="00000172">
      <w:pPr>
        <w:numPr>
          <w:ilvl w:val="0"/>
          <w:numId w:val="18"/>
        </w:numPr>
        <w:ind w:left="720" w:hanging="360"/>
      </w:pPr>
      <w:r w:rsidDel="00000000" w:rsidR="00000000" w:rsidRPr="00000000">
        <w:rPr>
          <w:rtl w:val="0"/>
        </w:rPr>
        <w:t xml:space="preserve">Cataracts occur in ~33% of patients after 2.5-6.5 Gy with 8y latent period.</w:t>
      </w:r>
    </w:p>
    <w:p w:rsidR="00000000" w:rsidDel="00000000" w:rsidP="00000000" w:rsidRDefault="00000000" w:rsidRPr="00000000" w14:paraId="00000173">
      <w:pPr>
        <w:numPr>
          <w:ilvl w:val="0"/>
          <w:numId w:val="18"/>
        </w:numPr>
        <w:ind w:left="720" w:hanging="360"/>
      </w:pPr>
      <w:r w:rsidDel="00000000" w:rsidR="00000000" w:rsidRPr="00000000">
        <w:rPr>
          <w:rtl w:val="0"/>
        </w:rPr>
        <w:t xml:space="preserve">Cataracts occur in ~66% of patients after 6.5-11.5 Gy with 4y latent period.</w:t>
      </w:r>
    </w:p>
    <w:p w:rsidR="00000000" w:rsidDel="00000000" w:rsidP="00000000" w:rsidRDefault="00000000" w:rsidRPr="00000000" w14:paraId="00000174">
      <w:pPr>
        <w:numPr>
          <w:ilvl w:val="1"/>
          <w:numId w:val="18"/>
        </w:numPr>
        <w:ind w:left="1440" w:hanging="360"/>
      </w:pPr>
      <w:r w:rsidDel="00000000" w:rsidR="00000000" w:rsidRPr="00000000">
        <w:rPr>
          <w:rtl w:val="0"/>
        </w:rPr>
        <w:t xml:space="preserve">Lens opacification at doses &gt;13-16 Gy.</w:t>
      </w:r>
    </w:p>
    <w:p w:rsidR="00000000" w:rsidDel="00000000" w:rsidP="00000000" w:rsidRDefault="00000000" w:rsidRPr="00000000" w14:paraId="00000175">
      <w:pPr>
        <w:numPr>
          <w:ilvl w:val="1"/>
          <w:numId w:val="18"/>
        </w:numPr>
        <w:ind w:left="1440" w:hanging="360"/>
      </w:pPr>
      <w:r w:rsidDel="00000000" w:rsidR="00000000" w:rsidRPr="00000000">
        <w:rPr>
          <w:rtl w:val="0"/>
        </w:rPr>
        <w:t xml:space="preserve">2 Gy/single fraction firm cutoff. Fractionation: &lt; 4 Gy no cataracts, &gt; 10 Gy 100% cataracts.</w:t>
      </w:r>
    </w:p>
    <w:p w:rsidR="00000000" w:rsidDel="00000000" w:rsidP="00000000" w:rsidRDefault="00000000" w:rsidRPr="00000000" w14:paraId="00000176">
      <w:pPr>
        <w:numPr>
          <w:ilvl w:val="1"/>
          <w:numId w:val="18"/>
        </w:numPr>
        <w:ind w:left="1440" w:hanging="360"/>
      </w:pPr>
      <w:r w:rsidDel="00000000" w:rsidR="00000000" w:rsidRPr="00000000">
        <w:rPr>
          <w:rtl w:val="0"/>
        </w:rPr>
        <w:t xml:space="preserve">Cataracts are the classical deterministic (threshold) effect. </w:t>
      </w:r>
    </w:p>
    <w:p w:rsidR="00000000" w:rsidDel="00000000" w:rsidP="00000000" w:rsidRDefault="00000000" w:rsidRPr="00000000" w14:paraId="00000177">
      <w:pPr>
        <w:numPr>
          <w:ilvl w:val="1"/>
          <w:numId w:val="18"/>
        </w:numPr>
        <w:ind w:left="1440" w:hanging="360"/>
      </w:pPr>
      <w:r w:rsidDel="00000000" w:rsidR="00000000" w:rsidRPr="00000000">
        <w:rPr>
          <w:rtl w:val="0"/>
        </w:rPr>
        <w:t xml:space="preserve">Stochastic effects have severity independent of dose (e.g. development of SMNs).</w:t>
      </w:r>
    </w:p>
    <w:p w:rsidR="00000000" w:rsidDel="00000000" w:rsidP="00000000" w:rsidRDefault="00000000" w:rsidRPr="00000000" w14:paraId="00000178">
      <w:pPr>
        <w:numPr>
          <w:ilvl w:val="0"/>
          <w:numId w:val="18"/>
        </w:numPr>
        <w:ind w:left="720" w:hanging="360"/>
      </w:pPr>
      <w:r w:rsidDel="00000000" w:rsidR="00000000" w:rsidRPr="00000000">
        <w:rPr>
          <w:rtl w:val="0"/>
        </w:rPr>
        <w:t xml:space="preserve">Eyelashes: Loss at &gt;20 Gy conventional fractionation.</w:t>
      </w:r>
    </w:p>
    <w:p w:rsidR="00000000" w:rsidDel="00000000" w:rsidP="00000000" w:rsidRDefault="00000000" w:rsidRPr="00000000" w14:paraId="00000179">
      <w:pPr>
        <w:numPr>
          <w:ilvl w:val="0"/>
          <w:numId w:val="18"/>
        </w:numPr>
        <w:ind w:left="720" w:hanging="360"/>
      </w:pPr>
      <w:r w:rsidDel="00000000" w:rsidR="00000000" w:rsidRPr="00000000">
        <w:rPr>
          <w:rtl w:val="0"/>
        </w:rPr>
        <w:t xml:space="preserve">Optic neuropathy rates</w:t>
      </w:r>
    </w:p>
    <w:p w:rsidR="00000000" w:rsidDel="00000000" w:rsidP="00000000" w:rsidRDefault="00000000" w:rsidRPr="00000000" w14:paraId="0000017A">
      <w:pPr>
        <w:numPr>
          <w:ilvl w:val="1"/>
          <w:numId w:val="18"/>
        </w:numPr>
        <w:ind w:left="1440" w:hanging="360"/>
      </w:pPr>
      <w:r w:rsidDel="00000000" w:rsidR="00000000" w:rsidRPr="00000000">
        <w:rPr>
          <w:rtl w:val="0"/>
        </w:rPr>
        <w:t xml:space="preserve">55 Gy &lt; 3%.</w:t>
      </w:r>
    </w:p>
    <w:p w:rsidR="00000000" w:rsidDel="00000000" w:rsidP="00000000" w:rsidRDefault="00000000" w:rsidRPr="00000000" w14:paraId="0000017B">
      <w:pPr>
        <w:numPr>
          <w:ilvl w:val="1"/>
          <w:numId w:val="18"/>
        </w:numPr>
        <w:ind w:left="1440" w:hanging="360"/>
      </w:pPr>
      <w:r w:rsidDel="00000000" w:rsidR="00000000" w:rsidRPr="00000000">
        <w:rPr>
          <w:rtl w:val="0"/>
        </w:rPr>
        <w:t xml:space="preserve">60 Gy &lt; 7%. </w:t>
      </w:r>
    </w:p>
    <w:p w:rsidR="00000000" w:rsidDel="00000000" w:rsidP="00000000" w:rsidRDefault="00000000" w:rsidRPr="00000000" w14:paraId="0000017C">
      <w:pPr>
        <w:numPr>
          <w:ilvl w:val="1"/>
          <w:numId w:val="18"/>
        </w:numPr>
        <w:ind w:left="1440" w:hanging="360"/>
      </w:pPr>
      <w:r w:rsidDel="00000000" w:rsidR="00000000" w:rsidRPr="00000000">
        <w:rPr>
          <w:rtl w:val="0"/>
        </w:rPr>
        <w:t xml:space="preserve">60+ Gy 7-20%.</w:t>
      </w:r>
    </w:p>
    <w:p w:rsidR="00000000" w:rsidDel="00000000" w:rsidP="00000000" w:rsidRDefault="00000000" w:rsidRPr="00000000" w14:paraId="0000017D">
      <w:pPr>
        <w:numPr>
          <w:ilvl w:val="1"/>
          <w:numId w:val="18"/>
        </w:numPr>
        <w:ind w:left="1440" w:hanging="360"/>
      </w:pPr>
      <w:r w:rsidDel="00000000" w:rsidR="00000000" w:rsidRPr="00000000">
        <w:rPr>
          <w:rtl w:val="0"/>
        </w:rPr>
        <w:t xml:space="preserve">SRS: Very low &lt; 8 Gy, 12 Gy &lt; 10%, &gt; 10% for 12-15 Gy </w:t>
      </w:r>
      <w:hyperlink r:id="rId90">
        <w:r w:rsidDel="00000000" w:rsidR="00000000" w:rsidRPr="00000000">
          <w:rPr>
            <w:rtl w:val="0"/>
          </w:rPr>
          <w:t xml:space="preserve">[Mayo IJROBP '10</w:t>
        </w:r>
      </w:hyperlink>
      <w:r w:rsidDel="00000000" w:rsidR="00000000" w:rsidRPr="00000000">
        <w:rPr>
          <w:rtl w:val="0"/>
        </w:rPr>
        <w:t xml:space="preserve">, </w:t>
      </w:r>
      <w:hyperlink r:id="rId91">
        <w:r w:rsidDel="00000000" w:rsidR="00000000" w:rsidRPr="00000000">
          <w:rPr>
            <w:rtl w:val="0"/>
          </w:rPr>
          <w:t xml:space="preserve">Pollock NS '14</w:t>
        </w:r>
      </w:hyperlink>
      <w:r w:rsidDel="00000000" w:rsidR="00000000" w:rsidRPr="00000000">
        <w:rPr>
          <w:rtl w:val="0"/>
        </w:rPr>
        <w:t xml:space="preserve">]</w:t>
      </w:r>
    </w:p>
    <w:p w:rsidR="00000000" w:rsidDel="00000000" w:rsidP="00000000" w:rsidRDefault="00000000" w:rsidRPr="00000000" w14:paraId="0000017E">
      <w:pPr>
        <w:numPr>
          <w:ilvl w:val="0"/>
          <w:numId w:val="18"/>
        </w:numPr>
        <w:ind w:left="720" w:hanging="360"/>
      </w:pPr>
      <w:r w:rsidDel="00000000" w:rsidR="00000000" w:rsidRPr="00000000">
        <w:rPr>
          <w:rtl w:val="0"/>
        </w:rPr>
        <w:t xml:space="preserve">There is a sharp increase in ocular side effects above 60 Gy, including conjunctivitis, late keratitis, late retinopathy, etc. </w:t>
      </w:r>
    </w:p>
    <w:p w:rsidR="00000000" w:rsidDel="00000000" w:rsidP="00000000" w:rsidRDefault="00000000" w:rsidRPr="00000000" w14:paraId="0000017F">
      <w:pPr>
        <w:numPr>
          <w:ilvl w:val="0"/>
          <w:numId w:val="18"/>
        </w:numPr>
        <w:ind w:left="720" w:hanging="360"/>
      </w:pPr>
      <w:r w:rsidDel="00000000" w:rsidR="00000000" w:rsidRPr="00000000">
        <w:rPr>
          <w:rtl w:val="0"/>
        </w:rPr>
        <w:t xml:space="preserve">Xerophthalmia: From RT to lacrimal/meibomian glands. </w:t>
      </w:r>
    </w:p>
    <w:p w:rsidR="00000000" w:rsidDel="00000000" w:rsidP="00000000" w:rsidRDefault="00000000" w:rsidRPr="00000000" w14:paraId="00000180">
      <w:pPr>
        <w:numPr>
          <w:ilvl w:val="1"/>
          <w:numId w:val="18"/>
        </w:numPr>
        <w:ind w:left="1440" w:hanging="360"/>
      </w:pPr>
      <w:r w:rsidDel="00000000" w:rsidR="00000000" w:rsidRPr="00000000">
        <w:rPr>
          <w:rtl w:val="0"/>
        </w:rPr>
        <w:t xml:space="preserve">TD 5/5 35 Gy. TD 50/5 50 Gy (sharp increase higher than 50 Gy), permanent &gt; 60 Gy mean.</w:t>
      </w:r>
    </w:p>
    <w:p w:rsidR="00000000" w:rsidDel="00000000" w:rsidP="00000000" w:rsidRDefault="00000000" w:rsidRPr="00000000" w14:paraId="00000181">
      <w:pPr>
        <w:numPr>
          <w:ilvl w:val="2"/>
          <w:numId w:val="18"/>
        </w:numPr>
        <w:ind w:left="2160" w:hanging="360"/>
      </w:pPr>
      <w:r w:rsidDel="00000000" w:rsidR="00000000" w:rsidRPr="00000000">
        <w:rPr>
          <w:rtl w:val="0"/>
        </w:rPr>
        <w:t xml:space="preserve">Dmax 30 Gy recommended [</w:t>
      </w:r>
      <w:hyperlink r:id="rId92">
        <w:r w:rsidDel="00000000" w:rsidR="00000000" w:rsidRPr="00000000">
          <w:rPr>
            <w:rtl w:val="0"/>
          </w:rPr>
          <w:t xml:space="preserve">Batth Br J Rad '13</w:t>
        </w:r>
      </w:hyperlink>
      <w:r w:rsidDel="00000000" w:rsidR="00000000" w:rsidRPr="00000000">
        <w:rPr>
          <w:rtl w:val="0"/>
        </w:rPr>
        <w:t xml:space="preserve">]. </w:t>
      </w:r>
      <w:r w:rsidDel="00000000" w:rsidR="00000000" w:rsidRPr="00000000">
        <w:rPr>
          <w:i w:val="1"/>
          <w:rtl w:val="0"/>
        </w:rPr>
        <w:t xml:space="preserve">Mean dose is more important, as is parallel structure.</w:t>
      </w:r>
    </w:p>
    <w:p w:rsidR="00000000" w:rsidDel="00000000" w:rsidP="00000000" w:rsidRDefault="00000000" w:rsidRPr="00000000" w14:paraId="00000182">
      <w:pPr>
        <w:numPr>
          <w:ilvl w:val="1"/>
          <w:numId w:val="18"/>
        </w:numPr>
        <w:ind w:left="1440" w:hanging="360"/>
      </w:pPr>
      <w:r w:rsidDel="00000000" w:rsidR="00000000" w:rsidRPr="00000000">
        <w:rPr>
          <w:rFonts w:ascii="Cardo" w:cs="Cardo" w:eastAsia="Cardo" w:hAnsi="Cardo"/>
          <w:rtl w:val="0"/>
        </w:rPr>
        <w:t xml:space="preserve">Severe DES leading to visual compromise for 35-40 / 45-50 / 60-65 Gy of 6→ 50→ 90% [</w:t>
      </w:r>
      <w:hyperlink r:id="rId93">
        <w:r w:rsidDel="00000000" w:rsidR="00000000" w:rsidRPr="00000000">
          <w:rPr>
            <w:rtl w:val="0"/>
          </w:rPr>
          <w:t xml:space="preserve">Bhandare IJROBP '12</w:t>
        </w:r>
      </w:hyperlink>
      <w:r w:rsidDel="00000000" w:rsidR="00000000" w:rsidRPr="00000000">
        <w:rPr>
          <w:rtl w:val="0"/>
        </w:rPr>
        <w:t xml:space="preserve">].</w:t>
      </w:r>
    </w:p>
    <w:p w:rsidR="00000000" w:rsidDel="00000000" w:rsidP="00000000" w:rsidRDefault="00000000" w:rsidRPr="00000000" w14:paraId="00000183">
      <w:pPr>
        <w:numPr>
          <w:ilvl w:val="2"/>
          <w:numId w:val="18"/>
        </w:numPr>
        <w:ind w:left="2160" w:hanging="360"/>
      </w:pPr>
      <w:r w:rsidDel="00000000" w:rsidR="00000000" w:rsidRPr="00000000">
        <w:rPr>
          <w:rFonts w:ascii="Cardo" w:cs="Cardo" w:eastAsia="Cardo" w:hAnsi="Cardo"/>
          <w:rtl w:val="0"/>
        </w:rPr>
        <w:t xml:space="preserve">Latency to DES for mean lacrimal dose 35 / 40 / 50+ Gy of 30→ 20→ 10 mo.</w:t>
      </w:r>
    </w:p>
    <w:p w:rsidR="00000000" w:rsidDel="00000000" w:rsidP="00000000" w:rsidRDefault="00000000" w:rsidRPr="00000000" w14:paraId="00000184">
      <w:pPr>
        <w:numPr>
          <w:ilvl w:val="2"/>
          <w:numId w:val="18"/>
        </w:numPr>
        <w:ind w:left="2160" w:hanging="360"/>
      </w:pPr>
      <w:r w:rsidDel="00000000" w:rsidR="00000000" w:rsidRPr="00000000">
        <w:rPr>
          <w:rFonts w:ascii="Gungsuh" w:cs="Gungsuh" w:eastAsia="Gungsuh" w:hAnsi="Gungsuh"/>
          <w:rtl w:val="0"/>
        </w:rPr>
        <w:t xml:space="preserve">Freedom from severe DES for &lt; 45 / 45-59.9 / ≥ 60 Gy mean of 93→ 29→ 3%.</w:t>
      </w:r>
    </w:p>
    <w:p w:rsidR="00000000" w:rsidDel="00000000" w:rsidP="00000000" w:rsidRDefault="00000000" w:rsidRPr="00000000" w14:paraId="00000185">
      <w:pPr>
        <w:numPr>
          <w:ilvl w:val="1"/>
          <w:numId w:val="18"/>
        </w:numPr>
        <w:ind w:left="1440" w:hanging="360"/>
      </w:pPr>
      <w:r w:rsidDel="00000000" w:rsidR="00000000" w:rsidRPr="00000000">
        <w:rPr>
          <w:rtl w:val="0"/>
        </w:rPr>
        <w:t xml:space="preserve">Acute G2+ in 33-50% after just 25 Gy (around ⅔ are transient), which is why TD 5/5 is 35 Gy.</w:t>
      </w:r>
      <w:r w:rsidDel="00000000" w:rsidR="00000000" w:rsidRPr="00000000">
        <w:rPr>
          <w:rtl w:val="0"/>
        </w:rPr>
      </w:r>
    </w:p>
    <w:p w:rsidR="00000000" w:rsidDel="00000000" w:rsidP="00000000" w:rsidRDefault="00000000" w:rsidRPr="00000000" w14:paraId="00000186">
      <w:pPr>
        <w:numPr>
          <w:ilvl w:val="0"/>
          <w:numId w:val="18"/>
        </w:numPr>
        <w:ind w:left="720" w:hanging="360"/>
      </w:pPr>
      <w:r w:rsidDel="00000000" w:rsidR="00000000" w:rsidRPr="00000000">
        <w:rPr>
          <w:rtl w:val="0"/>
        </w:rPr>
        <w:t xml:space="preserve">Chronic skin/eyelid changes &gt; 50 Gy.</w:t>
      </w:r>
    </w:p>
    <w:p w:rsidR="00000000" w:rsidDel="00000000" w:rsidP="00000000" w:rsidRDefault="00000000" w:rsidRPr="00000000" w14:paraId="00000187">
      <w:pPr>
        <w:numPr>
          <w:ilvl w:val="0"/>
          <w:numId w:val="18"/>
        </w:numPr>
        <w:ind w:left="720" w:hanging="360"/>
      </w:pPr>
      <w:r w:rsidDel="00000000" w:rsidR="00000000" w:rsidRPr="00000000">
        <w:rPr>
          <w:rtl w:val="0"/>
        </w:rPr>
        <w:t xml:space="preserve">Conjunctivitis: Acute &gt; 30 Gy, chronic &gt;50 Gy, permanent conjunctival scarring &gt; 60 Gy.</w:t>
      </w:r>
    </w:p>
    <w:p w:rsidR="00000000" w:rsidDel="00000000" w:rsidP="00000000" w:rsidRDefault="00000000" w:rsidRPr="00000000" w14:paraId="00000188">
      <w:pPr>
        <w:numPr>
          <w:ilvl w:val="0"/>
          <w:numId w:val="18"/>
        </w:numPr>
        <w:ind w:left="720" w:hanging="360"/>
      </w:pPr>
      <w:r w:rsidDel="00000000" w:rsidR="00000000" w:rsidRPr="00000000">
        <w:rPr>
          <w:rtl w:val="0"/>
        </w:rPr>
        <w:t xml:space="preserve">Corneal ulceration: &gt; 60 Gy, late conjunctival scarring &gt; 50 Gy.</w:t>
      </w:r>
    </w:p>
    <w:p w:rsidR="00000000" w:rsidDel="00000000" w:rsidP="00000000" w:rsidRDefault="00000000" w:rsidRPr="00000000" w14:paraId="00000189">
      <w:pPr>
        <w:numPr>
          <w:ilvl w:val="0"/>
          <w:numId w:val="18"/>
        </w:numPr>
        <w:ind w:left="720" w:hanging="360"/>
      </w:pPr>
      <w:r w:rsidDel="00000000" w:rsidR="00000000" w:rsidRPr="00000000">
        <w:rPr>
          <w:rtl w:val="0"/>
        </w:rPr>
        <w:t xml:space="preserve">Late iritis/keratitis: &gt; 70 Gy, mean latency 15 mo [</w:t>
      </w:r>
      <w:hyperlink r:id="rId94">
        <w:r w:rsidDel="00000000" w:rsidR="00000000" w:rsidRPr="00000000">
          <w:rPr>
            <w:rtl w:val="0"/>
          </w:rPr>
          <w:t xml:space="preserve">Kwok Ophthal '98</w:t>
        </w:r>
      </w:hyperlink>
      <w:r w:rsidDel="00000000" w:rsidR="00000000" w:rsidRPr="00000000">
        <w:rPr>
          <w:rtl w:val="0"/>
        </w:rPr>
        <w:t xml:space="preserve">]</w:t>
      </w:r>
    </w:p>
    <w:p w:rsidR="00000000" w:rsidDel="00000000" w:rsidP="00000000" w:rsidRDefault="00000000" w:rsidRPr="00000000" w14:paraId="0000018A">
      <w:pPr>
        <w:numPr>
          <w:ilvl w:val="1"/>
          <w:numId w:val="18"/>
        </w:numPr>
        <w:ind w:left="1440" w:hanging="360"/>
      </w:pPr>
      <w:r w:rsidDel="00000000" w:rsidR="00000000" w:rsidRPr="00000000">
        <w:rPr>
          <w:rtl w:val="0"/>
        </w:rPr>
        <w:t xml:space="preserve">No keratitis &lt; 59 Gy, 100% for &gt;70 Gy. Between 59 and 69 Gy, use a lacrimal shield.</w:t>
      </w:r>
    </w:p>
    <w:p w:rsidR="00000000" w:rsidDel="00000000" w:rsidP="00000000" w:rsidRDefault="00000000" w:rsidRPr="00000000" w14:paraId="0000018B">
      <w:pPr>
        <w:numPr>
          <w:ilvl w:val="0"/>
          <w:numId w:val="18"/>
        </w:numPr>
        <w:ind w:left="720" w:hanging="360"/>
      </w:pPr>
      <w:r w:rsidDel="00000000" w:rsidR="00000000" w:rsidRPr="00000000">
        <w:rPr>
          <w:rtl w:val="0"/>
        </w:rPr>
        <w:t xml:space="preserve">Late retinopathy: 0 at &lt; 24 Gy, TD 5/5 at 45-50 Gy, TD 50/5 at 55 Gy, 85% at 70-80 Gy.</w:t>
      </w:r>
    </w:p>
    <w:p w:rsidR="00000000" w:rsidDel="00000000" w:rsidP="00000000" w:rsidRDefault="00000000" w:rsidRPr="00000000" w14:paraId="0000018C">
      <w:pPr>
        <w:numPr>
          <w:ilvl w:val="0"/>
          <w:numId w:val="18"/>
        </w:numPr>
        <w:ind w:left="720" w:hanging="360"/>
      </w:pPr>
      <w:r w:rsidDel="00000000" w:rsidR="00000000" w:rsidRPr="00000000">
        <w:rPr>
          <w:rtl w:val="0"/>
        </w:rPr>
        <w:t xml:space="preserve">Neovascular glaucoma up to 20% of pts treated in the eye with multiple risk factors with little dose volume data.</w:t>
      </w:r>
    </w:p>
    <w:p w:rsidR="00000000" w:rsidDel="00000000" w:rsidP="00000000" w:rsidRDefault="00000000" w:rsidRPr="00000000" w14:paraId="0000018D">
      <w:pPr>
        <w:numPr>
          <w:ilvl w:val="0"/>
          <w:numId w:val="18"/>
        </w:numPr>
        <w:ind w:left="720" w:hanging="360"/>
      </w:pPr>
      <w:r w:rsidDel="00000000" w:rsidR="00000000" w:rsidRPr="00000000">
        <w:rPr>
          <w:rtl w:val="0"/>
        </w:rPr>
        <w:t xml:space="preserve">Ocular implants can also affect external beam dosimetry or backscatter.</w:t>
      </w:r>
    </w:p>
    <w:p w:rsidR="00000000" w:rsidDel="00000000" w:rsidP="00000000" w:rsidRDefault="00000000" w:rsidRPr="00000000" w14:paraId="0000018E">
      <w:pPr>
        <w:numPr>
          <w:ilvl w:val="0"/>
          <w:numId w:val="18"/>
        </w:numPr>
        <w:ind w:left="720" w:hanging="360"/>
      </w:pPr>
      <w:r w:rsidDel="00000000" w:rsidR="00000000" w:rsidRPr="00000000">
        <w:rPr>
          <w:rtl w:val="0"/>
        </w:rPr>
        <w:t xml:space="preserve">Men with </w:t>
      </w:r>
      <w:r w:rsidDel="00000000" w:rsidR="00000000" w:rsidRPr="00000000">
        <w:rPr>
          <w:b w:val="1"/>
          <w:rtl w:val="0"/>
        </w:rPr>
        <w:t xml:space="preserve">GH-secreting</w:t>
      </w:r>
      <w:r w:rsidDel="00000000" w:rsidR="00000000" w:rsidRPr="00000000">
        <w:rPr>
          <w:rtl w:val="0"/>
        </w:rPr>
        <w:t xml:space="preserve"> pituitary adenomas have increased rates of SMN after RT [</w:t>
      </w:r>
      <w:hyperlink r:id="rId95">
        <w:r w:rsidDel="00000000" w:rsidR="00000000" w:rsidRPr="00000000">
          <w:rPr>
            <w:rtl w:val="0"/>
          </w:rPr>
          <w:t xml:space="preserve">Norberg Clin Endo '07</w:t>
        </w:r>
      </w:hyperlink>
      <w:r w:rsidDel="00000000" w:rsidR="00000000" w:rsidRPr="00000000">
        <w:rPr>
          <w:rtl w:val="0"/>
        </w:rPr>
        <w:t xml:space="preserve">].</w:t>
      </w:r>
    </w:p>
    <w:p w:rsidR="00000000" w:rsidDel="00000000" w:rsidP="00000000" w:rsidRDefault="00000000" w:rsidRPr="00000000" w14:paraId="0000018F">
      <w:pPr>
        <w:numPr>
          <w:ilvl w:val="0"/>
          <w:numId w:val="18"/>
        </w:numPr>
        <w:ind w:left="720" w:hanging="360"/>
        <w:rPr>
          <w:u w:val="none"/>
        </w:rPr>
      </w:pPr>
      <w:r w:rsidDel="00000000" w:rsidR="00000000" w:rsidRPr="00000000">
        <w:rPr>
          <w:b w:val="1"/>
          <w:rtl w:val="0"/>
        </w:rPr>
        <w:t xml:space="preserve">Normalization of pituitary hormones </w:t>
      </w:r>
      <w:r w:rsidDel="00000000" w:rsidR="00000000" w:rsidRPr="00000000">
        <w:rPr>
          <w:rtl w:val="0"/>
        </w:rPr>
        <w:t xml:space="preserve">may take years to regress if treated with conventional irradiation. SRS may take on the order of months. See more in the [</w:t>
      </w:r>
      <w:hyperlink w:anchor="_ro7q08q24xbt">
        <w:r w:rsidDel="00000000" w:rsidR="00000000" w:rsidRPr="00000000">
          <w:rPr>
            <w:rtl w:val="0"/>
          </w:rPr>
          <w:t xml:space="preserve">Pituitary Toxicity</w:t>
        </w:r>
      </w:hyperlink>
      <w:r w:rsidDel="00000000" w:rsidR="00000000" w:rsidRPr="00000000">
        <w:rPr>
          <w:rtl w:val="0"/>
        </w:rPr>
        <w:t xml:space="preserve">] section.</w:t>
      </w:r>
    </w:p>
    <w:p w:rsidR="00000000" w:rsidDel="00000000" w:rsidP="00000000" w:rsidRDefault="00000000" w:rsidRPr="00000000" w14:paraId="00000190">
      <w:pPr>
        <w:numPr>
          <w:ilvl w:val="0"/>
          <w:numId w:val="18"/>
        </w:numPr>
        <w:ind w:left="720" w:hanging="360"/>
        <w:rPr>
          <w:u w:val="none"/>
        </w:rPr>
      </w:pPr>
      <w:r w:rsidDel="00000000" w:rsidR="00000000" w:rsidRPr="00000000">
        <w:rPr>
          <w:rtl w:val="0"/>
        </w:rPr>
        <w:t xml:space="preserve">For SRS, the risk of radionecrosis appears to be related to V12. However, location (i.e., SPIE score) matters more than V12 with a relative risk twice as high for certain locations such as the pons/midbrain, basal ganglia, and thalamus even at V12s as low as 5 cc. The frontal lobe and possibly temporal lobe appear to be more "safe" in regards to symptomatic radionecrosis. See the [</w:t>
      </w:r>
      <w:hyperlink w:anchor="_5mnur6ssy5pf">
        <w:r w:rsidDel="00000000" w:rsidR="00000000" w:rsidRPr="00000000">
          <w:rPr>
            <w:rtl w:val="0"/>
          </w:rPr>
          <w:t xml:space="preserve">AVM Toxicity</w:t>
        </w:r>
      </w:hyperlink>
      <w:r w:rsidDel="00000000" w:rsidR="00000000" w:rsidRPr="00000000">
        <w:rPr>
          <w:rtl w:val="0"/>
        </w:rPr>
        <w:t xml:space="preserve">] section for more. </w:t>
      </w:r>
    </w:p>
    <w:p w:rsidR="00000000" w:rsidDel="00000000" w:rsidP="00000000" w:rsidRDefault="00000000" w:rsidRPr="00000000" w14:paraId="00000191">
      <w:pPr>
        <w:numPr>
          <w:ilvl w:val="0"/>
          <w:numId w:val="18"/>
        </w:numPr>
        <w:ind w:left="720" w:hanging="360"/>
        <w:rPr>
          <w:u w:val="none"/>
        </w:rPr>
      </w:pPr>
      <w:r w:rsidDel="00000000" w:rsidR="00000000" w:rsidRPr="00000000">
        <w:rPr>
          <w:b w:val="1"/>
          <w:rtl w:val="0"/>
        </w:rPr>
        <w:t xml:space="preserve">One cycle of anthracycline is considered equal to 5 Gy mean heart dose</w:t>
      </w:r>
      <w:r w:rsidDel="00000000" w:rsidR="00000000" w:rsidRPr="00000000">
        <w:rPr>
          <w:rtl w:val="0"/>
        </w:rPr>
        <w:t xml:space="preserve">. See </w:t>
      </w:r>
      <w:r w:rsidDel="00000000" w:rsidR="00000000" w:rsidRPr="00000000">
        <w:rPr>
          <w:rtl w:val="0"/>
        </w:rPr>
        <w:t xml:space="preserve">[</w:t>
      </w:r>
      <w:hyperlink w:anchor="_qev0412w1zn6">
        <w:r w:rsidDel="00000000" w:rsidR="00000000" w:rsidRPr="00000000">
          <w:rPr>
            <w:rtl w:val="0"/>
          </w:rPr>
          <w:t xml:space="preserve">Cardiac Toxicity</w:t>
        </w:r>
      </w:hyperlink>
      <w:r w:rsidDel="00000000" w:rsidR="00000000" w:rsidRPr="00000000">
        <w:rPr>
          <w:rtl w:val="0"/>
        </w:rPr>
        <w:t xml:space="preserve">] in the Peds section.</w:t>
      </w:r>
    </w:p>
    <w:p w:rsidR="00000000" w:rsidDel="00000000" w:rsidP="00000000" w:rsidRDefault="00000000" w:rsidRPr="00000000" w14:paraId="00000192">
      <w:pPr>
        <w:numPr>
          <w:ilvl w:val="0"/>
          <w:numId w:val="18"/>
        </w:numPr>
        <w:ind w:left="720" w:hanging="360"/>
      </w:pPr>
      <w:r w:rsidDel="00000000" w:rsidR="00000000" w:rsidRPr="00000000">
        <w:rPr>
          <w:rtl w:val="0"/>
        </w:rPr>
        <w:t xml:space="preserve">[</w:t>
      </w:r>
      <w:hyperlink w:anchor="_fi4rnvyiiedu">
        <w:r w:rsidDel="00000000" w:rsidR="00000000" w:rsidRPr="00000000">
          <w:rPr>
            <w:rtl w:val="0"/>
          </w:rPr>
          <w:t xml:space="preserve">Don't screen for meningiomas</w:t>
        </w:r>
      </w:hyperlink>
      <w:r w:rsidDel="00000000" w:rsidR="00000000" w:rsidRPr="00000000">
        <w:rPr>
          <w:rtl w:val="0"/>
        </w:rPr>
        <w:t xml:space="preserve">] in kiddos who have had cranial RT in the distant past, even though data suggests up to 50% of patients who were irradiated at a young age will develop meningiomas. </w:t>
      </w:r>
    </w:p>
    <w:p w:rsidR="00000000" w:rsidDel="00000000" w:rsidP="00000000" w:rsidRDefault="00000000" w:rsidRPr="00000000" w14:paraId="00000193">
      <w:pPr>
        <w:numPr>
          <w:ilvl w:val="0"/>
          <w:numId w:val="18"/>
        </w:numPr>
        <w:ind w:left="720" w:hanging="360"/>
        <w:rPr>
          <w:u w:val="none"/>
        </w:rPr>
      </w:pPr>
      <w:r w:rsidDel="00000000" w:rsidR="00000000" w:rsidRPr="00000000">
        <w:rPr>
          <w:rtl w:val="0"/>
        </w:rPr>
        <w:t xml:space="preserve">When WART and WLI is required in Wilm's, consider giving WART and WLI simultaneously to avoid overlap in the heart. If you have to treat separately, consider IMRT to avoid overlap in the heart. See the </w:t>
      </w:r>
      <w:r w:rsidDel="00000000" w:rsidR="00000000" w:rsidRPr="00000000">
        <w:rPr>
          <w:rtl w:val="0"/>
        </w:rPr>
        <w:t xml:space="preserve">[</w:t>
      </w:r>
      <w:hyperlink w:anchor="_jtuig8aefuu0">
        <w:r w:rsidDel="00000000" w:rsidR="00000000" w:rsidRPr="00000000">
          <w:rPr>
            <w:rtl w:val="0"/>
          </w:rPr>
          <w:t xml:space="preserve">Wilms Toxicity</w:t>
        </w:r>
      </w:hyperlink>
      <w:r w:rsidDel="00000000" w:rsidR="00000000" w:rsidRPr="00000000">
        <w:rPr>
          <w:rtl w:val="0"/>
        </w:rPr>
        <w:t xml:space="preserve">] in the Peds section.</w:t>
      </w:r>
    </w:p>
    <w:p w:rsidR="00000000" w:rsidDel="00000000" w:rsidP="00000000" w:rsidRDefault="00000000" w:rsidRPr="00000000" w14:paraId="00000194">
      <w:pPr>
        <w:numPr>
          <w:ilvl w:val="0"/>
          <w:numId w:val="18"/>
        </w:numPr>
        <w:ind w:left="720" w:hanging="360"/>
        <w:rPr>
          <w:u w:val="none"/>
        </w:rPr>
      </w:pPr>
      <w:r w:rsidDel="00000000" w:rsidR="00000000" w:rsidRPr="00000000">
        <w:rPr>
          <w:b w:val="1"/>
          <w:rtl w:val="0"/>
        </w:rPr>
        <w:t xml:space="preserve">There is a late decline in IQ around 10 years after RT to the brain, especially for kiddos &lt; 3-5y at the time of WBRT</w:t>
      </w:r>
      <w:r w:rsidDel="00000000" w:rsidR="00000000" w:rsidRPr="00000000">
        <w:rPr>
          <w:rtl w:val="0"/>
        </w:rPr>
        <w:t xml:space="preserve">. This is one of the reasons why cranial RT for medulloblastoma in kiddos &lt; 3y is reserved and chemotherapy alone is indicated. In a historical cohort of patients who received 36 Gy of CSI, essentially all patients were mentally retarded by ten years out. There has been a trend to try to limbo under the "20 Gy" bar for WBRT. 18 Gy appears "safe", while 24 Gy is suggestive of late IQ decline (this is why we typically do not give prophylactic WBRT for ALL above 20 Gy anymore, instead giving 18/10 for high risk B-ALL and usually all T-ALLs - see the B-ALL section in [</w:t>
      </w:r>
      <w:hyperlink r:id="rId96">
        <w:r w:rsidDel="00000000" w:rsidR="00000000" w:rsidRPr="00000000">
          <w:rPr>
            <w:rtl w:val="0"/>
          </w:rPr>
          <w:t xml:space="preserve">Heme</w:t>
        </w:r>
      </w:hyperlink>
      <w:r w:rsidDel="00000000" w:rsidR="00000000" w:rsidRPr="00000000">
        <w:rPr>
          <w:rtl w:val="0"/>
        </w:rPr>
        <w:t xml:space="preserve">] for more). However, a controversial study demonstrated 24 Gy is no worse than 18 Gy WBRT so long as patients were treated above the age of 6 years old. However, all patients on that study experienced an IQ decline with doses greater than 24 Gy. Is there a coincidence here as to why 23.4 Gy CSI is the preferred dose for average risk medulloblastomas? We think not. Finally, protons appear to have less of an IQ decline than photons for patients with medulloblastoma. See the </w:t>
      </w:r>
      <w:r w:rsidDel="00000000" w:rsidR="00000000" w:rsidRPr="00000000">
        <w:rPr>
          <w:rtl w:val="0"/>
        </w:rPr>
        <w:t xml:space="preserve">[</w:t>
      </w:r>
      <w:hyperlink w:anchor="_kngxmosoyn6j">
        <w:r w:rsidDel="00000000" w:rsidR="00000000" w:rsidRPr="00000000">
          <w:rPr>
            <w:rtl w:val="0"/>
          </w:rPr>
          <w:t xml:space="preserve">IQ Toxicity</w:t>
        </w:r>
      </w:hyperlink>
      <w:r w:rsidDel="00000000" w:rsidR="00000000" w:rsidRPr="00000000">
        <w:rPr>
          <w:rtl w:val="0"/>
        </w:rPr>
        <w:t xml:space="preserve">] section for more. </w:t>
      </w:r>
      <w:r w:rsidDel="00000000" w:rsidR="00000000" w:rsidRPr="00000000">
        <w:rPr>
          <w:rtl w:val="0"/>
        </w:rPr>
      </w:r>
    </w:p>
    <w:p w:rsidR="00000000" w:rsidDel="00000000" w:rsidP="00000000" w:rsidRDefault="00000000" w:rsidRPr="00000000" w14:paraId="00000195">
      <w:pPr>
        <w:spacing w:line="240" w:lineRule="auto"/>
        <w:rPr>
          <w:b w:val="1"/>
        </w:rPr>
      </w:pPr>
      <w:r w:rsidDel="00000000" w:rsidR="00000000" w:rsidRPr="00000000">
        <w:rPr>
          <w:rtl w:val="0"/>
        </w:rPr>
      </w:r>
    </w:p>
    <w:p w:rsidR="00000000" w:rsidDel="00000000" w:rsidP="00000000" w:rsidRDefault="00000000" w:rsidRPr="00000000" w14:paraId="00000196">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RT Changes in Brain (ASTRO Refresher 2016)</w:t>
      </w:r>
    </w:p>
    <w:p w:rsidR="00000000" w:rsidDel="00000000" w:rsidP="00000000" w:rsidRDefault="00000000" w:rsidRPr="00000000" w14:paraId="00000197">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cognitive decline of 14 months (25-39 Gy, 3-6 Gy/fx)</w:t>
      </w:r>
    </w:p>
    <w:p w:rsidR="00000000" w:rsidDel="00000000" w:rsidP="00000000" w:rsidRDefault="00000000" w:rsidRPr="00000000" w14:paraId="00000198">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changes associated with CNS edema: </w:t>
      </w:r>
      <w:r w:rsidDel="00000000" w:rsidR="00000000" w:rsidRPr="00000000">
        <w:rPr>
          <w:rFonts w:ascii="Times New Roman" w:cs="Times New Roman" w:eastAsia="Times New Roman" w:hAnsi="Times New Roman"/>
          <w:b w:val="1"/>
          <w:sz w:val="20"/>
          <w:szCs w:val="20"/>
          <w:rtl w:val="0"/>
        </w:rPr>
        <w:t xml:space="preserve">Vascular hypothesis</w:t>
      </w:r>
    </w:p>
    <w:p w:rsidR="00000000" w:rsidDel="00000000" w:rsidP="00000000" w:rsidRDefault="00000000" w:rsidRPr="00000000" w14:paraId="00000199">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Glial precursors and resultant demyelinative necrosis: </w:t>
      </w:r>
      <w:r w:rsidDel="00000000" w:rsidR="00000000" w:rsidRPr="00000000">
        <w:rPr>
          <w:rFonts w:ascii="Times New Roman" w:cs="Times New Roman" w:eastAsia="Times New Roman" w:hAnsi="Times New Roman"/>
          <w:b w:val="1"/>
          <w:sz w:val="20"/>
          <w:szCs w:val="20"/>
          <w:rtl w:val="0"/>
        </w:rPr>
        <w:t xml:space="preserve">Glial hypothesis</w:t>
      </w:r>
    </w:p>
    <w:p w:rsidR="00000000" w:rsidDel="00000000" w:rsidP="00000000" w:rsidRDefault="00000000" w:rsidRPr="00000000" w14:paraId="0000019A">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Classical view</w:t>
      </w:r>
      <w:r w:rsidDel="00000000" w:rsidR="00000000" w:rsidRPr="00000000">
        <w:rPr>
          <w:rFonts w:ascii="Times New Roman" w:cs="Times New Roman" w:eastAsia="Times New Roman" w:hAnsi="Times New Roman"/>
          <w:sz w:val="20"/>
          <w:szCs w:val="20"/>
          <w:rtl w:val="0"/>
        </w:rPr>
        <w:t xml:space="preserve">: Late radiation brain injury solely attributable to reduction in proliferative capacity of glial or vascular endo.</w:t>
      </w:r>
    </w:p>
    <w:p w:rsidR="00000000" w:rsidDel="00000000" w:rsidP="00000000" w:rsidRDefault="00000000" w:rsidRPr="00000000" w14:paraId="0000019B">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Contemporary view</w:t>
      </w:r>
      <w:r w:rsidDel="00000000" w:rsidR="00000000" w:rsidRPr="00000000">
        <w:rPr>
          <w:rFonts w:ascii="Times New Roman" w:cs="Times New Roman" w:eastAsia="Times New Roman" w:hAnsi="Times New Roman"/>
          <w:sz w:val="20"/>
          <w:szCs w:val="20"/>
          <w:rtl w:val="0"/>
        </w:rPr>
        <w:t xml:space="preserve">: Significant cognitive impairment at &gt;6m even in the absence of detectable anatomic abnormalities.</w:t>
      </w:r>
    </w:p>
    <w:p w:rsidR="00000000" w:rsidDel="00000000" w:rsidP="00000000" w:rsidRDefault="00000000" w:rsidRPr="00000000" w14:paraId="0000019C">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Timeframe</w:t>
      </w:r>
      <w:r w:rsidDel="00000000" w:rsidR="00000000" w:rsidRPr="00000000">
        <w:rPr>
          <w:rFonts w:ascii="Cardo" w:cs="Cardo" w:eastAsia="Cardo" w:hAnsi="Cardo"/>
          <w:sz w:val="20"/>
          <w:szCs w:val="20"/>
          <w:rtl w:val="0"/>
        </w:rPr>
        <w:t xml:space="preserve">: Acute (D-W: Vascular)→ delayed (W-M: demyelination)→ late (M-Y: vasc abnormalities, white matter necrosis).</w:t>
      </w:r>
    </w:p>
    <w:p w:rsidR="00000000" w:rsidDel="00000000" w:rsidP="00000000" w:rsidRDefault="00000000" w:rsidRPr="00000000" w14:paraId="0000019D">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Classic radiation injury pathophys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9E">
      <w:pPr>
        <w:numPr>
          <w:ilvl w:val="1"/>
          <w:numId w:val="1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 </w:t>
      </w:r>
      <w:r w:rsidDel="00000000" w:rsidR="00000000" w:rsidRPr="00000000">
        <w:rPr>
          <w:rFonts w:ascii="Cardo" w:cs="Cardo" w:eastAsia="Cardo" w:hAnsi="Cardo"/>
          <w:sz w:val="20"/>
          <w:szCs w:val="20"/>
          <w:rtl w:val="0"/>
        </w:rPr>
        <w:t xml:space="preserve">(effects proliferating ODGs→  transient demyelination, breakdown of BBB - loss of microvasculature 2-4 w).</w:t>
      </w:r>
    </w:p>
    <w:p w:rsidR="00000000" w:rsidDel="00000000" w:rsidP="00000000" w:rsidRDefault="00000000" w:rsidRPr="00000000" w14:paraId="0000019F">
      <w:pPr>
        <w:numPr>
          <w:ilvl w:val="1"/>
          <w:numId w:val="1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Subacute</w:t>
      </w:r>
      <w:r w:rsidDel="00000000" w:rsidR="00000000" w:rsidRPr="00000000">
        <w:rPr>
          <w:rFonts w:ascii="Times New Roman" w:cs="Times New Roman" w:eastAsia="Times New Roman" w:hAnsi="Times New Roman"/>
          <w:sz w:val="20"/>
          <w:szCs w:val="20"/>
          <w:rtl w:val="0"/>
        </w:rPr>
        <w:t xml:space="preserve">: Somnolence syndrome, early leukoencephalopathy, transient demyelination of white matter 1-6 mo.</w:t>
      </w:r>
    </w:p>
    <w:p w:rsidR="00000000" w:rsidDel="00000000" w:rsidP="00000000" w:rsidRDefault="00000000" w:rsidRPr="00000000" w14:paraId="000001A0">
      <w:pPr>
        <w:numPr>
          <w:ilvl w:val="2"/>
          <w:numId w:val="13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Somnolence syndrome: 6-12w, due to transient demyelination of axons.</w:t>
      </w:r>
    </w:p>
    <w:p w:rsidR="00000000" w:rsidDel="00000000" w:rsidP="00000000" w:rsidRDefault="00000000" w:rsidRPr="00000000" w14:paraId="000001A1">
      <w:pPr>
        <w:numPr>
          <w:ilvl w:val="1"/>
          <w:numId w:val="1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Chronic/late</w:t>
      </w:r>
      <w:r w:rsidDel="00000000" w:rsidR="00000000" w:rsidRPr="00000000">
        <w:rPr>
          <w:rFonts w:ascii="Cardo" w:cs="Cardo" w:eastAsia="Cardo" w:hAnsi="Cardo"/>
          <w:sz w:val="20"/>
          <w:szCs w:val="20"/>
          <w:rtl w:val="0"/>
        </w:rPr>
        <w:t xml:space="preserve">: Focal coagulative necrosis in white matter. Fibrinoid necrosis, vascular occlusion → dementia.</w:t>
      </w:r>
    </w:p>
    <w:p w:rsidR="00000000" w:rsidDel="00000000" w:rsidP="00000000" w:rsidRDefault="00000000" w:rsidRPr="00000000" w14:paraId="000001A2">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Cognitive decline and irradiation: Overview</w:t>
      </w:r>
    </w:p>
    <w:p w:rsidR="00000000" w:rsidDel="00000000" w:rsidP="00000000" w:rsidRDefault="00000000" w:rsidRPr="00000000" w14:paraId="000001A3">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40-50% &gt;1 year after irradiation, general reduction in IQ (ALL and medullo in peds).</w:t>
      </w:r>
    </w:p>
    <w:p w:rsidR="00000000" w:rsidDel="00000000" w:rsidP="00000000" w:rsidRDefault="00000000" w:rsidRPr="00000000" w14:paraId="000001A4">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Radiobiology modeling parameters for the brain</w:t>
      </w:r>
    </w:p>
    <w:p w:rsidR="00000000" w:rsidDel="00000000" w:rsidP="00000000" w:rsidRDefault="00000000" w:rsidRPr="00000000" w14:paraId="000001A5">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α/ß=2 (previously), now 3 by Quentec.</w:t>
      </w:r>
    </w:p>
    <w:p w:rsidR="00000000" w:rsidDel="00000000" w:rsidP="00000000" w:rsidRDefault="00000000" w:rsidRPr="00000000" w14:paraId="000001A6">
      <w:pPr>
        <w:numPr>
          <w:ilvl w:val="1"/>
          <w:numId w:val="1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does this change? 60Gy/30F: BED</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=120 vs. BED</w:t>
      </w:r>
      <w:r w:rsidDel="00000000" w:rsidR="00000000" w:rsidRPr="00000000">
        <w:rPr>
          <w:rFonts w:ascii="Times New Roman" w:cs="Times New Roman" w:eastAsia="Times New Roman" w:hAnsi="Times New Roman"/>
          <w:sz w:val="20"/>
          <w:szCs w:val="20"/>
          <w:vertAlign w:val="subscript"/>
          <w:rtl w:val="0"/>
        </w:rPr>
        <w:t xml:space="preserve">3</w:t>
      </w:r>
      <w:r w:rsidDel="00000000" w:rsidR="00000000" w:rsidRPr="00000000">
        <w:rPr>
          <w:rFonts w:ascii="Times New Roman" w:cs="Times New Roman" w:eastAsia="Times New Roman" w:hAnsi="Times New Roman"/>
          <w:sz w:val="20"/>
          <w:szCs w:val="20"/>
          <w:rtl w:val="0"/>
        </w:rPr>
        <w:t xml:space="preserve">=100.</w:t>
      </w:r>
    </w:p>
    <w:p w:rsidR="00000000" w:rsidDel="00000000" w:rsidP="00000000" w:rsidRDefault="00000000" w:rsidRPr="00000000" w14:paraId="000001A7">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See </w:t>
      </w:r>
      <w:r w:rsidDel="00000000" w:rsidR="00000000" w:rsidRPr="00000000">
        <w:rPr>
          <w:rtl w:val="0"/>
        </w:rPr>
        <w:t xml:space="preserve">[</w:t>
      </w:r>
      <w:hyperlink w:anchor="_qg99k5eeownw">
        <w:r w:rsidDel="00000000" w:rsidR="00000000" w:rsidRPr="00000000">
          <w:rPr>
            <w:rtl w:val="0"/>
          </w:rPr>
          <w:t xml:space="preserve">CNS Toxicity</w:t>
        </w:r>
      </w:hyperlink>
      <w:r w:rsidDel="00000000" w:rsidR="00000000" w:rsidRPr="00000000">
        <w:rPr>
          <w:rtl w:val="0"/>
        </w:rPr>
        <w:t xml:space="preserve">] section for more information on radionecrosis.</w:t>
      </w:r>
      <w:r w:rsidDel="00000000" w:rsidR="00000000" w:rsidRPr="00000000">
        <w:rPr>
          <w:rtl w:val="0"/>
        </w:rPr>
      </w:r>
    </w:p>
    <w:p w:rsidR="00000000" w:rsidDel="00000000" w:rsidP="00000000" w:rsidRDefault="00000000" w:rsidRPr="00000000" w14:paraId="000001A8">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dose levels related to particular mechanistic features important to cognition [</w:t>
      </w:r>
      <w:hyperlink r:id="rId97">
        <w:r w:rsidDel="00000000" w:rsidR="00000000" w:rsidRPr="00000000">
          <w:rPr>
            <w:rFonts w:ascii="Times New Roman" w:cs="Times New Roman" w:eastAsia="Times New Roman" w:hAnsi="Times New Roman"/>
            <w:sz w:val="20"/>
            <w:szCs w:val="20"/>
            <w:rtl w:val="0"/>
          </w:rPr>
          <w:t xml:space="preserve">Peiffer Neuro '13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A9">
      <w:pPr>
        <w:numPr>
          <w:ilvl w:val="1"/>
          <w:numId w:val="1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 pts who rec'd conventional partial brain RT to 60 Gy.</w:t>
      </w:r>
    </w:p>
    <w:p w:rsidR="00000000" w:rsidDel="00000000" w:rsidP="00000000" w:rsidRDefault="00000000" w:rsidRPr="00000000" w14:paraId="000001AA">
      <w:pPr>
        <w:numPr>
          <w:ilvl w:val="1"/>
          <w:numId w:val="13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 Gy→ NSC reduction (Hippocampus); 40 Gy→ prominent white matter dz; 60 Gy→ necrosis.</w:t>
      </w:r>
    </w:p>
    <w:p w:rsidR="00000000" w:rsidDel="00000000" w:rsidP="00000000" w:rsidRDefault="00000000" w:rsidRPr="00000000" w14:paraId="000001AB">
      <w:pPr>
        <w:numPr>
          <w:ilvl w:val="2"/>
          <w:numId w:val="138"/>
        </w:numPr>
        <w:spacing w:line="240" w:lineRule="auto"/>
        <w:ind w:left="216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Think: Hippo + 5mm 100% &lt; 9 Gy (10), Dmax &lt; 16 Gy (17) on 09-33 (HA-WBRT).</w:t>
      </w:r>
    </w:p>
    <w:p w:rsidR="00000000" w:rsidDel="00000000" w:rsidP="00000000" w:rsidRDefault="00000000" w:rsidRPr="00000000" w14:paraId="000001AC">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[Lawrence IJROBP '10]: Incidence of necrosis depends on dose, volume and region irradiated. Maximal dose tolerance with previous RT, final report of RTOG 90-05:</w:t>
      </w:r>
    </w:p>
    <w:p w:rsidR="00000000" w:rsidDel="00000000" w:rsidP="00000000" w:rsidRDefault="00000000" w:rsidRPr="00000000" w14:paraId="000001AD">
      <w:pPr>
        <w:numPr>
          <w:ilvl w:val="1"/>
          <w:numId w:val="13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3.1-4 cm → 15 Gy</w:t>
      </w:r>
    </w:p>
    <w:p w:rsidR="00000000" w:rsidDel="00000000" w:rsidP="00000000" w:rsidRDefault="00000000" w:rsidRPr="00000000" w14:paraId="000001AE">
      <w:pPr>
        <w:numPr>
          <w:ilvl w:val="1"/>
          <w:numId w:val="13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2.1-3 cm → 18 Gy</w:t>
      </w:r>
    </w:p>
    <w:p w:rsidR="00000000" w:rsidDel="00000000" w:rsidP="00000000" w:rsidRDefault="00000000" w:rsidRPr="00000000" w14:paraId="000001AF">
      <w:pPr>
        <w:numPr>
          <w:ilvl w:val="1"/>
          <w:numId w:val="13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 2cm → &gt;24 Gy</w:t>
      </w:r>
    </w:p>
    <w:p w:rsidR="00000000" w:rsidDel="00000000" w:rsidP="00000000" w:rsidRDefault="00000000" w:rsidRPr="00000000" w14:paraId="000001B0">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Neurocognitive function in children after RT</w:t>
      </w:r>
    </w:p>
    <w:p w:rsidR="00000000" w:rsidDel="00000000" w:rsidP="00000000" w:rsidRDefault="00000000" w:rsidRPr="00000000" w14:paraId="000001B1">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Ppx for ALL: 24 Gy CCWBRT 13 point IQ reduction at 5y, lower or no reduction at 14-18 Gy</w:t>
      </w:r>
    </w:p>
    <w:p w:rsidR="00000000" w:rsidDel="00000000" w:rsidP="00000000" w:rsidRDefault="00000000" w:rsidRPr="00000000" w14:paraId="000001B2">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Medulloblastoma: RT alone. Less severe neuropsych toxicity after 23.4 Gy than 36 Gy (10-15 pts IQ); older children less toxicity.</w:t>
      </w:r>
    </w:p>
    <w:p w:rsidR="00000000" w:rsidDel="00000000" w:rsidP="00000000" w:rsidRDefault="00000000" w:rsidRPr="00000000" w14:paraId="000001B3">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Mechanisms of injury</w:t>
      </w:r>
    </w:p>
    <w:p w:rsidR="00000000" w:rsidDel="00000000" w:rsidP="00000000" w:rsidRDefault="00000000" w:rsidRPr="00000000" w14:paraId="000001B4">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Damage to NSCs→ dmg to neurogenesis observed in subgranular zone (SGZ) of dentate gyrus (DG) of hippocampus.</w:t>
      </w:r>
    </w:p>
    <w:p w:rsidR="00000000" w:rsidDel="00000000" w:rsidP="00000000" w:rsidRDefault="00000000" w:rsidRPr="00000000" w14:paraId="000001B5">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White matter necrosis: parenchymal cell loss (demyelination) and vascular endothelial dmg</w:t>
      </w:r>
    </w:p>
    <w:p w:rsidR="00000000" w:rsidDel="00000000" w:rsidP="00000000" w:rsidRDefault="00000000" w:rsidRPr="00000000" w14:paraId="000001B6">
      <w:pPr>
        <w:numPr>
          <w:ilvl w:val="1"/>
          <w:numId w:val="1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O-2A cells precursors of oligodendrocytes, most radiosensitive glial cell type</w:t>
      </w:r>
    </w:p>
    <w:p w:rsidR="00000000" w:rsidDel="00000000" w:rsidP="00000000" w:rsidRDefault="00000000" w:rsidRPr="00000000" w14:paraId="000001B7">
      <w:pPr>
        <w:numPr>
          <w:ilvl w:val="0"/>
          <w:numId w:val="1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Vascular mediated: Neuroinflammation, acute/persistent inc in CD3+ and CD11c+ cells in CNS, increased expression of MHC II, recruitment of microglial cells and increased penetration of leukocytes.</w:t>
      </w:r>
    </w:p>
    <w:p w:rsidR="00000000" w:rsidDel="00000000" w:rsidP="00000000" w:rsidRDefault="00000000" w:rsidRPr="00000000" w14:paraId="000001B8">
      <w:pPr>
        <w:numPr>
          <w:ilvl w:val="1"/>
          <w:numId w:val="13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Why do tumors regrow in irradiated </w:t>
      </w:r>
      <w:r w:rsidDel="00000000" w:rsidR="00000000" w:rsidRPr="00000000">
        <w:rPr>
          <w:rtl w:val="0"/>
        </w:rPr>
        <w:t xml:space="preserve">areas</w:t>
      </w:r>
      <w:r w:rsidDel="00000000" w:rsidR="00000000" w:rsidRPr="00000000">
        <w:rPr>
          <w:rFonts w:ascii="Cardo" w:cs="Cardo" w:eastAsia="Cardo" w:hAnsi="Cardo"/>
          <w:sz w:val="20"/>
          <w:szCs w:val="20"/>
          <w:rtl w:val="0"/>
        </w:rPr>
        <w:t xml:space="preserve">? They dmg vasculature → inc hypoxia → VEGF → recruitment of bone marrow derived cells which drove neovascularization which re-seeded </w:t>
      </w:r>
      <w:r w:rsidDel="00000000" w:rsidR="00000000" w:rsidRPr="00000000">
        <w:rPr>
          <w:rFonts w:ascii="Times New Roman" w:cs="Times New Roman" w:eastAsia="Times New Roman" w:hAnsi="Times New Roman"/>
          <w:sz w:val="20"/>
          <w:szCs w:val="20"/>
          <w:rtl w:val="0"/>
        </w:rPr>
        <w:t xml:space="preserve">tumor</w:t>
      </w:r>
      <w:r w:rsidDel="00000000" w:rsidR="00000000" w:rsidRPr="00000000">
        <w:rPr>
          <w:rFonts w:ascii="Times New Roman" w:cs="Times New Roman" w:eastAsia="Times New Roman" w:hAnsi="Times New Roman"/>
          <w:sz w:val="20"/>
          <w:szCs w:val="20"/>
          <w:rtl w:val="0"/>
        </w:rPr>
        <w:t xml:space="preserve"> with vascular </w:t>
      </w:r>
      <w:r w:rsidDel="00000000" w:rsidR="00000000" w:rsidRPr="00000000">
        <w:rPr>
          <w:rtl w:val="0"/>
        </w:rPr>
        <w:t xml:space="preserve">networks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B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A">
      <w:pPr>
        <w:pStyle w:val="Heading1"/>
        <w:spacing w:after="46" w:lineRule="auto"/>
        <w:jc w:val="center"/>
        <w:rPr>
          <w:rFonts w:ascii="Times New Roman" w:cs="Times New Roman" w:eastAsia="Times New Roman" w:hAnsi="Times New Roman"/>
          <w:sz w:val="20"/>
          <w:szCs w:val="20"/>
        </w:rPr>
      </w:pPr>
      <w:bookmarkStart w:colFirst="0" w:colLast="0" w:name="_9uccobvmetr8" w:id="9"/>
      <w:bookmarkEnd w:id="9"/>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rPr/>
      </w:pPr>
      <w:bookmarkStart w:colFirst="0" w:colLast="0" w:name="_qwwy3amuwoj7" w:id="10"/>
      <w:bookmarkEnd w:id="10"/>
      <w:hyperlink w:anchor="_dtyy1oq7ungd">
        <w:r w:rsidDel="00000000" w:rsidR="00000000" w:rsidRPr="00000000">
          <w:rPr>
            <w:rtl w:val="0"/>
          </w:rPr>
          <w:t xml:space="preserve">Uveal (choroidal) Melanoma</w:t>
        </w:r>
      </w:hyperlink>
      <w:r w:rsidDel="00000000" w:rsidR="00000000" w:rsidRPr="00000000">
        <w:rPr>
          <w:rtl w:val="0"/>
        </w:rPr>
      </w:r>
    </w:p>
    <w:p w:rsidR="00000000" w:rsidDel="00000000" w:rsidP="00000000" w:rsidRDefault="00000000" w:rsidRPr="00000000" w14:paraId="000001BC">
      <w:pPr>
        <w:rPr>
          <w:i w:val="1"/>
        </w:rPr>
      </w:pPr>
      <w:hyperlink r:id="rId98">
        <w:r w:rsidDel="00000000" w:rsidR="00000000" w:rsidRPr="00000000">
          <w:rPr>
            <w:b w:val="1"/>
            <w:rtl w:val="0"/>
          </w:rPr>
          <w:t xml:space="preserve">StatPearls: Ocular Melanoma </w:t>
        </w:r>
      </w:hyperlink>
      <w:r w:rsidDel="00000000" w:rsidR="00000000" w:rsidRPr="00000000">
        <w:rPr>
          <w:i w:val="1"/>
          <w:rtl w:val="0"/>
        </w:rPr>
        <w:t xml:space="preserve">Last update: 12/12/2019.</w:t>
      </w:r>
    </w:p>
    <w:p w:rsidR="00000000" w:rsidDel="00000000" w:rsidP="00000000" w:rsidRDefault="00000000" w:rsidRPr="00000000" w14:paraId="000001BD">
      <w:pPr>
        <w:rPr/>
      </w:pPr>
      <w:r w:rsidDel="00000000" w:rsidR="00000000" w:rsidRPr="00000000">
        <w:rPr>
          <w:b w:val="1"/>
          <w:rtl w:val="0"/>
        </w:rPr>
        <w:t xml:space="preserve">ARRO</w:t>
      </w:r>
      <w:r w:rsidDel="00000000" w:rsidR="00000000" w:rsidRPr="00000000">
        <w:rPr>
          <w:rtl w:val="0"/>
        </w:rPr>
        <w:t xml:space="preserve">: [</w:t>
      </w:r>
      <w:hyperlink r:id="rId99">
        <w:r w:rsidDel="00000000" w:rsidR="00000000" w:rsidRPr="00000000">
          <w:rPr>
            <w:rtl w:val="0"/>
          </w:rPr>
          <w:t xml:space="preserve">Uveal melanoma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E">
      <w:pPr>
        <w:numPr>
          <w:ilvl w:val="0"/>
          <w:numId w:val="63"/>
        </w:numPr>
        <w:ind w:left="720" w:hanging="360"/>
        <w:rPr>
          <w:b w:val="0"/>
          <w:sz w:val="20"/>
          <w:szCs w:val="20"/>
        </w:rPr>
      </w:pPr>
      <w:r w:rsidDel="00000000" w:rsidR="00000000" w:rsidRPr="00000000">
        <w:rPr>
          <w:rtl w:val="0"/>
        </w:rPr>
        <w:t xml:space="preserve">Most common primary intraocular malignancy in adults, but ocular </w:t>
      </w:r>
      <w:r w:rsidDel="00000000" w:rsidR="00000000" w:rsidRPr="00000000">
        <w:rPr>
          <w:rtl w:val="0"/>
        </w:rPr>
        <w:t xml:space="preserve">mets</w:t>
      </w:r>
      <w:r w:rsidDel="00000000" w:rsidR="00000000" w:rsidRPr="00000000">
        <w:rPr>
          <w:rtl w:val="0"/>
        </w:rPr>
        <w:t xml:space="preserve"> are more likely.</w:t>
      </w:r>
    </w:p>
    <w:p w:rsidR="00000000" w:rsidDel="00000000" w:rsidP="00000000" w:rsidRDefault="00000000" w:rsidRPr="00000000" w14:paraId="000001BF">
      <w:pPr>
        <w:numPr>
          <w:ilvl w:val="1"/>
          <w:numId w:val="63"/>
        </w:numPr>
        <w:ind w:left="1440" w:hanging="360"/>
        <w:rPr>
          <w:b w:val="0"/>
          <w:sz w:val="20"/>
          <w:szCs w:val="20"/>
        </w:rPr>
      </w:pPr>
      <w:r w:rsidDel="00000000" w:rsidR="00000000" w:rsidRPr="00000000">
        <w:rPr>
          <w:rtl w:val="0"/>
        </w:rPr>
        <w:t xml:space="preserve">~5 in 1 million cases (~2,000 cases per year).</w:t>
      </w:r>
    </w:p>
    <w:p w:rsidR="00000000" w:rsidDel="00000000" w:rsidP="00000000" w:rsidRDefault="00000000" w:rsidRPr="00000000" w14:paraId="000001C0">
      <w:pPr>
        <w:numPr>
          <w:ilvl w:val="1"/>
          <w:numId w:val="63"/>
        </w:numPr>
        <w:ind w:left="1440" w:hanging="360"/>
        <w:rPr>
          <w:b w:val="0"/>
          <w:sz w:val="20"/>
          <w:szCs w:val="20"/>
        </w:rPr>
      </w:pPr>
      <w:r w:rsidDel="00000000" w:rsidR="00000000" w:rsidRPr="00000000">
        <w:rPr>
          <w:rtl w:val="0"/>
        </w:rPr>
        <w:t xml:space="preserve">98% caucasian, median at 60, 1.3:1 M:F. </w:t>
      </w:r>
      <w:r w:rsidDel="00000000" w:rsidR="00000000" w:rsidRPr="00000000">
        <w:rPr>
          <w:i w:val="1"/>
          <w:rtl w:val="0"/>
        </w:rPr>
        <w:t xml:space="preserve">Incidence slightly higher in males than females.</w:t>
      </w:r>
    </w:p>
    <w:p w:rsidR="00000000" w:rsidDel="00000000" w:rsidP="00000000" w:rsidRDefault="00000000" w:rsidRPr="00000000" w14:paraId="000001C1">
      <w:pPr>
        <w:numPr>
          <w:ilvl w:val="1"/>
          <w:numId w:val="63"/>
        </w:numPr>
        <w:ind w:left="1440" w:hanging="360"/>
        <w:rPr>
          <w:b w:val="0"/>
          <w:sz w:val="20"/>
          <w:szCs w:val="20"/>
        </w:rPr>
      </w:pPr>
      <w:r w:rsidDel="00000000" w:rsidR="00000000" w:rsidRPr="00000000">
        <w:rPr>
          <w:rtl w:val="0"/>
        </w:rPr>
        <w:t xml:space="preserve">Uveal melanocytes arise from NCCs. Degree of pigmentation determines the color of the iris.</w:t>
      </w:r>
    </w:p>
    <w:p w:rsidR="00000000" w:rsidDel="00000000" w:rsidP="00000000" w:rsidRDefault="00000000" w:rsidRPr="00000000" w14:paraId="000001C2">
      <w:pPr>
        <w:numPr>
          <w:ilvl w:val="1"/>
          <w:numId w:val="63"/>
        </w:numPr>
        <w:ind w:left="1440" w:hanging="360"/>
        <w:rPr>
          <w:b w:val="0"/>
          <w:sz w:val="20"/>
          <w:szCs w:val="20"/>
        </w:rPr>
      </w:pPr>
      <w:r w:rsidDel="00000000" w:rsidR="00000000" w:rsidRPr="00000000">
        <w:rPr>
          <w:rtl w:val="0"/>
        </w:rPr>
        <w:t xml:space="preserve">3-5% of all melanomas. Unlike cutaneous melanoma, not associated with BRAF or </w:t>
      </w:r>
      <w:r w:rsidDel="00000000" w:rsidR="00000000" w:rsidRPr="00000000">
        <w:rPr>
          <w:rtl w:val="0"/>
        </w:rPr>
        <w:t xml:space="preserve">BRAS</w:t>
      </w:r>
      <w:r w:rsidDel="00000000" w:rsidR="00000000" w:rsidRPr="00000000">
        <w:rPr>
          <w:rtl w:val="0"/>
        </w:rPr>
        <w:t xml:space="preserve"> mutations.</w:t>
      </w:r>
    </w:p>
    <w:p w:rsidR="00000000" w:rsidDel="00000000" w:rsidP="00000000" w:rsidRDefault="00000000" w:rsidRPr="00000000" w14:paraId="000001C3">
      <w:pPr>
        <w:numPr>
          <w:ilvl w:val="1"/>
          <w:numId w:val="63"/>
        </w:numPr>
        <w:ind w:left="1440" w:hanging="360"/>
        <w:rPr>
          <w:b w:val="0"/>
          <w:sz w:val="20"/>
          <w:szCs w:val="20"/>
        </w:rPr>
      </w:pPr>
      <w:r w:rsidDel="00000000" w:rsidR="00000000" w:rsidRPr="00000000">
        <w:rPr>
          <w:b w:val="1"/>
          <w:rtl w:val="0"/>
        </w:rPr>
        <w:t xml:space="preserve">85%</w:t>
      </w:r>
      <w:r w:rsidDel="00000000" w:rsidR="00000000" w:rsidRPr="00000000">
        <w:rPr>
          <w:rtl w:val="0"/>
        </w:rPr>
        <w:t xml:space="preserve"> from</w:t>
      </w:r>
      <w:r w:rsidDel="00000000" w:rsidR="00000000" w:rsidRPr="00000000">
        <w:rPr>
          <w:b w:val="1"/>
          <w:rtl w:val="0"/>
        </w:rPr>
        <w:t xml:space="preserve"> choroidal-melanocytes </w:t>
      </w:r>
      <w:r w:rsidDel="00000000" w:rsidR="00000000" w:rsidRPr="00000000">
        <w:rPr>
          <w:rtl w:val="0"/>
        </w:rPr>
        <w:t xml:space="preserve">of uveal stroma, or the pigmented layer including the iris, CB and choroid.</w:t>
      </w:r>
    </w:p>
    <w:p w:rsidR="00000000" w:rsidDel="00000000" w:rsidP="00000000" w:rsidRDefault="00000000" w:rsidRPr="00000000" w14:paraId="000001C4">
      <w:pPr>
        <w:numPr>
          <w:ilvl w:val="1"/>
          <w:numId w:val="63"/>
        </w:numPr>
        <w:ind w:left="1440" w:hanging="360"/>
        <w:rPr>
          <w:b w:val="0"/>
          <w:sz w:val="20"/>
          <w:szCs w:val="20"/>
        </w:rPr>
      </w:pPr>
      <w:r w:rsidDel="00000000" w:rsidR="00000000" w:rsidRPr="00000000">
        <w:rPr>
          <w:b w:val="1"/>
          <w:rtl w:val="0"/>
        </w:rPr>
        <w:t xml:space="preserve">Anatomy</w:t>
      </w:r>
      <w:r w:rsidDel="00000000" w:rsidR="00000000" w:rsidRPr="00000000">
        <w:rPr>
          <w:rtl w:val="0"/>
        </w:rPr>
        <w:t xml:space="preserve">: 85% are uveal, 5% conjunctival, 10% others. </w:t>
      </w:r>
      <w:r w:rsidDel="00000000" w:rsidR="00000000" w:rsidRPr="00000000">
        <w:rPr>
          <w:rtl w:val="0"/>
        </w:rPr>
      </w:r>
    </w:p>
    <w:p w:rsidR="00000000" w:rsidDel="00000000" w:rsidP="00000000" w:rsidRDefault="00000000" w:rsidRPr="00000000" w14:paraId="000001C5">
      <w:pPr>
        <w:numPr>
          <w:ilvl w:val="2"/>
          <w:numId w:val="63"/>
        </w:numPr>
        <w:ind w:left="2160" w:hanging="360"/>
        <w:rPr>
          <w:b w:val="0"/>
          <w:sz w:val="20"/>
          <w:szCs w:val="20"/>
        </w:rPr>
      </w:pPr>
      <w:r w:rsidDel="00000000" w:rsidR="00000000" w:rsidRPr="00000000">
        <w:rPr>
          <w:rFonts w:ascii="Cardo" w:cs="Cardo" w:eastAsia="Cardo" w:hAnsi="Cardo"/>
          <w:b w:val="1"/>
          <w:rtl w:val="0"/>
        </w:rPr>
        <w:t xml:space="preserve">Globe O→ I</w:t>
      </w:r>
      <w:r w:rsidDel="00000000" w:rsidR="00000000" w:rsidRPr="00000000">
        <w:rPr>
          <w:rtl w:val="0"/>
        </w:rPr>
        <w:t xml:space="preserve">: </w:t>
      </w:r>
      <w:r w:rsidDel="00000000" w:rsidR="00000000" w:rsidRPr="00000000">
        <w:rPr>
          <w:b w:val="1"/>
          <w:rtl w:val="0"/>
        </w:rPr>
        <w:t xml:space="preserve">sclera </w:t>
      </w:r>
      <w:r w:rsidDel="00000000" w:rsidR="00000000" w:rsidRPr="00000000">
        <w:rPr>
          <w:rtl w:val="0"/>
        </w:rPr>
        <w:t xml:space="preserve">(outer fibrous layer), </w:t>
      </w:r>
      <w:r w:rsidDel="00000000" w:rsidR="00000000" w:rsidRPr="00000000">
        <w:rPr>
          <w:b w:val="1"/>
          <w:rtl w:val="0"/>
        </w:rPr>
        <w:t xml:space="preserve">choroid </w:t>
      </w:r>
      <w:r w:rsidDel="00000000" w:rsidR="00000000" w:rsidRPr="00000000">
        <w:rPr>
          <w:rtl w:val="0"/>
        </w:rPr>
        <w:t xml:space="preserve">(</w:t>
      </w:r>
      <w:r w:rsidDel="00000000" w:rsidR="00000000" w:rsidRPr="00000000">
        <w:rPr>
          <w:b w:val="1"/>
          <w:rtl w:val="0"/>
        </w:rPr>
        <w:t xml:space="preserve">middle vascular layer</w:t>
      </w:r>
      <w:r w:rsidDel="00000000" w:rsidR="00000000" w:rsidRPr="00000000">
        <w:rPr>
          <w:rtl w:val="0"/>
        </w:rPr>
        <w:t xml:space="preserve">), </w:t>
      </w:r>
      <w:r w:rsidDel="00000000" w:rsidR="00000000" w:rsidRPr="00000000">
        <w:rPr>
          <w:b w:val="1"/>
          <w:rtl w:val="0"/>
        </w:rPr>
        <w:t xml:space="preserve">retina </w:t>
      </w:r>
      <w:r w:rsidDel="00000000" w:rsidR="00000000" w:rsidRPr="00000000">
        <w:rPr>
          <w:rtl w:val="0"/>
        </w:rPr>
        <w:t xml:space="preserve">(inner nerve layer).</w:t>
      </w:r>
    </w:p>
    <w:p w:rsidR="00000000" w:rsidDel="00000000" w:rsidP="00000000" w:rsidRDefault="00000000" w:rsidRPr="00000000" w14:paraId="000001C6">
      <w:pPr>
        <w:numPr>
          <w:ilvl w:val="2"/>
          <w:numId w:val="63"/>
        </w:numPr>
        <w:ind w:left="2160" w:hanging="360"/>
        <w:rPr>
          <w:b w:val="0"/>
          <w:sz w:val="20"/>
          <w:szCs w:val="20"/>
        </w:rPr>
      </w:pPr>
      <w:r w:rsidDel="00000000" w:rsidR="00000000" w:rsidRPr="00000000">
        <w:rPr>
          <w:b w:val="1"/>
          <w:rtl w:val="0"/>
        </w:rPr>
        <w:t xml:space="preserve">Uveal tract</w:t>
      </w:r>
      <w:r w:rsidDel="00000000" w:rsidR="00000000" w:rsidRPr="00000000">
        <w:rPr>
          <w:rtl w:val="0"/>
        </w:rPr>
        <w:t xml:space="preserve">: Choroid (posterior uvea), ciliary body, iris (anterior uvea).</w:t>
      </w:r>
    </w:p>
    <w:p w:rsidR="00000000" w:rsidDel="00000000" w:rsidP="00000000" w:rsidRDefault="00000000" w:rsidRPr="00000000" w14:paraId="000001C7">
      <w:pPr>
        <w:numPr>
          <w:ilvl w:val="3"/>
          <w:numId w:val="63"/>
        </w:numPr>
        <w:ind w:left="2880" w:hanging="360"/>
        <w:rPr>
          <w:b w:val="0"/>
          <w:sz w:val="20"/>
          <w:szCs w:val="20"/>
        </w:rPr>
      </w:pPr>
      <w:r w:rsidDel="00000000" w:rsidR="00000000" w:rsidRPr="00000000">
        <w:rPr>
          <w:rFonts w:ascii="Cardo" w:cs="Cardo" w:eastAsia="Cardo" w:hAnsi="Cardo"/>
          <w:rtl w:val="0"/>
        </w:rPr>
        <w:t xml:space="preserve">Choroid O→ I: haller layer, sattler layer, choriocapillaris, bruch membrane.</w:t>
      </w:r>
    </w:p>
    <w:p w:rsidR="00000000" w:rsidDel="00000000" w:rsidP="00000000" w:rsidRDefault="00000000" w:rsidRPr="00000000" w14:paraId="000001C8">
      <w:pPr>
        <w:numPr>
          <w:ilvl w:val="2"/>
          <w:numId w:val="63"/>
        </w:numPr>
        <w:ind w:left="2160" w:hanging="360"/>
        <w:rPr>
          <w:b w:val="0"/>
          <w:sz w:val="20"/>
          <w:szCs w:val="20"/>
        </w:rPr>
      </w:pPr>
      <w:r w:rsidDel="00000000" w:rsidR="00000000" w:rsidRPr="00000000">
        <w:rPr>
          <w:rtl w:val="0"/>
        </w:rPr>
        <w:t xml:space="preserve">The </w:t>
      </w:r>
      <w:r w:rsidDel="00000000" w:rsidR="00000000" w:rsidRPr="00000000">
        <w:rPr>
          <w:b w:val="1"/>
          <w:rtl w:val="0"/>
        </w:rPr>
        <w:t xml:space="preserve">macula </w:t>
      </w:r>
      <w:r w:rsidDel="00000000" w:rsidR="00000000" w:rsidRPr="00000000">
        <w:rPr>
          <w:rtl w:val="0"/>
        </w:rPr>
        <w:t xml:space="preserve">is particularly important for color vision.</w:t>
      </w:r>
    </w:p>
    <w:p w:rsidR="00000000" w:rsidDel="00000000" w:rsidP="00000000" w:rsidRDefault="00000000" w:rsidRPr="00000000" w14:paraId="000001C9">
      <w:pPr>
        <w:numPr>
          <w:ilvl w:val="2"/>
          <w:numId w:val="63"/>
        </w:numPr>
        <w:ind w:left="2160" w:hanging="360"/>
        <w:rPr>
          <w:b w:val="0"/>
          <w:sz w:val="20"/>
          <w:szCs w:val="20"/>
        </w:rPr>
      </w:pPr>
      <w:r w:rsidDel="00000000" w:rsidR="00000000" w:rsidRPr="00000000">
        <w:rPr>
          <w:rtl w:val="0"/>
        </w:rPr>
        <w:t xml:space="preserve">The optic disc is </w:t>
      </w:r>
      <w:r w:rsidDel="00000000" w:rsidR="00000000" w:rsidRPr="00000000">
        <w:rPr>
          <w:b w:val="1"/>
          <w:rtl w:val="0"/>
        </w:rPr>
        <w:t xml:space="preserve">2 mm</w:t>
      </w:r>
      <w:r w:rsidDel="00000000" w:rsidR="00000000" w:rsidRPr="00000000">
        <w:rPr>
          <w:rtl w:val="0"/>
        </w:rPr>
        <w:t xml:space="preserve"> medial to the macula (~1.5 mm diameter).</w:t>
      </w:r>
    </w:p>
    <w:p w:rsidR="00000000" w:rsidDel="00000000" w:rsidP="00000000" w:rsidRDefault="00000000" w:rsidRPr="00000000" w14:paraId="000001CA">
      <w:pPr>
        <w:numPr>
          <w:ilvl w:val="1"/>
          <w:numId w:val="63"/>
        </w:numPr>
        <w:ind w:left="1440" w:hanging="360"/>
        <w:rPr>
          <w:b w:val="0"/>
          <w:sz w:val="20"/>
          <w:szCs w:val="20"/>
        </w:rPr>
      </w:pPr>
      <w:r w:rsidDel="00000000" w:rsidR="00000000" w:rsidRPr="00000000">
        <w:rPr>
          <w:b w:val="1"/>
          <w:rtl w:val="0"/>
        </w:rPr>
        <w:t xml:space="preserve">Histologic subtypes</w:t>
      </w:r>
      <w:r w:rsidDel="00000000" w:rsidR="00000000" w:rsidRPr="00000000">
        <w:rPr>
          <w:rtl w:val="0"/>
        </w:rPr>
        <w:t xml:space="preserve">: spindle cell (grade 1), mixed cell (grade 2), epithelioid cell (grade 3).</w:t>
      </w:r>
    </w:p>
    <w:p w:rsidR="00000000" w:rsidDel="00000000" w:rsidP="00000000" w:rsidRDefault="00000000" w:rsidRPr="00000000" w14:paraId="000001CB">
      <w:pPr>
        <w:numPr>
          <w:ilvl w:val="2"/>
          <w:numId w:val="63"/>
        </w:numPr>
        <w:ind w:left="2160" w:hanging="360"/>
        <w:rPr>
          <w:b w:val="0"/>
          <w:sz w:val="20"/>
          <w:szCs w:val="20"/>
        </w:rPr>
      </w:pPr>
      <w:r w:rsidDel="00000000" w:rsidR="00000000" w:rsidRPr="00000000">
        <w:rPr>
          <w:rtl w:val="0"/>
        </w:rPr>
        <w:t xml:space="preserve">Mixed if &lt; 50% epithelioid histology. Epithelioid w worse prognosis.</w:t>
      </w:r>
    </w:p>
    <w:p w:rsidR="00000000" w:rsidDel="00000000" w:rsidP="00000000" w:rsidRDefault="00000000" w:rsidRPr="00000000" w14:paraId="000001CC">
      <w:pPr>
        <w:numPr>
          <w:ilvl w:val="0"/>
          <w:numId w:val="63"/>
        </w:numPr>
        <w:ind w:left="720" w:hanging="360"/>
        <w:rPr>
          <w:b w:val="0"/>
          <w:sz w:val="20"/>
          <w:szCs w:val="20"/>
        </w:rPr>
      </w:pPr>
      <w:r w:rsidDel="00000000" w:rsidR="00000000" w:rsidRPr="00000000">
        <w:rPr>
          <w:b w:val="1"/>
          <w:rtl w:val="0"/>
        </w:rPr>
        <w:t xml:space="preserve">RF</w:t>
      </w:r>
      <w:r w:rsidDel="00000000" w:rsidR="00000000" w:rsidRPr="00000000">
        <w:rPr>
          <w:rtl w:val="0"/>
        </w:rPr>
        <w:t xml:space="preserve">: Light eyes, melanocytosis in affected eye, arc welding, h/o sun/snow burn, personal hx of cutaneous melanoma.</w:t>
      </w:r>
    </w:p>
    <w:p w:rsidR="00000000" w:rsidDel="00000000" w:rsidP="00000000" w:rsidRDefault="00000000" w:rsidRPr="00000000" w14:paraId="000001CD">
      <w:pPr>
        <w:numPr>
          <w:ilvl w:val="0"/>
          <w:numId w:val="63"/>
        </w:numPr>
        <w:ind w:left="720" w:hanging="360"/>
        <w:rPr>
          <w:b w:val="0"/>
          <w:sz w:val="20"/>
          <w:szCs w:val="20"/>
        </w:rPr>
      </w:pPr>
      <w:r w:rsidDel="00000000" w:rsidR="00000000" w:rsidRPr="00000000">
        <w:rPr>
          <w:b w:val="1"/>
          <w:rtl w:val="0"/>
        </w:rPr>
        <w:t xml:space="preserve">Patterns of spread</w:t>
      </w:r>
      <w:r w:rsidDel="00000000" w:rsidR="00000000" w:rsidRPr="00000000">
        <w:rPr>
          <w:rtl w:val="0"/>
        </w:rPr>
        <w:t xml:space="preserve">: </w:t>
      </w:r>
    </w:p>
    <w:p w:rsidR="00000000" w:rsidDel="00000000" w:rsidP="00000000" w:rsidRDefault="00000000" w:rsidRPr="00000000" w14:paraId="000001CE">
      <w:pPr>
        <w:numPr>
          <w:ilvl w:val="1"/>
          <w:numId w:val="63"/>
        </w:numPr>
        <w:ind w:left="1440" w:hanging="360"/>
        <w:rPr>
          <w:b w:val="0"/>
          <w:sz w:val="20"/>
          <w:szCs w:val="20"/>
        </w:rPr>
      </w:pPr>
      <w:r w:rsidDel="00000000" w:rsidR="00000000" w:rsidRPr="00000000">
        <w:rPr>
          <w:u w:val="single"/>
          <w:rtl w:val="0"/>
        </w:rPr>
        <w:t xml:space="preserve">Intraocular</w:t>
      </w:r>
      <w:r w:rsidDel="00000000" w:rsidR="00000000" w:rsidRPr="00000000">
        <w:rPr>
          <w:rtl w:val="0"/>
        </w:rPr>
        <w:t xml:space="preserve">: including vitreous seeding, aqueous, or along ciliary vessels/nerves.</w:t>
      </w:r>
    </w:p>
    <w:p w:rsidR="00000000" w:rsidDel="00000000" w:rsidP="00000000" w:rsidRDefault="00000000" w:rsidRPr="00000000" w14:paraId="000001CF">
      <w:pPr>
        <w:numPr>
          <w:ilvl w:val="1"/>
          <w:numId w:val="63"/>
        </w:numPr>
        <w:ind w:left="1440" w:hanging="360"/>
        <w:rPr>
          <w:b w:val="0"/>
          <w:sz w:val="20"/>
          <w:szCs w:val="20"/>
        </w:rPr>
      </w:pPr>
      <w:r w:rsidDel="00000000" w:rsidR="00000000" w:rsidRPr="00000000">
        <w:rPr>
          <w:u w:val="single"/>
          <w:rtl w:val="0"/>
        </w:rPr>
        <w:t xml:space="preserve">Extraocular</w:t>
      </w:r>
      <w:r w:rsidDel="00000000" w:rsidR="00000000" w:rsidRPr="00000000">
        <w:rPr>
          <w:rtl w:val="0"/>
        </w:rPr>
        <w:t xml:space="preserve">: through optic nerve, transscleral, vascular tracking.</w:t>
      </w:r>
      <w:r w:rsidDel="00000000" w:rsidR="00000000" w:rsidRPr="00000000">
        <w:rPr>
          <w:rtl w:val="0"/>
        </w:rPr>
      </w:r>
    </w:p>
    <w:p w:rsidR="00000000" w:rsidDel="00000000" w:rsidP="00000000" w:rsidRDefault="00000000" w:rsidRPr="00000000" w14:paraId="000001D0">
      <w:pPr>
        <w:numPr>
          <w:ilvl w:val="1"/>
          <w:numId w:val="63"/>
        </w:numPr>
        <w:ind w:left="1440" w:hanging="360"/>
        <w:rPr>
          <w:b w:val="0"/>
          <w:sz w:val="20"/>
          <w:szCs w:val="20"/>
        </w:rPr>
      </w:pPr>
      <w:r w:rsidDel="00000000" w:rsidR="00000000" w:rsidRPr="00000000">
        <w:rPr>
          <w:u w:val="single"/>
          <w:rtl w:val="0"/>
        </w:rPr>
        <w:t xml:space="preserve">Extrascleral extension</w:t>
      </w:r>
      <w:r w:rsidDel="00000000" w:rsidR="00000000" w:rsidRPr="00000000">
        <w:rPr>
          <w:rtl w:val="0"/>
        </w:rPr>
        <w:t xml:space="preserve">: Present in 10-15%.</w:t>
      </w:r>
    </w:p>
    <w:p w:rsidR="00000000" w:rsidDel="00000000" w:rsidP="00000000" w:rsidRDefault="00000000" w:rsidRPr="00000000" w14:paraId="000001D1">
      <w:pPr>
        <w:numPr>
          <w:ilvl w:val="1"/>
          <w:numId w:val="63"/>
        </w:numPr>
        <w:ind w:left="1440" w:hanging="360"/>
        <w:rPr>
          <w:b w:val="0"/>
          <w:sz w:val="20"/>
          <w:szCs w:val="20"/>
        </w:rPr>
      </w:pPr>
      <w:r w:rsidDel="00000000" w:rsidR="00000000" w:rsidRPr="00000000">
        <w:rPr>
          <w:u w:val="single"/>
          <w:rtl w:val="0"/>
        </w:rPr>
        <w:t xml:space="preserve">DM</w:t>
      </w:r>
      <w:r w:rsidDel="00000000" w:rsidR="00000000" w:rsidRPr="00000000">
        <w:rPr>
          <w:rtl w:val="0"/>
        </w:rPr>
        <w:t xml:space="preserve">: No lymphatics in choroid (hematogenous spread common).</w:t>
      </w:r>
      <w:r w:rsidDel="00000000" w:rsidR="00000000" w:rsidRPr="00000000">
        <w:rPr>
          <w:b w:val="1"/>
          <w:rtl w:val="0"/>
        </w:rPr>
        <w:t xml:space="preserve"> ~90% liver</w:t>
      </w:r>
      <w:r w:rsidDel="00000000" w:rsidR="00000000" w:rsidRPr="00000000">
        <w:rPr>
          <w:rtl w:val="0"/>
        </w:rPr>
        <w:t xml:space="preserve"> and also skin/lung, brain </w:t>
      </w:r>
      <w:r w:rsidDel="00000000" w:rsidR="00000000" w:rsidRPr="00000000">
        <w:rPr>
          <w:rtl w:val="0"/>
        </w:rPr>
        <w:t xml:space="preserve">mets</w:t>
      </w:r>
      <w:r w:rsidDel="00000000" w:rsidR="00000000" w:rsidRPr="00000000">
        <w:rPr>
          <w:rtl w:val="0"/>
        </w:rPr>
        <w:t xml:space="preserve"> rare.</w:t>
      </w:r>
    </w:p>
    <w:p w:rsidR="00000000" w:rsidDel="00000000" w:rsidP="00000000" w:rsidRDefault="00000000" w:rsidRPr="00000000" w14:paraId="000001D2">
      <w:pPr>
        <w:numPr>
          <w:ilvl w:val="2"/>
          <w:numId w:val="63"/>
        </w:numPr>
        <w:ind w:left="2160" w:hanging="360"/>
        <w:rPr>
          <w:b w:val="0"/>
          <w:sz w:val="20"/>
          <w:szCs w:val="20"/>
        </w:rPr>
      </w:pPr>
      <w:r w:rsidDel="00000000" w:rsidR="00000000" w:rsidRPr="00000000">
        <w:rPr>
          <w:rtl w:val="0"/>
        </w:rPr>
        <w:t xml:space="preserve">Only 1-2% of pts present w DM. May present after a long DFS.</w:t>
      </w:r>
    </w:p>
    <w:p w:rsidR="00000000" w:rsidDel="00000000" w:rsidP="00000000" w:rsidRDefault="00000000" w:rsidRPr="00000000" w14:paraId="000001D3">
      <w:pPr>
        <w:numPr>
          <w:ilvl w:val="2"/>
          <w:numId w:val="63"/>
        </w:numPr>
        <w:ind w:left="2160" w:hanging="360"/>
        <w:rPr>
          <w:b w:val="0"/>
          <w:sz w:val="20"/>
          <w:szCs w:val="20"/>
        </w:rPr>
      </w:pPr>
      <w:r w:rsidDel="00000000" w:rsidR="00000000" w:rsidRPr="00000000">
        <w:rPr>
          <w:rtl w:val="0"/>
        </w:rPr>
        <w:t xml:space="preserve">CB carries the highest risk of death from mets, followed by choroidal tumors. </w:t>
      </w:r>
      <w:r w:rsidDel="00000000" w:rsidR="00000000" w:rsidRPr="00000000">
        <w:rPr>
          <w:b w:val="1"/>
          <w:rtl w:val="0"/>
        </w:rPr>
        <w:t xml:space="preserve">Iris </w:t>
      </w:r>
      <w:r w:rsidDel="00000000" w:rsidR="00000000" w:rsidRPr="00000000">
        <w:rPr>
          <w:rtl w:val="0"/>
        </w:rPr>
        <w:t xml:space="preserve">tumors are most</w:t>
      </w:r>
      <w:r w:rsidDel="00000000" w:rsidR="00000000" w:rsidRPr="00000000">
        <w:rPr>
          <w:b w:val="1"/>
          <w:rtl w:val="0"/>
        </w:rPr>
        <w:t xml:space="preserve"> favorable</w:t>
      </w:r>
      <w:r w:rsidDel="00000000" w:rsidR="00000000" w:rsidRPr="00000000">
        <w:rPr>
          <w:rtl w:val="0"/>
        </w:rPr>
        <w:t xml:space="preserve">.</w:t>
      </w:r>
    </w:p>
    <w:p w:rsidR="00000000" w:rsidDel="00000000" w:rsidP="00000000" w:rsidRDefault="00000000" w:rsidRPr="00000000" w14:paraId="000001D4">
      <w:pPr>
        <w:numPr>
          <w:ilvl w:val="3"/>
          <w:numId w:val="63"/>
        </w:numPr>
        <w:ind w:left="2880" w:hanging="360"/>
        <w:rPr>
          <w:b w:val="0"/>
          <w:sz w:val="20"/>
          <w:szCs w:val="20"/>
        </w:rPr>
      </w:pPr>
      <w:r w:rsidDel="00000000" w:rsidR="00000000" w:rsidRPr="00000000">
        <w:rPr>
          <w:rFonts w:ascii="Cardo" w:cs="Cardo" w:eastAsia="Cardo" w:hAnsi="Cardo"/>
          <w:rtl w:val="0"/>
        </w:rPr>
        <w:t xml:space="preserve">10y DM for choroidal/CB of 19→ 34%, though high risk features increase to ~50%.</w:t>
      </w:r>
    </w:p>
    <w:p w:rsidR="00000000" w:rsidDel="00000000" w:rsidP="00000000" w:rsidRDefault="00000000" w:rsidRPr="00000000" w14:paraId="000001D5">
      <w:pPr>
        <w:numPr>
          <w:ilvl w:val="3"/>
          <w:numId w:val="63"/>
        </w:numPr>
        <w:ind w:left="2880" w:hanging="360"/>
        <w:rPr>
          <w:b w:val="0"/>
          <w:sz w:val="20"/>
          <w:szCs w:val="20"/>
        </w:rPr>
      </w:pPr>
      <w:r w:rsidDel="00000000" w:rsidR="00000000" w:rsidRPr="00000000">
        <w:rPr>
          <w:rtl w:val="0"/>
        </w:rPr>
        <w:t xml:space="preserve">5y DM after local RT 14-20%, which is about the same rate of enucleation after Plaque BT.</w:t>
      </w:r>
    </w:p>
    <w:p w:rsidR="00000000" w:rsidDel="00000000" w:rsidP="00000000" w:rsidRDefault="00000000" w:rsidRPr="00000000" w14:paraId="000001D6">
      <w:pPr>
        <w:numPr>
          <w:ilvl w:val="3"/>
          <w:numId w:val="63"/>
        </w:numPr>
        <w:ind w:left="2880" w:hanging="360"/>
        <w:rPr>
          <w:b w:val="0"/>
          <w:sz w:val="20"/>
          <w:szCs w:val="20"/>
        </w:rPr>
      </w:pPr>
      <w:r w:rsidDel="00000000" w:rsidR="00000000" w:rsidRPr="00000000">
        <w:rPr>
          <w:rtl w:val="0"/>
        </w:rPr>
        <w:t xml:space="preserve">5y OS for those with DM 55%.</w:t>
      </w:r>
    </w:p>
    <w:p w:rsidR="00000000" w:rsidDel="00000000" w:rsidP="00000000" w:rsidRDefault="00000000" w:rsidRPr="00000000" w14:paraId="000001D7">
      <w:pPr>
        <w:numPr>
          <w:ilvl w:val="2"/>
          <w:numId w:val="63"/>
        </w:numPr>
        <w:ind w:left="2160" w:hanging="360"/>
        <w:rPr>
          <w:b w:val="0"/>
          <w:sz w:val="20"/>
          <w:szCs w:val="20"/>
        </w:rPr>
      </w:pPr>
      <w:r w:rsidDel="00000000" w:rsidR="00000000" w:rsidRPr="00000000">
        <w:rPr>
          <w:b w:val="1"/>
          <w:rtl w:val="0"/>
        </w:rPr>
        <w:t xml:space="preserve">RF for DM</w:t>
      </w:r>
      <w:r w:rsidDel="00000000" w:rsidR="00000000" w:rsidRPr="00000000">
        <w:rPr>
          <w:rtl w:val="0"/>
        </w:rPr>
        <w:t xml:space="preserve">: Epithelioid histology, large tumors, anterior location (</w:t>
      </w:r>
      <w:r w:rsidDel="00000000" w:rsidR="00000000" w:rsidRPr="00000000">
        <w:rPr>
          <w:b w:val="1"/>
          <w:rtl w:val="0"/>
        </w:rPr>
        <w:t xml:space="preserve">CB invasion</w:t>
      </w:r>
      <w:r w:rsidDel="00000000" w:rsidR="00000000" w:rsidRPr="00000000">
        <w:rPr>
          <w:rtl w:val="0"/>
        </w:rPr>
        <w:t xml:space="preserve">), monosomy 3 often w gain in ch 8q, scleral penetration, inc Ki-67/mitotic rate, pleomorphic nucleoli, optic nerve invasion, vascular networks of closed vascular loops, extraocular extension.</w:t>
      </w:r>
    </w:p>
    <w:p w:rsidR="00000000" w:rsidDel="00000000" w:rsidP="00000000" w:rsidRDefault="00000000" w:rsidRPr="00000000" w14:paraId="000001D8">
      <w:pPr>
        <w:numPr>
          <w:ilvl w:val="3"/>
          <w:numId w:val="63"/>
        </w:numPr>
        <w:ind w:left="2880" w:hanging="360"/>
        <w:rPr>
          <w:b w:val="0"/>
          <w:sz w:val="20"/>
          <w:szCs w:val="20"/>
        </w:rPr>
      </w:pPr>
      <w:r w:rsidDel="00000000" w:rsidR="00000000" w:rsidRPr="00000000">
        <w:rPr>
          <w:b w:val="1"/>
          <w:rtl w:val="0"/>
        </w:rPr>
        <w:t xml:space="preserve">LR significantly increases risk of DM in uveal melanoma</w:t>
      </w:r>
      <w:r w:rsidDel="00000000" w:rsidR="00000000" w:rsidRPr="00000000">
        <w:rPr>
          <w:rtl w:val="0"/>
        </w:rPr>
        <w:t xml:space="preserve"> [</w:t>
      </w:r>
      <w:hyperlink r:id="rId100">
        <w:r w:rsidDel="00000000" w:rsidR="00000000" w:rsidRPr="00000000">
          <w:rPr>
            <w:rtl w:val="0"/>
          </w:rPr>
          <w:t xml:space="preserve">Ophtal '16]</w:t>
        </w:r>
      </w:hyperlink>
      <w:r w:rsidDel="00000000" w:rsidR="00000000" w:rsidRPr="00000000">
        <w:rPr>
          <w:rtl w:val="0"/>
        </w:rPr>
        <w:t xml:space="preserve">: DM HR 6.28 w LR, with LR detected up to 10y after tx and assoc w extrascleral extension but not T-stage.</w:t>
      </w:r>
    </w:p>
    <w:p w:rsidR="00000000" w:rsidDel="00000000" w:rsidP="00000000" w:rsidRDefault="00000000" w:rsidRPr="00000000" w14:paraId="000001D9">
      <w:pPr>
        <w:numPr>
          <w:ilvl w:val="2"/>
          <w:numId w:val="63"/>
        </w:numPr>
        <w:ind w:left="2160" w:hanging="360"/>
        <w:rPr>
          <w:b w:val="0"/>
          <w:sz w:val="20"/>
          <w:szCs w:val="20"/>
        </w:rPr>
      </w:pPr>
      <w:r w:rsidDel="00000000" w:rsidR="00000000" w:rsidRPr="00000000">
        <w:rPr>
          <w:rtl w:val="0"/>
        </w:rPr>
        <w:t xml:space="preserve">Gene expression profiling (GEP): Mutations of </w:t>
      </w:r>
      <w:r w:rsidDel="00000000" w:rsidR="00000000" w:rsidRPr="00000000">
        <w:rPr>
          <w:b w:val="1"/>
          <w:rtl w:val="0"/>
        </w:rPr>
        <w:t xml:space="preserve">BAP1 </w:t>
      </w:r>
      <w:r w:rsidDel="00000000" w:rsidR="00000000" w:rsidRPr="00000000">
        <w:rPr>
          <w:rtl w:val="0"/>
        </w:rPr>
        <w:t xml:space="preserve">gene (ch 3), and </w:t>
      </w:r>
      <w:r w:rsidDel="00000000" w:rsidR="00000000" w:rsidRPr="00000000">
        <w:rPr>
          <w:b w:val="1"/>
          <w:rtl w:val="0"/>
        </w:rPr>
        <w:t xml:space="preserve">PRAME </w:t>
      </w:r>
      <w:r w:rsidDel="00000000" w:rsidR="00000000" w:rsidRPr="00000000">
        <w:rPr>
          <w:rtl w:val="0"/>
        </w:rPr>
        <w:t xml:space="preserve">expression have been associated with DM. GNAQ and GNA11 mutants evidence early in tumorigenesis.</w:t>
      </w:r>
    </w:p>
    <w:p w:rsidR="00000000" w:rsidDel="00000000" w:rsidP="00000000" w:rsidRDefault="00000000" w:rsidRPr="00000000" w14:paraId="000001DA">
      <w:pPr>
        <w:numPr>
          <w:ilvl w:val="0"/>
          <w:numId w:val="63"/>
        </w:numPr>
        <w:ind w:left="720" w:hanging="360"/>
        <w:rPr>
          <w:b w:val="0"/>
          <w:sz w:val="20"/>
          <w:szCs w:val="20"/>
        </w:rPr>
      </w:pPr>
      <w:r w:rsidDel="00000000" w:rsidR="00000000" w:rsidRPr="00000000">
        <w:rPr>
          <w:b w:val="1"/>
          <w:rtl w:val="0"/>
        </w:rPr>
        <w:t xml:space="preserve">Workup</w:t>
      </w:r>
      <w:r w:rsidDel="00000000" w:rsidR="00000000" w:rsidRPr="00000000">
        <w:rPr>
          <w:rtl w:val="0"/>
        </w:rPr>
        <w:t xml:space="preserve">: </w:t>
      </w:r>
    </w:p>
    <w:p w:rsidR="00000000" w:rsidDel="00000000" w:rsidP="00000000" w:rsidRDefault="00000000" w:rsidRPr="00000000" w14:paraId="000001DB">
      <w:pPr>
        <w:numPr>
          <w:ilvl w:val="1"/>
          <w:numId w:val="63"/>
        </w:numPr>
        <w:ind w:left="1440" w:hanging="360"/>
        <w:rPr>
          <w:b w:val="0"/>
          <w:sz w:val="20"/>
          <w:szCs w:val="20"/>
        </w:rPr>
      </w:pPr>
      <w:r w:rsidDel="00000000" w:rsidR="00000000" w:rsidRPr="00000000">
        <w:rPr>
          <w:rtl w:val="0"/>
        </w:rPr>
        <w:t xml:space="preserve">H&amp;P, CBC, LFT. Ophthalmic/fundoscopic/slit lamp exam. ~30% blurred vision, while ~30% asx and found on exam. Visual distortion, field loss, floaters, scotomas, flashing lights, uni cataract, pain.</w:t>
      </w:r>
    </w:p>
    <w:p w:rsidR="00000000" w:rsidDel="00000000" w:rsidP="00000000" w:rsidRDefault="00000000" w:rsidRPr="00000000" w14:paraId="000001DC">
      <w:pPr>
        <w:numPr>
          <w:ilvl w:val="2"/>
          <w:numId w:val="63"/>
        </w:numPr>
        <w:ind w:left="2160" w:hanging="360"/>
        <w:rPr>
          <w:b w:val="0"/>
          <w:sz w:val="20"/>
          <w:szCs w:val="20"/>
        </w:rPr>
      </w:pPr>
      <w:r w:rsidDel="00000000" w:rsidR="00000000" w:rsidRPr="00000000">
        <w:rPr>
          <w:rtl w:val="0"/>
        </w:rPr>
        <w:t xml:space="preserve">Ddx: mets, benign nevus, hemangioma, retinal detachment, age-related disciform lesions.</w:t>
      </w:r>
    </w:p>
    <w:p w:rsidR="00000000" w:rsidDel="00000000" w:rsidP="00000000" w:rsidRDefault="00000000" w:rsidRPr="00000000" w14:paraId="000001DD">
      <w:pPr>
        <w:numPr>
          <w:ilvl w:val="1"/>
          <w:numId w:val="63"/>
        </w:numPr>
        <w:ind w:left="1440" w:hanging="360"/>
        <w:rPr>
          <w:b w:val="0"/>
          <w:sz w:val="20"/>
          <w:szCs w:val="20"/>
        </w:rPr>
      </w:pPr>
      <w:r w:rsidDel="00000000" w:rsidR="00000000" w:rsidRPr="00000000">
        <w:rPr>
          <w:rtl w:val="0"/>
        </w:rPr>
        <w:t xml:space="preserve">Visual acuity/visual field testing.</w:t>
      </w:r>
    </w:p>
    <w:p w:rsidR="00000000" w:rsidDel="00000000" w:rsidP="00000000" w:rsidRDefault="00000000" w:rsidRPr="00000000" w14:paraId="000001DE">
      <w:pPr>
        <w:numPr>
          <w:ilvl w:val="1"/>
          <w:numId w:val="63"/>
        </w:numPr>
        <w:ind w:left="1440" w:hanging="360"/>
        <w:rPr>
          <w:b w:val="0"/>
          <w:sz w:val="20"/>
          <w:szCs w:val="20"/>
        </w:rPr>
      </w:pPr>
      <w:r w:rsidDel="00000000" w:rsidR="00000000" w:rsidRPr="00000000">
        <w:rPr>
          <w:rtl w:val="0"/>
        </w:rPr>
        <w:t xml:space="preserve">Ocular U/S: Kretz A-scan, immersion B-scan.</w:t>
      </w:r>
    </w:p>
    <w:p w:rsidR="00000000" w:rsidDel="00000000" w:rsidP="00000000" w:rsidRDefault="00000000" w:rsidRPr="00000000" w14:paraId="000001DF">
      <w:pPr>
        <w:numPr>
          <w:ilvl w:val="2"/>
          <w:numId w:val="63"/>
        </w:numPr>
        <w:ind w:left="2160" w:hanging="360"/>
        <w:rPr>
          <w:b w:val="0"/>
          <w:sz w:val="20"/>
          <w:szCs w:val="20"/>
        </w:rPr>
      </w:pPr>
      <w:r w:rsidDel="00000000" w:rsidR="00000000" w:rsidRPr="00000000">
        <w:rPr>
          <w:b w:val="1"/>
          <w:rtl w:val="0"/>
        </w:rPr>
        <w:t xml:space="preserve">Acoustic "quiet" zone </w:t>
      </w:r>
      <w:r w:rsidDel="00000000" w:rsidR="00000000" w:rsidRPr="00000000">
        <w:rPr>
          <w:rtl w:val="0"/>
        </w:rPr>
        <w:t xml:space="preserve">(central hypoechoic area) vs. mets or hemangiomas (higher internal reflectivity)</w:t>
      </w:r>
    </w:p>
    <w:p w:rsidR="00000000" w:rsidDel="00000000" w:rsidP="00000000" w:rsidRDefault="00000000" w:rsidRPr="00000000" w14:paraId="000001E0">
      <w:pPr>
        <w:numPr>
          <w:ilvl w:val="1"/>
          <w:numId w:val="63"/>
        </w:numPr>
        <w:ind w:left="1440" w:hanging="360"/>
        <w:rPr>
          <w:b w:val="0"/>
          <w:sz w:val="20"/>
          <w:szCs w:val="20"/>
        </w:rPr>
      </w:pPr>
      <w:r w:rsidDel="00000000" w:rsidR="00000000" w:rsidRPr="00000000">
        <w:rPr>
          <w:rtl w:val="0"/>
        </w:rPr>
        <w:t xml:space="preserve">Fluorescein angiography: Double circulation pattern and fluorescein leakage (hot spots).</w:t>
      </w:r>
    </w:p>
    <w:p w:rsidR="00000000" w:rsidDel="00000000" w:rsidP="00000000" w:rsidRDefault="00000000" w:rsidRPr="00000000" w14:paraId="000001E1">
      <w:pPr>
        <w:numPr>
          <w:ilvl w:val="1"/>
          <w:numId w:val="63"/>
        </w:numPr>
        <w:ind w:left="1440" w:hanging="360"/>
        <w:rPr>
          <w:b w:val="0"/>
          <w:sz w:val="20"/>
          <w:szCs w:val="20"/>
        </w:rPr>
      </w:pPr>
      <w:r w:rsidDel="00000000" w:rsidR="00000000" w:rsidRPr="00000000">
        <w:rPr>
          <w:rtl w:val="0"/>
        </w:rPr>
        <w:t xml:space="preserve">MRI liver, PET/CT, CT C/A if LFTs are elevated.</w:t>
      </w:r>
    </w:p>
    <w:p w:rsidR="00000000" w:rsidDel="00000000" w:rsidP="00000000" w:rsidRDefault="00000000" w:rsidRPr="00000000" w14:paraId="000001E2">
      <w:pPr>
        <w:numPr>
          <w:ilvl w:val="1"/>
          <w:numId w:val="63"/>
        </w:numPr>
        <w:ind w:left="1440" w:hanging="360"/>
        <w:rPr>
          <w:b w:val="0"/>
          <w:sz w:val="20"/>
          <w:szCs w:val="20"/>
        </w:rPr>
      </w:pPr>
      <w:r w:rsidDel="00000000" w:rsidR="00000000" w:rsidRPr="00000000">
        <w:rPr>
          <w:b w:val="1"/>
          <w:rtl w:val="0"/>
        </w:rPr>
        <w:t xml:space="preserve">Biopsy is not required</w:t>
      </w:r>
      <w:r w:rsidDel="00000000" w:rsidR="00000000" w:rsidRPr="00000000">
        <w:rPr>
          <w:rtl w:val="0"/>
        </w:rPr>
        <w:t xml:space="preserve">, as 95% are clinical diagnosis. The historical concern for tumor seeding bx tract has not been linked with DM. However, bx now preferred for molecular analysis and risk stratification. </w:t>
      </w:r>
    </w:p>
    <w:p w:rsidR="00000000" w:rsidDel="00000000" w:rsidP="00000000" w:rsidRDefault="00000000" w:rsidRPr="00000000" w14:paraId="000001E3">
      <w:pPr>
        <w:numPr>
          <w:ilvl w:val="2"/>
          <w:numId w:val="63"/>
        </w:numPr>
        <w:ind w:left="2160" w:hanging="360"/>
        <w:rPr>
          <w:b w:val="0"/>
          <w:sz w:val="20"/>
          <w:szCs w:val="20"/>
        </w:rPr>
      </w:pPr>
      <w:r w:rsidDel="00000000" w:rsidR="00000000" w:rsidRPr="00000000">
        <w:rPr>
          <w:rtl w:val="0"/>
        </w:rPr>
        <w:t xml:space="preserve">Simulation lesions: May look like melanoma, e.g. nevi, hemangiomas, retinal detachment, age-related disciform lesions, and mets.</w:t>
      </w:r>
      <w:r w:rsidDel="00000000" w:rsidR="00000000" w:rsidRPr="00000000">
        <w:rPr>
          <w:rtl w:val="0"/>
        </w:rPr>
      </w:r>
    </w:p>
    <w:p w:rsidR="00000000" w:rsidDel="00000000" w:rsidP="00000000" w:rsidRDefault="00000000" w:rsidRPr="00000000" w14:paraId="000001E4">
      <w:pPr>
        <w:numPr>
          <w:ilvl w:val="0"/>
          <w:numId w:val="63"/>
        </w:numPr>
        <w:ind w:left="720" w:hanging="360"/>
        <w:rPr>
          <w:b w:val="0"/>
          <w:sz w:val="20"/>
          <w:szCs w:val="20"/>
        </w:rPr>
      </w:pPr>
      <w:r w:rsidDel="00000000" w:rsidR="00000000" w:rsidRPr="00000000">
        <w:rPr>
          <w:b w:val="1"/>
          <w:rtl w:val="0"/>
        </w:rPr>
        <w:t xml:space="preserve">Enucleation</w:t>
      </w:r>
      <w:r w:rsidDel="00000000" w:rsidR="00000000" w:rsidRPr="00000000">
        <w:rPr>
          <w:rtl w:val="0"/>
        </w:rPr>
        <w:t xml:space="preserve">: Historic standard of care. Consider if patient choice, as salvage therapy, tumor involving &gt;40% of intraocular volume, tumor in a nonfunctional eye, pain, eye with marked neovascularization, and extrascleral extension.</w:t>
      </w:r>
    </w:p>
    <w:p w:rsidR="00000000" w:rsidDel="00000000" w:rsidP="00000000" w:rsidRDefault="00000000" w:rsidRPr="00000000" w14:paraId="000001E5">
      <w:pPr>
        <w:numPr>
          <w:ilvl w:val="1"/>
          <w:numId w:val="63"/>
        </w:numPr>
        <w:ind w:left="1440" w:hanging="360"/>
        <w:rPr>
          <w:b w:val="0"/>
          <w:sz w:val="20"/>
          <w:szCs w:val="20"/>
        </w:rPr>
      </w:pPr>
      <w:r w:rsidDel="00000000" w:rsidR="00000000" w:rsidRPr="00000000">
        <w:rPr>
          <w:rtl w:val="0"/>
        </w:rPr>
        <w:t xml:space="preserve">Exoresection (no enucleation) may be feasible in </w:t>
      </w:r>
      <w:r w:rsidDel="00000000" w:rsidR="00000000" w:rsidRPr="00000000">
        <w:rPr>
          <w:rtl w:val="0"/>
        </w:rPr>
        <w:t xml:space="preserve">select</w:t>
      </w:r>
      <w:r w:rsidDel="00000000" w:rsidR="00000000" w:rsidRPr="00000000">
        <w:rPr>
          <w:rtl w:val="0"/>
        </w:rPr>
        <w:t xml:space="preserve"> anterior or large tumors.</w:t>
      </w:r>
    </w:p>
    <w:p w:rsidR="00000000" w:rsidDel="00000000" w:rsidP="00000000" w:rsidRDefault="00000000" w:rsidRPr="00000000" w14:paraId="000001E6">
      <w:pPr>
        <w:numPr>
          <w:ilvl w:val="1"/>
          <w:numId w:val="63"/>
        </w:numPr>
        <w:ind w:left="1440" w:hanging="360"/>
        <w:rPr>
          <w:b w:val="0"/>
          <w:sz w:val="20"/>
          <w:szCs w:val="20"/>
        </w:rPr>
      </w:pPr>
      <w:r w:rsidDel="00000000" w:rsidR="00000000" w:rsidRPr="00000000">
        <w:rPr>
          <w:rtl w:val="0"/>
        </w:rPr>
        <w:t xml:space="preserve">Local resection: usu for lesions of iris or CB, usu not rec for uveal lesions due to impact on vision.</w:t>
      </w:r>
    </w:p>
    <w:p w:rsidR="00000000" w:rsidDel="00000000" w:rsidP="00000000" w:rsidRDefault="00000000" w:rsidRPr="00000000" w14:paraId="000001E7">
      <w:pPr>
        <w:numPr>
          <w:ilvl w:val="0"/>
          <w:numId w:val="63"/>
        </w:numPr>
        <w:ind w:left="720" w:hanging="360"/>
        <w:rPr>
          <w:b w:val="0"/>
          <w:sz w:val="20"/>
          <w:szCs w:val="20"/>
        </w:rPr>
      </w:pPr>
      <w:r w:rsidDel="00000000" w:rsidR="00000000" w:rsidRPr="00000000">
        <w:rPr>
          <w:b w:val="1"/>
          <w:rtl w:val="0"/>
        </w:rPr>
        <w:t xml:space="preserve">Brachytherapy</w:t>
      </w:r>
      <w:r w:rsidDel="00000000" w:rsidR="00000000" w:rsidRPr="00000000">
        <w:rPr>
          <w:rtl w:val="0"/>
        </w:rPr>
        <w:t xml:space="preserve">: For small and medium tumors, equivalent survival as surgery but with vision sparing.</w:t>
      </w:r>
    </w:p>
    <w:p w:rsidR="00000000" w:rsidDel="00000000" w:rsidP="00000000" w:rsidRDefault="00000000" w:rsidRPr="00000000" w14:paraId="000001E8">
      <w:pPr>
        <w:numPr>
          <w:ilvl w:val="1"/>
          <w:numId w:val="63"/>
        </w:numPr>
        <w:ind w:left="1440" w:hanging="360"/>
        <w:rPr>
          <w:b w:val="0"/>
          <w:sz w:val="20"/>
          <w:szCs w:val="20"/>
        </w:rPr>
      </w:pPr>
      <w:r w:rsidDel="00000000" w:rsidR="00000000" w:rsidRPr="00000000">
        <w:rPr>
          <w:rFonts w:ascii="Gungsuh" w:cs="Gungsuh" w:eastAsia="Gungsuh" w:hAnsi="Gungsuh"/>
          <w:rtl w:val="0"/>
        </w:rPr>
        <w:t xml:space="preserve">Max size ≤ 10mm AH (3-8 mm best) or 16 mm BD. </w:t>
      </w:r>
      <w:r w:rsidDel="00000000" w:rsidR="00000000" w:rsidRPr="00000000">
        <w:rPr>
          <w:i w:val="1"/>
          <w:rtl w:val="0"/>
        </w:rPr>
        <w:t xml:space="preserve">This would be a 20 mm plaque (2mm margins w BT).</w:t>
      </w:r>
    </w:p>
    <w:p w:rsidR="00000000" w:rsidDel="00000000" w:rsidP="00000000" w:rsidRDefault="00000000" w:rsidRPr="00000000" w14:paraId="000001E9">
      <w:pPr>
        <w:numPr>
          <w:ilvl w:val="1"/>
          <w:numId w:val="63"/>
        </w:numPr>
        <w:ind w:left="1440" w:hanging="360"/>
        <w:rPr>
          <w:b w:val="0"/>
          <w:sz w:val="20"/>
          <w:szCs w:val="20"/>
        </w:rPr>
      </w:pPr>
      <w:r w:rsidDel="00000000" w:rsidR="00000000" w:rsidRPr="00000000">
        <w:rPr>
          <w:rtl w:val="0"/>
        </w:rPr>
        <w:t xml:space="preserve">Ru-106 w sharper drop off, easier to insert</w:t>
      </w:r>
    </w:p>
    <w:p w:rsidR="00000000" w:rsidDel="00000000" w:rsidP="00000000" w:rsidRDefault="00000000" w:rsidRPr="00000000" w14:paraId="000001EA">
      <w:pPr>
        <w:numPr>
          <w:ilvl w:val="1"/>
          <w:numId w:val="63"/>
        </w:numPr>
        <w:ind w:left="1440" w:hanging="360"/>
        <w:rPr>
          <w:b w:val="0"/>
          <w:sz w:val="20"/>
          <w:szCs w:val="20"/>
        </w:rPr>
      </w:pPr>
      <w:r w:rsidDel="00000000" w:rsidR="00000000" w:rsidRPr="00000000">
        <w:rPr>
          <w:rtl w:val="0"/>
        </w:rPr>
        <w:t xml:space="preserve">Select larger tumors may receive fragmentation and vitreous cutter endoresection a few weeks after BT [</w:t>
      </w:r>
      <w:hyperlink r:id="rId101">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1EB">
      <w:pPr>
        <w:numPr>
          <w:ilvl w:val="0"/>
          <w:numId w:val="63"/>
        </w:numPr>
        <w:ind w:left="720" w:hanging="360"/>
        <w:rPr>
          <w:b w:val="0"/>
          <w:sz w:val="20"/>
          <w:szCs w:val="20"/>
        </w:rPr>
      </w:pPr>
      <w:r w:rsidDel="00000000" w:rsidR="00000000" w:rsidRPr="00000000">
        <w:rPr>
          <w:b w:val="1"/>
          <w:rtl w:val="0"/>
        </w:rPr>
        <w:t xml:space="preserve">Transpupillary thermotherapy</w:t>
      </w:r>
      <w:r w:rsidDel="00000000" w:rsidR="00000000" w:rsidRPr="00000000">
        <w:rPr>
          <w:rtl w:val="0"/>
        </w:rPr>
        <w:t xml:space="preserve">: High risk of LR when used alone, but easily used as adjunct to BT. May also be used for radiation failures, as can repeat BT [</w:t>
      </w:r>
      <w:hyperlink r:id="rId102">
        <w:r w:rsidDel="00000000" w:rsidR="00000000" w:rsidRPr="00000000">
          <w:rPr>
            <w:rtl w:val="0"/>
          </w:rPr>
          <w:t xml:space="preserve">Bellervie AJO '17</w:t>
        </w:r>
      </w:hyperlink>
      <w:r w:rsidDel="00000000" w:rsidR="00000000" w:rsidRPr="00000000">
        <w:rPr>
          <w:rtl w:val="0"/>
        </w:rPr>
        <w:t xml:space="preserve">].</w:t>
      </w:r>
    </w:p>
    <w:p w:rsidR="00000000" w:rsidDel="00000000" w:rsidP="00000000" w:rsidRDefault="00000000" w:rsidRPr="00000000" w14:paraId="000001EC">
      <w:pPr>
        <w:numPr>
          <w:ilvl w:val="0"/>
          <w:numId w:val="63"/>
        </w:numPr>
        <w:ind w:left="720" w:hanging="360"/>
        <w:rPr>
          <w:b w:val="0"/>
          <w:sz w:val="20"/>
          <w:szCs w:val="20"/>
        </w:rPr>
      </w:pPr>
      <w:r w:rsidDel="00000000" w:rsidR="00000000" w:rsidRPr="00000000">
        <w:rPr>
          <w:b w:val="1"/>
          <w:rtl w:val="0"/>
        </w:rPr>
        <w:t xml:space="preserve">Chemotherapy</w:t>
      </w:r>
      <w:r w:rsidDel="00000000" w:rsidR="00000000" w:rsidRPr="00000000">
        <w:rPr>
          <w:rtl w:val="0"/>
        </w:rPr>
        <w:t xml:space="preserve">: Both cytotoxic agents and ipilimumab are of limited benefit in stage IV disease. Isolated liver mets receive local ablative therapies.</w:t>
      </w:r>
    </w:p>
    <w:p w:rsidR="00000000" w:rsidDel="00000000" w:rsidP="00000000" w:rsidRDefault="00000000" w:rsidRPr="00000000" w14:paraId="000001ED">
      <w:pPr>
        <w:numPr>
          <w:ilvl w:val="0"/>
          <w:numId w:val="63"/>
        </w:numPr>
        <w:ind w:left="720" w:hanging="360"/>
        <w:rPr>
          <w:b w:val="0"/>
          <w:sz w:val="20"/>
          <w:szCs w:val="20"/>
        </w:rPr>
      </w:pPr>
      <w:r w:rsidDel="00000000" w:rsidR="00000000" w:rsidRPr="00000000">
        <w:rPr>
          <w:b w:val="1"/>
          <w:rtl w:val="0"/>
        </w:rPr>
        <w:t xml:space="preserve">Three groups: Small  </w:t>
      </w:r>
      <w:r w:rsidDel="00000000" w:rsidR="00000000" w:rsidRPr="00000000">
        <w:rPr>
          <w:rFonts w:ascii="Gungsuh" w:cs="Gungsuh" w:eastAsia="Gungsuh" w:hAnsi="Gungsuh"/>
          <w:rtl w:val="0"/>
        </w:rPr>
        <w:t xml:space="preserve">(AH ≤ 3mm, BD 5-16mm); </w:t>
      </w:r>
      <w:r w:rsidDel="00000000" w:rsidR="00000000" w:rsidRPr="00000000">
        <w:rPr>
          <w:b w:val="1"/>
          <w:rtl w:val="0"/>
        </w:rPr>
        <w:t xml:space="preserve">Med</w:t>
      </w:r>
      <w:r w:rsidDel="00000000" w:rsidR="00000000" w:rsidRPr="00000000">
        <w:rPr>
          <w:rtl w:val="0"/>
        </w:rPr>
        <w:t xml:space="preserve"> (AH 3-8mm, BD 5-16mm); </w:t>
      </w:r>
      <w:r w:rsidDel="00000000" w:rsidR="00000000" w:rsidRPr="00000000">
        <w:rPr>
          <w:b w:val="1"/>
          <w:rtl w:val="0"/>
        </w:rPr>
        <w:t xml:space="preserve">Large </w:t>
      </w:r>
      <w:r w:rsidDel="00000000" w:rsidR="00000000" w:rsidRPr="00000000">
        <w:rPr>
          <w:rtl w:val="0"/>
        </w:rPr>
        <w:t xml:space="preserve">(AH &gt;8mm or BD &gt;16 mm).</w:t>
      </w:r>
      <w:r w:rsidDel="00000000" w:rsidR="00000000" w:rsidRPr="00000000">
        <w:drawing>
          <wp:anchor allowOverlap="1" behindDoc="0" distB="0" distT="0" distL="0" distR="0" hidden="0" layoutInCell="1" locked="0" relativeHeight="0" simplePos="0">
            <wp:simplePos x="0" y="0"/>
            <wp:positionH relativeFrom="column">
              <wp:posOffset>2286000</wp:posOffset>
            </wp:positionH>
            <wp:positionV relativeFrom="paragraph">
              <wp:posOffset>200025</wp:posOffset>
            </wp:positionV>
            <wp:extent cx="2585403" cy="968384"/>
            <wp:effectExtent b="0" l="0" r="0" t="0"/>
            <wp:wrapTopAndBottom distB="0" distT="0"/>
            <wp:docPr id="21" name="image18.png"/>
            <a:graphic>
              <a:graphicData uri="http://schemas.openxmlformats.org/drawingml/2006/picture">
                <pic:pic>
                  <pic:nvPicPr>
                    <pic:cNvPr id="0" name="image18.png"/>
                    <pic:cNvPicPr preferRelativeResize="0"/>
                  </pic:nvPicPr>
                  <pic:blipFill>
                    <a:blip r:embed="rId103"/>
                    <a:srcRect b="0" l="0" r="0" t="0"/>
                    <a:stretch>
                      <a:fillRect/>
                    </a:stretch>
                  </pic:blipFill>
                  <pic:spPr>
                    <a:xfrm>
                      <a:off x="0" y="0"/>
                      <a:ext cx="2585403" cy="968384"/>
                    </a:xfrm>
                    <a:prstGeom prst="rect"/>
                    <a:ln/>
                  </pic:spPr>
                </pic:pic>
              </a:graphicData>
            </a:graphic>
          </wp:anchor>
        </w:drawing>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numPr>
          <w:ilvl w:val="0"/>
          <w:numId w:val="63"/>
        </w:numPr>
        <w:ind w:left="720" w:hanging="360"/>
        <w:rPr>
          <w:b w:val="0"/>
          <w:sz w:val="20"/>
          <w:szCs w:val="20"/>
        </w:rPr>
      </w:pPr>
      <w:r w:rsidDel="00000000" w:rsidR="00000000" w:rsidRPr="00000000">
        <w:rPr>
          <w:b w:val="1"/>
          <w:rtl w:val="0"/>
        </w:rPr>
        <w:t xml:space="preserve">COMS study</w:t>
      </w:r>
    </w:p>
    <w:p w:rsidR="00000000" w:rsidDel="00000000" w:rsidP="00000000" w:rsidRDefault="00000000" w:rsidRPr="00000000" w14:paraId="000001F0">
      <w:pPr>
        <w:numPr>
          <w:ilvl w:val="1"/>
          <w:numId w:val="63"/>
        </w:numPr>
        <w:ind w:left="1440" w:hanging="360"/>
        <w:rPr>
          <w:b w:val="0"/>
          <w:sz w:val="20"/>
          <w:szCs w:val="20"/>
        </w:rPr>
      </w:pPr>
      <w:r w:rsidDel="00000000" w:rsidR="00000000" w:rsidRPr="00000000">
        <w:rPr>
          <w:b w:val="1"/>
          <w:rtl w:val="0"/>
        </w:rPr>
        <w:t xml:space="preserve">S </w:t>
      </w:r>
      <w:r w:rsidDel="00000000" w:rsidR="00000000" w:rsidRPr="00000000">
        <w:rPr>
          <w:rtl w:val="0"/>
        </w:rPr>
        <w:t xml:space="preserve">[</w:t>
      </w:r>
      <w:hyperlink r:id="rId104">
        <w:r w:rsidDel="00000000" w:rsidR="00000000" w:rsidRPr="00000000">
          <w:rPr>
            <w:rtl w:val="0"/>
          </w:rPr>
          <w:t xml:space="preserve">COMS 5, Arch Ophth '97</w:t>
        </w:r>
      </w:hyperlink>
      <w:r w:rsidDel="00000000" w:rsidR="00000000" w:rsidRPr="00000000">
        <w:rPr>
          <w:rtl w:val="0"/>
        </w:rPr>
        <w:t xml:space="preserve">]: </w:t>
      </w:r>
      <w:r w:rsidDel="00000000" w:rsidR="00000000" w:rsidRPr="00000000">
        <w:rPr>
          <w:b w:val="1"/>
          <w:rtl w:val="0"/>
        </w:rPr>
        <w:t xml:space="preserve">Obs</w:t>
      </w:r>
      <w:r w:rsidDel="00000000" w:rsidR="00000000" w:rsidRPr="00000000">
        <w:rPr>
          <w:rtl w:val="0"/>
        </w:rPr>
        <w:t xml:space="preserve">. 5y CSM 0-2.5%. </w:t>
        <w:br w:type="textWrapping"/>
        <w:t xml:space="preserve">Majority of pts w "small" choroidal melanomas may represent choroidal nevus and therefore may be monitored.</w:t>
      </w:r>
    </w:p>
    <w:p w:rsidR="00000000" w:rsidDel="00000000" w:rsidP="00000000" w:rsidRDefault="00000000" w:rsidRPr="00000000" w14:paraId="000001F1">
      <w:pPr>
        <w:numPr>
          <w:ilvl w:val="2"/>
          <w:numId w:val="63"/>
        </w:numPr>
        <w:ind w:left="2160" w:hanging="360"/>
        <w:rPr>
          <w:b w:val="0"/>
          <w:sz w:val="20"/>
          <w:szCs w:val="20"/>
        </w:rPr>
      </w:pPr>
      <w:r w:rsidDel="00000000" w:rsidR="00000000" w:rsidRPr="00000000">
        <w:rPr>
          <w:rtl w:val="0"/>
        </w:rPr>
        <w:t xml:space="preserve">204 pts. </w:t>
      </w:r>
      <w:r w:rsidDel="00000000" w:rsidR="00000000" w:rsidRPr="00000000">
        <w:rPr>
          <w:b w:val="1"/>
          <w:rtl w:val="0"/>
        </w:rPr>
        <w:t xml:space="preserve">AH &lt; 3mm, BD 5-16 mm</w:t>
      </w:r>
      <w:r w:rsidDel="00000000" w:rsidR="00000000" w:rsidRPr="00000000">
        <w:rPr>
          <w:rtl w:val="0"/>
        </w:rPr>
        <w:t xml:space="preserve">. MFU 7y.</w:t>
      </w:r>
    </w:p>
    <w:p w:rsidR="00000000" w:rsidDel="00000000" w:rsidP="00000000" w:rsidRDefault="00000000" w:rsidRPr="00000000" w14:paraId="000001F2">
      <w:pPr>
        <w:numPr>
          <w:ilvl w:val="3"/>
          <w:numId w:val="63"/>
        </w:numPr>
        <w:ind w:left="2880" w:hanging="360"/>
        <w:rPr>
          <w:b w:val="0"/>
          <w:sz w:val="20"/>
          <w:szCs w:val="20"/>
        </w:rPr>
      </w:pPr>
      <w:r w:rsidDel="00000000" w:rsidR="00000000" w:rsidRPr="00000000">
        <w:rPr>
          <w:rtl w:val="0"/>
        </w:rPr>
        <w:t xml:space="preserve">RT is employed after there is progression after conservative management.</w:t>
      </w:r>
    </w:p>
    <w:p w:rsidR="00000000" w:rsidDel="00000000" w:rsidP="00000000" w:rsidRDefault="00000000" w:rsidRPr="00000000" w14:paraId="000001F3">
      <w:pPr>
        <w:numPr>
          <w:ilvl w:val="2"/>
          <w:numId w:val="63"/>
        </w:numPr>
        <w:ind w:left="2160" w:hanging="360"/>
        <w:rPr>
          <w:b w:val="0"/>
          <w:sz w:val="20"/>
          <w:szCs w:val="20"/>
        </w:rPr>
      </w:pPr>
      <w:r w:rsidDel="00000000" w:rsidR="00000000" w:rsidRPr="00000000">
        <w:rPr>
          <w:rtl w:val="0"/>
        </w:rPr>
        <w:t xml:space="preserve">8% treated at study enrollment, 33% treated during follow up.</w:t>
      </w:r>
    </w:p>
    <w:p w:rsidR="00000000" w:rsidDel="00000000" w:rsidP="00000000" w:rsidRDefault="00000000" w:rsidRPr="00000000" w14:paraId="000001F4">
      <w:pPr>
        <w:numPr>
          <w:ilvl w:val="2"/>
          <w:numId w:val="63"/>
        </w:numPr>
        <w:ind w:left="2160" w:hanging="360"/>
        <w:rPr>
          <w:b w:val="0"/>
          <w:sz w:val="20"/>
          <w:szCs w:val="20"/>
        </w:rPr>
      </w:pPr>
      <w:r w:rsidDel="00000000" w:rsidR="00000000" w:rsidRPr="00000000">
        <w:rPr>
          <w:rtl w:val="0"/>
        </w:rPr>
        <w:t xml:space="preserve">5y PFS 67%, or </w:t>
      </w:r>
      <w:r w:rsidDel="00000000" w:rsidR="00000000" w:rsidRPr="00000000">
        <w:rPr>
          <w:b w:val="1"/>
          <w:rtl w:val="0"/>
        </w:rPr>
        <w:t xml:space="preserve">33%</w:t>
      </w:r>
      <w:r w:rsidDel="00000000" w:rsidR="00000000" w:rsidRPr="00000000">
        <w:rPr>
          <w:rtl w:val="0"/>
        </w:rPr>
        <w:t xml:space="preserve"> of small melanomas progressed. </w:t>
      </w:r>
      <w:r w:rsidDel="00000000" w:rsidR="00000000" w:rsidRPr="00000000">
        <w:rPr>
          <w:i w:val="1"/>
          <w:rtl w:val="0"/>
        </w:rPr>
        <w:t xml:space="preserve">66% may not require treatment.</w:t>
      </w:r>
      <w:r w:rsidDel="00000000" w:rsidR="00000000" w:rsidRPr="00000000">
        <w:rPr>
          <w:rtl w:val="0"/>
        </w:rPr>
      </w:r>
    </w:p>
    <w:p w:rsidR="00000000" w:rsidDel="00000000" w:rsidP="00000000" w:rsidRDefault="00000000" w:rsidRPr="00000000" w14:paraId="000001F5">
      <w:pPr>
        <w:numPr>
          <w:ilvl w:val="3"/>
          <w:numId w:val="63"/>
        </w:numPr>
        <w:ind w:left="2880" w:hanging="360"/>
        <w:rPr>
          <w:b w:val="0"/>
          <w:sz w:val="20"/>
          <w:szCs w:val="20"/>
        </w:rPr>
      </w:pPr>
      <w:r w:rsidDel="00000000" w:rsidR="00000000" w:rsidRPr="00000000">
        <w:rPr>
          <w:rtl w:val="0"/>
        </w:rPr>
        <w:t xml:space="preserve">MVA for progression:</w:t>
      </w:r>
      <w:r w:rsidDel="00000000" w:rsidR="00000000" w:rsidRPr="00000000">
        <w:rPr>
          <w:b w:val="1"/>
          <w:rtl w:val="0"/>
        </w:rPr>
        <w:t xml:space="preserve"> prominent orange pigment</w:t>
      </w:r>
      <w:r w:rsidDel="00000000" w:rsidR="00000000" w:rsidRPr="00000000">
        <w:rPr>
          <w:rtl w:val="0"/>
        </w:rPr>
        <w:t xml:space="preserve"> RR 6.4, 2-2.4 mm AH RR 4.4, 2.5-3 mm AH RR 17.7, &gt; 12mm BD RR 5.2, no drusen (yellow deposits under the retina) RR 4.2, no RPE changes adjacent to tumor RR 4.2.</w:t>
      </w:r>
    </w:p>
    <w:p w:rsidR="00000000" w:rsidDel="00000000" w:rsidP="00000000" w:rsidRDefault="00000000" w:rsidRPr="00000000" w14:paraId="000001F6">
      <w:pPr>
        <w:numPr>
          <w:ilvl w:val="2"/>
          <w:numId w:val="63"/>
        </w:numPr>
        <w:ind w:left="2160" w:hanging="360"/>
        <w:rPr>
          <w:b w:val="0"/>
          <w:sz w:val="20"/>
          <w:szCs w:val="20"/>
        </w:rPr>
      </w:pPr>
      <w:r w:rsidDel="00000000" w:rsidR="00000000" w:rsidRPr="00000000">
        <w:rPr>
          <w:rFonts w:ascii="Cardo" w:cs="Cardo" w:eastAsia="Cardo" w:hAnsi="Cardo"/>
          <w:rtl w:val="0"/>
        </w:rPr>
        <w:t xml:space="preserve">Tumor growth at 2 / 5y of 21→ 31%.</w:t>
      </w:r>
    </w:p>
    <w:p w:rsidR="00000000" w:rsidDel="00000000" w:rsidP="00000000" w:rsidRDefault="00000000" w:rsidRPr="00000000" w14:paraId="000001F7">
      <w:pPr>
        <w:numPr>
          <w:ilvl w:val="2"/>
          <w:numId w:val="63"/>
        </w:numPr>
        <w:ind w:left="2160" w:hanging="360"/>
        <w:rPr>
          <w:b w:val="0"/>
          <w:sz w:val="20"/>
          <w:szCs w:val="20"/>
        </w:rPr>
      </w:pPr>
      <w:r w:rsidDel="00000000" w:rsidR="00000000" w:rsidRPr="00000000">
        <w:rPr>
          <w:rFonts w:ascii="Cardo" w:cs="Cardo" w:eastAsia="Cardo" w:hAnsi="Cardo"/>
          <w:rtl w:val="0"/>
        </w:rPr>
        <w:t xml:space="preserve">OS at 5 / 8y of 94→ 85%. DSS at 5 / 8y of 99→ 96%. </w:t>
      </w:r>
    </w:p>
    <w:p w:rsidR="00000000" w:rsidDel="00000000" w:rsidP="00000000" w:rsidRDefault="00000000" w:rsidRPr="00000000" w14:paraId="000001F8">
      <w:pPr>
        <w:numPr>
          <w:ilvl w:val="2"/>
          <w:numId w:val="63"/>
        </w:numPr>
        <w:ind w:left="2160" w:hanging="360"/>
        <w:rPr>
          <w:b w:val="0"/>
          <w:sz w:val="20"/>
          <w:szCs w:val="20"/>
        </w:rPr>
      </w:pPr>
      <w:r w:rsidDel="00000000" w:rsidR="00000000" w:rsidRPr="00000000">
        <w:rPr>
          <w:rtl w:val="0"/>
        </w:rPr>
        <w:t xml:space="preserve">27 pts died, 6 from DM. </w:t>
      </w:r>
    </w:p>
    <w:p w:rsidR="00000000" w:rsidDel="00000000" w:rsidP="00000000" w:rsidRDefault="00000000" w:rsidRPr="00000000" w14:paraId="000001F9">
      <w:pPr>
        <w:numPr>
          <w:ilvl w:val="2"/>
          <w:numId w:val="63"/>
        </w:numPr>
        <w:ind w:left="2160" w:hanging="360"/>
        <w:rPr>
          <w:b w:val="0"/>
          <w:sz w:val="20"/>
          <w:szCs w:val="20"/>
        </w:rPr>
      </w:pPr>
      <w:r w:rsidDel="00000000" w:rsidR="00000000" w:rsidRPr="00000000">
        <w:rPr>
          <w:rtl w:val="0"/>
        </w:rPr>
        <w:t xml:space="preserve">Salvage of vision is good if close follow up.</w:t>
      </w:r>
    </w:p>
    <w:p w:rsidR="00000000" w:rsidDel="00000000" w:rsidP="00000000" w:rsidRDefault="00000000" w:rsidRPr="00000000" w14:paraId="000001FA">
      <w:pPr>
        <w:numPr>
          <w:ilvl w:val="3"/>
          <w:numId w:val="63"/>
        </w:numPr>
        <w:ind w:left="2880" w:hanging="360"/>
        <w:rPr>
          <w:b w:val="0"/>
          <w:sz w:val="20"/>
          <w:szCs w:val="20"/>
        </w:rPr>
      </w:pPr>
      <w:r w:rsidDel="00000000" w:rsidR="00000000" w:rsidRPr="00000000">
        <w:rPr>
          <w:rtl w:val="0"/>
        </w:rPr>
        <w:t xml:space="preserve">Local tx: Transpupillary thermotherapy, photodynamic laser photocoagulation, local resection.</w:t>
      </w:r>
    </w:p>
    <w:p w:rsidR="00000000" w:rsidDel="00000000" w:rsidP="00000000" w:rsidRDefault="00000000" w:rsidRPr="00000000" w14:paraId="000001FB">
      <w:pPr>
        <w:numPr>
          <w:ilvl w:val="3"/>
          <w:numId w:val="63"/>
        </w:numPr>
        <w:ind w:left="2880" w:hanging="360"/>
        <w:rPr>
          <w:b w:val="0"/>
          <w:sz w:val="20"/>
          <w:szCs w:val="20"/>
        </w:rPr>
      </w:pPr>
      <w:r w:rsidDel="00000000" w:rsidR="00000000" w:rsidRPr="00000000">
        <w:rPr>
          <w:rtl w:val="0"/>
        </w:rPr>
        <w:t xml:space="preserve">Local resection: usu for lesions of iris or CB, usu not rec for uveal lesions due to impact on vision.</w:t>
      </w:r>
    </w:p>
    <w:p w:rsidR="00000000" w:rsidDel="00000000" w:rsidP="00000000" w:rsidRDefault="00000000" w:rsidRPr="00000000" w14:paraId="000001FC">
      <w:pPr>
        <w:numPr>
          <w:ilvl w:val="1"/>
          <w:numId w:val="63"/>
        </w:numPr>
        <w:ind w:left="1440" w:hanging="360"/>
        <w:rPr>
          <w:b w:val="0"/>
          <w:sz w:val="20"/>
          <w:szCs w:val="20"/>
        </w:rPr>
      </w:pPr>
      <w:r w:rsidDel="00000000" w:rsidR="00000000" w:rsidRPr="00000000">
        <w:rPr>
          <w:b w:val="1"/>
          <w:rtl w:val="0"/>
        </w:rPr>
        <w:t xml:space="preserve">M </w:t>
      </w:r>
      <w:r w:rsidDel="00000000" w:rsidR="00000000" w:rsidRPr="00000000">
        <w:rPr>
          <w:rtl w:val="0"/>
        </w:rPr>
        <w:t xml:space="preserve">[</w:t>
      </w:r>
      <w:hyperlink r:id="rId105">
        <w:r w:rsidDel="00000000" w:rsidR="00000000" w:rsidRPr="00000000">
          <w:rPr>
            <w:rtl w:val="0"/>
          </w:rPr>
          <w:t xml:space="preserve">COMS 28, Arch Ophtho '06</w:t>
        </w:r>
      </w:hyperlink>
      <w:r w:rsidDel="00000000" w:rsidR="00000000" w:rsidRPr="00000000">
        <w:rPr>
          <w:rtl w:val="0"/>
        </w:rPr>
        <w:t xml:space="preserve">]: </w:t>
      </w:r>
      <w:r w:rsidDel="00000000" w:rsidR="00000000" w:rsidRPr="00000000">
        <w:rPr>
          <w:b w:val="1"/>
          <w:rtl w:val="0"/>
        </w:rPr>
        <w:t xml:space="preserve">Enucleation vs. BT</w:t>
      </w:r>
      <w:r w:rsidDel="00000000" w:rsidR="00000000" w:rsidRPr="00000000">
        <w:rPr>
          <w:rtl w:val="0"/>
        </w:rPr>
        <w:t xml:space="preserve">. 5y CSM 7-13%.</w:t>
        <w:br w:type="textWrapping"/>
        <w:t xml:space="preserve">Equivalent OS and DMFS w BT, with some visual preservation.</w:t>
      </w:r>
    </w:p>
    <w:p w:rsidR="00000000" w:rsidDel="00000000" w:rsidP="00000000" w:rsidRDefault="00000000" w:rsidRPr="00000000" w14:paraId="000001FD">
      <w:pPr>
        <w:numPr>
          <w:ilvl w:val="2"/>
          <w:numId w:val="63"/>
        </w:numPr>
        <w:ind w:left="2160" w:hanging="360"/>
        <w:rPr>
          <w:b w:val="0"/>
          <w:sz w:val="20"/>
          <w:szCs w:val="20"/>
        </w:rPr>
      </w:pPr>
      <w:r w:rsidDel="00000000" w:rsidR="00000000" w:rsidRPr="00000000">
        <w:rPr>
          <w:rtl w:val="0"/>
        </w:rPr>
        <w:t xml:space="preserve">1317 pts. AH 2.5-10 mm, BD &lt; 16 mm. No OD abutment, no fovea or CB involvement.</w:t>
      </w:r>
    </w:p>
    <w:p w:rsidR="00000000" w:rsidDel="00000000" w:rsidP="00000000" w:rsidRDefault="00000000" w:rsidRPr="00000000" w14:paraId="000001FE">
      <w:pPr>
        <w:numPr>
          <w:ilvl w:val="2"/>
          <w:numId w:val="63"/>
        </w:numPr>
        <w:ind w:left="2160" w:hanging="360"/>
        <w:rPr>
          <w:b w:val="0"/>
          <w:sz w:val="20"/>
          <w:szCs w:val="20"/>
        </w:rPr>
      </w:pPr>
      <w:r w:rsidDel="00000000" w:rsidR="00000000" w:rsidRPr="00000000">
        <w:rPr>
          <w:rtl w:val="0"/>
        </w:rPr>
        <w:t xml:space="preserve">5y LF ~10%. </w:t>
      </w:r>
    </w:p>
    <w:p w:rsidR="00000000" w:rsidDel="00000000" w:rsidP="00000000" w:rsidRDefault="00000000" w:rsidRPr="00000000" w14:paraId="000001FF">
      <w:pPr>
        <w:numPr>
          <w:ilvl w:val="2"/>
          <w:numId w:val="63"/>
        </w:numPr>
        <w:ind w:left="2160" w:hanging="360"/>
        <w:rPr>
          <w:b w:val="0"/>
          <w:sz w:val="20"/>
          <w:szCs w:val="20"/>
        </w:rPr>
      </w:pPr>
      <w:r w:rsidDel="00000000" w:rsidR="00000000" w:rsidRPr="00000000">
        <w:rPr>
          <w:rtl w:val="0"/>
        </w:rPr>
        <w:t xml:space="preserve">5y freedom from enucleation ~85%. Enucleation (</w:t>
      </w:r>
      <w:r w:rsidDel="00000000" w:rsidR="00000000" w:rsidRPr="00000000">
        <w:rPr>
          <w:b w:val="1"/>
          <w:rtl w:val="0"/>
        </w:rPr>
        <w:t xml:space="preserve">15%</w:t>
      </w:r>
      <w:r w:rsidDel="00000000" w:rsidR="00000000" w:rsidRPr="00000000">
        <w:rPr>
          <w:rtl w:val="0"/>
        </w:rPr>
        <w:t xml:space="preserve">) for treatment failure or ocular pain.</w:t>
      </w:r>
    </w:p>
    <w:p w:rsidR="00000000" w:rsidDel="00000000" w:rsidP="00000000" w:rsidRDefault="00000000" w:rsidRPr="00000000" w14:paraId="00000200">
      <w:pPr>
        <w:numPr>
          <w:ilvl w:val="2"/>
          <w:numId w:val="63"/>
        </w:numPr>
        <w:ind w:left="2160" w:hanging="360"/>
        <w:rPr>
          <w:b w:val="0"/>
          <w:sz w:val="20"/>
          <w:szCs w:val="20"/>
        </w:rPr>
      </w:pPr>
      <w:r w:rsidDel="00000000" w:rsidR="00000000" w:rsidRPr="00000000">
        <w:rPr>
          <w:rtl w:val="0"/>
        </w:rPr>
        <w:t xml:space="preserve">12y DMFS ~20%.</w:t>
      </w:r>
    </w:p>
    <w:p w:rsidR="00000000" w:rsidDel="00000000" w:rsidP="00000000" w:rsidRDefault="00000000" w:rsidRPr="00000000" w14:paraId="00000201">
      <w:pPr>
        <w:numPr>
          <w:ilvl w:val="2"/>
          <w:numId w:val="63"/>
        </w:numPr>
        <w:ind w:left="2160" w:hanging="360"/>
        <w:rPr>
          <w:b w:val="0"/>
          <w:sz w:val="20"/>
          <w:szCs w:val="20"/>
        </w:rPr>
      </w:pPr>
      <w:r w:rsidDel="00000000" w:rsidR="00000000" w:rsidRPr="00000000">
        <w:rPr>
          <w:rFonts w:ascii="Cardo" w:cs="Cardo" w:eastAsia="Cardo" w:hAnsi="Cardo"/>
          <w:rtl w:val="0"/>
        </w:rPr>
        <w:t xml:space="preserve">OS at 5 / 12y of ~81→ 58%. </w:t>
      </w:r>
      <w:r w:rsidDel="00000000" w:rsidR="00000000" w:rsidRPr="00000000">
        <w:rPr>
          <w:i w:val="1"/>
          <w:rtl w:val="0"/>
        </w:rPr>
        <w:t xml:space="preserve">~60% of pts who died had DM at death. </w:t>
      </w:r>
    </w:p>
    <w:p w:rsidR="00000000" w:rsidDel="00000000" w:rsidP="00000000" w:rsidRDefault="00000000" w:rsidRPr="00000000" w14:paraId="00000202">
      <w:pPr>
        <w:numPr>
          <w:ilvl w:val="3"/>
          <w:numId w:val="63"/>
        </w:numPr>
        <w:ind w:left="2880" w:hanging="360"/>
        <w:rPr>
          <w:b w:val="0"/>
          <w:sz w:val="20"/>
          <w:szCs w:val="20"/>
        </w:rPr>
      </w:pPr>
      <w:r w:rsidDel="00000000" w:rsidR="00000000" w:rsidRPr="00000000">
        <w:rPr>
          <w:rtl w:val="0"/>
        </w:rPr>
        <w:t xml:space="preserve">42 M pts declined COMS and were observed. 5y OS 70%, suggesting up-front tx preferred.</w:t>
      </w:r>
    </w:p>
    <w:p w:rsidR="00000000" w:rsidDel="00000000" w:rsidP="00000000" w:rsidRDefault="00000000" w:rsidRPr="00000000" w14:paraId="00000203">
      <w:pPr>
        <w:numPr>
          <w:ilvl w:val="2"/>
          <w:numId w:val="63"/>
        </w:numPr>
        <w:ind w:left="2160" w:hanging="360"/>
        <w:rPr>
          <w:b w:val="0"/>
          <w:sz w:val="20"/>
          <w:szCs w:val="20"/>
        </w:rPr>
      </w:pPr>
      <w:r w:rsidDel="00000000" w:rsidR="00000000" w:rsidRPr="00000000">
        <w:rPr>
          <w:rFonts w:ascii="Cardo" w:cs="Cardo" w:eastAsia="Cardo" w:hAnsi="Cardo"/>
          <w:rtl w:val="0"/>
        </w:rPr>
        <w:t xml:space="preserve">Vision 20/40 or better at baseline / 3y after I-125 of 70→ 34%.</w:t>
      </w:r>
    </w:p>
    <w:p w:rsidR="00000000" w:rsidDel="00000000" w:rsidP="00000000" w:rsidRDefault="00000000" w:rsidRPr="00000000" w14:paraId="00000204">
      <w:pPr>
        <w:numPr>
          <w:ilvl w:val="2"/>
          <w:numId w:val="63"/>
        </w:numPr>
        <w:ind w:left="2160" w:hanging="360"/>
        <w:rPr>
          <w:b w:val="0"/>
          <w:sz w:val="20"/>
          <w:szCs w:val="20"/>
        </w:rPr>
      </w:pPr>
      <w:r w:rsidDel="00000000" w:rsidR="00000000" w:rsidRPr="00000000">
        <w:rPr>
          <w:rFonts w:ascii="Cardo" w:cs="Cardo" w:eastAsia="Cardo" w:hAnsi="Cardo"/>
          <w:rtl w:val="0"/>
        </w:rPr>
        <w:t xml:space="preserve">Vision 20/200 or worse at baseline / 3y after I-125 of 10→ 45%.</w:t>
      </w:r>
    </w:p>
    <w:p w:rsidR="00000000" w:rsidDel="00000000" w:rsidP="00000000" w:rsidRDefault="00000000" w:rsidRPr="00000000" w14:paraId="00000205">
      <w:pPr>
        <w:numPr>
          <w:ilvl w:val="1"/>
          <w:numId w:val="63"/>
        </w:numPr>
        <w:ind w:left="1440" w:hanging="360"/>
        <w:rPr>
          <w:b w:val="0"/>
          <w:sz w:val="20"/>
          <w:szCs w:val="20"/>
        </w:rPr>
      </w:pPr>
      <w:r w:rsidDel="00000000" w:rsidR="00000000" w:rsidRPr="00000000">
        <w:rPr>
          <w:b w:val="1"/>
          <w:rtl w:val="0"/>
        </w:rPr>
        <w:t xml:space="preserve">L</w:t>
      </w:r>
      <w:r w:rsidDel="00000000" w:rsidR="00000000" w:rsidRPr="00000000">
        <w:rPr>
          <w:rtl w:val="0"/>
        </w:rPr>
        <w:t xml:space="preserve"> [</w:t>
      </w:r>
      <w:hyperlink r:id="rId106">
        <w:r w:rsidDel="00000000" w:rsidR="00000000" w:rsidRPr="00000000">
          <w:rPr>
            <w:rtl w:val="0"/>
          </w:rPr>
          <w:t xml:space="preserve">COMS 15, Arch Ophtho '01</w:t>
        </w:r>
      </w:hyperlink>
      <w:r w:rsidDel="00000000" w:rsidR="00000000" w:rsidRPr="00000000">
        <w:rPr>
          <w:rtl w:val="0"/>
        </w:rPr>
        <w:t xml:space="preserve">]: </w:t>
      </w:r>
      <w:r w:rsidDel="00000000" w:rsidR="00000000" w:rsidRPr="00000000">
        <w:rPr>
          <w:b w:val="1"/>
          <w:rtl w:val="0"/>
        </w:rPr>
        <w:t xml:space="preserve">Enucleation ± pre-op 20/5</w:t>
      </w:r>
      <w:r w:rsidDel="00000000" w:rsidR="00000000" w:rsidRPr="00000000">
        <w:rPr>
          <w:rtl w:val="0"/>
        </w:rPr>
        <w:t xml:space="preserve">. 5y CSM 22-32%.</w:t>
        <w:br w:type="textWrapping"/>
        <w:t xml:space="preserve">Enucleation standard of care. Neoadjuvant RT does not appear to improve outcomes.</w:t>
      </w:r>
    </w:p>
    <w:p w:rsidR="00000000" w:rsidDel="00000000" w:rsidP="00000000" w:rsidRDefault="00000000" w:rsidRPr="00000000" w14:paraId="00000206">
      <w:pPr>
        <w:numPr>
          <w:ilvl w:val="2"/>
          <w:numId w:val="63"/>
        </w:numPr>
        <w:ind w:left="2160" w:hanging="360"/>
        <w:rPr>
          <w:b w:val="0"/>
          <w:sz w:val="20"/>
          <w:szCs w:val="20"/>
        </w:rPr>
      </w:pPr>
      <w:r w:rsidDel="00000000" w:rsidR="00000000" w:rsidRPr="00000000">
        <w:rPr>
          <w:rFonts w:ascii="Gungsuh" w:cs="Gungsuh" w:eastAsia="Gungsuh" w:hAnsi="Gungsuh"/>
          <w:rtl w:val="0"/>
        </w:rPr>
        <w:t xml:space="preserve">1003 pts. AH ≥ 2 mm and BD &gt;16 mm or AH &gt; 10 mm or AH &gt; 8 mm if &lt; 2 mm from OD.</w:t>
      </w:r>
    </w:p>
    <w:p w:rsidR="00000000" w:rsidDel="00000000" w:rsidP="00000000" w:rsidRDefault="00000000" w:rsidRPr="00000000" w14:paraId="00000207">
      <w:pPr>
        <w:numPr>
          <w:ilvl w:val="2"/>
          <w:numId w:val="63"/>
        </w:numPr>
        <w:ind w:left="2160" w:hanging="360"/>
        <w:rPr>
          <w:b w:val="0"/>
          <w:sz w:val="20"/>
          <w:szCs w:val="20"/>
        </w:rPr>
      </w:pPr>
      <w:r w:rsidDel="00000000" w:rsidR="00000000" w:rsidRPr="00000000">
        <w:rPr>
          <w:rFonts w:ascii="Cardo" w:cs="Cardo" w:eastAsia="Cardo" w:hAnsi="Cardo"/>
          <w:rtl w:val="0"/>
        </w:rPr>
        <w:t xml:space="preserve">OS at 5 / 10y of ~60→ 40%. </w:t>
      </w:r>
    </w:p>
    <w:p w:rsidR="00000000" w:rsidDel="00000000" w:rsidP="00000000" w:rsidRDefault="00000000" w:rsidRPr="00000000" w14:paraId="00000208">
      <w:pPr>
        <w:numPr>
          <w:ilvl w:val="2"/>
          <w:numId w:val="63"/>
        </w:numPr>
        <w:ind w:left="2160" w:hanging="360"/>
        <w:rPr>
          <w:b w:val="0"/>
          <w:sz w:val="20"/>
          <w:szCs w:val="20"/>
        </w:rPr>
      </w:pPr>
      <w:r w:rsidDel="00000000" w:rsidR="00000000" w:rsidRPr="00000000">
        <w:rPr>
          <w:rFonts w:ascii="Cardo" w:cs="Cardo" w:eastAsia="Cardo" w:hAnsi="Cardo"/>
          <w:rtl w:val="0"/>
        </w:rPr>
        <w:t xml:space="preserve">CSS at 5 / 10y of ~73→ 60%.</w:t>
      </w:r>
    </w:p>
    <w:p w:rsidR="00000000" w:rsidDel="00000000" w:rsidP="00000000" w:rsidRDefault="00000000" w:rsidRPr="00000000" w14:paraId="00000209">
      <w:pPr>
        <w:numPr>
          <w:ilvl w:val="2"/>
          <w:numId w:val="63"/>
        </w:numPr>
        <w:ind w:left="2160" w:hanging="360"/>
        <w:rPr>
          <w:b w:val="0"/>
          <w:sz w:val="20"/>
          <w:szCs w:val="20"/>
        </w:rPr>
      </w:pPr>
      <w:r w:rsidDel="00000000" w:rsidR="00000000" w:rsidRPr="00000000">
        <w:rPr>
          <w:rtl w:val="0"/>
        </w:rPr>
        <w:t xml:space="preserve">DM most commonly in liver (93%), lung (24%) and bone (16%).</w:t>
      </w:r>
    </w:p>
    <w:p w:rsidR="00000000" w:rsidDel="00000000" w:rsidP="00000000" w:rsidRDefault="00000000" w:rsidRPr="00000000" w14:paraId="0000020A">
      <w:pPr>
        <w:numPr>
          <w:ilvl w:val="0"/>
          <w:numId w:val="63"/>
        </w:numPr>
        <w:ind w:left="720" w:hanging="360"/>
        <w:rPr>
          <w:b w:val="0"/>
          <w:sz w:val="20"/>
          <w:szCs w:val="20"/>
        </w:rPr>
      </w:pPr>
      <w:r w:rsidDel="00000000" w:rsidR="00000000" w:rsidRPr="00000000">
        <w:rPr>
          <w:b w:val="1"/>
          <w:rtl w:val="0"/>
        </w:rPr>
        <w:t xml:space="preserve">COMS 26 </w:t>
      </w:r>
      <w:r w:rsidDel="00000000" w:rsidR="00000000" w:rsidRPr="00000000">
        <w:rPr>
          <w:rtl w:val="0"/>
        </w:rPr>
        <w:t xml:space="preserve">[</w:t>
      </w:r>
      <w:hyperlink r:id="rId107">
        <w:r w:rsidDel="00000000" w:rsidR="00000000" w:rsidRPr="00000000">
          <w:rPr>
            <w:rtl w:val="0"/>
          </w:rPr>
          <w:t xml:space="preserve">Arch Ophth '05</w:t>
        </w:r>
      </w:hyperlink>
      <w:r w:rsidDel="00000000" w:rsidR="00000000" w:rsidRPr="00000000">
        <w:rPr>
          <w:rtl w:val="0"/>
        </w:rPr>
        <w:t xml:space="preserve">]: </w:t>
      </w:r>
      <w:r w:rsidDel="00000000" w:rsidR="00000000" w:rsidRPr="00000000">
        <w:rPr>
          <w:b w:val="1"/>
          <w:rtl w:val="0"/>
        </w:rPr>
        <w:t xml:space="preserve">M and L followed prospectively for metastatic progression</w:t>
      </w:r>
      <w:r w:rsidDel="00000000" w:rsidR="00000000" w:rsidRPr="00000000">
        <w:rPr>
          <w:rtl w:val="0"/>
        </w:rPr>
        <w:t xml:space="preserve">.</w:t>
      </w:r>
    </w:p>
    <w:p w:rsidR="00000000" w:rsidDel="00000000" w:rsidP="00000000" w:rsidRDefault="00000000" w:rsidRPr="00000000" w14:paraId="0000020B">
      <w:pPr>
        <w:numPr>
          <w:ilvl w:val="1"/>
          <w:numId w:val="63"/>
        </w:numPr>
        <w:ind w:left="1440" w:hanging="360"/>
        <w:rPr>
          <w:b w:val="0"/>
          <w:sz w:val="20"/>
          <w:szCs w:val="20"/>
        </w:rPr>
      </w:pPr>
      <w:r w:rsidDel="00000000" w:rsidR="00000000" w:rsidRPr="00000000">
        <w:rPr>
          <w:rFonts w:ascii="Cardo" w:cs="Cardo" w:eastAsia="Cardo" w:hAnsi="Cardo"/>
          <w:rtl w:val="0"/>
        </w:rPr>
        <w:t xml:space="preserve">DM at 5 / 10y of 25→ 34% depending on tumor size. </w:t>
      </w:r>
    </w:p>
    <w:p w:rsidR="00000000" w:rsidDel="00000000" w:rsidP="00000000" w:rsidRDefault="00000000" w:rsidRPr="00000000" w14:paraId="0000020C">
      <w:pPr>
        <w:numPr>
          <w:ilvl w:val="1"/>
          <w:numId w:val="63"/>
        </w:numPr>
        <w:ind w:left="1440" w:hanging="360"/>
        <w:rPr>
          <w:b w:val="0"/>
          <w:sz w:val="20"/>
          <w:szCs w:val="20"/>
        </w:rPr>
      </w:pPr>
      <w:r w:rsidDel="00000000" w:rsidR="00000000" w:rsidRPr="00000000">
        <w:rPr>
          <w:rFonts w:ascii="Cardo" w:cs="Cardo" w:eastAsia="Cardo" w:hAnsi="Cardo"/>
          <w:rtl w:val="0"/>
        </w:rPr>
        <w:t xml:space="preserve">Death rate at 1 / 2y of 80→ 92%.</w:t>
      </w:r>
    </w:p>
    <w:p w:rsidR="00000000" w:rsidDel="00000000" w:rsidP="00000000" w:rsidRDefault="00000000" w:rsidRPr="00000000" w14:paraId="0000020D">
      <w:pPr>
        <w:numPr>
          <w:ilvl w:val="1"/>
          <w:numId w:val="63"/>
        </w:numPr>
        <w:ind w:left="1440" w:hanging="360"/>
        <w:rPr>
          <w:b w:val="0"/>
          <w:sz w:val="20"/>
          <w:szCs w:val="20"/>
        </w:rPr>
      </w:pPr>
      <w:r w:rsidDel="00000000" w:rsidR="00000000" w:rsidRPr="00000000">
        <w:rPr>
          <w:rtl w:val="0"/>
        </w:rPr>
        <w:t xml:space="preserve">MS ~6 mo. 90% liver, 30% lung, 20% bone.</w:t>
      </w:r>
    </w:p>
    <w:p w:rsidR="00000000" w:rsidDel="00000000" w:rsidP="00000000" w:rsidRDefault="00000000" w:rsidRPr="00000000" w14:paraId="0000020E">
      <w:pPr>
        <w:numPr>
          <w:ilvl w:val="0"/>
          <w:numId w:val="63"/>
        </w:numPr>
        <w:ind w:left="720" w:hanging="360"/>
        <w:rPr>
          <w:b w:val="0"/>
          <w:sz w:val="20"/>
          <w:szCs w:val="20"/>
        </w:rPr>
      </w:pPr>
      <w:r w:rsidDel="00000000" w:rsidR="00000000" w:rsidRPr="00000000">
        <w:rPr>
          <w:rtl w:val="0"/>
        </w:rPr>
        <w:t xml:space="preserve">Specialty center review [</w:t>
      </w:r>
      <w:hyperlink r:id="rId108">
        <w:r w:rsidDel="00000000" w:rsidR="00000000" w:rsidRPr="00000000">
          <w:rPr>
            <w:rtl w:val="0"/>
          </w:rPr>
          <w:t xml:space="preserve">JAMA Ophthal '15</w:t>
        </w:r>
      </w:hyperlink>
      <w:r w:rsidDel="00000000" w:rsidR="00000000" w:rsidRPr="00000000">
        <w:rPr>
          <w:rtl w:val="0"/>
        </w:rPr>
        <w:t xml:space="preserve">]: Retro from 10 ophthalmic oncology centers. 3,809 patients.</w:t>
      </w:r>
    </w:p>
    <w:p w:rsidR="00000000" w:rsidDel="00000000" w:rsidP="00000000" w:rsidRDefault="00000000" w:rsidRPr="00000000" w14:paraId="0000020F">
      <w:pPr>
        <w:numPr>
          <w:ilvl w:val="1"/>
          <w:numId w:val="63"/>
        </w:numPr>
        <w:ind w:left="1440" w:hanging="360"/>
        <w:rPr>
          <w:b w:val="0"/>
          <w:sz w:val="20"/>
          <w:szCs w:val="20"/>
        </w:rPr>
      </w:pPr>
      <w:r w:rsidDel="00000000" w:rsidR="00000000" w:rsidRPr="00000000">
        <w:rPr>
          <w:rFonts w:ascii="Cardo" w:cs="Cardo" w:eastAsia="Cardo" w:hAnsi="Cardo"/>
          <w:rtl w:val="0"/>
        </w:rPr>
        <w:t xml:space="preserve">DM at 5 / 10y of 14→ 19% depending on tumor size and stage.</w:t>
      </w:r>
    </w:p>
    <w:p w:rsidR="00000000" w:rsidDel="00000000" w:rsidP="00000000" w:rsidRDefault="00000000" w:rsidRPr="00000000" w14:paraId="00000210">
      <w:pPr>
        <w:numPr>
          <w:ilvl w:val="0"/>
          <w:numId w:val="63"/>
        </w:numPr>
        <w:ind w:left="720" w:hanging="360"/>
        <w:rPr>
          <w:b w:val="0"/>
          <w:sz w:val="20"/>
          <w:szCs w:val="20"/>
        </w:rPr>
      </w:pPr>
      <w:r w:rsidDel="00000000" w:rsidR="00000000" w:rsidRPr="00000000">
        <w:rPr>
          <w:b w:val="1"/>
          <w:rtl w:val="0"/>
        </w:rPr>
        <w:t xml:space="preserve">Protons</w:t>
      </w:r>
      <w:r w:rsidDel="00000000" w:rsidR="00000000" w:rsidRPr="00000000">
        <w:rPr>
          <w:rtl w:val="0"/>
        </w:rPr>
        <w:t xml:space="preserve">: 50-70 CGE in 5 fx over 7-10d. </w:t>
      </w:r>
    </w:p>
    <w:p w:rsidR="00000000" w:rsidDel="00000000" w:rsidP="00000000" w:rsidRDefault="00000000" w:rsidRPr="00000000" w14:paraId="00000211">
      <w:pPr>
        <w:numPr>
          <w:ilvl w:val="1"/>
          <w:numId w:val="63"/>
        </w:numPr>
        <w:ind w:left="1440" w:hanging="360"/>
        <w:rPr>
          <w:b w:val="0"/>
          <w:sz w:val="20"/>
          <w:szCs w:val="20"/>
        </w:rPr>
      </w:pPr>
      <w:r w:rsidDel="00000000" w:rsidR="00000000" w:rsidRPr="00000000">
        <w:rPr>
          <w:rtl w:val="0"/>
        </w:rPr>
        <w:t xml:space="preserve">Preferred for larger tumor thickness, tumors near the ON/OD or macula, and tumors under the orbital muscles.</w:t>
      </w:r>
    </w:p>
    <w:p w:rsidR="00000000" w:rsidDel="00000000" w:rsidP="00000000" w:rsidRDefault="00000000" w:rsidRPr="00000000" w14:paraId="00000212">
      <w:pPr>
        <w:numPr>
          <w:ilvl w:val="1"/>
          <w:numId w:val="63"/>
        </w:numPr>
        <w:ind w:left="1440" w:hanging="360"/>
        <w:rPr>
          <w:b w:val="0"/>
          <w:sz w:val="20"/>
          <w:szCs w:val="20"/>
        </w:rPr>
      </w:pPr>
      <w:r w:rsidDel="00000000" w:rsidR="00000000" w:rsidRPr="00000000">
        <w:rPr>
          <w:rtl w:val="0"/>
        </w:rPr>
        <w:t xml:space="preserve">Long term local control with protons 95%, BT plaque 92-94%.</w:t>
      </w:r>
    </w:p>
    <w:p w:rsidR="00000000" w:rsidDel="00000000" w:rsidP="00000000" w:rsidRDefault="00000000" w:rsidRPr="00000000" w14:paraId="00000213">
      <w:pPr>
        <w:numPr>
          <w:ilvl w:val="1"/>
          <w:numId w:val="63"/>
        </w:numPr>
        <w:ind w:left="1440" w:hanging="360"/>
        <w:rPr>
          <w:b w:val="0"/>
          <w:sz w:val="20"/>
          <w:szCs w:val="20"/>
        </w:rPr>
      </w:pPr>
      <w:r w:rsidDel="00000000" w:rsidR="00000000" w:rsidRPr="00000000">
        <w:rPr>
          <w:rtl w:val="0"/>
        </w:rPr>
        <w:t xml:space="preserve">France [</w:t>
      </w:r>
      <w:hyperlink r:id="rId109">
        <w:r w:rsidDel="00000000" w:rsidR="00000000" w:rsidRPr="00000000">
          <w:rPr>
            <w:rtl w:val="0"/>
          </w:rPr>
          <w:t xml:space="preserve">Caujolle IJROBP '10</w:t>
        </w:r>
      </w:hyperlink>
      <w:r w:rsidDel="00000000" w:rsidR="00000000" w:rsidRPr="00000000">
        <w:rPr>
          <w:rtl w:val="0"/>
        </w:rPr>
        <w:t xml:space="preserve">]: Retro. </w:t>
      </w:r>
      <w:r w:rsidDel="00000000" w:rsidR="00000000" w:rsidRPr="00000000">
        <w:rPr>
          <w:b w:val="1"/>
          <w:rtl w:val="0"/>
        </w:rPr>
        <w:t xml:space="preserve">60/4 CGE</w:t>
      </w:r>
      <w:r w:rsidDel="00000000" w:rsidR="00000000" w:rsidRPr="00000000">
        <w:rPr>
          <w:rtl w:val="0"/>
        </w:rPr>
        <w:t xml:space="preserve">.</w:t>
      </w:r>
    </w:p>
    <w:p w:rsidR="00000000" w:rsidDel="00000000" w:rsidP="00000000" w:rsidRDefault="00000000" w:rsidRPr="00000000" w14:paraId="00000214">
      <w:pPr>
        <w:numPr>
          <w:ilvl w:val="2"/>
          <w:numId w:val="63"/>
        </w:numPr>
        <w:ind w:left="2160" w:hanging="360"/>
        <w:rPr>
          <w:b w:val="0"/>
          <w:sz w:val="20"/>
          <w:szCs w:val="20"/>
        </w:rPr>
      </w:pPr>
      <w:r w:rsidDel="00000000" w:rsidR="00000000" w:rsidRPr="00000000">
        <w:rPr>
          <w:rtl w:val="0"/>
        </w:rPr>
        <w:t xml:space="preserve">886 pts. 1991-2007. Mainly stage T2 and T3 (e.g. AH &gt;6 mm, BD &gt; 10mm). MFU 5y.</w:t>
      </w:r>
    </w:p>
    <w:p w:rsidR="00000000" w:rsidDel="00000000" w:rsidP="00000000" w:rsidRDefault="00000000" w:rsidRPr="00000000" w14:paraId="00000215">
      <w:pPr>
        <w:numPr>
          <w:ilvl w:val="2"/>
          <w:numId w:val="63"/>
        </w:numPr>
        <w:ind w:left="2160" w:hanging="360"/>
        <w:rPr>
          <w:b w:val="0"/>
          <w:sz w:val="20"/>
          <w:szCs w:val="20"/>
        </w:rPr>
      </w:pPr>
      <w:r w:rsidDel="00000000" w:rsidR="00000000" w:rsidRPr="00000000">
        <w:rPr>
          <w:rFonts w:ascii="Cardo" w:cs="Cardo" w:eastAsia="Cardo" w:hAnsi="Cardo"/>
          <w:rtl w:val="0"/>
        </w:rPr>
        <w:t xml:space="preserve">5y OS for T1 / T2 / T3 / T4 of 92→ 89→ 67→ 62%.</w:t>
      </w:r>
    </w:p>
    <w:p w:rsidR="00000000" w:rsidDel="00000000" w:rsidP="00000000" w:rsidRDefault="00000000" w:rsidRPr="00000000" w14:paraId="00000216">
      <w:pPr>
        <w:numPr>
          <w:ilvl w:val="2"/>
          <w:numId w:val="63"/>
        </w:numPr>
        <w:ind w:left="2160" w:hanging="360"/>
        <w:rPr>
          <w:b w:val="0"/>
          <w:sz w:val="20"/>
          <w:szCs w:val="20"/>
        </w:rPr>
      </w:pPr>
      <w:r w:rsidDel="00000000" w:rsidR="00000000" w:rsidRPr="00000000">
        <w:rPr>
          <w:rFonts w:ascii="Cardo" w:cs="Cardo" w:eastAsia="Cardo" w:hAnsi="Cardo"/>
          <w:rtl w:val="0"/>
        </w:rPr>
        <w:t xml:space="preserve">10y OS for T1 / T2 / T3 / T4 of 86→ 78→ 43→ 41%.</w:t>
      </w:r>
    </w:p>
    <w:p w:rsidR="00000000" w:rsidDel="00000000" w:rsidP="00000000" w:rsidRDefault="00000000" w:rsidRPr="00000000" w14:paraId="00000217">
      <w:pPr>
        <w:numPr>
          <w:ilvl w:val="2"/>
          <w:numId w:val="63"/>
        </w:numPr>
        <w:ind w:left="2160" w:hanging="360"/>
        <w:rPr>
          <w:b w:val="0"/>
          <w:sz w:val="20"/>
          <w:szCs w:val="20"/>
        </w:rPr>
      </w:pPr>
      <w:r w:rsidDel="00000000" w:rsidR="00000000" w:rsidRPr="00000000">
        <w:rPr>
          <w:rtl w:val="0"/>
        </w:rPr>
        <w:t xml:space="preserve">Increased death w advanced age, AH, BD, volume, and tumor volume to eyeball volume ratio.</w:t>
      </w:r>
    </w:p>
    <w:p w:rsidR="00000000" w:rsidDel="00000000" w:rsidP="00000000" w:rsidRDefault="00000000" w:rsidRPr="00000000" w14:paraId="00000218">
      <w:pPr>
        <w:numPr>
          <w:ilvl w:val="2"/>
          <w:numId w:val="63"/>
        </w:numPr>
        <w:ind w:left="2160" w:hanging="360"/>
        <w:rPr>
          <w:b w:val="0"/>
          <w:sz w:val="20"/>
          <w:szCs w:val="20"/>
        </w:rPr>
      </w:pPr>
      <w:r w:rsidDel="00000000" w:rsidR="00000000" w:rsidRPr="00000000">
        <w:rPr>
          <w:rFonts w:ascii="Cardo" w:cs="Cardo" w:eastAsia="Cardo" w:hAnsi="Cardo"/>
          <w:rtl w:val="0"/>
        </w:rPr>
        <w:t xml:space="preserve">DMFS at 5 /10y of 88→ 76%.</w:t>
      </w:r>
    </w:p>
    <w:p w:rsidR="00000000" w:rsidDel="00000000" w:rsidP="00000000" w:rsidRDefault="00000000" w:rsidRPr="00000000" w14:paraId="00000219">
      <w:pPr>
        <w:numPr>
          <w:ilvl w:val="2"/>
          <w:numId w:val="63"/>
        </w:numPr>
        <w:ind w:left="2160" w:hanging="360"/>
        <w:rPr>
          <w:b w:val="0"/>
          <w:sz w:val="20"/>
          <w:szCs w:val="20"/>
        </w:rPr>
      </w:pPr>
      <w:r w:rsidDel="00000000" w:rsidR="00000000" w:rsidRPr="00000000">
        <w:rPr>
          <w:rFonts w:ascii="Cardo" w:cs="Cardo" w:eastAsia="Cardo" w:hAnsi="Cardo"/>
          <w:rtl w:val="0"/>
        </w:rPr>
        <w:t xml:space="preserve">LC at 5 / 10y of 94→ 92%.</w:t>
      </w:r>
    </w:p>
    <w:p w:rsidR="00000000" w:rsidDel="00000000" w:rsidP="00000000" w:rsidRDefault="00000000" w:rsidRPr="00000000" w14:paraId="0000021A">
      <w:pPr>
        <w:numPr>
          <w:ilvl w:val="2"/>
          <w:numId w:val="63"/>
        </w:numPr>
        <w:ind w:left="2160" w:hanging="360"/>
        <w:rPr>
          <w:b w:val="0"/>
          <w:sz w:val="20"/>
          <w:szCs w:val="20"/>
        </w:rPr>
      </w:pPr>
      <w:r w:rsidDel="00000000" w:rsidR="00000000" w:rsidRPr="00000000">
        <w:rPr>
          <w:rFonts w:ascii="Cardo" w:cs="Cardo" w:eastAsia="Cardo" w:hAnsi="Cardo"/>
          <w:rtl w:val="0"/>
        </w:rPr>
        <w:t xml:space="preserve">Eye preservation at 5 / 10y of 91→ 87%.</w:t>
      </w:r>
    </w:p>
    <w:p w:rsidR="00000000" w:rsidDel="00000000" w:rsidP="00000000" w:rsidRDefault="00000000" w:rsidRPr="00000000" w14:paraId="0000021B">
      <w:pPr>
        <w:numPr>
          <w:ilvl w:val="1"/>
          <w:numId w:val="63"/>
        </w:numPr>
        <w:ind w:left="1440" w:hanging="360"/>
        <w:rPr>
          <w:b w:val="0"/>
          <w:sz w:val="20"/>
          <w:szCs w:val="20"/>
        </w:rPr>
      </w:pPr>
      <w:r w:rsidDel="00000000" w:rsidR="00000000" w:rsidRPr="00000000">
        <w:rPr>
          <w:rtl w:val="0"/>
        </w:rPr>
        <w:t xml:space="preserve">UCSF/Berkeley [</w:t>
      </w:r>
      <w:hyperlink r:id="rId110">
        <w:r w:rsidDel="00000000" w:rsidR="00000000" w:rsidRPr="00000000">
          <w:rPr>
            <w:rtl w:val="0"/>
          </w:rPr>
          <w:t xml:space="preserve">IJROBP '15</w:t>
        </w:r>
      </w:hyperlink>
      <w:r w:rsidDel="00000000" w:rsidR="00000000" w:rsidRPr="00000000">
        <w:rPr>
          <w:rtl w:val="0"/>
        </w:rPr>
        <w:t xml:space="preserve">]. </w:t>
      </w:r>
      <w:r w:rsidDel="00000000" w:rsidR="00000000" w:rsidRPr="00000000">
        <w:rPr>
          <w:b w:val="1"/>
          <w:rtl w:val="0"/>
        </w:rPr>
        <w:t xml:space="preserve">I-125 plaque vs 70/5 GyE helium</w:t>
      </w:r>
      <w:r w:rsidDel="00000000" w:rsidR="00000000" w:rsidRPr="00000000">
        <w:rPr>
          <w:rtl w:val="0"/>
        </w:rPr>
        <w:t xml:space="preserve"> over 7-11 days.</w:t>
      </w:r>
    </w:p>
    <w:p w:rsidR="00000000" w:rsidDel="00000000" w:rsidP="00000000" w:rsidRDefault="00000000" w:rsidRPr="00000000" w14:paraId="0000021C">
      <w:pPr>
        <w:numPr>
          <w:ilvl w:val="2"/>
          <w:numId w:val="63"/>
        </w:numPr>
        <w:ind w:left="2160" w:hanging="360"/>
        <w:rPr>
          <w:b w:val="0"/>
          <w:sz w:val="20"/>
          <w:szCs w:val="20"/>
        </w:rPr>
      </w:pPr>
      <w:r w:rsidDel="00000000" w:rsidR="00000000" w:rsidRPr="00000000">
        <w:rPr>
          <w:rtl w:val="0"/>
        </w:rPr>
        <w:t xml:space="preserve">184 T2/3 lesions. 1985-1994.</w:t>
      </w:r>
    </w:p>
    <w:p w:rsidR="00000000" w:rsidDel="00000000" w:rsidP="00000000" w:rsidRDefault="00000000" w:rsidRPr="00000000" w14:paraId="0000021D">
      <w:pPr>
        <w:numPr>
          <w:ilvl w:val="2"/>
          <w:numId w:val="63"/>
        </w:numPr>
        <w:ind w:left="2160" w:hanging="360"/>
        <w:rPr>
          <w:b w:val="0"/>
          <w:sz w:val="20"/>
          <w:szCs w:val="20"/>
        </w:rPr>
      </w:pPr>
      <w:r w:rsidDel="00000000" w:rsidR="00000000" w:rsidRPr="00000000">
        <w:rPr>
          <w:rFonts w:ascii="Cardo" w:cs="Cardo" w:eastAsia="Cardo" w:hAnsi="Cardo"/>
          <w:rtl w:val="0"/>
        </w:rPr>
        <w:t xml:space="preserve">5y LC 84→ 100%, 12y LC 79→ 98%. </w:t>
      </w:r>
      <w:r w:rsidDel="00000000" w:rsidR="00000000" w:rsidRPr="00000000">
        <w:rPr>
          <w:i w:val="1"/>
          <w:rtl w:val="0"/>
        </w:rPr>
        <w:t xml:space="preserve">This remains significant even when excluding pts &lt;2 mm from OD.</w:t>
      </w:r>
    </w:p>
    <w:p w:rsidR="00000000" w:rsidDel="00000000" w:rsidP="00000000" w:rsidRDefault="00000000" w:rsidRPr="00000000" w14:paraId="0000021E">
      <w:pPr>
        <w:numPr>
          <w:ilvl w:val="2"/>
          <w:numId w:val="63"/>
        </w:numPr>
        <w:ind w:left="2160" w:hanging="360"/>
        <w:rPr>
          <w:b w:val="0"/>
          <w:sz w:val="20"/>
          <w:szCs w:val="20"/>
        </w:rPr>
      </w:pPr>
      <w:r w:rsidDel="00000000" w:rsidR="00000000" w:rsidRPr="00000000">
        <w:rPr>
          <w:rFonts w:ascii="Cardo" w:cs="Cardo" w:eastAsia="Cardo" w:hAnsi="Cardo"/>
          <w:rtl w:val="0"/>
        </w:rPr>
        <w:t xml:space="preserve">12y enucleation 37→ 17%. ~OS.</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2"/>
        <w:rPr/>
      </w:pPr>
      <w:bookmarkStart w:colFirst="0" w:colLast="0" w:name="_4nhizqz5xdaw" w:id="11"/>
      <w:bookmarkEnd w:id="11"/>
      <w:hyperlink w:anchor="_qwwy3amuwoj7">
        <w:r w:rsidDel="00000000" w:rsidR="00000000" w:rsidRPr="00000000">
          <w:rPr>
            <w:rtl w:val="0"/>
          </w:rPr>
          <w:t xml:space="preserve">Plaque Brachytherapy</w:t>
        </w:r>
      </w:hyperlink>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rtl w:val="0"/>
        </w:rPr>
        <w:t xml:space="preserve">TL;DR - 85 Gy to the tumor apex (or 5 mm from the internal surface of the sclera if the height is &lt; 5 mm), with a 2 mm margin around the tumor (i.e. plaque size equal to 4 mm + greatest BD).</w:t>
      </w:r>
    </w:p>
    <w:p w:rsidR="00000000" w:rsidDel="00000000" w:rsidP="00000000" w:rsidRDefault="00000000" w:rsidRPr="00000000" w14:paraId="00000222">
      <w:pPr>
        <w:rPr/>
      </w:pPr>
      <w:r w:rsidDel="00000000" w:rsidR="00000000" w:rsidRPr="00000000">
        <w:rPr>
          <w:rtl w:val="0"/>
        </w:rPr>
        <w:t xml:space="preserve">ARRO: [</w:t>
      </w:r>
      <w:hyperlink r:id="rId111">
        <w:r w:rsidDel="00000000" w:rsidR="00000000" w:rsidRPr="00000000">
          <w:rPr>
            <w:rtl w:val="0"/>
          </w:rPr>
          <w:t xml:space="preserve">Uveal melanoma</w:t>
        </w:r>
      </w:hyperlink>
      <w:r w:rsidDel="00000000" w:rsidR="00000000" w:rsidRPr="00000000">
        <w:rPr>
          <w:rtl w:val="0"/>
        </w:rPr>
        <w:t xml:space="preserve">]</w:t>
      </w:r>
    </w:p>
    <w:p w:rsidR="00000000" w:rsidDel="00000000" w:rsidP="00000000" w:rsidRDefault="00000000" w:rsidRPr="00000000" w14:paraId="00000223">
      <w:pPr>
        <w:ind w:left="0" w:firstLine="0"/>
        <w:rPr/>
      </w:pPr>
      <w:r w:rsidDel="00000000" w:rsidR="00000000" w:rsidRPr="00000000">
        <w:rPr>
          <w:rtl w:val="0"/>
        </w:rPr>
        <w:t xml:space="preserve">Shields / Shields Nomograms for Uveal Melanoma Clinical and Treatment Outcomes [</w:t>
      </w:r>
      <w:hyperlink r:id="rId112">
        <w:r w:rsidDel="00000000" w:rsidR="00000000" w:rsidRPr="00000000">
          <w:rPr>
            <w:rtl w:val="0"/>
          </w:rPr>
          <w:t xml:space="preserve">www.fighteyecancer.com/nomograms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4">
      <w:pPr>
        <w:numPr>
          <w:ilvl w:val="0"/>
          <w:numId w:val="63"/>
        </w:numPr>
        <w:ind w:left="720" w:hanging="360"/>
        <w:rPr>
          <w:b w:val="0"/>
          <w:sz w:val="20"/>
          <w:szCs w:val="20"/>
        </w:rPr>
      </w:pPr>
      <w:hyperlink r:id="rId113">
        <w:r w:rsidDel="00000000" w:rsidR="00000000" w:rsidRPr="00000000">
          <w:rPr>
            <w:b w:val="1"/>
            <w:rtl w:val="0"/>
          </w:rPr>
          <w:t xml:space="preserve">The ABS consensus guidelines for plaque BT of uveal melanoma and retinoblastoma guidelines </w:t>
        </w:r>
      </w:hyperlink>
      <w:hyperlink r:id="rId114">
        <w:r w:rsidDel="00000000" w:rsidR="00000000" w:rsidRPr="00000000">
          <w:rPr>
            <w:rtl w:val="0"/>
          </w:rPr>
          <w:t xml:space="preserve">[ABS '14]</w:t>
        </w:r>
      </w:hyperlink>
      <w:r w:rsidDel="00000000" w:rsidR="00000000" w:rsidRPr="00000000">
        <w:rPr>
          <w:rtl w:val="0"/>
        </w:rPr>
        <w:t xml:space="preserve">:</w:t>
      </w:r>
    </w:p>
    <w:p w:rsidR="00000000" w:rsidDel="00000000" w:rsidP="00000000" w:rsidRDefault="00000000" w:rsidRPr="00000000" w14:paraId="00000225">
      <w:pPr>
        <w:numPr>
          <w:ilvl w:val="1"/>
          <w:numId w:val="63"/>
        </w:numPr>
        <w:ind w:left="1440" w:hanging="360"/>
        <w:rPr>
          <w:b w:val="0"/>
          <w:sz w:val="20"/>
          <w:szCs w:val="20"/>
        </w:rPr>
      </w:pPr>
      <w:r w:rsidDel="00000000" w:rsidR="00000000" w:rsidRPr="00000000">
        <w:rPr>
          <w:rtl w:val="0"/>
        </w:rPr>
        <w:t xml:space="preserve">Consider Obs for T1 tumors with thickness &lt; 2 mm, no subretinal exudative fluid, and no superficial orange pigment lipofuscin. Treatment should be initiated when growth is detected.</w:t>
      </w:r>
    </w:p>
    <w:p w:rsidR="00000000" w:rsidDel="00000000" w:rsidP="00000000" w:rsidRDefault="00000000" w:rsidRPr="00000000" w14:paraId="00000226">
      <w:pPr>
        <w:numPr>
          <w:ilvl w:val="1"/>
          <w:numId w:val="63"/>
        </w:numPr>
        <w:ind w:left="1440" w:hanging="360"/>
        <w:rPr>
          <w:b w:val="0"/>
          <w:sz w:val="20"/>
          <w:szCs w:val="20"/>
        </w:rPr>
      </w:pPr>
      <w:r w:rsidDel="00000000" w:rsidR="00000000" w:rsidRPr="00000000">
        <w:rPr>
          <w:rtl w:val="0"/>
        </w:rPr>
        <w:t xml:space="preserve">Unsuitable if T4e extrascleral extension (&gt; 5 mm), blind painful eyes, no light perception, BD too large for brachy. Prior factors per ABS '03 included ring melanoma and &gt;50% CB involvement.</w:t>
      </w:r>
    </w:p>
    <w:p w:rsidR="00000000" w:rsidDel="00000000" w:rsidP="00000000" w:rsidRDefault="00000000" w:rsidRPr="00000000" w14:paraId="00000227">
      <w:pPr>
        <w:numPr>
          <w:ilvl w:val="0"/>
          <w:numId w:val="63"/>
        </w:numPr>
        <w:ind w:left="720" w:hanging="360"/>
        <w:rPr>
          <w:b w:val="0"/>
          <w:sz w:val="20"/>
          <w:szCs w:val="20"/>
        </w:rPr>
      </w:pPr>
      <w:r w:rsidDel="00000000" w:rsidR="00000000" w:rsidRPr="00000000">
        <w:rPr>
          <w:rtl w:val="0"/>
        </w:rPr>
        <w:t xml:space="preserve">Notched plaques are typically for peripapillary tumors.</w:t>
      </w:r>
    </w:p>
    <w:p w:rsidR="00000000" w:rsidDel="00000000" w:rsidP="00000000" w:rsidRDefault="00000000" w:rsidRPr="00000000" w14:paraId="00000228">
      <w:pPr>
        <w:numPr>
          <w:ilvl w:val="0"/>
          <w:numId w:val="63"/>
        </w:numPr>
        <w:ind w:left="720" w:hanging="360"/>
        <w:rPr>
          <w:b w:val="0"/>
          <w:sz w:val="20"/>
          <w:szCs w:val="20"/>
        </w:rPr>
      </w:pPr>
      <w:r w:rsidDel="00000000" w:rsidR="00000000" w:rsidRPr="00000000">
        <w:rPr>
          <w:b w:val="1"/>
          <w:rtl w:val="0"/>
        </w:rPr>
        <w:t xml:space="preserve">I-125</w:t>
      </w:r>
      <w:r w:rsidDel="00000000" w:rsidR="00000000" w:rsidRPr="00000000">
        <w:rPr>
          <w:rtl w:val="0"/>
        </w:rPr>
        <w:t xml:space="preserve"> (60d) is most commonly used, with a dose rate of 0.7-1 Gy/h (Tx varies from 4-7 days). There is a concern for toxicity with this nuclide compared with low-energy β emitting radionuclides. Clinically significant deterioration in visual acuity is noted up to 50% of the time. Episcleral I-125 plaques are thicker than Ru-106, and may require disinsertion of extraocular muscles due to the thickness of the plaque itself.</w:t>
      </w:r>
    </w:p>
    <w:p w:rsidR="00000000" w:rsidDel="00000000" w:rsidP="00000000" w:rsidRDefault="00000000" w:rsidRPr="00000000" w14:paraId="00000229">
      <w:pPr>
        <w:numPr>
          <w:ilvl w:val="0"/>
          <w:numId w:val="63"/>
        </w:numPr>
        <w:ind w:left="720" w:hanging="360"/>
        <w:rPr>
          <w:b w:val="0"/>
          <w:sz w:val="20"/>
          <w:szCs w:val="20"/>
        </w:rPr>
      </w:pPr>
      <w:r w:rsidDel="00000000" w:rsidR="00000000" w:rsidRPr="00000000">
        <w:rPr>
          <w:b w:val="1"/>
          <w:rtl w:val="0"/>
        </w:rPr>
        <w:t xml:space="preserve">Ruthenium-106 </w:t>
      </w:r>
      <w:r w:rsidDel="00000000" w:rsidR="00000000" w:rsidRPr="00000000">
        <w:rPr>
          <w:rtl w:val="0"/>
        </w:rPr>
        <w:t xml:space="preserve">(β-emitter, 374d) may be used for small to medium sized tumors and may be preferred due to limited dose penetration relative to I-125, resulting in less toxicity. Also easier to insert. Requires AH &lt; 6 mm.</w:t>
      </w:r>
    </w:p>
    <w:p w:rsidR="00000000" w:rsidDel="00000000" w:rsidP="00000000" w:rsidRDefault="00000000" w:rsidRPr="00000000" w14:paraId="0000022A">
      <w:pPr>
        <w:numPr>
          <w:ilvl w:val="0"/>
          <w:numId w:val="63"/>
        </w:numPr>
        <w:ind w:left="720" w:hanging="360"/>
        <w:rPr>
          <w:b w:val="0"/>
          <w:sz w:val="20"/>
          <w:szCs w:val="20"/>
        </w:rPr>
      </w:pPr>
      <w:r w:rsidDel="00000000" w:rsidR="00000000" w:rsidRPr="00000000">
        <w:rPr>
          <w:b w:val="1"/>
          <w:rtl w:val="0"/>
        </w:rPr>
        <w:t xml:space="preserve">MDACC</w:t>
      </w:r>
      <w:r w:rsidDel="00000000" w:rsidR="00000000" w:rsidRPr="00000000">
        <w:rPr>
          <w:rtl w:val="0"/>
        </w:rPr>
        <w:t xml:space="preserve"> [</w:t>
      </w:r>
      <w:hyperlink r:id="rId115">
        <w:r w:rsidDel="00000000" w:rsidR="00000000" w:rsidRPr="00000000">
          <w:rPr>
            <w:rtl w:val="0"/>
          </w:rPr>
          <w:t xml:space="preserve">Takiar PRO '15</w:t>
        </w:r>
      </w:hyperlink>
      <w:r w:rsidDel="00000000" w:rsidR="00000000" w:rsidRPr="00000000">
        <w:rPr>
          <w:rtl w:val="0"/>
        </w:rPr>
        <w:t xml:space="preserve">]: Retro.</w:t>
      </w:r>
      <w:r w:rsidDel="00000000" w:rsidR="00000000" w:rsidRPr="00000000">
        <w:rPr>
          <w:b w:val="1"/>
          <w:rtl w:val="0"/>
        </w:rPr>
        <w:t xml:space="preserve"> I-125 vs. Ru-106</w:t>
      </w:r>
      <w:r w:rsidDel="00000000" w:rsidR="00000000" w:rsidRPr="00000000">
        <w:rPr>
          <w:rtl w:val="0"/>
        </w:rPr>
        <w:t xml:space="preserve">.</w:t>
        <w:br w:type="textWrapping"/>
        <w:t xml:space="preserve">Ru-106 has a more rapid dose drop-off, easier to insert. </w:t>
      </w:r>
      <w:r w:rsidDel="00000000" w:rsidR="00000000" w:rsidRPr="00000000">
        <w:rPr>
          <w:rtl w:val="0"/>
        </w:rPr>
        <w:t xml:space="preserve">May be</w:t>
      </w:r>
      <w:r w:rsidDel="00000000" w:rsidR="00000000" w:rsidRPr="00000000">
        <w:rPr>
          <w:rtl w:val="0"/>
        </w:rPr>
        <w:t xml:space="preserve"> best for sparing OARs for tumors &lt; 5 mm with ~outcomes.</w:t>
      </w:r>
    </w:p>
    <w:p w:rsidR="00000000" w:rsidDel="00000000" w:rsidP="00000000" w:rsidRDefault="00000000" w:rsidRPr="00000000" w14:paraId="0000022B">
      <w:pPr>
        <w:numPr>
          <w:ilvl w:val="1"/>
          <w:numId w:val="63"/>
        </w:numPr>
        <w:ind w:left="1440" w:hanging="360"/>
        <w:rPr>
          <w:b w:val="0"/>
          <w:sz w:val="20"/>
          <w:szCs w:val="20"/>
        </w:rPr>
      </w:pPr>
      <w:r w:rsidDel="00000000" w:rsidR="00000000" w:rsidRPr="00000000">
        <w:rPr>
          <w:rtl w:val="0"/>
        </w:rPr>
        <w:t xml:space="preserve">107 pts. 2000-2008.</w:t>
      </w:r>
    </w:p>
    <w:p w:rsidR="00000000" w:rsidDel="00000000" w:rsidP="00000000" w:rsidRDefault="00000000" w:rsidRPr="00000000" w14:paraId="0000022C">
      <w:pPr>
        <w:numPr>
          <w:ilvl w:val="1"/>
          <w:numId w:val="63"/>
        </w:numPr>
        <w:ind w:left="1440" w:hanging="360"/>
        <w:rPr>
          <w:b w:val="0"/>
          <w:sz w:val="20"/>
          <w:szCs w:val="20"/>
        </w:rPr>
      </w:pPr>
      <w:r w:rsidDel="00000000" w:rsidR="00000000" w:rsidRPr="00000000">
        <w:rPr>
          <w:rFonts w:ascii="Cardo" w:cs="Cardo" w:eastAsia="Cardo" w:hAnsi="Cardo"/>
          <w:rtl w:val="0"/>
        </w:rPr>
        <w:t xml:space="preserve">Ru-106: 5y LC / PFS / OS of 97→ 94→ 92%.</w:t>
      </w:r>
    </w:p>
    <w:p w:rsidR="00000000" w:rsidDel="00000000" w:rsidP="00000000" w:rsidRDefault="00000000" w:rsidRPr="00000000" w14:paraId="0000022D">
      <w:pPr>
        <w:numPr>
          <w:ilvl w:val="2"/>
          <w:numId w:val="63"/>
        </w:numPr>
        <w:ind w:left="2160" w:hanging="360"/>
        <w:rPr>
          <w:b w:val="0"/>
          <w:sz w:val="20"/>
          <w:szCs w:val="20"/>
        </w:rPr>
      </w:pPr>
      <w:r w:rsidDel="00000000" w:rsidR="00000000" w:rsidRPr="00000000">
        <w:rPr>
          <w:rFonts w:ascii="Gungsuh" w:cs="Gungsuh" w:eastAsia="Gungsuh" w:hAnsi="Gungsuh"/>
          <w:rtl w:val="0"/>
        </w:rPr>
        <w:t xml:space="preserve">In a subset of AH ≤ 5 mm, PFS improved w Ru-106. </w:t>
      </w:r>
      <w:r w:rsidDel="00000000" w:rsidR="00000000" w:rsidRPr="00000000">
        <w:rPr>
          <w:i w:val="1"/>
          <w:rtl w:val="0"/>
        </w:rPr>
        <w:t xml:space="preserve">No difference in LR or OS.</w:t>
      </w:r>
    </w:p>
    <w:p w:rsidR="00000000" w:rsidDel="00000000" w:rsidP="00000000" w:rsidRDefault="00000000" w:rsidRPr="00000000" w14:paraId="0000022E">
      <w:pPr>
        <w:numPr>
          <w:ilvl w:val="1"/>
          <w:numId w:val="63"/>
        </w:numPr>
        <w:ind w:left="1440" w:hanging="360"/>
        <w:rPr>
          <w:b w:val="0"/>
          <w:sz w:val="20"/>
          <w:szCs w:val="20"/>
        </w:rPr>
      </w:pPr>
      <w:r w:rsidDel="00000000" w:rsidR="00000000" w:rsidRPr="00000000">
        <w:rPr>
          <w:rtl w:val="0"/>
        </w:rPr>
        <w:t xml:space="preserve">I-125: </w:t>
      </w:r>
      <w:r w:rsidDel="00000000" w:rsidR="00000000" w:rsidRPr="00000000">
        <w:rPr>
          <w:rFonts w:ascii="Cardo" w:cs="Cardo" w:eastAsia="Cardo" w:hAnsi="Cardo"/>
          <w:rtl w:val="0"/>
        </w:rPr>
        <w:t xml:space="preserve">5y LC / PFS / OS of 83→ 65→ 80%.</w:t>
      </w:r>
    </w:p>
    <w:p w:rsidR="00000000" w:rsidDel="00000000" w:rsidP="00000000" w:rsidRDefault="00000000" w:rsidRPr="00000000" w14:paraId="0000022F">
      <w:pPr>
        <w:numPr>
          <w:ilvl w:val="1"/>
          <w:numId w:val="63"/>
        </w:numPr>
        <w:ind w:left="1440" w:hanging="360"/>
        <w:rPr>
          <w:b w:val="0"/>
          <w:sz w:val="20"/>
          <w:szCs w:val="20"/>
        </w:rPr>
      </w:pPr>
      <w:r w:rsidDel="00000000" w:rsidR="00000000" w:rsidRPr="00000000">
        <w:rPr>
          <w:rtl w:val="0"/>
        </w:rPr>
        <w:t xml:space="preserve">No enucleations, reduced retinopathy and cataracts in the Ru-106 cohort.</w:t>
      </w:r>
    </w:p>
    <w:p w:rsidR="00000000" w:rsidDel="00000000" w:rsidP="00000000" w:rsidRDefault="00000000" w:rsidRPr="00000000" w14:paraId="00000230">
      <w:pPr>
        <w:numPr>
          <w:ilvl w:val="0"/>
          <w:numId w:val="63"/>
        </w:numPr>
        <w:ind w:left="720" w:hanging="360"/>
        <w:rPr>
          <w:b w:val="0"/>
          <w:sz w:val="20"/>
          <w:szCs w:val="20"/>
        </w:rPr>
      </w:pPr>
      <w:r w:rsidDel="00000000" w:rsidR="00000000" w:rsidRPr="00000000">
        <w:rPr>
          <w:rtl w:val="0"/>
        </w:rPr>
        <w:t xml:space="preserve">Plaque remains in place for 3-7 days, pt wears lead eye shield during this time.</w:t>
      </w:r>
    </w:p>
    <w:p w:rsidR="00000000" w:rsidDel="00000000" w:rsidP="00000000" w:rsidRDefault="00000000" w:rsidRPr="00000000" w14:paraId="00000231">
      <w:pPr>
        <w:numPr>
          <w:ilvl w:val="0"/>
          <w:numId w:val="63"/>
        </w:numPr>
        <w:ind w:left="720" w:hanging="360"/>
        <w:rPr>
          <w:b w:val="0"/>
          <w:sz w:val="20"/>
          <w:szCs w:val="20"/>
        </w:rPr>
      </w:pPr>
      <w:r w:rsidDel="00000000" w:rsidR="00000000" w:rsidRPr="00000000">
        <w:rPr>
          <w:b w:val="1"/>
          <w:rtl w:val="0"/>
        </w:rPr>
        <w:t xml:space="preserve">85 Gy</w:t>
      </w:r>
      <w:r w:rsidDel="00000000" w:rsidR="00000000" w:rsidRPr="00000000">
        <w:rPr>
          <w:rtl w:val="0"/>
        </w:rPr>
        <w:t xml:space="preserve"> to apex, SRS 25-40 Gy to 50% IDL, protons 70GyE. </w:t>
      </w:r>
    </w:p>
    <w:p w:rsidR="00000000" w:rsidDel="00000000" w:rsidP="00000000" w:rsidRDefault="00000000" w:rsidRPr="00000000" w14:paraId="00000232">
      <w:pPr>
        <w:numPr>
          <w:ilvl w:val="0"/>
          <w:numId w:val="63"/>
        </w:numPr>
        <w:ind w:left="720" w:hanging="360"/>
        <w:rPr>
          <w:b w:val="0"/>
          <w:sz w:val="20"/>
          <w:szCs w:val="20"/>
        </w:rPr>
      </w:pPr>
      <w:commentRangeStart w:id="0"/>
      <w:r w:rsidDel="00000000" w:rsidR="00000000" w:rsidRPr="00000000">
        <w:rPr>
          <w:rtl w:val="0"/>
        </w:rPr>
        <w:t xml:space="preserve">SBRT</w:t>
      </w:r>
      <w:commentRangeEnd w:id="0"/>
      <w:r w:rsidDel="00000000" w:rsidR="00000000" w:rsidRPr="00000000">
        <w:commentReference w:id="0"/>
      </w:r>
      <w:r w:rsidDel="00000000" w:rsidR="00000000" w:rsidRPr="00000000">
        <w:rPr>
          <w:rtl w:val="0"/>
        </w:rPr>
        <w:t xml:space="preserve">: 102 pts. T1-T4. Median thickness 6 mm. 50/5. 32 mo LC 96%, subsequent enucleation 15%.</w:t>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b w:val="1"/>
        </w:rPr>
      </w:pPr>
      <w:r w:rsidDel="00000000" w:rsidR="00000000" w:rsidRPr="00000000">
        <w:rPr>
          <w:b w:val="1"/>
          <w:rtl w:val="0"/>
        </w:rPr>
        <w:t xml:space="preserve">Toxicity</w:t>
      </w:r>
    </w:p>
    <w:p w:rsidR="00000000" w:rsidDel="00000000" w:rsidP="00000000" w:rsidRDefault="00000000" w:rsidRPr="00000000" w14:paraId="00000235">
      <w:pPr>
        <w:numPr>
          <w:ilvl w:val="0"/>
          <w:numId w:val="100"/>
        </w:numPr>
        <w:ind w:left="720" w:hanging="360"/>
        <w:rPr>
          <w:b w:val="0"/>
          <w:sz w:val="20"/>
          <w:szCs w:val="20"/>
        </w:rPr>
      </w:pPr>
      <w:r w:rsidDel="00000000" w:rsidR="00000000" w:rsidRPr="00000000">
        <w:rPr>
          <w:rtl w:val="0"/>
        </w:rPr>
        <w:t xml:space="preserve">Early: Pain (brachy), bleeding, diplopia, infection, edema. Rarely dry eyes.</w:t>
      </w:r>
    </w:p>
    <w:p w:rsidR="00000000" w:rsidDel="00000000" w:rsidP="00000000" w:rsidRDefault="00000000" w:rsidRPr="00000000" w14:paraId="00000236">
      <w:pPr>
        <w:numPr>
          <w:ilvl w:val="0"/>
          <w:numId w:val="100"/>
        </w:numPr>
        <w:ind w:left="720" w:hanging="360"/>
        <w:rPr>
          <w:b w:val="0"/>
          <w:sz w:val="20"/>
          <w:szCs w:val="20"/>
        </w:rPr>
      </w:pPr>
      <w:r w:rsidDel="00000000" w:rsidR="00000000" w:rsidRPr="00000000">
        <w:rPr>
          <w:rtl w:val="0"/>
        </w:rPr>
        <w:t xml:space="preserve">Late: Retinopathy (42% at 5y, up to 80-90% thereafter), decreased visual acuity, cataracts, keratitis, optic neuropathy.</w:t>
      </w:r>
    </w:p>
    <w:p w:rsidR="00000000" w:rsidDel="00000000" w:rsidP="00000000" w:rsidRDefault="00000000" w:rsidRPr="00000000" w14:paraId="00000237">
      <w:pPr>
        <w:numPr>
          <w:ilvl w:val="0"/>
          <w:numId w:val="100"/>
        </w:numPr>
        <w:ind w:left="720" w:hanging="360"/>
        <w:rPr>
          <w:b w:val="0"/>
          <w:sz w:val="20"/>
          <w:szCs w:val="20"/>
        </w:rPr>
      </w:pPr>
      <w:r w:rsidDel="00000000" w:rsidR="00000000" w:rsidRPr="00000000">
        <w:rPr>
          <w:rFonts w:ascii="Cardo" w:cs="Cardo" w:eastAsia="Cardo" w:hAnsi="Cardo"/>
          <w:rtl w:val="0"/>
        </w:rPr>
        <w:t xml:space="preserve">Triamcinolone periocular injections may decrease macular edema 58→ 36% [</w:t>
      </w:r>
      <w:hyperlink r:id="rId116">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238">
      <w:pPr>
        <w:numPr>
          <w:ilvl w:val="0"/>
          <w:numId w:val="100"/>
        </w:numPr>
        <w:ind w:left="720" w:hanging="360"/>
        <w:rPr>
          <w:b w:val="0"/>
          <w:sz w:val="20"/>
          <w:szCs w:val="20"/>
        </w:rPr>
      </w:pPr>
      <w:r w:rsidDel="00000000" w:rsidR="00000000" w:rsidRPr="00000000">
        <w:rPr>
          <w:b w:val="1"/>
          <w:rtl w:val="0"/>
        </w:rPr>
        <w:t xml:space="preserve">Episcleral plaque</w:t>
      </w:r>
      <w:r w:rsidDel="00000000" w:rsidR="00000000" w:rsidRPr="00000000">
        <w:rPr>
          <w:rtl w:val="0"/>
        </w:rPr>
        <w:t xml:space="preserve">: 5y </w:t>
      </w:r>
      <w:r w:rsidDel="00000000" w:rsidR="00000000" w:rsidRPr="00000000">
        <w:rPr>
          <w:b w:val="1"/>
          <w:rtl w:val="0"/>
        </w:rPr>
        <w:t xml:space="preserve">RT retinopathy</w:t>
      </w:r>
      <w:r w:rsidDel="00000000" w:rsidR="00000000" w:rsidRPr="00000000">
        <w:rPr>
          <w:rtl w:val="0"/>
        </w:rPr>
        <w:t xml:space="preserve"> up to 43% (late 80-90%). Secondary strabismus in 5%. CRVO, scleral necrosis, vitreous hemorrhage, neovascular glaucoma, cataracts, optic atrophy, cystoid macular edema.</w:t>
      </w:r>
    </w:p>
    <w:p w:rsidR="00000000" w:rsidDel="00000000" w:rsidP="00000000" w:rsidRDefault="00000000" w:rsidRPr="00000000" w14:paraId="00000239">
      <w:pPr>
        <w:numPr>
          <w:ilvl w:val="1"/>
          <w:numId w:val="100"/>
        </w:numPr>
        <w:ind w:left="1440" w:hanging="360"/>
        <w:rPr>
          <w:b w:val="0"/>
          <w:sz w:val="20"/>
          <w:szCs w:val="20"/>
        </w:rPr>
      </w:pPr>
      <w:r w:rsidDel="00000000" w:rsidR="00000000" w:rsidRPr="00000000">
        <w:rPr>
          <w:rtl w:val="0"/>
        </w:rPr>
        <w:t xml:space="preserve">Significant vision loss (&gt;20 / 200) in </w:t>
      </w:r>
      <w:r w:rsidDel="00000000" w:rsidR="00000000" w:rsidRPr="00000000">
        <w:rPr>
          <w:b w:val="1"/>
          <w:rtl w:val="0"/>
        </w:rPr>
        <w:t xml:space="preserve">~50%</w:t>
      </w:r>
      <w:r w:rsidDel="00000000" w:rsidR="00000000" w:rsidRPr="00000000">
        <w:rPr>
          <w:rtl w:val="0"/>
        </w:rPr>
        <w:t xml:space="preserve"> of pts after plaque BT.</w:t>
      </w:r>
    </w:p>
    <w:p w:rsidR="00000000" w:rsidDel="00000000" w:rsidP="00000000" w:rsidRDefault="00000000" w:rsidRPr="00000000" w14:paraId="0000023A">
      <w:pPr>
        <w:numPr>
          <w:ilvl w:val="2"/>
          <w:numId w:val="100"/>
        </w:numPr>
        <w:ind w:left="2160" w:hanging="360"/>
        <w:rPr>
          <w:b w:val="0"/>
          <w:sz w:val="20"/>
          <w:szCs w:val="20"/>
        </w:rPr>
      </w:pPr>
      <w:r w:rsidDel="00000000" w:rsidR="00000000" w:rsidRPr="00000000">
        <w:rPr>
          <w:rtl w:val="0"/>
        </w:rPr>
        <w:t xml:space="preserve">Plaque BT: Wills Eye Hospital. 10y poor visual acuity 70%, most effectively preserved for small tumors &gt;5 mm from the optic disk and foveola.</w:t>
      </w:r>
    </w:p>
    <w:p w:rsidR="00000000" w:rsidDel="00000000" w:rsidP="00000000" w:rsidRDefault="00000000" w:rsidRPr="00000000" w14:paraId="0000023B">
      <w:pPr>
        <w:numPr>
          <w:ilvl w:val="1"/>
          <w:numId w:val="100"/>
        </w:numPr>
        <w:ind w:left="1440" w:hanging="360"/>
        <w:rPr>
          <w:b w:val="0"/>
          <w:sz w:val="20"/>
          <w:szCs w:val="20"/>
        </w:rPr>
      </w:pPr>
      <w:r w:rsidDel="00000000" w:rsidR="00000000" w:rsidRPr="00000000">
        <w:rPr>
          <w:rtl w:val="0"/>
        </w:rPr>
        <w:t xml:space="preserve">5y cataracts in 83% after plaque BT.</w:t>
      </w:r>
    </w:p>
    <w:p w:rsidR="00000000" w:rsidDel="00000000" w:rsidP="00000000" w:rsidRDefault="00000000" w:rsidRPr="00000000" w14:paraId="0000023C">
      <w:pPr>
        <w:numPr>
          <w:ilvl w:val="0"/>
          <w:numId w:val="100"/>
        </w:numPr>
        <w:ind w:left="720" w:hanging="360"/>
        <w:rPr>
          <w:b w:val="0"/>
          <w:sz w:val="20"/>
          <w:szCs w:val="20"/>
        </w:rPr>
      </w:pPr>
      <w:r w:rsidDel="00000000" w:rsidR="00000000" w:rsidRPr="00000000">
        <w:rPr>
          <w:rtl w:val="0"/>
        </w:rPr>
        <w:t xml:space="preserve">Charged particles: Increased anterior complications including piphoria, dry eye, lash loss, neovascular glaucoma, cataract, telangiectasias, hemorrhage, maculopathy, retinopathy, optic neuropathy.</w:t>
      </w:r>
    </w:p>
    <w:p w:rsidR="00000000" w:rsidDel="00000000" w:rsidP="00000000" w:rsidRDefault="00000000" w:rsidRPr="00000000" w14:paraId="0000023D">
      <w:pPr>
        <w:numPr>
          <w:ilvl w:val="0"/>
          <w:numId w:val="100"/>
        </w:numPr>
        <w:ind w:left="720" w:hanging="360"/>
        <w:rPr>
          <w:b w:val="0"/>
          <w:sz w:val="20"/>
          <w:szCs w:val="20"/>
        </w:rPr>
      </w:pPr>
      <w:r w:rsidDel="00000000" w:rsidR="00000000" w:rsidRPr="00000000">
        <w:rPr>
          <w:b w:val="1"/>
          <w:rtl w:val="0"/>
        </w:rPr>
        <w:t xml:space="preserve">Shields and Shields Nomograms for Clinical and Treatment Outcomes</w:t>
      </w:r>
      <w:r w:rsidDel="00000000" w:rsidR="00000000" w:rsidRPr="00000000">
        <w:rPr>
          <w:rtl w:val="0"/>
        </w:rPr>
        <w:t xml:space="preserve"> [</w:t>
      </w:r>
      <w:hyperlink r:id="rId117">
        <w:r w:rsidDel="00000000" w:rsidR="00000000" w:rsidRPr="00000000">
          <w:rPr>
            <w:color w:val="1155cc"/>
            <w:u w:val="single"/>
            <w:rtl w:val="0"/>
          </w:rPr>
          <w:t xml:space="preserve">www.fighteyecancer.com/nomograms</w:t>
        </w:r>
      </w:hyperlink>
      <w:r w:rsidDel="00000000" w:rsidR="00000000" w:rsidRPr="00000000">
        <w:rPr>
          <w:rtl w:val="0"/>
        </w:rPr>
        <w:t xml:space="preserve">]</w:t>
      </w:r>
    </w:p>
    <w:p w:rsidR="00000000" w:rsidDel="00000000" w:rsidP="00000000" w:rsidRDefault="00000000" w:rsidRPr="00000000" w14:paraId="0000023E">
      <w:pPr>
        <w:rPr>
          <w:b w:val="1"/>
        </w:rPr>
      </w:pPr>
      <w:r w:rsidDel="00000000" w:rsidR="00000000" w:rsidRPr="00000000">
        <w:rPr>
          <w:rtl w:val="0"/>
        </w:rPr>
      </w:r>
    </w:p>
    <w:p w:rsidR="00000000" w:rsidDel="00000000" w:rsidP="00000000" w:rsidRDefault="00000000" w:rsidRPr="00000000" w14:paraId="0000023F">
      <w:pPr>
        <w:rPr>
          <w:b w:val="1"/>
        </w:rPr>
      </w:pPr>
      <w:r w:rsidDel="00000000" w:rsidR="00000000" w:rsidRPr="00000000">
        <w:rPr>
          <w:b w:val="1"/>
          <w:rtl w:val="0"/>
        </w:rPr>
        <w:t xml:space="preserve">Treatment planning</w:t>
      </w:r>
    </w:p>
    <w:p w:rsidR="00000000" w:rsidDel="00000000" w:rsidP="00000000" w:rsidRDefault="00000000" w:rsidRPr="00000000" w14:paraId="00000240">
      <w:pPr>
        <w:rPr>
          <w:b w:val="1"/>
        </w:rPr>
      </w:pPr>
      <w:r w:rsidDel="00000000" w:rsidR="00000000" w:rsidRPr="00000000">
        <w:rPr>
          <w:b w:val="1"/>
          <w:rtl w:val="0"/>
        </w:rPr>
        <w:t xml:space="preserve">ARRO</w:t>
      </w:r>
      <w:r w:rsidDel="00000000" w:rsidR="00000000" w:rsidRPr="00000000">
        <w:rPr>
          <w:rtl w:val="0"/>
        </w:rPr>
        <w:t xml:space="preserve">: [</w:t>
      </w:r>
      <w:hyperlink r:id="rId118">
        <w:r w:rsidDel="00000000" w:rsidR="00000000" w:rsidRPr="00000000">
          <w:rPr>
            <w:rtl w:val="0"/>
          </w:rPr>
          <w:t xml:space="preserve">Uveal melanoma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1">
      <w:pPr>
        <w:numPr>
          <w:ilvl w:val="0"/>
          <w:numId w:val="79"/>
        </w:numPr>
        <w:ind w:left="720" w:hanging="360"/>
        <w:rPr>
          <w:b w:val="0"/>
          <w:sz w:val="20"/>
          <w:szCs w:val="20"/>
        </w:rPr>
      </w:pPr>
      <w:r w:rsidDel="00000000" w:rsidR="00000000" w:rsidRPr="00000000">
        <w:rPr>
          <w:rFonts w:ascii="Gungsuh" w:cs="Gungsuh" w:eastAsia="Gungsuh" w:hAnsi="Gungsuh"/>
          <w:rtl w:val="0"/>
        </w:rPr>
        <w:t xml:space="preserve">Observation may be appropriate for tumors limited to iris ≤ 3 clock hours in size (T1a). Close surveillance q3-6mo.</w:t>
      </w:r>
    </w:p>
    <w:p w:rsidR="00000000" w:rsidDel="00000000" w:rsidP="00000000" w:rsidRDefault="00000000" w:rsidRPr="00000000" w14:paraId="00000242">
      <w:pPr>
        <w:numPr>
          <w:ilvl w:val="0"/>
          <w:numId w:val="79"/>
        </w:numPr>
        <w:ind w:left="720" w:hanging="360"/>
        <w:rPr>
          <w:b w:val="0"/>
          <w:sz w:val="20"/>
          <w:szCs w:val="20"/>
        </w:rPr>
      </w:pPr>
      <w:r w:rsidDel="00000000" w:rsidR="00000000" w:rsidRPr="00000000">
        <w:rPr>
          <w:rtl w:val="0"/>
        </w:rPr>
        <w:t xml:space="preserve">BT: tumor + margin to include scleral thickness (1 mm) + 1-2 mm around tumor. 1 mm spacer or contact lens used to minimize hot spots. Rx I-125 to 85 Gy; dose rate 0.60-1.05 Gy/h.</w:t>
      </w:r>
    </w:p>
    <w:p w:rsidR="00000000" w:rsidDel="00000000" w:rsidP="00000000" w:rsidRDefault="00000000" w:rsidRPr="00000000" w14:paraId="00000243">
      <w:pPr>
        <w:numPr>
          <w:ilvl w:val="0"/>
          <w:numId w:val="79"/>
        </w:numPr>
        <w:ind w:left="720" w:hanging="360"/>
        <w:rPr>
          <w:b w:val="0"/>
          <w:sz w:val="20"/>
          <w:szCs w:val="20"/>
        </w:rPr>
      </w:pPr>
      <w:r w:rsidDel="00000000" w:rsidR="00000000" w:rsidRPr="00000000">
        <w:rPr>
          <w:b w:val="1"/>
          <w:rtl w:val="0"/>
        </w:rPr>
        <w:t xml:space="preserve">Wills Eye Hospital </w:t>
      </w:r>
      <w:r w:rsidDel="00000000" w:rsidR="00000000" w:rsidRPr="00000000">
        <w:rPr>
          <w:rtl w:val="0"/>
        </w:rPr>
        <w:t xml:space="preserve">[</w:t>
      </w:r>
      <w:hyperlink r:id="rId119">
        <w:r w:rsidDel="00000000" w:rsidR="00000000" w:rsidRPr="00000000">
          <w:rPr>
            <w:rtl w:val="0"/>
          </w:rPr>
          <w:t xml:space="preserve">Shields JAMA Ophth '19</w:t>
        </w:r>
      </w:hyperlink>
      <w:r w:rsidDel="00000000" w:rsidR="00000000" w:rsidRPr="00000000">
        <w:rPr>
          <w:rtl w:val="0"/>
        </w:rPr>
        <w:t xml:space="preserve">]: Retro.</w:t>
      </w:r>
      <w:r w:rsidDel="00000000" w:rsidR="00000000" w:rsidRPr="00000000">
        <w:rPr>
          <w:b w:val="1"/>
          <w:rtl w:val="0"/>
        </w:rPr>
        <w:t xml:space="preserve"> Plaque BT ± prophylactic intravitreal Bevacizumab</w:t>
      </w:r>
      <w:r w:rsidDel="00000000" w:rsidR="00000000" w:rsidRPr="00000000">
        <w:rPr>
          <w:rtl w:val="0"/>
        </w:rPr>
        <w:t xml:space="preserve">.</w:t>
        <w:br w:type="textWrapping"/>
        <w:t xml:space="preserve">TBL </w:t>
      </w:r>
      <w:hyperlink r:id="rId120">
        <w:r w:rsidDel="00000000" w:rsidR="00000000" w:rsidRPr="00000000">
          <w:rPr>
            <w:vertAlign w:val="superscript"/>
            <w:rtl w:val="0"/>
          </w:rPr>
          <w:t xml:space="preserve">QS</w:t>
        </w:r>
      </w:hyperlink>
      <w:r w:rsidDel="00000000" w:rsidR="00000000" w:rsidRPr="00000000">
        <w:rPr>
          <w:rtl w:val="0"/>
        </w:rPr>
        <w:t xml:space="preserve">: Just when you think the end of the bev era may be in sight, it finds a promising new indication.</w:t>
      </w:r>
    </w:p>
    <w:p w:rsidR="00000000" w:rsidDel="00000000" w:rsidP="00000000" w:rsidRDefault="00000000" w:rsidRPr="00000000" w14:paraId="00000244">
      <w:pPr>
        <w:numPr>
          <w:ilvl w:val="1"/>
          <w:numId w:val="79"/>
        </w:numPr>
        <w:ind w:left="1440" w:hanging="360"/>
        <w:rPr>
          <w:b w:val="0"/>
          <w:sz w:val="20"/>
          <w:szCs w:val="20"/>
        </w:rPr>
      </w:pPr>
      <w:r w:rsidDel="00000000" w:rsidR="00000000" w:rsidRPr="00000000">
        <w:rPr>
          <w:rtl w:val="0"/>
        </w:rPr>
        <w:t xml:space="preserve">1,131 eyes. MFU ~4y. </w:t>
      </w:r>
    </w:p>
    <w:p w:rsidR="00000000" w:rsidDel="00000000" w:rsidP="00000000" w:rsidRDefault="00000000" w:rsidRPr="00000000" w14:paraId="00000245">
      <w:pPr>
        <w:numPr>
          <w:ilvl w:val="2"/>
          <w:numId w:val="79"/>
        </w:numPr>
        <w:ind w:left="2160" w:hanging="360"/>
        <w:rPr>
          <w:b w:val="0"/>
          <w:sz w:val="20"/>
          <w:szCs w:val="20"/>
        </w:rPr>
      </w:pPr>
      <w:r w:rsidDel="00000000" w:rsidR="00000000" w:rsidRPr="00000000">
        <w:rPr>
          <w:rtl w:val="0"/>
        </w:rPr>
        <w:t xml:space="preserve">"Prophylactic" intravitreal bevacizumab at time of plaque removal q4mo x2y.</w:t>
      </w:r>
    </w:p>
    <w:p w:rsidR="00000000" w:rsidDel="00000000" w:rsidP="00000000" w:rsidRDefault="00000000" w:rsidRPr="00000000" w14:paraId="00000246">
      <w:pPr>
        <w:numPr>
          <w:ilvl w:val="2"/>
          <w:numId w:val="79"/>
        </w:numPr>
        <w:ind w:left="2160" w:hanging="360"/>
        <w:rPr>
          <w:b w:val="0"/>
          <w:sz w:val="20"/>
          <w:szCs w:val="20"/>
        </w:rPr>
      </w:pPr>
      <w:r w:rsidDel="00000000" w:rsidR="00000000" w:rsidRPr="00000000">
        <w:rPr>
          <w:rtl w:val="0"/>
        </w:rPr>
        <w:t xml:space="preserve">Bev used off-label as theory it can halt ischemia-driven VEGF (contributes to radiation maculopathy).</w:t>
      </w:r>
    </w:p>
    <w:p w:rsidR="00000000" w:rsidDel="00000000" w:rsidP="00000000" w:rsidRDefault="00000000" w:rsidRPr="00000000" w14:paraId="00000247">
      <w:pPr>
        <w:numPr>
          <w:ilvl w:val="1"/>
          <w:numId w:val="79"/>
        </w:numPr>
        <w:ind w:left="1440" w:hanging="360"/>
        <w:rPr>
          <w:b w:val="0"/>
          <w:sz w:val="20"/>
          <w:szCs w:val="20"/>
        </w:rPr>
      </w:pPr>
      <w:r w:rsidDel="00000000" w:rsidR="00000000" w:rsidRPr="00000000">
        <w:rPr>
          <w:rtl w:val="0"/>
        </w:rPr>
        <w:t xml:space="preserve">Clinical evidence of radiation maculopathy decreased by 10% </w:t>
      </w:r>
      <w:r w:rsidDel="00000000" w:rsidR="00000000" w:rsidRPr="00000000">
        <w:rPr>
          <w:rtl w:val="0"/>
        </w:rPr>
        <w:t xml:space="preserve">at 3</w:t>
      </w:r>
      <w:r w:rsidDel="00000000" w:rsidR="00000000" w:rsidRPr="00000000">
        <w:rPr>
          <w:rtl w:val="0"/>
        </w:rPr>
        <w:t xml:space="preserve"> years.</w:t>
      </w:r>
    </w:p>
    <w:p w:rsidR="00000000" w:rsidDel="00000000" w:rsidP="00000000" w:rsidRDefault="00000000" w:rsidRPr="00000000" w14:paraId="00000248">
      <w:pPr>
        <w:rPr>
          <w:b w:val="1"/>
        </w:rPr>
      </w:pPr>
      <w:r w:rsidDel="00000000" w:rsidR="00000000" w:rsidRPr="00000000">
        <w:rPr>
          <w:rtl w:val="0"/>
        </w:rPr>
      </w:r>
    </w:p>
    <w:p w:rsidR="00000000" w:rsidDel="00000000" w:rsidP="00000000" w:rsidRDefault="00000000" w:rsidRPr="00000000" w14:paraId="00000249">
      <w:pPr>
        <w:rPr>
          <w:b w:val="1"/>
        </w:rPr>
      </w:pPr>
      <w:r w:rsidDel="00000000" w:rsidR="00000000" w:rsidRPr="00000000">
        <w:rPr>
          <w:b w:val="1"/>
          <w:rtl w:val="0"/>
        </w:rPr>
        <w:t xml:space="preserve">Follow up</w:t>
      </w:r>
    </w:p>
    <w:p w:rsidR="00000000" w:rsidDel="00000000" w:rsidP="00000000" w:rsidRDefault="00000000" w:rsidRPr="00000000" w14:paraId="0000024A">
      <w:pPr>
        <w:numPr>
          <w:ilvl w:val="0"/>
          <w:numId w:val="136"/>
        </w:numPr>
        <w:ind w:left="720" w:hanging="360"/>
        <w:rPr>
          <w:b w:val="0"/>
          <w:sz w:val="20"/>
          <w:szCs w:val="20"/>
        </w:rPr>
      </w:pPr>
      <w:r w:rsidDel="00000000" w:rsidR="00000000" w:rsidRPr="00000000">
        <w:rPr>
          <w:rtl w:val="0"/>
        </w:rPr>
        <w:t xml:space="preserve">Plaque BT: H&amp;P and ocular U/S q3mo x1y, q4mo x1y, q6 mo x2y, then annually. Obtain CT C/A/P or liver US q6 mo w LFTs (Can detect &gt;95% of mets). </w:t>
      </w:r>
    </w:p>
    <w:p w:rsidR="00000000" w:rsidDel="00000000" w:rsidP="00000000" w:rsidRDefault="00000000" w:rsidRPr="00000000" w14:paraId="0000024B">
      <w:pPr>
        <w:numPr>
          <w:ilvl w:val="0"/>
          <w:numId w:val="136"/>
        </w:numPr>
        <w:ind w:left="720" w:hanging="360"/>
        <w:rPr>
          <w:b w:val="0"/>
          <w:sz w:val="20"/>
          <w:szCs w:val="20"/>
        </w:rPr>
      </w:pPr>
      <w:r w:rsidDel="00000000" w:rsidR="00000000" w:rsidRPr="00000000">
        <w:rPr>
          <w:b w:val="0"/>
          <w:sz w:val="20"/>
          <w:szCs w:val="20"/>
          <w:rtl w:val="0"/>
        </w:rPr>
        <w:t xml:space="preserve">Periodic LFTs are not enough to rule out liver mets, but adding to U/S may increase detection rate to 95%.</w:t>
      </w:r>
    </w:p>
    <w:p w:rsidR="00000000" w:rsidDel="00000000" w:rsidP="00000000" w:rsidRDefault="00000000" w:rsidRPr="00000000" w14:paraId="0000024C">
      <w:pPr>
        <w:pStyle w:val="Heading1"/>
        <w:spacing w:after="46" w:lineRule="auto"/>
        <w:jc w:val="center"/>
        <w:rPr>
          <w:b w:val="0"/>
          <w:sz w:val="20"/>
          <w:szCs w:val="20"/>
        </w:rPr>
        <w:sectPr>
          <w:type w:val="nextPage"/>
          <w:pgSz w:h="15840" w:w="12240"/>
          <w:pgMar w:bottom="720" w:top="720" w:left="720" w:right="720" w:header="720" w:footer="720"/>
          <w:cols w:equalWidth="0"/>
        </w:sectPr>
      </w:pPr>
      <w:bookmarkStart w:colFirst="0" w:colLast="0" w:name="_hbig4pp62nf8" w:id="12"/>
      <w:bookmarkEnd w:id="12"/>
      <w:r w:rsidDel="00000000" w:rsidR="00000000" w:rsidRPr="00000000">
        <w:rPr>
          <w:rtl w:val="0"/>
        </w:rPr>
      </w:r>
    </w:p>
    <w:p w:rsidR="00000000" w:rsidDel="00000000" w:rsidP="00000000" w:rsidRDefault="00000000" w:rsidRPr="00000000" w14:paraId="0000024D">
      <w:pPr>
        <w:pStyle w:val="Heading1"/>
        <w:spacing w:after="46" w:lineRule="auto"/>
        <w:rPr>
          <w:b w:val="0"/>
          <w:sz w:val="20"/>
          <w:szCs w:val="20"/>
        </w:rPr>
        <w:sectPr>
          <w:type w:val="nextPage"/>
          <w:pgSz w:h="15840" w:w="12240"/>
          <w:pgMar w:bottom="720" w:top="720" w:left="720" w:right="720" w:header="720" w:footer="720"/>
          <w:cols w:equalWidth="0"/>
        </w:sectPr>
      </w:pPr>
      <w:bookmarkStart w:colFirst="0" w:colLast="0" w:name="_rxax2xackf7q" w:id="13"/>
      <w:bookmarkEnd w:id="13"/>
      <w:r w:rsidDel="00000000" w:rsidR="00000000" w:rsidRPr="00000000">
        <w:rPr>
          <w:rtl w:val="0"/>
        </w:rPr>
      </w:r>
    </w:p>
    <w:p w:rsidR="00000000" w:rsidDel="00000000" w:rsidP="00000000" w:rsidRDefault="00000000" w:rsidRPr="00000000" w14:paraId="0000024E">
      <w:pPr>
        <w:pStyle w:val="Heading1"/>
        <w:spacing w:after="46" w:lineRule="auto"/>
        <w:rPr/>
      </w:pPr>
      <w:bookmarkStart w:colFirst="0" w:colLast="0" w:name="_6uhkbhc9aekp" w:id="14"/>
      <w:bookmarkEnd w:id="14"/>
      <w:hyperlink w:anchor="_dtyy1oq7ungd">
        <w:r w:rsidDel="00000000" w:rsidR="00000000" w:rsidRPr="00000000">
          <w:rPr>
            <w:rtl w:val="0"/>
          </w:rPr>
          <w:t xml:space="preserve">LGG/HGG (WHO GII/III)</w:t>
        </w:r>
      </w:hyperlink>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t xml:space="preserve">See [</w:t>
      </w:r>
      <w:hyperlink w:anchor="_5l04rkwv4f48">
        <w:r w:rsidDel="00000000" w:rsidR="00000000" w:rsidRPr="00000000">
          <w:rPr>
            <w:rtl w:val="0"/>
          </w:rPr>
          <w:t xml:space="preserve">General CNS</w:t>
        </w:r>
      </w:hyperlink>
      <w:r w:rsidDel="00000000" w:rsidR="00000000" w:rsidRPr="00000000">
        <w:rPr>
          <w:rtl w:val="0"/>
        </w:rPr>
        <w:t xml:space="preserve">] section for differential and workup.</w:t>
      </w:r>
    </w:p>
    <w:p w:rsidR="00000000" w:rsidDel="00000000" w:rsidP="00000000" w:rsidRDefault="00000000" w:rsidRPr="00000000" w14:paraId="00000250">
      <w:pPr>
        <w:ind w:left="0" w:firstLine="0"/>
        <w:rPr/>
      </w:pPr>
      <w:r w:rsidDel="00000000" w:rsidR="00000000" w:rsidRPr="00000000">
        <w:rPr>
          <w:rtl w:val="0"/>
        </w:rPr>
        <w:t xml:space="preserve">Zaorsky: [</w:t>
      </w:r>
      <w:hyperlink r:id="rId121">
        <w:r w:rsidDel="00000000" w:rsidR="00000000" w:rsidRPr="00000000">
          <w:rPr>
            <w:rtl w:val="0"/>
          </w:rPr>
          <w:t xml:space="preserve">General MRI characteristics of brain lesions</w:t>
        </w:r>
      </w:hyperlink>
      <w:r w:rsidDel="00000000" w:rsidR="00000000" w:rsidRPr="00000000">
        <w:rPr>
          <w:rtl w:val="0"/>
        </w:rPr>
        <w:t xml:space="preserve">], [</w:t>
      </w:r>
      <w:hyperlink r:id="rId122">
        <w:r w:rsidDel="00000000" w:rsidR="00000000" w:rsidRPr="00000000">
          <w:rPr>
            <w:rtl w:val="0"/>
          </w:rPr>
          <w:t xml:space="preserve">Pseudoprogression vs. necrosis</w:t>
        </w:r>
      </w:hyperlink>
      <w:r w:rsidDel="00000000" w:rsidR="00000000" w:rsidRPr="00000000">
        <w:rPr>
          <w:rtl w:val="0"/>
        </w:rPr>
        <w:t xml:space="preserve">].</w:t>
      </w:r>
    </w:p>
    <w:p w:rsidR="00000000" w:rsidDel="00000000" w:rsidP="00000000" w:rsidRDefault="00000000" w:rsidRPr="00000000" w14:paraId="00000251">
      <w:pPr>
        <w:rPr/>
      </w:pPr>
      <w:r w:rsidDel="00000000" w:rsidR="00000000" w:rsidRPr="00000000">
        <w:rPr>
          <w:rtl w:val="0"/>
        </w:rPr>
        <w:t xml:space="preserve">ARRO: [</w:t>
      </w:r>
      <w:hyperlink r:id="rId123">
        <w:r w:rsidDel="00000000" w:rsidR="00000000" w:rsidRPr="00000000">
          <w:rPr>
            <w:rtl w:val="0"/>
          </w:rPr>
          <w:t xml:space="preserve">Low Grade Glioma (LGG)</w:t>
        </w:r>
      </w:hyperlink>
      <w:r w:rsidDel="00000000" w:rsidR="00000000" w:rsidRPr="00000000">
        <w:rPr>
          <w:rtl w:val="0"/>
        </w:rPr>
        <w:t xml:space="preserve">]. eContour: [</w:t>
      </w:r>
      <w:hyperlink r:id="rId124">
        <w:r w:rsidDel="00000000" w:rsidR="00000000" w:rsidRPr="00000000">
          <w:rPr>
            <w:rtl w:val="0"/>
          </w:rPr>
          <w:t xml:space="preserve">LGG</w:t>
        </w:r>
      </w:hyperlink>
      <w:r w:rsidDel="00000000" w:rsidR="00000000" w:rsidRPr="00000000">
        <w:rPr>
          <w:rtl w:val="0"/>
        </w:rPr>
        <w:t xml:space="preserve">].</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numPr>
          <w:ilvl w:val="0"/>
          <w:numId w:val="1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P53 is commonly lost in LGG and HGG (ch 17).</w:t>
      </w:r>
    </w:p>
    <w:p w:rsidR="00000000" w:rsidDel="00000000" w:rsidP="00000000" w:rsidRDefault="00000000" w:rsidRPr="00000000" w14:paraId="00000254">
      <w:pPr>
        <w:numPr>
          <w:ilvl w:val="0"/>
          <w:numId w:val="1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Grade II </w:t>
      </w:r>
      <w:r w:rsidDel="00000000" w:rsidR="00000000" w:rsidRPr="00000000">
        <w:rPr>
          <w:rFonts w:ascii="Times New Roman" w:cs="Times New Roman" w:eastAsia="Times New Roman" w:hAnsi="Times New Roman"/>
          <w:sz w:val="20"/>
          <w:szCs w:val="20"/>
          <w:rtl w:val="0"/>
        </w:rPr>
        <w:t xml:space="preserve">LGG</w:t>
      </w:r>
      <w:r w:rsidDel="00000000" w:rsidR="00000000" w:rsidRPr="00000000">
        <w:rPr>
          <w:rFonts w:ascii="Times New Roman" w:cs="Times New Roman" w:eastAsia="Times New Roman" w:hAnsi="Times New Roman"/>
          <w:sz w:val="20"/>
          <w:szCs w:val="20"/>
          <w:rtl w:val="0"/>
        </w:rPr>
        <w:t xml:space="preserve"> is most commonly supratentorial. Calcifications suggestive of </w:t>
      </w:r>
      <w:r w:rsidDel="00000000" w:rsidR="00000000" w:rsidRPr="00000000">
        <w:rPr>
          <w:rtl w:val="0"/>
        </w:rPr>
        <w:t xml:space="preserve">1p/19q.</w:t>
      </w:r>
      <w:r w:rsidDel="00000000" w:rsidR="00000000" w:rsidRPr="00000000">
        <w:rPr>
          <w:rtl w:val="0"/>
        </w:rPr>
      </w:r>
    </w:p>
    <w:p w:rsidR="00000000" w:rsidDel="00000000" w:rsidP="00000000" w:rsidRDefault="00000000" w:rsidRPr="00000000" w14:paraId="00000255">
      <w:pPr>
        <w:numPr>
          <w:ilvl w:val="0"/>
          <w:numId w:val="1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ODGs occur in the hemispheres.</w:t>
      </w:r>
    </w:p>
    <w:p w:rsidR="00000000" w:rsidDel="00000000" w:rsidP="00000000" w:rsidRDefault="00000000" w:rsidRPr="00000000" w14:paraId="00000256">
      <w:pPr>
        <w:numPr>
          <w:ilvl w:val="0"/>
          <w:numId w:val="130"/>
        </w:numPr>
        <w:spacing w:line="240" w:lineRule="auto"/>
        <w:ind w:left="720" w:hanging="360"/>
        <w:rPr>
          <w:u w:val="none"/>
        </w:rPr>
      </w:pPr>
      <w:r w:rsidDel="00000000" w:rsidR="00000000" w:rsidRPr="00000000">
        <w:rPr>
          <w:rtl w:val="0"/>
        </w:rPr>
        <w:t xml:space="preserve">Astrocytomas: GFAP positive. </w:t>
      </w:r>
    </w:p>
    <w:p w:rsidR="00000000" w:rsidDel="00000000" w:rsidP="00000000" w:rsidRDefault="00000000" w:rsidRPr="00000000" w14:paraId="00000257">
      <w:pPr>
        <w:numPr>
          <w:ilvl w:val="0"/>
          <w:numId w:val="1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for PCA </w:t>
      </w:r>
      <w:r w:rsidDel="00000000" w:rsidR="00000000" w:rsidRPr="00000000">
        <w:rPr>
          <w:rtl w:val="0"/>
        </w:rPr>
        <w:t xml:space="preserve">/ GII LGG of </w:t>
      </w:r>
      <w:r w:rsidDel="00000000" w:rsidR="00000000" w:rsidRPr="00000000">
        <w:rPr>
          <w:rFonts w:ascii="Times New Roman" w:cs="Times New Roman" w:eastAsia="Times New Roman" w:hAnsi="Times New Roman"/>
          <w:sz w:val="20"/>
          <w:szCs w:val="20"/>
          <w:rtl w:val="0"/>
        </w:rPr>
        <w:t xml:space="preserve">10-20</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30-40y.</w:t>
      </w:r>
    </w:p>
    <w:p w:rsidR="00000000" w:rsidDel="00000000" w:rsidP="00000000" w:rsidRDefault="00000000" w:rsidRPr="00000000" w14:paraId="00000258">
      <w:pPr>
        <w:numPr>
          <w:ilvl w:val="0"/>
          <w:numId w:val="130"/>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LGG paradigm: Max safe resection→ Observation if ≤ 40y and GTR, or sequential CRT if high risk (&gt;40y or STR).</w:t>
      </w:r>
    </w:p>
    <w:p w:rsidR="00000000" w:rsidDel="00000000" w:rsidP="00000000" w:rsidRDefault="00000000" w:rsidRPr="00000000" w14:paraId="00000259">
      <w:pPr>
        <w:numPr>
          <w:ilvl w:val="0"/>
          <w:numId w:val="130"/>
        </w:numPr>
        <w:ind w:left="720" w:hanging="360"/>
      </w:pPr>
      <w:r w:rsidDel="00000000" w:rsidR="00000000" w:rsidRPr="00000000">
        <w:rPr>
          <w:b w:val="1"/>
          <w:rtl w:val="0"/>
        </w:rPr>
        <w:t xml:space="preserve">Grading</w:t>
      </w:r>
      <w:r w:rsidDel="00000000" w:rsidR="00000000" w:rsidRPr="00000000">
        <w:rPr>
          <w:rtl w:val="0"/>
        </w:rPr>
        <w:t xml:space="preserve"> (AMEN): Nuclear </w:t>
      </w:r>
      <w:r w:rsidDel="00000000" w:rsidR="00000000" w:rsidRPr="00000000">
        <w:rPr>
          <w:b w:val="1"/>
          <w:rtl w:val="0"/>
        </w:rPr>
        <w:t xml:space="preserve">A</w:t>
      </w:r>
      <w:r w:rsidDel="00000000" w:rsidR="00000000" w:rsidRPr="00000000">
        <w:rPr>
          <w:rtl w:val="0"/>
        </w:rPr>
        <w:t xml:space="preserve">typia, </w:t>
      </w:r>
      <w:r w:rsidDel="00000000" w:rsidR="00000000" w:rsidRPr="00000000">
        <w:rPr>
          <w:b w:val="1"/>
          <w:rtl w:val="0"/>
        </w:rPr>
        <w:t xml:space="preserve">M</w:t>
      </w:r>
      <w:r w:rsidDel="00000000" w:rsidR="00000000" w:rsidRPr="00000000">
        <w:rPr>
          <w:rtl w:val="0"/>
        </w:rPr>
        <w:t xml:space="preserve">itotic index, </w:t>
      </w:r>
      <w:r w:rsidDel="00000000" w:rsidR="00000000" w:rsidRPr="00000000">
        <w:rPr>
          <w:b w:val="1"/>
          <w:rtl w:val="0"/>
        </w:rPr>
        <w:t xml:space="preserve">E</w:t>
      </w:r>
      <w:r w:rsidDel="00000000" w:rsidR="00000000" w:rsidRPr="00000000">
        <w:rPr>
          <w:rtl w:val="0"/>
        </w:rPr>
        <w:t xml:space="preserve">ndothelial proliferation, and </w:t>
      </w:r>
      <w:r w:rsidDel="00000000" w:rsidR="00000000" w:rsidRPr="00000000">
        <w:rPr>
          <w:b w:val="1"/>
          <w:rtl w:val="0"/>
        </w:rPr>
        <w:t xml:space="preserve">N</w:t>
      </w:r>
      <w:r w:rsidDel="00000000" w:rsidR="00000000" w:rsidRPr="00000000">
        <w:rPr>
          <w:rtl w:val="0"/>
        </w:rPr>
        <w:t xml:space="preserve">ecrosis.</w:t>
      </w:r>
    </w:p>
    <w:p w:rsidR="00000000" w:rsidDel="00000000" w:rsidP="00000000" w:rsidRDefault="00000000" w:rsidRPr="00000000" w14:paraId="0000025A">
      <w:pPr>
        <w:numPr>
          <w:ilvl w:val="1"/>
          <w:numId w:val="130"/>
        </w:numPr>
        <w:ind w:left="1440" w:hanging="360"/>
      </w:pPr>
      <w:r w:rsidDel="00000000" w:rsidR="00000000" w:rsidRPr="00000000">
        <w:rPr>
          <w:rtl w:val="0"/>
        </w:rPr>
        <w:t xml:space="preserve">WHO Grade I: None.</w:t>
      </w:r>
    </w:p>
    <w:p w:rsidR="00000000" w:rsidDel="00000000" w:rsidP="00000000" w:rsidRDefault="00000000" w:rsidRPr="00000000" w14:paraId="0000025B">
      <w:pPr>
        <w:numPr>
          <w:ilvl w:val="1"/>
          <w:numId w:val="130"/>
        </w:numPr>
        <w:ind w:left="1440" w:hanging="360"/>
      </w:pPr>
      <w:r w:rsidDel="00000000" w:rsidR="00000000" w:rsidRPr="00000000">
        <w:rPr>
          <w:rtl w:val="0"/>
        </w:rPr>
        <w:t xml:space="preserve">WHO Grade II: Atypia. </w:t>
        <w:tab/>
        <w:tab/>
      </w:r>
      <w:r w:rsidDel="00000000" w:rsidR="00000000" w:rsidRPr="00000000">
        <w:rPr>
          <w:i w:val="1"/>
          <w:rtl w:val="0"/>
        </w:rPr>
        <w:t xml:space="preserve">Molecular: 1p19q codeleted, ATRX retained. </w:t>
      </w:r>
    </w:p>
    <w:p w:rsidR="00000000" w:rsidDel="00000000" w:rsidP="00000000" w:rsidRDefault="00000000" w:rsidRPr="00000000" w14:paraId="0000025C">
      <w:pPr>
        <w:numPr>
          <w:ilvl w:val="1"/>
          <w:numId w:val="130"/>
        </w:numPr>
        <w:ind w:left="1440" w:hanging="360"/>
      </w:pPr>
      <w:r w:rsidDel="00000000" w:rsidR="00000000" w:rsidRPr="00000000">
        <w:rPr>
          <w:rtl w:val="0"/>
        </w:rPr>
        <w:t xml:space="preserve">WHO Grade III: Atypia, mitoses.</w:t>
      </w:r>
      <w:r w:rsidDel="00000000" w:rsidR="00000000" w:rsidRPr="00000000">
        <w:rPr>
          <w:i w:val="1"/>
          <w:rtl w:val="0"/>
        </w:rPr>
        <w:t xml:space="preserve"> </w:t>
        <w:tab/>
        <w:t xml:space="preserve">Molecular: ATRX loss (astrocytoma).</w:t>
      </w:r>
      <w:r w:rsidDel="00000000" w:rsidR="00000000" w:rsidRPr="00000000">
        <w:rPr>
          <w:rtl w:val="0"/>
        </w:rPr>
        <w:t xml:space="preserve"> </w:t>
      </w:r>
    </w:p>
    <w:p w:rsidR="00000000" w:rsidDel="00000000" w:rsidP="00000000" w:rsidRDefault="00000000" w:rsidRPr="00000000" w14:paraId="0000025D">
      <w:pPr>
        <w:numPr>
          <w:ilvl w:val="1"/>
          <w:numId w:val="130"/>
        </w:numPr>
        <w:ind w:left="1440" w:hanging="360"/>
      </w:pPr>
      <w:r w:rsidDel="00000000" w:rsidR="00000000" w:rsidRPr="00000000">
        <w:rPr>
          <w:rtl w:val="0"/>
        </w:rPr>
        <w:t xml:space="preserve">WHO Grade IV: Endothelial proliferation or necrosis.</w:t>
      </w:r>
      <w:r w:rsidDel="00000000" w:rsidR="00000000" w:rsidRPr="00000000">
        <w:rPr>
          <w:i w:val="1"/>
          <w:rtl w:val="0"/>
        </w:rPr>
        <w:t xml:space="preserve"> Molecular GBM: IDH wild type.</w:t>
      </w:r>
      <w:r w:rsidDel="00000000" w:rsidR="00000000" w:rsidRPr="00000000">
        <w:rPr>
          <w:rtl w:val="0"/>
        </w:rPr>
      </w:r>
    </w:p>
    <w:p w:rsidR="00000000" w:rsidDel="00000000" w:rsidP="00000000" w:rsidRDefault="00000000" w:rsidRPr="00000000" w14:paraId="0000025E">
      <w:pPr>
        <w:numPr>
          <w:ilvl w:val="0"/>
          <w:numId w:val="130"/>
        </w:numPr>
        <w:ind w:left="720" w:hanging="360"/>
        <w:rPr>
          <w:u w:val="none"/>
        </w:rPr>
      </w:pPr>
      <w:r w:rsidDel="00000000" w:rsidR="00000000" w:rsidRPr="00000000">
        <w:rPr>
          <w:rtl w:val="0"/>
        </w:rPr>
        <w:t xml:space="preserve">Diffuse GII-III Gliomas: 80% IDHmt, 20% IDHwt. Of mutants, around 1/3 are 1p19q codeleted [</w:t>
      </w:r>
      <w:hyperlink r:id="rId125">
        <w:r w:rsidDel="00000000" w:rsidR="00000000" w:rsidRPr="00000000">
          <w:rPr>
            <w:rtl w:val="0"/>
          </w:rPr>
          <w:t xml:space="preserve">TCGARG NEJM '15</w:t>
        </w:r>
      </w:hyperlink>
      <w:r w:rsidDel="00000000" w:rsidR="00000000" w:rsidRPr="00000000">
        <w:rPr>
          <w:rtl w:val="0"/>
        </w:rPr>
        <w:t xml:space="preserve">]</w:t>
      </w:r>
    </w:p>
    <w:p w:rsidR="00000000" w:rsidDel="00000000" w:rsidP="00000000" w:rsidRDefault="00000000" w:rsidRPr="00000000" w14:paraId="0000025F">
      <w:pPr>
        <w:numPr>
          <w:ilvl w:val="0"/>
          <w:numId w:val="130"/>
        </w:numPr>
        <w:ind w:left="720" w:hanging="360"/>
        <w:rPr>
          <w:u w:val="none"/>
        </w:rPr>
      </w:pPr>
      <w:r w:rsidDel="00000000" w:rsidR="00000000" w:rsidRPr="00000000">
        <w:rPr>
          <w:rtl w:val="0"/>
        </w:rPr>
        <w:t xml:space="preserve">New WHO Grading considers IDHwt as a molecular GBM. Oligoastrocytomas are now nearly obsolete, as they do not exist unless IDH mutation status is unknown. ATRX loss is found with astrocytomas. </w:t>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0">
            <w:pPr>
              <w:rPr>
                <w:b w:val="1"/>
              </w:rPr>
            </w:pPr>
            <w:r w:rsidDel="00000000" w:rsidR="00000000" w:rsidRPr="00000000">
              <w:rPr>
                <w:b w:val="1"/>
                <w:rtl w:val="0"/>
              </w:rPr>
              <w:t xml:space="preserve">2016 </w:t>
            </w:r>
            <w:r w:rsidDel="00000000" w:rsidR="00000000" w:rsidRPr="00000000">
              <w:rPr>
                <w:b w:val="1"/>
                <w:rtl w:val="0"/>
              </w:rPr>
              <w:t xml:space="preserve">WHO Classification </w:t>
            </w: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See the complete [</w:t>
            </w:r>
            <w:hyperlink w:anchor="_tp4nskkuy200">
              <w:r w:rsidDel="00000000" w:rsidR="00000000" w:rsidRPr="00000000">
                <w:rPr>
                  <w:rtl w:val="0"/>
                </w:rPr>
                <w:t xml:space="preserve">2016 WHO Classification</w:t>
              </w:r>
            </w:hyperlink>
            <w:r w:rsidDel="00000000" w:rsidR="00000000" w:rsidRPr="00000000">
              <w:rPr>
                <w:rtl w:val="0"/>
              </w:rPr>
              <w:t xml:space="preserve">] section in the general CNS section for more information. </w:t>
            </w:r>
          </w:p>
          <w:p w:rsidR="00000000" w:rsidDel="00000000" w:rsidP="00000000" w:rsidRDefault="00000000" w:rsidRPr="00000000" w14:paraId="00000262">
            <w:pPr>
              <w:ind w:left="0" w:firstLine="0"/>
              <w:rPr/>
            </w:pPr>
            <w:r w:rsidDel="00000000" w:rsidR="00000000" w:rsidRPr="00000000">
              <w:rPr>
                <w:rtl w:val="0"/>
              </w:rPr>
              <w:t xml:space="preserve">See the [</w:t>
            </w:r>
            <w:hyperlink w:anchor="_q6iuczs3ubsg">
              <w:r w:rsidDel="00000000" w:rsidR="00000000" w:rsidRPr="00000000">
                <w:rPr>
                  <w:rtl w:val="0"/>
                </w:rPr>
                <w:t xml:space="preserve">Markers</w:t>
              </w:r>
            </w:hyperlink>
            <w:r w:rsidDel="00000000" w:rsidR="00000000" w:rsidRPr="00000000">
              <w:rPr>
                <w:rtl w:val="0"/>
              </w:rPr>
              <w:t xml:space="preserve">] section for more information.</w:t>
            </w:r>
            <w:r w:rsidDel="00000000" w:rsidR="00000000" w:rsidRPr="00000000">
              <w:rPr>
                <w:rtl w:val="0"/>
              </w:rPr>
            </w:r>
          </w:p>
          <w:p w:rsidR="00000000" w:rsidDel="00000000" w:rsidP="00000000" w:rsidRDefault="00000000" w:rsidRPr="00000000" w14:paraId="00000263">
            <w:pPr>
              <w:numPr>
                <w:ilvl w:val="0"/>
                <w:numId w:val="143"/>
              </w:numPr>
              <w:ind w:left="720" w:hanging="360"/>
            </w:pPr>
            <w:r w:rsidDel="00000000" w:rsidR="00000000" w:rsidRPr="00000000">
              <w:rPr>
                <w:rtl w:val="0"/>
              </w:rPr>
              <w:t xml:space="preserve">WHO Grade I (non-infiltrative): PCA, Pleomorphic xanthoastrocytoma, SEGA, Ganglioglioma. </w:t>
            </w:r>
          </w:p>
          <w:p w:rsidR="00000000" w:rsidDel="00000000" w:rsidP="00000000" w:rsidRDefault="00000000" w:rsidRPr="00000000" w14:paraId="00000264">
            <w:pPr>
              <w:numPr>
                <w:ilvl w:val="0"/>
                <w:numId w:val="143"/>
              </w:numPr>
              <w:ind w:left="720" w:hanging="360"/>
            </w:pPr>
            <w:r w:rsidDel="00000000" w:rsidR="00000000" w:rsidRPr="00000000">
              <w:rPr>
                <w:rtl w:val="0"/>
              </w:rPr>
              <w:t xml:space="preserve">WHO Grade II: Infiltrative/diffuse. </w:t>
              <w:tab/>
              <w:tab/>
            </w:r>
            <w:r w:rsidDel="00000000" w:rsidR="00000000" w:rsidRPr="00000000">
              <w:rPr>
                <w:i w:val="1"/>
                <w:rtl w:val="0"/>
              </w:rPr>
              <w:t xml:space="preserve">Molecular: 1p19q codeleted, ATRX retained. </w:t>
            </w:r>
            <w:r w:rsidDel="00000000" w:rsidR="00000000" w:rsidRPr="00000000">
              <w:rPr>
                <w:rtl w:val="0"/>
              </w:rPr>
            </w:r>
          </w:p>
          <w:p w:rsidR="00000000" w:rsidDel="00000000" w:rsidP="00000000" w:rsidRDefault="00000000" w:rsidRPr="00000000" w14:paraId="00000265">
            <w:pPr>
              <w:numPr>
                <w:ilvl w:val="0"/>
                <w:numId w:val="143"/>
              </w:numPr>
              <w:ind w:left="720" w:hanging="360"/>
            </w:pPr>
            <w:r w:rsidDel="00000000" w:rsidR="00000000" w:rsidRPr="00000000">
              <w:rPr>
                <w:rtl w:val="0"/>
              </w:rPr>
              <w:t xml:space="preserve">WHO Grade III: AO, AOA, AA. </w:t>
              <w:tab/>
              <w:tab/>
            </w:r>
            <w:r w:rsidDel="00000000" w:rsidR="00000000" w:rsidRPr="00000000">
              <w:rPr>
                <w:i w:val="1"/>
                <w:rtl w:val="0"/>
              </w:rPr>
              <w:t xml:space="preserve">Molecular: ATRX loss (astrocytoma).</w:t>
            </w:r>
            <w:r w:rsidDel="00000000" w:rsidR="00000000" w:rsidRPr="00000000">
              <w:rPr>
                <w:rtl w:val="0"/>
              </w:rPr>
              <w:t xml:space="preserve"> </w:t>
            </w:r>
          </w:p>
          <w:p w:rsidR="00000000" w:rsidDel="00000000" w:rsidP="00000000" w:rsidRDefault="00000000" w:rsidRPr="00000000" w14:paraId="00000266">
            <w:pPr>
              <w:numPr>
                <w:ilvl w:val="1"/>
                <w:numId w:val="143"/>
              </w:numPr>
              <w:ind w:left="1440" w:hanging="360"/>
            </w:pPr>
            <w:r w:rsidDel="00000000" w:rsidR="00000000" w:rsidRPr="00000000">
              <w:rPr>
                <w:rtl w:val="0"/>
              </w:rPr>
              <w:t xml:space="preserve">Oligoastrocytoma now nearly obsolete, as it does not exist unless IDH mutation status is unknown.</w:t>
            </w:r>
          </w:p>
          <w:p w:rsidR="00000000" w:rsidDel="00000000" w:rsidP="00000000" w:rsidRDefault="00000000" w:rsidRPr="00000000" w14:paraId="00000267">
            <w:pPr>
              <w:numPr>
                <w:ilvl w:val="0"/>
                <w:numId w:val="143"/>
              </w:numPr>
              <w:ind w:left="720" w:hanging="360"/>
            </w:pPr>
            <w:r w:rsidDel="00000000" w:rsidR="00000000" w:rsidRPr="00000000">
              <w:rPr>
                <w:rtl w:val="0"/>
              </w:rPr>
              <w:t xml:space="preserve">Gemistocytic subtypes of diffuse astrocytoma tend to de-differentiate, and have the worst prognosis. </w:t>
            </w:r>
            <w:r w:rsidDel="00000000" w:rsidR="00000000" w:rsidRPr="00000000">
              <w:rPr>
                <w:i w:val="1"/>
                <w:rtl w:val="0"/>
              </w:rPr>
              <w:t xml:space="preserve">Treat as GBM</w:t>
            </w:r>
            <w:r w:rsidDel="00000000" w:rsidR="00000000" w:rsidRPr="00000000">
              <w:rPr>
                <w:i w:val="1"/>
                <w:rtl w:val="0"/>
              </w:rPr>
              <w:t xml:space="preserve">?</w:t>
            </w:r>
            <w:r w:rsidDel="00000000" w:rsidR="00000000" w:rsidRPr="00000000">
              <w:rPr>
                <w:rtl w:val="0"/>
              </w:rPr>
            </w:r>
          </w:p>
        </w:tc>
      </w:tr>
    </w:tbl>
    <w:p w:rsidR="00000000" w:rsidDel="00000000" w:rsidP="00000000" w:rsidRDefault="00000000" w:rsidRPr="00000000" w14:paraId="00000268">
      <w:pPr>
        <w:spacing w:line="240" w:lineRule="auto"/>
        <w:ind w:left="0" w:firstLine="0"/>
        <w:rPr>
          <w:b w:val="1"/>
        </w:rPr>
      </w:pPr>
      <w:r w:rsidDel="00000000" w:rsidR="00000000" w:rsidRPr="00000000">
        <w:rPr>
          <w:rtl w:val="0"/>
        </w:rPr>
      </w:r>
    </w:p>
    <w:p w:rsidR="00000000" w:rsidDel="00000000" w:rsidP="00000000" w:rsidRDefault="00000000" w:rsidRPr="00000000" w14:paraId="00000269">
      <w:pPr>
        <w:numPr>
          <w:ilvl w:val="0"/>
          <w:numId w:val="130"/>
        </w:numPr>
        <w:spacing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26A">
      <w:pPr>
        <w:numPr>
          <w:ilvl w:val="1"/>
          <w:numId w:val="1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Onset, duration, acuity, chronicity of sx, HA, N/V, focal neuro deficits, seizure, sx of mass effect.</w:t>
      </w:r>
    </w:p>
    <w:p w:rsidR="00000000" w:rsidDel="00000000" w:rsidP="00000000" w:rsidRDefault="00000000" w:rsidRPr="00000000" w14:paraId="0000026B">
      <w:pPr>
        <w:numPr>
          <w:ilvl w:val="2"/>
          <w:numId w:val="1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Glioma, met, lymphoma, infection.</w:t>
      </w:r>
    </w:p>
    <w:p w:rsidR="00000000" w:rsidDel="00000000" w:rsidP="00000000" w:rsidRDefault="00000000" w:rsidRPr="00000000" w14:paraId="0000026C">
      <w:pPr>
        <w:numPr>
          <w:ilvl w:val="1"/>
          <w:numId w:val="1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 Neuro exam, CBL signs, fundoscopic exam, KPS.</w:t>
      </w:r>
    </w:p>
    <w:p w:rsidR="00000000" w:rsidDel="00000000" w:rsidP="00000000" w:rsidRDefault="00000000" w:rsidRPr="00000000" w14:paraId="0000026D">
      <w:pPr>
        <w:numPr>
          <w:ilvl w:val="1"/>
          <w:numId w:val="1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CBC, CMP. </w:t>
      </w:r>
    </w:p>
    <w:p w:rsidR="00000000" w:rsidDel="00000000" w:rsidP="00000000" w:rsidRDefault="00000000" w:rsidRPr="00000000" w14:paraId="0000026E">
      <w:pPr>
        <w:numPr>
          <w:ilvl w:val="1"/>
          <w:numId w:val="1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head, MRI brain.</w:t>
      </w:r>
    </w:p>
    <w:p w:rsidR="00000000" w:rsidDel="00000000" w:rsidP="00000000" w:rsidRDefault="00000000" w:rsidRPr="00000000" w14:paraId="0000026F">
      <w:pPr>
        <w:numPr>
          <w:ilvl w:val="2"/>
          <w:numId w:val="1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ODG will have calcifications on imaging, may be more common in codeleted.</w:t>
      </w:r>
    </w:p>
    <w:p w:rsidR="00000000" w:rsidDel="00000000" w:rsidP="00000000" w:rsidRDefault="00000000" w:rsidRPr="00000000" w14:paraId="00000270">
      <w:pPr>
        <w:numPr>
          <w:ilvl w:val="2"/>
          <w:numId w:val="1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LGGs appear non-enhancing on T1+c and demonstrate T2 prolongation.</w:t>
      </w:r>
    </w:p>
    <w:p w:rsidR="00000000" w:rsidDel="00000000" w:rsidP="00000000" w:rsidRDefault="00000000" w:rsidRPr="00000000" w14:paraId="00000271">
      <w:pPr>
        <w:numPr>
          <w:ilvl w:val="3"/>
          <w:numId w:val="1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non-enhancing, only ~30% are grade III. </w:t>
      </w:r>
      <w:r w:rsidDel="00000000" w:rsidR="00000000" w:rsidRPr="00000000">
        <w:rPr>
          <w:rFonts w:ascii="Times New Roman" w:cs="Times New Roman" w:eastAsia="Times New Roman" w:hAnsi="Times New Roman"/>
          <w:i w:val="1"/>
          <w:sz w:val="20"/>
          <w:szCs w:val="20"/>
          <w:rtl w:val="0"/>
        </w:rPr>
        <w:t xml:space="preserve">Remainder are grade II.</w:t>
      </w:r>
    </w:p>
    <w:p w:rsidR="00000000" w:rsidDel="00000000" w:rsidP="00000000" w:rsidRDefault="00000000" w:rsidRPr="00000000" w14:paraId="00000272">
      <w:pPr>
        <w:numPr>
          <w:ilvl w:val="3"/>
          <w:numId w:val="1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T2-FLAIR mismatch may suggest IDHmt (e.g. heterogeneous T2, more homogeneous FLAIR).</w:t>
      </w:r>
    </w:p>
    <w:p w:rsidR="00000000" w:rsidDel="00000000" w:rsidP="00000000" w:rsidRDefault="00000000" w:rsidRPr="00000000" w14:paraId="00000273">
      <w:pPr>
        <w:numPr>
          <w:ilvl w:val="2"/>
          <w:numId w:val="1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PCAs appear well-circumscribed, cystic, w intensely enhancing solid mural </w:t>
      </w:r>
      <w:r w:rsidDel="00000000" w:rsidR="00000000" w:rsidRPr="00000000">
        <w:rPr>
          <w:rtl w:val="0"/>
        </w:rPr>
        <w:t xml:space="preserve">nodules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4">
      <w:pPr>
        <w:numPr>
          <w:ilvl w:val="3"/>
          <w:numId w:val="1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PCAs enhance due to degenerative hyalinization of blood vessels. </w:t>
      </w:r>
    </w:p>
    <w:p w:rsidR="00000000" w:rsidDel="00000000" w:rsidP="00000000" w:rsidRDefault="00000000" w:rsidRPr="00000000" w14:paraId="00000275">
      <w:pPr>
        <w:numPr>
          <w:ilvl w:val="1"/>
          <w:numId w:val="1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Neurosurgery consult: Resection if possible, If not, bx. </w:t>
      </w:r>
    </w:p>
    <w:p w:rsidR="00000000" w:rsidDel="00000000" w:rsidP="00000000" w:rsidRDefault="00000000" w:rsidRPr="00000000" w14:paraId="00000276">
      <w:pPr>
        <w:numPr>
          <w:ilvl w:val="1"/>
          <w:numId w:val="1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MRI 48-72h after surgery.</w:t>
      </w:r>
      <w:r w:rsidDel="00000000" w:rsidR="00000000" w:rsidRPr="00000000">
        <w:rPr>
          <w:rtl w:val="0"/>
        </w:rPr>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Clinical Pearl: Decreasing Transformation from LGG to HGG/GBM:</w:t>
            </w:r>
            <w:r w:rsidDel="00000000" w:rsidR="00000000" w:rsidRPr="00000000">
              <w:rPr>
                <w:rtl w:val="0"/>
              </w:rPr>
            </w:r>
          </w:p>
          <w:p w:rsidR="00000000" w:rsidDel="00000000" w:rsidP="00000000" w:rsidRDefault="00000000" w:rsidRPr="00000000" w14:paraId="00000278">
            <w:pPr>
              <w:keepNext w:val="0"/>
              <w:keepLines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rdo" w:cs="Cardo" w:eastAsia="Cardo" w:hAnsi="Cardo"/>
                <w:rtl w:val="0"/>
              </w:rPr>
              <w:t xml:space="preserve">Surgery is the only local treatment modality which decreases the rate of transformation from GII→ GIII.</w:t>
            </w:r>
          </w:p>
          <w:p w:rsidR="00000000" w:rsidDel="00000000" w:rsidP="00000000" w:rsidRDefault="00000000" w:rsidRPr="00000000" w14:paraId="00000279">
            <w:pPr>
              <w:ind w:left="0" w:firstLine="0"/>
              <w:rPr>
                <w:b w:val="1"/>
              </w:rPr>
            </w:pP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b w:val="1"/>
                <w:rtl w:val="0"/>
              </w:rPr>
              <w:t xml:space="preserve">Cleveland Clinic </w:t>
            </w:r>
            <w:r w:rsidDel="00000000" w:rsidR="00000000" w:rsidRPr="00000000">
              <w:rPr>
                <w:rtl w:val="0"/>
              </w:rPr>
              <w:t xml:space="preserve">[</w:t>
            </w:r>
            <w:hyperlink r:id="rId126">
              <w:r w:rsidDel="00000000" w:rsidR="00000000" w:rsidRPr="00000000">
                <w:rPr>
                  <w:rtl w:val="0"/>
                </w:rPr>
                <w:t xml:space="preserve">Tom ASTRO '19</w:t>
              </w:r>
            </w:hyperlink>
            <w:r w:rsidDel="00000000" w:rsidR="00000000" w:rsidRPr="00000000">
              <w:rPr>
                <w:rtl w:val="0"/>
              </w:rPr>
              <w:t xml:space="preserve">]: Malignant transformation (MT) and adjuvant therapy.</w:t>
            </w:r>
          </w:p>
          <w:p w:rsidR="00000000" w:rsidDel="00000000" w:rsidP="00000000" w:rsidRDefault="00000000" w:rsidRPr="00000000" w14:paraId="0000027B">
            <w:pPr>
              <w:ind w:left="0" w:firstLine="0"/>
              <w:rPr/>
            </w:pPr>
            <w:r w:rsidDel="00000000" w:rsidR="00000000" w:rsidRPr="00000000">
              <w:rPr>
                <w:rtl w:val="0"/>
              </w:rPr>
              <w:t xml:space="preserve">Overall survival after MT is poor. TMZ alone appears to be associated with an increased risk of malignant transformation, although the rate of malignant transformation appears to be low at MFU of 5y.</w:t>
            </w:r>
          </w:p>
          <w:p w:rsidR="00000000" w:rsidDel="00000000" w:rsidP="00000000" w:rsidRDefault="00000000" w:rsidRPr="00000000" w14:paraId="0000027C">
            <w:pPr>
              <w:ind w:left="0" w:firstLine="0"/>
              <w:rPr/>
            </w:pPr>
            <w:r w:rsidDel="00000000" w:rsidR="00000000" w:rsidRPr="00000000">
              <w:rPr>
                <w:rFonts w:ascii="Gungsuh" w:cs="Gungsuh" w:eastAsia="Gungsuh" w:hAnsi="Gungsuh"/>
                <w:rtl w:val="0"/>
              </w:rPr>
              <w:t xml:space="preserve">Other risk factors for malignant transformation: Size ≥ 5 cm, non-codeleted, or male.</w:t>
            </w:r>
          </w:p>
          <w:p w:rsidR="00000000" w:rsidDel="00000000" w:rsidP="00000000" w:rsidRDefault="00000000" w:rsidRPr="00000000" w14:paraId="0000027D">
            <w:pPr>
              <w:ind w:left="0" w:firstLine="0"/>
              <w:rPr/>
            </w:pPr>
            <w:r w:rsidDel="00000000" w:rsidR="00000000" w:rsidRPr="00000000">
              <w:rPr>
                <w:rtl w:val="0"/>
              </w:rPr>
              <w:t xml:space="preserve">Issue: Extent of resection was not significant for decreasing malignant transformation, but EOR was not assessed by MRI.</w:t>
            </w:r>
          </w:p>
          <w:p w:rsidR="00000000" w:rsidDel="00000000" w:rsidP="00000000" w:rsidRDefault="00000000" w:rsidRPr="00000000" w14:paraId="0000027E">
            <w:pPr>
              <w:numPr>
                <w:ilvl w:val="0"/>
                <w:numId w:val="64"/>
              </w:numPr>
              <w:ind w:left="720" w:hanging="360"/>
              <w:rPr>
                <w:u w:val="none"/>
              </w:rPr>
            </w:pPr>
            <w:r w:rsidDel="00000000" w:rsidR="00000000" w:rsidRPr="00000000">
              <w:rPr>
                <w:rtl w:val="0"/>
              </w:rPr>
              <w:t xml:space="preserve">WHO Grade II. 1980-2018. Median age 39y. MFU 5y.</w:t>
            </w:r>
          </w:p>
          <w:p w:rsidR="00000000" w:rsidDel="00000000" w:rsidP="00000000" w:rsidRDefault="00000000" w:rsidRPr="00000000" w14:paraId="0000027F">
            <w:pPr>
              <w:numPr>
                <w:ilvl w:val="1"/>
                <w:numId w:val="64"/>
              </w:numPr>
              <w:ind w:left="1440" w:hanging="360"/>
              <w:rPr>
                <w:u w:val="none"/>
              </w:rPr>
            </w:pPr>
            <w:r w:rsidDel="00000000" w:rsidR="00000000" w:rsidRPr="00000000">
              <w:rPr>
                <w:rtl w:val="0"/>
              </w:rPr>
              <w:t xml:space="preserve">Malignant transformation: pathologic confirmation of G3-4 glioma or new/increased T1c.</w:t>
            </w:r>
          </w:p>
          <w:p w:rsidR="00000000" w:rsidDel="00000000" w:rsidP="00000000" w:rsidRDefault="00000000" w:rsidRPr="00000000" w14:paraId="00000280">
            <w:pPr>
              <w:numPr>
                <w:ilvl w:val="1"/>
                <w:numId w:val="64"/>
              </w:numPr>
              <w:ind w:left="1440" w:hanging="360"/>
              <w:rPr>
                <w:u w:val="none"/>
              </w:rPr>
            </w:pPr>
            <w:r w:rsidDel="00000000" w:rsidR="00000000" w:rsidRPr="00000000">
              <w:rPr>
                <w:rtl w:val="0"/>
              </w:rPr>
              <w:t xml:space="preserve">IDHmt/codel 35%, IDHmt/noncodel 26%, IDHwt 40%. </w:t>
            </w:r>
          </w:p>
          <w:p w:rsidR="00000000" w:rsidDel="00000000" w:rsidP="00000000" w:rsidRDefault="00000000" w:rsidRPr="00000000" w14:paraId="00000281">
            <w:pPr>
              <w:numPr>
                <w:ilvl w:val="1"/>
                <w:numId w:val="64"/>
              </w:numPr>
              <w:ind w:left="1440" w:hanging="360"/>
              <w:rPr>
                <w:u w:val="none"/>
              </w:rPr>
            </w:pPr>
            <w:r w:rsidDel="00000000" w:rsidR="00000000" w:rsidRPr="00000000">
              <w:rPr>
                <w:rFonts w:ascii="Cardo" w:cs="Cardo" w:eastAsia="Cardo" w:hAnsi="Cardo"/>
                <w:rtl w:val="0"/>
              </w:rPr>
              <w:t xml:space="preserve">Surgeon assessed GTR / STR-Bx alone in 42→ 54%. </w:t>
            </w:r>
            <w:r w:rsidDel="00000000" w:rsidR="00000000" w:rsidRPr="00000000">
              <w:rPr>
                <w:i w:val="1"/>
                <w:rtl w:val="0"/>
              </w:rPr>
              <w:t xml:space="preserve">This is not GTR as judged by MRI. "We got it all out"</w:t>
            </w:r>
          </w:p>
          <w:p w:rsidR="00000000" w:rsidDel="00000000" w:rsidP="00000000" w:rsidRDefault="00000000" w:rsidRPr="00000000" w14:paraId="00000282">
            <w:pPr>
              <w:numPr>
                <w:ilvl w:val="1"/>
                <w:numId w:val="64"/>
              </w:numPr>
              <w:ind w:left="1440" w:hanging="360"/>
              <w:rPr>
                <w:u w:val="none"/>
              </w:rPr>
            </w:pPr>
            <w:r w:rsidDel="00000000" w:rsidR="00000000" w:rsidRPr="00000000">
              <w:rPr>
                <w:rFonts w:ascii="Cardo" w:cs="Cardo" w:eastAsia="Cardo" w:hAnsi="Cardo"/>
                <w:rtl w:val="0"/>
              </w:rPr>
              <w:t xml:space="preserve">Immediate adjuvant RT-TMZ / RT alone / TMZ alone / obs in 17→ 17→ 13→ 51%.</w:t>
            </w:r>
          </w:p>
          <w:p w:rsidR="00000000" w:rsidDel="00000000" w:rsidP="00000000" w:rsidRDefault="00000000" w:rsidRPr="00000000" w14:paraId="00000283">
            <w:pPr>
              <w:numPr>
                <w:ilvl w:val="0"/>
                <w:numId w:val="64"/>
              </w:numPr>
              <w:ind w:left="720" w:hanging="360"/>
              <w:rPr>
                <w:u w:val="none"/>
              </w:rPr>
            </w:pPr>
            <w:r w:rsidDel="00000000" w:rsidR="00000000" w:rsidRPr="00000000">
              <w:rPr>
                <w:rFonts w:ascii="Gungsuh" w:cs="Gungsuh" w:eastAsia="Gungsuh" w:hAnsi="Gungsuh"/>
                <w:rtl w:val="0"/>
              </w:rPr>
              <w:t xml:space="preserve">TMZ more likely in IDHmt/codel group, while observation in the low risk group (i.e., ≤ 40y with GTR).</w:t>
            </w:r>
          </w:p>
          <w:p w:rsidR="00000000" w:rsidDel="00000000" w:rsidP="00000000" w:rsidRDefault="00000000" w:rsidRPr="00000000" w14:paraId="00000284">
            <w:pPr>
              <w:numPr>
                <w:ilvl w:val="0"/>
                <w:numId w:val="64"/>
              </w:numPr>
              <w:ind w:left="720" w:hanging="360"/>
              <w:rPr>
                <w:u w:val="none"/>
              </w:rPr>
            </w:pPr>
            <w:r w:rsidDel="00000000" w:rsidR="00000000" w:rsidRPr="00000000">
              <w:rPr>
                <w:rtl w:val="0"/>
              </w:rPr>
              <w:t xml:space="preserve">After TMZ alone, 78% progressed and 57% received salvage RT.</w:t>
            </w:r>
          </w:p>
          <w:p w:rsidR="00000000" w:rsidDel="00000000" w:rsidP="00000000" w:rsidRDefault="00000000" w:rsidRPr="00000000" w14:paraId="00000285">
            <w:pPr>
              <w:numPr>
                <w:ilvl w:val="0"/>
                <w:numId w:val="64"/>
              </w:numPr>
              <w:ind w:left="720" w:hanging="360"/>
              <w:rPr>
                <w:u w:val="none"/>
              </w:rPr>
            </w:pPr>
            <w:r w:rsidDel="00000000" w:rsidR="00000000" w:rsidRPr="00000000">
              <w:rPr>
                <w:rtl w:val="0"/>
              </w:rPr>
              <w:t xml:space="preserve">After observation, 30% progressed and 4% received salvage RT, 15% received TMZ and 11% received Stupp.</w:t>
            </w:r>
          </w:p>
          <w:p w:rsidR="00000000" w:rsidDel="00000000" w:rsidP="00000000" w:rsidRDefault="00000000" w:rsidRPr="00000000" w14:paraId="00000286">
            <w:pPr>
              <w:numPr>
                <w:ilvl w:val="0"/>
                <w:numId w:val="64"/>
              </w:numPr>
              <w:ind w:left="720" w:hanging="360"/>
              <w:rPr>
                <w:u w:val="none"/>
              </w:rPr>
            </w:pPr>
            <w:r w:rsidDel="00000000" w:rsidR="00000000" w:rsidRPr="00000000">
              <w:rPr>
                <w:rtl w:val="0"/>
              </w:rPr>
              <w:t xml:space="preserve">Malignant transformation (MT) in 17% of patients. 5y FFMT 86%. </w:t>
            </w:r>
          </w:p>
          <w:p w:rsidR="00000000" w:rsidDel="00000000" w:rsidP="00000000" w:rsidRDefault="00000000" w:rsidRPr="00000000" w14:paraId="00000287">
            <w:pPr>
              <w:numPr>
                <w:ilvl w:val="0"/>
                <w:numId w:val="64"/>
              </w:numPr>
              <w:ind w:left="720" w:hanging="360"/>
              <w:rPr>
                <w:u w:val="none"/>
              </w:rPr>
            </w:pPr>
            <w:r w:rsidDel="00000000" w:rsidR="00000000" w:rsidRPr="00000000">
              <w:rPr>
                <w:rtl w:val="0"/>
              </w:rPr>
              <w:t xml:space="preserve">MS 16y. MS after MT of 2.4y.</w:t>
            </w:r>
          </w:p>
        </w:tc>
      </w:tr>
    </w:tbl>
    <w:p w:rsidR="00000000" w:rsidDel="00000000" w:rsidP="00000000" w:rsidRDefault="00000000" w:rsidRPr="00000000" w14:paraId="00000288">
      <w:pPr>
        <w:spacing w:line="240" w:lineRule="auto"/>
        <w:ind w:left="0" w:firstLine="0"/>
        <w:rPr>
          <w:b w:val="1"/>
        </w:rPr>
      </w:pPr>
      <w:r w:rsidDel="00000000" w:rsidR="00000000" w:rsidRPr="00000000">
        <w:rPr>
          <w:rtl w:val="0"/>
        </w:rPr>
      </w:r>
    </w:p>
    <w:p w:rsidR="00000000" w:rsidDel="00000000" w:rsidP="00000000" w:rsidRDefault="00000000" w:rsidRPr="00000000" w14:paraId="00000289">
      <w:pPr>
        <w:numPr>
          <w:ilvl w:val="0"/>
          <w:numId w:val="8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w:t>
      </w:r>
    </w:p>
    <w:p w:rsidR="00000000" w:rsidDel="00000000" w:rsidP="00000000" w:rsidRDefault="00000000" w:rsidRPr="00000000" w14:paraId="0000028A">
      <w:pPr>
        <w:numPr>
          <w:ilvl w:val="1"/>
          <w:numId w:val="8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Extent of resection</w:t>
      </w:r>
      <w:r w:rsidDel="00000000" w:rsidR="00000000" w:rsidRPr="00000000">
        <w:rPr>
          <w:rFonts w:ascii="Times New Roman" w:cs="Times New Roman" w:eastAsia="Times New Roman" w:hAnsi="Times New Roman"/>
          <w:sz w:val="20"/>
          <w:szCs w:val="20"/>
          <w:rtl w:val="0"/>
        </w:rPr>
        <w:t xml:space="preserve"> (EOR): Retro data support goal of </w:t>
      </w:r>
      <w:r w:rsidDel="00000000" w:rsidR="00000000" w:rsidRPr="00000000">
        <w:rPr>
          <w:rFonts w:ascii="Times New Roman" w:cs="Times New Roman" w:eastAsia="Times New Roman" w:hAnsi="Times New Roman"/>
          <w:b w:val="1"/>
          <w:sz w:val="20"/>
          <w:szCs w:val="20"/>
          <w:rtl w:val="0"/>
        </w:rPr>
        <w:t xml:space="preserve">maximum safe resection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8B">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studies demonstrate EOR correlated w OS and lower rate of transformation to HGG.</w:t>
      </w:r>
    </w:p>
    <w:p w:rsidR="00000000" w:rsidDel="00000000" w:rsidP="00000000" w:rsidRDefault="00000000" w:rsidRPr="00000000" w14:paraId="0000028C">
      <w:pPr>
        <w:numPr>
          <w:ilvl w:val="2"/>
          <w:numId w:val="8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Jakola [</w:t>
      </w:r>
      <w:hyperlink r:id="rId127">
        <w:r w:rsidDel="00000000" w:rsidR="00000000" w:rsidRPr="00000000">
          <w:rPr>
            <w:rFonts w:ascii="Times New Roman" w:cs="Times New Roman" w:eastAsia="Times New Roman" w:hAnsi="Times New Roman"/>
            <w:sz w:val="20"/>
            <w:szCs w:val="20"/>
            <w:rtl w:val="0"/>
          </w:rPr>
          <w:t xml:space="preserve">JAMA '12</w:t>
        </w:r>
      </w:hyperlink>
      <w:r w:rsidDel="00000000" w:rsidR="00000000" w:rsidRPr="00000000">
        <w:rPr>
          <w:rFonts w:ascii="Times New Roman" w:cs="Times New Roman" w:eastAsia="Times New Roman" w:hAnsi="Times New Roman"/>
          <w:sz w:val="20"/>
          <w:szCs w:val="20"/>
          <w:rtl w:val="0"/>
        </w:rPr>
        <w:t xml:space="preserve">, </w:t>
      </w:r>
      <w:hyperlink r:id="rId128">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Bx vs resection</w:t>
      </w:r>
      <w:r w:rsidDel="00000000" w:rsidR="00000000" w:rsidRPr="00000000">
        <w:rPr>
          <w:rFonts w:ascii="Times New Roman" w:cs="Times New Roman" w:eastAsia="Times New Roman" w:hAnsi="Times New Roman"/>
          <w:sz w:val="20"/>
          <w:szCs w:val="20"/>
          <w:rtl w:val="0"/>
        </w:rPr>
        <w:t xml:space="preserve">. Population cohorts at 2 hospitals (1 Bx, 1 resection).</w:t>
      </w:r>
    </w:p>
    <w:p w:rsidR="00000000" w:rsidDel="00000000" w:rsidP="00000000" w:rsidRDefault="00000000" w:rsidRPr="00000000" w14:paraId="0000028D">
      <w:pPr>
        <w:numPr>
          <w:ilvl w:val="3"/>
          <w:numId w:val="8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 pts. Supratentorial LGG. No molecular data.</w:t>
      </w:r>
    </w:p>
    <w:p w:rsidR="00000000" w:rsidDel="00000000" w:rsidP="00000000" w:rsidRDefault="00000000" w:rsidRPr="00000000" w14:paraId="0000028E">
      <w:pPr>
        <w:numPr>
          <w:ilvl w:val="3"/>
          <w:numId w:val="84"/>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60→ 74%. MS 5.8→ 14.4y.</w:t>
      </w:r>
    </w:p>
    <w:p w:rsidR="00000000" w:rsidDel="00000000" w:rsidP="00000000" w:rsidRDefault="00000000" w:rsidRPr="00000000" w14:paraId="0000028F">
      <w:pPr>
        <w:numPr>
          <w:ilvl w:val="3"/>
          <w:numId w:val="84"/>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Anaplastic transformation 56→ 37%.</w:t>
      </w:r>
    </w:p>
    <w:p w:rsidR="00000000" w:rsidDel="00000000" w:rsidP="00000000" w:rsidRDefault="00000000" w:rsidRPr="00000000" w14:paraId="00000290">
      <w:pPr>
        <w:numPr>
          <w:ilvl w:val="2"/>
          <w:numId w:val="8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Smith [</w:t>
      </w:r>
      <w:hyperlink r:id="rId129">
        <w:r w:rsidDel="00000000" w:rsidR="00000000" w:rsidRPr="00000000">
          <w:rPr>
            <w:rFonts w:ascii="Times New Roman" w:cs="Times New Roman" w:eastAsia="Times New Roman" w:hAnsi="Times New Roman"/>
            <w:sz w:val="20"/>
            <w:szCs w:val="20"/>
            <w:rtl w:val="0"/>
          </w:rPr>
          <w:t xml:space="preserve">JCO </w:t>
        </w:r>
      </w:hyperlink>
      <w:hyperlink r:id="rId130">
        <w:r w:rsidDel="00000000" w:rsidR="00000000" w:rsidRPr="00000000">
          <w:rPr>
            <w:rtl w:val="0"/>
          </w:rPr>
          <w:t xml:space="preserve">'08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216 pts. </w:t>
      </w:r>
      <w:r w:rsidDel="00000000" w:rsidR="00000000" w:rsidRPr="00000000">
        <w:rPr>
          <w:rFonts w:ascii="Times New Roman" w:cs="Times New Roman" w:eastAsia="Times New Roman" w:hAnsi="Times New Roman"/>
          <w:b w:val="1"/>
          <w:sz w:val="20"/>
          <w:szCs w:val="20"/>
          <w:rtl w:val="0"/>
        </w:rPr>
        <w:t xml:space="preserve">± 90% EOR</w:t>
      </w:r>
      <w:r w:rsidDel="00000000" w:rsidR="00000000" w:rsidRPr="00000000">
        <w:rPr>
          <w:rFonts w:ascii="Cardo" w:cs="Cardo" w:eastAsia="Cardo" w:hAnsi="Cardo"/>
          <w:sz w:val="20"/>
          <w:szCs w:val="20"/>
          <w:rtl w:val="0"/>
        </w:rPr>
        <w:t xml:space="preserve">. 8y OS 60→ 91%. </w:t>
      </w:r>
    </w:p>
    <w:p w:rsidR="00000000" w:rsidDel="00000000" w:rsidP="00000000" w:rsidRDefault="00000000" w:rsidRPr="00000000" w14:paraId="00000291">
      <w:pPr>
        <w:numPr>
          <w:ilvl w:val="2"/>
          <w:numId w:val="8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Pallud. 1509 pts. </w:t>
      </w:r>
      <w:r w:rsidDel="00000000" w:rsidR="00000000" w:rsidRPr="00000000">
        <w:rPr>
          <w:rFonts w:ascii="Times New Roman" w:cs="Times New Roman" w:eastAsia="Times New Roman" w:hAnsi="Times New Roman"/>
          <w:b w:val="1"/>
          <w:sz w:val="20"/>
          <w:szCs w:val="20"/>
          <w:rtl w:val="0"/>
        </w:rPr>
        <w:t xml:space="preserve">Bx vs. R1/2 vs. R0</w:t>
      </w:r>
      <w:r w:rsidDel="00000000" w:rsidR="00000000" w:rsidRPr="00000000">
        <w:rPr>
          <w:rFonts w:ascii="Cardo" w:cs="Cardo" w:eastAsia="Cardo" w:hAnsi="Cardo"/>
          <w:sz w:val="20"/>
          <w:szCs w:val="20"/>
          <w:rtl w:val="0"/>
        </w:rPr>
        <w:t xml:space="preserve">. HR 1→ 0.62→ 0.32. </w:t>
      </w:r>
    </w:p>
    <w:p w:rsidR="00000000" w:rsidDel="00000000" w:rsidP="00000000" w:rsidRDefault="00000000" w:rsidRPr="00000000" w14:paraId="00000292">
      <w:pPr>
        <w:numPr>
          <w:ilvl w:val="2"/>
          <w:numId w:val="8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IDH mutants have prolonged survival when resection includes all of T2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3">
      <w:pPr>
        <w:numPr>
          <w:ilvl w:val="1"/>
          <w:numId w:val="8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Approximately 1/3 of pts with LGG have GTR.</w:t>
      </w:r>
    </w:p>
    <w:p w:rsidR="00000000" w:rsidDel="00000000" w:rsidP="00000000" w:rsidRDefault="00000000" w:rsidRPr="00000000" w14:paraId="00000294">
      <w:pPr>
        <w:numPr>
          <w:ilvl w:val="1"/>
          <w:numId w:val="8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MRI within 48-72 hours to </w:t>
      </w:r>
      <w:r w:rsidDel="00000000" w:rsidR="00000000" w:rsidRPr="00000000">
        <w:rPr>
          <w:rtl w:val="0"/>
        </w:rPr>
        <w:t xml:space="preserve">assess residual</w:t>
      </w:r>
      <w:r w:rsidDel="00000000" w:rsidR="00000000" w:rsidRPr="00000000">
        <w:rPr>
          <w:rFonts w:ascii="Times New Roman" w:cs="Times New Roman" w:eastAsia="Times New Roman" w:hAnsi="Times New Roman"/>
          <w:sz w:val="20"/>
          <w:szCs w:val="20"/>
          <w:rtl w:val="0"/>
        </w:rPr>
        <w:t xml:space="preserve"> dz and EOR.</w:t>
      </w:r>
    </w:p>
    <w:p w:rsidR="00000000" w:rsidDel="00000000" w:rsidP="00000000" w:rsidRDefault="00000000" w:rsidRPr="00000000" w14:paraId="00000295">
      <w:pPr>
        <w:pStyle w:val="Heading2"/>
        <w:rPr/>
      </w:pPr>
      <w:bookmarkStart w:colFirst="0" w:colLast="0" w:name="_tjakeytqvhvw" w:id="15"/>
      <w:bookmarkEnd w:id="15"/>
      <w:hyperlink w:anchor="_6uhkbhc9aekp">
        <w:r w:rsidDel="00000000" w:rsidR="00000000" w:rsidRPr="00000000">
          <w:rPr>
            <w:rtl w:val="0"/>
          </w:rPr>
          <w:t xml:space="preserve">Prognosis</w:t>
        </w:r>
      </w:hyperlink>
      <w:r w:rsidDel="00000000" w:rsidR="00000000" w:rsidRPr="00000000">
        <w:rPr>
          <w:rtl w:val="0"/>
        </w:rPr>
      </w:r>
    </w:p>
    <w:p w:rsidR="00000000" w:rsidDel="00000000" w:rsidP="00000000" w:rsidRDefault="00000000" w:rsidRPr="00000000" w14:paraId="00000296">
      <w:pPr>
        <w:numPr>
          <w:ilvl w:val="0"/>
          <w:numId w:val="84"/>
        </w:numPr>
        <w:ind w:left="720" w:hanging="360"/>
      </w:pPr>
      <w:r w:rsidDel="00000000" w:rsidR="00000000" w:rsidRPr="00000000">
        <w:rPr>
          <w:rFonts w:ascii="Cardo" w:cs="Cardo" w:eastAsia="Cardo" w:hAnsi="Cardo"/>
          <w:rtl w:val="0"/>
        </w:rPr>
        <w:t xml:space="preserve">Histology and "5/7/10 rule": MS for AA / OA/ ODG of 5→ 7→ ≥ 10y.</w:t>
      </w:r>
    </w:p>
    <w:p w:rsidR="00000000" w:rsidDel="00000000" w:rsidP="00000000" w:rsidRDefault="00000000" w:rsidRPr="00000000" w14:paraId="00000297">
      <w:pPr>
        <w:numPr>
          <w:ilvl w:val="0"/>
          <w:numId w:val="84"/>
        </w:numPr>
        <w:spacing w:line="240" w:lineRule="auto"/>
        <w:ind w:left="720" w:hanging="360"/>
        <w:rPr>
          <w:rFonts w:ascii="Times New Roman" w:cs="Times New Roman" w:eastAsia="Times New Roman" w:hAnsi="Times New Roman"/>
          <w:sz w:val="20"/>
          <w:szCs w:val="20"/>
        </w:rPr>
      </w:pPr>
      <w:hyperlink r:id="rId131">
        <w:r w:rsidDel="00000000" w:rsidR="00000000" w:rsidRPr="00000000">
          <w:rPr>
            <w:rFonts w:ascii="Times New Roman" w:cs="Times New Roman" w:eastAsia="Times New Roman" w:hAnsi="Times New Roman"/>
            <w:b w:val="1"/>
            <w:sz w:val="20"/>
            <w:szCs w:val="20"/>
            <w:rtl w:val="0"/>
          </w:rPr>
          <w:t xml:space="preserve">Pignatti </w:t>
        </w:r>
      </w:hyperlink>
      <w:r w:rsidDel="00000000" w:rsidR="00000000" w:rsidRPr="00000000">
        <w:rPr>
          <w:rFonts w:ascii="Times New Roman" w:cs="Times New Roman" w:eastAsia="Times New Roman" w:hAnsi="Times New Roman"/>
          <w:b w:val="1"/>
          <w:sz w:val="20"/>
          <w:szCs w:val="20"/>
          <w:rtl w:val="0"/>
        </w:rPr>
        <w:t xml:space="preserve">risk factors</w:t>
      </w:r>
      <w:r w:rsidDel="00000000" w:rsidR="00000000" w:rsidRPr="00000000">
        <w:rPr>
          <w:rFonts w:ascii="Times New Roman" w:cs="Times New Roman" w:eastAsia="Times New Roman" w:hAnsi="Times New Roman"/>
          <w:sz w:val="20"/>
          <w:szCs w:val="20"/>
          <w:rtl w:val="0"/>
        </w:rPr>
        <w:t xml:space="preserve"> (SATAN) [</w:t>
      </w:r>
      <w:hyperlink r:id="rId132">
        <w:r w:rsidDel="00000000" w:rsidR="00000000" w:rsidRPr="00000000">
          <w:rPr>
            <w:rFonts w:ascii="Times New Roman" w:cs="Times New Roman" w:eastAsia="Times New Roman" w:hAnsi="Times New Roman"/>
            <w:sz w:val="20"/>
            <w:szCs w:val="20"/>
            <w:rtl w:val="0"/>
          </w:rPr>
          <w:t xml:space="preserve">Pignatti JCO '02</w:t>
        </w:r>
      </w:hyperlink>
      <w:r w:rsidDel="00000000" w:rsidR="00000000" w:rsidRPr="00000000">
        <w:rPr>
          <w:rFonts w:ascii="Times New Roman" w:cs="Times New Roman" w:eastAsia="Times New Roman" w:hAnsi="Times New Roman"/>
          <w:sz w:val="20"/>
          <w:szCs w:val="20"/>
          <w:rtl w:val="0"/>
        </w:rPr>
        <w:t xml:space="preserve">]: preoperative </w:t>
      </w:r>
      <w:r w:rsidDel="00000000" w:rsidR="00000000" w:rsidRPr="00000000">
        <w:rPr>
          <w:rFonts w:ascii="Times New Roman" w:cs="Times New Roman" w:eastAsia="Times New Roman" w:hAnsi="Times New Roman"/>
          <w:b w:val="1"/>
          <w:sz w:val="20"/>
          <w:szCs w:val="20"/>
          <w:rtl w:val="0"/>
        </w:rPr>
        <w:t xml:space="preserve">S</w:t>
      </w:r>
      <w:r w:rsidDel="00000000" w:rsidR="00000000" w:rsidRPr="00000000">
        <w:rPr>
          <w:rFonts w:ascii="Gungsuh" w:cs="Gungsuh" w:eastAsia="Gungsuh" w:hAnsi="Gungsuh"/>
          <w:sz w:val="20"/>
          <w:szCs w:val="20"/>
          <w:rtl w:val="0"/>
        </w:rPr>
        <w:t xml:space="preserve">ize ≥ 6 cm, </w:t>
      </w: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sz w:val="20"/>
          <w:szCs w:val="20"/>
          <w:rtl w:val="0"/>
        </w:rPr>
        <w:t xml:space="preserve">strocytoma histology, </w:t>
      </w:r>
      <w:r w:rsidDel="00000000" w:rsidR="00000000" w:rsidRPr="00000000">
        <w:rPr>
          <w:rFonts w:ascii="Times New Roman" w:cs="Times New Roman" w:eastAsia="Times New Roman" w:hAnsi="Times New Roman"/>
          <w:b w:val="1"/>
          <w:sz w:val="20"/>
          <w:szCs w:val="20"/>
          <w:rtl w:val="0"/>
        </w:rPr>
        <w:t xml:space="preserve">T</w:t>
      </w:r>
      <w:r w:rsidDel="00000000" w:rsidR="00000000" w:rsidRPr="00000000">
        <w:rPr>
          <w:rFonts w:ascii="Times New Roman" w:cs="Times New Roman" w:eastAsia="Times New Roman" w:hAnsi="Times New Roman"/>
          <w:sz w:val="20"/>
          <w:szCs w:val="20"/>
          <w:rtl w:val="0"/>
        </w:rPr>
        <w:t xml:space="preserve">umor crosses midline, </w:t>
      </w: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Gungsuh" w:cs="Gungsuh" w:eastAsia="Gungsuh" w:hAnsi="Gungsuh"/>
          <w:sz w:val="20"/>
          <w:szCs w:val="20"/>
          <w:rtl w:val="0"/>
        </w:rPr>
        <w:t xml:space="preserve">ge ≥ 40y, or a preoperative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eurological function status of &gt;1.</w:t>
      </w:r>
    </w:p>
    <w:p w:rsidR="00000000" w:rsidDel="00000000" w:rsidP="00000000" w:rsidRDefault="00000000" w:rsidRPr="00000000" w14:paraId="00000298">
      <w:pPr>
        <w:numPr>
          <w:ilvl w:val="0"/>
          <w:numId w:val="8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NCCN HR</w:t>
      </w:r>
      <w:r w:rsidDel="00000000" w:rsidR="00000000" w:rsidRPr="00000000">
        <w:rPr>
          <w:rFonts w:ascii="Gungsuh" w:cs="Gungsuh" w:eastAsia="Gungsuh" w:hAnsi="Gungsuh"/>
          <w:sz w:val="20"/>
          <w:szCs w:val="20"/>
          <w:rtl w:val="0"/>
        </w:rPr>
        <w:t xml:space="preserve">: ≥ 6 cm, Astro, Tumor midline, Age (≥ 40y), Neuro sx. Non 1p19q, non IDH1/2, KPS &lt; 70, ↑ perfusion.</w:t>
      </w:r>
    </w:p>
    <w:p w:rsidR="00000000" w:rsidDel="00000000" w:rsidP="00000000" w:rsidRDefault="00000000" w:rsidRPr="00000000" w14:paraId="00000299">
      <w:pPr>
        <w:numPr>
          <w:ilvl w:val="1"/>
          <w:numId w:val="8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OS for 3-5 factors vs. 0-2: 3.2→ 7.7 y. </w:t>
      </w:r>
    </w:p>
    <w:p w:rsidR="00000000" w:rsidDel="00000000" w:rsidP="00000000" w:rsidRDefault="00000000" w:rsidRPr="00000000" w14:paraId="0000029A">
      <w:pPr>
        <w:numPr>
          <w:ilvl w:val="1"/>
          <w:numId w:val="8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3+ factors, then favor treatment.</w:t>
      </w:r>
      <w:r w:rsidDel="00000000" w:rsidR="00000000" w:rsidRPr="00000000">
        <w:rPr>
          <w:rtl w:val="0"/>
        </w:rPr>
      </w:r>
    </w:p>
    <w:p w:rsidR="00000000" w:rsidDel="00000000" w:rsidP="00000000" w:rsidRDefault="00000000" w:rsidRPr="00000000" w14:paraId="0000029B">
      <w:pPr>
        <w:numPr>
          <w:ilvl w:val="0"/>
          <w:numId w:val="84"/>
        </w:numPr>
        <w:spacing w:line="240" w:lineRule="auto"/>
        <w:ind w:left="720" w:hanging="360"/>
        <w:rPr>
          <w:u w:val="none"/>
        </w:rPr>
      </w:pPr>
      <w:r w:rsidDel="00000000" w:rsidR="00000000" w:rsidRPr="00000000">
        <w:rPr>
          <w:rtl w:val="0"/>
        </w:rPr>
        <w:t xml:space="preserve">Recall: [</w:t>
      </w:r>
      <w:hyperlink w:anchor="bjvsr43qisfb">
        <w:r w:rsidDel="00000000" w:rsidR="00000000" w:rsidRPr="00000000">
          <w:rPr>
            <w:rtl w:val="0"/>
          </w:rPr>
          <w:t xml:space="preserve">RTOG 98-02</w:t>
        </w:r>
      </w:hyperlink>
      <w:r w:rsidDel="00000000" w:rsidR="00000000" w:rsidRPr="00000000">
        <w:rPr>
          <w:rtl w:val="0"/>
        </w:rPr>
        <w:t xml:space="preserve">] defines high risk patients as literally anyone except age &lt; 40y with GTR. Still, around half of patients will fail by five years. This highlights the dilemma of the age-old question on</w:t>
      </w:r>
      <w:r w:rsidDel="00000000" w:rsidR="00000000" w:rsidRPr="00000000">
        <w:rPr>
          <w:rtl w:val="0"/>
        </w:rPr>
        <w:t xml:space="preserve"> [</w:t>
      </w:r>
      <w:hyperlink w:anchor="_yj3p5x43h8ff">
        <w:r w:rsidDel="00000000" w:rsidR="00000000" w:rsidRPr="00000000">
          <w:rPr>
            <w:rtl w:val="0"/>
          </w:rPr>
          <w:t xml:space="preserve">Timing</w:t>
        </w:r>
      </w:hyperlink>
      <w:r w:rsidDel="00000000" w:rsidR="00000000" w:rsidRPr="00000000">
        <w:rPr>
          <w:rtl w:val="0"/>
        </w:rPr>
        <w:t xml:space="preserve">] of RT for gliomas.</w:t>
      </w:r>
    </w:p>
    <w:p w:rsidR="00000000" w:rsidDel="00000000" w:rsidP="00000000" w:rsidRDefault="00000000" w:rsidRPr="00000000" w14:paraId="0000029C">
      <w:pPr>
        <w:numPr>
          <w:ilvl w:val="0"/>
          <w:numId w:val="8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Seizures have better prognosis, likely due to earlier detection as many lesions asymptomatic.</w:t>
      </w:r>
    </w:p>
    <w:p w:rsidR="00000000" w:rsidDel="00000000" w:rsidP="00000000" w:rsidRDefault="00000000" w:rsidRPr="00000000" w14:paraId="0000029D">
      <w:pPr>
        <w:numPr>
          <w:ilvl w:val="0"/>
          <w:numId w:val="8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Gemistocytic </w:t>
      </w:r>
      <w:r w:rsidDel="00000000" w:rsidR="00000000" w:rsidRPr="00000000">
        <w:rPr>
          <w:rtl w:val="0"/>
        </w:rPr>
        <w:t xml:space="preserve">subtypes</w:t>
      </w:r>
      <w:r w:rsidDel="00000000" w:rsidR="00000000" w:rsidRPr="00000000">
        <w:rPr>
          <w:rFonts w:ascii="Times New Roman" w:cs="Times New Roman" w:eastAsia="Times New Roman" w:hAnsi="Times New Roman"/>
          <w:sz w:val="20"/>
          <w:szCs w:val="20"/>
          <w:rtl w:val="0"/>
        </w:rPr>
        <w:t xml:space="preserve"> of diffuse astrocytoma </w:t>
      </w:r>
      <w:r w:rsidDel="00000000" w:rsidR="00000000" w:rsidRPr="00000000">
        <w:rPr>
          <w:rtl w:val="0"/>
        </w:rPr>
        <w:t xml:space="preserve">tend</w:t>
      </w:r>
      <w:r w:rsidDel="00000000" w:rsidR="00000000" w:rsidRPr="00000000">
        <w:rPr>
          <w:rFonts w:ascii="Times New Roman" w:cs="Times New Roman" w:eastAsia="Times New Roman" w:hAnsi="Times New Roman"/>
          <w:sz w:val="20"/>
          <w:szCs w:val="20"/>
          <w:rtl w:val="0"/>
        </w:rPr>
        <w:t xml:space="preserve"> to de-differentiate and </w:t>
      </w:r>
      <w:r w:rsidDel="00000000" w:rsidR="00000000" w:rsidRPr="00000000">
        <w:rPr>
          <w:rtl w:val="0"/>
        </w:rPr>
        <w:t xml:space="preserve">have the worst</w:t>
      </w:r>
      <w:r w:rsidDel="00000000" w:rsidR="00000000" w:rsidRPr="00000000">
        <w:rPr>
          <w:rFonts w:ascii="Times New Roman" w:cs="Times New Roman" w:eastAsia="Times New Roman" w:hAnsi="Times New Roman"/>
          <w:sz w:val="20"/>
          <w:szCs w:val="20"/>
          <w:rtl w:val="0"/>
        </w:rPr>
        <w:t xml:space="preserve"> prognosis. </w:t>
      </w:r>
      <w:r w:rsidDel="00000000" w:rsidR="00000000" w:rsidRPr="00000000">
        <w:rPr>
          <w:rFonts w:ascii="Times New Roman" w:cs="Times New Roman" w:eastAsia="Times New Roman" w:hAnsi="Times New Roman"/>
          <w:i w:val="1"/>
          <w:sz w:val="20"/>
          <w:szCs w:val="20"/>
          <w:rtl w:val="0"/>
        </w:rPr>
        <w:t xml:space="preserve">Treat as GBM</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tl w:val="0"/>
        </w:rPr>
      </w:r>
    </w:p>
    <w:p w:rsidR="00000000" w:rsidDel="00000000" w:rsidP="00000000" w:rsidRDefault="00000000" w:rsidRPr="00000000" w14:paraId="0000029E">
      <w:pPr>
        <w:numPr>
          <w:ilvl w:val="0"/>
          <w:numId w:val="84"/>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LGG Prognostic calculator </w:t>
      </w:r>
      <w:r w:rsidDel="00000000" w:rsidR="00000000" w:rsidRPr="00000000">
        <w:rPr>
          <w:rtl w:val="0"/>
        </w:rPr>
        <w:t xml:space="preserve">[</w:t>
      </w:r>
      <w:hyperlink r:id="rId133">
        <w:r w:rsidDel="00000000" w:rsidR="00000000" w:rsidRPr="00000000">
          <w:rPr>
            <w:rtl w:val="0"/>
          </w:rPr>
          <w:t xml:space="preserve">Gorlia Neuro Onc '13</w:t>
        </w:r>
      </w:hyperlink>
      <w:r w:rsidDel="00000000" w:rsidR="00000000" w:rsidRPr="00000000">
        <w:rPr>
          <w:rtl w:val="0"/>
        </w:rPr>
        <w:t xml:space="preserve">]: Pooled analysis of EORTC/RTOG/NCCTG phase III clinical trials.</w:t>
      </w:r>
    </w:p>
    <w:p w:rsidR="00000000" w:rsidDel="00000000" w:rsidP="00000000" w:rsidRDefault="00000000" w:rsidRPr="00000000" w14:paraId="0000029F">
      <w:pPr>
        <w:numPr>
          <w:ilvl w:val="1"/>
          <w:numId w:val="84"/>
        </w:numPr>
        <w:spacing w:line="240" w:lineRule="auto"/>
        <w:ind w:left="1440" w:hanging="360"/>
        <w:rPr>
          <w:u w:val="none"/>
        </w:rPr>
      </w:pPr>
      <w:r w:rsidDel="00000000" w:rsidR="00000000" w:rsidRPr="00000000">
        <w:rPr>
          <w:rtl w:val="0"/>
        </w:rPr>
        <w:t xml:space="preserve">Molecular information is not available…</w:t>
      </w:r>
    </w:p>
    <w:p w:rsidR="00000000" w:rsidDel="00000000" w:rsidP="00000000" w:rsidRDefault="00000000" w:rsidRPr="00000000" w14:paraId="000002A0">
      <w:pPr>
        <w:numPr>
          <w:ilvl w:val="1"/>
          <w:numId w:val="84"/>
        </w:numPr>
        <w:spacing w:line="240" w:lineRule="auto"/>
        <w:ind w:left="1440" w:hanging="360"/>
        <w:rPr/>
      </w:pPr>
      <w:r w:rsidDel="00000000" w:rsidR="00000000" w:rsidRPr="00000000">
        <w:rPr>
          <w:rtl w:val="0"/>
        </w:rPr>
        <w:t xml:space="preserve">Calculator [</w:t>
      </w:r>
      <w:hyperlink r:id="rId134">
        <w:r w:rsidDel="00000000" w:rsidR="00000000" w:rsidRPr="00000000">
          <w:rPr>
            <w:rtl w:val="0"/>
          </w:rPr>
          <w:t xml:space="preserve">here</w:t>
        </w:r>
      </w:hyperlink>
      <w:r w:rsidDel="00000000" w:rsidR="00000000" w:rsidRPr="00000000">
        <w:rPr>
          <w:rtl w:val="0"/>
        </w:rPr>
        <w:t xml:space="preserve">]: Predicts PFS and OS based on diagnosis, time since first symptoms, presence of neuro deficit, size, and treatment.</w:t>
      </w:r>
    </w:p>
    <w:p w:rsidR="00000000" w:rsidDel="00000000" w:rsidP="00000000" w:rsidRDefault="00000000" w:rsidRPr="00000000" w14:paraId="000002A1">
      <w:pPr>
        <w:numPr>
          <w:ilvl w:val="0"/>
          <w:numId w:val="8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Survival groups</w:t>
      </w:r>
      <w:r w:rsidDel="00000000" w:rsidR="00000000" w:rsidRPr="00000000">
        <w:rPr>
          <w:rtl w:val="0"/>
        </w:rPr>
      </w:r>
    </w:p>
    <w:p w:rsidR="00000000" w:rsidDel="00000000" w:rsidP="00000000" w:rsidRDefault="00000000" w:rsidRPr="00000000" w14:paraId="000002A2">
      <w:pPr>
        <w:spacing w:line="240" w:lineRule="auto"/>
        <w:ind w:left="720" w:firstLine="0"/>
        <w:rPr/>
      </w:pPr>
      <w:r w:rsidDel="00000000" w:rsidR="00000000" w:rsidRPr="00000000">
        <w:rPr>
          <w:rtl w:val="0"/>
        </w:rPr>
        <w:t xml:space="preserve">See [</w:t>
      </w:r>
      <w:hyperlink w:anchor="_43pr5d41qmen">
        <w:r w:rsidDel="00000000" w:rsidR="00000000" w:rsidRPr="00000000">
          <w:rPr>
            <w:rtl w:val="0"/>
          </w:rPr>
          <w:t xml:space="preserve">Glioma Survival Groups</w:t>
        </w:r>
      </w:hyperlink>
      <w:r w:rsidDel="00000000" w:rsidR="00000000" w:rsidRPr="00000000">
        <w:rPr>
          <w:rtl w:val="0"/>
        </w:rPr>
        <w:t xml:space="preserve">] in the General CNS section.</w:t>
      </w:r>
      <w:r w:rsidDel="00000000" w:rsidR="00000000" w:rsidRPr="00000000">
        <w:rPr>
          <w:rtl w:val="0"/>
        </w:rPr>
      </w:r>
    </w:p>
    <w:p w:rsidR="00000000" w:rsidDel="00000000" w:rsidP="00000000" w:rsidRDefault="00000000" w:rsidRPr="00000000" w14:paraId="000002A3">
      <w:pPr>
        <w:numPr>
          <w:ilvl w:val="1"/>
          <w:numId w:val="8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Clinical status drives median survival: according to the [</w:t>
      </w:r>
      <w:hyperlink w:anchor="_43pr5d41qmen">
        <w:r w:rsidDel="00000000" w:rsidR="00000000" w:rsidRPr="00000000">
          <w:rPr>
            <w:rtl w:val="0"/>
          </w:rPr>
          <w:t xml:space="preserve">original RPA</w:t>
        </w:r>
      </w:hyperlink>
      <w:r w:rsidDel="00000000" w:rsidR="00000000" w:rsidRPr="00000000">
        <w:rPr>
          <w:rtl w:val="0"/>
        </w:rPr>
        <w:t xml:space="preserve">], patients &lt; 50y and normal MMSE have a MS of 5y, while patients with abnormal mental status have a MS of 1.5y. </w:t>
      </w:r>
      <w:r w:rsidDel="00000000" w:rsidR="00000000" w:rsidRPr="00000000">
        <w:rPr>
          <w:rtl w:val="0"/>
        </w:rPr>
      </w:r>
    </w:p>
    <w:tbl>
      <w:tblPr>
        <w:tblStyle w:val="Table10"/>
        <w:tblW w:w="27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860"/>
        <w:tblGridChange w:id="0">
          <w:tblGrid>
            <w:gridCol w:w="885"/>
            <w:gridCol w:w="186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2A4">
            <w:pPr>
              <w:widowControl w:val="0"/>
              <w:spacing w:line="240" w:lineRule="auto"/>
              <w:ind w:left="0" w:firstLine="0"/>
              <w:jc w:val="center"/>
              <w:rPr>
                <w:b w:val="1"/>
                <w:sz w:val="20"/>
                <w:szCs w:val="20"/>
              </w:rPr>
            </w:pPr>
            <w:r w:rsidDel="00000000" w:rsidR="00000000" w:rsidRPr="00000000">
              <w:rPr>
                <w:b w:val="1"/>
                <w:sz w:val="20"/>
                <w:szCs w:val="20"/>
                <w:rtl w:val="0"/>
              </w:rPr>
              <w:t xml:space="preserve">Glioma</w:t>
            </w:r>
          </w:p>
        </w:tc>
        <w:tc>
          <w:tcPr>
            <w:shd w:fill="auto" w:val="clear"/>
            <w:tcMar>
              <w:top w:w="0.0" w:type="dxa"/>
              <w:left w:w="0.0" w:type="dxa"/>
              <w:bottom w:w="0.0" w:type="dxa"/>
              <w:right w:w="0.0" w:type="dxa"/>
            </w:tcMar>
            <w:vAlign w:val="top"/>
          </w:tcPr>
          <w:p w:rsidR="00000000" w:rsidDel="00000000" w:rsidP="00000000" w:rsidRDefault="00000000" w:rsidRPr="00000000" w14:paraId="000002A5">
            <w:pPr>
              <w:widowControl w:val="0"/>
              <w:spacing w:line="240" w:lineRule="auto"/>
              <w:ind w:left="0" w:firstLine="0"/>
              <w:jc w:val="center"/>
              <w:rPr>
                <w:b w:val="1"/>
                <w:sz w:val="20"/>
                <w:szCs w:val="20"/>
              </w:rPr>
            </w:pPr>
            <w:r w:rsidDel="00000000" w:rsidR="00000000" w:rsidRPr="00000000">
              <w:rPr>
                <w:b w:val="1"/>
                <w:rtl w:val="0"/>
              </w:rPr>
              <w:t xml:space="preserve">M</w:t>
            </w:r>
            <w:r w:rsidDel="00000000" w:rsidR="00000000" w:rsidRPr="00000000">
              <w:rPr>
                <w:b w:val="1"/>
                <w:sz w:val="20"/>
                <w:szCs w:val="20"/>
                <w:rtl w:val="0"/>
              </w:rPr>
              <w:t xml:space="preserve">S</w:t>
            </w:r>
          </w:p>
        </w:tc>
      </w:tr>
      <w:tr>
        <w:tc>
          <w:tcPr>
            <w:shd w:fill="auto" w:val="clear"/>
            <w:tcMar>
              <w:top w:w="0.0" w:type="dxa"/>
              <w:left w:w="0.0" w:type="dxa"/>
              <w:bottom w:w="0.0" w:type="dxa"/>
              <w:right w:w="0.0" w:type="dxa"/>
            </w:tcMar>
            <w:vAlign w:val="top"/>
          </w:tcPr>
          <w:p w:rsidR="00000000" w:rsidDel="00000000" w:rsidP="00000000" w:rsidRDefault="00000000" w:rsidRPr="00000000" w14:paraId="000002A6">
            <w:pPr>
              <w:widowControl w:val="0"/>
              <w:spacing w:line="240" w:lineRule="auto"/>
              <w:ind w:left="0" w:firstLine="0"/>
              <w:jc w:val="center"/>
              <w:rPr>
                <w:b w:val="1"/>
                <w:sz w:val="20"/>
                <w:szCs w:val="20"/>
              </w:rPr>
            </w:pPr>
            <w:r w:rsidDel="00000000" w:rsidR="00000000" w:rsidRPr="00000000">
              <w:rPr>
                <w:b w:val="1"/>
                <w:sz w:val="20"/>
                <w:szCs w:val="20"/>
                <w:rtl w:val="0"/>
              </w:rPr>
              <w:t xml:space="preserve">II ODG</w:t>
            </w:r>
          </w:p>
        </w:tc>
        <w:tc>
          <w:tcPr>
            <w:shd w:fill="auto" w:val="clear"/>
            <w:tcMar>
              <w:top w:w="0.0" w:type="dxa"/>
              <w:left w:w="0.0" w:type="dxa"/>
              <w:bottom w:w="0.0" w:type="dxa"/>
              <w:right w:w="0.0" w:type="dxa"/>
            </w:tcMar>
            <w:vAlign w:val="top"/>
          </w:tcPr>
          <w:p w:rsidR="00000000" w:rsidDel="00000000" w:rsidP="00000000" w:rsidRDefault="00000000" w:rsidRPr="00000000" w14:paraId="000002A7">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c>
          <w:tcPr>
            <w:shd w:fill="auto" w:val="clear"/>
            <w:tcMar>
              <w:top w:w="0.0" w:type="dxa"/>
              <w:left w:w="0.0" w:type="dxa"/>
              <w:bottom w:w="0.0" w:type="dxa"/>
              <w:right w:w="0.0" w:type="dxa"/>
            </w:tcMar>
            <w:vAlign w:val="top"/>
          </w:tcPr>
          <w:p w:rsidR="00000000" w:rsidDel="00000000" w:rsidP="00000000" w:rsidRDefault="00000000" w:rsidRPr="00000000" w14:paraId="000002A8">
            <w:pPr>
              <w:widowControl w:val="0"/>
              <w:spacing w:line="240" w:lineRule="auto"/>
              <w:ind w:left="0" w:firstLine="0"/>
              <w:jc w:val="center"/>
              <w:rPr>
                <w:b w:val="1"/>
                <w:sz w:val="20"/>
                <w:szCs w:val="20"/>
              </w:rPr>
            </w:pPr>
            <w:r w:rsidDel="00000000" w:rsidR="00000000" w:rsidRPr="00000000">
              <w:rPr>
                <w:b w:val="1"/>
                <w:sz w:val="20"/>
                <w:szCs w:val="20"/>
                <w:rtl w:val="0"/>
              </w:rPr>
              <w:t xml:space="preserve">II AA</w:t>
            </w:r>
          </w:p>
        </w:tc>
        <w:tc>
          <w:tcPr>
            <w:shd w:fill="auto" w:val="clear"/>
            <w:tcMar>
              <w:top w:w="0.0" w:type="dxa"/>
              <w:left w:w="0.0" w:type="dxa"/>
              <w:bottom w:w="0.0" w:type="dxa"/>
              <w:right w:w="0.0" w:type="dxa"/>
            </w:tcMar>
            <w:vAlign w:val="top"/>
          </w:tcPr>
          <w:p w:rsidR="00000000" w:rsidDel="00000000" w:rsidP="00000000" w:rsidRDefault="00000000" w:rsidRPr="00000000" w14:paraId="000002A9">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r>
        <w:tc>
          <w:tcPr>
            <w:shd w:fill="auto" w:val="clear"/>
            <w:tcMar>
              <w:top w:w="0.0" w:type="dxa"/>
              <w:left w:w="0.0" w:type="dxa"/>
              <w:bottom w:w="0.0" w:type="dxa"/>
              <w:right w:w="0.0" w:type="dxa"/>
            </w:tcMar>
            <w:vAlign w:val="top"/>
          </w:tcPr>
          <w:p w:rsidR="00000000" w:rsidDel="00000000" w:rsidP="00000000" w:rsidRDefault="00000000" w:rsidRPr="00000000" w14:paraId="000002AA">
            <w:pPr>
              <w:widowControl w:val="0"/>
              <w:spacing w:line="240" w:lineRule="auto"/>
              <w:ind w:left="0" w:firstLine="0"/>
              <w:jc w:val="center"/>
              <w:rPr>
                <w:b w:val="1"/>
                <w:sz w:val="20"/>
                <w:szCs w:val="20"/>
              </w:rPr>
            </w:pPr>
            <w:r w:rsidDel="00000000" w:rsidR="00000000" w:rsidRPr="00000000">
              <w:rPr>
                <w:b w:val="1"/>
                <w:sz w:val="20"/>
                <w:szCs w:val="20"/>
                <w:rtl w:val="0"/>
              </w:rPr>
              <w:t xml:space="preserve">III ODG</w:t>
            </w:r>
          </w:p>
        </w:tc>
        <w:tc>
          <w:tcPr>
            <w:shd w:fill="auto" w:val="clear"/>
            <w:tcMar>
              <w:top w:w="0.0" w:type="dxa"/>
              <w:left w:w="0.0" w:type="dxa"/>
              <w:bottom w:w="0.0" w:type="dxa"/>
              <w:right w:w="0.0" w:type="dxa"/>
            </w:tcMar>
            <w:vAlign w:val="top"/>
          </w:tcPr>
          <w:p w:rsidR="00000000" w:rsidDel="00000000" w:rsidP="00000000" w:rsidRDefault="00000000" w:rsidRPr="00000000" w14:paraId="000002AB">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(codel 10+, intact 3)</w:t>
            </w:r>
          </w:p>
        </w:tc>
      </w:tr>
      <w:tr>
        <w:tc>
          <w:tcPr>
            <w:shd w:fill="auto" w:val="clear"/>
            <w:tcMar>
              <w:top w:w="0.0" w:type="dxa"/>
              <w:left w:w="0.0" w:type="dxa"/>
              <w:bottom w:w="0.0" w:type="dxa"/>
              <w:right w:w="0.0" w:type="dxa"/>
            </w:tcMar>
            <w:vAlign w:val="top"/>
          </w:tcPr>
          <w:p w:rsidR="00000000" w:rsidDel="00000000" w:rsidP="00000000" w:rsidRDefault="00000000" w:rsidRPr="00000000" w14:paraId="000002AC">
            <w:pPr>
              <w:widowControl w:val="0"/>
              <w:spacing w:line="240" w:lineRule="auto"/>
              <w:ind w:left="0" w:firstLine="0"/>
              <w:jc w:val="center"/>
              <w:rPr>
                <w:b w:val="1"/>
                <w:sz w:val="20"/>
                <w:szCs w:val="20"/>
              </w:rPr>
            </w:pPr>
            <w:r w:rsidDel="00000000" w:rsidR="00000000" w:rsidRPr="00000000">
              <w:rPr>
                <w:b w:val="1"/>
                <w:sz w:val="20"/>
                <w:szCs w:val="20"/>
                <w:rtl w:val="0"/>
              </w:rPr>
              <w:t xml:space="preserve">III AA</w:t>
            </w:r>
          </w:p>
        </w:tc>
        <w:tc>
          <w:tcPr>
            <w:shd w:fill="auto" w:val="clear"/>
            <w:tcMar>
              <w:top w:w="0.0" w:type="dxa"/>
              <w:left w:w="0.0" w:type="dxa"/>
              <w:bottom w:w="0.0" w:type="dxa"/>
              <w:right w:w="0.0" w:type="dxa"/>
            </w:tcMar>
            <w:vAlign w:val="top"/>
          </w:tcPr>
          <w:p w:rsidR="00000000" w:rsidDel="00000000" w:rsidP="00000000" w:rsidRDefault="00000000" w:rsidRPr="00000000" w14:paraId="000002AD">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bl>
    <w:p w:rsidR="00000000" w:rsidDel="00000000" w:rsidP="00000000" w:rsidRDefault="00000000" w:rsidRPr="00000000" w14:paraId="000002AE">
      <w:pPr>
        <w:spacing w:line="240" w:lineRule="auto"/>
        <w:ind w:left="0" w:firstLine="0"/>
        <w:rPr>
          <w:i w:val="1"/>
        </w:rPr>
      </w:pPr>
      <w:r w:rsidDel="00000000" w:rsidR="00000000" w:rsidRPr="00000000">
        <w:rPr>
          <w:rtl w:val="0"/>
        </w:rPr>
      </w:r>
    </w:p>
    <w:p w:rsidR="00000000" w:rsidDel="00000000" w:rsidP="00000000" w:rsidRDefault="00000000" w:rsidRPr="00000000" w14:paraId="000002AF">
      <w:pPr>
        <w:pStyle w:val="Heading2"/>
        <w:rPr/>
      </w:pPr>
      <w:bookmarkStart w:colFirst="0" w:colLast="0" w:name="_ubrosy6o5lki" w:id="16"/>
      <w:bookmarkEnd w:id="16"/>
      <w:hyperlink w:anchor="_6uhkbhc9aekp">
        <w:r w:rsidDel="00000000" w:rsidR="00000000" w:rsidRPr="00000000">
          <w:rPr>
            <w:rtl w:val="0"/>
          </w:rPr>
          <w:t xml:space="preserve">B</w:t>
        </w:r>
      </w:hyperlink>
      <w:hyperlink w:anchor="_6uhkbhc9aekp">
        <w:r w:rsidDel="00000000" w:rsidR="00000000" w:rsidRPr="00000000">
          <w:rPr>
            <w:b w:val="1"/>
            <w:rtl w:val="0"/>
          </w:rPr>
          <w:t xml:space="preserve">est dose for LGG? </w:t>
        </w:r>
      </w:hyperlink>
      <w:hyperlink w:anchor="_6uhkbhc9aekp">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PORT for HGG appears to improve overall survival, but dose, fractionation and timing remains unknown [</w:t>
      </w:r>
      <w:hyperlink r:id="rId135">
        <w:r w:rsidDel="00000000" w:rsidR="00000000" w:rsidRPr="00000000">
          <w:rPr>
            <w:rtl w:val="0"/>
          </w:rPr>
          <w:t xml:space="preserve">Khan Cochrane Rev '20</w:t>
        </w:r>
      </w:hyperlink>
      <w:r w:rsidDel="00000000" w:rsidR="00000000" w:rsidRPr="00000000">
        <w:rPr>
          <w:rtl w:val="0"/>
        </w:rPr>
        <w:t xml:space="preserve">]</w:t>
      </w:r>
      <w:r w:rsidDel="00000000" w:rsidR="00000000" w:rsidRPr="00000000">
        <w:rPr>
          <w:rtl w:val="0"/>
        </w:rPr>
      </w:r>
    </w:p>
    <w:bookmarkStart w:colFirst="0" w:colLast="0" w:name="daq9s93vwx2y" w:id="17"/>
    <w:bookmarkEnd w:id="17"/>
    <w:p w:rsidR="00000000" w:rsidDel="00000000" w:rsidP="00000000" w:rsidRDefault="00000000" w:rsidRPr="00000000" w14:paraId="000002B1">
      <w:pPr>
        <w:numPr>
          <w:ilvl w:val="0"/>
          <w:numId w:val="84"/>
        </w:numPr>
        <w:spacing w:line="240" w:lineRule="auto"/>
        <w:ind w:left="720" w:hanging="360"/>
        <w:rPr>
          <w:rFonts w:ascii="Times New Roman" w:cs="Times New Roman" w:eastAsia="Times New Roman" w:hAnsi="Times New Roman"/>
          <w:sz w:val="20"/>
          <w:szCs w:val="20"/>
          <w:u w:val="none"/>
        </w:rPr>
      </w:pPr>
      <w:r w:rsidDel="00000000" w:rsidR="00000000" w:rsidRPr="00000000">
        <w:rPr>
          <w:b w:val="1"/>
          <w:sz w:val="20"/>
          <w:szCs w:val="20"/>
          <w:rtl w:val="0"/>
        </w:rPr>
        <w:t xml:space="preserve">EORTC 2284</w:t>
      </w:r>
      <w:r w:rsidDel="00000000" w:rsidR="00000000" w:rsidRPr="00000000">
        <w:rPr>
          <w:b w:val="1"/>
          <w:rtl w:val="0"/>
        </w:rPr>
        <w:t xml:space="preserve">4 / "Believers"</w:t>
      </w:r>
      <w:r w:rsidDel="00000000" w:rsidR="00000000" w:rsidRPr="00000000">
        <w:rPr>
          <w:rtl w:val="0"/>
        </w:rPr>
        <w:t xml:space="preserve"> (1985-1991) </w:t>
      </w:r>
      <w:hyperlink r:id="rId136">
        <w:r w:rsidDel="00000000" w:rsidR="00000000" w:rsidRPr="00000000">
          <w:rPr>
            <w:rFonts w:ascii="Times New Roman" w:cs="Times New Roman" w:eastAsia="Times New Roman" w:hAnsi="Times New Roman"/>
            <w:sz w:val="20"/>
            <w:szCs w:val="20"/>
            <w:rtl w:val="0"/>
          </w:rPr>
          <w:t xml:space="preserve">[Karim IJROBP '96]</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45</w:t>
      </w:r>
      <w:r w:rsidDel="00000000" w:rsidR="00000000" w:rsidRPr="00000000">
        <w:rPr>
          <w:b w:val="1"/>
          <w:rtl w:val="0"/>
        </w:rPr>
        <w:t xml:space="preserve">/25</w:t>
      </w:r>
      <w:r w:rsidDel="00000000" w:rsidR="00000000" w:rsidRPr="00000000">
        <w:rPr>
          <w:rFonts w:ascii="Times New Roman" w:cs="Times New Roman" w:eastAsia="Times New Roman" w:hAnsi="Times New Roman"/>
          <w:b w:val="1"/>
          <w:sz w:val="20"/>
          <w:szCs w:val="20"/>
          <w:rtl w:val="0"/>
        </w:rPr>
        <w:t xml:space="preserve"> vs. 59.4</w:t>
      </w:r>
      <w:r w:rsidDel="00000000" w:rsidR="00000000" w:rsidRPr="00000000">
        <w:rPr>
          <w:b w:val="1"/>
          <w:rtl w:val="0"/>
        </w:rPr>
        <w:t xml:space="preserve">/33</w:t>
      </w:r>
      <w:r w:rsidDel="00000000" w:rsidR="00000000" w:rsidRPr="00000000">
        <w:rPr>
          <w:rFonts w:ascii="Times New Roman" w:cs="Times New Roman" w:eastAsia="Times New Roman" w:hAnsi="Times New Roman"/>
          <w:i w:val="1"/>
          <w:sz w:val="20"/>
          <w:szCs w:val="20"/>
          <w:rtl w:val="0"/>
        </w:rPr>
        <w:t xml:space="preserve">.</w:t>
        <w:br w:type="textWrapping"/>
      </w:r>
      <w:r w:rsidDel="00000000" w:rsidR="00000000" w:rsidRPr="00000000">
        <w:rPr>
          <w:rFonts w:ascii="Times New Roman" w:cs="Times New Roman" w:eastAsia="Times New Roman" w:hAnsi="Times New Roman"/>
          <w:sz w:val="20"/>
          <w:szCs w:val="20"/>
          <w:rtl w:val="0"/>
        </w:rPr>
        <w:t xml:space="preserve">No role for dose escalation in </w:t>
      </w:r>
      <w:r w:rsidDel="00000000" w:rsidR="00000000" w:rsidRPr="00000000">
        <w:rPr>
          <w:rtl w:val="0"/>
        </w:rPr>
        <w:t xml:space="preserve">WHO GII, although molecular information is not available on this trial.</w:t>
      </w:r>
    </w:p>
    <w:p w:rsidR="00000000" w:rsidDel="00000000" w:rsidP="00000000" w:rsidRDefault="00000000" w:rsidRPr="00000000" w14:paraId="000002B2">
      <w:pPr>
        <w:ind w:left="720" w:firstLine="0"/>
        <w:rPr/>
      </w:pPr>
      <w:hyperlink r:id="rId137">
        <w:r w:rsidDel="00000000" w:rsidR="00000000" w:rsidRPr="00000000">
          <w:rPr>
            <w:b w:val="1"/>
            <w:rtl w:val="0"/>
          </w:rPr>
          <w:t xml:space="preserve">Pignatti </w:t>
        </w:r>
      </w:hyperlink>
      <w:r w:rsidDel="00000000" w:rsidR="00000000" w:rsidRPr="00000000">
        <w:rPr>
          <w:b w:val="1"/>
          <w:rtl w:val="0"/>
        </w:rPr>
        <w:t xml:space="preserve">risk factors</w:t>
      </w:r>
      <w:r w:rsidDel="00000000" w:rsidR="00000000" w:rsidRPr="00000000">
        <w:rPr>
          <w:rtl w:val="0"/>
        </w:rPr>
        <w:t xml:space="preserve">: preop </w:t>
      </w:r>
      <w:r w:rsidDel="00000000" w:rsidR="00000000" w:rsidRPr="00000000">
        <w:rPr>
          <w:b w:val="1"/>
          <w:rtl w:val="0"/>
        </w:rPr>
        <w:t xml:space="preserve">S</w:t>
      </w:r>
      <w:r w:rsidDel="00000000" w:rsidR="00000000" w:rsidRPr="00000000">
        <w:rPr>
          <w:rFonts w:ascii="Gungsuh" w:cs="Gungsuh" w:eastAsia="Gungsuh" w:hAnsi="Gungsuh"/>
          <w:rtl w:val="0"/>
        </w:rPr>
        <w:t xml:space="preserve">ize ≥ 6 cm, </w:t>
      </w:r>
      <w:r w:rsidDel="00000000" w:rsidR="00000000" w:rsidRPr="00000000">
        <w:rPr>
          <w:b w:val="1"/>
          <w:rtl w:val="0"/>
        </w:rPr>
        <w:t xml:space="preserve">A</w:t>
      </w:r>
      <w:r w:rsidDel="00000000" w:rsidR="00000000" w:rsidRPr="00000000">
        <w:rPr>
          <w:rFonts w:ascii="Gungsuh" w:cs="Gungsuh" w:eastAsia="Gungsuh" w:hAnsi="Gungsuh"/>
          <w:rtl w:val="0"/>
        </w:rPr>
        <w:t xml:space="preserve">ge ≥ 40y, bihemispherical </w:t>
      </w:r>
      <w:r w:rsidDel="00000000" w:rsidR="00000000" w:rsidRPr="00000000">
        <w:rPr>
          <w:b w:val="1"/>
          <w:rtl w:val="0"/>
        </w:rPr>
        <w:t xml:space="preserve">T</w:t>
      </w:r>
      <w:r w:rsidDel="00000000" w:rsidR="00000000" w:rsidRPr="00000000">
        <w:rPr>
          <w:rtl w:val="0"/>
        </w:rPr>
        <w:t xml:space="preserve">umor, </w:t>
      </w:r>
      <w:r w:rsidDel="00000000" w:rsidR="00000000" w:rsidRPr="00000000">
        <w:rPr>
          <w:b w:val="1"/>
          <w:rtl w:val="0"/>
        </w:rPr>
        <w:t xml:space="preserve">A</w:t>
      </w:r>
      <w:r w:rsidDel="00000000" w:rsidR="00000000" w:rsidRPr="00000000">
        <w:rPr>
          <w:rtl w:val="0"/>
        </w:rPr>
        <w:t xml:space="preserve">A, or a pre op </w:t>
      </w:r>
      <w:r w:rsidDel="00000000" w:rsidR="00000000" w:rsidRPr="00000000">
        <w:rPr>
          <w:b w:val="1"/>
          <w:rtl w:val="0"/>
        </w:rPr>
        <w:t xml:space="preserve">N</w:t>
      </w:r>
      <w:r w:rsidDel="00000000" w:rsidR="00000000" w:rsidRPr="00000000">
        <w:rPr>
          <w:rtl w:val="0"/>
        </w:rPr>
        <w:t xml:space="preserve">euro fxn status  &gt;1.</w:t>
      </w:r>
    </w:p>
    <w:p w:rsidR="00000000" w:rsidDel="00000000" w:rsidP="00000000" w:rsidRDefault="00000000" w:rsidRPr="00000000" w14:paraId="000002B3">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379 pts. </w:t>
      </w:r>
      <w:r w:rsidDel="00000000" w:rsidR="00000000" w:rsidRPr="00000000">
        <w:rPr>
          <w:b w:val="1"/>
          <w:sz w:val="20"/>
          <w:szCs w:val="20"/>
          <w:rtl w:val="0"/>
        </w:rPr>
        <w:t xml:space="preserve">WHO I-II</w:t>
      </w:r>
      <w:r w:rsidDel="00000000" w:rsidR="00000000" w:rsidRPr="00000000">
        <w:rPr>
          <w:rFonts w:ascii="Times New Roman" w:cs="Times New Roman" w:eastAsia="Times New Roman" w:hAnsi="Times New Roman"/>
          <w:sz w:val="20"/>
          <w:szCs w:val="20"/>
          <w:rtl w:val="0"/>
        </w:rPr>
        <w:t xml:space="preserve">. Bx 40%, STR 30%, GTR 30%. </w:t>
      </w:r>
      <w:r w:rsidDel="00000000" w:rsidR="00000000" w:rsidRPr="00000000">
        <w:rPr>
          <w:rFonts w:ascii="Times New Roman" w:cs="Times New Roman" w:eastAsia="Times New Roman" w:hAnsi="Times New Roman"/>
          <w:sz w:val="20"/>
          <w:szCs w:val="20"/>
          <w:rtl w:val="0"/>
        </w:rPr>
        <w:t xml:space="preserve">No molecular information available.</w:t>
      </w:r>
    </w:p>
    <w:p w:rsidR="00000000" w:rsidDel="00000000" w:rsidP="00000000" w:rsidRDefault="00000000" w:rsidRPr="00000000" w14:paraId="000002B4">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w:t>
      </w:r>
      <w:r w:rsidDel="00000000" w:rsidR="00000000" w:rsidRPr="00000000">
        <w:rPr>
          <w:rtl w:val="0"/>
        </w:rPr>
        <w:t xml:space="preserve"> 45/25 to contrast + 2 cm, nonenhanced + 1 cm. 54/30 + 1 cm. 59.4/33 no margin.</w:t>
      </w:r>
      <w:r w:rsidDel="00000000" w:rsidR="00000000" w:rsidRPr="00000000">
        <w:rPr>
          <w:rtl w:val="0"/>
        </w:rPr>
      </w:r>
    </w:p>
    <w:p w:rsidR="00000000" w:rsidDel="00000000" w:rsidP="00000000" w:rsidRDefault="00000000" w:rsidRPr="00000000" w14:paraId="000002B5">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DFS ~50%, 5y OS ~58%.</w:t>
      </w:r>
    </w:p>
    <w:p w:rsidR="00000000" w:rsidDel="00000000" w:rsidP="00000000" w:rsidRDefault="00000000" w:rsidRPr="00000000" w14:paraId="000002B6">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Subset: 5y OS 55→ 75% for ODG; 5y OS 60→ 80% for age &lt; 40y. </w:t>
      </w:r>
    </w:p>
    <w:p w:rsidR="00000000" w:rsidDel="00000000" w:rsidP="00000000" w:rsidRDefault="00000000" w:rsidRPr="00000000" w14:paraId="000002B7">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rtl w:val="0"/>
        </w:rPr>
        <w:t xml:space="preserve">5y OS for bx-only / STR / GTR of 50→ 60→ 75%.</w:t>
      </w:r>
    </w:p>
    <w:p w:rsidR="00000000" w:rsidDel="00000000" w:rsidP="00000000" w:rsidRDefault="00000000" w:rsidRPr="00000000" w14:paraId="000002B8">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QoL data [</w:t>
      </w:r>
      <w:hyperlink r:id="rId138">
        <w:r w:rsidDel="00000000" w:rsidR="00000000" w:rsidRPr="00000000">
          <w:rPr>
            <w:rFonts w:ascii="Times New Roman" w:cs="Times New Roman" w:eastAsia="Times New Roman" w:hAnsi="Times New Roman"/>
            <w:sz w:val="20"/>
            <w:szCs w:val="20"/>
            <w:rtl w:val="0"/>
          </w:rPr>
          <w:t xml:space="preserve">Kiebert EJC '98</w:t>
        </w:r>
      </w:hyperlink>
      <w:r w:rsidDel="00000000" w:rsidR="00000000" w:rsidRPr="00000000">
        <w:rPr>
          <w:rFonts w:ascii="Times New Roman" w:cs="Times New Roman" w:eastAsia="Times New Roman" w:hAnsi="Times New Roman"/>
          <w:sz w:val="20"/>
          <w:szCs w:val="20"/>
          <w:rtl w:val="0"/>
        </w:rPr>
        <w:t xml:space="preserve">]: 59.4 Gy with worse fatigue/malaise and insomnia immediately after RT and more impairment in leisure time activities and emotional functioning at 7-15 mo after randomization.</w:t>
      </w:r>
    </w:p>
    <w:p w:rsidR="00000000" w:rsidDel="00000000" w:rsidP="00000000" w:rsidRDefault="00000000" w:rsidRPr="00000000" w14:paraId="000002B9">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2y radiation necrosis 2.5→ 4%.</w:t>
      </w:r>
    </w:p>
    <w:bookmarkStart w:colFirst="0" w:colLast="0" w:name="ayqkiwqkaciq" w:id="18"/>
    <w:bookmarkEnd w:id="18"/>
    <w:p w:rsidR="00000000" w:rsidDel="00000000" w:rsidP="00000000" w:rsidRDefault="00000000" w:rsidRPr="00000000" w14:paraId="000002BA">
      <w:pPr>
        <w:numPr>
          <w:ilvl w:val="0"/>
          <w:numId w:val="8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NCCTG 86-72-51/RTOG 9110/ECOG</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t xml:space="preserve">(1986-1994) </w:t>
      </w:r>
      <w:r w:rsidDel="00000000" w:rsidR="00000000" w:rsidRPr="00000000">
        <w:rPr>
          <w:rFonts w:ascii="Times New Roman" w:cs="Times New Roman" w:eastAsia="Times New Roman" w:hAnsi="Times New Roman"/>
          <w:sz w:val="20"/>
          <w:szCs w:val="20"/>
          <w:rtl w:val="0"/>
        </w:rPr>
        <w:t xml:space="preserve">[</w:t>
      </w:r>
      <w:hyperlink r:id="rId139">
        <w:r w:rsidDel="00000000" w:rsidR="00000000" w:rsidRPr="00000000">
          <w:rPr>
            <w:rFonts w:ascii="Times New Roman" w:cs="Times New Roman" w:eastAsia="Times New Roman" w:hAnsi="Times New Roman"/>
            <w:sz w:val="20"/>
            <w:szCs w:val="20"/>
            <w:rtl w:val="0"/>
          </w:rPr>
          <w:t xml:space="preserve">Shaw JCO '02, </w:t>
        </w:r>
      </w:hyperlink>
      <w:hyperlink r:id="rId140">
        <w:r w:rsidDel="00000000" w:rsidR="00000000" w:rsidRPr="00000000">
          <w:rPr>
            <w:rtl w:val="0"/>
          </w:rPr>
          <w:t xml:space="preserve">Breen Neuro Onc ‘20</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50.4/28 vs. 64.8/36</w:t>
      </w:r>
      <w:r w:rsidDel="00000000" w:rsidR="00000000" w:rsidRPr="00000000">
        <w:rPr>
          <w:rFonts w:ascii="Times New Roman" w:cs="Times New Roman" w:eastAsia="Times New Roman" w:hAnsi="Times New Roman"/>
          <w:sz w:val="20"/>
          <w:szCs w:val="20"/>
          <w:rtl w:val="0"/>
        </w:rPr>
        <w:t xml:space="preserve">. </w:t>
        <w:br w:type="textWrapping"/>
        <w:t xml:space="preserve">No role for dose escalation in low grade </w:t>
      </w:r>
      <w:r w:rsidDel="00000000" w:rsidR="00000000" w:rsidRPr="00000000">
        <w:rPr>
          <w:rtl w:val="0"/>
        </w:rPr>
        <w:t xml:space="preserve">gliomas</w:t>
      </w:r>
      <w:r w:rsidDel="00000000" w:rsidR="00000000" w:rsidRPr="00000000">
        <w:rPr>
          <w:rFonts w:ascii="Times New Roman" w:cs="Times New Roman" w:eastAsia="Times New Roman" w:hAnsi="Times New Roman"/>
          <w:sz w:val="20"/>
          <w:szCs w:val="20"/>
          <w:rtl w:val="0"/>
        </w:rPr>
        <w:t xml:space="preserve">. Doses above 60 Gy doubles radiation necrosis.</w:t>
      </w:r>
    </w:p>
    <w:p w:rsidR="00000000" w:rsidDel="00000000" w:rsidP="00000000" w:rsidRDefault="00000000" w:rsidRPr="00000000" w14:paraId="000002BB">
      <w:pPr>
        <w:spacing w:line="240" w:lineRule="auto"/>
        <w:ind w:left="720" w:firstLine="0"/>
        <w:rPr/>
      </w:pPr>
      <w:r w:rsidDel="00000000" w:rsidR="00000000" w:rsidRPr="00000000">
        <w:rPr>
          <w:rtl w:val="0"/>
        </w:rPr>
        <w:t xml:space="preserve">TBL </w:t>
      </w:r>
      <w:hyperlink r:id="rId141">
        <w:r w:rsidDel="00000000" w:rsidR="00000000" w:rsidRPr="00000000">
          <w:rPr>
            <w:vertAlign w:val="superscript"/>
            <w:rtl w:val="0"/>
          </w:rPr>
          <w:t xml:space="preserve">QS</w:t>
        </w:r>
      </w:hyperlink>
      <w:r w:rsidDel="00000000" w:rsidR="00000000" w:rsidRPr="00000000">
        <w:rPr>
          <w:rtl w:val="0"/>
        </w:rPr>
        <w:t xml:space="preserve">: Signs point to more improvement than decline in mental status following post-op radiation for low-grade glioma, even when following patients through the decades.</w:t>
      </w:r>
    </w:p>
    <w:p w:rsidR="00000000" w:rsidDel="00000000" w:rsidP="00000000" w:rsidRDefault="00000000" w:rsidRPr="00000000" w14:paraId="000002BC">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203 pts. </w:t>
      </w:r>
      <w:r w:rsidDel="00000000" w:rsidR="00000000" w:rsidRPr="00000000">
        <w:rPr>
          <w:rFonts w:ascii="Times New Roman" w:cs="Times New Roman" w:eastAsia="Times New Roman" w:hAnsi="Times New Roman"/>
          <w:b w:val="1"/>
          <w:sz w:val="20"/>
          <w:szCs w:val="20"/>
          <w:rtl w:val="0"/>
        </w:rPr>
        <w:t xml:space="preserve">95% LGG</w:t>
      </w:r>
      <w:r w:rsidDel="00000000" w:rsidR="00000000" w:rsidRPr="00000000">
        <w:rPr>
          <w:rFonts w:ascii="Times New Roman" w:cs="Times New Roman" w:eastAsia="Times New Roman" w:hAnsi="Times New Roman"/>
          <w:sz w:val="20"/>
          <w:szCs w:val="20"/>
          <w:rtl w:val="0"/>
        </w:rPr>
        <w:t xml:space="preserve">, 5% G1. WHO I-II. 51% bx, 35% STR, 14% GTR. MFU 1</w:t>
      </w:r>
      <w:r w:rsidDel="00000000" w:rsidR="00000000" w:rsidRPr="00000000">
        <w:rPr>
          <w:rtl w:val="0"/>
        </w:rPr>
        <w:t xml:space="preserve">7y.</w:t>
      </w:r>
      <w:r w:rsidDel="00000000" w:rsidR="00000000" w:rsidRPr="00000000">
        <w:rPr>
          <w:rtl w:val="0"/>
        </w:rPr>
      </w:r>
    </w:p>
    <w:p w:rsidR="00000000" w:rsidDel="00000000" w:rsidP="00000000" w:rsidRDefault="00000000" w:rsidRPr="00000000" w14:paraId="000002BD">
      <w:pPr>
        <w:numPr>
          <w:ilvl w:val="2"/>
          <w:numId w:val="8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 50.4 Gy (2 cm on pre-op volume) vs. 64.8 Gy (1 cm cone-down </w:t>
      </w:r>
      <w:r w:rsidDel="00000000" w:rsidR="00000000" w:rsidRPr="00000000">
        <w:rPr>
          <w:rtl w:val="0"/>
        </w:rPr>
        <w:t xml:space="preserve">after 50.4 Gy </w:t>
      </w:r>
      <w:r w:rsidDel="00000000" w:rsidR="00000000" w:rsidRPr="00000000">
        <w:rPr>
          <w:rFonts w:ascii="Times New Roman" w:cs="Times New Roman" w:eastAsia="Times New Roman" w:hAnsi="Times New Roman"/>
          <w:sz w:val="20"/>
          <w:szCs w:val="20"/>
          <w:rtl w:val="0"/>
        </w:rPr>
        <w:t xml:space="preserve">on pre-op volume). </w:t>
      </w:r>
    </w:p>
    <w:p w:rsidR="00000000" w:rsidDel="00000000" w:rsidP="00000000" w:rsidRDefault="00000000" w:rsidRPr="00000000" w14:paraId="000002BE">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OS ~72→ 64%. Best OS in pts &lt; 40y, &lt; 5 cm, oligo histology, GTR. </w:t>
      </w:r>
    </w:p>
    <w:p w:rsidR="00000000" w:rsidDel="00000000" w:rsidP="00000000" w:rsidRDefault="00000000" w:rsidRPr="00000000" w14:paraId="000002BF">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MS 8.4y. MPFS 5.2y. </w:t>
      </w:r>
    </w:p>
    <w:p w:rsidR="00000000" w:rsidDel="00000000" w:rsidP="00000000" w:rsidRDefault="00000000" w:rsidRPr="00000000" w14:paraId="000002C0">
      <w:pPr>
        <w:numPr>
          <w:ilvl w:val="1"/>
          <w:numId w:val="84"/>
        </w:numPr>
        <w:spacing w:line="240" w:lineRule="auto"/>
        <w:ind w:left="1440" w:hanging="360"/>
        <w:rPr>
          <w:u w:val="none"/>
        </w:rPr>
      </w:pPr>
      <w:r w:rsidDel="00000000" w:rsidR="00000000" w:rsidRPr="00000000">
        <w:rPr>
          <w:rtl w:val="0"/>
        </w:rPr>
        <w:t xml:space="preserve">15y OS ~23%. 15y PFS </w:t>
      </w:r>
    </w:p>
    <w:p w:rsidR="00000000" w:rsidDel="00000000" w:rsidP="00000000" w:rsidRDefault="00000000" w:rsidRPr="00000000" w14:paraId="000002C1">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G3+ radiation necrosis 2.5→ 5%. </w:t>
      </w:r>
      <w:r w:rsidDel="00000000" w:rsidR="00000000" w:rsidRPr="00000000">
        <w:rPr>
          <w:rtl w:val="0"/>
        </w:rPr>
      </w:r>
    </w:p>
    <w:p w:rsidR="00000000" w:rsidDel="00000000" w:rsidP="00000000" w:rsidRDefault="00000000" w:rsidRPr="00000000" w14:paraId="000002C2">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Patterns of failure: 92% in field, 3% within 2 cm of RT field. </w:t>
      </w:r>
      <w:hyperlink w:anchor="_ttluk2e8vw2a">
        <w:r w:rsidDel="00000000" w:rsidR="00000000" w:rsidRPr="00000000">
          <w:rPr>
            <w:rFonts w:ascii="Times New Roman" w:cs="Times New Roman" w:eastAsia="Times New Roman" w:hAnsi="Times New Roman"/>
            <w:sz w:val="20"/>
            <w:szCs w:val="20"/>
            <w:vertAlign w:val="superscript"/>
            <w:rtl w:val="0"/>
          </w:rPr>
          <w:t xml:space="preserve">RoR</w:t>
        </w:r>
      </w:hyperlink>
      <w:r w:rsidDel="00000000" w:rsidR="00000000" w:rsidRPr="00000000">
        <w:rPr>
          <w:rtl w:val="0"/>
        </w:rPr>
      </w:r>
    </w:p>
    <w:p w:rsidR="00000000" w:rsidDel="00000000" w:rsidP="00000000" w:rsidRDefault="00000000" w:rsidRPr="00000000" w14:paraId="000002C3">
      <w:pPr>
        <w:numPr>
          <w:ilvl w:val="1"/>
          <w:numId w:val="8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change in MMSE regardless of dose level [</w:t>
      </w:r>
      <w:hyperlink r:id="rId142">
        <w:r w:rsidDel="00000000" w:rsidR="00000000" w:rsidRPr="00000000">
          <w:rPr>
            <w:rFonts w:ascii="Times New Roman" w:cs="Times New Roman" w:eastAsia="Times New Roman" w:hAnsi="Times New Roman"/>
            <w:sz w:val="20"/>
            <w:szCs w:val="20"/>
            <w:rtl w:val="0"/>
          </w:rPr>
          <w:t xml:space="preserve">Brown JCO '03</w:t>
        </w:r>
      </w:hyperlink>
      <w:r w:rsidDel="00000000" w:rsidR="00000000" w:rsidRPr="00000000">
        <w:rPr>
          <w:rFonts w:ascii="Times New Roman" w:cs="Times New Roman" w:eastAsia="Times New Roman" w:hAnsi="Times New Roman"/>
          <w:sz w:val="20"/>
          <w:szCs w:val="20"/>
          <w:rtl w:val="0"/>
        </w:rPr>
        <w:t xml:space="preserve">], but </w:t>
      </w:r>
      <w:r w:rsidDel="00000000" w:rsidR="00000000" w:rsidRPr="00000000">
        <w:rPr>
          <w:rtl w:val="0"/>
        </w:rPr>
        <w:t xml:space="preserve">MMSE is not</w:t>
      </w:r>
      <w:r w:rsidDel="00000000" w:rsidR="00000000" w:rsidRPr="00000000">
        <w:rPr>
          <w:rFonts w:ascii="Times New Roman" w:cs="Times New Roman" w:eastAsia="Times New Roman" w:hAnsi="Times New Roman"/>
          <w:sz w:val="20"/>
          <w:szCs w:val="20"/>
          <w:rtl w:val="0"/>
        </w:rPr>
        <w:t xml:space="preserve"> best for measuring cognitive decline. Formal cognitive testing [</w:t>
      </w:r>
      <w:hyperlink r:id="rId143">
        <w:r w:rsidDel="00000000" w:rsidR="00000000" w:rsidRPr="00000000">
          <w:rPr>
            <w:rFonts w:ascii="Times New Roman" w:cs="Times New Roman" w:eastAsia="Times New Roman" w:hAnsi="Times New Roman"/>
            <w:sz w:val="20"/>
            <w:szCs w:val="20"/>
            <w:rtl w:val="0"/>
          </w:rPr>
          <w:t xml:space="preserve">Laack IJROBP '05</w:t>
        </w:r>
      </w:hyperlink>
      <w:r w:rsidDel="00000000" w:rsidR="00000000" w:rsidRPr="00000000">
        <w:rPr>
          <w:rFonts w:ascii="Times New Roman" w:cs="Times New Roman" w:eastAsia="Times New Roman" w:hAnsi="Times New Roman"/>
          <w:sz w:val="20"/>
          <w:szCs w:val="20"/>
          <w:rtl w:val="0"/>
        </w:rPr>
        <w:t xml:space="preserve">] demonstrated stable neurocognitive function up to 5y out from RT. However, MMSE is not the best </w:t>
      </w:r>
      <w:r w:rsidDel="00000000" w:rsidR="00000000" w:rsidRPr="00000000">
        <w:rPr>
          <w:rtl w:val="0"/>
        </w:rPr>
        <w:t xml:space="preserve">way to evaluate cognition.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i w:val="1"/>
          <w:rtl w:val="0"/>
        </w:rPr>
        <w:t xml:space="preserve">Compare to </w:t>
      </w:r>
      <w:r w:rsidDel="00000000" w:rsidR="00000000" w:rsidRPr="00000000">
        <w:rPr>
          <w:rFonts w:ascii="Times New Roman" w:cs="Times New Roman" w:eastAsia="Times New Roman" w:hAnsi="Times New Roman"/>
          <w:i w:val="1"/>
          <w:sz w:val="20"/>
          <w:szCs w:val="20"/>
          <w:rtl w:val="0"/>
        </w:rPr>
        <w:t xml:space="preserve">worse QoL with high dose per EORTC-22844.</w:t>
      </w:r>
    </w:p>
    <w:p w:rsidR="00000000" w:rsidDel="00000000" w:rsidP="00000000" w:rsidRDefault="00000000" w:rsidRPr="00000000" w14:paraId="000002C4">
      <w:pPr>
        <w:numPr>
          <w:ilvl w:val="0"/>
          <w:numId w:val="8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Take-home: LGG are typically treated from 50.4-54 Gy, but not 59.4 Gy.</w:t>
      </w:r>
    </w:p>
    <w:p w:rsidR="00000000" w:rsidDel="00000000" w:rsidP="00000000" w:rsidRDefault="00000000" w:rsidRPr="00000000" w14:paraId="000002C5">
      <w:pPr>
        <w:spacing w:line="240" w:lineRule="auto"/>
        <w:ind w:left="0" w:firstLine="0"/>
        <w:rPr>
          <w:b w:val="1"/>
        </w:rPr>
      </w:pPr>
      <w:r w:rsidDel="00000000" w:rsidR="00000000" w:rsidRPr="00000000">
        <w:rPr>
          <w:rtl w:val="0"/>
        </w:rPr>
      </w:r>
    </w:p>
    <w:p w:rsidR="00000000" w:rsidDel="00000000" w:rsidP="00000000" w:rsidRDefault="00000000" w:rsidRPr="00000000" w14:paraId="000002C6">
      <w:pPr>
        <w:pStyle w:val="Heading2"/>
        <w:rPr/>
      </w:pPr>
      <w:bookmarkStart w:colFirst="0" w:colLast="0" w:name="_yj3p5x43h8ff" w:id="19"/>
      <w:bookmarkEnd w:id="19"/>
      <w:hyperlink w:anchor="_6uhkbhc9aekp">
        <w:r w:rsidDel="00000000" w:rsidR="00000000" w:rsidRPr="00000000">
          <w:rPr>
            <w:rtl w:val="0"/>
          </w:rPr>
          <w:t xml:space="preserve">Best timing for LGG?</w:t>
        </w:r>
      </w:hyperlink>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Which is worse, progressive disease or RT?</w:t>
      </w:r>
    </w:p>
    <w:p w:rsidR="00000000" w:rsidDel="00000000" w:rsidP="00000000" w:rsidRDefault="00000000" w:rsidRPr="00000000" w14:paraId="000002C8">
      <w:pPr>
        <w:rPr/>
      </w:pPr>
      <w:r w:rsidDel="00000000" w:rsidR="00000000" w:rsidRPr="00000000">
        <w:rPr>
          <w:rtl w:val="0"/>
        </w:rPr>
        <w:t xml:space="preserve">PORT for HGG appears to improve overall survival, but dose, fractionation and timing remains unknown [</w:t>
      </w:r>
      <w:hyperlink r:id="rId144">
        <w:r w:rsidDel="00000000" w:rsidR="00000000" w:rsidRPr="00000000">
          <w:rPr>
            <w:rtl w:val="0"/>
          </w:rPr>
          <w:t xml:space="preserve">Khan Cochrane Rev '20</w:t>
        </w:r>
      </w:hyperlink>
      <w:r w:rsidDel="00000000" w:rsidR="00000000" w:rsidRPr="00000000">
        <w:rPr>
          <w:rtl w:val="0"/>
        </w:rPr>
        <w:t xml:space="preserve">]</w:t>
      </w:r>
    </w:p>
    <w:bookmarkStart w:colFirst="0" w:colLast="0" w:name="kix.trgp32pu40hr" w:id="20"/>
    <w:bookmarkEnd w:id="20"/>
    <w:p w:rsidR="00000000" w:rsidDel="00000000" w:rsidP="00000000" w:rsidRDefault="00000000" w:rsidRPr="00000000" w14:paraId="000002C9">
      <w:pPr>
        <w:numPr>
          <w:ilvl w:val="0"/>
          <w:numId w:val="76"/>
        </w:numPr>
        <w:ind w:left="720" w:hanging="360"/>
      </w:pPr>
      <w:r w:rsidDel="00000000" w:rsidR="00000000" w:rsidRPr="00000000">
        <w:rPr>
          <w:b w:val="1"/>
          <w:rtl w:val="0"/>
        </w:rPr>
        <w:t xml:space="preserve">EORTC 22845 / "Non-believers" </w:t>
      </w:r>
      <w:r w:rsidDel="00000000" w:rsidR="00000000" w:rsidRPr="00000000">
        <w:rPr>
          <w:rtl w:val="0"/>
        </w:rPr>
        <w:t xml:space="preserve">(1986-1997) </w:t>
      </w:r>
      <w:hyperlink r:id="rId145">
        <w:r w:rsidDel="00000000" w:rsidR="00000000" w:rsidRPr="00000000">
          <w:rPr>
            <w:rtl w:val="0"/>
          </w:rPr>
          <w:t xml:space="preserve">[van den Bent Lancet '05,</w:t>
        </w:r>
      </w:hyperlink>
      <w:r w:rsidDel="00000000" w:rsidR="00000000" w:rsidRPr="00000000">
        <w:rPr>
          <w:rtl w:val="0"/>
        </w:rPr>
        <w:t xml:space="preserve"> </w:t>
      </w:r>
      <w:hyperlink r:id="rId146">
        <w:r w:rsidDel="00000000" w:rsidR="00000000" w:rsidRPr="00000000">
          <w:rPr>
            <w:rtl w:val="0"/>
          </w:rPr>
          <w:t xml:space="preserve">Dhawan Cochrane Reviews '20</w:t>
        </w:r>
      </w:hyperlink>
      <w:r w:rsidDel="00000000" w:rsidR="00000000" w:rsidRPr="00000000">
        <w:rPr>
          <w:rtl w:val="0"/>
        </w:rPr>
        <w:t xml:space="preserve">]: </w:t>
      </w:r>
      <w:r w:rsidDel="00000000" w:rsidR="00000000" w:rsidRPr="00000000">
        <w:rPr>
          <w:b w:val="1"/>
          <w:rtl w:val="0"/>
        </w:rPr>
        <w:t xml:space="preserve">± 54/30</w:t>
      </w:r>
      <w:r w:rsidDel="00000000" w:rsidR="00000000" w:rsidRPr="00000000">
        <w:rPr>
          <w:rtl w:val="0"/>
        </w:rPr>
        <w:t xml:space="preserve">.</w:t>
        <w:br w:type="textWrapping"/>
        <w:t xml:space="preserve">There was a significant decrease in seizures at 1y with early RT. However, it remains unclear whether there are differences in memory, executive function, cognitive function, or QoL between the two groups as these measures were not evaluated.</w:t>
      </w:r>
    </w:p>
    <w:p w:rsidR="00000000" w:rsidDel="00000000" w:rsidP="00000000" w:rsidRDefault="00000000" w:rsidRPr="00000000" w14:paraId="000002CA">
      <w:pPr>
        <w:ind w:left="720" w:firstLine="0"/>
        <w:rPr/>
      </w:pPr>
      <w:r w:rsidDel="00000000" w:rsidR="00000000" w:rsidRPr="00000000">
        <w:rPr>
          <w:rtl w:val="0"/>
        </w:rPr>
        <w:t xml:space="preserve">TL;DR - Early RT increases PFS with decreased seizures.</w:t>
      </w:r>
    </w:p>
    <w:p w:rsidR="00000000" w:rsidDel="00000000" w:rsidP="00000000" w:rsidRDefault="00000000" w:rsidRPr="00000000" w14:paraId="000002CB">
      <w:pPr>
        <w:ind w:left="720" w:firstLine="0"/>
        <w:rPr/>
      </w:pPr>
      <w:r w:rsidDel="00000000" w:rsidR="00000000" w:rsidRPr="00000000">
        <w:rPr>
          <w:rtl w:val="0"/>
        </w:rPr>
        <w:t xml:space="preserve">Given the high risk of bias in this study, the results must be interpreted with caution.</w:t>
      </w:r>
    </w:p>
    <w:p w:rsidR="00000000" w:rsidDel="00000000" w:rsidP="00000000" w:rsidRDefault="00000000" w:rsidRPr="00000000" w14:paraId="000002CC">
      <w:pPr>
        <w:ind w:left="720" w:firstLine="0"/>
        <w:rPr/>
      </w:pPr>
      <w:r w:rsidDel="00000000" w:rsidR="00000000" w:rsidRPr="00000000">
        <w:rPr>
          <w:rtl w:val="0"/>
        </w:rPr>
        <w:t xml:space="preserve">People with LGG who underwent early RT showed an increase in time to progression than people who were observed.</w:t>
      </w:r>
    </w:p>
    <w:p w:rsidR="00000000" w:rsidDel="00000000" w:rsidP="00000000" w:rsidRDefault="00000000" w:rsidRPr="00000000" w14:paraId="000002CD">
      <w:pPr>
        <w:ind w:left="720" w:firstLine="0"/>
        <w:rPr/>
      </w:pPr>
      <w:r w:rsidDel="00000000" w:rsidR="00000000" w:rsidRPr="00000000">
        <w:rPr>
          <w:rtl w:val="0"/>
        </w:rPr>
        <w:t xml:space="preserve">There was no significant difference in MS, however, this finding may be due to the effectiveness of rescue therapy.</w:t>
      </w:r>
    </w:p>
    <w:p w:rsidR="00000000" w:rsidDel="00000000" w:rsidP="00000000" w:rsidRDefault="00000000" w:rsidRPr="00000000" w14:paraId="000002CE">
      <w:pPr>
        <w:numPr>
          <w:ilvl w:val="1"/>
          <w:numId w:val="76"/>
        </w:numPr>
        <w:ind w:left="1440" w:hanging="360"/>
      </w:pPr>
      <w:r w:rsidDel="00000000" w:rsidR="00000000" w:rsidRPr="00000000">
        <w:rPr>
          <w:rtl w:val="0"/>
        </w:rPr>
        <w:t xml:space="preserve">311 pts. </w:t>
      </w:r>
      <w:r w:rsidDel="00000000" w:rsidR="00000000" w:rsidRPr="00000000">
        <w:rPr>
          <w:b w:val="1"/>
          <w:rtl w:val="0"/>
        </w:rPr>
        <w:t xml:space="preserve">"LGGs"</w:t>
      </w:r>
      <w:r w:rsidDel="00000000" w:rsidR="00000000" w:rsidRPr="00000000">
        <w:rPr>
          <w:rtl w:val="0"/>
        </w:rPr>
        <w:t xml:space="preserve">. </w:t>
      </w:r>
      <w:r w:rsidDel="00000000" w:rsidR="00000000" w:rsidRPr="00000000">
        <w:rPr>
          <w:u w:val="single"/>
          <w:rtl w:val="0"/>
        </w:rPr>
        <w:t xml:space="preserve">60% AA</w:t>
      </w:r>
      <w:r w:rsidDel="00000000" w:rsidR="00000000" w:rsidRPr="00000000">
        <w:rPr>
          <w:rtl w:val="0"/>
        </w:rPr>
        <w:t xml:space="preserve">, 25% ODG, 10% OA. Bx 40%, STR 20%, GTR 40%. MFU 8y.</w:t>
      </w:r>
    </w:p>
    <w:p w:rsidR="00000000" w:rsidDel="00000000" w:rsidP="00000000" w:rsidRDefault="00000000" w:rsidRPr="00000000" w14:paraId="000002CF">
      <w:pPr>
        <w:numPr>
          <w:ilvl w:val="2"/>
          <w:numId w:val="76"/>
        </w:numPr>
        <w:ind w:left="2160" w:hanging="360"/>
      </w:pPr>
      <w:r w:rsidDel="00000000" w:rsidR="00000000" w:rsidRPr="00000000">
        <w:rPr>
          <w:rtl w:val="0"/>
        </w:rPr>
        <w:t xml:space="preserve">RT: 45/25 CTV + 2 cm block edge. 9/5 CTV + 1 cm to block edge.</w:t>
      </w:r>
    </w:p>
    <w:p w:rsidR="00000000" w:rsidDel="00000000" w:rsidP="00000000" w:rsidRDefault="00000000" w:rsidRPr="00000000" w14:paraId="000002D0">
      <w:pPr>
        <w:numPr>
          <w:ilvl w:val="1"/>
          <w:numId w:val="76"/>
        </w:numPr>
        <w:ind w:left="1440" w:hanging="360"/>
      </w:pPr>
      <w:r w:rsidDel="00000000" w:rsidR="00000000" w:rsidRPr="00000000">
        <w:rPr>
          <w:rFonts w:ascii="Cardo" w:cs="Cardo" w:eastAsia="Cardo" w:hAnsi="Cardo"/>
          <w:rtl w:val="0"/>
        </w:rPr>
        <w:t xml:space="preserve">MPFS 3.4→ 5.3y, 5y PFS 35→ 55% but MS ~7.3y.</w:t>
      </w:r>
      <w:r w:rsidDel="00000000" w:rsidR="00000000" w:rsidRPr="00000000">
        <w:rPr>
          <w:b w:val="1"/>
          <w:rtl w:val="0"/>
        </w:rPr>
        <w:t xml:space="preserve"> </w:t>
      </w:r>
      <w:r w:rsidDel="00000000" w:rsidR="00000000" w:rsidRPr="00000000">
        <w:rPr>
          <w:i w:val="1"/>
          <w:rtl w:val="0"/>
        </w:rPr>
        <w:t xml:space="preserve">RT works just as well at relapse.</w:t>
      </w:r>
    </w:p>
    <w:p w:rsidR="00000000" w:rsidDel="00000000" w:rsidP="00000000" w:rsidRDefault="00000000" w:rsidRPr="00000000" w14:paraId="000002D1">
      <w:pPr>
        <w:numPr>
          <w:ilvl w:val="2"/>
          <w:numId w:val="76"/>
        </w:numPr>
        <w:ind w:left="2160" w:hanging="360"/>
      </w:pPr>
      <w:r w:rsidDel="00000000" w:rsidR="00000000" w:rsidRPr="00000000">
        <w:rPr>
          <w:rtl w:val="0"/>
        </w:rPr>
        <w:t xml:space="preserve">~2/3 in the obs arm received subsequent salvage RT. This correlates to the proportion of Bx/STR pts.</w:t>
      </w:r>
    </w:p>
    <w:p w:rsidR="00000000" w:rsidDel="00000000" w:rsidP="00000000" w:rsidRDefault="00000000" w:rsidRPr="00000000" w14:paraId="000002D2">
      <w:pPr>
        <w:numPr>
          <w:ilvl w:val="2"/>
          <w:numId w:val="76"/>
        </w:numPr>
        <w:ind w:left="2160" w:hanging="360"/>
      </w:pPr>
      <w:r w:rsidDel="00000000" w:rsidR="00000000" w:rsidRPr="00000000">
        <w:rPr>
          <w:rFonts w:ascii="Cardo" w:cs="Cardo" w:eastAsia="Cardo" w:hAnsi="Cardo"/>
          <w:rtl w:val="0"/>
        </w:rPr>
        <w:t xml:space="preserve">MS after progression of 3.4→ 1y, but 10→ 34% rec'd NFT at progression. More RT pts rec'd NFT.</w:t>
      </w:r>
    </w:p>
    <w:p w:rsidR="00000000" w:rsidDel="00000000" w:rsidP="00000000" w:rsidRDefault="00000000" w:rsidRPr="00000000" w14:paraId="000002D3">
      <w:pPr>
        <w:numPr>
          <w:ilvl w:val="1"/>
          <w:numId w:val="76"/>
        </w:numPr>
        <w:ind w:left="1440" w:hanging="360"/>
      </w:pPr>
      <w:r w:rsidDel="00000000" w:rsidR="00000000" w:rsidRPr="00000000">
        <w:rPr>
          <w:rtl w:val="0"/>
        </w:rPr>
        <w:t xml:space="preserve">Malignant transformation ~70%. Only EOR reduces malignant transformation, not RT.</w:t>
      </w:r>
    </w:p>
    <w:p w:rsidR="00000000" w:rsidDel="00000000" w:rsidP="00000000" w:rsidRDefault="00000000" w:rsidRPr="00000000" w14:paraId="000002D4">
      <w:pPr>
        <w:numPr>
          <w:ilvl w:val="1"/>
          <w:numId w:val="76"/>
        </w:numPr>
        <w:ind w:left="1440" w:hanging="360"/>
      </w:pPr>
      <w:r w:rsidDel="00000000" w:rsidR="00000000" w:rsidRPr="00000000">
        <w:rPr>
          <w:rFonts w:ascii="Cardo" w:cs="Cardo" w:eastAsia="Cardo" w:hAnsi="Cardo"/>
          <w:b w:val="1"/>
          <w:rtl w:val="0"/>
        </w:rPr>
        <w:t xml:space="preserve">1y seizures 41→ 25%</w:t>
      </w:r>
      <w:r w:rsidDel="00000000" w:rsidR="00000000" w:rsidRPr="00000000">
        <w:rPr>
          <w:rtl w:val="0"/>
        </w:rPr>
        <w:t xml:space="preserve">.</w:t>
      </w:r>
    </w:p>
    <w:p w:rsidR="00000000" w:rsidDel="00000000" w:rsidP="00000000" w:rsidRDefault="00000000" w:rsidRPr="00000000" w14:paraId="000002D5">
      <w:pPr>
        <w:numPr>
          <w:ilvl w:val="1"/>
          <w:numId w:val="76"/>
        </w:numPr>
        <w:ind w:left="1440" w:hanging="360"/>
      </w:pPr>
      <w:r w:rsidDel="00000000" w:rsidR="00000000" w:rsidRPr="00000000">
        <w:rPr>
          <w:rtl w:val="0"/>
        </w:rPr>
        <w:t xml:space="preserve">There was no difference in cognitive deficit, focal deficit, performance status, and headache after one year.</w:t>
      </w:r>
      <w:r w:rsidDel="00000000" w:rsidR="00000000" w:rsidRPr="00000000">
        <w:rPr>
          <w:rtl w:val="0"/>
        </w:rPr>
      </w:r>
    </w:p>
    <w:p w:rsidR="00000000" w:rsidDel="00000000" w:rsidP="00000000" w:rsidRDefault="00000000" w:rsidRPr="00000000" w14:paraId="000002D6">
      <w:pPr>
        <w:numPr>
          <w:ilvl w:val="0"/>
          <w:numId w:val="76"/>
        </w:numPr>
        <w:ind w:left="720" w:hanging="360"/>
      </w:pPr>
      <w:r w:rsidDel="00000000" w:rsidR="00000000" w:rsidRPr="00000000">
        <w:rPr>
          <w:b w:val="1"/>
          <w:rtl w:val="0"/>
        </w:rPr>
        <w:t xml:space="preserve">1p/19q Timing </w:t>
      </w:r>
      <w:r w:rsidDel="00000000" w:rsidR="00000000" w:rsidRPr="00000000">
        <w:rPr>
          <w:rtl w:val="0"/>
        </w:rPr>
        <w:t xml:space="preserve">[</w:t>
      </w:r>
      <w:hyperlink r:id="rId147">
        <w:r w:rsidDel="00000000" w:rsidR="00000000" w:rsidRPr="00000000">
          <w:rPr>
            <w:rtl w:val="0"/>
          </w:rPr>
          <w:t xml:space="preserve">Lin JNO ‘19</w:t>
        </w:r>
      </w:hyperlink>
      <w:r w:rsidDel="00000000" w:rsidR="00000000" w:rsidRPr="00000000">
        <w:rPr>
          <w:rtl w:val="0"/>
        </w:rPr>
        <w:t xml:space="preserve">]: Retro. </w:t>
      </w:r>
      <w:r w:rsidDel="00000000" w:rsidR="00000000" w:rsidRPr="00000000">
        <w:rPr>
          <w:b w:val="1"/>
          <w:rtl w:val="0"/>
        </w:rPr>
        <w:t xml:space="preserve">Adjuvant vs. Salvage RT</w:t>
      </w:r>
      <w:r w:rsidDel="00000000" w:rsidR="00000000" w:rsidRPr="00000000">
        <w:rPr>
          <w:rtl w:val="0"/>
        </w:rPr>
        <w:t xml:space="preserve">.</w:t>
        <w:br w:type="textWrapping"/>
        <w:t xml:space="preserve">TBL</w:t>
      </w:r>
      <w:r w:rsidDel="00000000" w:rsidR="00000000" w:rsidRPr="00000000">
        <w:rPr>
          <w:vertAlign w:val="superscript"/>
          <w:rtl w:val="0"/>
        </w:rPr>
        <w:t xml:space="preserve"> </w:t>
      </w:r>
      <w:hyperlink r:id="rId148">
        <w:r w:rsidDel="00000000" w:rsidR="00000000" w:rsidRPr="00000000">
          <w:rPr>
            <w:vertAlign w:val="superscript"/>
            <w:rtl w:val="0"/>
          </w:rPr>
          <w:t xml:space="preserve">QS</w:t>
        </w:r>
      </w:hyperlink>
      <w:r w:rsidDel="00000000" w:rsidR="00000000" w:rsidRPr="00000000">
        <w:rPr>
          <w:rtl w:val="0"/>
        </w:rPr>
        <w:t xml:space="preserve">: This retrospective look at exclusively 1p/19q co-deleted oilgos suggests post-resection observation with salvage chemoradiation to lower radiation doses typically used for low-grade glioma is a good strategy.</w:t>
      </w:r>
    </w:p>
    <w:p w:rsidR="00000000" w:rsidDel="00000000" w:rsidP="00000000" w:rsidRDefault="00000000" w:rsidRPr="00000000" w14:paraId="000002D7">
      <w:pPr>
        <w:numPr>
          <w:ilvl w:val="1"/>
          <w:numId w:val="76"/>
        </w:numPr>
        <w:ind w:left="1440" w:hanging="360"/>
      </w:pPr>
      <w:r w:rsidDel="00000000" w:rsidR="00000000" w:rsidRPr="00000000">
        <w:rPr>
          <w:rtl w:val="0"/>
        </w:rPr>
        <w:t xml:space="preserve">185 pts. 2009-2017 from four centers. Very few were low risk per [</w:t>
      </w:r>
      <w:hyperlink w:anchor="bjvsr43qisfb">
        <w:r w:rsidDel="00000000" w:rsidR="00000000" w:rsidRPr="00000000">
          <w:rPr>
            <w:rtl w:val="0"/>
          </w:rPr>
          <w:t xml:space="preserve">RTOG 98-02</w:t>
        </w:r>
      </w:hyperlink>
      <w:r w:rsidDel="00000000" w:rsidR="00000000" w:rsidRPr="00000000">
        <w:rPr>
          <w:rtl w:val="0"/>
        </w:rPr>
        <w:t xml:space="preserve">] (i.e., &lt; 40y and GTR). </w:t>
      </w:r>
    </w:p>
    <w:p w:rsidR="00000000" w:rsidDel="00000000" w:rsidP="00000000" w:rsidRDefault="00000000" w:rsidRPr="00000000" w14:paraId="000002D8">
      <w:pPr>
        <w:numPr>
          <w:ilvl w:val="2"/>
          <w:numId w:val="76"/>
        </w:numPr>
        <w:ind w:left="2160" w:hanging="360"/>
      </w:pPr>
      <w:r w:rsidDel="00000000" w:rsidR="00000000" w:rsidRPr="00000000">
        <w:rPr>
          <w:rtl w:val="0"/>
        </w:rPr>
        <w:t xml:space="preserve">sRT: A little under half received chemotherapy without aRT. </w:t>
      </w:r>
    </w:p>
    <w:p w:rsidR="00000000" w:rsidDel="00000000" w:rsidP="00000000" w:rsidRDefault="00000000" w:rsidRPr="00000000" w14:paraId="000002D9">
      <w:pPr>
        <w:numPr>
          <w:ilvl w:val="1"/>
          <w:numId w:val="76"/>
        </w:numPr>
        <w:ind w:left="1440" w:hanging="360"/>
      </w:pPr>
      <w:r w:rsidDel="00000000" w:rsidR="00000000" w:rsidRPr="00000000">
        <w:rPr>
          <w:rtl w:val="0"/>
        </w:rPr>
        <w:t xml:space="preserve">MTT sRT 5y. Around 3/4 had reoperations prior to sRT. Chemotherapy did not delay sRT compared to obs.</w:t>
      </w:r>
    </w:p>
    <w:p w:rsidR="00000000" w:rsidDel="00000000" w:rsidP="00000000" w:rsidRDefault="00000000" w:rsidRPr="00000000" w14:paraId="000002DA">
      <w:pPr>
        <w:numPr>
          <w:ilvl w:val="2"/>
          <w:numId w:val="76"/>
        </w:numPr>
        <w:ind w:left="2160" w:hanging="360"/>
      </w:pPr>
      <w:r w:rsidDel="00000000" w:rsidR="00000000" w:rsidRPr="00000000">
        <w:rPr>
          <w:rFonts w:ascii="Cardo" w:cs="Cardo" w:eastAsia="Cardo" w:hAnsi="Cardo"/>
          <w:rtl w:val="0"/>
        </w:rPr>
        <w:t xml:space="preserve">5y PFS after sRT for chemotherapy / no chemotherapy of ~42→ 79% (p=0.08).</w:t>
      </w:r>
    </w:p>
    <w:p w:rsidR="00000000" w:rsidDel="00000000" w:rsidP="00000000" w:rsidRDefault="00000000" w:rsidRPr="00000000" w14:paraId="000002DB">
      <w:pPr>
        <w:numPr>
          <w:ilvl w:val="1"/>
          <w:numId w:val="76"/>
        </w:numPr>
        <w:ind w:left="1440" w:hanging="360"/>
      </w:pPr>
      <w:r w:rsidDel="00000000" w:rsidR="00000000" w:rsidRPr="00000000">
        <w:rPr>
          <w:rFonts w:ascii="Cardo" w:cs="Cardo" w:eastAsia="Cardo" w:hAnsi="Cardo"/>
          <w:rtl w:val="0"/>
        </w:rPr>
        <w:t xml:space="preserve">10y OS after initial surgery of 69→ 94%, though on MVA OS differences washed out.</w:t>
      </w:r>
    </w:p>
    <w:p w:rsidR="00000000" w:rsidDel="00000000" w:rsidP="00000000" w:rsidRDefault="00000000" w:rsidRPr="00000000" w14:paraId="000002DC">
      <w:pPr>
        <w:numPr>
          <w:ilvl w:val="1"/>
          <w:numId w:val="76"/>
        </w:numPr>
        <w:ind w:left="1440" w:hanging="360"/>
      </w:pPr>
      <w:r w:rsidDel="00000000" w:rsidR="00000000" w:rsidRPr="00000000">
        <w:rPr>
          <w:rFonts w:ascii="Cardo" w:cs="Cardo" w:eastAsia="Cardo" w:hAnsi="Cardo"/>
          <w:rtl w:val="0"/>
        </w:rPr>
        <w:t xml:space="preserve">10y PFS after initial surgery of 68→ 80%. </w:t>
      </w:r>
    </w:p>
    <w:p w:rsidR="00000000" w:rsidDel="00000000" w:rsidP="00000000" w:rsidRDefault="00000000" w:rsidRPr="00000000" w14:paraId="000002DD">
      <w:pPr>
        <w:numPr>
          <w:ilvl w:val="1"/>
          <w:numId w:val="76"/>
        </w:numPr>
        <w:ind w:left="1440" w:hanging="360"/>
      </w:pPr>
      <w:r w:rsidDel="00000000" w:rsidR="00000000" w:rsidRPr="00000000">
        <w:rPr>
          <w:rFonts w:ascii="Cardo" w:cs="Cardo" w:eastAsia="Cardo" w:hAnsi="Cardo"/>
          <w:rtl w:val="0"/>
        </w:rPr>
        <w:t xml:space="preserve">2y symptomatic RN for ± 58 Gy of 0→ 15%. </w:t>
      </w:r>
      <w:r w:rsidDel="00000000" w:rsidR="00000000" w:rsidRPr="00000000">
        <w:rPr>
          <w:rtl w:val="0"/>
        </w:rPr>
      </w:r>
    </w:p>
    <w:p w:rsidR="00000000" w:rsidDel="00000000" w:rsidP="00000000" w:rsidRDefault="00000000" w:rsidRPr="00000000" w14:paraId="000002DE">
      <w:pPr>
        <w:spacing w:line="240" w:lineRule="auto"/>
        <w:ind w:left="0" w:firstLine="0"/>
        <w:rPr>
          <w:b w:val="1"/>
        </w:rPr>
      </w:pPr>
      <w:r w:rsidDel="00000000" w:rsidR="00000000" w:rsidRPr="00000000">
        <w:rPr>
          <w:rtl w:val="0"/>
        </w:rPr>
      </w:r>
    </w:p>
    <w:p w:rsidR="00000000" w:rsidDel="00000000" w:rsidP="00000000" w:rsidRDefault="00000000" w:rsidRPr="00000000" w14:paraId="000002DF">
      <w:pPr>
        <w:pStyle w:val="Heading2"/>
        <w:rPr/>
      </w:pPr>
      <w:bookmarkStart w:colFirst="0" w:colLast="0" w:name="_f86y9xsj4l22" w:id="21"/>
      <w:bookmarkEnd w:id="21"/>
      <w:hyperlink w:anchor="_6uhkbhc9aekp">
        <w:r w:rsidDel="00000000" w:rsidR="00000000" w:rsidRPr="00000000">
          <w:rPr>
            <w:rtl w:val="0"/>
          </w:rPr>
          <w:t xml:space="preserve">B</w:t>
        </w:r>
      </w:hyperlink>
      <w:hyperlink w:anchor="_6uhkbhc9aekp">
        <w:r w:rsidDel="00000000" w:rsidR="00000000" w:rsidRPr="00000000">
          <w:rPr>
            <w:rtl w:val="0"/>
          </w:rPr>
          <w:t xml:space="preserve">est sequence for HGG/LGG?</w:t>
        </w:r>
      </w:hyperlink>
      <w:r w:rsidDel="00000000" w:rsidR="00000000" w:rsidRPr="00000000">
        <w:rPr>
          <w:rtl w:val="0"/>
        </w:rPr>
      </w:r>
    </w:p>
    <w:p w:rsidR="00000000" w:rsidDel="00000000" w:rsidP="00000000" w:rsidRDefault="00000000" w:rsidRPr="00000000" w14:paraId="000002E0">
      <w:pPr>
        <w:spacing w:line="240" w:lineRule="auto"/>
        <w:ind w:left="0" w:firstLine="0"/>
        <w:rPr/>
      </w:pPr>
      <w:r w:rsidDel="00000000" w:rsidR="00000000" w:rsidRPr="00000000">
        <w:rPr>
          <w:sz w:val="20"/>
          <w:szCs w:val="20"/>
          <w:rtl w:val="0"/>
        </w:rPr>
        <w:t xml:space="preserve">All trials below are a mixture of LGG and HGG as defined in the modern era! </w:t>
      </w:r>
      <w:r w:rsidDel="00000000" w:rsidR="00000000" w:rsidRPr="00000000">
        <w:rPr>
          <w:rtl w:val="0"/>
        </w:rPr>
      </w:r>
    </w:p>
    <w:bookmarkStart w:colFirst="0" w:colLast="0" w:name="x8qsad863sfc" w:id="22"/>
    <w:bookmarkEnd w:id="22"/>
    <w:p w:rsidR="00000000" w:rsidDel="00000000" w:rsidP="00000000" w:rsidRDefault="00000000" w:rsidRPr="00000000" w14:paraId="000002E1">
      <w:pPr>
        <w:numPr>
          <w:ilvl w:val="0"/>
          <w:numId w:val="10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EORTC 26951 </w:t>
      </w:r>
      <w:r w:rsidDel="00000000" w:rsidR="00000000" w:rsidRPr="00000000">
        <w:rPr>
          <w:sz w:val="20"/>
          <w:szCs w:val="20"/>
          <w:rtl w:val="0"/>
        </w:rPr>
        <w:t xml:space="preserve">(2002) </w:t>
      </w:r>
      <w:r w:rsidDel="00000000" w:rsidR="00000000" w:rsidRPr="00000000">
        <w:rPr>
          <w:rFonts w:ascii="Times New Roman" w:cs="Times New Roman" w:eastAsia="Times New Roman" w:hAnsi="Times New Roman"/>
          <w:sz w:val="20"/>
          <w:szCs w:val="20"/>
          <w:rtl w:val="0"/>
        </w:rPr>
        <w:t xml:space="preserve">[</w:t>
      </w:r>
      <w:hyperlink r:id="rId149">
        <w:r w:rsidDel="00000000" w:rsidR="00000000" w:rsidRPr="00000000">
          <w:rPr>
            <w:rFonts w:ascii="Times New Roman" w:cs="Times New Roman" w:eastAsia="Times New Roman" w:hAnsi="Times New Roman"/>
            <w:sz w:val="20"/>
            <w:szCs w:val="20"/>
            <w:rtl w:val="0"/>
          </w:rPr>
          <w:t xml:space="preserve">van den Bent JCO '06</w:t>
        </w:r>
      </w:hyperlink>
      <w:r w:rsidDel="00000000" w:rsidR="00000000" w:rsidRPr="00000000">
        <w:rPr>
          <w:rFonts w:ascii="Times New Roman" w:cs="Times New Roman" w:eastAsia="Times New Roman" w:hAnsi="Times New Roman"/>
          <w:sz w:val="20"/>
          <w:szCs w:val="20"/>
          <w:rtl w:val="0"/>
        </w:rPr>
        <w:t xml:space="preserve">, </w:t>
      </w:r>
      <w:hyperlink r:id="rId150">
        <w:r w:rsidDel="00000000" w:rsidR="00000000" w:rsidRPr="00000000">
          <w:rPr>
            <w:rFonts w:ascii="Times New Roman" w:cs="Times New Roman" w:eastAsia="Times New Roman" w:hAnsi="Times New Roman"/>
            <w:sz w:val="20"/>
            <w:szCs w:val="20"/>
            <w:rtl w:val="0"/>
          </w:rPr>
          <w:t xml:space="preserve">'13</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rtl w:val="0"/>
        </w:rPr>
        <w:t xml:space="preserve">"WHO III" </w:t>
      </w:r>
      <w:r w:rsidDel="00000000" w:rsidR="00000000" w:rsidRPr="00000000">
        <w:rPr>
          <w:rtl w:val="0"/>
        </w:rPr>
        <w:t xml:space="preserve">(25% codel): </w:t>
      </w:r>
      <w:r w:rsidDel="00000000" w:rsidR="00000000" w:rsidRPr="00000000">
        <w:rPr>
          <w:rFonts w:ascii="Cardo" w:cs="Cardo" w:eastAsia="Cardo" w:hAnsi="Cardo"/>
          <w:b w:val="1"/>
          <w:sz w:val="20"/>
          <w:szCs w:val="20"/>
          <w:rtl w:val="0"/>
        </w:rPr>
        <w:t xml:space="preserve">59.4 Gy→ ± PCV x6.</w:t>
      </w:r>
      <w:r w:rsidDel="00000000" w:rsidR="00000000" w:rsidRPr="00000000">
        <w:rPr>
          <w:rFonts w:ascii="Times New Roman" w:cs="Times New Roman" w:eastAsia="Times New Roman" w:hAnsi="Times New Roman"/>
          <w:b w:val="1"/>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OS benefit seen </w:t>
      </w:r>
      <w:r w:rsidDel="00000000" w:rsidR="00000000" w:rsidRPr="00000000">
        <w:rPr>
          <w:rtl w:val="0"/>
        </w:rPr>
        <w:t xml:space="preserve">in the long</w:t>
      </w:r>
      <w:r w:rsidDel="00000000" w:rsidR="00000000" w:rsidRPr="00000000">
        <w:rPr>
          <w:rFonts w:ascii="Times New Roman" w:cs="Times New Roman" w:eastAsia="Times New Roman" w:hAnsi="Times New Roman"/>
          <w:sz w:val="20"/>
          <w:szCs w:val="20"/>
          <w:rtl w:val="0"/>
        </w:rPr>
        <w:t xml:space="preserve"> term.</w:t>
      </w:r>
    </w:p>
    <w:p w:rsidR="00000000" w:rsidDel="00000000" w:rsidP="00000000" w:rsidRDefault="00000000" w:rsidRPr="00000000" w14:paraId="000002E2">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this trial and 94-02 defined mixed OA as &gt;25% ODG components, and did not include AAs. </w:t>
      </w:r>
    </w:p>
    <w:p w:rsidR="00000000" w:rsidDel="00000000" w:rsidP="00000000" w:rsidRDefault="00000000" w:rsidRPr="00000000" w14:paraId="000002E3">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Oligoastrocytoma is now nearly obsolete, as it does not exist unless IDH mutation </w:t>
      </w:r>
      <w:r w:rsidDel="00000000" w:rsidR="00000000" w:rsidRPr="00000000">
        <w:rPr>
          <w:rtl w:val="0"/>
        </w:rPr>
        <w:t xml:space="preserve">status is unknown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4">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368 pts. AO and AOA (although 25% codel). 45% IDHmt. 74% MGMT. </w:t>
      </w:r>
    </w:p>
    <w:p w:rsidR="00000000" w:rsidDel="00000000" w:rsidP="00000000" w:rsidRDefault="00000000" w:rsidRPr="00000000" w14:paraId="000002E5">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45</w:t>
      </w:r>
      <w:r w:rsidDel="00000000" w:rsidR="00000000" w:rsidRPr="00000000">
        <w:rPr>
          <w:rtl w:val="0"/>
        </w:rPr>
        <w:t xml:space="preserve">/25 </w:t>
      </w:r>
      <w:r w:rsidDel="00000000" w:rsidR="00000000" w:rsidRPr="00000000">
        <w:rPr>
          <w:rFonts w:ascii="Cardo" w:cs="Cardo" w:eastAsia="Cardo" w:hAnsi="Cardo"/>
          <w:sz w:val="20"/>
          <w:szCs w:val="20"/>
          <w:rtl w:val="0"/>
        </w:rPr>
        <w:t xml:space="preserve">T2 + 2.5 cm→ 14.4</w:t>
      </w:r>
      <w:r w:rsidDel="00000000" w:rsidR="00000000" w:rsidRPr="00000000">
        <w:rPr>
          <w:rtl w:val="0"/>
        </w:rPr>
        <w:t xml:space="preserve">/8</w:t>
      </w:r>
      <w:r w:rsidDel="00000000" w:rsidR="00000000" w:rsidRPr="00000000">
        <w:rPr>
          <w:rFonts w:ascii="Times New Roman" w:cs="Times New Roman" w:eastAsia="Times New Roman" w:hAnsi="Times New Roman"/>
          <w:sz w:val="20"/>
          <w:szCs w:val="20"/>
          <w:rtl w:val="0"/>
        </w:rPr>
        <w:t xml:space="preserve"> to post-op enhancing tumor on CT </w:t>
      </w:r>
      <w:r w:rsidDel="00000000" w:rsidR="00000000" w:rsidRPr="00000000">
        <w:rPr>
          <w:rtl w:val="0"/>
        </w:rPr>
        <w:t xml:space="preserve">(MRI if non-enhancing) +</w:t>
      </w:r>
      <w:r w:rsidDel="00000000" w:rsidR="00000000" w:rsidRPr="00000000">
        <w:rPr>
          <w:rFonts w:ascii="Times New Roman" w:cs="Times New Roman" w:eastAsia="Times New Roman" w:hAnsi="Times New Roman"/>
          <w:sz w:val="20"/>
          <w:szCs w:val="20"/>
          <w:rtl w:val="0"/>
        </w:rPr>
        <w:t xml:space="preserve"> 1.5 cm.</w:t>
      </w:r>
    </w:p>
    <w:p w:rsidR="00000000" w:rsidDel="00000000" w:rsidP="00000000" w:rsidRDefault="00000000" w:rsidRPr="00000000" w14:paraId="000002E6">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MPFS 1.1→ 2y with </w:t>
      </w:r>
      <w:r w:rsidDel="00000000" w:rsidR="00000000" w:rsidRPr="00000000">
        <w:rPr>
          <w:rFonts w:ascii="Cardo" w:cs="Cardo" w:eastAsia="Cardo" w:hAnsi="Cardo"/>
          <w:b w:val="1"/>
          <w:sz w:val="20"/>
          <w:szCs w:val="20"/>
          <w:rtl w:val="0"/>
        </w:rPr>
        <w:t xml:space="preserve">MS 2.5→ 3.5y</w:t>
      </w:r>
      <w:r w:rsidDel="00000000" w:rsidR="00000000" w:rsidRPr="00000000">
        <w:rPr>
          <w:rFonts w:ascii="Cardo" w:cs="Cardo" w:eastAsia="Cardo" w:hAnsi="Cardo"/>
          <w:sz w:val="20"/>
          <w:szCs w:val="20"/>
          <w:rtl w:val="0"/>
        </w:rPr>
        <w:t xml:space="preserve">. R0 41→ 31%. </w:t>
      </w:r>
    </w:p>
    <w:p w:rsidR="00000000" w:rsidDel="00000000" w:rsidP="00000000" w:rsidRDefault="00000000" w:rsidRPr="00000000" w14:paraId="000002E7">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PFS only </w:t>
      </w:r>
      <w:r w:rsidDel="00000000" w:rsidR="00000000" w:rsidRPr="00000000">
        <w:rPr>
          <w:rtl w:val="0"/>
        </w:rPr>
        <w:t xml:space="preserve">benefits</w:t>
      </w:r>
      <w:r w:rsidDel="00000000" w:rsidR="00000000" w:rsidRPr="00000000">
        <w:rPr>
          <w:rFonts w:ascii="Times New Roman" w:cs="Times New Roman" w:eastAsia="Times New Roman" w:hAnsi="Times New Roman"/>
          <w:sz w:val="20"/>
          <w:szCs w:val="20"/>
          <w:rtl w:val="0"/>
        </w:rPr>
        <w:t xml:space="preserve"> seen </w:t>
      </w:r>
      <w:r w:rsidDel="00000000" w:rsidR="00000000" w:rsidRPr="00000000">
        <w:rPr>
          <w:rtl w:val="0"/>
        </w:rPr>
        <w:t xml:space="preserve">with initial</w:t>
      </w:r>
      <w:r w:rsidDel="00000000" w:rsidR="00000000" w:rsidRPr="00000000">
        <w:rPr>
          <w:rFonts w:ascii="Times New Roman" w:cs="Times New Roman" w:eastAsia="Times New Roman" w:hAnsi="Times New Roman"/>
          <w:sz w:val="20"/>
          <w:szCs w:val="20"/>
          <w:rtl w:val="0"/>
        </w:rPr>
        <w:t xml:space="preserve"> publication, while OS </w:t>
      </w:r>
      <w:r w:rsidDel="00000000" w:rsidR="00000000" w:rsidRPr="00000000">
        <w:rPr>
          <w:rtl w:val="0"/>
        </w:rPr>
        <w:t xml:space="preserve">benefits in the</w:t>
      </w:r>
      <w:r w:rsidDel="00000000" w:rsidR="00000000" w:rsidRPr="00000000">
        <w:rPr>
          <w:rFonts w:ascii="Times New Roman" w:cs="Times New Roman" w:eastAsia="Times New Roman" w:hAnsi="Times New Roman"/>
          <w:sz w:val="20"/>
          <w:szCs w:val="20"/>
          <w:rtl w:val="0"/>
        </w:rPr>
        <w:t xml:space="preserve"> long term.</w:t>
      </w:r>
    </w:p>
    <w:p w:rsidR="00000000" w:rsidDel="00000000" w:rsidP="00000000" w:rsidRDefault="00000000" w:rsidRPr="00000000" w14:paraId="000002E8">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Exploratory planned analysis:</w:t>
      </w:r>
    </w:p>
    <w:p w:rsidR="00000000" w:rsidDel="00000000" w:rsidP="00000000" w:rsidRDefault="00000000" w:rsidRPr="00000000" w14:paraId="000002E9">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Codel</w:t>
      </w:r>
      <w:r w:rsidDel="00000000" w:rsidR="00000000" w:rsidRPr="00000000">
        <w:rPr>
          <w:rFonts w:ascii="Cardo" w:cs="Cardo" w:eastAsia="Cardo" w:hAnsi="Cardo"/>
          <w:sz w:val="20"/>
          <w:szCs w:val="20"/>
          <w:rtl w:val="0"/>
        </w:rPr>
        <w:t xml:space="preserve">: MPFS 4.2→ 13y. </w:t>
      </w:r>
      <w:r w:rsidDel="00000000" w:rsidR="00000000" w:rsidRPr="00000000">
        <w:rPr>
          <w:rFonts w:ascii="Cardo" w:cs="Cardo" w:eastAsia="Cardo" w:hAnsi="Cardo"/>
          <w:b w:val="1"/>
          <w:sz w:val="20"/>
          <w:szCs w:val="20"/>
          <w:rtl w:val="0"/>
        </w:rPr>
        <w:t xml:space="preserve">MS ~9.3y→ NR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HR 0.56</w:t>
      </w:r>
      <w:r w:rsidDel="00000000" w:rsidR="00000000" w:rsidRPr="00000000">
        <w:rPr>
          <w:rFonts w:ascii="Times New Roman" w:cs="Times New Roman" w:eastAsia="Times New Roman" w:hAnsi="Times New Roman"/>
          <w:sz w:val="20"/>
          <w:szCs w:val="20"/>
          <w:rtl w:val="0"/>
        </w:rPr>
        <w:t xml:space="preserve">, 95% CI 0.31-1.03). </w:t>
      </w:r>
    </w:p>
    <w:p w:rsidR="00000000" w:rsidDel="00000000" w:rsidP="00000000" w:rsidRDefault="00000000" w:rsidRPr="00000000" w14:paraId="000002EA">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Non-codel</w:t>
      </w:r>
      <w:r w:rsidDel="00000000" w:rsidR="00000000" w:rsidRPr="00000000">
        <w:rPr>
          <w:rFonts w:ascii="Cardo" w:cs="Cardo" w:eastAsia="Cardo" w:hAnsi="Cardo"/>
          <w:sz w:val="20"/>
          <w:szCs w:val="20"/>
          <w:rtl w:val="0"/>
        </w:rPr>
        <w:t xml:space="preserve">: MPFS 9→ 15 mo. MS ~2y.</w:t>
      </w:r>
    </w:p>
    <w:bookmarkStart w:colFirst="0" w:colLast="0" w:name="yq5yz7h1ur5e" w:id="23"/>
    <w:bookmarkEnd w:id="23"/>
    <w:p w:rsidR="00000000" w:rsidDel="00000000" w:rsidP="00000000" w:rsidRDefault="00000000" w:rsidRPr="00000000" w14:paraId="000002EB">
      <w:pPr>
        <w:numPr>
          <w:ilvl w:val="0"/>
          <w:numId w:val="10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RTOG 9402</w:t>
      </w:r>
      <w:r w:rsidDel="00000000" w:rsidR="00000000" w:rsidRPr="00000000">
        <w:rPr>
          <w:rFonts w:ascii="Times New Roman" w:cs="Times New Roman" w:eastAsia="Times New Roman" w:hAnsi="Times New Roman"/>
          <w:sz w:val="20"/>
          <w:szCs w:val="20"/>
          <w:rtl w:val="0"/>
        </w:rPr>
        <w:t xml:space="preserve"> (2002) [</w:t>
      </w:r>
      <w:hyperlink r:id="rId151">
        <w:r w:rsidDel="00000000" w:rsidR="00000000" w:rsidRPr="00000000">
          <w:rPr>
            <w:rFonts w:ascii="Times New Roman" w:cs="Times New Roman" w:eastAsia="Times New Roman" w:hAnsi="Times New Roman"/>
            <w:sz w:val="20"/>
            <w:szCs w:val="20"/>
            <w:rtl w:val="0"/>
          </w:rPr>
          <w:t xml:space="preserve">Cairncross JCO '06</w:t>
        </w:r>
      </w:hyperlink>
      <w:r w:rsidDel="00000000" w:rsidR="00000000" w:rsidRPr="00000000">
        <w:rPr>
          <w:rFonts w:ascii="Times New Roman" w:cs="Times New Roman" w:eastAsia="Times New Roman" w:hAnsi="Times New Roman"/>
          <w:sz w:val="20"/>
          <w:szCs w:val="20"/>
          <w:rtl w:val="0"/>
        </w:rPr>
        <w:t xml:space="preserve">, </w:t>
      </w:r>
      <w:hyperlink r:id="rId152">
        <w:r w:rsidDel="00000000" w:rsidR="00000000" w:rsidRPr="00000000">
          <w:rPr>
            <w:rFonts w:ascii="Times New Roman" w:cs="Times New Roman" w:eastAsia="Times New Roman" w:hAnsi="Times New Roman"/>
            <w:sz w:val="20"/>
            <w:szCs w:val="20"/>
            <w:rtl w:val="0"/>
          </w:rPr>
          <w:t xml:space="preserve">Protocol (Supplement) JCO </w:t>
        </w:r>
      </w:hyperlink>
      <w:hyperlink r:id="rId153">
        <w:r w:rsidDel="00000000" w:rsidR="00000000" w:rsidRPr="00000000">
          <w:rPr>
            <w:rtl w:val="0"/>
          </w:rPr>
          <w:t xml:space="preserve">'</w:t>
        </w:r>
      </w:hyperlink>
      <w:hyperlink r:id="rId154">
        <w:r w:rsidDel="00000000" w:rsidR="00000000" w:rsidRPr="00000000">
          <w:rPr>
            <w:rFonts w:ascii="Times New Roman" w:cs="Times New Roman" w:eastAsia="Times New Roman" w:hAnsi="Times New Roman"/>
            <w:sz w:val="20"/>
            <w:szCs w:val="20"/>
            <w:rtl w:val="0"/>
          </w:rPr>
          <w:t xml:space="preserve">13</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rtl w:val="0"/>
        </w:rPr>
        <w:t xml:space="preserve">"WHO III" </w:t>
      </w:r>
      <w:r w:rsidDel="00000000" w:rsidR="00000000" w:rsidRPr="00000000">
        <w:rPr>
          <w:rtl w:val="0"/>
        </w:rPr>
        <w:t xml:space="preserve">(50% codel): </w:t>
      </w:r>
      <w:r w:rsidDel="00000000" w:rsidR="00000000" w:rsidRPr="00000000">
        <w:rPr>
          <w:rFonts w:ascii="Cardo" w:cs="Cardo" w:eastAsia="Cardo" w:hAnsi="Cardo"/>
          <w:b w:val="1"/>
          <w:sz w:val="20"/>
          <w:szCs w:val="20"/>
          <w:rtl w:val="0"/>
        </w:rPr>
        <w:t xml:space="preserve">± iPCV x4→ 59.4</w:t>
      </w:r>
      <w:r w:rsidDel="00000000" w:rsidR="00000000" w:rsidRPr="00000000">
        <w:rPr>
          <w:b w:val="1"/>
          <w:rtl w:val="0"/>
        </w:rPr>
        <w:t xml:space="preserve">/33</w:t>
      </w: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EC">
      <w:pPr>
        <w:ind w:left="720" w:firstLine="0"/>
        <w:rPr>
          <w:b w:val="1"/>
        </w:rPr>
      </w:pPr>
      <w:r w:rsidDel="00000000" w:rsidR="00000000" w:rsidRPr="00000000">
        <w:rPr>
          <w:rtl w:val="0"/>
        </w:rPr>
        <w:t xml:space="preserve">Sequential chemo: Doubled OS for codeleted tumors, potential role in </w:t>
      </w:r>
      <w:r w:rsidDel="00000000" w:rsidR="00000000" w:rsidRPr="00000000">
        <w:rPr>
          <w:rtl w:val="0"/>
        </w:rPr>
        <w:t xml:space="preserve">IDHmt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D">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this trial and the</w:t>
      </w:r>
      <w:r w:rsidDel="00000000" w:rsidR="00000000" w:rsidRPr="00000000">
        <w:rPr>
          <w:rtl w:val="0"/>
        </w:rPr>
        <w:t xml:space="preserve"> above (</w:t>
      </w:r>
      <w:r w:rsidDel="00000000" w:rsidR="00000000" w:rsidRPr="00000000">
        <w:rPr>
          <w:rFonts w:ascii="Times New Roman" w:cs="Times New Roman" w:eastAsia="Times New Roman" w:hAnsi="Times New Roman"/>
          <w:sz w:val="20"/>
          <w:szCs w:val="20"/>
          <w:rtl w:val="0"/>
        </w:rPr>
        <w:t xml:space="preserve">2695</w:t>
      </w:r>
      <w:r w:rsidDel="00000000" w:rsidR="00000000" w:rsidRPr="00000000">
        <w:rPr>
          <w:rtl w:val="0"/>
        </w:rPr>
        <w:t xml:space="preserve">1)</w:t>
      </w:r>
      <w:r w:rsidDel="00000000" w:rsidR="00000000" w:rsidRPr="00000000">
        <w:rPr>
          <w:rFonts w:ascii="Times New Roman" w:cs="Times New Roman" w:eastAsia="Times New Roman" w:hAnsi="Times New Roman"/>
          <w:sz w:val="20"/>
          <w:szCs w:val="20"/>
          <w:rtl w:val="0"/>
        </w:rPr>
        <w:t xml:space="preserve"> defined mixed OA as &gt;25% ODG components, and did not include AAs. </w:t>
      </w:r>
    </w:p>
    <w:p w:rsidR="00000000" w:rsidDel="00000000" w:rsidP="00000000" w:rsidRDefault="00000000" w:rsidRPr="00000000" w14:paraId="000002EE">
      <w:pPr>
        <w:ind w:left="720" w:firstLine="0"/>
        <w:rPr/>
      </w:pPr>
      <w:r w:rsidDel="00000000" w:rsidR="00000000" w:rsidRPr="00000000">
        <w:rPr>
          <w:rtl w:val="0"/>
        </w:rPr>
        <w:t xml:space="preserve">Recall: Oligoastrocytoma is now nearly obsolete, as it does not exist unless IDH mutation status is unknown.</w:t>
      </w:r>
    </w:p>
    <w:p w:rsidR="00000000" w:rsidDel="00000000" w:rsidP="00000000" w:rsidRDefault="00000000" w:rsidRPr="00000000" w14:paraId="000002EF">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291 pts. </w:t>
      </w:r>
      <w:r w:rsidDel="00000000" w:rsidR="00000000" w:rsidRPr="00000000">
        <w:rPr>
          <w:sz w:val="20"/>
          <w:szCs w:val="20"/>
          <w:rtl w:val="0"/>
        </w:rPr>
        <w:t xml:space="preserve">"WHO III" </w:t>
      </w:r>
      <w:r w:rsidDel="00000000" w:rsidR="00000000" w:rsidRPr="00000000">
        <w:rPr>
          <w:rFonts w:ascii="Times New Roman" w:cs="Times New Roman" w:eastAsia="Times New Roman" w:hAnsi="Times New Roman"/>
          <w:sz w:val="20"/>
          <w:szCs w:val="20"/>
          <w:rtl w:val="0"/>
        </w:rPr>
        <w:t xml:space="preserve">AO and AOA </w:t>
      </w:r>
      <w:r w:rsidDel="00000000" w:rsidR="00000000" w:rsidRPr="00000000">
        <w:rPr>
          <w:rtl w:val="0"/>
        </w:rPr>
        <w:t xml:space="preserve">(although ~48% codel)</w:t>
      </w:r>
      <w:r w:rsidDel="00000000" w:rsidR="00000000" w:rsidRPr="00000000">
        <w:rPr>
          <w:rFonts w:ascii="Times New Roman" w:cs="Times New Roman" w:eastAsia="Times New Roman" w:hAnsi="Times New Roman"/>
          <w:sz w:val="20"/>
          <w:szCs w:val="20"/>
          <w:rtl w:val="0"/>
        </w:rPr>
        <w:t xml:space="preserve">. 74% IDHmt. </w:t>
      </w:r>
    </w:p>
    <w:p w:rsidR="00000000" w:rsidDel="00000000" w:rsidP="00000000" w:rsidRDefault="00000000" w:rsidRPr="00000000" w14:paraId="000002F0">
      <w:pPr>
        <w:numPr>
          <w:ilvl w:val="2"/>
          <w:numId w:val="101"/>
        </w:numPr>
        <w:ind w:left="2160" w:hanging="360"/>
      </w:pPr>
      <w:r w:rsidDel="00000000" w:rsidR="00000000" w:rsidRPr="00000000">
        <w:rPr>
          <w:rtl w:val="0"/>
        </w:rPr>
        <w:t xml:space="preserve">CTV1_50.4 = T2 + 2 cm margin</w:t>
      </w:r>
    </w:p>
    <w:p w:rsidR="00000000" w:rsidDel="00000000" w:rsidP="00000000" w:rsidRDefault="00000000" w:rsidRPr="00000000" w14:paraId="000002F1">
      <w:pPr>
        <w:numPr>
          <w:ilvl w:val="2"/>
          <w:numId w:val="101"/>
        </w:numPr>
        <w:ind w:left="2160" w:hanging="360"/>
      </w:pPr>
      <w:r w:rsidDel="00000000" w:rsidR="00000000" w:rsidRPr="00000000">
        <w:rPr>
          <w:rtl w:val="0"/>
        </w:rPr>
        <w:t xml:space="preserve">CTV2_59.4 = T1c/bed + 1 cm.</w:t>
      </w:r>
    </w:p>
    <w:p w:rsidR="00000000" w:rsidDel="00000000" w:rsidP="00000000" w:rsidRDefault="00000000" w:rsidRPr="00000000" w14:paraId="000002F2">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MPFS 1.7→ 2.6y with </w:t>
      </w:r>
      <w:r w:rsidDel="00000000" w:rsidR="00000000" w:rsidRPr="00000000">
        <w:rPr>
          <w:rFonts w:ascii="Times New Roman" w:cs="Times New Roman" w:eastAsia="Times New Roman" w:hAnsi="Times New Roman"/>
          <w:b w:val="1"/>
          <w:sz w:val="20"/>
          <w:szCs w:val="20"/>
          <w:rtl w:val="0"/>
        </w:rPr>
        <w:t xml:space="preserve">MS ~4.8y</w:t>
      </w:r>
      <w:r w:rsidDel="00000000" w:rsidR="00000000" w:rsidRPr="00000000">
        <w:rPr>
          <w:rFonts w:ascii="Cardo" w:cs="Cardo" w:eastAsia="Cardo" w:hAnsi="Cardo"/>
          <w:sz w:val="20"/>
          <w:szCs w:val="20"/>
          <w:rtl w:val="0"/>
        </w:rPr>
        <w:t xml:space="preserve">. R0 37→ 27%. </w:t>
      </w:r>
    </w:p>
    <w:p w:rsidR="00000000" w:rsidDel="00000000" w:rsidP="00000000" w:rsidRDefault="00000000" w:rsidRPr="00000000" w14:paraId="000002F3">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Unplanned analysis:</w:t>
      </w:r>
    </w:p>
    <w:p w:rsidR="00000000" w:rsidDel="00000000" w:rsidP="00000000" w:rsidRDefault="00000000" w:rsidRPr="00000000" w14:paraId="000002F4">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Codel</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Cardo" w:cs="Cardo" w:eastAsia="Cardo" w:hAnsi="Cardo"/>
          <w:sz w:val="20"/>
          <w:szCs w:val="20"/>
          <w:rtl w:val="0"/>
        </w:rPr>
        <w:t xml:space="preserve">MPFS 2.9→ 8.4y, </w:t>
      </w:r>
      <w:r w:rsidDel="00000000" w:rsidR="00000000" w:rsidRPr="00000000">
        <w:rPr>
          <w:rFonts w:ascii="Cardo" w:cs="Cardo" w:eastAsia="Cardo" w:hAnsi="Cardo"/>
          <w:b w:val="1"/>
          <w:sz w:val="20"/>
          <w:szCs w:val="20"/>
          <w:rtl w:val="0"/>
        </w:rPr>
        <w:t xml:space="preserve">MS 7.3→ 14.7y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HR 0.59</w:t>
      </w:r>
      <w:r w:rsidDel="00000000" w:rsidR="00000000" w:rsidRPr="00000000">
        <w:rPr>
          <w:rFonts w:ascii="Times New Roman" w:cs="Times New Roman" w:eastAsia="Times New Roman" w:hAnsi="Times New Roman"/>
          <w:sz w:val="20"/>
          <w:szCs w:val="20"/>
          <w:rtl w:val="0"/>
        </w:rPr>
        <w:t xml:space="preserve">, 95% CI 0.37-0.95).</w:t>
      </w:r>
      <w:r w:rsidDel="00000000" w:rsidR="00000000" w:rsidRPr="00000000">
        <w:rPr>
          <w:rtl w:val="0"/>
        </w:rPr>
      </w:r>
    </w:p>
    <w:p w:rsidR="00000000" w:rsidDel="00000000" w:rsidP="00000000" w:rsidRDefault="00000000" w:rsidRPr="00000000" w14:paraId="000002F5">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Non-codel</w:t>
      </w:r>
      <w:r w:rsidDel="00000000" w:rsidR="00000000" w:rsidRPr="00000000">
        <w:rPr>
          <w:rFonts w:ascii="Times New Roman" w:cs="Times New Roman" w:eastAsia="Times New Roman" w:hAnsi="Times New Roman"/>
          <w:sz w:val="20"/>
          <w:szCs w:val="20"/>
          <w:rtl w:val="0"/>
        </w:rPr>
        <w:t xml:space="preserve">: MPFS ~1.1y, MS ~2.6y.</w:t>
      </w:r>
    </w:p>
    <w:p w:rsidR="00000000" w:rsidDel="00000000" w:rsidP="00000000" w:rsidRDefault="00000000" w:rsidRPr="00000000" w14:paraId="000002F6">
      <w:pPr>
        <w:numPr>
          <w:ilvl w:val="1"/>
          <w:numId w:val="101"/>
        </w:numPr>
        <w:spacing w:line="240" w:lineRule="auto"/>
        <w:ind w:left="1440" w:hanging="360"/>
        <w:rPr>
          <w:rFonts w:ascii="Times New Roman" w:cs="Times New Roman" w:eastAsia="Times New Roman" w:hAnsi="Times New Roman"/>
          <w:sz w:val="20"/>
          <w:szCs w:val="20"/>
          <w:u w:val="none"/>
        </w:rPr>
      </w:pPr>
      <w:hyperlink r:id="rId155">
        <w:r w:rsidDel="00000000" w:rsidR="00000000" w:rsidRPr="00000000">
          <w:rPr>
            <w:rFonts w:ascii="Times New Roman" w:cs="Times New Roman" w:eastAsia="Times New Roman" w:hAnsi="Times New Roman"/>
            <w:sz w:val="20"/>
            <w:szCs w:val="20"/>
            <w:rtl w:val="0"/>
          </w:rPr>
          <w:t xml:space="preserve">Subset analysis [Cairncross JCO '14]</w:t>
        </w:r>
      </w:hyperlink>
      <w:r w:rsidDel="00000000" w:rsidR="00000000" w:rsidRPr="00000000">
        <w:rPr>
          <w:rFonts w:ascii="Times New Roman" w:cs="Times New Roman" w:eastAsia="Times New Roman" w:hAnsi="Times New Roman"/>
          <w:sz w:val="20"/>
          <w:szCs w:val="20"/>
          <w:rtl w:val="0"/>
        </w:rPr>
        <w:t xml:space="preserve"> of 94-02: </w:t>
      </w:r>
    </w:p>
    <w:p w:rsidR="00000000" w:rsidDel="00000000" w:rsidP="00000000" w:rsidRDefault="00000000" w:rsidRPr="00000000" w14:paraId="000002F7">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Codel, IDH1mt: MS 6.8→ 14.7y.</w:t>
      </w:r>
    </w:p>
    <w:p w:rsidR="00000000" w:rsidDel="00000000" w:rsidP="00000000" w:rsidRDefault="00000000" w:rsidRPr="00000000" w14:paraId="000002F8">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Non-codel, IDH1mt: MS 3.3→ 5.5</w:t>
      </w:r>
      <w:r w:rsidDel="00000000" w:rsidR="00000000" w:rsidRPr="00000000">
        <w:rPr>
          <w:rFonts w:ascii="Times New Roman" w:cs="Times New Roman" w:eastAsia="Times New Roman" w:hAnsi="Times New Roman"/>
          <w:sz w:val="20"/>
          <w:szCs w:val="20"/>
          <w:rtl w:val="0"/>
        </w:rPr>
        <w:t xml:space="preserve">y. </w:t>
      </w:r>
      <w:r w:rsidDel="00000000" w:rsidR="00000000" w:rsidRPr="00000000">
        <w:rPr>
          <w:rFonts w:ascii="Times New Roman" w:cs="Times New Roman" w:eastAsia="Times New Roman" w:hAnsi="Times New Roman"/>
          <w:i w:val="1"/>
          <w:sz w:val="20"/>
          <w:szCs w:val="20"/>
          <w:rtl w:val="0"/>
        </w:rPr>
        <w:t xml:space="preserve">Potential benefit in non-codel, IDH1 mutant?</w:t>
      </w:r>
    </w:p>
    <w:p w:rsidR="00000000" w:rsidDel="00000000" w:rsidP="00000000" w:rsidRDefault="00000000" w:rsidRPr="00000000" w14:paraId="000002F9">
      <w:pPr>
        <w:numPr>
          <w:ilvl w:val="2"/>
          <w:numId w:val="10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Non-codel, IDH1wt: MS ~1.8→ 1.3y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NS</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Consider Stupp for these patients?</w:t>
      </w:r>
    </w:p>
    <w:p w:rsidR="00000000" w:rsidDel="00000000" w:rsidP="00000000" w:rsidRDefault="00000000" w:rsidRPr="00000000" w14:paraId="000002FA">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Only 50% able to complete all 4 cycles of iPCV.</w:t>
      </w:r>
    </w:p>
    <w:p w:rsidR="00000000" w:rsidDel="00000000" w:rsidP="00000000" w:rsidRDefault="00000000" w:rsidRPr="00000000" w14:paraId="000002FB">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Still doesn't define </w:t>
      </w:r>
      <w:r w:rsidDel="00000000" w:rsidR="00000000" w:rsidRPr="00000000">
        <w:rPr>
          <w:rFonts w:ascii="Times New Roman" w:cs="Times New Roman" w:eastAsia="Times New Roman" w:hAnsi="Times New Roman"/>
          <w:i w:val="1"/>
          <w:sz w:val="20"/>
          <w:szCs w:val="20"/>
          <w:rtl w:val="0"/>
        </w:rPr>
        <w:t xml:space="preserve">when</w:t>
      </w:r>
      <w:r w:rsidDel="00000000" w:rsidR="00000000" w:rsidRPr="00000000">
        <w:rPr>
          <w:rFonts w:ascii="Times New Roman" w:cs="Times New Roman" w:eastAsia="Times New Roman" w:hAnsi="Times New Roman"/>
          <w:sz w:val="20"/>
          <w:szCs w:val="20"/>
          <w:rtl w:val="0"/>
        </w:rPr>
        <w:t xml:space="preserve"> to initiate treatment.</w:t>
      </w:r>
    </w:p>
    <w:p w:rsidR="00000000" w:rsidDel="00000000" w:rsidP="00000000" w:rsidRDefault="00000000" w:rsidRPr="00000000" w14:paraId="000002FC">
      <w:pPr>
        <w:numPr>
          <w:ilvl w:val="1"/>
          <w:numId w:val="101"/>
        </w:numPr>
        <w:spacing w:line="240" w:lineRule="auto"/>
        <w:ind w:left="1440" w:hanging="360"/>
        <w:rPr>
          <w:u w:val="none"/>
        </w:rPr>
      </w:pPr>
      <w:r w:rsidDel="00000000" w:rsidR="00000000" w:rsidRPr="00000000">
        <w:rPr>
          <w:rtl w:val="0"/>
        </w:rPr>
        <w:t xml:space="preserve">MMSE and QoL [</w:t>
      </w:r>
      <w:hyperlink r:id="rId156">
        <w:r w:rsidDel="00000000" w:rsidR="00000000" w:rsidRPr="00000000">
          <w:rPr>
            <w:rtl w:val="0"/>
          </w:rPr>
          <w:t xml:space="preserve">Wang IJROBP '10</w:t>
        </w:r>
      </w:hyperlink>
      <w:r w:rsidDel="00000000" w:rsidR="00000000" w:rsidRPr="00000000">
        <w:rPr>
          <w:rtl w:val="0"/>
        </w:rPr>
        <w:t xml:space="preserve">]: There were no differences between MMSE and QoL between groups.</w:t>
      </w:r>
    </w:p>
    <w:bookmarkStart w:colFirst="0" w:colLast="0" w:name="bjvsr43qisfb" w:id="24"/>
    <w:bookmarkEnd w:id="24"/>
    <w:p w:rsidR="00000000" w:rsidDel="00000000" w:rsidP="00000000" w:rsidRDefault="00000000" w:rsidRPr="00000000" w14:paraId="000002FD">
      <w:pPr>
        <w:numPr>
          <w:ilvl w:val="0"/>
          <w:numId w:val="10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RTOG 9802</w:t>
      </w:r>
      <w:r w:rsidDel="00000000" w:rsidR="00000000" w:rsidRPr="00000000">
        <w:rPr>
          <w:rFonts w:ascii="Times New Roman" w:cs="Times New Roman" w:eastAsia="Times New Roman" w:hAnsi="Times New Roman"/>
          <w:sz w:val="20"/>
          <w:szCs w:val="20"/>
          <w:rtl w:val="0"/>
        </w:rPr>
        <w:t xml:space="preserve"> (2002) [</w:t>
      </w:r>
      <w:hyperlink r:id="rId157">
        <w:r w:rsidDel="00000000" w:rsidR="00000000" w:rsidRPr="00000000">
          <w:rPr>
            <w:rFonts w:ascii="Times New Roman" w:cs="Times New Roman" w:eastAsia="Times New Roman" w:hAnsi="Times New Roman"/>
            <w:sz w:val="20"/>
            <w:szCs w:val="20"/>
            <w:rtl w:val="0"/>
          </w:rPr>
          <w:t xml:space="preserve">Shaw JCO '12</w:t>
        </w:r>
      </w:hyperlink>
      <w:r w:rsidDel="00000000" w:rsidR="00000000" w:rsidRPr="00000000">
        <w:rPr>
          <w:rFonts w:ascii="Times New Roman" w:cs="Times New Roman" w:eastAsia="Times New Roman" w:hAnsi="Times New Roman"/>
          <w:sz w:val="20"/>
          <w:szCs w:val="20"/>
          <w:rtl w:val="0"/>
        </w:rPr>
        <w:t xml:space="preserve">, </w:t>
      </w:r>
      <w:hyperlink r:id="rId158">
        <w:r w:rsidDel="00000000" w:rsidR="00000000" w:rsidRPr="00000000">
          <w:rPr>
            <w:rFonts w:ascii="Times New Roman" w:cs="Times New Roman" w:eastAsia="Times New Roman" w:hAnsi="Times New Roman"/>
            <w:sz w:val="20"/>
            <w:szCs w:val="20"/>
            <w:rtl w:val="0"/>
          </w:rPr>
          <w:t xml:space="preserve">Buckner </w:t>
        </w:r>
      </w:hyperlink>
      <w:hyperlink r:id="rId159">
        <w:r w:rsidDel="00000000" w:rsidR="00000000" w:rsidRPr="00000000">
          <w:rPr>
            <w:rtl w:val="0"/>
          </w:rPr>
          <w:t xml:space="preserve">NEJM </w:t>
        </w:r>
      </w:hyperlink>
      <w:hyperlink r:id="rId160">
        <w:r w:rsidDel="00000000" w:rsidR="00000000" w:rsidRPr="00000000">
          <w:rPr>
            <w:rFonts w:ascii="Times New Roman" w:cs="Times New Roman" w:eastAsia="Times New Roman" w:hAnsi="Times New Roman"/>
            <w:sz w:val="20"/>
            <w:szCs w:val="20"/>
            <w:rtl w:val="0"/>
          </w:rPr>
          <w:t xml:space="preserve">'16 Protocol (Supplement)</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"WHO II" </w:t>
      </w:r>
      <w:r w:rsidDel="00000000" w:rsidR="00000000" w:rsidRPr="00000000">
        <w:rPr>
          <w:rtl w:val="0"/>
        </w:rPr>
        <w:t xml:space="preserve">(25% AA): </w:t>
      </w:r>
      <w:r w:rsidDel="00000000" w:rsidR="00000000" w:rsidRPr="00000000">
        <w:rPr>
          <w:rFonts w:ascii="Times New Roman" w:cs="Times New Roman" w:eastAsia="Times New Roman" w:hAnsi="Times New Roman"/>
          <w:b w:val="1"/>
          <w:sz w:val="20"/>
          <w:szCs w:val="20"/>
          <w:rtl w:val="0"/>
        </w:rPr>
        <w:t xml:space="preserve">54</w:t>
      </w:r>
      <w:r w:rsidDel="00000000" w:rsidR="00000000" w:rsidRPr="00000000">
        <w:rPr>
          <w:b w:val="1"/>
          <w:rtl w:val="0"/>
        </w:rPr>
        <w:t xml:space="preserve">/30</w:t>
      </w:r>
      <w:r w:rsidDel="00000000" w:rsidR="00000000" w:rsidRPr="00000000">
        <w:rPr>
          <w:rFonts w:ascii="Cardo" w:cs="Cardo" w:eastAsia="Cardo" w:hAnsi="Cardo"/>
          <w:b w:val="1"/>
          <w:sz w:val="20"/>
          <w:szCs w:val="20"/>
          <w:rtl w:val="0"/>
        </w:rPr>
        <w:t xml:space="preserve">→ ± PCV x6. </w:t>
      </w:r>
    </w:p>
    <w:p w:rsidR="00000000" w:rsidDel="00000000" w:rsidP="00000000" w:rsidRDefault="00000000" w:rsidRPr="00000000" w14:paraId="000002FE">
      <w:pPr>
        <w:spacing w:line="240" w:lineRule="auto"/>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Sequential chemo with OS benefit, nearly doubled!</w:t>
      </w:r>
      <w:r w:rsidDel="00000000" w:rsidR="00000000" w:rsidRPr="00000000">
        <w:rPr>
          <w:rtl w:val="0"/>
        </w:rPr>
        <w:t xml:space="preserve"> This doesn't define when to treat. No OS benefit with IDH1wt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FF">
      <w:pPr>
        <w:ind w:left="720" w:firstLine="0"/>
        <w:rPr/>
      </w:pPr>
      <w:r w:rsidDel="00000000" w:rsidR="00000000" w:rsidRPr="00000000">
        <w:rPr>
          <w:rtl w:val="0"/>
        </w:rPr>
        <w:t xml:space="preserve">Compared to [</w:t>
      </w:r>
      <w:hyperlink w:anchor="kix.cqs7stc8mnab">
        <w:r w:rsidDel="00000000" w:rsidR="00000000" w:rsidRPr="00000000">
          <w:rPr>
            <w:rtl w:val="0"/>
          </w:rPr>
          <w:t xml:space="preserve">RTOG 04-24</w:t>
        </w:r>
      </w:hyperlink>
      <w:r w:rsidDel="00000000" w:rsidR="00000000" w:rsidRPr="00000000">
        <w:rPr>
          <w:rtl w:val="0"/>
        </w:rPr>
        <w:t xml:space="preserve">], which was higher risk, and [</w:t>
      </w:r>
      <w:hyperlink w:anchor="kpvuvbc86n2j">
        <w:r w:rsidDel="00000000" w:rsidR="00000000" w:rsidRPr="00000000">
          <w:rPr>
            <w:rtl w:val="0"/>
          </w:rPr>
          <w:t xml:space="preserve">EORTC 22033</w:t>
        </w:r>
      </w:hyperlink>
      <w:r w:rsidDel="00000000" w:rsidR="00000000" w:rsidRPr="00000000">
        <w:rPr>
          <w:rtl w:val="0"/>
        </w:rPr>
        <w:t xml:space="preserve">] which demonstrated TMZ first is reasonable.</w:t>
      </w:r>
      <w:r w:rsidDel="00000000" w:rsidR="00000000" w:rsidRPr="00000000">
        <w:rPr>
          <w:rtl w:val="0"/>
        </w:rPr>
      </w:r>
    </w:p>
    <w:p w:rsidR="00000000" w:rsidDel="00000000" w:rsidP="00000000" w:rsidRDefault="00000000" w:rsidRPr="00000000" w14:paraId="00000300">
      <w:pPr>
        <w:ind w:left="720" w:firstLine="0"/>
        <w:rPr/>
      </w:pPr>
      <w:r w:rsidDel="00000000" w:rsidR="00000000" w:rsidRPr="00000000">
        <w:rPr>
          <w:rtl w:val="0"/>
        </w:rPr>
        <w:t xml:space="preserve">See the ongoing [</w:t>
      </w:r>
      <w:hyperlink w:anchor="6nuld53swyg6">
        <w:r w:rsidDel="00000000" w:rsidR="00000000" w:rsidRPr="00000000">
          <w:rPr>
            <w:rtl w:val="0"/>
          </w:rPr>
          <w:t xml:space="preserve">CODEL</w:t>
        </w:r>
      </w:hyperlink>
      <w:r w:rsidDel="00000000" w:rsidR="00000000" w:rsidRPr="00000000">
        <w:rPr>
          <w:rtl w:val="0"/>
        </w:rPr>
        <w:t xml:space="preserve">] trial in the Future Directions section</w:t>
      </w:r>
    </w:p>
    <w:p w:rsidR="00000000" w:rsidDel="00000000" w:rsidP="00000000" w:rsidRDefault="00000000" w:rsidRPr="00000000" w14:paraId="00000301">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251 pts. </w:t>
      </w:r>
      <w:r w:rsidDel="00000000" w:rsidR="00000000" w:rsidRPr="00000000">
        <w:rPr>
          <w:sz w:val="20"/>
          <w:szCs w:val="20"/>
          <w:rtl w:val="0"/>
        </w:rPr>
        <w:t xml:space="preserve">"WHO II" </w:t>
      </w:r>
      <w:r w:rsidDel="00000000" w:rsidR="00000000" w:rsidRPr="00000000">
        <w:rPr>
          <w:rFonts w:ascii="Times New Roman" w:cs="Times New Roman" w:eastAsia="Times New Roman" w:hAnsi="Times New Roman"/>
          <w:sz w:val="20"/>
          <w:szCs w:val="20"/>
          <w:rtl w:val="0"/>
        </w:rPr>
        <w:t xml:space="preserve">ODG, OA, AA (only 25%). </w:t>
      </w:r>
      <w:r w:rsidDel="00000000" w:rsidR="00000000" w:rsidRPr="00000000">
        <w:rPr>
          <w:rtl w:val="0"/>
        </w:rPr>
        <w:t xml:space="preserve">~63%</w:t>
      </w:r>
      <w:r w:rsidDel="00000000" w:rsidR="00000000" w:rsidRPr="00000000">
        <w:rPr>
          <w:rFonts w:ascii="Times New Roman" w:cs="Times New Roman" w:eastAsia="Times New Roman" w:hAnsi="Times New Roman"/>
          <w:sz w:val="20"/>
          <w:szCs w:val="20"/>
          <w:rtl w:val="0"/>
        </w:rPr>
        <w:t xml:space="preserve">IDHmt. Around 1/</w:t>
      </w:r>
      <w:r w:rsidDel="00000000" w:rsidR="00000000" w:rsidRPr="00000000">
        <w:rPr>
          <w:rtl w:val="0"/>
        </w:rPr>
        <w:t xml:space="preserve">4 IDHwt. </w:t>
      </w:r>
      <w:r w:rsidDel="00000000" w:rsidR="00000000" w:rsidRPr="00000000">
        <w:rPr>
          <w:rFonts w:ascii="Times New Roman" w:cs="Times New Roman" w:eastAsia="Times New Roman" w:hAnsi="Times New Roman"/>
          <w:sz w:val="20"/>
          <w:szCs w:val="20"/>
          <w:rtl w:val="0"/>
        </w:rPr>
        <w:t xml:space="preserve">MFU 12y.</w:t>
      </w:r>
    </w:p>
    <w:p w:rsidR="00000000" w:rsidDel="00000000" w:rsidP="00000000" w:rsidRDefault="00000000" w:rsidRPr="00000000" w14:paraId="00000302">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HR</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Gungsuh" w:cs="Gungsuh" w:eastAsia="Gungsuh" w:hAnsi="Gungsuh"/>
          <w:b w:val="1"/>
          <w:sz w:val="20"/>
          <w:szCs w:val="20"/>
          <w:rtl w:val="0"/>
        </w:rPr>
        <w:t xml:space="preserve"> ≥ 40y or STR</w:t>
      </w:r>
      <w:r w:rsidDel="00000000" w:rsidR="00000000" w:rsidRPr="00000000">
        <w:rPr>
          <w:rFonts w:ascii="Cardo" w:cs="Cardo" w:eastAsia="Cardo" w:hAnsi="Cardo"/>
          <w:b w:val="1"/>
          <w:rtl w:val="0"/>
        </w:rPr>
        <w:t xml:space="preserve">→ Randomized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3">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LR</w:t>
      </w:r>
      <w:r w:rsidDel="00000000" w:rsidR="00000000" w:rsidRPr="00000000">
        <w:rPr>
          <w:rFonts w:ascii="Cardo" w:cs="Cardo" w:eastAsia="Cardo" w:hAnsi="Cardo"/>
          <w:sz w:val="20"/>
          <w:szCs w:val="20"/>
          <w:rtl w:val="0"/>
        </w:rPr>
        <w:t xml:space="preserve">: &lt; 40y with GTR→ </w:t>
      </w:r>
      <w:r w:rsidDel="00000000" w:rsidR="00000000" w:rsidRPr="00000000">
        <w:rPr>
          <w:rtl w:val="0"/>
        </w:rPr>
        <w:t xml:space="preserve">O</w:t>
      </w:r>
      <w:r w:rsidDel="00000000" w:rsidR="00000000" w:rsidRPr="00000000">
        <w:rPr>
          <w:rFonts w:ascii="Times New Roman" w:cs="Times New Roman" w:eastAsia="Times New Roman" w:hAnsi="Times New Roman"/>
          <w:sz w:val="20"/>
          <w:szCs w:val="20"/>
          <w:rtl w:val="0"/>
        </w:rPr>
        <w:t xml:space="preserve">bservation.</w:t>
      </w:r>
    </w:p>
    <w:p w:rsidR="00000000" w:rsidDel="00000000" w:rsidP="00000000" w:rsidRDefault="00000000" w:rsidRPr="00000000" w14:paraId="00000304">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Chemo: </w:t>
      </w:r>
      <w:r w:rsidDel="00000000" w:rsidR="00000000" w:rsidRPr="00000000">
        <w:rPr>
          <w:rFonts w:ascii="Times New Roman" w:cs="Times New Roman" w:eastAsia="Times New Roman" w:hAnsi="Times New Roman"/>
          <w:sz w:val="20"/>
          <w:szCs w:val="20"/>
          <w:rtl w:val="0"/>
        </w:rPr>
        <w:t xml:space="preserve">PCV q8w x6c.</w:t>
      </w:r>
    </w:p>
    <w:p w:rsidR="00000000" w:rsidDel="00000000" w:rsidP="00000000" w:rsidRDefault="00000000" w:rsidRPr="00000000" w14:paraId="00000305">
      <w:pPr>
        <w:numPr>
          <w:ilvl w:val="2"/>
          <w:numId w:val="101"/>
        </w:numPr>
        <w:spacing w:line="240" w:lineRule="auto"/>
        <w:ind w:left="2160" w:hanging="360"/>
        <w:rPr>
          <w:u w:val="none"/>
        </w:rPr>
      </w:pPr>
      <w:r w:rsidDel="00000000" w:rsidR="00000000" w:rsidRPr="00000000">
        <w:rPr>
          <w:rtl w:val="0"/>
        </w:rPr>
        <w:t xml:space="preserve">RT: T2 + 2 cm to block edge (may be reduced to 1 cm around critical structures).</w:t>
      </w:r>
    </w:p>
    <w:p w:rsidR="00000000" w:rsidDel="00000000" w:rsidP="00000000" w:rsidRDefault="00000000" w:rsidRPr="00000000" w14:paraId="00000306">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b w:val="1"/>
          <w:sz w:val="20"/>
          <w:szCs w:val="20"/>
          <w:rtl w:val="0"/>
        </w:rPr>
        <w:t xml:space="preserve">MS 7.8→ 13.3y</w:t>
      </w:r>
      <w:r w:rsidDel="00000000" w:rsidR="00000000" w:rsidRPr="00000000">
        <w:rPr>
          <w:rFonts w:ascii="Cardo" w:cs="Cardo" w:eastAsia="Cardo" w:hAnsi="Cardo"/>
          <w:sz w:val="20"/>
          <w:szCs w:val="20"/>
          <w:rtl w:val="0"/>
        </w:rPr>
        <w:t xml:space="preserve">, 10y OS 40→ 60%. MPFS 4→ 10.4y, 10y PFS 21→ 51%.</w:t>
      </w:r>
    </w:p>
    <w:p w:rsidR="00000000" w:rsidDel="00000000" w:rsidP="00000000" w:rsidRDefault="00000000" w:rsidRPr="00000000" w14:paraId="00000307">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Post-hoc: PFS improved for ODG/OA but p=0.06 for astrocytomas. </w:t>
      </w:r>
      <w:r w:rsidDel="00000000" w:rsidR="00000000" w:rsidRPr="00000000">
        <w:rPr>
          <w:rFonts w:ascii="Times New Roman" w:cs="Times New Roman" w:eastAsia="Times New Roman" w:hAnsi="Times New Roman"/>
          <w:i w:val="1"/>
          <w:sz w:val="20"/>
          <w:szCs w:val="20"/>
          <w:rtl w:val="0"/>
        </w:rPr>
        <w:t xml:space="preserve">Only 25% pure A on trial.</w:t>
      </w:r>
    </w:p>
    <w:p w:rsidR="00000000" w:rsidDel="00000000" w:rsidP="00000000" w:rsidRDefault="00000000" w:rsidRPr="00000000" w14:paraId="00000308">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OS improved from ODG/OA and IDH R132 mutants but not astrocytomas.</w:t>
      </w:r>
    </w:p>
    <w:p w:rsidR="00000000" w:rsidDel="00000000" w:rsidP="00000000" w:rsidRDefault="00000000" w:rsidRPr="00000000" w14:paraId="00000309">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Benefit in PFS and OS apparent after 2 and 4y, respectively.</w:t>
      </w:r>
    </w:p>
    <w:p w:rsidR="00000000" w:rsidDel="00000000" w:rsidP="00000000" w:rsidRDefault="00000000" w:rsidRPr="00000000" w14:paraId="0000030A">
      <w:pPr>
        <w:numPr>
          <w:ilvl w:val="1"/>
          <w:numId w:val="101"/>
        </w:numPr>
        <w:ind w:left="1440" w:hanging="360"/>
      </w:pPr>
      <w:r w:rsidDel="00000000" w:rsidR="00000000" w:rsidRPr="00000000">
        <w:rPr>
          <w:rtl w:val="0"/>
        </w:rPr>
        <w:t xml:space="preserve">Subset analysis [</w:t>
      </w:r>
      <w:hyperlink r:id="rId161">
        <w:r w:rsidDel="00000000" w:rsidR="00000000" w:rsidRPr="00000000">
          <w:rPr>
            <w:rtl w:val="0"/>
          </w:rPr>
          <w:t xml:space="preserve">Bell ASTRO '19</w:t>
        </w:r>
      </w:hyperlink>
      <w:r w:rsidDel="00000000" w:rsidR="00000000" w:rsidRPr="00000000">
        <w:rPr>
          <w:rtl w:val="0"/>
        </w:rPr>
        <w:t xml:space="preserve">]: 4</w:t>
      </w:r>
      <w:r w:rsidDel="00000000" w:rsidR="00000000" w:rsidRPr="00000000">
        <w:rPr>
          <w:rtl w:val="0"/>
        </w:rPr>
        <w:t xml:space="preserve">2% available for molecular analysis. Of these, nearly 1/4 molecular GBMs. </w:t>
      </w:r>
    </w:p>
    <w:p w:rsidR="00000000" w:rsidDel="00000000" w:rsidP="00000000" w:rsidRDefault="00000000" w:rsidRPr="00000000" w14:paraId="0000030B">
      <w:pPr>
        <w:numPr>
          <w:ilvl w:val="2"/>
          <w:numId w:val="101"/>
        </w:numPr>
        <w:ind w:left="2160" w:hanging="360"/>
      </w:pPr>
      <w:r w:rsidDel="00000000" w:rsidR="00000000" w:rsidRPr="00000000">
        <w:rPr>
          <w:rFonts w:ascii="Cardo" w:cs="Cardo" w:eastAsia="Cardo" w:hAnsi="Cardo"/>
          <w:rtl w:val="0"/>
        </w:rPr>
        <w:t xml:space="preserve">Codel, IDH1mt (41%, n=43): MS 13.9→ NR. MPFS 5.8→ NR. </w:t>
      </w:r>
    </w:p>
    <w:p w:rsidR="00000000" w:rsidDel="00000000" w:rsidP="00000000" w:rsidRDefault="00000000" w:rsidRPr="00000000" w14:paraId="0000030C">
      <w:pPr>
        <w:numPr>
          <w:ilvl w:val="2"/>
          <w:numId w:val="101"/>
        </w:numPr>
        <w:ind w:left="2160" w:hanging="360"/>
      </w:pPr>
      <w:r w:rsidDel="00000000" w:rsidR="00000000" w:rsidRPr="00000000">
        <w:rPr>
          <w:rFonts w:ascii="Cardo" w:cs="Cardo" w:eastAsia="Cardo" w:hAnsi="Cardo"/>
          <w:rtl w:val="0"/>
        </w:rPr>
        <w:t xml:space="preserve">Non-codel, IDH1mt (35%, n=37): MS 4.3→ 11.4y. MPFS 3.3→ 10.4y. </w:t>
      </w:r>
    </w:p>
    <w:p w:rsidR="00000000" w:rsidDel="00000000" w:rsidP="00000000" w:rsidRDefault="00000000" w:rsidRPr="00000000" w14:paraId="0000030D">
      <w:pPr>
        <w:numPr>
          <w:ilvl w:val="2"/>
          <w:numId w:val="101"/>
        </w:numPr>
        <w:ind w:left="2160" w:hanging="360"/>
      </w:pPr>
      <w:r w:rsidDel="00000000" w:rsidR="00000000" w:rsidRPr="00000000">
        <w:rPr>
          <w:rFonts w:ascii="Cardo" w:cs="Cardo" w:eastAsia="Cardo" w:hAnsi="Cardo"/>
          <w:rtl w:val="0"/>
        </w:rPr>
        <w:t xml:space="preserve">Non-codel, IDH1wt (24%, n=26): MS ~1.9→ 2.1y (NS). MPFS 0.6→ 0.7y. </w:t>
      </w:r>
      <w:r w:rsidDel="00000000" w:rsidR="00000000" w:rsidRPr="00000000">
        <w:rPr>
          <w:i w:val="1"/>
          <w:rtl w:val="0"/>
        </w:rPr>
        <w:t xml:space="preserve">Consider Stupp?</w:t>
      </w:r>
      <w:r w:rsidDel="00000000" w:rsidR="00000000" w:rsidRPr="00000000">
        <w:rPr>
          <w:rtl w:val="0"/>
        </w:rPr>
      </w:r>
    </w:p>
    <w:p w:rsidR="00000000" w:rsidDel="00000000" w:rsidP="00000000" w:rsidRDefault="00000000" w:rsidRPr="00000000" w14:paraId="0000030E">
      <w:pPr>
        <w:numPr>
          <w:ilvl w:val="1"/>
          <w:numId w:val="101"/>
        </w:numPr>
        <w:spacing w:line="240" w:lineRule="auto"/>
        <w:ind w:left="1440" w:hanging="360"/>
        <w:rPr>
          <w:rFonts w:ascii="Times New Roman" w:cs="Times New Roman" w:eastAsia="Times New Roman" w:hAnsi="Times New Roman"/>
          <w:sz w:val="20"/>
          <w:szCs w:val="20"/>
          <w:u w:val="none"/>
        </w:rPr>
      </w:pPr>
      <w:hyperlink r:id="rId162">
        <w:r w:rsidDel="00000000" w:rsidR="00000000" w:rsidRPr="00000000">
          <w:rPr>
            <w:rFonts w:ascii="Times New Roman" w:cs="Times New Roman" w:eastAsia="Times New Roman" w:hAnsi="Times New Roman"/>
            <w:b w:val="1"/>
            <w:sz w:val="20"/>
            <w:szCs w:val="20"/>
            <w:rtl w:val="0"/>
          </w:rPr>
          <w:t xml:space="preserve">LR observation paper</w:t>
        </w:r>
      </w:hyperlink>
      <w:hyperlink r:id="rId163">
        <w:r w:rsidDel="00000000" w:rsidR="00000000" w:rsidRPr="00000000">
          <w:rPr>
            <w:rFonts w:ascii="Times New Roman" w:cs="Times New Roman" w:eastAsia="Times New Roman" w:hAnsi="Times New Roman"/>
            <w:sz w:val="20"/>
            <w:szCs w:val="20"/>
            <w:rtl w:val="0"/>
          </w:rPr>
          <w:t xml:space="preserve"> [Shaw JNS '08]</w:t>
        </w:r>
      </w:hyperlink>
      <w:r w:rsidDel="00000000" w:rsidR="00000000" w:rsidRPr="00000000">
        <w:rPr>
          <w:rFonts w:ascii="Times New Roman" w:cs="Times New Roman" w:eastAsia="Times New Roman" w:hAnsi="Times New Roman"/>
          <w:sz w:val="20"/>
          <w:szCs w:val="20"/>
          <w:rtl w:val="0"/>
        </w:rPr>
        <w:t xml:space="preserve">: 111 pts. Phase II. </w:t>
      </w:r>
      <w:r w:rsidDel="00000000" w:rsidR="00000000" w:rsidRPr="00000000">
        <w:rPr>
          <w:rFonts w:ascii="Times New Roman" w:cs="Times New Roman" w:eastAsia="Times New Roman" w:hAnsi="Times New Roman"/>
          <w:b w:val="1"/>
          <w:sz w:val="20"/>
          <w:szCs w:val="20"/>
          <w:rtl w:val="0"/>
        </w:rPr>
        <w:t xml:space="preserve">LR</w:t>
      </w:r>
      <w:r w:rsidDel="00000000" w:rsidR="00000000" w:rsidRPr="00000000">
        <w:rPr>
          <w:rFonts w:ascii="Cardo" w:cs="Cardo" w:eastAsia="Cardo" w:hAnsi="Cardo"/>
          <w:sz w:val="20"/>
          <w:szCs w:val="20"/>
          <w:rtl w:val="0"/>
        </w:rPr>
        <w:t xml:space="preserve">: &lt; 40y with N/GTR→ </w:t>
      </w:r>
      <w:r w:rsidDel="00000000" w:rsidR="00000000" w:rsidRPr="00000000">
        <w:rPr>
          <w:rtl w:val="0"/>
        </w:rPr>
        <w:t xml:space="preserve">O</w:t>
      </w:r>
      <w:r w:rsidDel="00000000" w:rsidR="00000000" w:rsidRPr="00000000">
        <w:rPr>
          <w:rFonts w:ascii="Times New Roman" w:cs="Times New Roman" w:eastAsia="Times New Roman" w:hAnsi="Times New Roman"/>
          <w:sz w:val="20"/>
          <w:szCs w:val="20"/>
          <w:rtl w:val="0"/>
        </w:rPr>
        <w:t xml:space="preserve">bservation.</w:t>
      </w:r>
    </w:p>
    <w:p w:rsidR="00000000" w:rsidDel="00000000" w:rsidP="00000000" w:rsidRDefault="00000000" w:rsidRPr="00000000" w14:paraId="0000030F">
      <w:pPr>
        <w:spacing w:line="240" w:lineRule="auto"/>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Observed patients must be followed closely, as &gt;50% will </w:t>
      </w:r>
      <w:r w:rsidDel="00000000" w:rsidR="00000000" w:rsidRPr="00000000">
        <w:rPr>
          <w:rtl w:val="0"/>
        </w:rPr>
        <w:t xml:space="preserve">progress at 5y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10">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2/5y OS 99→ 93%. 2/</w:t>
      </w:r>
      <w:r w:rsidDel="00000000" w:rsidR="00000000" w:rsidRPr="00000000">
        <w:rPr>
          <w:rFonts w:ascii="Times New Roman" w:cs="Times New Roman" w:eastAsia="Times New Roman" w:hAnsi="Times New Roman"/>
          <w:b w:val="1"/>
          <w:sz w:val="20"/>
          <w:szCs w:val="20"/>
          <w:rtl w:val="0"/>
        </w:rPr>
        <w:t xml:space="preserve">5y PFS</w:t>
      </w:r>
      <w:r w:rsidDel="00000000" w:rsidR="00000000" w:rsidRPr="00000000">
        <w:rPr>
          <w:rFonts w:ascii="Cardo" w:cs="Cardo" w:eastAsia="Cardo" w:hAnsi="Cardo"/>
          <w:sz w:val="20"/>
          <w:szCs w:val="20"/>
          <w:rtl w:val="0"/>
        </w:rPr>
        <w:t xml:space="preserve"> of 82→ </w:t>
      </w:r>
      <w:r w:rsidDel="00000000" w:rsidR="00000000" w:rsidRPr="00000000">
        <w:rPr>
          <w:rFonts w:ascii="Times New Roman" w:cs="Times New Roman" w:eastAsia="Times New Roman" w:hAnsi="Times New Roman"/>
          <w:b w:val="1"/>
          <w:sz w:val="20"/>
          <w:szCs w:val="20"/>
          <w:rtl w:val="0"/>
        </w:rPr>
        <w:t xml:space="preserve">48%</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311">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MRI residual of &lt; 1 cm / 1-2 / &gt; 2 cm in 60→ 32→ 10% with recurrence of 26→ 68→ 89%.</w:t>
      </w:r>
    </w:p>
    <w:p w:rsidR="00000000" w:rsidDel="00000000" w:rsidP="00000000" w:rsidRDefault="00000000" w:rsidRPr="00000000" w14:paraId="00000312">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5y PFS could be as high as 70% if oligodendroglioma, pre-op &lt; 4 cm and residual &lt; 1 cm. </w:t>
      </w:r>
    </w:p>
    <w:p w:rsidR="00000000" w:rsidDel="00000000" w:rsidP="00000000" w:rsidRDefault="00000000" w:rsidRPr="00000000" w14:paraId="00000313">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Three prognostic factors for worse PFS on MVA: Pre-op ≥ 4 cm, A/OA histo, residual &gt;1 cm.</w:t>
      </w:r>
      <w:r w:rsidDel="00000000" w:rsidR="00000000" w:rsidRPr="00000000">
        <w:rPr>
          <w:rtl w:val="0"/>
        </w:rPr>
      </w:r>
    </w:p>
    <w:bookmarkStart w:colFirst="0" w:colLast="0" w:name="km2r3o2ij0fj" w:id="25"/>
    <w:bookmarkEnd w:id="25"/>
    <w:p w:rsidR="00000000" w:rsidDel="00000000" w:rsidP="00000000" w:rsidRDefault="00000000" w:rsidRPr="00000000" w14:paraId="00000314">
      <w:pPr>
        <w:numPr>
          <w:ilvl w:val="0"/>
          <w:numId w:val="14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NOA-04</w:t>
      </w:r>
      <w:r w:rsidDel="00000000" w:rsidR="00000000" w:rsidRPr="00000000">
        <w:rPr>
          <w:rFonts w:ascii="Times New Roman" w:cs="Times New Roman" w:eastAsia="Times New Roman" w:hAnsi="Times New Roman"/>
          <w:sz w:val="20"/>
          <w:szCs w:val="20"/>
          <w:rtl w:val="0"/>
        </w:rPr>
        <w:t xml:space="preserve"> (2005) [</w:t>
      </w:r>
      <w:hyperlink r:id="rId164">
        <w:r w:rsidDel="00000000" w:rsidR="00000000" w:rsidRPr="00000000">
          <w:rPr>
            <w:rFonts w:ascii="Times New Roman" w:cs="Times New Roman" w:eastAsia="Times New Roman" w:hAnsi="Times New Roman"/>
            <w:sz w:val="20"/>
            <w:szCs w:val="20"/>
            <w:rtl w:val="0"/>
          </w:rPr>
          <w:t xml:space="preserve">Wick JCO '09</w:t>
        </w:r>
      </w:hyperlink>
      <w:r w:rsidDel="00000000" w:rsidR="00000000" w:rsidRPr="00000000">
        <w:rPr>
          <w:rFonts w:ascii="Times New Roman" w:cs="Times New Roman" w:eastAsia="Times New Roman" w:hAnsi="Times New Roman"/>
          <w:sz w:val="20"/>
          <w:szCs w:val="20"/>
          <w:rtl w:val="0"/>
        </w:rPr>
        <w:t xml:space="preserve">, </w:t>
      </w:r>
      <w:hyperlink r:id="rId165">
        <w:r w:rsidDel="00000000" w:rsidR="00000000" w:rsidRPr="00000000">
          <w:rPr>
            <w:rFonts w:ascii="Times New Roman" w:cs="Times New Roman" w:eastAsia="Times New Roman" w:hAnsi="Times New Roman"/>
            <w:sz w:val="20"/>
            <w:szCs w:val="20"/>
            <w:rtl w:val="0"/>
          </w:rPr>
          <w:t xml:space="preserve">Neuro Onc '16</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sz w:val="20"/>
          <w:szCs w:val="20"/>
          <w:rtl w:val="0"/>
        </w:rPr>
        <w:t xml:space="preserve"> 2x2</w:t>
      </w:r>
      <w:r w:rsidDel="00000000" w:rsidR="00000000" w:rsidRPr="00000000">
        <w:rPr>
          <w:rtl w:val="0"/>
        </w:rPr>
        <w:t xml:space="preserve">. </w:t>
      </w:r>
      <w:r w:rsidDel="00000000" w:rsidR="00000000" w:rsidRPr="00000000">
        <w:rPr>
          <w:b w:val="1"/>
          <w:rtl w:val="0"/>
        </w:rPr>
        <w:t xml:space="preserve">"WHO III"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PCV vs. TMZ</w:t>
      </w:r>
      <w:r w:rsidDel="00000000" w:rsidR="00000000" w:rsidRPr="00000000">
        <w:rPr>
          <w:sz w:val="20"/>
          <w:szCs w:val="20"/>
          <w:rtl w:val="0"/>
        </w:rPr>
        <w:t xml:space="preserve">)</w:t>
      </w:r>
      <w:r w:rsidDel="00000000" w:rsidR="00000000" w:rsidRPr="00000000">
        <w:rPr>
          <w:b w:val="1"/>
          <w:rtl w:val="0"/>
        </w:rPr>
        <w:t xml:space="preserve"> vs.</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rtl w:val="0"/>
        </w:rPr>
        <w:t xml:space="preserve">60/30, vice</w:t>
      </w:r>
      <w:r w:rsidDel="00000000" w:rsidR="00000000" w:rsidRPr="00000000">
        <w:rPr>
          <w:rFonts w:ascii="Times New Roman" w:cs="Times New Roman" w:eastAsia="Times New Roman" w:hAnsi="Times New Roman"/>
          <w:b w:val="1"/>
          <w:sz w:val="20"/>
          <w:szCs w:val="20"/>
          <w:rtl w:val="0"/>
        </w:rPr>
        <w:t xml:space="preserve"> versa at progression</w:t>
      </w:r>
      <w:r w:rsidDel="00000000" w:rsidR="00000000" w:rsidRPr="00000000">
        <w:rPr>
          <w:rFonts w:ascii="Times New Roman" w:cs="Times New Roman" w:eastAsia="Times New Roman" w:hAnsi="Times New Roman"/>
          <w:sz w:val="20"/>
          <w:szCs w:val="20"/>
          <w:rtl w:val="0"/>
        </w:rPr>
        <w:t xml:space="preserve">. </w:t>
        <w:br w:type="textWrapping"/>
        <w:t xml:space="preserve">No difference in RT or CTX first. PCV improves PFS for non-codel, IDH1mt.</w:t>
      </w:r>
    </w:p>
    <w:p w:rsidR="00000000" w:rsidDel="00000000" w:rsidP="00000000" w:rsidRDefault="00000000" w:rsidRPr="00000000" w14:paraId="00000315">
      <w:pPr>
        <w:numPr>
          <w:ilvl w:val="1"/>
          <w:numId w:val="1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318 pts. </w:t>
      </w:r>
      <w:r w:rsidDel="00000000" w:rsidR="00000000" w:rsidRPr="00000000">
        <w:rPr>
          <w:sz w:val="20"/>
          <w:szCs w:val="20"/>
          <w:rtl w:val="0"/>
        </w:rPr>
        <w:t xml:space="preserve">"WHO III"</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High rate of </w:t>
      </w:r>
      <w:r w:rsidDel="00000000" w:rsidR="00000000" w:rsidRPr="00000000">
        <w:rPr>
          <w:rtl w:val="0"/>
        </w:rPr>
        <w:t xml:space="preserve">cross</w:t>
      </w:r>
      <w:r w:rsidDel="00000000" w:rsidR="00000000" w:rsidRPr="00000000">
        <w:rPr>
          <w:rFonts w:ascii="Times New Roman" w:cs="Times New Roman" w:eastAsia="Times New Roman" w:hAnsi="Times New Roman"/>
          <w:sz w:val="20"/>
          <w:szCs w:val="20"/>
          <w:rtl w:val="0"/>
        </w:rPr>
        <w:t xml:space="preserve">over as if chemo delays by &gt; 4w, RT began.</w:t>
      </w:r>
    </w:p>
    <w:p w:rsidR="00000000" w:rsidDel="00000000" w:rsidP="00000000" w:rsidRDefault="00000000" w:rsidRPr="00000000" w14:paraId="00000316">
      <w:pPr>
        <w:numPr>
          <w:ilvl w:val="2"/>
          <w:numId w:val="1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 59.6-60 Gy to GTV + 2 cm. </w:t>
      </w:r>
    </w:p>
    <w:p w:rsidR="00000000" w:rsidDel="00000000" w:rsidP="00000000" w:rsidRDefault="00000000" w:rsidRPr="00000000" w14:paraId="00000317">
      <w:pPr>
        <w:numPr>
          <w:ilvl w:val="2"/>
          <w:numId w:val="1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50% AA, OA, ODG. 41% codeleted. 66% IDHmt. 61% MGMT hypermethylated. </w:t>
      </w:r>
    </w:p>
    <w:p w:rsidR="00000000" w:rsidDel="00000000" w:rsidP="00000000" w:rsidRDefault="00000000" w:rsidRPr="00000000" w14:paraId="00000318">
      <w:pPr>
        <w:numPr>
          <w:ilvl w:val="3"/>
          <w:numId w:val="14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Lack of MGMT Me'd w IDHmt rare (~10%), greater if non-codeleted (14%).</w:t>
      </w:r>
    </w:p>
    <w:p w:rsidR="00000000" w:rsidDel="00000000" w:rsidP="00000000" w:rsidRDefault="00000000" w:rsidRPr="00000000" w14:paraId="00000319">
      <w:pPr>
        <w:numPr>
          <w:ilvl w:val="1"/>
          <w:numId w:val="1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IDHmt </w:t>
      </w:r>
      <w:r w:rsidDel="00000000" w:rsidR="00000000" w:rsidRPr="00000000">
        <w:rPr>
          <w:rtl w:val="0"/>
        </w:rPr>
        <w:t xml:space="preserve">has a stronger</w:t>
      </w:r>
      <w:r w:rsidDel="00000000" w:rsidR="00000000" w:rsidRPr="00000000">
        <w:rPr>
          <w:rFonts w:ascii="Times New Roman" w:cs="Times New Roman" w:eastAsia="Times New Roman" w:hAnsi="Times New Roman"/>
          <w:sz w:val="20"/>
          <w:szCs w:val="20"/>
          <w:rtl w:val="0"/>
        </w:rPr>
        <w:t xml:space="preserve"> impact than codeletion or MGMT methylation.</w:t>
      </w:r>
    </w:p>
    <w:p w:rsidR="00000000" w:rsidDel="00000000" w:rsidP="00000000" w:rsidRDefault="00000000" w:rsidRPr="00000000" w14:paraId="0000031A">
      <w:pPr>
        <w:numPr>
          <w:ilvl w:val="1"/>
          <w:numId w:val="145"/>
        </w:numPr>
        <w:spacing w:line="240" w:lineRule="auto"/>
        <w:ind w:left="1440" w:hanging="360"/>
        <w:rPr>
          <w:u w:val="none"/>
        </w:rPr>
      </w:pPr>
      <w:r w:rsidDel="00000000" w:rsidR="00000000" w:rsidRPr="00000000">
        <w:rPr>
          <w:rFonts w:ascii="Cardo" w:cs="Cardo" w:eastAsia="Cardo" w:hAnsi="Cardo"/>
          <w:rtl w:val="0"/>
        </w:rPr>
        <w:t xml:space="preserve">MPFS for codeletion for PCV / TMZ / RT of 9.4→ 4.6→ 8.7y. </w:t>
      </w:r>
      <w:r w:rsidDel="00000000" w:rsidR="00000000" w:rsidRPr="00000000">
        <w:rPr>
          <w:i w:val="1"/>
          <w:rtl w:val="0"/>
        </w:rPr>
        <w:t xml:space="preserve">PCV &gt; TMZ first for codeleted tumors.</w:t>
      </w:r>
    </w:p>
    <w:bookmarkStart w:colFirst="0" w:colLast="0" w:name="kpvuvbc86n2j" w:id="26"/>
    <w:bookmarkEnd w:id="26"/>
    <w:p w:rsidR="00000000" w:rsidDel="00000000" w:rsidP="00000000" w:rsidRDefault="00000000" w:rsidRPr="00000000" w14:paraId="0000031B">
      <w:pPr>
        <w:numPr>
          <w:ilvl w:val="0"/>
          <w:numId w:val="14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EORTC 22033 </w:t>
      </w:r>
      <w:r w:rsidDel="00000000" w:rsidR="00000000" w:rsidRPr="00000000">
        <w:rPr>
          <w:sz w:val="20"/>
          <w:szCs w:val="20"/>
          <w:rtl w:val="0"/>
        </w:rPr>
        <w:t xml:space="preserve">(2010) </w:t>
      </w:r>
      <w:r w:rsidDel="00000000" w:rsidR="00000000" w:rsidRPr="00000000">
        <w:rPr>
          <w:rFonts w:ascii="Times New Roman" w:cs="Times New Roman" w:eastAsia="Times New Roman" w:hAnsi="Times New Roman"/>
          <w:sz w:val="20"/>
          <w:szCs w:val="20"/>
          <w:rtl w:val="0"/>
        </w:rPr>
        <w:t xml:space="preserve">[Protocol, </w:t>
      </w:r>
      <w:hyperlink r:id="rId166">
        <w:r w:rsidDel="00000000" w:rsidR="00000000" w:rsidRPr="00000000">
          <w:rPr>
            <w:rFonts w:ascii="Times New Roman" w:cs="Times New Roman" w:eastAsia="Times New Roman" w:hAnsi="Times New Roman"/>
            <w:sz w:val="20"/>
            <w:szCs w:val="20"/>
            <w:rtl w:val="0"/>
          </w:rPr>
          <w:t xml:space="preserve">Baumert Lancet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WHO II</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TMZ vs. 50.4</w:t>
      </w:r>
      <w:r w:rsidDel="00000000" w:rsidR="00000000" w:rsidRPr="00000000">
        <w:rPr>
          <w:b w:val="1"/>
          <w:rtl w:val="0"/>
        </w:rPr>
        <w:t xml:space="preserve">/28</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PFS favors RT, but not mature. </w:t>
      </w:r>
      <w:r w:rsidDel="00000000" w:rsidR="00000000" w:rsidRPr="00000000">
        <w:rPr>
          <w:rtl w:val="0"/>
        </w:rPr>
        <w:t xml:space="preserve">MFU 4y, so OS data is not mature.</w:t>
      </w:r>
    </w:p>
    <w:p w:rsidR="00000000" w:rsidDel="00000000" w:rsidP="00000000" w:rsidRDefault="00000000" w:rsidRPr="00000000" w14:paraId="0000031C">
      <w:pPr>
        <w:spacing w:line="240" w:lineRule="auto"/>
        <w:ind w:left="720" w:firstLine="0"/>
        <w:rPr/>
      </w:pPr>
      <w:r w:rsidDel="00000000" w:rsidR="00000000" w:rsidRPr="00000000">
        <w:rPr>
          <w:rtl w:val="0"/>
        </w:rPr>
        <w:t xml:space="preserve">Compared to [</w:t>
      </w:r>
      <w:hyperlink w:anchor="bjvsr43qisfb">
        <w:r w:rsidDel="00000000" w:rsidR="00000000" w:rsidRPr="00000000">
          <w:rPr>
            <w:rtl w:val="0"/>
          </w:rPr>
          <w:t xml:space="preserve">RTOG 98-02</w:t>
        </w:r>
      </w:hyperlink>
      <w:r w:rsidDel="00000000" w:rsidR="00000000" w:rsidRPr="00000000">
        <w:rPr>
          <w:rtl w:val="0"/>
        </w:rPr>
        <w:t xml:space="preserve">]</w:t>
      </w:r>
      <w:r w:rsidDel="00000000" w:rsidR="00000000" w:rsidRPr="00000000">
        <w:rPr>
          <w:rtl w:val="0"/>
        </w:rPr>
        <w:t xml:space="preserve">, which demonstrated 54/30 followed by PCV should be considered.</w:t>
      </w:r>
    </w:p>
    <w:p w:rsidR="00000000" w:rsidDel="00000000" w:rsidP="00000000" w:rsidRDefault="00000000" w:rsidRPr="00000000" w14:paraId="0000031D">
      <w:pPr>
        <w:ind w:left="720" w:firstLine="0"/>
        <w:rPr/>
      </w:pPr>
      <w:r w:rsidDel="00000000" w:rsidR="00000000" w:rsidRPr="00000000">
        <w:rPr>
          <w:rtl w:val="0"/>
        </w:rPr>
        <w:t xml:space="preserve">See the ongoing [</w:t>
      </w:r>
      <w:hyperlink w:anchor="6nuld53swyg6">
        <w:r w:rsidDel="00000000" w:rsidR="00000000" w:rsidRPr="00000000">
          <w:rPr>
            <w:rtl w:val="0"/>
          </w:rPr>
          <w:t xml:space="preserve">CODEL</w:t>
        </w:r>
      </w:hyperlink>
      <w:r w:rsidDel="00000000" w:rsidR="00000000" w:rsidRPr="00000000">
        <w:rPr>
          <w:rtl w:val="0"/>
        </w:rPr>
        <w:t xml:space="preserve">] trial in the Future Directions section</w:t>
      </w:r>
    </w:p>
    <w:p w:rsidR="00000000" w:rsidDel="00000000" w:rsidP="00000000" w:rsidRDefault="00000000" w:rsidRPr="00000000" w14:paraId="0000031E">
      <w:pPr>
        <w:numPr>
          <w:ilvl w:val="1"/>
          <w:numId w:val="145"/>
        </w:numPr>
        <w:spacing w:line="240" w:lineRule="auto"/>
        <w:ind w:left="1440" w:hanging="360"/>
        <w:rPr>
          <w:rFonts w:ascii="Times New Roman" w:cs="Times New Roman" w:eastAsia="Times New Roman" w:hAnsi="Times New Roman"/>
          <w:sz w:val="20"/>
          <w:szCs w:val="20"/>
          <w:u w:val="none"/>
        </w:rPr>
      </w:pPr>
      <w:r w:rsidDel="00000000" w:rsidR="00000000" w:rsidRPr="00000000">
        <w:rPr>
          <w:sz w:val="20"/>
          <w:szCs w:val="20"/>
          <w:rtl w:val="0"/>
        </w:rPr>
        <w:t xml:space="preserve">477 pts. WHO II. HR = &gt; 40y, tumor or </w:t>
      </w:r>
      <w:r w:rsidDel="00000000" w:rsidR="00000000" w:rsidRPr="00000000">
        <w:rPr>
          <w:rtl w:val="0"/>
        </w:rPr>
        <w:t xml:space="preserve">symptom</w:t>
      </w:r>
      <w:r w:rsidDel="00000000" w:rsidR="00000000" w:rsidRPr="00000000">
        <w:rPr>
          <w:sz w:val="20"/>
          <w:szCs w:val="20"/>
          <w:rtl w:val="0"/>
        </w:rPr>
        <w:t xml:space="preserve"> progre</w:t>
      </w:r>
      <w:r w:rsidDel="00000000" w:rsidR="00000000" w:rsidRPr="00000000">
        <w:rPr>
          <w:rFonts w:ascii="Times New Roman" w:cs="Times New Roman" w:eastAsia="Times New Roman" w:hAnsi="Times New Roman"/>
          <w:sz w:val="20"/>
          <w:szCs w:val="20"/>
          <w:rtl w:val="0"/>
        </w:rPr>
        <w:t xml:space="preserve">ssion, or refractory seizures. </w:t>
      </w:r>
      <w:r w:rsidDel="00000000" w:rsidR="00000000" w:rsidRPr="00000000">
        <w:rPr>
          <w:rtl w:val="0"/>
        </w:rPr>
        <w:t xml:space="preserve">Biopsy is required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if there is a long</w:t>
      </w:r>
      <w:r w:rsidDel="00000000" w:rsidR="00000000" w:rsidRPr="00000000">
        <w:rPr>
          <w:rFonts w:ascii="Times New Roman" w:cs="Times New Roman" w:eastAsia="Times New Roman" w:hAnsi="Times New Roman"/>
          <w:sz w:val="20"/>
          <w:szCs w:val="20"/>
          <w:rtl w:val="0"/>
        </w:rPr>
        <w:t xml:space="preserve"> interval between surgery and progression of symptoms/tumor.</w:t>
      </w:r>
    </w:p>
    <w:p w:rsidR="00000000" w:rsidDel="00000000" w:rsidP="00000000" w:rsidRDefault="00000000" w:rsidRPr="00000000" w14:paraId="0000031F">
      <w:pPr>
        <w:numPr>
          <w:ilvl w:val="2"/>
          <w:numId w:val="145"/>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RT: CTV = T2 + 1-1.5 cm (0.5 cm at tentorium and meninges). PTV = CTV + 0.5 - 0.7 cm.</w:t>
      </w:r>
    </w:p>
    <w:p w:rsidR="00000000" w:rsidDel="00000000" w:rsidP="00000000" w:rsidRDefault="00000000" w:rsidRPr="00000000" w14:paraId="00000320">
      <w:pPr>
        <w:numPr>
          <w:ilvl w:val="2"/>
          <w:numId w:val="1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TMZ 75 d1-21, q28d, up to 12c.</w:t>
      </w:r>
    </w:p>
    <w:p w:rsidR="00000000" w:rsidDel="00000000" w:rsidP="00000000" w:rsidRDefault="00000000" w:rsidRPr="00000000" w14:paraId="00000321">
      <w:pPr>
        <w:numPr>
          <w:ilvl w:val="2"/>
          <w:numId w:val="1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33% codel (n=104), 8</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 IDHmt (n</w:t>
      </w:r>
      <w:r w:rsidDel="00000000" w:rsidR="00000000" w:rsidRPr="00000000">
        <w:rPr>
          <w:rtl w:val="0"/>
        </w:rPr>
        <w:t xml:space="preserve">=369)</w:t>
      </w:r>
      <w:r w:rsidDel="00000000" w:rsidR="00000000" w:rsidRPr="00000000">
        <w:rPr>
          <w:rFonts w:ascii="Times New Roman" w:cs="Times New Roman" w:eastAsia="Times New Roman" w:hAnsi="Times New Roman"/>
          <w:sz w:val="20"/>
          <w:szCs w:val="20"/>
          <w:rtl w:val="0"/>
        </w:rPr>
        <w:t xml:space="preserve">, IDHwt 1</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n=49)</w:t>
      </w:r>
      <w:r w:rsidDel="00000000" w:rsidR="00000000" w:rsidRPr="00000000">
        <w:rPr>
          <w:rFonts w:ascii="Times New Roman" w:cs="Times New Roman" w:eastAsia="Times New Roman" w:hAnsi="Times New Roman"/>
          <w:sz w:val="20"/>
          <w:szCs w:val="20"/>
          <w:rtl w:val="0"/>
        </w:rPr>
        <w:t xml:space="preserve">, 90% MGMT.</w:t>
      </w:r>
    </w:p>
    <w:p w:rsidR="00000000" w:rsidDel="00000000" w:rsidP="00000000" w:rsidRDefault="00000000" w:rsidRPr="00000000" w14:paraId="00000322">
      <w:pPr>
        <w:numPr>
          <w:ilvl w:val="3"/>
          <w:numId w:val="14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MGMT: </w:t>
      </w:r>
      <w:r w:rsidDel="00000000" w:rsidR="00000000" w:rsidRPr="00000000">
        <w:rPr>
          <w:rtl w:val="0"/>
        </w:rPr>
        <w:t xml:space="preserve">U</w:t>
      </w:r>
      <w:r w:rsidDel="00000000" w:rsidR="00000000" w:rsidRPr="00000000">
        <w:rPr>
          <w:rFonts w:ascii="Times New Roman" w:cs="Times New Roman" w:eastAsia="Times New Roman" w:hAnsi="Times New Roman"/>
          <w:sz w:val="20"/>
          <w:szCs w:val="20"/>
          <w:rtl w:val="0"/>
        </w:rPr>
        <w:t xml:space="preserve">biquitous in </w:t>
      </w:r>
      <w:r w:rsidDel="00000000" w:rsidR="00000000" w:rsidRPr="00000000">
        <w:rPr>
          <w:rFonts w:ascii="Times New Roman" w:cs="Times New Roman" w:eastAsia="Times New Roman" w:hAnsi="Times New Roman"/>
          <w:sz w:val="20"/>
          <w:szCs w:val="20"/>
          <w:rtl w:val="0"/>
        </w:rPr>
        <w:t xml:space="preserve">IDHmt-codel</w:t>
      </w:r>
      <w:r w:rsidDel="00000000" w:rsidR="00000000" w:rsidRPr="00000000">
        <w:rPr>
          <w:rFonts w:ascii="Times New Roman" w:cs="Times New Roman" w:eastAsia="Times New Roman" w:hAnsi="Times New Roman"/>
          <w:sz w:val="20"/>
          <w:szCs w:val="20"/>
          <w:rtl w:val="0"/>
        </w:rPr>
        <w:t xml:space="preserve">, 85% IDHmt-noncodel, and ~50% IDHwt (n=5/9).</w:t>
      </w:r>
    </w:p>
    <w:p w:rsidR="00000000" w:rsidDel="00000000" w:rsidP="00000000" w:rsidRDefault="00000000" w:rsidRPr="00000000" w14:paraId="00000323">
      <w:pPr>
        <w:numPr>
          <w:ilvl w:val="1"/>
          <w:numId w:val="1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PFS 3.2→ 3.8y favoring RT. </w:t>
      </w:r>
      <w:r w:rsidDel="00000000" w:rsidR="00000000" w:rsidRPr="00000000">
        <w:rPr>
          <w:rFonts w:ascii="Times New Roman" w:cs="Times New Roman" w:eastAsia="Times New Roman" w:hAnsi="Times New Roman"/>
          <w:i w:val="1"/>
          <w:sz w:val="20"/>
          <w:szCs w:val="20"/>
          <w:rtl w:val="0"/>
        </w:rPr>
        <w:t xml:space="preserve">MPFS 10.4y in 98-02.</w:t>
      </w:r>
      <w:r w:rsidDel="00000000" w:rsidR="00000000" w:rsidRPr="00000000">
        <w:rPr>
          <w:rtl w:val="0"/>
        </w:rPr>
      </w:r>
    </w:p>
    <w:p w:rsidR="00000000" w:rsidDel="00000000" w:rsidP="00000000" w:rsidRDefault="00000000" w:rsidRPr="00000000" w14:paraId="00000324">
      <w:pPr>
        <w:numPr>
          <w:ilvl w:val="1"/>
          <w:numId w:val="1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Package time from surgery to treatment for IDHwt / </w:t>
      </w:r>
      <w:r w:rsidDel="00000000" w:rsidR="00000000" w:rsidRPr="00000000">
        <w:rPr>
          <w:rFonts w:ascii="Times New Roman" w:cs="Times New Roman" w:eastAsia="Times New Roman" w:hAnsi="Times New Roman"/>
          <w:sz w:val="20"/>
          <w:szCs w:val="20"/>
          <w:rtl w:val="0"/>
        </w:rPr>
        <w:t xml:space="preserve">codel</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sz w:val="20"/>
          <w:szCs w:val="20"/>
          <w:rtl w:val="0"/>
        </w:rPr>
        <w:t xml:space="preserve">IDHmt-noncodel</w:t>
      </w:r>
      <w:r w:rsidDel="00000000" w:rsidR="00000000" w:rsidRPr="00000000">
        <w:rPr>
          <w:rFonts w:ascii="Cardo" w:cs="Cardo" w:eastAsia="Cardo" w:hAnsi="Cardo"/>
          <w:sz w:val="20"/>
          <w:szCs w:val="20"/>
          <w:rtl w:val="0"/>
        </w:rPr>
        <w:t xml:space="preserve"> of 3.4→ 5.6→ 9 mo.</w:t>
      </w:r>
    </w:p>
    <w:p w:rsidR="00000000" w:rsidDel="00000000" w:rsidP="00000000" w:rsidRDefault="00000000" w:rsidRPr="00000000" w14:paraId="00000325">
      <w:pPr>
        <w:numPr>
          <w:ilvl w:val="2"/>
          <w:numId w:val="1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Interesting as suggests codel w more sx/progressive (or older) than noncodel-IDHmt. Alternative theory: Could pseudoprogression be </w:t>
      </w:r>
      <w:r w:rsidDel="00000000" w:rsidR="00000000" w:rsidRPr="00000000">
        <w:rPr>
          <w:rFonts w:ascii="Times New Roman" w:cs="Times New Roman" w:eastAsia="Times New Roman" w:hAnsi="Times New Roman"/>
          <w:sz w:val="20"/>
          <w:szCs w:val="20"/>
          <w:rtl w:val="0"/>
        </w:rPr>
        <w:t xml:space="preserve">trigger</w:t>
      </w:r>
      <w:r w:rsidDel="00000000" w:rsidR="00000000" w:rsidRPr="00000000">
        <w:rPr>
          <w:rFonts w:ascii="Times New Roman" w:cs="Times New Roman" w:eastAsia="Times New Roman" w:hAnsi="Times New Roman"/>
          <w:sz w:val="20"/>
          <w:szCs w:val="20"/>
          <w:rtl w:val="0"/>
        </w:rPr>
        <w:t xml:space="preserve"> for tx w codel? All codel on this trial are MGMT Me'd.</w:t>
      </w:r>
    </w:p>
    <w:p w:rsidR="00000000" w:rsidDel="00000000" w:rsidP="00000000" w:rsidRDefault="00000000" w:rsidRPr="00000000" w14:paraId="00000326">
      <w:pPr>
        <w:numPr>
          <w:ilvl w:val="1"/>
          <w:numId w:val="1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Exploratory analysis:</w:t>
      </w:r>
    </w:p>
    <w:p w:rsidR="00000000" w:rsidDel="00000000" w:rsidP="00000000" w:rsidRDefault="00000000" w:rsidRPr="00000000" w14:paraId="00000327">
      <w:pPr>
        <w:numPr>
          <w:ilvl w:val="2"/>
          <w:numId w:val="1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PFS for </w:t>
      </w:r>
      <w:r w:rsidDel="00000000" w:rsidR="00000000" w:rsidRPr="00000000">
        <w:rPr>
          <w:b w:val="1"/>
          <w:sz w:val="20"/>
          <w:szCs w:val="20"/>
          <w:rtl w:val="0"/>
        </w:rPr>
        <w:t xml:space="preserve">IDHmt</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codel</w:t>
      </w:r>
      <w:r w:rsidDel="00000000" w:rsidR="00000000" w:rsidRPr="00000000">
        <w:rPr>
          <w:rFonts w:ascii="Times New Roman" w:cs="Times New Roman" w:eastAsia="Times New Roman" w:hAnsi="Times New Roman"/>
          <w:sz w:val="20"/>
          <w:szCs w:val="20"/>
          <w:rtl w:val="0"/>
        </w:rPr>
        <w:t xml:space="preserve"> of </w:t>
      </w:r>
      <w:r w:rsidDel="00000000" w:rsidR="00000000" w:rsidRPr="00000000">
        <w:rPr>
          <w:rtl w:val="0"/>
        </w:rPr>
        <w:t xml:space="preserve">~</w:t>
      </w:r>
      <w:r w:rsidDel="00000000" w:rsidR="00000000" w:rsidRPr="00000000">
        <w:rPr>
          <w:rFonts w:ascii="Cardo" w:cs="Cardo" w:eastAsia="Cardo" w:hAnsi="Cardo"/>
          <w:sz w:val="20"/>
          <w:szCs w:val="20"/>
          <w:rtl w:val="0"/>
        </w:rPr>
        <w:t xml:space="preserve">47→ 58% (p=0.91). </w:t>
        <w:tab/>
      </w:r>
      <w:r w:rsidDel="00000000" w:rsidR="00000000" w:rsidRPr="00000000">
        <w:rPr>
          <w:rFonts w:ascii="Times New Roman" w:cs="Times New Roman" w:eastAsia="Times New Roman" w:hAnsi="Times New Roman"/>
          <w:b w:val="1"/>
          <w:i w:val="1"/>
          <w:sz w:val="20"/>
          <w:szCs w:val="20"/>
          <w:rtl w:val="0"/>
        </w:rPr>
        <w:t xml:space="preserve">TMZ first</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is</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reasonable</w:t>
      </w:r>
      <w:r w:rsidDel="00000000" w:rsidR="00000000" w:rsidRPr="00000000">
        <w:rPr>
          <w:rFonts w:ascii="Times New Roman" w:cs="Times New Roman" w:eastAsia="Times New Roman" w:hAnsi="Times New Roman"/>
          <w:i w:val="1"/>
          <w:sz w:val="20"/>
          <w:szCs w:val="20"/>
          <w:rtl w:val="0"/>
        </w:rPr>
        <w:t xml:space="preserve"> for MGMT Me'd pts.</w:t>
      </w:r>
    </w:p>
    <w:p w:rsidR="00000000" w:rsidDel="00000000" w:rsidP="00000000" w:rsidRDefault="00000000" w:rsidRPr="00000000" w14:paraId="00000328">
      <w:pPr>
        <w:numPr>
          <w:ilvl w:val="2"/>
          <w:numId w:val="1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PFS for </w:t>
      </w:r>
      <w:r w:rsidDel="00000000" w:rsidR="00000000" w:rsidRPr="00000000">
        <w:rPr>
          <w:b w:val="1"/>
          <w:sz w:val="20"/>
          <w:szCs w:val="20"/>
          <w:rtl w:val="0"/>
        </w:rPr>
        <w:t xml:space="preserve">IDHmt</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non-codel</w:t>
      </w:r>
      <w:r w:rsidDel="00000000" w:rsidR="00000000" w:rsidRPr="00000000">
        <w:rPr>
          <w:rFonts w:ascii="Cardo" w:cs="Cardo" w:eastAsia="Cardo" w:hAnsi="Cardo"/>
          <w:sz w:val="20"/>
          <w:szCs w:val="20"/>
          <w:rtl w:val="0"/>
        </w:rPr>
        <w:t xml:space="preserve"> of 19→ 43% [SS].  </w:t>
        <w:tab/>
      </w:r>
      <w:r w:rsidDel="00000000" w:rsidR="00000000" w:rsidRPr="00000000">
        <w:rPr>
          <w:rFonts w:ascii="Times New Roman" w:cs="Times New Roman" w:eastAsia="Times New Roman" w:hAnsi="Times New Roman"/>
          <w:b w:val="1"/>
          <w:i w:val="1"/>
          <w:sz w:val="20"/>
          <w:szCs w:val="20"/>
          <w:rtl w:val="0"/>
        </w:rPr>
        <w:t xml:space="preserve">RT first better</w:t>
      </w:r>
      <w:r w:rsidDel="00000000" w:rsidR="00000000" w:rsidRPr="00000000">
        <w:rPr>
          <w:rFonts w:ascii="Times New Roman" w:cs="Times New Roman" w:eastAsia="Times New Roman" w:hAnsi="Times New Roman"/>
          <w:i w:val="1"/>
          <w:sz w:val="20"/>
          <w:szCs w:val="20"/>
          <w:rtl w:val="0"/>
        </w:rPr>
        <w:t xml:space="preserve"> for IDHmt/non-codel pts.</w:t>
      </w:r>
    </w:p>
    <w:p w:rsidR="00000000" w:rsidDel="00000000" w:rsidP="00000000" w:rsidRDefault="00000000" w:rsidRPr="00000000" w14:paraId="00000329">
      <w:pPr>
        <w:numPr>
          <w:ilvl w:val="2"/>
          <w:numId w:val="1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PFS for </w:t>
      </w:r>
      <w:r w:rsidDel="00000000" w:rsidR="00000000" w:rsidRPr="00000000">
        <w:rPr>
          <w:rFonts w:ascii="Times New Roman" w:cs="Times New Roman" w:eastAsia="Times New Roman" w:hAnsi="Times New Roman"/>
          <w:b w:val="1"/>
          <w:sz w:val="20"/>
          <w:szCs w:val="20"/>
          <w:rtl w:val="0"/>
        </w:rPr>
        <w:t xml:space="preserve">IDHwt</w:t>
      </w:r>
      <w:r w:rsidDel="00000000" w:rsidR="00000000" w:rsidRPr="00000000">
        <w:rPr>
          <w:rFonts w:ascii="Times New Roman" w:cs="Times New Roman" w:eastAsia="Times New Roman" w:hAnsi="Times New Roman"/>
          <w:sz w:val="20"/>
          <w:szCs w:val="20"/>
          <w:rtl w:val="0"/>
        </w:rPr>
        <w:t xml:space="preserve"> of </w:t>
      </w:r>
      <w:r w:rsidDel="00000000" w:rsidR="00000000" w:rsidRPr="00000000">
        <w:rPr>
          <w:rtl w:val="0"/>
        </w:rPr>
        <w:t xml:space="preserve">~</w:t>
      </w:r>
      <w:r w:rsidDel="00000000" w:rsidR="00000000" w:rsidRPr="00000000">
        <w:rPr>
          <w:rFonts w:ascii="Cardo" w:cs="Cardo" w:eastAsia="Cardo" w:hAnsi="Cardo"/>
          <w:sz w:val="20"/>
          <w:szCs w:val="20"/>
          <w:rtl w:val="0"/>
        </w:rPr>
        <w:t xml:space="preserve">18→ 0% (p=0.24). </w:t>
        <w:tab/>
        <w:tab/>
      </w:r>
      <w:r w:rsidDel="00000000" w:rsidR="00000000" w:rsidRPr="00000000">
        <w:rPr>
          <w:rFonts w:ascii="Times New Roman" w:cs="Times New Roman" w:eastAsia="Times New Roman" w:hAnsi="Times New Roman"/>
          <w:b w:val="1"/>
          <w:i w:val="1"/>
          <w:sz w:val="20"/>
          <w:szCs w:val="20"/>
          <w:rtl w:val="0"/>
        </w:rPr>
        <w:t xml:space="preserve">Consider Stupp</w:t>
      </w:r>
      <w:r w:rsidDel="00000000" w:rsidR="00000000" w:rsidRPr="00000000">
        <w:rPr>
          <w:rFonts w:ascii="Times New Roman" w:cs="Times New Roman" w:eastAsia="Times New Roman" w:hAnsi="Times New Roman"/>
          <w:i w:val="1"/>
          <w:sz w:val="20"/>
          <w:szCs w:val="20"/>
          <w:rtl w:val="0"/>
        </w:rPr>
        <w:t xml:space="preserve"> for these patients?</w:t>
      </w:r>
    </w:p>
    <w:p w:rsidR="00000000" w:rsidDel="00000000" w:rsidP="00000000" w:rsidRDefault="00000000" w:rsidRPr="00000000" w14:paraId="0000032A">
      <w:pPr>
        <w:numPr>
          <w:ilvl w:val="1"/>
          <w:numId w:val="1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G3-4 heme 14→ &lt; 1%. Moderate/severe fatigue 7→ 3%. G3-4 infection 3→ 1%.</w:t>
      </w:r>
    </w:p>
    <w:p w:rsidR="00000000" w:rsidDel="00000000" w:rsidP="00000000" w:rsidRDefault="00000000" w:rsidRPr="00000000" w14:paraId="0000032B">
      <w:pPr>
        <w:numPr>
          <w:ilvl w:val="1"/>
          <w:numId w:val="1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Health Related QoL [</w:t>
      </w:r>
      <w:hyperlink r:id="rId167">
        <w:r w:rsidDel="00000000" w:rsidR="00000000" w:rsidRPr="00000000">
          <w:rPr>
            <w:rFonts w:ascii="Times New Roman" w:cs="Times New Roman" w:eastAsia="Times New Roman" w:hAnsi="Times New Roman"/>
            <w:sz w:val="20"/>
            <w:szCs w:val="20"/>
            <w:rtl w:val="0"/>
          </w:rPr>
          <w:t xml:space="preserve">Reijneveld Lanc Onc '16</w:t>
        </w:r>
      </w:hyperlink>
      <w:r w:rsidDel="00000000" w:rsidR="00000000" w:rsidRPr="00000000">
        <w:rPr>
          <w:rFonts w:ascii="Times New Roman" w:cs="Times New Roman" w:eastAsia="Times New Roman" w:hAnsi="Times New Roman"/>
          <w:sz w:val="20"/>
          <w:szCs w:val="20"/>
          <w:rtl w:val="0"/>
        </w:rPr>
        <w:t xml:space="preserve">]: Utilizes EORTC questionnaire and MMSE. No difference for 3y HR-QOL or impaired cognitive function at baseline (~14%) or 3y (~7%).</w:t>
      </w:r>
    </w:p>
    <w:p w:rsidR="00000000" w:rsidDel="00000000" w:rsidP="00000000" w:rsidRDefault="00000000" w:rsidRPr="00000000" w14:paraId="0000032C">
      <w:pPr>
        <w:pStyle w:val="Heading2"/>
        <w:rPr/>
      </w:pPr>
      <w:bookmarkStart w:colFirst="0" w:colLast="0" w:name="_x4atmsu6twmt" w:id="27"/>
      <w:bookmarkEnd w:id="27"/>
      <w:r w:rsidDel="00000000" w:rsidR="00000000" w:rsidRPr="00000000">
        <w:rPr>
          <w:rtl w:val="0"/>
        </w:rPr>
      </w:r>
    </w:p>
    <w:p w:rsidR="00000000" w:rsidDel="00000000" w:rsidP="00000000" w:rsidRDefault="00000000" w:rsidRPr="00000000" w14:paraId="0000032D">
      <w:pPr>
        <w:pStyle w:val="Heading2"/>
        <w:rPr/>
      </w:pPr>
      <w:bookmarkStart w:colFirst="0" w:colLast="0" w:name="_t53fa3rkjf27" w:id="28"/>
      <w:bookmarkEnd w:id="28"/>
      <w:hyperlink w:anchor="_6uhkbhc9aekp">
        <w:r w:rsidDel="00000000" w:rsidR="00000000" w:rsidRPr="00000000">
          <w:rPr>
            <w:rtl w:val="0"/>
          </w:rPr>
          <w:t xml:space="preserve">Role of CNUs</w:t>
        </w:r>
      </w:hyperlink>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No difference for CCNU in WHO Grade III tumors, however, this was high</w:t>
      </w:r>
      <w:r w:rsidDel="00000000" w:rsidR="00000000" w:rsidRPr="00000000">
        <w:rPr>
          <w:rtl w:val="0"/>
        </w:rPr>
        <w:t xml:space="preserve"> dose CCNU which is [</w:t>
      </w:r>
      <w:hyperlink w:anchor="_4y8emf2itkzh">
        <w:r w:rsidDel="00000000" w:rsidR="00000000" w:rsidRPr="00000000">
          <w:rPr>
            <w:rtl w:val="0"/>
          </w:rPr>
          <w:t xml:space="preserve">Britney Spears toxic</w:t>
        </w:r>
      </w:hyperlink>
      <w:r w:rsidDel="00000000" w:rsidR="00000000" w:rsidRPr="00000000">
        <w:rPr>
          <w:rtl w:val="0"/>
        </w:rPr>
        <w:t xml:space="preserve">]. </w:t>
      </w:r>
    </w:p>
    <w:p w:rsidR="00000000" w:rsidDel="00000000" w:rsidP="00000000" w:rsidRDefault="00000000" w:rsidRPr="00000000" w14:paraId="0000032F">
      <w:pPr>
        <w:rPr/>
      </w:pPr>
      <w:r w:rsidDel="00000000" w:rsidR="00000000" w:rsidRPr="00000000">
        <w:rPr>
          <w:rtl w:val="0"/>
        </w:rPr>
        <w:t xml:space="preserve">CCNU is more commonly used in pediatric LGG/HGG as MGMT methylation is [</w:t>
      </w:r>
      <w:hyperlink w:anchor="_34rj3usewf3p">
        <w:r w:rsidDel="00000000" w:rsidR="00000000" w:rsidRPr="00000000">
          <w:rPr>
            <w:rtl w:val="0"/>
          </w:rPr>
          <w:t xml:space="preserve">rare</w:t>
        </w:r>
      </w:hyperlink>
      <w:r w:rsidDel="00000000" w:rsidR="00000000" w:rsidRPr="00000000">
        <w:rPr>
          <w:rtl w:val="0"/>
        </w:rPr>
        <w:t xml:space="preserve">] especially for deep tumors such as DIPG. Still, peds try to use TMZ and CCNU despite no apparent benefit with TMZ. Perhaps better patient selection for cortical tumors or H3.1 G34R/V would be worth looking into, as these are [</w:t>
      </w:r>
      <w:hyperlink w:anchor="_34rj3usewf3p">
        <w:r w:rsidDel="00000000" w:rsidR="00000000" w:rsidRPr="00000000">
          <w:rPr>
            <w:rtl w:val="0"/>
          </w:rPr>
          <w:t xml:space="preserve">more commonly with MGMT promoter methylation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0">
      <w:pPr>
        <w:numPr>
          <w:ilvl w:val="0"/>
          <w:numId w:val="101"/>
        </w:numPr>
        <w:ind w:left="720" w:hanging="360"/>
        <w:rPr>
          <w:b w:val="0"/>
        </w:rPr>
      </w:pPr>
      <w:r w:rsidDel="00000000" w:rsidR="00000000" w:rsidRPr="00000000">
        <w:rPr>
          <w:b w:val="1"/>
          <w:rtl w:val="0"/>
        </w:rPr>
        <w:t xml:space="preserve">EORTC 26882 </w:t>
      </w:r>
      <w:r w:rsidDel="00000000" w:rsidR="00000000" w:rsidRPr="00000000">
        <w:rPr>
          <w:rtl w:val="0"/>
        </w:rPr>
        <w:t xml:space="preserve">[</w:t>
      </w:r>
      <w:hyperlink r:id="rId168">
        <w:r w:rsidDel="00000000" w:rsidR="00000000" w:rsidRPr="00000000">
          <w:rPr>
            <w:rtl w:val="0"/>
          </w:rPr>
          <w:t xml:space="preserve">Hildebrand EJC '08</w:t>
        </w:r>
      </w:hyperlink>
      <w:r w:rsidDel="00000000" w:rsidR="00000000" w:rsidRPr="00000000">
        <w:rPr>
          <w:rtl w:val="0"/>
        </w:rPr>
        <w:t xml:space="preserve">]:</w:t>
      </w:r>
      <w:r w:rsidDel="00000000" w:rsidR="00000000" w:rsidRPr="00000000">
        <w:rPr>
          <w:rFonts w:ascii="Cardo" w:cs="Cardo" w:eastAsia="Cardo" w:hAnsi="Cardo"/>
          <w:b w:val="1"/>
          <w:rtl w:val="0"/>
        </w:rPr>
        <w:t xml:space="preserve"> 60/30→ DBD/BCNU</w:t>
      </w:r>
      <w:r w:rsidDel="00000000" w:rsidR="00000000" w:rsidRPr="00000000">
        <w:rPr>
          <w:rtl w:val="0"/>
        </w:rPr>
        <w:t xml:space="preserve"> with no OS or PFS difference.</w:t>
      </w:r>
    </w:p>
    <w:p w:rsidR="00000000" w:rsidDel="00000000" w:rsidP="00000000" w:rsidRDefault="00000000" w:rsidRPr="00000000" w14:paraId="00000331">
      <w:pPr>
        <w:numPr>
          <w:ilvl w:val="0"/>
          <w:numId w:val="101"/>
        </w:numPr>
        <w:ind w:left="720" w:hanging="360"/>
        <w:rPr>
          <w:b w:val="0"/>
        </w:rPr>
      </w:pPr>
      <w:r w:rsidDel="00000000" w:rsidR="00000000" w:rsidRPr="00000000">
        <w:rPr>
          <w:b w:val="1"/>
          <w:rtl w:val="0"/>
        </w:rPr>
        <w:t xml:space="preserve">RTOG 9813 </w:t>
      </w:r>
      <w:r w:rsidDel="00000000" w:rsidR="00000000" w:rsidRPr="00000000">
        <w:rPr>
          <w:rtl w:val="0"/>
        </w:rPr>
        <w:t xml:space="preserve">[</w:t>
      </w:r>
      <w:hyperlink r:id="rId169">
        <w:r w:rsidDel="00000000" w:rsidR="00000000" w:rsidRPr="00000000">
          <w:rPr>
            <w:rtl w:val="0"/>
          </w:rPr>
          <w:t xml:space="preserve">Chang JCO '15</w:t>
        </w:r>
      </w:hyperlink>
      <w:r w:rsidDel="00000000" w:rsidR="00000000" w:rsidRPr="00000000">
        <w:rPr>
          <w:rtl w:val="0"/>
        </w:rPr>
        <w:t xml:space="preserve">, </w:t>
      </w:r>
      <w:hyperlink r:id="rId170">
        <w:r w:rsidDel="00000000" w:rsidR="00000000" w:rsidRPr="00000000">
          <w:rPr>
            <w:rtl w:val="0"/>
          </w:rPr>
          <w:t xml:space="preserve">JNO '17</w:t>
        </w:r>
      </w:hyperlink>
      <w:r w:rsidDel="00000000" w:rsidR="00000000" w:rsidRPr="00000000">
        <w:rPr>
          <w:rtl w:val="0"/>
        </w:rPr>
        <w:t xml:space="preserve">]:</w:t>
      </w:r>
      <w:r w:rsidDel="00000000" w:rsidR="00000000" w:rsidRPr="00000000">
        <w:rPr>
          <w:b w:val="1"/>
          <w:rtl w:val="0"/>
        </w:rPr>
        <w:t xml:space="preserve"> 59.4/33 + TMZ vs. B/CCNU</w:t>
      </w:r>
      <w:r w:rsidDel="00000000" w:rsidR="00000000" w:rsidRPr="00000000">
        <w:rPr>
          <w:rtl w:val="0"/>
        </w:rPr>
        <w:t xml:space="preserve">. </w:t>
        <w:br w:type="textWrapping"/>
        <w:t xml:space="preserve">Too much toxicity with CNUs, though the dose of CCNU was very high. Compare to 100 CCNU/TMZ in NOA 09. </w:t>
      </w:r>
    </w:p>
    <w:p w:rsidR="00000000" w:rsidDel="00000000" w:rsidP="00000000" w:rsidRDefault="00000000" w:rsidRPr="00000000" w14:paraId="00000332">
      <w:pPr>
        <w:ind w:left="720" w:firstLine="0"/>
        <w:rPr/>
      </w:pPr>
      <w:r w:rsidDel="00000000" w:rsidR="00000000" w:rsidRPr="00000000">
        <w:rPr>
          <w:rFonts w:ascii="Cardo" w:cs="Cardo" w:eastAsia="Cardo" w:hAnsi="Cardo"/>
          <w:rtl w:val="0"/>
        </w:rPr>
        <w:t xml:space="preserve">This question needs to be re-asked with NOA 09 concurrent Stupp+CCNU→ TMZ. Although NOA 09 was a GBM trial, it demonstrated promising results with 50% improvement in OS! Also, we know our outcomes for WHO Grade III AA's are somewhat abysmal, so hopefully someone looks at this again in the near future.</w:t>
      </w:r>
    </w:p>
    <w:p w:rsidR="00000000" w:rsidDel="00000000" w:rsidP="00000000" w:rsidRDefault="00000000" w:rsidRPr="00000000" w14:paraId="00000333">
      <w:pPr>
        <w:numPr>
          <w:ilvl w:val="1"/>
          <w:numId w:val="101"/>
        </w:numPr>
        <w:ind w:left="1440" w:hanging="360"/>
        <w:rPr>
          <w:b w:val="0"/>
        </w:rPr>
      </w:pPr>
      <w:r w:rsidDel="00000000" w:rsidR="00000000" w:rsidRPr="00000000">
        <w:rPr>
          <w:rtl w:val="0"/>
        </w:rPr>
        <w:t xml:space="preserve">196 pts. AA, up to 25% ODG component. First prospective MGMT met'd data for AA, ~67% Me'd.</w:t>
      </w:r>
    </w:p>
    <w:p w:rsidR="00000000" w:rsidDel="00000000" w:rsidP="00000000" w:rsidRDefault="00000000" w:rsidRPr="00000000" w14:paraId="00000334">
      <w:pPr>
        <w:numPr>
          <w:ilvl w:val="2"/>
          <w:numId w:val="101"/>
        </w:numPr>
        <w:ind w:left="2160" w:hanging="360"/>
        <w:rPr>
          <w:b w:val="0"/>
        </w:rPr>
      </w:pPr>
      <w:r w:rsidDel="00000000" w:rsidR="00000000" w:rsidRPr="00000000">
        <w:rPr>
          <w:rtl w:val="0"/>
        </w:rPr>
        <w:t xml:space="preserve">RT: 50.4/28 to T2 + 2 cm or T1c + 1.5 when no edema present. 59.4 to T1c + 1 cm. </w:t>
      </w:r>
    </w:p>
    <w:p w:rsidR="00000000" w:rsidDel="00000000" w:rsidP="00000000" w:rsidRDefault="00000000" w:rsidRPr="00000000" w14:paraId="00000335">
      <w:pPr>
        <w:numPr>
          <w:ilvl w:val="2"/>
          <w:numId w:val="101"/>
        </w:numPr>
        <w:ind w:left="2160" w:hanging="360"/>
        <w:rPr>
          <w:b w:val="0"/>
        </w:rPr>
      </w:pPr>
      <w:r w:rsidDel="00000000" w:rsidR="00000000" w:rsidRPr="00000000">
        <w:rPr>
          <w:rtl w:val="0"/>
        </w:rPr>
        <w:t xml:space="preserve">Chemo: TMZ 200 d1-5 q28d x12c vs. CCNU 130 q8w x6c or BCNU 80 q8w x6c.</w:t>
      </w:r>
    </w:p>
    <w:p w:rsidR="00000000" w:rsidDel="00000000" w:rsidP="00000000" w:rsidRDefault="00000000" w:rsidRPr="00000000" w14:paraId="00000336">
      <w:pPr>
        <w:numPr>
          <w:ilvl w:val="1"/>
          <w:numId w:val="101"/>
        </w:numPr>
        <w:ind w:left="1440" w:hanging="360"/>
        <w:rPr>
          <w:b w:val="0"/>
        </w:rPr>
      </w:pPr>
      <w:r w:rsidDel="00000000" w:rsidR="00000000" w:rsidRPr="00000000">
        <w:rPr>
          <w:rtl w:val="0"/>
        </w:rPr>
        <w:t xml:space="preserve">MS ~3.8y. ~PFS/TTF. IDHmt and ATRX loss favorable, while trend for TERT performing worse.</w:t>
      </w:r>
    </w:p>
    <w:p w:rsidR="00000000" w:rsidDel="00000000" w:rsidP="00000000" w:rsidRDefault="00000000" w:rsidRPr="00000000" w14:paraId="00000337">
      <w:pPr>
        <w:numPr>
          <w:ilvl w:val="2"/>
          <w:numId w:val="101"/>
        </w:numPr>
        <w:ind w:left="2160" w:hanging="360"/>
        <w:rPr>
          <w:b w:val="0"/>
        </w:rPr>
      </w:pPr>
      <w:r w:rsidDel="00000000" w:rsidR="00000000" w:rsidRPr="00000000">
        <w:rPr>
          <w:rFonts w:ascii="Cardo" w:cs="Cardo" w:eastAsia="Cardo" w:hAnsi="Cardo"/>
          <w:rtl w:val="0"/>
        </w:rPr>
        <w:t xml:space="preserve">MS for IDH wt / IDHmt of 2.8→ 7.9y.</w:t>
      </w:r>
    </w:p>
    <w:p w:rsidR="00000000" w:rsidDel="00000000" w:rsidP="00000000" w:rsidRDefault="00000000" w:rsidRPr="00000000" w14:paraId="00000338">
      <w:pPr>
        <w:numPr>
          <w:ilvl w:val="1"/>
          <w:numId w:val="101"/>
        </w:numPr>
        <w:ind w:left="1440" w:hanging="360"/>
        <w:rPr>
          <w:b w:val="0"/>
        </w:rPr>
      </w:pPr>
      <w:r w:rsidDel="00000000" w:rsidR="00000000" w:rsidRPr="00000000">
        <w:rPr>
          <w:rFonts w:ascii="Cardo" w:cs="Cardo" w:eastAsia="Cardo" w:hAnsi="Cardo"/>
          <w:rtl w:val="0"/>
        </w:rPr>
        <w:t xml:space="preserve">G3+ toxicity 48→ 76%.</w:t>
      </w:r>
      <w:r w:rsidDel="00000000" w:rsidR="00000000" w:rsidRPr="00000000">
        <w:rPr>
          <w:i w:val="1"/>
          <w:rtl w:val="0"/>
        </w:rPr>
        <w:t xml:space="preserve"> </w:t>
      </w:r>
      <w:r w:rsidDel="00000000" w:rsidR="00000000" w:rsidRPr="00000000">
        <w:rPr>
          <w:rtl w:val="0"/>
        </w:rPr>
        <w:t xml:space="preserve">TMZ better tolerated.</w:t>
      </w:r>
      <w:r w:rsidDel="00000000" w:rsidR="00000000" w:rsidRPr="00000000">
        <w:rPr>
          <w:rtl w:val="0"/>
        </w:rPr>
      </w:r>
    </w:p>
    <w:p w:rsidR="00000000" w:rsidDel="00000000" w:rsidP="00000000" w:rsidRDefault="00000000" w:rsidRPr="00000000" w14:paraId="00000339">
      <w:pPr>
        <w:pStyle w:val="Heading2"/>
        <w:rPr/>
      </w:pPr>
      <w:bookmarkStart w:colFirst="0" w:colLast="0" w:name="_o4vox3n5wy8s" w:id="29"/>
      <w:bookmarkEnd w:id="29"/>
      <w:hyperlink w:anchor="_6uhkbhc9aekp">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p>
    <w:p w:rsidR="00000000" w:rsidDel="00000000" w:rsidP="00000000" w:rsidRDefault="00000000" w:rsidRPr="00000000" w14:paraId="0000033B">
      <w:pPr>
        <w:numPr>
          <w:ilvl w:val="0"/>
          <w:numId w:val="18"/>
        </w:numPr>
        <w:ind w:left="720" w:hanging="360"/>
        <w:rPr>
          <w:b w:val="0"/>
        </w:rPr>
      </w:pPr>
      <w:r w:rsidDel="00000000" w:rsidR="00000000" w:rsidRPr="00000000">
        <w:rPr>
          <w:rtl w:val="0"/>
        </w:rPr>
        <w:t xml:space="preserve">For LGG, RT does NOT decrease the rate of malignant transformation (~70%). Extent of resection decreases the rate of transformation.</w:t>
      </w:r>
    </w:p>
    <w:p w:rsidR="00000000" w:rsidDel="00000000" w:rsidP="00000000" w:rsidRDefault="00000000" w:rsidRPr="00000000" w14:paraId="0000033C">
      <w:pPr>
        <w:numPr>
          <w:ilvl w:val="0"/>
          <w:numId w:val="18"/>
        </w:numPr>
        <w:ind w:left="720" w:hanging="360"/>
        <w:rPr>
          <w:b w:val="0"/>
        </w:rPr>
      </w:pPr>
      <w:r w:rsidDel="00000000" w:rsidR="00000000" w:rsidRPr="00000000">
        <w:rPr>
          <w:rtl w:val="0"/>
        </w:rPr>
        <w:t xml:space="preserve">PCV toxicities:</w:t>
      </w:r>
    </w:p>
    <w:p w:rsidR="00000000" w:rsidDel="00000000" w:rsidP="00000000" w:rsidRDefault="00000000" w:rsidRPr="00000000" w14:paraId="0000033D">
      <w:pPr>
        <w:numPr>
          <w:ilvl w:val="1"/>
          <w:numId w:val="18"/>
        </w:numPr>
        <w:ind w:left="1440" w:hanging="360"/>
        <w:rPr>
          <w:b w:val="0"/>
        </w:rPr>
      </w:pPr>
      <w:r w:rsidDel="00000000" w:rsidR="00000000" w:rsidRPr="00000000">
        <w:rPr>
          <w:rtl w:val="0"/>
        </w:rPr>
        <w:t xml:space="preserve">Procarbazine: myelosuppression, pulm tox, neuropathy, hepatotoxicity, 2nd ca, azoospermia.</w:t>
      </w:r>
    </w:p>
    <w:p w:rsidR="00000000" w:rsidDel="00000000" w:rsidP="00000000" w:rsidRDefault="00000000" w:rsidRPr="00000000" w14:paraId="0000033E">
      <w:pPr>
        <w:numPr>
          <w:ilvl w:val="1"/>
          <w:numId w:val="18"/>
        </w:numPr>
        <w:ind w:left="1440" w:hanging="360"/>
        <w:rPr>
          <w:b w:val="0"/>
        </w:rPr>
      </w:pPr>
      <w:r w:rsidDel="00000000" w:rsidR="00000000" w:rsidRPr="00000000">
        <w:rPr>
          <w:rtl w:val="0"/>
        </w:rPr>
        <w:t xml:space="preserve">CCNU: above + renal, optic atrophy.</w:t>
      </w:r>
    </w:p>
    <w:p w:rsidR="00000000" w:rsidDel="00000000" w:rsidP="00000000" w:rsidRDefault="00000000" w:rsidRPr="00000000" w14:paraId="0000033F">
      <w:pPr>
        <w:numPr>
          <w:ilvl w:val="1"/>
          <w:numId w:val="18"/>
        </w:numPr>
        <w:ind w:left="1440" w:hanging="360"/>
        <w:rPr>
          <w:b w:val="0"/>
        </w:rPr>
      </w:pPr>
      <w:r w:rsidDel="00000000" w:rsidR="00000000" w:rsidRPr="00000000">
        <w:rPr>
          <w:rtl w:val="0"/>
        </w:rPr>
        <w:t xml:space="preserve">Vincristine: neuro, diarrhea, constipation.</w:t>
      </w:r>
    </w:p>
    <w:p w:rsidR="00000000" w:rsidDel="00000000" w:rsidP="00000000" w:rsidRDefault="00000000" w:rsidRPr="00000000" w14:paraId="00000340">
      <w:pPr>
        <w:rPr/>
      </w:pPr>
      <w:r w:rsidDel="00000000" w:rsidR="00000000" w:rsidRPr="00000000">
        <w:br w:type="page"/>
      </w:r>
      <w:r w:rsidDel="00000000" w:rsidR="00000000" w:rsidRPr="00000000">
        <w:rPr>
          <w:rtl w:val="0"/>
        </w:rPr>
      </w:r>
    </w:p>
    <w:p w:rsidR="00000000" w:rsidDel="00000000" w:rsidP="00000000" w:rsidRDefault="00000000" w:rsidRPr="00000000" w14:paraId="00000341">
      <w:pPr>
        <w:pStyle w:val="Heading2"/>
        <w:rPr/>
      </w:pPr>
      <w:bookmarkStart w:colFirst="0" w:colLast="0" w:name="_baj2f0bgqu6o" w:id="30"/>
      <w:bookmarkEnd w:id="30"/>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2">
            <w:pPr>
              <w:ind w:right="20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343">
            <w:pPr>
              <w:ind w:right="200"/>
              <w:jc w:val="center"/>
              <w:rPr>
                <w:b w:val="1"/>
              </w:rPr>
            </w:pPr>
            <w:r w:rsidDel="00000000" w:rsidR="00000000" w:rsidRPr="00000000">
              <w:rPr>
                <w:b w:val="1"/>
                <w:rtl w:val="0"/>
              </w:rPr>
              <w:t xml:space="preserve">A more comprehensive collection of resources for all disease sites may be found at </w:t>
            </w:r>
            <w:hyperlink r:id="rId171">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344">
            <w:pPr>
              <w:rPr>
                <w:b w:val="1"/>
                <w:sz w:val="18"/>
                <w:szCs w:val="18"/>
              </w:rPr>
            </w:pPr>
            <w:r w:rsidDel="00000000" w:rsidR="00000000" w:rsidRPr="00000000">
              <w:rPr>
                <w:b w:val="1"/>
                <w:sz w:val="18"/>
                <w:szCs w:val="18"/>
                <w:rtl w:val="0"/>
              </w:rPr>
              <w:t xml:space="preserve">Gliomas (HGG &amp; LGG)</w:t>
            </w:r>
          </w:p>
          <w:p w:rsidR="00000000" w:rsidDel="00000000" w:rsidP="00000000" w:rsidRDefault="00000000" w:rsidRPr="00000000" w14:paraId="00000345">
            <w:pPr>
              <w:rPr>
                <w:sz w:val="18"/>
                <w:szCs w:val="18"/>
              </w:rPr>
            </w:pPr>
            <w:r w:rsidDel="00000000" w:rsidR="00000000" w:rsidRPr="00000000">
              <w:rPr>
                <w:sz w:val="18"/>
                <w:szCs w:val="18"/>
                <w:rtl w:val="0"/>
              </w:rPr>
              <w:t xml:space="preserve">Zaorsky: [</w:t>
            </w:r>
            <w:hyperlink r:id="rId172">
              <w:r w:rsidDel="00000000" w:rsidR="00000000" w:rsidRPr="00000000">
                <w:rPr>
                  <w:sz w:val="18"/>
                  <w:szCs w:val="18"/>
                  <w:rtl w:val="0"/>
                </w:rPr>
                <w:t xml:space="preserve">MRI characteristics of brain lesions</w:t>
              </w:r>
            </w:hyperlink>
            <w:r w:rsidDel="00000000" w:rsidR="00000000" w:rsidRPr="00000000">
              <w:rPr>
                <w:sz w:val="18"/>
                <w:szCs w:val="18"/>
                <w:rtl w:val="0"/>
              </w:rPr>
              <w:t xml:space="preserve">], [</w:t>
            </w:r>
            <w:hyperlink r:id="rId173">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w:t>
            </w:r>
          </w:p>
          <w:p w:rsidR="00000000" w:rsidDel="00000000" w:rsidP="00000000" w:rsidRDefault="00000000" w:rsidRPr="00000000" w14:paraId="00000346">
            <w:pPr>
              <w:rPr>
                <w:sz w:val="18"/>
                <w:szCs w:val="18"/>
              </w:rPr>
            </w:pPr>
            <w:r w:rsidDel="00000000" w:rsidR="00000000" w:rsidRPr="00000000">
              <w:rPr>
                <w:sz w:val="18"/>
                <w:szCs w:val="18"/>
                <w:rtl w:val="0"/>
              </w:rPr>
              <w:t xml:space="preserve">ARRO: [</w:t>
            </w:r>
            <w:hyperlink r:id="rId174">
              <w:r w:rsidDel="00000000" w:rsidR="00000000" w:rsidRPr="00000000">
                <w:rPr>
                  <w:sz w:val="18"/>
                  <w:szCs w:val="18"/>
                  <w:rtl w:val="0"/>
                </w:rPr>
                <w:t xml:space="preserve">Low Grade Glioma (LGG)</w:t>
              </w:r>
            </w:hyperlink>
            <w:r w:rsidDel="00000000" w:rsidR="00000000" w:rsidRPr="00000000">
              <w:rPr>
                <w:sz w:val="18"/>
                <w:szCs w:val="18"/>
                <w:rtl w:val="0"/>
              </w:rPr>
              <w:t xml:space="preserve">].</w:t>
            </w:r>
          </w:p>
          <w:p w:rsidR="00000000" w:rsidDel="00000000" w:rsidP="00000000" w:rsidRDefault="00000000" w:rsidRPr="00000000" w14:paraId="00000347">
            <w:pPr>
              <w:ind w:left="0" w:firstLine="0"/>
              <w:rPr>
                <w:sz w:val="18"/>
                <w:szCs w:val="18"/>
              </w:rPr>
            </w:pPr>
            <w:r w:rsidDel="00000000" w:rsidR="00000000" w:rsidRPr="00000000">
              <w:rPr>
                <w:sz w:val="18"/>
                <w:szCs w:val="18"/>
                <w:rtl w:val="0"/>
              </w:rPr>
              <w:t xml:space="preserve">eContour: [</w:t>
            </w:r>
            <w:hyperlink r:id="rId175">
              <w:r w:rsidDel="00000000" w:rsidR="00000000" w:rsidRPr="00000000">
                <w:rPr>
                  <w:sz w:val="18"/>
                  <w:szCs w:val="18"/>
                  <w:rtl w:val="0"/>
                </w:rPr>
                <w:t xml:space="preserve">LGG</w:t>
              </w:r>
            </w:hyperlink>
            <w:r w:rsidDel="00000000" w:rsidR="00000000" w:rsidRPr="00000000">
              <w:rPr>
                <w:sz w:val="18"/>
                <w:szCs w:val="18"/>
                <w:rtl w:val="0"/>
              </w:rPr>
              <w:t xml:space="preserve">].</w:t>
            </w:r>
          </w:p>
          <w:p w:rsidR="00000000" w:rsidDel="00000000" w:rsidP="00000000" w:rsidRDefault="00000000" w:rsidRPr="00000000" w14:paraId="00000348">
            <w:pPr>
              <w:ind w:right="420"/>
              <w:rPr>
                <w:sz w:val="18"/>
                <w:szCs w:val="18"/>
              </w:rPr>
            </w:pPr>
            <w:r w:rsidDel="00000000" w:rsidR="00000000" w:rsidRPr="00000000">
              <w:rPr>
                <w:sz w:val="18"/>
                <w:szCs w:val="18"/>
                <w:rtl w:val="0"/>
              </w:rPr>
              <w:t xml:space="preserve">Contouring</w:t>
            </w:r>
          </w:p>
          <w:p w:rsidR="00000000" w:rsidDel="00000000" w:rsidP="00000000" w:rsidRDefault="00000000" w:rsidRPr="00000000" w14:paraId="00000349">
            <w:pPr>
              <w:numPr>
                <w:ilvl w:val="0"/>
                <w:numId w:val="123"/>
              </w:numPr>
              <w:ind w:left="720" w:hanging="360"/>
              <w:rPr>
                <w:sz w:val="18"/>
                <w:szCs w:val="18"/>
              </w:rPr>
            </w:pPr>
            <w:r w:rsidDel="00000000" w:rsidR="00000000" w:rsidRPr="00000000">
              <w:rPr>
                <w:sz w:val="18"/>
                <w:szCs w:val="18"/>
                <w:rtl w:val="0"/>
              </w:rPr>
              <w:t xml:space="preserve">OARs in the brain and their dose-constraints in adults and children [</w:t>
            </w:r>
            <w:hyperlink r:id="rId176">
              <w:r w:rsidDel="00000000" w:rsidR="00000000" w:rsidRPr="00000000">
                <w:rPr>
                  <w:sz w:val="18"/>
                  <w:szCs w:val="18"/>
                  <w:rtl w:val="0"/>
                </w:rPr>
                <w:t xml:space="preserve">Scoccianti RTO '15</w:t>
              </w:r>
            </w:hyperlink>
            <w:r w:rsidDel="00000000" w:rsidR="00000000" w:rsidRPr="00000000">
              <w:rPr>
                <w:sz w:val="18"/>
                <w:szCs w:val="18"/>
                <w:rtl w:val="0"/>
              </w:rPr>
              <w:t xml:space="preserve">]</w:t>
            </w:r>
          </w:p>
          <w:p w:rsidR="00000000" w:rsidDel="00000000" w:rsidP="00000000" w:rsidRDefault="00000000" w:rsidRPr="00000000" w14:paraId="0000034A">
            <w:pPr>
              <w:ind w:right="420"/>
              <w:rPr>
                <w:sz w:val="18"/>
                <w:szCs w:val="18"/>
              </w:rPr>
            </w:pPr>
            <w:r w:rsidDel="00000000" w:rsidR="00000000" w:rsidRPr="00000000">
              <w:rPr>
                <w:sz w:val="18"/>
                <w:szCs w:val="18"/>
                <w:rtl w:val="0"/>
              </w:rPr>
              <w:t xml:space="preserve">Summary Articles</w:t>
            </w:r>
          </w:p>
          <w:p w:rsidR="00000000" w:rsidDel="00000000" w:rsidP="00000000" w:rsidRDefault="00000000" w:rsidRPr="00000000" w14:paraId="0000034B">
            <w:pPr>
              <w:numPr>
                <w:ilvl w:val="0"/>
                <w:numId w:val="127"/>
              </w:numPr>
              <w:ind w:left="720" w:hanging="360"/>
              <w:rPr>
                <w:sz w:val="18"/>
                <w:szCs w:val="18"/>
              </w:rPr>
            </w:pPr>
            <w:r w:rsidDel="00000000" w:rsidR="00000000" w:rsidRPr="00000000">
              <w:rPr>
                <w:sz w:val="18"/>
                <w:szCs w:val="18"/>
                <w:rtl w:val="0"/>
              </w:rPr>
              <w:t xml:space="preserve">Early vs. Delayed PORT for treatment of low grade gliomas [</w:t>
            </w:r>
            <w:hyperlink r:id="rId177">
              <w:r w:rsidDel="00000000" w:rsidR="00000000" w:rsidRPr="00000000">
                <w:rPr>
                  <w:sz w:val="18"/>
                  <w:szCs w:val="18"/>
                  <w:rtl w:val="0"/>
                </w:rPr>
                <w:t xml:space="preserve">Dhawan Cochrane Rev '20</w:t>
              </w:r>
            </w:hyperlink>
            <w:r w:rsidDel="00000000" w:rsidR="00000000" w:rsidRPr="00000000">
              <w:rPr>
                <w:sz w:val="18"/>
                <w:szCs w:val="18"/>
                <w:rtl w:val="0"/>
              </w:rPr>
              <w:t xml:space="preserve">] </w:t>
            </w:r>
            <w:hyperlink w:anchor="kix.trgp32pu40hr">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4C">
            <w:pPr>
              <w:numPr>
                <w:ilvl w:val="0"/>
                <w:numId w:val="127"/>
              </w:numPr>
              <w:ind w:left="720" w:hanging="360"/>
              <w:rPr>
                <w:sz w:val="18"/>
                <w:szCs w:val="18"/>
              </w:rPr>
            </w:pPr>
            <w:r w:rsidDel="00000000" w:rsidR="00000000" w:rsidRPr="00000000">
              <w:rPr>
                <w:sz w:val="18"/>
                <w:szCs w:val="18"/>
                <w:rtl w:val="0"/>
              </w:rPr>
              <w:t xml:space="preserve">Pseudoprogression review article [</w:t>
            </w:r>
            <w:hyperlink r:id="rId178">
              <w:r w:rsidDel="00000000" w:rsidR="00000000" w:rsidRPr="00000000">
                <w:rPr>
                  <w:sz w:val="18"/>
                  <w:szCs w:val="18"/>
                  <w:rtl w:val="0"/>
                </w:rPr>
                <w:t xml:space="preserve">Brandsma Lancet '08]</w:t>
              </w:r>
            </w:hyperlink>
            <w:r w:rsidDel="00000000" w:rsidR="00000000" w:rsidRPr="00000000">
              <w:rPr>
                <w:sz w:val="18"/>
                <w:szCs w:val="18"/>
                <w:rtl w:val="0"/>
              </w:rPr>
              <w:t xml:space="preserve">. </w:t>
            </w:r>
            <w:hyperlink w:anchor="_ii5e7lbfsze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4D">
            <w:pPr>
              <w:ind w:right="420"/>
              <w:rPr>
                <w:color w:val="0563c1"/>
                <w:sz w:val="18"/>
                <w:szCs w:val="18"/>
              </w:rPr>
            </w:pPr>
            <w:r w:rsidDel="00000000" w:rsidR="00000000" w:rsidRPr="00000000">
              <w:rPr>
                <w:sz w:val="18"/>
                <w:szCs w:val="18"/>
                <w:rtl w:val="0"/>
              </w:rPr>
              <w:t xml:space="preserve">Society Guidelines</w:t>
            </w:r>
            <w:r w:rsidDel="00000000" w:rsidR="00000000" w:rsidRPr="00000000">
              <w:rPr>
                <w:rtl w:val="0"/>
              </w:rPr>
            </w:r>
          </w:p>
          <w:p w:rsidR="00000000" w:rsidDel="00000000" w:rsidP="00000000" w:rsidRDefault="00000000" w:rsidRPr="00000000" w14:paraId="0000034E">
            <w:pPr>
              <w:numPr>
                <w:ilvl w:val="0"/>
                <w:numId w:val="123"/>
              </w:numPr>
              <w:ind w:left="720" w:hanging="360"/>
              <w:rPr>
                <w:sz w:val="18"/>
                <w:szCs w:val="18"/>
              </w:rPr>
            </w:pPr>
            <w:r w:rsidDel="00000000" w:rsidR="00000000" w:rsidRPr="00000000">
              <w:rPr>
                <w:sz w:val="18"/>
                <w:szCs w:val="18"/>
                <w:rtl w:val="0"/>
              </w:rPr>
              <w:t xml:space="preserve">ESMO Clinical Practice Guideline: High-Grade Malignant Glioma [</w:t>
            </w:r>
            <w:hyperlink r:id="rId179">
              <w:r w:rsidDel="00000000" w:rsidR="00000000" w:rsidRPr="00000000">
                <w:rPr>
                  <w:sz w:val="18"/>
                  <w:szCs w:val="18"/>
                  <w:rtl w:val="0"/>
                </w:rPr>
                <w:t xml:space="preserve">Stupp Ann Onc '14</w:t>
              </w:r>
            </w:hyperlink>
            <w:r w:rsidDel="00000000" w:rsidR="00000000" w:rsidRPr="00000000">
              <w:rPr>
                <w:sz w:val="18"/>
                <w:szCs w:val="18"/>
                <w:rtl w:val="0"/>
              </w:rPr>
              <w:t xml:space="preserve">]</w:t>
            </w:r>
          </w:p>
          <w:p w:rsidR="00000000" w:rsidDel="00000000" w:rsidP="00000000" w:rsidRDefault="00000000" w:rsidRPr="00000000" w14:paraId="0000034F">
            <w:pPr>
              <w:rPr>
                <w:sz w:val="18"/>
                <w:szCs w:val="18"/>
              </w:rPr>
            </w:pPr>
            <w:r w:rsidDel="00000000" w:rsidR="00000000" w:rsidRPr="00000000">
              <w:rPr>
                <w:sz w:val="18"/>
                <w:szCs w:val="18"/>
                <w:rtl w:val="0"/>
              </w:rPr>
              <w:t xml:space="preserve">Relevant Accessible Radiation Protocols (HGG)</w:t>
            </w:r>
          </w:p>
          <w:p w:rsidR="00000000" w:rsidDel="00000000" w:rsidP="00000000" w:rsidRDefault="00000000" w:rsidRPr="00000000" w14:paraId="00000350">
            <w:pPr>
              <w:numPr>
                <w:ilvl w:val="0"/>
                <w:numId w:val="123"/>
              </w:numPr>
              <w:ind w:left="720" w:hanging="360"/>
              <w:rPr>
                <w:sz w:val="18"/>
                <w:szCs w:val="18"/>
              </w:rPr>
            </w:pPr>
            <w:r w:rsidDel="00000000" w:rsidR="00000000" w:rsidRPr="00000000">
              <w:rPr>
                <w:sz w:val="18"/>
                <w:szCs w:val="18"/>
                <w:rtl w:val="0"/>
              </w:rPr>
              <w:t xml:space="preserve">CATNON/EORTC 26053-22043 (2007-2015) [</w:t>
            </w:r>
            <w:hyperlink r:id="rId180">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Four arms. RT ± TMZ→ ± TMZ. </w:t>
            </w:r>
            <w:hyperlink w:anchor="3b6onftqpo9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1">
            <w:pPr>
              <w:numPr>
                <w:ilvl w:val="1"/>
                <w:numId w:val="123"/>
              </w:numPr>
              <w:ind w:left="1440" w:hanging="360"/>
              <w:rPr>
                <w:sz w:val="18"/>
                <w:szCs w:val="18"/>
              </w:rPr>
            </w:pPr>
            <w:r w:rsidDel="00000000" w:rsidR="00000000" w:rsidRPr="00000000">
              <w:rPr>
                <w:sz w:val="18"/>
                <w:szCs w:val="18"/>
                <w:rtl w:val="0"/>
              </w:rPr>
              <w:t xml:space="preserve">RT: 59.4/33. Allows cone-down after 55 Gy only if limited by OAR (e.g., OC/ON).</w:t>
            </w:r>
          </w:p>
          <w:p w:rsidR="00000000" w:rsidDel="00000000" w:rsidP="00000000" w:rsidRDefault="00000000" w:rsidRPr="00000000" w14:paraId="00000352">
            <w:pPr>
              <w:numPr>
                <w:ilvl w:val="1"/>
                <w:numId w:val="123"/>
              </w:numPr>
              <w:ind w:left="1440" w:hanging="360"/>
              <w:rPr>
                <w:sz w:val="18"/>
                <w:szCs w:val="18"/>
              </w:rPr>
            </w:pPr>
            <w:r w:rsidDel="00000000" w:rsidR="00000000" w:rsidRPr="00000000">
              <w:rPr>
                <w:sz w:val="18"/>
                <w:szCs w:val="18"/>
                <w:rtl w:val="0"/>
              </w:rPr>
              <w:t xml:space="preserve">CTV = T1c/bed/edema + 1.5 - 2 cm (allows 0.7-1 cm at tentorium/meninges). PTV = CTV + 0.5 - 0.7 cm.</w:t>
            </w:r>
          </w:p>
          <w:p w:rsidR="00000000" w:rsidDel="00000000" w:rsidP="00000000" w:rsidRDefault="00000000" w:rsidRPr="00000000" w14:paraId="00000353">
            <w:pPr>
              <w:numPr>
                <w:ilvl w:val="0"/>
                <w:numId w:val="123"/>
              </w:numPr>
              <w:ind w:left="720" w:hanging="360"/>
              <w:rPr>
                <w:sz w:val="18"/>
                <w:szCs w:val="18"/>
              </w:rPr>
            </w:pPr>
            <w:r w:rsidDel="00000000" w:rsidR="00000000" w:rsidRPr="00000000">
              <w:rPr>
                <w:sz w:val="18"/>
                <w:szCs w:val="18"/>
                <w:rtl w:val="0"/>
              </w:rPr>
              <w:t xml:space="preserve">RTOG 9402 (2002) [</w:t>
            </w:r>
            <w:hyperlink r:id="rId181">
              <w:r w:rsidDel="00000000" w:rsidR="00000000" w:rsidRPr="00000000">
                <w:rPr>
                  <w:sz w:val="18"/>
                  <w:szCs w:val="18"/>
                  <w:rtl w:val="0"/>
                </w:rPr>
                <w:t xml:space="preserve">Cairncross JCO '06</w:t>
              </w:r>
            </w:hyperlink>
            <w:r w:rsidDel="00000000" w:rsidR="00000000" w:rsidRPr="00000000">
              <w:rPr>
                <w:sz w:val="18"/>
                <w:szCs w:val="18"/>
                <w:rtl w:val="0"/>
              </w:rPr>
              <w:t xml:space="preserve">, </w:t>
            </w:r>
            <w:hyperlink r:id="rId182">
              <w:r w:rsidDel="00000000" w:rsidR="00000000" w:rsidRPr="00000000">
                <w:rPr>
                  <w:sz w:val="18"/>
                  <w:szCs w:val="18"/>
                  <w:rtl w:val="0"/>
                </w:rPr>
                <w:t xml:space="preserve">Protocol (Supplementary) JCO '13</w:t>
              </w:r>
            </w:hyperlink>
            <w:r w:rsidDel="00000000" w:rsidR="00000000" w:rsidRPr="00000000">
              <w:rPr>
                <w:rFonts w:ascii="Cardo" w:cs="Cardo" w:eastAsia="Cardo" w:hAnsi="Cardo"/>
                <w:sz w:val="18"/>
                <w:szCs w:val="18"/>
                <w:rtl w:val="0"/>
              </w:rPr>
              <w:t xml:space="preserve">]: Anaplastic oligo ± iPCV x4→ 59.4 Gy. </w:t>
            </w:r>
            <w:hyperlink w:anchor="yq5yz7h1ur5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4">
            <w:pPr>
              <w:numPr>
                <w:ilvl w:val="1"/>
                <w:numId w:val="123"/>
              </w:numPr>
              <w:ind w:left="1440" w:hanging="360"/>
              <w:rPr>
                <w:sz w:val="18"/>
                <w:szCs w:val="18"/>
              </w:rPr>
            </w:pPr>
            <w:r w:rsidDel="00000000" w:rsidR="00000000" w:rsidRPr="00000000">
              <w:rPr>
                <w:sz w:val="18"/>
                <w:szCs w:val="18"/>
                <w:rtl w:val="0"/>
              </w:rPr>
              <w:t xml:space="preserve">CTV1_50.4 = T2 + 2 cm margin</w:t>
            </w:r>
          </w:p>
          <w:p w:rsidR="00000000" w:rsidDel="00000000" w:rsidP="00000000" w:rsidRDefault="00000000" w:rsidRPr="00000000" w14:paraId="00000355">
            <w:pPr>
              <w:numPr>
                <w:ilvl w:val="1"/>
                <w:numId w:val="123"/>
              </w:numPr>
              <w:ind w:left="1440" w:hanging="360"/>
              <w:rPr>
                <w:sz w:val="18"/>
                <w:szCs w:val="18"/>
              </w:rPr>
            </w:pPr>
            <w:r w:rsidDel="00000000" w:rsidR="00000000" w:rsidRPr="00000000">
              <w:rPr>
                <w:sz w:val="18"/>
                <w:szCs w:val="18"/>
                <w:rtl w:val="0"/>
              </w:rPr>
              <w:t xml:space="preserve">CTV2_59.4 = T1c/bed + 1 cm.</w:t>
            </w:r>
          </w:p>
          <w:p w:rsidR="00000000" w:rsidDel="00000000" w:rsidP="00000000" w:rsidRDefault="00000000" w:rsidRPr="00000000" w14:paraId="00000356">
            <w:pPr>
              <w:numPr>
                <w:ilvl w:val="0"/>
                <w:numId w:val="123"/>
              </w:numPr>
              <w:ind w:left="720" w:right="200" w:hanging="360"/>
              <w:rPr>
                <w:sz w:val="18"/>
                <w:szCs w:val="18"/>
              </w:rPr>
            </w:pPr>
            <w:r w:rsidDel="00000000" w:rsidR="00000000" w:rsidRPr="00000000">
              <w:rPr>
                <w:sz w:val="18"/>
                <w:szCs w:val="18"/>
                <w:rtl w:val="0"/>
              </w:rPr>
              <w:t xml:space="preserve">EORTC 26951 (2002) [</w:t>
            </w:r>
            <w:hyperlink r:id="rId183">
              <w:r w:rsidDel="00000000" w:rsidR="00000000" w:rsidRPr="00000000">
                <w:rPr>
                  <w:sz w:val="18"/>
                  <w:szCs w:val="18"/>
                  <w:rtl w:val="0"/>
                </w:rPr>
                <w:t xml:space="preserve">van den Bent JCO '06</w:t>
              </w:r>
            </w:hyperlink>
            <w:r w:rsidDel="00000000" w:rsidR="00000000" w:rsidRPr="00000000">
              <w:rPr>
                <w:rFonts w:ascii="Cardo" w:cs="Cardo" w:eastAsia="Cardo" w:hAnsi="Cardo"/>
                <w:sz w:val="18"/>
                <w:szCs w:val="18"/>
                <w:rtl w:val="0"/>
              </w:rPr>
              <w:t xml:space="preserve">]: 59.4 Gy→ ± PCV x6.</w:t>
            </w:r>
            <w:r w:rsidDel="00000000" w:rsidR="00000000" w:rsidRPr="00000000">
              <w:rPr>
                <w:i w:val="1"/>
                <w:sz w:val="18"/>
                <w:szCs w:val="18"/>
                <w:rtl w:val="0"/>
              </w:rPr>
              <w:t xml:space="preserve"> </w:t>
            </w:r>
            <w:hyperlink w:anchor="x8qsad863sf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7">
            <w:pPr>
              <w:numPr>
                <w:ilvl w:val="1"/>
                <w:numId w:val="123"/>
              </w:numPr>
              <w:ind w:left="1440" w:hanging="360"/>
              <w:rPr>
                <w:sz w:val="18"/>
                <w:szCs w:val="18"/>
              </w:rPr>
            </w:pPr>
            <w:r w:rsidDel="00000000" w:rsidR="00000000" w:rsidRPr="00000000">
              <w:rPr>
                <w:rFonts w:ascii="Cardo" w:cs="Cardo" w:eastAsia="Cardo" w:hAnsi="Cardo"/>
                <w:sz w:val="18"/>
                <w:szCs w:val="18"/>
                <w:rtl w:val="0"/>
              </w:rPr>
              <w:t xml:space="preserve">RT: 45/25 T2 + 2.5 cm→ 14.4/8 to post-op enhancing tumor on CT (MRI if non-enhancing) + 1.5 cm.</w:t>
            </w:r>
          </w:p>
          <w:p w:rsidR="00000000" w:rsidDel="00000000" w:rsidP="00000000" w:rsidRDefault="00000000" w:rsidRPr="00000000" w14:paraId="00000358">
            <w:pPr>
              <w:ind w:right="200"/>
              <w:rPr>
                <w:sz w:val="18"/>
                <w:szCs w:val="18"/>
              </w:rPr>
            </w:pPr>
            <w:r w:rsidDel="00000000" w:rsidR="00000000" w:rsidRPr="00000000">
              <w:rPr>
                <w:sz w:val="18"/>
                <w:szCs w:val="18"/>
                <w:rtl w:val="0"/>
              </w:rPr>
              <w:t xml:space="preserve">Relevant Accessible Radiation Protocols (LGG)</w:t>
            </w:r>
          </w:p>
          <w:p w:rsidR="00000000" w:rsidDel="00000000" w:rsidP="00000000" w:rsidRDefault="00000000" w:rsidRPr="00000000" w14:paraId="00000359">
            <w:pPr>
              <w:numPr>
                <w:ilvl w:val="0"/>
                <w:numId w:val="123"/>
              </w:numPr>
              <w:ind w:left="720" w:hanging="360"/>
              <w:rPr>
                <w:sz w:val="18"/>
                <w:szCs w:val="18"/>
              </w:rPr>
            </w:pPr>
            <w:r w:rsidDel="00000000" w:rsidR="00000000" w:rsidRPr="00000000">
              <w:rPr>
                <w:sz w:val="18"/>
                <w:szCs w:val="18"/>
                <w:rtl w:val="0"/>
              </w:rPr>
              <w:t xml:space="preserve">RTOG 9802 (2002) [</w:t>
            </w:r>
            <w:hyperlink r:id="rId184">
              <w:r w:rsidDel="00000000" w:rsidR="00000000" w:rsidRPr="00000000">
                <w:rPr>
                  <w:sz w:val="18"/>
                  <w:szCs w:val="18"/>
                  <w:rtl w:val="0"/>
                </w:rPr>
                <w:t xml:space="preserve">Buckner NEJM '16 - Protocol (Supplementary)</w:t>
              </w:r>
            </w:hyperlink>
            <w:r w:rsidDel="00000000" w:rsidR="00000000" w:rsidRPr="00000000">
              <w:rPr>
                <w:rFonts w:ascii="Cardo" w:cs="Cardo" w:eastAsia="Cardo" w:hAnsi="Cardo"/>
                <w:sz w:val="18"/>
                <w:szCs w:val="18"/>
                <w:rtl w:val="0"/>
              </w:rPr>
              <w:t xml:space="preserve">]: 54/30→ ± PCV x6. </w:t>
            </w:r>
            <w:hyperlink w:anchor="bjvsr43qisf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A">
            <w:pPr>
              <w:numPr>
                <w:ilvl w:val="1"/>
                <w:numId w:val="123"/>
              </w:numPr>
              <w:ind w:left="1440" w:hanging="360"/>
              <w:rPr>
                <w:sz w:val="18"/>
                <w:szCs w:val="18"/>
              </w:rPr>
            </w:pPr>
            <w:r w:rsidDel="00000000" w:rsidR="00000000" w:rsidRPr="00000000">
              <w:rPr>
                <w:sz w:val="18"/>
                <w:szCs w:val="18"/>
                <w:rtl w:val="0"/>
              </w:rPr>
              <w:t xml:space="preserve">RT: T2 + 2 cm to block edge (may be reduced to 1 cm around critical structures).</w:t>
            </w:r>
          </w:p>
          <w:p w:rsidR="00000000" w:rsidDel="00000000" w:rsidP="00000000" w:rsidRDefault="00000000" w:rsidRPr="00000000" w14:paraId="0000035B">
            <w:pPr>
              <w:numPr>
                <w:ilvl w:val="0"/>
                <w:numId w:val="123"/>
              </w:numPr>
              <w:ind w:left="720" w:hanging="360"/>
              <w:rPr>
                <w:sz w:val="18"/>
                <w:szCs w:val="18"/>
              </w:rPr>
            </w:pPr>
            <w:r w:rsidDel="00000000" w:rsidR="00000000" w:rsidRPr="00000000">
              <w:rPr>
                <w:sz w:val="18"/>
                <w:szCs w:val="18"/>
                <w:rtl w:val="0"/>
              </w:rPr>
              <w:t xml:space="preserve">RTOG 0424 (2009) [</w:t>
            </w:r>
            <w:hyperlink r:id="rId185">
              <w:r w:rsidDel="00000000" w:rsidR="00000000" w:rsidRPr="00000000">
                <w:rPr>
                  <w:sz w:val="18"/>
                  <w:szCs w:val="18"/>
                  <w:rtl w:val="0"/>
                </w:rPr>
                <w:t xml:space="preserve">Fischer IJROBP '15 (Methods)</w:t>
              </w:r>
            </w:hyperlink>
            <w:r w:rsidDel="00000000" w:rsidR="00000000" w:rsidRPr="00000000">
              <w:rPr>
                <w:sz w:val="18"/>
                <w:szCs w:val="18"/>
                <w:rtl w:val="0"/>
              </w:rPr>
              <w:t xml:space="preserve">]: Phase II. Stupp to 54/30. </w:t>
            </w:r>
            <w:hyperlink w:anchor="kix.cqs7stc8mna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C">
            <w:pPr>
              <w:numPr>
                <w:ilvl w:val="1"/>
                <w:numId w:val="123"/>
              </w:numPr>
              <w:ind w:left="1440" w:hanging="360"/>
              <w:rPr>
                <w:sz w:val="18"/>
                <w:szCs w:val="18"/>
              </w:rPr>
            </w:pPr>
            <w:r w:rsidDel="00000000" w:rsidR="00000000" w:rsidRPr="00000000">
              <w:rPr>
                <w:sz w:val="18"/>
                <w:szCs w:val="18"/>
                <w:rtl w:val="0"/>
              </w:rPr>
              <w:t xml:space="preserve">RT: T2 + 2 cm. </w:t>
            </w:r>
          </w:p>
          <w:p w:rsidR="00000000" w:rsidDel="00000000" w:rsidP="00000000" w:rsidRDefault="00000000" w:rsidRPr="00000000" w14:paraId="0000035D">
            <w:pPr>
              <w:numPr>
                <w:ilvl w:val="0"/>
                <w:numId w:val="123"/>
              </w:numPr>
              <w:ind w:left="720" w:hanging="360"/>
              <w:rPr>
                <w:sz w:val="18"/>
                <w:szCs w:val="18"/>
              </w:rPr>
            </w:pPr>
            <w:r w:rsidDel="00000000" w:rsidR="00000000" w:rsidRPr="00000000">
              <w:rPr>
                <w:sz w:val="18"/>
                <w:szCs w:val="18"/>
                <w:rtl w:val="0"/>
              </w:rPr>
              <w:t xml:space="preserve">EORTC 22033 (2010) [Protocol</w:t>
            </w:r>
            <w:hyperlink r:id="rId186">
              <w:r w:rsidDel="00000000" w:rsidR="00000000" w:rsidRPr="00000000">
                <w:rPr>
                  <w:sz w:val="18"/>
                  <w:szCs w:val="18"/>
                  <w:rtl w:val="0"/>
                </w:rPr>
                <w:t xml:space="preserve">]</w:t>
              </w:r>
            </w:hyperlink>
            <w:r w:rsidDel="00000000" w:rsidR="00000000" w:rsidRPr="00000000">
              <w:rPr>
                <w:sz w:val="18"/>
                <w:szCs w:val="18"/>
                <w:rtl w:val="0"/>
              </w:rPr>
              <w:t xml:space="preserve">: TMZ vs. 50.4/28. </w:t>
            </w:r>
            <w:hyperlink w:anchor="kpvuvbc86n2j">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E">
            <w:pPr>
              <w:numPr>
                <w:ilvl w:val="1"/>
                <w:numId w:val="123"/>
              </w:numPr>
              <w:ind w:left="1440" w:hanging="360"/>
              <w:rPr>
                <w:sz w:val="18"/>
                <w:szCs w:val="18"/>
              </w:rPr>
            </w:pPr>
            <w:r w:rsidDel="00000000" w:rsidR="00000000" w:rsidRPr="00000000">
              <w:rPr>
                <w:sz w:val="18"/>
                <w:szCs w:val="18"/>
                <w:rtl w:val="0"/>
              </w:rPr>
              <w:t xml:space="preserve">RT: CTV = T2 + 1-1.5 cm (0.5 cm at tentorium and meninges). PTV = CTV + 0.5 - 0.7 cm.</w:t>
            </w:r>
          </w:p>
          <w:p w:rsidR="00000000" w:rsidDel="00000000" w:rsidP="00000000" w:rsidRDefault="00000000" w:rsidRPr="00000000" w14:paraId="0000035F">
            <w:pPr>
              <w:ind w:right="20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360">
            <w:pPr>
              <w:numPr>
                <w:ilvl w:val="0"/>
                <w:numId w:val="123"/>
              </w:numPr>
              <w:ind w:left="720" w:hanging="360"/>
              <w:rPr>
                <w:sz w:val="18"/>
                <w:szCs w:val="18"/>
              </w:rPr>
            </w:pPr>
            <w:r w:rsidDel="00000000" w:rsidR="00000000" w:rsidRPr="00000000">
              <w:rPr>
                <w:sz w:val="18"/>
                <w:szCs w:val="18"/>
                <w:rtl w:val="0"/>
              </w:rPr>
              <w:t xml:space="preserve">RTOG 9402 QoL [</w:t>
            </w:r>
            <w:hyperlink r:id="rId187">
              <w:r w:rsidDel="00000000" w:rsidR="00000000" w:rsidRPr="00000000">
                <w:rPr>
                  <w:sz w:val="18"/>
                  <w:szCs w:val="18"/>
                  <w:rtl w:val="0"/>
                </w:rPr>
                <w:t xml:space="preserve">Wang IJROBP '10</w:t>
              </w:r>
            </w:hyperlink>
            <w:r w:rsidDel="00000000" w:rsidR="00000000" w:rsidRPr="00000000">
              <w:rPr>
                <w:rFonts w:ascii="Cardo" w:cs="Cardo" w:eastAsia="Cardo" w:hAnsi="Cardo"/>
                <w:sz w:val="18"/>
                <w:szCs w:val="18"/>
                <w:rtl w:val="0"/>
              </w:rPr>
              <w:t xml:space="preserve">]: WHO III. ± iPCV x4→ 59.4/33. </w:t>
            </w:r>
            <w:hyperlink w:anchor="yq5yz7h1ur5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61">
            <w:pPr>
              <w:numPr>
                <w:ilvl w:val="0"/>
                <w:numId w:val="123"/>
              </w:numPr>
              <w:ind w:left="720" w:hanging="360"/>
              <w:rPr>
                <w:sz w:val="18"/>
                <w:szCs w:val="18"/>
              </w:rPr>
            </w:pPr>
            <w:r w:rsidDel="00000000" w:rsidR="00000000" w:rsidRPr="00000000">
              <w:rPr>
                <w:sz w:val="18"/>
                <w:szCs w:val="18"/>
                <w:rtl w:val="0"/>
              </w:rPr>
              <w:t xml:space="preserve">EORTC 22033 HR-QoL [</w:t>
            </w:r>
            <w:hyperlink r:id="rId188">
              <w:r w:rsidDel="00000000" w:rsidR="00000000" w:rsidRPr="00000000">
                <w:rPr>
                  <w:sz w:val="18"/>
                  <w:szCs w:val="18"/>
                  <w:rtl w:val="0"/>
                </w:rPr>
                <w:t xml:space="preserve">Reijneveld Lanc Onc '16</w:t>
              </w:r>
            </w:hyperlink>
            <w:hyperlink r:id="rId189">
              <w:r w:rsidDel="00000000" w:rsidR="00000000" w:rsidRPr="00000000">
                <w:rPr>
                  <w:sz w:val="18"/>
                  <w:szCs w:val="18"/>
                  <w:rtl w:val="0"/>
                </w:rPr>
                <w:t xml:space="preserve">]</w:t>
              </w:r>
            </w:hyperlink>
            <w:r w:rsidDel="00000000" w:rsidR="00000000" w:rsidRPr="00000000">
              <w:rPr>
                <w:sz w:val="18"/>
                <w:szCs w:val="18"/>
                <w:rtl w:val="0"/>
              </w:rPr>
              <w:t xml:space="preserve">: WHO II. TMZ vs. 50.4/28. </w:t>
            </w:r>
            <w:hyperlink w:anchor="kpvuvbc86n2j">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362">
      <w:pPr>
        <w:pStyle w:val="Heading2"/>
        <w:rPr/>
      </w:pPr>
      <w:bookmarkStart w:colFirst="0" w:colLast="0" w:name="_9lvn1s9zzwt9" w:id="31"/>
      <w:bookmarkEnd w:id="31"/>
      <w:r w:rsidDel="00000000" w:rsidR="00000000" w:rsidRPr="00000000">
        <w:rPr>
          <w:rtl w:val="0"/>
        </w:rPr>
      </w:r>
    </w:p>
    <w:p w:rsidR="00000000" w:rsidDel="00000000" w:rsidP="00000000" w:rsidRDefault="00000000" w:rsidRPr="00000000" w14:paraId="00000363">
      <w:pPr>
        <w:pStyle w:val="Heading2"/>
        <w:rPr/>
      </w:pPr>
      <w:bookmarkStart w:colFirst="0" w:colLast="0" w:name="_pnchwcbksn86" w:id="32"/>
      <w:bookmarkEnd w:id="32"/>
      <w:hyperlink w:anchor="_6uhkbhc9aekp">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See the Summary Box above. See the [</w:t>
      </w:r>
      <w:hyperlink w:anchor="_ab4u4krn8j02">
        <w:r w:rsidDel="00000000" w:rsidR="00000000" w:rsidRPr="00000000">
          <w:rPr>
            <w:rtl w:val="0"/>
          </w:rPr>
          <w:t xml:space="preserve">GBM</w:t>
        </w:r>
      </w:hyperlink>
      <w:r w:rsidDel="00000000" w:rsidR="00000000" w:rsidRPr="00000000">
        <w:rPr>
          <w:rtl w:val="0"/>
        </w:rPr>
        <w:t xml:space="preserve">] Treatment Planning section.</w:t>
      </w:r>
      <w:r w:rsidDel="00000000" w:rsidR="00000000" w:rsidRPr="00000000">
        <w:rPr>
          <w:rtl w:val="0"/>
        </w:rPr>
      </w:r>
    </w:p>
    <w:p w:rsidR="00000000" w:rsidDel="00000000" w:rsidP="00000000" w:rsidRDefault="00000000" w:rsidRPr="00000000" w14:paraId="00000365">
      <w:pPr>
        <w:numPr>
          <w:ilvl w:val="0"/>
          <w:numId w:val="101"/>
        </w:numPr>
        <w:ind w:left="720" w:hanging="360"/>
        <w:rPr>
          <w:b w:val="0"/>
        </w:rPr>
      </w:pPr>
      <w:r w:rsidDel="00000000" w:rsidR="00000000" w:rsidRPr="00000000">
        <w:rPr>
          <w:rtl w:val="0"/>
        </w:rPr>
        <w:t xml:space="preserve">Low risk LGG may be observed per 98-02: &lt; 40y with GTR.</w:t>
      </w:r>
      <w:r w:rsidDel="00000000" w:rsidR="00000000" w:rsidRPr="00000000">
        <w:rPr>
          <w:i w:val="1"/>
          <w:rtl w:val="0"/>
        </w:rPr>
        <w:t xml:space="preserve"> 5y PFS 50% according to LR group from 98-02. </w:t>
      </w:r>
      <w:hyperlink w:anchor="bjvsr43qisfb">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366">
      <w:pPr>
        <w:numPr>
          <w:ilvl w:val="1"/>
          <w:numId w:val="101"/>
        </w:numPr>
        <w:ind w:left="1440" w:hanging="360"/>
        <w:rPr>
          <w:b w:val="0"/>
        </w:rPr>
      </w:pPr>
      <w:r w:rsidDel="00000000" w:rsidR="00000000" w:rsidRPr="00000000">
        <w:rPr>
          <w:rtl w:val="0"/>
        </w:rPr>
        <w:t xml:space="preserve">Also may </w:t>
      </w:r>
      <w:r w:rsidDel="00000000" w:rsidR="00000000" w:rsidRPr="00000000">
        <w:rPr>
          <w:rtl w:val="0"/>
        </w:rPr>
        <w:t xml:space="preserve">treat for non-codel</w:t>
      </w:r>
      <w:r w:rsidDel="00000000" w:rsidR="00000000" w:rsidRPr="00000000">
        <w:rPr>
          <w:rtl w:val="0"/>
        </w:rPr>
        <w:t xml:space="preserve">, IDHwt or 3+ of the 5 Pignatti risk factors [</w:t>
      </w:r>
      <w:hyperlink r:id="rId190">
        <w:r w:rsidDel="00000000" w:rsidR="00000000" w:rsidRPr="00000000">
          <w:rPr>
            <w:rtl w:val="0"/>
          </w:rPr>
          <w:t xml:space="preserve">Pignatti JCO '02</w:t>
        </w:r>
      </w:hyperlink>
      <w:r w:rsidDel="00000000" w:rsidR="00000000" w:rsidRPr="00000000">
        <w:rPr>
          <w:rtl w:val="0"/>
        </w:rPr>
        <w:t xml:space="preserve">].</w:t>
      </w:r>
    </w:p>
    <w:p w:rsidR="00000000" w:rsidDel="00000000" w:rsidP="00000000" w:rsidRDefault="00000000" w:rsidRPr="00000000" w14:paraId="00000367">
      <w:pPr>
        <w:numPr>
          <w:ilvl w:val="0"/>
          <w:numId w:val="101"/>
        </w:numPr>
        <w:ind w:left="720" w:hanging="360"/>
        <w:rPr>
          <w:b w:val="0"/>
        </w:rPr>
      </w:pPr>
      <w:r w:rsidDel="00000000" w:rsidR="00000000" w:rsidRPr="00000000">
        <w:rPr>
          <w:rFonts w:ascii="Cardo" w:cs="Cardo" w:eastAsia="Cardo" w:hAnsi="Cardo"/>
          <w:rtl w:val="0"/>
        </w:rPr>
        <w:t xml:space="preserve">HR-LGG: RT to 54 Gy→ PCV x6 (or TMZ - cat 2B).</w:t>
      </w:r>
    </w:p>
    <w:p w:rsidR="00000000" w:rsidDel="00000000" w:rsidP="00000000" w:rsidRDefault="00000000" w:rsidRPr="00000000" w14:paraId="00000368">
      <w:pPr>
        <w:numPr>
          <w:ilvl w:val="0"/>
          <w:numId w:val="101"/>
        </w:numPr>
        <w:ind w:left="720" w:hanging="360"/>
        <w:rPr>
          <w:b w:val="0"/>
        </w:rPr>
      </w:pPr>
      <w:r w:rsidDel="00000000" w:rsidR="00000000" w:rsidRPr="00000000">
        <w:rPr>
          <w:rtl w:val="0"/>
        </w:rPr>
        <w:t xml:space="preserve">Other indications for RT: uncontrolled seizures, significant/new/worsening neuro sx, or progressive disease after obs.</w:t>
      </w:r>
    </w:p>
    <w:p w:rsidR="00000000" w:rsidDel="00000000" w:rsidP="00000000" w:rsidRDefault="00000000" w:rsidRPr="00000000" w14:paraId="00000369">
      <w:pPr>
        <w:numPr>
          <w:ilvl w:val="0"/>
          <w:numId w:val="101"/>
        </w:numPr>
        <w:ind w:left="720" w:hanging="360"/>
        <w:rPr>
          <w:b w:val="0"/>
        </w:rPr>
      </w:pPr>
      <w:r w:rsidDel="00000000" w:rsidR="00000000" w:rsidRPr="00000000">
        <w:rPr>
          <w:rtl w:val="0"/>
        </w:rPr>
        <w:t xml:space="preserve">If indications for treatment are not pressing, can give TMZ to delay RT in 1p deleted.</w:t>
      </w:r>
    </w:p>
    <w:p w:rsidR="00000000" w:rsidDel="00000000" w:rsidP="00000000" w:rsidRDefault="00000000" w:rsidRPr="00000000" w14:paraId="0000036A">
      <w:pPr>
        <w:numPr>
          <w:ilvl w:val="0"/>
          <w:numId w:val="101"/>
        </w:numPr>
        <w:ind w:left="720" w:hanging="360"/>
        <w:rPr>
          <w:u w:val="none"/>
        </w:rPr>
      </w:pPr>
      <w:r w:rsidDel="00000000" w:rsidR="00000000" w:rsidRPr="00000000">
        <w:rPr>
          <w:rtl w:val="0"/>
        </w:rPr>
        <w:t xml:space="preserve">Historically, 2 cm 3D margin was utilized which typically has a penumbra of around 0.5 cm. When subtracting a PTV of around 3 mm, the CTV component receiving full dose is ~ 1 cm beyond the GTV </w:t>
      </w:r>
      <w:hyperlink r:id="rId191">
        <w:r w:rsidDel="00000000" w:rsidR="00000000" w:rsidRPr="00000000">
          <w:rPr>
            <w:rtl w:val="0"/>
          </w:rPr>
          <w:t xml:space="preserve">[Chharbra Semin Rad Onc '18]</w:t>
        </w:r>
      </w:hyperlink>
      <w:r w:rsidDel="00000000" w:rsidR="00000000" w:rsidRPr="00000000">
        <w:rPr>
          <w:rtl w:val="0"/>
        </w:rPr>
        <w:t xml:space="preserve">.</w:t>
      </w:r>
    </w:p>
    <w:p w:rsidR="00000000" w:rsidDel="00000000" w:rsidP="00000000" w:rsidRDefault="00000000" w:rsidRPr="00000000" w14:paraId="0000036B">
      <w:pPr>
        <w:numPr>
          <w:ilvl w:val="1"/>
          <w:numId w:val="101"/>
        </w:numPr>
        <w:ind w:left="1440" w:hanging="360"/>
        <w:rPr>
          <w:u w:val="none"/>
        </w:rPr>
      </w:pPr>
      <w:r w:rsidDel="00000000" w:rsidR="00000000" w:rsidRPr="00000000">
        <w:rPr>
          <w:rtl w:val="0"/>
        </w:rPr>
        <w:t xml:space="preserve">These findings supporting a 0.5 - 1 cm GTV to CTV expansion is supported by peds LGG data. </w:t>
      </w:r>
      <w:hyperlink w:anchor="p96o21ql39hj">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36C">
      <w:pPr>
        <w:numPr>
          <w:ilvl w:val="0"/>
          <w:numId w:val="101"/>
        </w:numPr>
        <w:ind w:left="720" w:hanging="360"/>
        <w:rPr>
          <w:b w:val="0"/>
        </w:rPr>
      </w:pPr>
      <w:r w:rsidDel="00000000" w:rsidR="00000000" w:rsidRPr="00000000">
        <w:rPr>
          <w:b w:val="1"/>
          <w:rtl w:val="0"/>
        </w:rPr>
        <w:t xml:space="preserve">CTV_50.4-54</w:t>
      </w:r>
      <w:r w:rsidDel="00000000" w:rsidR="00000000" w:rsidRPr="00000000">
        <w:rPr>
          <w:rtl w:val="0"/>
        </w:rPr>
        <w:t xml:space="preserve">: Bed + FLAIR or pre-op MRI since often no enhancement </w:t>
      </w:r>
      <w:r w:rsidDel="00000000" w:rsidR="00000000" w:rsidRPr="00000000">
        <w:rPr>
          <w:b w:val="1"/>
          <w:rtl w:val="0"/>
        </w:rPr>
        <w:t xml:space="preserve">+ 1.5</w:t>
      </w:r>
      <w:r w:rsidDel="00000000" w:rsidR="00000000" w:rsidRPr="00000000">
        <w:rPr>
          <w:rtl w:val="0"/>
        </w:rPr>
        <w:t xml:space="preserve"> - 2 cm (cropped to 5 mm at natural barriers). </w:t>
      </w:r>
    </w:p>
    <w:p w:rsidR="00000000" w:rsidDel="00000000" w:rsidP="00000000" w:rsidRDefault="00000000" w:rsidRPr="00000000" w14:paraId="0000036D">
      <w:pPr>
        <w:numPr>
          <w:ilvl w:val="1"/>
          <w:numId w:val="101"/>
        </w:numPr>
        <w:ind w:left="1440" w:hanging="360"/>
        <w:rPr>
          <w:b w:val="0"/>
        </w:rPr>
      </w:pPr>
      <w:r w:rsidDel="00000000" w:rsidR="00000000" w:rsidRPr="00000000">
        <w:rPr>
          <w:b w:val="1"/>
          <w:rtl w:val="0"/>
        </w:rPr>
        <w:t xml:space="preserve">WHO Grade II may decrease margins to 1 cm</w:t>
      </w:r>
      <w:r w:rsidDel="00000000" w:rsidR="00000000" w:rsidRPr="00000000">
        <w:rPr>
          <w:rtl w:val="0"/>
        </w:rPr>
        <w:t xml:space="preserve"> and stop at 50.4-54 Gy (same dose as for PCA).</w:t>
      </w:r>
    </w:p>
    <w:p w:rsidR="00000000" w:rsidDel="00000000" w:rsidP="00000000" w:rsidRDefault="00000000" w:rsidRPr="00000000" w14:paraId="0000036E">
      <w:pPr>
        <w:numPr>
          <w:ilvl w:val="1"/>
          <w:numId w:val="101"/>
        </w:numPr>
        <w:ind w:left="1440" w:hanging="360"/>
        <w:rPr>
          <w:b w:val="0"/>
        </w:rPr>
      </w:pPr>
      <w:r w:rsidDel="00000000" w:rsidR="00000000" w:rsidRPr="00000000">
        <w:rPr>
          <w:rtl w:val="0"/>
        </w:rPr>
        <w:t xml:space="preserve">WHO Grade II non-enhancing lesions often do not go up to 59.4 Gy.</w:t>
      </w:r>
    </w:p>
    <w:p w:rsidR="00000000" w:rsidDel="00000000" w:rsidP="00000000" w:rsidRDefault="00000000" w:rsidRPr="00000000" w14:paraId="0000036F">
      <w:pPr>
        <w:numPr>
          <w:ilvl w:val="0"/>
          <w:numId w:val="101"/>
        </w:numPr>
        <w:ind w:left="720" w:hanging="360"/>
        <w:rPr>
          <w:b w:val="0"/>
        </w:rPr>
      </w:pPr>
      <w:r w:rsidDel="00000000" w:rsidR="00000000" w:rsidRPr="00000000">
        <w:rPr>
          <w:b w:val="1"/>
          <w:rtl w:val="0"/>
        </w:rPr>
        <w:t xml:space="preserve">CTV_59.4</w:t>
      </w:r>
      <w:r w:rsidDel="00000000" w:rsidR="00000000" w:rsidRPr="00000000">
        <w:rPr>
          <w:rtl w:val="0"/>
        </w:rPr>
        <w:t xml:space="preserve">: Bed + T1c + 1-1.5 cm. </w:t>
      </w:r>
      <w:r w:rsidDel="00000000" w:rsidR="00000000" w:rsidRPr="00000000">
        <w:rPr>
          <w:rtl w:val="0"/>
        </w:rPr>
      </w:r>
    </w:p>
    <w:p w:rsidR="00000000" w:rsidDel="00000000" w:rsidP="00000000" w:rsidRDefault="00000000" w:rsidRPr="00000000" w14:paraId="00000370">
      <w:pPr>
        <w:numPr>
          <w:ilvl w:val="0"/>
          <w:numId w:val="101"/>
        </w:numPr>
        <w:ind w:left="720" w:hanging="360"/>
        <w:rPr>
          <w:b w:val="0"/>
        </w:rPr>
      </w:pPr>
      <w:r w:rsidDel="00000000" w:rsidR="00000000" w:rsidRPr="00000000">
        <w:rPr>
          <w:b w:val="1"/>
          <w:rtl w:val="0"/>
        </w:rPr>
        <w:t xml:space="preserve">PTV</w:t>
      </w:r>
      <w:r w:rsidDel="00000000" w:rsidR="00000000" w:rsidRPr="00000000">
        <w:rPr>
          <w:rtl w:val="0"/>
        </w:rPr>
        <w:t xml:space="preserve">: Add 3-</w:t>
      </w:r>
      <w:r w:rsidDel="00000000" w:rsidR="00000000" w:rsidRPr="00000000">
        <w:rPr>
          <w:b w:val="1"/>
          <w:rtl w:val="0"/>
        </w:rPr>
        <w:t xml:space="preserve">5 mm</w:t>
      </w:r>
      <w:r w:rsidDel="00000000" w:rsidR="00000000" w:rsidRPr="00000000">
        <w:rPr>
          <w:rtl w:val="0"/>
        </w:rPr>
        <w:t xml:space="preserve">.</w:t>
      </w:r>
    </w:p>
    <w:p w:rsidR="00000000" w:rsidDel="00000000" w:rsidP="00000000" w:rsidRDefault="00000000" w:rsidRPr="00000000" w14:paraId="00000371">
      <w:pPr>
        <w:numPr>
          <w:ilvl w:val="0"/>
          <w:numId w:val="101"/>
        </w:numPr>
        <w:ind w:left="720" w:hanging="360"/>
        <w:rPr>
          <w:b w:val="0"/>
        </w:rPr>
      </w:pPr>
      <w:r w:rsidDel="00000000" w:rsidR="00000000" w:rsidRPr="00000000">
        <w:rPr>
          <w:rtl w:val="0"/>
        </w:rPr>
        <w:t xml:space="preserve">PCA: Max safe surgery. RT only if multiply recurrent or biopsy only, or symptoms. Dose = 50.4 Gy.</w:t>
      </w:r>
    </w:p>
    <w:p w:rsidR="00000000" w:rsidDel="00000000" w:rsidP="00000000" w:rsidRDefault="00000000" w:rsidRPr="00000000" w14:paraId="00000372">
      <w:pPr>
        <w:numPr>
          <w:ilvl w:val="1"/>
          <w:numId w:val="101"/>
        </w:numPr>
        <w:ind w:left="1440" w:hanging="360"/>
        <w:rPr>
          <w:b w:val="0"/>
        </w:rPr>
      </w:pPr>
      <w:r w:rsidDel="00000000" w:rsidR="00000000" w:rsidRPr="00000000">
        <w:rPr>
          <w:rtl w:val="0"/>
        </w:rPr>
        <w:t xml:space="preserve">Even with SM+ microscopic, many institutions elect to observe.</w:t>
      </w:r>
    </w:p>
    <w:p w:rsidR="00000000" w:rsidDel="00000000" w:rsidP="00000000" w:rsidRDefault="00000000" w:rsidRPr="00000000" w14:paraId="00000373">
      <w:pPr>
        <w:numPr>
          <w:ilvl w:val="1"/>
          <w:numId w:val="101"/>
        </w:numPr>
        <w:ind w:left="1440" w:hanging="360"/>
        <w:rPr>
          <w:b w:val="0"/>
        </w:rPr>
      </w:pPr>
      <w:r w:rsidDel="00000000" w:rsidR="00000000" w:rsidRPr="00000000">
        <w:rPr>
          <w:rFonts w:ascii="Cardo" w:cs="Cardo" w:eastAsia="Cardo" w:hAnsi="Cardo"/>
          <w:rtl w:val="0"/>
        </w:rPr>
        <w:t xml:space="preserve">After STR/GTR→ can observe; RT if progression or if may impact fxn if residual were to grow.</w:t>
      </w:r>
    </w:p>
    <w:p w:rsidR="00000000" w:rsidDel="00000000" w:rsidP="00000000" w:rsidRDefault="00000000" w:rsidRPr="00000000" w14:paraId="00000374">
      <w:pPr>
        <w:numPr>
          <w:ilvl w:val="1"/>
          <w:numId w:val="101"/>
        </w:numPr>
        <w:ind w:left="1440" w:hanging="360"/>
        <w:rPr>
          <w:b w:val="0"/>
        </w:rPr>
      </w:pPr>
      <w:r w:rsidDel="00000000" w:rsidR="00000000" w:rsidRPr="00000000">
        <w:rPr>
          <w:rtl w:val="0"/>
        </w:rPr>
        <w:t xml:space="preserve">For progressive disease give chemo first especially if &lt; 10y.</w:t>
      </w:r>
    </w:p>
    <w:p w:rsidR="00000000" w:rsidDel="00000000" w:rsidP="00000000" w:rsidRDefault="00000000" w:rsidRPr="00000000" w14:paraId="00000375">
      <w:pPr>
        <w:numPr>
          <w:ilvl w:val="1"/>
          <w:numId w:val="101"/>
        </w:numPr>
        <w:ind w:left="1440" w:hanging="360"/>
        <w:rPr>
          <w:b w:val="0"/>
        </w:rPr>
      </w:pPr>
      <w:r w:rsidDel="00000000" w:rsidR="00000000" w:rsidRPr="00000000">
        <w:rPr>
          <w:rtl w:val="0"/>
        </w:rPr>
        <w:t xml:space="preserve">CTV_50.4-54 = GTV + 1 cm. Add 0.3-0.5 cm for PTV. </w:t>
      </w:r>
      <w:r w:rsidDel="00000000" w:rsidR="00000000" w:rsidRPr="00000000">
        <w:rPr>
          <w:i w:val="1"/>
          <w:rtl w:val="0"/>
        </w:rPr>
        <w:t xml:space="preserve">Same dose as for LGG.</w:t>
      </w:r>
    </w:p>
    <w:p w:rsidR="00000000" w:rsidDel="00000000" w:rsidP="00000000" w:rsidRDefault="00000000" w:rsidRPr="00000000" w14:paraId="00000376">
      <w:pPr>
        <w:numPr>
          <w:ilvl w:val="1"/>
          <w:numId w:val="101"/>
        </w:numPr>
        <w:ind w:left="1440" w:hanging="360"/>
        <w:rPr>
          <w:b w:val="0"/>
        </w:rPr>
      </w:pPr>
      <w:r w:rsidDel="00000000" w:rsidR="00000000" w:rsidRPr="00000000">
        <w:rPr>
          <w:rtl w:val="0"/>
        </w:rPr>
        <w:t xml:space="preserve">Gemistocytic: more aggressive, treat to 60 Gy and give concurrent temodar.</w:t>
      </w:r>
    </w:p>
    <w:p w:rsidR="00000000" w:rsidDel="00000000" w:rsidP="00000000" w:rsidRDefault="00000000" w:rsidRPr="00000000" w14:paraId="00000377">
      <w:pPr>
        <w:pStyle w:val="Heading2"/>
        <w:rPr/>
      </w:pPr>
      <w:bookmarkStart w:colFirst="0" w:colLast="0" w:name="_ttluk2e8vw2a" w:id="33"/>
      <w:bookmarkEnd w:id="33"/>
      <w:hyperlink w:anchor="_6uhkbhc9aekp">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378">
      <w:pPr>
        <w:numPr>
          <w:ilvl w:val="0"/>
          <w:numId w:val="85"/>
        </w:numPr>
        <w:ind w:left="720" w:hanging="360"/>
        <w:rPr>
          <w:b w:val="0"/>
        </w:rPr>
      </w:pPr>
      <w:r w:rsidDel="00000000" w:rsidR="00000000" w:rsidRPr="00000000">
        <w:rPr>
          <w:rtl w:val="0"/>
        </w:rPr>
        <w:t xml:space="preserve">Q3-6 mo x5y, then annually.</w:t>
      </w:r>
    </w:p>
    <w:p w:rsidR="00000000" w:rsidDel="00000000" w:rsidP="00000000" w:rsidRDefault="00000000" w:rsidRPr="00000000" w14:paraId="00000379">
      <w:pPr>
        <w:numPr>
          <w:ilvl w:val="0"/>
          <w:numId w:val="85"/>
        </w:numPr>
        <w:ind w:left="720" w:hanging="360"/>
        <w:rPr>
          <w:u w:val="none"/>
        </w:rPr>
      </w:pPr>
      <w:r w:rsidDel="00000000" w:rsidR="00000000" w:rsidRPr="00000000">
        <w:rPr>
          <w:rtl w:val="0"/>
        </w:rPr>
        <w:t xml:space="preserve">Like unmethylated glioblastomas, around 90% of failures appear to be IFF (GTV + 2 cm). </w:t>
      </w:r>
      <w:hyperlink w:anchor="ayqkiwqkaci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37A">
      <w:pPr>
        <w:ind w:left="720" w:firstLine="0"/>
        <w:rPr/>
      </w:pPr>
      <w:r w:rsidDel="00000000" w:rsidR="00000000" w:rsidRPr="00000000">
        <w:rPr>
          <w:rtl w:val="0"/>
        </w:rPr>
      </w:r>
    </w:p>
    <w:p w:rsidR="00000000" w:rsidDel="00000000" w:rsidP="00000000" w:rsidRDefault="00000000" w:rsidRPr="00000000" w14:paraId="0000037B">
      <w:pPr>
        <w:pStyle w:val="Heading2"/>
        <w:rPr/>
      </w:pPr>
      <w:bookmarkStart w:colFirst="0" w:colLast="0" w:name="_mpueuevmovq0" w:id="34"/>
      <w:bookmarkEnd w:id="34"/>
      <w:hyperlink w:anchor="_6uhkbhc9aekp">
        <w:r w:rsidDel="00000000" w:rsidR="00000000" w:rsidRPr="00000000">
          <w:rPr>
            <w:rtl w:val="0"/>
          </w:rPr>
          <w:t xml:space="preserve">Future Directions </w:t>
        </w:r>
      </w:hyperlink>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See NCTN Trial Portfolios by Disease Site: [</w:t>
      </w:r>
      <w:hyperlink r:id="rId192">
        <w:r w:rsidDel="00000000" w:rsidR="00000000" w:rsidRPr="00000000">
          <w:rPr>
            <w:rtl w:val="0"/>
          </w:rPr>
          <w:t xml:space="preserve">Brain</w:t>
        </w:r>
      </w:hyperlink>
      <w:r w:rsidDel="00000000" w:rsidR="00000000" w:rsidRPr="00000000">
        <w:rPr>
          <w:rtl w:val="0"/>
        </w:rPr>
        <w:t xml:space="preserve">]. </w:t>
      </w:r>
    </w:p>
    <w:p w:rsidR="00000000" w:rsidDel="00000000" w:rsidP="00000000" w:rsidRDefault="00000000" w:rsidRPr="00000000" w14:paraId="0000037D">
      <w:pPr>
        <w:pStyle w:val="Heading3"/>
        <w:rPr/>
      </w:pPr>
      <w:bookmarkStart w:colFirst="0" w:colLast="0" w:name="_uxmsbyvhl5eo" w:id="35"/>
      <w:bookmarkEnd w:id="35"/>
      <w:r w:rsidDel="00000000" w:rsidR="00000000" w:rsidRPr="00000000">
        <w:rPr>
          <w:rtl w:val="0"/>
        </w:rPr>
      </w:r>
    </w:p>
    <w:p w:rsidR="00000000" w:rsidDel="00000000" w:rsidP="00000000" w:rsidRDefault="00000000" w:rsidRPr="00000000" w14:paraId="0000037E">
      <w:pPr>
        <w:numPr>
          <w:ilvl w:val="0"/>
          <w:numId w:val="101"/>
        </w:numPr>
        <w:ind w:left="720" w:hanging="360"/>
      </w:pPr>
      <w:r w:rsidDel="00000000" w:rsidR="00000000" w:rsidRPr="00000000">
        <w:rPr>
          <w:b w:val="1"/>
          <w:rtl w:val="0"/>
        </w:rPr>
        <w:t xml:space="preserve">NRG-BN005 </w:t>
      </w:r>
      <w:r w:rsidDel="00000000" w:rsidR="00000000" w:rsidRPr="00000000">
        <w:rPr>
          <w:rtl w:val="0"/>
        </w:rPr>
        <w:t xml:space="preserve">[</w:t>
      </w:r>
      <w:hyperlink r:id="rId193">
        <w:r w:rsidDel="00000000" w:rsidR="00000000" w:rsidRPr="00000000">
          <w:rPr>
            <w:rtl w:val="0"/>
          </w:rPr>
          <w:t xml:space="preserve">NCT03180502</w:t>
        </w:r>
      </w:hyperlink>
      <w:r w:rsidDel="00000000" w:rsidR="00000000" w:rsidRPr="00000000">
        <w:rPr>
          <w:rtl w:val="0"/>
        </w:rPr>
        <w:t xml:space="preserve">]: </w:t>
      </w:r>
      <w:r w:rsidDel="00000000" w:rsidR="00000000" w:rsidRPr="00000000">
        <w:rPr>
          <w:b w:val="1"/>
          <w:rtl w:val="0"/>
        </w:rPr>
        <w:t xml:space="preserve">IDHmt </w:t>
      </w:r>
      <w:r w:rsidDel="00000000" w:rsidR="00000000" w:rsidRPr="00000000">
        <w:rPr>
          <w:b w:val="1"/>
          <w:rtl w:val="0"/>
        </w:rPr>
        <w:t xml:space="preserve">GII-III</w:t>
      </w:r>
      <w:r w:rsidDel="00000000" w:rsidR="00000000" w:rsidRPr="00000000">
        <w:rPr>
          <w:rFonts w:ascii="Cardo" w:cs="Cardo" w:eastAsia="Cardo" w:hAnsi="Cardo"/>
          <w:b w:val="1"/>
          <w:rtl w:val="0"/>
        </w:rPr>
        <w:t xml:space="preserve">. 54 Gy→ TMZ. IMRT vs. Protons</w:t>
      </w:r>
      <w:r w:rsidDel="00000000" w:rsidR="00000000" w:rsidRPr="00000000">
        <w:rPr>
          <w:rtl w:val="0"/>
        </w:rPr>
        <w:t xml:space="preserve">. </w:t>
      </w:r>
    </w:p>
    <w:p w:rsidR="00000000" w:rsidDel="00000000" w:rsidP="00000000" w:rsidRDefault="00000000" w:rsidRPr="00000000" w14:paraId="0000037F">
      <w:pPr>
        <w:numPr>
          <w:ilvl w:val="1"/>
          <w:numId w:val="101"/>
        </w:numPr>
        <w:ind w:left="1440" w:hanging="360"/>
      </w:pPr>
      <w:r w:rsidDel="00000000" w:rsidR="00000000" w:rsidRPr="00000000">
        <w:rPr>
          <w:rtl w:val="0"/>
        </w:rPr>
        <w:t xml:space="preserve">Primary outcome cognitive change.</w:t>
      </w:r>
    </w:p>
    <w:p w:rsidR="00000000" w:rsidDel="00000000" w:rsidP="00000000" w:rsidRDefault="00000000" w:rsidRPr="00000000" w14:paraId="00000380">
      <w:pPr>
        <w:ind w:left="1440" w:firstLine="0"/>
        <w:rPr/>
      </w:pPr>
      <w:r w:rsidDel="00000000" w:rsidR="00000000" w:rsidRPr="00000000">
        <w:rPr>
          <w:rtl w:val="0"/>
        </w:rPr>
      </w:r>
    </w:p>
    <w:p w:rsidR="00000000" w:rsidDel="00000000" w:rsidP="00000000" w:rsidRDefault="00000000" w:rsidRPr="00000000" w14:paraId="00000381">
      <w:pPr>
        <w:pStyle w:val="Heading3"/>
        <w:rPr/>
      </w:pPr>
      <w:bookmarkStart w:colFirst="0" w:colLast="0" w:name="_yr7u5euu6t3e" w:id="36"/>
      <w:bookmarkEnd w:id="36"/>
      <w:r w:rsidDel="00000000" w:rsidR="00000000" w:rsidRPr="00000000">
        <w:rPr>
          <w:rtl w:val="0"/>
        </w:rPr>
        <w:t xml:space="preserve">WHO Grade II</w:t>
      </w:r>
    </w:p>
    <w:bookmarkStart w:colFirst="0" w:colLast="0" w:name="kix.cqs7stc8mnab" w:id="37"/>
    <w:bookmarkEnd w:id="37"/>
    <w:p w:rsidR="00000000" w:rsidDel="00000000" w:rsidP="00000000" w:rsidRDefault="00000000" w:rsidRPr="00000000" w14:paraId="00000382">
      <w:pPr>
        <w:numPr>
          <w:ilvl w:val="0"/>
          <w:numId w:val="101"/>
        </w:numPr>
        <w:ind w:left="720" w:hanging="360"/>
      </w:pPr>
      <w:r w:rsidDel="00000000" w:rsidR="00000000" w:rsidRPr="00000000">
        <w:rPr>
          <w:b w:val="1"/>
          <w:rtl w:val="0"/>
        </w:rPr>
        <w:t xml:space="preserve">RTOG 0424</w:t>
      </w:r>
      <w:r w:rsidDel="00000000" w:rsidR="00000000" w:rsidRPr="00000000">
        <w:rPr>
          <w:rtl w:val="0"/>
        </w:rPr>
        <w:t xml:space="preserve"> (2009) [</w:t>
      </w:r>
      <w:hyperlink r:id="rId194">
        <w:r w:rsidDel="00000000" w:rsidR="00000000" w:rsidRPr="00000000">
          <w:rPr>
            <w:rtl w:val="0"/>
          </w:rPr>
          <w:t xml:space="preserve">Fisher IJROBP '15</w:t>
        </w:r>
      </w:hyperlink>
      <w:r w:rsidDel="00000000" w:rsidR="00000000" w:rsidRPr="00000000">
        <w:rPr>
          <w:rtl w:val="0"/>
        </w:rPr>
        <w:t xml:space="preserve">, </w:t>
      </w:r>
      <w:hyperlink r:id="rId195">
        <w:r w:rsidDel="00000000" w:rsidR="00000000" w:rsidRPr="00000000">
          <w:rPr>
            <w:rtl w:val="0"/>
          </w:rPr>
          <w:t xml:space="preserve">Neuro Onc '18</w:t>
        </w:r>
      </w:hyperlink>
      <w:r w:rsidDel="00000000" w:rsidR="00000000" w:rsidRPr="00000000">
        <w:rPr>
          <w:rtl w:val="0"/>
        </w:rPr>
        <w:t xml:space="preserve">, </w:t>
      </w:r>
      <w:hyperlink r:id="rId196">
        <w:r w:rsidDel="00000000" w:rsidR="00000000" w:rsidRPr="00000000">
          <w:rPr>
            <w:rtl w:val="0"/>
          </w:rPr>
          <w:t xml:space="preserve">MGMT</w:t>
        </w:r>
      </w:hyperlink>
      <w:r w:rsidDel="00000000" w:rsidR="00000000" w:rsidRPr="00000000">
        <w:rPr>
          <w:rtl w:val="0"/>
        </w:rPr>
        <w:t xml:space="preserve">,</w:t>
      </w:r>
      <w:hyperlink r:id="rId197">
        <w:r w:rsidDel="00000000" w:rsidR="00000000" w:rsidRPr="00000000">
          <w:rPr>
            <w:rtl w:val="0"/>
          </w:rPr>
          <w:t xml:space="preserve"> '20</w:t>
        </w:r>
      </w:hyperlink>
      <w:r w:rsidDel="00000000" w:rsidR="00000000" w:rsidRPr="00000000">
        <w:rPr>
          <w:rtl w:val="0"/>
        </w:rPr>
        <w:t xml:space="preserve">]: Phase II. </w:t>
      </w:r>
      <w:r w:rsidDel="00000000" w:rsidR="00000000" w:rsidRPr="00000000">
        <w:rPr>
          <w:b w:val="1"/>
          <w:rtl w:val="0"/>
        </w:rPr>
        <w:t xml:space="preserve">Historic cohort vs. Stupp to 54/30</w:t>
      </w:r>
      <w:r w:rsidDel="00000000" w:rsidR="00000000" w:rsidRPr="00000000">
        <w:rPr>
          <w:rtl w:val="0"/>
        </w:rPr>
        <w:t xml:space="preserve">.</w:t>
      </w:r>
      <w:r w:rsidDel="00000000" w:rsidR="00000000" w:rsidRPr="00000000">
        <w:rPr>
          <w:b w:val="1"/>
          <w:rtl w:val="0"/>
        </w:rPr>
        <w:t xml:space="preserve"> </w:t>
        <w:br w:type="textWrapping"/>
      </w:r>
      <w:r w:rsidDel="00000000" w:rsidR="00000000" w:rsidRPr="00000000">
        <w:rPr>
          <w:rtl w:val="0"/>
        </w:rPr>
        <w:t xml:space="preserve">Stupp 54 Gy regimen feasible for LGG, with better 3y OS than historical controls.</w:t>
      </w:r>
    </w:p>
    <w:p w:rsidR="00000000" w:rsidDel="00000000" w:rsidP="00000000" w:rsidRDefault="00000000" w:rsidRPr="00000000" w14:paraId="00000383">
      <w:pPr>
        <w:ind w:left="720" w:firstLine="0"/>
        <w:rPr/>
      </w:pPr>
      <w:r w:rsidDel="00000000" w:rsidR="00000000" w:rsidRPr="00000000">
        <w:rPr>
          <w:rtl w:val="0"/>
        </w:rPr>
        <w:t xml:space="preserve">RTOG 04-24 and 98-02 are similar in that they were initially negative, now positive in 2014.</w:t>
      </w:r>
    </w:p>
    <w:p w:rsidR="00000000" w:rsidDel="00000000" w:rsidP="00000000" w:rsidRDefault="00000000" w:rsidRPr="00000000" w14:paraId="00000384">
      <w:pPr>
        <w:ind w:left="720" w:firstLine="0"/>
        <w:rPr/>
      </w:pPr>
      <w:r w:rsidDel="00000000" w:rsidR="00000000" w:rsidRPr="00000000">
        <w:rPr>
          <w:rtl w:val="0"/>
        </w:rPr>
        <w:t xml:space="preserve">RTOG 04-24 and 98-02 are different in that there were &gt;50% versus ~25% astrocytoma in each study, respectively.</w:t>
      </w:r>
    </w:p>
    <w:p w:rsidR="00000000" w:rsidDel="00000000" w:rsidP="00000000" w:rsidRDefault="00000000" w:rsidRPr="00000000" w14:paraId="00000385">
      <w:pPr>
        <w:ind w:left="720" w:firstLine="0"/>
        <w:rPr/>
      </w:pPr>
      <w:r w:rsidDel="00000000" w:rsidR="00000000" w:rsidRPr="00000000">
        <w:rPr>
          <w:rtl w:val="0"/>
        </w:rPr>
        <w:t xml:space="preserve">Compared to [</w:t>
      </w:r>
      <w:hyperlink w:anchor="bjvsr43qisfb">
        <w:r w:rsidDel="00000000" w:rsidR="00000000" w:rsidRPr="00000000">
          <w:rPr>
            <w:rtl w:val="0"/>
          </w:rPr>
          <w:t xml:space="preserve">RTOG 98-02</w:t>
        </w:r>
      </w:hyperlink>
      <w:r w:rsidDel="00000000" w:rsidR="00000000" w:rsidRPr="00000000">
        <w:rPr>
          <w:rtl w:val="0"/>
        </w:rPr>
        <w:t xml:space="preserve">], which was lower risk. See the ongoing </w:t>
      </w:r>
      <w:r w:rsidDel="00000000" w:rsidR="00000000" w:rsidRPr="00000000">
        <w:rPr>
          <w:rtl w:val="0"/>
        </w:rPr>
        <w:t xml:space="preserve">[</w:t>
      </w:r>
      <w:hyperlink w:anchor="6nuld53swyg6">
        <w:r w:rsidDel="00000000" w:rsidR="00000000" w:rsidRPr="00000000">
          <w:rPr>
            <w:rtl w:val="0"/>
          </w:rPr>
          <w:t xml:space="preserve">CODEL</w:t>
        </w:r>
      </w:hyperlink>
      <w:r w:rsidDel="00000000" w:rsidR="00000000" w:rsidRPr="00000000">
        <w:rPr>
          <w:rtl w:val="0"/>
        </w:rPr>
        <w:t xml:space="preserve">] trial in the Future Directions section.</w:t>
      </w:r>
    </w:p>
    <w:p w:rsidR="00000000" w:rsidDel="00000000" w:rsidP="00000000" w:rsidRDefault="00000000" w:rsidRPr="00000000" w14:paraId="00000386">
      <w:pPr>
        <w:ind w:left="720" w:firstLine="0"/>
        <w:rPr/>
      </w:pPr>
      <w:r w:rsidDel="00000000" w:rsidR="00000000" w:rsidRPr="00000000">
        <w:rPr>
          <w:rtl w:val="0"/>
        </w:rPr>
        <w:t xml:space="preserve">TBL </w:t>
      </w:r>
      <w:hyperlink r:id="rId198">
        <w:r w:rsidDel="00000000" w:rsidR="00000000" w:rsidRPr="00000000">
          <w:rPr>
            <w:vertAlign w:val="superscript"/>
            <w:rtl w:val="0"/>
          </w:rPr>
          <w:t xml:space="preserve">QS</w:t>
        </w:r>
      </w:hyperlink>
      <w:r w:rsidDel="00000000" w:rsidR="00000000" w:rsidRPr="00000000">
        <w:rPr>
          <w:rtl w:val="0"/>
        </w:rPr>
        <w:t xml:space="preserve">: Long-term results support TMZ with radiation for high-risk low-grade glioma.</w:t>
      </w:r>
    </w:p>
    <w:p w:rsidR="00000000" w:rsidDel="00000000" w:rsidP="00000000" w:rsidRDefault="00000000" w:rsidRPr="00000000" w14:paraId="00000387">
      <w:pPr>
        <w:numPr>
          <w:ilvl w:val="1"/>
          <w:numId w:val="101"/>
        </w:numPr>
        <w:ind w:left="1440" w:hanging="360"/>
      </w:pPr>
      <w:r w:rsidDel="00000000" w:rsidR="00000000" w:rsidRPr="00000000">
        <w:rPr>
          <w:rtl w:val="0"/>
        </w:rPr>
        <w:t xml:space="preserve">129 patients with 3/5 Pignatti [</w:t>
      </w:r>
      <w:hyperlink r:id="rId199">
        <w:r w:rsidDel="00000000" w:rsidR="00000000" w:rsidRPr="00000000">
          <w:rPr>
            <w:rtl w:val="0"/>
          </w:rPr>
          <w:t xml:space="preserve">Pignatti JCO '02</w:t>
        </w:r>
      </w:hyperlink>
      <w:r w:rsidDel="00000000" w:rsidR="00000000" w:rsidRPr="00000000">
        <w:rPr>
          <w:rtl w:val="0"/>
        </w:rPr>
        <w:t xml:space="preserve">]. </w:t>
      </w:r>
      <w:r w:rsidDel="00000000" w:rsidR="00000000" w:rsidRPr="00000000">
        <w:rPr>
          <w:b w:val="1"/>
          <w:rtl w:val="0"/>
        </w:rPr>
        <w:t xml:space="preserve">"WHO II"</w:t>
      </w:r>
      <w:r w:rsidDel="00000000" w:rsidR="00000000" w:rsidRPr="00000000">
        <w:rPr>
          <w:rtl w:val="0"/>
        </w:rPr>
        <w:t xml:space="preserve"> with 55% astrocytomas.</w:t>
      </w:r>
    </w:p>
    <w:p w:rsidR="00000000" w:rsidDel="00000000" w:rsidP="00000000" w:rsidRDefault="00000000" w:rsidRPr="00000000" w14:paraId="00000388">
      <w:pPr>
        <w:numPr>
          <w:ilvl w:val="2"/>
          <w:numId w:val="101"/>
        </w:numPr>
        <w:ind w:left="2160" w:hanging="360"/>
      </w:pPr>
      <w:r w:rsidDel="00000000" w:rsidR="00000000" w:rsidRPr="00000000">
        <w:rPr>
          <w:rtl w:val="0"/>
        </w:rPr>
        <w:t xml:space="preserve">RT: T2 + 2 cm. Utilized 12 rather than 6 cycles of adjuvant TMZ.</w:t>
      </w:r>
    </w:p>
    <w:p w:rsidR="00000000" w:rsidDel="00000000" w:rsidP="00000000" w:rsidRDefault="00000000" w:rsidRPr="00000000" w14:paraId="00000389">
      <w:pPr>
        <w:numPr>
          <w:ilvl w:val="2"/>
          <w:numId w:val="101"/>
        </w:numPr>
        <w:ind w:left="2160" w:hanging="360"/>
      </w:pPr>
      <w:r w:rsidDel="00000000" w:rsidR="00000000" w:rsidRPr="00000000">
        <w:rPr>
          <w:rtl w:val="0"/>
        </w:rPr>
        <w:t xml:space="preserve">Unknown 1p/19q status, molecular subset publication is in the pipeline.</w:t>
      </w:r>
    </w:p>
    <w:p w:rsidR="00000000" w:rsidDel="00000000" w:rsidP="00000000" w:rsidRDefault="00000000" w:rsidRPr="00000000" w14:paraId="0000038A">
      <w:pPr>
        <w:numPr>
          <w:ilvl w:val="2"/>
          <w:numId w:val="101"/>
        </w:numPr>
        <w:ind w:left="2160" w:hanging="360"/>
      </w:pPr>
      <w:r w:rsidDel="00000000" w:rsidR="00000000" w:rsidRPr="00000000">
        <w:rPr>
          <w:rtl w:val="0"/>
        </w:rPr>
        <w:t xml:space="preserve">MGMT Me'd in 75%, more likely if ODG (95%), less likely if AA (64%).</w:t>
      </w:r>
    </w:p>
    <w:p w:rsidR="00000000" w:rsidDel="00000000" w:rsidP="00000000" w:rsidRDefault="00000000" w:rsidRPr="00000000" w14:paraId="0000038B">
      <w:pPr>
        <w:numPr>
          <w:ilvl w:val="2"/>
          <w:numId w:val="101"/>
        </w:numPr>
        <w:ind w:left="2160" w:hanging="360"/>
      </w:pPr>
      <w:r w:rsidDel="00000000" w:rsidR="00000000" w:rsidRPr="00000000">
        <w:rPr>
          <w:rtl w:val="0"/>
        </w:rPr>
        <w:t xml:space="preserve">IDHmt</w:t>
      </w:r>
      <w:r w:rsidDel="00000000" w:rsidR="00000000" w:rsidRPr="00000000">
        <w:rPr>
          <w:rtl w:val="0"/>
        </w:rPr>
        <w:t xml:space="preserve"> in 80%, more likely MGMT Me'd. If not Me'd, then over half are non-IDHmt.</w:t>
      </w:r>
    </w:p>
    <w:p w:rsidR="00000000" w:rsidDel="00000000" w:rsidP="00000000" w:rsidRDefault="00000000" w:rsidRPr="00000000" w14:paraId="0000038C">
      <w:pPr>
        <w:numPr>
          <w:ilvl w:val="1"/>
          <w:numId w:val="101"/>
        </w:numPr>
        <w:ind w:left="1440" w:hanging="360"/>
      </w:pPr>
      <w:r w:rsidDel="00000000" w:rsidR="00000000" w:rsidRPr="00000000">
        <w:rPr>
          <w:rFonts w:ascii="Cardo" w:cs="Cardo" w:eastAsia="Cardo" w:hAnsi="Cardo"/>
          <w:rtl w:val="0"/>
        </w:rPr>
        <w:t xml:space="preserve">MS 9y, 3y OS for historical controls / 04-24 of 54→ 73%. </w:t>
      </w:r>
      <w:r w:rsidDel="00000000" w:rsidR="00000000" w:rsidRPr="00000000">
        <w:rPr>
          <w:rtl w:val="0"/>
        </w:rPr>
      </w:r>
    </w:p>
    <w:p w:rsidR="00000000" w:rsidDel="00000000" w:rsidP="00000000" w:rsidRDefault="00000000" w:rsidRPr="00000000" w14:paraId="0000038D">
      <w:pPr>
        <w:numPr>
          <w:ilvl w:val="2"/>
          <w:numId w:val="101"/>
        </w:numPr>
        <w:ind w:left="2160" w:hanging="360"/>
      </w:pPr>
      <w:r w:rsidDel="00000000" w:rsidR="00000000" w:rsidRPr="00000000">
        <w:rPr>
          <w:rFonts w:ascii="Cardo" w:cs="Cardo" w:eastAsia="Cardo" w:hAnsi="Cardo"/>
          <w:rtl w:val="0"/>
        </w:rPr>
        <w:t xml:space="preserve">Codeleted oligo MS 7.3→ 14.7y.</w:t>
      </w:r>
      <w:r w:rsidDel="00000000" w:rsidR="00000000" w:rsidRPr="00000000">
        <w:rPr>
          <w:rtl w:val="0"/>
        </w:rPr>
      </w:r>
    </w:p>
    <w:p w:rsidR="00000000" w:rsidDel="00000000" w:rsidP="00000000" w:rsidRDefault="00000000" w:rsidRPr="00000000" w14:paraId="0000038E">
      <w:pPr>
        <w:numPr>
          <w:ilvl w:val="1"/>
          <w:numId w:val="101"/>
        </w:numPr>
        <w:ind w:left="1440" w:hanging="360"/>
      </w:pPr>
      <w:r w:rsidDel="00000000" w:rsidR="00000000" w:rsidRPr="00000000">
        <w:rPr>
          <w:rtl w:val="0"/>
        </w:rPr>
        <w:t xml:space="preserve">3y PFS 59%. MPFS 4.5y. </w:t>
      </w:r>
      <w:r w:rsidDel="00000000" w:rsidR="00000000" w:rsidRPr="00000000">
        <w:rPr>
          <w:i w:val="1"/>
          <w:rtl w:val="0"/>
        </w:rPr>
        <w:t xml:space="preserve">Inferior to 98-02 in large part likely due to larger degree of AA (&gt;50% vs. ~25%)</w:t>
      </w:r>
    </w:p>
    <w:p w:rsidR="00000000" w:rsidDel="00000000" w:rsidP="00000000" w:rsidRDefault="00000000" w:rsidRPr="00000000" w14:paraId="0000038F">
      <w:pPr>
        <w:numPr>
          <w:ilvl w:val="1"/>
          <w:numId w:val="101"/>
        </w:numPr>
        <w:ind w:left="1440" w:hanging="360"/>
      </w:pPr>
      <w:r w:rsidDel="00000000" w:rsidR="00000000" w:rsidRPr="00000000">
        <w:rPr>
          <w:rFonts w:ascii="Cardo" w:cs="Cardo" w:eastAsia="Cardo" w:hAnsi="Cardo"/>
          <w:rtl w:val="0"/>
        </w:rPr>
        <w:t xml:space="preserve">10y PFS for 98-02 / 04-24 of 26→ 51%.</w:t>
      </w:r>
    </w:p>
    <w:p w:rsidR="00000000" w:rsidDel="00000000" w:rsidP="00000000" w:rsidRDefault="00000000" w:rsidRPr="00000000" w14:paraId="00000390">
      <w:pPr>
        <w:numPr>
          <w:ilvl w:val="1"/>
          <w:numId w:val="101"/>
        </w:numPr>
        <w:ind w:left="1440" w:hanging="360"/>
        <w:rPr>
          <w:u w:val="none"/>
        </w:rPr>
      </w:pPr>
      <w:r w:rsidDel="00000000" w:rsidR="00000000" w:rsidRPr="00000000">
        <w:rPr>
          <w:rFonts w:ascii="Cardo" w:cs="Cardo" w:eastAsia="Cardo" w:hAnsi="Cardo"/>
          <w:rtl w:val="0"/>
        </w:rPr>
        <w:t xml:space="preserve">10y OS for 98-02 / 04-24 of 37→ 60%. </w:t>
      </w:r>
    </w:p>
    <w:p w:rsidR="00000000" w:rsidDel="00000000" w:rsidP="00000000" w:rsidRDefault="00000000" w:rsidRPr="00000000" w14:paraId="00000391">
      <w:pPr>
        <w:numPr>
          <w:ilvl w:val="1"/>
          <w:numId w:val="101"/>
        </w:numPr>
        <w:ind w:left="1440" w:hanging="360"/>
      </w:pPr>
      <w:r w:rsidDel="00000000" w:rsidR="00000000" w:rsidRPr="00000000">
        <w:rPr>
          <w:rtl w:val="0"/>
        </w:rPr>
        <w:t xml:space="preserve">Non-methylated MGMT OS HR 3.52.</w:t>
      </w:r>
    </w:p>
    <w:p w:rsidR="00000000" w:rsidDel="00000000" w:rsidP="00000000" w:rsidRDefault="00000000" w:rsidRPr="00000000" w14:paraId="00000392">
      <w:pPr>
        <w:numPr>
          <w:ilvl w:val="1"/>
          <w:numId w:val="101"/>
        </w:numPr>
        <w:ind w:left="1440" w:hanging="360"/>
      </w:pPr>
      <w:r w:rsidDel="00000000" w:rsidR="00000000" w:rsidRPr="00000000">
        <w:rPr>
          <w:rtl w:val="0"/>
        </w:rPr>
        <w:t xml:space="preserve">G3 toxicity 43%.</w:t>
      </w:r>
    </w:p>
    <w:bookmarkStart w:colFirst="0" w:colLast="0" w:name="6nuld53swyg6" w:id="38"/>
    <w:bookmarkEnd w:id="38"/>
    <w:p w:rsidR="00000000" w:rsidDel="00000000" w:rsidP="00000000" w:rsidRDefault="00000000" w:rsidRPr="00000000" w14:paraId="00000393">
      <w:pPr>
        <w:numPr>
          <w:ilvl w:val="0"/>
          <w:numId w:val="101"/>
        </w:numPr>
        <w:spacing w:line="240" w:lineRule="auto"/>
        <w:ind w:left="720" w:hanging="360"/>
        <w:rPr>
          <w:rFonts w:ascii="Times New Roman" w:cs="Times New Roman" w:eastAsia="Times New Roman" w:hAnsi="Times New Roman"/>
          <w:sz w:val="20"/>
          <w:szCs w:val="20"/>
          <w:u w:val="none"/>
        </w:rPr>
      </w:pPr>
      <w:r w:rsidDel="00000000" w:rsidR="00000000" w:rsidRPr="00000000">
        <w:rPr>
          <w:b w:val="1"/>
          <w:rtl w:val="0"/>
        </w:rPr>
        <w:t xml:space="preserve">CODEL </w:t>
      </w:r>
      <w:hyperlink r:id="rId200">
        <w:r w:rsidDel="00000000" w:rsidR="00000000" w:rsidRPr="00000000">
          <w:rPr>
            <w:rtl w:val="0"/>
          </w:rPr>
          <w:t xml:space="preserve">[NCT00887146]</w:t>
        </w:r>
      </w:hyperlink>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Pending.</w:t>
      </w:r>
      <w:r w:rsidDel="00000000" w:rsidR="00000000" w:rsidRPr="00000000">
        <w:rPr>
          <w:rFonts w:ascii="Times New Roman" w:cs="Times New Roman" w:eastAsia="Times New Roman" w:hAnsi="Times New Roman"/>
          <w:b w:val="1"/>
          <w:sz w:val="20"/>
          <w:szCs w:val="20"/>
          <w:rtl w:val="0"/>
        </w:rPr>
        <w:t xml:space="preserve"> Stupp vs. </w:t>
      </w:r>
      <w:r w:rsidDel="00000000" w:rsidR="00000000" w:rsidRPr="00000000">
        <w:rPr>
          <w:b w:val="1"/>
          <w:rtl w:val="0"/>
        </w:rPr>
        <w:t xml:space="preserve">A</w:t>
      </w:r>
      <w:r w:rsidDel="00000000" w:rsidR="00000000" w:rsidRPr="00000000">
        <w:rPr>
          <w:rFonts w:ascii="Times New Roman" w:cs="Times New Roman" w:eastAsia="Times New Roman" w:hAnsi="Times New Roman"/>
          <w:b w:val="1"/>
          <w:sz w:val="20"/>
          <w:szCs w:val="20"/>
          <w:rtl w:val="0"/>
        </w:rPr>
        <w:t xml:space="preserve">djuvant PCV</w:t>
      </w:r>
      <w:r w:rsidDel="00000000" w:rsidR="00000000" w:rsidRPr="00000000">
        <w:rPr>
          <w:rFonts w:ascii="Times New Roman" w:cs="Times New Roman" w:eastAsia="Times New Roman" w:hAnsi="Times New Roman"/>
          <w:sz w:val="20"/>
          <w:szCs w:val="20"/>
          <w:rtl w:val="0"/>
        </w:rPr>
        <w:t xml:space="preserve"> alone in anaplastic glioma or LGG.</w:t>
      </w:r>
    </w:p>
    <w:p w:rsidR="00000000" w:rsidDel="00000000" w:rsidP="00000000" w:rsidRDefault="00000000" w:rsidRPr="00000000" w14:paraId="00000394">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Originally RT alone vs. TMZ alone vs. Stupp to 59.4 Gy vs. adjuvant PCV, now only the Stupp arm remains.</w:t>
      </w:r>
    </w:p>
    <w:p w:rsidR="00000000" w:rsidDel="00000000" w:rsidP="00000000" w:rsidRDefault="00000000" w:rsidRPr="00000000" w14:paraId="00000395">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 alone arm closed after RTOG 94-02 and EORTC 26951.</w:t>
      </w:r>
    </w:p>
    <w:p w:rsidR="00000000" w:rsidDel="00000000" w:rsidP="00000000" w:rsidRDefault="00000000" w:rsidRPr="00000000" w14:paraId="00000396">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The TMZ</w:t>
      </w:r>
      <w:r w:rsidDel="00000000" w:rsidR="00000000" w:rsidRPr="00000000">
        <w:rPr>
          <w:rFonts w:ascii="Times New Roman" w:cs="Times New Roman" w:eastAsia="Times New Roman" w:hAnsi="Times New Roman"/>
          <w:sz w:val="20"/>
          <w:szCs w:val="20"/>
          <w:rtl w:val="0"/>
        </w:rPr>
        <w:t xml:space="preserve"> alone arm closed after interim analysis demonstrated PFS 2.5y vs. NR and OS HR 9.2.</w:t>
      </w:r>
    </w:p>
    <w:p w:rsidR="00000000" w:rsidDel="00000000" w:rsidP="00000000" w:rsidRDefault="00000000" w:rsidRPr="00000000" w14:paraId="00000397">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Originally anaplastic gliomas, now eligible for LGG.</w:t>
      </w:r>
    </w:p>
    <w:p w:rsidR="00000000" w:rsidDel="00000000" w:rsidP="00000000" w:rsidRDefault="00000000" w:rsidRPr="00000000" w14:paraId="00000398">
      <w:pPr>
        <w:pStyle w:val="Heading3"/>
        <w:rPr/>
      </w:pPr>
      <w:bookmarkStart w:colFirst="0" w:colLast="0" w:name="_o5p8m3ewsglm" w:id="39"/>
      <w:bookmarkEnd w:id="39"/>
      <w:r w:rsidDel="00000000" w:rsidR="00000000" w:rsidRPr="00000000">
        <w:rPr>
          <w:rtl w:val="0"/>
        </w:rPr>
        <w:t xml:space="preserve">WHO Grade III</w:t>
      </w:r>
    </w:p>
    <w:p w:rsidR="00000000" w:rsidDel="00000000" w:rsidP="00000000" w:rsidRDefault="00000000" w:rsidRPr="00000000" w14:paraId="00000399">
      <w:pPr>
        <w:numPr>
          <w:ilvl w:val="0"/>
          <w:numId w:val="101"/>
        </w:numPr>
        <w:ind w:left="720" w:hanging="360"/>
      </w:pPr>
      <w:r w:rsidDel="00000000" w:rsidR="00000000" w:rsidRPr="00000000">
        <w:rPr>
          <w:b w:val="1"/>
          <w:rtl w:val="0"/>
        </w:rPr>
        <w:t xml:space="preserve">RTOG 0131 </w:t>
      </w:r>
      <w:r w:rsidDel="00000000" w:rsidR="00000000" w:rsidRPr="00000000">
        <w:rPr>
          <w:rtl w:val="0"/>
        </w:rPr>
        <w:t xml:space="preserve">(2004) [</w:t>
      </w:r>
      <w:hyperlink r:id="rId201">
        <w:r w:rsidDel="00000000" w:rsidR="00000000" w:rsidRPr="00000000">
          <w:rPr>
            <w:rtl w:val="0"/>
          </w:rPr>
          <w:t xml:space="preserve">Vogelbaum JNO '15</w:t>
        </w:r>
      </w:hyperlink>
      <w:r w:rsidDel="00000000" w:rsidR="00000000" w:rsidRPr="00000000">
        <w:rPr>
          <w:rtl w:val="0"/>
        </w:rPr>
        <w:t xml:space="preserve">]: Phase II, single arm.</w:t>
      </w:r>
      <w:r w:rsidDel="00000000" w:rsidR="00000000" w:rsidRPr="00000000">
        <w:rPr>
          <w:b w:val="1"/>
          <w:rtl w:val="0"/>
        </w:rPr>
        <w:t xml:space="preserve"> TMZ </w:t>
      </w:r>
      <w:r w:rsidDel="00000000" w:rsidR="00000000" w:rsidRPr="00000000">
        <w:rPr>
          <w:rtl w:val="0"/>
        </w:rPr>
        <w:t xml:space="preserve">x6c</w:t>
      </w:r>
      <w:r w:rsidDel="00000000" w:rsidR="00000000" w:rsidRPr="00000000">
        <w:rPr>
          <w:rFonts w:ascii="Cardo" w:cs="Cardo" w:eastAsia="Cardo" w:hAnsi="Cardo"/>
          <w:b w:val="1"/>
          <w:rtl w:val="0"/>
        </w:rPr>
        <w:t xml:space="preserve">→ Stupp to 59.4/28</w:t>
      </w:r>
      <w:r w:rsidDel="00000000" w:rsidR="00000000" w:rsidRPr="00000000">
        <w:rPr>
          <w:rtl w:val="0"/>
        </w:rPr>
        <w:t xml:space="preserve">.</w:t>
      </w:r>
    </w:p>
    <w:p w:rsidR="00000000" w:rsidDel="00000000" w:rsidP="00000000" w:rsidRDefault="00000000" w:rsidRPr="00000000" w14:paraId="0000039A">
      <w:pPr>
        <w:ind w:left="720" w:firstLine="0"/>
        <w:rPr/>
      </w:pPr>
      <w:r w:rsidDel="00000000" w:rsidR="00000000" w:rsidRPr="00000000">
        <w:rPr>
          <w:rtl w:val="0"/>
        </w:rPr>
        <w:t xml:space="preserve">Pre-RT TMZ followed by Stupp is indirectly comparable to PCV followed by RT.</w:t>
      </w:r>
    </w:p>
    <w:p w:rsidR="00000000" w:rsidDel="00000000" w:rsidP="00000000" w:rsidRDefault="00000000" w:rsidRPr="00000000" w14:paraId="0000039B">
      <w:pPr>
        <w:numPr>
          <w:ilvl w:val="1"/>
          <w:numId w:val="101"/>
        </w:numPr>
        <w:ind w:left="1440" w:hanging="360"/>
      </w:pPr>
      <w:r w:rsidDel="00000000" w:rsidR="00000000" w:rsidRPr="00000000">
        <w:rPr>
          <w:rtl w:val="0"/>
        </w:rPr>
        <w:t xml:space="preserve">32 pts. </w:t>
      </w:r>
      <w:r w:rsidDel="00000000" w:rsidR="00000000" w:rsidRPr="00000000">
        <w:rPr>
          <w:b w:val="1"/>
          <w:rtl w:val="0"/>
        </w:rPr>
        <w:t xml:space="preserve">"WHO III"</w:t>
      </w:r>
      <w:r w:rsidDel="00000000" w:rsidR="00000000" w:rsidRPr="00000000">
        <w:rPr>
          <w:rtl w:val="0"/>
        </w:rPr>
        <w:t xml:space="preserve">. 2002-2004. AO, AOA. MFU 8.7y.</w:t>
      </w:r>
    </w:p>
    <w:p w:rsidR="00000000" w:rsidDel="00000000" w:rsidP="00000000" w:rsidRDefault="00000000" w:rsidRPr="00000000" w14:paraId="0000039C">
      <w:pPr>
        <w:numPr>
          <w:ilvl w:val="1"/>
          <w:numId w:val="101"/>
        </w:numPr>
        <w:ind w:left="1440" w:hanging="360"/>
      </w:pPr>
      <w:r w:rsidDel="00000000" w:rsidR="00000000" w:rsidRPr="00000000">
        <w:rPr>
          <w:rtl w:val="0"/>
        </w:rPr>
        <w:t xml:space="preserve">MPFS 5.8y. MS NR for all, while PFS NR for codel pts.</w:t>
      </w:r>
    </w:p>
    <w:bookmarkStart w:colFirst="0" w:colLast="0" w:name="3b6onftqpo93" w:id="40"/>
    <w:bookmarkEnd w:id="40"/>
    <w:p w:rsidR="00000000" w:rsidDel="00000000" w:rsidP="00000000" w:rsidRDefault="00000000" w:rsidRPr="00000000" w14:paraId="0000039D">
      <w:pPr>
        <w:numPr>
          <w:ilvl w:val="0"/>
          <w:numId w:val="101"/>
        </w:numPr>
        <w:spacing w:line="240" w:lineRule="auto"/>
        <w:ind w:left="720" w:hanging="360"/>
        <w:rPr>
          <w:rFonts w:ascii="Times New Roman" w:cs="Times New Roman" w:eastAsia="Times New Roman" w:hAnsi="Times New Roman"/>
          <w:sz w:val="20"/>
          <w:szCs w:val="20"/>
          <w:u w:val="none"/>
        </w:rPr>
      </w:pPr>
      <w:r w:rsidDel="00000000" w:rsidR="00000000" w:rsidRPr="00000000">
        <w:rPr>
          <w:b w:val="1"/>
          <w:sz w:val="20"/>
          <w:szCs w:val="20"/>
          <w:rtl w:val="0"/>
        </w:rPr>
        <w:t xml:space="preserve">CATNON</w:t>
      </w:r>
      <w:r w:rsidDel="00000000" w:rsidR="00000000" w:rsidRPr="00000000">
        <w:rPr>
          <w:rFonts w:ascii="Times New Roman" w:cs="Times New Roman" w:eastAsia="Times New Roman" w:hAnsi="Times New Roman"/>
          <w:sz w:val="20"/>
          <w:szCs w:val="20"/>
          <w:rtl w:val="0"/>
        </w:rPr>
        <w:t xml:space="preserve">/EORTC 26053</w:t>
      </w:r>
      <w:r w:rsidDel="00000000" w:rsidR="00000000" w:rsidRPr="00000000">
        <w:rPr>
          <w:rtl w:val="0"/>
        </w:rPr>
        <w:t xml:space="preserve">-22043 (2007-2015) [</w:t>
      </w:r>
      <w:hyperlink r:id="rId202">
        <w:r w:rsidDel="00000000" w:rsidR="00000000" w:rsidRPr="00000000">
          <w:rPr>
            <w:rtl w:val="0"/>
          </w:rPr>
          <w:t xml:space="preserve">Protocol</w:t>
        </w:r>
      </w:hyperlink>
      <w:r w:rsidDel="00000000" w:rsidR="00000000" w:rsidRPr="00000000">
        <w:rPr>
          <w:rtl w:val="0"/>
        </w:rPr>
        <w:t xml:space="preserve">, </w:t>
      </w:r>
      <w:hyperlink r:id="rId203">
        <w:r w:rsidDel="00000000" w:rsidR="00000000" w:rsidRPr="00000000">
          <w:rPr>
            <w:rFonts w:ascii="Times New Roman" w:cs="Times New Roman" w:eastAsia="Times New Roman" w:hAnsi="Times New Roman"/>
            <w:sz w:val="20"/>
            <w:szCs w:val="20"/>
            <w:rtl w:val="0"/>
          </w:rPr>
          <w:t xml:space="preserve">van den Bent Lancet '17</w:t>
        </w:r>
      </w:hyperlink>
      <w:r w:rsidDel="00000000" w:rsidR="00000000" w:rsidRPr="00000000">
        <w:rPr>
          <w:rtl w:val="0"/>
        </w:rPr>
        <w:t xml:space="preserve">, </w:t>
      </w:r>
      <w:hyperlink r:id="rId204">
        <w:r w:rsidDel="00000000" w:rsidR="00000000" w:rsidRPr="00000000">
          <w:rPr>
            <w:rtl w:val="0"/>
          </w:rPr>
          <w:t xml:space="preserve">ASCO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4</w:t>
      </w:r>
      <w:r w:rsidDel="00000000" w:rsidR="00000000" w:rsidRPr="00000000">
        <w:rPr>
          <w:rFonts w:ascii="Times New Roman" w:cs="Times New Roman" w:eastAsia="Times New Roman" w:hAnsi="Times New Roman"/>
          <w:sz w:val="20"/>
          <w:szCs w:val="20"/>
          <w:rtl w:val="0"/>
        </w:rPr>
        <w:t xml:space="preserve"> arm</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RT ± TMZ→ ± TMZ</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E">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Adjuvant TMZ improves OS for non-codel gliomas.</w:t>
      </w:r>
      <w:r w:rsidDel="00000000" w:rsidR="00000000" w:rsidRPr="00000000">
        <w:rPr>
          <w:rtl w:val="0"/>
        </w:rPr>
      </w:r>
    </w:p>
    <w:p w:rsidR="00000000" w:rsidDel="00000000" w:rsidP="00000000" w:rsidRDefault="00000000" w:rsidRPr="00000000" w14:paraId="0000039F">
      <w:pPr>
        <w:spacing w:line="240" w:lineRule="auto"/>
        <w:ind w:left="720" w:firstLine="0"/>
        <w:rPr/>
      </w:pPr>
      <w:r w:rsidDel="00000000" w:rsidR="00000000" w:rsidRPr="00000000">
        <w:rPr>
          <w:rtl w:val="0"/>
        </w:rPr>
        <w:t xml:space="preserve">Concurrent TMZ </w:t>
      </w:r>
      <w:r w:rsidDel="00000000" w:rsidR="00000000" w:rsidRPr="00000000">
        <w:rPr>
          <w:rtl w:val="0"/>
        </w:rPr>
        <w:t xml:space="preserve">dose</w:t>
      </w:r>
      <w:r w:rsidDel="00000000" w:rsidR="00000000" w:rsidRPr="00000000">
        <w:rPr>
          <w:rtl w:val="0"/>
        </w:rPr>
        <w:t xml:space="preserve"> not improve OS for non-codel gliomas, but has a trend towards a benefit in IDHmt. </w:t>
      </w:r>
    </w:p>
    <w:p w:rsidR="00000000" w:rsidDel="00000000" w:rsidP="00000000" w:rsidRDefault="00000000" w:rsidRPr="00000000" w14:paraId="000003A0">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748 non-codel pts. To </w:t>
      </w:r>
      <w:r w:rsidDel="00000000" w:rsidR="00000000" w:rsidRPr="00000000">
        <w:rPr>
          <w:rtl w:val="0"/>
        </w:rPr>
        <w:t xml:space="preserve">determine the best</w:t>
      </w:r>
      <w:r w:rsidDel="00000000" w:rsidR="00000000" w:rsidRPr="00000000">
        <w:rPr>
          <w:rFonts w:ascii="Times New Roman" w:cs="Times New Roman" w:eastAsia="Times New Roman" w:hAnsi="Times New Roman"/>
          <w:sz w:val="20"/>
          <w:szCs w:val="20"/>
          <w:rtl w:val="0"/>
        </w:rPr>
        <w:t xml:space="preserve"> single-agent chemo regimen in 1p/19q non-codel pts. MFU </w:t>
      </w:r>
      <w:r w:rsidDel="00000000" w:rsidR="00000000" w:rsidRPr="00000000">
        <w:rPr>
          <w:rtl w:val="0"/>
        </w:rPr>
        <w:t xml:space="preserve">4.5y.</w:t>
      </w:r>
      <w:r w:rsidDel="00000000" w:rsidR="00000000" w:rsidRPr="00000000">
        <w:rPr>
          <w:rtl w:val="0"/>
        </w:rPr>
      </w:r>
    </w:p>
    <w:p w:rsidR="00000000" w:rsidDel="00000000" w:rsidP="00000000" w:rsidRDefault="00000000" w:rsidRPr="00000000" w14:paraId="000003A1">
      <w:pPr>
        <w:numPr>
          <w:ilvl w:val="2"/>
          <w:numId w:val="101"/>
        </w:numPr>
        <w:ind w:left="2160" w:hanging="360"/>
      </w:pPr>
      <w:r w:rsidDel="00000000" w:rsidR="00000000" w:rsidRPr="00000000">
        <w:rPr>
          <w:rFonts w:ascii="Cardo" w:cs="Cardo" w:eastAsia="Cardo" w:hAnsi="Cardo"/>
          <w:rtl w:val="0"/>
        </w:rPr>
        <w:t xml:space="preserve">TMZ 75 mg/m2 Qday during RT→ (1 mo break) 150 - 200 mg/m2 d1-5 q28d x12c. PCP ppx.</w:t>
      </w:r>
    </w:p>
    <w:p w:rsidR="00000000" w:rsidDel="00000000" w:rsidP="00000000" w:rsidRDefault="00000000" w:rsidRPr="00000000" w14:paraId="000003A2">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RT: 59.4/33. Allows cone-down after 55 Gy only if limited by OAR (e.g., OC/ON).</w:t>
      </w:r>
    </w:p>
    <w:p w:rsidR="00000000" w:rsidDel="00000000" w:rsidP="00000000" w:rsidRDefault="00000000" w:rsidRPr="00000000" w14:paraId="000003A3">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CTV = T1c/bed/edema + 1.5 - 2 cm (allows 0.7-1 cm at tentorium/meninges). PTV = CTV + 0.5 - 0.7 cm.</w:t>
      </w:r>
      <w:r w:rsidDel="00000000" w:rsidR="00000000" w:rsidRPr="00000000">
        <w:rPr>
          <w:rtl w:val="0"/>
        </w:rPr>
      </w:r>
    </w:p>
    <w:p w:rsidR="00000000" w:rsidDel="00000000" w:rsidP="00000000" w:rsidRDefault="00000000" w:rsidRPr="00000000" w14:paraId="000003A4">
      <w:pPr>
        <w:numPr>
          <w:ilvl w:val="2"/>
          <w:numId w:val="101"/>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7</w:t>
      </w:r>
      <w:r w:rsidDel="00000000" w:rsidR="00000000" w:rsidRPr="00000000">
        <w:rPr>
          <w:rFonts w:ascii="Times New Roman" w:cs="Times New Roman" w:eastAsia="Times New Roman" w:hAnsi="Times New Roman"/>
          <w:sz w:val="20"/>
          <w:szCs w:val="20"/>
          <w:rtl w:val="0"/>
        </w:rPr>
        <w:t xml:space="preserve">0% M</w:t>
      </w:r>
      <w:r w:rsidDel="00000000" w:rsidR="00000000" w:rsidRPr="00000000">
        <w:rPr>
          <w:rtl w:val="0"/>
        </w:rPr>
        <w:t xml:space="preserve">GMT. 70% IDHmt.</w:t>
      </w:r>
    </w:p>
    <w:p w:rsidR="00000000" w:rsidDel="00000000" w:rsidP="00000000" w:rsidRDefault="00000000" w:rsidRPr="00000000" w14:paraId="000003A5">
      <w:pPr>
        <w:numPr>
          <w:ilvl w:val="1"/>
          <w:numId w:val="10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Interim results for arms ± adjuvant TMZ: 5y OS 44→ 56%, MPFS 19→ 43 mo.</w:t>
      </w:r>
      <w:r w:rsidDel="00000000" w:rsidR="00000000" w:rsidRPr="00000000">
        <w:rPr>
          <w:rFonts w:ascii="Times New Roman" w:cs="Times New Roman" w:eastAsia="Times New Roman" w:hAnsi="Times New Roman"/>
          <w:i w:val="1"/>
          <w:sz w:val="20"/>
          <w:szCs w:val="20"/>
          <w:rtl w:val="0"/>
        </w:rPr>
        <w:t xml:space="preserve"> IDHmt benefit from adjuvant TMZ.</w:t>
      </w:r>
    </w:p>
    <w:p w:rsidR="00000000" w:rsidDel="00000000" w:rsidP="00000000" w:rsidRDefault="00000000" w:rsidRPr="00000000" w14:paraId="000003A6">
      <w:pPr>
        <w:numPr>
          <w:ilvl w:val="1"/>
          <w:numId w:val="101"/>
        </w:numPr>
        <w:spacing w:line="240" w:lineRule="auto"/>
        <w:ind w:left="1440" w:hanging="360"/>
        <w:rPr>
          <w:u w:val="none"/>
        </w:rPr>
      </w:pPr>
      <w:r w:rsidDel="00000000" w:rsidR="00000000" w:rsidRPr="00000000">
        <w:rPr>
          <w:rtl w:val="0"/>
        </w:rPr>
        <w:t xml:space="preserve">ASCO results for ± concurrent TMZ: HR 0.97. 5y OS ~50%. </w:t>
      </w:r>
      <w:r w:rsidDel="00000000" w:rsidR="00000000" w:rsidRPr="00000000">
        <w:rPr>
          <w:i w:val="1"/>
          <w:rtl w:val="0"/>
        </w:rPr>
        <w:t xml:space="preserve">Trend to benefit with concurrent TMZ for IDHmt.</w:t>
      </w:r>
      <w:r w:rsidDel="00000000" w:rsidR="00000000" w:rsidRPr="00000000">
        <w:rPr>
          <w:rtl w:val="0"/>
        </w:rPr>
      </w:r>
    </w:p>
    <w:p w:rsidR="00000000" w:rsidDel="00000000" w:rsidP="00000000" w:rsidRDefault="00000000" w:rsidRPr="00000000" w14:paraId="000003A7">
      <w:pPr>
        <w:numPr>
          <w:ilvl w:val="1"/>
          <w:numId w:val="101"/>
        </w:numPr>
        <w:spacing w:line="240" w:lineRule="auto"/>
        <w:ind w:left="1440" w:hanging="360"/>
        <w:rPr>
          <w:u w:val="none"/>
        </w:rPr>
      </w:pPr>
      <w:r w:rsidDel="00000000" w:rsidR="00000000" w:rsidRPr="00000000">
        <w:rPr>
          <w:rtl w:val="0"/>
        </w:rPr>
        <w:t xml:space="preserve">MS for </w:t>
      </w:r>
      <w:r w:rsidDel="00000000" w:rsidR="00000000" w:rsidRPr="00000000">
        <w:rPr>
          <w:rtl w:val="0"/>
        </w:rPr>
        <w:t xml:space="preserve">IDHwt</w:t>
      </w:r>
      <w:r w:rsidDel="00000000" w:rsidR="00000000" w:rsidRPr="00000000">
        <w:rPr>
          <w:rFonts w:ascii="Cardo" w:cs="Cardo" w:eastAsia="Cardo" w:hAnsi="Cardo"/>
          <w:rtl w:val="0"/>
        </w:rPr>
        <w:t xml:space="preserve"> / IDHmt of 1.6→ 9.7y. </w:t>
      </w:r>
    </w:p>
    <w:p w:rsidR="00000000" w:rsidDel="00000000" w:rsidP="00000000" w:rsidRDefault="00000000" w:rsidRPr="00000000" w14:paraId="000003A8">
      <w:pPr>
        <w:pStyle w:val="Heading1"/>
        <w:spacing w:after="46" w:lineRule="auto"/>
        <w:jc w:val="center"/>
        <w:rPr/>
        <w:sectPr>
          <w:type w:val="nextPage"/>
          <w:pgSz w:h="15840" w:w="12240"/>
          <w:pgMar w:bottom="720" w:top="720" w:left="720" w:right="720" w:header="720" w:footer="720"/>
          <w:cols w:equalWidth="0"/>
        </w:sectPr>
      </w:pPr>
      <w:bookmarkStart w:colFirst="0" w:colLast="0" w:name="_uyh6zetui2yh" w:id="41"/>
      <w:bookmarkEnd w:id="41"/>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pStyle w:val="Heading1"/>
        <w:spacing w:after="46" w:lineRule="auto"/>
        <w:rPr>
          <w:sz w:val="20"/>
          <w:szCs w:val="20"/>
        </w:rPr>
      </w:pPr>
      <w:bookmarkStart w:colFirst="0" w:colLast="0" w:name="_kub5ed7dwdnv" w:id="42"/>
      <w:bookmarkEnd w:id="42"/>
      <w:hyperlink w:anchor="_dtyy1oq7ungd">
        <w:r w:rsidDel="00000000" w:rsidR="00000000" w:rsidRPr="00000000">
          <w:rPr>
            <w:rtl w:val="0"/>
          </w:rPr>
          <w:t xml:space="preserve">Pediatric LGG</w:t>
        </w:r>
      </w:hyperlink>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t xml:space="preserve">See the [</w:t>
      </w:r>
      <w:hyperlink w:anchor="_gzbeagzdfcb6">
        <w:r w:rsidDel="00000000" w:rsidR="00000000" w:rsidRPr="00000000">
          <w:rPr>
            <w:rtl w:val="0"/>
          </w:rPr>
          <w:t xml:space="preserve">Pediatric HGG</w:t>
        </w:r>
      </w:hyperlink>
      <w:r w:rsidDel="00000000" w:rsidR="00000000" w:rsidRPr="00000000">
        <w:rPr>
          <w:rtl w:val="0"/>
        </w:rPr>
        <w:t xml:space="preserve">] section for more information.</w:t>
      </w:r>
    </w:p>
    <w:p w:rsidR="00000000" w:rsidDel="00000000" w:rsidP="00000000" w:rsidRDefault="00000000" w:rsidRPr="00000000" w14:paraId="000003AC">
      <w:pPr>
        <w:widowControl w:val="0"/>
        <w:ind w:left="0" w:firstLine="0"/>
        <w:rPr/>
      </w:pPr>
      <w:r w:rsidDel="00000000" w:rsidR="00000000" w:rsidRPr="00000000">
        <w:rPr>
          <w:rtl w:val="0"/>
        </w:rPr>
        <w:t xml:space="preserve">Pediatric Low Grade Gliomas [</w:t>
      </w:r>
      <w:hyperlink r:id="rId205">
        <w:r w:rsidDel="00000000" w:rsidR="00000000" w:rsidRPr="00000000">
          <w:rPr>
            <w:rtl w:val="0"/>
          </w:rPr>
          <w:t xml:space="preserve">Mansur COG Powerpoint</w:t>
        </w:r>
      </w:hyperlink>
      <w:r w:rsidDel="00000000" w:rsidR="00000000" w:rsidRPr="00000000">
        <w:rPr>
          <w:rtl w:val="0"/>
        </w:rPr>
        <w:t xml:space="preserve">]</w:t>
      </w:r>
    </w:p>
    <w:p w:rsidR="00000000" w:rsidDel="00000000" w:rsidP="00000000" w:rsidRDefault="00000000" w:rsidRPr="00000000" w14:paraId="000003AD">
      <w:pPr>
        <w:numPr>
          <w:ilvl w:val="0"/>
          <w:numId w:val="46"/>
        </w:numPr>
        <w:ind w:left="720" w:hanging="360"/>
        <w:rPr>
          <w:b w:val="0"/>
          <w:sz w:val="20"/>
          <w:szCs w:val="20"/>
        </w:rPr>
      </w:pPr>
      <w:r w:rsidDel="00000000" w:rsidR="00000000" w:rsidRPr="00000000">
        <w:rPr>
          <w:rtl w:val="0"/>
        </w:rPr>
        <w:t xml:space="preserve">Most common pediatric brain tumor (40%). Around 900 cases per year.</w:t>
      </w:r>
    </w:p>
    <w:p w:rsidR="00000000" w:rsidDel="00000000" w:rsidP="00000000" w:rsidRDefault="00000000" w:rsidRPr="00000000" w14:paraId="000003AE">
      <w:pPr>
        <w:numPr>
          <w:ilvl w:val="0"/>
          <w:numId w:val="46"/>
        </w:numPr>
        <w:ind w:left="720" w:hanging="360"/>
        <w:rPr>
          <w:b w:val="0"/>
          <w:sz w:val="20"/>
          <w:szCs w:val="20"/>
        </w:rPr>
      </w:pPr>
      <w:r w:rsidDel="00000000" w:rsidR="00000000" w:rsidRPr="00000000">
        <w:rPr>
          <w:rtl w:val="0"/>
        </w:rPr>
        <w:t xml:space="preserve">Many are in the cerebellum and completely resectable. Commonly, brainstem lesions referred to rad onc.</w:t>
      </w:r>
    </w:p>
    <w:p w:rsidR="00000000" w:rsidDel="00000000" w:rsidP="00000000" w:rsidRDefault="00000000" w:rsidRPr="00000000" w14:paraId="000003AF">
      <w:pPr>
        <w:numPr>
          <w:ilvl w:val="0"/>
          <w:numId w:val="46"/>
        </w:numPr>
        <w:ind w:left="720" w:hanging="360"/>
        <w:rPr>
          <w:b w:val="0"/>
          <w:sz w:val="20"/>
          <w:szCs w:val="20"/>
        </w:rPr>
      </w:pPr>
      <w:r w:rsidDel="00000000" w:rsidR="00000000" w:rsidRPr="00000000">
        <w:rPr>
          <w:rtl w:val="0"/>
        </w:rPr>
        <w:t xml:space="preserve">Treatment is age dependent. Resection is always preferred. </w:t>
      </w:r>
    </w:p>
    <w:p w:rsidR="00000000" w:rsidDel="00000000" w:rsidP="00000000" w:rsidRDefault="00000000" w:rsidRPr="00000000" w14:paraId="000003B0">
      <w:pPr>
        <w:numPr>
          <w:ilvl w:val="0"/>
          <w:numId w:val="46"/>
        </w:numPr>
        <w:ind w:left="720" w:hanging="360"/>
        <w:rPr>
          <w:b w:val="0"/>
          <w:sz w:val="20"/>
          <w:szCs w:val="20"/>
        </w:rPr>
      </w:pPr>
      <w:r w:rsidDel="00000000" w:rsidR="00000000" w:rsidRPr="00000000">
        <w:rPr>
          <w:rtl w:val="0"/>
        </w:rPr>
        <w:t xml:space="preserve">Watch if NF-1. Tumors can regress on their own. For example, optic pathway gliomas anterior to the optic chiasm may regress around 30% of the time. </w:t>
      </w:r>
    </w:p>
    <w:p w:rsidR="00000000" w:rsidDel="00000000" w:rsidP="00000000" w:rsidRDefault="00000000" w:rsidRPr="00000000" w14:paraId="000003B1">
      <w:pPr>
        <w:numPr>
          <w:ilvl w:val="0"/>
          <w:numId w:val="46"/>
        </w:numPr>
        <w:ind w:left="720" w:hanging="360"/>
      </w:pPr>
      <w:r w:rsidDel="00000000" w:rsidR="00000000" w:rsidRPr="00000000">
        <w:rPr>
          <w:b w:val="1"/>
          <w:rtl w:val="0"/>
        </w:rPr>
        <w:t xml:space="preserve">Tuberous sclerosis</w:t>
      </w:r>
      <w:r w:rsidDel="00000000" w:rsidR="00000000" w:rsidRPr="00000000">
        <w:rPr>
          <w:rtl w:val="0"/>
        </w:rPr>
        <w:t xml:space="preserve">: Subependymal GCA, retinal hamartoma. </w:t>
      </w:r>
      <w:r w:rsidDel="00000000" w:rsidR="00000000" w:rsidRPr="00000000">
        <w:rPr>
          <w:b w:val="1"/>
          <w:rtl w:val="0"/>
        </w:rPr>
        <w:t xml:space="preserve">Ch9 </w:t>
      </w:r>
      <w:r w:rsidDel="00000000" w:rsidR="00000000" w:rsidRPr="00000000">
        <w:rPr>
          <w:rtl w:val="0"/>
        </w:rPr>
        <w:t xml:space="preserve">(TSC1 tumor suppressor gene), ch16 (TSC2).</w:t>
      </w:r>
    </w:p>
    <w:p w:rsidR="00000000" w:rsidDel="00000000" w:rsidP="00000000" w:rsidRDefault="00000000" w:rsidRPr="00000000" w14:paraId="000003B2">
      <w:pPr>
        <w:ind w:left="720" w:firstLine="0"/>
        <w:rPr/>
      </w:pPr>
      <w:r w:rsidDel="00000000" w:rsidR="00000000" w:rsidRPr="00000000">
        <w:rPr>
          <w:rtl w:val="0"/>
        </w:rPr>
        <w:t xml:space="preserve">Ash leaf macules, SEGA, gliomas.</w:t>
      </w:r>
    </w:p>
    <w:p w:rsidR="00000000" w:rsidDel="00000000" w:rsidP="00000000" w:rsidRDefault="00000000" w:rsidRPr="00000000" w14:paraId="000003B3">
      <w:pPr>
        <w:numPr>
          <w:ilvl w:val="0"/>
          <w:numId w:val="46"/>
        </w:numPr>
        <w:ind w:left="720" w:hanging="360"/>
      </w:pPr>
      <w:r w:rsidDel="00000000" w:rsidR="00000000" w:rsidRPr="00000000">
        <w:rPr>
          <w:b w:val="1"/>
          <w:rtl w:val="0"/>
        </w:rPr>
        <w:t xml:space="preserve">VHL</w:t>
      </w:r>
      <w:r w:rsidDel="00000000" w:rsidR="00000000" w:rsidRPr="00000000">
        <w:rPr>
          <w:rtl w:val="0"/>
        </w:rPr>
        <w:t xml:space="preserve">: Retinal/CNS hemangioblastoma. 3p25. AD. Also pheochromocytoma, pancreatic NET. </w:t>
      </w:r>
    </w:p>
    <w:p w:rsidR="00000000" w:rsidDel="00000000" w:rsidP="00000000" w:rsidRDefault="00000000" w:rsidRPr="00000000" w14:paraId="000003B4">
      <w:pPr>
        <w:numPr>
          <w:ilvl w:val="0"/>
          <w:numId w:val="46"/>
        </w:numPr>
        <w:ind w:left="720" w:hanging="360"/>
      </w:pPr>
      <w:r w:rsidDel="00000000" w:rsidR="00000000" w:rsidRPr="00000000">
        <w:rPr>
          <w:b w:val="1"/>
          <w:rtl w:val="0"/>
        </w:rPr>
        <w:t xml:space="preserve">Gorlin</w:t>
      </w:r>
      <w:r w:rsidDel="00000000" w:rsidR="00000000" w:rsidRPr="00000000">
        <w:rPr>
          <w:rtl w:val="0"/>
        </w:rPr>
        <w:t xml:space="preserve"> (PTCH1 - aka basal cell nevus syndrome): Medulloblastoma. RMS, fibrosarcoma, etc.</w:t>
      </w:r>
    </w:p>
    <w:p w:rsidR="00000000" w:rsidDel="00000000" w:rsidP="00000000" w:rsidRDefault="00000000" w:rsidRPr="00000000" w14:paraId="000003B5">
      <w:pPr>
        <w:numPr>
          <w:ilvl w:val="0"/>
          <w:numId w:val="46"/>
        </w:numPr>
        <w:ind w:left="720" w:hanging="360"/>
      </w:pPr>
      <w:r w:rsidDel="00000000" w:rsidR="00000000" w:rsidRPr="00000000">
        <w:rPr>
          <w:b w:val="1"/>
          <w:rtl w:val="0"/>
        </w:rPr>
        <w:t xml:space="preserve">NF-1</w:t>
      </w:r>
      <w:r w:rsidDel="00000000" w:rsidR="00000000" w:rsidRPr="00000000">
        <w:rPr>
          <w:rtl w:val="0"/>
        </w:rPr>
        <w:t xml:space="preserve">: Optic pathway gliomas, intracranial glioma. JPA. 5% develop STS. Most commonly, MPNSTs. 17q11.2/neurofibromin. Cafe au lait, Lisch nodules, neurofibroma.</w:t>
      </w:r>
    </w:p>
    <w:p w:rsidR="00000000" w:rsidDel="00000000" w:rsidP="00000000" w:rsidRDefault="00000000" w:rsidRPr="00000000" w14:paraId="000003B6">
      <w:pPr>
        <w:numPr>
          <w:ilvl w:val="1"/>
          <w:numId w:val="46"/>
        </w:numPr>
        <w:ind w:left="1440" w:hanging="360"/>
      </w:pPr>
      <w:r w:rsidDel="00000000" w:rsidR="00000000" w:rsidRPr="00000000">
        <w:rPr>
          <w:rtl w:val="0"/>
        </w:rPr>
        <w:t xml:space="preserve">Tumors tend to be low grade, slow growing. RT complication risk is higher: 3x risk of vasculopathy and occlusion of the circle of Willis (moyamoya syndrome), and 3x increased risk of RT-induced SMN.</w:t>
      </w:r>
    </w:p>
    <w:p w:rsidR="00000000" w:rsidDel="00000000" w:rsidP="00000000" w:rsidRDefault="00000000" w:rsidRPr="00000000" w14:paraId="000003B7">
      <w:pPr>
        <w:numPr>
          <w:ilvl w:val="0"/>
          <w:numId w:val="46"/>
        </w:numPr>
        <w:ind w:left="720" w:hanging="360"/>
      </w:pPr>
      <w:r w:rsidDel="00000000" w:rsidR="00000000" w:rsidRPr="00000000">
        <w:rPr>
          <w:b w:val="1"/>
          <w:rtl w:val="0"/>
        </w:rPr>
        <w:t xml:space="preserve">NF-2</w:t>
      </w:r>
      <w:r w:rsidDel="00000000" w:rsidR="00000000" w:rsidRPr="00000000">
        <w:rPr>
          <w:rtl w:val="0"/>
        </w:rPr>
        <w:t xml:space="preserve">: Bilateral acoustic neuromas, spinal ependymoma. 5% develop STS. Most commonly, MPNSTs. 22q.</w:t>
      </w:r>
    </w:p>
    <w:p w:rsidR="00000000" w:rsidDel="00000000" w:rsidP="00000000" w:rsidRDefault="00000000" w:rsidRPr="00000000" w14:paraId="000003B8">
      <w:pPr>
        <w:numPr>
          <w:ilvl w:val="0"/>
          <w:numId w:val="46"/>
        </w:numPr>
        <w:ind w:left="720" w:hanging="360"/>
        <w:rPr>
          <w:b w:val="0"/>
          <w:sz w:val="20"/>
          <w:szCs w:val="20"/>
        </w:rPr>
      </w:pPr>
      <w:r w:rsidDel="00000000" w:rsidR="00000000" w:rsidRPr="00000000">
        <w:rPr>
          <w:rtl w:val="0"/>
        </w:rPr>
        <w:t xml:space="preserve">If age &lt; 10y and not resectable, chemotherapy followed by second look surgery (SLS) is common. RT for tumor progression or worsened symptoms on chemo, or when the patient is old enough. Radiation is usually curative.</w:t>
      </w:r>
    </w:p>
    <w:p w:rsidR="00000000" w:rsidDel="00000000" w:rsidP="00000000" w:rsidRDefault="00000000" w:rsidRPr="00000000" w14:paraId="000003B9">
      <w:pPr>
        <w:numPr>
          <w:ilvl w:val="0"/>
          <w:numId w:val="46"/>
        </w:numPr>
        <w:ind w:left="720" w:hanging="360"/>
        <w:rPr>
          <w:b w:val="0"/>
          <w:sz w:val="20"/>
          <w:szCs w:val="20"/>
        </w:rPr>
      </w:pPr>
      <w:r w:rsidDel="00000000" w:rsidR="00000000" w:rsidRPr="00000000">
        <w:rPr>
          <w:b w:val="1"/>
          <w:rtl w:val="0"/>
        </w:rPr>
        <w:t xml:space="preserve">For children, VCR and carboplatin are used for chemo</w:t>
      </w:r>
      <w:r w:rsidDel="00000000" w:rsidR="00000000" w:rsidRPr="00000000">
        <w:rPr>
          <w:rtl w:val="0"/>
        </w:rPr>
        <w:t xml:space="preserve">. In adults, add procarbazine (not used in kids bc increased SMN).</w:t>
      </w:r>
    </w:p>
    <w:p w:rsidR="00000000" w:rsidDel="00000000" w:rsidP="00000000" w:rsidRDefault="00000000" w:rsidRPr="00000000" w14:paraId="000003BA">
      <w:pPr>
        <w:numPr>
          <w:ilvl w:val="1"/>
          <w:numId w:val="46"/>
        </w:numPr>
        <w:ind w:left="1440" w:hanging="360"/>
      </w:pPr>
      <w:r w:rsidDel="00000000" w:rsidR="00000000" w:rsidRPr="00000000">
        <w:rPr>
          <w:rtl w:val="0"/>
        </w:rPr>
        <w:t xml:space="preserve">First line: VCR/Carboplatin. </w:t>
      </w:r>
      <w:r w:rsidDel="00000000" w:rsidR="00000000" w:rsidRPr="00000000">
        <w:rPr>
          <w:i w:val="1"/>
          <w:rtl w:val="0"/>
        </w:rPr>
        <w:t xml:space="preserve">Delays RT for 3 years on average.</w:t>
      </w:r>
    </w:p>
    <w:p w:rsidR="00000000" w:rsidDel="00000000" w:rsidP="00000000" w:rsidRDefault="00000000" w:rsidRPr="00000000" w14:paraId="000003BB">
      <w:pPr>
        <w:numPr>
          <w:ilvl w:val="1"/>
          <w:numId w:val="46"/>
        </w:numPr>
        <w:ind w:left="1440" w:hanging="360"/>
      </w:pPr>
      <w:r w:rsidDel="00000000" w:rsidR="00000000" w:rsidRPr="00000000">
        <w:rPr>
          <w:rtl w:val="0"/>
        </w:rPr>
        <w:t xml:space="preserve">2nd line: Variable. Vinblastine, TPCV, vinorelbine, irinotecan/avastin are common.</w:t>
      </w:r>
    </w:p>
    <w:p w:rsidR="00000000" w:rsidDel="00000000" w:rsidP="00000000" w:rsidRDefault="00000000" w:rsidRPr="00000000" w14:paraId="000003BC">
      <w:pPr>
        <w:numPr>
          <w:ilvl w:val="1"/>
          <w:numId w:val="46"/>
        </w:numPr>
        <w:ind w:left="1440" w:hanging="360"/>
      </w:pPr>
      <w:r w:rsidDel="00000000" w:rsidR="00000000" w:rsidRPr="00000000">
        <w:rPr>
          <w:rtl w:val="0"/>
        </w:rPr>
        <w:t xml:space="preserve">10y LC ~70% after RT alone, although better for OC/hypothalamus than thalamic lesions [</w:t>
      </w:r>
      <w:hyperlink r:id="rId206">
        <w:r w:rsidDel="00000000" w:rsidR="00000000" w:rsidRPr="00000000">
          <w:rPr>
            <w:rtl w:val="0"/>
          </w:rPr>
          <w:t xml:space="preserve">Merchant JCO '09</w:t>
        </w:r>
      </w:hyperlink>
      <w:r w:rsidDel="00000000" w:rsidR="00000000" w:rsidRPr="00000000">
        <w:rPr>
          <w:rtl w:val="0"/>
        </w:rPr>
        <w:t xml:space="preserve">]</w:t>
      </w:r>
    </w:p>
    <w:p w:rsidR="00000000" w:rsidDel="00000000" w:rsidP="00000000" w:rsidRDefault="00000000" w:rsidRPr="00000000" w14:paraId="000003BD">
      <w:pPr>
        <w:rPr/>
      </w:pP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19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rPr>
                <w:b w:val="1"/>
              </w:rPr>
            </w:pPr>
            <w:r w:rsidDel="00000000" w:rsidR="00000000" w:rsidRPr="00000000">
              <w:rPr>
                <w:b w:val="1"/>
                <w:rtl w:val="0"/>
              </w:rPr>
              <w:t xml:space="preserve">2016 WHO Classification </w:t>
            </w:r>
          </w:p>
          <w:p w:rsidR="00000000" w:rsidDel="00000000" w:rsidP="00000000" w:rsidRDefault="00000000" w:rsidRPr="00000000" w14:paraId="000003BF">
            <w:pPr>
              <w:rPr/>
            </w:pPr>
            <w:r w:rsidDel="00000000" w:rsidR="00000000" w:rsidRPr="00000000">
              <w:rPr>
                <w:rtl w:val="0"/>
              </w:rPr>
              <w:t xml:space="preserve">See the complete [</w:t>
            </w:r>
            <w:hyperlink w:anchor="_tp4nskkuy200">
              <w:r w:rsidDel="00000000" w:rsidR="00000000" w:rsidRPr="00000000">
                <w:rPr>
                  <w:rtl w:val="0"/>
                </w:rPr>
                <w:t xml:space="preserve">2016 WHO Classification</w:t>
              </w:r>
            </w:hyperlink>
            <w:r w:rsidDel="00000000" w:rsidR="00000000" w:rsidRPr="00000000">
              <w:rPr>
                <w:rtl w:val="0"/>
              </w:rPr>
              <w:t xml:space="preserve">] section in the general CNS section for more information. </w:t>
            </w:r>
          </w:p>
          <w:p w:rsidR="00000000" w:rsidDel="00000000" w:rsidP="00000000" w:rsidRDefault="00000000" w:rsidRPr="00000000" w14:paraId="000003C0">
            <w:pPr>
              <w:numPr>
                <w:ilvl w:val="0"/>
                <w:numId w:val="143"/>
              </w:numPr>
              <w:ind w:left="720" w:hanging="360"/>
            </w:pPr>
            <w:r w:rsidDel="00000000" w:rsidR="00000000" w:rsidRPr="00000000">
              <w:rPr>
                <w:rtl w:val="0"/>
              </w:rPr>
              <w:t xml:space="preserve">WHO Grade I (non-infiltrative): PCA, Pleomorphic xanthoastrocytoma, SEGA, Ganglioglioma. </w:t>
            </w:r>
          </w:p>
          <w:p w:rsidR="00000000" w:rsidDel="00000000" w:rsidP="00000000" w:rsidRDefault="00000000" w:rsidRPr="00000000" w14:paraId="000003C1">
            <w:pPr>
              <w:numPr>
                <w:ilvl w:val="0"/>
                <w:numId w:val="143"/>
              </w:numPr>
              <w:ind w:left="720" w:hanging="360"/>
            </w:pPr>
            <w:r w:rsidDel="00000000" w:rsidR="00000000" w:rsidRPr="00000000">
              <w:rPr>
                <w:rtl w:val="0"/>
              </w:rPr>
              <w:t xml:space="preserve">WHO Grade II: Infiltrative/diffuse. </w:t>
            </w:r>
            <w:r w:rsidDel="00000000" w:rsidR="00000000" w:rsidRPr="00000000">
              <w:rPr>
                <w:i w:val="1"/>
                <w:rtl w:val="0"/>
              </w:rPr>
              <w:t xml:space="preserve">Molecular: 1p19q codeleted, ATRX retained. </w:t>
            </w:r>
            <w:r w:rsidDel="00000000" w:rsidR="00000000" w:rsidRPr="00000000">
              <w:rPr>
                <w:rtl w:val="0"/>
              </w:rPr>
            </w:r>
          </w:p>
          <w:p w:rsidR="00000000" w:rsidDel="00000000" w:rsidP="00000000" w:rsidRDefault="00000000" w:rsidRPr="00000000" w14:paraId="000003C2">
            <w:pPr>
              <w:numPr>
                <w:ilvl w:val="0"/>
                <w:numId w:val="143"/>
              </w:numPr>
              <w:ind w:left="720" w:hanging="360"/>
            </w:pPr>
            <w:r w:rsidDel="00000000" w:rsidR="00000000" w:rsidRPr="00000000">
              <w:rPr>
                <w:rtl w:val="0"/>
              </w:rPr>
              <w:t xml:space="preserve">WHO Grade III: AO, AOA, AA. </w:t>
            </w:r>
            <w:r w:rsidDel="00000000" w:rsidR="00000000" w:rsidRPr="00000000">
              <w:rPr>
                <w:i w:val="1"/>
                <w:rtl w:val="0"/>
              </w:rPr>
              <w:t xml:space="preserve">Molecular: ATRX loss (astrocytoma).</w:t>
            </w:r>
            <w:r w:rsidDel="00000000" w:rsidR="00000000" w:rsidRPr="00000000">
              <w:rPr>
                <w:rtl w:val="0"/>
              </w:rPr>
              <w:t xml:space="preserve"> </w:t>
            </w:r>
          </w:p>
          <w:p w:rsidR="00000000" w:rsidDel="00000000" w:rsidP="00000000" w:rsidRDefault="00000000" w:rsidRPr="00000000" w14:paraId="000003C3">
            <w:pPr>
              <w:numPr>
                <w:ilvl w:val="1"/>
                <w:numId w:val="143"/>
              </w:numPr>
              <w:ind w:left="1440" w:hanging="360"/>
            </w:pPr>
            <w:r w:rsidDel="00000000" w:rsidR="00000000" w:rsidRPr="00000000">
              <w:rPr>
                <w:rtl w:val="0"/>
              </w:rPr>
              <w:t xml:space="preserve">Oligoastrocytoma now nearly obsolete, as it does not exist unless IDH mutation status is unknown.</w:t>
            </w:r>
          </w:p>
          <w:p w:rsidR="00000000" w:rsidDel="00000000" w:rsidP="00000000" w:rsidRDefault="00000000" w:rsidRPr="00000000" w14:paraId="000003C4">
            <w:pPr>
              <w:numPr>
                <w:ilvl w:val="0"/>
                <w:numId w:val="143"/>
              </w:numPr>
              <w:ind w:left="720" w:hanging="360"/>
            </w:pPr>
            <w:r w:rsidDel="00000000" w:rsidR="00000000" w:rsidRPr="00000000">
              <w:rPr>
                <w:rtl w:val="0"/>
              </w:rPr>
              <w:t xml:space="preserve">Gemistocytic subtypes of diffuse astrocytoma tend to de-differentiate, and have the worst prognosis. </w:t>
            </w:r>
            <w:r w:rsidDel="00000000" w:rsidR="00000000" w:rsidRPr="00000000">
              <w:rPr>
                <w:i w:val="1"/>
                <w:rtl w:val="0"/>
              </w:rPr>
              <w:t xml:space="preserve">Treat as GBM</w:t>
            </w:r>
            <w:r w:rsidDel="00000000" w:rsidR="00000000" w:rsidRPr="00000000">
              <w:rPr>
                <w:i w:val="1"/>
                <w:rtl w:val="0"/>
              </w:rPr>
              <w:t xml:space="preserve">?</w:t>
            </w:r>
            <w:r w:rsidDel="00000000" w:rsidR="00000000" w:rsidRPr="00000000">
              <w:rPr>
                <w:rtl w:val="0"/>
              </w:rPr>
            </w:r>
          </w:p>
        </w:tc>
      </w:tr>
    </w:tbl>
    <w:p w:rsidR="00000000" w:rsidDel="00000000" w:rsidP="00000000" w:rsidRDefault="00000000" w:rsidRPr="00000000" w14:paraId="000003C5">
      <w:pPr>
        <w:ind w:left="720" w:firstLine="0"/>
        <w:rPr/>
      </w:pPr>
      <w:r w:rsidDel="00000000" w:rsidR="00000000" w:rsidRPr="00000000">
        <w:rPr>
          <w:rtl w:val="0"/>
        </w:rPr>
      </w:r>
    </w:p>
    <w:p w:rsidR="00000000" w:rsidDel="00000000" w:rsidP="00000000" w:rsidRDefault="00000000" w:rsidRPr="00000000" w14:paraId="000003C6">
      <w:pPr>
        <w:numPr>
          <w:ilvl w:val="0"/>
          <w:numId w:val="46"/>
        </w:numPr>
        <w:ind w:left="720" w:hanging="360"/>
        <w:rPr>
          <w:b w:val="0"/>
          <w:sz w:val="20"/>
          <w:szCs w:val="20"/>
        </w:rPr>
      </w:pPr>
      <w:r w:rsidDel="00000000" w:rsidR="00000000" w:rsidRPr="00000000">
        <w:rPr>
          <w:b w:val="1"/>
          <w:rtl w:val="0"/>
        </w:rPr>
        <w:t xml:space="preserve">CCG 9891/POG 9130 </w:t>
      </w:r>
      <w:r w:rsidDel="00000000" w:rsidR="00000000" w:rsidRPr="00000000">
        <w:rPr>
          <w:rtl w:val="0"/>
        </w:rPr>
        <w:t xml:space="preserve">[</w:t>
      </w:r>
      <w:hyperlink r:id="rId207">
        <w:r w:rsidDel="00000000" w:rsidR="00000000" w:rsidRPr="00000000">
          <w:rPr>
            <w:rtl w:val="0"/>
          </w:rPr>
          <w:t xml:space="preserve">Shaw Neuro-Onc '03</w:t>
        </w:r>
      </w:hyperlink>
      <w:r w:rsidDel="00000000" w:rsidR="00000000" w:rsidRPr="00000000">
        <w:rPr>
          <w:rtl w:val="0"/>
        </w:rPr>
        <w:t xml:space="preserve">]: </w:t>
      </w:r>
      <w:r w:rsidDel="00000000" w:rsidR="00000000" w:rsidRPr="00000000">
        <w:rPr>
          <w:b w:val="1"/>
          <w:rtl w:val="0"/>
        </w:rPr>
        <w:t xml:space="preserve">GTR appears curative</w:t>
      </w:r>
      <w:r w:rsidDel="00000000" w:rsidR="00000000" w:rsidRPr="00000000">
        <w:rPr>
          <w:rtl w:val="0"/>
        </w:rPr>
        <w:t xml:space="preserve"> (Fig 9). </w:t>
      </w:r>
    </w:p>
    <w:p w:rsidR="00000000" w:rsidDel="00000000" w:rsidP="00000000" w:rsidRDefault="00000000" w:rsidRPr="00000000" w14:paraId="000003C7">
      <w:pPr>
        <w:numPr>
          <w:ilvl w:val="0"/>
          <w:numId w:val="46"/>
        </w:numPr>
        <w:ind w:left="720" w:hanging="360"/>
        <w:rPr>
          <w:b w:val="0"/>
          <w:sz w:val="20"/>
          <w:szCs w:val="20"/>
        </w:rPr>
      </w:pPr>
      <w:r w:rsidDel="00000000" w:rsidR="00000000" w:rsidRPr="00000000">
        <w:rPr>
          <w:b w:val="1"/>
          <w:rtl w:val="0"/>
        </w:rPr>
        <w:t xml:space="preserve">COG A9952 </w:t>
      </w:r>
      <w:r w:rsidDel="00000000" w:rsidR="00000000" w:rsidRPr="00000000">
        <w:rPr>
          <w:rtl w:val="0"/>
        </w:rPr>
        <w:t xml:space="preserve">(2000-2005) [</w:t>
      </w:r>
      <w:hyperlink r:id="rId208">
        <w:r w:rsidDel="00000000" w:rsidR="00000000" w:rsidRPr="00000000">
          <w:rPr>
            <w:rtl w:val="0"/>
          </w:rPr>
          <w:t xml:space="preserve">Ater JCO '12</w:t>
        </w:r>
      </w:hyperlink>
      <w:r w:rsidDel="00000000" w:rsidR="00000000" w:rsidRPr="00000000">
        <w:rPr>
          <w:rtl w:val="0"/>
        </w:rPr>
        <w:t xml:space="preserve">]: </w:t>
      </w:r>
      <w:r w:rsidDel="00000000" w:rsidR="00000000" w:rsidRPr="00000000">
        <w:rPr>
          <w:b w:val="1"/>
          <w:rtl w:val="0"/>
        </w:rPr>
        <w:t xml:space="preserve">Initial chemo for kids &lt; 10 y</w:t>
      </w:r>
      <w:r w:rsidDel="00000000" w:rsidR="00000000" w:rsidRPr="00000000">
        <w:rPr>
          <w:rtl w:val="0"/>
        </w:rPr>
        <w:t xml:space="preserve">:</w:t>
      </w:r>
      <w:r w:rsidDel="00000000" w:rsidR="00000000" w:rsidRPr="00000000">
        <w:rPr>
          <w:b w:val="1"/>
          <w:rtl w:val="0"/>
        </w:rPr>
        <w:t xml:space="preserve"> Carboplatin/VCR vs. TPCV</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Toxicity differences may influence chemo selection.</w:t>
      </w:r>
    </w:p>
    <w:p w:rsidR="00000000" w:rsidDel="00000000" w:rsidP="00000000" w:rsidRDefault="00000000" w:rsidRPr="00000000" w14:paraId="000003C8">
      <w:pPr>
        <w:numPr>
          <w:ilvl w:val="1"/>
          <w:numId w:val="46"/>
        </w:numPr>
        <w:ind w:left="1440" w:hanging="360"/>
        <w:rPr>
          <w:b w:val="0"/>
          <w:sz w:val="20"/>
          <w:szCs w:val="20"/>
        </w:rPr>
      </w:pPr>
      <w:r w:rsidDel="00000000" w:rsidR="00000000" w:rsidRPr="00000000">
        <w:rPr>
          <w:rtl w:val="0"/>
        </w:rPr>
        <w:t xml:space="preserve">274 previously un-tx pts w LGG (~50% PCA). No NF-1 pts. 2000-05. Tumors w 5% residual or 1.5cc after surgery.</w:t>
      </w:r>
    </w:p>
    <w:p w:rsidR="00000000" w:rsidDel="00000000" w:rsidP="00000000" w:rsidRDefault="00000000" w:rsidRPr="00000000" w14:paraId="000003C9">
      <w:pPr>
        <w:numPr>
          <w:ilvl w:val="2"/>
          <w:numId w:val="46"/>
        </w:numPr>
        <w:ind w:left="2160" w:hanging="360"/>
        <w:rPr>
          <w:b w:val="0"/>
          <w:sz w:val="20"/>
          <w:szCs w:val="20"/>
        </w:rPr>
      </w:pPr>
      <w:r w:rsidDel="00000000" w:rsidR="00000000" w:rsidRPr="00000000">
        <w:rPr>
          <w:rtl w:val="0"/>
        </w:rPr>
        <w:t xml:space="preserve">TPCV: Thioguanine, procarbazine, lomustine, vincristine.</w:t>
      </w:r>
    </w:p>
    <w:p w:rsidR="00000000" w:rsidDel="00000000" w:rsidP="00000000" w:rsidRDefault="00000000" w:rsidRPr="00000000" w14:paraId="000003CA">
      <w:pPr>
        <w:numPr>
          <w:ilvl w:val="1"/>
          <w:numId w:val="46"/>
        </w:numPr>
        <w:ind w:left="1440" w:hanging="360"/>
        <w:rPr>
          <w:b w:val="0"/>
          <w:sz w:val="20"/>
          <w:szCs w:val="20"/>
        </w:rPr>
      </w:pPr>
      <w:r w:rsidDel="00000000" w:rsidR="00000000" w:rsidRPr="00000000">
        <w:rPr>
          <w:rFonts w:ascii="Cardo" w:cs="Cardo" w:eastAsia="Cardo" w:hAnsi="Cardo"/>
          <w:rtl w:val="0"/>
        </w:rPr>
        <w:t xml:space="preserve">5y EFS ~39→ 52% (p=0.10). </w:t>
      </w:r>
      <w:r w:rsidDel="00000000" w:rsidR="00000000" w:rsidRPr="00000000">
        <w:rPr>
          <w:i w:val="1"/>
          <w:rtl w:val="0"/>
        </w:rPr>
        <w:t xml:space="preserve">No difference. </w:t>
      </w:r>
    </w:p>
    <w:p w:rsidR="00000000" w:rsidDel="00000000" w:rsidP="00000000" w:rsidRDefault="00000000" w:rsidRPr="00000000" w14:paraId="000003CB">
      <w:pPr>
        <w:numPr>
          <w:ilvl w:val="1"/>
          <w:numId w:val="46"/>
        </w:numPr>
        <w:ind w:left="1440" w:hanging="360"/>
        <w:rPr>
          <w:b w:val="0"/>
          <w:sz w:val="20"/>
          <w:szCs w:val="20"/>
        </w:rPr>
      </w:pPr>
      <w:r w:rsidDel="00000000" w:rsidR="00000000" w:rsidRPr="00000000">
        <w:rPr>
          <w:rFonts w:ascii="Cardo" w:cs="Cardo" w:eastAsia="Cardo" w:hAnsi="Cardo"/>
          <w:rtl w:val="0"/>
        </w:rPr>
        <w:t xml:space="preserve">G3+ CNS 12→ 24%. G3+ peripheral nervous system ~19%. Allergy 10→ 0%. </w:t>
      </w:r>
      <w:r w:rsidDel="00000000" w:rsidR="00000000" w:rsidRPr="00000000">
        <w:rPr>
          <w:i w:val="1"/>
          <w:rtl w:val="0"/>
        </w:rPr>
        <w:t xml:space="preserve">Differing toxicity profiles.</w:t>
      </w:r>
    </w:p>
    <w:p w:rsidR="00000000" w:rsidDel="00000000" w:rsidP="00000000" w:rsidRDefault="00000000" w:rsidRPr="00000000" w14:paraId="000003CC">
      <w:pPr>
        <w:numPr>
          <w:ilvl w:val="2"/>
          <w:numId w:val="46"/>
        </w:numPr>
        <w:ind w:left="2160" w:hanging="360"/>
        <w:rPr>
          <w:b w:val="0"/>
          <w:sz w:val="20"/>
          <w:szCs w:val="20"/>
        </w:rPr>
      </w:pPr>
      <w:r w:rsidDel="00000000" w:rsidR="00000000" w:rsidRPr="00000000">
        <w:rPr>
          <w:rtl w:val="0"/>
        </w:rPr>
        <w:t xml:space="preserve">2 pts in TPCV had SMNs, no SMNs in Carbo/VCR group.</w:t>
      </w:r>
    </w:p>
    <w:p w:rsidR="00000000" w:rsidDel="00000000" w:rsidP="00000000" w:rsidRDefault="00000000" w:rsidRPr="00000000" w14:paraId="000003CD">
      <w:pPr>
        <w:numPr>
          <w:ilvl w:val="1"/>
          <w:numId w:val="46"/>
        </w:numPr>
        <w:ind w:left="1440" w:hanging="360"/>
        <w:rPr>
          <w:b w:val="0"/>
          <w:sz w:val="20"/>
          <w:szCs w:val="20"/>
        </w:rPr>
      </w:pPr>
      <w:r w:rsidDel="00000000" w:rsidR="00000000" w:rsidRPr="00000000">
        <w:rPr>
          <w:rtl w:val="0"/>
        </w:rPr>
        <w:t xml:space="preserve">MVA: Younger age and tumor size &gt; 3 cm with worse EFS and OS. Thalamic location poor OS.</w:t>
      </w:r>
    </w:p>
    <w:p w:rsidR="00000000" w:rsidDel="00000000" w:rsidP="00000000" w:rsidRDefault="00000000" w:rsidRPr="00000000" w14:paraId="000003CE">
      <w:pPr>
        <w:numPr>
          <w:ilvl w:val="0"/>
          <w:numId w:val="46"/>
        </w:numPr>
        <w:ind w:left="720" w:hanging="360"/>
        <w:rPr>
          <w:b w:val="0"/>
          <w:sz w:val="20"/>
          <w:szCs w:val="20"/>
        </w:rPr>
      </w:pPr>
      <w:r w:rsidDel="00000000" w:rsidR="00000000" w:rsidRPr="00000000">
        <w:rPr>
          <w:b w:val="1"/>
          <w:rtl w:val="0"/>
        </w:rPr>
        <w:t xml:space="preserve">COG A9952</w:t>
      </w:r>
      <w:r w:rsidDel="00000000" w:rsidR="00000000" w:rsidRPr="00000000">
        <w:rPr>
          <w:rtl w:val="0"/>
        </w:rPr>
        <w:t xml:space="preserve"> [</w:t>
      </w:r>
      <w:hyperlink r:id="rId209">
        <w:r w:rsidDel="00000000" w:rsidR="00000000" w:rsidRPr="00000000">
          <w:rPr>
            <w:rtl w:val="0"/>
          </w:rPr>
          <w:t xml:space="preserve">Ater Cancer '16</w:t>
        </w:r>
      </w:hyperlink>
      <w:r w:rsidDel="00000000" w:rsidR="00000000" w:rsidRPr="00000000">
        <w:rPr>
          <w:rtl w:val="0"/>
        </w:rPr>
        <w:t xml:space="preserve">]: </w:t>
      </w:r>
      <w:r w:rsidDel="00000000" w:rsidR="00000000" w:rsidRPr="00000000">
        <w:rPr>
          <w:b w:val="1"/>
          <w:rtl w:val="0"/>
        </w:rPr>
        <w:t xml:space="preserve">Non-NF1 (CarboV/TPCV) vs. NF1 (CarboV)</w:t>
      </w:r>
      <w:r w:rsidDel="00000000" w:rsidR="00000000" w:rsidRPr="00000000">
        <w:rPr>
          <w:rtl w:val="0"/>
        </w:rPr>
        <w:t xml:space="preserve">. </w:t>
        <w:br w:type="textWrapping"/>
        <w:t xml:space="preserve">NF-1 patients do better.</w:t>
      </w:r>
    </w:p>
    <w:p w:rsidR="00000000" w:rsidDel="00000000" w:rsidP="00000000" w:rsidRDefault="00000000" w:rsidRPr="00000000" w14:paraId="000003CF">
      <w:pPr>
        <w:numPr>
          <w:ilvl w:val="1"/>
          <w:numId w:val="46"/>
        </w:numPr>
        <w:ind w:left="1440" w:hanging="360"/>
        <w:rPr>
          <w:b w:val="0"/>
          <w:sz w:val="20"/>
          <w:szCs w:val="20"/>
        </w:rPr>
      </w:pPr>
      <w:r w:rsidDel="00000000" w:rsidR="00000000" w:rsidRPr="00000000">
        <w:rPr>
          <w:rtl w:val="0"/>
        </w:rPr>
        <w:t xml:space="preserve">127 pts w NF-1. NF-1 is more likely OC or anterior (better prognosis), much less likely to receive surgery.</w:t>
      </w:r>
    </w:p>
    <w:p w:rsidR="00000000" w:rsidDel="00000000" w:rsidP="00000000" w:rsidRDefault="00000000" w:rsidRPr="00000000" w14:paraId="000003D0">
      <w:pPr>
        <w:numPr>
          <w:ilvl w:val="1"/>
          <w:numId w:val="46"/>
        </w:numPr>
        <w:ind w:left="1440" w:hanging="360"/>
        <w:rPr>
          <w:b w:val="0"/>
          <w:sz w:val="20"/>
          <w:szCs w:val="20"/>
        </w:rPr>
      </w:pPr>
      <w:r w:rsidDel="00000000" w:rsidR="00000000" w:rsidRPr="00000000">
        <w:rPr>
          <w:rFonts w:ascii="Cardo" w:cs="Cardo" w:eastAsia="Cardo" w:hAnsi="Cardo"/>
          <w:rtl w:val="0"/>
        </w:rPr>
        <w:t xml:space="preserve">5y EFS 39→ 69%, 5y OS 87→ 98%. </w:t>
      </w:r>
      <w:r w:rsidDel="00000000" w:rsidR="00000000" w:rsidRPr="00000000">
        <w:rPr>
          <w:rtl w:val="0"/>
        </w:rPr>
      </w:r>
    </w:p>
    <w:p w:rsidR="00000000" w:rsidDel="00000000" w:rsidP="00000000" w:rsidRDefault="00000000" w:rsidRPr="00000000" w14:paraId="000003D1">
      <w:pPr>
        <w:numPr>
          <w:ilvl w:val="1"/>
          <w:numId w:val="46"/>
        </w:numPr>
        <w:ind w:left="1440" w:hanging="360"/>
        <w:rPr>
          <w:b w:val="0"/>
          <w:sz w:val="20"/>
          <w:szCs w:val="20"/>
        </w:rPr>
      </w:pPr>
      <w:r w:rsidDel="00000000" w:rsidR="00000000" w:rsidRPr="00000000">
        <w:rPr>
          <w:rFonts w:ascii="Cardo" w:cs="Cardo" w:eastAsia="Cardo" w:hAnsi="Cardo"/>
          <w:rtl w:val="0"/>
        </w:rPr>
        <w:t xml:space="preserve">For hypothalamus and OC, 5y EFS 38→ 68%, 5y OS 86→ 99%.</w:t>
      </w:r>
    </w:p>
    <w:p w:rsidR="00000000" w:rsidDel="00000000" w:rsidP="00000000" w:rsidRDefault="00000000" w:rsidRPr="00000000" w14:paraId="000003D2">
      <w:pPr>
        <w:numPr>
          <w:ilvl w:val="0"/>
          <w:numId w:val="46"/>
        </w:numPr>
        <w:ind w:left="720" w:hanging="360"/>
        <w:rPr>
          <w:b w:val="0"/>
          <w:sz w:val="20"/>
          <w:szCs w:val="20"/>
        </w:rPr>
      </w:pPr>
      <w:r w:rsidDel="00000000" w:rsidR="00000000" w:rsidRPr="00000000">
        <w:rPr>
          <w:b w:val="1"/>
          <w:rtl w:val="0"/>
        </w:rPr>
        <w:t xml:space="preserve">COG A0223</w:t>
      </w:r>
      <w:r w:rsidDel="00000000" w:rsidR="00000000" w:rsidRPr="00000000">
        <w:rPr>
          <w:rtl w:val="0"/>
        </w:rPr>
        <w:t xml:space="preserve"> [</w:t>
      </w:r>
      <w:hyperlink r:id="rId210">
        <w:r w:rsidDel="00000000" w:rsidR="00000000" w:rsidRPr="00000000">
          <w:rPr>
            <w:rtl w:val="0"/>
          </w:rPr>
          <w:t xml:space="preserve">Chintagumpala Neuro Onc '15</w:t>
        </w:r>
      </w:hyperlink>
      <w:r w:rsidDel="00000000" w:rsidR="00000000" w:rsidRPr="00000000">
        <w:rPr>
          <w:rtl w:val="0"/>
        </w:rPr>
        <w:t xml:space="preserve">]: Pilot. </w:t>
      </w:r>
      <w:r w:rsidDel="00000000" w:rsidR="00000000" w:rsidRPr="00000000">
        <w:rPr>
          <w:b w:val="1"/>
          <w:rtl w:val="0"/>
        </w:rPr>
        <w:t xml:space="preserve">Carboplatin/VCR/TMZ </w:t>
      </w:r>
      <w:r w:rsidDel="00000000" w:rsidR="00000000" w:rsidRPr="00000000">
        <w:rPr>
          <w:rtl w:val="0"/>
        </w:rPr>
        <w:t xml:space="preserve">(alternating).</w:t>
      </w:r>
    </w:p>
    <w:p w:rsidR="00000000" w:rsidDel="00000000" w:rsidP="00000000" w:rsidRDefault="00000000" w:rsidRPr="00000000" w14:paraId="000003D3">
      <w:pPr>
        <w:numPr>
          <w:ilvl w:val="1"/>
          <w:numId w:val="46"/>
        </w:numPr>
        <w:ind w:left="1440" w:hanging="360"/>
        <w:rPr>
          <w:u w:val="none"/>
        </w:rPr>
      </w:pPr>
      <w:r w:rsidDel="00000000" w:rsidR="00000000" w:rsidRPr="00000000">
        <w:rPr>
          <w:rFonts w:ascii="Gungsuh" w:cs="Gungsuh" w:eastAsia="Gungsuh" w:hAnsi="Gungsuh"/>
          <w:rtl w:val="0"/>
        </w:rPr>
        <w:t xml:space="preserve">60 patients ≤ 10y. Median 4.6y. Progressive and/or symptomatic unresectable LGG (mostly G1). NF1 excluded.</w:t>
      </w:r>
    </w:p>
    <w:p w:rsidR="00000000" w:rsidDel="00000000" w:rsidP="00000000" w:rsidRDefault="00000000" w:rsidRPr="00000000" w14:paraId="000003D4">
      <w:pPr>
        <w:numPr>
          <w:ilvl w:val="1"/>
          <w:numId w:val="46"/>
        </w:numPr>
        <w:ind w:left="1440" w:hanging="360"/>
        <w:rPr>
          <w:u w:val="none"/>
        </w:rPr>
      </w:pPr>
      <w:r w:rsidDel="00000000" w:rsidR="00000000" w:rsidRPr="00000000">
        <w:rPr>
          <w:rtl w:val="0"/>
        </w:rPr>
        <w:t xml:space="preserve">G3+ neutropenia in 50%.</w:t>
      </w:r>
    </w:p>
    <w:p w:rsidR="00000000" w:rsidDel="00000000" w:rsidP="00000000" w:rsidRDefault="00000000" w:rsidRPr="00000000" w14:paraId="000003D5">
      <w:pPr>
        <w:numPr>
          <w:ilvl w:val="1"/>
          <w:numId w:val="46"/>
        </w:numPr>
        <w:ind w:left="1440" w:hanging="360"/>
        <w:rPr>
          <w:u w:val="none"/>
        </w:rPr>
      </w:pPr>
      <w:r w:rsidDel="00000000" w:rsidR="00000000" w:rsidRPr="00000000">
        <w:rPr>
          <w:rtl w:val="0"/>
        </w:rPr>
        <w:t xml:space="preserve">5y EFS 46%. </w:t>
      </w:r>
    </w:p>
    <w:p w:rsidR="00000000" w:rsidDel="00000000" w:rsidP="00000000" w:rsidRDefault="00000000" w:rsidRPr="00000000" w14:paraId="000003D6">
      <w:pPr>
        <w:numPr>
          <w:ilvl w:val="0"/>
          <w:numId w:val="46"/>
        </w:numPr>
        <w:ind w:left="720" w:hanging="360"/>
        <w:rPr>
          <w:b w:val="1"/>
          <w:sz w:val="20"/>
          <w:szCs w:val="20"/>
        </w:rPr>
      </w:pPr>
      <w:r w:rsidDel="00000000" w:rsidR="00000000" w:rsidRPr="00000000">
        <w:rPr>
          <w:b w:val="1"/>
          <w:rtl w:val="0"/>
        </w:rPr>
        <w:t xml:space="preserve">CCG 945 </w:t>
      </w:r>
      <w:r w:rsidDel="00000000" w:rsidR="00000000" w:rsidRPr="00000000">
        <w:rPr>
          <w:rtl w:val="0"/>
        </w:rPr>
        <w:t xml:space="preserve">(1985-1991)</w:t>
      </w:r>
      <w:r w:rsidDel="00000000" w:rsidR="00000000" w:rsidRPr="00000000">
        <w:rPr>
          <w:rtl w:val="0"/>
        </w:rPr>
        <w:t xml:space="preserve"> [</w:t>
      </w:r>
      <w:hyperlink r:id="rId211">
        <w:r w:rsidDel="00000000" w:rsidR="00000000" w:rsidRPr="00000000">
          <w:rPr>
            <w:rtl w:val="0"/>
          </w:rPr>
          <w:t xml:space="preserve">Fouladi Cancer '03</w:t>
        </w:r>
      </w:hyperlink>
      <w:r w:rsidDel="00000000" w:rsidR="00000000" w:rsidRPr="00000000">
        <w:rPr>
          <w:rtl w:val="0"/>
        </w:rPr>
        <w:t xml:space="preserve">]: </w:t>
      </w:r>
      <w:r w:rsidDel="00000000" w:rsidR="00000000" w:rsidRPr="00000000">
        <w:rPr>
          <w:b w:val="1"/>
          <w:rtl w:val="0"/>
        </w:rPr>
        <w:t xml:space="preserve">H</w:t>
      </w:r>
      <w:r w:rsidDel="00000000" w:rsidR="00000000" w:rsidRPr="00000000">
        <w:rPr>
          <w:b w:val="1"/>
          <w:rtl w:val="0"/>
        </w:rPr>
        <w:t xml:space="preserve">GG vs. LGG</w:t>
      </w:r>
      <w:r w:rsidDel="00000000" w:rsidR="00000000" w:rsidRPr="00000000">
        <w:rPr>
          <w:rtl w:val="0"/>
        </w:rPr>
        <w:t xml:space="preserve">. Treated with chemo and RT.</w:t>
      </w:r>
    </w:p>
    <w:p w:rsidR="00000000" w:rsidDel="00000000" w:rsidP="00000000" w:rsidRDefault="00000000" w:rsidRPr="00000000" w14:paraId="000003D7">
      <w:pPr>
        <w:ind w:left="720" w:firstLine="0"/>
        <w:rPr/>
      </w:pPr>
      <w:r w:rsidDel="00000000" w:rsidR="00000000" w:rsidRPr="00000000">
        <w:rPr>
          <w:rtl w:val="0"/>
        </w:rPr>
        <w:t xml:space="preserve">Combined modality with PCV does not appear to improve outcome over RT alone.</w:t>
      </w:r>
    </w:p>
    <w:p w:rsidR="00000000" w:rsidDel="00000000" w:rsidP="00000000" w:rsidRDefault="00000000" w:rsidRPr="00000000" w14:paraId="000003D8">
      <w:pPr>
        <w:numPr>
          <w:ilvl w:val="1"/>
          <w:numId w:val="46"/>
        </w:numPr>
        <w:ind w:left="1440" w:hanging="360"/>
        <w:rPr>
          <w:u w:val="none"/>
        </w:rPr>
      </w:pPr>
      <w:r w:rsidDel="00000000" w:rsidR="00000000" w:rsidRPr="00000000">
        <w:rPr>
          <w:rtl w:val="0"/>
        </w:rPr>
        <w:t xml:space="preserve">180 HGG, 70 pts reclassified as LGG on central review. 44 G2, 19 PCA, 2 ganglioglioma, 7 NOS. MFU 10y.</w:t>
      </w:r>
    </w:p>
    <w:p w:rsidR="00000000" w:rsidDel="00000000" w:rsidP="00000000" w:rsidRDefault="00000000" w:rsidRPr="00000000" w14:paraId="000003D9">
      <w:pPr>
        <w:numPr>
          <w:ilvl w:val="2"/>
          <w:numId w:val="46"/>
        </w:numPr>
        <w:ind w:left="2160" w:hanging="360"/>
        <w:rPr>
          <w:u w:val="none"/>
        </w:rPr>
      </w:pPr>
      <w:r w:rsidDel="00000000" w:rsidR="00000000" w:rsidRPr="00000000">
        <w:rPr>
          <w:rtl w:val="0"/>
        </w:rPr>
        <w:t xml:space="preserve">Median age 8y.</w:t>
      </w:r>
    </w:p>
    <w:p w:rsidR="00000000" w:rsidDel="00000000" w:rsidP="00000000" w:rsidRDefault="00000000" w:rsidRPr="00000000" w14:paraId="000003DA">
      <w:pPr>
        <w:numPr>
          <w:ilvl w:val="2"/>
          <w:numId w:val="46"/>
        </w:numPr>
        <w:ind w:left="2160" w:hanging="360"/>
        <w:rPr>
          <w:u w:val="none"/>
        </w:rPr>
      </w:pPr>
      <w:r w:rsidDel="00000000" w:rsidR="00000000" w:rsidRPr="00000000">
        <w:rPr>
          <w:rtl w:val="0"/>
        </w:rPr>
        <w:t xml:space="preserve">RT: 54/30 with adjuvant PCV or peri-RT "8 drugs in 1 day" experimental chemo regimen.</w:t>
      </w:r>
    </w:p>
    <w:p w:rsidR="00000000" w:rsidDel="00000000" w:rsidP="00000000" w:rsidRDefault="00000000" w:rsidRPr="00000000" w14:paraId="000003DB">
      <w:pPr>
        <w:numPr>
          <w:ilvl w:val="1"/>
          <w:numId w:val="46"/>
        </w:numPr>
        <w:ind w:left="1440" w:hanging="360"/>
        <w:rPr>
          <w:u w:val="none"/>
        </w:rPr>
      </w:pPr>
      <w:r w:rsidDel="00000000" w:rsidR="00000000" w:rsidRPr="00000000">
        <w:rPr>
          <w:rFonts w:ascii="Cardo" w:cs="Cardo" w:eastAsia="Cardo" w:hAnsi="Cardo"/>
          <w:rtl w:val="0"/>
        </w:rPr>
        <w:t xml:space="preserve">5y PFS 19→ 63%. </w:t>
      </w:r>
    </w:p>
    <w:p w:rsidR="00000000" w:rsidDel="00000000" w:rsidP="00000000" w:rsidRDefault="00000000" w:rsidRPr="00000000" w14:paraId="000003DC">
      <w:pPr>
        <w:numPr>
          <w:ilvl w:val="1"/>
          <w:numId w:val="46"/>
        </w:numPr>
        <w:ind w:left="1440" w:hanging="360"/>
        <w:rPr>
          <w:u w:val="none"/>
        </w:rPr>
      </w:pPr>
      <w:r w:rsidDel="00000000" w:rsidR="00000000" w:rsidRPr="00000000">
        <w:rPr>
          <w:rFonts w:ascii="Cardo" w:cs="Cardo" w:eastAsia="Cardo" w:hAnsi="Cardo"/>
          <w:rtl w:val="0"/>
        </w:rPr>
        <w:t xml:space="preserve">5y OS 22→ 79%. </w:t>
      </w:r>
    </w:p>
    <w:p w:rsidR="00000000" w:rsidDel="00000000" w:rsidP="00000000" w:rsidRDefault="00000000" w:rsidRPr="00000000" w14:paraId="000003DD">
      <w:pPr>
        <w:numPr>
          <w:ilvl w:val="1"/>
          <w:numId w:val="46"/>
        </w:numPr>
        <w:ind w:left="1440" w:hanging="360"/>
        <w:rPr>
          <w:u w:val="none"/>
        </w:rPr>
      </w:pPr>
      <w:r w:rsidDel="00000000" w:rsidR="00000000" w:rsidRPr="00000000">
        <w:rPr>
          <w:rFonts w:ascii="Cardo" w:cs="Cardo" w:eastAsia="Cardo" w:hAnsi="Cardo"/>
          <w:rtl w:val="0"/>
        </w:rPr>
        <w:t xml:space="preserve">5y PFS for fibrillary astrocytoma / PCA of 52→ 68%. </w:t>
      </w:r>
    </w:p>
    <w:p w:rsidR="00000000" w:rsidDel="00000000" w:rsidP="00000000" w:rsidRDefault="00000000" w:rsidRPr="00000000" w14:paraId="000003DE">
      <w:pPr>
        <w:numPr>
          <w:ilvl w:val="0"/>
          <w:numId w:val="46"/>
        </w:numPr>
        <w:ind w:left="720" w:hanging="360"/>
        <w:rPr>
          <w:b w:val="1"/>
          <w:sz w:val="20"/>
          <w:szCs w:val="20"/>
        </w:rPr>
      </w:pPr>
      <w:r w:rsidDel="00000000" w:rsidR="00000000" w:rsidRPr="00000000">
        <w:rPr>
          <w:b w:val="1"/>
          <w:rtl w:val="0"/>
        </w:rPr>
        <w:t xml:space="preserve">Treatment Planning</w:t>
      </w:r>
    </w:p>
    <w:p w:rsidR="00000000" w:rsidDel="00000000" w:rsidP="00000000" w:rsidRDefault="00000000" w:rsidRPr="00000000" w14:paraId="000003DF">
      <w:pPr>
        <w:ind w:left="720" w:firstLine="0"/>
        <w:rPr>
          <w:vertAlign w:val="superscript"/>
        </w:rPr>
      </w:pPr>
      <w:r w:rsidDel="00000000" w:rsidR="00000000" w:rsidRPr="00000000">
        <w:rPr>
          <w:rtl w:val="0"/>
        </w:rPr>
        <w:t xml:space="preserve">GTV margins have decreased from 2 cm to 1 cm to 0.5 cm without marginal failures, mostly based on PCA data. </w:t>
      </w:r>
      <w:hyperlink w:anchor="p96o21ql39hj">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3E0">
      <w:pPr>
        <w:numPr>
          <w:ilvl w:val="1"/>
          <w:numId w:val="46"/>
        </w:numPr>
        <w:ind w:left="1440" w:hanging="360"/>
        <w:rPr>
          <w:b w:val="0"/>
          <w:sz w:val="20"/>
          <w:szCs w:val="20"/>
        </w:rPr>
      </w:pPr>
      <w:r w:rsidDel="00000000" w:rsidR="00000000" w:rsidRPr="00000000">
        <w:rPr>
          <w:rtl w:val="0"/>
        </w:rPr>
        <w:t xml:space="preserve">CTV_50.4 - 54 = GTV + 5 mm (anatomically constrained), 5 mm PTV.</w:t>
      </w:r>
    </w:p>
    <w:p w:rsidR="00000000" w:rsidDel="00000000" w:rsidP="00000000" w:rsidRDefault="00000000" w:rsidRPr="00000000" w14:paraId="000003E1">
      <w:pPr>
        <w:numPr>
          <w:ilvl w:val="2"/>
          <w:numId w:val="46"/>
        </w:numPr>
        <w:ind w:left="2160" w:hanging="360"/>
        <w:rPr>
          <w:b w:val="0"/>
          <w:sz w:val="20"/>
          <w:szCs w:val="20"/>
        </w:rPr>
      </w:pPr>
      <w:r w:rsidDel="00000000" w:rsidR="00000000" w:rsidRPr="00000000">
        <w:rPr>
          <w:rtl w:val="0"/>
        </w:rPr>
        <w:t xml:space="preserve">Optic tract, or T2/flair included. Target volume drawn generously when the path report indicates infiltration.</w:t>
      </w:r>
    </w:p>
    <w:p w:rsidR="00000000" w:rsidDel="00000000" w:rsidP="00000000" w:rsidRDefault="00000000" w:rsidRPr="00000000" w14:paraId="000003E2">
      <w:pPr>
        <w:numPr>
          <w:ilvl w:val="2"/>
          <w:numId w:val="46"/>
        </w:numPr>
        <w:ind w:left="2160" w:hanging="360"/>
        <w:rPr>
          <w:b w:val="0"/>
          <w:sz w:val="20"/>
          <w:szCs w:val="20"/>
        </w:rPr>
      </w:pPr>
      <w:r w:rsidDel="00000000" w:rsidR="00000000" w:rsidRPr="00000000">
        <w:rPr>
          <w:rtl w:val="0"/>
        </w:rPr>
        <w:t xml:space="preserve">Cystic lesions will often need CT/MRI imaging during treatment administration for adaptive planning.</w:t>
      </w:r>
    </w:p>
    <w:p w:rsidR="00000000" w:rsidDel="00000000" w:rsidP="00000000" w:rsidRDefault="00000000" w:rsidRPr="00000000" w14:paraId="000003E3">
      <w:pPr>
        <w:numPr>
          <w:ilvl w:val="2"/>
          <w:numId w:val="46"/>
        </w:numPr>
        <w:ind w:left="2160" w:hanging="360"/>
        <w:rPr>
          <w:b w:val="0"/>
          <w:sz w:val="20"/>
          <w:szCs w:val="20"/>
        </w:rPr>
      </w:pPr>
      <w:r w:rsidDel="00000000" w:rsidR="00000000" w:rsidRPr="00000000">
        <w:rPr>
          <w:rtl w:val="0"/>
        </w:rPr>
        <w:t xml:space="preserve">The initial pre-operative, pre-chemotherapy MRI is fused as well as the MRI at the time of treatment.</w:t>
      </w:r>
    </w:p>
    <w:p w:rsidR="00000000" w:rsidDel="00000000" w:rsidP="00000000" w:rsidRDefault="00000000" w:rsidRPr="00000000" w14:paraId="000003E4">
      <w:pPr>
        <w:numPr>
          <w:ilvl w:val="0"/>
          <w:numId w:val="46"/>
        </w:numPr>
        <w:ind w:left="720" w:hanging="360"/>
        <w:rPr>
          <w:b w:val="1"/>
          <w:sz w:val="20"/>
          <w:szCs w:val="20"/>
        </w:rPr>
      </w:pPr>
      <w:r w:rsidDel="00000000" w:rsidR="00000000" w:rsidRPr="00000000">
        <w:rPr>
          <w:b w:val="1"/>
          <w:rtl w:val="0"/>
        </w:rPr>
        <w:t xml:space="preserve">Follow up</w:t>
      </w:r>
    </w:p>
    <w:p w:rsidR="00000000" w:rsidDel="00000000" w:rsidP="00000000" w:rsidRDefault="00000000" w:rsidRPr="00000000" w14:paraId="000003E5">
      <w:pPr>
        <w:ind w:left="720" w:firstLine="0"/>
        <w:rPr/>
      </w:pPr>
      <w:r w:rsidDel="00000000" w:rsidR="00000000" w:rsidRPr="00000000">
        <w:rPr>
          <w:rtl w:val="0"/>
        </w:rPr>
        <w:t xml:space="preserve">Zaorsky: [</w:t>
      </w:r>
      <w:hyperlink r:id="rId212">
        <w:r w:rsidDel="00000000" w:rsidR="00000000" w:rsidRPr="00000000">
          <w:rPr>
            <w:rtl w:val="0"/>
          </w:rPr>
          <w:t xml:space="preserve">Pseudoprogression vs. radiation necrosis</w:t>
        </w:r>
      </w:hyperlink>
      <w:r w:rsidDel="00000000" w:rsidR="00000000" w:rsidRPr="00000000">
        <w:rPr>
          <w:rtl w:val="0"/>
        </w:rPr>
        <w:t xml:space="preserve">].</w:t>
      </w:r>
    </w:p>
    <w:p w:rsidR="00000000" w:rsidDel="00000000" w:rsidP="00000000" w:rsidRDefault="00000000" w:rsidRPr="00000000" w14:paraId="000003E6">
      <w:pPr>
        <w:numPr>
          <w:ilvl w:val="1"/>
          <w:numId w:val="46"/>
        </w:numPr>
        <w:ind w:left="1440" w:hanging="360"/>
        <w:rPr>
          <w:b w:val="0"/>
          <w:sz w:val="20"/>
          <w:szCs w:val="20"/>
        </w:rPr>
      </w:pPr>
      <w:r w:rsidDel="00000000" w:rsidR="00000000" w:rsidRPr="00000000">
        <w:rPr>
          <w:rtl w:val="0"/>
        </w:rPr>
        <w:t xml:space="preserve">Pseudo-progression is relatively common in pediatric LGGs.</w:t>
      </w:r>
    </w:p>
    <w:p w:rsidR="00000000" w:rsidDel="00000000" w:rsidP="00000000" w:rsidRDefault="00000000" w:rsidRPr="00000000" w14:paraId="000003E7">
      <w:pPr>
        <w:numPr>
          <w:ilvl w:val="1"/>
          <w:numId w:val="46"/>
        </w:numPr>
        <w:ind w:left="1440" w:hanging="360"/>
        <w:rPr>
          <w:b w:val="0"/>
          <w:sz w:val="20"/>
          <w:szCs w:val="20"/>
        </w:rPr>
      </w:pPr>
      <w:r w:rsidDel="00000000" w:rsidR="00000000" w:rsidRPr="00000000">
        <w:rPr>
          <w:rtl w:val="0"/>
        </w:rPr>
        <w:t xml:space="preserve">Non-enhancing tumors often enhance after RT which can prompt erroneous diagnosis of tumor progression.</w:t>
      </w:r>
    </w:p>
    <w:p w:rsidR="00000000" w:rsidDel="00000000" w:rsidP="00000000" w:rsidRDefault="00000000" w:rsidRPr="00000000" w14:paraId="000003E8">
      <w:pPr>
        <w:numPr>
          <w:ilvl w:val="1"/>
          <w:numId w:val="46"/>
        </w:numPr>
        <w:ind w:left="1440" w:hanging="360"/>
        <w:rPr>
          <w:b w:val="0"/>
          <w:sz w:val="20"/>
          <w:szCs w:val="20"/>
        </w:rPr>
      </w:pPr>
      <w:r w:rsidDel="00000000" w:rsidR="00000000" w:rsidRPr="00000000">
        <w:rPr>
          <w:rtl w:val="0"/>
        </w:rPr>
        <w:t xml:space="preserve">MRI changes after RT for LGG can mimic tumor progression [</w:t>
      </w:r>
      <w:hyperlink r:id="rId213">
        <w:r w:rsidDel="00000000" w:rsidR="00000000" w:rsidRPr="00000000">
          <w:rPr>
            <w:rtl w:val="0"/>
          </w:rPr>
          <w:t xml:space="preserve">Bakardjiev Cancer '96</w:t>
        </w:r>
      </w:hyperlink>
      <w:r w:rsidDel="00000000" w:rsidR="00000000" w:rsidRPr="00000000">
        <w:rPr>
          <w:rtl w:val="0"/>
        </w:rPr>
        <w:t xml:space="preserve">, </w:t>
      </w:r>
      <w:hyperlink r:id="rId214">
        <w:r w:rsidDel="00000000" w:rsidR="00000000" w:rsidRPr="00000000">
          <w:rPr>
            <w:rtl w:val="0"/>
          </w:rPr>
          <w:t xml:space="preserve">Meyzer Rad Onc '10</w:t>
        </w:r>
      </w:hyperlink>
      <w:r w:rsidDel="00000000" w:rsidR="00000000" w:rsidRPr="00000000">
        <w:rPr>
          <w:rtl w:val="0"/>
        </w:rPr>
        <w:t xml:space="preserve">]</w:t>
      </w:r>
    </w:p>
    <w:p w:rsidR="00000000" w:rsidDel="00000000" w:rsidP="00000000" w:rsidRDefault="00000000" w:rsidRPr="00000000" w14:paraId="000003E9">
      <w:pPr>
        <w:ind w:left="720" w:firstLine="0"/>
        <w:rPr/>
      </w:pPr>
      <w:r w:rsidDel="00000000" w:rsidR="00000000" w:rsidRPr="00000000">
        <w:rPr>
          <w:rtl w:val="0"/>
        </w:rPr>
      </w:r>
    </w:p>
    <w:p w:rsidR="00000000" w:rsidDel="00000000" w:rsidP="00000000" w:rsidRDefault="00000000" w:rsidRPr="00000000" w14:paraId="000003EA">
      <w:pPr>
        <w:pStyle w:val="Heading2"/>
        <w:rPr/>
      </w:pPr>
      <w:bookmarkStart w:colFirst="0" w:colLast="0" w:name="_kak8r277bqax" w:id="43"/>
      <w:bookmarkEnd w:id="43"/>
      <w:hyperlink w:anchor="_kub5ed7dwdnv">
        <w:r w:rsidDel="00000000" w:rsidR="00000000" w:rsidRPr="00000000">
          <w:rPr>
            <w:rtl w:val="0"/>
          </w:rPr>
          <w:t xml:space="preserve">Optic pathway glioma (OPG)</w:t>
        </w:r>
      </w:hyperlink>
      <w:r w:rsidDel="00000000" w:rsidR="00000000" w:rsidRPr="00000000">
        <w:rPr>
          <w:rtl w:val="0"/>
        </w:rPr>
      </w:r>
    </w:p>
    <w:p w:rsidR="00000000" w:rsidDel="00000000" w:rsidP="00000000" w:rsidRDefault="00000000" w:rsidRPr="00000000" w14:paraId="000003EB">
      <w:pPr>
        <w:numPr>
          <w:ilvl w:val="0"/>
          <w:numId w:val="9"/>
        </w:numPr>
        <w:ind w:left="720" w:hanging="360"/>
        <w:rPr>
          <w:b w:val="0"/>
          <w:sz w:val="20"/>
          <w:szCs w:val="20"/>
        </w:rPr>
      </w:pPr>
      <w:r w:rsidDel="00000000" w:rsidR="00000000" w:rsidRPr="00000000">
        <w:rPr>
          <w:rtl w:val="0"/>
        </w:rPr>
        <w:t xml:space="preserve">5% of childhood tumors and </w:t>
      </w:r>
      <w:r w:rsidDel="00000000" w:rsidR="00000000" w:rsidRPr="00000000">
        <w:rPr>
          <w:b w:val="1"/>
          <w:rtl w:val="0"/>
        </w:rPr>
        <w:t xml:space="preserve">upwards of 25% have NF1</w:t>
      </w:r>
      <w:r w:rsidDel="00000000" w:rsidR="00000000" w:rsidRPr="00000000">
        <w:rPr>
          <w:rtl w:val="0"/>
        </w:rPr>
        <w:t xml:space="preserve">. </w:t>
      </w:r>
    </w:p>
    <w:p w:rsidR="00000000" w:rsidDel="00000000" w:rsidP="00000000" w:rsidRDefault="00000000" w:rsidRPr="00000000" w14:paraId="000003EC">
      <w:pPr>
        <w:numPr>
          <w:ilvl w:val="0"/>
          <w:numId w:val="9"/>
        </w:numPr>
        <w:ind w:left="720" w:hanging="360"/>
        <w:rPr/>
      </w:pPr>
      <w:r w:rsidDel="00000000" w:rsidR="00000000" w:rsidRPr="00000000">
        <w:rPr>
          <w:rtl w:val="0"/>
        </w:rPr>
        <w:t xml:space="preserve">Translating current basic research into future therapies for NF1 [</w:t>
      </w:r>
      <w:hyperlink r:id="rId215">
        <w:r w:rsidDel="00000000" w:rsidR="00000000" w:rsidRPr="00000000">
          <w:rPr>
            <w:rtl w:val="0"/>
          </w:rPr>
          <w:t xml:space="preserve">Brosseau BJC '20</w:t>
        </w:r>
      </w:hyperlink>
      <w:r w:rsidDel="00000000" w:rsidR="00000000" w:rsidRPr="00000000">
        <w:rPr>
          <w:rtl w:val="0"/>
        </w:rPr>
        <w:t xml:space="preserve">]</w:t>
      </w:r>
    </w:p>
    <w:p w:rsidR="00000000" w:rsidDel="00000000" w:rsidP="00000000" w:rsidRDefault="00000000" w:rsidRPr="00000000" w14:paraId="000003ED">
      <w:pPr>
        <w:numPr>
          <w:ilvl w:val="0"/>
          <w:numId w:val="9"/>
        </w:numPr>
        <w:ind w:left="720" w:hanging="360"/>
        <w:rPr>
          <w:b w:val="0"/>
          <w:sz w:val="20"/>
          <w:szCs w:val="20"/>
        </w:rPr>
      </w:pPr>
      <w:r w:rsidDel="00000000" w:rsidR="00000000" w:rsidRPr="00000000">
        <w:rPr>
          <w:rtl w:val="0"/>
        </w:rPr>
        <w:t xml:space="preserve">Often in kids, 90% before age 20 and 75% before age 10.</w:t>
      </w:r>
    </w:p>
    <w:p w:rsidR="00000000" w:rsidDel="00000000" w:rsidP="00000000" w:rsidRDefault="00000000" w:rsidRPr="00000000" w14:paraId="000003EE">
      <w:pPr>
        <w:numPr>
          <w:ilvl w:val="1"/>
          <w:numId w:val="9"/>
        </w:numPr>
        <w:ind w:left="1440" w:hanging="360"/>
        <w:rPr>
          <w:b w:val="0"/>
          <w:sz w:val="20"/>
          <w:szCs w:val="20"/>
        </w:rPr>
      </w:pPr>
      <w:r w:rsidDel="00000000" w:rsidR="00000000" w:rsidRPr="00000000">
        <w:rPr>
          <w:rtl w:val="0"/>
        </w:rPr>
        <w:t xml:space="preserve">Young children &lt; 7y: Carboplatin/VCR initially or with deferred RT.</w:t>
      </w:r>
    </w:p>
    <w:p w:rsidR="00000000" w:rsidDel="00000000" w:rsidP="00000000" w:rsidRDefault="00000000" w:rsidRPr="00000000" w14:paraId="000003EF">
      <w:pPr>
        <w:numPr>
          <w:ilvl w:val="2"/>
          <w:numId w:val="9"/>
        </w:numPr>
        <w:ind w:left="2160" w:hanging="360"/>
        <w:rPr>
          <w:b w:val="0"/>
          <w:sz w:val="20"/>
          <w:szCs w:val="20"/>
        </w:rPr>
      </w:pPr>
      <w:r w:rsidDel="00000000" w:rsidR="00000000" w:rsidRPr="00000000">
        <w:rPr>
          <w:rtl w:val="0"/>
        </w:rPr>
        <w:t xml:space="preserve">If MAPKmt / V600E, dabrafenib and trametinib may be first-line.</w:t>
      </w:r>
    </w:p>
    <w:p w:rsidR="00000000" w:rsidDel="00000000" w:rsidP="00000000" w:rsidRDefault="00000000" w:rsidRPr="00000000" w14:paraId="000003F0">
      <w:pPr>
        <w:numPr>
          <w:ilvl w:val="2"/>
          <w:numId w:val="9"/>
        </w:numPr>
        <w:ind w:left="2160" w:hanging="360"/>
        <w:rPr>
          <w:b w:val="0"/>
          <w:sz w:val="20"/>
          <w:szCs w:val="20"/>
        </w:rPr>
      </w:pPr>
      <w:r w:rsidDel="00000000" w:rsidR="00000000" w:rsidRPr="00000000">
        <w:rPr>
          <w:rtl w:val="0"/>
        </w:rPr>
        <w:t xml:space="preserve">Vinorelbine may be used as salvage if no MAPKmt/V600E (dabrafenib and trametinib).</w:t>
      </w:r>
    </w:p>
    <w:p w:rsidR="00000000" w:rsidDel="00000000" w:rsidP="00000000" w:rsidRDefault="00000000" w:rsidRPr="00000000" w14:paraId="000003F1">
      <w:pPr>
        <w:numPr>
          <w:ilvl w:val="1"/>
          <w:numId w:val="9"/>
        </w:numPr>
        <w:ind w:left="1440" w:hanging="360"/>
        <w:rPr>
          <w:b w:val="0"/>
          <w:sz w:val="20"/>
          <w:szCs w:val="20"/>
        </w:rPr>
      </w:pPr>
      <w:r w:rsidDel="00000000" w:rsidR="00000000" w:rsidRPr="00000000">
        <w:rPr>
          <w:rtl w:val="0"/>
        </w:rPr>
        <w:t xml:space="preserve">Clinical behavior is kiddos is variable (more likely NF-1, may regress), while adults are more likely aggressive.</w:t>
      </w:r>
    </w:p>
    <w:p w:rsidR="00000000" w:rsidDel="00000000" w:rsidP="00000000" w:rsidRDefault="00000000" w:rsidRPr="00000000" w14:paraId="000003F2">
      <w:pPr>
        <w:numPr>
          <w:ilvl w:val="0"/>
          <w:numId w:val="9"/>
        </w:numPr>
        <w:ind w:left="720" w:hanging="360"/>
        <w:rPr>
          <w:b w:val="0"/>
          <w:sz w:val="20"/>
          <w:szCs w:val="20"/>
        </w:rPr>
      </w:pPr>
      <w:r w:rsidDel="00000000" w:rsidR="00000000" w:rsidRPr="00000000">
        <w:rPr>
          <w:rtl w:val="0"/>
        </w:rPr>
        <w:t xml:space="preserve">Most common histology PCA (Grade I), but grade II has been reported.</w:t>
      </w:r>
    </w:p>
    <w:p w:rsidR="00000000" w:rsidDel="00000000" w:rsidP="00000000" w:rsidRDefault="00000000" w:rsidRPr="00000000" w14:paraId="000003F3">
      <w:pPr>
        <w:numPr>
          <w:ilvl w:val="0"/>
          <w:numId w:val="9"/>
        </w:numPr>
        <w:ind w:left="720" w:hanging="360"/>
        <w:rPr>
          <w:b w:val="0"/>
          <w:sz w:val="20"/>
          <w:szCs w:val="20"/>
        </w:rPr>
      </w:pPr>
      <w:r w:rsidDel="00000000" w:rsidR="00000000" w:rsidRPr="00000000">
        <w:rPr>
          <w:rtl w:val="0"/>
        </w:rPr>
        <w:t xml:space="preserve">Biopsies not required for dx, but can be helpful for suprasellar lesions and in pts without NF-1.</w:t>
      </w:r>
    </w:p>
    <w:p w:rsidR="00000000" w:rsidDel="00000000" w:rsidP="00000000" w:rsidRDefault="00000000" w:rsidRPr="00000000" w14:paraId="000003F4">
      <w:pPr>
        <w:numPr>
          <w:ilvl w:val="0"/>
          <w:numId w:val="9"/>
        </w:numPr>
        <w:ind w:left="720" w:hanging="360"/>
        <w:rPr>
          <w:b w:val="0"/>
          <w:sz w:val="20"/>
          <w:szCs w:val="20"/>
        </w:rPr>
      </w:pPr>
      <w:r w:rsidDel="00000000" w:rsidR="00000000" w:rsidRPr="00000000">
        <w:rPr>
          <w:rtl w:val="0"/>
        </w:rPr>
        <w:t xml:space="preserve">Around 25-60% with OPG have NF-1, but only 15-20% of NF-1 pts have OPG. Only 1-5% symptomatic.</w:t>
      </w:r>
    </w:p>
    <w:p w:rsidR="00000000" w:rsidDel="00000000" w:rsidP="00000000" w:rsidRDefault="00000000" w:rsidRPr="00000000" w14:paraId="000003F5">
      <w:pPr>
        <w:numPr>
          <w:ilvl w:val="1"/>
          <w:numId w:val="9"/>
        </w:numPr>
        <w:ind w:left="1440" w:hanging="360"/>
        <w:rPr>
          <w:b w:val="0"/>
          <w:sz w:val="20"/>
          <w:szCs w:val="20"/>
        </w:rPr>
      </w:pPr>
      <w:r w:rsidDel="00000000" w:rsidR="00000000" w:rsidRPr="00000000">
        <w:rPr>
          <w:rtl w:val="0"/>
        </w:rPr>
        <w:t xml:space="preserve">If NF-1 and mild symptoms, may be observed as progression is uncommon, often regress spontaneously.</w:t>
      </w:r>
    </w:p>
    <w:p w:rsidR="00000000" w:rsidDel="00000000" w:rsidP="00000000" w:rsidRDefault="00000000" w:rsidRPr="00000000" w14:paraId="000003F6">
      <w:pPr>
        <w:numPr>
          <w:ilvl w:val="0"/>
          <w:numId w:val="9"/>
        </w:numPr>
        <w:ind w:left="720" w:hanging="360"/>
        <w:rPr>
          <w:b w:val="0"/>
          <w:sz w:val="20"/>
          <w:szCs w:val="20"/>
        </w:rPr>
      </w:pPr>
      <w:r w:rsidDel="00000000" w:rsidR="00000000" w:rsidRPr="00000000">
        <w:rPr>
          <w:rtl w:val="0"/>
        </w:rPr>
        <w:t xml:space="preserve">Three options:</w:t>
      </w:r>
    </w:p>
    <w:p w:rsidR="00000000" w:rsidDel="00000000" w:rsidP="00000000" w:rsidRDefault="00000000" w:rsidRPr="00000000" w14:paraId="000003F7">
      <w:pPr>
        <w:numPr>
          <w:ilvl w:val="1"/>
          <w:numId w:val="9"/>
        </w:numPr>
        <w:ind w:left="1440" w:hanging="360"/>
        <w:rPr>
          <w:b w:val="0"/>
          <w:sz w:val="20"/>
          <w:szCs w:val="20"/>
        </w:rPr>
      </w:pPr>
      <w:r w:rsidDel="00000000" w:rsidR="00000000" w:rsidRPr="00000000">
        <w:rPr>
          <w:rtl w:val="0"/>
        </w:rPr>
        <w:t xml:space="preserve">Intraorbital ON (Anterior OPG): Observation when residual vision present. ~70% progression in 6y.</w:t>
      </w:r>
    </w:p>
    <w:p w:rsidR="00000000" w:rsidDel="00000000" w:rsidP="00000000" w:rsidRDefault="00000000" w:rsidRPr="00000000" w14:paraId="000003F8">
      <w:pPr>
        <w:numPr>
          <w:ilvl w:val="2"/>
          <w:numId w:val="9"/>
        </w:numPr>
        <w:ind w:left="2160" w:hanging="360"/>
        <w:rPr>
          <w:b w:val="0"/>
          <w:sz w:val="20"/>
          <w:szCs w:val="20"/>
        </w:rPr>
      </w:pPr>
      <w:r w:rsidDel="00000000" w:rsidR="00000000" w:rsidRPr="00000000">
        <w:rPr>
          <w:rtl w:val="0"/>
        </w:rPr>
        <w:t xml:space="preserve">Anterior OPG is more common in kiddos w NF-1.</w:t>
      </w:r>
    </w:p>
    <w:p w:rsidR="00000000" w:rsidDel="00000000" w:rsidP="00000000" w:rsidRDefault="00000000" w:rsidRPr="00000000" w14:paraId="000003F9">
      <w:pPr>
        <w:numPr>
          <w:ilvl w:val="1"/>
          <w:numId w:val="9"/>
        </w:numPr>
        <w:ind w:left="1440" w:hanging="360"/>
        <w:rPr>
          <w:b w:val="0"/>
          <w:sz w:val="20"/>
          <w:szCs w:val="20"/>
        </w:rPr>
      </w:pPr>
      <w:r w:rsidDel="00000000" w:rsidR="00000000" w:rsidRPr="00000000">
        <w:rPr>
          <w:rtl w:val="0"/>
        </w:rPr>
        <w:t xml:space="preserve">Chiasm, hypothalamus, anterior third ventricle (Posterior OPG): Posterior OPG more common without NF-1.</w:t>
      </w:r>
    </w:p>
    <w:p w:rsidR="00000000" w:rsidDel="00000000" w:rsidP="00000000" w:rsidRDefault="00000000" w:rsidRPr="00000000" w14:paraId="000003FA">
      <w:pPr>
        <w:numPr>
          <w:ilvl w:val="2"/>
          <w:numId w:val="9"/>
        </w:numPr>
        <w:ind w:left="2160" w:hanging="360"/>
        <w:rPr>
          <w:b w:val="0"/>
          <w:sz w:val="20"/>
          <w:szCs w:val="20"/>
        </w:rPr>
      </w:pPr>
      <w:r w:rsidDel="00000000" w:rsidR="00000000" w:rsidRPr="00000000">
        <w:rPr>
          <w:rtl w:val="0"/>
        </w:rPr>
        <w:t xml:space="preserve">Chiasmal: Surgical resection.</w:t>
      </w:r>
    </w:p>
    <w:p w:rsidR="00000000" w:rsidDel="00000000" w:rsidP="00000000" w:rsidRDefault="00000000" w:rsidRPr="00000000" w14:paraId="000003FB">
      <w:pPr>
        <w:numPr>
          <w:ilvl w:val="2"/>
          <w:numId w:val="9"/>
        </w:numPr>
        <w:ind w:left="2160" w:hanging="360"/>
        <w:rPr>
          <w:b w:val="0"/>
          <w:sz w:val="20"/>
          <w:szCs w:val="20"/>
        </w:rPr>
      </w:pPr>
      <w:r w:rsidDel="00000000" w:rsidR="00000000" w:rsidRPr="00000000">
        <w:rPr>
          <w:rtl w:val="0"/>
        </w:rPr>
        <w:t xml:space="preserve">Hypothalamus, anterior 3rd ventricle. </w:t>
      </w:r>
    </w:p>
    <w:p w:rsidR="00000000" w:rsidDel="00000000" w:rsidP="00000000" w:rsidRDefault="00000000" w:rsidRPr="00000000" w14:paraId="000003FC">
      <w:pPr>
        <w:ind w:left="2160" w:firstLine="0"/>
        <w:rPr/>
      </w:pPr>
      <w:r w:rsidDel="00000000" w:rsidR="00000000" w:rsidRPr="00000000">
        <w:rPr>
          <w:rFonts w:ascii="Gungsuh" w:cs="Gungsuh" w:eastAsia="Gungsuh" w:hAnsi="Gungsuh"/>
          <w:rtl w:val="0"/>
        </w:rPr>
        <w:t xml:space="preserve">OS 50-80%, LC 40-60% for hypothalamus, while OS ≥ 90% and LC ≥ 60% for other locations.</w:t>
      </w:r>
    </w:p>
    <w:p w:rsidR="00000000" w:rsidDel="00000000" w:rsidP="00000000" w:rsidRDefault="00000000" w:rsidRPr="00000000" w14:paraId="000003FD">
      <w:pPr>
        <w:numPr>
          <w:ilvl w:val="0"/>
          <w:numId w:val="9"/>
        </w:numPr>
        <w:ind w:left="720" w:hanging="360"/>
        <w:rPr>
          <w:b w:val="0"/>
          <w:sz w:val="20"/>
          <w:szCs w:val="20"/>
        </w:rPr>
      </w:pPr>
      <w:r w:rsidDel="00000000" w:rsidR="00000000" w:rsidRPr="00000000">
        <w:rPr>
          <w:b w:val="1"/>
          <w:rtl w:val="0"/>
        </w:rPr>
        <w:t xml:space="preserve">Workup</w:t>
      </w:r>
    </w:p>
    <w:p w:rsidR="00000000" w:rsidDel="00000000" w:rsidP="00000000" w:rsidRDefault="00000000" w:rsidRPr="00000000" w14:paraId="000003FE">
      <w:pPr>
        <w:numPr>
          <w:ilvl w:val="1"/>
          <w:numId w:val="9"/>
        </w:numPr>
        <w:ind w:left="1440" w:hanging="360"/>
        <w:rPr>
          <w:b w:val="0"/>
          <w:sz w:val="20"/>
          <w:szCs w:val="20"/>
        </w:rPr>
      </w:pPr>
      <w:r w:rsidDel="00000000" w:rsidR="00000000" w:rsidRPr="00000000">
        <w:rPr>
          <w:rtl w:val="0"/>
        </w:rPr>
        <w:t xml:space="preserve">Fundoscopic and CN exam. </w:t>
      </w:r>
      <w:r w:rsidDel="00000000" w:rsidR="00000000" w:rsidRPr="00000000">
        <w:rPr>
          <w:i w:val="1"/>
          <w:rtl w:val="0"/>
        </w:rPr>
        <w:t xml:space="preserve">Painless proptosis is the most common symptom.</w:t>
      </w:r>
    </w:p>
    <w:p w:rsidR="00000000" w:rsidDel="00000000" w:rsidP="00000000" w:rsidRDefault="00000000" w:rsidRPr="00000000" w14:paraId="000003FF">
      <w:pPr>
        <w:numPr>
          <w:ilvl w:val="2"/>
          <w:numId w:val="9"/>
        </w:numPr>
        <w:ind w:left="2160" w:hanging="360"/>
        <w:rPr>
          <w:b w:val="0"/>
          <w:i w:val="1"/>
          <w:sz w:val="20"/>
          <w:szCs w:val="20"/>
        </w:rPr>
      </w:pPr>
      <w:r w:rsidDel="00000000" w:rsidR="00000000" w:rsidRPr="00000000">
        <w:rPr>
          <w:rtl w:val="0"/>
        </w:rPr>
        <w:t xml:space="preserve">Ddx for ON mass: Optic neuritis, glioma, Rb, ON meningioma, lymphoma, hamartoma.</w:t>
      </w:r>
      <w:r w:rsidDel="00000000" w:rsidR="00000000" w:rsidRPr="00000000">
        <w:rPr>
          <w:rtl w:val="0"/>
        </w:rPr>
      </w:r>
    </w:p>
    <w:p w:rsidR="00000000" w:rsidDel="00000000" w:rsidP="00000000" w:rsidRDefault="00000000" w:rsidRPr="00000000" w14:paraId="00000400">
      <w:pPr>
        <w:numPr>
          <w:ilvl w:val="1"/>
          <w:numId w:val="9"/>
        </w:numPr>
        <w:ind w:left="1440" w:hanging="360"/>
        <w:rPr>
          <w:b w:val="0"/>
          <w:sz w:val="20"/>
          <w:szCs w:val="20"/>
        </w:rPr>
      </w:pPr>
      <w:r w:rsidDel="00000000" w:rsidR="00000000" w:rsidRPr="00000000">
        <w:rPr>
          <w:rtl w:val="0"/>
        </w:rPr>
        <w:t xml:space="preserve">Visual field testing.</w:t>
      </w:r>
    </w:p>
    <w:p w:rsidR="00000000" w:rsidDel="00000000" w:rsidP="00000000" w:rsidRDefault="00000000" w:rsidRPr="00000000" w14:paraId="00000401">
      <w:pPr>
        <w:numPr>
          <w:ilvl w:val="1"/>
          <w:numId w:val="9"/>
        </w:numPr>
        <w:ind w:left="1440" w:hanging="360"/>
        <w:rPr>
          <w:b w:val="0"/>
          <w:sz w:val="20"/>
          <w:szCs w:val="20"/>
        </w:rPr>
      </w:pPr>
      <w:r w:rsidDel="00000000" w:rsidR="00000000" w:rsidRPr="00000000">
        <w:rPr>
          <w:rtl w:val="0"/>
        </w:rPr>
        <w:t xml:space="preserve">CBC and CMP. Endocrine eval.</w:t>
      </w:r>
    </w:p>
    <w:p w:rsidR="00000000" w:rsidDel="00000000" w:rsidP="00000000" w:rsidRDefault="00000000" w:rsidRPr="00000000" w14:paraId="00000402">
      <w:pPr>
        <w:numPr>
          <w:ilvl w:val="1"/>
          <w:numId w:val="9"/>
        </w:numPr>
        <w:ind w:left="1440" w:hanging="360"/>
        <w:rPr>
          <w:b w:val="0"/>
          <w:sz w:val="20"/>
          <w:szCs w:val="20"/>
        </w:rPr>
      </w:pPr>
      <w:r w:rsidDel="00000000" w:rsidR="00000000" w:rsidRPr="00000000">
        <w:rPr>
          <w:rtl w:val="0"/>
        </w:rPr>
        <w:t xml:space="preserve">MRI brain and orbits.</w:t>
      </w:r>
    </w:p>
    <w:p w:rsidR="00000000" w:rsidDel="00000000" w:rsidP="00000000" w:rsidRDefault="00000000" w:rsidRPr="00000000" w14:paraId="00000403">
      <w:pPr>
        <w:numPr>
          <w:ilvl w:val="2"/>
          <w:numId w:val="9"/>
        </w:numPr>
        <w:ind w:left="2160" w:hanging="360"/>
        <w:rPr>
          <w:b w:val="0"/>
          <w:sz w:val="20"/>
          <w:szCs w:val="20"/>
        </w:rPr>
      </w:pPr>
      <w:r w:rsidDel="00000000" w:rsidR="00000000" w:rsidRPr="00000000">
        <w:rPr>
          <w:rtl w:val="0"/>
        </w:rPr>
        <w:t xml:space="preserve">Well circumscribed, homogeneously enhancing lesions (iso T1, iso/hyper T2). Contrast enhancement and presence of cysts more common in sporadic OPGs (more likely malignant/non-regressing) than NF-1.</w:t>
      </w:r>
    </w:p>
    <w:p w:rsidR="00000000" w:rsidDel="00000000" w:rsidP="00000000" w:rsidRDefault="00000000" w:rsidRPr="00000000" w14:paraId="00000404">
      <w:pPr>
        <w:numPr>
          <w:ilvl w:val="1"/>
          <w:numId w:val="9"/>
        </w:numPr>
        <w:ind w:left="1440" w:hanging="360"/>
        <w:rPr>
          <w:b w:val="0"/>
          <w:sz w:val="20"/>
          <w:szCs w:val="20"/>
        </w:rPr>
      </w:pPr>
      <w:r w:rsidDel="00000000" w:rsidR="00000000" w:rsidRPr="00000000">
        <w:rPr>
          <w:rtl w:val="0"/>
        </w:rPr>
        <w:t xml:space="preserve">No biopsy required for diagnosis. </w:t>
      </w:r>
      <w:r w:rsidDel="00000000" w:rsidR="00000000" w:rsidRPr="00000000">
        <w:rPr>
          <w:i w:val="1"/>
          <w:rtl w:val="0"/>
        </w:rPr>
        <w:t xml:space="preserve">Bx can be helpful for suprasellar lesions and pts without NF-1.</w:t>
      </w:r>
      <w:r w:rsidDel="00000000" w:rsidR="00000000" w:rsidRPr="00000000">
        <w:rPr>
          <w:rtl w:val="0"/>
        </w:rPr>
      </w:r>
    </w:p>
    <w:p w:rsidR="00000000" w:rsidDel="00000000" w:rsidP="00000000" w:rsidRDefault="00000000" w:rsidRPr="00000000" w14:paraId="00000405">
      <w:pPr>
        <w:numPr>
          <w:ilvl w:val="0"/>
          <w:numId w:val="9"/>
        </w:numPr>
        <w:ind w:left="720" w:hanging="360"/>
        <w:rPr>
          <w:b w:val="0"/>
          <w:sz w:val="20"/>
          <w:szCs w:val="20"/>
        </w:rPr>
      </w:pPr>
      <w:r w:rsidDel="00000000" w:rsidR="00000000" w:rsidRPr="00000000">
        <w:rPr>
          <w:b w:val="1"/>
          <w:rtl w:val="0"/>
        </w:rPr>
        <w:t xml:space="preserve">Chiasmatic/Hypothalamic gliomas of Childhood </w:t>
      </w:r>
      <w:r w:rsidDel="00000000" w:rsidR="00000000" w:rsidRPr="00000000">
        <w:rPr>
          <w:rtl w:val="0"/>
        </w:rPr>
        <w:t xml:space="preserve">(1977-1987) [</w:t>
      </w:r>
      <w:hyperlink r:id="rId216">
        <w:r w:rsidDel="00000000" w:rsidR="00000000" w:rsidRPr="00000000">
          <w:rPr>
            <w:rtl w:val="0"/>
          </w:rPr>
          <w:t xml:space="preserve">Packer Ann Neuro '88</w:t>
        </w:r>
      </w:hyperlink>
      <w:r w:rsidDel="00000000" w:rsidR="00000000" w:rsidRPr="00000000">
        <w:rPr>
          <w:rtl w:val="0"/>
        </w:rPr>
        <w:t xml:space="preserve">]: </w:t>
      </w:r>
      <w:r w:rsidDel="00000000" w:rsidR="00000000" w:rsidRPr="00000000">
        <w:rPr>
          <w:b w:val="1"/>
          <w:rtl w:val="0"/>
        </w:rPr>
        <w:t xml:space="preserve">Actinomycin D + VCR x6c</w:t>
      </w:r>
      <w:r w:rsidDel="00000000" w:rsidR="00000000" w:rsidRPr="00000000">
        <w:rPr>
          <w:rtl w:val="0"/>
        </w:rPr>
        <w:t xml:space="preserve">.</w:t>
      </w:r>
    </w:p>
    <w:p w:rsidR="00000000" w:rsidDel="00000000" w:rsidP="00000000" w:rsidRDefault="00000000" w:rsidRPr="00000000" w14:paraId="00000406">
      <w:pPr>
        <w:ind w:left="720" w:firstLine="0"/>
        <w:rPr/>
      </w:pPr>
      <w:r w:rsidDel="00000000" w:rsidR="00000000" w:rsidRPr="00000000">
        <w:rPr>
          <w:rtl w:val="0"/>
        </w:rPr>
        <w:t xml:space="preserve">Chemotherapy has reasonable activity and may delay RT. </w:t>
      </w:r>
    </w:p>
    <w:p w:rsidR="00000000" w:rsidDel="00000000" w:rsidP="00000000" w:rsidRDefault="00000000" w:rsidRPr="00000000" w14:paraId="00000407">
      <w:pPr>
        <w:numPr>
          <w:ilvl w:val="1"/>
          <w:numId w:val="9"/>
        </w:numPr>
        <w:ind w:left="1440" w:hanging="360"/>
        <w:rPr>
          <w:u w:val="none"/>
        </w:rPr>
      </w:pPr>
      <w:r w:rsidDel="00000000" w:rsidR="00000000" w:rsidRPr="00000000">
        <w:rPr>
          <w:rtl w:val="0"/>
        </w:rPr>
        <w:t xml:space="preserve">24 children. Median 1.6y. 3 patients with NF. Progressive hypothalamic or OPG. Biopsy optional. MFU 4y.</w:t>
      </w:r>
    </w:p>
    <w:p w:rsidR="00000000" w:rsidDel="00000000" w:rsidP="00000000" w:rsidRDefault="00000000" w:rsidRPr="00000000" w14:paraId="00000408">
      <w:pPr>
        <w:numPr>
          <w:ilvl w:val="1"/>
          <w:numId w:val="9"/>
        </w:numPr>
        <w:ind w:left="1440" w:hanging="360"/>
        <w:rPr>
          <w:u w:val="none"/>
        </w:rPr>
      </w:pPr>
      <w:r w:rsidDel="00000000" w:rsidR="00000000" w:rsidRPr="00000000">
        <w:rPr>
          <w:rtl w:val="0"/>
        </w:rPr>
        <w:t xml:space="preserve">Of those getting salvage RT, median age 4.5y. Only 1 of 15 patients had severely impaired IQ.</w:t>
      </w:r>
    </w:p>
    <w:p w:rsidR="00000000" w:rsidDel="00000000" w:rsidP="00000000" w:rsidRDefault="00000000" w:rsidRPr="00000000" w14:paraId="00000409">
      <w:pPr>
        <w:numPr>
          <w:ilvl w:val="1"/>
          <w:numId w:val="9"/>
        </w:numPr>
        <w:ind w:left="1440" w:hanging="360"/>
        <w:rPr>
          <w:u w:val="none"/>
        </w:rPr>
      </w:pPr>
      <w:r w:rsidDel="00000000" w:rsidR="00000000" w:rsidRPr="00000000">
        <w:rPr>
          <w:rtl w:val="0"/>
        </w:rPr>
        <w:t xml:space="preserve">5y PFS ~50%. </w:t>
      </w:r>
    </w:p>
    <w:p w:rsidR="00000000" w:rsidDel="00000000" w:rsidP="00000000" w:rsidRDefault="00000000" w:rsidRPr="00000000" w14:paraId="0000040A">
      <w:pPr>
        <w:numPr>
          <w:ilvl w:val="0"/>
          <w:numId w:val="9"/>
        </w:numPr>
        <w:ind w:left="720" w:hanging="360"/>
        <w:rPr>
          <w:b w:val="0"/>
          <w:sz w:val="20"/>
          <w:szCs w:val="20"/>
        </w:rPr>
      </w:pPr>
      <w:r w:rsidDel="00000000" w:rsidR="00000000" w:rsidRPr="00000000">
        <w:rPr>
          <w:b w:val="1"/>
          <w:rtl w:val="0"/>
        </w:rPr>
        <w:t xml:space="preserve">Order of treatment</w:t>
      </w:r>
    </w:p>
    <w:p w:rsidR="00000000" w:rsidDel="00000000" w:rsidP="00000000" w:rsidRDefault="00000000" w:rsidRPr="00000000" w14:paraId="0000040B">
      <w:pPr>
        <w:numPr>
          <w:ilvl w:val="1"/>
          <w:numId w:val="9"/>
        </w:numPr>
        <w:ind w:left="1440" w:hanging="360"/>
        <w:rPr>
          <w:b w:val="0"/>
          <w:sz w:val="20"/>
          <w:szCs w:val="20"/>
        </w:rPr>
      </w:pPr>
      <w:r w:rsidDel="00000000" w:rsidR="00000000" w:rsidRPr="00000000">
        <w:rPr>
          <w:b w:val="1"/>
          <w:rtl w:val="0"/>
        </w:rPr>
        <w:t xml:space="preserve">SFOP </w:t>
      </w:r>
      <w:r w:rsidDel="00000000" w:rsidR="00000000" w:rsidRPr="00000000">
        <w:rPr>
          <w:rtl w:val="0"/>
        </w:rPr>
        <w:t xml:space="preserve">[</w:t>
      </w:r>
      <w:hyperlink r:id="rId217">
        <w:r w:rsidDel="00000000" w:rsidR="00000000" w:rsidRPr="00000000">
          <w:rPr>
            <w:rtl w:val="0"/>
          </w:rPr>
          <w:t xml:space="preserve">Laithier JCO '03</w:t>
        </w:r>
      </w:hyperlink>
      <w:r w:rsidDel="00000000" w:rsidR="00000000" w:rsidRPr="00000000">
        <w:rPr>
          <w:rtl w:val="0"/>
        </w:rPr>
        <w:t xml:space="preserve">]: </w:t>
      </w:r>
      <w:r w:rsidDel="00000000" w:rsidR="00000000" w:rsidRPr="00000000">
        <w:rPr>
          <w:b w:val="1"/>
          <w:rtl w:val="0"/>
        </w:rPr>
        <w:t xml:space="preserve">Chemo to avoid RT</w:t>
      </w:r>
      <w:r w:rsidDel="00000000" w:rsidR="00000000" w:rsidRPr="00000000">
        <w:rPr>
          <w:rtl w:val="0"/>
        </w:rPr>
        <w:t xml:space="preserve">. </w:t>
        <w:br w:type="textWrapping"/>
        <w:t xml:space="preserve">3y PFS 68% w Carboplatin/VCR if PR-CR.</w:t>
      </w:r>
    </w:p>
    <w:p w:rsidR="00000000" w:rsidDel="00000000" w:rsidP="00000000" w:rsidRDefault="00000000" w:rsidRPr="00000000" w14:paraId="0000040C">
      <w:pPr>
        <w:numPr>
          <w:ilvl w:val="2"/>
          <w:numId w:val="9"/>
        </w:numPr>
        <w:ind w:left="2160" w:hanging="360"/>
        <w:rPr>
          <w:b w:val="0"/>
          <w:sz w:val="20"/>
          <w:szCs w:val="20"/>
        </w:rPr>
      </w:pPr>
      <w:r w:rsidDel="00000000" w:rsidR="00000000" w:rsidRPr="00000000">
        <w:rPr>
          <w:rFonts w:ascii="Cardo" w:cs="Cardo" w:eastAsia="Cardo" w:hAnsi="Cardo"/>
          <w:rtl w:val="0"/>
        </w:rPr>
        <w:t xml:space="preserve">85 kids. 1990-1998. 27% NF-1. Age 13→ 34 mo w NF-1. </w:t>
      </w:r>
      <w:r w:rsidDel="00000000" w:rsidR="00000000" w:rsidRPr="00000000">
        <w:rPr>
          <w:i w:val="1"/>
          <w:rtl w:val="0"/>
        </w:rPr>
        <w:t xml:space="preserve">NF-1 patients older.</w:t>
      </w:r>
    </w:p>
    <w:p w:rsidR="00000000" w:rsidDel="00000000" w:rsidP="00000000" w:rsidRDefault="00000000" w:rsidRPr="00000000" w14:paraId="0000040D">
      <w:pPr>
        <w:numPr>
          <w:ilvl w:val="3"/>
          <w:numId w:val="9"/>
        </w:numPr>
        <w:ind w:left="2880" w:hanging="360"/>
        <w:rPr>
          <w:b w:val="0"/>
          <w:sz w:val="20"/>
          <w:szCs w:val="20"/>
        </w:rPr>
      </w:pPr>
      <w:r w:rsidDel="00000000" w:rsidR="00000000" w:rsidRPr="00000000">
        <w:rPr>
          <w:rtl w:val="0"/>
        </w:rPr>
        <w:t xml:space="preserve">Alternating: Procarbazine + Carboplatin, Etoposide + cisplatin, or VCR/Cyclophosphamide q3w.</w:t>
      </w:r>
    </w:p>
    <w:p w:rsidR="00000000" w:rsidDel="00000000" w:rsidP="00000000" w:rsidRDefault="00000000" w:rsidRPr="00000000" w14:paraId="0000040E">
      <w:pPr>
        <w:numPr>
          <w:ilvl w:val="2"/>
          <w:numId w:val="9"/>
        </w:numPr>
        <w:ind w:left="2160" w:hanging="360"/>
        <w:rPr>
          <w:b w:val="0"/>
          <w:sz w:val="20"/>
          <w:szCs w:val="20"/>
        </w:rPr>
      </w:pPr>
      <w:r w:rsidDel="00000000" w:rsidR="00000000" w:rsidRPr="00000000">
        <w:rPr>
          <w:rtl w:val="0"/>
        </w:rPr>
        <w:t xml:space="preserve">RR 42%. 5y radiotherapy free survival 61%.</w:t>
      </w:r>
    </w:p>
    <w:p w:rsidR="00000000" w:rsidDel="00000000" w:rsidP="00000000" w:rsidRDefault="00000000" w:rsidRPr="00000000" w14:paraId="0000040F">
      <w:pPr>
        <w:numPr>
          <w:ilvl w:val="3"/>
          <w:numId w:val="9"/>
        </w:numPr>
        <w:ind w:left="2880" w:hanging="360"/>
        <w:rPr>
          <w:b w:val="0"/>
          <w:sz w:val="20"/>
          <w:szCs w:val="20"/>
        </w:rPr>
      </w:pPr>
      <w:r w:rsidDel="00000000" w:rsidR="00000000" w:rsidRPr="00000000">
        <w:rPr>
          <w:rtl w:val="0"/>
        </w:rPr>
        <w:t xml:space="preserve">Age &lt; 1, absence of NF-1, and no response to chemo risk factors for progression.</w:t>
      </w:r>
    </w:p>
    <w:p w:rsidR="00000000" w:rsidDel="00000000" w:rsidP="00000000" w:rsidRDefault="00000000" w:rsidRPr="00000000" w14:paraId="00000410">
      <w:pPr>
        <w:numPr>
          <w:ilvl w:val="2"/>
          <w:numId w:val="9"/>
        </w:numPr>
        <w:ind w:left="2160" w:hanging="360"/>
        <w:rPr>
          <w:b w:val="0"/>
          <w:sz w:val="20"/>
          <w:szCs w:val="20"/>
        </w:rPr>
      </w:pPr>
      <w:r w:rsidDel="00000000" w:rsidR="00000000" w:rsidRPr="00000000">
        <w:rPr>
          <w:rFonts w:ascii="Gungsuh" w:cs="Gungsuh" w:eastAsia="Gungsuh" w:hAnsi="Gungsuh"/>
          <w:rtl w:val="0"/>
        </w:rPr>
        <w:t xml:space="preserve">3y PFS for infants for ≤ 1y / &gt; 1y of 44→ 66%. </w:t>
      </w:r>
      <w:r w:rsidDel="00000000" w:rsidR="00000000" w:rsidRPr="00000000">
        <w:rPr>
          <w:i w:val="1"/>
          <w:rtl w:val="0"/>
        </w:rPr>
        <w:t xml:space="preserve">Younger patients are more likely not NF-1.</w:t>
      </w:r>
    </w:p>
    <w:p w:rsidR="00000000" w:rsidDel="00000000" w:rsidP="00000000" w:rsidRDefault="00000000" w:rsidRPr="00000000" w14:paraId="00000411">
      <w:pPr>
        <w:numPr>
          <w:ilvl w:val="2"/>
          <w:numId w:val="9"/>
        </w:numPr>
        <w:ind w:left="2160" w:hanging="360"/>
        <w:rPr>
          <w:b w:val="0"/>
          <w:sz w:val="20"/>
          <w:szCs w:val="20"/>
        </w:rPr>
      </w:pPr>
      <w:r w:rsidDel="00000000" w:rsidR="00000000" w:rsidRPr="00000000">
        <w:rPr>
          <w:rFonts w:ascii="Cardo" w:cs="Cardo" w:eastAsia="Cardo" w:hAnsi="Cardo"/>
          <w:rtl w:val="0"/>
        </w:rPr>
        <w:t xml:space="preserve">3y PFS for no response / PR-CR of 53→ 68%. </w:t>
      </w:r>
    </w:p>
    <w:p w:rsidR="00000000" w:rsidDel="00000000" w:rsidP="00000000" w:rsidRDefault="00000000" w:rsidRPr="00000000" w14:paraId="00000412">
      <w:pPr>
        <w:numPr>
          <w:ilvl w:val="2"/>
          <w:numId w:val="9"/>
        </w:numPr>
        <w:ind w:left="2160" w:hanging="360"/>
        <w:rPr>
          <w:b w:val="0"/>
          <w:sz w:val="20"/>
          <w:szCs w:val="20"/>
        </w:rPr>
      </w:pPr>
      <w:r w:rsidDel="00000000" w:rsidR="00000000" w:rsidRPr="00000000">
        <w:rPr>
          <w:rtl w:val="0"/>
        </w:rPr>
        <w:t xml:space="preserve">5y PFS 34%, 5y OS 89%. </w:t>
      </w:r>
    </w:p>
    <w:p w:rsidR="00000000" w:rsidDel="00000000" w:rsidP="00000000" w:rsidRDefault="00000000" w:rsidRPr="00000000" w14:paraId="00000413">
      <w:pPr>
        <w:numPr>
          <w:ilvl w:val="1"/>
          <w:numId w:val="9"/>
        </w:numPr>
        <w:ind w:left="1440" w:hanging="360"/>
        <w:rPr>
          <w:b w:val="0"/>
          <w:sz w:val="20"/>
          <w:szCs w:val="20"/>
        </w:rPr>
      </w:pPr>
      <w:r w:rsidDel="00000000" w:rsidR="00000000" w:rsidRPr="00000000">
        <w:rPr>
          <w:b w:val="1"/>
          <w:rtl w:val="0"/>
        </w:rPr>
        <w:t xml:space="preserve">Visual outcomes after RT</w:t>
      </w:r>
      <w:r w:rsidDel="00000000" w:rsidR="00000000" w:rsidRPr="00000000">
        <w:rPr>
          <w:rtl w:val="0"/>
        </w:rPr>
        <w:t xml:space="preserve"> [</w:t>
      </w:r>
      <w:hyperlink r:id="rId218">
        <w:r w:rsidDel="00000000" w:rsidR="00000000" w:rsidRPr="00000000">
          <w:rPr>
            <w:rtl w:val="0"/>
          </w:rPr>
          <w:t xml:space="preserve">Awdeh IJROBP '12</w:t>
        </w:r>
      </w:hyperlink>
      <w:r w:rsidDel="00000000" w:rsidR="00000000" w:rsidRPr="00000000">
        <w:rPr>
          <w:rtl w:val="0"/>
        </w:rPr>
        <w:t xml:space="preserve">]: </w:t>
      </w:r>
      <w:r w:rsidDel="00000000" w:rsidR="00000000" w:rsidRPr="00000000">
        <w:rPr>
          <w:b w:val="1"/>
          <w:rtl w:val="0"/>
        </w:rPr>
        <w:t xml:space="preserve">54 Gy</w:t>
      </w:r>
      <w:r w:rsidDel="00000000" w:rsidR="00000000" w:rsidRPr="00000000">
        <w:rPr>
          <w:rtl w:val="0"/>
        </w:rPr>
        <w:t xml:space="preserve">. </w:t>
        <w:br w:type="textWrapping"/>
        <w:t xml:space="preserve">RT upfront with better sight preservation than chemo.</w:t>
      </w:r>
    </w:p>
    <w:p w:rsidR="00000000" w:rsidDel="00000000" w:rsidP="00000000" w:rsidRDefault="00000000" w:rsidRPr="00000000" w14:paraId="00000414">
      <w:pPr>
        <w:numPr>
          <w:ilvl w:val="2"/>
          <w:numId w:val="9"/>
        </w:numPr>
        <w:ind w:left="2160" w:hanging="360"/>
        <w:rPr>
          <w:b w:val="0"/>
          <w:sz w:val="20"/>
          <w:szCs w:val="20"/>
        </w:rPr>
      </w:pPr>
      <w:r w:rsidDel="00000000" w:rsidR="00000000" w:rsidRPr="00000000">
        <w:rPr>
          <w:rtl w:val="0"/>
        </w:rPr>
        <w:t xml:space="preserve">20 kids, only 3 under the age of 7. 1997-2002. Half resected, half got chemo prior to RT.</w:t>
      </w:r>
    </w:p>
    <w:p w:rsidR="00000000" w:rsidDel="00000000" w:rsidP="00000000" w:rsidRDefault="00000000" w:rsidRPr="00000000" w14:paraId="00000415">
      <w:pPr>
        <w:numPr>
          <w:ilvl w:val="3"/>
          <w:numId w:val="9"/>
        </w:numPr>
        <w:ind w:left="2880" w:hanging="360"/>
        <w:rPr>
          <w:b w:val="0"/>
          <w:sz w:val="20"/>
          <w:szCs w:val="20"/>
        </w:rPr>
      </w:pPr>
      <w:r w:rsidDel="00000000" w:rsidR="00000000" w:rsidRPr="00000000">
        <w:rPr>
          <w:rtl w:val="0"/>
        </w:rPr>
        <w:t xml:space="preserve">RT to 54 Gy. CTV = GTV + 1 cm. PTV 5 mm.</w:t>
      </w:r>
    </w:p>
    <w:p w:rsidR="00000000" w:rsidDel="00000000" w:rsidP="00000000" w:rsidRDefault="00000000" w:rsidRPr="00000000" w14:paraId="00000416">
      <w:pPr>
        <w:numPr>
          <w:ilvl w:val="2"/>
          <w:numId w:val="9"/>
        </w:numPr>
        <w:ind w:left="2160" w:hanging="360"/>
        <w:rPr>
          <w:b w:val="0"/>
          <w:sz w:val="20"/>
          <w:szCs w:val="20"/>
        </w:rPr>
      </w:pPr>
      <w:r w:rsidDel="00000000" w:rsidR="00000000" w:rsidRPr="00000000">
        <w:rPr>
          <w:rtl w:val="0"/>
        </w:rPr>
        <w:t xml:space="preserve">MTT onset of symptoms to diagnosis of 7 mo.</w:t>
      </w:r>
    </w:p>
    <w:p w:rsidR="00000000" w:rsidDel="00000000" w:rsidP="00000000" w:rsidRDefault="00000000" w:rsidRPr="00000000" w14:paraId="00000417">
      <w:pPr>
        <w:numPr>
          <w:ilvl w:val="2"/>
          <w:numId w:val="9"/>
        </w:numPr>
        <w:ind w:left="2160" w:hanging="360"/>
        <w:rPr>
          <w:b w:val="0"/>
          <w:sz w:val="20"/>
          <w:szCs w:val="20"/>
        </w:rPr>
      </w:pPr>
      <w:r w:rsidDel="00000000" w:rsidR="00000000" w:rsidRPr="00000000">
        <w:rPr>
          <w:rtl w:val="0"/>
        </w:rPr>
        <w:t xml:space="preserve">MTT </w:t>
      </w:r>
      <w:r w:rsidDel="00000000" w:rsidR="00000000" w:rsidRPr="00000000">
        <w:rPr>
          <w:rtl w:val="0"/>
        </w:rPr>
        <w:t xml:space="preserve">onsent</w:t>
      </w:r>
      <w:r w:rsidDel="00000000" w:rsidR="00000000" w:rsidRPr="00000000">
        <w:rPr>
          <w:rtl w:val="0"/>
        </w:rPr>
        <w:t xml:space="preserve"> of symptoms to RT of 30 mo.</w:t>
      </w:r>
    </w:p>
    <w:p w:rsidR="00000000" w:rsidDel="00000000" w:rsidP="00000000" w:rsidRDefault="00000000" w:rsidRPr="00000000" w14:paraId="00000418">
      <w:pPr>
        <w:numPr>
          <w:ilvl w:val="2"/>
          <w:numId w:val="9"/>
        </w:numPr>
        <w:ind w:left="2160" w:hanging="360"/>
        <w:rPr>
          <w:b w:val="0"/>
          <w:sz w:val="20"/>
          <w:szCs w:val="20"/>
        </w:rPr>
      </w:pPr>
      <w:r w:rsidDel="00000000" w:rsidR="00000000" w:rsidRPr="00000000">
        <w:rPr>
          <w:rtl w:val="0"/>
        </w:rPr>
        <w:t xml:space="preserve">Pts with delay to local therapy (chemo first) and have worse vision than those who receive RT up front.</w:t>
      </w:r>
    </w:p>
    <w:p w:rsidR="00000000" w:rsidDel="00000000" w:rsidP="00000000" w:rsidRDefault="00000000" w:rsidRPr="00000000" w14:paraId="00000419">
      <w:pPr>
        <w:numPr>
          <w:ilvl w:val="1"/>
          <w:numId w:val="9"/>
        </w:numPr>
        <w:ind w:left="1440" w:hanging="360"/>
        <w:rPr>
          <w:b w:val="0"/>
          <w:sz w:val="20"/>
          <w:szCs w:val="20"/>
        </w:rPr>
      </w:pPr>
      <w:r w:rsidDel="00000000" w:rsidR="00000000" w:rsidRPr="00000000">
        <w:rPr>
          <w:b w:val="1"/>
          <w:rtl w:val="0"/>
        </w:rPr>
        <w:t xml:space="preserve">FSRT </w:t>
      </w:r>
      <w:r w:rsidDel="00000000" w:rsidR="00000000" w:rsidRPr="00000000">
        <w:rPr>
          <w:rtl w:val="0"/>
        </w:rPr>
        <w:t xml:space="preserve">[Combs IJROBP '05]: </w:t>
      </w:r>
      <w:r w:rsidDel="00000000" w:rsidR="00000000" w:rsidRPr="00000000">
        <w:rPr>
          <w:b w:val="1"/>
          <w:rtl w:val="0"/>
        </w:rPr>
        <w:t xml:space="preserve">52.2 Gy/1.8</w:t>
      </w:r>
      <w:r w:rsidDel="00000000" w:rsidR="00000000" w:rsidRPr="00000000">
        <w:rPr>
          <w:rtl w:val="0"/>
        </w:rPr>
        <w:t xml:space="preserve">. </w:t>
      </w:r>
    </w:p>
    <w:p w:rsidR="00000000" w:rsidDel="00000000" w:rsidP="00000000" w:rsidRDefault="00000000" w:rsidRPr="00000000" w14:paraId="0000041A">
      <w:pPr>
        <w:numPr>
          <w:ilvl w:val="2"/>
          <w:numId w:val="9"/>
        </w:numPr>
        <w:ind w:left="2160" w:hanging="360"/>
        <w:rPr>
          <w:b w:val="0"/>
          <w:sz w:val="20"/>
          <w:szCs w:val="20"/>
        </w:rPr>
      </w:pPr>
      <w:r w:rsidDel="00000000" w:rsidR="00000000" w:rsidRPr="00000000">
        <w:rPr>
          <w:rtl w:val="0"/>
        </w:rPr>
        <w:t xml:space="preserve">15 pts. 1990-2003. 3 pts w NF-1. Median age 6.9y. No more than STR. </w:t>
      </w:r>
    </w:p>
    <w:p w:rsidR="00000000" w:rsidDel="00000000" w:rsidP="00000000" w:rsidRDefault="00000000" w:rsidRPr="00000000" w14:paraId="0000041B">
      <w:pPr>
        <w:numPr>
          <w:ilvl w:val="3"/>
          <w:numId w:val="9"/>
        </w:numPr>
        <w:ind w:left="2880" w:hanging="360"/>
        <w:rPr>
          <w:b w:val="0"/>
          <w:sz w:val="20"/>
          <w:szCs w:val="20"/>
        </w:rPr>
      </w:pPr>
      <w:r w:rsidDel="00000000" w:rsidR="00000000" w:rsidRPr="00000000">
        <w:rPr>
          <w:rtl w:val="0"/>
        </w:rPr>
        <w:t xml:space="preserve">RT: CTV = GTV + 5 mm. PTV 2 mm.</w:t>
      </w:r>
    </w:p>
    <w:p w:rsidR="00000000" w:rsidDel="00000000" w:rsidP="00000000" w:rsidRDefault="00000000" w:rsidRPr="00000000" w14:paraId="0000041C">
      <w:pPr>
        <w:numPr>
          <w:ilvl w:val="2"/>
          <w:numId w:val="9"/>
        </w:numPr>
        <w:ind w:left="2160" w:hanging="360"/>
        <w:rPr>
          <w:b w:val="0"/>
          <w:sz w:val="20"/>
          <w:szCs w:val="20"/>
        </w:rPr>
      </w:pPr>
      <w:r w:rsidDel="00000000" w:rsidR="00000000" w:rsidRPr="00000000">
        <w:rPr>
          <w:rFonts w:ascii="Cardo" w:cs="Cardo" w:eastAsia="Cardo" w:hAnsi="Cardo"/>
          <w:rtl w:val="0"/>
        </w:rPr>
        <w:t xml:space="preserve">3/5y PFS 92→ 72%. 5y OS 90%. No SMN reported.</w:t>
      </w:r>
    </w:p>
    <w:p w:rsidR="00000000" w:rsidDel="00000000" w:rsidP="00000000" w:rsidRDefault="00000000" w:rsidRPr="00000000" w14:paraId="0000041D">
      <w:pPr>
        <w:numPr>
          <w:ilvl w:val="1"/>
          <w:numId w:val="9"/>
        </w:numPr>
        <w:ind w:left="1440" w:hanging="360"/>
        <w:rPr>
          <w:b w:val="0"/>
          <w:sz w:val="20"/>
          <w:szCs w:val="20"/>
        </w:rPr>
      </w:pPr>
      <w:r w:rsidDel="00000000" w:rsidR="00000000" w:rsidRPr="00000000">
        <w:rPr>
          <w:rtl w:val="0"/>
        </w:rPr>
        <w:t xml:space="preserve">RT typically after chemo options exhausted, progressive sx, or intracranial extension.</w:t>
      </w:r>
    </w:p>
    <w:bookmarkStart w:colFirst="0" w:colLast="0" w:name="a33mvee8s8im" w:id="44"/>
    <w:bookmarkEnd w:id="44"/>
    <w:p w:rsidR="00000000" w:rsidDel="00000000" w:rsidP="00000000" w:rsidRDefault="00000000" w:rsidRPr="00000000" w14:paraId="0000041E">
      <w:pPr>
        <w:numPr>
          <w:ilvl w:val="0"/>
          <w:numId w:val="9"/>
        </w:numPr>
        <w:ind w:left="720" w:hanging="360"/>
        <w:rPr>
          <w:b w:val="0"/>
          <w:sz w:val="20"/>
          <w:szCs w:val="20"/>
        </w:rPr>
      </w:pPr>
      <w:r w:rsidDel="00000000" w:rsidR="00000000" w:rsidRPr="00000000">
        <w:rPr>
          <w:b w:val="1"/>
          <w:rtl w:val="0"/>
        </w:rPr>
        <w:t xml:space="preserve">Toxicity</w:t>
      </w:r>
    </w:p>
    <w:p w:rsidR="00000000" w:rsidDel="00000000" w:rsidP="00000000" w:rsidRDefault="00000000" w:rsidRPr="00000000" w14:paraId="0000041F">
      <w:pPr>
        <w:numPr>
          <w:ilvl w:val="1"/>
          <w:numId w:val="9"/>
        </w:numPr>
        <w:ind w:left="1440" w:hanging="360"/>
        <w:rPr>
          <w:b w:val="0"/>
          <w:sz w:val="20"/>
          <w:szCs w:val="20"/>
        </w:rPr>
      </w:pPr>
      <w:r w:rsidDel="00000000" w:rsidR="00000000" w:rsidRPr="00000000">
        <w:rPr>
          <w:rtl w:val="0"/>
        </w:rPr>
        <w:t xml:space="preserve">Bone hypoplasia.</w:t>
      </w:r>
    </w:p>
    <w:p w:rsidR="00000000" w:rsidDel="00000000" w:rsidP="00000000" w:rsidRDefault="00000000" w:rsidRPr="00000000" w14:paraId="00000420">
      <w:pPr>
        <w:numPr>
          <w:ilvl w:val="1"/>
          <w:numId w:val="9"/>
        </w:numPr>
        <w:ind w:left="1440" w:hanging="360"/>
        <w:rPr>
          <w:b w:val="0"/>
          <w:sz w:val="20"/>
          <w:szCs w:val="20"/>
        </w:rPr>
      </w:pPr>
      <w:r w:rsidDel="00000000" w:rsidR="00000000" w:rsidRPr="00000000">
        <w:rPr>
          <w:rtl w:val="0"/>
        </w:rPr>
        <w:t xml:space="preserve">Normal fertility FSH/LH.</w:t>
      </w:r>
    </w:p>
    <w:p w:rsidR="00000000" w:rsidDel="00000000" w:rsidP="00000000" w:rsidRDefault="00000000" w:rsidRPr="00000000" w14:paraId="00000421">
      <w:pPr>
        <w:numPr>
          <w:ilvl w:val="1"/>
          <w:numId w:val="9"/>
        </w:numPr>
        <w:ind w:left="1440" w:hanging="360"/>
        <w:rPr>
          <w:b w:val="0"/>
          <w:sz w:val="20"/>
          <w:szCs w:val="20"/>
        </w:rPr>
      </w:pPr>
      <w:r w:rsidDel="00000000" w:rsidR="00000000" w:rsidRPr="00000000">
        <w:rPr>
          <w:rtl w:val="0"/>
        </w:rPr>
        <w:t xml:space="preserve">IQ deficits.</w:t>
      </w:r>
    </w:p>
    <w:p w:rsidR="00000000" w:rsidDel="00000000" w:rsidP="00000000" w:rsidRDefault="00000000" w:rsidRPr="00000000" w14:paraId="00000422">
      <w:pPr>
        <w:numPr>
          <w:ilvl w:val="1"/>
          <w:numId w:val="9"/>
        </w:numPr>
        <w:ind w:left="1440" w:hanging="360"/>
        <w:rPr>
          <w:b w:val="0"/>
          <w:sz w:val="20"/>
          <w:szCs w:val="20"/>
        </w:rPr>
      </w:pPr>
      <w:r w:rsidDel="00000000" w:rsidR="00000000" w:rsidRPr="00000000">
        <w:rPr>
          <w:rtl w:val="0"/>
        </w:rPr>
        <w:t xml:space="preserve">Endocrine deficiencies.</w:t>
      </w:r>
    </w:p>
    <w:p w:rsidR="00000000" w:rsidDel="00000000" w:rsidP="00000000" w:rsidRDefault="00000000" w:rsidRPr="00000000" w14:paraId="00000423">
      <w:pPr>
        <w:numPr>
          <w:ilvl w:val="2"/>
          <w:numId w:val="9"/>
        </w:numPr>
        <w:ind w:left="2160" w:hanging="360"/>
        <w:rPr>
          <w:b w:val="0"/>
          <w:sz w:val="20"/>
          <w:szCs w:val="20"/>
        </w:rPr>
      </w:pPr>
      <w:r w:rsidDel="00000000" w:rsidR="00000000" w:rsidRPr="00000000">
        <w:rPr>
          <w:rtl w:val="0"/>
        </w:rPr>
        <w:t xml:space="preserve">Hypopituitarism TD 5/5 40-45 Gy. </w:t>
      </w:r>
      <w:r w:rsidDel="00000000" w:rsidR="00000000" w:rsidRPr="00000000">
        <w:rPr>
          <w:i w:val="1"/>
          <w:rtl w:val="0"/>
        </w:rPr>
        <w:t xml:space="preserve">GH decreases first, then LH/FSH followed by TSH/ACTH. </w:t>
      </w:r>
    </w:p>
    <w:p w:rsidR="00000000" w:rsidDel="00000000" w:rsidP="00000000" w:rsidRDefault="00000000" w:rsidRPr="00000000" w14:paraId="00000424">
      <w:pPr>
        <w:numPr>
          <w:ilvl w:val="1"/>
          <w:numId w:val="9"/>
        </w:numPr>
        <w:ind w:left="1440" w:hanging="360"/>
        <w:rPr>
          <w:b w:val="0"/>
          <w:sz w:val="20"/>
          <w:szCs w:val="20"/>
        </w:rPr>
      </w:pPr>
      <w:r w:rsidDel="00000000" w:rsidR="00000000" w:rsidRPr="00000000">
        <w:rPr>
          <w:rtl w:val="0"/>
        </w:rPr>
        <w:t xml:space="preserve">Moyamoya vasculopathy - collateral circulation in the brain.</w:t>
      </w:r>
    </w:p>
    <w:p w:rsidR="00000000" w:rsidDel="00000000" w:rsidP="00000000" w:rsidRDefault="00000000" w:rsidRPr="00000000" w14:paraId="00000425">
      <w:pPr>
        <w:numPr>
          <w:ilvl w:val="1"/>
          <w:numId w:val="9"/>
        </w:numPr>
        <w:ind w:left="1440" w:hanging="360"/>
        <w:rPr>
          <w:b w:val="0"/>
          <w:sz w:val="20"/>
          <w:szCs w:val="20"/>
        </w:rPr>
      </w:pPr>
      <w:r w:rsidDel="00000000" w:rsidR="00000000" w:rsidRPr="00000000">
        <w:rPr>
          <w:rtl w:val="0"/>
        </w:rPr>
        <w:t xml:space="preserve">Second malignancy </w:t>
      </w:r>
      <w:r w:rsidDel="00000000" w:rsidR="00000000" w:rsidRPr="00000000">
        <w:rPr>
          <w:rtl w:val="0"/>
        </w:rPr>
        <w:t xml:space="preserve">in 10%</w:t>
      </w:r>
      <w:r w:rsidDel="00000000" w:rsidR="00000000" w:rsidRPr="00000000">
        <w:rPr>
          <w:rtl w:val="0"/>
        </w:rPr>
        <w:t xml:space="preserve">. NF-1 with RT: 15-20% secondary cancer. High rate of moyamoya.</w:t>
      </w:r>
      <w:r w:rsidDel="00000000" w:rsidR="00000000" w:rsidRPr="00000000">
        <w:rPr>
          <w:rtl w:val="0"/>
        </w:rPr>
      </w:r>
    </w:p>
    <w:p w:rsidR="00000000" w:rsidDel="00000000" w:rsidP="00000000" w:rsidRDefault="00000000" w:rsidRPr="00000000" w14:paraId="00000426">
      <w:pPr>
        <w:numPr>
          <w:ilvl w:val="1"/>
          <w:numId w:val="9"/>
        </w:numPr>
        <w:ind w:left="1440" w:hanging="360"/>
        <w:rPr>
          <w:b w:val="0"/>
          <w:sz w:val="20"/>
          <w:szCs w:val="20"/>
        </w:rPr>
      </w:pPr>
      <w:r w:rsidDel="00000000" w:rsidR="00000000" w:rsidRPr="00000000">
        <w:rPr>
          <w:b w:val="1"/>
          <w:rtl w:val="0"/>
        </w:rPr>
        <w:t xml:space="preserve">SMN after RT for OPG pts with NF-1 </w:t>
      </w:r>
      <w:r w:rsidDel="00000000" w:rsidR="00000000" w:rsidRPr="00000000">
        <w:rPr>
          <w:rtl w:val="0"/>
        </w:rPr>
        <w:t xml:space="preserve">[</w:t>
      </w:r>
      <w:hyperlink r:id="rId219">
        <w:r w:rsidDel="00000000" w:rsidR="00000000" w:rsidRPr="00000000">
          <w:rPr>
            <w:rtl w:val="0"/>
          </w:rPr>
          <w:t xml:space="preserve">Sharif JCO '06</w:t>
        </w:r>
      </w:hyperlink>
      <w:r w:rsidDel="00000000" w:rsidR="00000000" w:rsidRPr="00000000">
        <w:rPr>
          <w:rtl w:val="0"/>
        </w:rPr>
        <w:t xml:space="preserve">]: </w:t>
      </w:r>
      <w:r w:rsidDel="00000000" w:rsidR="00000000" w:rsidRPr="00000000">
        <w:rPr>
          <w:b w:val="1"/>
          <w:rtl w:val="0"/>
        </w:rPr>
        <w:t xml:space="preserve">NF-1 OPGs ± RT</w:t>
      </w:r>
      <w:r w:rsidDel="00000000" w:rsidR="00000000" w:rsidRPr="00000000">
        <w:rPr>
          <w:rtl w:val="0"/>
        </w:rPr>
        <w:t xml:space="preserve">.</w:t>
      </w:r>
    </w:p>
    <w:p w:rsidR="00000000" w:rsidDel="00000000" w:rsidP="00000000" w:rsidRDefault="00000000" w:rsidRPr="00000000" w14:paraId="00000427">
      <w:pPr>
        <w:ind w:left="1440" w:firstLine="0"/>
        <w:rPr/>
      </w:pPr>
      <w:r w:rsidDel="00000000" w:rsidR="00000000" w:rsidRPr="00000000">
        <w:rPr>
          <w:rtl w:val="0"/>
        </w:rPr>
        <w:t xml:space="preserve">There is an increased risk of second nervous system tumors in pts who received RT for OPGs, especially when treated in childhood. Therefore, RT should only be used if absolutely essential in children with NF-1.</w:t>
      </w:r>
    </w:p>
    <w:p w:rsidR="00000000" w:rsidDel="00000000" w:rsidP="00000000" w:rsidRDefault="00000000" w:rsidRPr="00000000" w14:paraId="00000428">
      <w:pPr>
        <w:numPr>
          <w:ilvl w:val="2"/>
          <w:numId w:val="9"/>
        </w:numPr>
        <w:ind w:left="2160" w:hanging="360"/>
      </w:pPr>
      <w:r w:rsidDel="00000000" w:rsidR="00000000" w:rsidRPr="00000000">
        <w:rPr>
          <w:rtl w:val="0"/>
        </w:rPr>
        <w:t xml:space="preserve">58 pts with or without RT. MFU 18y.</w:t>
      </w:r>
    </w:p>
    <w:p w:rsidR="00000000" w:rsidDel="00000000" w:rsidP="00000000" w:rsidRDefault="00000000" w:rsidRPr="00000000" w14:paraId="00000429">
      <w:pPr>
        <w:numPr>
          <w:ilvl w:val="2"/>
          <w:numId w:val="9"/>
        </w:numPr>
        <w:ind w:left="2160" w:hanging="360"/>
      </w:pPr>
      <w:r w:rsidDel="00000000" w:rsidR="00000000" w:rsidRPr="00000000">
        <w:rPr>
          <w:rtl w:val="0"/>
        </w:rPr>
        <w:t xml:space="preserve">9 of 18 pts (50%) who rec'd RT developed 12 second tumors in 308-person years after RT. All nine of these patients received radiotherapy in childhood, from ages 4-11.</w:t>
      </w:r>
    </w:p>
    <w:p w:rsidR="00000000" w:rsidDel="00000000" w:rsidP="00000000" w:rsidRDefault="00000000" w:rsidRPr="00000000" w14:paraId="0000042A">
      <w:pPr>
        <w:numPr>
          <w:ilvl w:val="2"/>
          <w:numId w:val="9"/>
        </w:numPr>
        <w:ind w:left="2160" w:hanging="360"/>
        <w:rPr>
          <w:b w:val="0"/>
          <w:sz w:val="20"/>
          <w:szCs w:val="20"/>
        </w:rPr>
      </w:pPr>
      <w:r w:rsidDel="00000000" w:rsidR="00000000" w:rsidRPr="00000000">
        <w:rPr>
          <w:rtl w:val="0"/>
        </w:rPr>
        <w:t xml:space="preserve">8 of 40 pts (20%) who avoided RT developed 9 second tumors in 721 person-years after dx.</w:t>
      </w:r>
    </w:p>
    <w:p w:rsidR="00000000" w:rsidDel="00000000" w:rsidP="00000000" w:rsidRDefault="00000000" w:rsidRPr="00000000" w14:paraId="0000042B">
      <w:pPr>
        <w:numPr>
          <w:ilvl w:val="2"/>
          <w:numId w:val="9"/>
        </w:numPr>
        <w:ind w:left="2160" w:hanging="360"/>
        <w:rPr>
          <w:b w:val="0"/>
          <w:sz w:val="20"/>
          <w:szCs w:val="20"/>
        </w:rPr>
      </w:pPr>
      <w:r w:rsidDel="00000000" w:rsidR="00000000" w:rsidRPr="00000000">
        <w:rPr>
          <w:rtl w:val="0"/>
        </w:rPr>
        <w:t xml:space="preserve">RR for second CNS tumor after RT of 3.04. RR for MPNST of 5.3. </w:t>
      </w:r>
    </w:p>
    <w:p w:rsidR="00000000" w:rsidDel="00000000" w:rsidP="00000000" w:rsidRDefault="00000000" w:rsidRPr="00000000" w14:paraId="0000042C">
      <w:pPr>
        <w:numPr>
          <w:ilvl w:val="2"/>
          <w:numId w:val="9"/>
        </w:numPr>
        <w:ind w:left="2160" w:hanging="360"/>
        <w:rPr>
          <w:u w:val="none"/>
        </w:rPr>
      </w:pPr>
      <w:r w:rsidDel="00000000" w:rsidR="00000000" w:rsidRPr="00000000">
        <w:rPr>
          <w:rtl w:val="0"/>
        </w:rPr>
        <w:t xml:space="preserve">RR for second CNS tumor in patients less than 15y who received RT of 5.5.</w:t>
      </w:r>
    </w:p>
    <w:p w:rsidR="00000000" w:rsidDel="00000000" w:rsidP="00000000" w:rsidRDefault="00000000" w:rsidRPr="00000000" w14:paraId="0000042D">
      <w:pPr>
        <w:numPr>
          <w:ilvl w:val="1"/>
          <w:numId w:val="9"/>
        </w:numPr>
        <w:ind w:left="1440" w:hanging="360"/>
      </w:pPr>
      <w:r w:rsidDel="00000000" w:rsidR="00000000" w:rsidRPr="00000000">
        <w:rPr>
          <w:b w:val="1"/>
          <w:rtl w:val="0"/>
        </w:rPr>
        <w:t xml:space="preserve">CCSS </w:t>
      </w:r>
      <w:r w:rsidDel="00000000" w:rsidR="00000000" w:rsidRPr="00000000">
        <w:rPr>
          <w:b w:val="1"/>
          <w:rtl w:val="0"/>
        </w:rPr>
        <w:t xml:space="preserve">Subsequent neoplasms after primary tumor in NF-1 patients</w:t>
      </w:r>
      <w:r w:rsidDel="00000000" w:rsidR="00000000" w:rsidRPr="00000000">
        <w:rPr>
          <w:rtl w:val="0"/>
        </w:rPr>
        <w:t xml:space="preserve"> [</w:t>
      </w:r>
      <w:hyperlink r:id="rId220">
        <w:r w:rsidDel="00000000" w:rsidR="00000000" w:rsidRPr="00000000">
          <w:rPr>
            <w:rtl w:val="0"/>
          </w:rPr>
          <w:t xml:space="preserve">Bhatia JCO '19</w:t>
        </w:r>
      </w:hyperlink>
      <w:r w:rsidDel="00000000" w:rsidR="00000000" w:rsidRPr="00000000">
        <w:rPr>
          <w:rtl w:val="0"/>
        </w:rPr>
        <w:t xml:space="preserve">]: </w:t>
      </w:r>
      <w:r w:rsidDel="00000000" w:rsidR="00000000" w:rsidRPr="00000000">
        <w:rPr>
          <w:b w:val="1"/>
          <w:rtl w:val="0"/>
        </w:rPr>
        <w:t xml:space="preserve">Non-NF1 vs. NF-1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E">
      <w:pPr>
        <w:numPr>
          <w:ilvl w:val="2"/>
          <w:numId w:val="9"/>
        </w:numPr>
        <w:ind w:left="2160" w:hanging="360"/>
      </w:pPr>
      <w:r w:rsidDel="00000000" w:rsidR="00000000" w:rsidRPr="00000000">
        <w:rPr>
          <w:rtl w:val="0"/>
        </w:rPr>
        <w:t xml:space="preserve">167 NF1-affected, 1,541 non NF1-affected who were exposed to RT and/or chemotherapy. UAB cohort investigated the risk of subsequent neoplasms for patients with NF-1 who did or did not receive RT. </w:t>
      </w:r>
    </w:p>
    <w:p w:rsidR="00000000" w:rsidDel="00000000" w:rsidP="00000000" w:rsidRDefault="00000000" w:rsidRPr="00000000" w14:paraId="0000042F">
      <w:pPr>
        <w:numPr>
          <w:ilvl w:val="2"/>
          <w:numId w:val="9"/>
        </w:numPr>
        <w:ind w:left="2160" w:hanging="360"/>
      </w:pPr>
      <w:r w:rsidDel="00000000" w:rsidR="00000000" w:rsidRPr="00000000">
        <w:rPr>
          <w:rFonts w:ascii="Cardo" w:cs="Cardo" w:eastAsia="Cardo" w:hAnsi="Cardo"/>
          <w:rtl w:val="0"/>
        </w:rPr>
        <w:t xml:space="preserve">20y cumulative incidence of SNs 2.9→ 7.3%. </w:t>
      </w:r>
    </w:p>
    <w:p w:rsidR="00000000" w:rsidDel="00000000" w:rsidP="00000000" w:rsidRDefault="00000000" w:rsidRPr="00000000" w14:paraId="00000430">
      <w:pPr>
        <w:numPr>
          <w:ilvl w:val="2"/>
          <w:numId w:val="9"/>
        </w:numPr>
        <w:ind w:left="2160" w:hanging="360"/>
      </w:pPr>
      <w:r w:rsidDel="00000000" w:rsidR="00000000" w:rsidRPr="00000000">
        <w:rPr>
          <w:rtl w:val="0"/>
        </w:rPr>
        <w:t xml:space="preserve">There appears to be a 2.4 fold increase in subsequent neoplasms for CCSS patients with NF-1.</w:t>
      </w:r>
    </w:p>
    <w:p w:rsidR="00000000" w:rsidDel="00000000" w:rsidP="00000000" w:rsidRDefault="00000000" w:rsidRPr="00000000" w14:paraId="00000431">
      <w:pPr>
        <w:numPr>
          <w:ilvl w:val="2"/>
          <w:numId w:val="9"/>
        </w:numPr>
        <w:ind w:left="2160" w:hanging="360"/>
        <w:rPr>
          <w:u w:val="none"/>
        </w:rPr>
      </w:pPr>
      <w:r w:rsidDel="00000000" w:rsidR="00000000" w:rsidRPr="00000000">
        <w:rPr>
          <w:rtl w:val="0"/>
        </w:rPr>
        <w:t xml:space="preserve">There appears to be a 2.8 fold increase in subsequent neoplasms for NF-1 patients who received RT. </w:t>
      </w:r>
    </w:p>
    <w:p w:rsidR="00000000" w:rsidDel="00000000" w:rsidP="00000000" w:rsidRDefault="00000000" w:rsidRPr="00000000" w14:paraId="00000432">
      <w:pPr>
        <w:numPr>
          <w:ilvl w:val="2"/>
          <w:numId w:val="9"/>
        </w:numPr>
        <w:ind w:left="2160" w:hanging="360"/>
      </w:pPr>
      <w:r w:rsidDel="00000000" w:rsidR="00000000" w:rsidRPr="00000000">
        <w:rPr>
          <w:rtl w:val="0"/>
        </w:rPr>
        <w:t xml:space="preserve">The risk of SNs in NF-1 pts was not significantly elevated after exposure to alkylating agents. </w:t>
      </w:r>
    </w:p>
    <w:p w:rsidR="00000000" w:rsidDel="00000000" w:rsidP="00000000" w:rsidRDefault="00000000" w:rsidRPr="00000000" w14:paraId="00000433">
      <w:pPr>
        <w:numPr>
          <w:ilvl w:val="0"/>
          <w:numId w:val="9"/>
        </w:numPr>
        <w:ind w:left="720" w:hanging="360"/>
        <w:rPr>
          <w:b w:val="0"/>
          <w:sz w:val="20"/>
          <w:szCs w:val="20"/>
        </w:rPr>
      </w:pPr>
      <w:r w:rsidDel="00000000" w:rsidR="00000000" w:rsidRPr="00000000">
        <w:rPr>
          <w:b w:val="1"/>
          <w:rtl w:val="0"/>
        </w:rPr>
        <w:t xml:space="preserve">Treatment planning</w:t>
      </w:r>
    </w:p>
    <w:p w:rsidR="00000000" w:rsidDel="00000000" w:rsidP="00000000" w:rsidRDefault="00000000" w:rsidRPr="00000000" w14:paraId="00000434">
      <w:pPr>
        <w:numPr>
          <w:ilvl w:val="1"/>
          <w:numId w:val="9"/>
        </w:numPr>
        <w:ind w:left="1440" w:hanging="360"/>
        <w:rPr>
          <w:b w:val="0"/>
          <w:sz w:val="20"/>
          <w:szCs w:val="20"/>
        </w:rPr>
      </w:pPr>
      <w:r w:rsidDel="00000000" w:rsidR="00000000" w:rsidRPr="00000000">
        <w:rPr>
          <w:rtl w:val="0"/>
        </w:rPr>
        <w:t xml:space="preserve">May observe if asymptomatic. Treatment reserved for documented progression or declining visual acuity.</w:t>
      </w:r>
      <w:r w:rsidDel="00000000" w:rsidR="00000000" w:rsidRPr="00000000">
        <w:rPr>
          <w:rtl w:val="0"/>
        </w:rPr>
      </w:r>
    </w:p>
    <w:p w:rsidR="00000000" w:rsidDel="00000000" w:rsidP="00000000" w:rsidRDefault="00000000" w:rsidRPr="00000000" w14:paraId="00000435">
      <w:pPr>
        <w:numPr>
          <w:ilvl w:val="1"/>
          <w:numId w:val="9"/>
        </w:numPr>
        <w:ind w:left="1440" w:hanging="360"/>
        <w:rPr>
          <w:b w:val="0"/>
          <w:sz w:val="20"/>
          <w:szCs w:val="20"/>
        </w:rPr>
      </w:pPr>
      <w:r w:rsidDel="00000000" w:rsidR="00000000" w:rsidRPr="00000000">
        <w:rPr>
          <w:b w:val="1"/>
          <w:rtl w:val="0"/>
        </w:rPr>
        <w:t xml:space="preserve">Young children &lt; 7y</w:t>
      </w:r>
      <w:r w:rsidDel="00000000" w:rsidR="00000000" w:rsidRPr="00000000">
        <w:rPr>
          <w:rtl w:val="0"/>
        </w:rPr>
        <w:t xml:space="preserve">: </w:t>
      </w:r>
      <w:r w:rsidDel="00000000" w:rsidR="00000000" w:rsidRPr="00000000">
        <w:rPr>
          <w:b w:val="1"/>
          <w:rtl w:val="0"/>
        </w:rPr>
        <w:t xml:space="preserve">Observation w close surveillance if no deficits</w:t>
      </w:r>
      <w:r w:rsidDel="00000000" w:rsidR="00000000" w:rsidRPr="00000000">
        <w:rPr>
          <w:rtl w:val="0"/>
        </w:rPr>
        <w:t xml:space="preserve">. </w:t>
      </w:r>
    </w:p>
    <w:p w:rsidR="00000000" w:rsidDel="00000000" w:rsidP="00000000" w:rsidRDefault="00000000" w:rsidRPr="00000000" w14:paraId="00000436">
      <w:pPr>
        <w:numPr>
          <w:ilvl w:val="2"/>
          <w:numId w:val="9"/>
        </w:numPr>
        <w:ind w:left="2160" w:hanging="360"/>
        <w:rPr>
          <w:b w:val="0"/>
          <w:sz w:val="20"/>
          <w:szCs w:val="20"/>
        </w:rPr>
      </w:pPr>
      <w:r w:rsidDel="00000000" w:rsidR="00000000" w:rsidRPr="00000000">
        <w:rPr>
          <w:b w:val="1"/>
          <w:rtl w:val="0"/>
        </w:rPr>
        <w:t xml:space="preserve">Carboplatin</w:t>
      </w:r>
      <w:r w:rsidDel="00000000" w:rsidR="00000000" w:rsidRPr="00000000">
        <w:rPr>
          <w:rtl w:val="0"/>
        </w:rPr>
        <w:t xml:space="preserve">/</w:t>
      </w:r>
      <w:r w:rsidDel="00000000" w:rsidR="00000000" w:rsidRPr="00000000">
        <w:rPr>
          <w:b w:val="1"/>
          <w:rtl w:val="0"/>
        </w:rPr>
        <w:t xml:space="preserve">VCR</w:t>
      </w:r>
      <w:r w:rsidDel="00000000" w:rsidR="00000000" w:rsidRPr="00000000">
        <w:rPr>
          <w:rtl w:val="0"/>
        </w:rPr>
        <w:t xml:space="preserve"> at radiographic or sx progression, defer RT. </w:t>
      </w:r>
      <w:r w:rsidDel="00000000" w:rsidR="00000000" w:rsidRPr="00000000">
        <w:rPr>
          <w:i w:val="1"/>
          <w:rtl w:val="0"/>
        </w:rPr>
        <w:t xml:space="preserve">3y PFS 68% w Carboplatin/VCR if PR-CR.</w:t>
      </w:r>
    </w:p>
    <w:p w:rsidR="00000000" w:rsidDel="00000000" w:rsidP="00000000" w:rsidRDefault="00000000" w:rsidRPr="00000000" w14:paraId="00000437">
      <w:pPr>
        <w:numPr>
          <w:ilvl w:val="2"/>
          <w:numId w:val="9"/>
        </w:numPr>
        <w:ind w:left="2160" w:hanging="360"/>
        <w:rPr>
          <w:b w:val="0"/>
          <w:sz w:val="20"/>
          <w:szCs w:val="20"/>
        </w:rPr>
      </w:pPr>
      <w:r w:rsidDel="00000000" w:rsidR="00000000" w:rsidRPr="00000000">
        <w:rPr>
          <w:rtl w:val="0"/>
        </w:rPr>
        <w:t xml:space="preserve">Dabrafenib and trametinib may be first-line if MAPKmt (V600E).</w:t>
      </w:r>
    </w:p>
    <w:p w:rsidR="00000000" w:rsidDel="00000000" w:rsidP="00000000" w:rsidRDefault="00000000" w:rsidRPr="00000000" w14:paraId="00000438">
      <w:pPr>
        <w:numPr>
          <w:ilvl w:val="2"/>
          <w:numId w:val="9"/>
        </w:numPr>
        <w:ind w:left="2160" w:hanging="360"/>
        <w:rPr>
          <w:b w:val="0"/>
          <w:sz w:val="20"/>
          <w:szCs w:val="20"/>
        </w:rPr>
      </w:pPr>
      <w:r w:rsidDel="00000000" w:rsidR="00000000" w:rsidRPr="00000000">
        <w:rPr>
          <w:rtl w:val="0"/>
        </w:rPr>
        <w:t xml:space="preserve">Vinorelbine or avastin may be used as salvage.</w:t>
      </w:r>
    </w:p>
    <w:p w:rsidR="00000000" w:rsidDel="00000000" w:rsidP="00000000" w:rsidRDefault="00000000" w:rsidRPr="00000000" w14:paraId="00000439">
      <w:pPr>
        <w:numPr>
          <w:ilvl w:val="1"/>
          <w:numId w:val="9"/>
        </w:numPr>
        <w:ind w:left="1440" w:hanging="360"/>
        <w:rPr>
          <w:b w:val="0"/>
          <w:sz w:val="20"/>
          <w:szCs w:val="20"/>
        </w:rPr>
      </w:pPr>
      <w:r w:rsidDel="00000000" w:rsidR="00000000" w:rsidRPr="00000000">
        <w:rPr>
          <w:b w:val="1"/>
          <w:rtl w:val="0"/>
        </w:rPr>
        <w:t xml:space="preserve">Older than 7y</w:t>
      </w:r>
      <w:r w:rsidDel="00000000" w:rsidR="00000000" w:rsidRPr="00000000">
        <w:rPr>
          <w:rtl w:val="0"/>
        </w:rPr>
        <w:t xml:space="preserve">: </w:t>
      </w:r>
      <w:r w:rsidDel="00000000" w:rsidR="00000000" w:rsidRPr="00000000">
        <w:rPr>
          <w:b w:val="1"/>
          <w:rtl w:val="0"/>
        </w:rPr>
        <w:t xml:space="preserve">RT to 50.4-54 Gy</w:t>
      </w:r>
      <w:r w:rsidDel="00000000" w:rsidR="00000000" w:rsidRPr="00000000">
        <w:rPr>
          <w:rtl w:val="0"/>
        </w:rPr>
        <w:t xml:space="preserve">. </w:t>
      </w:r>
    </w:p>
    <w:p w:rsidR="00000000" w:rsidDel="00000000" w:rsidP="00000000" w:rsidRDefault="00000000" w:rsidRPr="00000000" w14:paraId="0000043A">
      <w:pPr>
        <w:numPr>
          <w:ilvl w:val="2"/>
          <w:numId w:val="9"/>
        </w:numPr>
        <w:ind w:left="2160" w:hanging="360"/>
        <w:rPr>
          <w:b w:val="0"/>
          <w:sz w:val="20"/>
          <w:szCs w:val="20"/>
        </w:rPr>
      </w:pPr>
      <w:r w:rsidDel="00000000" w:rsidR="00000000" w:rsidRPr="00000000">
        <w:rPr>
          <w:rtl w:val="0"/>
        </w:rPr>
        <w:t xml:space="preserve">Surgery if a single nerve tumor and already blind or for an exophytic chiasm tumor causing mass effect.</w:t>
      </w:r>
    </w:p>
    <w:p w:rsidR="00000000" w:rsidDel="00000000" w:rsidP="00000000" w:rsidRDefault="00000000" w:rsidRPr="00000000" w14:paraId="0000043B">
      <w:pPr>
        <w:numPr>
          <w:ilvl w:val="1"/>
          <w:numId w:val="9"/>
        </w:numPr>
        <w:ind w:left="1440" w:hanging="360"/>
        <w:rPr>
          <w:b w:val="0"/>
          <w:sz w:val="20"/>
          <w:szCs w:val="20"/>
        </w:rPr>
      </w:pPr>
      <w:r w:rsidDel="00000000" w:rsidR="00000000" w:rsidRPr="00000000">
        <w:rPr>
          <w:b w:val="1"/>
          <w:rtl w:val="0"/>
        </w:rPr>
        <w:t xml:space="preserve">Optic nerve sheath</w:t>
      </w:r>
      <w:r w:rsidDel="00000000" w:rsidR="00000000" w:rsidRPr="00000000">
        <w:rPr>
          <w:rtl w:val="0"/>
        </w:rPr>
        <w:t xml:space="preserve">: Observation, definitive RT to 54 Gy, Surgery only if already lost vision. LC 90%, vision stabilization/improvement in 50%.</w:t>
      </w:r>
    </w:p>
    <w:p w:rsidR="00000000" w:rsidDel="00000000" w:rsidP="00000000" w:rsidRDefault="00000000" w:rsidRPr="00000000" w14:paraId="0000043C">
      <w:pPr>
        <w:numPr>
          <w:ilvl w:val="1"/>
          <w:numId w:val="9"/>
        </w:numPr>
        <w:ind w:left="1440" w:hanging="360"/>
        <w:rPr>
          <w:b w:val="0"/>
          <w:sz w:val="20"/>
          <w:szCs w:val="20"/>
        </w:rPr>
      </w:pPr>
      <w:r w:rsidDel="00000000" w:rsidR="00000000" w:rsidRPr="00000000">
        <w:rPr>
          <w:b w:val="1"/>
          <w:rtl w:val="0"/>
        </w:rPr>
        <w:t xml:space="preserve">Debulking surgery</w:t>
      </w:r>
      <w:r w:rsidDel="00000000" w:rsidR="00000000" w:rsidRPr="00000000">
        <w:rPr>
          <w:rtl w:val="0"/>
        </w:rPr>
        <w:t xml:space="preserve">: Reserved for refractory, already blind, or symptomatic.</w:t>
      </w:r>
    </w:p>
    <w:p w:rsidR="00000000" w:rsidDel="00000000" w:rsidP="00000000" w:rsidRDefault="00000000" w:rsidRPr="00000000" w14:paraId="0000043D">
      <w:pPr>
        <w:numPr>
          <w:ilvl w:val="1"/>
          <w:numId w:val="9"/>
        </w:numPr>
        <w:ind w:left="1440" w:hanging="360"/>
        <w:rPr>
          <w:b w:val="0"/>
          <w:sz w:val="20"/>
          <w:szCs w:val="20"/>
        </w:rPr>
      </w:pPr>
      <w:r w:rsidDel="00000000" w:rsidR="00000000" w:rsidRPr="00000000">
        <w:rPr>
          <w:rtl w:val="0"/>
        </w:rPr>
        <w:t xml:space="preserve">CTV_50.4-54 = GTV + 5 mm (anatomically constrained), 5 mm PTV.</w:t>
      </w:r>
    </w:p>
    <w:p w:rsidR="00000000" w:rsidDel="00000000" w:rsidP="00000000" w:rsidRDefault="00000000" w:rsidRPr="00000000" w14:paraId="0000043E">
      <w:pPr>
        <w:numPr>
          <w:ilvl w:val="2"/>
          <w:numId w:val="9"/>
        </w:numPr>
        <w:ind w:left="2160" w:hanging="360"/>
        <w:rPr>
          <w:b w:val="0"/>
          <w:sz w:val="20"/>
          <w:szCs w:val="20"/>
        </w:rPr>
      </w:pPr>
      <w:r w:rsidDel="00000000" w:rsidR="00000000" w:rsidRPr="00000000">
        <w:rPr>
          <w:rtl w:val="0"/>
        </w:rPr>
        <w:t xml:space="preserve">Optic tract, or T2/flair included. Target volume drawn generously when the path report indicates infiltration.</w:t>
      </w:r>
    </w:p>
    <w:p w:rsidR="00000000" w:rsidDel="00000000" w:rsidP="00000000" w:rsidRDefault="00000000" w:rsidRPr="00000000" w14:paraId="0000043F">
      <w:pPr>
        <w:numPr>
          <w:ilvl w:val="2"/>
          <w:numId w:val="9"/>
        </w:numPr>
        <w:ind w:left="2160" w:hanging="360"/>
        <w:rPr>
          <w:b w:val="0"/>
          <w:sz w:val="20"/>
          <w:szCs w:val="20"/>
        </w:rPr>
      </w:pPr>
      <w:r w:rsidDel="00000000" w:rsidR="00000000" w:rsidRPr="00000000">
        <w:rPr>
          <w:rtl w:val="0"/>
        </w:rPr>
        <w:t xml:space="preserve">Cystic lesions will often need CT/MRI imaging during treatment administration for adaptive planning.</w:t>
      </w:r>
    </w:p>
    <w:p w:rsidR="00000000" w:rsidDel="00000000" w:rsidP="00000000" w:rsidRDefault="00000000" w:rsidRPr="00000000" w14:paraId="00000440">
      <w:pPr>
        <w:numPr>
          <w:ilvl w:val="2"/>
          <w:numId w:val="9"/>
        </w:numPr>
        <w:ind w:left="2160" w:hanging="360"/>
        <w:rPr>
          <w:b w:val="0"/>
          <w:sz w:val="20"/>
          <w:szCs w:val="20"/>
        </w:rPr>
      </w:pPr>
      <w:r w:rsidDel="00000000" w:rsidR="00000000" w:rsidRPr="00000000">
        <w:rPr>
          <w:rtl w:val="0"/>
        </w:rPr>
        <w:t xml:space="preserve">The initial pre-operative, pre-chemotherapy MRI is fused as well as the MRI at the time of treatment.</w:t>
      </w:r>
    </w:p>
    <w:p w:rsidR="00000000" w:rsidDel="00000000" w:rsidP="00000000" w:rsidRDefault="00000000" w:rsidRPr="00000000" w14:paraId="00000441">
      <w:pPr>
        <w:numPr>
          <w:ilvl w:val="0"/>
          <w:numId w:val="9"/>
        </w:numPr>
        <w:ind w:left="720" w:hanging="360"/>
        <w:rPr>
          <w:b w:val="0"/>
          <w:sz w:val="20"/>
          <w:szCs w:val="20"/>
        </w:rPr>
      </w:pPr>
      <w:r w:rsidDel="00000000" w:rsidR="00000000" w:rsidRPr="00000000">
        <w:rPr>
          <w:b w:val="1"/>
          <w:rtl w:val="0"/>
        </w:rPr>
        <w:t xml:space="preserve">Follow up</w:t>
      </w:r>
    </w:p>
    <w:p w:rsidR="00000000" w:rsidDel="00000000" w:rsidP="00000000" w:rsidRDefault="00000000" w:rsidRPr="00000000" w14:paraId="00000442">
      <w:pPr>
        <w:numPr>
          <w:ilvl w:val="1"/>
          <w:numId w:val="9"/>
        </w:numPr>
        <w:ind w:left="1440" w:hanging="360"/>
        <w:rPr>
          <w:b w:val="0"/>
          <w:sz w:val="20"/>
          <w:szCs w:val="20"/>
        </w:rPr>
      </w:pPr>
      <w:r w:rsidDel="00000000" w:rsidR="00000000" w:rsidRPr="00000000">
        <w:rPr>
          <w:rtl w:val="0"/>
        </w:rPr>
        <w:t xml:space="preserve">Long term PFS 60-90%, OS 90-100%.</w:t>
      </w:r>
    </w:p>
    <w:p w:rsidR="00000000" w:rsidDel="00000000" w:rsidP="00000000" w:rsidRDefault="00000000" w:rsidRPr="00000000" w14:paraId="00000443">
      <w:pPr>
        <w:numPr>
          <w:ilvl w:val="1"/>
          <w:numId w:val="9"/>
        </w:numPr>
        <w:ind w:left="1440" w:hanging="360"/>
        <w:rPr>
          <w:b w:val="0"/>
          <w:sz w:val="20"/>
          <w:szCs w:val="20"/>
        </w:rPr>
      </w:pPr>
      <w:r w:rsidDel="00000000" w:rsidR="00000000" w:rsidRPr="00000000">
        <w:rPr>
          <w:rtl w:val="0"/>
        </w:rPr>
        <w:t xml:space="preserve">Chiasmatic/hypothalamic gliomas have long term OS 50-80%.</w:t>
      </w:r>
      <w:r w:rsidDel="00000000" w:rsidR="00000000" w:rsidRPr="00000000">
        <w:rPr>
          <w:rtl w:val="0"/>
        </w:rPr>
      </w:r>
    </w:p>
    <w:p w:rsidR="00000000" w:rsidDel="00000000" w:rsidP="00000000" w:rsidRDefault="00000000" w:rsidRPr="00000000" w14:paraId="00000444">
      <w:pPr>
        <w:pStyle w:val="Heading2"/>
        <w:rPr>
          <w:b w:val="1"/>
        </w:rPr>
      </w:pPr>
      <w:bookmarkStart w:colFirst="0" w:colLast="0" w:name="_5gq4i12uelj" w:id="45"/>
      <w:bookmarkEnd w:id="45"/>
      <w:r w:rsidDel="00000000" w:rsidR="00000000" w:rsidRPr="00000000">
        <w:rPr>
          <w:rtl w:val="0"/>
        </w:rPr>
      </w:r>
    </w:p>
    <w:p w:rsidR="00000000" w:rsidDel="00000000" w:rsidP="00000000" w:rsidRDefault="00000000" w:rsidRPr="00000000" w14:paraId="00000445">
      <w:pPr>
        <w:pStyle w:val="Heading2"/>
        <w:rPr/>
      </w:pPr>
      <w:bookmarkStart w:colFirst="0" w:colLast="0" w:name="_dzp3kixthz4g" w:id="46"/>
      <w:bookmarkEnd w:id="46"/>
      <w:hyperlink w:anchor="_kub5ed7dwdnv">
        <w:r w:rsidDel="00000000" w:rsidR="00000000" w:rsidRPr="00000000">
          <w:rPr>
            <w:rtl w:val="0"/>
          </w:rPr>
          <w:t xml:space="preserve">Pilocytic Astrocytoma (PCA)</w:t>
        </w:r>
      </w:hyperlink>
      <w:r w:rsidDel="00000000" w:rsidR="00000000" w:rsidRPr="00000000">
        <w:rPr>
          <w:rtl w:val="0"/>
        </w:rPr>
      </w:r>
    </w:p>
    <w:p w:rsidR="00000000" w:rsidDel="00000000" w:rsidP="00000000" w:rsidRDefault="00000000" w:rsidRPr="00000000" w14:paraId="00000446">
      <w:pPr>
        <w:numPr>
          <w:ilvl w:val="0"/>
          <w:numId w:val="82"/>
        </w:numPr>
        <w:ind w:left="720" w:hanging="360"/>
        <w:rPr>
          <w:b w:val="0"/>
          <w:sz w:val="20"/>
          <w:szCs w:val="20"/>
        </w:rPr>
      </w:pPr>
      <w:r w:rsidDel="00000000" w:rsidR="00000000" w:rsidRPr="00000000">
        <w:rPr>
          <w:rtl w:val="0"/>
        </w:rPr>
        <w:t xml:space="preserve">10y OS &gt; 80% with surgery.</w:t>
      </w:r>
    </w:p>
    <w:p w:rsidR="00000000" w:rsidDel="00000000" w:rsidP="00000000" w:rsidRDefault="00000000" w:rsidRPr="00000000" w14:paraId="00000447">
      <w:pPr>
        <w:numPr>
          <w:ilvl w:val="0"/>
          <w:numId w:val="82"/>
        </w:numPr>
        <w:ind w:left="720" w:hanging="360"/>
        <w:rPr>
          <w:b w:val="0"/>
          <w:sz w:val="20"/>
          <w:szCs w:val="20"/>
        </w:rPr>
      </w:pPr>
      <w:r w:rsidDel="00000000" w:rsidR="00000000" w:rsidRPr="00000000">
        <w:rPr>
          <w:rtl w:val="0"/>
        </w:rPr>
        <w:t xml:space="preserve">Alterations in Ras-Raf-MEK-ERK common, often occurring via mutations in NF1 or KIAA1549-BRAF gene fusion.</w:t>
      </w:r>
    </w:p>
    <w:p w:rsidR="00000000" w:rsidDel="00000000" w:rsidP="00000000" w:rsidRDefault="00000000" w:rsidRPr="00000000" w14:paraId="00000448">
      <w:pPr>
        <w:numPr>
          <w:ilvl w:val="0"/>
          <w:numId w:val="82"/>
        </w:numPr>
        <w:ind w:left="720" w:hanging="360"/>
        <w:rPr>
          <w:b w:val="0"/>
          <w:sz w:val="20"/>
          <w:szCs w:val="20"/>
        </w:rPr>
      </w:pPr>
      <w:r w:rsidDel="00000000" w:rsidR="00000000" w:rsidRPr="00000000">
        <w:rPr>
          <w:b w:val="1"/>
          <w:rtl w:val="0"/>
        </w:rPr>
        <w:t xml:space="preserve">Rosenthal fibers</w:t>
      </w:r>
      <w:r w:rsidDel="00000000" w:rsidR="00000000" w:rsidRPr="00000000">
        <w:rPr>
          <w:rtl w:val="0"/>
        </w:rPr>
        <w:t xml:space="preserve"> (not unique to PCA).</w:t>
      </w:r>
    </w:p>
    <w:p w:rsidR="00000000" w:rsidDel="00000000" w:rsidP="00000000" w:rsidRDefault="00000000" w:rsidRPr="00000000" w14:paraId="00000449">
      <w:pPr>
        <w:numPr>
          <w:ilvl w:val="0"/>
          <w:numId w:val="82"/>
        </w:numPr>
        <w:ind w:left="720" w:hanging="360"/>
        <w:rPr>
          <w:b w:val="0"/>
          <w:sz w:val="20"/>
          <w:szCs w:val="20"/>
        </w:rPr>
      </w:pPr>
      <w:r w:rsidDel="00000000" w:rsidR="00000000" w:rsidRPr="00000000">
        <w:rPr>
          <w:b w:val="1"/>
          <w:rtl w:val="0"/>
        </w:rPr>
        <w:t xml:space="preserve">Workup</w:t>
      </w:r>
    </w:p>
    <w:p w:rsidR="00000000" w:rsidDel="00000000" w:rsidP="00000000" w:rsidRDefault="00000000" w:rsidRPr="00000000" w14:paraId="0000044A">
      <w:pPr>
        <w:numPr>
          <w:ilvl w:val="1"/>
          <w:numId w:val="82"/>
        </w:numPr>
        <w:ind w:left="1440" w:hanging="360"/>
        <w:rPr>
          <w:b w:val="0"/>
          <w:sz w:val="20"/>
          <w:szCs w:val="20"/>
        </w:rPr>
      </w:pPr>
      <w:r w:rsidDel="00000000" w:rsidR="00000000" w:rsidRPr="00000000">
        <w:rPr>
          <w:rtl w:val="0"/>
        </w:rPr>
        <w:t xml:space="preserve">MRI brain - typically contrast enhancing with cysts.</w:t>
      </w:r>
    </w:p>
    <w:p w:rsidR="00000000" w:rsidDel="00000000" w:rsidP="00000000" w:rsidRDefault="00000000" w:rsidRPr="00000000" w14:paraId="0000044B">
      <w:pPr>
        <w:numPr>
          <w:ilvl w:val="2"/>
          <w:numId w:val="82"/>
        </w:numPr>
        <w:ind w:left="2160" w:hanging="360"/>
        <w:rPr>
          <w:b w:val="0"/>
          <w:sz w:val="20"/>
          <w:szCs w:val="20"/>
        </w:rPr>
      </w:pPr>
      <w:r w:rsidDel="00000000" w:rsidR="00000000" w:rsidRPr="00000000">
        <w:rPr>
          <w:rtl w:val="0"/>
        </w:rPr>
        <w:t xml:space="preserve">PCAs appear well-circumscribed, cystic, with intensely enhancing solid mural nodules.</w:t>
      </w:r>
    </w:p>
    <w:p w:rsidR="00000000" w:rsidDel="00000000" w:rsidP="00000000" w:rsidRDefault="00000000" w:rsidRPr="00000000" w14:paraId="0000044C">
      <w:pPr>
        <w:numPr>
          <w:ilvl w:val="2"/>
          <w:numId w:val="82"/>
        </w:numPr>
        <w:ind w:left="2160" w:hanging="360"/>
        <w:rPr>
          <w:b w:val="0"/>
          <w:sz w:val="20"/>
          <w:szCs w:val="20"/>
        </w:rPr>
      </w:pPr>
      <w:r w:rsidDel="00000000" w:rsidR="00000000" w:rsidRPr="00000000">
        <w:rPr>
          <w:i w:val="1"/>
          <w:rtl w:val="0"/>
        </w:rPr>
        <w:t xml:space="preserve"> </w:t>
      </w:r>
      <w:r w:rsidDel="00000000" w:rsidR="00000000" w:rsidRPr="00000000">
        <w:rPr>
          <w:rtl w:val="0"/>
        </w:rPr>
        <w:t xml:space="preserve">PCAs enhance due to degenerative hyalinization of blood vessels.</w:t>
      </w:r>
    </w:p>
    <w:p w:rsidR="00000000" w:rsidDel="00000000" w:rsidP="00000000" w:rsidRDefault="00000000" w:rsidRPr="00000000" w14:paraId="0000044D">
      <w:pPr>
        <w:numPr>
          <w:ilvl w:val="0"/>
          <w:numId w:val="82"/>
        </w:numPr>
        <w:ind w:left="720" w:hanging="360"/>
        <w:rPr>
          <w:b w:val="0"/>
          <w:sz w:val="20"/>
          <w:szCs w:val="20"/>
        </w:rPr>
      </w:pPr>
      <w:r w:rsidDel="00000000" w:rsidR="00000000" w:rsidRPr="00000000">
        <w:rPr>
          <w:b w:val="1"/>
          <w:rtl w:val="0"/>
        </w:rPr>
        <w:t xml:space="preserve">Washington University </w:t>
      </w:r>
      <w:r w:rsidDel="00000000" w:rsidR="00000000" w:rsidRPr="00000000">
        <w:rPr>
          <w:rtl w:val="0"/>
        </w:rPr>
        <w:t xml:space="preserve">(1982-2009) [</w:t>
      </w:r>
      <w:hyperlink r:id="rId221">
        <w:r w:rsidDel="00000000" w:rsidR="00000000" w:rsidRPr="00000000">
          <w:rPr>
            <w:rtl w:val="0"/>
          </w:rPr>
          <w:t xml:space="preserve">Mansur IJROBP '11</w:t>
        </w:r>
      </w:hyperlink>
      <w:r w:rsidDel="00000000" w:rsidR="00000000" w:rsidRPr="00000000">
        <w:rPr>
          <w:rtl w:val="0"/>
        </w:rPr>
        <w:t xml:space="preserve">]: Retro. </w:t>
      </w:r>
      <w:r w:rsidDel="00000000" w:rsidR="00000000" w:rsidRPr="00000000">
        <w:rPr>
          <w:rFonts w:ascii="Cardo" w:cs="Cardo" w:eastAsia="Cardo" w:hAnsi="Cardo"/>
          <w:b w:val="1"/>
          <w:rtl w:val="0"/>
        </w:rPr>
        <w:t xml:space="preserve">Biopsy or STR→ 54 Gy</w:t>
      </w:r>
      <w:r w:rsidDel="00000000" w:rsidR="00000000" w:rsidRPr="00000000">
        <w:rPr>
          <w:rtl w:val="0"/>
        </w:rPr>
        <w:t xml:space="preserve">.</w:t>
      </w:r>
    </w:p>
    <w:p w:rsidR="00000000" w:rsidDel="00000000" w:rsidP="00000000" w:rsidRDefault="00000000" w:rsidRPr="00000000" w14:paraId="0000044E">
      <w:pPr>
        <w:numPr>
          <w:ilvl w:val="1"/>
          <w:numId w:val="82"/>
        </w:numPr>
        <w:ind w:left="1440" w:hanging="360"/>
        <w:rPr>
          <w:u w:val="none"/>
        </w:rPr>
      </w:pPr>
      <w:r w:rsidDel="00000000" w:rsidR="00000000" w:rsidRPr="00000000">
        <w:rPr>
          <w:rtl w:val="0"/>
        </w:rPr>
        <w:t xml:space="preserve">35 children. Unresectable PCA (Grade 1). RT + 2 cm margin. No NF patients. MFU 5y.</w:t>
      </w:r>
    </w:p>
    <w:p w:rsidR="00000000" w:rsidDel="00000000" w:rsidP="00000000" w:rsidRDefault="00000000" w:rsidRPr="00000000" w14:paraId="0000044F">
      <w:pPr>
        <w:numPr>
          <w:ilvl w:val="1"/>
          <w:numId w:val="82"/>
        </w:numPr>
        <w:ind w:left="1440" w:hanging="360"/>
        <w:rPr>
          <w:u w:val="none"/>
        </w:rPr>
      </w:pPr>
      <w:r w:rsidDel="00000000" w:rsidR="00000000" w:rsidRPr="00000000">
        <w:rPr>
          <w:rtl w:val="0"/>
        </w:rPr>
        <w:t xml:space="preserve">OS 100%. 5y PFS 68%. </w:t>
      </w:r>
    </w:p>
    <w:p w:rsidR="00000000" w:rsidDel="00000000" w:rsidP="00000000" w:rsidRDefault="00000000" w:rsidRPr="00000000" w14:paraId="00000450">
      <w:pPr>
        <w:numPr>
          <w:ilvl w:val="1"/>
          <w:numId w:val="82"/>
        </w:numPr>
        <w:ind w:left="1440" w:hanging="360"/>
        <w:rPr>
          <w:u w:val="none"/>
        </w:rPr>
      </w:pPr>
      <w:r w:rsidDel="00000000" w:rsidR="00000000" w:rsidRPr="00000000">
        <w:rPr>
          <w:rtl w:val="0"/>
        </w:rPr>
        <w:t xml:space="preserve">8 of 9 patients who progressed had IFF.</w:t>
      </w:r>
    </w:p>
    <w:p w:rsidR="00000000" w:rsidDel="00000000" w:rsidP="00000000" w:rsidRDefault="00000000" w:rsidRPr="00000000" w14:paraId="00000451">
      <w:pPr>
        <w:numPr>
          <w:ilvl w:val="0"/>
          <w:numId w:val="82"/>
        </w:numPr>
        <w:ind w:left="720" w:hanging="360"/>
        <w:rPr>
          <w:b w:val="0"/>
          <w:sz w:val="20"/>
          <w:szCs w:val="20"/>
        </w:rPr>
      </w:pPr>
      <w:r w:rsidDel="00000000" w:rsidR="00000000" w:rsidRPr="00000000">
        <w:rPr>
          <w:b w:val="1"/>
          <w:rtl w:val="0"/>
        </w:rPr>
        <w:t xml:space="preserve">GPOH HIT-LGG 1996</w:t>
      </w:r>
      <w:r w:rsidDel="00000000" w:rsidR="00000000" w:rsidRPr="00000000">
        <w:rPr>
          <w:rtl w:val="0"/>
        </w:rPr>
        <w:t xml:space="preserve"> [Müller STO '13]: Prospective. </w:t>
      </w:r>
      <w:r w:rsidDel="00000000" w:rsidR="00000000" w:rsidRPr="00000000">
        <w:rPr>
          <w:b w:val="1"/>
          <w:rtl w:val="0"/>
        </w:rPr>
        <w:t xml:space="preserve">Median 54 Gy</w:t>
      </w:r>
      <w:r w:rsidDel="00000000" w:rsidR="00000000" w:rsidRPr="00000000">
        <w:rPr>
          <w:rtl w:val="0"/>
        </w:rPr>
        <w:t xml:space="preserve">.</w:t>
      </w:r>
    </w:p>
    <w:p w:rsidR="00000000" w:rsidDel="00000000" w:rsidP="00000000" w:rsidRDefault="00000000" w:rsidRPr="00000000" w14:paraId="00000452">
      <w:pPr>
        <w:numPr>
          <w:ilvl w:val="1"/>
          <w:numId w:val="82"/>
        </w:numPr>
        <w:ind w:left="1440" w:hanging="360"/>
        <w:rPr>
          <w:u w:val="none"/>
        </w:rPr>
      </w:pPr>
      <w:r w:rsidDel="00000000" w:rsidR="00000000" w:rsidRPr="00000000">
        <w:rPr>
          <w:rtl w:val="0"/>
        </w:rPr>
        <w:t xml:space="preserve">117 patients. 10 had NF1. 17 chemo first. 65% supratentorial. 26% posterior fossa. Median age 9y. MFY 8.4y.</w:t>
      </w:r>
    </w:p>
    <w:p w:rsidR="00000000" w:rsidDel="00000000" w:rsidP="00000000" w:rsidRDefault="00000000" w:rsidRPr="00000000" w14:paraId="00000453">
      <w:pPr>
        <w:numPr>
          <w:ilvl w:val="2"/>
          <w:numId w:val="82"/>
        </w:numPr>
        <w:ind w:left="2160" w:hanging="360"/>
        <w:rPr>
          <w:u w:val="none"/>
        </w:rPr>
      </w:pPr>
      <w:r w:rsidDel="00000000" w:rsidR="00000000" w:rsidRPr="00000000">
        <w:rPr>
          <w:rtl w:val="0"/>
        </w:rPr>
        <w:t xml:space="preserve">RT with 1-2 cm margin.</w:t>
      </w:r>
    </w:p>
    <w:p w:rsidR="00000000" w:rsidDel="00000000" w:rsidP="00000000" w:rsidRDefault="00000000" w:rsidRPr="00000000" w14:paraId="00000454">
      <w:pPr>
        <w:numPr>
          <w:ilvl w:val="1"/>
          <w:numId w:val="82"/>
        </w:numPr>
        <w:ind w:left="1440" w:hanging="360"/>
        <w:rPr>
          <w:u w:val="none"/>
        </w:rPr>
      </w:pPr>
      <w:r w:rsidDel="00000000" w:rsidR="00000000" w:rsidRPr="00000000">
        <w:rPr>
          <w:rtl w:val="0"/>
        </w:rPr>
        <w:t xml:space="preserve">5y PFS 77%. </w:t>
      </w:r>
    </w:p>
    <w:p w:rsidR="00000000" w:rsidDel="00000000" w:rsidP="00000000" w:rsidRDefault="00000000" w:rsidRPr="00000000" w14:paraId="00000455">
      <w:pPr>
        <w:numPr>
          <w:ilvl w:val="1"/>
          <w:numId w:val="82"/>
        </w:numPr>
        <w:ind w:left="1440" w:hanging="360"/>
        <w:rPr>
          <w:u w:val="none"/>
        </w:rPr>
      </w:pPr>
      <w:r w:rsidDel="00000000" w:rsidR="00000000" w:rsidRPr="00000000">
        <w:rPr>
          <w:rtl w:val="0"/>
        </w:rPr>
        <w:t xml:space="preserve">There was no difference in PFS for ± 50.4 Gy. </w:t>
      </w:r>
    </w:p>
    <w:p w:rsidR="00000000" w:rsidDel="00000000" w:rsidP="00000000" w:rsidRDefault="00000000" w:rsidRPr="00000000" w14:paraId="00000456">
      <w:pPr>
        <w:numPr>
          <w:ilvl w:val="0"/>
          <w:numId w:val="82"/>
        </w:numPr>
        <w:ind w:left="720" w:hanging="360"/>
      </w:pPr>
      <w:r w:rsidDel="00000000" w:rsidR="00000000" w:rsidRPr="00000000">
        <w:rPr>
          <w:b w:val="1"/>
          <w:rtl w:val="0"/>
        </w:rPr>
        <w:t xml:space="preserve">St. Jude </w:t>
      </w:r>
      <w:r w:rsidDel="00000000" w:rsidR="00000000" w:rsidRPr="00000000">
        <w:rPr>
          <w:rtl w:val="0"/>
        </w:rPr>
        <w:t xml:space="preserve">(1997-2006) [</w:t>
      </w:r>
      <w:hyperlink r:id="rId222">
        <w:r w:rsidDel="00000000" w:rsidR="00000000" w:rsidRPr="00000000">
          <w:rPr>
            <w:rtl w:val="0"/>
          </w:rPr>
          <w:t xml:space="preserve">Merchant JCO '09</w:t>
        </w:r>
      </w:hyperlink>
      <w:r w:rsidDel="00000000" w:rsidR="00000000" w:rsidRPr="00000000">
        <w:rPr>
          <w:rtl w:val="0"/>
        </w:rPr>
        <w:t xml:space="preserve">]: Phase II. </w:t>
      </w:r>
      <w:r w:rsidDel="00000000" w:rsidR="00000000" w:rsidRPr="00000000">
        <w:rPr>
          <w:b w:val="1"/>
          <w:rtl w:val="0"/>
        </w:rPr>
        <w:t xml:space="preserve">54 Gy + 1 cm margin</w:t>
      </w:r>
      <w:r w:rsidDel="00000000" w:rsidR="00000000" w:rsidRPr="00000000">
        <w:rPr>
          <w:rtl w:val="0"/>
        </w:rPr>
        <w:t xml:space="preserve">.</w:t>
      </w:r>
    </w:p>
    <w:p w:rsidR="00000000" w:rsidDel="00000000" w:rsidP="00000000" w:rsidRDefault="00000000" w:rsidRPr="00000000" w14:paraId="00000457">
      <w:pPr>
        <w:ind w:left="720" w:firstLine="0"/>
        <w:rPr/>
      </w:pPr>
      <w:r w:rsidDel="00000000" w:rsidR="00000000" w:rsidRPr="00000000">
        <w:rPr>
          <w:rtl w:val="0"/>
        </w:rPr>
        <w:t xml:space="preserve">The use of 1 cm margins does not compromise disease control. Consideration of CRT to be delayed in young patients to reduce the risk of vasculopathy.</w:t>
      </w:r>
    </w:p>
    <w:p w:rsidR="00000000" w:rsidDel="00000000" w:rsidP="00000000" w:rsidRDefault="00000000" w:rsidRPr="00000000" w14:paraId="00000458">
      <w:pPr>
        <w:numPr>
          <w:ilvl w:val="1"/>
          <w:numId w:val="82"/>
        </w:numPr>
        <w:ind w:left="1440" w:hanging="360"/>
      </w:pPr>
      <w:r w:rsidDel="00000000" w:rsidR="00000000" w:rsidRPr="00000000">
        <w:rPr>
          <w:rtl w:val="0"/>
        </w:rPr>
        <w:t xml:space="preserve">78 patients. 50 were PCA (64%). 13 patients NF1. Median age 9y. MFU 7.5y.</w:t>
      </w:r>
    </w:p>
    <w:p w:rsidR="00000000" w:rsidDel="00000000" w:rsidP="00000000" w:rsidRDefault="00000000" w:rsidRPr="00000000" w14:paraId="00000459">
      <w:pPr>
        <w:numPr>
          <w:ilvl w:val="1"/>
          <w:numId w:val="82"/>
        </w:numPr>
        <w:ind w:left="1440" w:hanging="360"/>
      </w:pPr>
      <w:r w:rsidDel="00000000" w:rsidR="00000000" w:rsidRPr="00000000">
        <w:rPr>
          <w:rFonts w:ascii="Cardo" w:cs="Cardo" w:eastAsia="Cardo" w:hAnsi="Cardo"/>
          <w:rtl w:val="0"/>
        </w:rPr>
        <w:t xml:space="preserve">EFS at 5 / 10y of 87→ 74%.</w:t>
      </w:r>
    </w:p>
    <w:p w:rsidR="00000000" w:rsidDel="00000000" w:rsidP="00000000" w:rsidRDefault="00000000" w:rsidRPr="00000000" w14:paraId="0000045A">
      <w:pPr>
        <w:numPr>
          <w:ilvl w:val="1"/>
          <w:numId w:val="82"/>
        </w:numPr>
        <w:ind w:left="1440" w:hanging="360"/>
      </w:pPr>
      <w:r w:rsidDel="00000000" w:rsidR="00000000" w:rsidRPr="00000000">
        <w:rPr>
          <w:rFonts w:ascii="Cardo" w:cs="Cardo" w:eastAsia="Cardo" w:hAnsi="Cardo"/>
          <w:rtl w:val="0"/>
        </w:rPr>
        <w:t xml:space="preserve">OS at 5 / 10y of 99→ 96%. </w:t>
      </w:r>
    </w:p>
    <w:p w:rsidR="00000000" w:rsidDel="00000000" w:rsidP="00000000" w:rsidRDefault="00000000" w:rsidRPr="00000000" w14:paraId="0000045B">
      <w:pPr>
        <w:numPr>
          <w:ilvl w:val="1"/>
          <w:numId w:val="82"/>
        </w:numPr>
        <w:ind w:left="1440" w:hanging="360"/>
      </w:pPr>
      <w:r w:rsidDel="00000000" w:rsidR="00000000" w:rsidRPr="00000000">
        <w:rPr>
          <w:rFonts w:ascii="Cardo" w:cs="Cardo" w:eastAsia="Cardo" w:hAnsi="Cardo"/>
          <w:rtl w:val="0"/>
        </w:rPr>
        <w:t xml:space="preserve">Cumulative incidence of LF at 5 / 10y of 9→ 16%.</w:t>
      </w:r>
    </w:p>
    <w:p w:rsidR="00000000" w:rsidDel="00000000" w:rsidP="00000000" w:rsidRDefault="00000000" w:rsidRPr="00000000" w14:paraId="0000045C">
      <w:pPr>
        <w:numPr>
          <w:ilvl w:val="1"/>
          <w:numId w:val="82"/>
        </w:numPr>
        <w:ind w:left="1440" w:hanging="360"/>
      </w:pPr>
      <w:r w:rsidDel="00000000" w:rsidR="00000000" w:rsidRPr="00000000">
        <w:rPr>
          <w:rtl w:val="0"/>
        </w:rPr>
        <w:t xml:space="preserve">6y cumulative incidence of vasculopathy 5%, which was higher for those &lt; 5yo at time of CCRT.</w:t>
      </w:r>
      <w:r w:rsidDel="00000000" w:rsidR="00000000" w:rsidRPr="00000000">
        <w:rPr>
          <w:rtl w:val="0"/>
        </w:rPr>
      </w:r>
    </w:p>
    <w:bookmarkStart w:colFirst="0" w:colLast="0" w:name="p96o21ql39hj" w:id="47"/>
    <w:bookmarkEnd w:id="47"/>
    <w:p w:rsidR="00000000" w:rsidDel="00000000" w:rsidP="00000000" w:rsidRDefault="00000000" w:rsidRPr="00000000" w14:paraId="0000045D">
      <w:pPr>
        <w:numPr>
          <w:ilvl w:val="0"/>
          <w:numId w:val="82"/>
        </w:numPr>
        <w:ind w:left="720" w:hanging="360"/>
        <w:rPr>
          <w:b w:val="0"/>
          <w:sz w:val="20"/>
          <w:szCs w:val="20"/>
        </w:rPr>
      </w:pPr>
      <w:r w:rsidDel="00000000" w:rsidR="00000000" w:rsidRPr="00000000">
        <w:rPr>
          <w:b w:val="1"/>
          <w:rtl w:val="0"/>
        </w:rPr>
        <w:t xml:space="preserve">ACNS0221</w:t>
      </w:r>
      <w:r w:rsidDel="00000000" w:rsidR="00000000" w:rsidRPr="00000000">
        <w:rPr>
          <w:rtl w:val="0"/>
        </w:rPr>
        <w:t xml:space="preserve"> (2006-2010) [</w:t>
      </w:r>
      <w:hyperlink r:id="rId223">
        <w:r w:rsidDel="00000000" w:rsidR="00000000" w:rsidRPr="00000000">
          <w:rPr>
            <w:rtl w:val="0"/>
          </w:rPr>
          <w:t xml:space="preserve">Cherlow IJROBP '19</w:t>
        </w:r>
      </w:hyperlink>
      <w:r w:rsidDel="00000000" w:rsidR="00000000" w:rsidRPr="00000000">
        <w:rPr>
          <w:rtl w:val="0"/>
        </w:rPr>
        <w:t xml:space="preserve">]: Phase II. </w:t>
      </w:r>
      <w:r w:rsidDel="00000000" w:rsidR="00000000" w:rsidRPr="00000000">
        <w:rPr>
          <w:b w:val="1"/>
          <w:rtl w:val="0"/>
        </w:rPr>
        <w:t xml:space="preserve">54 Gy + 0.5 cm margin</w:t>
      </w:r>
      <w:r w:rsidDel="00000000" w:rsidR="00000000" w:rsidRPr="00000000">
        <w:rPr>
          <w:rtl w:val="0"/>
        </w:rPr>
        <w:t xml:space="preserve">.</w:t>
      </w:r>
    </w:p>
    <w:p w:rsidR="00000000" w:rsidDel="00000000" w:rsidP="00000000" w:rsidRDefault="00000000" w:rsidRPr="00000000" w14:paraId="0000045E">
      <w:pPr>
        <w:ind w:left="720" w:firstLine="0"/>
        <w:rPr/>
      </w:pPr>
      <w:r w:rsidDel="00000000" w:rsidR="00000000" w:rsidRPr="00000000">
        <w:rPr>
          <w:rtl w:val="0"/>
        </w:rPr>
        <w:t xml:space="preserve">The use of 0.5 cm margins does not compromise disease control for pediatric LGGs.</w:t>
      </w:r>
    </w:p>
    <w:p w:rsidR="00000000" w:rsidDel="00000000" w:rsidP="00000000" w:rsidRDefault="00000000" w:rsidRPr="00000000" w14:paraId="0000045F">
      <w:pPr>
        <w:numPr>
          <w:ilvl w:val="1"/>
          <w:numId w:val="82"/>
        </w:numPr>
        <w:ind w:left="1440" w:hanging="360"/>
        <w:rPr>
          <w:b w:val="0"/>
          <w:sz w:val="20"/>
          <w:szCs w:val="20"/>
        </w:rPr>
      </w:pPr>
      <w:r w:rsidDel="00000000" w:rsidR="00000000" w:rsidRPr="00000000">
        <w:rPr>
          <w:rtl w:val="0"/>
        </w:rPr>
        <w:t xml:space="preserve">85 pts. Children &gt; 10 yo or younger and progressed on chemo (n=14). 36 prior chemo. 66 PCA (79%). MFU 5y.</w:t>
      </w:r>
    </w:p>
    <w:p w:rsidR="00000000" w:rsidDel="00000000" w:rsidP="00000000" w:rsidRDefault="00000000" w:rsidRPr="00000000" w14:paraId="00000460">
      <w:pPr>
        <w:numPr>
          <w:ilvl w:val="1"/>
          <w:numId w:val="82"/>
        </w:numPr>
        <w:ind w:left="1440" w:hanging="360"/>
        <w:rPr>
          <w:b w:val="0"/>
          <w:sz w:val="20"/>
          <w:szCs w:val="20"/>
        </w:rPr>
      </w:pPr>
      <w:r w:rsidDel="00000000" w:rsidR="00000000" w:rsidRPr="00000000">
        <w:rPr>
          <w:rtl w:val="0"/>
        </w:rPr>
        <w:t xml:space="preserve">5y PFS 71%. 5y OS 93%. </w:t>
      </w:r>
    </w:p>
    <w:p w:rsidR="00000000" w:rsidDel="00000000" w:rsidP="00000000" w:rsidRDefault="00000000" w:rsidRPr="00000000" w14:paraId="00000461">
      <w:pPr>
        <w:numPr>
          <w:ilvl w:val="1"/>
          <w:numId w:val="82"/>
        </w:numPr>
        <w:ind w:left="1440" w:hanging="360"/>
        <w:rPr>
          <w:u w:val="none"/>
        </w:rPr>
      </w:pPr>
      <w:r w:rsidDel="00000000" w:rsidR="00000000" w:rsidRPr="00000000">
        <w:rPr>
          <w:rtl w:val="0"/>
        </w:rPr>
        <w:t xml:space="preserve">There were 23 relapses (19 IFF, no marginal failures, 4 OOF failures).</w:t>
      </w:r>
    </w:p>
    <w:p w:rsidR="00000000" w:rsidDel="00000000" w:rsidP="00000000" w:rsidRDefault="00000000" w:rsidRPr="00000000" w14:paraId="00000462">
      <w:pPr>
        <w:numPr>
          <w:ilvl w:val="1"/>
          <w:numId w:val="82"/>
        </w:numPr>
        <w:ind w:left="1440" w:hanging="360"/>
        <w:rPr>
          <w:u w:val="none"/>
        </w:rPr>
      </w:pPr>
      <w:r w:rsidDel="00000000" w:rsidR="00000000" w:rsidRPr="00000000">
        <w:rPr>
          <w:rtl w:val="0"/>
        </w:rPr>
        <w:t xml:space="preserve">OS was negatively associated with male sex, non-PCA histology, and large tumor size.</w:t>
      </w:r>
    </w:p>
    <w:p w:rsidR="00000000" w:rsidDel="00000000" w:rsidP="00000000" w:rsidRDefault="00000000" w:rsidRPr="00000000" w14:paraId="00000463">
      <w:pPr>
        <w:numPr>
          <w:ilvl w:val="0"/>
          <w:numId w:val="82"/>
        </w:numPr>
        <w:ind w:left="720" w:hanging="360"/>
      </w:pPr>
      <w:r w:rsidDel="00000000" w:rsidR="00000000" w:rsidRPr="00000000">
        <w:rPr>
          <w:b w:val="1"/>
          <w:rtl w:val="0"/>
        </w:rPr>
        <w:t xml:space="preserve">NCCTG-867251 Adults</w:t>
      </w:r>
      <w:r w:rsidDel="00000000" w:rsidR="00000000" w:rsidRPr="00000000">
        <w:rPr>
          <w:rtl w:val="0"/>
        </w:rPr>
        <w:t xml:space="preserve"> [</w:t>
      </w:r>
      <w:hyperlink r:id="rId224">
        <w:r w:rsidDel="00000000" w:rsidR="00000000" w:rsidRPr="00000000">
          <w:rPr>
            <w:rtl w:val="0"/>
          </w:rPr>
          <w:t xml:space="preserve">Brown '15]</w:t>
        </w:r>
      </w:hyperlink>
      <w:r w:rsidDel="00000000" w:rsidR="00000000" w:rsidRPr="00000000">
        <w:rPr>
          <w:rFonts w:ascii="Cardo" w:cs="Cardo" w:eastAsia="Cardo" w:hAnsi="Cardo"/>
          <w:rtl w:val="0"/>
        </w:rPr>
        <w:t xml:space="preserve">: Prospective. GTR/STR→ Obs, </w:t>
      </w:r>
      <w:r w:rsidDel="00000000" w:rsidR="00000000" w:rsidRPr="00000000">
        <w:rPr>
          <w:b w:val="1"/>
          <w:rtl w:val="0"/>
        </w:rPr>
        <w:t xml:space="preserve">Biopsy + 50.4 Gy</w:t>
      </w:r>
      <w:r w:rsidDel="00000000" w:rsidR="00000000" w:rsidRPr="00000000">
        <w:rPr>
          <w:rtl w:val="0"/>
        </w:rPr>
        <w:t xml:space="preserve">. Reserve RT for salvage.</w:t>
      </w:r>
    </w:p>
    <w:p w:rsidR="00000000" w:rsidDel="00000000" w:rsidP="00000000" w:rsidRDefault="00000000" w:rsidRPr="00000000" w14:paraId="00000464">
      <w:pPr>
        <w:numPr>
          <w:ilvl w:val="1"/>
          <w:numId w:val="82"/>
        </w:numPr>
        <w:ind w:left="1440" w:hanging="360"/>
      </w:pPr>
      <w:r w:rsidDel="00000000" w:rsidR="00000000" w:rsidRPr="00000000">
        <w:rPr>
          <w:rtl w:val="0"/>
        </w:rPr>
        <w:t xml:space="preserve">20 adults. 3 pts RT after biopsy, 11 pts GTR, 6 pts STR.</w:t>
      </w:r>
    </w:p>
    <w:p w:rsidR="00000000" w:rsidDel="00000000" w:rsidP="00000000" w:rsidRDefault="00000000" w:rsidRPr="00000000" w14:paraId="00000465">
      <w:pPr>
        <w:numPr>
          <w:ilvl w:val="1"/>
          <w:numId w:val="82"/>
        </w:numPr>
        <w:ind w:left="1440" w:hanging="360"/>
      </w:pPr>
      <w:r w:rsidDel="00000000" w:rsidR="00000000" w:rsidRPr="00000000">
        <w:rPr>
          <w:rtl w:val="0"/>
        </w:rPr>
        <w:t xml:space="preserve">20y PFS 95%, 20y OS 90%.</w:t>
      </w:r>
    </w:p>
    <w:p w:rsidR="00000000" w:rsidDel="00000000" w:rsidP="00000000" w:rsidRDefault="00000000" w:rsidRPr="00000000" w14:paraId="00000466">
      <w:pPr>
        <w:numPr>
          <w:ilvl w:val="2"/>
          <w:numId w:val="82"/>
        </w:numPr>
        <w:ind w:left="2160" w:hanging="360"/>
      </w:pPr>
      <w:r w:rsidDel="00000000" w:rsidR="00000000" w:rsidRPr="00000000">
        <w:rPr>
          <w:rtl w:val="0"/>
        </w:rPr>
        <w:t xml:space="preserve">For GTR: 20y PFS / OS 100%.</w:t>
      </w:r>
    </w:p>
    <w:p w:rsidR="00000000" w:rsidDel="00000000" w:rsidP="00000000" w:rsidRDefault="00000000" w:rsidRPr="00000000" w14:paraId="00000467">
      <w:pPr>
        <w:numPr>
          <w:ilvl w:val="2"/>
          <w:numId w:val="82"/>
        </w:numPr>
        <w:ind w:left="2160" w:hanging="360"/>
      </w:pPr>
      <w:r w:rsidDel="00000000" w:rsidR="00000000" w:rsidRPr="00000000">
        <w:rPr>
          <w:rFonts w:ascii="Cardo" w:cs="Cardo" w:eastAsia="Cardo" w:hAnsi="Cardo"/>
          <w:rtl w:val="0"/>
        </w:rPr>
        <w:t xml:space="preserve">For STR: 20y PFS / OS 83→ 100%. Only 1% fail per year with STR.</w:t>
      </w:r>
    </w:p>
    <w:p w:rsidR="00000000" w:rsidDel="00000000" w:rsidP="00000000" w:rsidRDefault="00000000" w:rsidRPr="00000000" w14:paraId="00000468">
      <w:pPr>
        <w:numPr>
          <w:ilvl w:val="0"/>
          <w:numId w:val="82"/>
        </w:numPr>
        <w:ind w:left="720" w:hanging="360"/>
      </w:pPr>
      <w:r w:rsidDel="00000000" w:rsidR="00000000" w:rsidRPr="00000000">
        <w:rPr>
          <w:b w:val="1"/>
          <w:rtl w:val="0"/>
        </w:rPr>
        <w:t xml:space="preserve">Adult prospective and Meta </w:t>
      </w:r>
      <w:r w:rsidDel="00000000" w:rsidR="00000000" w:rsidRPr="00000000">
        <w:rPr>
          <w:rtl w:val="0"/>
        </w:rPr>
        <w:t xml:space="preserve">[</w:t>
      </w:r>
      <w:hyperlink r:id="rId225">
        <w:r w:rsidDel="00000000" w:rsidR="00000000" w:rsidRPr="00000000">
          <w:rPr>
            <w:rtl w:val="0"/>
          </w:rPr>
          <w:t xml:space="preserve">World NS '18]</w:t>
        </w:r>
      </w:hyperlink>
      <w:r w:rsidDel="00000000" w:rsidR="00000000" w:rsidRPr="00000000">
        <w:rPr>
          <w:rtl w:val="0"/>
        </w:rPr>
        <w:t xml:space="preserve">: GTR is the most important treatment goal.</w:t>
      </w:r>
    </w:p>
    <w:p w:rsidR="00000000" w:rsidDel="00000000" w:rsidP="00000000" w:rsidRDefault="00000000" w:rsidRPr="00000000" w14:paraId="00000469">
      <w:pPr>
        <w:numPr>
          <w:ilvl w:val="1"/>
          <w:numId w:val="82"/>
        </w:numPr>
        <w:ind w:left="1440" w:hanging="360"/>
      </w:pPr>
      <w:r w:rsidDel="00000000" w:rsidR="00000000" w:rsidRPr="00000000">
        <w:rPr>
          <w:rtl w:val="0"/>
        </w:rPr>
        <w:t xml:space="preserve">46 pts. 24 pts GTR, 11 pts STR, 4 pts NTR, 4 pts obs after bx, 3 pts RT alone.</w:t>
      </w:r>
    </w:p>
    <w:p w:rsidR="00000000" w:rsidDel="00000000" w:rsidP="00000000" w:rsidRDefault="00000000" w:rsidRPr="00000000" w14:paraId="0000046A">
      <w:pPr>
        <w:numPr>
          <w:ilvl w:val="1"/>
          <w:numId w:val="82"/>
        </w:numPr>
        <w:ind w:left="1440" w:hanging="360"/>
      </w:pPr>
      <w:r w:rsidDel="00000000" w:rsidR="00000000" w:rsidRPr="00000000">
        <w:rPr>
          <w:rtl w:val="0"/>
        </w:rPr>
        <w:t xml:space="preserve">Tumor recurrence in 6 pts, 4 of which tx by STR and 2 by RT alone.</w:t>
      </w:r>
    </w:p>
    <w:p w:rsidR="00000000" w:rsidDel="00000000" w:rsidP="00000000" w:rsidRDefault="00000000" w:rsidRPr="00000000" w14:paraId="0000046B">
      <w:pPr>
        <w:numPr>
          <w:ilvl w:val="1"/>
          <w:numId w:val="82"/>
        </w:numPr>
        <w:ind w:left="1440" w:hanging="360"/>
      </w:pPr>
      <w:r w:rsidDel="00000000" w:rsidR="00000000" w:rsidRPr="00000000">
        <w:rPr>
          <w:rFonts w:ascii="Cardo" w:cs="Cardo" w:eastAsia="Cardo" w:hAnsi="Cardo"/>
          <w:rtl w:val="0"/>
        </w:rPr>
        <w:t xml:space="preserve">Meta: 6y PFS for STR / GTR of 27→ 73% (strikingly similar to ependymoma St. Jude experience- both surgical diseases!)</w:t>
      </w:r>
    </w:p>
    <w:p w:rsidR="00000000" w:rsidDel="00000000" w:rsidP="00000000" w:rsidRDefault="00000000" w:rsidRPr="00000000" w14:paraId="0000046C">
      <w:pPr>
        <w:numPr>
          <w:ilvl w:val="0"/>
          <w:numId w:val="82"/>
        </w:numPr>
        <w:ind w:left="720" w:hanging="360"/>
        <w:rPr>
          <w:b w:val="0"/>
          <w:sz w:val="20"/>
          <w:szCs w:val="20"/>
        </w:rPr>
      </w:pPr>
      <w:r w:rsidDel="00000000" w:rsidR="00000000" w:rsidRPr="00000000">
        <w:rPr>
          <w:b w:val="1"/>
          <w:rtl w:val="0"/>
        </w:rPr>
        <w:t xml:space="preserve">Toxicity</w:t>
      </w:r>
    </w:p>
    <w:p w:rsidR="00000000" w:rsidDel="00000000" w:rsidP="00000000" w:rsidRDefault="00000000" w:rsidRPr="00000000" w14:paraId="0000046D">
      <w:pPr>
        <w:numPr>
          <w:ilvl w:val="1"/>
          <w:numId w:val="82"/>
        </w:numPr>
        <w:ind w:left="1440" w:hanging="360"/>
        <w:rPr>
          <w:b w:val="0"/>
          <w:sz w:val="20"/>
          <w:szCs w:val="20"/>
        </w:rPr>
      </w:pPr>
      <w:r w:rsidDel="00000000" w:rsidR="00000000" w:rsidRPr="00000000">
        <w:rPr>
          <w:rtl w:val="0"/>
        </w:rPr>
        <w:t xml:space="preserve">Late effects of conformal radiation therapy for pediatric patients with low-grade glioma: prospective evaluation of cognitive, endocrine, and hearing deficits [</w:t>
      </w:r>
      <w:hyperlink r:id="rId226">
        <w:r w:rsidDel="00000000" w:rsidR="00000000" w:rsidRPr="00000000">
          <w:rPr>
            <w:rtl w:val="0"/>
          </w:rPr>
          <w:t xml:space="preserve">Merchant JCO '09</w:t>
        </w:r>
      </w:hyperlink>
      <w:r w:rsidDel="00000000" w:rsidR="00000000" w:rsidRPr="00000000">
        <w:rPr>
          <w:rtl w:val="0"/>
        </w:rPr>
        <w:t xml:space="preserve">]</w:t>
      </w:r>
    </w:p>
    <w:p w:rsidR="00000000" w:rsidDel="00000000" w:rsidP="00000000" w:rsidRDefault="00000000" w:rsidRPr="00000000" w14:paraId="0000046E">
      <w:pPr>
        <w:numPr>
          <w:ilvl w:val="0"/>
          <w:numId w:val="82"/>
        </w:numPr>
        <w:ind w:left="720" w:hanging="360"/>
        <w:rPr>
          <w:b w:val="0"/>
          <w:sz w:val="20"/>
          <w:szCs w:val="20"/>
        </w:rPr>
      </w:pPr>
      <w:r w:rsidDel="00000000" w:rsidR="00000000" w:rsidRPr="00000000">
        <w:rPr>
          <w:b w:val="1"/>
          <w:rtl w:val="0"/>
        </w:rPr>
        <w:t xml:space="preserve">Treatment planning</w:t>
      </w:r>
    </w:p>
    <w:p w:rsidR="00000000" w:rsidDel="00000000" w:rsidP="00000000" w:rsidRDefault="00000000" w:rsidRPr="00000000" w14:paraId="0000046F">
      <w:pPr>
        <w:numPr>
          <w:ilvl w:val="1"/>
          <w:numId w:val="82"/>
        </w:numPr>
        <w:ind w:left="1440" w:hanging="360"/>
        <w:rPr>
          <w:b w:val="0"/>
          <w:sz w:val="20"/>
          <w:szCs w:val="20"/>
        </w:rPr>
      </w:pPr>
      <w:r w:rsidDel="00000000" w:rsidR="00000000" w:rsidRPr="00000000">
        <w:rPr>
          <w:rtl w:val="0"/>
        </w:rPr>
        <w:t xml:space="preserve">Consider watching patients, especially if NF-1 may spontaneously regress.</w:t>
      </w:r>
    </w:p>
    <w:p w:rsidR="00000000" w:rsidDel="00000000" w:rsidP="00000000" w:rsidRDefault="00000000" w:rsidRPr="00000000" w14:paraId="00000470">
      <w:pPr>
        <w:numPr>
          <w:ilvl w:val="1"/>
          <w:numId w:val="82"/>
        </w:numPr>
        <w:ind w:left="1440" w:hanging="360"/>
        <w:rPr>
          <w:b w:val="0"/>
          <w:sz w:val="20"/>
          <w:szCs w:val="20"/>
        </w:rPr>
      </w:pPr>
      <w:r w:rsidDel="00000000" w:rsidR="00000000" w:rsidRPr="00000000">
        <w:rPr>
          <w:rFonts w:ascii="Cardo" w:cs="Cardo" w:eastAsia="Cardo" w:hAnsi="Cardo"/>
          <w:rtl w:val="0"/>
        </w:rPr>
        <w:t xml:space="preserve">Surgery→ Observation.</w:t>
      </w:r>
    </w:p>
    <w:p w:rsidR="00000000" w:rsidDel="00000000" w:rsidP="00000000" w:rsidRDefault="00000000" w:rsidRPr="00000000" w14:paraId="00000471">
      <w:pPr>
        <w:numPr>
          <w:ilvl w:val="2"/>
          <w:numId w:val="82"/>
        </w:numPr>
        <w:ind w:left="2160" w:hanging="360"/>
        <w:rPr>
          <w:b w:val="0"/>
          <w:sz w:val="20"/>
          <w:szCs w:val="20"/>
        </w:rPr>
      </w:pPr>
      <w:r w:rsidDel="00000000" w:rsidR="00000000" w:rsidRPr="00000000">
        <w:rPr>
          <w:rtl w:val="0"/>
        </w:rPr>
        <w:t xml:space="preserve">Even with microscopic SM+, many institutions elect to observe.</w:t>
      </w:r>
    </w:p>
    <w:p w:rsidR="00000000" w:rsidDel="00000000" w:rsidP="00000000" w:rsidRDefault="00000000" w:rsidRPr="00000000" w14:paraId="00000472">
      <w:pPr>
        <w:numPr>
          <w:ilvl w:val="2"/>
          <w:numId w:val="82"/>
        </w:numPr>
        <w:ind w:left="2160" w:hanging="360"/>
        <w:rPr>
          <w:b w:val="0"/>
          <w:sz w:val="20"/>
          <w:szCs w:val="20"/>
        </w:rPr>
      </w:pPr>
      <w:r w:rsidDel="00000000" w:rsidR="00000000" w:rsidRPr="00000000">
        <w:rPr>
          <w:rFonts w:ascii="Cardo" w:cs="Cardo" w:eastAsia="Cardo" w:hAnsi="Cardo"/>
          <w:rtl w:val="0"/>
        </w:rPr>
        <w:t xml:space="preserve">After STR/GTR→ can observe; RT if progression or if may impact fxn if residual were to grow.</w:t>
      </w:r>
    </w:p>
    <w:p w:rsidR="00000000" w:rsidDel="00000000" w:rsidP="00000000" w:rsidRDefault="00000000" w:rsidRPr="00000000" w14:paraId="00000473">
      <w:pPr>
        <w:numPr>
          <w:ilvl w:val="2"/>
          <w:numId w:val="82"/>
        </w:numPr>
        <w:ind w:left="2160" w:hanging="360"/>
        <w:rPr>
          <w:b w:val="0"/>
          <w:sz w:val="20"/>
          <w:szCs w:val="20"/>
        </w:rPr>
      </w:pPr>
      <w:r w:rsidDel="00000000" w:rsidR="00000000" w:rsidRPr="00000000">
        <w:rPr>
          <w:rtl w:val="0"/>
        </w:rPr>
        <w:t xml:space="preserve">For progressive disease give chemo first especially if &lt; 10y.</w:t>
      </w:r>
    </w:p>
    <w:p w:rsidR="00000000" w:rsidDel="00000000" w:rsidP="00000000" w:rsidRDefault="00000000" w:rsidRPr="00000000" w14:paraId="00000474">
      <w:pPr>
        <w:numPr>
          <w:ilvl w:val="3"/>
          <w:numId w:val="82"/>
        </w:numPr>
        <w:ind w:left="2880" w:hanging="360"/>
        <w:rPr>
          <w:b w:val="0"/>
          <w:sz w:val="20"/>
          <w:szCs w:val="20"/>
        </w:rPr>
      </w:pPr>
      <w:r w:rsidDel="00000000" w:rsidR="00000000" w:rsidRPr="00000000">
        <w:rPr>
          <w:rtl w:val="0"/>
        </w:rPr>
        <w:t xml:space="preserve">First line: Vincristine/Carboplatin. May delay RT by ~3y on average. </w:t>
      </w:r>
    </w:p>
    <w:p w:rsidR="00000000" w:rsidDel="00000000" w:rsidP="00000000" w:rsidRDefault="00000000" w:rsidRPr="00000000" w14:paraId="00000475">
      <w:pPr>
        <w:numPr>
          <w:ilvl w:val="3"/>
          <w:numId w:val="82"/>
        </w:numPr>
        <w:ind w:left="2880" w:hanging="360"/>
        <w:rPr>
          <w:b w:val="0"/>
          <w:sz w:val="20"/>
          <w:szCs w:val="20"/>
        </w:rPr>
      </w:pPr>
      <w:r w:rsidDel="00000000" w:rsidR="00000000" w:rsidRPr="00000000">
        <w:rPr>
          <w:rtl w:val="0"/>
        </w:rPr>
        <w:t xml:space="preserve">Second line unclear, many options exist.</w:t>
      </w:r>
    </w:p>
    <w:p w:rsidR="00000000" w:rsidDel="00000000" w:rsidP="00000000" w:rsidRDefault="00000000" w:rsidRPr="00000000" w14:paraId="00000476">
      <w:pPr>
        <w:numPr>
          <w:ilvl w:val="3"/>
          <w:numId w:val="82"/>
        </w:numPr>
        <w:ind w:left="2880" w:hanging="360"/>
        <w:rPr>
          <w:b w:val="0"/>
          <w:sz w:val="20"/>
          <w:szCs w:val="20"/>
        </w:rPr>
      </w:pPr>
      <w:r w:rsidDel="00000000" w:rsidR="00000000" w:rsidRPr="00000000">
        <w:rPr>
          <w:rtl w:val="0"/>
        </w:rPr>
        <w:t xml:space="preserve">When tumor progression on or after chemo or symptoms worsen, or if the patient becomes old enough, then RT alone and is usually curative. </w:t>
      </w:r>
    </w:p>
    <w:p w:rsidR="00000000" w:rsidDel="00000000" w:rsidP="00000000" w:rsidRDefault="00000000" w:rsidRPr="00000000" w14:paraId="00000477">
      <w:pPr>
        <w:numPr>
          <w:ilvl w:val="1"/>
          <w:numId w:val="82"/>
        </w:numPr>
        <w:ind w:left="1440" w:hanging="360"/>
        <w:rPr>
          <w:b w:val="0"/>
          <w:sz w:val="20"/>
          <w:szCs w:val="20"/>
        </w:rPr>
      </w:pPr>
      <w:r w:rsidDel="00000000" w:rsidR="00000000" w:rsidRPr="00000000">
        <w:rPr>
          <w:rtl w:val="0"/>
        </w:rPr>
        <w:t xml:space="preserve">RT if: Unresectable, fail chemo. </w:t>
      </w:r>
    </w:p>
    <w:p w:rsidR="00000000" w:rsidDel="00000000" w:rsidP="00000000" w:rsidRDefault="00000000" w:rsidRPr="00000000" w14:paraId="00000478">
      <w:pPr>
        <w:numPr>
          <w:ilvl w:val="2"/>
          <w:numId w:val="82"/>
        </w:numPr>
        <w:ind w:left="2160" w:hanging="360"/>
        <w:rPr>
          <w:b w:val="0"/>
          <w:sz w:val="20"/>
          <w:szCs w:val="20"/>
        </w:rPr>
      </w:pPr>
      <w:r w:rsidDel="00000000" w:rsidR="00000000" w:rsidRPr="00000000">
        <w:rPr>
          <w:rtl w:val="0"/>
        </w:rPr>
        <w:t xml:space="preserve">CTV_50.4-54 = GTV + 0.5-1 cm. Add 0.3-0.5 cm for PTV.</w:t>
      </w:r>
    </w:p>
    <w:p w:rsidR="00000000" w:rsidDel="00000000" w:rsidP="00000000" w:rsidRDefault="00000000" w:rsidRPr="00000000" w14:paraId="00000479">
      <w:pPr>
        <w:numPr>
          <w:ilvl w:val="2"/>
          <w:numId w:val="82"/>
        </w:numPr>
        <w:ind w:left="2160" w:hanging="360"/>
        <w:rPr>
          <w:b w:val="0"/>
          <w:sz w:val="20"/>
          <w:szCs w:val="20"/>
        </w:rPr>
      </w:pPr>
      <w:r w:rsidDel="00000000" w:rsidR="00000000" w:rsidRPr="00000000">
        <w:rPr>
          <w:rtl w:val="0"/>
        </w:rPr>
        <w:t xml:space="preserve">10y LC ~70%, although better for OC/hypothalamus than thalamic lesions [</w:t>
      </w:r>
      <w:hyperlink r:id="rId227">
        <w:r w:rsidDel="00000000" w:rsidR="00000000" w:rsidRPr="00000000">
          <w:rPr>
            <w:rtl w:val="0"/>
          </w:rPr>
          <w:t xml:space="preserve">Merchant JCO '09</w:t>
        </w:r>
      </w:hyperlink>
      <w:r w:rsidDel="00000000" w:rsidR="00000000" w:rsidRPr="00000000">
        <w:rPr>
          <w:rtl w:val="0"/>
        </w:rPr>
        <w:t xml:space="preserve">].</w:t>
      </w:r>
    </w:p>
    <w:p w:rsidR="00000000" w:rsidDel="00000000" w:rsidP="00000000" w:rsidRDefault="00000000" w:rsidRPr="00000000" w14:paraId="0000047A">
      <w:pPr>
        <w:numPr>
          <w:ilvl w:val="0"/>
          <w:numId w:val="82"/>
        </w:numPr>
        <w:ind w:left="720" w:hanging="360"/>
        <w:rPr>
          <w:b w:val="1"/>
          <w:sz w:val="20"/>
          <w:szCs w:val="20"/>
        </w:rPr>
      </w:pPr>
      <w:r w:rsidDel="00000000" w:rsidR="00000000" w:rsidRPr="00000000">
        <w:rPr>
          <w:b w:val="1"/>
          <w:rtl w:val="0"/>
        </w:rPr>
        <w:t xml:space="preserve">Follow up</w:t>
      </w:r>
    </w:p>
    <w:p w:rsidR="00000000" w:rsidDel="00000000" w:rsidP="00000000" w:rsidRDefault="00000000" w:rsidRPr="00000000" w14:paraId="0000047B">
      <w:pPr>
        <w:numPr>
          <w:ilvl w:val="1"/>
          <w:numId w:val="82"/>
        </w:numPr>
        <w:ind w:left="1440" w:hanging="360"/>
        <w:rPr>
          <w:b w:val="0"/>
          <w:sz w:val="20"/>
          <w:szCs w:val="20"/>
        </w:rPr>
      </w:pPr>
      <w:r w:rsidDel="00000000" w:rsidR="00000000" w:rsidRPr="00000000">
        <w:rPr>
          <w:rtl w:val="0"/>
        </w:rPr>
        <w:t xml:space="preserve">Pseudo-progression is relatively common in pediatric LGG. Non-enhancing tumors often enhance after RT which can translate to erroneous diagnosis of tumor progression [</w:t>
      </w:r>
      <w:hyperlink r:id="rId228">
        <w:r w:rsidDel="00000000" w:rsidR="00000000" w:rsidRPr="00000000">
          <w:rPr>
            <w:rtl w:val="0"/>
          </w:rPr>
          <w:t xml:space="preserve">Barkardjiev</w:t>
        </w:r>
      </w:hyperlink>
      <w:hyperlink r:id="rId229">
        <w:r w:rsidDel="00000000" w:rsidR="00000000" w:rsidRPr="00000000">
          <w:rPr>
            <w:rtl w:val="0"/>
          </w:rPr>
          <w:t xml:space="preserve"> Cancer '96</w:t>
        </w:r>
      </w:hyperlink>
      <w:r w:rsidDel="00000000" w:rsidR="00000000" w:rsidRPr="00000000">
        <w:rPr>
          <w:rtl w:val="0"/>
        </w:rPr>
        <w:t xml:space="preserve">, </w:t>
      </w:r>
      <w:hyperlink r:id="rId230">
        <w:r w:rsidDel="00000000" w:rsidR="00000000" w:rsidRPr="00000000">
          <w:rPr>
            <w:rtl w:val="0"/>
          </w:rPr>
          <w:t xml:space="preserve">Meyzer Rad Onc '10</w:t>
        </w:r>
      </w:hyperlink>
      <w:r w:rsidDel="00000000" w:rsidR="00000000" w:rsidRPr="00000000">
        <w:rPr>
          <w:rtl w:val="0"/>
        </w:rPr>
        <w:t xml:space="preserve">]</w:t>
      </w:r>
    </w:p>
    <w:p w:rsidR="00000000" w:rsidDel="00000000" w:rsidP="00000000" w:rsidRDefault="00000000" w:rsidRPr="00000000" w14:paraId="0000047C">
      <w:pPr>
        <w:numPr>
          <w:ilvl w:val="2"/>
          <w:numId w:val="82"/>
        </w:numPr>
        <w:ind w:left="2160" w:hanging="360"/>
        <w:rPr>
          <w:b w:val="0"/>
          <w:sz w:val="20"/>
          <w:szCs w:val="20"/>
        </w:rPr>
      </w:pPr>
      <w:r w:rsidDel="00000000" w:rsidR="00000000" w:rsidRPr="00000000">
        <w:rPr>
          <w:rtl w:val="0"/>
        </w:rPr>
        <w:t xml:space="preserve">May occur in around 40% of patients, appearing between 9-12 mo and resolved or decreased by 15-21 mo.</w:t>
      </w:r>
    </w:p>
    <w:p w:rsidR="00000000" w:rsidDel="00000000" w:rsidP="00000000" w:rsidRDefault="00000000" w:rsidRPr="00000000" w14:paraId="0000047D">
      <w:pPr>
        <w:numPr>
          <w:ilvl w:val="1"/>
          <w:numId w:val="82"/>
        </w:numPr>
        <w:ind w:left="1440" w:hanging="360"/>
        <w:rPr>
          <w:b w:val="0"/>
          <w:sz w:val="20"/>
          <w:szCs w:val="20"/>
        </w:rPr>
      </w:pPr>
      <w:r w:rsidDel="00000000" w:rsidR="00000000" w:rsidRPr="00000000">
        <w:rPr>
          <w:rtl w:val="0"/>
        </w:rPr>
        <w:t xml:space="preserve">8y OS &gt; 90% regardless of treatment strategy.</w:t>
      </w:r>
    </w:p>
    <w:p w:rsidR="00000000" w:rsidDel="00000000" w:rsidP="00000000" w:rsidRDefault="00000000" w:rsidRPr="00000000" w14:paraId="0000047E">
      <w:pPr>
        <w:numPr>
          <w:ilvl w:val="1"/>
          <w:numId w:val="82"/>
        </w:numPr>
        <w:ind w:left="1440" w:hanging="360"/>
        <w:rPr>
          <w:b w:val="0"/>
          <w:sz w:val="20"/>
          <w:szCs w:val="20"/>
        </w:rPr>
      </w:pPr>
      <w:r w:rsidDel="00000000" w:rsidR="00000000" w:rsidRPr="00000000">
        <w:rPr>
          <w:rFonts w:ascii="Cardo" w:cs="Cardo" w:eastAsia="Cardo" w:hAnsi="Cardo"/>
          <w:rtl w:val="0"/>
        </w:rPr>
        <w:t xml:space="preserve">8y PFS 80%; 8y PFS for STR / GTR 50→ &gt;90%.</w:t>
      </w:r>
    </w:p>
    <w:p w:rsidR="00000000" w:rsidDel="00000000" w:rsidP="00000000" w:rsidRDefault="00000000" w:rsidRPr="00000000" w14:paraId="0000047F">
      <w:pPr>
        <w:numPr>
          <w:ilvl w:val="1"/>
          <w:numId w:val="82"/>
        </w:numPr>
        <w:ind w:left="1440" w:hanging="360"/>
        <w:rPr>
          <w:b w:val="0"/>
          <w:sz w:val="20"/>
          <w:szCs w:val="20"/>
        </w:rPr>
      </w:pPr>
      <w:r w:rsidDel="00000000" w:rsidR="00000000" w:rsidRPr="00000000">
        <w:rPr>
          <w:rFonts w:ascii="Cardo" w:cs="Cardo" w:eastAsia="Cardo" w:hAnsi="Cardo"/>
          <w:rtl w:val="0"/>
        </w:rPr>
        <w:t xml:space="preserve">PFS for chiasm / cerebellum of 50→ 80%.</w:t>
      </w:r>
    </w:p>
    <w:p w:rsidR="00000000" w:rsidDel="00000000" w:rsidP="00000000" w:rsidRDefault="00000000" w:rsidRPr="00000000" w14:paraId="00000480">
      <w:pPr>
        <w:rPr>
          <w:b w:val="1"/>
        </w:rPr>
      </w:pPr>
      <w:r w:rsidDel="00000000" w:rsidR="00000000" w:rsidRPr="00000000">
        <w:rPr>
          <w:b w:val="1"/>
          <w:rtl w:val="0"/>
        </w:rPr>
        <w:t xml:space="preserve">Pleomorphic xanthoastrocytoma</w:t>
      </w:r>
    </w:p>
    <w:p w:rsidR="00000000" w:rsidDel="00000000" w:rsidP="00000000" w:rsidRDefault="00000000" w:rsidRPr="00000000" w14:paraId="00000481">
      <w:pPr>
        <w:numPr>
          <w:ilvl w:val="0"/>
          <w:numId w:val="98"/>
        </w:numPr>
        <w:ind w:left="720" w:hanging="360"/>
        <w:rPr>
          <w:b w:val="0"/>
          <w:sz w:val="20"/>
          <w:szCs w:val="20"/>
        </w:rPr>
      </w:pPr>
      <w:r w:rsidDel="00000000" w:rsidR="00000000" w:rsidRPr="00000000">
        <w:rPr>
          <w:rtl w:val="0"/>
        </w:rPr>
        <w:t xml:space="preserve">Commonly have BRAF V600E mutations and CDKN2A inactivation.</w:t>
      </w:r>
    </w:p>
    <w:p w:rsidR="00000000" w:rsidDel="00000000" w:rsidP="00000000" w:rsidRDefault="00000000" w:rsidRPr="00000000" w14:paraId="00000482">
      <w:pPr>
        <w:pStyle w:val="Heading2"/>
        <w:rPr/>
      </w:pPr>
      <w:bookmarkStart w:colFirst="0" w:colLast="0" w:name="_uw3nm260oobz" w:id="48"/>
      <w:bookmarkEnd w:id="48"/>
      <w:hyperlink w:anchor="_kub5ed7dwdnv">
        <w:r w:rsidDel="00000000" w:rsidR="00000000" w:rsidRPr="00000000">
          <w:rPr>
            <w:rtl w:val="0"/>
          </w:rPr>
          <w:t xml:space="preserve">Subependymal giant cell astrocytomas</w:t>
        </w:r>
      </w:hyperlink>
      <w:r w:rsidDel="00000000" w:rsidR="00000000" w:rsidRPr="00000000">
        <w:rPr>
          <w:rtl w:val="0"/>
        </w:rPr>
      </w:r>
    </w:p>
    <w:p w:rsidR="00000000" w:rsidDel="00000000" w:rsidP="00000000" w:rsidRDefault="00000000" w:rsidRPr="00000000" w14:paraId="00000483">
      <w:pPr>
        <w:numPr>
          <w:ilvl w:val="0"/>
          <w:numId w:val="116"/>
        </w:numPr>
        <w:ind w:left="720" w:hanging="360"/>
        <w:rPr>
          <w:b w:val="0"/>
          <w:sz w:val="20"/>
          <w:szCs w:val="20"/>
        </w:rPr>
      </w:pPr>
      <w:r w:rsidDel="00000000" w:rsidR="00000000" w:rsidRPr="00000000">
        <w:rPr>
          <w:rtl w:val="0"/>
        </w:rPr>
        <w:t xml:space="preserve">Tuberous sclerosis. Typically identified prior to age 25.</w:t>
      </w:r>
    </w:p>
    <w:p w:rsidR="00000000" w:rsidDel="00000000" w:rsidP="00000000" w:rsidRDefault="00000000" w:rsidRPr="00000000" w14:paraId="00000484">
      <w:pPr>
        <w:numPr>
          <w:ilvl w:val="1"/>
          <w:numId w:val="116"/>
        </w:numPr>
        <w:ind w:left="1440" w:hanging="360"/>
        <w:rPr>
          <w:b w:val="0"/>
          <w:sz w:val="20"/>
          <w:szCs w:val="20"/>
        </w:rPr>
      </w:pPr>
      <w:r w:rsidDel="00000000" w:rsidR="00000000" w:rsidRPr="00000000">
        <w:rPr>
          <w:b w:val="1"/>
          <w:rtl w:val="0"/>
        </w:rPr>
        <w:t xml:space="preserve">Tuberous sclerosis</w:t>
      </w:r>
      <w:r w:rsidDel="00000000" w:rsidR="00000000" w:rsidRPr="00000000">
        <w:rPr>
          <w:rtl w:val="0"/>
        </w:rPr>
        <w:t xml:space="preserve">: Subependyma</w:t>
      </w:r>
      <w:r w:rsidDel="00000000" w:rsidR="00000000" w:rsidRPr="00000000">
        <w:rPr>
          <w:rtl w:val="0"/>
        </w:rPr>
        <w:t xml:space="preserve">l GCA, retinal hamartoma. </w:t>
      </w:r>
      <w:r w:rsidDel="00000000" w:rsidR="00000000" w:rsidRPr="00000000">
        <w:rPr>
          <w:i w:val="1"/>
          <w:rtl w:val="0"/>
        </w:rPr>
        <w:t xml:space="preserve">Ch9 (TSC1 tumor suppressor gene), ch16 (TSC2).</w:t>
      </w:r>
      <w:r w:rsidDel="00000000" w:rsidR="00000000" w:rsidRPr="00000000">
        <w:rPr>
          <w:rtl w:val="0"/>
        </w:rPr>
      </w:r>
    </w:p>
    <w:p w:rsidR="00000000" w:rsidDel="00000000" w:rsidP="00000000" w:rsidRDefault="00000000" w:rsidRPr="00000000" w14:paraId="00000485">
      <w:pPr>
        <w:numPr>
          <w:ilvl w:val="0"/>
          <w:numId w:val="116"/>
        </w:numPr>
        <w:ind w:left="720" w:hanging="360"/>
        <w:rPr>
          <w:b w:val="0"/>
          <w:sz w:val="20"/>
          <w:szCs w:val="20"/>
        </w:rPr>
      </w:pPr>
      <w:r w:rsidDel="00000000" w:rsidR="00000000" w:rsidRPr="00000000">
        <w:rPr>
          <w:rtl w:val="0"/>
        </w:rPr>
        <w:t xml:space="preserve">Observation for asymptomatic tumors. </w:t>
      </w:r>
    </w:p>
    <w:p w:rsidR="00000000" w:rsidDel="00000000" w:rsidP="00000000" w:rsidRDefault="00000000" w:rsidRPr="00000000" w14:paraId="00000486">
      <w:pPr>
        <w:numPr>
          <w:ilvl w:val="0"/>
          <w:numId w:val="116"/>
        </w:numPr>
        <w:ind w:left="720" w:hanging="360"/>
        <w:rPr>
          <w:b w:val="0"/>
          <w:sz w:val="20"/>
          <w:szCs w:val="20"/>
        </w:rPr>
      </w:pPr>
      <w:r w:rsidDel="00000000" w:rsidR="00000000" w:rsidRPr="00000000">
        <w:rPr>
          <w:rtl w:val="0"/>
        </w:rPr>
        <w:t xml:space="preserve">Symptomatic tumors: Surgery and/or mTOR inhibitors.</w:t>
      </w:r>
    </w:p>
    <w:p w:rsidR="00000000" w:rsidDel="00000000" w:rsidP="00000000" w:rsidRDefault="00000000" w:rsidRPr="00000000" w14:paraId="00000487">
      <w:pPr>
        <w:numPr>
          <w:ilvl w:val="0"/>
          <w:numId w:val="116"/>
        </w:numPr>
        <w:ind w:left="720" w:hanging="360"/>
        <w:rPr>
          <w:b w:val="0"/>
          <w:sz w:val="20"/>
          <w:szCs w:val="20"/>
        </w:rPr>
      </w:pPr>
      <w:r w:rsidDel="00000000" w:rsidR="00000000" w:rsidRPr="00000000">
        <w:rPr>
          <w:rtl w:val="0"/>
        </w:rPr>
        <w:t xml:space="preserve">RT may be associated with increased risk for SMN.</w:t>
      </w:r>
    </w:p>
    <w:p w:rsidR="00000000" w:rsidDel="00000000" w:rsidP="00000000" w:rsidRDefault="00000000" w:rsidRPr="00000000" w14:paraId="00000488">
      <w:pPr>
        <w:pStyle w:val="Heading1"/>
        <w:rPr/>
      </w:pPr>
      <w:bookmarkStart w:colFirst="0" w:colLast="0" w:name="_iv45vijo5q34" w:id="49"/>
      <w:bookmarkEnd w:id="49"/>
      <w:r w:rsidDel="00000000" w:rsidR="00000000" w:rsidRPr="00000000">
        <w:br w:type="page"/>
      </w:r>
      <w:r w:rsidDel="00000000" w:rsidR="00000000" w:rsidRPr="00000000">
        <w:rPr>
          <w:rtl w:val="0"/>
        </w:rPr>
      </w:r>
    </w:p>
    <w:p w:rsidR="00000000" w:rsidDel="00000000" w:rsidP="00000000" w:rsidRDefault="00000000" w:rsidRPr="00000000" w14:paraId="00000489">
      <w:pPr>
        <w:pStyle w:val="Heading1"/>
        <w:rPr/>
      </w:pPr>
      <w:bookmarkStart w:colFirst="0" w:colLast="0" w:name="_gzbeagzdfcb6" w:id="50"/>
      <w:bookmarkEnd w:id="50"/>
      <w:hyperlink w:anchor="_dtyy1oq7ungd">
        <w:r w:rsidDel="00000000" w:rsidR="00000000" w:rsidRPr="00000000">
          <w:rPr>
            <w:rtl w:val="0"/>
          </w:rPr>
          <w:t xml:space="preserve">Pediatric HGG</w:t>
        </w:r>
      </w:hyperlink>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See the [</w:t>
      </w:r>
      <w:hyperlink w:anchor="_kub5ed7dwdnv">
        <w:r w:rsidDel="00000000" w:rsidR="00000000" w:rsidRPr="00000000">
          <w:rPr>
            <w:rtl w:val="0"/>
          </w:rPr>
          <w:t xml:space="preserve">Pediatric LGG</w:t>
        </w:r>
      </w:hyperlink>
      <w:r w:rsidDel="00000000" w:rsidR="00000000" w:rsidRPr="00000000">
        <w:rPr>
          <w:rtl w:val="0"/>
        </w:rPr>
        <w:t xml:space="preserve">] section for more information.</w:t>
      </w:r>
    </w:p>
    <w:p w:rsidR="00000000" w:rsidDel="00000000" w:rsidP="00000000" w:rsidRDefault="00000000" w:rsidRPr="00000000" w14:paraId="0000048B">
      <w:pPr>
        <w:rPr/>
      </w:pPr>
      <w:r w:rsidDel="00000000" w:rsidR="00000000" w:rsidRPr="00000000">
        <w:rPr>
          <w:rtl w:val="0"/>
        </w:rPr>
        <w:t xml:space="preserve">ARRO: [</w:t>
      </w:r>
      <w:hyperlink r:id="rId231">
        <w:r w:rsidDel="00000000" w:rsidR="00000000" w:rsidRPr="00000000">
          <w:rPr>
            <w:rtl w:val="0"/>
          </w:rPr>
          <w:t xml:space="preserve">DIPG</w:t>
        </w:r>
      </w:hyperlink>
      <w:r w:rsidDel="00000000" w:rsidR="00000000" w:rsidRPr="00000000">
        <w:rPr>
          <w:rtl w:val="0"/>
        </w:rPr>
        <w:t xml:space="preserve">].</w:t>
      </w:r>
    </w:p>
    <w:p w:rsidR="00000000" w:rsidDel="00000000" w:rsidP="00000000" w:rsidRDefault="00000000" w:rsidRPr="00000000" w14:paraId="0000048C">
      <w:pPr>
        <w:widowControl w:val="0"/>
        <w:ind w:left="0" w:firstLine="0"/>
        <w:rPr/>
      </w:pPr>
      <w:r w:rsidDel="00000000" w:rsidR="00000000" w:rsidRPr="00000000">
        <w:rPr>
          <w:rtl w:val="0"/>
        </w:rPr>
        <w:t xml:space="preserve">Pediatric High Grade Glioma [</w:t>
      </w:r>
      <w:hyperlink r:id="rId232">
        <w:r w:rsidDel="00000000" w:rsidR="00000000" w:rsidRPr="00000000">
          <w:rPr>
            <w:rtl w:val="0"/>
          </w:rPr>
          <w:t xml:space="preserve">Perkins and Mansur COG Powerpoint</w:t>
        </w:r>
      </w:hyperlink>
      <w:r w:rsidDel="00000000" w:rsidR="00000000" w:rsidRPr="00000000">
        <w:rPr>
          <w:rtl w:val="0"/>
        </w:rPr>
        <w:t xml:space="preserve">]</w:t>
      </w:r>
    </w:p>
    <w:p w:rsidR="00000000" w:rsidDel="00000000" w:rsidP="00000000" w:rsidRDefault="00000000" w:rsidRPr="00000000" w14:paraId="0000048D">
      <w:pPr>
        <w:widowControl w:val="0"/>
        <w:rPr/>
      </w:pPr>
      <w:r w:rsidDel="00000000" w:rsidR="00000000" w:rsidRPr="00000000">
        <w:rPr>
          <w:rtl w:val="0"/>
        </w:rPr>
        <w:t xml:space="preserve">Radiotherapy for Infant Brain Tumors [</w:t>
      </w:r>
      <w:hyperlink r:id="rId233">
        <w:r w:rsidDel="00000000" w:rsidR="00000000" w:rsidRPr="00000000">
          <w:rPr>
            <w:rtl w:val="0"/>
          </w:rPr>
          <w:t xml:space="preserve">Mahajan COG Powerpoint ASTRO '16</w:t>
        </w:r>
      </w:hyperlink>
      <w:r w:rsidDel="00000000" w:rsidR="00000000" w:rsidRPr="00000000">
        <w:rPr>
          <w:rtl w:val="0"/>
        </w:rPr>
        <w:t xml:space="preserve">]</w:t>
      </w:r>
    </w:p>
    <w:p w:rsidR="00000000" w:rsidDel="00000000" w:rsidP="00000000" w:rsidRDefault="00000000" w:rsidRPr="00000000" w14:paraId="0000048E">
      <w:pPr>
        <w:rPr/>
      </w:pPr>
      <w:r w:rsidDel="00000000" w:rsidR="00000000" w:rsidRPr="00000000">
        <w:rPr>
          <w:rtl w:val="0"/>
        </w:rPr>
      </w:r>
    </w:p>
    <w:tbl>
      <w:tblPr>
        <w:tblStyle w:val="Table1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F">
            <w:pPr>
              <w:pStyle w:val="Heading2"/>
              <w:rPr/>
            </w:pPr>
            <w:bookmarkStart w:colFirst="0" w:colLast="0" w:name="_34rj3usewf3p" w:id="51"/>
            <w:bookmarkEnd w:id="51"/>
            <w:r w:rsidDel="00000000" w:rsidR="00000000" w:rsidRPr="00000000">
              <w:rPr>
                <w:rtl w:val="0"/>
              </w:rPr>
              <w:t xml:space="preserve">Review of pediatric HGG</w:t>
            </w:r>
          </w:p>
          <w:p w:rsidR="00000000" w:rsidDel="00000000" w:rsidP="00000000" w:rsidRDefault="00000000" w:rsidRPr="00000000" w14:paraId="00000490">
            <w:pPr>
              <w:rPr/>
            </w:pPr>
            <w:r w:rsidDel="00000000" w:rsidR="00000000" w:rsidRPr="00000000">
              <w:rPr>
                <w:rtl w:val="0"/>
              </w:rPr>
              <w:t xml:space="preserve">[</w:t>
            </w:r>
            <w:hyperlink r:id="rId234">
              <w:r w:rsidDel="00000000" w:rsidR="00000000" w:rsidRPr="00000000">
                <w:rPr>
                  <w:rtl w:val="0"/>
                </w:rPr>
                <w:t xml:space="preserve">Jones Neuro Onc '16]</w:t>
              </w:r>
            </w:hyperlink>
            <w:r w:rsidDel="00000000" w:rsidR="00000000" w:rsidRPr="00000000">
              <w:rPr>
                <w:rtl w:val="0"/>
              </w:rPr>
              <w:t xml:space="preserve">.</w:t>
            </w:r>
          </w:p>
          <w:p w:rsidR="00000000" w:rsidDel="00000000" w:rsidP="00000000" w:rsidRDefault="00000000" w:rsidRPr="00000000" w14:paraId="00000491">
            <w:pPr>
              <w:numPr>
                <w:ilvl w:val="0"/>
                <w:numId w:val="131"/>
              </w:numPr>
              <w:ind w:left="720" w:hanging="360"/>
            </w:pPr>
            <w:r w:rsidDel="00000000" w:rsidR="00000000" w:rsidRPr="00000000">
              <w:rPr>
                <w:rtl w:val="0"/>
              </w:rPr>
              <w:t xml:space="preserve">Around 12% of pediatric brain tumors are HGG. Around 25-50% will disseminate.</w:t>
            </w:r>
          </w:p>
          <w:p w:rsidR="00000000" w:rsidDel="00000000" w:rsidP="00000000" w:rsidRDefault="00000000" w:rsidRPr="00000000" w14:paraId="00000492">
            <w:pPr>
              <w:numPr>
                <w:ilvl w:val="1"/>
                <w:numId w:val="131"/>
              </w:numPr>
              <w:ind w:left="1440" w:hanging="360"/>
            </w:pPr>
            <w:r w:rsidDel="00000000" w:rsidR="00000000" w:rsidRPr="00000000">
              <w:rPr>
                <w:rtl w:val="0"/>
              </w:rPr>
              <w:t xml:space="preserve">Poor prognosis with MS 1-2y. Infants typically do better.</w:t>
            </w:r>
          </w:p>
          <w:p w:rsidR="00000000" w:rsidDel="00000000" w:rsidP="00000000" w:rsidRDefault="00000000" w:rsidRPr="00000000" w14:paraId="00000493">
            <w:pPr>
              <w:numPr>
                <w:ilvl w:val="0"/>
                <w:numId w:val="131"/>
              </w:numPr>
              <w:ind w:left="720" w:hanging="360"/>
            </w:pPr>
            <w:r w:rsidDel="00000000" w:rsidR="00000000" w:rsidRPr="00000000">
              <w:rPr>
                <w:rFonts w:ascii="Cardo" w:cs="Cardo" w:eastAsia="Cardo" w:hAnsi="Cardo"/>
                <w:rtl w:val="0"/>
              </w:rPr>
              <w:t xml:space="preserve">3y EFS for AA / GBM of 13→ 7% [</w:t>
            </w:r>
            <w:hyperlink r:id="rId235">
              <w:r w:rsidDel="00000000" w:rsidR="00000000" w:rsidRPr="00000000">
                <w:rPr>
                  <w:rtl w:val="0"/>
                </w:rPr>
                <w:t xml:space="preserve">Cohen Neuro Onc '11</w:t>
              </w:r>
            </w:hyperlink>
            <w:r w:rsidDel="00000000" w:rsidR="00000000" w:rsidRPr="00000000">
              <w:rPr>
                <w:rtl w:val="0"/>
              </w:rPr>
              <w:t xml:space="preserve">]. </w:t>
            </w:r>
            <w:r w:rsidDel="00000000" w:rsidR="00000000" w:rsidRPr="00000000">
              <w:rPr>
                <w:i w:val="1"/>
                <w:rtl w:val="0"/>
              </w:rPr>
              <w:t xml:space="preserve">Issue: TMZ was utilized even though MGMT is rare in peds.</w:t>
            </w:r>
          </w:p>
          <w:p w:rsidR="00000000" w:rsidDel="00000000" w:rsidP="00000000" w:rsidRDefault="00000000" w:rsidRPr="00000000" w14:paraId="00000494">
            <w:pPr>
              <w:numPr>
                <w:ilvl w:val="1"/>
                <w:numId w:val="131"/>
              </w:numPr>
              <w:ind w:left="1440" w:hanging="360"/>
            </w:pPr>
            <w:r w:rsidDel="00000000" w:rsidR="00000000" w:rsidRPr="00000000">
              <w:rPr>
                <w:rtl w:val="0"/>
              </w:rPr>
              <w:t xml:space="preserve">Apparently worse than CCG 945, with 5y EFS 33% and 5y OS 36% [</w:t>
            </w:r>
            <w:hyperlink r:id="rId236">
              <w:r w:rsidDel="00000000" w:rsidR="00000000" w:rsidRPr="00000000">
                <w:rPr>
                  <w:rtl w:val="0"/>
                </w:rPr>
                <w:t xml:space="preserve">Finlay JCO '95</w:t>
              </w:r>
            </w:hyperlink>
            <w:r w:rsidDel="00000000" w:rsidR="00000000" w:rsidRPr="00000000">
              <w:rPr>
                <w:rtl w:val="0"/>
              </w:rPr>
              <w:t xml:space="preserve">].</w:t>
            </w:r>
          </w:p>
          <w:p w:rsidR="00000000" w:rsidDel="00000000" w:rsidP="00000000" w:rsidRDefault="00000000" w:rsidRPr="00000000" w14:paraId="00000495">
            <w:pPr>
              <w:numPr>
                <w:ilvl w:val="1"/>
                <w:numId w:val="131"/>
              </w:numPr>
              <w:ind w:left="1440" w:hanging="360"/>
            </w:pPr>
            <w:r w:rsidDel="00000000" w:rsidR="00000000" w:rsidRPr="00000000">
              <w:rPr>
                <w:rtl w:val="0"/>
              </w:rPr>
              <w:t xml:space="preserve">Thought to be due to more stringent path diagnosis, as nearly 15% on CCG 945 were not truly HGG (e.g., PCA).</w:t>
            </w:r>
          </w:p>
          <w:p w:rsidR="00000000" w:rsidDel="00000000" w:rsidP="00000000" w:rsidRDefault="00000000" w:rsidRPr="00000000" w14:paraId="00000496">
            <w:pPr>
              <w:numPr>
                <w:ilvl w:val="0"/>
                <w:numId w:val="131"/>
              </w:numPr>
              <w:ind w:left="720" w:hanging="360"/>
            </w:pPr>
            <w:r w:rsidDel="00000000" w:rsidR="00000000" w:rsidRPr="00000000">
              <w:rPr>
                <w:rFonts w:ascii="Cardo" w:cs="Cardo" w:eastAsia="Cardo" w:hAnsi="Cardo"/>
                <w:rtl w:val="0"/>
              </w:rPr>
              <w:t xml:space="preserve">H3.3 and H3.1 histone variants only in kids: K27M (Lys→ Met) and G34R/V (Gly→ Arg/Val). </w:t>
              <w:br w:type="textWrapping"/>
              <w:t xml:space="preserve">Both H3 variants lead to </w:t>
            </w:r>
            <w:r w:rsidDel="00000000" w:rsidR="00000000" w:rsidRPr="00000000">
              <w:rPr>
                <w:u w:val="single"/>
                <w:rtl w:val="0"/>
              </w:rPr>
              <w:t xml:space="preserve">global hypomethylation</w:t>
            </w:r>
            <w:r w:rsidDel="00000000" w:rsidR="00000000" w:rsidRPr="00000000">
              <w:rPr>
                <w:rtl w:val="0"/>
              </w:rPr>
              <w:t xml:space="preserve"> throughout the epigenome.</w:t>
            </w:r>
          </w:p>
          <w:p w:rsidR="00000000" w:rsidDel="00000000" w:rsidP="00000000" w:rsidRDefault="00000000" w:rsidRPr="00000000" w14:paraId="00000497">
            <w:pPr>
              <w:numPr>
                <w:ilvl w:val="1"/>
                <w:numId w:val="131"/>
              </w:numPr>
              <w:ind w:left="1440" w:hanging="360"/>
            </w:pPr>
            <w:r w:rsidDel="00000000" w:rsidR="00000000" w:rsidRPr="00000000">
              <w:rPr>
                <w:rtl w:val="0"/>
              </w:rPr>
              <w:t xml:space="preserve">H3.3 K27M in 60% of midline, 70% of DIPG.</w:t>
            </w:r>
          </w:p>
          <w:p w:rsidR="00000000" w:rsidDel="00000000" w:rsidP="00000000" w:rsidRDefault="00000000" w:rsidRPr="00000000" w14:paraId="00000498">
            <w:pPr>
              <w:numPr>
                <w:ilvl w:val="1"/>
                <w:numId w:val="131"/>
              </w:numPr>
              <w:ind w:left="1440" w:hanging="360"/>
            </w:pPr>
            <w:r w:rsidDel="00000000" w:rsidR="00000000" w:rsidRPr="00000000">
              <w:rPr>
                <w:rtl w:val="0"/>
              </w:rPr>
              <w:t xml:space="preserve">H3.1 K27M in 20% of DIPG (Pons only). </w:t>
            </w:r>
          </w:p>
          <w:p w:rsidR="00000000" w:rsidDel="00000000" w:rsidP="00000000" w:rsidRDefault="00000000" w:rsidRPr="00000000" w14:paraId="00000499">
            <w:pPr>
              <w:numPr>
                <w:ilvl w:val="1"/>
                <w:numId w:val="131"/>
              </w:numPr>
              <w:ind w:left="1440" w:hanging="360"/>
            </w:pPr>
            <w:r w:rsidDel="00000000" w:rsidR="00000000" w:rsidRPr="00000000">
              <w:rPr>
                <w:rtl w:val="0"/>
              </w:rPr>
              <w:t xml:space="preserve">H3.3 G34R/V in 30% of cortical tumors. MGMT promoter methylation common. ATRXmt.</w:t>
            </w:r>
          </w:p>
          <w:p w:rsidR="00000000" w:rsidDel="00000000" w:rsidP="00000000" w:rsidRDefault="00000000" w:rsidRPr="00000000" w14:paraId="0000049A">
            <w:pPr>
              <w:numPr>
                <w:ilvl w:val="1"/>
                <w:numId w:val="131"/>
              </w:numPr>
              <w:ind w:left="1440" w:hanging="360"/>
            </w:pPr>
            <w:r w:rsidDel="00000000" w:rsidR="00000000" w:rsidRPr="00000000">
              <w:rPr>
                <w:rtl w:val="0"/>
              </w:rPr>
              <w:t xml:space="preserve">BRAF V600E in 10% of cortical tumors.</w:t>
            </w:r>
          </w:p>
          <w:p w:rsidR="00000000" w:rsidDel="00000000" w:rsidP="00000000" w:rsidRDefault="00000000" w:rsidRPr="00000000" w14:paraId="0000049B">
            <w:pPr>
              <w:numPr>
                <w:ilvl w:val="0"/>
                <w:numId w:val="131"/>
              </w:numPr>
              <w:ind w:left="720" w:hanging="360"/>
            </w:pPr>
            <w:r w:rsidDel="00000000" w:rsidR="00000000" w:rsidRPr="00000000">
              <w:rPr>
                <w:rtl w:val="0"/>
              </w:rPr>
              <w:t xml:space="preserve">&gt;85% of DIPGs harbor K27Mmt, with H3.1 in younger pts having slightly longer survival.</w:t>
            </w:r>
          </w:p>
          <w:p w:rsidR="00000000" w:rsidDel="00000000" w:rsidP="00000000" w:rsidRDefault="00000000" w:rsidRPr="00000000" w14:paraId="0000049C">
            <w:pPr>
              <w:numPr>
                <w:ilvl w:val="0"/>
                <w:numId w:val="131"/>
              </w:numPr>
              <w:ind w:left="720" w:hanging="360"/>
            </w:pPr>
            <w:r w:rsidDel="00000000" w:rsidR="00000000" w:rsidRPr="00000000">
              <w:rPr>
                <w:rtl w:val="0"/>
              </w:rPr>
              <w:t xml:space="preserve">More than half of all childhood diffusely infiltrating gliomas do not have histone H3 mutations.</w:t>
            </w:r>
          </w:p>
          <w:p w:rsidR="00000000" w:rsidDel="00000000" w:rsidP="00000000" w:rsidRDefault="00000000" w:rsidRPr="00000000" w14:paraId="0000049D">
            <w:pPr>
              <w:numPr>
                <w:ilvl w:val="0"/>
                <w:numId w:val="131"/>
              </w:numPr>
              <w:ind w:left="720" w:hanging="360"/>
            </w:pPr>
            <w:r w:rsidDel="00000000" w:rsidR="00000000" w:rsidRPr="00000000">
              <w:rPr>
                <w:rtl w:val="0"/>
              </w:rPr>
              <w:t xml:space="preserve">A small proportion (&lt; 5%) have IDH1/2 mutations.</w:t>
            </w:r>
          </w:p>
          <w:p w:rsidR="00000000" w:rsidDel="00000000" w:rsidP="00000000" w:rsidRDefault="00000000" w:rsidRPr="00000000" w14:paraId="0000049E">
            <w:pPr>
              <w:numPr>
                <w:ilvl w:val="0"/>
                <w:numId w:val="131"/>
              </w:numPr>
              <w:ind w:left="720" w:hanging="360"/>
            </w:pPr>
            <w:r w:rsidDel="00000000" w:rsidR="00000000" w:rsidRPr="00000000">
              <w:rPr>
                <w:rtl w:val="0"/>
              </w:rPr>
              <w:t xml:space="preserve">Only around 5-10% are BRAF V600E mutants.</w:t>
            </w:r>
          </w:p>
          <w:p w:rsidR="00000000" w:rsidDel="00000000" w:rsidP="00000000" w:rsidRDefault="00000000" w:rsidRPr="00000000" w14:paraId="0000049F">
            <w:pPr>
              <w:numPr>
                <w:ilvl w:val="0"/>
                <w:numId w:val="131"/>
              </w:numPr>
              <w:ind w:left="720" w:hanging="360"/>
            </w:pPr>
            <w:r w:rsidDel="00000000" w:rsidR="00000000" w:rsidRPr="00000000">
              <w:rPr>
                <w:b w:val="1"/>
                <w:rtl w:val="0"/>
              </w:rPr>
              <w:t xml:space="preserve">MGMT methylation is typically found in the H3.3 G34R/V subgroup </w:t>
            </w:r>
            <w:r w:rsidDel="00000000" w:rsidR="00000000" w:rsidRPr="00000000">
              <w:rPr>
                <w:rtl w:val="0"/>
              </w:rPr>
              <w:t xml:space="preserve">(cortical), and is less frequent in other K27Mmt.</w:t>
            </w:r>
          </w:p>
          <w:p w:rsidR="00000000" w:rsidDel="00000000" w:rsidP="00000000" w:rsidRDefault="00000000" w:rsidRPr="00000000" w14:paraId="000004A0">
            <w:pPr>
              <w:numPr>
                <w:ilvl w:val="1"/>
                <w:numId w:val="131"/>
              </w:numPr>
              <w:ind w:left="1440" w:hanging="360"/>
            </w:pPr>
            <w:r w:rsidDel="00000000" w:rsidR="00000000" w:rsidRPr="00000000">
              <w:rPr>
                <w:rtl w:val="0"/>
              </w:rPr>
              <w:t xml:space="preserve">Therefore, there has been a lack of clinical response to TMZ in most HGG including DIPG across trials.</w:t>
            </w:r>
          </w:p>
          <w:p w:rsidR="00000000" w:rsidDel="00000000" w:rsidP="00000000" w:rsidRDefault="00000000" w:rsidRPr="00000000" w14:paraId="000004A1">
            <w:pPr>
              <w:numPr>
                <w:ilvl w:val="1"/>
                <w:numId w:val="131"/>
              </w:numPr>
              <w:ind w:left="1440" w:hanging="360"/>
            </w:pPr>
            <w:r w:rsidDel="00000000" w:rsidR="00000000" w:rsidRPr="00000000">
              <w:rPr>
                <w:rtl w:val="0"/>
              </w:rPr>
              <w:t xml:space="preserve">Generally speaking, cortical tumors are more likely to be MGMT methylated than are deep tumors.</w:t>
            </w:r>
          </w:p>
        </w:tc>
      </w:tr>
    </w:tbl>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b w:val="1"/>
        </w:rPr>
      </w:pPr>
      <w:r w:rsidDel="00000000" w:rsidR="00000000" w:rsidRPr="00000000">
        <w:rPr>
          <w:b w:val="1"/>
          <w:rtl w:val="0"/>
        </w:rPr>
        <w:t xml:space="preserve">Prognostic factors</w:t>
      </w:r>
    </w:p>
    <w:p w:rsidR="00000000" w:rsidDel="00000000" w:rsidP="00000000" w:rsidRDefault="00000000" w:rsidRPr="00000000" w14:paraId="000004A4">
      <w:pPr>
        <w:numPr>
          <w:ilvl w:val="0"/>
          <w:numId w:val="78"/>
        </w:numPr>
        <w:ind w:left="720" w:hanging="360"/>
      </w:pPr>
      <w:r w:rsidDel="00000000" w:rsidR="00000000" w:rsidRPr="00000000">
        <w:rPr>
          <w:rtl w:val="0"/>
        </w:rPr>
        <w:t xml:space="preserve">Extent of resection: &gt; 90% (most important).</w:t>
      </w:r>
    </w:p>
    <w:p w:rsidR="00000000" w:rsidDel="00000000" w:rsidP="00000000" w:rsidRDefault="00000000" w:rsidRPr="00000000" w14:paraId="000004A5">
      <w:pPr>
        <w:numPr>
          <w:ilvl w:val="0"/>
          <w:numId w:val="78"/>
        </w:numPr>
        <w:ind w:left="720" w:hanging="360"/>
      </w:pPr>
      <w:r w:rsidDel="00000000" w:rsidR="00000000" w:rsidRPr="00000000">
        <w:rPr>
          <w:rtl w:val="0"/>
        </w:rPr>
        <w:t xml:space="preserve">WHO grade (III vs. IV).</w:t>
      </w:r>
    </w:p>
    <w:p w:rsidR="00000000" w:rsidDel="00000000" w:rsidP="00000000" w:rsidRDefault="00000000" w:rsidRPr="00000000" w14:paraId="000004A6">
      <w:pPr>
        <w:numPr>
          <w:ilvl w:val="0"/>
          <w:numId w:val="78"/>
        </w:numPr>
        <w:ind w:left="720" w:hanging="360"/>
      </w:pPr>
      <w:r w:rsidDel="00000000" w:rsidR="00000000" w:rsidRPr="00000000">
        <w:rPr>
          <w:rtl w:val="0"/>
        </w:rPr>
        <w:t xml:space="preserve">Females do slightly better.</w:t>
      </w:r>
    </w:p>
    <w:p w:rsidR="00000000" w:rsidDel="00000000" w:rsidP="00000000" w:rsidRDefault="00000000" w:rsidRPr="00000000" w14:paraId="000004A7">
      <w:pPr>
        <w:numPr>
          <w:ilvl w:val="0"/>
          <w:numId w:val="78"/>
        </w:numPr>
        <w:ind w:left="720" w:hanging="360"/>
      </w:pPr>
      <w:r w:rsidDel="00000000" w:rsidR="00000000" w:rsidRPr="00000000">
        <w:rPr>
          <w:rtl w:val="0"/>
        </w:rPr>
        <w:t xml:space="preserve">Site: Central is bad (less likely to be MGMT methylated), while lateralized is good (more likely to be MGMT methylated).</w:t>
      </w:r>
    </w:p>
    <w:p w:rsidR="00000000" w:rsidDel="00000000" w:rsidP="00000000" w:rsidRDefault="00000000" w:rsidRPr="00000000" w14:paraId="000004A8">
      <w:pPr>
        <w:numPr>
          <w:ilvl w:val="0"/>
          <w:numId w:val="78"/>
        </w:numPr>
        <w:ind w:left="720" w:hanging="360"/>
      </w:pPr>
      <w:r w:rsidDel="00000000" w:rsidR="00000000" w:rsidRPr="00000000">
        <w:rPr>
          <w:rtl w:val="0"/>
        </w:rPr>
        <w:t xml:space="preserve">IDHmt does better [</w:t>
      </w:r>
      <w:hyperlink r:id="rId237">
        <w:r w:rsidDel="00000000" w:rsidR="00000000" w:rsidRPr="00000000">
          <w:rPr>
            <w:rtl w:val="0"/>
          </w:rPr>
          <w:t xml:space="preserve">Yan NEJM '09</w:t>
        </w:r>
      </w:hyperlink>
      <w:r w:rsidDel="00000000" w:rsidR="00000000" w:rsidRPr="00000000">
        <w:rPr>
          <w:rtl w:val="0"/>
        </w:rPr>
        <w:t xml:space="preserve">].</w:t>
      </w:r>
    </w:p>
    <w:p w:rsidR="00000000" w:rsidDel="00000000" w:rsidP="00000000" w:rsidRDefault="00000000" w:rsidRPr="00000000" w14:paraId="000004A9">
      <w:pPr>
        <w:numPr>
          <w:ilvl w:val="0"/>
          <w:numId w:val="78"/>
        </w:numPr>
        <w:ind w:left="720" w:hanging="360"/>
      </w:pPr>
      <w:r w:rsidDel="00000000" w:rsidR="00000000" w:rsidRPr="00000000">
        <w:rPr>
          <w:rtl w:val="0"/>
        </w:rPr>
        <w:t xml:space="preserve">Worse: MGMT (DNA methyltransferase) overexpression (hypomethylation), p53mt, pTEN mutant (rarer in children), histone gene mutation H3.3 K27M (i.e., likely DIPG).</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b w:val="1"/>
        </w:rPr>
      </w:pPr>
      <w:r w:rsidDel="00000000" w:rsidR="00000000" w:rsidRPr="00000000">
        <w:rPr>
          <w:b w:val="1"/>
          <w:rtl w:val="0"/>
        </w:rPr>
        <w:t xml:space="preserve">Trials</w:t>
      </w:r>
    </w:p>
    <w:p w:rsidR="00000000" w:rsidDel="00000000" w:rsidP="00000000" w:rsidRDefault="00000000" w:rsidRPr="00000000" w14:paraId="000004AC">
      <w:pPr>
        <w:numPr>
          <w:ilvl w:val="0"/>
          <w:numId w:val="78"/>
        </w:numPr>
        <w:ind w:left="720" w:hanging="360"/>
      </w:pPr>
      <w:r w:rsidDel="00000000" w:rsidR="00000000" w:rsidRPr="00000000">
        <w:rPr>
          <w:b w:val="1"/>
          <w:rtl w:val="0"/>
        </w:rPr>
        <w:t xml:space="preserve">COG ACNS012</w:t>
      </w:r>
      <w:r w:rsidDel="00000000" w:rsidR="00000000" w:rsidRPr="00000000">
        <w:rPr>
          <w:b w:val="1"/>
          <w:rtl w:val="0"/>
        </w:rPr>
        <w:t xml:space="preserve">6</w:t>
      </w:r>
      <w:r w:rsidDel="00000000" w:rsidR="00000000" w:rsidRPr="00000000">
        <w:rPr>
          <w:rtl w:val="0"/>
        </w:rPr>
        <w:t xml:space="preserve"> [</w:t>
      </w:r>
      <w:hyperlink r:id="rId238">
        <w:r w:rsidDel="00000000" w:rsidR="00000000" w:rsidRPr="00000000">
          <w:rPr>
            <w:rtl w:val="0"/>
          </w:rPr>
          <w:t xml:space="preserve">Cohen Neuro Onc '11</w:t>
        </w:r>
      </w:hyperlink>
      <w:r w:rsidDel="00000000" w:rsidR="00000000" w:rsidRPr="00000000">
        <w:rPr>
          <w:rtl w:val="0"/>
        </w:rPr>
        <w:t xml:space="preserve">]: Phase II. </w:t>
      </w:r>
      <w:r w:rsidDel="00000000" w:rsidR="00000000" w:rsidRPr="00000000">
        <w:rPr>
          <w:b w:val="1"/>
          <w:rtl w:val="0"/>
        </w:rPr>
        <w:t xml:space="preserve">Stupp with 180 cGy </w:t>
      </w:r>
      <w:r w:rsidDel="00000000" w:rsidR="00000000" w:rsidRPr="00000000">
        <w:rPr>
          <w:rFonts w:ascii="Cardo" w:cs="Cardo" w:eastAsia="Cardo" w:hAnsi="Cardo"/>
          <w:rtl w:val="0"/>
        </w:rPr>
        <w:t xml:space="preserve">(59.4/33 + TMZ→ TMZ).</w:t>
      </w:r>
    </w:p>
    <w:p w:rsidR="00000000" w:rsidDel="00000000" w:rsidP="00000000" w:rsidRDefault="00000000" w:rsidRPr="00000000" w14:paraId="000004AD">
      <w:pPr>
        <w:numPr>
          <w:ilvl w:val="1"/>
          <w:numId w:val="78"/>
        </w:numPr>
        <w:ind w:left="1440" w:hanging="360"/>
        <w:rPr>
          <w:u w:val="none"/>
        </w:rPr>
      </w:pPr>
      <w:r w:rsidDel="00000000" w:rsidR="00000000" w:rsidRPr="00000000">
        <w:rPr>
          <w:rtl w:val="0"/>
        </w:rPr>
        <w:t xml:space="preserve">107 pts. GBM (n=55), anaplastic astrocytoma (n=31), gliosarcoma.</w:t>
      </w:r>
    </w:p>
    <w:p w:rsidR="00000000" w:rsidDel="00000000" w:rsidP="00000000" w:rsidRDefault="00000000" w:rsidRPr="00000000" w14:paraId="000004AE">
      <w:pPr>
        <w:numPr>
          <w:ilvl w:val="2"/>
          <w:numId w:val="78"/>
        </w:numPr>
        <w:ind w:left="2160" w:hanging="360"/>
        <w:rPr>
          <w:u w:val="none"/>
        </w:rPr>
      </w:pPr>
      <w:r w:rsidDel="00000000" w:rsidR="00000000" w:rsidRPr="00000000">
        <w:rPr>
          <w:rFonts w:ascii="Cardo" w:cs="Cardo" w:eastAsia="Cardo" w:hAnsi="Cardo"/>
          <w:rtl w:val="0"/>
        </w:rPr>
        <w:t xml:space="preserve">RT: 54/30 to preoperative tumor + 2 cm→ 5.4/3 to residual + 1 cm margin. GTR received no boost.</w:t>
      </w:r>
    </w:p>
    <w:p w:rsidR="00000000" w:rsidDel="00000000" w:rsidP="00000000" w:rsidRDefault="00000000" w:rsidRPr="00000000" w14:paraId="000004AF">
      <w:pPr>
        <w:numPr>
          <w:ilvl w:val="2"/>
          <w:numId w:val="78"/>
        </w:numPr>
        <w:ind w:left="2160" w:hanging="360"/>
        <w:rPr>
          <w:u w:val="none"/>
        </w:rPr>
      </w:pPr>
      <w:r w:rsidDel="00000000" w:rsidR="00000000" w:rsidRPr="00000000">
        <w:rPr>
          <w:rtl w:val="0"/>
        </w:rPr>
        <w:t xml:space="preserve">Primary tumors within the spinal cord received 45-54 Gy per investigator.</w:t>
      </w:r>
    </w:p>
    <w:p w:rsidR="00000000" w:rsidDel="00000000" w:rsidP="00000000" w:rsidRDefault="00000000" w:rsidRPr="00000000" w14:paraId="000004B0">
      <w:pPr>
        <w:numPr>
          <w:ilvl w:val="2"/>
          <w:numId w:val="78"/>
        </w:numPr>
        <w:ind w:left="2160" w:hanging="360"/>
      </w:pPr>
      <w:r w:rsidDel="00000000" w:rsidR="00000000" w:rsidRPr="00000000">
        <w:rPr>
          <w:rFonts w:ascii="Cardo" w:cs="Cardo" w:eastAsia="Cardo" w:hAnsi="Cardo"/>
          <w:rtl w:val="0"/>
        </w:rPr>
        <w:t xml:space="preserve">Concurrent TMZ 90 x42d→ 200 mg/m2/d x5d q28d x10c.</w:t>
      </w:r>
    </w:p>
    <w:p w:rsidR="00000000" w:rsidDel="00000000" w:rsidP="00000000" w:rsidRDefault="00000000" w:rsidRPr="00000000" w14:paraId="000004B1">
      <w:pPr>
        <w:numPr>
          <w:ilvl w:val="1"/>
          <w:numId w:val="78"/>
        </w:numPr>
        <w:ind w:left="1440" w:hanging="360"/>
        <w:rPr>
          <w:u w:val="none"/>
        </w:rPr>
      </w:pPr>
      <w:r w:rsidDel="00000000" w:rsidR="00000000" w:rsidRPr="00000000">
        <w:rPr>
          <w:rtl w:val="0"/>
        </w:rPr>
        <w:t xml:space="preserve">3y OS 22%. TMZ failed to improve outcomes.</w:t>
      </w:r>
    </w:p>
    <w:p w:rsidR="00000000" w:rsidDel="00000000" w:rsidP="00000000" w:rsidRDefault="00000000" w:rsidRPr="00000000" w14:paraId="000004B2">
      <w:pPr>
        <w:numPr>
          <w:ilvl w:val="0"/>
          <w:numId w:val="78"/>
        </w:numPr>
        <w:ind w:left="720" w:hanging="360"/>
      </w:pPr>
      <w:r w:rsidDel="00000000" w:rsidR="00000000" w:rsidRPr="00000000">
        <w:rPr>
          <w:b w:val="1"/>
          <w:rtl w:val="0"/>
        </w:rPr>
        <w:t xml:space="preserve">COG ACNS0423</w:t>
      </w:r>
      <w:r w:rsidDel="00000000" w:rsidR="00000000" w:rsidRPr="00000000">
        <w:rPr>
          <w:rtl w:val="0"/>
        </w:rPr>
        <w:t xml:space="preserve"> [</w:t>
      </w:r>
      <w:hyperlink r:id="rId239">
        <w:r w:rsidDel="00000000" w:rsidR="00000000" w:rsidRPr="00000000">
          <w:rPr>
            <w:rtl w:val="0"/>
          </w:rPr>
          <w:t xml:space="preserve">Jakacki Neuro Onc '16</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Stupp→ adjuvant TMZ/CCNU x6c</w:t>
      </w:r>
      <w:r w:rsidDel="00000000" w:rsidR="00000000" w:rsidRPr="00000000">
        <w:rPr>
          <w:rtl w:val="0"/>
        </w:rPr>
        <w:t xml:space="preserve">.</w:t>
        <w:br w:type="textWrapping"/>
        <w:t xml:space="preserve">CCNU appears to be helpful in addition to the Stupp regimen.</w:t>
      </w:r>
    </w:p>
    <w:p w:rsidR="00000000" w:rsidDel="00000000" w:rsidP="00000000" w:rsidRDefault="00000000" w:rsidRPr="00000000" w14:paraId="000004B3">
      <w:pPr>
        <w:numPr>
          <w:ilvl w:val="1"/>
          <w:numId w:val="78"/>
        </w:numPr>
        <w:ind w:left="1440" w:hanging="360"/>
      </w:pPr>
      <w:r w:rsidDel="00000000" w:rsidR="00000000" w:rsidRPr="00000000">
        <w:rPr>
          <w:rtl w:val="0"/>
        </w:rPr>
        <w:t xml:space="preserve">108 pts with AA or GBM. Age 3-22y. </w:t>
      </w:r>
    </w:p>
    <w:p w:rsidR="00000000" w:rsidDel="00000000" w:rsidP="00000000" w:rsidRDefault="00000000" w:rsidRPr="00000000" w14:paraId="000004B4">
      <w:pPr>
        <w:numPr>
          <w:ilvl w:val="2"/>
          <w:numId w:val="78"/>
        </w:numPr>
        <w:ind w:left="2160" w:hanging="360"/>
      </w:pPr>
      <w:r w:rsidDel="00000000" w:rsidR="00000000" w:rsidRPr="00000000">
        <w:rPr>
          <w:rtl w:val="0"/>
        </w:rPr>
        <w:t xml:space="preserve">RT 54 Gy + 2 cm margin for GTR. Consider 5.4 Gy boost if R1, may stop at 50.4 Gy for spinal cord dz.</w:t>
      </w:r>
    </w:p>
    <w:p w:rsidR="00000000" w:rsidDel="00000000" w:rsidP="00000000" w:rsidRDefault="00000000" w:rsidRPr="00000000" w14:paraId="000004B5">
      <w:pPr>
        <w:numPr>
          <w:ilvl w:val="2"/>
          <w:numId w:val="78"/>
        </w:numPr>
        <w:ind w:left="2160" w:hanging="360"/>
        <w:rPr>
          <w:u w:val="none"/>
        </w:rPr>
      </w:pPr>
      <w:r w:rsidDel="00000000" w:rsidR="00000000" w:rsidRPr="00000000">
        <w:rPr>
          <w:rtl w:val="0"/>
        </w:rPr>
        <w:t xml:space="preserve">During RT: TMZ 90 mg/m2/day. Adjuvant TMZ 150 d1-5 and CCNU 90 d1 q42d x6c.</w:t>
      </w:r>
    </w:p>
    <w:p w:rsidR="00000000" w:rsidDel="00000000" w:rsidP="00000000" w:rsidRDefault="00000000" w:rsidRPr="00000000" w14:paraId="000004B6">
      <w:pPr>
        <w:numPr>
          <w:ilvl w:val="1"/>
          <w:numId w:val="78"/>
        </w:numPr>
        <w:ind w:left="1440" w:hanging="360"/>
      </w:pPr>
      <w:r w:rsidDel="00000000" w:rsidR="00000000" w:rsidRPr="00000000">
        <w:rPr>
          <w:rtl w:val="0"/>
        </w:rPr>
        <w:t xml:space="preserve">1y EFS 50%. </w:t>
      </w:r>
    </w:p>
    <w:p w:rsidR="00000000" w:rsidDel="00000000" w:rsidP="00000000" w:rsidRDefault="00000000" w:rsidRPr="00000000" w14:paraId="000004B7">
      <w:pPr>
        <w:numPr>
          <w:ilvl w:val="1"/>
          <w:numId w:val="78"/>
        </w:numPr>
        <w:ind w:left="1440" w:hanging="360"/>
      </w:pPr>
      <w:r w:rsidDel="00000000" w:rsidR="00000000" w:rsidRPr="00000000">
        <w:rPr>
          <w:rFonts w:ascii="Cardo" w:cs="Cardo" w:eastAsia="Cardo" w:hAnsi="Cardo"/>
          <w:rtl w:val="0"/>
        </w:rPr>
        <w:t xml:space="preserve">3y EFS per ACNS 0126 (Stupp only) / ACNS 0423 (Stupp + CCNU) of 11→ 22%. </w:t>
      </w:r>
    </w:p>
    <w:p w:rsidR="00000000" w:rsidDel="00000000" w:rsidP="00000000" w:rsidRDefault="00000000" w:rsidRPr="00000000" w14:paraId="000004B8">
      <w:pPr>
        <w:numPr>
          <w:ilvl w:val="1"/>
          <w:numId w:val="78"/>
        </w:numPr>
        <w:ind w:left="1440" w:hanging="360"/>
        <w:rPr>
          <w:u w:val="none"/>
        </w:rPr>
      </w:pPr>
      <w:r w:rsidDel="00000000" w:rsidR="00000000" w:rsidRPr="00000000">
        <w:rPr>
          <w:rFonts w:ascii="Cardo" w:cs="Cardo" w:eastAsia="Cardo" w:hAnsi="Cardo"/>
          <w:rtl w:val="0"/>
        </w:rPr>
        <w:t xml:space="preserve">3y EFS per ACNS 0126 (Stupp only) / ACNS 0423 (Stupp + CCNU) of 29→ 28%.</w:t>
      </w:r>
    </w:p>
    <w:p w:rsidR="00000000" w:rsidDel="00000000" w:rsidP="00000000" w:rsidRDefault="00000000" w:rsidRPr="00000000" w14:paraId="000004B9">
      <w:pPr>
        <w:rPr>
          <w:b w:val="1"/>
        </w:rPr>
      </w:pPr>
      <w:r w:rsidDel="00000000" w:rsidR="00000000" w:rsidRPr="00000000">
        <w:rPr>
          <w:rtl w:val="0"/>
        </w:rPr>
      </w:r>
    </w:p>
    <w:p w:rsidR="00000000" w:rsidDel="00000000" w:rsidP="00000000" w:rsidRDefault="00000000" w:rsidRPr="00000000" w14:paraId="000004BA">
      <w:pPr>
        <w:rPr>
          <w:b w:val="1"/>
        </w:rPr>
      </w:pPr>
      <w:hyperlink w:anchor="_gzbeagzdfcb6">
        <w:r w:rsidDel="00000000" w:rsidR="00000000" w:rsidRPr="00000000">
          <w:rPr>
            <w:b w:val="1"/>
            <w:rtl w:val="0"/>
          </w:rPr>
          <w:t xml:space="preserve">Treatment planning</w:t>
        </w:r>
      </w:hyperlink>
      <w:r w:rsidDel="00000000" w:rsidR="00000000" w:rsidRPr="00000000">
        <w:rPr>
          <w:rtl w:val="0"/>
        </w:rPr>
      </w:r>
    </w:p>
    <w:p w:rsidR="00000000" w:rsidDel="00000000" w:rsidP="00000000" w:rsidRDefault="00000000" w:rsidRPr="00000000" w14:paraId="000004BB">
      <w:pPr>
        <w:ind w:left="0" w:firstLine="0"/>
        <w:rPr>
          <w:b w:val="1"/>
        </w:rPr>
      </w:pPr>
      <w:r w:rsidDel="00000000" w:rsidR="00000000" w:rsidRPr="00000000">
        <w:rPr>
          <w:rtl w:val="0"/>
        </w:rPr>
        <w:t xml:space="preserve">ACNS1721 [</w:t>
      </w:r>
      <w:hyperlink r:id="rId240">
        <w:r w:rsidDel="00000000" w:rsidR="00000000" w:rsidRPr="00000000">
          <w:rPr>
            <w:rtl w:val="0"/>
          </w:rPr>
          <w:t xml:space="preserve">Contouring Atlas</w:t>
        </w:r>
      </w:hyperlink>
      <w:r w:rsidDel="00000000" w:rsidR="00000000" w:rsidRPr="00000000">
        <w:rPr>
          <w:rtl w:val="0"/>
        </w:rPr>
        <w:t xml:space="preserve">, </w:t>
      </w:r>
      <w:hyperlink r:id="rId241">
        <w:r w:rsidDel="00000000" w:rsidR="00000000" w:rsidRPr="00000000">
          <w:rPr>
            <w:rtl w:val="0"/>
          </w:rPr>
          <w:t xml:space="preserve">MIM Case #1</w:t>
        </w:r>
      </w:hyperlink>
      <w:r w:rsidDel="00000000" w:rsidR="00000000" w:rsidRPr="00000000">
        <w:rPr>
          <w:rtl w:val="0"/>
        </w:rPr>
        <w:t xml:space="preserve">, </w:t>
      </w:r>
      <w:hyperlink r:id="rId242">
        <w:r w:rsidDel="00000000" w:rsidR="00000000" w:rsidRPr="00000000">
          <w:rPr>
            <w:rtl w:val="0"/>
          </w:rPr>
          <w:t xml:space="preserve">MIM Case #2</w:t>
        </w:r>
      </w:hyperlink>
      <w:r w:rsidDel="00000000" w:rsidR="00000000" w:rsidRPr="00000000">
        <w:rPr>
          <w:rtl w:val="0"/>
        </w:rPr>
        <w:t xml:space="preserve">, </w:t>
      </w:r>
      <w:hyperlink r:id="rId243">
        <w:r w:rsidDel="00000000" w:rsidR="00000000" w:rsidRPr="00000000">
          <w:rPr>
            <w:rtl w:val="0"/>
          </w:rPr>
          <w:t xml:space="preserve">NCT03581292</w:t>
        </w:r>
      </w:hyperlink>
      <w:r w:rsidDel="00000000" w:rsidR="00000000" w:rsidRPr="00000000">
        <w:rPr>
          <w:rtl w:val="0"/>
        </w:rPr>
        <w:t xml:space="preserve">]: Phase II. Velaparib + RT + TMZ. Newly diagnosed malignant glioma without H3 K27M or BRAFV600 mutations.</w:t>
      </w:r>
      <w:r w:rsidDel="00000000" w:rsidR="00000000" w:rsidRPr="00000000">
        <w:rPr>
          <w:rtl w:val="0"/>
        </w:rPr>
      </w:r>
    </w:p>
    <w:p w:rsidR="00000000" w:rsidDel="00000000" w:rsidP="00000000" w:rsidRDefault="00000000" w:rsidRPr="00000000" w14:paraId="000004BC">
      <w:pPr>
        <w:numPr>
          <w:ilvl w:val="0"/>
          <w:numId w:val="43"/>
        </w:numPr>
        <w:ind w:left="720" w:hanging="360"/>
      </w:pPr>
      <w:r w:rsidDel="00000000" w:rsidR="00000000" w:rsidRPr="00000000">
        <w:rPr>
          <w:b w:val="1"/>
          <w:rtl w:val="0"/>
        </w:rPr>
        <w:t xml:space="preserve">ACNS 0822 </w:t>
      </w:r>
      <w:r w:rsidDel="00000000" w:rsidR="00000000" w:rsidRPr="00000000">
        <w:rPr>
          <w:rtl w:val="0"/>
        </w:rPr>
        <w:t xml:space="preserve">[</w:t>
      </w:r>
      <w:hyperlink r:id="rId244">
        <w:r w:rsidDel="00000000" w:rsidR="00000000" w:rsidRPr="00000000">
          <w:rPr>
            <w:rtl w:val="0"/>
          </w:rPr>
          <w:t xml:space="preserve">Pending</w:t>
        </w:r>
      </w:hyperlink>
      <w:r w:rsidDel="00000000" w:rsidR="00000000" w:rsidRPr="00000000">
        <w:rPr>
          <w:rFonts w:ascii="Cardo" w:cs="Cardo" w:eastAsia="Cardo" w:hAnsi="Cardo"/>
          <w:rtl w:val="0"/>
        </w:rPr>
        <w:t xml:space="preserve">]: RT + Vorinostat vs. TMZ vs. bevacizumab→ Maintenance Bevacizumab and TMZ.</w:t>
        <w:br w:type="textWrapping"/>
      </w:r>
      <w:r w:rsidDel="00000000" w:rsidR="00000000" w:rsidRPr="00000000">
        <w:rPr>
          <w:rtl w:val="0"/>
        </w:rPr>
        <w:t xml:space="preserve">Great reference for normal tissue constraints</w:t>
      </w:r>
      <w:r w:rsidDel="00000000" w:rsidR="00000000" w:rsidRPr="00000000">
        <w:rPr>
          <w:rtl w:val="0"/>
        </w:rPr>
        <w:t xml:space="preserve">. Closed in 2014 as no arm showed superiority.</w:t>
      </w:r>
    </w:p>
    <w:p w:rsidR="00000000" w:rsidDel="00000000" w:rsidP="00000000" w:rsidRDefault="00000000" w:rsidRPr="00000000" w14:paraId="000004BD">
      <w:pPr>
        <w:numPr>
          <w:ilvl w:val="1"/>
          <w:numId w:val="43"/>
        </w:numPr>
        <w:ind w:left="1440" w:hanging="360"/>
      </w:pPr>
      <w:r w:rsidDel="00000000" w:rsidR="00000000" w:rsidRPr="00000000">
        <w:rPr>
          <w:rtl w:val="0"/>
        </w:rPr>
        <w:t xml:space="preserve">GTV1: All residual </w:t>
      </w:r>
      <w:r w:rsidDel="00000000" w:rsidR="00000000" w:rsidRPr="00000000">
        <w:rPr>
          <w:rtl w:val="0"/>
        </w:rPr>
        <w:t xml:space="preserve">tumor</w:t>
      </w:r>
      <w:r w:rsidDel="00000000" w:rsidR="00000000" w:rsidRPr="00000000">
        <w:rPr>
          <w:rtl w:val="0"/>
        </w:rPr>
        <w:t xml:space="preserve"> (T1c and T2). Does not need to cover the surgical corridor, or uninvolved brain which has shifted as a result of a surgery or shunting.</w:t>
      </w:r>
    </w:p>
    <w:p w:rsidR="00000000" w:rsidDel="00000000" w:rsidP="00000000" w:rsidRDefault="00000000" w:rsidRPr="00000000" w14:paraId="000004BE">
      <w:pPr>
        <w:numPr>
          <w:ilvl w:val="1"/>
          <w:numId w:val="43"/>
        </w:numPr>
        <w:ind w:left="1440" w:hanging="360"/>
      </w:pPr>
      <w:r w:rsidDel="00000000" w:rsidR="00000000" w:rsidRPr="00000000">
        <w:rPr>
          <w:rtl w:val="0"/>
        </w:rPr>
        <w:t xml:space="preserve">CTV1: </w:t>
      </w:r>
      <w:r w:rsidDel="00000000" w:rsidR="00000000" w:rsidRPr="00000000">
        <w:rPr>
          <w:b w:val="1"/>
          <w:rtl w:val="0"/>
        </w:rPr>
        <w:t xml:space="preserve">2 cm </w:t>
      </w:r>
      <w:r w:rsidDel="00000000" w:rsidR="00000000" w:rsidRPr="00000000">
        <w:rPr>
          <w:rtl w:val="0"/>
        </w:rPr>
        <w:t xml:space="preserve">anatomically confined margin. </w:t>
      </w:r>
      <w:r w:rsidDel="00000000" w:rsidR="00000000" w:rsidRPr="00000000">
        <w:rPr>
          <w:i w:val="1"/>
          <w:rtl w:val="0"/>
        </w:rPr>
        <w:t xml:space="preserve">May consider 1.5 cm, sometimes 1 cm if WHO grade II.</w:t>
      </w:r>
    </w:p>
    <w:p w:rsidR="00000000" w:rsidDel="00000000" w:rsidP="00000000" w:rsidRDefault="00000000" w:rsidRPr="00000000" w14:paraId="000004BF">
      <w:pPr>
        <w:numPr>
          <w:ilvl w:val="1"/>
          <w:numId w:val="43"/>
        </w:numPr>
        <w:ind w:left="1440" w:hanging="360"/>
      </w:pPr>
      <w:r w:rsidDel="00000000" w:rsidR="00000000" w:rsidRPr="00000000">
        <w:rPr>
          <w:rtl w:val="0"/>
        </w:rPr>
        <w:t xml:space="preserve">GTV2: T1c, excludes critical structures.</w:t>
      </w:r>
    </w:p>
    <w:p w:rsidR="00000000" w:rsidDel="00000000" w:rsidP="00000000" w:rsidRDefault="00000000" w:rsidRPr="00000000" w14:paraId="000004C0">
      <w:pPr>
        <w:numPr>
          <w:ilvl w:val="1"/>
          <w:numId w:val="43"/>
        </w:numPr>
        <w:ind w:left="1440" w:hanging="360"/>
      </w:pPr>
      <w:r w:rsidDel="00000000" w:rsidR="00000000" w:rsidRPr="00000000">
        <w:rPr>
          <w:rtl w:val="0"/>
        </w:rPr>
        <w:t xml:space="preserve">CTV2: </w:t>
      </w:r>
      <w:r w:rsidDel="00000000" w:rsidR="00000000" w:rsidRPr="00000000">
        <w:rPr>
          <w:b w:val="1"/>
          <w:rtl w:val="0"/>
        </w:rPr>
        <w:t xml:space="preserve">1 cm</w:t>
      </w:r>
      <w:r w:rsidDel="00000000" w:rsidR="00000000" w:rsidRPr="00000000">
        <w:rPr>
          <w:rtl w:val="0"/>
        </w:rPr>
        <w:t xml:space="preserve"> anatomically confined margin.</w:t>
      </w:r>
    </w:p>
    <w:p w:rsidR="00000000" w:rsidDel="00000000" w:rsidP="00000000" w:rsidRDefault="00000000" w:rsidRPr="00000000" w14:paraId="000004C1">
      <w:pPr>
        <w:numPr>
          <w:ilvl w:val="1"/>
          <w:numId w:val="43"/>
        </w:numPr>
        <w:ind w:left="1440" w:hanging="360"/>
      </w:pPr>
      <w:r w:rsidDel="00000000" w:rsidR="00000000" w:rsidRPr="00000000">
        <w:rPr>
          <w:rtl w:val="0"/>
        </w:rPr>
        <w:t xml:space="preserve">PTV1_54 Gy, PTV2_59.4 Gy.  </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2"/>
        <w:rPr/>
      </w:pPr>
      <w:bookmarkStart w:colFirst="0" w:colLast="0" w:name="_6vn022hrmzex" w:id="52"/>
      <w:bookmarkEnd w:id="52"/>
      <w:hyperlink w:anchor="_gzbeagzdfcb6">
        <w:r w:rsidDel="00000000" w:rsidR="00000000" w:rsidRPr="00000000">
          <w:rPr>
            <w:rtl w:val="0"/>
          </w:rPr>
          <w:t xml:space="preserve">Diffuse intrinsic pontine gliomas</w:t>
        </w:r>
      </w:hyperlink>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ARRO: [</w:t>
      </w:r>
      <w:hyperlink r:id="rId245">
        <w:r w:rsidDel="00000000" w:rsidR="00000000" w:rsidRPr="00000000">
          <w:rPr>
            <w:rtl w:val="0"/>
          </w:rPr>
          <w:t xml:space="preserve">DIPG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C5">
      <w:pPr>
        <w:numPr>
          <w:ilvl w:val="0"/>
          <w:numId w:val="97"/>
        </w:numPr>
        <w:ind w:left="720" w:hanging="360"/>
      </w:pPr>
      <w:r w:rsidDel="00000000" w:rsidR="00000000" w:rsidRPr="00000000">
        <w:rPr>
          <w:rtl w:val="0"/>
        </w:rPr>
        <w:t xml:space="preserve">300-400 cases of brainstem gliomas per year.</w:t>
      </w:r>
    </w:p>
    <w:p w:rsidR="00000000" w:rsidDel="00000000" w:rsidP="00000000" w:rsidRDefault="00000000" w:rsidRPr="00000000" w14:paraId="000004C6">
      <w:pPr>
        <w:numPr>
          <w:ilvl w:val="1"/>
          <w:numId w:val="97"/>
        </w:numPr>
        <w:ind w:left="1440" w:hanging="360"/>
      </w:pPr>
      <w:r w:rsidDel="00000000" w:rsidR="00000000" w:rsidRPr="00000000">
        <w:rPr>
          <w:rtl w:val="0"/>
        </w:rPr>
        <w:t xml:space="preserve">Brainstem gliomas are ~10-20% of pediatric primary tumors, while &lt; 2% of adult CNS tumors.</w:t>
      </w:r>
    </w:p>
    <w:p w:rsidR="00000000" w:rsidDel="00000000" w:rsidP="00000000" w:rsidRDefault="00000000" w:rsidRPr="00000000" w14:paraId="000004C7">
      <w:pPr>
        <w:numPr>
          <w:ilvl w:val="1"/>
          <w:numId w:val="97"/>
        </w:numPr>
        <w:ind w:left="1440" w:hanging="360"/>
      </w:pPr>
      <w:r w:rsidDel="00000000" w:rsidR="00000000" w:rsidRPr="00000000">
        <w:rPr>
          <w:rFonts w:ascii="Gungsuh" w:cs="Gungsuh" w:eastAsia="Gungsuh" w:hAnsi="Gungsuh"/>
          <w:rtl w:val="0"/>
        </w:rPr>
        <w:t xml:space="preserve">Peak age 4-6 years. MS 9-11 mo. Tectal gliomas MS ≥ 10y. </w:t>
      </w:r>
    </w:p>
    <w:p w:rsidR="00000000" w:rsidDel="00000000" w:rsidP="00000000" w:rsidRDefault="00000000" w:rsidRPr="00000000" w14:paraId="000004C8">
      <w:pPr>
        <w:numPr>
          <w:ilvl w:val="1"/>
          <w:numId w:val="97"/>
        </w:numPr>
        <w:ind w:left="1440" w:hanging="360"/>
      </w:pPr>
      <w:r w:rsidDel="00000000" w:rsidR="00000000" w:rsidRPr="00000000">
        <w:rPr>
          <w:rtl w:val="0"/>
        </w:rPr>
        <w:t xml:space="preserve">Anatomy: CN III-IV in pons, V-VIII in midbrain, IX-XII in medulla. </w:t>
      </w:r>
    </w:p>
    <w:p w:rsidR="00000000" w:rsidDel="00000000" w:rsidP="00000000" w:rsidRDefault="00000000" w:rsidRPr="00000000" w14:paraId="000004C9">
      <w:pPr>
        <w:numPr>
          <w:ilvl w:val="2"/>
          <w:numId w:val="97"/>
        </w:numPr>
        <w:ind w:left="2160" w:hanging="360"/>
      </w:pPr>
      <w:r w:rsidDel="00000000" w:rsidR="00000000" w:rsidRPr="00000000">
        <w:rPr>
          <w:rtl w:val="0"/>
        </w:rPr>
        <w:t xml:space="preserve">Tectum (Roof, or Quadrigeminal plate): dorsal midbrain, including paired S/I colliculi.</w:t>
      </w:r>
    </w:p>
    <w:p w:rsidR="00000000" w:rsidDel="00000000" w:rsidP="00000000" w:rsidRDefault="00000000" w:rsidRPr="00000000" w14:paraId="000004CA">
      <w:pPr>
        <w:numPr>
          <w:ilvl w:val="2"/>
          <w:numId w:val="97"/>
        </w:numPr>
        <w:ind w:left="2160" w:hanging="360"/>
      </w:pPr>
      <w:r w:rsidDel="00000000" w:rsidR="00000000" w:rsidRPr="00000000">
        <w:rPr>
          <w:rtl w:val="0"/>
        </w:rPr>
        <w:t xml:space="preserve">Tegmentum (Floor): Includes nuclei of CN III and IV, red nucleus, and substantia nigra.</w:t>
      </w:r>
    </w:p>
    <w:p w:rsidR="00000000" w:rsidDel="00000000" w:rsidP="00000000" w:rsidRDefault="00000000" w:rsidRPr="00000000" w14:paraId="000004CB">
      <w:pPr>
        <w:numPr>
          <w:ilvl w:val="1"/>
          <w:numId w:val="97"/>
        </w:numPr>
        <w:ind w:left="1440" w:hanging="360"/>
      </w:pPr>
      <w:r w:rsidDel="00000000" w:rsidR="00000000" w:rsidRPr="00000000">
        <w:rPr>
          <w:rtl w:val="0"/>
        </w:rPr>
        <w:t xml:space="preserve">Focal brainstem gliomas (20%): Upper midbrain/lower medulla. Typically low grade. Best prognosis. </w:t>
      </w:r>
    </w:p>
    <w:p w:rsidR="00000000" w:rsidDel="00000000" w:rsidP="00000000" w:rsidRDefault="00000000" w:rsidRPr="00000000" w14:paraId="000004CC">
      <w:pPr>
        <w:numPr>
          <w:ilvl w:val="1"/>
          <w:numId w:val="97"/>
        </w:numPr>
        <w:ind w:left="1440" w:hanging="360"/>
      </w:pPr>
      <w:r w:rsidDel="00000000" w:rsidR="00000000" w:rsidRPr="00000000">
        <w:rPr>
          <w:rtl w:val="0"/>
        </w:rPr>
        <w:t xml:space="preserve">Diffuse brainstem gliomas (80%): Pons and upper medulla. Infiltrative, worst prognosis.</w:t>
      </w:r>
    </w:p>
    <w:p w:rsidR="00000000" w:rsidDel="00000000" w:rsidP="00000000" w:rsidRDefault="00000000" w:rsidRPr="00000000" w14:paraId="000004CD">
      <w:pPr>
        <w:numPr>
          <w:ilvl w:val="1"/>
          <w:numId w:val="97"/>
        </w:numPr>
        <w:ind w:left="1440" w:hanging="360"/>
      </w:pPr>
      <w:r w:rsidDel="00000000" w:rsidR="00000000" w:rsidRPr="00000000">
        <w:rPr>
          <w:rtl w:val="0"/>
        </w:rPr>
        <w:t xml:space="preserve">RT gives good relief of symptoms, but median progression is usually in 6 months.</w:t>
      </w:r>
    </w:p>
    <w:p w:rsidR="00000000" w:rsidDel="00000000" w:rsidP="00000000" w:rsidRDefault="00000000" w:rsidRPr="00000000" w14:paraId="000004CE">
      <w:pPr>
        <w:numPr>
          <w:ilvl w:val="0"/>
          <w:numId w:val="97"/>
        </w:numPr>
        <w:ind w:left="720" w:hanging="360"/>
      </w:pPr>
      <w:r w:rsidDel="00000000" w:rsidR="00000000" w:rsidRPr="00000000">
        <w:rPr>
          <w:b w:val="1"/>
          <w:rtl w:val="0"/>
        </w:rPr>
        <w:t xml:space="preserve">Types</w:t>
      </w:r>
    </w:p>
    <w:p w:rsidR="00000000" w:rsidDel="00000000" w:rsidP="00000000" w:rsidRDefault="00000000" w:rsidRPr="00000000" w14:paraId="000004CF">
      <w:pPr>
        <w:numPr>
          <w:ilvl w:val="1"/>
          <w:numId w:val="97"/>
        </w:numPr>
        <w:ind w:left="1440" w:hanging="360"/>
      </w:pPr>
      <w:r w:rsidDel="00000000" w:rsidR="00000000" w:rsidRPr="00000000">
        <w:rPr>
          <w:b w:val="1"/>
          <w:rtl w:val="0"/>
        </w:rPr>
        <w:t xml:space="preserve">50% HGG</w:t>
      </w:r>
      <w:r w:rsidDel="00000000" w:rsidR="00000000" w:rsidRPr="00000000">
        <w:rPr>
          <w:rtl w:val="0"/>
        </w:rPr>
        <w:t xml:space="preserve">. Grade II-IV are not prognostic for DIPGs, as up to 1/4 are low grade w similarly dismal px.</w:t>
      </w:r>
    </w:p>
    <w:p w:rsidR="00000000" w:rsidDel="00000000" w:rsidP="00000000" w:rsidRDefault="00000000" w:rsidRPr="00000000" w14:paraId="000004D0">
      <w:pPr>
        <w:numPr>
          <w:ilvl w:val="2"/>
          <w:numId w:val="97"/>
        </w:numPr>
        <w:ind w:left="2160" w:hanging="360"/>
      </w:pPr>
      <w:r w:rsidDel="00000000" w:rsidR="00000000" w:rsidRPr="00000000">
        <w:rPr>
          <w:rtl w:val="0"/>
        </w:rPr>
        <w:t xml:space="preserve">Equivalent outcomes for low grade DIPG may be due to high rate of malignant transformation.</w:t>
      </w:r>
    </w:p>
    <w:p w:rsidR="00000000" w:rsidDel="00000000" w:rsidP="00000000" w:rsidRDefault="00000000" w:rsidRPr="00000000" w14:paraId="000004D1">
      <w:pPr>
        <w:numPr>
          <w:ilvl w:val="1"/>
          <w:numId w:val="97"/>
        </w:numPr>
        <w:ind w:left="1440" w:hanging="360"/>
      </w:pPr>
      <w:r w:rsidDel="00000000" w:rsidR="00000000" w:rsidRPr="00000000">
        <w:rPr>
          <w:b w:val="1"/>
          <w:rtl w:val="0"/>
        </w:rPr>
        <w:t xml:space="preserve">50% LGG</w:t>
      </w:r>
      <w:r w:rsidDel="00000000" w:rsidR="00000000" w:rsidRPr="00000000">
        <w:rPr>
          <w:rtl w:val="0"/>
        </w:rPr>
        <w:t xml:space="preserve">: Dorsally exophytic from 4th ventricle, do not invade brainstem. 5-10% are focal, or &lt; 2 cm without infiltration or edema. Usually PCAs, 10y OS w GTR 75%. </w:t>
      </w:r>
    </w:p>
    <w:p w:rsidR="00000000" w:rsidDel="00000000" w:rsidP="00000000" w:rsidRDefault="00000000" w:rsidRPr="00000000" w14:paraId="000004D2">
      <w:pPr>
        <w:numPr>
          <w:ilvl w:val="1"/>
          <w:numId w:val="97"/>
        </w:numPr>
        <w:ind w:left="1440" w:hanging="360"/>
      </w:pPr>
      <w:r w:rsidDel="00000000" w:rsidR="00000000" w:rsidRPr="00000000">
        <w:rPr>
          <w:b w:val="1"/>
          <w:rtl w:val="0"/>
        </w:rPr>
        <w:t xml:space="preserve">H3-K27M </w:t>
      </w:r>
      <w:r w:rsidDel="00000000" w:rsidR="00000000" w:rsidRPr="00000000">
        <w:rPr>
          <w:rtl w:val="0"/>
        </w:rPr>
        <w:t xml:space="preserve">(histone 3) are common in DIPGs (85%) and other midline gliomas [</w:t>
      </w:r>
      <w:hyperlink r:id="rId246">
        <w:r w:rsidDel="00000000" w:rsidR="00000000" w:rsidRPr="00000000">
          <w:rPr>
            <w:rtl w:val="0"/>
          </w:rPr>
          <w:t xml:space="preserve">Cohen Neuro Onc '17</w:t>
        </w:r>
      </w:hyperlink>
      <w:r w:rsidDel="00000000" w:rsidR="00000000" w:rsidRPr="00000000">
        <w:rPr>
          <w:rtl w:val="0"/>
        </w:rPr>
        <w:t xml:space="preserve">].</w:t>
      </w:r>
    </w:p>
    <w:p w:rsidR="00000000" w:rsidDel="00000000" w:rsidP="00000000" w:rsidRDefault="00000000" w:rsidRPr="00000000" w14:paraId="000004D3">
      <w:pPr>
        <w:numPr>
          <w:ilvl w:val="0"/>
          <w:numId w:val="97"/>
        </w:numPr>
        <w:ind w:left="720" w:hanging="360"/>
      </w:pPr>
      <w:r w:rsidDel="00000000" w:rsidR="00000000" w:rsidRPr="00000000">
        <w:rPr>
          <w:b w:val="1"/>
          <w:rtl w:val="0"/>
        </w:rPr>
        <w:t xml:space="preserve">Workup</w:t>
      </w:r>
    </w:p>
    <w:p w:rsidR="00000000" w:rsidDel="00000000" w:rsidP="00000000" w:rsidRDefault="00000000" w:rsidRPr="00000000" w14:paraId="000004D4">
      <w:pPr>
        <w:numPr>
          <w:ilvl w:val="1"/>
          <w:numId w:val="97"/>
        </w:numPr>
        <w:ind w:left="1440" w:hanging="360"/>
      </w:pPr>
      <w:r w:rsidDel="00000000" w:rsidR="00000000" w:rsidRPr="00000000">
        <w:rPr>
          <w:rtl w:val="0"/>
        </w:rPr>
        <w:t xml:space="preserve">H&amp;P: Ipsi CN VI and VII deficits and contralateral spasticity and hyperreflexia.</w:t>
      </w:r>
    </w:p>
    <w:p w:rsidR="00000000" w:rsidDel="00000000" w:rsidP="00000000" w:rsidRDefault="00000000" w:rsidRPr="00000000" w14:paraId="000004D5">
      <w:pPr>
        <w:numPr>
          <w:ilvl w:val="2"/>
          <w:numId w:val="97"/>
        </w:numPr>
        <w:ind w:left="2160" w:hanging="360"/>
      </w:pPr>
      <w:r w:rsidDel="00000000" w:rsidR="00000000" w:rsidRPr="00000000">
        <w:rPr>
          <w:rtl w:val="0"/>
        </w:rPr>
        <w:t xml:space="preserve">NF-1 patients are at higher risk for brainstem gliomas, tend to be more favorable [</w:t>
      </w:r>
      <w:hyperlink r:id="rId247">
        <w:r w:rsidDel="00000000" w:rsidR="00000000" w:rsidRPr="00000000">
          <w:rPr>
            <w:rtl w:val="0"/>
          </w:rPr>
          <w:t xml:space="preserve">Mahdi Neuro '17</w:t>
        </w:r>
      </w:hyperlink>
      <w:r w:rsidDel="00000000" w:rsidR="00000000" w:rsidRPr="00000000">
        <w:rPr>
          <w:rtl w:val="0"/>
        </w:rPr>
        <w:t xml:space="preserve">].</w:t>
      </w:r>
    </w:p>
    <w:p w:rsidR="00000000" w:rsidDel="00000000" w:rsidP="00000000" w:rsidRDefault="00000000" w:rsidRPr="00000000" w14:paraId="000004D6">
      <w:pPr>
        <w:numPr>
          <w:ilvl w:val="2"/>
          <w:numId w:val="97"/>
        </w:numPr>
        <w:ind w:left="2160" w:hanging="360"/>
      </w:pPr>
      <w:r w:rsidDel="00000000" w:rsidR="00000000" w:rsidRPr="00000000">
        <w:rPr>
          <w:rtl w:val="0"/>
        </w:rPr>
        <w:t xml:space="preserve">Ddx: PNET, ATRT, vascular malformation, demyelinating disorders, ganglioglioma, hamartoma (esp in pts with NF), mets, abscess, encephalitis, parasitic cysts.</w:t>
      </w:r>
    </w:p>
    <w:p w:rsidR="00000000" w:rsidDel="00000000" w:rsidP="00000000" w:rsidRDefault="00000000" w:rsidRPr="00000000" w14:paraId="000004D7">
      <w:pPr>
        <w:numPr>
          <w:ilvl w:val="1"/>
          <w:numId w:val="97"/>
        </w:numPr>
        <w:ind w:left="1440" w:hanging="360"/>
      </w:pPr>
      <w:r w:rsidDel="00000000" w:rsidR="00000000" w:rsidRPr="00000000">
        <w:rPr>
          <w:rtl w:val="0"/>
        </w:rPr>
        <w:t xml:space="preserve">MRI: Radiographic diagnosis.</w:t>
      </w:r>
    </w:p>
    <w:p w:rsidR="00000000" w:rsidDel="00000000" w:rsidP="00000000" w:rsidRDefault="00000000" w:rsidRPr="00000000" w14:paraId="000004D8">
      <w:pPr>
        <w:numPr>
          <w:ilvl w:val="2"/>
          <w:numId w:val="97"/>
        </w:numPr>
        <w:ind w:left="2160" w:hanging="360"/>
      </w:pPr>
      <w:r w:rsidDel="00000000" w:rsidR="00000000" w:rsidRPr="00000000">
        <w:rPr>
          <w:rtl w:val="0"/>
        </w:rPr>
        <w:t xml:space="preserve">DIPG: Nonenhancing, expand pons, around basilar artery.</w:t>
      </w:r>
    </w:p>
    <w:p w:rsidR="00000000" w:rsidDel="00000000" w:rsidP="00000000" w:rsidRDefault="00000000" w:rsidRPr="00000000" w14:paraId="000004D9">
      <w:pPr>
        <w:numPr>
          <w:ilvl w:val="2"/>
          <w:numId w:val="97"/>
        </w:numPr>
        <w:ind w:left="2160" w:hanging="360"/>
      </w:pPr>
      <w:r w:rsidDel="00000000" w:rsidR="00000000" w:rsidRPr="00000000">
        <w:rPr>
          <w:rtl w:val="0"/>
        </w:rPr>
        <w:t xml:space="preserve">Dorsal exophytic LGG: 4th ventricle, no invasion of brainstem.</w:t>
      </w:r>
    </w:p>
    <w:p w:rsidR="00000000" w:rsidDel="00000000" w:rsidP="00000000" w:rsidRDefault="00000000" w:rsidRPr="00000000" w14:paraId="000004DA">
      <w:pPr>
        <w:numPr>
          <w:ilvl w:val="2"/>
          <w:numId w:val="97"/>
        </w:numPr>
        <w:ind w:left="2160" w:hanging="360"/>
      </w:pPr>
      <w:r w:rsidDel="00000000" w:rsidR="00000000" w:rsidRPr="00000000">
        <w:rPr>
          <w:rtl w:val="0"/>
        </w:rPr>
        <w:t xml:space="preserve">Focal LGG: &lt; 2 cm, no infiltration or edema, most commonly in medulla.</w:t>
      </w:r>
    </w:p>
    <w:p w:rsidR="00000000" w:rsidDel="00000000" w:rsidP="00000000" w:rsidRDefault="00000000" w:rsidRPr="00000000" w14:paraId="000004DB">
      <w:pPr>
        <w:numPr>
          <w:ilvl w:val="1"/>
          <w:numId w:val="97"/>
        </w:numPr>
        <w:ind w:left="1440" w:hanging="360"/>
      </w:pPr>
      <w:r w:rsidDel="00000000" w:rsidR="00000000" w:rsidRPr="00000000">
        <w:rPr>
          <w:rtl w:val="0"/>
        </w:rPr>
        <w:t xml:space="preserve">Usually do not biopsy, but specialized neurosurgical teams have no increased complications </w:t>
      </w:r>
      <w:hyperlink r:id="rId248">
        <w:r w:rsidDel="00000000" w:rsidR="00000000" w:rsidRPr="00000000">
          <w:rPr>
            <w:rtl w:val="0"/>
          </w:rPr>
          <w:t xml:space="preserve">[Puget '15]</w:t>
        </w:r>
      </w:hyperlink>
      <w:r w:rsidDel="00000000" w:rsidR="00000000" w:rsidRPr="00000000">
        <w:rPr>
          <w:rtl w:val="0"/>
        </w:rPr>
        <w:t xml:space="preserve">.</w:t>
      </w:r>
    </w:p>
    <w:p w:rsidR="00000000" w:rsidDel="00000000" w:rsidP="00000000" w:rsidRDefault="00000000" w:rsidRPr="00000000" w14:paraId="000004DC">
      <w:pPr>
        <w:numPr>
          <w:ilvl w:val="2"/>
          <w:numId w:val="97"/>
        </w:numPr>
        <w:ind w:left="2160" w:hanging="360"/>
      </w:pPr>
      <w:r w:rsidDel="00000000" w:rsidR="00000000" w:rsidRPr="00000000">
        <w:rPr>
          <w:rtl w:val="0"/>
        </w:rPr>
        <w:t xml:space="preserve">Safest recommended route through the posterior third of the pons, through MCP.</w:t>
      </w:r>
    </w:p>
    <w:p w:rsidR="00000000" w:rsidDel="00000000" w:rsidP="00000000" w:rsidRDefault="00000000" w:rsidRPr="00000000" w14:paraId="000004DD">
      <w:pPr>
        <w:numPr>
          <w:ilvl w:val="2"/>
          <w:numId w:val="97"/>
        </w:numPr>
        <w:ind w:left="2160" w:hanging="360"/>
      </w:pPr>
      <w:r w:rsidDel="00000000" w:rsidR="00000000" w:rsidRPr="00000000">
        <w:rPr>
          <w:rtl w:val="0"/>
        </w:rPr>
        <w:t xml:space="preserve">Around 75% of tumors are found to have targetable alterations! [</w:t>
      </w:r>
      <w:hyperlink r:id="rId249">
        <w:r w:rsidDel="00000000" w:rsidR="00000000" w:rsidRPr="00000000">
          <w:rPr>
            <w:rtl w:val="0"/>
          </w:rPr>
          <w:t xml:space="preserve">INFORM study, Pfaff EJC '19</w:t>
        </w:r>
      </w:hyperlink>
      <w:r w:rsidDel="00000000" w:rsidR="00000000" w:rsidRPr="00000000">
        <w:rPr>
          <w:rtl w:val="0"/>
        </w:rPr>
        <w:t xml:space="preserve">]</w:t>
      </w:r>
    </w:p>
    <w:p w:rsidR="00000000" w:rsidDel="00000000" w:rsidP="00000000" w:rsidRDefault="00000000" w:rsidRPr="00000000" w14:paraId="000004DE">
      <w:pPr>
        <w:numPr>
          <w:ilvl w:val="2"/>
          <w:numId w:val="97"/>
        </w:numPr>
        <w:ind w:left="2160" w:hanging="360"/>
      </w:pPr>
      <w:r w:rsidDel="00000000" w:rsidR="00000000" w:rsidRPr="00000000">
        <w:rPr>
          <w:rtl w:val="0"/>
        </w:rPr>
        <w:t xml:space="preserve">Highly relevant (and targetable) MET and NTRK1 fusions are relatively commonplace.</w:t>
      </w:r>
    </w:p>
    <w:p w:rsidR="00000000" w:rsidDel="00000000" w:rsidP="00000000" w:rsidRDefault="00000000" w:rsidRPr="00000000" w14:paraId="000004DF">
      <w:pPr>
        <w:numPr>
          <w:ilvl w:val="0"/>
          <w:numId w:val="97"/>
        </w:numPr>
        <w:ind w:left="720" w:hanging="360"/>
      </w:pPr>
      <w:r w:rsidDel="00000000" w:rsidR="00000000" w:rsidRPr="00000000">
        <w:rPr>
          <w:b w:val="1"/>
          <w:rtl w:val="0"/>
        </w:rPr>
        <w:t xml:space="preserve">COG ACNS0126 DIPG </w:t>
      </w:r>
      <w:r w:rsidDel="00000000" w:rsidR="00000000" w:rsidRPr="00000000">
        <w:rPr>
          <w:rtl w:val="0"/>
        </w:rPr>
        <w:t xml:space="preserve">(2004-2006) [</w:t>
      </w:r>
      <w:hyperlink r:id="rId250">
        <w:r w:rsidDel="00000000" w:rsidR="00000000" w:rsidRPr="00000000">
          <w:rPr>
            <w:rtl w:val="0"/>
          </w:rPr>
          <w:t xml:space="preserve">Cohen Neuro Onc '11</w:t>
        </w:r>
      </w:hyperlink>
      <w:r w:rsidDel="00000000" w:rsidR="00000000" w:rsidRPr="00000000">
        <w:rPr>
          <w:rtl w:val="0"/>
        </w:rPr>
        <w:t xml:space="preserve">]: Phase II. </w:t>
      </w:r>
      <w:r w:rsidDel="00000000" w:rsidR="00000000" w:rsidRPr="00000000">
        <w:rPr>
          <w:b w:val="1"/>
          <w:rtl w:val="0"/>
        </w:rPr>
        <w:t xml:space="preserve">Stupp with 180 cGy </w:t>
      </w:r>
      <w:r w:rsidDel="00000000" w:rsidR="00000000" w:rsidRPr="00000000">
        <w:rPr>
          <w:rFonts w:ascii="Cardo" w:cs="Cardo" w:eastAsia="Cardo" w:hAnsi="Cardo"/>
          <w:rtl w:val="0"/>
        </w:rPr>
        <w:t xml:space="preserve">(59.4/33 + TMZ→ TMZ).</w:t>
      </w:r>
    </w:p>
    <w:p w:rsidR="00000000" w:rsidDel="00000000" w:rsidP="00000000" w:rsidRDefault="00000000" w:rsidRPr="00000000" w14:paraId="000004E0">
      <w:pPr>
        <w:numPr>
          <w:ilvl w:val="1"/>
          <w:numId w:val="97"/>
        </w:numPr>
        <w:ind w:left="1440" w:hanging="360"/>
      </w:pPr>
      <w:r w:rsidDel="00000000" w:rsidR="00000000" w:rsidRPr="00000000">
        <w:rPr>
          <w:rtl w:val="0"/>
        </w:rPr>
        <w:t xml:space="preserve">63 patients. </w:t>
      </w:r>
    </w:p>
    <w:p w:rsidR="00000000" w:rsidDel="00000000" w:rsidP="00000000" w:rsidRDefault="00000000" w:rsidRPr="00000000" w14:paraId="000004E1">
      <w:pPr>
        <w:numPr>
          <w:ilvl w:val="2"/>
          <w:numId w:val="97"/>
        </w:numPr>
        <w:ind w:left="2160" w:hanging="360"/>
      </w:pPr>
      <w:r w:rsidDel="00000000" w:rsidR="00000000" w:rsidRPr="00000000">
        <w:rPr>
          <w:rtl w:val="0"/>
        </w:rPr>
        <w:t xml:space="preserve">RT: 59.4/33 to GTV + 1.3-1.5 cm.</w:t>
      </w:r>
    </w:p>
    <w:p w:rsidR="00000000" w:rsidDel="00000000" w:rsidP="00000000" w:rsidRDefault="00000000" w:rsidRPr="00000000" w14:paraId="000004E2">
      <w:pPr>
        <w:numPr>
          <w:ilvl w:val="2"/>
          <w:numId w:val="97"/>
        </w:numPr>
        <w:ind w:left="2160" w:hanging="360"/>
      </w:pPr>
      <w:r w:rsidDel="00000000" w:rsidR="00000000" w:rsidRPr="00000000">
        <w:rPr>
          <w:rFonts w:ascii="Cardo" w:cs="Cardo" w:eastAsia="Cardo" w:hAnsi="Cardo"/>
          <w:rtl w:val="0"/>
        </w:rPr>
        <w:t xml:space="preserve">Concurrent TMZ 90 x42d→ 200 mg/m2/d x5d q28d x10c.</w:t>
      </w:r>
    </w:p>
    <w:p w:rsidR="00000000" w:rsidDel="00000000" w:rsidP="00000000" w:rsidRDefault="00000000" w:rsidRPr="00000000" w14:paraId="000004E3">
      <w:pPr>
        <w:numPr>
          <w:ilvl w:val="1"/>
          <w:numId w:val="97"/>
        </w:numPr>
        <w:ind w:left="1440" w:hanging="360"/>
      </w:pPr>
      <w:r w:rsidDel="00000000" w:rsidR="00000000" w:rsidRPr="00000000">
        <w:rPr>
          <w:rtl w:val="0"/>
        </w:rPr>
        <w:t xml:space="preserve">Median time to death 9.6 mo.</w:t>
      </w:r>
    </w:p>
    <w:p w:rsidR="00000000" w:rsidDel="00000000" w:rsidP="00000000" w:rsidRDefault="00000000" w:rsidRPr="00000000" w14:paraId="000004E4">
      <w:pPr>
        <w:numPr>
          <w:ilvl w:val="1"/>
          <w:numId w:val="97"/>
        </w:numPr>
        <w:ind w:left="1440" w:hanging="360"/>
      </w:pPr>
      <w:r w:rsidDel="00000000" w:rsidR="00000000" w:rsidRPr="00000000">
        <w:rPr>
          <w:rtl w:val="0"/>
        </w:rPr>
        <w:t xml:space="preserve">No improvement over previously reported regimens.</w:t>
      </w:r>
    </w:p>
    <w:p w:rsidR="00000000" w:rsidDel="00000000" w:rsidP="00000000" w:rsidRDefault="00000000" w:rsidRPr="00000000" w14:paraId="000004E5">
      <w:pPr>
        <w:numPr>
          <w:ilvl w:val="0"/>
          <w:numId w:val="97"/>
        </w:numPr>
        <w:ind w:left="720" w:hanging="360"/>
      </w:pPr>
      <w:r w:rsidDel="00000000" w:rsidR="00000000" w:rsidRPr="00000000">
        <w:rPr>
          <w:b w:val="1"/>
          <w:rtl w:val="0"/>
        </w:rPr>
        <w:t xml:space="preserve">COG TMZ Trial</w:t>
      </w:r>
      <w:r w:rsidDel="00000000" w:rsidR="00000000" w:rsidRPr="00000000">
        <w:rPr>
          <w:rtl w:val="0"/>
        </w:rPr>
        <w:t xml:space="preserve"> (2005-2009) [</w:t>
      </w:r>
      <w:hyperlink r:id="rId251">
        <w:r w:rsidDel="00000000" w:rsidR="00000000" w:rsidRPr="00000000">
          <w:rPr>
            <w:rtl w:val="0"/>
          </w:rPr>
          <w:t xml:space="preserve">Chassot JNO '12</w:t>
        </w:r>
      </w:hyperlink>
      <w:r w:rsidDel="00000000" w:rsidR="00000000" w:rsidRPr="00000000">
        <w:rPr>
          <w:rtl w:val="0"/>
        </w:rPr>
        <w:t xml:space="preserve">]: Phase II. </w:t>
      </w:r>
      <w:r w:rsidDel="00000000" w:rsidR="00000000" w:rsidRPr="00000000">
        <w:rPr>
          <w:b w:val="1"/>
          <w:rtl w:val="0"/>
        </w:rPr>
        <w:t xml:space="preserve">Stupp to 54 Gy</w:t>
      </w:r>
      <w:r w:rsidDel="00000000" w:rsidR="00000000" w:rsidRPr="00000000">
        <w:rPr>
          <w:rtl w:val="0"/>
        </w:rPr>
        <w:t xml:space="preserve">. </w:t>
        <w:br w:type="textWrapping"/>
        <w:t xml:space="preserve">TMZ does not benefit DIPG. Remember, deep tumors in kiddos are rarely hypermethylated. </w:t>
      </w:r>
    </w:p>
    <w:p w:rsidR="00000000" w:rsidDel="00000000" w:rsidP="00000000" w:rsidRDefault="00000000" w:rsidRPr="00000000" w14:paraId="000004E6">
      <w:pPr>
        <w:numPr>
          <w:ilvl w:val="1"/>
          <w:numId w:val="97"/>
        </w:numPr>
        <w:ind w:left="1440" w:hanging="360"/>
      </w:pPr>
      <w:r w:rsidDel="00000000" w:rsidR="00000000" w:rsidRPr="00000000">
        <w:rPr>
          <w:rtl w:val="0"/>
        </w:rPr>
        <w:t xml:space="preserve">21 pts. &lt; 18y with biopsy proven DIPG.</w:t>
      </w:r>
    </w:p>
    <w:p w:rsidR="00000000" w:rsidDel="00000000" w:rsidP="00000000" w:rsidRDefault="00000000" w:rsidRPr="00000000" w14:paraId="000004E7">
      <w:pPr>
        <w:numPr>
          <w:ilvl w:val="2"/>
          <w:numId w:val="97"/>
        </w:numPr>
        <w:ind w:left="2160" w:hanging="360"/>
      </w:pPr>
      <w:r w:rsidDel="00000000" w:rsidR="00000000" w:rsidRPr="00000000">
        <w:rPr>
          <w:rFonts w:ascii="Cardo" w:cs="Cardo" w:eastAsia="Cardo" w:hAnsi="Cardo"/>
          <w:rtl w:val="0"/>
        </w:rPr>
        <w:t xml:space="preserve">RT: 54/30 to T2 + 1-1.5 cm with TMZ 75→ adjuvant TMZ 200 d1-5 q28d up to 6c.</w:t>
      </w:r>
    </w:p>
    <w:p w:rsidR="00000000" w:rsidDel="00000000" w:rsidP="00000000" w:rsidRDefault="00000000" w:rsidRPr="00000000" w14:paraId="000004E8">
      <w:pPr>
        <w:numPr>
          <w:ilvl w:val="1"/>
          <w:numId w:val="97"/>
        </w:numPr>
        <w:ind w:left="1440" w:hanging="360"/>
      </w:pPr>
      <w:r w:rsidDel="00000000" w:rsidR="00000000" w:rsidRPr="00000000">
        <w:rPr>
          <w:rtl w:val="0"/>
        </w:rPr>
        <w:t xml:space="preserve"> MTTP 7.5 mo. MS 12 mo.</w:t>
      </w:r>
    </w:p>
    <w:p w:rsidR="00000000" w:rsidDel="00000000" w:rsidP="00000000" w:rsidRDefault="00000000" w:rsidRPr="00000000" w14:paraId="000004E9">
      <w:pPr>
        <w:numPr>
          <w:ilvl w:val="1"/>
          <w:numId w:val="97"/>
        </w:numPr>
        <w:ind w:left="1440" w:hanging="360"/>
      </w:pPr>
      <w:r w:rsidDel="00000000" w:rsidR="00000000" w:rsidRPr="00000000">
        <w:rPr>
          <w:rtl w:val="0"/>
        </w:rPr>
        <w:t xml:space="preserve">1y PFS 33%, 1y OS 50%.</w:t>
      </w:r>
    </w:p>
    <w:p w:rsidR="00000000" w:rsidDel="00000000" w:rsidP="00000000" w:rsidRDefault="00000000" w:rsidRPr="00000000" w14:paraId="000004EA">
      <w:pPr>
        <w:numPr>
          <w:ilvl w:val="0"/>
          <w:numId w:val="97"/>
        </w:numPr>
        <w:ind w:left="720" w:hanging="360"/>
      </w:pPr>
      <w:r w:rsidDel="00000000" w:rsidR="00000000" w:rsidRPr="00000000">
        <w:rPr>
          <w:b w:val="1"/>
          <w:rtl w:val="0"/>
        </w:rPr>
        <w:t xml:space="preserve">COG ACNS0927 DIPG</w:t>
      </w:r>
      <w:r w:rsidDel="00000000" w:rsidR="00000000" w:rsidRPr="00000000">
        <w:rPr>
          <w:rtl w:val="0"/>
        </w:rPr>
        <w:t xml:space="preserve"> [</w:t>
      </w:r>
      <w:hyperlink r:id="rId252">
        <w:r w:rsidDel="00000000" w:rsidR="00000000" w:rsidRPr="00000000">
          <w:rPr>
            <w:rtl w:val="0"/>
          </w:rPr>
          <w:t xml:space="preserve">NCT01189266</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RT + Vorinostat→ Vorinostat</w:t>
      </w:r>
      <w:r w:rsidDel="00000000" w:rsidR="00000000" w:rsidRPr="00000000">
        <w:rPr>
          <w:rtl w:val="0"/>
        </w:rPr>
        <w:t xml:space="preserve">.</w:t>
      </w:r>
    </w:p>
    <w:p w:rsidR="00000000" w:rsidDel="00000000" w:rsidP="00000000" w:rsidRDefault="00000000" w:rsidRPr="00000000" w14:paraId="000004EB">
      <w:pPr>
        <w:numPr>
          <w:ilvl w:val="1"/>
          <w:numId w:val="97"/>
        </w:numPr>
        <w:ind w:left="1440" w:hanging="360"/>
      </w:pPr>
      <w:r w:rsidDel="00000000" w:rsidR="00000000" w:rsidRPr="00000000">
        <w:rPr>
          <w:rtl w:val="0"/>
        </w:rPr>
        <w:t xml:space="preserve">Vorinostat is an orally bioavailable HDAC inhibitor. </w:t>
      </w:r>
    </w:p>
    <w:p w:rsidR="00000000" w:rsidDel="00000000" w:rsidP="00000000" w:rsidRDefault="00000000" w:rsidRPr="00000000" w14:paraId="000004EC">
      <w:pPr>
        <w:numPr>
          <w:ilvl w:val="1"/>
          <w:numId w:val="97"/>
        </w:numPr>
        <w:ind w:left="1440" w:hanging="360"/>
      </w:pPr>
      <w:r w:rsidDel="00000000" w:rsidR="00000000" w:rsidRPr="00000000">
        <w:rPr>
          <w:rtl w:val="0"/>
        </w:rPr>
        <w:t xml:space="preserve">Study is closed to accrual (79 patients). Primary completion date was June of 2017, awaiting results.</w:t>
      </w:r>
      <w:r w:rsidDel="00000000" w:rsidR="00000000" w:rsidRPr="00000000">
        <w:rPr>
          <w:rtl w:val="0"/>
        </w:rPr>
      </w:r>
    </w:p>
    <w:p w:rsidR="00000000" w:rsidDel="00000000" w:rsidP="00000000" w:rsidRDefault="00000000" w:rsidRPr="00000000" w14:paraId="000004ED">
      <w:pPr>
        <w:numPr>
          <w:ilvl w:val="0"/>
          <w:numId w:val="97"/>
        </w:numPr>
        <w:ind w:left="720" w:hanging="360"/>
        <w:rPr>
          <w:u w:val="none"/>
        </w:rPr>
      </w:pPr>
      <w:r w:rsidDel="00000000" w:rsidR="00000000" w:rsidRPr="00000000">
        <w:rPr>
          <w:b w:val="1"/>
          <w:rtl w:val="0"/>
        </w:rPr>
        <w:t xml:space="preserve">ACNS1721</w:t>
      </w:r>
      <w:r w:rsidDel="00000000" w:rsidR="00000000" w:rsidRPr="00000000">
        <w:rPr>
          <w:rtl w:val="0"/>
        </w:rPr>
        <w:t xml:space="preserve"> </w:t>
      </w:r>
      <w:r w:rsidDel="00000000" w:rsidR="00000000" w:rsidRPr="00000000">
        <w:rPr>
          <w:rtl w:val="0"/>
        </w:rPr>
        <w:t xml:space="preserve">[</w:t>
      </w:r>
      <w:hyperlink r:id="rId253">
        <w:r w:rsidDel="00000000" w:rsidR="00000000" w:rsidRPr="00000000">
          <w:rPr>
            <w:rtl w:val="0"/>
          </w:rPr>
          <w:t xml:space="preserve">Contouring Atlas</w:t>
        </w:r>
      </w:hyperlink>
      <w:r w:rsidDel="00000000" w:rsidR="00000000" w:rsidRPr="00000000">
        <w:rPr>
          <w:rtl w:val="0"/>
        </w:rPr>
        <w:t xml:space="preserve">, </w:t>
      </w:r>
      <w:hyperlink r:id="rId254">
        <w:r w:rsidDel="00000000" w:rsidR="00000000" w:rsidRPr="00000000">
          <w:rPr>
            <w:rtl w:val="0"/>
          </w:rPr>
          <w:t xml:space="preserve">MIM Case #1</w:t>
        </w:r>
      </w:hyperlink>
      <w:r w:rsidDel="00000000" w:rsidR="00000000" w:rsidRPr="00000000">
        <w:rPr>
          <w:rtl w:val="0"/>
        </w:rPr>
        <w:t xml:space="preserve">, </w:t>
      </w:r>
      <w:hyperlink r:id="rId255">
        <w:r w:rsidDel="00000000" w:rsidR="00000000" w:rsidRPr="00000000">
          <w:rPr>
            <w:rtl w:val="0"/>
          </w:rPr>
          <w:t xml:space="preserve">MIM Case #2</w:t>
        </w:r>
      </w:hyperlink>
      <w:r w:rsidDel="00000000" w:rsidR="00000000" w:rsidRPr="00000000">
        <w:rPr>
          <w:rtl w:val="0"/>
        </w:rPr>
        <w:t xml:space="preserve">, </w:t>
      </w:r>
      <w:hyperlink r:id="rId256">
        <w:r w:rsidDel="00000000" w:rsidR="00000000" w:rsidRPr="00000000">
          <w:rPr>
            <w:rtl w:val="0"/>
          </w:rPr>
          <w:t xml:space="preserve">NCT03581292</w:t>
        </w:r>
      </w:hyperlink>
      <w:r w:rsidDel="00000000" w:rsidR="00000000" w:rsidRPr="00000000">
        <w:rPr>
          <w:rtl w:val="0"/>
        </w:rPr>
        <w:t xml:space="preserve">]: Phase II. </w:t>
      </w:r>
      <w:r w:rsidDel="00000000" w:rsidR="00000000" w:rsidRPr="00000000">
        <w:rPr>
          <w:b w:val="1"/>
          <w:rtl w:val="0"/>
        </w:rPr>
        <w:t xml:space="preserve">Velaparib + RT + TMZ</w:t>
      </w:r>
      <w:r w:rsidDel="00000000" w:rsidR="00000000" w:rsidRPr="00000000">
        <w:rPr>
          <w:rtl w:val="0"/>
        </w:rPr>
        <w:t xml:space="preserve">.</w:t>
      </w:r>
    </w:p>
    <w:p w:rsidR="00000000" w:rsidDel="00000000" w:rsidP="00000000" w:rsidRDefault="00000000" w:rsidRPr="00000000" w14:paraId="000004EE">
      <w:pPr>
        <w:numPr>
          <w:ilvl w:val="1"/>
          <w:numId w:val="97"/>
        </w:numPr>
        <w:ind w:left="1440" w:hanging="360"/>
        <w:rPr>
          <w:u w:val="none"/>
        </w:rPr>
      </w:pPr>
      <w:r w:rsidDel="00000000" w:rsidR="00000000" w:rsidRPr="00000000">
        <w:rPr>
          <w:rtl w:val="0"/>
        </w:rPr>
        <w:t xml:space="preserve">Newly diagnosed malignant glioma without H3 K27M or BRAFV600 mutations.</w:t>
      </w:r>
      <w:r w:rsidDel="00000000" w:rsidR="00000000" w:rsidRPr="00000000">
        <w:rPr>
          <w:rtl w:val="0"/>
        </w:rPr>
      </w:r>
    </w:p>
    <w:p w:rsidR="00000000" w:rsidDel="00000000" w:rsidP="00000000" w:rsidRDefault="00000000" w:rsidRPr="00000000" w14:paraId="000004EF">
      <w:pPr>
        <w:numPr>
          <w:ilvl w:val="0"/>
          <w:numId w:val="97"/>
        </w:numPr>
        <w:ind w:left="720" w:hanging="360"/>
      </w:pPr>
      <w:r w:rsidDel="00000000" w:rsidR="00000000" w:rsidRPr="00000000">
        <w:rPr>
          <w:b w:val="1"/>
          <w:rtl w:val="0"/>
        </w:rPr>
        <w:t xml:space="preserve">Treatment Planning</w:t>
      </w:r>
    </w:p>
    <w:p w:rsidR="00000000" w:rsidDel="00000000" w:rsidP="00000000" w:rsidRDefault="00000000" w:rsidRPr="00000000" w14:paraId="000004F0">
      <w:pPr>
        <w:ind w:left="720" w:firstLine="0"/>
        <w:rPr>
          <w:b w:val="1"/>
        </w:rPr>
      </w:pPr>
      <w:r w:rsidDel="00000000" w:rsidR="00000000" w:rsidRPr="00000000">
        <w:rPr>
          <w:rtl w:val="0"/>
        </w:rPr>
        <w:t xml:space="preserve">ARRO: [</w:t>
      </w:r>
      <w:hyperlink r:id="rId257">
        <w:r w:rsidDel="00000000" w:rsidR="00000000" w:rsidRPr="00000000">
          <w:rPr>
            <w:rtl w:val="0"/>
          </w:rPr>
          <w:t xml:space="preserve">DIPG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F1">
      <w:pPr>
        <w:numPr>
          <w:ilvl w:val="1"/>
          <w:numId w:val="97"/>
        </w:numPr>
        <w:ind w:left="1440" w:hanging="360"/>
      </w:pPr>
      <w:r w:rsidDel="00000000" w:rsidR="00000000" w:rsidRPr="00000000">
        <w:rPr>
          <w:b w:val="1"/>
          <w:rtl w:val="0"/>
        </w:rPr>
        <w:t xml:space="preserve">Defining optimal target volumes for DIPG </w:t>
      </w:r>
      <w:r w:rsidDel="00000000" w:rsidR="00000000" w:rsidRPr="00000000">
        <w:rPr>
          <w:rtl w:val="0"/>
        </w:rPr>
        <w:t xml:space="preserve">[</w:t>
      </w:r>
      <w:hyperlink r:id="rId258">
        <w:r w:rsidDel="00000000" w:rsidR="00000000" w:rsidRPr="00000000">
          <w:rPr>
            <w:rtl w:val="0"/>
          </w:rPr>
          <w:t xml:space="preserve">Tinkle IJROBP ‘19</w:t>
        </w:r>
      </w:hyperlink>
      <w:r w:rsidDel="00000000" w:rsidR="00000000" w:rsidRPr="00000000">
        <w:rPr>
          <w:rtl w:val="0"/>
        </w:rPr>
        <w:t xml:space="preserve">]: Retro. </w:t>
      </w:r>
      <w:r w:rsidDel="00000000" w:rsidR="00000000" w:rsidRPr="00000000">
        <w:rPr>
          <w:b w:val="1"/>
          <w:rtl w:val="0"/>
        </w:rPr>
        <w:t xml:space="preserve">1 cm vs. 2-3 cm CTV</w:t>
      </w:r>
      <w:r w:rsidDel="00000000" w:rsidR="00000000" w:rsidRPr="00000000">
        <w:rPr>
          <w:rtl w:val="0"/>
        </w:rPr>
        <w:t xml:space="preserve">. </w:t>
      </w:r>
    </w:p>
    <w:p w:rsidR="00000000" w:rsidDel="00000000" w:rsidP="00000000" w:rsidRDefault="00000000" w:rsidRPr="00000000" w14:paraId="000004F2">
      <w:pPr>
        <w:ind w:left="1440" w:firstLine="0"/>
        <w:rPr/>
      </w:pPr>
      <w:r w:rsidDel="00000000" w:rsidR="00000000" w:rsidRPr="00000000">
        <w:rPr>
          <w:rtl w:val="0"/>
        </w:rPr>
        <w:t xml:space="preserve">All patients who experienced local failure showed progression within the high-dose volume. 1 cm margins OK.</w:t>
      </w:r>
    </w:p>
    <w:p w:rsidR="00000000" w:rsidDel="00000000" w:rsidP="00000000" w:rsidRDefault="00000000" w:rsidRPr="00000000" w14:paraId="000004F3">
      <w:pPr>
        <w:numPr>
          <w:ilvl w:val="2"/>
          <w:numId w:val="97"/>
        </w:numPr>
        <w:ind w:left="2160" w:hanging="360"/>
      </w:pPr>
      <w:r w:rsidDel="00000000" w:rsidR="00000000" w:rsidRPr="00000000">
        <w:rPr>
          <w:rtl w:val="0"/>
        </w:rPr>
        <w:t xml:space="preserve">105 pts. 2006-2014.</w:t>
      </w:r>
    </w:p>
    <w:p w:rsidR="00000000" w:rsidDel="00000000" w:rsidP="00000000" w:rsidRDefault="00000000" w:rsidRPr="00000000" w14:paraId="000004F4">
      <w:pPr>
        <w:numPr>
          <w:ilvl w:val="2"/>
          <w:numId w:val="97"/>
        </w:numPr>
        <w:ind w:left="2160" w:hanging="360"/>
      </w:pPr>
      <w:r w:rsidDel="00000000" w:rsidR="00000000" w:rsidRPr="00000000">
        <w:rPr>
          <w:rtl w:val="0"/>
        </w:rPr>
        <w:t xml:space="preserve">1y isolated LF 63%, 1y isolated distant failure 12%, 1y synchronous progression 7%. </w:t>
      </w:r>
    </w:p>
    <w:p w:rsidR="00000000" w:rsidDel="00000000" w:rsidP="00000000" w:rsidRDefault="00000000" w:rsidRPr="00000000" w14:paraId="000004F5">
      <w:pPr>
        <w:numPr>
          <w:ilvl w:val="2"/>
          <w:numId w:val="97"/>
        </w:numPr>
        <w:ind w:left="2160" w:hanging="360"/>
      </w:pPr>
      <w:r w:rsidDel="00000000" w:rsidR="00000000" w:rsidRPr="00000000">
        <w:rPr>
          <w:rtl w:val="0"/>
        </w:rPr>
        <w:t xml:space="preserve">Central dosimetric progression in 80 of 81 patients. </w:t>
      </w:r>
    </w:p>
    <w:p w:rsidR="00000000" w:rsidDel="00000000" w:rsidP="00000000" w:rsidRDefault="00000000" w:rsidRPr="00000000" w14:paraId="000004F6">
      <w:pPr>
        <w:numPr>
          <w:ilvl w:val="2"/>
          <w:numId w:val="97"/>
        </w:numPr>
        <w:ind w:left="2160" w:hanging="360"/>
      </w:pPr>
      <w:r w:rsidDel="00000000" w:rsidR="00000000" w:rsidRPr="00000000">
        <w:rPr>
          <w:rtl w:val="0"/>
        </w:rPr>
        <w:t xml:space="preserve">MPFS 8 mo. MS 11 mo. </w:t>
      </w:r>
    </w:p>
    <w:p w:rsidR="00000000" w:rsidDel="00000000" w:rsidP="00000000" w:rsidRDefault="00000000" w:rsidRPr="00000000" w14:paraId="000004F7">
      <w:pPr>
        <w:numPr>
          <w:ilvl w:val="2"/>
          <w:numId w:val="97"/>
        </w:numPr>
        <w:ind w:left="2160" w:hanging="360"/>
      </w:pPr>
      <w:r w:rsidDel="00000000" w:rsidR="00000000" w:rsidRPr="00000000">
        <w:rPr>
          <w:rtl w:val="0"/>
        </w:rPr>
        <w:t xml:space="preserve">H3.1 K27M associated with a longer survival, vice versa for H3.3 K27M.</w:t>
      </w:r>
    </w:p>
    <w:p w:rsidR="00000000" w:rsidDel="00000000" w:rsidP="00000000" w:rsidRDefault="00000000" w:rsidRPr="00000000" w14:paraId="000004F8">
      <w:pPr>
        <w:numPr>
          <w:ilvl w:val="1"/>
          <w:numId w:val="97"/>
        </w:numPr>
        <w:ind w:left="1440" w:hanging="360"/>
      </w:pPr>
      <w:r w:rsidDel="00000000" w:rsidR="00000000" w:rsidRPr="00000000">
        <w:rPr>
          <w:b w:val="1"/>
          <w:rtl w:val="0"/>
        </w:rPr>
        <w:t xml:space="preserve">DIPG</w:t>
      </w:r>
      <w:r w:rsidDel="00000000" w:rsidR="00000000" w:rsidRPr="00000000">
        <w:rPr>
          <w:rtl w:val="0"/>
        </w:rPr>
        <w:t xml:space="preserve">: Steroids and 54 Gy RT ASAP.</w:t>
      </w:r>
    </w:p>
    <w:p w:rsidR="00000000" w:rsidDel="00000000" w:rsidP="00000000" w:rsidRDefault="00000000" w:rsidRPr="00000000" w14:paraId="000004F9">
      <w:pPr>
        <w:numPr>
          <w:ilvl w:val="2"/>
          <w:numId w:val="97"/>
        </w:numPr>
        <w:ind w:left="2160" w:hanging="360"/>
      </w:pPr>
      <w:r w:rsidDel="00000000" w:rsidR="00000000" w:rsidRPr="00000000">
        <w:rPr>
          <w:rtl w:val="0"/>
        </w:rPr>
        <w:t xml:space="preserve">GTV_54-59.4  = FLAIR + 1 cm.</w:t>
      </w:r>
    </w:p>
    <w:p w:rsidR="00000000" w:rsidDel="00000000" w:rsidP="00000000" w:rsidRDefault="00000000" w:rsidRPr="00000000" w14:paraId="000004FA">
      <w:pPr>
        <w:numPr>
          <w:ilvl w:val="2"/>
          <w:numId w:val="97"/>
        </w:numPr>
        <w:ind w:left="2160" w:hanging="360"/>
      </w:pPr>
      <w:r w:rsidDel="00000000" w:rsidR="00000000" w:rsidRPr="00000000">
        <w:rPr>
          <w:rtl w:val="0"/>
        </w:rPr>
        <w:t xml:space="preserve">CTV_54-59.4 = entire brainstem (midbrain to C1), or T2 + 2 cm with any cerebellar extension.</w:t>
      </w:r>
    </w:p>
    <w:p w:rsidR="00000000" w:rsidDel="00000000" w:rsidP="00000000" w:rsidRDefault="00000000" w:rsidRPr="00000000" w14:paraId="000004FB">
      <w:pPr>
        <w:numPr>
          <w:ilvl w:val="2"/>
          <w:numId w:val="97"/>
        </w:numPr>
        <w:ind w:left="2160" w:hanging="360"/>
      </w:pPr>
      <w:r w:rsidDel="00000000" w:rsidR="00000000" w:rsidRPr="00000000">
        <w:rPr>
          <w:rtl w:val="0"/>
        </w:rPr>
        <w:t xml:space="preserve">PTV_54-59.4 = CTV + 0.5 cm.</w:t>
      </w:r>
    </w:p>
    <w:p w:rsidR="00000000" w:rsidDel="00000000" w:rsidP="00000000" w:rsidRDefault="00000000" w:rsidRPr="00000000" w14:paraId="000004FC">
      <w:pPr>
        <w:numPr>
          <w:ilvl w:val="1"/>
          <w:numId w:val="97"/>
        </w:numPr>
        <w:ind w:left="1440" w:hanging="360"/>
      </w:pPr>
      <w:r w:rsidDel="00000000" w:rsidR="00000000" w:rsidRPr="00000000">
        <w:rPr>
          <w:b w:val="1"/>
          <w:rtl w:val="0"/>
        </w:rPr>
        <w:t xml:space="preserve">Focal</w:t>
      </w:r>
      <w:r w:rsidDel="00000000" w:rsidR="00000000" w:rsidRPr="00000000">
        <w:rPr>
          <w:rtl w:val="0"/>
        </w:rPr>
        <w:t xml:space="preserve">: Surgical resection if feasible, even if STR. If &lt; 10y, observe. Carbo/Vincristine if progress. RT if progression on chemo. If &gt; 10y, RT to 54 Gy but smaller margins than DIPG (1 cm total).</w:t>
      </w:r>
    </w:p>
    <w:p w:rsidR="00000000" w:rsidDel="00000000" w:rsidP="00000000" w:rsidRDefault="00000000" w:rsidRPr="00000000" w14:paraId="000004FD">
      <w:pPr>
        <w:numPr>
          <w:ilvl w:val="1"/>
          <w:numId w:val="97"/>
        </w:numPr>
        <w:ind w:left="1440" w:hanging="360"/>
      </w:pPr>
      <w:r w:rsidDel="00000000" w:rsidR="00000000" w:rsidRPr="00000000">
        <w:rPr>
          <w:b w:val="1"/>
          <w:rtl w:val="0"/>
        </w:rPr>
        <w:t xml:space="preserve">Dorsally exophytic/cervicomedullary</w:t>
      </w:r>
      <w:r w:rsidDel="00000000" w:rsidR="00000000" w:rsidRPr="00000000">
        <w:rPr>
          <w:rFonts w:ascii="Cardo" w:cs="Cardo" w:eastAsia="Cardo" w:hAnsi="Cardo"/>
          <w:rtl w:val="0"/>
        </w:rPr>
        <w:t xml:space="preserve">: Surgical resection→ RT if high grade (rare) or recurrence. Consider chemotherapy prior to surgery [</w:t>
      </w:r>
      <w:hyperlink r:id="rId259">
        <w:r w:rsidDel="00000000" w:rsidR="00000000" w:rsidRPr="00000000">
          <w:rPr>
            <w:rtl w:val="0"/>
          </w:rPr>
          <w:t xml:space="preserve">Di Maio '09</w:t>
        </w:r>
      </w:hyperlink>
      <w:r w:rsidDel="00000000" w:rsidR="00000000" w:rsidRPr="00000000">
        <w:rPr>
          <w:rtl w:val="0"/>
        </w:rPr>
        <w:t xml:space="preserve">], although chemo alone w 5y PFS in rage of 30-40% [</w:t>
      </w:r>
      <w:hyperlink r:id="rId260">
        <w:r w:rsidDel="00000000" w:rsidR="00000000" w:rsidRPr="00000000">
          <w:rPr>
            <w:rtl w:val="0"/>
          </w:rPr>
          <w:t xml:space="preserve">Raabe CCR '15</w:t>
        </w:r>
      </w:hyperlink>
      <w:r w:rsidDel="00000000" w:rsidR="00000000" w:rsidRPr="00000000">
        <w:rPr>
          <w:rtl w:val="0"/>
        </w:rPr>
        <w:t xml:space="preserve">]. Chemo may be important in very young children to delay RT.</w:t>
      </w:r>
    </w:p>
    <w:p w:rsidR="00000000" w:rsidDel="00000000" w:rsidP="00000000" w:rsidRDefault="00000000" w:rsidRPr="00000000" w14:paraId="000004FE">
      <w:pPr>
        <w:numPr>
          <w:ilvl w:val="1"/>
          <w:numId w:val="97"/>
        </w:numPr>
        <w:ind w:left="1440" w:hanging="360"/>
      </w:pPr>
      <w:r w:rsidDel="00000000" w:rsidR="00000000" w:rsidRPr="00000000">
        <w:rPr>
          <w:b w:val="1"/>
          <w:rtl w:val="0"/>
        </w:rPr>
        <w:t xml:space="preserve">Tectal</w:t>
      </w:r>
      <w:r w:rsidDel="00000000" w:rsidR="00000000" w:rsidRPr="00000000">
        <w:rPr>
          <w:rtl w:val="0"/>
        </w:rPr>
        <w:t xml:space="preserve">: Tend to be very indolent. </w:t>
      </w:r>
      <w:r w:rsidDel="00000000" w:rsidR="00000000" w:rsidRPr="00000000">
        <w:rPr>
          <w:b w:val="1"/>
          <w:rtl w:val="0"/>
        </w:rPr>
        <w:t xml:space="preserve">CSF diversion </w:t>
      </w:r>
      <w:r w:rsidDel="00000000" w:rsidR="00000000" w:rsidRPr="00000000">
        <w:rPr>
          <w:rtl w:val="0"/>
        </w:rPr>
        <w:t xml:space="preserve">and then observe [</w:t>
      </w:r>
      <w:hyperlink r:id="rId261">
        <w:r w:rsidDel="00000000" w:rsidR="00000000" w:rsidRPr="00000000">
          <w:rPr>
            <w:rtl w:val="0"/>
          </w:rPr>
          <w:t xml:space="preserve">Daglioglu Peds NS '03</w:t>
        </w:r>
      </w:hyperlink>
      <w:r w:rsidDel="00000000" w:rsidR="00000000" w:rsidRPr="00000000">
        <w:rPr>
          <w:rtl w:val="0"/>
        </w:rPr>
        <w:t xml:space="preserve">, </w:t>
      </w:r>
      <w:hyperlink r:id="rId262">
        <w:r w:rsidDel="00000000" w:rsidR="00000000" w:rsidRPr="00000000">
          <w:rPr>
            <w:rtl w:val="0"/>
          </w:rPr>
          <w:t xml:space="preserve">Griessenauer JNS '14</w:t>
        </w:r>
      </w:hyperlink>
      <w:r w:rsidDel="00000000" w:rsidR="00000000" w:rsidRPr="00000000">
        <w:rPr>
          <w:rtl w:val="0"/>
        </w:rPr>
        <w:t xml:space="preserve">]</w:t>
      </w:r>
    </w:p>
    <w:p w:rsidR="00000000" w:rsidDel="00000000" w:rsidP="00000000" w:rsidRDefault="00000000" w:rsidRPr="00000000" w14:paraId="000004FF">
      <w:pPr>
        <w:numPr>
          <w:ilvl w:val="1"/>
          <w:numId w:val="97"/>
        </w:numPr>
        <w:ind w:left="1440" w:hanging="360"/>
      </w:pPr>
      <w:r w:rsidDel="00000000" w:rsidR="00000000" w:rsidRPr="00000000">
        <w:rPr>
          <w:rtl w:val="0"/>
        </w:rPr>
        <w:t xml:space="preserve">DIPG: No benefit for hyperfractionation, hypofractionation or concurrent/adj TMZ (COG phase II).</w:t>
      </w:r>
    </w:p>
    <w:p w:rsidR="00000000" w:rsidDel="00000000" w:rsidP="00000000" w:rsidRDefault="00000000" w:rsidRPr="00000000" w14:paraId="00000500">
      <w:pPr>
        <w:numPr>
          <w:ilvl w:val="2"/>
          <w:numId w:val="97"/>
        </w:numPr>
        <w:ind w:left="2160" w:hanging="360"/>
      </w:pPr>
      <w:r w:rsidDel="00000000" w:rsidR="00000000" w:rsidRPr="00000000">
        <w:rPr>
          <w:rtl w:val="0"/>
        </w:rPr>
        <w:t xml:space="preserve">Consider 39/13 or 44.8/16 (2.8 Gy) if need to </w:t>
      </w:r>
      <w:r w:rsidDel="00000000" w:rsidR="00000000" w:rsidRPr="00000000">
        <w:rPr>
          <w:rtl w:val="0"/>
        </w:rPr>
        <w:t xml:space="preserve">hypofractionate</w:t>
      </w:r>
      <w:r w:rsidDel="00000000" w:rsidR="00000000" w:rsidRPr="00000000">
        <w:rPr>
          <w:rtl w:val="0"/>
        </w:rPr>
        <w:t xml:space="preserve"> [</w:t>
      </w:r>
      <w:hyperlink r:id="rId263">
        <w:r w:rsidDel="00000000" w:rsidR="00000000" w:rsidRPr="00000000">
          <w:rPr>
            <w:rtl w:val="0"/>
          </w:rPr>
          <w:t xml:space="preserve">Janssens IJROBP '13</w:t>
        </w:r>
      </w:hyperlink>
      <w:r w:rsidDel="00000000" w:rsidR="00000000" w:rsidRPr="00000000">
        <w:rPr>
          <w:rtl w:val="0"/>
        </w:rPr>
        <w:t xml:space="preserve">, </w:t>
      </w:r>
      <w:hyperlink r:id="rId264">
        <w:r w:rsidDel="00000000" w:rsidR="00000000" w:rsidRPr="00000000">
          <w:rPr>
            <w:rtl w:val="0"/>
          </w:rPr>
          <w:t xml:space="preserve">Zaghloul RTO '14</w:t>
        </w:r>
      </w:hyperlink>
      <w:r w:rsidDel="00000000" w:rsidR="00000000" w:rsidRPr="00000000">
        <w:rPr>
          <w:rtl w:val="0"/>
        </w:rPr>
        <w:t xml:space="preserve">]</w:t>
      </w:r>
    </w:p>
    <w:p w:rsidR="00000000" w:rsidDel="00000000" w:rsidP="00000000" w:rsidRDefault="00000000" w:rsidRPr="00000000" w14:paraId="00000501">
      <w:pPr>
        <w:numPr>
          <w:ilvl w:val="0"/>
          <w:numId w:val="97"/>
        </w:numPr>
        <w:ind w:left="720" w:hanging="360"/>
      </w:pPr>
      <w:r w:rsidDel="00000000" w:rsidR="00000000" w:rsidRPr="00000000">
        <w:rPr>
          <w:b w:val="1"/>
          <w:rtl w:val="0"/>
        </w:rPr>
        <w:t xml:space="preserve">Follow up</w:t>
      </w:r>
    </w:p>
    <w:p w:rsidR="00000000" w:rsidDel="00000000" w:rsidP="00000000" w:rsidRDefault="00000000" w:rsidRPr="00000000" w14:paraId="00000502">
      <w:pPr>
        <w:numPr>
          <w:ilvl w:val="1"/>
          <w:numId w:val="97"/>
        </w:numPr>
        <w:ind w:left="1440" w:hanging="360"/>
      </w:pPr>
      <w:r w:rsidDel="00000000" w:rsidR="00000000" w:rsidRPr="00000000">
        <w:rPr>
          <w:rtl w:val="0"/>
        </w:rPr>
        <w:t xml:space="preserve">MS 9-12 mo [</w:t>
      </w:r>
      <w:hyperlink r:id="rId265">
        <w:r w:rsidDel="00000000" w:rsidR="00000000" w:rsidRPr="00000000">
          <w:rPr>
            <w:rtl w:val="0"/>
          </w:rPr>
          <w:t xml:space="preserve">Hargrave Lanc Onc '06</w:t>
        </w:r>
      </w:hyperlink>
      <w:r w:rsidDel="00000000" w:rsidR="00000000" w:rsidRPr="00000000">
        <w:rPr>
          <w:rtl w:val="0"/>
        </w:rPr>
        <w:t xml:space="preserve">]. Radiation is the only proven means of extending survival.</w:t>
      </w:r>
    </w:p>
    <w:p w:rsidR="00000000" w:rsidDel="00000000" w:rsidP="00000000" w:rsidRDefault="00000000" w:rsidRPr="00000000" w14:paraId="00000503">
      <w:pPr>
        <w:numPr>
          <w:ilvl w:val="1"/>
          <w:numId w:val="97"/>
        </w:numPr>
        <w:ind w:left="1440" w:hanging="360"/>
      </w:pPr>
      <w:r w:rsidDel="00000000" w:rsidR="00000000" w:rsidRPr="00000000">
        <w:rPr>
          <w:rtl w:val="0"/>
        </w:rPr>
        <w:t xml:space="preserve">Symptomatic improvement in &gt;75% of pts and radiographic improvement in ~50% of pts, but MTTP 6 mo.</w:t>
      </w:r>
    </w:p>
    <w:p w:rsidR="00000000" w:rsidDel="00000000" w:rsidP="00000000" w:rsidRDefault="00000000" w:rsidRPr="00000000" w14:paraId="00000504">
      <w:pPr>
        <w:ind w:left="1440" w:firstLine="0"/>
        <w:rPr/>
      </w:pPr>
      <w:r w:rsidDel="00000000" w:rsidR="00000000" w:rsidRPr="00000000">
        <w:rPr>
          <w:rtl w:val="0"/>
        </w:rPr>
      </w:r>
    </w:p>
    <w:p w:rsidR="00000000" w:rsidDel="00000000" w:rsidP="00000000" w:rsidRDefault="00000000" w:rsidRPr="00000000" w14:paraId="00000505">
      <w:pPr>
        <w:pStyle w:val="Heading2"/>
        <w:rPr/>
      </w:pPr>
      <w:bookmarkStart w:colFirst="0" w:colLast="0" w:name="_a9deeeh397eu" w:id="53"/>
      <w:bookmarkEnd w:id="53"/>
      <w:hyperlink w:anchor="_gzbeagzdfcb6">
        <w:r w:rsidDel="00000000" w:rsidR="00000000" w:rsidRPr="00000000">
          <w:rPr>
            <w:rtl w:val="0"/>
          </w:rPr>
          <w:t xml:space="preserve">Choroid Plexus Carcinoma and Papilloma (CPC and CPP)</w:t>
        </w:r>
      </w:hyperlink>
      <w:r w:rsidDel="00000000" w:rsidR="00000000" w:rsidRPr="00000000">
        <w:rPr>
          <w:rtl w:val="0"/>
        </w:rPr>
      </w:r>
    </w:p>
    <w:p w:rsidR="00000000" w:rsidDel="00000000" w:rsidP="00000000" w:rsidRDefault="00000000" w:rsidRPr="00000000" w14:paraId="00000506">
      <w:pPr>
        <w:numPr>
          <w:ilvl w:val="0"/>
          <w:numId w:val="134"/>
        </w:numPr>
        <w:ind w:left="720" w:hanging="360"/>
      </w:pPr>
      <w:r w:rsidDel="00000000" w:rsidR="00000000" w:rsidRPr="00000000">
        <w:rPr>
          <w:rtl w:val="0"/>
        </w:rPr>
        <w:t xml:space="preserve">Located in ventricles, produces CSF.</w:t>
      </w:r>
    </w:p>
    <w:p w:rsidR="00000000" w:rsidDel="00000000" w:rsidP="00000000" w:rsidRDefault="00000000" w:rsidRPr="00000000" w14:paraId="00000507">
      <w:pPr>
        <w:numPr>
          <w:ilvl w:val="0"/>
          <w:numId w:val="134"/>
        </w:numPr>
        <w:ind w:left="720" w:hanging="360"/>
      </w:pPr>
      <w:r w:rsidDel="00000000" w:rsidR="00000000" w:rsidRPr="00000000">
        <w:rPr>
          <w:rtl w:val="0"/>
        </w:rPr>
        <w:t xml:space="preserve">70% of patients are &lt; 2y old.</w:t>
      </w:r>
    </w:p>
    <w:p w:rsidR="00000000" w:rsidDel="00000000" w:rsidP="00000000" w:rsidRDefault="00000000" w:rsidRPr="00000000" w14:paraId="00000508">
      <w:pPr>
        <w:numPr>
          <w:ilvl w:val="0"/>
          <w:numId w:val="134"/>
        </w:numPr>
        <w:ind w:left="720" w:hanging="360"/>
      </w:pPr>
      <w:r w:rsidDel="00000000" w:rsidR="00000000" w:rsidRPr="00000000">
        <w:rPr>
          <w:rtl w:val="0"/>
        </w:rPr>
        <w:t xml:space="preserve">May represent up to 5% of pediatric tumors, vs. &lt; 1% in adults.</w:t>
      </w:r>
    </w:p>
    <w:p w:rsidR="00000000" w:rsidDel="00000000" w:rsidP="00000000" w:rsidRDefault="00000000" w:rsidRPr="00000000" w14:paraId="00000509">
      <w:pPr>
        <w:numPr>
          <w:ilvl w:val="1"/>
          <w:numId w:val="134"/>
        </w:numPr>
        <w:ind w:left="1440" w:hanging="360"/>
      </w:pPr>
      <w:r w:rsidDel="00000000" w:rsidR="00000000" w:rsidRPr="00000000">
        <w:rPr>
          <w:rtl w:val="0"/>
        </w:rPr>
        <w:t xml:space="preserve">Children: Lateral ventricles. </w:t>
      </w:r>
    </w:p>
    <w:p w:rsidR="00000000" w:rsidDel="00000000" w:rsidP="00000000" w:rsidRDefault="00000000" w:rsidRPr="00000000" w14:paraId="0000050A">
      <w:pPr>
        <w:numPr>
          <w:ilvl w:val="1"/>
          <w:numId w:val="134"/>
        </w:numPr>
        <w:ind w:left="1440" w:hanging="360"/>
      </w:pPr>
      <w:r w:rsidDel="00000000" w:rsidR="00000000" w:rsidRPr="00000000">
        <w:rPr>
          <w:rtl w:val="0"/>
        </w:rPr>
        <w:t xml:space="preserve">Adults: 4th ventricle.</w:t>
      </w:r>
    </w:p>
    <w:p w:rsidR="00000000" w:rsidDel="00000000" w:rsidP="00000000" w:rsidRDefault="00000000" w:rsidRPr="00000000" w14:paraId="0000050B">
      <w:pPr>
        <w:numPr>
          <w:ilvl w:val="0"/>
          <w:numId w:val="134"/>
        </w:numPr>
        <w:ind w:left="720" w:hanging="360"/>
      </w:pPr>
      <w:r w:rsidDel="00000000" w:rsidR="00000000" w:rsidRPr="00000000">
        <w:rPr>
          <w:b w:val="1"/>
          <w:rtl w:val="0"/>
        </w:rPr>
        <w:t xml:space="preserve">Choroid plexus papilloma</w:t>
      </w:r>
      <w:r w:rsidDel="00000000" w:rsidR="00000000" w:rsidRPr="00000000">
        <w:rPr>
          <w:rtl w:val="0"/>
        </w:rPr>
        <w:t xml:space="preserve"> (</w:t>
      </w:r>
      <w:r w:rsidDel="00000000" w:rsidR="00000000" w:rsidRPr="00000000">
        <w:rPr>
          <w:b w:val="1"/>
          <w:rtl w:val="0"/>
        </w:rPr>
        <w:t xml:space="preserve">CPP - benign</w:t>
      </w:r>
      <w:r w:rsidDel="00000000" w:rsidR="00000000" w:rsidRPr="00000000">
        <w:rPr>
          <w:rtl w:val="0"/>
        </w:rPr>
        <w:t xml:space="preserve">): WHO grade I. 60-80% of cases.</w:t>
      </w:r>
    </w:p>
    <w:p w:rsidR="00000000" w:rsidDel="00000000" w:rsidP="00000000" w:rsidRDefault="00000000" w:rsidRPr="00000000" w14:paraId="0000050C">
      <w:pPr>
        <w:numPr>
          <w:ilvl w:val="0"/>
          <w:numId w:val="134"/>
        </w:numPr>
        <w:ind w:left="720" w:hanging="360"/>
      </w:pPr>
      <w:r w:rsidDel="00000000" w:rsidR="00000000" w:rsidRPr="00000000">
        <w:rPr>
          <w:b w:val="1"/>
          <w:rtl w:val="0"/>
        </w:rPr>
        <w:t xml:space="preserve">Choroid plexus carcinoma</w:t>
      </w:r>
      <w:r w:rsidDel="00000000" w:rsidR="00000000" w:rsidRPr="00000000">
        <w:rPr>
          <w:rtl w:val="0"/>
        </w:rPr>
        <w:t xml:space="preserve"> (</w:t>
      </w:r>
      <w:r w:rsidDel="00000000" w:rsidR="00000000" w:rsidRPr="00000000">
        <w:rPr>
          <w:b w:val="1"/>
          <w:rtl w:val="0"/>
        </w:rPr>
        <w:t xml:space="preserve">CPC - malignant</w:t>
      </w:r>
      <w:r w:rsidDel="00000000" w:rsidR="00000000" w:rsidRPr="00000000">
        <w:rPr>
          <w:rtl w:val="0"/>
        </w:rPr>
        <w:t xml:space="preserve">): WHO grade III. 20-40% of cases.</w:t>
      </w:r>
    </w:p>
    <w:p w:rsidR="00000000" w:rsidDel="00000000" w:rsidP="00000000" w:rsidRDefault="00000000" w:rsidRPr="00000000" w14:paraId="0000050D">
      <w:pPr>
        <w:numPr>
          <w:ilvl w:val="1"/>
          <w:numId w:val="134"/>
        </w:numPr>
        <w:ind w:left="1440" w:hanging="360"/>
      </w:pPr>
      <w:r w:rsidDel="00000000" w:rsidR="00000000" w:rsidRPr="00000000">
        <w:rPr>
          <w:rtl w:val="0"/>
        </w:rPr>
        <w:t xml:space="preserve">~33% of children present </w:t>
      </w:r>
      <w:r w:rsidDel="00000000" w:rsidR="00000000" w:rsidRPr="00000000">
        <w:rPr>
          <w:rtl w:val="0"/>
        </w:rPr>
        <w:t xml:space="preserve">with DM</w:t>
      </w:r>
      <w:r w:rsidDel="00000000" w:rsidR="00000000" w:rsidRPr="00000000">
        <w:rPr>
          <w:rtl w:val="0"/>
        </w:rPr>
        <w:t xml:space="preserve">, all of which have CPC.</w:t>
      </w:r>
    </w:p>
    <w:p w:rsidR="00000000" w:rsidDel="00000000" w:rsidP="00000000" w:rsidRDefault="00000000" w:rsidRPr="00000000" w14:paraId="0000050E">
      <w:pPr>
        <w:numPr>
          <w:ilvl w:val="1"/>
          <w:numId w:val="134"/>
        </w:numPr>
        <w:ind w:left="1440" w:hanging="360"/>
      </w:pPr>
      <w:r w:rsidDel="00000000" w:rsidR="00000000" w:rsidRPr="00000000">
        <w:rPr>
          <w:rtl w:val="0"/>
        </w:rPr>
        <w:t xml:space="preserve">Up to 40% of CPC will have CSF seeding, extremely rare for CPP.</w:t>
      </w:r>
    </w:p>
    <w:p w:rsidR="00000000" w:rsidDel="00000000" w:rsidP="00000000" w:rsidRDefault="00000000" w:rsidRPr="00000000" w14:paraId="0000050F">
      <w:pPr>
        <w:numPr>
          <w:ilvl w:val="0"/>
          <w:numId w:val="134"/>
        </w:numPr>
        <w:ind w:left="720" w:hanging="360"/>
      </w:pPr>
      <w:r w:rsidDel="00000000" w:rsidR="00000000" w:rsidRPr="00000000">
        <w:rPr>
          <w:rtl w:val="0"/>
        </w:rPr>
        <w:t xml:space="preserve">Associated with Li-Fraumeni (ch 17) [</w:t>
      </w:r>
      <w:hyperlink r:id="rId266">
        <w:r w:rsidDel="00000000" w:rsidR="00000000" w:rsidRPr="00000000">
          <w:rPr>
            <w:rtl w:val="0"/>
          </w:rPr>
          <w:t xml:space="preserve">Tabori JCO '10</w:t>
        </w:r>
      </w:hyperlink>
      <w:r w:rsidDel="00000000" w:rsidR="00000000" w:rsidRPr="00000000">
        <w:rPr>
          <w:rtl w:val="0"/>
        </w:rPr>
        <w:t xml:space="preserve">]</w:t>
      </w:r>
    </w:p>
    <w:p w:rsidR="00000000" w:rsidDel="00000000" w:rsidP="00000000" w:rsidRDefault="00000000" w:rsidRPr="00000000" w14:paraId="00000510">
      <w:pPr>
        <w:numPr>
          <w:ilvl w:val="1"/>
          <w:numId w:val="134"/>
        </w:numPr>
        <w:ind w:left="1440" w:hanging="360"/>
      </w:pPr>
      <w:r w:rsidDel="00000000" w:rsidR="00000000" w:rsidRPr="00000000">
        <w:rPr>
          <w:rtl w:val="0"/>
        </w:rPr>
        <w:t xml:space="preserve">Always be wary of RT-induced secondary malignancies.</w:t>
      </w:r>
    </w:p>
    <w:p w:rsidR="00000000" w:rsidDel="00000000" w:rsidP="00000000" w:rsidRDefault="00000000" w:rsidRPr="00000000" w14:paraId="00000511">
      <w:pPr>
        <w:numPr>
          <w:ilvl w:val="0"/>
          <w:numId w:val="134"/>
        </w:numPr>
        <w:ind w:left="720" w:hanging="360"/>
      </w:pPr>
      <w:r w:rsidDel="00000000" w:rsidR="00000000" w:rsidRPr="00000000">
        <w:rPr>
          <w:b w:val="1"/>
          <w:rtl w:val="0"/>
        </w:rPr>
        <w:t xml:space="preserve">Prognosis</w:t>
      </w:r>
      <w:r w:rsidDel="00000000" w:rsidR="00000000" w:rsidRPr="00000000">
        <w:rPr>
          <w:rtl w:val="0"/>
        </w:rPr>
        <w:t xml:space="preserve">: Grade and EOR. </w:t>
      </w:r>
      <w:r w:rsidDel="00000000" w:rsidR="00000000" w:rsidRPr="00000000">
        <w:rPr>
          <w:i w:val="1"/>
          <w:rtl w:val="0"/>
        </w:rPr>
        <w:t xml:space="preserve">Issue with CPC: maximum safe resection is difficult as CPCs are very friable and vascular.</w:t>
      </w:r>
    </w:p>
    <w:p w:rsidR="00000000" w:rsidDel="00000000" w:rsidP="00000000" w:rsidRDefault="00000000" w:rsidRPr="00000000" w14:paraId="00000512">
      <w:pPr>
        <w:numPr>
          <w:ilvl w:val="1"/>
          <w:numId w:val="134"/>
        </w:numPr>
        <w:ind w:left="1440" w:hanging="360"/>
      </w:pPr>
      <w:r w:rsidDel="00000000" w:rsidR="00000000" w:rsidRPr="00000000">
        <w:rPr>
          <w:rtl w:val="0"/>
        </w:rPr>
        <w:t xml:space="preserve">Patients &gt; 40y have poor prognosis, with children &lt; 10y second worst. Those in the 10-40y group fare best. </w:t>
      </w:r>
    </w:p>
    <w:p w:rsidR="00000000" w:rsidDel="00000000" w:rsidP="00000000" w:rsidRDefault="00000000" w:rsidRPr="00000000" w14:paraId="00000513">
      <w:pPr>
        <w:numPr>
          <w:ilvl w:val="1"/>
          <w:numId w:val="134"/>
        </w:numPr>
        <w:ind w:left="1440" w:hanging="360"/>
      </w:pPr>
      <w:r w:rsidDel="00000000" w:rsidR="00000000" w:rsidRPr="00000000">
        <w:rPr>
          <w:rtl w:val="0"/>
        </w:rPr>
        <w:t xml:space="preserve">Sex not prognostic.</w:t>
      </w:r>
    </w:p>
    <w:p w:rsidR="00000000" w:rsidDel="00000000" w:rsidP="00000000" w:rsidRDefault="00000000" w:rsidRPr="00000000" w14:paraId="00000514">
      <w:pPr>
        <w:numPr>
          <w:ilvl w:val="0"/>
          <w:numId w:val="134"/>
        </w:numPr>
        <w:ind w:left="720" w:hanging="360"/>
      </w:pPr>
      <w:r w:rsidDel="00000000" w:rsidR="00000000" w:rsidRPr="00000000">
        <w:rPr>
          <w:b w:val="1"/>
          <w:rtl w:val="0"/>
        </w:rPr>
        <w:t xml:space="preserve">Intraventricular mass differential</w:t>
      </w:r>
      <w:r w:rsidDel="00000000" w:rsidR="00000000" w:rsidRPr="00000000">
        <w:rPr>
          <w:rtl w:val="0"/>
        </w:rPr>
        <w:t xml:space="preserve">: Ependymoma, subependymoma, central neurocytoma, SEGA, choroid plexus papilloma/carcinoma, meningioma, metastasis [</w:t>
      </w:r>
      <w:hyperlink r:id="rId267">
        <w:r w:rsidDel="00000000" w:rsidR="00000000" w:rsidRPr="00000000">
          <w:rPr>
            <w:rtl w:val="0"/>
          </w:rPr>
          <w:t xml:space="preserve">Koeller Radiographics '02</w:t>
        </w:r>
      </w:hyperlink>
      <w:r w:rsidDel="00000000" w:rsidR="00000000" w:rsidRPr="00000000">
        <w:rPr>
          <w:rtl w:val="0"/>
        </w:rPr>
        <w:t xml:space="preserve">].</w:t>
      </w:r>
    </w:p>
    <w:p w:rsidR="00000000" w:rsidDel="00000000" w:rsidP="00000000" w:rsidRDefault="00000000" w:rsidRPr="00000000" w14:paraId="00000515">
      <w:pPr>
        <w:numPr>
          <w:ilvl w:val="0"/>
          <w:numId w:val="134"/>
        </w:numPr>
        <w:ind w:left="720" w:hanging="360"/>
      </w:pPr>
      <w:r w:rsidDel="00000000" w:rsidR="00000000" w:rsidRPr="00000000">
        <w:rPr>
          <w:b w:val="1"/>
          <w:rtl w:val="0"/>
        </w:rPr>
        <w:t xml:space="preserve">Workup</w:t>
      </w:r>
      <w:r w:rsidDel="00000000" w:rsidR="00000000" w:rsidRPr="00000000">
        <w:rPr>
          <w:rtl w:val="0"/>
        </w:rPr>
        <w:t xml:space="preserve">:</w:t>
      </w:r>
    </w:p>
    <w:p w:rsidR="00000000" w:rsidDel="00000000" w:rsidP="00000000" w:rsidRDefault="00000000" w:rsidRPr="00000000" w14:paraId="00000516">
      <w:pPr>
        <w:numPr>
          <w:ilvl w:val="1"/>
          <w:numId w:val="134"/>
        </w:numPr>
        <w:ind w:left="1440" w:hanging="360"/>
      </w:pPr>
      <w:r w:rsidDel="00000000" w:rsidR="00000000" w:rsidRPr="00000000">
        <w:rPr>
          <w:rtl w:val="0"/>
        </w:rPr>
        <w:t xml:space="preserve">MRI brain/pan-spine, CSF cytology.</w:t>
      </w:r>
    </w:p>
    <w:p w:rsidR="00000000" w:rsidDel="00000000" w:rsidP="00000000" w:rsidRDefault="00000000" w:rsidRPr="00000000" w14:paraId="00000517">
      <w:pPr>
        <w:numPr>
          <w:ilvl w:val="2"/>
          <w:numId w:val="134"/>
        </w:numPr>
        <w:ind w:left="2160" w:hanging="360"/>
      </w:pPr>
      <w:r w:rsidDel="00000000" w:rsidR="00000000" w:rsidRPr="00000000">
        <w:rPr>
          <w:u w:val="single"/>
          <w:rtl w:val="0"/>
        </w:rPr>
        <w:t xml:space="preserve">CPP</w:t>
      </w:r>
      <w:r w:rsidDel="00000000" w:rsidR="00000000" w:rsidRPr="00000000">
        <w:rPr>
          <w:rtl w:val="0"/>
        </w:rPr>
        <w:t xml:space="preserve">: Lobulated, solid, well-demarcated intraventricular mass iso/mildly hyperdense on CT, often w calcs. MRI homogeneous w intense contrast enhancement.</w:t>
      </w:r>
    </w:p>
    <w:p w:rsidR="00000000" w:rsidDel="00000000" w:rsidP="00000000" w:rsidRDefault="00000000" w:rsidRPr="00000000" w14:paraId="00000518">
      <w:pPr>
        <w:numPr>
          <w:ilvl w:val="2"/>
          <w:numId w:val="134"/>
        </w:numPr>
        <w:ind w:left="2160" w:hanging="360"/>
      </w:pPr>
      <w:r w:rsidDel="00000000" w:rsidR="00000000" w:rsidRPr="00000000">
        <w:rPr>
          <w:u w:val="single"/>
          <w:rtl w:val="0"/>
        </w:rPr>
        <w:t xml:space="preserve">CPC</w:t>
      </w:r>
      <w:r w:rsidDel="00000000" w:rsidR="00000000" w:rsidRPr="00000000">
        <w:rPr>
          <w:rtl w:val="0"/>
        </w:rPr>
        <w:t xml:space="preserve">: Larger, heterogeneous signal patterns on CT and MRI. May have calcs, necrosis, and hemorrhage with invasion of the brain parenchyma.</w:t>
      </w:r>
    </w:p>
    <w:p w:rsidR="00000000" w:rsidDel="00000000" w:rsidP="00000000" w:rsidRDefault="00000000" w:rsidRPr="00000000" w14:paraId="00000519">
      <w:pPr>
        <w:numPr>
          <w:ilvl w:val="0"/>
          <w:numId w:val="134"/>
        </w:numPr>
        <w:ind w:left="720" w:hanging="360"/>
      </w:pPr>
      <w:r w:rsidDel="00000000" w:rsidR="00000000" w:rsidRPr="00000000">
        <w:rPr>
          <w:b w:val="1"/>
          <w:rtl w:val="0"/>
        </w:rPr>
        <w:t xml:space="preserve">Treatment</w:t>
      </w:r>
      <w:r w:rsidDel="00000000" w:rsidR="00000000" w:rsidRPr="00000000">
        <w:rPr>
          <w:rtl w:val="0"/>
        </w:rPr>
        <w:t xml:space="preserve">: Maximal safe resection ± neoadjuvant chemo or embolization. Consider chemo in younger pts and/or RT if &gt;3y.</w:t>
      </w:r>
    </w:p>
    <w:p w:rsidR="00000000" w:rsidDel="00000000" w:rsidP="00000000" w:rsidRDefault="00000000" w:rsidRPr="00000000" w14:paraId="0000051A">
      <w:pPr>
        <w:numPr>
          <w:ilvl w:val="1"/>
          <w:numId w:val="134"/>
        </w:numPr>
        <w:ind w:left="1440" w:hanging="360"/>
      </w:pPr>
      <w:r w:rsidDel="00000000" w:rsidR="00000000" w:rsidRPr="00000000">
        <w:rPr>
          <w:rtl w:val="0"/>
        </w:rPr>
        <w:t xml:space="preserve">Neoadjuvant chemo with ifosfamide, carboplatin and etoposide [</w:t>
      </w:r>
      <w:hyperlink r:id="rId268">
        <w:r w:rsidDel="00000000" w:rsidR="00000000" w:rsidRPr="00000000">
          <w:rPr>
            <w:rtl w:val="0"/>
          </w:rPr>
          <w:t xml:space="preserve">Wrede JNO '07</w:t>
        </w:r>
      </w:hyperlink>
      <w:r w:rsidDel="00000000" w:rsidR="00000000" w:rsidRPr="00000000">
        <w:rPr>
          <w:rtl w:val="0"/>
        </w:rPr>
        <w:t xml:space="preserve">].</w:t>
      </w:r>
    </w:p>
    <w:p w:rsidR="00000000" w:rsidDel="00000000" w:rsidP="00000000" w:rsidRDefault="00000000" w:rsidRPr="00000000" w14:paraId="0000051B">
      <w:pPr>
        <w:numPr>
          <w:ilvl w:val="2"/>
          <w:numId w:val="134"/>
        </w:numPr>
        <w:ind w:left="2160" w:hanging="360"/>
      </w:pPr>
      <w:r w:rsidDel="00000000" w:rsidR="00000000" w:rsidRPr="00000000">
        <w:rPr>
          <w:rFonts w:ascii="Cardo" w:cs="Cardo" w:eastAsia="Cardo" w:hAnsi="Cardo"/>
          <w:rtl w:val="0"/>
        </w:rPr>
        <w:t xml:space="preserve">In the setting of STR for CPC, MS for ± chemo of 0.6→ 2.8y.</w:t>
      </w:r>
    </w:p>
    <w:p w:rsidR="00000000" w:rsidDel="00000000" w:rsidP="00000000" w:rsidRDefault="00000000" w:rsidRPr="00000000" w14:paraId="0000051C">
      <w:pPr>
        <w:numPr>
          <w:ilvl w:val="2"/>
          <w:numId w:val="134"/>
        </w:numPr>
        <w:ind w:left="2160" w:hanging="360"/>
      </w:pPr>
      <w:r w:rsidDel="00000000" w:rsidR="00000000" w:rsidRPr="00000000">
        <w:rPr>
          <w:rtl w:val="0"/>
        </w:rPr>
        <w:t xml:space="preserve">CPT-SIOP-2000 [</w:t>
      </w:r>
      <w:hyperlink r:id="rId269">
        <w:r w:rsidDel="00000000" w:rsidR="00000000" w:rsidRPr="00000000">
          <w:rPr>
            <w:rtl w:val="0"/>
          </w:rPr>
          <w:t xml:space="preserve">Werde Neuroonc '09</w:t>
        </w:r>
      </w:hyperlink>
      <w:r w:rsidDel="00000000" w:rsidR="00000000" w:rsidRPr="00000000">
        <w:rPr>
          <w:rtl w:val="0"/>
        </w:rPr>
        <w:t xml:space="preserve">]: Used 2c of etoposide and vincristine w either carboplatin or cyclophosphamide.</w:t>
      </w:r>
    </w:p>
    <w:p w:rsidR="00000000" w:rsidDel="00000000" w:rsidP="00000000" w:rsidRDefault="00000000" w:rsidRPr="00000000" w14:paraId="0000051D">
      <w:pPr>
        <w:numPr>
          <w:ilvl w:val="1"/>
          <w:numId w:val="134"/>
        </w:numPr>
        <w:ind w:left="1440" w:hanging="360"/>
      </w:pPr>
      <w:r w:rsidDel="00000000" w:rsidR="00000000" w:rsidRPr="00000000">
        <w:rPr>
          <w:b w:val="1"/>
          <w:rtl w:val="0"/>
        </w:rPr>
        <w:t xml:space="preserve">Indications for RT</w:t>
      </w:r>
      <w:r w:rsidDel="00000000" w:rsidR="00000000" w:rsidRPr="00000000">
        <w:rPr>
          <w:rtl w:val="0"/>
        </w:rPr>
        <w:t xml:space="preserve">: Age &gt; 3y, CPC, +CSF, recurrent tumors.</w:t>
      </w:r>
    </w:p>
    <w:p w:rsidR="00000000" w:rsidDel="00000000" w:rsidP="00000000" w:rsidRDefault="00000000" w:rsidRPr="00000000" w14:paraId="0000051E">
      <w:pPr>
        <w:numPr>
          <w:ilvl w:val="2"/>
          <w:numId w:val="134"/>
        </w:numPr>
        <w:ind w:left="2160" w:hanging="360"/>
      </w:pPr>
      <w:r w:rsidDel="00000000" w:rsidR="00000000" w:rsidRPr="00000000">
        <w:rPr>
          <w:rFonts w:ascii="Cardo" w:cs="Cardo" w:eastAsia="Cardo" w:hAnsi="Cardo"/>
          <w:rtl w:val="0"/>
        </w:rPr>
        <w:t xml:space="preserve">5y OS for ± RT of 25→ 47%  [</w:t>
      </w:r>
      <w:hyperlink r:id="rId270">
        <w:r w:rsidDel="00000000" w:rsidR="00000000" w:rsidRPr="00000000">
          <w:rPr>
            <w:rtl w:val="0"/>
          </w:rPr>
          <w:t xml:space="preserve">Wrede JNO '07</w:t>
        </w:r>
      </w:hyperlink>
      <w:r w:rsidDel="00000000" w:rsidR="00000000" w:rsidRPr="00000000">
        <w:rPr>
          <w:rtl w:val="0"/>
        </w:rPr>
        <w:t xml:space="preserve">].</w:t>
      </w:r>
    </w:p>
    <w:p w:rsidR="00000000" w:rsidDel="00000000" w:rsidP="00000000" w:rsidRDefault="00000000" w:rsidRPr="00000000" w14:paraId="0000051F">
      <w:pPr>
        <w:numPr>
          <w:ilvl w:val="2"/>
          <w:numId w:val="134"/>
        </w:numPr>
        <w:ind w:left="2160" w:hanging="360"/>
      </w:pPr>
      <w:r w:rsidDel="00000000" w:rsidR="00000000" w:rsidRPr="00000000">
        <w:rPr>
          <w:rFonts w:ascii="Cardo" w:cs="Cardo" w:eastAsia="Cardo" w:hAnsi="Cardo"/>
          <w:rtl w:val="0"/>
        </w:rPr>
        <w:t xml:space="preserve">In the setting of GTR for CPC, 5y OS for ± RT of 16→ 68% [</w:t>
      </w:r>
      <w:hyperlink r:id="rId271">
        <w:r w:rsidDel="00000000" w:rsidR="00000000" w:rsidRPr="00000000">
          <w:rPr>
            <w:rtl w:val="0"/>
          </w:rPr>
          <w:t xml:space="preserve">Wolff Lancet '99</w:t>
        </w:r>
      </w:hyperlink>
      <w:r w:rsidDel="00000000" w:rsidR="00000000" w:rsidRPr="00000000">
        <w:rPr>
          <w:rtl w:val="0"/>
        </w:rPr>
        <w:t xml:space="preserve">].</w:t>
      </w:r>
    </w:p>
    <w:p w:rsidR="00000000" w:rsidDel="00000000" w:rsidP="00000000" w:rsidRDefault="00000000" w:rsidRPr="00000000" w14:paraId="00000520">
      <w:pPr>
        <w:numPr>
          <w:ilvl w:val="2"/>
          <w:numId w:val="134"/>
        </w:numPr>
        <w:ind w:left="2160" w:hanging="360"/>
      </w:pPr>
      <w:r w:rsidDel="00000000" w:rsidR="00000000" w:rsidRPr="00000000">
        <w:rPr>
          <w:rFonts w:ascii="Cardo" w:cs="Cardo" w:eastAsia="Cardo" w:hAnsi="Cardo"/>
          <w:rtl w:val="0"/>
        </w:rPr>
        <w:t xml:space="preserve">5y PFS for ± CSI in CPC 15→ 44% [</w:t>
      </w:r>
      <w:hyperlink r:id="rId272">
        <w:r w:rsidDel="00000000" w:rsidR="00000000" w:rsidRPr="00000000">
          <w:rPr>
            <w:rtl w:val="0"/>
          </w:rPr>
          <w:t xml:space="preserve">Mazloom IJROBP '10</w:t>
        </w:r>
      </w:hyperlink>
      <w:r w:rsidDel="00000000" w:rsidR="00000000" w:rsidRPr="00000000">
        <w:rPr>
          <w:rtl w:val="0"/>
        </w:rPr>
        <w:t xml:space="preserve">].</w:t>
      </w:r>
    </w:p>
    <w:p w:rsidR="00000000" w:rsidDel="00000000" w:rsidP="00000000" w:rsidRDefault="00000000" w:rsidRPr="00000000" w14:paraId="00000521">
      <w:pPr>
        <w:numPr>
          <w:ilvl w:val="1"/>
          <w:numId w:val="134"/>
        </w:numPr>
        <w:ind w:left="1440" w:hanging="360"/>
      </w:pPr>
      <w:r w:rsidDel="00000000" w:rsidR="00000000" w:rsidRPr="00000000">
        <w:rPr>
          <w:rtl w:val="0"/>
        </w:rPr>
        <w:t xml:space="preserve">STR of CPP with reoperation in 50% of patients. Good surgical salvage, and long re-resection intervals are common. Consider RT if STR after recurrence [</w:t>
      </w:r>
      <w:hyperlink r:id="rId273">
        <w:r w:rsidDel="00000000" w:rsidR="00000000" w:rsidRPr="00000000">
          <w:rPr>
            <w:rtl w:val="0"/>
          </w:rPr>
          <w:t xml:space="preserve">Krishnan Neuroonc '04</w:t>
        </w:r>
      </w:hyperlink>
      <w:r w:rsidDel="00000000" w:rsidR="00000000" w:rsidRPr="00000000">
        <w:rPr>
          <w:rtl w:val="0"/>
        </w:rPr>
        <w:t xml:space="preserve">].</w:t>
      </w:r>
    </w:p>
    <w:p w:rsidR="00000000" w:rsidDel="00000000" w:rsidP="00000000" w:rsidRDefault="00000000" w:rsidRPr="00000000" w14:paraId="00000522">
      <w:pPr>
        <w:numPr>
          <w:ilvl w:val="1"/>
          <w:numId w:val="134"/>
        </w:numPr>
        <w:ind w:left="1440" w:hanging="360"/>
      </w:pPr>
      <w:r w:rsidDel="00000000" w:rsidR="00000000" w:rsidRPr="00000000">
        <w:rPr>
          <w:rtl w:val="0"/>
        </w:rPr>
        <w:t xml:space="preserve">RT dose: &gt;50 Gy conventional to localized field or 12 Gy to 50% IDL [</w:t>
      </w:r>
      <w:hyperlink r:id="rId274">
        <w:r w:rsidDel="00000000" w:rsidR="00000000" w:rsidRPr="00000000">
          <w:rPr>
            <w:rtl w:val="0"/>
          </w:rPr>
          <w:t xml:space="preserve">Kim JNO '08</w:t>
        </w:r>
      </w:hyperlink>
      <w:r w:rsidDel="00000000" w:rsidR="00000000" w:rsidRPr="00000000">
        <w:rPr>
          <w:rtl w:val="0"/>
        </w:rPr>
        <w:t xml:space="preserve">].</w:t>
      </w:r>
    </w:p>
    <w:p w:rsidR="00000000" w:rsidDel="00000000" w:rsidP="00000000" w:rsidRDefault="00000000" w:rsidRPr="00000000" w14:paraId="00000523">
      <w:pPr>
        <w:numPr>
          <w:ilvl w:val="0"/>
          <w:numId w:val="134"/>
        </w:numPr>
        <w:ind w:left="720" w:hanging="360"/>
      </w:pPr>
      <w:r w:rsidDel="00000000" w:rsidR="00000000" w:rsidRPr="00000000">
        <w:rPr>
          <w:rtl w:val="0"/>
        </w:rPr>
        <w:t xml:space="preserve">5y OS for CPP after GTR 80-100%, after STR 68%.</w:t>
      </w:r>
    </w:p>
    <w:p w:rsidR="00000000" w:rsidDel="00000000" w:rsidP="00000000" w:rsidRDefault="00000000" w:rsidRPr="00000000" w14:paraId="00000524">
      <w:pPr>
        <w:numPr>
          <w:ilvl w:val="0"/>
          <w:numId w:val="134"/>
        </w:numPr>
        <w:ind w:left="720" w:hanging="360"/>
      </w:pPr>
      <w:r w:rsidDel="00000000" w:rsidR="00000000" w:rsidRPr="00000000">
        <w:rPr>
          <w:rtl w:val="0"/>
        </w:rPr>
        <w:t xml:space="preserve">5y OS for CPC 20-30%.</w:t>
      </w:r>
      <w:r w:rsidDel="00000000" w:rsidR="00000000" w:rsidRPr="00000000">
        <w:rPr>
          <w:rtl w:val="0"/>
        </w:rPr>
      </w:r>
    </w:p>
    <w:p w:rsidR="00000000" w:rsidDel="00000000" w:rsidP="00000000" w:rsidRDefault="00000000" w:rsidRPr="00000000" w14:paraId="00000525">
      <w:pPr>
        <w:pStyle w:val="Heading1"/>
        <w:spacing w:after="46" w:lineRule="auto"/>
        <w:jc w:val="center"/>
        <w:rPr/>
        <w:sectPr>
          <w:type w:val="nextPage"/>
          <w:pgSz w:h="15840" w:w="12240"/>
          <w:pgMar w:bottom="720" w:top="720" w:left="720" w:right="720" w:header="720" w:footer="720"/>
          <w:cols w:equalWidth="0"/>
        </w:sectPr>
      </w:pPr>
      <w:bookmarkStart w:colFirst="0" w:colLast="0" w:name="_gh5e1e4hvszd" w:id="54"/>
      <w:bookmarkEnd w:id="54"/>
      <w:r w:rsidDel="00000000" w:rsidR="00000000" w:rsidRPr="00000000">
        <w:rPr>
          <w:rtl w:val="0"/>
        </w:rPr>
      </w:r>
    </w:p>
    <w:p w:rsidR="00000000" w:rsidDel="00000000" w:rsidP="00000000" w:rsidRDefault="00000000" w:rsidRPr="00000000" w14:paraId="00000526">
      <w:pPr>
        <w:pStyle w:val="Heading1"/>
        <w:spacing w:after="46" w:lineRule="auto"/>
        <w:rPr/>
        <w:sectPr>
          <w:type w:val="nextPage"/>
          <w:pgSz w:h="15840" w:w="12240"/>
          <w:pgMar w:bottom="720" w:top="720" w:left="720" w:right="720" w:header="720" w:footer="720"/>
          <w:cols w:equalWidth="0"/>
        </w:sectPr>
      </w:pPr>
      <w:bookmarkStart w:colFirst="0" w:colLast="0" w:name="_ur2stqbmak4" w:id="55"/>
      <w:bookmarkEnd w:id="55"/>
      <w:r w:rsidDel="00000000" w:rsidR="00000000" w:rsidRPr="00000000">
        <w:rPr>
          <w:rtl w:val="0"/>
        </w:rPr>
      </w:r>
    </w:p>
    <w:p w:rsidR="00000000" w:rsidDel="00000000" w:rsidP="00000000" w:rsidRDefault="00000000" w:rsidRPr="00000000" w14:paraId="00000527">
      <w:pPr>
        <w:pStyle w:val="Heading1"/>
        <w:spacing w:after="46" w:lineRule="auto"/>
        <w:rPr/>
      </w:pPr>
      <w:bookmarkStart w:colFirst="0" w:colLast="0" w:name="_3lqsokul7na9" w:id="56"/>
      <w:bookmarkEnd w:id="56"/>
      <w:hyperlink w:anchor="_dtyy1oq7ungd">
        <w:r w:rsidDel="00000000" w:rsidR="00000000" w:rsidRPr="00000000">
          <w:rPr>
            <w:rtl w:val="0"/>
          </w:rPr>
          <w:t xml:space="preserve">Glioblastoma</w:t>
        </w:r>
      </w:hyperlink>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Zaorsky</w:t>
      </w:r>
      <w:r w:rsidDel="00000000" w:rsidR="00000000" w:rsidRPr="00000000">
        <w:rPr>
          <w:rtl w:val="0"/>
        </w:rPr>
        <w:t xml:space="preserve">: [</w:t>
      </w:r>
      <w:hyperlink r:id="rId275">
        <w:r w:rsidDel="00000000" w:rsidR="00000000" w:rsidRPr="00000000">
          <w:rPr>
            <w:rtl w:val="0"/>
          </w:rPr>
          <w:t xml:space="preserve">General MRI characteristics of brain lesions</w:t>
        </w:r>
      </w:hyperlink>
      <w:r w:rsidDel="00000000" w:rsidR="00000000" w:rsidRPr="00000000">
        <w:rPr>
          <w:rtl w:val="0"/>
        </w:rPr>
        <w:t xml:space="preserve">], [</w:t>
      </w:r>
      <w:hyperlink r:id="rId276">
        <w:r w:rsidDel="00000000" w:rsidR="00000000" w:rsidRPr="00000000">
          <w:rPr>
            <w:rtl w:val="0"/>
          </w:rPr>
          <w:t xml:space="preserve">Pseudoprogression vs. rad necrosis</w:t>
        </w:r>
      </w:hyperlink>
      <w:r w:rsidDel="00000000" w:rsidR="00000000" w:rsidRPr="00000000">
        <w:rPr>
          <w:rtl w:val="0"/>
        </w:rPr>
        <w:t xml:space="preserve">], [</w:t>
      </w:r>
      <w:hyperlink r:id="rId277">
        <w:r w:rsidDel="00000000" w:rsidR="00000000" w:rsidRPr="00000000">
          <w:rPr>
            <w:rtl w:val="0"/>
          </w:rPr>
          <w:t xml:space="preserve">RANO criteria for GBM recurrence</w:t>
        </w:r>
      </w:hyperlink>
      <w:r w:rsidDel="00000000" w:rsidR="00000000" w:rsidRPr="00000000">
        <w:rPr>
          <w:rtl w:val="0"/>
        </w:rPr>
        <w:t xml:space="preserve">].</w:t>
      </w:r>
    </w:p>
    <w:p w:rsidR="00000000" w:rsidDel="00000000" w:rsidP="00000000" w:rsidRDefault="00000000" w:rsidRPr="00000000" w14:paraId="00000529">
      <w:pPr>
        <w:rPr/>
      </w:pPr>
      <w:r w:rsidDel="00000000" w:rsidR="00000000" w:rsidRPr="00000000">
        <w:rPr>
          <w:b w:val="1"/>
          <w:rtl w:val="0"/>
        </w:rPr>
        <w:t xml:space="preserve">ARRO</w:t>
      </w:r>
      <w:r w:rsidDel="00000000" w:rsidR="00000000" w:rsidRPr="00000000">
        <w:rPr>
          <w:rtl w:val="0"/>
        </w:rPr>
        <w:t xml:space="preserve">: [</w:t>
      </w:r>
      <w:hyperlink r:id="rId278">
        <w:r w:rsidDel="00000000" w:rsidR="00000000" w:rsidRPr="00000000">
          <w:rPr>
            <w:rtl w:val="0"/>
          </w:rPr>
          <w:t xml:space="preserve">GBM-PNET</w:t>
        </w:r>
      </w:hyperlink>
      <w:r w:rsidDel="00000000" w:rsidR="00000000" w:rsidRPr="00000000">
        <w:rPr>
          <w:rtl w:val="0"/>
        </w:rPr>
        <w:t xml:space="preserve">], [</w:t>
      </w:r>
      <w:hyperlink r:id="rId279">
        <w:r w:rsidDel="00000000" w:rsidR="00000000" w:rsidRPr="00000000">
          <w:rPr>
            <w:rtl w:val="0"/>
          </w:rPr>
          <w:t xml:space="preserve">Glioblastoma Multiforme</w:t>
        </w:r>
      </w:hyperlink>
      <w:r w:rsidDel="00000000" w:rsidR="00000000" w:rsidRPr="00000000">
        <w:rPr>
          <w:rtl w:val="0"/>
        </w:rPr>
        <w:t xml:space="preserve">], [</w:t>
      </w:r>
      <w:hyperlink r:id="rId280">
        <w:r w:rsidDel="00000000" w:rsidR="00000000" w:rsidRPr="00000000">
          <w:rPr>
            <w:rtl w:val="0"/>
          </w:rPr>
          <w:t xml:space="preserve">Glioblastoma Multiforme (GBM) Case</w:t>
        </w:r>
      </w:hyperlink>
      <w:r w:rsidDel="00000000" w:rsidR="00000000" w:rsidRPr="00000000">
        <w:rPr>
          <w:rtl w:val="0"/>
        </w:rPr>
        <w:t xml:space="preserve">, </w:t>
      </w:r>
      <w:hyperlink r:id="rId281">
        <w:r w:rsidDel="00000000" w:rsidR="00000000" w:rsidRPr="00000000">
          <w:rPr>
            <w:rtl w:val="0"/>
          </w:rPr>
          <w:t xml:space="preserve">Contour</w:t>
        </w:r>
      </w:hyperlink>
      <w:r w:rsidDel="00000000" w:rsidR="00000000" w:rsidRPr="00000000">
        <w:rPr>
          <w:rtl w:val="0"/>
        </w:rPr>
        <w:t xml:space="preserve">]. </w:t>
      </w:r>
    </w:p>
    <w:p w:rsidR="00000000" w:rsidDel="00000000" w:rsidP="00000000" w:rsidRDefault="00000000" w:rsidRPr="00000000" w14:paraId="0000052A">
      <w:pPr>
        <w:rPr/>
      </w:pPr>
      <w:r w:rsidDel="00000000" w:rsidR="00000000" w:rsidRPr="00000000">
        <w:rPr>
          <w:b w:val="1"/>
          <w:rtl w:val="0"/>
        </w:rPr>
        <w:t xml:space="preserve">eContour</w:t>
      </w:r>
      <w:r w:rsidDel="00000000" w:rsidR="00000000" w:rsidRPr="00000000">
        <w:rPr>
          <w:rtl w:val="0"/>
        </w:rPr>
        <w:t xml:space="preserve">: [</w:t>
      </w:r>
      <w:hyperlink r:id="rId282">
        <w:r w:rsidDel="00000000" w:rsidR="00000000" w:rsidRPr="00000000">
          <w:rPr>
            <w:rtl w:val="0"/>
          </w:rPr>
          <w:t xml:space="preserve">GBM</w:t>
        </w:r>
      </w:hyperlink>
      <w:r w:rsidDel="00000000" w:rsidR="00000000" w:rsidRPr="00000000">
        <w:rPr>
          <w:rtl w:val="0"/>
        </w:rPr>
        <w:t xml:space="preserve">],  [</w:t>
      </w:r>
      <w:hyperlink r:id="rId283">
        <w:r w:rsidDel="00000000" w:rsidR="00000000" w:rsidRPr="00000000">
          <w:rPr>
            <w:rtl w:val="0"/>
          </w:rPr>
          <w:t xml:space="preserve">AVARO GBM</w:t>
        </w:r>
      </w:hyperlink>
      <w:r w:rsidDel="00000000" w:rsidR="00000000" w:rsidRPr="00000000">
        <w:rPr>
          <w:rtl w:val="0"/>
        </w:rPr>
        <w:t xml:space="preserve">].</w:t>
      </w:r>
    </w:p>
    <w:p w:rsidR="00000000" w:rsidDel="00000000" w:rsidP="00000000" w:rsidRDefault="00000000" w:rsidRPr="00000000" w14:paraId="0000052B">
      <w:pPr>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C">
            <w:pPr>
              <w:ind w:left="0" w:firstLine="0"/>
              <w:rPr/>
            </w:pPr>
            <w:r w:rsidDel="00000000" w:rsidR="00000000" w:rsidRPr="00000000">
              <w:rPr>
                <w:b w:val="1"/>
                <w:rtl w:val="0"/>
              </w:rPr>
              <w:t xml:space="preserve">ESMO Clinical Practice Guideline: High-Grade Malignant Glioma</w:t>
            </w:r>
            <w:r w:rsidDel="00000000" w:rsidR="00000000" w:rsidRPr="00000000">
              <w:rPr>
                <w:rtl w:val="0"/>
              </w:rPr>
              <w:t xml:space="preserve"> [</w:t>
            </w:r>
            <w:hyperlink r:id="rId284">
              <w:r w:rsidDel="00000000" w:rsidR="00000000" w:rsidRPr="00000000">
                <w:rPr>
                  <w:rtl w:val="0"/>
                </w:rPr>
                <w:t xml:space="preserve">Stupp Ann Onc '14</w:t>
              </w:r>
            </w:hyperlink>
            <w:r w:rsidDel="00000000" w:rsidR="00000000" w:rsidRPr="00000000">
              <w:rPr>
                <w:rtl w:val="0"/>
              </w:rPr>
              <w:t xml:space="preserve">]</w:t>
            </w:r>
          </w:p>
          <w:p w:rsidR="00000000" w:rsidDel="00000000" w:rsidP="00000000" w:rsidRDefault="00000000" w:rsidRPr="00000000" w14:paraId="0000052D">
            <w:pPr>
              <w:ind w:left="0" w:firstLine="0"/>
              <w:rPr>
                <w:i w:val="1"/>
              </w:rPr>
            </w:pPr>
            <w:hyperlink r:id="rId285">
              <w:r w:rsidDel="00000000" w:rsidR="00000000" w:rsidRPr="00000000">
                <w:rPr>
                  <w:b w:val="1"/>
                  <w:rtl w:val="0"/>
                </w:rPr>
                <w:t xml:space="preserve">ASCO/ASTRO Guideline: RT for Glioblastoma</w:t>
              </w:r>
            </w:hyperlink>
            <w:r w:rsidDel="00000000" w:rsidR="00000000" w:rsidRPr="00000000">
              <w:rPr>
                <w:b w:val="1"/>
                <w:i w:val="1"/>
                <w:rtl w:val="0"/>
              </w:rPr>
              <w:t xml:space="preserve"> </w:t>
            </w:r>
            <w:r w:rsidDel="00000000" w:rsidR="00000000" w:rsidRPr="00000000">
              <w:rPr>
                <w:i w:val="1"/>
                <w:rtl w:val="0"/>
              </w:rPr>
              <w:t xml:space="preserve">November 28, 2016</w:t>
            </w:r>
          </w:p>
          <w:p w:rsidR="00000000" w:rsidDel="00000000" w:rsidP="00000000" w:rsidRDefault="00000000" w:rsidRPr="00000000" w14:paraId="0000052E">
            <w:pPr>
              <w:numPr>
                <w:ilvl w:val="0"/>
                <w:numId w:val="121"/>
              </w:numPr>
              <w:ind w:left="720" w:hanging="360"/>
            </w:pPr>
            <w:r w:rsidDel="00000000" w:rsidR="00000000" w:rsidRPr="00000000">
              <w:rPr>
                <w:rtl w:val="0"/>
              </w:rPr>
              <w:t xml:space="preserve">Stupp appropriate for pts up to 70y. </w:t>
            </w:r>
            <w:r w:rsidDel="00000000" w:rsidR="00000000" w:rsidRPr="00000000">
              <w:rPr>
                <w:i w:val="1"/>
                <w:rtl w:val="0"/>
              </w:rPr>
              <w:t xml:space="preserve">No matter the age, offer Stupp if pt has good enough performance status.</w:t>
            </w:r>
          </w:p>
          <w:p w:rsidR="00000000" w:rsidDel="00000000" w:rsidP="00000000" w:rsidRDefault="00000000" w:rsidRPr="00000000" w14:paraId="0000052F">
            <w:pPr>
              <w:numPr>
                <w:ilvl w:val="0"/>
                <w:numId w:val="121"/>
              </w:numPr>
              <w:ind w:left="720" w:hanging="360"/>
            </w:pPr>
            <w:r w:rsidDel="00000000" w:rsidR="00000000" w:rsidRPr="00000000">
              <w:rPr>
                <w:rtl w:val="0"/>
              </w:rPr>
              <w:t xml:space="preserve">Consider hypofractionation for elderly or fair to good performance status.</w:t>
            </w:r>
          </w:p>
          <w:p w:rsidR="00000000" w:rsidDel="00000000" w:rsidP="00000000" w:rsidRDefault="00000000" w:rsidRPr="00000000" w14:paraId="00000530">
            <w:pPr>
              <w:numPr>
                <w:ilvl w:val="0"/>
                <w:numId w:val="121"/>
              </w:numPr>
              <w:ind w:left="720" w:hanging="360"/>
            </w:pPr>
            <w:r w:rsidDel="00000000" w:rsidR="00000000" w:rsidRPr="00000000">
              <w:rPr>
                <w:rtl w:val="0"/>
              </w:rPr>
              <w:t xml:space="preserve">Poor performance status may consider hypofractionated RT alone, TMZ alone, or best supportive care.</w:t>
            </w:r>
          </w:p>
        </w:tc>
      </w:tr>
    </w:tbl>
    <w:p w:rsidR="00000000" w:rsidDel="00000000" w:rsidP="00000000" w:rsidRDefault="00000000" w:rsidRPr="00000000" w14:paraId="00000531">
      <w:pPr>
        <w:spacing w:line="240" w:lineRule="auto"/>
        <w:ind w:left="0" w:firstLine="0"/>
        <w:rPr/>
      </w:pPr>
      <w:r w:rsidDel="00000000" w:rsidR="00000000" w:rsidRPr="00000000">
        <w:rPr>
          <w:rtl w:val="0"/>
        </w:rPr>
      </w:r>
    </w:p>
    <w:p w:rsidR="00000000" w:rsidDel="00000000" w:rsidP="00000000" w:rsidRDefault="00000000" w:rsidRPr="00000000" w14:paraId="00000532">
      <w:pPr>
        <w:numPr>
          <w:ilvl w:val="0"/>
          <w:numId w:val="1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30-50% of CNS tumors, or 80% if malignant. 10,000 cases per year, or 3-4 cases per 100,000 people. </w:t>
      </w:r>
    </w:p>
    <w:p w:rsidR="00000000" w:rsidDel="00000000" w:rsidP="00000000" w:rsidRDefault="00000000" w:rsidRPr="00000000" w14:paraId="00000533">
      <w:pPr>
        <w:numPr>
          <w:ilvl w:val="0"/>
          <w:numId w:val="1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64. M:F 1.4:1.</w:t>
      </w:r>
    </w:p>
    <w:p w:rsidR="00000000" w:rsidDel="00000000" w:rsidP="00000000" w:rsidRDefault="00000000" w:rsidRPr="00000000" w14:paraId="00000534">
      <w:pPr>
        <w:numPr>
          <w:ilvl w:val="0"/>
          <w:numId w:val="1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15 </w:t>
      </w:r>
      <w:r w:rsidDel="00000000" w:rsidR="00000000" w:rsidRPr="00000000">
        <w:rPr>
          <w:rtl w:val="0"/>
        </w:rPr>
        <w:t xml:space="preserve">mos maximal</w:t>
      </w:r>
      <w:r w:rsidDel="00000000" w:rsidR="00000000" w:rsidRPr="00000000">
        <w:rPr>
          <w:rFonts w:ascii="Times New Roman" w:cs="Times New Roman" w:eastAsia="Times New Roman" w:hAnsi="Times New Roman"/>
          <w:sz w:val="20"/>
          <w:szCs w:val="20"/>
          <w:rtl w:val="0"/>
        </w:rPr>
        <w:t xml:space="preserve"> therapy, 3 mo without, &lt; 3% survive past 5 years.</w:t>
      </w:r>
    </w:p>
    <w:p w:rsidR="00000000" w:rsidDel="00000000" w:rsidP="00000000" w:rsidRDefault="00000000" w:rsidRPr="00000000" w14:paraId="00000535">
      <w:pPr>
        <w:numPr>
          <w:ilvl w:val="0"/>
          <w:numId w:val="1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Multicentric &lt; 5% of the time. Multifocal &lt; 20%. Positive CSF 10% [</w:t>
      </w:r>
      <w:hyperlink r:id="rId286">
        <w:r w:rsidDel="00000000" w:rsidR="00000000" w:rsidRPr="00000000">
          <w:rPr>
            <w:rFonts w:ascii="Times New Roman" w:cs="Times New Roman" w:eastAsia="Times New Roman" w:hAnsi="Times New Roman"/>
            <w:sz w:val="20"/>
            <w:szCs w:val="20"/>
            <w:rtl w:val="0"/>
          </w:rPr>
          <w:t xml:space="preserve">Smith JNCI '98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36">
      <w:pPr>
        <w:numPr>
          <w:ilvl w:val="0"/>
          <w:numId w:val="1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Avastin improves pseudoprogression </w:t>
      </w:r>
      <w:r w:rsidDel="00000000" w:rsidR="00000000" w:rsidRPr="00000000">
        <w:rPr>
          <w:rtl w:val="0"/>
        </w:rPr>
        <w:t xml:space="preserve">in the primary</w:t>
      </w:r>
      <w:r w:rsidDel="00000000" w:rsidR="00000000" w:rsidRPr="00000000">
        <w:rPr>
          <w:rFonts w:ascii="Times New Roman" w:cs="Times New Roman" w:eastAsia="Times New Roman" w:hAnsi="Times New Roman"/>
          <w:sz w:val="20"/>
          <w:szCs w:val="20"/>
          <w:rtl w:val="0"/>
        </w:rPr>
        <w:t xml:space="preserve"> setting. </w:t>
      </w:r>
      <w:r w:rsidDel="00000000" w:rsidR="00000000" w:rsidRPr="00000000">
        <w:rPr>
          <w:rFonts w:ascii="Times New Roman" w:cs="Times New Roman" w:eastAsia="Times New Roman" w:hAnsi="Times New Roman"/>
          <w:sz w:val="20"/>
          <w:szCs w:val="20"/>
          <w:rtl w:val="0"/>
        </w:rPr>
        <w:t xml:space="preserve">Originally approved after phase II trial in salvage setting.</w:t>
      </w:r>
      <w:r w:rsidDel="00000000" w:rsidR="00000000" w:rsidRPr="00000000">
        <w:rPr>
          <w:rtl w:val="0"/>
        </w:rPr>
      </w:r>
    </w:p>
    <w:p w:rsidR="00000000" w:rsidDel="00000000" w:rsidP="00000000" w:rsidRDefault="00000000" w:rsidRPr="00000000" w14:paraId="00000537">
      <w:pPr>
        <w:numPr>
          <w:ilvl w:val="0"/>
          <w:numId w:val="1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Grading</w:t>
      </w:r>
      <w:r w:rsidDel="00000000" w:rsidR="00000000" w:rsidRPr="00000000">
        <w:rPr>
          <w:rFonts w:ascii="Times New Roman" w:cs="Times New Roman" w:eastAsia="Times New Roman" w:hAnsi="Times New Roman"/>
          <w:sz w:val="20"/>
          <w:szCs w:val="20"/>
          <w:rtl w:val="0"/>
        </w:rPr>
        <w:t xml:space="preserve"> (AMEN): Nuclear </w:t>
      </w: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sz w:val="20"/>
          <w:szCs w:val="20"/>
          <w:rtl w:val="0"/>
        </w:rPr>
        <w:t xml:space="preserve">typia,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itotic index, </w:t>
      </w:r>
      <w:r w:rsidDel="00000000" w:rsidR="00000000" w:rsidRPr="00000000">
        <w:rPr>
          <w:rFonts w:ascii="Times New Roman" w:cs="Times New Roman" w:eastAsia="Times New Roman" w:hAnsi="Times New Roman"/>
          <w:b w:val="1"/>
          <w:sz w:val="20"/>
          <w:szCs w:val="20"/>
          <w:rtl w:val="0"/>
        </w:rPr>
        <w:t xml:space="preserve">E</w:t>
      </w:r>
      <w:r w:rsidDel="00000000" w:rsidR="00000000" w:rsidRPr="00000000">
        <w:rPr>
          <w:rFonts w:ascii="Times New Roman" w:cs="Times New Roman" w:eastAsia="Times New Roman" w:hAnsi="Times New Roman"/>
          <w:sz w:val="20"/>
          <w:szCs w:val="20"/>
          <w:rtl w:val="0"/>
        </w:rPr>
        <w:t xml:space="preserve">ndothelial proliferation, and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ecrosis.</w:t>
      </w:r>
    </w:p>
    <w:p w:rsidR="00000000" w:rsidDel="00000000" w:rsidP="00000000" w:rsidRDefault="00000000" w:rsidRPr="00000000" w14:paraId="00000538">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GBM requires pseudopalisading necrosis or 3+ of above.</w:t>
      </w:r>
      <w:r w:rsidDel="00000000" w:rsidR="00000000" w:rsidRPr="00000000">
        <w:rPr>
          <w:rtl w:val="0"/>
        </w:rPr>
      </w:r>
    </w:p>
    <w:p w:rsidR="00000000" w:rsidDel="00000000" w:rsidP="00000000" w:rsidRDefault="00000000" w:rsidRPr="00000000" w14:paraId="00000539">
      <w:pPr>
        <w:numPr>
          <w:ilvl w:val="0"/>
          <w:numId w:val="141"/>
        </w:numPr>
        <w:ind w:left="720" w:hanging="360"/>
      </w:pPr>
      <w:r w:rsidDel="00000000" w:rsidR="00000000" w:rsidRPr="00000000">
        <w:rPr>
          <w:b w:val="1"/>
          <w:rtl w:val="0"/>
        </w:rPr>
        <w:t xml:space="preserve">Histology</w:t>
      </w:r>
      <w:r w:rsidDel="00000000" w:rsidR="00000000" w:rsidRPr="00000000">
        <w:rPr>
          <w:rtl w:val="0"/>
        </w:rPr>
        <w:t xml:space="preserve">: </w:t>
      </w:r>
      <w:r w:rsidDel="00000000" w:rsidR="00000000" w:rsidRPr="00000000">
        <w:rPr>
          <w:b w:val="1"/>
          <w:rtl w:val="0"/>
        </w:rPr>
        <w:t xml:space="preserve">IDHwt </w:t>
      </w:r>
      <w:r w:rsidDel="00000000" w:rsidR="00000000" w:rsidRPr="00000000">
        <w:rPr>
          <w:rtl w:val="0"/>
        </w:rPr>
        <w:t xml:space="preserve">(likely primary GBM, EGFR), </w:t>
      </w:r>
      <w:r w:rsidDel="00000000" w:rsidR="00000000" w:rsidRPr="00000000">
        <w:rPr>
          <w:b w:val="1"/>
          <w:rtl w:val="0"/>
        </w:rPr>
        <w:t xml:space="preserve">IDHmt </w:t>
      </w:r>
      <w:r w:rsidDel="00000000" w:rsidR="00000000" w:rsidRPr="00000000">
        <w:rPr>
          <w:rtl w:val="0"/>
        </w:rPr>
        <w:t xml:space="preserve">(likely secondary GBM), </w:t>
      </w:r>
      <w:r w:rsidDel="00000000" w:rsidR="00000000" w:rsidRPr="00000000">
        <w:rPr>
          <w:b w:val="1"/>
          <w:rtl w:val="0"/>
        </w:rPr>
        <w:t xml:space="preserve">GBM NOS</w:t>
      </w:r>
      <w:r w:rsidDel="00000000" w:rsidR="00000000" w:rsidRPr="00000000">
        <w:rPr>
          <w:rtl w:val="0"/>
        </w:rPr>
        <w:t xml:space="preserve">.</w:t>
      </w:r>
    </w:p>
    <w:p w:rsidR="00000000" w:rsidDel="00000000" w:rsidP="00000000" w:rsidRDefault="00000000" w:rsidRPr="00000000" w14:paraId="0000053A">
      <w:pPr>
        <w:ind w:left="720" w:firstLine="0"/>
        <w:rPr/>
      </w:pPr>
      <w:r w:rsidDel="00000000" w:rsidR="00000000" w:rsidRPr="00000000">
        <w:rPr>
          <w:rtl w:val="0"/>
        </w:rPr>
        <w:t xml:space="preserve">See the [</w:t>
      </w:r>
      <w:hyperlink w:anchor="_q6iuczs3ubsg">
        <w:r w:rsidDel="00000000" w:rsidR="00000000" w:rsidRPr="00000000">
          <w:rPr>
            <w:rtl w:val="0"/>
          </w:rPr>
          <w:t xml:space="preserve">Markers</w:t>
        </w:r>
      </w:hyperlink>
      <w:r w:rsidDel="00000000" w:rsidR="00000000" w:rsidRPr="00000000">
        <w:rPr>
          <w:rtl w:val="0"/>
        </w:rPr>
        <w:t xml:space="preserve">] section for more.</w:t>
      </w:r>
    </w:p>
    <w:p w:rsidR="00000000" w:rsidDel="00000000" w:rsidP="00000000" w:rsidRDefault="00000000" w:rsidRPr="00000000" w14:paraId="0000053B">
      <w:pPr>
        <w:numPr>
          <w:ilvl w:val="1"/>
          <w:numId w:val="141"/>
        </w:numPr>
        <w:ind w:left="1440" w:hanging="360"/>
      </w:pPr>
      <w:r w:rsidDel="00000000" w:rsidR="00000000" w:rsidRPr="00000000">
        <w:rPr>
          <w:rtl w:val="0"/>
        </w:rPr>
        <w:t xml:space="preserve">Rare variants: Giant cell GBM, Gliosarcoma, epithelioid GBM. </w:t>
      </w:r>
    </w:p>
    <w:p w:rsidR="00000000" w:rsidDel="00000000" w:rsidP="00000000" w:rsidRDefault="00000000" w:rsidRPr="00000000" w14:paraId="0000053C">
      <w:pPr>
        <w:numPr>
          <w:ilvl w:val="1"/>
          <w:numId w:val="141"/>
        </w:numPr>
        <w:ind w:left="1440" w:hanging="360"/>
      </w:pPr>
      <w:r w:rsidDel="00000000" w:rsidR="00000000" w:rsidRPr="00000000">
        <w:rPr>
          <w:rtl w:val="0"/>
        </w:rPr>
        <w:t xml:space="preserve">IDHmt are typically secondary glioblastomas and more likely to be MGMT Me'd and do better [</w:t>
      </w:r>
      <w:hyperlink r:id="rId287">
        <w:r w:rsidDel="00000000" w:rsidR="00000000" w:rsidRPr="00000000">
          <w:rPr>
            <w:rtl w:val="0"/>
          </w:rPr>
          <w:t xml:space="preserve">Yan NEJM '09</w:t>
        </w:r>
      </w:hyperlink>
      <w:r w:rsidDel="00000000" w:rsidR="00000000" w:rsidRPr="00000000">
        <w:rPr>
          <w:rtl w:val="0"/>
        </w:rPr>
        <w:t xml:space="preserve">]. </w:t>
      </w:r>
    </w:p>
    <w:p w:rsidR="00000000" w:rsidDel="00000000" w:rsidP="00000000" w:rsidRDefault="00000000" w:rsidRPr="00000000" w14:paraId="0000053D">
      <w:pPr>
        <w:numPr>
          <w:ilvl w:val="1"/>
          <w:numId w:val="141"/>
        </w:numPr>
        <w:ind w:left="1440" w:hanging="360"/>
        <w:rPr>
          <w:u w:val="none"/>
        </w:rPr>
      </w:pPr>
      <w:r w:rsidDel="00000000" w:rsidR="00000000" w:rsidRPr="00000000">
        <w:rPr>
          <w:rtl w:val="0"/>
        </w:rPr>
        <w:t xml:space="preserve">MGMT serves to remove the alkyl group from O6 guanine (this is where TMZ deposits an alkyl group). When the MGMT promoter is methylated, MGMT is silenced and downregulated. Therefore, it is less effective at removing the alkyl group which is deposited by TMZ. This is highly toxic if not removed prior to cell division. </w:t>
      </w:r>
    </w:p>
    <w:p w:rsidR="00000000" w:rsidDel="00000000" w:rsidP="00000000" w:rsidRDefault="00000000" w:rsidRPr="00000000" w14:paraId="0000053E">
      <w:pPr>
        <w:numPr>
          <w:ilvl w:val="2"/>
          <w:numId w:val="141"/>
        </w:numPr>
        <w:ind w:left="2160" w:hanging="360"/>
        <w:rPr>
          <w:u w:val="none"/>
        </w:rPr>
      </w:pPr>
      <w:r w:rsidDel="00000000" w:rsidR="00000000" w:rsidRPr="00000000">
        <w:rPr>
          <w:rtl w:val="0"/>
        </w:rPr>
        <w:t xml:space="preserve">Generally speaking, TMZ with RT increases MS by 3 mo (8 mo if methylated) [</w:t>
      </w:r>
      <w:hyperlink w:anchor="rgyxm1mwwcjf">
        <w:r w:rsidDel="00000000" w:rsidR="00000000" w:rsidRPr="00000000">
          <w:rPr>
            <w:rtl w:val="0"/>
          </w:rPr>
          <w:t xml:space="preserve">Stupp NEJM '05</w:t>
        </w:r>
      </w:hyperlink>
      <w:r w:rsidDel="00000000" w:rsidR="00000000" w:rsidRPr="00000000">
        <w:rPr>
          <w:rtl w:val="0"/>
        </w:rPr>
        <w:t xml:space="preserve">].</w:t>
      </w:r>
    </w:p>
    <w:p w:rsidR="00000000" w:rsidDel="00000000" w:rsidP="00000000" w:rsidRDefault="00000000" w:rsidRPr="00000000" w14:paraId="0000053F">
      <w:pPr>
        <w:numPr>
          <w:ilvl w:val="1"/>
          <w:numId w:val="141"/>
        </w:numPr>
        <w:ind w:left="1440" w:hanging="360"/>
        <w:rPr/>
      </w:pPr>
      <w:r w:rsidDel="00000000" w:rsidR="00000000" w:rsidRPr="00000000">
        <w:rPr>
          <w:rtl w:val="0"/>
        </w:rPr>
        <w:t xml:space="preserve">H3F3A is found in 20-30% of pediatric glioblastomas. For more, see the [</w:t>
      </w:r>
      <w:hyperlink w:anchor="_34rj3usewf3p">
        <w:r w:rsidDel="00000000" w:rsidR="00000000" w:rsidRPr="00000000">
          <w:rPr>
            <w:rtl w:val="0"/>
          </w:rPr>
          <w:t xml:space="preserve">Review of HGG in Pediatrics</w:t>
        </w:r>
      </w:hyperlink>
      <w:r w:rsidDel="00000000" w:rsidR="00000000" w:rsidRPr="00000000">
        <w:rPr>
          <w:rtl w:val="0"/>
        </w:rPr>
        <w:t xml:space="preserve">] section.</w:t>
      </w:r>
    </w:p>
    <w:p w:rsidR="00000000" w:rsidDel="00000000" w:rsidP="00000000" w:rsidRDefault="00000000" w:rsidRPr="00000000" w14:paraId="00000540">
      <w:pPr>
        <w:numPr>
          <w:ilvl w:val="1"/>
          <w:numId w:val="141"/>
        </w:numPr>
        <w:ind w:left="1440" w:hanging="360"/>
        <w:rPr/>
      </w:pPr>
      <w:r w:rsidDel="00000000" w:rsidR="00000000" w:rsidRPr="00000000">
        <w:rPr>
          <w:rtl w:val="0"/>
        </w:rPr>
        <w:t xml:space="preserve">EGFRv3: Mutated in 30-50% of GBMs, less often mutated in recurrent. In frame deletion of exons 2-7 of EGFR affecting 801 base pairs. Independent predictor of poor prognosis with standard CCRT.</w:t>
      </w:r>
    </w:p>
    <w:p w:rsidR="00000000" w:rsidDel="00000000" w:rsidP="00000000" w:rsidRDefault="00000000" w:rsidRPr="00000000" w14:paraId="00000541">
      <w:pPr>
        <w:numPr>
          <w:ilvl w:val="2"/>
          <w:numId w:val="141"/>
        </w:numPr>
        <w:ind w:left="2160" w:hanging="360"/>
        <w:rPr/>
      </w:pPr>
      <w:r w:rsidDel="00000000" w:rsidR="00000000" w:rsidRPr="00000000">
        <w:rPr>
          <w:rtl w:val="0"/>
        </w:rPr>
        <w:t xml:space="preserve">Primary GBM: More EGFR, MDM2 amplification, LOH 10, p16 loss.</w:t>
      </w:r>
    </w:p>
    <w:p w:rsidR="00000000" w:rsidDel="00000000" w:rsidP="00000000" w:rsidRDefault="00000000" w:rsidRPr="00000000" w14:paraId="00000542">
      <w:pPr>
        <w:numPr>
          <w:ilvl w:val="2"/>
          <w:numId w:val="141"/>
        </w:numPr>
        <w:ind w:left="2160" w:hanging="360"/>
        <w:rPr/>
      </w:pPr>
      <w:r w:rsidDel="00000000" w:rsidR="00000000" w:rsidRPr="00000000">
        <w:rPr>
          <w:rFonts w:ascii="Cardo" w:cs="Cardo" w:eastAsia="Cardo" w:hAnsi="Cardo"/>
          <w:rtl w:val="0"/>
        </w:rPr>
        <w:t xml:space="preserve">Secondary GBM: p53→ LGG→ LOH 19q/16p loss→ AA→ LOH 10. DCC→ 2nd GBM. IDHmt common.</w:t>
      </w:r>
    </w:p>
    <w:p w:rsidR="00000000" w:rsidDel="00000000" w:rsidP="00000000" w:rsidRDefault="00000000" w:rsidRPr="00000000" w14:paraId="00000543">
      <w:pPr>
        <w:numPr>
          <w:ilvl w:val="1"/>
          <w:numId w:val="141"/>
        </w:numPr>
        <w:ind w:left="1440" w:hanging="360"/>
      </w:pPr>
      <w:r w:rsidDel="00000000" w:rsidR="00000000" w:rsidRPr="00000000">
        <w:rPr>
          <w:rtl w:val="0"/>
        </w:rPr>
        <w:t xml:space="preserve">BRAF V600E: Same as in melanoma, but commonly in giant </w:t>
      </w:r>
      <w:r w:rsidDel="00000000" w:rsidR="00000000" w:rsidRPr="00000000">
        <w:rPr>
          <w:rtl w:val="0"/>
        </w:rPr>
        <w:t xml:space="preserve">cell</w:t>
      </w:r>
      <w:r w:rsidDel="00000000" w:rsidR="00000000" w:rsidRPr="00000000">
        <w:rPr>
          <w:rtl w:val="0"/>
        </w:rPr>
        <w:t xml:space="preserve"> and epithelioid GBM and LGG.</w:t>
      </w:r>
    </w:p>
    <w:p w:rsidR="00000000" w:rsidDel="00000000" w:rsidP="00000000" w:rsidRDefault="00000000" w:rsidRPr="00000000" w14:paraId="00000544">
      <w:pPr>
        <w:numPr>
          <w:ilvl w:val="0"/>
          <w:numId w:val="141"/>
        </w:numPr>
        <w:ind w:left="720" w:hanging="360"/>
      </w:pPr>
      <w:r w:rsidDel="00000000" w:rsidR="00000000" w:rsidRPr="00000000">
        <w:rPr>
          <w:b w:val="1"/>
          <w:rtl w:val="0"/>
        </w:rPr>
        <w:t xml:space="preserve">Survival groups</w:t>
      </w:r>
    </w:p>
    <w:p w:rsidR="00000000" w:rsidDel="00000000" w:rsidP="00000000" w:rsidRDefault="00000000" w:rsidRPr="00000000" w14:paraId="00000545">
      <w:pPr>
        <w:ind w:left="720" w:firstLine="0"/>
        <w:rPr/>
      </w:pPr>
      <w:r w:rsidDel="00000000" w:rsidR="00000000" w:rsidRPr="00000000">
        <w:rPr>
          <w:rtl w:val="0"/>
        </w:rPr>
        <w:t xml:space="preserve">TL;DR: MS is around 1.5 years overall, cut that in half for [</w:t>
      </w:r>
      <w:hyperlink w:anchor="_wpry31262x1s">
        <w:r w:rsidDel="00000000" w:rsidR="00000000" w:rsidRPr="00000000">
          <w:rPr>
            <w:rtl w:val="0"/>
          </w:rPr>
          <w:t xml:space="preserve">recurrence</w:t>
        </w:r>
      </w:hyperlink>
      <w:r w:rsidDel="00000000" w:rsidR="00000000" w:rsidRPr="00000000">
        <w:rPr>
          <w:rtl w:val="0"/>
        </w:rPr>
        <w:t xml:space="preserve">] treated with RT (e.g. 35/10, 0-0.5 cm margin) or bevacizumab (exception: [</w:t>
      </w:r>
      <w:hyperlink w:anchor="jtjkg7qn50y9">
        <w:r w:rsidDel="00000000" w:rsidR="00000000" w:rsidRPr="00000000">
          <w:rPr>
            <w:rtl w:val="0"/>
          </w:rPr>
          <w:t xml:space="preserve">TTF alone</w:t>
        </w:r>
      </w:hyperlink>
      <w:r w:rsidDel="00000000" w:rsidR="00000000" w:rsidRPr="00000000">
        <w:rPr>
          <w:rtl w:val="0"/>
        </w:rPr>
        <w:t xml:space="preserve">] for recurrence has MS of 6 mo). Caveat: Must be good players. For poor KPS (e.g. &lt; 70) or elderly, median survival is around 5-9 months for </w:t>
      </w:r>
      <w:r w:rsidDel="00000000" w:rsidR="00000000" w:rsidRPr="00000000">
        <w:rPr>
          <w:rtl w:val="0"/>
        </w:rPr>
        <w:t xml:space="preserve">[</w:t>
      </w:r>
      <w:hyperlink w:anchor="_dafpymrimlzq">
        <w:r w:rsidDel="00000000" w:rsidR="00000000" w:rsidRPr="00000000">
          <w:rPr>
            <w:rtl w:val="0"/>
          </w:rPr>
          <w:t xml:space="preserve">hypofractionated</w:t>
        </w:r>
      </w:hyperlink>
      <w:r w:rsidDel="00000000" w:rsidR="00000000" w:rsidRPr="00000000">
        <w:rPr>
          <w:rtl w:val="0"/>
        </w:rPr>
        <w:t xml:space="preserve">] regimens. </w:t>
      </w:r>
    </w:p>
    <w:p w:rsidR="00000000" w:rsidDel="00000000" w:rsidP="00000000" w:rsidRDefault="00000000" w:rsidRPr="00000000" w14:paraId="00000546">
      <w:pPr>
        <w:numPr>
          <w:ilvl w:val="1"/>
          <w:numId w:val="141"/>
        </w:numPr>
        <w:ind w:left="1440" w:hanging="360"/>
      </w:pPr>
      <w:r w:rsidDel="00000000" w:rsidR="00000000" w:rsidRPr="00000000">
        <w:rPr>
          <w:b w:val="1"/>
          <w:rtl w:val="0"/>
        </w:rPr>
        <w:t xml:space="preserve">RPA </w:t>
      </w:r>
      <w:hyperlink r:id="rId288">
        <w:r w:rsidDel="00000000" w:rsidR="00000000" w:rsidRPr="00000000">
          <w:rPr>
            <w:rtl w:val="0"/>
          </w:rPr>
          <w:t xml:space="preserve">[Curran JNCI '93]</w:t>
        </w:r>
      </w:hyperlink>
      <w:r w:rsidDel="00000000" w:rsidR="00000000" w:rsidRPr="00000000">
        <w:rPr>
          <w:rtl w:val="0"/>
        </w:rPr>
        <w:t xml:space="preserve"> does not incorporate IDH-1 or MGMT. Pre-TMZ era. </w:t>
      </w:r>
    </w:p>
    <w:p w:rsidR="00000000" w:rsidDel="00000000" w:rsidP="00000000" w:rsidRDefault="00000000" w:rsidRPr="00000000" w14:paraId="00000547">
      <w:pPr>
        <w:ind w:left="1440" w:firstLine="0"/>
        <w:rPr/>
      </w:pPr>
      <w:r w:rsidDel="00000000" w:rsidR="00000000" w:rsidRPr="00000000">
        <w:rPr>
          <w:rtl w:val="0"/>
        </w:rPr>
        <w:t xml:space="preserve">See [</w:t>
      </w:r>
      <w:hyperlink w:anchor="_43pr5d41qmen">
        <w:r w:rsidDel="00000000" w:rsidR="00000000" w:rsidRPr="00000000">
          <w:rPr>
            <w:rtl w:val="0"/>
          </w:rPr>
          <w:t xml:space="preserve">Glioma Survival Groups</w:t>
        </w:r>
      </w:hyperlink>
      <w:r w:rsidDel="00000000" w:rsidR="00000000" w:rsidRPr="00000000">
        <w:rPr>
          <w:rtl w:val="0"/>
        </w:rPr>
        <w:t xml:space="preserve">] in th</w:t>
      </w:r>
      <w:r w:rsidDel="00000000" w:rsidR="00000000" w:rsidRPr="00000000">
        <w:rPr>
          <w:rtl w:val="0"/>
        </w:rPr>
        <w:t xml:space="preserve">e Introduction to CNS section for full definition.</w:t>
      </w:r>
    </w:p>
    <w:p w:rsidR="00000000" w:rsidDel="00000000" w:rsidP="00000000" w:rsidRDefault="00000000" w:rsidRPr="00000000" w14:paraId="00000548">
      <w:pPr>
        <w:ind w:left="1440" w:firstLine="0"/>
        <w:rPr/>
      </w:pPr>
      <w:r w:rsidDel="00000000" w:rsidR="00000000" w:rsidRPr="00000000">
        <w:rPr>
          <w:rtl w:val="0"/>
        </w:rPr>
        <w:t xml:space="preserve">Most important: 50y, histology (AA or GBM), KPS 70, mental status changes, and symptoms ± 3 mo.</w:t>
      </w:r>
    </w:p>
    <w:p w:rsidR="00000000" w:rsidDel="00000000" w:rsidP="00000000" w:rsidRDefault="00000000" w:rsidRPr="00000000" w14:paraId="00000549">
      <w:pPr>
        <w:numPr>
          <w:ilvl w:val="2"/>
          <w:numId w:val="141"/>
        </w:numPr>
        <w:ind w:left="2160" w:hanging="360"/>
      </w:pPr>
      <w:r w:rsidDel="00000000" w:rsidR="00000000" w:rsidRPr="00000000">
        <w:rPr>
          <w:rtl w:val="0"/>
        </w:rPr>
        <w:t xml:space="preserve">Ranges from Class I - VI. There is no Class VI in Adapted RPA, which is now preferred.</w:t>
      </w:r>
    </w:p>
    <w:p w:rsidR="00000000" w:rsidDel="00000000" w:rsidP="00000000" w:rsidRDefault="00000000" w:rsidRPr="00000000" w14:paraId="0000054A">
      <w:pPr>
        <w:numPr>
          <w:ilvl w:val="2"/>
          <w:numId w:val="141"/>
        </w:numPr>
        <w:ind w:left="2160" w:hanging="360"/>
      </w:pPr>
      <w:r w:rsidDel="00000000" w:rsidR="00000000" w:rsidRPr="00000000">
        <w:rPr>
          <w:rFonts w:ascii="Cardo" w:cs="Cardo" w:eastAsia="Cardo" w:hAnsi="Cardo"/>
          <w:rtl w:val="0"/>
        </w:rPr>
        <w:t xml:space="preserve">MS for GBM Class III / IV / V / VI of 18→ 11→ 9→ 5 mo. </w:t>
      </w:r>
    </w:p>
    <w:p w:rsidR="00000000" w:rsidDel="00000000" w:rsidP="00000000" w:rsidRDefault="00000000" w:rsidRPr="00000000" w14:paraId="0000054B">
      <w:pPr>
        <w:numPr>
          <w:ilvl w:val="2"/>
          <w:numId w:val="141"/>
        </w:numPr>
        <w:ind w:left="2160" w:hanging="360"/>
      </w:pPr>
      <w:r w:rsidDel="00000000" w:rsidR="00000000" w:rsidRPr="00000000">
        <w:rPr>
          <w:rtl w:val="0"/>
        </w:rPr>
        <w:t xml:space="preserve">Only GBMs &lt; 50y with high KPS have a medial survival above one year (e.g. Class III, 18 mo).</w:t>
      </w:r>
    </w:p>
    <w:p w:rsidR="00000000" w:rsidDel="00000000" w:rsidP="00000000" w:rsidRDefault="00000000" w:rsidRPr="00000000" w14:paraId="0000054C">
      <w:pPr>
        <w:numPr>
          <w:ilvl w:val="2"/>
          <w:numId w:val="141"/>
        </w:numPr>
        <w:ind w:left="2160" w:hanging="360"/>
      </w:pPr>
      <w:r w:rsidDel="00000000" w:rsidR="00000000" w:rsidRPr="00000000">
        <w:rPr>
          <w:rtl w:val="0"/>
        </w:rPr>
        <w:t xml:space="preserve">Only AAs &lt; 50y with normal mental status have a MS of 5y. Patients with AA age &lt; 50y with abnormal mental status have the best MS, which is equivalent to the best GBM players (e.g. Class III, MS 18 mo).</w:t>
      </w:r>
    </w:p>
    <w:p w:rsidR="00000000" w:rsidDel="00000000" w:rsidP="00000000" w:rsidRDefault="00000000" w:rsidRPr="00000000" w14:paraId="0000054D">
      <w:pPr>
        <w:numPr>
          <w:ilvl w:val="1"/>
          <w:numId w:val="141"/>
        </w:numPr>
        <w:ind w:left="1440" w:hanging="360"/>
      </w:pPr>
      <w:r w:rsidDel="00000000" w:rsidR="00000000" w:rsidRPr="00000000">
        <w:rPr>
          <w:rtl w:val="0"/>
        </w:rPr>
        <w:t xml:space="preserve">The </w:t>
      </w:r>
      <w:r w:rsidDel="00000000" w:rsidR="00000000" w:rsidRPr="00000000">
        <w:rPr>
          <w:b w:val="1"/>
          <w:rtl w:val="0"/>
        </w:rPr>
        <w:t xml:space="preserve">Adapted RPA</w:t>
      </w:r>
      <w:r w:rsidDel="00000000" w:rsidR="00000000" w:rsidRPr="00000000">
        <w:rPr>
          <w:rtl w:val="0"/>
        </w:rPr>
        <w:t xml:space="preserve"> is more commonly used, accounting for ± TMZ. Unlike the original RPA, there is no Class VI.</w:t>
      </w:r>
    </w:p>
    <w:p w:rsidR="00000000" w:rsidDel="00000000" w:rsidP="00000000" w:rsidRDefault="00000000" w:rsidRPr="00000000" w14:paraId="0000054E">
      <w:pPr>
        <w:ind w:left="1440" w:firstLine="0"/>
        <w:rPr/>
      </w:pPr>
      <w:r w:rsidDel="00000000" w:rsidR="00000000" w:rsidRPr="00000000">
        <w:rPr>
          <w:rtl w:val="0"/>
        </w:rPr>
        <w:t xml:space="preserve">See [</w:t>
      </w:r>
      <w:hyperlink w:anchor="_43pr5d41qmen">
        <w:r w:rsidDel="00000000" w:rsidR="00000000" w:rsidRPr="00000000">
          <w:rPr>
            <w:rtl w:val="0"/>
          </w:rPr>
          <w:t xml:space="preserve">Glioma Survival Groups</w:t>
        </w:r>
      </w:hyperlink>
      <w:r w:rsidDel="00000000" w:rsidR="00000000" w:rsidRPr="00000000">
        <w:rPr>
          <w:rtl w:val="0"/>
        </w:rPr>
        <w:t xml:space="preserve">] in the Introduction to CNS section for full definition.</w:t>
      </w:r>
    </w:p>
    <w:p w:rsidR="00000000" w:rsidDel="00000000" w:rsidP="00000000" w:rsidRDefault="00000000" w:rsidRPr="00000000" w14:paraId="0000054F">
      <w:pPr>
        <w:ind w:left="1440" w:firstLine="0"/>
        <w:rPr/>
      </w:pPr>
      <w:r w:rsidDel="00000000" w:rsidR="00000000" w:rsidRPr="00000000">
        <w:rPr>
          <w:rtl w:val="0"/>
        </w:rPr>
        <w:t xml:space="preserve">As in RPA, only GBMs &lt; 50y with high KPS have a medial survival above one year (e.g. Class III, 18 mo).</w:t>
      </w:r>
    </w:p>
    <w:p w:rsidR="00000000" w:rsidDel="00000000" w:rsidP="00000000" w:rsidRDefault="00000000" w:rsidRPr="00000000" w14:paraId="00000550">
      <w:pPr>
        <w:ind w:left="1440" w:firstLine="0"/>
        <w:rPr>
          <w:b w:val="1"/>
        </w:rPr>
      </w:pPr>
      <w:r w:rsidDel="00000000" w:rsidR="00000000" w:rsidRPr="00000000">
        <w:rPr>
          <w:rFonts w:ascii="Gungsuh" w:cs="Gungsuh" w:eastAsia="Gungsuh" w:hAnsi="Gungsuh"/>
          <w:rtl w:val="0"/>
        </w:rPr>
        <w:t xml:space="preserve">Li simplification stratified by age ± 50y, KPS ± 90 for age &lt;50y, or ± 70 for age ≥ 50y, EOR, neuro fxn. </w:t>
      </w:r>
      <w:r w:rsidDel="00000000" w:rsidR="00000000" w:rsidRPr="00000000">
        <w:rPr>
          <w:rtl w:val="0"/>
        </w:rPr>
      </w:r>
    </w:p>
    <w:p w:rsidR="00000000" w:rsidDel="00000000" w:rsidP="00000000" w:rsidRDefault="00000000" w:rsidRPr="00000000" w14:paraId="00000551">
      <w:pPr>
        <w:numPr>
          <w:ilvl w:val="2"/>
          <w:numId w:val="141"/>
        </w:numPr>
        <w:ind w:left="2160" w:hanging="360"/>
        <w:rPr/>
      </w:pPr>
      <w:r w:rsidDel="00000000" w:rsidR="00000000" w:rsidRPr="00000000">
        <w:rPr>
          <w:rtl w:val="0"/>
        </w:rPr>
        <w:t xml:space="preserve">If &lt; 50y and KPS 90+, MS 18 mo. </w:t>
      </w:r>
    </w:p>
    <w:p w:rsidR="00000000" w:rsidDel="00000000" w:rsidP="00000000" w:rsidRDefault="00000000" w:rsidRPr="00000000" w14:paraId="00000552">
      <w:pPr>
        <w:numPr>
          <w:ilvl w:val="2"/>
          <w:numId w:val="141"/>
        </w:numPr>
        <w:ind w:left="2160" w:hanging="360"/>
        <w:rPr/>
      </w:pPr>
      <w:r w:rsidDel="00000000" w:rsidR="00000000" w:rsidRPr="00000000">
        <w:rPr>
          <w:rFonts w:ascii="Gungsuh" w:cs="Gungsuh" w:eastAsia="Gungsuh" w:hAnsi="Gungsuh"/>
          <w:rtl w:val="0"/>
        </w:rPr>
        <w:t xml:space="preserve">If ≥ 50y and KPS 70+, resected and working, MS 11 mo.</w:t>
      </w:r>
    </w:p>
    <w:p w:rsidR="00000000" w:rsidDel="00000000" w:rsidP="00000000" w:rsidRDefault="00000000" w:rsidRPr="00000000" w14:paraId="00000553">
      <w:pPr>
        <w:numPr>
          <w:ilvl w:val="2"/>
          <w:numId w:val="141"/>
        </w:numPr>
        <w:ind w:left="2160" w:hanging="360"/>
        <w:rPr/>
      </w:pPr>
      <w:r w:rsidDel="00000000" w:rsidR="00000000" w:rsidRPr="00000000">
        <w:rPr>
          <w:rFonts w:ascii="Gungsuh" w:cs="Gungsuh" w:eastAsia="Gungsuh" w:hAnsi="Gungsuh"/>
          <w:rtl w:val="0"/>
        </w:rPr>
        <w:t xml:space="preserve">If ≥ 50y and bx only or KPS &lt; 70, MS 9 mo.</w:t>
      </w:r>
    </w:p>
    <w:p w:rsidR="00000000" w:rsidDel="00000000" w:rsidP="00000000" w:rsidRDefault="00000000" w:rsidRPr="00000000" w14:paraId="00000554">
      <w:pPr>
        <w:numPr>
          <w:ilvl w:val="1"/>
          <w:numId w:val="141"/>
        </w:numPr>
        <w:ind w:left="1440" w:hanging="360"/>
      </w:pPr>
      <w:r w:rsidDel="00000000" w:rsidR="00000000" w:rsidRPr="00000000">
        <w:rPr>
          <w:b w:val="1"/>
          <w:rtl w:val="0"/>
        </w:rPr>
        <w:t xml:space="preserve">European GBM Calculator </w:t>
      </w:r>
      <w:r w:rsidDel="00000000" w:rsidR="00000000" w:rsidRPr="00000000">
        <w:rPr>
          <w:rtl w:val="0"/>
        </w:rPr>
        <w:t xml:space="preserve">[</w:t>
      </w:r>
      <w:hyperlink r:id="rId289">
        <w:r w:rsidDel="00000000" w:rsidR="00000000" w:rsidRPr="00000000">
          <w:rPr>
            <w:rtl w:val="0"/>
          </w:rPr>
          <w:t xml:space="preserve">Gorlia</w:t>
        </w:r>
      </w:hyperlink>
      <w:hyperlink r:id="rId290">
        <w:r w:rsidDel="00000000" w:rsidR="00000000" w:rsidRPr="00000000">
          <w:rPr>
            <w:rtl w:val="0"/>
          </w:rPr>
          <w:t xml:space="preserve"> </w:t>
        </w:r>
      </w:hyperlink>
      <w:hyperlink r:id="rId291">
        <w:r w:rsidDel="00000000" w:rsidR="00000000" w:rsidRPr="00000000">
          <w:rPr>
            <w:rtl w:val="0"/>
          </w:rPr>
          <w:t xml:space="preserve">Lanc</w:t>
        </w:r>
      </w:hyperlink>
      <w:hyperlink r:id="rId292">
        <w:r w:rsidDel="00000000" w:rsidR="00000000" w:rsidRPr="00000000">
          <w:rPr>
            <w:rtl w:val="0"/>
          </w:rPr>
          <w:t xml:space="preserve"> </w:t>
        </w:r>
      </w:hyperlink>
      <w:hyperlink r:id="rId293">
        <w:r w:rsidDel="00000000" w:rsidR="00000000" w:rsidRPr="00000000">
          <w:rPr>
            <w:rtl w:val="0"/>
          </w:rPr>
          <w:t xml:space="preserve">Onc</w:t>
        </w:r>
      </w:hyperlink>
      <w:hyperlink r:id="rId294">
        <w:r w:rsidDel="00000000" w:rsidR="00000000" w:rsidRPr="00000000">
          <w:rPr>
            <w:rtl w:val="0"/>
          </w:rPr>
          <w:t xml:space="preserve"> '08</w:t>
        </w:r>
      </w:hyperlink>
      <w:r w:rsidDel="00000000" w:rsidR="00000000" w:rsidRPr="00000000">
        <w:rPr>
          <w:rtl w:val="0"/>
        </w:rPr>
        <w:t xml:space="preserve">]: Based on EORTC 26981/NCIC CE.3.</w:t>
      </w:r>
    </w:p>
    <w:p w:rsidR="00000000" w:rsidDel="00000000" w:rsidP="00000000" w:rsidRDefault="00000000" w:rsidRPr="00000000" w14:paraId="00000555">
      <w:pPr>
        <w:numPr>
          <w:ilvl w:val="2"/>
          <w:numId w:val="141"/>
        </w:numPr>
        <w:ind w:left="2160" w:hanging="360"/>
      </w:pPr>
      <w:r w:rsidDel="00000000" w:rsidR="00000000" w:rsidRPr="00000000">
        <w:rPr>
          <w:rtl w:val="0"/>
        </w:rPr>
        <w:t xml:space="preserve">MGMT Me'd, age, PS, EOR, MMSE prognostic.</w:t>
      </w:r>
      <w:r w:rsidDel="00000000" w:rsidR="00000000" w:rsidRPr="00000000">
        <w:rPr>
          <w:rtl w:val="0"/>
        </w:rPr>
      </w:r>
    </w:p>
    <w:p w:rsidR="00000000" w:rsidDel="00000000" w:rsidP="00000000" w:rsidRDefault="00000000" w:rsidRPr="00000000" w14:paraId="00000556">
      <w:pPr>
        <w:numPr>
          <w:ilvl w:val="0"/>
          <w:numId w:val="1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57">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Flair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signals are</w:t>
      </w:r>
      <w:r w:rsidDel="00000000" w:rsidR="00000000" w:rsidRPr="00000000">
        <w:rPr>
          <w:rFonts w:ascii="Times New Roman" w:cs="Times New Roman" w:eastAsia="Times New Roman" w:hAnsi="Times New Roman"/>
          <w:sz w:val="20"/>
          <w:szCs w:val="20"/>
          <w:rtl w:val="0"/>
        </w:rPr>
        <w:t xml:space="preserve"> usually huge, precluding GTR.</w:t>
      </w:r>
    </w:p>
    <w:p w:rsidR="00000000" w:rsidDel="00000000" w:rsidP="00000000" w:rsidRDefault="00000000" w:rsidRPr="00000000" w14:paraId="00000558">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Contraindications to GTR: Eloquent/inaccessible area involved, significant infiltration past midline, periventricular or diffuse lesions, medical comorbidities.</w:t>
      </w:r>
    </w:p>
    <w:p w:rsidR="00000000" w:rsidDel="00000000" w:rsidP="00000000" w:rsidRDefault="00000000" w:rsidRPr="00000000" w14:paraId="00000559">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w:t>
      </w:r>
      <w:r w:rsidDel="00000000" w:rsidR="00000000" w:rsidRPr="00000000">
        <w:rPr>
          <w:rFonts w:ascii="Times New Roman" w:cs="Times New Roman" w:eastAsia="Times New Roman" w:hAnsi="Times New Roman"/>
          <w:sz w:val="20"/>
          <w:szCs w:val="20"/>
          <w:rtl w:val="0"/>
        </w:rPr>
        <w:t xml:space="preserve"> believed to be 98% in 2001, now </w:t>
      </w:r>
      <w:r w:rsidDel="00000000" w:rsidR="00000000" w:rsidRPr="00000000">
        <w:rPr>
          <w:rFonts w:ascii="Times New Roman" w:cs="Times New Roman" w:eastAsia="Times New Roman" w:hAnsi="Times New Roman"/>
          <w:b w:val="1"/>
          <w:sz w:val="20"/>
          <w:szCs w:val="20"/>
          <w:rtl w:val="0"/>
        </w:rPr>
        <w:t xml:space="preserve">&gt;70%</w:t>
      </w:r>
      <w:r w:rsidDel="00000000" w:rsidR="00000000" w:rsidRPr="00000000">
        <w:rPr>
          <w:rFonts w:ascii="Times New Roman" w:cs="Times New Roman" w:eastAsia="Times New Roman" w:hAnsi="Times New Roman"/>
          <w:sz w:val="20"/>
          <w:szCs w:val="20"/>
          <w:rtl w:val="0"/>
        </w:rPr>
        <w:t xml:space="preserve"> in 2014</w:t>
      </w:r>
    </w:p>
    <w:p w:rsidR="00000000" w:rsidDel="00000000" w:rsidP="00000000" w:rsidRDefault="00000000" w:rsidRPr="00000000" w14:paraId="0000055A">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295">
        <w:r w:rsidDel="00000000" w:rsidR="00000000" w:rsidRPr="00000000">
          <w:rPr>
            <w:rFonts w:ascii="Times New Roman" w:cs="Times New Roman" w:eastAsia="Times New Roman" w:hAnsi="Times New Roman"/>
            <w:sz w:val="20"/>
            <w:szCs w:val="20"/>
            <w:rtl w:val="0"/>
          </w:rPr>
          <w:t xml:space="preserve">Lacroix JNS '01]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"All or none" </w:t>
      </w:r>
      <w:r w:rsidDel="00000000" w:rsidR="00000000" w:rsidRPr="00000000">
        <w:rPr>
          <w:rFonts w:ascii="Cardo" w:cs="Cardo" w:eastAsia="Cardo" w:hAnsi="Cardo"/>
          <w:sz w:val="20"/>
          <w:szCs w:val="20"/>
          <w:rtl w:val="0"/>
        </w:rPr>
        <w:t xml:space="preserve">416 pts ± 98% EOR 8.8 → 13m.</w:t>
      </w:r>
    </w:p>
    <w:p w:rsidR="00000000" w:rsidDel="00000000" w:rsidP="00000000" w:rsidRDefault="00000000" w:rsidRPr="00000000" w14:paraId="0000055B">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w:t>
      </w:r>
      <w:hyperlink r:id="rId296">
        <w:r w:rsidDel="00000000" w:rsidR="00000000" w:rsidRPr="00000000">
          <w:rPr>
            <w:rtl w:val="0"/>
          </w:rPr>
          <w:t xml:space="preserve">Sinai JNS '11]</w:t>
        </w:r>
      </w:hyperlink>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"78%"</w:t>
      </w:r>
      <w:r w:rsidDel="00000000" w:rsidR="00000000" w:rsidRPr="00000000">
        <w:rPr>
          <w:rFonts w:ascii="Cardo" w:cs="Cardo" w:eastAsia="Cardo" w:hAnsi="Cardo"/>
          <w:sz w:val="20"/>
          <w:szCs w:val="20"/>
          <w:rtl w:val="0"/>
        </w:rPr>
        <w:t xml:space="preserve"> 500 pts. 78→ 100% w 12.5→ 16m (SS for 95/98/100 levels).</w:t>
      </w:r>
    </w:p>
    <w:p w:rsidR="00000000" w:rsidDel="00000000" w:rsidP="00000000" w:rsidRDefault="00000000" w:rsidRPr="00000000" w14:paraId="0000055C">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297">
        <w:r w:rsidDel="00000000" w:rsidR="00000000" w:rsidRPr="00000000">
          <w:rPr>
            <w:rFonts w:ascii="Times New Roman" w:cs="Times New Roman" w:eastAsia="Times New Roman" w:hAnsi="Times New Roman"/>
            <w:sz w:val="20"/>
            <w:szCs w:val="20"/>
            <w:rtl w:val="0"/>
          </w:rPr>
          <w:t xml:space="preserve">Chaichana NO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w:t>
      </w:r>
      <w:r w:rsidDel="00000000" w:rsidR="00000000" w:rsidRPr="00000000">
        <w:rPr>
          <w:rFonts w:ascii="Cardo" w:cs="Cardo" w:eastAsia="Cardo" w:hAnsi="Cardo"/>
          <w:sz w:val="20"/>
          <w:szCs w:val="20"/>
          <w:rtl w:val="0"/>
        </w:rPr>
        <w:t xml:space="preserve">214 pts. ± 70% 10.5→ 14.4m.</w:t>
      </w:r>
      <w:r w:rsidDel="00000000" w:rsidR="00000000" w:rsidRPr="00000000">
        <w:rPr>
          <w:rtl w:val="0"/>
        </w:rPr>
      </w:r>
    </w:p>
    <w:p w:rsidR="00000000" w:rsidDel="00000000" w:rsidP="00000000" w:rsidRDefault="00000000" w:rsidRPr="00000000" w14:paraId="0000055D">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Timing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5E">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Think: early start prob bx only and worse shape, later start prob more complete surgery.</w:t>
      </w:r>
    </w:p>
    <w:p w:rsidR="00000000" w:rsidDel="00000000" w:rsidP="00000000" w:rsidRDefault="00000000" w:rsidRPr="00000000" w14:paraId="0000055F">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298">
        <w:r w:rsidDel="00000000" w:rsidR="00000000" w:rsidRPr="00000000">
          <w:rPr>
            <w:rFonts w:ascii="Times New Roman" w:cs="Times New Roman" w:eastAsia="Times New Roman" w:hAnsi="Times New Roman"/>
            <w:sz w:val="20"/>
            <w:szCs w:val="20"/>
            <w:rtl w:val="0"/>
          </w:rPr>
          <w:t xml:space="preserve">Wang NS '16</w:t>
        </w:r>
      </w:hyperlink>
      <w:r w:rsidDel="00000000" w:rsidR="00000000" w:rsidRPr="00000000">
        <w:rPr>
          <w:rFonts w:ascii="Times New Roman" w:cs="Times New Roman" w:eastAsia="Times New Roman" w:hAnsi="Times New Roman"/>
          <w:sz w:val="20"/>
          <w:szCs w:val="20"/>
          <w:rtl w:val="0"/>
        </w:rPr>
        <w:t xml:space="preserve">] Single 400 pts retro MVA. Timing from surgery to </w:t>
      </w:r>
      <w:r w:rsidDel="00000000" w:rsidR="00000000" w:rsidRPr="00000000">
        <w:rPr>
          <w:rtl w:val="0"/>
        </w:rPr>
        <w:t xml:space="preserve">RT has no</w:t>
      </w:r>
      <w:r w:rsidDel="00000000" w:rsidR="00000000" w:rsidRPr="00000000">
        <w:rPr>
          <w:rFonts w:ascii="Times New Roman" w:cs="Times New Roman" w:eastAsia="Times New Roman" w:hAnsi="Times New Roman"/>
          <w:sz w:val="20"/>
          <w:szCs w:val="20"/>
          <w:rtl w:val="0"/>
        </w:rPr>
        <w:t xml:space="preserve"> difference in outcomes.</w:t>
      </w:r>
    </w:p>
    <w:bookmarkStart w:colFirst="0" w:colLast="0" w:name="wo1kp3r9hnl4" w:id="57"/>
    <w:bookmarkEnd w:id="57"/>
    <w:p w:rsidR="00000000" w:rsidDel="00000000" w:rsidP="00000000" w:rsidRDefault="00000000" w:rsidRPr="00000000" w14:paraId="00000560">
      <w:pPr>
        <w:numPr>
          <w:ilvl w:val="0"/>
          <w:numId w:val="141"/>
        </w:numPr>
        <w:spacing w:line="240" w:lineRule="auto"/>
        <w:ind w:left="720" w:hanging="360"/>
        <w:rPr>
          <w:u w:val="none"/>
        </w:rPr>
      </w:pPr>
      <w:r w:rsidDel="00000000" w:rsidR="00000000" w:rsidRPr="00000000">
        <w:rPr>
          <w:b w:val="1"/>
          <w:rtl w:val="0"/>
        </w:rPr>
        <w:t xml:space="preserve">Association of maximal EOR of T1c and non-contrast enhanced tumor </w:t>
      </w:r>
      <w:r w:rsidDel="00000000" w:rsidR="00000000" w:rsidRPr="00000000">
        <w:rPr>
          <w:rtl w:val="0"/>
        </w:rPr>
        <w:t xml:space="preserve">[</w:t>
      </w:r>
      <w:hyperlink r:id="rId299">
        <w:r w:rsidDel="00000000" w:rsidR="00000000" w:rsidRPr="00000000">
          <w:rPr>
            <w:rtl w:val="0"/>
          </w:rPr>
          <w:t xml:space="preserve">Molinaro JAMA Onc '20</w:t>
        </w:r>
      </w:hyperlink>
      <w:r w:rsidDel="00000000" w:rsidR="00000000" w:rsidRPr="00000000">
        <w:rPr>
          <w:rtl w:val="0"/>
        </w:rPr>
        <w:t xml:space="preserve">]: Retro.</w:t>
      </w:r>
    </w:p>
    <w:p w:rsidR="00000000" w:rsidDel="00000000" w:rsidP="00000000" w:rsidRDefault="00000000" w:rsidRPr="00000000" w14:paraId="00000561">
      <w:pPr>
        <w:spacing w:line="240" w:lineRule="auto"/>
        <w:ind w:left="720" w:firstLine="0"/>
        <w:rPr/>
      </w:pPr>
      <w:r w:rsidDel="00000000" w:rsidR="00000000" w:rsidRPr="00000000">
        <w:rPr>
          <w:rtl w:val="0"/>
        </w:rPr>
        <w:t xml:space="preserve">Maximum resection of NCE tumor was associated with longer OS in younger patients, regardless of IDH status, and among patients with IDHwt GBMs regardless of MGMT methylation. </w:t>
      </w:r>
    </w:p>
    <w:p w:rsidR="00000000" w:rsidDel="00000000" w:rsidP="00000000" w:rsidRDefault="00000000" w:rsidRPr="00000000" w14:paraId="00000562">
      <w:pPr>
        <w:numPr>
          <w:ilvl w:val="1"/>
          <w:numId w:val="141"/>
        </w:numPr>
        <w:spacing w:line="240" w:lineRule="auto"/>
        <w:ind w:left="1440" w:hanging="360"/>
        <w:rPr>
          <w:u w:val="none"/>
        </w:rPr>
      </w:pPr>
      <w:r w:rsidDel="00000000" w:rsidR="00000000" w:rsidRPr="00000000">
        <w:rPr>
          <w:rtl w:val="0"/>
        </w:rPr>
        <w:t xml:space="preserve">761 pts in the development cohort, validated in two external cohorts. </w:t>
      </w:r>
    </w:p>
    <w:p w:rsidR="00000000" w:rsidDel="00000000" w:rsidP="00000000" w:rsidRDefault="00000000" w:rsidRPr="00000000" w14:paraId="00000563">
      <w:pPr>
        <w:numPr>
          <w:ilvl w:val="1"/>
          <w:numId w:val="141"/>
        </w:numPr>
        <w:spacing w:line="240" w:lineRule="auto"/>
        <w:ind w:left="1440" w:hanging="360"/>
        <w:rPr>
          <w:u w:val="none"/>
        </w:rPr>
      </w:pPr>
      <w:r w:rsidDel="00000000" w:rsidR="00000000" w:rsidRPr="00000000">
        <w:rPr>
          <w:rtl w:val="0"/>
        </w:rPr>
        <w:t xml:space="preserve">Younger patients with IDHwt tumors and aggressive resection of CE and NCE tumors had similar survival to that of patients with IDHmt, MS ~3y. </w:t>
      </w:r>
    </w:p>
    <w:p w:rsidR="00000000" w:rsidDel="00000000" w:rsidP="00000000" w:rsidRDefault="00000000" w:rsidRPr="00000000" w14:paraId="00000564">
      <w:pPr>
        <w:numPr>
          <w:ilvl w:val="1"/>
          <w:numId w:val="141"/>
        </w:numPr>
        <w:spacing w:line="240" w:lineRule="auto"/>
        <w:ind w:left="1440" w:hanging="360"/>
        <w:rPr>
          <w:u w:val="none"/>
        </w:rPr>
      </w:pPr>
      <w:r w:rsidDel="00000000" w:rsidR="00000000" w:rsidRPr="00000000">
        <w:rPr>
          <w:rtl w:val="0"/>
        </w:rPr>
        <w:t xml:space="preserve">Younger patients with IDHwt and reduction of CE tumor but not NCE fared worse, MS 16 mo. </w:t>
      </w:r>
    </w:p>
    <w:p w:rsidR="00000000" w:rsidDel="00000000" w:rsidP="00000000" w:rsidRDefault="00000000" w:rsidRPr="00000000" w14:paraId="00000565">
      <w:pPr>
        <w:numPr>
          <w:ilvl w:val="1"/>
          <w:numId w:val="141"/>
        </w:numPr>
        <w:spacing w:line="240" w:lineRule="auto"/>
        <w:ind w:left="1440" w:hanging="360"/>
        <w:rPr>
          <w:u w:val="none"/>
        </w:rPr>
      </w:pPr>
      <w:r w:rsidDel="00000000" w:rsidR="00000000" w:rsidRPr="00000000">
        <w:rPr>
          <w:rtl w:val="0"/>
        </w:rPr>
        <w:t xml:space="preserve">Older patients with IDHwt tumors benefitted from reduction of CE tumor, MS 12 mo. </w:t>
      </w:r>
    </w:p>
    <w:p w:rsidR="00000000" w:rsidDel="00000000" w:rsidP="00000000" w:rsidRDefault="00000000" w:rsidRPr="00000000" w14:paraId="00000566">
      <w:pPr>
        <w:numPr>
          <w:ilvl w:val="1"/>
          <w:numId w:val="141"/>
        </w:numPr>
        <w:spacing w:line="240" w:lineRule="auto"/>
        <w:ind w:left="1440" w:hanging="360"/>
        <w:rPr>
          <w:u w:val="none"/>
        </w:rPr>
      </w:pPr>
      <w:r w:rsidDel="00000000" w:rsidR="00000000" w:rsidRPr="00000000">
        <w:rPr>
          <w:rtl w:val="0"/>
        </w:rPr>
        <w:t xml:space="preserve">The association between aggressive CE and NCE in pts with IDHwt tumors was not attenuated by the methylation status of the promoter region of MGMT.</w:t>
      </w:r>
    </w:p>
    <w:p w:rsidR="00000000" w:rsidDel="00000000" w:rsidP="00000000" w:rsidRDefault="00000000" w:rsidRPr="00000000" w14:paraId="00000567">
      <w:pPr>
        <w:numPr>
          <w:ilvl w:val="0"/>
          <w:numId w:val="1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Radiation</w:t>
      </w:r>
      <w:r w:rsidDel="00000000" w:rsidR="00000000" w:rsidRPr="00000000">
        <w:rPr>
          <w:rFonts w:ascii="Times New Roman" w:cs="Times New Roman" w:eastAsia="Times New Roman" w:hAnsi="Times New Roman"/>
          <w:sz w:val="20"/>
          <w:szCs w:val="20"/>
          <w:rtl w:val="0"/>
        </w:rPr>
        <w:t xml:space="preserve">: Stupp 60 Gy to T1c/bed + 2 cm, 46 Gy to T2E + 2 cm. </w:t>
      </w:r>
      <w:r w:rsidDel="00000000" w:rsidR="00000000" w:rsidRPr="00000000">
        <w:rPr>
          <w:rtl w:val="0"/>
        </w:rPr>
        <w:t xml:space="preserve">6-12 mos </w:t>
      </w:r>
      <w:r w:rsidDel="00000000" w:rsidR="00000000" w:rsidRPr="00000000">
        <w:rPr>
          <w:rFonts w:ascii="Times New Roman" w:cs="Times New Roman" w:eastAsia="Times New Roman" w:hAnsi="Times New Roman"/>
          <w:sz w:val="20"/>
          <w:szCs w:val="20"/>
          <w:rtl w:val="0"/>
        </w:rPr>
        <w:t xml:space="preserve">adjuvant TMZ.</w:t>
      </w:r>
      <w:r w:rsidDel="00000000" w:rsidR="00000000" w:rsidRPr="00000000">
        <w:rPr>
          <w:rtl w:val="0"/>
        </w:rPr>
      </w:r>
    </w:p>
    <w:p w:rsidR="00000000" w:rsidDel="00000000" w:rsidP="00000000" w:rsidRDefault="00000000" w:rsidRPr="00000000" w14:paraId="00000568">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TMZ 75 concurrently, 150-200 d1-5 q28w adjuvantly x6-12c.</w:t>
      </w:r>
    </w:p>
    <w:p w:rsidR="00000000" w:rsidDel="00000000" w:rsidP="00000000" w:rsidRDefault="00000000" w:rsidRPr="00000000" w14:paraId="00000569">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Adding lomustine (not intensified dose) appears to exten</w:t>
      </w:r>
      <w:r w:rsidDel="00000000" w:rsidR="00000000" w:rsidRPr="00000000">
        <w:rPr>
          <w:rtl w:val="0"/>
        </w:rPr>
        <w:t xml:space="preserve">d</w:t>
      </w:r>
      <w:r w:rsidDel="00000000" w:rsidR="00000000" w:rsidRPr="00000000">
        <w:rPr>
          <w:rFonts w:ascii="Times New Roman" w:cs="Times New Roman" w:eastAsia="Times New Roman" w:hAnsi="Times New Roman"/>
          <w:sz w:val="20"/>
          <w:szCs w:val="20"/>
          <w:rtl w:val="0"/>
        </w:rPr>
        <w:t xml:space="preserve"> OS by 7 months, but even </w:t>
      </w:r>
      <w:r w:rsidDel="00000000" w:rsidR="00000000" w:rsidRPr="00000000">
        <w:rPr>
          <w:rtl w:val="0"/>
        </w:rPr>
        <w:t xml:space="preserve">standard </w:t>
      </w:r>
      <w:r w:rsidDel="00000000" w:rsidR="00000000" w:rsidRPr="00000000">
        <w:rPr>
          <w:rFonts w:ascii="Times New Roman" w:cs="Times New Roman" w:eastAsia="Times New Roman" w:hAnsi="Times New Roman"/>
          <w:sz w:val="20"/>
          <w:szCs w:val="20"/>
          <w:rtl w:val="0"/>
        </w:rPr>
        <w:t xml:space="preserve">dosing is toxic.</w:t>
      </w:r>
    </w:p>
    <w:p w:rsidR="00000000" w:rsidDel="00000000" w:rsidP="00000000" w:rsidRDefault="00000000" w:rsidRPr="00000000" w14:paraId="0000056A">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Unmethylated fail in field 90% of the time, while Me'd fail in field 2/3 of the time</w:t>
      </w:r>
      <w:r w:rsidDel="00000000" w:rsidR="00000000" w:rsidRPr="00000000">
        <w:rPr>
          <w:rtl w:val="0"/>
        </w:rPr>
        <w:t xml:space="preserve"> (more OOF failures with Me'd).</w:t>
      </w:r>
      <w:r w:rsidDel="00000000" w:rsidR="00000000" w:rsidRPr="00000000">
        <w:rPr>
          <w:rtl w:val="0"/>
        </w:rPr>
      </w:r>
    </w:p>
    <w:p w:rsidR="00000000" w:rsidDel="00000000" w:rsidP="00000000" w:rsidRDefault="00000000" w:rsidRPr="00000000" w14:paraId="0000056B">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 35/10 to T1c, no margin common as last line on trials. MS typically 9 mo.</w:t>
      </w:r>
    </w:p>
    <w:p w:rsidR="00000000" w:rsidDel="00000000" w:rsidP="00000000" w:rsidRDefault="00000000" w:rsidRPr="00000000" w14:paraId="0000056C">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Intra-tumoral poliovirus and Toga-511 (local 5-FU) may have durable responses</w:t>
      </w:r>
      <w:r w:rsidDel="00000000" w:rsidR="00000000" w:rsidRPr="00000000">
        <w:rPr>
          <w:rtl w:val="0"/>
        </w:rPr>
        <w:t xml:space="preserve"> - controversial.</w:t>
      </w:r>
      <w:r w:rsidDel="00000000" w:rsidR="00000000" w:rsidRPr="00000000">
        <w:rPr>
          <w:rtl w:val="0"/>
        </w:rPr>
      </w:r>
    </w:p>
    <w:p w:rsidR="00000000" w:rsidDel="00000000" w:rsidP="00000000" w:rsidRDefault="00000000" w:rsidRPr="00000000" w14:paraId="0000056D">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TMZ alone for Me'd elderly or frail.</w:t>
      </w:r>
    </w:p>
    <w:p w:rsidR="00000000" w:rsidDel="00000000" w:rsidP="00000000" w:rsidRDefault="00000000" w:rsidRPr="00000000" w14:paraId="0000056E">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most hypofractionated regimen given </w:t>
      </w:r>
      <w:r w:rsidDel="00000000" w:rsidR="00000000" w:rsidRPr="00000000">
        <w:rPr>
          <w:rtl w:val="0"/>
        </w:rPr>
        <w:t xml:space="preserve">with concurrent</w:t>
      </w:r>
      <w:r w:rsidDel="00000000" w:rsidR="00000000" w:rsidRPr="00000000">
        <w:rPr>
          <w:rFonts w:ascii="Times New Roman" w:cs="Times New Roman" w:eastAsia="Times New Roman" w:hAnsi="Times New Roman"/>
          <w:sz w:val="20"/>
          <w:szCs w:val="20"/>
          <w:rtl w:val="0"/>
        </w:rPr>
        <w:t xml:space="preserve"> TMZ is 40/15</w:t>
      </w:r>
      <w:r w:rsidDel="00000000" w:rsidR="00000000" w:rsidRPr="00000000">
        <w:rPr>
          <w:rtl w:val="0"/>
        </w:rPr>
        <w:t xml:space="preserve">.</w:t>
      </w:r>
    </w:p>
    <w:p w:rsidR="00000000" w:rsidDel="00000000" w:rsidP="00000000" w:rsidRDefault="00000000" w:rsidRPr="00000000" w14:paraId="0000056F">
      <w:pPr>
        <w:numPr>
          <w:ilvl w:val="0"/>
          <w:numId w:val="1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570">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Onset, duration, acuity, chronicity of sx, HA, N/V, focal neuro deficits, seizure, sx of mass effect.</w:t>
      </w:r>
    </w:p>
    <w:p w:rsidR="00000000" w:rsidDel="00000000" w:rsidP="00000000" w:rsidRDefault="00000000" w:rsidRPr="00000000" w14:paraId="00000571">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Cushing triad: Hypertension, bradycardia, respiratory irregularity indicative of hydrocephalus.</w:t>
      </w:r>
    </w:p>
    <w:p w:rsidR="00000000" w:rsidDel="00000000" w:rsidP="00000000" w:rsidRDefault="00000000" w:rsidRPr="00000000" w14:paraId="00000572">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Early morning headaches, seizures common.</w:t>
      </w:r>
    </w:p>
    <w:p w:rsidR="00000000" w:rsidDel="00000000" w:rsidP="00000000" w:rsidRDefault="00000000" w:rsidRPr="00000000" w14:paraId="00000573">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 Neuro exam, CBL signs, fundoscopic exam, KPS.</w:t>
      </w:r>
    </w:p>
    <w:p w:rsidR="00000000" w:rsidDel="00000000" w:rsidP="00000000" w:rsidRDefault="00000000" w:rsidRPr="00000000" w14:paraId="00000574">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CBC, CMP.</w:t>
      </w:r>
    </w:p>
    <w:p w:rsidR="00000000" w:rsidDel="00000000" w:rsidP="00000000" w:rsidRDefault="00000000" w:rsidRPr="00000000" w14:paraId="00000575">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head, MRI brain.</w:t>
      </w:r>
    </w:p>
    <w:p w:rsidR="00000000" w:rsidDel="00000000" w:rsidP="00000000" w:rsidRDefault="00000000" w:rsidRPr="00000000" w14:paraId="00000576">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T1+c enhancing, T2 enhancing, + T2 Flair (edema).</w:t>
      </w:r>
    </w:p>
    <w:p w:rsidR="00000000" w:rsidDel="00000000" w:rsidP="00000000" w:rsidRDefault="00000000" w:rsidRPr="00000000" w14:paraId="00000577">
      <w:pPr>
        <w:numPr>
          <w:ilvl w:val="2"/>
          <w:numId w:val="14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MRI 48-72h after surgery to avoid confounding w subacute blood products.</w:t>
      </w:r>
    </w:p>
    <w:p w:rsidR="00000000" w:rsidDel="00000000" w:rsidP="00000000" w:rsidRDefault="00000000" w:rsidRPr="00000000" w14:paraId="00000578">
      <w:pPr>
        <w:numPr>
          <w:ilvl w:val="1"/>
          <w:numId w:val="14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Neurosurgery consult: Resection if possible, If not, bx.</w:t>
      </w:r>
    </w:p>
    <w:p w:rsidR="00000000" w:rsidDel="00000000" w:rsidP="00000000" w:rsidRDefault="00000000" w:rsidRPr="00000000" w14:paraId="00000579">
      <w:pPr>
        <w:pStyle w:val="Heading2"/>
        <w:rPr/>
      </w:pPr>
      <w:bookmarkStart w:colFirst="0" w:colLast="0" w:name="_v558y5xr7ti7" w:id="58"/>
      <w:bookmarkEnd w:id="58"/>
      <w:hyperlink w:anchor="_3lqsokul7na9">
        <w:r w:rsidDel="00000000" w:rsidR="00000000" w:rsidRPr="00000000">
          <w:rPr>
            <w:rtl w:val="0"/>
          </w:rPr>
          <w:t xml:space="preserve">Role of RT</w:t>
        </w:r>
      </w:hyperlink>
      <w:r w:rsidDel="00000000" w:rsidR="00000000" w:rsidRPr="00000000">
        <w:rPr>
          <w:rtl w:val="0"/>
        </w:rPr>
      </w:r>
    </w:p>
    <w:p w:rsidR="00000000" w:rsidDel="00000000" w:rsidP="00000000" w:rsidRDefault="00000000" w:rsidRPr="00000000" w14:paraId="0000057A">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BTSG 69-01 </w:t>
      </w:r>
      <w:r w:rsidDel="00000000" w:rsidR="00000000" w:rsidRPr="00000000">
        <w:rPr>
          <w:rFonts w:ascii="Times New Roman" w:cs="Times New Roman" w:eastAsia="Times New Roman" w:hAnsi="Times New Roman"/>
          <w:sz w:val="20"/>
          <w:szCs w:val="20"/>
          <w:rtl w:val="0"/>
        </w:rPr>
        <w:t xml:space="preserve">[</w:t>
      </w:r>
      <w:hyperlink r:id="rId300">
        <w:r w:rsidDel="00000000" w:rsidR="00000000" w:rsidRPr="00000000">
          <w:rPr>
            <w:rFonts w:ascii="Times New Roman" w:cs="Times New Roman" w:eastAsia="Times New Roman" w:hAnsi="Times New Roman"/>
            <w:b w:val="1"/>
            <w:sz w:val="20"/>
            <w:szCs w:val="20"/>
            <w:rtl w:val="0"/>
          </w:rPr>
          <w:t xml:space="preserve">Walker </w:t>
        </w:r>
      </w:hyperlink>
      <w:hyperlink r:id="rId301">
        <w:r w:rsidDel="00000000" w:rsidR="00000000" w:rsidRPr="00000000">
          <w:rPr>
            <w:rFonts w:ascii="Times New Roman" w:cs="Times New Roman" w:eastAsia="Times New Roman" w:hAnsi="Times New Roman"/>
            <w:sz w:val="20"/>
            <w:szCs w:val="20"/>
            <w:rtl w:val="0"/>
          </w:rPr>
          <w:t xml:space="preserve">JNS '78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2x2 ± BCNU </w:t>
      </w:r>
      <w:r w:rsidDel="00000000" w:rsidR="00000000" w:rsidRPr="00000000">
        <w:rPr>
          <w:rFonts w:ascii="Times New Roman" w:cs="Times New Roman" w:eastAsia="Times New Roman" w:hAnsi="Times New Roman"/>
          <w:sz w:val="20"/>
          <w:szCs w:val="20"/>
          <w:rtl w:val="0"/>
        </w:rPr>
        <w:t xml:space="preserve">(Carmustine)</w:t>
      </w:r>
      <w:r w:rsidDel="00000000" w:rsidR="00000000" w:rsidRPr="00000000">
        <w:rPr>
          <w:rFonts w:ascii="Times New Roman" w:cs="Times New Roman" w:eastAsia="Times New Roman" w:hAnsi="Times New Roman"/>
          <w:b w:val="1"/>
          <w:sz w:val="20"/>
          <w:szCs w:val="20"/>
          <w:rtl w:val="0"/>
        </w:rPr>
        <w:t xml:space="preserve"> ± 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One of the only positive trials before Stupp. </w:t>
        <w:br w:type="textWrapping"/>
        <w:t xml:space="preserve">See UKT-03 and NOA 09, newer trials utilizing Stupp + CCNU (Lomustine) </w:t>
      </w:r>
      <w:r w:rsidDel="00000000" w:rsidR="00000000" w:rsidRPr="00000000">
        <w:rPr>
          <w:rtl w:val="0"/>
        </w:rPr>
        <w:t xml:space="preserve">with excellent</w:t>
      </w:r>
      <w:r w:rsidDel="00000000" w:rsidR="00000000" w:rsidRPr="00000000">
        <w:rPr>
          <w:rFonts w:ascii="Times New Roman" w:cs="Times New Roman" w:eastAsia="Times New Roman" w:hAnsi="Times New Roman"/>
          <w:sz w:val="20"/>
          <w:szCs w:val="20"/>
          <w:rtl w:val="0"/>
        </w:rPr>
        <w:t xml:space="preserve"> results.</w:t>
      </w:r>
    </w:p>
    <w:p w:rsidR="00000000" w:rsidDel="00000000" w:rsidP="00000000" w:rsidRDefault="00000000" w:rsidRPr="00000000" w14:paraId="0000057B">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222 pt with HGG, 90% GBM. Surgery. </w:t>
      </w:r>
    </w:p>
    <w:p w:rsidR="00000000" w:rsidDel="00000000" w:rsidP="00000000" w:rsidRDefault="00000000" w:rsidRPr="00000000" w14:paraId="0000057C">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50 Gy whole brain→ boost to 60 Gy.</w:t>
      </w:r>
    </w:p>
    <w:p w:rsidR="00000000" w:rsidDel="00000000" w:rsidP="00000000" w:rsidRDefault="00000000" w:rsidRPr="00000000" w14:paraId="0000057D">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for obs / BCNU only / RT with or without BCNU of 3.2→ 4.2 → ~8m.</w:t>
      </w:r>
      <w:r w:rsidDel="00000000" w:rsidR="00000000" w:rsidRPr="00000000">
        <w:rPr>
          <w:rtl w:val="0"/>
        </w:rPr>
      </w:r>
    </w:p>
    <w:p w:rsidR="00000000" w:rsidDel="00000000" w:rsidP="00000000" w:rsidRDefault="00000000" w:rsidRPr="00000000" w14:paraId="0000057E">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BTSG </w:t>
      </w:r>
      <w:r w:rsidDel="00000000" w:rsidR="00000000" w:rsidRPr="00000000">
        <w:rPr>
          <w:rFonts w:ascii="Times New Roman" w:cs="Times New Roman" w:eastAsia="Times New Roman" w:hAnsi="Times New Roman"/>
          <w:sz w:val="20"/>
          <w:szCs w:val="20"/>
          <w:rtl w:val="0"/>
        </w:rPr>
        <w:t xml:space="preserve">[</w:t>
      </w:r>
      <w:hyperlink r:id="rId302">
        <w:r w:rsidDel="00000000" w:rsidR="00000000" w:rsidRPr="00000000">
          <w:rPr>
            <w:rFonts w:ascii="Times New Roman" w:cs="Times New Roman" w:eastAsia="Times New Roman" w:hAnsi="Times New Roman"/>
            <w:sz w:val="20"/>
            <w:szCs w:val="20"/>
            <w:rtl w:val="0"/>
          </w:rPr>
          <w:t xml:space="preserve">Walker IJROBP '79</w:t>
        </w:r>
      </w:hyperlink>
      <w:r w:rsidDel="00000000" w:rsidR="00000000" w:rsidRPr="00000000">
        <w:rPr>
          <w:rFonts w:ascii="Times New Roman" w:cs="Times New Roman" w:eastAsia="Times New Roman" w:hAnsi="Times New Roman"/>
          <w:sz w:val="20"/>
          <w:szCs w:val="20"/>
          <w:rtl w:val="0"/>
        </w:rPr>
        <w:t xml:space="preserve">]. WBRT</w:t>
      </w:r>
      <w:r w:rsidDel="00000000" w:rsidR="00000000" w:rsidRPr="00000000">
        <w:rPr>
          <w:rFonts w:ascii="Times New Roman" w:cs="Times New Roman" w:eastAsia="Times New Roman" w:hAnsi="Times New Roman"/>
          <w:b w:val="1"/>
          <w:sz w:val="20"/>
          <w:szCs w:val="20"/>
          <w:rtl w:val="0"/>
        </w:rPr>
        <w:t xml:space="preserve"> &lt; 45 / 50 / 55 / 60 Gy</w:t>
      </w:r>
      <w:r w:rsidDel="00000000" w:rsidR="00000000" w:rsidRPr="00000000">
        <w:rPr>
          <w:rFonts w:ascii="Times New Roman" w:cs="Times New Roman" w:eastAsia="Times New Roman" w:hAnsi="Times New Roman"/>
          <w:sz w:val="20"/>
          <w:szCs w:val="20"/>
          <w:rtl w:val="0"/>
        </w:rPr>
        <w:t xml:space="preserve">. </w:t>
        <w:br w:type="textWrapping"/>
        <w:t xml:space="preserve">60 Gy </w:t>
      </w:r>
      <w:r w:rsidDel="00000000" w:rsidR="00000000" w:rsidRPr="00000000">
        <w:rPr>
          <w:rtl w:val="0"/>
        </w:rPr>
        <w:t xml:space="preserve">has the </w:t>
      </w:r>
      <w:r w:rsidDel="00000000" w:rsidR="00000000" w:rsidRPr="00000000">
        <w:rPr>
          <w:rFonts w:ascii="Times New Roman" w:cs="Times New Roman" w:eastAsia="Times New Roman" w:hAnsi="Times New Roman"/>
          <w:sz w:val="20"/>
          <w:szCs w:val="20"/>
          <w:rtl w:val="0"/>
        </w:rPr>
        <w:t xml:space="preserve">best MS.</w:t>
      </w:r>
    </w:p>
    <w:p w:rsidR="00000000" w:rsidDel="00000000" w:rsidP="00000000" w:rsidRDefault="00000000" w:rsidRPr="00000000" w14:paraId="0000057F">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4→ 7→ 9→ 10m (retrospective).</w:t>
      </w:r>
    </w:p>
    <w:p w:rsidR="00000000" w:rsidDel="00000000" w:rsidP="00000000" w:rsidRDefault="00000000" w:rsidRPr="00000000" w14:paraId="00000580">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MRC </w:t>
      </w:r>
      <w:r w:rsidDel="00000000" w:rsidR="00000000" w:rsidRPr="00000000">
        <w:rPr>
          <w:rFonts w:ascii="Times New Roman" w:cs="Times New Roman" w:eastAsia="Times New Roman" w:hAnsi="Times New Roman"/>
          <w:sz w:val="20"/>
          <w:szCs w:val="20"/>
          <w:rtl w:val="0"/>
        </w:rPr>
        <w:t xml:space="preserve">[</w:t>
      </w:r>
      <w:hyperlink r:id="rId303">
        <w:r w:rsidDel="00000000" w:rsidR="00000000" w:rsidRPr="00000000">
          <w:rPr>
            <w:rFonts w:ascii="Times New Roman" w:cs="Times New Roman" w:eastAsia="Times New Roman" w:hAnsi="Times New Roman"/>
            <w:sz w:val="20"/>
            <w:szCs w:val="20"/>
            <w:rtl w:val="0"/>
          </w:rPr>
          <w:t xml:space="preserve">Bleehen JC '91]</w:t>
        </w:r>
      </w:hyperlink>
      <w:r w:rsidDel="00000000" w:rsidR="00000000" w:rsidRPr="00000000">
        <w:rPr>
          <w:rFonts w:ascii="Cardo" w:cs="Cardo" w:eastAsia="Cardo" w:hAnsi="Cardo"/>
          <w:sz w:val="20"/>
          <w:szCs w:val="20"/>
          <w:rtl w:val="0"/>
        </w:rPr>
        <w:t xml:space="preserve">: Surgery→ </w:t>
      </w:r>
      <w:r w:rsidDel="00000000" w:rsidR="00000000" w:rsidRPr="00000000">
        <w:rPr>
          <w:rFonts w:ascii="Times New Roman" w:cs="Times New Roman" w:eastAsia="Times New Roman" w:hAnsi="Times New Roman"/>
          <w:b w:val="1"/>
          <w:sz w:val="20"/>
          <w:szCs w:val="20"/>
          <w:rtl w:val="0"/>
        </w:rPr>
        <w:t xml:space="preserve">45/20 vs. 60/30</w:t>
      </w:r>
      <w:r w:rsidDel="00000000" w:rsidR="00000000" w:rsidRPr="00000000">
        <w:rPr>
          <w:rFonts w:ascii="Times New Roman" w:cs="Times New Roman" w:eastAsia="Times New Roman" w:hAnsi="Times New Roman"/>
          <w:sz w:val="20"/>
          <w:szCs w:val="20"/>
          <w:rtl w:val="0"/>
        </w:rPr>
        <w:t xml:space="preserve"> without adjuvant chemo. </w:t>
        <w:br w:type="textWrapping"/>
      </w:r>
      <w:r w:rsidDel="00000000" w:rsidR="00000000" w:rsidRPr="00000000">
        <w:rPr>
          <w:rFonts w:ascii="Times New Roman" w:cs="Times New Roman" w:eastAsia="Times New Roman" w:hAnsi="Times New Roman"/>
          <w:sz w:val="20"/>
          <w:szCs w:val="20"/>
          <w:rtl w:val="0"/>
        </w:rPr>
        <w:t xml:space="preserve">60 Gy well tolerated, 3 mo better OS.</w:t>
      </w:r>
    </w:p>
    <w:p w:rsidR="00000000" w:rsidDel="00000000" w:rsidP="00000000" w:rsidRDefault="00000000" w:rsidRPr="00000000" w14:paraId="00000581">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474 pts. Grade 3-4 supratentorial astrocytoma. Age 18-70.</w:t>
      </w:r>
    </w:p>
    <w:p w:rsidR="00000000" w:rsidDel="00000000" w:rsidP="00000000" w:rsidRDefault="00000000" w:rsidRPr="00000000" w14:paraId="00000582">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Arm 1: 45/20 to "all known and potential </w:t>
      </w:r>
      <w:r w:rsidDel="00000000" w:rsidR="00000000" w:rsidRPr="00000000">
        <w:rPr>
          <w:rtl w:val="0"/>
        </w:rPr>
        <w:t xml:space="preserve">tumors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83">
      <w:pPr>
        <w:numPr>
          <w:ilvl w:val="3"/>
          <w:numId w:val="7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Common to add 3 cm margin to edema based on CT-planning study from 1989 [</w:t>
      </w:r>
      <w:hyperlink r:id="rId304">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84">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Arm 2: 40/20 as above + cone-down 20/10 to </w:t>
      </w:r>
      <w:r w:rsidDel="00000000" w:rsidR="00000000" w:rsidRPr="00000000">
        <w:rPr>
          <w:rFonts w:ascii="Times New Roman" w:cs="Times New Roman" w:eastAsia="Times New Roman" w:hAnsi="Times New Roman"/>
          <w:sz w:val="20"/>
          <w:szCs w:val="20"/>
          <w:rtl w:val="0"/>
        </w:rPr>
        <w:t xml:space="preserve">defined</w:t>
      </w:r>
      <w:r w:rsidDel="00000000" w:rsidR="00000000" w:rsidRPr="00000000">
        <w:rPr>
          <w:rFonts w:ascii="Times New Roman" w:cs="Times New Roman" w:eastAsia="Times New Roman" w:hAnsi="Times New Roman"/>
          <w:sz w:val="20"/>
          <w:szCs w:val="20"/>
          <w:rtl w:val="0"/>
        </w:rPr>
        <w:t xml:space="preserve"> tumor volume + 1 cm margin.</w:t>
      </w:r>
    </w:p>
    <w:p w:rsidR="00000000" w:rsidDel="00000000" w:rsidP="00000000" w:rsidRDefault="00000000" w:rsidRPr="00000000" w14:paraId="00000585">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9→ 12 mo. </w:t>
      </w:r>
    </w:p>
    <w:p w:rsidR="00000000" w:rsidDel="00000000" w:rsidP="00000000" w:rsidRDefault="00000000" w:rsidRPr="00000000" w14:paraId="00000586">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evidence in short term side effects to 60 Gy.</w:t>
      </w:r>
    </w:p>
    <w:bookmarkStart w:colFirst="0" w:colLast="0" w:name="rgyxm1mwwcjf" w:id="59"/>
    <w:bookmarkEnd w:id="59"/>
    <w:p w:rsidR="00000000" w:rsidDel="00000000" w:rsidP="00000000" w:rsidRDefault="00000000" w:rsidRPr="00000000" w14:paraId="00000587">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26981/NCIC CE.3</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sz w:val="20"/>
          <w:szCs w:val="20"/>
          <w:rtl w:val="0"/>
        </w:rPr>
        <w:t xml:space="preserve">(200</w:t>
      </w:r>
      <w:r w:rsidDel="00000000" w:rsidR="00000000" w:rsidRPr="00000000">
        <w:rPr>
          <w:rtl w:val="0"/>
        </w:rPr>
        <w:t xml:space="preserve">0-2002)</w:t>
      </w:r>
      <w:r w:rsidDel="00000000" w:rsidR="00000000" w:rsidRPr="00000000">
        <w:rPr>
          <w:b w:val="1"/>
          <w:rtl w:val="0"/>
        </w:rPr>
        <w:t xml:space="preserve"> </w:t>
      </w:r>
      <w:r w:rsidDel="00000000" w:rsidR="00000000" w:rsidRPr="00000000">
        <w:rPr>
          <w:rFonts w:ascii="Times New Roman" w:cs="Times New Roman" w:eastAsia="Times New Roman" w:hAnsi="Times New Roman"/>
          <w:sz w:val="20"/>
          <w:szCs w:val="20"/>
          <w:rtl w:val="0"/>
        </w:rPr>
        <w:t xml:space="preserve">[</w:t>
      </w:r>
      <w:hyperlink r:id="rId305">
        <w:r w:rsidDel="00000000" w:rsidR="00000000" w:rsidRPr="00000000">
          <w:rPr>
            <w:rFonts w:ascii="Times New Roman" w:cs="Times New Roman" w:eastAsia="Times New Roman" w:hAnsi="Times New Roman"/>
            <w:b w:val="1"/>
            <w:sz w:val="20"/>
            <w:szCs w:val="20"/>
            <w:rtl w:val="0"/>
          </w:rPr>
          <w:t xml:space="preserve">Stupp </w:t>
        </w:r>
      </w:hyperlink>
      <w:hyperlink r:id="rId306">
        <w:r w:rsidDel="00000000" w:rsidR="00000000" w:rsidRPr="00000000">
          <w:rPr>
            <w:rFonts w:ascii="Times New Roman" w:cs="Times New Roman" w:eastAsia="Times New Roman" w:hAnsi="Times New Roman"/>
            <w:sz w:val="20"/>
            <w:szCs w:val="20"/>
            <w:rtl w:val="0"/>
          </w:rPr>
          <w:t xml:space="preserve">NEJM '05</w:t>
        </w:r>
      </w:hyperlink>
      <w:r w:rsidDel="00000000" w:rsidR="00000000" w:rsidRPr="00000000">
        <w:rPr>
          <w:rFonts w:ascii="Times New Roman" w:cs="Times New Roman" w:eastAsia="Times New Roman" w:hAnsi="Times New Roman"/>
          <w:sz w:val="20"/>
          <w:szCs w:val="20"/>
          <w:rtl w:val="0"/>
        </w:rPr>
        <w:t xml:space="preserve">, </w:t>
      </w:r>
      <w:hyperlink r:id="rId307">
        <w:r w:rsidDel="00000000" w:rsidR="00000000" w:rsidRPr="00000000">
          <w:rPr>
            <w:rFonts w:ascii="Times New Roman" w:cs="Times New Roman" w:eastAsia="Times New Roman" w:hAnsi="Times New Roman"/>
            <w:sz w:val="20"/>
            <w:szCs w:val="20"/>
            <w:rtl w:val="0"/>
          </w:rPr>
          <w:t xml:space="preserve">'09]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60</w:t>
      </w:r>
      <w:r w:rsidDel="00000000" w:rsidR="00000000" w:rsidRPr="00000000">
        <w:rPr>
          <w:b w:val="1"/>
          <w:rtl w:val="0"/>
        </w:rPr>
        <w:t xml:space="preserve">/30 </w:t>
      </w:r>
      <w:r w:rsidDel="00000000" w:rsidR="00000000" w:rsidRPr="00000000">
        <w:rPr>
          <w:rFonts w:ascii="Cardo" w:cs="Cardo" w:eastAsia="Cardo" w:hAnsi="Cardo"/>
          <w:b w:val="1"/>
          <w:sz w:val="20"/>
          <w:szCs w:val="20"/>
          <w:rtl w:val="0"/>
        </w:rPr>
        <w:t xml:space="preserve">± TMZ→ 6m TMZ</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88">
      <w:pPr>
        <w:spacing w:line="240" w:lineRule="auto"/>
        <w:ind w:left="720" w:firstLine="0"/>
        <w:rPr/>
      </w:pPr>
      <w:r w:rsidDel="00000000" w:rsidR="00000000" w:rsidRPr="00000000">
        <w:rPr>
          <w:rtl w:val="0"/>
        </w:rPr>
        <w:t xml:space="preserve">Stupp regimen is standard of care, although only trends to OS benefit for non-methylated tumors.</w:t>
      </w:r>
      <w:r w:rsidDel="00000000" w:rsidR="00000000" w:rsidRPr="00000000">
        <w:rPr>
          <w:rtl w:val="0"/>
        </w:rPr>
      </w:r>
    </w:p>
    <w:p w:rsidR="00000000" w:rsidDel="00000000" w:rsidP="00000000" w:rsidRDefault="00000000" w:rsidRPr="00000000" w14:paraId="00000589">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573 pts. 2000-2002. WHO 0-2. 18-70y. PCP ppx. 16% bx only, remainder split GTR/STR.</w:t>
      </w:r>
    </w:p>
    <w:p w:rsidR="00000000" w:rsidDel="00000000" w:rsidP="00000000" w:rsidRDefault="00000000" w:rsidRPr="00000000" w14:paraId="0000058A">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b w:val="1"/>
          <w:rtl w:val="0"/>
        </w:rPr>
        <w:t xml:space="preserve">TMZ </w:t>
      </w:r>
      <w:r w:rsidDel="00000000" w:rsidR="00000000" w:rsidRPr="00000000">
        <w:rPr>
          <w:rFonts w:ascii="Times New Roman" w:cs="Times New Roman" w:eastAsia="Times New Roman" w:hAnsi="Times New Roman"/>
          <w:b w:val="1"/>
          <w:sz w:val="20"/>
          <w:szCs w:val="20"/>
          <w:rtl w:val="0"/>
        </w:rPr>
        <w:t xml:space="preserve">75 </w:t>
      </w:r>
      <w:r w:rsidDel="00000000" w:rsidR="00000000" w:rsidRPr="00000000">
        <w:rPr>
          <w:rFonts w:ascii="Times New Roman" w:cs="Times New Roman" w:eastAsia="Times New Roman" w:hAnsi="Times New Roman"/>
          <w:sz w:val="20"/>
          <w:szCs w:val="20"/>
          <w:rtl w:val="0"/>
        </w:rPr>
        <w:t xml:space="preserve">mg/m2 Q</w:t>
      </w:r>
      <w:r w:rsidDel="00000000" w:rsidR="00000000" w:rsidRPr="00000000">
        <w:rPr>
          <w:rtl w:val="0"/>
        </w:rPr>
        <w:t xml:space="preserve">day</w:t>
      </w:r>
      <w:r w:rsidDel="00000000" w:rsidR="00000000" w:rsidRPr="00000000">
        <w:rPr>
          <w:rFonts w:ascii="Cardo" w:cs="Cardo" w:eastAsia="Cardo" w:hAnsi="Cardo"/>
          <w:sz w:val="20"/>
          <w:szCs w:val="20"/>
          <w:rtl w:val="0"/>
        </w:rPr>
        <w:t xml:space="preserve"> during RT→ (</w:t>
      </w:r>
      <w:r w:rsidDel="00000000" w:rsidR="00000000" w:rsidRPr="00000000">
        <w:rPr>
          <w:rFonts w:ascii="Times New Roman" w:cs="Times New Roman" w:eastAsia="Times New Roman" w:hAnsi="Times New Roman"/>
          <w:b w:val="1"/>
          <w:sz w:val="20"/>
          <w:szCs w:val="20"/>
          <w:rtl w:val="0"/>
        </w:rPr>
        <w:t xml:space="preserve">1 mo break</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150 - 200 </w:t>
      </w:r>
      <w:r w:rsidDel="00000000" w:rsidR="00000000" w:rsidRPr="00000000">
        <w:rPr>
          <w:rFonts w:ascii="Times New Roman" w:cs="Times New Roman" w:eastAsia="Times New Roman" w:hAnsi="Times New Roman"/>
          <w:sz w:val="20"/>
          <w:szCs w:val="20"/>
          <w:rtl w:val="0"/>
        </w:rPr>
        <w:t xml:space="preserve">mg/m2 d1-5 q28d x6c. PCP ppx.</w:t>
      </w:r>
    </w:p>
    <w:p w:rsidR="00000000" w:rsidDel="00000000" w:rsidP="00000000" w:rsidRDefault="00000000" w:rsidRPr="00000000" w14:paraId="0000058B">
      <w:pPr>
        <w:numPr>
          <w:ilvl w:val="2"/>
          <w:numId w:val="77"/>
        </w:numPr>
        <w:spacing w:line="240" w:lineRule="auto"/>
        <w:ind w:left="2160" w:hanging="360"/>
        <w:rPr>
          <w:u w:val="none"/>
        </w:rPr>
      </w:pPr>
      <w:r w:rsidDel="00000000" w:rsidR="00000000" w:rsidRPr="00000000">
        <w:rPr>
          <w:rtl w:val="0"/>
        </w:rPr>
        <w:t xml:space="preserve">RT: GTV + 2-3 cm.</w:t>
      </w:r>
    </w:p>
    <w:p w:rsidR="00000000" w:rsidDel="00000000" w:rsidP="00000000" w:rsidRDefault="00000000" w:rsidRPr="00000000" w14:paraId="0000058C">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MS 12→ 15m</w:t>
      </w:r>
      <w:r w:rsidDel="00000000" w:rsidR="00000000" w:rsidRPr="00000000">
        <w:rPr>
          <w:rFonts w:ascii="Cardo" w:cs="Cardo" w:eastAsia="Cardo" w:hAnsi="Cardo"/>
          <w:sz w:val="20"/>
          <w:szCs w:val="20"/>
          <w:rtl w:val="0"/>
        </w:rPr>
        <w:t xml:space="preserve">, 2y OS 11→ 27%, 3y OS 4→ 16%, </w:t>
      </w:r>
      <w:r w:rsidDel="00000000" w:rsidR="00000000" w:rsidRPr="00000000">
        <w:rPr>
          <w:rFonts w:ascii="Cardo" w:cs="Cardo" w:eastAsia="Cardo" w:hAnsi="Cardo"/>
          <w:b w:val="1"/>
          <w:sz w:val="20"/>
          <w:szCs w:val="20"/>
          <w:rtl w:val="0"/>
        </w:rPr>
        <w:t xml:space="preserve">5y OS 2→ 10%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8D">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Me'd subgroup: MS 15.3</w:t>
      </w:r>
      <w:r w:rsidDel="00000000" w:rsidR="00000000" w:rsidRPr="00000000">
        <w:rPr>
          <w:rFonts w:ascii="Cardo" w:cs="Cardo" w:eastAsia="Cardo" w:hAnsi="Cardo"/>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23.4m</w:t>
      </w:r>
      <w:r w:rsidDel="00000000" w:rsidR="00000000" w:rsidRPr="00000000">
        <w:rPr>
          <w:rFonts w:ascii="Cardo" w:cs="Cardo" w:eastAsia="Cardo" w:hAnsi="Cardo"/>
          <w:sz w:val="20"/>
          <w:szCs w:val="20"/>
          <w:rtl w:val="0"/>
        </w:rPr>
        <w:t xml:space="preserve">, 5y OS 5→ 14%.</w:t>
      </w:r>
    </w:p>
    <w:p w:rsidR="00000000" w:rsidDel="00000000" w:rsidP="00000000" w:rsidRDefault="00000000" w:rsidRPr="00000000" w14:paraId="0000058E">
      <w:pPr>
        <w:numPr>
          <w:ilvl w:val="3"/>
          <w:numId w:val="7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for non-Me'd no different ~12m. </w:t>
      </w:r>
    </w:p>
    <w:p w:rsidR="00000000" w:rsidDel="00000000" w:rsidP="00000000" w:rsidRDefault="00000000" w:rsidRPr="00000000" w14:paraId="0000058F">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G3-4 toxicity ~7% (mostly thrombo/lymphocytopenia).</w:t>
      </w:r>
    </w:p>
    <w:p w:rsidR="00000000" w:rsidDel="00000000" w:rsidP="00000000" w:rsidRDefault="00000000" w:rsidRPr="00000000" w14:paraId="00000590">
      <w:pPr>
        <w:numPr>
          <w:ilvl w:val="1"/>
          <w:numId w:val="77"/>
        </w:numPr>
        <w:spacing w:line="240" w:lineRule="auto"/>
        <w:ind w:left="1440" w:hanging="360"/>
        <w:rPr>
          <w:u w:val="none"/>
        </w:rPr>
      </w:pPr>
      <w:r w:rsidDel="00000000" w:rsidR="00000000" w:rsidRPr="00000000">
        <w:rPr>
          <w:rtl w:val="0"/>
        </w:rPr>
        <w:t xml:space="preserve">HR-QoL </w:t>
      </w:r>
      <w:r w:rsidDel="00000000" w:rsidR="00000000" w:rsidRPr="00000000">
        <w:rPr>
          <w:rtl w:val="0"/>
        </w:rPr>
        <w:t xml:space="preserve">[</w:t>
      </w:r>
      <w:hyperlink r:id="rId308">
        <w:r w:rsidDel="00000000" w:rsidR="00000000" w:rsidRPr="00000000">
          <w:rPr>
            <w:rtl w:val="0"/>
          </w:rPr>
          <w:t xml:space="preserve">Taphoorn Lanc Onc '05</w:t>
        </w:r>
      </w:hyperlink>
      <w:r w:rsidDel="00000000" w:rsidR="00000000" w:rsidRPr="00000000">
        <w:rPr>
          <w:rtl w:val="0"/>
        </w:rPr>
        <w:t xml:space="preserve">]: Groups favored the RT only group for social functioning at first follow up. There was no difference in HR QoL thereafter.</w:t>
      </w:r>
    </w:p>
    <w:p w:rsidR="00000000" w:rsidDel="00000000" w:rsidP="00000000" w:rsidRDefault="00000000" w:rsidRPr="00000000" w14:paraId="00000591">
      <w:pPr>
        <w:numPr>
          <w:ilvl w:val="0"/>
          <w:numId w:val="77"/>
        </w:numPr>
        <w:spacing w:line="240" w:lineRule="auto"/>
        <w:ind w:left="720" w:hanging="360"/>
        <w:rPr>
          <w:u w:val="none"/>
        </w:rPr>
      </w:pPr>
      <w:r w:rsidDel="00000000" w:rsidR="00000000" w:rsidRPr="00000000">
        <w:rPr>
          <w:b w:val="1"/>
          <w:rtl w:val="0"/>
        </w:rPr>
        <w:t xml:space="preserve">GEINO 14-01</w:t>
      </w:r>
      <w:r w:rsidDel="00000000" w:rsidR="00000000" w:rsidRPr="00000000">
        <w:rPr>
          <w:rtl w:val="0"/>
        </w:rPr>
        <w:t xml:space="preserve"> [</w:t>
      </w:r>
      <w:hyperlink r:id="rId309">
        <w:r w:rsidDel="00000000" w:rsidR="00000000" w:rsidRPr="00000000">
          <w:rPr>
            <w:rtl w:val="0"/>
          </w:rPr>
          <w:t xml:space="preserve">Balana Neuro Onc '20</w:t>
        </w:r>
      </w:hyperlink>
      <w:r w:rsidDel="00000000" w:rsidR="00000000" w:rsidRPr="00000000">
        <w:rPr>
          <w:rtl w:val="0"/>
        </w:rPr>
        <w:t xml:space="preserve">]: </w:t>
      </w:r>
      <w:r w:rsidDel="00000000" w:rsidR="00000000" w:rsidRPr="00000000">
        <w:rPr>
          <w:rFonts w:ascii="Cardo" w:cs="Cardo" w:eastAsia="Cardo" w:hAnsi="Cardo"/>
          <w:b w:val="1"/>
          <w:rtl w:val="0"/>
        </w:rPr>
        <w:t xml:space="preserve">Stupp→ 6 vs. 12 mo adjuvant TMZ</w:t>
      </w:r>
      <w:r w:rsidDel="00000000" w:rsidR="00000000" w:rsidRPr="00000000">
        <w:rPr>
          <w:rtl w:val="0"/>
        </w:rPr>
        <w:t xml:space="preserve">.</w:t>
      </w:r>
    </w:p>
    <w:p w:rsidR="00000000" w:rsidDel="00000000" w:rsidP="00000000" w:rsidRDefault="00000000" w:rsidRPr="00000000" w14:paraId="00000592">
      <w:pPr>
        <w:spacing w:line="240" w:lineRule="auto"/>
        <w:ind w:left="720" w:firstLine="0"/>
        <w:rPr/>
      </w:pPr>
      <w:r w:rsidDel="00000000" w:rsidR="00000000" w:rsidRPr="00000000">
        <w:rPr>
          <w:rtl w:val="0"/>
        </w:rPr>
        <w:t xml:space="preserve">Adjuvant TMZ for 6 months (original Stupp protocol) versus 12 month (many subsequent protocols) remains a debate. TBL: "If they can tolerate it, why not continue it for up to a year" appears to be the general practice pattern.</w:t>
      </w:r>
    </w:p>
    <w:p w:rsidR="00000000" w:rsidDel="00000000" w:rsidP="00000000" w:rsidRDefault="00000000" w:rsidRPr="00000000" w14:paraId="00000593">
      <w:pPr>
        <w:numPr>
          <w:ilvl w:val="1"/>
          <w:numId w:val="77"/>
        </w:numPr>
        <w:spacing w:line="240" w:lineRule="auto"/>
        <w:ind w:left="1440" w:hanging="360"/>
        <w:rPr>
          <w:u w:val="none"/>
        </w:rPr>
      </w:pPr>
      <w:r w:rsidDel="00000000" w:rsidR="00000000" w:rsidRPr="00000000">
        <w:rPr>
          <w:rtl w:val="0"/>
        </w:rPr>
        <w:t xml:space="preserve">159 patients. 2014-2018. </w:t>
      </w:r>
    </w:p>
    <w:p w:rsidR="00000000" w:rsidDel="00000000" w:rsidP="00000000" w:rsidRDefault="00000000" w:rsidRPr="00000000" w14:paraId="00000594">
      <w:pPr>
        <w:numPr>
          <w:ilvl w:val="1"/>
          <w:numId w:val="77"/>
        </w:numPr>
        <w:spacing w:line="240" w:lineRule="auto"/>
        <w:ind w:left="1440" w:hanging="360"/>
        <w:rPr>
          <w:u w:val="none"/>
        </w:rPr>
      </w:pPr>
      <w:r w:rsidDel="00000000" w:rsidR="00000000" w:rsidRPr="00000000">
        <w:rPr>
          <w:rtl w:val="0"/>
        </w:rPr>
        <w:t xml:space="preserve">6 mo PFS ~60%. </w:t>
      </w:r>
    </w:p>
    <w:p w:rsidR="00000000" w:rsidDel="00000000" w:rsidP="00000000" w:rsidRDefault="00000000" w:rsidRPr="00000000" w14:paraId="00000595">
      <w:pPr>
        <w:pStyle w:val="Heading2"/>
        <w:rPr/>
      </w:pPr>
      <w:bookmarkStart w:colFirst="0" w:colLast="0" w:name="_8lmxdjvwi699" w:id="60"/>
      <w:bookmarkEnd w:id="60"/>
      <w:hyperlink w:anchor="_3lqsokul7na9">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596">
      <w:pPr>
        <w:numPr>
          <w:ilvl w:val="0"/>
          <w:numId w:val="77"/>
        </w:numPr>
        <w:ind w:left="720" w:hanging="360"/>
      </w:pPr>
      <w:r w:rsidDel="00000000" w:rsidR="00000000" w:rsidRPr="00000000">
        <w:rPr>
          <w:rtl w:val="0"/>
        </w:rPr>
        <w:t xml:space="preserve">Dose escalation: No evidence for upfront SRS boost, above 60 Gy (75 Gy), or hyperfractionation.</w:t>
      </w:r>
    </w:p>
    <w:bookmarkStart w:colFirst="0" w:colLast="0" w:name="21vmldtn01k4" w:id="61"/>
    <w:bookmarkEnd w:id="61"/>
    <w:p w:rsidR="00000000" w:rsidDel="00000000" w:rsidP="00000000" w:rsidRDefault="00000000" w:rsidRPr="00000000" w14:paraId="00000597">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TMZ dose escalation</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RTOG 0525</w:t>
      </w:r>
      <w:r w:rsidDel="00000000" w:rsidR="00000000" w:rsidRPr="00000000">
        <w:rPr>
          <w:rFonts w:ascii="Times New Roman" w:cs="Times New Roman" w:eastAsia="Times New Roman" w:hAnsi="Times New Roman"/>
          <w:sz w:val="20"/>
          <w:szCs w:val="20"/>
          <w:rtl w:val="0"/>
        </w:rPr>
        <w:t xml:space="preserve"> (2006-2008) [</w:t>
      </w:r>
      <w:hyperlink r:id="rId310">
        <w:r w:rsidDel="00000000" w:rsidR="00000000" w:rsidRPr="00000000">
          <w:rPr>
            <w:rtl w:val="0"/>
          </w:rPr>
          <w:t xml:space="preserve">Gilbert JCO '13</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Stupp→ TMZ vs. ddTMZ</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98">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833 GBM pts. CCRT with TMZ 75 qday.</w:t>
      </w:r>
    </w:p>
    <w:p w:rsidR="00000000" w:rsidDel="00000000" w:rsidP="00000000" w:rsidRDefault="00000000" w:rsidRPr="00000000" w14:paraId="00000599">
      <w:pPr>
        <w:numPr>
          <w:ilvl w:val="2"/>
          <w:numId w:val="77"/>
        </w:numPr>
        <w:spacing w:line="240" w:lineRule="auto"/>
        <w:ind w:left="2160" w:hanging="360"/>
        <w:rPr>
          <w:u w:val="none"/>
        </w:rPr>
      </w:pPr>
      <w:r w:rsidDel="00000000" w:rsidR="00000000" w:rsidRPr="00000000">
        <w:rPr>
          <w:rtl w:val="0"/>
        </w:rPr>
        <w:t xml:space="preserve">RTOG volumes: 46/23 to T1c/edema + 2 cm, 14/7 boost to T1c/cavity + 2.5 cm.</w:t>
      </w:r>
    </w:p>
    <w:p w:rsidR="00000000" w:rsidDel="00000000" w:rsidP="00000000" w:rsidRDefault="00000000" w:rsidRPr="00000000" w14:paraId="0000059A">
      <w:pPr>
        <w:numPr>
          <w:ilvl w:val="2"/>
          <w:numId w:val="77"/>
        </w:numPr>
        <w:spacing w:line="240" w:lineRule="auto"/>
        <w:ind w:left="2160" w:hanging="360"/>
        <w:rPr>
          <w:u w:val="none"/>
        </w:rPr>
      </w:pPr>
      <w:r w:rsidDel="00000000" w:rsidR="00000000" w:rsidRPr="00000000">
        <w:rPr>
          <w:rtl w:val="0"/>
        </w:rPr>
        <w:t xml:space="preserve">EORTC volumes: 60/30 to T1c/cavity + 2-3 cm. </w:t>
      </w:r>
    </w:p>
    <w:p w:rsidR="00000000" w:rsidDel="00000000" w:rsidP="00000000" w:rsidRDefault="00000000" w:rsidRPr="00000000" w14:paraId="0000059B">
      <w:pPr>
        <w:numPr>
          <w:ilvl w:val="2"/>
          <w:numId w:val="77"/>
        </w:numPr>
        <w:ind w:left="2160" w:hanging="360"/>
      </w:pPr>
      <w:r w:rsidDel="00000000" w:rsidR="00000000" w:rsidRPr="00000000">
        <w:rPr>
          <w:rtl w:val="0"/>
        </w:rPr>
        <w:t xml:space="preserve">Adjuvant TMZ: TMZ 150-200 x5d vs. ddTMZ 75-100 x21d q4w x6-12c. </w:t>
      </w:r>
    </w:p>
    <w:p w:rsidR="00000000" w:rsidDel="00000000" w:rsidP="00000000" w:rsidRDefault="00000000" w:rsidRPr="00000000" w14:paraId="0000059C">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~15 mo. MPFS ~6 mo. Efficacy did not differ by methylation status.</w:t>
      </w:r>
    </w:p>
    <w:p w:rsidR="00000000" w:rsidDel="00000000" w:rsidP="00000000" w:rsidRDefault="00000000" w:rsidRPr="00000000" w14:paraId="0000059D">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for UnMe'd / </w:t>
      </w:r>
      <w:r w:rsidDel="00000000" w:rsidR="00000000" w:rsidRPr="00000000">
        <w:rPr>
          <w:rFonts w:ascii="Times New Roman" w:cs="Times New Roman" w:eastAsia="Times New Roman" w:hAnsi="Times New Roman"/>
          <w:sz w:val="20"/>
          <w:szCs w:val="20"/>
          <w:rtl w:val="0"/>
        </w:rPr>
        <w:t xml:space="preserve">Me'd</w:t>
      </w:r>
      <w:r w:rsidDel="00000000" w:rsidR="00000000" w:rsidRPr="00000000">
        <w:rPr>
          <w:rFonts w:ascii="Cardo" w:cs="Cardo" w:eastAsia="Cardo" w:hAnsi="Cardo"/>
          <w:sz w:val="20"/>
          <w:szCs w:val="20"/>
          <w:rtl w:val="0"/>
        </w:rPr>
        <w:t xml:space="preserve"> of 14→ 21 mo, PFS for UnMe'd / Me'd of 6</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9 mo.</w:t>
      </w:r>
    </w:p>
    <w:p w:rsidR="00000000" w:rsidDel="00000000" w:rsidP="00000000" w:rsidRDefault="00000000" w:rsidRPr="00000000" w14:paraId="0000059E">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 toxicity (mostly fatigue and lymphopenia) </w:t>
      </w:r>
      <w:r w:rsidDel="00000000" w:rsidR="00000000" w:rsidRPr="00000000">
        <w:rPr>
          <w:rtl w:val="0"/>
        </w:rPr>
        <w:t xml:space="preserve">34</w:t>
      </w:r>
      <w:r w:rsidDel="00000000" w:rsidR="00000000" w:rsidRPr="00000000">
        <w:rPr>
          <w:rFonts w:ascii="Cardo" w:cs="Cardo" w:eastAsia="Cardo" w:hAnsi="Cardo"/>
          <w:sz w:val="20"/>
          <w:szCs w:val="20"/>
          <w:rtl w:val="0"/>
        </w:rPr>
        <w:t xml:space="preserve">→ </w:t>
      </w:r>
      <w:r w:rsidDel="00000000" w:rsidR="00000000" w:rsidRPr="00000000">
        <w:rPr>
          <w:rtl w:val="0"/>
        </w:rPr>
        <w:t xml:space="preserve">53</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9F">
      <w:pPr>
        <w:numPr>
          <w:ilvl w:val="0"/>
          <w:numId w:val="77"/>
        </w:numPr>
        <w:spacing w:line="240" w:lineRule="auto"/>
        <w:ind w:left="720" w:hanging="360"/>
        <w:rPr>
          <w:rFonts w:ascii="Times New Roman" w:cs="Times New Roman" w:eastAsia="Times New Roman" w:hAnsi="Times New Roman"/>
          <w:sz w:val="20"/>
          <w:szCs w:val="20"/>
        </w:rPr>
      </w:pPr>
      <w:hyperlink r:id="rId311">
        <w:r w:rsidDel="00000000" w:rsidR="00000000" w:rsidRPr="00000000">
          <w:rPr>
            <w:rFonts w:ascii="Times New Roman" w:cs="Times New Roman" w:eastAsia="Times New Roman" w:hAnsi="Times New Roman"/>
            <w:b w:val="1"/>
            <w:sz w:val="20"/>
            <w:szCs w:val="20"/>
            <w:rtl w:val="0"/>
          </w:rPr>
          <w:t xml:space="preserve">RTOG 9305 </w:t>
        </w:r>
      </w:hyperlink>
      <w:hyperlink r:id="rId312">
        <w:r w:rsidDel="00000000" w:rsidR="00000000" w:rsidRPr="00000000">
          <w:rPr>
            <w:rFonts w:ascii="Times New Roman" w:cs="Times New Roman" w:eastAsia="Times New Roman" w:hAnsi="Times New Roman"/>
            <w:sz w:val="20"/>
            <w:szCs w:val="20"/>
            <w:rtl w:val="0"/>
          </w:rPr>
          <w:t xml:space="preserve">[Souhami IJROBP '04]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60 Gy + BCNU ± upfront SRS</w:t>
      </w:r>
      <w:r w:rsidDel="00000000" w:rsidR="00000000" w:rsidRPr="00000000">
        <w:rPr>
          <w:rFonts w:ascii="Times New Roman" w:cs="Times New Roman" w:eastAsia="Times New Roman" w:hAnsi="Times New Roman"/>
          <w:sz w:val="20"/>
          <w:szCs w:val="20"/>
          <w:rtl w:val="0"/>
        </w:rPr>
        <w:t xml:space="preserve"> (24/18/15). </w:t>
      </w:r>
      <w:r w:rsidDel="00000000" w:rsidR="00000000" w:rsidRPr="00000000">
        <w:rPr>
          <w:rtl w:val="0"/>
        </w:rPr>
      </w:r>
    </w:p>
    <w:p w:rsidR="00000000" w:rsidDel="00000000" w:rsidP="00000000" w:rsidRDefault="00000000" w:rsidRPr="00000000" w14:paraId="000005A0">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 pts. &lt; 40 cc, unifocal. Range 15-24 Gy depending on size. SRS first, no re-imaging.</w:t>
      </w:r>
    </w:p>
    <w:p w:rsidR="00000000" w:rsidDel="00000000" w:rsidP="00000000" w:rsidRDefault="00000000" w:rsidRPr="00000000" w14:paraId="000005A1">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LF ~93% MS ~13.5m. ~QoL. </w:t>
      </w:r>
    </w:p>
    <w:p w:rsidR="00000000" w:rsidDel="00000000" w:rsidP="00000000" w:rsidRDefault="00000000" w:rsidRPr="00000000" w14:paraId="000005A2">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7401 </w:t>
      </w:r>
      <w:r w:rsidDel="00000000" w:rsidR="00000000" w:rsidRPr="00000000">
        <w:rPr>
          <w:rFonts w:ascii="Times New Roman" w:cs="Times New Roman" w:eastAsia="Times New Roman" w:hAnsi="Times New Roman"/>
          <w:sz w:val="20"/>
          <w:szCs w:val="20"/>
          <w:rtl w:val="0"/>
        </w:rPr>
        <w:t xml:space="preserve">[</w:t>
      </w:r>
      <w:hyperlink r:id="rId313">
        <w:r w:rsidDel="00000000" w:rsidR="00000000" w:rsidRPr="00000000">
          <w:rPr>
            <w:rFonts w:ascii="Times New Roman" w:cs="Times New Roman" w:eastAsia="Times New Roman" w:hAnsi="Times New Roman"/>
            <w:sz w:val="20"/>
            <w:szCs w:val="20"/>
            <w:rtl w:val="0"/>
          </w:rPr>
          <w:t xml:space="preserve">Nelson NCI '88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60 Gy ± 10 Gy boost </w:t>
      </w:r>
      <w:r w:rsidDel="00000000" w:rsidR="00000000" w:rsidRPr="00000000">
        <w:rPr>
          <w:rFonts w:ascii="Times New Roman" w:cs="Times New Roman" w:eastAsia="Times New Roman" w:hAnsi="Times New Roman"/>
          <w:sz w:val="20"/>
          <w:szCs w:val="20"/>
          <w:rtl w:val="0"/>
        </w:rPr>
        <w:t xml:space="preserve">vs. carmustine vs. semustine/dacarbazine.</w:t>
      </w:r>
      <w:r w:rsidDel="00000000" w:rsidR="00000000" w:rsidRPr="00000000">
        <w:rPr>
          <w:rtl w:val="0"/>
        </w:rPr>
      </w:r>
    </w:p>
    <w:p w:rsidR="00000000" w:rsidDel="00000000" w:rsidP="00000000" w:rsidRDefault="00000000" w:rsidRPr="00000000" w14:paraId="000005A3">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626 pts. Chemotherapy improved 2y OS for patients 40-60y.</w:t>
      </w:r>
      <w:r w:rsidDel="00000000" w:rsidR="00000000" w:rsidRPr="00000000">
        <w:rPr>
          <w:rtl w:val="0"/>
        </w:rPr>
      </w:r>
    </w:p>
    <w:p w:rsidR="00000000" w:rsidDel="00000000" w:rsidP="00000000" w:rsidRDefault="00000000" w:rsidRPr="00000000" w14:paraId="000005A4">
      <w:pPr>
        <w:numPr>
          <w:ilvl w:val="0"/>
          <w:numId w:val="77"/>
        </w:numPr>
        <w:spacing w:line="240" w:lineRule="auto"/>
        <w:ind w:left="720" w:hanging="360"/>
        <w:rPr>
          <w:rFonts w:ascii="Times New Roman" w:cs="Times New Roman" w:eastAsia="Times New Roman" w:hAnsi="Times New Roman"/>
          <w:sz w:val="20"/>
          <w:szCs w:val="20"/>
        </w:rPr>
      </w:pPr>
      <w:hyperlink r:id="rId314">
        <w:r w:rsidDel="00000000" w:rsidR="00000000" w:rsidRPr="00000000">
          <w:rPr>
            <w:rFonts w:ascii="Times New Roman" w:cs="Times New Roman" w:eastAsia="Times New Roman" w:hAnsi="Times New Roman"/>
            <w:b w:val="1"/>
            <w:sz w:val="20"/>
            <w:szCs w:val="20"/>
            <w:rtl w:val="0"/>
          </w:rPr>
          <w:t xml:space="preserve">RTOG 9803</w:t>
        </w:r>
      </w:hyperlink>
      <w:hyperlink r:id="rId315">
        <w:r w:rsidDel="00000000" w:rsidR="00000000" w:rsidRPr="00000000">
          <w:rPr>
            <w:rFonts w:ascii="Times New Roman" w:cs="Times New Roman" w:eastAsia="Times New Roman" w:hAnsi="Times New Roman"/>
            <w:sz w:val="20"/>
            <w:szCs w:val="20"/>
            <w:rtl w:val="0"/>
          </w:rPr>
          <w:t xml:space="preserve"> [Tsien IJROBP '08]</w:t>
        </w:r>
      </w:hyperlink>
      <w:r w:rsidDel="00000000" w:rsidR="00000000" w:rsidRPr="00000000">
        <w:rPr>
          <w:rFonts w:ascii="Times New Roman" w:cs="Times New Roman" w:eastAsia="Times New Roman" w:hAnsi="Times New Roman"/>
          <w:sz w:val="20"/>
          <w:szCs w:val="20"/>
          <w:rtl w:val="0"/>
        </w:rPr>
        <w:t xml:space="preserve">: Phase I. CCRT </w:t>
      </w:r>
      <w:r w:rsidDel="00000000" w:rsidR="00000000" w:rsidRPr="00000000">
        <w:rPr>
          <w:rFonts w:ascii="Cardo" w:cs="Cardo" w:eastAsia="Cardo" w:hAnsi="Cardo"/>
          <w:b w:val="1"/>
          <w:sz w:val="20"/>
          <w:szCs w:val="20"/>
          <w:rtl w:val="0"/>
        </w:rPr>
        <w:t xml:space="preserve">BCNU + 66→ 72→ 78→ 84 Gy </w:t>
      </w:r>
      <w:r w:rsidDel="00000000" w:rsidR="00000000" w:rsidRPr="00000000">
        <w:rPr>
          <w:rFonts w:ascii="Times New Roman" w:cs="Times New Roman" w:eastAsia="Times New Roman" w:hAnsi="Times New Roman"/>
          <w:sz w:val="20"/>
          <w:szCs w:val="20"/>
          <w:rtl w:val="0"/>
        </w:rPr>
        <w:t xml:space="preserve">3DCRT.</w:t>
        <w:br w:type="textWrapping"/>
      </w:r>
      <w:r w:rsidDel="00000000" w:rsidR="00000000" w:rsidRPr="00000000">
        <w:rPr>
          <w:rFonts w:ascii="Times New Roman" w:cs="Times New Roman" w:eastAsia="Times New Roman" w:hAnsi="Times New Roman"/>
          <w:sz w:val="20"/>
          <w:szCs w:val="20"/>
          <w:rtl w:val="0"/>
        </w:rPr>
        <w:t xml:space="preserve">Majority of acute toxicities are related to chemo and not radiation.</w:t>
      </w:r>
    </w:p>
    <w:p w:rsidR="00000000" w:rsidDel="00000000" w:rsidP="00000000" w:rsidRDefault="00000000" w:rsidRPr="00000000" w14:paraId="000005A5">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209 pts. Stratified into ± 75 cc.</w:t>
      </w:r>
    </w:p>
    <w:p w:rsidR="00000000" w:rsidDel="00000000" w:rsidP="00000000" w:rsidRDefault="00000000" w:rsidRPr="00000000" w14:paraId="000005A6">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 Gy T1c + 1.8 cm, dose escalation to T1c + 3 mm.</w:t>
      </w:r>
    </w:p>
    <w:p w:rsidR="00000000" w:rsidDel="00000000" w:rsidP="00000000" w:rsidRDefault="00000000" w:rsidRPr="00000000" w14:paraId="000005A7">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BCNU 80 w RT, then q8w x6c.</w:t>
      </w:r>
    </w:p>
    <w:p w:rsidR="00000000" w:rsidDel="00000000" w:rsidP="00000000" w:rsidRDefault="00000000" w:rsidRPr="00000000" w14:paraId="000005A8">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acute G3+ irreversible toxicities, ~toxicity. Majority of toxicities due to chemotherapy.</w:t>
      </w:r>
      <w:r w:rsidDel="00000000" w:rsidR="00000000" w:rsidRPr="00000000">
        <w:rPr>
          <w:rtl w:val="0"/>
        </w:rPr>
      </w:r>
    </w:p>
    <w:p w:rsidR="00000000" w:rsidDel="00000000" w:rsidP="00000000" w:rsidRDefault="00000000" w:rsidRPr="00000000" w14:paraId="000005A9">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Michigan </w:t>
      </w:r>
      <w:r w:rsidDel="00000000" w:rsidR="00000000" w:rsidRPr="00000000">
        <w:rPr>
          <w:rFonts w:ascii="Times New Roman" w:cs="Times New Roman" w:eastAsia="Times New Roman" w:hAnsi="Times New Roman"/>
          <w:sz w:val="20"/>
          <w:szCs w:val="20"/>
          <w:rtl w:val="0"/>
        </w:rPr>
        <w:t xml:space="preserve">[</w:t>
      </w:r>
      <w:hyperlink r:id="rId316">
        <w:r w:rsidDel="00000000" w:rsidR="00000000" w:rsidRPr="00000000">
          <w:rPr>
            <w:rFonts w:ascii="Times New Roman" w:cs="Times New Roman" w:eastAsia="Times New Roman" w:hAnsi="Times New Roman"/>
            <w:sz w:val="20"/>
            <w:szCs w:val="20"/>
            <w:rtl w:val="0"/>
          </w:rPr>
          <w:t xml:space="preserve">Chan JCO '02]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90 Gy </w:t>
      </w:r>
      <w:r w:rsidDel="00000000" w:rsidR="00000000" w:rsidRPr="00000000">
        <w:rPr>
          <w:rFonts w:ascii="Times New Roman" w:cs="Times New Roman" w:eastAsia="Times New Roman" w:hAnsi="Times New Roman"/>
          <w:sz w:val="20"/>
          <w:szCs w:val="20"/>
          <w:rtl w:val="0"/>
        </w:rPr>
        <w:t xml:space="preserve">3DCRT. </w:t>
        <w:br w:type="textWrapping"/>
      </w:r>
      <w:r w:rsidDel="00000000" w:rsidR="00000000" w:rsidRPr="00000000">
        <w:rPr>
          <w:rFonts w:ascii="Times New Roman" w:cs="Times New Roman" w:eastAsia="Times New Roman" w:hAnsi="Times New Roman"/>
          <w:sz w:val="20"/>
          <w:szCs w:val="20"/>
          <w:rtl w:val="0"/>
        </w:rPr>
        <w:t xml:space="preserve">All failures </w:t>
      </w:r>
      <w:r w:rsidDel="00000000" w:rsidR="00000000" w:rsidRPr="00000000">
        <w:rPr>
          <w:rFonts w:ascii="Times New Roman" w:cs="Times New Roman" w:eastAsia="Times New Roman" w:hAnsi="Times New Roman"/>
          <w:sz w:val="20"/>
          <w:szCs w:val="20"/>
          <w:rtl w:val="0"/>
        </w:rPr>
        <w:t xml:space="preserve">in field</w:t>
      </w:r>
      <w:r w:rsidDel="00000000" w:rsidR="00000000" w:rsidRPr="00000000">
        <w:rPr>
          <w:rFonts w:ascii="Times New Roman" w:cs="Times New Roman" w:eastAsia="Times New Roman" w:hAnsi="Times New Roman"/>
          <w:sz w:val="20"/>
          <w:szCs w:val="20"/>
          <w:rtl w:val="0"/>
        </w:rPr>
        <w:t xml:space="preserve"> or marginal with 90 Gy.</w:t>
      </w:r>
    </w:p>
    <w:p w:rsidR="00000000" w:rsidDel="00000000" w:rsidP="00000000" w:rsidRDefault="00000000" w:rsidRPr="00000000" w14:paraId="000005AA">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 pts. MS 11.7mo. 78% failures central, 13% in field, 2% margins, 0 distant.</w:t>
      </w:r>
    </w:p>
    <w:p w:rsidR="00000000" w:rsidDel="00000000" w:rsidP="00000000" w:rsidRDefault="00000000" w:rsidRPr="00000000" w14:paraId="000005AB">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PTV_90= GTV + 0.5 cm, PTV_70 = 1.5 cm, PTV_60 = 2.5 cm.</w:t>
      </w:r>
    </w:p>
    <w:p w:rsidR="00000000" w:rsidDel="00000000" w:rsidP="00000000" w:rsidRDefault="00000000" w:rsidRPr="00000000" w14:paraId="000005AC">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those who failed at 90 Gy, 91% failed </w:t>
      </w:r>
      <w:r w:rsidDel="00000000" w:rsidR="00000000" w:rsidRPr="00000000">
        <w:rPr>
          <w:rtl w:val="0"/>
        </w:rPr>
        <w:t xml:space="preserve">in the field</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AD">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317">
        <w:r w:rsidDel="00000000" w:rsidR="00000000" w:rsidRPr="00000000">
          <w:rPr>
            <w:rFonts w:ascii="Times New Roman" w:cs="Times New Roman" w:eastAsia="Times New Roman" w:hAnsi="Times New Roman"/>
            <w:b w:val="1"/>
            <w:sz w:val="20"/>
            <w:szCs w:val="20"/>
            <w:rtl w:val="0"/>
          </w:rPr>
          <w:t xml:space="preserve">Tsien</w:t>
        </w:r>
      </w:hyperlink>
      <w:hyperlink r:id="rId318">
        <w:r w:rsidDel="00000000" w:rsidR="00000000" w:rsidRPr="00000000">
          <w:rPr>
            <w:rFonts w:ascii="Times New Roman" w:cs="Times New Roman" w:eastAsia="Times New Roman" w:hAnsi="Times New Roman"/>
            <w:sz w:val="20"/>
            <w:szCs w:val="20"/>
            <w:rtl w:val="0"/>
          </w:rPr>
          <w:t xml:space="preserve">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60→ 66→ 81 Gy</w:t>
      </w:r>
      <w:r w:rsidDel="00000000" w:rsidR="00000000" w:rsidRPr="00000000">
        <w:rPr>
          <w:rFonts w:ascii="Times New Roman" w:cs="Times New Roman" w:eastAsia="Times New Roman" w:hAnsi="Times New Roman"/>
          <w:sz w:val="20"/>
          <w:szCs w:val="20"/>
          <w:rtl w:val="0"/>
        </w:rPr>
        <w:t xml:space="preserve">, all 30 fx. </w:t>
      </w:r>
      <w:r w:rsidDel="00000000" w:rsidR="00000000" w:rsidRPr="00000000">
        <w:rPr>
          <w:rtl w:val="0"/>
        </w:rPr>
        <w:br w:type="textWrapping"/>
      </w:r>
      <w:r w:rsidDel="00000000" w:rsidR="00000000" w:rsidRPr="00000000">
        <w:rPr>
          <w:rFonts w:ascii="Times New Roman" w:cs="Times New Roman" w:eastAsia="Times New Roman" w:hAnsi="Times New Roman"/>
          <w:sz w:val="20"/>
          <w:szCs w:val="20"/>
          <w:rtl w:val="0"/>
        </w:rPr>
        <w:t xml:space="preserve">Decreased pattern of central failure w inc dose but </w:t>
      </w: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OS.</w:t>
      </w:r>
    </w:p>
    <w:p w:rsidR="00000000" w:rsidDel="00000000" w:rsidP="00000000" w:rsidRDefault="00000000" w:rsidRPr="00000000" w14:paraId="000005AE">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 pts.  75 Gy = MTD. Concurrent and adjuvant TMZ per Stupp.</w:t>
      </w:r>
    </w:p>
    <w:p w:rsidR="00000000" w:rsidDel="00000000" w:rsidP="00000000" w:rsidRDefault="00000000" w:rsidRPr="00000000" w14:paraId="000005AF">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CTV_60 = GTV + 1.5 cm, CTV_X = GTV + 0.5 cm.</w:t>
      </w:r>
    </w:p>
    <w:p w:rsidR="00000000" w:rsidDel="00000000" w:rsidP="00000000" w:rsidRDefault="00000000" w:rsidRPr="00000000" w14:paraId="000005B0">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CNS G3+ at 78 Gy (2/7 pts) and 81 Gy (1/9 pts).</w:t>
      </w:r>
    </w:p>
    <w:p w:rsidR="00000000" w:rsidDel="00000000" w:rsidP="00000000" w:rsidRDefault="00000000" w:rsidRPr="00000000" w14:paraId="000005B1">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 of 22 pts </w:t>
      </w:r>
      <w:r w:rsidDel="00000000" w:rsidR="00000000" w:rsidRPr="00000000">
        <w:rPr>
          <w:rFonts w:ascii="Gungsuh" w:cs="Gungsuh" w:eastAsia="Gungsuh" w:hAnsi="Gungsuh"/>
          <w:b w:val="1"/>
          <w:sz w:val="20"/>
          <w:szCs w:val="20"/>
          <w:rtl w:val="0"/>
        </w:rPr>
        <w:t xml:space="preserve">≤ 75 Gy</w:t>
      </w:r>
      <w:r w:rsidDel="00000000" w:rsidR="00000000" w:rsidRPr="00000000">
        <w:rPr>
          <w:rFonts w:ascii="Times New Roman" w:cs="Times New Roman" w:eastAsia="Times New Roman" w:hAnsi="Times New Roman"/>
          <w:sz w:val="20"/>
          <w:szCs w:val="20"/>
          <w:rtl w:val="0"/>
        </w:rPr>
        <w:t xml:space="preserve"> developed radiation necrosis.</w:t>
      </w:r>
    </w:p>
    <w:p w:rsidR="00000000" w:rsidDel="00000000" w:rsidP="00000000" w:rsidRDefault="00000000" w:rsidRPr="00000000" w14:paraId="000005B2">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 of 32 pts w pre-treatment C-11met PET often shows activity outside of T2 flair. Suboptimal RT coverage of C-11met PET led to increased non-central failure.</w:t>
      </w:r>
    </w:p>
    <w:p w:rsidR="00000000" w:rsidDel="00000000" w:rsidP="00000000" w:rsidRDefault="00000000" w:rsidRPr="00000000" w14:paraId="000005B3">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20.1 mo. </w:t>
      </w:r>
      <w:r w:rsidDel="00000000" w:rsidR="00000000" w:rsidRPr="00000000">
        <w:rPr>
          <w:rFonts w:ascii="Times New Roman" w:cs="Times New Roman" w:eastAsia="Times New Roman" w:hAnsi="Times New Roman"/>
          <w:sz w:val="20"/>
          <w:szCs w:val="20"/>
          <w:rtl w:val="0"/>
        </w:rPr>
        <w:t xml:space="preserve">This led </w:t>
      </w:r>
      <w:r w:rsidDel="00000000" w:rsidR="00000000" w:rsidRPr="00000000">
        <w:rPr>
          <w:rtl w:val="0"/>
        </w:rPr>
        <w:t xml:space="preserve">to the development</w:t>
      </w:r>
      <w:r w:rsidDel="00000000" w:rsidR="00000000" w:rsidRPr="00000000">
        <w:rPr>
          <w:rFonts w:ascii="Times New Roman" w:cs="Times New Roman" w:eastAsia="Times New Roman" w:hAnsi="Times New Roman"/>
          <w:sz w:val="20"/>
          <w:szCs w:val="20"/>
          <w:rtl w:val="0"/>
        </w:rPr>
        <w:t xml:space="preserve"> of NRG BN001.</w:t>
      </w:r>
    </w:p>
    <w:p w:rsidR="00000000" w:rsidDel="00000000" w:rsidP="00000000" w:rsidRDefault="00000000" w:rsidRPr="00000000" w14:paraId="000005B4">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Hyperfractionation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B5">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8302 </w:t>
      </w:r>
      <w:r w:rsidDel="00000000" w:rsidR="00000000" w:rsidRPr="00000000">
        <w:rPr>
          <w:rFonts w:ascii="Times New Roman" w:cs="Times New Roman" w:eastAsia="Times New Roman" w:hAnsi="Times New Roman"/>
          <w:sz w:val="20"/>
          <w:szCs w:val="20"/>
          <w:rtl w:val="0"/>
        </w:rPr>
        <w:t xml:space="preserve">[</w:t>
      </w:r>
      <w:hyperlink r:id="rId319">
        <w:r w:rsidDel="00000000" w:rsidR="00000000" w:rsidRPr="00000000">
          <w:rPr>
            <w:rFonts w:ascii="Times New Roman" w:cs="Times New Roman" w:eastAsia="Times New Roman" w:hAnsi="Times New Roman"/>
            <w:sz w:val="20"/>
            <w:szCs w:val="20"/>
            <w:rtl w:val="0"/>
          </w:rPr>
          <w:t xml:space="preserve">Werner-Wasik Cancer '96</w:t>
        </w:r>
      </w:hyperlink>
      <w:r w:rsidDel="00000000" w:rsidR="00000000" w:rsidRPr="00000000">
        <w:rPr>
          <w:rFonts w:ascii="Times New Roman" w:cs="Times New Roman" w:eastAsia="Times New Roman" w:hAnsi="Times New Roman"/>
          <w:sz w:val="20"/>
          <w:szCs w:val="20"/>
          <w:rtl w:val="0"/>
        </w:rPr>
        <w:t xml:space="preserve">]: Carmustine w BID RT to 64.8 to 81.6, 1 mo OS.</w:t>
      </w:r>
    </w:p>
    <w:p w:rsidR="00000000" w:rsidDel="00000000" w:rsidP="00000000" w:rsidRDefault="00000000" w:rsidRPr="00000000" w14:paraId="000005B6">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9006 </w:t>
      </w:r>
      <w:r w:rsidDel="00000000" w:rsidR="00000000" w:rsidRPr="00000000">
        <w:rPr>
          <w:rFonts w:ascii="Times New Roman" w:cs="Times New Roman" w:eastAsia="Times New Roman" w:hAnsi="Times New Roman"/>
          <w:sz w:val="20"/>
          <w:szCs w:val="20"/>
          <w:rtl w:val="0"/>
        </w:rPr>
        <w:t xml:space="preserve">[</w:t>
      </w:r>
      <w:hyperlink r:id="rId320">
        <w:r w:rsidDel="00000000" w:rsidR="00000000" w:rsidRPr="00000000">
          <w:rPr>
            <w:rFonts w:ascii="Times New Roman" w:cs="Times New Roman" w:eastAsia="Times New Roman" w:hAnsi="Times New Roman"/>
            <w:sz w:val="20"/>
            <w:szCs w:val="20"/>
            <w:rtl w:val="0"/>
          </w:rPr>
          <w:t xml:space="preserve">Ali JNO '18</w:t>
        </w:r>
      </w:hyperlink>
      <w:r w:rsidDel="00000000" w:rsidR="00000000" w:rsidRPr="00000000">
        <w:rPr>
          <w:rFonts w:ascii="Times New Roman" w:cs="Times New Roman" w:eastAsia="Times New Roman" w:hAnsi="Times New Roman"/>
          <w:sz w:val="20"/>
          <w:szCs w:val="20"/>
          <w:rtl w:val="0"/>
        </w:rPr>
        <w:t xml:space="preserve">]: 72/60 (1.2 BID) vs. 60/30 + CCNU no real benefit.</w:t>
      </w:r>
    </w:p>
    <w:p w:rsidR="00000000" w:rsidDel="00000000" w:rsidP="00000000" w:rsidRDefault="00000000" w:rsidRPr="00000000" w14:paraId="000005B7">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694 pts. MS ~12 mo. MPFS ~60 mo.</w:t>
      </w:r>
      <w:r w:rsidDel="00000000" w:rsidR="00000000" w:rsidRPr="00000000">
        <w:rPr>
          <w:rtl w:val="0"/>
        </w:rPr>
      </w:r>
    </w:p>
    <w:p w:rsidR="00000000" w:rsidDel="00000000" w:rsidP="00000000" w:rsidRDefault="00000000" w:rsidRPr="00000000" w14:paraId="000005B8">
      <w:pPr>
        <w:numPr>
          <w:ilvl w:val="0"/>
          <w:numId w:val="77"/>
        </w:numPr>
        <w:spacing w:line="240" w:lineRule="auto"/>
        <w:ind w:left="720" w:hanging="360"/>
        <w:rPr>
          <w:u w:val="none"/>
        </w:rPr>
      </w:pPr>
      <w:r w:rsidDel="00000000" w:rsidR="00000000" w:rsidRPr="00000000">
        <w:rPr>
          <w:b w:val="1"/>
          <w:rtl w:val="0"/>
        </w:rPr>
        <w:t xml:space="preserve">SBRT dose escala</w:t>
      </w:r>
      <w:r w:rsidDel="00000000" w:rsidR="00000000" w:rsidRPr="00000000">
        <w:rPr>
          <w:b w:val="1"/>
          <w:rtl w:val="0"/>
        </w:rPr>
        <w:t xml:space="preserve">tion</w:t>
      </w:r>
      <w:r w:rsidDel="00000000" w:rsidR="00000000" w:rsidRPr="00000000">
        <w:rPr>
          <w:rtl w:val="0"/>
        </w:rPr>
        <w:t xml:space="preserve"> [</w:t>
      </w:r>
      <w:hyperlink r:id="rId321">
        <w:r w:rsidDel="00000000" w:rsidR="00000000" w:rsidRPr="00000000">
          <w:rPr>
            <w:rtl w:val="0"/>
          </w:rPr>
          <w:t xml:space="preserve">Azoulay Neuro Onc ‘20</w:t>
        </w:r>
      </w:hyperlink>
      <w:r w:rsidDel="00000000" w:rsidR="00000000" w:rsidRPr="00000000">
        <w:rPr>
          <w:rtl w:val="0"/>
        </w:rPr>
        <w:t xml:space="preserve">]: Phase I/I</w:t>
      </w:r>
      <w:r w:rsidDel="00000000" w:rsidR="00000000" w:rsidRPr="00000000">
        <w:rPr>
          <w:rtl w:val="0"/>
        </w:rPr>
        <w:t xml:space="preserve">I. </w:t>
      </w:r>
      <w:r w:rsidDel="00000000" w:rsidR="00000000" w:rsidRPr="00000000">
        <w:rPr>
          <w:b w:val="1"/>
          <w:rtl w:val="0"/>
        </w:rPr>
        <w:t xml:space="preserve">Post-op 25/5, 30/5, 35/5, 40/5 with concurrent TMZ</w:t>
      </w:r>
      <w:r w:rsidDel="00000000" w:rsidR="00000000" w:rsidRPr="00000000">
        <w:rPr>
          <w:rtl w:val="0"/>
        </w:rPr>
        <w:t xml:space="preserve">.</w:t>
      </w:r>
    </w:p>
    <w:p w:rsidR="00000000" w:rsidDel="00000000" w:rsidP="00000000" w:rsidRDefault="00000000" w:rsidRPr="00000000" w14:paraId="000005B9">
      <w:pPr>
        <w:numPr>
          <w:ilvl w:val="1"/>
          <w:numId w:val="77"/>
        </w:numPr>
        <w:spacing w:line="240" w:lineRule="auto"/>
        <w:ind w:left="1440" w:hanging="360"/>
        <w:rPr>
          <w:u w:val="none"/>
        </w:rPr>
      </w:pPr>
      <w:r w:rsidDel="00000000" w:rsidR="00000000" w:rsidRPr="00000000">
        <w:rPr>
          <w:rtl w:val="0"/>
        </w:rPr>
        <w:t xml:space="preserve">30 pts. 3+3 design. 2010-2015. Median age 66y. Median size 60 cc (15-137). GTR </w:t>
      </w:r>
      <w:r w:rsidDel="00000000" w:rsidR="00000000" w:rsidRPr="00000000">
        <w:rPr>
          <w:rtl w:val="0"/>
        </w:rPr>
        <w:t xml:space="preserve">in 40%</w:t>
      </w:r>
      <w:r w:rsidDel="00000000" w:rsidR="00000000" w:rsidRPr="00000000">
        <w:rPr>
          <w:rtl w:val="0"/>
        </w:rPr>
        <w:t xml:space="preserve">. MFU 14 mo.</w:t>
      </w:r>
    </w:p>
    <w:p w:rsidR="00000000" w:rsidDel="00000000" w:rsidP="00000000" w:rsidRDefault="00000000" w:rsidRPr="00000000" w14:paraId="000005BA">
      <w:pPr>
        <w:numPr>
          <w:ilvl w:val="2"/>
          <w:numId w:val="77"/>
        </w:numPr>
        <w:spacing w:line="240" w:lineRule="auto"/>
        <w:ind w:left="2160" w:hanging="360"/>
        <w:rPr>
          <w:u w:val="none"/>
        </w:rPr>
      </w:pPr>
      <w:r w:rsidDel="00000000" w:rsidR="00000000" w:rsidRPr="00000000">
        <w:rPr>
          <w:rtl w:val="0"/>
        </w:rPr>
        <w:t xml:space="preserve">RT: GTV + 5 mm margins.</w:t>
      </w:r>
    </w:p>
    <w:p w:rsidR="00000000" w:rsidDel="00000000" w:rsidP="00000000" w:rsidRDefault="00000000" w:rsidRPr="00000000" w14:paraId="000005BB">
      <w:pPr>
        <w:numPr>
          <w:ilvl w:val="2"/>
          <w:numId w:val="77"/>
        </w:numPr>
        <w:spacing w:line="240" w:lineRule="auto"/>
        <w:ind w:left="2160" w:hanging="360"/>
        <w:rPr>
          <w:u w:val="none"/>
        </w:rPr>
      </w:pPr>
      <w:r w:rsidDel="00000000" w:rsidR="00000000" w:rsidRPr="00000000">
        <w:rPr>
          <w:rtl w:val="0"/>
        </w:rPr>
        <w:t xml:space="preserve">Optic pathways less than 27.5 Gy, brainstem max 30/5 with PTV compromise.</w:t>
      </w:r>
    </w:p>
    <w:p w:rsidR="00000000" w:rsidDel="00000000" w:rsidP="00000000" w:rsidRDefault="00000000" w:rsidRPr="00000000" w14:paraId="000005BC">
      <w:pPr>
        <w:numPr>
          <w:ilvl w:val="1"/>
          <w:numId w:val="77"/>
        </w:numPr>
        <w:spacing w:line="240" w:lineRule="auto"/>
        <w:ind w:left="1440" w:hanging="360"/>
        <w:rPr>
          <w:u w:val="none"/>
        </w:rPr>
      </w:pPr>
      <w:r w:rsidDel="00000000" w:rsidR="00000000" w:rsidRPr="00000000">
        <w:rPr>
          <w:rtl w:val="0"/>
        </w:rPr>
        <w:t xml:space="preserve">Dose limiting toxicity in 2 patients: G4 post-treatment cerebral edema at 3w, another died at 1.5 weeks following SRS from postoperative complications.</w:t>
      </w:r>
    </w:p>
    <w:p w:rsidR="00000000" w:rsidDel="00000000" w:rsidP="00000000" w:rsidRDefault="00000000" w:rsidRPr="00000000" w14:paraId="000005BD">
      <w:pPr>
        <w:numPr>
          <w:ilvl w:val="1"/>
          <w:numId w:val="77"/>
        </w:numPr>
        <w:spacing w:line="240" w:lineRule="auto"/>
        <w:ind w:left="1440" w:hanging="360"/>
        <w:rPr>
          <w:u w:val="none"/>
        </w:rPr>
      </w:pPr>
      <w:r w:rsidDel="00000000" w:rsidR="00000000" w:rsidRPr="00000000">
        <w:rPr>
          <w:rtl w:val="0"/>
        </w:rPr>
        <w:t xml:space="preserve">Late G1-2 ARE in 8 pts at a median of 8 mo (3.2 - 12.6 mo). No G3-5 AREs occurred.</w:t>
      </w:r>
    </w:p>
    <w:p w:rsidR="00000000" w:rsidDel="00000000" w:rsidP="00000000" w:rsidRDefault="00000000" w:rsidRPr="00000000" w14:paraId="000005BE">
      <w:pPr>
        <w:numPr>
          <w:ilvl w:val="1"/>
          <w:numId w:val="77"/>
        </w:numPr>
        <w:spacing w:line="240" w:lineRule="auto"/>
        <w:ind w:left="1440" w:hanging="360"/>
        <w:rPr>
          <w:u w:val="none"/>
        </w:rPr>
      </w:pPr>
      <w:r w:rsidDel="00000000" w:rsidR="00000000" w:rsidRPr="00000000">
        <w:rPr>
          <w:rFonts w:ascii="Cardo" w:cs="Cardo" w:eastAsia="Cardo" w:hAnsi="Cardo"/>
          <w:rtl w:val="0"/>
        </w:rPr>
        <w:t xml:space="preserve">MS 15 mo. MS for ± MGMT methylation of 11→ 20 mo. </w:t>
      </w:r>
    </w:p>
    <w:p w:rsidR="00000000" w:rsidDel="00000000" w:rsidP="00000000" w:rsidRDefault="00000000" w:rsidRPr="00000000" w14:paraId="000005BF">
      <w:pPr>
        <w:numPr>
          <w:ilvl w:val="1"/>
          <w:numId w:val="77"/>
        </w:numPr>
        <w:spacing w:line="240" w:lineRule="auto"/>
        <w:ind w:left="1440" w:hanging="360"/>
        <w:rPr>
          <w:u w:val="none"/>
        </w:rPr>
      </w:pPr>
      <w:r w:rsidDel="00000000" w:rsidR="00000000" w:rsidRPr="00000000">
        <w:rPr>
          <w:rtl w:val="0"/>
        </w:rPr>
        <w:t xml:space="preserve">MPFS 8 mo.</w:t>
      </w:r>
    </w:p>
    <w:p w:rsidR="00000000" w:rsidDel="00000000" w:rsidP="00000000" w:rsidRDefault="00000000" w:rsidRPr="00000000" w14:paraId="000005C0">
      <w:pPr>
        <w:numPr>
          <w:ilvl w:val="1"/>
          <w:numId w:val="77"/>
        </w:numPr>
        <w:spacing w:line="240" w:lineRule="auto"/>
        <w:ind w:left="1440" w:hanging="360"/>
        <w:rPr>
          <w:u w:val="none"/>
        </w:rPr>
      </w:pPr>
      <w:r w:rsidDel="00000000" w:rsidR="00000000" w:rsidRPr="00000000">
        <w:rPr>
          <w:rFonts w:ascii="Cardo" w:cs="Cardo" w:eastAsia="Cardo" w:hAnsi="Cardo"/>
          <w:rtl w:val="0"/>
        </w:rPr>
        <w:t xml:space="preserve">MS for ± late ARE of ~12→ 27 mo (p=0.07). </w:t>
      </w:r>
    </w:p>
    <w:p w:rsidR="00000000" w:rsidDel="00000000" w:rsidP="00000000" w:rsidRDefault="00000000" w:rsidRPr="00000000" w14:paraId="000005C1">
      <w:pPr>
        <w:numPr>
          <w:ilvl w:val="1"/>
          <w:numId w:val="77"/>
        </w:numPr>
        <w:spacing w:line="240" w:lineRule="auto"/>
        <w:ind w:left="1440" w:hanging="360"/>
        <w:rPr>
          <w:u w:val="none"/>
        </w:rPr>
      </w:pPr>
      <w:r w:rsidDel="00000000" w:rsidR="00000000" w:rsidRPr="00000000">
        <w:rPr>
          <w:rFonts w:ascii="Cardo" w:cs="Cardo" w:eastAsia="Cardo" w:hAnsi="Cardo"/>
          <w:rtl w:val="0"/>
        </w:rPr>
        <w:t xml:space="preserve">ARE for ± MGMT methylation of 12→ 46%. </w:t>
      </w:r>
    </w:p>
    <w:p w:rsidR="00000000" w:rsidDel="00000000" w:rsidP="00000000" w:rsidRDefault="00000000" w:rsidRPr="00000000" w14:paraId="000005C2">
      <w:pPr>
        <w:numPr>
          <w:ilvl w:val="1"/>
          <w:numId w:val="77"/>
        </w:numPr>
        <w:spacing w:line="240" w:lineRule="auto"/>
        <w:ind w:left="1440" w:hanging="360"/>
        <w:rPr>
          <w:u w:val="none"/>
        </w:rPr>
      </w:pPr>
      <w:r w:rsidDel="00000000" w:rsidR="00000000" w:rsidRPr="00000000">
        <w:rPr>
          <w:rtl w:val="0"/>
        </w:rPr>
        <w:t xml:space="preserve">Pseudoprogression in 5 pts (17%) at a median of 3 mo. It occurred in 40% of MGMT methylated, 0% unmethylated.</w:t>
      </w:r>
    </w:p>
    <w:p w:rsidR="00000000" w:rsidDel="00000000" w:rsidP="00000000" w:rsidRDefault="00000000" w:rsidRPr="00000000" w14:paraId="000005C3">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See [</w:t>
      </w:r>
      <w:hyperlink w:anchor="_15owzz9cjeq6">
        <w:r w:rsidDel="00000000" w:rsidR="00000000" w:rsidRPr="00000000">
          <w:rPr>
            <w:rtl w:val="0"/>
          </w:rPr>
          <w:t xml:space="preserve">Future Directions</w:t>
        </w:r>
      </w:hyperlink>
      <w:r w:rsidDel="00000000" w:rsidR="00000000" w:rsidRPr="00000000">
        <w:rPr>
          <w:rtl w:val="0"/>
        </w:rPr>
        <w:t xml:space="preserve">] for NRG BN001, which is looking at dose escalation in the TMZ era based on Tsien's findings. Allows protons. Stupp vs. 75/30 SIB. 1:2 experimental arm.</w:t>
      </w:r>
    </w:p>
    <w:p w:rsidR="00000000" w:rsidDel="00000000" w:rsidP="00000000" w:rsidRDefault="00000000" w:rsidRPr="00000000" w14:paraId="000005C4">
      <w:pPr>
        <w:pStyle w:val="Heading2"/>
        <w:rPr/>
      </w:pPr>
      <w:bookmarkStart w:colFirst="0" w:colLast="0" w:name="_4y8emf2itkzh" w:id="62"/>
      <w:bookmarkEnd w:id="62"/>
      <w:r w:rsidDel="00000000" w:rsidR="00000000" w:rsidRPr="00000000">
        <w:rPr>
          <w:rtl w:val="0"/>
        </w:rPr>
      </w:r>
    </w:p>
    <w:p w:rsidR="00000000" w:rsidDel="00000000" w:rsidP="00000000" w:rsidRDefault="00000000" w:rsidRPr="00000000" w14:paraId="000005C5">
      <w:pPr>
        <w:pStyle w:val="Heading2"/>
        <w:rPr/>
      </w:pPr>
      <w:bookmarkStart w:colFirst="0" w:colLast="0" w:name="_kj4utvy4czv" w:id="63"/>
      <w:bookmarkEnd w:id="63"/>
      <w:hyperlink w:anchor="_3lqsokul7na9">
        <w:r w:rsidDel="00000000" w:rsidR="00000000" w:rsidRPr="00000000">
          <w:rPr>
            <w:rtl w:val="0"/>
          </w:rPr>
          <w:t xml:space="preserve">Role of CCNU</w:t>
        </w:r>
      </w:hyperlink>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See [</w:t>
      </w:r>
      <w:hyperlink w:anchor="_t53fa3rkjf27">
        <w:r w:rsidDel="00000000" w:rsidR="00000000" w:rsidRPr="00000000">
          <w:rPr>
            <w:rtl w:val="0"/>
          </w:rPr>
          <w:t xml:space="preserve">Role of CCNU</w:t>
        </w:r>
      </w:hyperlink>
      <w:r w:rsidDel="00000000" w:rsidR="00000000" w:rsidRPr="00000000">
        <w:rPr>
          <w:rtl w:val="0"/>
        </w:rPr>
        <w:t xml:space="preserve">] in Anaplastic Astrocytomas.</w:t>
      </w:r>
      <w:r w:rsidDel="00000000" w:rsidR="00000000" w:rsidRPr="00000000">
        <w:rPr>
          <w:rtl w:val="0"/>
        </w:rPr>
      </w:r>
    </w:p>
    <w:p w:rsidR="00000000" w:rsidDel="00000000" w:rsidP="00000000" w:rsidRDefault="00000000" w:rsidRPr="00000000" w14:paraId="000005C7">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TMZ and Nitrosoureas/CCNU </w:t>
      </w:r>
      <w:r w:rsidDel="00000000" w:rsidR="00000000" w:rsidRPr="00000000">
        <w:rPr>
          <w:rFonts w:ascii="Times New Roman" w:cs="Times New Roman" w:eastAsia="Times New Roman" w:hAnsi="Times New Roman"/>
          <w:sz w:val="20"/>
          <w:szCs w:val="20"/>
          <w:rtl w:val="0"/>
        </w:rPr>
        <w:t xml:space="preserve">(Lomustine):</w:t>
      </w:r>
    </w:p>
    <w:p w:rsidR="00000000" w:rsidDel="00000000" w:rsidP="00000000" w:rsidRDefault="00000000" w:rsidRPr="00000000" w14:paraId="000005C8">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Nitrosoureas used to be used until [</w:t>
      </w:r>
      <w:hyperlink r:id="rId322">
        <w:r w:rsidDel="00000000" w:rsidR="00000000" w:rsidRPr="00000000">
          <w:rPr>
            <w:rFonts w:ascii="Times New Roman" w:cs="Times New Roman" w:eastAsia="Times New Roman" w:hAnsi="Times New Roman"/>
            <w:sz w:val="20"/>
            <w:szCs w:val="20"/>
            <w:rtl w:val="0"/>
          </w:rPr>
          <w:t xml:space="preserve">Fine Cancer '93</w:t>
        </w:r>
      </w:hyperlink>
      <w:r w:rsidDel="00000000" w:rsidR="00000000" w:rsidRPr="00000000">
        <w:rPr>
          <w:rFonts w:ascii="Times New Roman" w:cs="Times New Roman" w:eastAsia="Times New Roman" w:hAnsi="Times New Roman"/>
          <w:sz w:val="20"/>
          <w:szCs w:val="20"/>
          <w:rtl w:val="0"/>
        </w:rPr>
        <w:t xml:space="preserve">] meta demonstrated modest 1y OS advantage.</w:t>
      </w:r>
    </w:p>
    <w:p w:rsidR="00000000" w:rsidDel="00000000" w:rsidP="00000000" w:rsidRDefault="00000000" w:rsidRPr="00000000" w14:paraId="000005C9">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Gliadel (carmustine wafer) adds 2 mo to OS in recurrent [</w:t>
      </w:r>
      <w:hyperlink r:id="rId323">
        <w:r w:rsidDel="00000000" w:rsidR="00000000" w:rsidRPr="00000000">
          <w:rPr>
            <w:rFonts w:ascii="Times New Roman" w:cs="Times New Roman" w:eastAsia="Times New Roman" w:hAnsi="Times New Roman"/>
            <w:sz w:val="20"/>
            <w:szCs w:val="20"/>
            <w:rtl w:val="0"/>
          </w:rPr>
          <w:t xml:space="preserve">Brem Lancet '95</w:t>
        </w:r>
      </w:hyperlink>
      <w:r w:rsidDel="00000000" w:rsidR="00000000" w:rsidRPr="00000000">
        <w:rPr>
          <w:rFonts w:ascii="Times New Roman" w:cs="Times New Roman" w:eastAsia="Times New Roman" w:hAnsi="Times New Roman"/>
          <w:sz w:val="20"/>
          <w:szCs w:val="20"/>
          <w:rtl w:val="0"/>
        </w:rPr>
        <w:t xml:space="preserve">] or adjuvant [</w:t>
      </w:r>
      <w:hyperlink r:id="rId324">
        <w:r w:rsidDel="00000000" w:rsidR="00000000" w:rsidRPr="00000000">
          <w:rPr>
            <w:rFonts w:ascii="Times New Roman" w:cs="Times New Roman" w:eastAsia="Times New Roman" w:hAnsi="Times New Roman"/>
            <w:sz w:val="20"/>
            <w:szCs w:val="20"/>
            <w:rtl w:val="0"/>
          </w:rPr>
          <w:t xml:space="preserve">Westphal NO '03</w:t>
        </w:r>
      </w:hyperlink>
      <w:r w:rsidDel="00000000" w:rsidR="00000000" w:rsidRPr="00000000">
        <w:rPr>
          <w:rFonts w:ascii="Times New Roman" w:cs="Times New Roman" w:eastAsia="Times New Roman" w:hAnsi="Times New Roman"/>
          <w:sz w:val="20"/>
          <w:szCs w:val="20"/>
          <w:rtl w:val="0"/>
        </w:rPr>
        <w:t xml:space="preserve">] setting.</w:t>
      </w:r>
    </w:p>
    <w:p w:rsidR="00000000" w:rsidDel="00000000" w:rsidP="00000000" w:rsidRDefault="00000000" w:rsidRPr="00000000" w14:paraId="000005CA">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Survival advantage in Westphal may have been driven by grade III pts.</w:t>
      </w:r>
    </w:p>
    <w:p w:rsidR="00000000" w:rsidDel="00000000" w:rsidP="00000000" w:rsidRDefault="00000000" w:rsidRPr="00000000" w14:paraId="000005CB">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Subsequent analysis [</w:t>
      </w:r>
      <w:hyperlink r:id="rId325">
        <w:r w:rsidDel="00000000" w:rsidR="00000000" w:rsidRPr="00000000">
          <w:rPr>
            <w:rFonts w:ascii="Times New Roman" w:cs="Times New Roman" w:eastAsia="Times New Roman" w:hAnsi="Times New Roman"/>
            <w:sz w:val="20"/>
            <w:szCs w:val="20"/>
            <w:rtl w:val="0"/>
          </w:rPr>
          <w:t xml:space="preserve">Garside '07</w:t>
        </w:r>
      </w:hyperlink>
      <w:r w:rsidDel="00000000" w:rsidR="00000000" w:rsidRPr="00000000">
        <w:rPr>
          <w:rFonts w:ascii="Times New Roman" w:cs="Times New Roman" w:eastAsia="Times New Roman" w:hAnsi="Times New Roman"/>
          <w:sz w:val="20"/>
          <w:szCs w:val="20"/>
          <w:rtl w:val="0"/>
        </w:rPr>
        <w:t xml:space="preserve">] suggested BCNU wafers are not efficacious or cost effective for glioblastoma.</w:t>
      </w:r>
    </w:p>
    <w:p w:rsidR="00000000" w:rsidDel="00000000" w:rsidP="00000000" w:rsidRDefault="00000000" w:rsidRPr="00000000" w14:paraId="000005CC">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BTSG 72-01 </w:t>
      </w:r>
      <w:r w:rsidDel="00000000" w:rsidR="00000000" w:rsidRPr="00000000">
        <w:rPr>
          <w:rFonts w:ascii="Times New Roman" w:cs="Times New Roman" w:eastAsia="Times New Roman" w:hAnsi="Times New Roman"/>
          <w:sz w:val="20"/>
          <w:szCs w:val="20"/>
          <w:rtl w:val="0"/>
        </w:rPr>
        <w:t xml:space="preserve">[</w:t>
      </w:r>
      <w:hyperlink r:id="rId326">
        <w:r w:rsidDel="00000000" w:rsidR="00000000" w:rsidRPr="00000000">
          <w:rPr>
            <w:rFonts w:ascii="Times New Roman" w:cs="Times New Roman" w:eastAsia="Times New Roman" w:hAnsi="Times New Roman"/>
            <w:sz w:val="20"/>
            <w:szCs w:val="20"/>
            <w:rtl w:val="0"/>
          </w:rPr>
          <w:t xml:space="preserve">Walker NEJM '80</w:t>
        </w:r>
      </w:hyperlink>
      <w:r w:rsidDel="00000000" w:rsidR="00000000" w:rsidRPr="00000000">
        <w:rPr>
          <w:rFonts w:ascii="Times New Roman" w:cs="Times New Roman" w:eastAsia="Times New Roman" w:hAnsi="Times New Roman"/>
          <w:sz w:val="20"/>
          <w:szCs w:val="20"/>
          <w:rtl w:val="0"/>
        </w:rPr>
        <w:t xml:space="preserve">]: 4 arm. </w:t>
      </w:r>
      <w:r w:rsidDel="00000000" w:rsidR="00000000" w:rsidRPr="00000000">
        <w:rPr>
          <w:rFonts w:ascii="Times New Roman" w:cs="Times New Roman" w:eastAsia="Times New Roman" w:hAnsi="Times New Roman"/>
          <w:b w:val="1"/>
          <w:sz w:val="20"/>
          <w:szCs w:val="20"/>
          <w:rtl w:val="0"/>
        </w:rPr>
        <w:t xml:space="preserve">Semustine vs. RT ± Semustine or BCNU</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OS doubles </w:t>
      </w:r>
      <w:r w:rsidDel="00000000" w:rsidR="00000000" w:rsidRPr="00000000">
        <w:rPr>
          <w:i w:val="1"/>
          <w:rtl w:val="0"/>
        </w:rPr>
        <w:t xml:space="preserve">with RT</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tl w:val="0"/>
        </w:rPr>
      </w:r>
    </w:p>
    <w:p w:rsidR="00000000" w:rsidDel="00000000" w:rsidP="00000000" w:rsidRDefault="00000000" w:rsidRPr="00000000" w14:paraId="000005CD">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358 pts. MS for no RT / RT of 3-6→ 9-12 mo. </w:t>
      </w:r>
    </w:p>
    <w:p w:rsidR="00000000" w:rsidDel="00000000" w:rsidP="00000000" w:rsidRDefault="00000000" w:rsidRPr="00000000" w14:paraId="000005CE">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UKT-03 </w:t>
      </w:r>
      <w:r w:rsidDel="00000000" w:rsidR="00000000" w:rsidRPr="00000000">
        <w:rPr>
          <w:rFonts w:ascii="Times New Roman" w:cs="Times New Roman" w:eastAsia="Times New Roman" w:hAnsi="Times New Roman"/>
          <w:sz w:val="20"/>
          <w:szCs w:val="20"/>
          <w:rtl w:val="0"/>
        </w:rPr>
        <w:t xml:space="preserve">[</w:t>
      </w:r>
      <w:hyperlink r:id="rId327">
        <w:r w:rsidDel="00000000" w:rsidR="00000000" w:rsidRPr="00000000">
          <w:rPr>
            <w:rFonts w:ascii="Times New Roman" w:cs="Times New Roman" w:eastAsia="Times New Roman" w:hAnsi="Times New Roman"/>
            <w:sz w:val="20"/>
            <w:szCs w:val="20"/>
            <w:rtl w:val="0"/>
          </w:rPr>
          <w:t xml:space="preserve">Glas JCO '09]</w:t>
        </w:r>
      </w:hyperlink>
      <w:r w:rsidDel="00000000" w:rsidR="00000000" w:rsidRPr="00000000">
        <w:rPr>
          <w:rFonts w:ascii="Times New Roman" w:cs="Times New Roman" w:eastAsia="Times New Roman" w:hAnsi="Times New Roman"/>
          <w:sz w:val="20"/>
          <w:szCs w:val="20"/>
          <w:rtl w:val="0"/>
        </w:rPr>
        <w:t xml:space="preserve">: Single arm. 39 pts. </w:t>
      </w:r>
      <w:r w:rsidDel="00000000" w:rsidR="00000000" w:rsidRPr="00000000">
        <w:rPr>
          <w:rFonts w:ascii="Times New Roman" w:cs="Times New Roman" w:eastAsia="Times New Roman" w:hAnsi="Times New Roman"/>
          <w:b w:val="1"/>
          <w:sz w:val="20"/>
          <w:szCs w:val="20"/>
          <w:rtl w:val="0"/>
        </w:rPr>
        <w:t xml:space="preserve">60 Gy + TMZ/CCNU</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Intensified CCNU best, but Britney Spears toxic. Use 100's instead (see NOA 09). </w:t>
      </w:r>
    </w:p>
    <w:p w:rsidR="00000000" w:rsidDel="00000000" w:rsidP="00000000" w:rsidRDefault="00000000" w:rsidRPr="00000000" w14:paraId="000005CF">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Standard </w:t>
      </w:r>
      <w:r w:rsidDel="00000000" w:rsidR="00000000" w:rsidRPr="00000000">
        <w:rPr>
          <w:b w:val="1"/>
          <w:sz w:val="20"/>
          <w:szCs w:val="20"/>
          <w:rtl w:val="0"/>
        </w:rPr>
        <w:t xml:space="preserve">dose</w:t>
      </w:r>
      <w:r w:rsidDel="00000000" w:rsidR="00000000" w:rsidRPr="00000000">
        <w:rPr>
          <w:rFonts w:ascii="Times New Roman" w:cs="Times New Roman" w:eastAsia="Times New Roman" w:hAnsi="Times New Roman"/>
          <w:sz w:val="20"/>
          <w:szCs w:val="20"/>
          <w:rtl w:val="0"/>
        </w:rPr>
        <w:t xml:space="preserve"> (n=31): CCNU </w:t>
      </w:r>
      <w:r w:rsidDel="00000000" w:rsidR="00000000" w:rsidRPr="00000000">
        <w:rPr>
          <w:rFonts w:ascii="Times New Roman" w:cs="Times New Roman" w:eastAsia="Times New Roman" w:hAnsi="Times New Roman"/>
          <w:b w:val="1"/>
          <w:sz w:val="20"/>
          <w:szCs w:val="20"/>
          <w:rtl w:val="0"/>
        </w:rPr>
        <w:t xml:space="preserve">100 </w:t>
      </w:r>
      <w:r w:rsidDel="00000000" w:rsidR="00000000" w:rsidRPr="00000000">
        <w:rPr>
          <w:rFonts w:ascii="Times New Roman" w:cs="Times New Roman" w:eastAsia="Times New Roman" w:hAnsi="Times New Roman"/>
          <w:sz w:val="20"/>
          <w:szCs w:val="20"/>
          <w:rtl w:val="0"/>
        </w:rPr>
        <w:t xml:space="preserve">mg/m2 d1 and TMZ </w:t>
      </w:r>
      <w:r w:rsidDel="00000000" w:rsidR="00000000" w:rsidRPr="00000000">
        <w:rPr>
          <w:rFonts w:ascii="Times New Roman" w:cs="Times New Roman" w:eastAsia="Times New Roman" w:hAnsi="Times New Roman"/>
          <w:b w:val="1"/>
          <w:sz w:val="20"/>
          <w:szCs w:val="20"/>
          <w:rtl w:val="0"/>
        </w:rPr>
        <w:t xml:space="preserve">100 </w:t>
      </w:r>
      <w:r w:rsidDel="00000000" w:rsidR="00000000" w:rsidRPr="00000000">
        <w:rPr>
          <w:rFonts w:ascii="Times New Roman" w:cs="Times New Roman" w:eastAsia="Times New Roman" w:hAnsi="Times New Roman"/>
          <w:sz w:val="20"/>
          <w:szCs w:val="20"/>
          <w:rtl w:val="0"/>
        </w:rPr>
        <w:t xml:space="preserve">mg/m2/d d2-6 q6w x6c (mean = x4.5c).</w:t>
      </w:r>
    </w:p>
    <w:p w:rsidR="00000000" w:rsidDel="00000000" w:rsidP="00000000" w:rsidRDefault="00000000" w:rsidRPr="00000000" w14:paraId="000005D0">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Intensified dose (n=8): CCNU 110 mg/m2 d1 and TMZ 150 mg/m2/d d2-6 q6w x6c (mean = x3.5c).</w:t>
      </w:r>
    </w:p>
    <w:p w:rsidR="00000000" w:rsidDel="00000000" w:rsidP="00000000" w:rsidRDefault="00000000" w:rsidRPr="00000000" w14:paraId="000005D1">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OS 47%!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TTFields.</w:t>
      </w:r>
    </w:p>
    <w:p w:rsidR="00000000" w:rsidDel="00000000" w:rsidP="00000000" w:rsidRDefault="00000000" w:rsidRPr="00000000" w14:paraId="000005D2">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MS 22.6m→ NR in the intensified dose group</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D3">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intensified group, 4 of 8 survived at least 56 mo, two of which without recurrence!</w:t>
      </w:r>
    </w:p>
    <w:p w:rsidR="00000000" w:rsidDel="00000000" w:rsidP="00000000" w:rsidRDefault="00000000" w:rsidRPr="00000000" w14:paraId="000005D4">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23.1 mo, MS for Un-Me'd / Me'd of 12.5→ 34.3m.</w:t>
      </w:r>
    </w:p>
    <w:p w:rsidR="00000000" w:rsidDel="00000000" w:rsidP="00000000" w:rsidRDefault="00000000" w:rsidRPr="00000000" w14:paraId="000005D5">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10 mo, mPFS for Un-Me'd / Me'd of 7→ 19m.</w:t>
      </w:r>
    </w:p>
    <w:p w:rsidR="00000000" w:rsidDel="00000000" w:rsidP="00000000" w:rsidRDefault="00000000" w:rsidRPr="00000000" w14:paraId="000005D6">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G4 heme toxicity 16→ 57% </w:t>
      </w:r>
      <w:r w:rsidDel="00000000" w:rsidR="00000000" w:rsidRPr="00000000">
        <w:rPr>
          <w:rtl w:val="0"/>
        </w:rPr>
        <w:t xml:space="preserve">in the intensified</w:t>
      </w:r>
      <w:r w:rsidDel="00000000" w:rsidR="00000000" w:rsidRPr="00000000">
        <w:rPr>
          <w:rFonts w:ascii="Times New Roman" w:cs="Times New Roman" w:eastAsia="Times New Roman" w:hAnsi="Times New Roman"/>
          <w:sz w:val="20"/>
          <w:szCs w:val="20"/>
          <w:rtl w:val="0"/>
        </w:rPr>
        <w:t xml:space="preserve"> group.</w:t>
      </w:r>
    </w:p>
    <w:bookmarkStart w:colFirst="0" w:colLast="0" w:name="t3volwqi5nhw" w:id="64"/>
    <w:bookmarkEnd w:id="64"/>
    <w:p w:rsidR="00000000" w:rsidDel="00000000" w:rsidP="00000000" w:rsidRDefault="00000000" w:rsidRPr="00000000" w14:paraId="000005D7">
      <w:pPr>
        <w:numPr>
          <w:ilvl w:val="0"/>
          <w:numId w:val="77"/>
        </w:numPr>
        <w:spacing w:line="240" w:lineRule="auto"/>
        <w:ind w:left="720" w:hanging="360"/>
        <w:rPr>
          <w:u w:val="none"/>
        </w:rPr>
      </w:pPr>
      <w:r w:rsidDel="00000000" w:rsidR="00000000" w:rsidRPr="00000000">
        <w:rPr>
          <w:rFonts w:ascii="Times New Roman" w:cs="Times New Roman" w:eastAsia="Times New Roman" w:hAnsi="Times New Roman"/>
          <w:b w:val="1"/>
          <w:sz w:val="20"/>
          <w:szCs w:val="20"/>
          <w:rtl w:val="0"/>
        </w:rPr>
        <w:t xml:space="preserve">NOA-0</w:t>
      </w:r>
      <w:r w:rsidDel="00000000" w:rsidR="00000000" w:rsidRPr="00000000">
        <w:rPr>
          <w:rFonts w:ascii="Times New Roman" w:cs="Times New Roman" w:eastAsia="Times New Roman" w:hAnsi="Times New Roman"/>
          <w:b w:val="1"/>
          <w:sz w:val="20"/>
          <w:szCs w:val="20"/>
          <w:rtl w:val="0"/>
        </w:rPr>
        <w:t xml:space="preserve">9</w:t>
      </w:r>
      <w:r w:rsidDel="00000000" w:rsidR="00000000" w:rsidRPr="00000000">
        <w:rPr>
          <w:rFonts w:ascii="Times New Roman" w:cs="Times New Roman" w:eastAsia="Times New Roman" w:hAnsi="Times New Roman"/>
          <w:sz w:val="20"/>
          <w:szCs w:val="20"/>
          <w:rtl w:val="0"/>
        </w:rPr>
        <w:t xml:space="preserve"> [</w:t>
      </w:r>
      <w:hyperlink r:id="rId328">
        <w:r w:rsidDel="00000000" w:rsidR="00000000" w:rsidRPr="00000000">
          <w:rPr>
            <w:rFonts w:ascii="Times New Roman" w:cs="Times New Roman" w:eastAsia="Times New Roman" w:hAnsi="Times New Roman"/>
            <w:sz w:val="20"/>
            <w:szCs w:val="20"/>
            <w:rtl w:val="0"/>
          </w:rPr>
          <w:t xml:space="preserve">Herrling</w:t>
        </w:r>
      </w:hyperlink>
      <w:hyperlink r:id="rId329">
        <w:r w:rsidDel="00000000" w:rsidR="00000000" w:rsidRPr="00000000">
          <w:rPr>
            <w:rtl w:val="0"/>
          </w:rPr>
          <w:t xml:space="preserve">er N</w:t>
        </w:r>
      </w:hyperlink>
      <w:hyperlink r:id="rId330">
        <w:r w:rsidDel="00000000" w:rsidR="00000000" w:rsidRPr="00000000">
          <w:rPr>
            <w:rFonts w:ascii="Times New Roman" w:cs="Times New Roman" w:eastAsia="Times New Roman" w:hAnsi="Times New Roman"/>
            <w:sz w:val="20"/>
            <w:szCs w:val="20"/>
            <w:rtl w:val="0"/>
          </w:rPr>
          <w:t xml:space="preserve">euro-Onc '17</w:t>
        </w:r>
      </w:hyperlink>
      <w:r w:rsidDel="00000000" w:rsidR="00000000" w:rsidRPr="00000000">
        <w:rPr>
          <w:rFonts w:ascii="Times New Roman" w:cs="Times New Roman" w:eastAsia="Times New Roman" w:hAnsi="Times New Roman"/>
          <w:sz w:val="20"/>
          <w:szCs w:val="20"/>
          <w:rtl w:val="0"/>
        </w:rPr>
        <w:t xml:space="preserve">, </w:t>
      </w:r>
      <w:hyperlink r:id="rId331">
        <w:r w:rsidDel="00000000" w:rsidR="00000000" w:rsidRPr="00000000">
          <w:rPr>
            <w:rFonts w:ascii="Times New Roman" w:cs="Times New Roman" w:eastAsia="Times New Roman" w:hAnsi="Times New Roman"/>
            <w:sz w:val="20"/>
            <w:szCs w:val="20"/>
            <w:rtl w:val="0"/>
          </w:rPr>
          <w:t xml:space="preserve">Lancet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 TMZ ± CCNU</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332">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The addition of lomustine to concurrent and maintenance TMZ with upfront adjuvant radiation for MGMT-methylated GBM results in unprecedented survival times.</w:t>
      </w:r>
      <w:r w:rsidDel="00000000" w:rsidR="00000000" w:rsidRPr="00000000">
        <w:rPr>
          <w:rtl w:val="0"/>
        </w:rPr>
        <w:t xml:space="preserve"> </w:t>
      </w:r>
      <w:r w:rsidDel="00000000" w:rsidR="00000000" w:rsidRPr="00000000">
        <w:rPr>
          <w:i w:val="1"/>
          <w:rtl w:val="0"/>
        </w:rPr>
        <w:t xml:space="preserve">However, CCNU is toxic! Only consider for very healthy patients. Given the lack of PFS improvement, it is reasonable to consider that there may be more pseudoprogression when TMZ and CCNU are used together. Is there a role for ppx 2 mg dex po qd?</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There appears to be an </w:t>
      </w:r>
      <w:r w:rsidDel="00000000" w:rsidR="00000000" w:rsidRPr="00000000">
        <w:rPr>
          <w:rFonts w:ascii="Times New Roman" w:cs="Times New Roman" w:eastAsia="Times New Roman" w:hAnsi="Times New Roman"/>
          <w:sz w:val="20"/>
          <w:szCs w:val="20"/>
          <w:rtl w:val="0"/>
        </w:rPr>
        <w:t xml:space="preserve">OS advantage when </w:t>
      </w:r>
      <w:r w:rsidDel="00000000" w:rsidR="00000000" w:rsidRPr="00000000">
        <w:rPr>
          <w:rtl w:val="0"/>
        </w:rPr>
        <w:t xml:space="preserve">CCNU is added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to the Stupp</w:t>
      </w:r>
      <w:r w:rsidDel="00000000" w:rsidR="00000000" w:rsidRPr="00000000">
        <w:rPr>
          <w:rFonts w:ascii="Times New Roman" w:cs="Times New Roman" w:eastAsia="Times New Roman" w:hAnsi="Times New Roman"/>
          <w:sz w:val="20"/>
          <w:szCs w:val="20"/>
          <w:rtl w:val="0"/>
        </w:rPr>
        <w:t xml:space="preserve"> protocol for methylated patients. However, this should be interpre</w:t>
      </w:r>
      <w:r w:rsidDel="00000000" w:rsidR="00000000" w:rsidRPr="00000000">
        <w:rPr>
          <w:rtl w:val="0"/>
        </w:rPr>
        <w:t xml:space="preserve">ted with caution as a stratified log-rank test was used to "account for 3 centers of the trial all patients with RPA class 3 or 5 belonged to the experimental arm and none to the standard arm". See appendix - if more RPA 3 patients were in the lomustine arm (Table 1), then why does Figure S1 show no difference in OS when all patients are included?</w:t>
      </w:r>
      <w:r w:rsidDel="00000000" w:rsidR="00000000" w:rsidRPr="00000000">
        <w:rPr>
          <w:rtl w:val="0"/>
        </w:rPr>
      </w:r>
    </w:p>
    <w:p w:rsidR="00000000" w:rsidDel="00000000" w:rsidP="00000000" w:rsidRDefault="00000000" w:rsidRPr="00000000" w14:paraId="000005D8">
      <w:pPr>
        <w:numPr>
          <w:ilvl w:val="1"/>
          <w:numId w:val="77"/>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129 pts. </w:t>
      </w:r>
      <w:r w:rsidDel="00000000" w:rsidR="00000000" w:rsidRPr="00000000">
        <w:rPr>
          <w:b w:val="1"/>
          <w:sz w:val="20"/>
          <w:szCs w:val="20"/>
          <w:rtl w:val="0"/>
        </w:rPr>
        <w:t xml:space="preserve">MGMT methylated</w:t>
      </w:r>
      <w:r w:rsidDel="00000000" w:rsidR="00000000" w:rsidRPr="00000000">
        <w:rPr>
          <w:rFonts w:ascii="Gungsuh" w:cs="Gungsuh" w:eastAsia="Gungsuh" w:hAnsi="Gungsuh"/>
          <w:sz w:val="20"/>
          <w:szCs w:val="20"/>
          <w:rtl w:val="0"/>
        </w:rPr>
        <w:t xml:space="preserve">. Age ≤ 70y. Only 60% GTR.</w:t>
      </w:r>
    </w:p>
    <w:p w:rsidR="00000000" w:rsidDel="00000000" w:rsidP="00000000" w:rsidRDefault="00000000" w:rsidRPr="00000000" w14:paraId="000005D9">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Standard: 60 Gy + TMZ 75 mg/m2→ TMZ 150-200 m g/m2/d d1-5 q4w x6c.</w:t>
      </w:r>
    </w:p>
    <w:p w:rsidR="00000000" w:rsidDel="00000000" w:rsidP="00000000" w:rsidRDefault="00000000" w:rsidRPr="00000000" w14:paraId="000005DA">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Experimental: 60 Gy + CCNU </w:t>
      </w:r>
      <w:r w:rsidDel="00000000" w:rsidR="00000000" w:rsidRPr="00000000">
        <w:rPr>
          <w:rFonts w:ascii="Times New Roman" w:cs="Times New Roman" w:eastAsia="Times New Roman" w:hAnsi="Times New Roman"/>
          <w:b w:val="1"/>
          <w:sz w:val="20"/>
          <w:szCs w:val="20"/>
          <w:rtl w:val="0"/>
        </w:rPr>
        <w:t xml:space="preserve">100 </w:t>
      </w:r>
      <w:r w:rsidDel="00000000" w:rsidR="00000000" w:rsidRPr="00000000">
        <w:rPr>
          <w:rFonts w:ascii="Times New Roman" w:cs="Times New Roman" w:eastAsia="Times New Roman" w:hAnsi="Times New Roman"/>
          <w:sz w:val="20"/>
          <w:szCs w:val="20"/>
          <w:rtl w:val="0"/>
        </w:rPr>
        <w:t xml:space="preserve">mg/m2 d1 and TMZ </w:t>
      </w:r>
      <w:r w:rsidDel="00000000" w:rsidR="00000000" w:rsidRPr="00000000">
        <w:rPr>
          <w:rFonts w:ascii="Times New Roman" w:cs="Times New Roman" w:eastAsia="Times New Roman" w:hAnsi="Times New Roman"/>
          <w:b w:val="1"/>
          <w:sz w:val="20"/>
          <w:szCs w:val="20"/>
          <w:rtl w:val="0"/>
        </w:rPr>
        <w:t xml:space="preserve">100 </w:t>
      </w:r>
      <w:r w:rsidDel="00000000" w:rsidR="00000000" w:rsidRPr="00000000">
        <w:rPr>
          <w:rFonts w:ascii="Times New Roman" w:cs="Times New Roman" w:eastAsia="Times New Roman" w:hAnsi="Times New Roman"/>
          <w:sz w:val="20"/>
          <w:szCs w:val="20"/>
          <w:rtl w:val="0"/>
        </w:rPr>
        <w:t xml:space="preserve">mg/m2/d d2-6 q6w x6c.</w:t>
      </w:r>
    </w:p>
    <w:p w:rsidR="00000000" w:rsidDel="00000000" w:rsidP="00000000" w:rsidRDefault="00000000" w:rsidRPr="00000000" w14:paraId="000005DB">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ITT </w:t>
      </w:r>
      <w:r w:rsidDel="00000000" w:rsidR="00000000" w:rsidRPr="00000000">
        <w:rPr>
          <w:rFonts w:ascii="Cardo" w:cs="Cardo" w:eastAsia="Cardo" w:hAnsi="Cardo"/>
          <w:sz w:val="20"/>
          <w:szCs w:val="20"/>
          <w:rtl w:val="0"/>
        </w:rPr>
        <w:t xml:space="preserve">MS 31→ 48</w:t>
      </w:r>
      <w:r w:rsidDel="00000000" w:rsidR="00000000" w:rsidRPr="00000000">
        <w:rPr>
          <w:rFonts w:ascii="Cardo" w:cs="Cardo" w:eastAsia="Cardo" w:hAnsi="Cardo"/>
          <w:rtl w:val="0"/>
        </w:rPr>
        <w:t xml:space="preserve"> mo, PP MS 30→ 40 mo.</w:t>
      </w:r>
      <w:r w:rsidDel="00000000" w:rsidR="00000000" w:rsidRPr="00000000">
        <w:rPr>
          <w:rtl w:val="0"/>
        </w:rPr>
      </w:r>
    </w:p>
    <w:p w:rsidR="00000000" w:rsidDel="00000000" w:rsidP="00000000" w:rsidRDefault="00000000" w:rsidRPr="00000000" w14:paraId="000005DC">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effect of PFS (? pseudoprogression).</w:t>
      </w:r>
    </w:p>
    <w:p w:rsidR="00000000" w:rsidDel="00000000" w:rsidP="00000000" w:rsidRDefault="00000000" w:rsidRPr="00000000" w14:paraId="000005DD">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 toxicity 51→ 59% with doubled G3+ neutropenia 6→ 12%.</w:t>
      </w:r>
    </w:p>
    <w:p w:rsidR="00000000" w:rsidDel="00000000" w:rsidP="00000000" w:rsidRDefault="00000000" w:rsidRPr="00000000" w14:paraId="000005DE">
      <w:pPr>
        <w:numPr>
          <w:ilvl w:val="2"/>
          <w:numId w:val="7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All grade leukopenia 16→ 36%, neutropenia 11→ 18%, thrombocytopenia 30→ 60%, lymphopenia 6→ 9%, anemia 5→ 8%. </w:t>
      </w: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tbl>
      <w:tblPr>
        <w:tblStyle w:val="Table15"/>
        <w:tblW w:w="7905.0" w:type="dxa"/>
        <w:jc w:val="left"/>
        <w:tblInd w:w="1663.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05"/>
        <w:tblGridChange w:id="0">
          <w:tblGrid>
            <w:gridCol w:w="7905"/>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5E0">
            <w:pPr>
              <w:jc w:val="center"/>
              <w:rPr/>
            </w:pPr>
            <w:r w:rsidDel="00000000" w:rsidR="00000000" w:rsidRPr="00000000">
              <w:rPr>
                <w:b w:val="1"/>
                <w:rtl w:val="0"/>
              </w:rPr>
              <w:t xml:space="preserve">RTOG 0825</w:t>
            </w:r>
            <w:r w:rsidDel="00000000" w:rsidR="00000000" w:rsidRPr="00000000">
              <w:rPr>
                <w:rtl w:val="0"/>
              </w:rPr>
              <w:t xml:space="preserve"> and </w:t>
            </w:r>
            <w:r w:rsidDel="00000000" w:rsidR="00000000" w:rsidRPr="00000000">
              <w:rPr>
                <w:b w:val="1"/>
                <w:rtl w:val="0"/>
              </w:rPr>
              <w:t xml:space="preserve">AVAglio</w:t>
            </w:r>
            <w:r w:rsidDel="00000000" w:rsidR="00000000" w:rsidRPr="00000000">
              <w:rPr>
                <w:rtl w:val="0"/>
              </w:rPr>
              <w:t xml:space="preserve">: </w:t>
            </w:r>
            <w:r w:rsidDel="00000000" w:rsidR="00000000" w:rsidRPr="00000000">
              <w:rPr>
                <w:b w:val="1"/>
                <w:rtl w:val="0"/>
              </w:rPr>
              <w:t xml:space="preserve">Stupp ± Bev</w:t>
            </w:r>
            <w:r w:rsidDel="00000000" w:rsidR="00000000" w:rsidRPr="00000000">
              <w:rPr>
                <w:rtl w:val="0"/>
              </w:rPr>
              <w:t xml:space="preserve">. Increases PFS, but MS is no different: 16m for all.</w:t>
            </w:r>
          </w:p>
          <w:p w:rsidR="00000000" w:rsidDel="00000000" w:rsidP="00000000" w:rsidRDefault="00000000" w:rsidRPr="00000000" w14:paraId="000005E1">
            <w:pPr>
              <w:jc w:val="center"/>
              <w:rPr>
                <w:b w:val="1"/>
              </w:rPr>
            </w:pPr>
            <w:r w:rsidDel="00000000" w:rsidR="00000000" w:rsidRPr="00000000">
              <w:rPr>
                <w:rtl w:val="0"/>
              </w:rPr>
              <w:t xml:space="preserve">First prospective MGMT data, both came out in NEJM 2014.</w:t>
            </w:r>
            <w:r w:rsidDel="00000000" w:rsidR="00000000" w:rsidRPr="00000000">
              <w:rPr>
                <w:rtl w:val="0"/>
              </w:rPr>
            </w:r>
          </w:p>
        </w:tc>
      </w:tr>
    </w:tbl>
    <w:p w:rsidR="00000000" w:rsidDel="00000000" w:rsidP="00000000" w:rsidRDefault="00000000" w:rsidRPr="00000000" w14:paraId="000005E2">
      <w:pPr>
        <w:ind w:left="0" w:firstLine="0"/>
        <w:rPr/>
      </w:pPr>
      <w:r w:rsidDel="00000000" w:rsidR="00000000" w:rsidRPr="00000000">
        <w:rPr>
          <w:rtl w:val="0"/>
        </w:rPr>
      </w:r>
    </w:p>
    <w:p w:rsidR="00000000" w:rsidDel="00000000" w:rsidP="00000000" w:rsidRDefault="00000000" w:rsidRPr="00000000" w14:paraId="000005E3">
      <w:pPr>
        <w:pStyle w:val="Heading2"/>
        <w:rPr/>
      </w:pPr>
      <w:bookmarkStart w:colFirst="0" w:colLast="0" w:name="_2dqxa9z18et9" w:id="65"/>
      <w:bookmarkEnd w:id="65"/>
      <w:hyperlink w:anchor="_3lqsokul7na9">
        <w:r w:rsidDel="00000000" w:rsidR="00000000" w:rsidRPr="00000000">
          <w:rPr>
            <w:rtl w:val="0"/>
          </w:rPr>
          <w:t xml:space="preserve">Role of bevacizumab</w:t>
        </w:r>
      </w:hyperlink>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See RTOG 0825 and AVAglio summary box above.</w:t>
      </w:r>
    </w:p>
    <w:bookmarkStart w:colFirst="0" w:colLast="0" w:name="9vdn6lam37jn" w:id="66"/>
    <w:bookmarkEnd w:id="66"/>
    <w:p w:rsidR="00000000" w:rsidDel="00000000" w:rsidP="00000000" w:rsidRDefault="00000000" w:rsidRPr="00000000" w14:paraId="000005E5">
      <w:pPr>
        <w:numPr>
          <w:ilvl w:val="0"/>
          <w:numId w:val="77"/>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RTOG 0825</w:t>
      </w:r>
      <w:r w:rsidDel="00000000" w:rsidR="00000000" w:rsidRPr="00000000">
        <w:rPr>
          <w:rFonts w:ascii="Times New Roman" w:cs="Times New Roman" w:eastAsia="Times New Roman" w:hAnsi="Times New Roman"/>
          <w:sz w:val="20"/>
          <w:szCs w:val="20"/>
          <w:rtl w:val="0"/>
        </w:rPr>
        <w:t xml:space="preserve"> (2009-2011) [</w:t>
      </w:r>
      <w:hyperlink r:id="rId333">
        <w:r w:rsidDel="00000000" w:rsidR="00000000" w:rsidRPr="00000000">
          <w:rPr>
            <w:rFonts w:ascii="Times New Roman" w:cs="Times New Roman" w:eastAsia="Times New Roman" w:hAnsi="Times New Roman"/>
            <w:sz w:val="20"/>
            <w:szCs w:val="20"/>
            <w:rtl w:val="0"/>
          </w:rPr>
          <w:t xml:space="preserve">Protocol (Supplement) Gilbert NEJM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Stupp ± bevacizumab</w:t>
      </w:r>
      <w:r w:rsidDel="00000000" w:rsidR="00000000" w:rsidRPr="00000000">
        <w:rPr>
          <w:rFonts w:ascii="Times New Roman" w:cs="Times New Roman" w:eastAsia="Times New Roman" w:hAnsi="Times New Roman"/>
          <w:sz w:val="20"/>
          <w:szCs w:val="20"/>
          <w:rtl w:val="0"/>
        </w:rPr>
        <w:t xml:space="preserve"> q2w. </w:t>
      </w:r>
    </w:p>
    <w:p w:rsidR="00000000" w:rsidDel="00000000" w:rsidP="00000000" w:rsidRDefault="00000000" w:rsidRPr="00000000" w14:paraId="000005E6">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637 pts. Bevacizumab 10 mg/kg q2w x12c until progression or unacceptable toxicity.</w:t>
      </w:r>
    </w:p>
    <w:p w:rsidR="00000000" w:rsidDel="00000000" w:rsidP="00000000" w:rsidRDefault="00000000" w:rsidRPr="00000000" w14:paraId="000005E7">
      <w:pPr>
        <w:numPr>
          <w:ilvl w:val="2"/>
          <w:numId w:val="77"/>
        </w:numPr>
        <w:spacing w:line="240" w:lineRule="auto"/>
        <w:ind w:left="2160" w:hanging="360"/>
        <w:rPr>
          <w:u w:val="none"/>
        </w:rPr>
      </w:pPr>
      <w:r w:rsidDel="00000000" w:rsidR="00000000" w:rsidRPr="00000000">
        <w:rPr>
          <w:rtl w:val="0"/>
        </w:rPr>
        <w:t xml:space="preserve">Crossover allowed for disease progression.</w:t>
      </w:r>
    </w:p>
    <w:p w:rsidR="00000000" w:rsidDel="00000000" w:rsidP="00000000" w:rsidRDefault="00000000" w:rsidRPr="00000000" w14:paraId="000005E8">
      <w:pPr>
        <w:numPr>
          <w:ilvl w:val="2"/>
          <w:numId w:val="77"/>
        </w:numPr>
        <w:ind w:left="2160" w:hanging="360"/>
        <w:rPr>
          <w:b w:val="1"/>
        </w:rPr>
      </w:pPr>
      <w:r w:rsidDel="00000000" w:rsidR="00000000" w:rsidRPr="00000000">
        <w:rPr>
          <w:rtl w:val="0"/>
        </w:rPr>
        <w:t xml:space="preserve">Optic nerve 55 Gy, chiasm 56 Gy, brainstem 60 Gy.</w:t>
      </w:r>
    </w:p>
    <w:p w:rsidR="00000000" w:rsidDel="00000000" w:rsidP="00000000" w:rsidRDefault="00000000" w:rsidRPr="00000000" w14:paraId="000005E9">
      <w:pPr>
        <w:numPr>
          <w:ilvl w:val="2"/>
          <w:numId w:val="77"/>
        </w:numPr>
        <w:ind w:left="2160" w:hanging="360"/>
      </w:pPr>
      <w:r w:rsidDel="00000000" w:rsidR="00000000" w:rsidRPr="00000000">
        <w:rPr>
          <w:rtl w:val="0"/>
        </w:rPr>
        <w:t xml:space="preserve">CTV1_46 = T2/bed + 2 cm (or T1c + 2.5 cm if no edema). All margins may be reduced to 0.5 cm. </w:t>
      </w:r>
    </w:p>
    <w:p w:rsidR="00000000" w:rsidDel="00000000" w:rsidP="00000000" w:rsidRDefault="00000000" w:rsidRPr="00000000" w14:paraId="000005EA">
      <w:pPr>
        <w:numPr>
          <w:ilvl w:val="2"/>
          <w:numId w:val="77"/>
        </w:numPr>
        <w:ind w:left="2160" w:hanging="360"/>
      </w:pPr>
      <w:r w:rsidDel="00000000" w:rsidR="00000000" w:rsidRPr="00000000">
        <w:rPr>
          <w:rtl w:val="0"/>
        </w:rPr>
        <w:t xml:space="preserve">CTV2_60 = T1c/bed + 2 cm. All margins may be reduced to 0.5 cm. </w:t>
      </w:r>
    </w:p>
    <w:p w:rsidR="00000000" w:rsidDel="00000000" w:rsidP="00000000" w:rsidRDefault="00000000" w:rsidRPr="00000000" w14:paraId="000005EB">
      <w:pPr>
        <w:numPr>
          <w:ilvl w:val="2"/>
          <w:numId w:val="77"/>
        </w:numPr>
        <w:ind w:left="2160" w:hanging="360"/>
      </w:pPr>
      <w:r w:rsidDel="00000000" w:rsidR="00000000" w:rsidRPr="00000000">
        <w:rPr>
          <w:rtl w:val="0"/>
        </w:rPr>
        <w:t xml:space="preserve">PTV = CTV + 0.3 - 0.5 cm.</w:t>
      </w:r>
    </w:p>
    <w:p w:rsidR="00000000" w:rsidDel="00000000" w:rsidP="00000000" w:rsidRDefault="00000000" w:rsidRPr="00000000" w14:paraId="000005EC">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7.3→ 10.7 (p=0.007, though prespecified goal of p &lt; 0.004). MS ~16m. </w:t>
      </w:r>
      <w:r w:rsidDel="00000000" w:rsidR="00000000" w:rsidRPr="00000000">
        <w:rPr>
          <w:rtl w:val="0"/>
        </w:rPr>
      </w:r>
    </w:p>
    <w:p w:rsidR="00000000" w:rsidDel="00000000" w:rsidP="00000000" w:rsidRDefault="00000000" w:rsidRPr="00000000" w14:paraId="000005ED">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Increased sx burden and decline in HR-QOL and NCF. </w:t>
      </w:r>
      <w:r w:rsidDel="00000000" w:rsidR="00000000" w:rsidRPr="00000000">
        <w:rPr>
          <w:rFonts w:ascii="Times New Roman" w:cs="Times New Roman" w:eastAsia="Times New Roman" w:hAnsi="Times New Roman"/>
          <w:sz w:val="20"/>
          <w:szCs w:val="20"/>
          <w:rtl w:val="0"/>
        </w:rPr>
        <w:t xml:space="preserve">More HTN, VTE, intestinal perf, neutropenia.</w:t>
      </w:r>
    </w:p>
    <w:p w:rsidR="00000000" w:rsidDel="00000000" w:rsidP="00000000" w:rsidRDefault="00000000" w:rsidRPr="00000000" w14:paraId="000005EE">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AVAglio </w:t>
      </w:r>
      <w:r w:rsidDel="00000000" w:rsidR="00000000" w:rsidRPr="00000000">
        <w:rPr>
          <w:rFonts w:ascii="Times New Roman" w:cs="Times New Roman" w:eastAsia="Times New Roman" w:hAnsi="Times New Roman"/>
          <w:sz w:val="20"/>
          <w:szCs w:val="20"/>
          <w:rtl w:val="0"/>
        </w:rPr>
        <w:t xml:space="preserve">[</w:t>
      </w:r>
      <w:hyperlink r:id="rId334">
        <w:r w:rsidDel="00000000" w:rsidR="00000000" w:rsidRPr="00000000">
          <w:rPr>
            <w:rFonts w:ascii="Times New Roman" w:cs="Times New Roman" w:eastAsia="Times New Roman" w:hAnsi="Times New Roman"/>
            <w:sz w:val="20"/>
            <w:szCs w:val="20"/>
            <w:rtl w:val="0"/>
          </w:rPr>
          <w:t xml:space="preserve">Chinot</w:t>
        </w:r>
      </w:hyperlink>
      <w:hyperlink r:id="rId335">
        <w:r w:rsidDel="00000000" w:rsidR="00000000" w:rsidRPr="00000000">
          <w:rPr>
            <w:rFonts w:ascii="Times New Roman" w:cs="Times New Roman" w:eastAsia="Times New Roman" w:hAnsi="Times New Roman"/>
            <w:sz w:val="20"/>
            <w:szCs w:val="20"/>
            <w:rtl w:val="0"/>
          </w:rPr>
          <w:t xml:space="preserve"> NEJM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Stupp ± bevacizumab</w:t>
      </w:r>
      <w:r w:rsidDel="00000000" w:rsidR="00000000" w:rsidRPr="00000000">
        <w:rPr>
          <w:rFonts w:ascii="Times New Roman" w:cs="Times New Roman" w:eastAsia="Times New Roman" w:hAnsi="Times New Roman"/>
          <w:sz w:val="20"/>
          <w:szCs w:val="20"/>
          <w:rtl w:val="0"/>
        </w:rPr>
        <w:t xml:space="preserve"> q2w. </w:t>
      </w:r>
    </w:p>
    <w:p w:rsidR="00000000" w:rsidDel="00000000" w:rsidP="00000000" w:rsidRDefault="00000000" w:rsidRPr="00000000" w14:paraId="000005EF">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921 pts. Bevacizumab until progression or unacceptable toxicity.</w:t>
      </w:r>
    </w:p>
    <w:p w:rsidR="00000000" w:rsidDel="00000000" w:rsidP="00000000" w:rsidRDefault="00000000" w:rsidRPr="00000000" w14:paraId="000005F0">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6.2→ 10.6m. MS ~17m.</w:t>
      </w:r>
    </w:p>
    <w:p w:rsidR="00000000" w:rsidDel="00000000" w:rsidP="00000000" w:rsidRDefault="00000000" w:rsidRPr="00000000" w14:paraId="000005F1">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Maintenance of HR-QOL longer </w:t>
      </w:r>
      <w:r w:rsidDel="00000000" w:rsidR="00000000" w:rsidRPr="00000000">
        <w:rPr>
          <w:rtl w:val="0"/>
        </w:rPr>
        <w:t xml:space="preserve">in the bevacizumab</w:t>
      </w:r>
      <w:r w:rsidDel="00000000" w:rsidR="00000000" w:rsidRPr="00000000">
        <w:rPr>
          <w:rFonts w:ascii="Times New Roman" w:cs="Times New Roman" w:eastAsia="Times New Roman" w:hAnsi="Times New Roman"/>
          <w:sz w:val="20"/>
          <w:szCs w:val="20"/>
          <w:rtl w:val="0"/>
        </w:rPr>
        <w:t xml:space="preserve"> arm.</w:t>
      </w:r>
    </w:p>
    <w:p w:rsidR="00000000" w:rsidDel="00000000" w:rsidP="00000000" w:rsidRDefault="00000000" w:rsidRPr="00000000" w14:paraId="000005F2">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 toxicity 51→ 67%.</w:t>
      </w:r>
    </w:p>
    <w:p w:rsidR="00000000" w:rsidDel="00000000" w:rsidP="00000000" w:rsidRDefault="00000000" w:rsidRPr="00000000" w14:paraId="000005F3">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3508</w:t>
      </w:r>
    </w:p>
    <w:p w:rsidR="00000000" w:rsidDel="00000000" w:rsidP="00000000" w:rsidRDefault="00000000" w:rsidRPr="00000000" w14:paraId="000005F4">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Phase IIb/III ABT-414 humanized IgG1κ Ab that binds to EGFR w non-cleavable linkers attached to antimicrotubule agent MMAF.</w:t>
      </w:r>
    </w:p>
    <w:p w:rsidR="00000000" w:rsidDel="00000000" w:rsidP="00000000" w:rsidRDefault="00000000" w:rsidRPr="00000000" w14:paraId="000005F5">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Optic nerve/chiasm/brain stem 60 </w:t>
      </w:r>
      <w:r w:rsidDel="00000000" w:rsidR="00000000" w:rsidRPr="00000000">
        <w:rPr>
          <w:rtl w:val="0"/>
        </w:rPr>
        <w:t xml:space="preserve">Gy </w:t>
      </w:r>
      <w:r w:rsidDel="00000000" w:rsidR="00000000" w:rsidRPr="00000000">
        <w:rPr>
          <w:sz w:val="20"/>
          <w:szCs w:val="20"/>
          <w:rtl w:val="0"/>
        </w:rPr>
        <w:t xml:space="preserve">to PRV.</w:t>
      </w:r>
    </w:p>
    <w:p w:rsidR="00000000" w:rsidDel="00000000" w:rsidP="00000000" w:rsidRDefault="00000000" w:rsidRPr="00000000" w14:paraId="000005F6">
      <w:pPr>
        <w:pStyle w:val="Heading2"/>
        <w:rPr/>
      </w:pPr>
      <w:bookmarkStart w:colFirst="0" w:colLast="0" w:name="_gf4tca9degfx" w:id="67"/>
      <w:bookmarkEnd w:id="67"/>
      <w:hyperlink w:anchor="_3lqsokul7na9">
        <w:r w:rsidDel="00000000" w:rsidR="00000000" w:rsidRPr="00000000">
          <w:rPr>
            <w:rtl w:val="0"/>
          </w:rPr>
          <w:t xml:space="preserve">TTFields</w:t>
        </w:r>
      </w:hyperlink>
      <w:r w:rsidDel="00000000" w:rsidR="00000000" w:rsidRPr="00000000">
        <w:rPr>
          <w:rtl w:val="0"/>
        </w:rPr>
      </w:r>
    </w:p>
    <w:p w:rsidR="00000000" w:rsidDel="00000000" w:rsidP="00000000" w:rsidRDefault="00000000" w:rsidRPr="00000000" w14:paraId="000005F7">
      <w:pPr>
        <w:ind w:left="0" w:firstLine="0"/>
        <w:rPr/>
      </w:pPr>
      <w:r w:rsidDel="00000000" w:rsidR="00000000" w:rsidRPr="00000000">
        <w:rPr>
          <w:rtl w:val="0"/>
        </w:rPr>
        <w:t xml:space="preserve">See the [</w:t>
      </w:r>
      <w:hyperlink w:anchor="_wpry31262x1s">
        <w:r w:rsidDel="00000000" w:rsidR="00000000" w:rsidRPr="00000000">
          <w:rPr>
            <w:rtl w:val="0"/>
          </w:rPr>
          <w:t xml:space="preserve">Recurrent GBM</w:t>
        </w:r>
      </w:hyperlink>
      <w:r w:rsidDel="00000000" w:rsidR="00000000" w:rsidRPr="00000000">
        <w:rPr>
          <w:rtl w:val="0"/>
        </w:rPr>
        <w:t xml:space="preserve">] section. TTF was first approved at recurrence, with MS ~6 mo and less AE than chemo of choice.</w:t>
      </w:r>
    </w:p>
    <w:p w:rsidR="00000000" w:rsidDel="00000000" w:rsidP="00000000" w:rsidRDefault="00000000" w:rsidRPr="00000000" w14:paraId="000005F8">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Worn &gt; 18h per day. Impairment of microtubule assembly/disassembly. </w:t>
      </w:r>
      <w:r w:rsidDel="00000000" w:rsidR="00000000" w:rsidRPr="00000000">
        <w:rPr>
          <w:rFonts w:ascii="Times New Roman" w:cs="Times New Roman" w:eastAsia="Times New Roman" w:hAnsi="Times New Roman"/>
          <w:i w:val="1"/>
          <w:sz w:val="20"/>
          <w:szCs w:val="20"/>
          <w:rtl w:val="0"/>
        </w:rPr>
        <w:t xml:space="preserve">Adds ~4-5 mo to MS!</w:t>
      </w:r>
      <w:r w:rsidDel="00000000" w:rsidR="00000000" w:rsidRPr="00000000">
        <w:rPr>
          <w:rtl w:val="0"/>
        </w:rPr>
      </w:r>
    </w:p>
    <w:bookmarkStart w:colFirst="0" w:colLast="0" w:name="bhk630jngb21" w:id="68"/>
    <w:bookmarkEnd w:id="68"/>
    <w:p w:rsidR="00000000" w:rsidDel="00000000" w:rsidP="00000000" w:rsidRDefault="00000000" w:rsidRPr="00000000" w14:paraId="000005F9">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EF-14</w:t>
      </w:r>
      <w:r w:rsidDel="00000000" w:rsidR="00000000" w:rsidRPr="00000000">
        <w:rPr>
          <w:rFonts w:ascii="Times New Roman" w:cs="Times New Roman" w:eastAsia="Times New Roman" w:hAnsi="Times New Roman"/>
          <w:b w:val="1"/>
          <w:sz w:val="20"/>
          <w:szCs w:val="20"/>
          <w:rtl w:val="0"/>
        </w:rPr>
        <w:t xml:space="preserve"> Maintenance TTF</w:t>
      </w:r>
      <w:r w:rsidDel="00000000" w:rsidR="00000000" w:rsidRPr="00000000">
        <w:rPr>
          <w:rFonts w:ascii="Times New Roman" w:cs="Times New Roman" w:eastAsia="Times New Roman" w:hAnsi="Times New Roman"/>
          <w:sz w:val="20"/>
          <w:szCs w:val="20"/>
          <w:rtl w:val="0"/>
        </w:rPr>
        <w:t xml:space="preserve"> [</w:t>
      </w:r>
      <w:hyperlink r:id="rId336">
        <w:r w:rsidDel="00000000" w:rsidR="00000000" w:rsidRPr="00000000">
          <w:rPr>
            <w:rFonts w:ascii="Times New Roman" w:cs="Times New Roman" w:eastAsia="Times New Roman" w:hAnsi="Times New Roman"/>
            <w:sz w:val="20"/>
            <w:szCs w:val="20"/>
            <w:rtl w:val="0"/>
          </w:rPr>
          <w:t xml:space="preserve">Stupp JAMA '15</w:t>
        </w:r>
      </w:hyperlink>
      <w:r w:rsidDel="00000000" w:rsidR="00000000" w:rsidRPr="00000000">
        <w:rPr>
          <w:rFonts w:ascii="Times New Roman" w:cs="Times New Roman" w:eastAsia="Times New Roman" w:hAnsi="Times New Roman"/>
          <w:sz w:val="20"/>
          <w:szCs w:val="20"/>
          <w:rtl w:val="0"/>
        </w:rPr>
        <w:t xml:space="preserve">, </w:t>
      </w:r>
      <w:hyperlink r:id="rId337">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Stupp→ TMZ ± TTF</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TTF a</w:t>
      </w:r>
      <w:r w:rsidDel="00000000" w:rsidR="00000000" w:rsidRPr="00000000">
        <w:rPr>
          <w:rFonts w:ascii="Times New Roman" w:cs="Times New Roman" w:eastAsia="Times New Roman" w:hAnsi="Times New Roman"/>
          <w:sz w:val="20"/>
          <w:szCs w:val="20"/>
          <w:rtl w:val="0"/>
        </w:rPr>
        <w:t xml:space="preserve">dds 5 mo to OS! But, </w:t>
      </w:r>
      <w:r w:rsidDel="00000000" w:rsidR="00000000" w:rsidRPr="00000000">
        <w:rPr>
          <w:rFonts w:ascii="Times New Roman" w:cs="Times New Roman" w:eastAsia="Times New Roman" w:hAnsi="Times New Roman"/>
          <w:sz w:val="20"/>
          <w:szCs w:val="20"/>
          <w:rtl w:val="0"/>
        </w:rPr>
        <w:t xml:space="preserve">need</w:t>
      </w:r>
      <w:r w:rsidDel="00000000" w:rsidR="00000000" w:rsidRPr="00000000">
        <w:rPr>
          <w:rFonts w:ascii="Times New Roman" w:cs="Times New Roman" w:eastAsia="Times New Roman" w:hAnsi="Times New Roman"/>
          <w:sz w:val="20"/>
          <w:szCs w:val="20"/>
          <w:rtl w:val="0"/>
        </w:rPr>
        <w:t xml:space="preserve"> to wear it </w:t>
      </w:r>
      <w:r w:rsidDel="00000000" w:rsidR="00000000" w:rsidRPr="00000000">
        <w:rPr>
          <w:rtl w:val="0"/>
        </w:rPr>
        <w:t xml:space="preserve">for </w:t>
      </w:r>
      <w:r w:rsidDel="00000000" w:rsidR="00000000" w:rsidRPr="00000000">
        <w:rPr>
          <w:rFonts w:ascii="Times New Roman" w:cs="Times New Roman" w:eastAsia="Times New Roman" w:hAnsi="Times New Roman"/>
          <w:sz w:val="20"/>
          <w:szCs w:val="20"/>
          <w:rtl w:val="0"/>
        </w:rPr>
        <w:t xml:space="preserve">18h/d.</w:t>
        <w:br w:type="textWrapping"/>
        <w:t xml:space="preserve">Take-home: OS HR 0.63 for addition of TTF, same as for addition of TMZ to Stupp.</w:t>
      </w:r>
    </w:p>
    <w:p w:rsidR="00000000" w:rsidDel="00000000" w:rsidP="00000000" w:rsidRDefault="00000000" w:rsidRPr="00000000" w14:paraId="000005FA">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695 pts, newly dx. Supratentorial. Interim of 310 pts. Primary MPFS.</w:t>
      </w:r>
    </w:p>
    <w:p w:rsidR="00000000" w:rsidDel="00000000" w:rsidP="00000000" w:rsidRDefault="00000000" w:rsidRPr="00000000" w14:paraId="000005FB">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MS 16→ 20.9m</w:t>
      </w:r>
      <w:r w:rsidDel="00000000" w:rsidR="00000000" w:rsidRPr="00000000">
        <w:rPr>
          <w:rFonts w:ascii="Cardo" w:cs="Cardo" w:eastAsia="Cardo" w:hAnsi="Cardo"/>
          <w:sz w:val="20"/>
          <w:szCs w:val="20"/>
          <w:rtl w:val="0"/>
        </w:rPr>
        <w:t xml:space="preserve">, MPFS 4→ 6.7m. 2y OS 31→ 43%, 3y OS 16→ 26%, 5y OS 5→ 13%.</w:t>
      </w:r>
    </w:p>
    <w:p w:rsidR="00000000" w:rsidDel="00000000" w:rsidP="00000000" w:rsidRDefault="00000000" w:rsidRPr="00000000" w14:paraId="000005FC">
      <w:pPr>
        <w:numPr>
          <w:ilvl w:val="2"/>
          <w:numId w:val="7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Even more impressively, survival times measured from completion of Stupp.</w:t>
      </w:r>
    </w:p>
    <w:p w:rsidR="00000000" w:rsidDel="00000000" w:rsidP="00000000" w:rsidRDefault="00000000" w:rsidRPr="00000000" w14:paraId="000005FD">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Me'd subgroup: MS 21.2→ 31.6 mo.</w:t>
      </w:r>
    </w:p>
    <w:p w:rsidR="00000000" w:rsidDel="00000000" w:rsidP="00000000" w:rsidRDefault="00000000" w:rsidRPr="00000000" w14:paraId="000005FE">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Non-me'd subgroup: MS 14.7→ 16.9 mo.</w:t>
      </w:r>
    </w:p>
    <w:p w:rsidR="00000000" w:rsidDel="00000000" w:rsidP="00000000" w:rsidRDefault="00000000" w:rsidRPr="00000000" w14:paraId="000005FF">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31→ 43%, 3y OS 16→ 26%, 5y OS 5→ 13%.</w:t>
      </w:r>
    </w:p>
    <w:p w:rsidR="00000000" w:rsidDel="00000000" w:rsidP="00000000" w:rsidRDefault="00000000" w:rsidRPr="00000000" w14:paraId="00000600">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Around 50% will have skin toxic</w:t>
      </w:r>
      <w:r w:rsidDel="00000000" w:rsidR="00000000" w:rsidRPr="00000000">
        <w:rPr>
          <w:rFonts w:ascii="Times New Roman" w:cs="Times New Roman" w:eastAsia="Times New Roman" w:hAnsi="Times New Roman"/>
          <w:sz w:val="20"/>
          <w:szCs w:val="20"/>
          <w:rtl w:val="0"/>
        </w:rPr>
        <w:t xml:space="preserve">ity.</w:t>
      </w:r>
    </w:p>
    <w:p w:rsidR="00000000" w:rsidDel="00000000" w:rsidP="00000000" w:rsidRDefault="00000000" w:rsidRPr="00000000" w14:paraId="00000601">
      <w:pPr>
        <w:numPr>
          <w:ilvl w:val="1"/>
          <w:numId w:val="77"/>
        </w:numPr>
        <w:spacing w:line="240" w:lineRule="auto"/>
        <w:ind w:left="1440" w:hanging="360"/>
        <w:rPr>
          <w:u w:val="none"/>
        </w:rPr>
      </w:pPr>
      <w:r w:rsidDel="00000000" w:rsidR="00000000" w:rsidRPr="00000000">
        <w:rPr>
          <w:rtl w:val="0"/>
        </w:rPr>
        <w:t xml:space="preserve">HR-QOL [</w:t>
      </w:r>
      <w:hyperlink r:id="rId338">
        <w:r w:rsidDel="00000000" w:rsidR="00000000" w:rsidRPr="00000000">
          <w:rPr>
            <w:rtl w:val="0"/>
          </w:rPr>
          <w:t xml:space="preserve">Taphoorn JAMA Onc '18</w:t>
        </w:r>
      </w:hyperlink>
      <w:r w:rsidDel="00000000" w:rsidR="00000000" w:rsidRPr="00000000">
        <w:rPr>
          <w:rtl w:val="0"/>
        </w:rPr>
        <w:t xml:space="preserve">]: Itchy skin was worse.</w:t>
      </w:r>
    </w:p>
    <w:p w:rsidR="00000000" w:rsidDel="00000000" w:rsidP="00000000" w:rsidRDefault="00000000" w:rsidRPr="00000000" w14:paraId="00000602">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Critique: Not double-blinded as placebo didn't </w:t>
      </w:r>
      <w:r w:rsidDel="00000000" w:rsidR="00000000" w:rsidRPr="00000000">
        <w:rPr>
          <w:rtl w:val="0"/>
        </w:rPr>
        <w:t xml:space="preserve">have a helmet</w:t>
      </w:r>
      <w:r w:rsidDel="00000000" w:rsidR="00000000" w:rsidRPr="00000000">
        <w:rPr>
          <w:rFonts w:ascii="Times New Roman" w:cs="Times New Roman" w:eastAsia="Times New Roman" w:hAnsi="Times New Roman"/>
          <w:sz w:val="20"/>
          <w:szCs w:val="20"/>
          <w:rtl w:val="0"/>
        </w:rPr>
        <w:t xml:space="preserve">. Randomization occurred after completion of CCRT. Increased support of TTF patients. Financial support to many study investigators.</w:t>
      </w:r>
      <w:r w:rsidDel="00000000" w:rsidR="00000000" w:rsidRPr="00000000">
        <w:rPr>
          <w:rtl w:val="0"/>
        </w:rPr>
      </w:r>
    </w:p>
    <w:p w:rsidR="00000000" w:rsidDel="00000000" w:rsidP="00000000" w:rsidRDefault="00000000" w:rsidRPr="00000000" w14:paraId="00000603">
      <w:pPr>
        <w:pStyle w:val="Heading2"/>
        <w:rPr/>
      </w:pPr>
      <w:bookmarkStart w:colFirst="0" w:colLast="0" w:name="_dafpymrimlzq" w:id="69"/>
      <w:bookmarkEnd w:id="69"/>
      <w:hyperlink w:anchor="_3lqsokul7na9">
        <w:r w:rsidDel="00000000" w:rsidR="00000000" w:rsidRPr="00000000">
          <w:rPr>
            <w:rtl w:val="0"/>
          </w:rPr>
          <w:t xml:space="preserve">Advanced age and ↓ KPS</w:t>
        </w:r>
      </w:hyperlink>
      <w:r w:rsidDel="00000000" w:rsidR="00000000" w:rsidRPr="00000000">
        <w:rPr>
          <w:rtl w:val="0"/>
        </w:rPr>
      </w:r>
    </w:p>
    <w:p w:rsidR="00000000" w:rsidDel="00000000" w:rsidP="00000000" w:rsidRDefault="00000000" w:rsidRPr="00000000" w14:paraId="00000604">
      <w:pPr>
        <w:spacing w:line="240" w:lineRule="auto"/>
        <w:ind w:left="0" w:firstLine="0"/>
        <w:rPr>
          <w:rFonts w:ascii="Times New Roman" w:cs="Times New Roman" w:eastAsia="Times New Roman" w:hAnsi="Times New Roman"/>
          <w:sz w:val="20"/>
          <w:szCs w:val="20"/>
        </w:rPr>
      </w:pPr>
      <w:r w:rsidDel="00000000" w:rsidR="00000000" w:rsidRPr="00000000">
        <w:rPr>
          <w:rtl w:val="0"/>
        </w:rPr>
        <w:t xml:space="preserve">Most trials</w:t>
      </w:r>
      <w:r w:rsidDel="00000000" w:rsidR="00000000" w:rsidRPr="00000000">
        <w:rPr>
          <w:rFonts w:ascii="Times New Roman" w:cs="Times New Roman" w:eastAsia="Times New Roman" w:hAnsi="Times New Roman"/>
          <w:sz w:val="20"/>
          <w:szCs w:val="20"/>
          <w:rtl w:val="0"/>
        </w:rPr>
        <w:t xml:space="preserve"> use &gt;60/65y as elderly (except French, which gave best supportive care to &gt;70y, and Roa's second paper, which had an interesting "Frail/Elderly" inclusion criteria).</w:t>
      </w:r>
    </w:p>
    <w:bookmarkStart w:colFirst="0" w:colLast="0" w:name="7l36bvdg222a" w:id="70"/>
    <w:bookmarkEnd w:id="70"/>
    <w:p w:rsidR="00000000" w:rsidDel="00000000" w:rsidP="00000000" w:rsidRDefault="00000000" w:rsidRPr="00000000" w14:paraId="00000605">
      <w:pPr>
        <w:numPr>
          <w:ilvl w:val="0"/>
          <w:numId w:val="7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French </w:t>
      </w:r>
      <w:r w:rsidDel="00000000" w:rsidR="00000000" w:rsidRPr="00000000">
        <w:rPr>
          <w:rFonts w:ascii="Times New Roman" w:cs="Times New Roman" w:eastAsia="Times New Roman" w:hAnsi="Times New Roman"/>
          <w:sz w:val="20"/>
          <w:szCs w:val="20"/>
          <w:rtl w:val="0"/>
        </w:rPr>
        <w:t xml:space="preserve">[</w:t>
      </w:r>
      <w:hyperlink r:id="rId339">
        <w:r w:rsidDel="00000000" w:rsidR="00000000" w:rsidRPr="00000000">
          <w:rPr>
            <w:rFonts w:ascii="Times New Roman" w:cs="Times New Roman" w:eastAsia="Times New Roman" w:hAnsi="Times New Roman"/>
            <w:sz w:val="20"/>
            <w:szCs w:val="20"/>
            <w:rtl w:val="0"/>
          </w:rPr>
          <w:t xml:space="preserve">Keime</w:t>
        </w:r>
      </w:hyperlink>
      <w:hyperlink r:id="rId340">
        <w:r w:rsidDel="00000000" w:rsidR="00000000" w:rsidRPr="00000000">
          <w:rPr>
            <w:rtl w:val="0"/>
          </w:rPr>
          <w:t xml:space="preserve">-Guibert N</w:t>
        </w:r>
      </w:hyperlink>
      <w:hyperlink r:id="rId341">
        <w:r w:rsidDel="00000000" w:rsidR="00000000" w:rsidRPr="00000000">
          <w:rPr>
            <w:rFonts w:ascii="Times New Roman" w:cs="Times New Roman" w:eastAsia="Times New Roman" w:hAnsi="Times New Roman"/>
            <w:sz w:val="20"/>
            <w:szCs w:val="20"/>
            <w:rtl w:val="0"/>
          </w:rPr>
          <w:t xml:space="preserve">EJM '07]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Cardo" w:cs="Cardo" w:eastAsia="Cardo" w:hAnsi="Cardo"/>
          <w:sz w:val="20"/>
          <w:szCs w:val="20"/>
          <w:rtl w:val="0"/>
        </w:rPr>
        <w:t xml:space="preserve">Surgery→</w:t>
      </w:r>
      <w:r w:rsidDel="00000000" w:rsidR="00000000" w:rsidRPr="00000000">
        <w:rPr>
          <w:rFonts w:ascii="Times New Roman" w:cs="Times New Roman" w:eastAsia="Times New Roman" w:hAnsi="Times New Roman"/>
          <w:b w:val="1"/>
          <w:sz w:val="20"/>
          <w:szCs w:val="20"/>
          <w:rtl w:val="0"/>
        </w:rPr>
        <w:t xml:space="preserve"> supportive care vs. 50.</w:t>
      </w:r>
      <w:r w:rsidDel="00000000" w:rsidR="00000000" w:rsidRPr="00000000">
        <w:rPr>
          <w:b w:val="1"/>
          <w:rtl w:val="0"/>
        </w:rPr>
        <w:t xml:space="preserve">4/28</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RT is </w:t>
      </w:r>
      <w:r w:rsidDel="00000000" w:rsidR="00000000" w:rsidRPr="00000000">
        <w:rPr>
          <w:rtl w:val="0"/>
        </w:rPr>
        <w:t xml:space="preserve">superior to </w:t>
      </w:r>
      <w:r w:rsidDel="00000000" w:rsidR="00000000" w:rsidRPr="00000000">
        <w:rPr>
          <w:rFonts w:ascii="Times New Roman" w:cs="Times New Roman" w:eastAsia="Times New Roman" w:hAnsi="Times New Roman"/>
          <w:sz w:val="20"/>
          <w:szCs w:val="20"/>
          <w:rtl w:val="0"/>
        </w:rPr>
        <w:t xml:space="preserve">supportive care.</w:t>
      </w:r>
    </w:p>
    <w:p w:rsidR="00000000" w:rsidDel="00000000" w:rsidP="00000000" w:rsidRDefault="00000000" w:rsidRPr="00000000" w14:paraId="00000606">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81 pts. &gt;70y, KPS &gt;70. Surgery (~50% bx only, ~30% GTR). RT to T1c + 2 cm.</w:t>
      </w:r>
    </w:p>
    <w:p w:rsidR="00000000" w:rsidDel="00000000" w:rsidP="00000000" w:rsidRDefault="00000000" w:rsidRPr="00000000" w14:paraId="00000607">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b w:val="1"/>
          <w:sz w:val="20"/>
          <w:szCs w:val="20"/>
          <w:rtl w:val="0"/>
        </w:rPr>
        <w:t xml:space="preserve">MS 4.3→ 7.3 mo</w:t>
      </w:r>
      <w:r w:rsidDel="00000000" w:rsidR="00000000" w:rsidRPr="00000000">
        <w:rPr>
          <w:rFonts w:ascii="Cardo" w:cs="Cardo" w:eastAsia="Cardo" w:hAnsi="Cardo"/>
          <w:sz w:val="20"/>
          <w:szCs w:val="20"/>
          <w:rtl w:val="0"/>
        </w:rPr>
        <w:t xml:space="preserve"> (17→ 29w).</w:t>
      </w:r>
    </w:p>
    <w:p w:rsidR="00000000" w:rsidDel="00000000" w:rsidP="00000000" w:rsidRDefault="00000000" w:rsidRPr="00000000" w14:paraId="00000608">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differences in QoL or cognition.</w:t>
      </w:r>
    </w:p>
    <w:p w:rsidR="00000000" w:rsidDel="00000000" w:rsidP="00000000" w:rsidRDefault="00000000" w:rsidRPr="00000000" w14:paraId="00000609">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Baumann </w:t>
      </w:r>
      <w:r w:rsidDel="00000000" w:rsidR="00000000" w:rsidRPr="00000000">
        <w:rPr>
          <w:rFonts w:ascii="Times New Roman" w:cs="Times New Roman" w:eastAsia="Times New Roman" w:hAnsi="Times New Roman"/>
          <w:sz w:val="20"/>
          <w:szCs w:val="20"/>
          <w:rtl w:val="0"/>
        </w:rPr>
        <w:t xml:space="preserve">[IJROBP '94]: </w:t>
      </w:r>
      <w:r w:rsidDel="00000000" w:rsidR="00000000" w:rsidRPr="00000000">
        <w:rPr>
          <w:rFonts w:ascii="Times New Roman" w:cs="Times New Roman" w:eastAsia="Times New Roman" w:hAnsi="Times New Roman"/>
          <w:b w:val="1"/>
          <w:sz w:val="20"/>
          <w:szCs w:val="20"/>
          <w:rtl w:val="0"/>
        </w:rPr>
        <w:t xml:space="preserve">30/10</w:t>
      </w:r>
      <w:r w:rsidDel="00000000" w:rsidR="00000000" w:rsidRPr="00000000">
        <w:rPr>
          <w:rFonts w:ascii="Gungsuh" w:cs="Gungsuh" w:eastAsia="Gungsuh" w:hAnsi="Gungsuh"/>
          <w:sz w:val="20"/>
          <w:szCs w:val="20"/>
          <w:rtl w:val="0"/>
        </w:rPr>
        <w:t xml:space="preserve"> for ≥ 65y or KPS ≤ 50. MS 6mo.</w:t>
      </w:r>
    </w:p>
    <w:p w:rsidR="00000000" w:rsidDel="00000000" w:rsidP="00000000" w:rsidRDefault="00000000" w:rsidRPr="00000000" w14:paraId="0000060A">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Substituting TMZ for 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0B">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TMZ is noninferior to 60/30 alone, and may be preferred for elderly </w:t>
      </w:r>
      <w:r w:rsidDel="00000000" w:rsidR="00000000" w:rsidRPr="00000000">
        <w:rPr>
          <w:rFonts w:ascii="Times New Roman" w:cs="Times New Roman" w:eastAsia="Times New Roman" w:hAnsi="Times New Roman"/>
          <w:sz w:val="20"/>
          <w:szCs w:val="20"/>
          <w:rtl w:val="0"/>
        </w:rPr>
        <w:t xml:space="preserve">pts</w:t>
      </w:r>
      <w:r w:rsidDel="00000000" w:rsidR="00000000" w:rsidRPr="00000000">
        <w:rPr>
          <w:rFonts w:ascii="Times New Roman" w:cs="Times New Roman" w:eastAsia="Times New Roman" w:hAnsi="Times New Roman"/>
          <w:sz w:val="20"/>
          <w:szCs w:val="20"/>
          <w:rtl w:val="0"/>
        </w:rPr>
        <w:t xml:space="preserve"> w MGMT methylation.</w:t>
      </w:r>
    </w:p>
    <w:bookmarkStart w:colFirst="0" w:colLast="0" w:name="iqyd0tbi2wtf" w:id="71"/>
    <w:bookmarkEnd w:id="71"/>
    <w:p w:rsidR="00000000" w:rsidDel="00000000" w:rsidP="00000000" w:rsidRDefault="00000000" w:rsidRPr="00000000" w14:paraId="0000060C">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NOA-08</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342">
        <w:r w:rsidDel="00000000" w:rsidR="00000000" w:rsidRPr="00000000">
          <w:rPr>
            <w:rFonts w:ascii="Times New Roman" w:cs="Times New Roman" w:eastAsia="Times New Roman" w:hAnsi="Times New Roman"/>
            <w:sz w:val="20"/>
            <w:szCs w:val="20"/>
            <w:rtl w:val="0"/>
          </w:rPr>
          <w:t xml:space="preserve">Wick Lancet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TMZ </w:t>
      </w:r>
      <w:r w:rsidDel="00000000" w:rsidR="00000000" w:rsidRPr="00000000">
        <w:rPr>
          <w:sz w:val="20"/>
          <w:szCs w:val="20"/>
          <w:rtl w:val="0"/>
        </w:rPr>
        <w:t xml:space="preserve">(n</w:t>
      </w:r>
      <w:r w:rsidDel="00000000" w:rsidR="00000000" w:rsidRPr="00000000">
        <w:rPr>
          <w:rtl w:val="0"/>
        </w:rPr>
        <w:t xml:space="preserve">=</w:t>
      </w:r>
      <w:r w:rsidDel="00000000" w:rsidR="00000000" w:rsidRPr="00000000">
        <w:rPr>
          <w:sz w:val="20"/>
          <w:szCs w:val="20"/>
          <w:rtl w:val="0"/>
        </w:rPr>
        <w:t xml:space="preserve">195)</w:t>
      </w:r>
      <w:r w:rsidDel="00000000" w:rsidR="00000000" w:rsidRPr="00000000">
        <w:rPr>
          <w:rFonts w:ascii="Times New Roman" w:cs="Times New Roman" w:eastAsia="Times New Roman" w:hAnsi="Times New Roman"/>
          <w:b w:val="1"/>
          <w:sz w:val="20"/>
          <w:szCs w:val="20"/>
          <w:rtl w:val="0"/>
        </w:rPr>
        <w:t xml:space="preserve"> vs 60/30 alone </w:t>
      </w:r>
      <w:r w:rsidDel="00000000" w:rsidR="00000000" w:rsidRPr="00000000">
        <w:rPr>
          <w:sz w:val="20"/>
          <w:szCs w:val="20"/>
          <w:rtl w:val="0"/>
        </w:rPr>
        <w:t xml:space="preserve">(n=178</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TMZ is better</w:t>
      </w:r>
      <w:r w:rsidDel="00000000" w:rsidR="00000000" w:rsidRPr="00000000">
        <w:rPr>
          <w:rFonts w:ascii="Times New Roman" w:cs="Times New Roman" w:eastAsia="Times New Roman" w:hAnsi="Times New Roman"/>
          <w:sz w:val="20"/>
          <w:szCs w:val="20"/>
          <w:rtl w:val="0"/>
        </w:rPr>
        <w:t xml:space="preserve"> for methylated than RT alone, though TMZ is more toxic.</w:t>
      </w:r>
    </w:p>
    <w:p w:rsidR="00000000" w:rsidDel="00000000" w:rsidP="00000000" w:rsidRDefault="00000000" w:rsidRPr="00000000" w14:paraId="0000060D">
      <w:pPr>
        <w:ind w:left="1440" w:firstLine="0"/>
        <w:rPr/>
      </w:pPr>
      <w:r w:rsidDel="00000000" w:rsidR="00000000" w:rsidRPr="00000000">
        <w:rPr>
          <w:rtl w:val="0"/>
        </w:rPr>
        <w:t xml:space="preserve">Criticism: Did not compare to RT + TMZ.</w:t>
      </w:r>
    </w:p>
    <w:p w:rsidR="00000000" w:rsidDel="00000000" w:rsidP="00000000" w:rsidRDefault="00000000" w:rsidRPr="00000000" w14:paraId="0000060E">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373</w:t>
      </w:r>
      <w:r w:rsidDel="00000000" w:rsidR="00000000" w:rsidRPr="00000000">
        <w:rPr>
          <w:rFonts w:ascii="Gungsuh" w:cs="Gungsuh" w:eastAsia="Gungsuh" w:hAnsi="Gungsuh"/>
          <w:sz w:val="20"/>
          <w:szCs w:val="20"/>
          <w:rtl w:val="0"/>
        </w:rPr>
        <w:t xml:space="preserve"> AA or GBM (90%) pts. Age &gt; 65y, KPS ≥ 60. All PORT, 40% bx only. 25% non-inf margin.</w:t>
      </w:r>
    </w:p>
    <w:p w:rsidR="00000000" w:rsidDel="00000000" w:rsidP="00000000" w:rsidRDefault="00000000" w:rsidRPr="00000000" w14:paraId="0000060F">
      <w:pPr>
        <w:numPr>
          <w:ilvl w:val="3"/>
          <w:numId w:val="7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TMZ 100 mg/m2 1w on, 1w off.</w:t>
      </w:r>
    </w:p>
    <w:p w:rsidR="00000000" w:rsidDel="00000000" w:rsidP="00000000" w:rsidRDefault="00000000" w:rsidRPr="00000000" w14:paraId="00000610">
      <w:pPr>
        <w:numPr>
          <w:ilvl w:val="3"/>
          <w:numId w:val="77"/>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MGMT data is available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in half of patients, </w:t>
      </w:r>
      <w:r w:rsidDel="00000000" w:rsidR="00000000" w:rsidRPr="00000000">
        <w:rPr>
          <w:rFonts w:ascii="Times New Roman" w:cs="Times New Roman" w:eastAsia="Times New Roman" w:hAnsi="Times New Roman"/>
          <w:sz w:val="20"/>
          <w:szCs w:val="20"/>
          <w:rtl w:val="0"/>
        </w:rPr>
        <w:t xml:space="preserve">of those 50% were Me'd. </w:t>
      </w:r>
    </w:p>
    <w:p w:rsidR="00000000" w:rsidDel="00000000" w:rsidP="00000000" w:rsidRDefault="00000000" w:rsidRPr="00000000" w14:paraId="00000611">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8.6→ 9.6 mo, median EFS 3.3→ 4.7 mo.</w:t>
      </w:r>
    </w:p>
    <w:p w:rsidR="00000000" w:rsidDel="00000000" w:rsidP="00000000" w:rsidRDefault="00000000" w:rsidRPr="00000000" w14:paraId="00000612">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EFS for Me'd: 4.6→ 8.4 mo (TMZ wins); non Me'd: 3.3→ 4.6 mo (RT wins). </w:t>
      </w:r>
    </w:p>
    <w:p w:rsidR="00000000" w:rsidDel="00000000" w:rsidP="00000000" w:rsidRDefault="00000000" w:rsidRPr="00000000" w14:paraId="00000613">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neutropenia 8→ 1%, lymphopenia 24→ 1%, thrombocytopenia 7→ 2%, raised liver enzymes 15→ 9%, infections 18→ 13%, thromboembolic events 12→ 4%.</w:t>
      </w:r>
    </w:p>
    <w:bookmarkStart w:colFirst="0" w:colLast="0" w:name="mvhwasn7ftkd" w:id="72"/>
    <w:bookmarkEnd w:id="72"/>
    <w:p w:rsidR="00000000" w:rsidDel="00000000" w:rsidP="00000000" w:rsidRDefault="00000000" w:rsidRPr="00000000" w14:paraId="00000614">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Nor</w:t>
      </w:r>
      <w:r w:rsidDel="00000000" w:rsidR="00000000" w:rsidRPr="00000000">
        <w:rPr>
          <w:rFonts w:ascii="Times New Roman" w:cs="Times New Roman" w:eastAsia="Times New Roman" w:hAnsi="Times New Roman"/>
          <w:b w:val="1"/>
          <w:sz w:val="20"/>
          <w:szCs w:val="20"/>
          <w:rtl w:val="0"/>
        </w:rPr>
        <w:t xml:space="preserve">dic</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343">
        <w:r w:rsidDel="00000000" w:rsidR="00000000" w:rsidRPr="00000000">
          <w:rPr>
            <w:rFonts w:ascii="Times New Roman" w:cs="Times New Roman" w:eastAsia="Times New Roman" w:hAnsi="Times New Roman"/>
            <w:sz w:val="20"/>
            <w:szCs w:val="20"/>
            <w:rtl w:val="0"/>
          </w:rPr>
          <w:t xml:space="preserve">Malmström Lanc</w:t>
        </w:r>
      </w:hyperlink>
      <w:hyperlink r:id="rId344">
        <w:r w:rsidDel="00000000" w:rsidR="00000000" w:rsidRPr="00000000">
          <w:rPr>
            <w:rtl w:val="0"/>
          </w:rPr>
          <w:t xml:space="preserve"> Onc </w:t>
        </w:r>
      </w:hyperlink>
      <w:hyperlink r:id="rId345">
        <w:r w:rsidDel="00000000" w:rsidR="00000000" w:rsidRPr="00000000">
          <w:rPr>
            <w:rFonts w:ascii="Times New Roman" w:cs="Times New Roman" w:eastAsia="Times New Roman" w:hAnsi="Times New Roman"/>
            <w:sz w:val="20"/>
            <w:szCs w:val="20"/>
            <w:rtl w:val="0"/>
          </w:rPr>
          <w:t xml:space="preserve">'12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60/3</w:t>
      </w:r>
      <w:r w:rsidDel="00000000" w:rsidR="00000000" w:rsidRPr="00000000">
        <w:rPr>
          <w:rFonts w:ascii="Times New Roman" w:cs="Times New Roman" w:eastAsia="Times New Roman" w:hAnsi="Times New Roman"/>
          <w:b w:val="1"/>
          <w:sz w:val="20"/>
          <w:szCs w:val="20"/>
          <w:rtl w:val="0"/>
        </w:rPr>
        <w:t xml:space="preserve">0 vs. 34/10 vs. TMZ</w:t>
      </w:r>
      <w:r w:rsidDel="00000000" w:rsidR="00000000" w:rsidRPr="00000000">
        <w:rPr>
          <w:rFonts w:ascii="Times New Roman" w:cs="Times New Roman" w:eastAsia="Times New Roman" w:hAnsi="Times New Roman"/>
          <w:sz w:val="20"/>
          <w:szCs w:val="20"/>
          <w:rtl w:val="0"/>
        </w:rPr>
        <w:t xml:space="preserve"> 5d in 28. </w:t>
        <w:br w:type="textWrapping"/>
        <w:t xml:space="preserve">Avoid 60/30 w elderly. For pts &gt;70y, TMZ may actually be better with lower HR.</w:t>
      </w:r>
    </w:p>
    <w:p w:rsidR="00000000" w:rsidDel="00000000" w:rsidP="00000000" w:rsidRDefault="00000000" w:rsidRPr="00000000" w14:paraId="00000615">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291 pts. &gt; 60y. ECOG 0-2.</w:t>
      </w:r>
    </w:p>
    <w:p w:rsidR="00000000" w:rsidDel="00000000" w:rsidP="00000000" w:rsidRDefault="00000000" w:rsidRPr="00000000" w14:paraId="00000616">
      <w:pPr>
        <w:numPr>
          <w:ilvl w:val="3"/>
          <w:numId w:val="7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TMZ: 200 d1-5 q28d x6c.</w:t>
      </w:r>
    </w:p>
    <w:p w:rsidR="00000000" w:rsidDel="00000000" w:rsidP="00000000" w:rsidRDefault="00000000" w:rsidRPr="00000000" w14:paraId="00000617">
      <w:pPr>
        <w:numPr>
          <w:ilvl w:val="2"/>
          <w:numId w:val="7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MS 6→ ~8→ ~8 mo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618">
      <w:pPr>
        <w:numPr>
          <w:ilvl w:val="3"/>
          <w:numId w:val="7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⅓ crossed over </w:t>
      </w:r>
      <w:r w:rsidDel="00000000" w:rsidR="00000000" w:rsidRPr="00000000">
        <w:rPr>
          <w:rFonts w:ascii="Times New Roman" w:cs="Times New Roman" w:eastAsia="Times New Roman" w:hAnsi="Times New Roman"/>
          <w:sz w:val="20"/>
          <w:szCs w:val="20"/>
          <w:rtl w:val="0"/>
        </w:rPr>
        <w:t xml:space="preserve">on TMZ</w:t>
      </w:r>
      <w:r w:rsidDel="00000000" w:rsidR="00000000" w:rsidRPr="00000000">
        <w:rPr>
          <w:rFonts w:ascii="Times New Roman" w:cs="Times New Roman" w:eastAsia="Times New Roman" w:hAnsi="Times New Roman"/>
          <w:sz w:val="20"/>
          <w:szCs w:val="20"/>
          <w:rtl w:val="0"/>
        </w:rPr>
        <w:t xml:space="preserve"> arm.</w:t>
      </w:r>
    </w:p>
    <w:bookmarkStart w:colFirst="0" w:colLast="0" w:name="p55te7h9xsev" w:id="73"/>
    <w:bookmarkEnd w:id="73"/>
    <w:p w:rsidR="00000000" w:rsidDel="00000000" w:rsidP="00000000" w:rsidRDefault="00000000" w:rsidRPr="00000000" w14:paraId="00000619">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Roa </w:t>
      </w:r>
      <w:r w:rsidDel="00000000" w:rsidR="00000000" w:rsidRPr="00000000">
        <w:rPr>
          <w:rFonts w:ascii="Times New Roman" w:cs="Times New Roman" w:eastAsia="Times New Roman" w:hAnsi="Times New Roman"/>
          <w:sz w:val="20"/>
          <w:szCs w:val="20"/>
          <w:rtl w:val="0"/>
        </w:rPr>
        <w:t xml:space="preserve">[</w:t>
      </w:r>
      <w:hyperlink r:id="rId346">
        <w:r w:rsidDel="00000000" w:rsidR="00000000" w:rsidRPr="00000000">
          <w:rPr>
            <w:rFonts w:ascii="Times New Roman" w:cs="Times New Roman" w:eastAsia="Times New Roman" w:hAnsi="Times New Roman"/>
            <w:sz w:val="20"/>
            <w:szCs w:val="20"/>
            <w:rtl w:val="0"/>
          </w:rPr>
          <w:t xml:space="preserve">JCO '04]</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RT alone: </w:t>
      </w:r>
      <w:r w:rsidDel="00000000" w:rsidR="00000000" w:rsidRPr="00000000">
        <w:rPr>
          <w:rFonts w:ascii="Times New Roman" w:cs="Times New Roman" w:eastAsia="Times New Roman" w:hAnsi="Times New Roman"/>
          <w:b w:val="1"/>
          <w:sz w:val="20"/>
          <w:szCs w:val="20"/>
          <w:rtl w:val="0"/>
        </w:rPr>
        <w:t xml:space="preserve">60/30 vs. 40/15</w:t>
      </w:r>
      <w:r w:rsidDel="00000000" w:rsidR="00000000" w:rsidRPr="00000000">
        <w:rPr>
          <w:rFonts w:ascii="Times New Roman" w:cs="Times New Roman" w:eastAsia="Times New Roman" w:hAnsi="Times New Roman"/>
          <w:sz w:val="20"/>
          <w:szCs w:val="20"/>
          <w:rtl w:val="0"/>
        </w:rPr>
        <w:t xml:space="preserve">. </w:t>
        <w:br w:type="textWrapping"/>
        <w:t xml:space="preserve">Short </w:t>
      </w:r>
      <w:r w:rsidDel="00000000" w:rsidR="00000000" w:rsidRPr="00000000">
        <w:rPr>
          <w:rtl w:val="0"/>
        </w:rPr>
        <w:t xml:space="preserve">courses are</w:t>
      </w:r>
      <w:r w:rsidDel="00000000" w:rsidR="00000000" w:rsidRPr="00000000">
        <w:rPr>
          <w:rFonts w:ascii="Times New Roman" w:cs="Times New Roman" w:eastAsia="Times New Roman" w:hAnsi="Times New Roman"/>
          <w:sz w:val="20"/>
          <w:szCs w:val="20"/>
          <w:rtl w:val="0"/>
        </w:rPr>
        <w:t xml:space="preserve"> no different than long </w:t>
      </w:r>
      <w:r w:rsidDel="00000000" w:rsidR="00000000" w:rsidRPr="00000000">
        <w:rPr>
          <w:rtl w:val="0"/>
        </w:rPr>
        <w:t xml:space="preserve">courses</w:t>
      </w:r>
      <w:r w:rsidDel="00000000" w:rsidR="00000000" w:rsidRPr="00000000">
        <w:rPr>
          <w:rFonts w:ascii="Times New Roman" w:cs="Times New Roman" w:eastAsia="Times New Roman" w:hAnsi="Times New Roman"/>
          <w:sz w:val="20"/>
          <w:szCs w:val="20"/>
          <w:rtl w:val="0"/>
        </w:rPr>
        <w:t xml:space="preserve">. More </w:t>
      </w:r>
      <w:r w:rsidDel="00000000" w:rsidR="00000000" w:rsidRPr="00000000">
        <w:rPr>
          <w:rtl w:val="0"/>
        </w:rPr>
        <w:t xml:space="preserve">steroids are required</w:t>
      </w:r>
      <w:r w:rsidDel="00000000" w:rsidR="00000000" w:rsidRPr="00000000">
        <w:rPr>
          <w:rFonts w:ascii="Times New Roman" w:cs="Times New Roman" w:eastAsia="Times New Roman" w:hAnsi="Times New Roman"/>
          <w:sz w:val="20"/>
          <w:szCs w:val="20"/>
          <w:rtl w:val="0"/>
        </w:rPr>
        <w:t xml:space="preserve"> for </w:t>
      </w:r>
      <w:r w:rsidDel="00000000" w:rsidR="00000000" w:rsidRPr="00000000">
        <w:rPr>
          <w:rFonts w:ascii="Times New Roman" w:cs="Times New Roman" w:eastAsia="Times New Roman" w:hAnsi="Times New Roman"/>
          <w:sz w:val="20"/>
          <w:szCs w:val="20"/>
          <w:rtl w:val="0"/>
        </w:rPr>
        <w:t xml:space="preserve">conventional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1A">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100 pts. ≥ 60y. KPS &gt; 50. </w:t>
      </w:r>
    </w:p>
    <w:p w:rsidR="00000000" w:rsidDel="00000000" w:rsidP="00000000" w:rsidRDefault="00000000" w:rsidRPr="00000000" w14:paraId="0000061B">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~5.1→ 5.6 (p=0.57). ~</w:t>
      </w:r>
      <w:r w:rsidDel="00000000" w:rsidR="00000000" w:rsidRPr="00000000">
        <w:rPr>
          <w:rFonts w:ascii="Times New Roman" w:cs="Times New Roman" w:eastAsia="Times New Roman" w:hAnsi="Times New Roman"/>
          <w:sz w:val="20"/>
          <w:szCs w:val="20"/>
          <w:rtl w:val="0"/>
        </w:rPr>
        <w:t xml:space="preserve">△ KPS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1C">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of steroids </w:t>
      </w:r>
      <w:r w:rsidDel="00000000" w:rsidR="00000000" w:rsidRPr="00000000">
        <w:rPr>
          <w:rtl w:val="0"/>
        </w:rPr>
        <w:t xml:space="preserve">by the end</w:t>
      </w:r>
      <w:r w:rsidDel="00000000" w:rsidR="00000000" w:rsidRPr="00000000">
        <w:rPr>
          <w:rFonts w:ascii="Cardo" w:cs="Cardo" w:eastAsia="Cardo" w:hAnsi="Cardo"/>
          <w:sz w:val="20"/>
          <w:szCs w:val="20"/>
          <w:rtl w:val="0"/>
        </w:rPr>
        <w:t xml:space="preserve"> of RT of 49→ 23%. </w:t>
      </w:r>
    </w:p>
    <w:p w:rsidR="00000000" w:rsidDel="00000000" w:rsidP="00000000" w:rsidRDefault="00000000" w:rsidRPr="00000000" w14:paraId="0000061D">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Completion of RT 74→ 90%.</w:t>
      </w:r>
    </w:p>
    <w:bookmarkStart w:colFirst="0" w:colLast="0" w:name="i60yw7492o7f" w:id="74"/>
    <w:bookmarkEnd w:id="74"/>
    <w:p w:rsidR="00000000" w:rsidDel="00000000" w:rsidP="00000000" w:rsidRDefault="00000000" w:rsidRPr="00000000" w14:paraId="0000061E">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Roa </w:t>
      </w:r>
      <w:r w:rsidDel="00000000" w:rsidR="00000000" w:rsidRPr="00000000">
        <w:rPr>
          <w:sz w:val="20"/>
          <w:szCs w:val="20"/>
          <w:rtl w:val="0"/>
        </w:rPr>
        <w:t xml:space="preserve">(2010 </w:t>
      </w:r>
      <w:r w:rsidDel="00000000" w:rsidR="00000000" w:rsidRPr="00000000">
        <w:rPr>
          <w:rtl w:val="0"/>
        </w:rPr>
        <w:t xml:space="preserve">- 2013) </w:t>
      </w:r>
      <w:r w:rsidDel="00000000" w:rsidR="00000000" w:rsidRPr="00000000">
        <w:rPr>
          <w:rFonts w:ascii="Times New Roman" w:cs="Times New Roman" w:eastAsia="Times New Roman" w:hAnsi="Times New Roman"/>
          <w:sz w:val="20"/>
          <w:szCs w:val="20"/>
          <w:rtl w:val="0"/>
        </w:rPr>
        <w:t xml:space="preserve">[</w:t>
      </w:r>
      <w:hyperlink r:id="rId347">
        <w:r w:rsidDel="00000000" w:rsidR="00000000" w:rsidRPr="00000000">
          <w:rPr>
            <w:sz w:val="20"/>
            <w:szCs w:val="20"/>
            <w:rtl w:val="0"/>
          </w:rPr>
          <w:t xml:space="preserve">Protocol (Supplement) </w:t>
        </w:r>
      </w:hyperlink>
      <w:hyperlink r:id="rId348">
        <w:r w:rsidDel="00000000" w:rsidR="00000000" w:rsidRPr="00000000">
          <w:rPr>
            <w:rFonts w:ascii="Times New Roman" w:cs="Times New Roman" w:eastAsia="Times New Roman" w:hAnsi="Times New Roman"/>
            <w:b w:val="1"/>
            <w:sz w:val="20"/>
            <w:szCs w:val="20"/>
            <w:rtl w:val="0"/>
          </w:rPr>
          <w:t xml:space="preserve">IAEA </w:t>
        </w:r>
      </w:hyperlink>
      <w:hyperlink r:id="rId349">
        <w:r w:rsidDel="00000000" w:rsidR="00000000" w:rsidRPr="00000000">
          <w:rPr>
            <w:rFonts w:ascii="Times New Roman" w:cs="Times New Roman" w:eastAsia="Times New Roman" w:hAnsi="Times New Roman"/>
            <w:sz w:val="20"/>
            <w:szCs w:val="20"/>
            <w:rtl w:val="0"/>
          </w:rPr>
          <w:t xml:space="preserve">JCO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40/15 vs. 25/5</w:t>
      </w:r>
      <w:r w:rsidDel="00000000" w:rsidR="00000000" w:rsidRPr="00000000">
        <w:rPr>
          <w:rFonts w:ascii="Times New Roman" w:cs="Times New Roman" w:eastAsia="Times New Roman" w:hAnsi="Times New Roman"/>
          <w:sz w:val="20"/>
          <w:szCs w:val="20"/>
          <w:rtl w:val="0"/>
        </w:rPr>
        <w:t xml:space="preserve">. </w:t>
        <w:br w:type="textWrapping"/>
        <w:t xml:space="preserve">For poor KPS (50-70%), 25/5 no worse than 40/15.</w:t>
      </w:r>
    </w:p>
    <w:p w:rsidR="00000000" w:rsidDel="00000000" w:rsidP="00000000" w:rsidRDefault="00000000" w:rsidRPr="00000000" w14:paraId="0000061F">
      <w:pPr>
        <w:ind w:left="720" w:firstLine="0"/>
        <w:rPr/>
      </w:pPr>
      <w:r w:rsidDel="00000000" w:rsidR="00000000" w:rsidRPr="00000000">
        <w:rPr>
          <w:rtl w:val="0"/>
        </w:rPr>
        <w:t xml:space="preserve">Roa is the only first author with two landmark trials for elderly/frail, this is the only trial with this unique exclusion criteria.</w:t>
      </w:r>
    </w:p>
    <w:p w:rsidR="00000000" w:rsidDel="00000000" w:rsidP="00000000" w:rsidRDefault="00000000" w:rsidRPr="00000000" w14:paraId="00000620">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98 pts. </w:t>
      </w:r>
      <w:r w:rsidDel="00000000" w:rsidR="00000000" w:rsidRPr="00000000">
        <w:rPr>
          <w:rFonts w:ascii="Times New Roman" w:cs="Times New Roman" w:eastAsia="Times New Roman" w:hAnsi="Times New Roman"/>
          <w:b w:val="1"/>
          <w:sz w:val="20"/>
          <w:szCs w:val="20"/>
          <w:rtl w:val="0"/>
        </w:rPr>
        <w:t xml:space="preserve">Frail </w:t>
      </w:r>
      <w:r w:rsidDel="00000000" w:rsidR="00000000" w:rsidRPr="00000000">
        <w:rPr>
          <w:rFonts w:ascii="Gungsuh" w:cs="Gungsuh" w:eastAsia="Gungsuh" w:hAnsi="Gungsuh"/>
          <w:sz w:val="20"/>
          <w:szCs w:val="20"/>
          <w:rtl w:val="0"/>
        </w:rPr>
        <w:t xml:space="preserve">= ≥ 50y, KPS 50-70%; </w:t>
      </w:r>
      <w:r w:rsidDel="00000000" w:rsidR="00000000" w:rsidRPr="00000000">
        <w:rPr>
          <w:rFonts w:ascii="Times New Roman" w:cs="Times New Roman" w:eastAsia="Times New Roman" w:hAnsi="Times New Roman"/>
          <w:b w:val="1"/>
          <w:sz w:val="20"/>
          <w:szCs w:val="20"/>
          <w:rtl w:val="0"/>
        </w:rPr>
        <w:t xml:space="preserve">Elderly </w:t>
      </w:r>
      <w:r w:rsidDel="00000000" w:rsidR="00000000" w:rsidRPr="00000000">
        <w:rPr>
          <w:rFonts w:ascii="Gungsuh" w:cs="Gungsuh" w:eastAsia="Gungsuh" w:hAnsi="Gungsuh"/>
          <w:sz w:val="20"/>
          <w:szCs w:val="20"/>
          <w:rtl w:val="0"/>
        </w:rPr>
        <w:t xml:space="preserve">≥ 65 and KPS 80-100%; or both </w:t>
      </w:r>
      <w:r w:rsidDel="00000000" w:rsidR="00000000" w:rsidRPr="00000000">
        <w:rPr>
          <w:rFonts w:ascii="Times New Roman" w:cs="Times New Roman" w:eastAsia="Times New Roman" w:hAnsi="Times New Roman"/>
          <w:b w:val="1"/>
          <w:sz w:val="20"/>
          <w:szCs w:val="20"/>
          <w:rtl w:val="0"/>
        </w:rPr>
        <w:t xml:space="preserve">Frail/Elderly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621">
      <w:pPr>
        <w:numPr>
          <w:ilvl w:val="2"/>
          <w:numId w:val="77"/>
        </w:numPr>
        <w:spacing w:line="240" w:lineRule="auto"/>
        <w:ind w:left="2160" w:hanging="360"/>
        <w:rPr>
          <w:u w:val="none"/>
        </w:rPr>
      </w:pPr>
      <w:r w:rsidDel="00000000" w:rsidR="00000000" w:rsidRPr="00000000">
        <w:rPr>
          <w:rtl w:val="0"/>
        </w:rPr>
        <w:t xml:space="preserve">CTV = T1/bed + 2 cm (no mention of edema). PTV = CTV + 0.5 cm.</w:t>
      </w:r>
    </w:p>
    <w:p w:rsidR="00000000" w:rsidDel="00000000" w:rsidP="00000000" w:rsidRDefault="00000000" w:rsidRPr="00000000" w14:paraId="00000622">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~6.4→ 7.9 (p=0.988). PFS ~4.2mo. </w:t>
      </w:r>
    </w:p>
    <w:p w:rsidR="00000000" w:rsidDel="00000000" w:rsidP="00000000" w:rsidRDefault="00000000" w:rsidRPr="00000000" w14:paraId="00000623">
      <w:pPr>
        <w:numPr>
          <w:ilvl w:val="1"/>
          <w:numId w:val="7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w:t>
      </w:r>
      <w:r w:rsidDel="00000000" w:rsidR="00000000" w:rsidRPr="00000000">
        <w:rPr>
          <w:rFonts w:ascii="Times New Roman" w:cs="Times New Roman" w:eastAsia="Times New Roman" w:hAnsi="Times New Roman"/>
          <w:sz w:val="20"/>
          <w:szCs w:val="20"/>
          <w:rtl w:val="0"/>
        </w:rPr>
        <w:t xml:space="preserve">at 4</w:t>
      </w:r>
      <w:r w:rsidDel="00000000" w:rsidR="00000000" w:rsidRPr="00000000">
        <w:rPr>
          <w:rFonts w:ascii="Times New Roman" w:cs="Times New Roman" w:eastAsia="Times New Roman" w:hAnsi="Times New Roman"/>
          <w:sz w:val="20"/>
          <w:szCs w:val="20"/>
          <w:rtl w:val="0"/>
        </w:rPr>
        <w:t xml:space="preserve"> and 8 weeks.</w:t>
      </w:r>
    </w:p>
    <w:bookmarkStart w:colFirst="0" w:colLast="0" w:name="w1xynp9nvlyr" w:id="75"/>
    <w:bookmarkEnd w:id="75"/>
    <w:p w:rsidR="00000000" w:rsidDel="00000000" w:rsidP="00000000" w:rsidRDefault="00000000" w:rsidRPr="00000000" w14:paraId="00000624">
      <w:pPr>
        <w:numPr>
          <w:ilvl w:val="0"/>
          <w:numId w:val="77"/>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EORTC 26062-22061/NCIC CE.6</w:t>
      </w:r>
      <w:r w:rsidDel="00000000" w:rsidR="00000000" w:rsidRPr="00000000">
        <w:rPr>
          <w:rFonts w:ascii="Times New Roman" w:cs="Times New Roman" w:eastAsia="Times New Roman" w:hAnsi="Times New Roman"/>
          <w:sz w:val="20"/>
          <w:szCs w:val="20"/>
          <w:rtl w:val="0"/>
        </w:rPr>
        <w:t xml:space="preserve"> (2007-2013) [</w:t>
      </w:r>
      <w:hyperlink r:id="rId350">
        <w:r w:rsidDel="00000000" w:rsidR="00000000" w:rsidRPr="00000000">
          <w:rPr>
            <w:sz w:val="20"/>
            <w:szCs w:val="20"/>
            <w:rtl w:val="0"/>
          </w:rPr>
          <w:t xml:space="preserve">Protocol (Supplement) </w:t>
        </w:r>
      </w:hyperlink>
      <w:hyperlink r:id="rId351">
        <w:r w:rsidDel="00000000" w:rsidR="00000000" w:rsidRPr="00000000">
          <w:rPr>
            <w:rFonts w:ascii="Times New Roman" w:cs="Times New Roman" w:eastAsia="Times New Roman" w:hAnsi="Times New Roman"/>
            <w:b w:val="1"/>
            <w:sz w:val="20"/>
            <w:szCs w:val="20"/>
            <w:u w:val="single"/>
            <w:rtl w:val="0"/>
          </w:rPr>
          <w:t xml:space="preserve">Perry</w:t>
        </w:r>
      </w:hyperlink>
      <w:hyperlink r:id="rId352">
        <w:r w:rsidDel="00000000" w:rsidR="00000000" w:rsidRPr="00000000">
          <w:rPr>
            <w:rFonts w:ascii="Times New Roman" w:cs="Times New Roman" w:eastAsia="Times New Roman" w:hAnsi="Times New Roman"/>
            <w:sz w:val="20"/>
            <w:szCs w:val="20"/>
            <w:rtl w:val="0"/>
          </w:rPr>
          <w:t xml:space="preserve"> </w:t>
        </w:r>
      </w:hyperlink>
      <w:hyperlink r:id="rId353">
        <w:r w:rsidDel="00000000" w:rsidR="00000000" w:rsidRPr="00000000">
          <w:rPr>
            <w:rtl w:val="0"/>
          </w:rPr>
          <w:t xml:space="preserve">NEJM</w:t>
        </w:r>
      </w:hyperlink>
      <w:hyperlink r:id="rId354">
        <w:r w:rsidDel="00000000" w:rsidR="00000000" w:rsidRPr="00000000">
          <w:rPr>
            <w:rFonts w:ascii="Times New Roman" w:cs="Times New Roman" w:eastAsia="Times New Roman" w:hAnsi="Times New Roman"/>
            <w:sz w:val="20"/>
            <w:szCs w:val="20"/>
            <w:rtl w:val="0"/>
          </w:rPr>
          <w:t xml:space="preserve">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40.05/15 </w:t>
      </w:r>
      <w:r w:rsidDel="00000000" w:rsidR="00000000" w:rsidRPr="00000000">
        <w:rPr>
          <w:sz w:val="20"/>
          <w:szCs w:val="20"/>
          <w:rtl w:val="0"/>
        </w:rPr>
        <w:t xml:space="preserve">(2.67) </w:t>
      </w:r>
      <w:r w:rsidDel="00000000" w:rsidR="00000000" w:rsidRPr="00000000">
        <w:rPr>
          <w:rFonts w:ascii="Times New Roman" w:cs="Times New Roman" w:eastAsia="Times New Roman" w:hAnsi="Times New Roman"/>
          <w:b w:val="1"/>
          <w:sz w:val="20"/>
          <w:szCs w:val="20"/>
          <w:rtl w:val="0"/>
        </w:rPr>
        <w:t xml:space="preserve">± TMZ</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The most hypofractionated regimen that can be</w:t>
      </w:r>
      <w:r w:rsidDel="00000000" w:rsidR="00000000" w:rsidRPr="00000000">
        <w:rPr>
          <w:rtl w:val="0"/>
        </w:rPr>
        <w:t xml:space="preserve"> given with TMZ is 40/15!</w:t>
      </w:r>
      <w:r w:rsidDel="00000000" w:rsidR="00000000" w:rsidRPr="00000000">
        <w:rPr>
          <w:rtl w:val="0"/>
        </w:rPr>
      </w:r>
    </w:p>
    <w:p w:rsidR="00000000" w:rsidDel="00000000" w:rsidP="00000000" w:rsidRDefault="00000000" w:rsidRPr="00000000" w14:paraId="00000625">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560 pts. ECOG 0-2. Age ≥ 65y. Strat: Center, KPS, EOR, Age (65-70/71-75/&gt;75y). </w:t>
      </w:r>
    </w:p>
    <w:p w:rsidR="00000000" w:rsidDel="00000000" w:rsidP="00000000" w:rsidRDefault="00000000" w:rsidRPr="00000000" w14:paraId="00000626">
      <w:pPr>
        <w:numPr>
          <w:ilvl w:val="2"/>
          <w:numId w:val="77"/>
        </w:numPr>
        <w:ind w:left="2160" w:hanging="360"/>
        <w:rPr/>
      </w:pPr>
      <w:r w:rsidDel="00000000" w:rsidR="00000000" w:rsidRPr="00000000">
        <w:rPr>
          <w:rFonts w:ascii="Cardo" w:cs="Cardo" w:eastAsia="Cardo" w:hAnsi="Cardo"/>
          <w:rtl w:val="0"/>
        </w:rPr>
        <w:t xml:space="preserve">TMZ 75 mg/m2 Qday during RT→ (1 mo break) 150 - 200 mg/m2 d1-5 q28d x12c. PCP ppx.</w:t>
      </w:r>
      <w:r w:rsidDel="00000000" w:rsidR="00000000" w:rsidRPr="00000000">
        <w:rPr>
          <w:rtl w:val="0"/>
        </w:rPr>
      </w:r>
    </w:p>
    <w:p w:rsidR="00000000" w:rsidDel="00000000" w:rsidP="00000000" w:rsidRDefault="00000000" w:rsidRPr="00000000" w14:paraId="00000627">
      <w:pPr>
        <w:numPr>
          <w:ilvl w:val="2"/>
          <w:numId w:val="77"/>
        </w:numPr>
        <w:spacing w:line="240" w:lineRule="auto"/>
        <w:ind w:left="2160" w:hanging="360"/>
        <w:rPr>
          <w:u w:val="none"/>
        </w:rPr>
      </w:pPr>
      <w:r w:rsidDel="00000000" w:rsidR="00000000" w:rsidRPr="00000000">
        <w:rPr>
          <w:rtl w:val="0"/>
        </w:rPr>
        <w:t xml:space="preserve">CTV = T1c/bed + 1.5 cm (no mention of edema). PTV = CTV + 0.5 cm.</w:t>
      </w:r>
    </w:p>
    <w:p w:rsidR="00000000" w:rsidDel="00000000" w:rsidP="00000000" w:rsidRDefault="00000000" w:rsidRPr="00000000" w14:paraId="00000628">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b w:val="1"/>
          <w:sz w:val="20"/>
          <w:szCs w:val="20"/>
          <w:rtl w:val="0"/>
        </w:rPr>
        <w:t xml:space="preserve">MS 7.6→ 9.3 mo</w:t>
      </w:r>
      <w:r w:rsidDel="00000000" w:rsidR="00000000" w:rsidRPr="00000000">
        <w:rPr>
          <w:rFonts w:ascii="Cardo" w:cs="Cardo" w:eastAsia="Cardo" w:hAnsi="Cardo"/>
          <w:sz w:val="20"/>
          <w:szCs w:val="20"/>
          <w:rtl w:val="0"/>
        </w:rPr>
        <w:t xml:space="preserve"> and PFS 3.9→ 5.3 m</w:t>
      </w:r>
      <w:r w:rsidDel="00000000" w:rsidR="00000000" w:rsidRPr="00000000">
        <w:rPr>
          <w:rtl w:val="0"/>
        </w:rPr>
        <w:t xml:space="preserve">o</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29">
      <w:pPr>
        <w:numPr>
          <w:ilvl w:val="2"/>
          <w:numId w:val="7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b w:val="1"/>
          <w:sz w:val="20"/>
          <w:szCs w:val="20"/>
          <w:rtl w:val="0"/>
        </w:rPr>
        <w:t xml:space="preserve">Me'd MS of 7.7→ 13.5 mo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6 mo OS benefit for </w:t>
      </w:r>
      <w:r w:rsidDel="00000000" w:rsidR="00000000" w:rsidRPr="00000000">
        <w:rPr>
          <w:rFonts w:ascii="Times New Roman" w:cs="Times New Roman" w:eastAsia="Times New Roman" w:hAnsi="Times New Roman"/>
          <w:i w:val="1"/>
          <w:sz w:val="20"/>
          <w:szCs w:val="20"/>
          <w:rtl w:val="0"/>
        </w:rPr>
        <w:t xml:space="preserve">pts</w:t>
      </w:r>
      <w:r w:rsidDel="00000000" w:rsidR="00000000" w:rsidRPr="00000000">
        <w:rPr>
          <w:rFonts w:ascii="Times New Roman" w:cs="Times New Roman" w:eastAsia="Times New Roman" w:hAnsi="Times New Roman"/>
          <w:i w:val="1"/>
          <w:sz w:val="20"/>
          <w:szCs w:val="20"/>
          <w:rtl w:val="0"/>
        </w:rPr>
        <w:t xml:space="preserve"> who are MGMT hypermethylated.</w:t>
      </w:r>
    </w:p>
    <w:p w:rsidR="00000000" w:rsidDel="00000000" w:rsidP="00000000" w:rsidRDefault="00000000" w:rsidRPr="00000000" w14:paraId="0000062A">
      <w:pPr>
        <w:numPr>
          <w:ilvl w:val="2"/>
          <w:numId w:val="77"/>
        </w:numPr>
        <w:spacing w:line="240" w:lineRule="auto"/>
        <w:ind w:left="2160" w:hanging="360"/>
        <w:rPr>
          <w:u w:val="none"/>
        </w:rPr>
      </w:pPr>
      <w:r w:rsidDel="00000000" w:rsidR="00000000" w:rsidRPr="00000000">
        <w:rPr>
          <w:rFonts w:ascii="Cardo" w:cs="Cardo" w:eastAsia="Cardo" w:hAnsi="Cardo"/>
          <w:sz w:val="20"/>
          <w:szCs w:val="20"/>
          <w:rtl w:val="0"/>
        </w:rPr>
        <w:t xml:space="preserve">Non-Me'd MS of ~7.9→ 10.0 mo (p=0.055).  </w:t>
      </w:r>
      <w:r w:rsidDel="00000000" w:rsidR="00000000" w:rsidRPr="00000000">
        <w:rPr>
          <w:rFonts w:ascii="Times New Roman" w:cs="Times New Roman" w:eastAsia="Times New Roman" w:hAnsi="Times New Roman"/>
          <w:i w:val="1"/>
          <w:sz w:val="20"/>
          <w:szCs w:val="20"/>
          <w:rtl w:val="0"/>
        </w:rPr>
        <w:t xml:space="preserve">Still appears to</w:t>
      </w:r>
      <w:r w:rsidDel="00000000" w:rsidR="00000000" w:rsidRPr="00000000">
        <w:rPr>
          <w:i w:val="1"/>
          <w:rtl w:val="0"/>
        </w:rPr>
        <w:t xml:space="preserve"> benefit non-hypermethylated patients</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62B">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rtl w:val="0"/>
        </w:rPr>
        <w:t xml:space="preserve">Patients ≤ 70y appeared to benefit less.</w:t>
      </w:r>
    </w:p>
    <w:p w:rsidR="00000000" w:rsidDel="00000000" w:rsidP="00000000" w:rsidRDefault="00000000" w:rsidRPr="00000000" w14:paraId="0000062C">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No difference in </w:t>
      </w:r>
      <w:r w:rsidDel="00000000" w:rsidR="00000000" w:rsidRPr="00000000">
        <w:rPr>
          <w:rFonts w:ascii="Times New Roman" w:cs="Times New Roman" w:eastAsia="Times New Roman" w:hAnsi="Times New Roman"/>
          <w:sz w:val="20"/>
          <w:szCs w:val="20"/>
          <w:rtl w:val="0"/>
        </w:rPr>
        <w:t xml:space="preserve">QoL. </w:t>
      </w:r>
    </w:p>
    <w:p w:rsidR="00000000" w:rsidDel="00000000" w:rsidP="00000000" w:rsidRDefault="00000000" w:rsidRPr="00000000" w14:paraId="0000062D">
      <w:pPr>
        <w:numPr>
          <w:ilvl w:val="0"/>
          <w:numId w:val="7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Treatment schema</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2E">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High KPS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Stupp ± TTF</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2F">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Normal KPS, TMZ candidate</w:t>
      </w:r>
      <w:r w:rsidDel="00000000" w:rsidR="00000000" w:rsidRPr="00000000">
        <w:rPr>
          <w:rFonts w:ascii="Cardo" w:cs="Cardo" w:eastAsia="Cardo" w:hAnsi="Cardo"/>
          <w:sz w:val="20"/>
          <w:szCs w:val="20"/>
          <w:rtl w:val="0"/>
        </w:rPr>
        <w:t xml:space="preserve">: 40/15 + TMZ→ 12 mo adjuvant TMZ (</w:t>
      </w:r>
      <w:r w:rsidDel="00000000" w:rsidR="00000000" w:rsidRPr="00000000">
        <w:rPr>
          <w:rFonts w:ascii="Times New Roman" w:cs="Times New Roman" w:eastAsia="Times New Roman" w:hAnsi="Times New Roman"/>
          <w:b w:val="1"/>
          <w:sz w:val="20"/>
          <w:szCs w:val="20"/>
          <w:rtl w:val="0"/>
        </w:rPr>
        <w:t xml:space="preserve">Perry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30">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Elderly or Frail, non-methylated</w:t>
      </w:r>
      <w:r w:rsidDel="00000000" w:rsidR="00000000" w:rsidRPr="00000000">
        <w:rPr>
          <w:rFonts w:ascii="Times New Roman" w:cs="Times New Roman" w:eastAsia="Times New Roman" w:hAnsi="Times New Roman"/>
          <w:sz w:val="20"/>
          <w:szCs w:val="20"/>
          <w:rtl w:val="0"/>
        </w:rPr>
        <w:t xml:space="preserve">: 40/15 (Roa) vs. 34/10 (Malmstrom) vs. 25/5 (Roa).</w:t>
      </w:r>
    </w:p>
    <w:p w:rsidR="00000000" w:rsidDel="00000000" w:rsidP="00000000" w:rsidRDefault="00000000" w:rsidRPr="00000000" w14:paraId="00000631">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Elderly or Frail, methylated</w:t>
      </w:r>
      <w:r w:rsidDel="00000000" w:rsidR="00000000" w:rsidRPr="00000000">
        <w:rPr>
          <w:rFonts w:ascii="Times New Roman" w:cs="Times New Roman" w:eastAsia="Times New Roman" w:hAnsi="Times New Roman"/>
          <w:sz w:val="20"/>
          <w:szCs w:val="20"/>
          <w:rtl w:val="0"/>
        </w:rPr>
        <w:t xml:space="preserve">: Consider TMZ alone (Wick, Malmstrom). </w:t>
      </w:r>
    </w:p>
    <w:p w:rsidR="00000000" w:rsidDel="00000000" w:rsidP="00000000" w:rsidRDefault="00000000" w:rsidRPr="00000000" w14:paraId="00000632">
      <w:pPr>
        <w:numPr>
          <w:ilvl w:val="1"/>
          <w:numId w:val="7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Low KPS</w:t>
      </w:r>
      <w:r w:rsidDel="00000000" w:rsidR="00000000" w:rsidRPr="00000000">
        <w:rPr>
          <w:rFonts w:ascii="Times New Roman" w:cs="Times New Roman" w:eastAsia="Times New Roman" w:hAnsi="Times New Roman"/>
          <w:sz w:val="20"/>
          <w:szCs w:val="20"/>
          <w:rtl w:val="0"/>
        </w:rPr>
        <w:t xml:space="preserve">: Best supportive care.</w:t>
      </w:r>
    </w:p>
    <w:p w:rsidR="00000000" w:rsidDel="00000000" w:rsidP="00000000" w:rsidRDefault="00000000" w:rsidRPr="00000000" w14:paraId="00000633">
      <w:pPr>
        <w:spacing w:line="240" w:lineRule="auto"/>
        <w:rPr/>
      </w:pPr>
      <w:r w:rsidDel="00000000" w:rsidR="00000000" w:rsidRPr="00000000">
        <w:rPr>
          <w:rtl w:val="0"/>
        </w:rPr>
      </w:r>
    </w:p>
    <w:p w:rsidR="00000000" w:rsidDel="00000000" w:rsidP="00000000" w:rsidRDefault="00000000" w:rsidRPr="00000000" w14:paraId="00000634">
      <w:pPr>
        <w:pStyle w:val="Heading2"/>
        <w:rPr/>
      </w:pPr>
      <w:bookmarkStart w:colFirst="0" w:colLast="0" w:name="_wpry31262x1s" w:id="76"/>
      <w:bookmarkEnd w:id="76"/>
      <w:hyperlink w:anchor="_3lqsokul7na9">
        <w:r w:rsidDel="00000000" w:rsidR="00000000" w:rsidRPr="00000000">
          <w:rPr>
            <w:rtl w:val="0"/>
          </w:rPr>
          <w:t xml:space="preserve">Recurrent GBM</w:t>
        </w:r>
      </w:hyperlink>
      <w:r w:rsidDel="00000000" w:rsidR="00000000" w:rsidRPr="00000000">
        <w:rPr>
          <w:rtl w:val="0"/>
        </w:rPr>
      </w:r>
    </w:p>
    <w:p w:rsidR="00000000" w:rsidDel="00000000" w:rsidP="00000000" w:rsidRDefault="00000000" w:rsidRPr="00000000" w14:paraId="00000635">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field recurrences are common, typically ~80% of recurrences within 2 cm of T1c. Newer data [</w:t>
      </w:r>
      <w:hyperlink r:id="rId355">
        <w:r w:rsidDel="00000000" w:rsidR="00000000" w:rsidRPr="00000000">
          <w:rPr>
            <w:rFonts w:ascii="Times New Roman" w:cs="Times New Roman" w:eastAsia="Times New Roman" w:hAnsi="Times New Roman"/>
            <w:sz w:val="20"/>
            <w:szCs w:val="20"/>
            <w:rtl w:val="0"/>
          </w:rPr>
          <w:t xml:space="preserve">Minniti RTO '10]</w:t>
        </w:r>
      </w:hyperlink>
      <w:r w:rsidDel="00000000" w:rsidR="00000000" w:rsidRPr="00000000">
        <w:rPr>
          <w:rFonts w:ascii="Cardo" w:cs="Cardo" w:eastAsia="Cardo" w:hAnsi="Cardo"/>
          <w:sz w:val="20"/>
          <w:szCs w:val="20"/>
          <w:rtl w:val="0"/>
        </w:rPr>
        <w:t xml:space="preserve"> with IFF for un-Me'd / Me'd of 91→ 64% (Me'd more likely to fail OOF).</w:t>
      </w:r>
    </w:p>
    <w:p w:rsidR="00000000" w:rsidDel="00000000" w:rsidP="00000000" w:rsidRDefault="00000000" w:rsidRPr="00000000" w14:paraId="00000636">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Re-resection, clinical trial, bevacizumab, 35/10 to T1c (no margin), irinotecan, GliaSite, Gliadel, TTF.</w:t>
      </w:r>
    </w:p>
    <w:p w:rsidR="00000000" w:rsidDel="00000000" w:rsidP="00000000" w:rsidRDefault="00000000" w:rsidRPr="00000000" w14:paraId="00000637">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35/10 + Bev not uncommon as last line on trials</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MS commonly ~9-10 months</w:t>
      </w:r>
      <w:r w:rsidDel="00000000" w:rsidR="00000000" w:rsidRPr="00000000">
        <w:rPr>
          <w:rtl w:val="0"/>
        </w:rPr>
        <w:t xml:space="preserve"> [</w:t>
      </w:r>
      <w:hyperlink w:anchor="xzfivij513h6">
        <w:r w:rsidDel="00000000" w:rsidR="00000000" w:rsidRPr="00000000">
          <w:rPr>
            <w:rtl w:val="0"/>
          </w:rPr>
          <w:t xml:space="preserve">RTOG 1205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8">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Favor smaller margin of 0-0.5, although no contouring or dose consensus [</w:t>
      </w:r>
      <w:hyperlink w:anchor="xzfivij513h6">
        <w:r w:rsidDel="00000000" w:rsidR="00000000" w:rsidRPr="00000000">
          <w:rPr>
            <w:sz w:val="20"/>
            <w:szCs w:val="20"/>
            <w:rtl w:val="0"/>
          </w:rPr>
          <w:t xml:space="preserve">RTO</w:t>
        </w:r>
      </w:hyperlink>
      <w:hyperlink w:anchor="xzfivij513h6">
        <w:r w:rsidDel="00000000" w:rsidR="00000000" w:rsidRPr="00000000">
          <w:rPr>
            <w:rtl w:val="0"/>
          </w:rPr>
          <w:t xml:space="preserve">G 1205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Gliadel (carmustine wafer) adds 2 mo to OS in recurrent [</w:t>
      </w:r>
      <w:hyperlink r:id="rId356">
        <w:r w:rsidDel="00000000" w:rsidR="00000000" w:rsidRPr="00000000">
          <w:rPr>
            <w:rFonts w:ascii="Times New Roman" w:cs="Times New Roman" w:eastAsia="Times New Roman" w:hAnsi="Times New Roman"/>
            <w:sz w:val="20"/>
            <w:szCs w:val="20"/>
            <w:rtl w:val="0"/>
          </w:rPr>
          <w:t xml:space="preserve">Brem Lancet '95</w:t>
        </w:r>
      </w:hyperlink>
      <w:r w:rsidDel="00000000" w:rsidR="00000000" w:rsidRPr="00000000">
        <w:rPr>
          <w:rFonts w:ascii="Times New Roman" w:cs="Times New Roman" w:eastAsia="Times New Roman" w:hAnsi="Times New Roman"/>
          <w:sz w:val="20"/>
          <w:szCs w:val="20"/>
          <w:rtl w:val="0"/>
        </w:rPr>
        <w:t xml:space="preserve">] or adjuvant [</w:t>
      </w:r>
      <w:hyperlink r:id="rId357">
        <w:r w:rsidDel="00000000" w:rsidR="00000000" w:rsidRPr="00000000">
          <w:rPr>
            <w:rFonts w:ascii="Times New Roman" w:cs="Times New Roman" w:eastAsia="Times New Roman" w:hAnsi="Times New Roman"/>
            <w:sz w:val="20"/>
            <w:szCs w:val="20"/>
            <w:rtl w:val="0"/>
          </w:rPr>
          <w:t xml:space="preserve">Westphal NO '03</w:t>
        </w:r>
      </w:hyperlink>
      <w:r w:rsidDel="00000000" w:rsidR="00000000" w:rsidRPr="00000000">
        <w:rPr>
          <w:rFonts w:ascii="Times New Roman" w:cs="Times New Roman" w:eastAsia="Times New Roman" w:hAnsi="Times New Roman"/>
          <w:sz w:val="20"/>
          <w:szCs w:val="20"/>
          <w:rtl w:val="0"/>
        </w:rPr>
        <w:t xml:space="preserve">] setting.</w:t>
      </w:r>
    </w:p>
    <w:p w:rsidR="00000000" w:rsidDel="00000000" w:rsidP="00000000" w:rsidRDefault="00000000" w:rsidRPr="00000000" w14:paraId="0000063A">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Survival advantage in Westphal may have been driven by grade III pts.</w:t>
      </w:r>
      <w:r w:rsidDel="00000000" w:rsidR="00000000" w:rsidRPr="00000000">
        <w:rPr>
          <w:rtl w:val="0"/>
        </w:rPr>
      </w:r>
    </w:p>
    <w:p w:rsidR="00000000" w:rsidDel="00000000" w:rsidP="00000000" w:rsidRDefault="00000000" w:rsidRPr="00000000" w14:paraId="0000063B">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EORTC 1542 Recu</w:t>
      </w:r>
      <w:r w:rsidDel="00000000" w:rsidR="00000000" w:rsidRPr="00000000">
        <w:rPr>
          <w:b w:val="1"/>
          <w:rtl w:val="0"/>
        </w:rPr>
        <w:t xml:space="preserve">rrent Tumor Biology</w:t>
      </w:r>
      <w:r w:rsidDel="00000000" w:rsidR="00000000" w:rsidRPr="00000000">
        <w:rPr>
          <w:rtl w:val="0"/>
        </w:rPr>
        <w:t xml:space="preserve"> [</w:t>
      </w:r>
      <w:hyperlink r:id="rId358">
        <w:r w:rsidDel="00000000" w:rsidR="00000000" w:rsidRPr="00000000">
          <w:rPr>
            <w:rtl w:val="0"/>
          </w:rPr>
          <w:t xml:space="preserve">Draaisma JCO '19</w:t>
        </w:r>
      </w:hyperlink>
      <w:r w:rsidDel="00000000" w:rsidR="00000000" w:rsidRPr="00000000">
        <w:rPr>
          <w:rFonts w:ascii="Cardo" w:cs="Cardo" w:eastAsia="Cardo" w:hAnsi="Cardo"/>
          <w:rtl w:val="0"/>
        </w:rPr>
        <w:t xml:space="preserve">]: Stupp→ tissue sampling at recurrence. </w:t>
        <w:br w:type="textWrapping"/>
        <w:t xml:space="preserve">TBL </w:t>
      </w:r>
      <w:hyperlink r:id="rId359">
        <w:r w:rsidDel="00000000" w:rsidR="00000000" w:rsidRPr="00000000">
          <w:rPr>
            <w:vertAlign w:val="superscript"/>
            <w:rtl w:val="0"/>
          </w:rPr>
          <w:t xml:space="preserve">QS</w:t>
        </w:r>
      </w:hyperlink>
      <w:r w:rsidDel="00000000" w:rsidR="00000000" w:rsidRPr="00000000">
        <w:rPr>
          <w:rtl w:val="0"/>
        </w:rPr>
        <w:t xml:space="preserve">: The mutational landscape of GBM looks to remain largely similar from initial diagnosis to recurrence.</w:t>
        <w:br w:type="textWrapping"/>
        <w:t xml:space="preserve">Why do we care? Because we can't always safely re-profile recurrent GBM.</w:t>
      </w:r>
    </w:p>
    <w:p w:rsidR="00000000" w:rsidDel="00000000" w:rsidP="00000000" w:rsidRDefault="00000000" w:rsidRPr="00000000" w14:paraId="0000063C">
      <w:pPr>
        <w:numPr>
          <w:ilvl w:val="1"/>
          <w:numId w:val="30"/>
        </w:numPr>
        <w:spacing w:line="240" w:lineRule="auto"/>
        <w:ind w:left="1440" w:hanging="360"/>
        <w:rPr/>
      </w:pPr>
      <w:r w:rsidDel="00000000" w:rsidR="00000000" w:rsidRPr="00000000">
        <w:rPr>
          <w:rtl w:val="0"/>
        </w:rPr>
        <w:t xml:space="preserve">Sequencing of 300 genes from nearly 200 paired primary and recurrent GBM tumors.</w:t>
      </w:r>
    </w:p>
    <w:p w:rsidR="00000000" w:rsidDel="00000000" w:rsidP="00000000" w:rsidRDefault="00000000" w:rsidRPr="00000000" w14:paraId="0000063D">
      <w:pPr>
        <w:numPr>
          <w:ilvl w:val="1"/>
          <w:numId w:val="30"/>
        </w:numPr>
        <w:spacing w:line="240" w:lineRule="auto"/>
        <w:ind w:left="1440" w:hanging="360"/>
        <w:rPr/>
      </w:pPr>
      <w:r w:rsidDel="00000000" w:rsidR="00000000" w:rsidRPr="00000000">
        <w:rPr>
          <w:rtl w:val="0"/>
        </w:rPr>
        <w:t xml:space="preserve">Molecular events in IDHwt GBMs were stable in ~80% of events, but changes in mutation status were observed for all examined genes. A similar pattern was observed in MGMT promoter methylated tumors. </w:t>
      </w:r>
    </w:p>
    <w:p w:rsidR="00000000" w:rsidDel="00000000" w:rsidP="00000000" w:rsidRDefault="00000000" w:rsidRPr="00000000" w14:paraId="0000063E">
      <w:pPr>
        <w:numPr>
          <w:ilvl w:val="1"/>
          <w:numId w:val="30"/>
        </w:numPr>
        <w:spacing w:line="240" w:lineRule="auto"/>
        <w:ind w:left="1440" w:hanging="360"/>
        <w:rPr/>
      </w:pPr>
      <w:r w:rsidDel="00000000" w:rsidR="00000000" w:rsidRPr="00000000">
        <w:rPr>
          <w:rtl w:val="0"/>
        </w:rPr>
        <w:t xml:space="preserve">MGMT promoter methylation remained prognostic at tumor recurrence. </w:t>
      </w:r>
    </w:p>
    <w:p w:rsidR="00000000" w:rsidDel="00000000" w:rsidP="00000000" w:rsidRDefault="00000000" w:rsidRPr="00000000" w14:paraId="0000063F">
      <w:pPr>
        <w:numPr>
          <w:ilvl w:val="1"/>
          <w:numId w:val="30"/>
        </w:numPr>
        <w:spacing w:line="240" w:lineRule="auto"/>
        <w:ind w:left="1440" w:hanging="360"/>
        <w:rPr/>
      </w:pPr>
      <w:r w:rsidDel="00000000" w:rsidR="00000000" w:rsidRPr="00000000">
        <w:rPr>
          <w:rtl w:val="0"/>
        </w:rPr>
        <w:t xml:space="preserve">Hypermutation at GBM recurrence (8%) did not correlate with outcome from immunotherapy-based treatments. </w:t>
      </w:r>
    </w:p>
    <w:p w:rsidR="00000000" w:rsidDel="00000000" w:rsidP="00000000" w:rsidRDefault="00000000" w:rsidRPr="00000000" w14:paraId="00000640">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Radiation induced brain tissue necrosis was found to occur NTDcumulative &gt;100 Gy.</w:t>
      </w:r>
    </w:p>
    <w:p w:rsidR="00000000" w:rsidDel="00000000" w:rsidP="00000000" w:rsidRDefault="00000000" w:rsidRPr="00000000" w14:paraId="00000641">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Potential exception: PRDR above &gt;100 Gy may be well tolerated.</w:t>
      </w:r>
    </w:p>
    <w:p w:rsidR="00000000" w:rsidDel="00000000" w:rsidP="00000000" w:rsidRDefault="00000000" w:rsidRPr="00000000" w14:paraId="00000642">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Wisconsin [</w:t>
      </w:r>
      <w:hyperlink r:id="rId360">
        <w:r w:rsidDel="00000000" w:rsidR="00000000" w:rsidRPr="00000000">
          <w:rPr>
            <w:rFonts w:ascii="Times New Roman" w:cs="Times New Roman" w:eastAsia="Times New Roman" w:hAnsi="Times New Roman"/>
            <w:sz w:val="20"/>
            <w:szCs w:val="20"/>
            <w:rtl w:val="0"/>
          </w:rPr>
          <w:t xml:space="preserve">Adkison IJROBP '11</w:t>
        </w:r>
      </w:hyperlink>
      <w:r w:rsidDel="00000000" w:rsidR="00000000" w:rsidRPr="00000000">
        <w:rPr>
          <w:rFonts w:ascii="Times New Roman" w:cs="Times New Roman" w:eastAsia="Times New Roman" w:hAnsi="Times New Roman"/>
          <w:sz w:val="20"/>
          <w:szCs w:val="20"/>
          <w:rtl w:val="0"/>
        </w:rPr>
        <w:t xml:space="preserve">]: PDR reirradiation.</w:t>
      </w:r>
    </w:p>
    <w:p w:rsidR="00000000" w:rsidDel="00000000" w:rsidP="00000000" w:rsidRDefault="00000000" w:rsidRPr="00000000" w14:paraId="00000643">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 pts. PRDR (Pulse Reduced Dose Rate RT) delivered </w:t>
      </w:r>
      <w:r w:rsidDel="00000000" w:rsidR="00000000" w:rsidRPr="00000000">
        <w:rPr>
          <w:rtl w:val="0"/>
        </w:rPr>
        <w:t xml:space="preserve">with a series</w:t>
      </w:r>
      <w:r w:rsidDel="00000000" w:rsidR="00000000" w:rsidRPr="00000000">
        <w:rPr>
          <w:rFonts w:ascii="Times New Roman" w:cs="Times New Roman" w:eastAsia="Times New Roman" w:hAnsi="Times New Roman"/>
          <w:sz w:val="20"/>
          <w:szCs w:val="20"/>
          <w:rtl w:val="0"/>
        </w:rPr>
        <w:t xml:space="preserve"> of 0.2 Gy pulses at 3min intervals, with apparent dose rate 0.0667 Gy/min to median dose 50 Gy delivered in 1.8-2 Gy fx.</w:t>
      </w:r>
    </w:p>
    <w:p w:rsidR="00000000" w:rsidDel="00000000" w:rsidP="00000000" w:rsidRDefault="00000000" w:rsidRPr="00000000" w14:paraId="00000644">
      <w:pPr>
        <w:numPr>
          <w:ilvl w:val="3"/>
          <w:numId w:val="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volume: T2 + 2 cm. Median volume 300 cc ± 200 cc.</w:t>
      </w:r>
    </w:p>
    <w:p w:rsidR="00000000" w:rsidDel="00000000" w:rsidP="00000000" w:rsidRDefault="00000000" w:rsidRPr="00000000" w14:paraId="00000645">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Autopsy in 15 pts, 4 of which had notable necrosis.</w:t>
      </w:r>
    </w:p>
    <w:p w:rsidR="00000000" w:rsidDel="00000000" w:rsidP="00000000" w:rsidRDefault="00000000" w:rsidRPr="00000000" w14:paraId="0000064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5.1 mo.</w:t>
      </w:r>
    </w:p>
    <w:p w:rsidR="00000000" w:rsidDel="00000000" w:rsidP="00000000" w:rsidRDefault="00000000" w:rsidRPr="00000000" w14:paraId="0000064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PRDR is well</w:t>
      </w:r>
      <w:r w:rsidDel="00000000" w:rsidR="00000000" w:rsidRPr="00000000">
        <w:rPr>
          <w:rFonts w:ascii="Times New Roman" w:cs="Times New Roman" w:eastAsia="Times New Roman" w:hAnsi="Times New Roman"/>
          <w:sz w:val="20"/>
          <w:szCs w:val="20"/>
          <w:rtl w:val="0"/>
        </w:rPr>
        <w:t xml:space="preserve"> tolerated, allowing for safe retreatment of larger target volumes to high doses. Cumulative doses &gt; 100 Gy were well tolerated.</w:t>
      </w:r>
    </w:p>
    <w:p w:rsidR="00000000" w:rsidDel="00000000" w:rsidP="00000000" w:rsidRDefault="00000000" w:rsidRPr="00000000" w14:paraId="00000648">
      <w:pPr>
        <w:numPr>
          <w:ilvl w:val="0"/>
          <w:numId w:val="30"/>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Radiation Therapy </w:t>
      </w:r>
    </w:p>
    <w:p w:rsidR="00000000" w:rsidDel="00000000" w:rsidP="00000000" w:rsidRDefault="00000000" w:rsidRPr="00000000" w14:paraId="0000064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Germany [</w:t>
      </w:r>
      <w:hyperlink r:id="rId361">
        <w:r w:rsidDel="00000000" w:rsidR="00000000" w:rsidRPr="00000000">
          <w:rPr>
            <w:rFonts w:ascii="Times New Roman" w:cs="Times New Roman" w:eastAsia="Times New Roman" w:hAnsi="Times New Roman"/>
            <w:sz w:val="20"/>
            <w:szCs w:val="20"/>
            <w:rtl w:val="0"/>
          </w:rPr>
          <w:t xml:space="preserve">Fokas SaO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30/10 </w:t>
      </w:r>
      <w:r w:rsidDel="00000000" w:rsidR="00000000" w:rsidRPr="00000000">
        <w:rPr>
          <w:rFonts w:ascii="Times New Roman" w:cs="Times New Roman" w:eastAsia="Times New Roman" w:hAnsi="Times New Roman"/>
          <w:sz w:val="20"/>
          <w:szCs w:val="20"/>
          <w:rtl w:val="0"/>
        </w:rPr>
        <w:t xml:space="preserve">re-irradiation. </w:t>
      </w:r>
    </w:p>
    <w:p w:rsidR="00000000" w:rsidDel="00000000" w:rsidP="00000000" w:rsidRDefault="00000000" w:rsidRPr="00000000" w14:paraId="0000064A">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 pts w recurrent GBM. </w:t>
      </w:r>
      <w:r w:rsidDel="00000000" w:rsidR="00000000" w:rsidRPr="00000000">
        <w:rPr>
          <w:rtl w:val="0"/>
        </w:rPr>
        <w:t xml:space="preserve">1998-2008. </w:t>
      </w:r>
      <w:r w:rsidDel="00000000" w:rsidR="00000000" w:rsidRPr="00000000">
        <w:rPr>
          <w:rFonts w:ascii="Times New Roman" w:cs="Times New Roman" w:eastAsia="Times New Roman" w:hAnsi="Times New Roman"/>
          <w:sz w:val="20"/>
          <w:szCs w:val="20"/>
          <w:rtl w:val="0"/>
        </w:rPr>
        <w:t xml:space="preserve">Median interval to re-tx 12 mo.</w:t>
      </w:r>
    </w:p>
    <w:p w:rsidR="00000000" w:rsidDel="00000000" w:rsidP="00000000" w:rsidRDefault="00000000" w:rsidRPr="00000000" w14:paraId="0000064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9 mo. 1y PFS 22%. </w:t>
      </w:r>
    </w:p>
    <w:p w:rsidR="00000000" w:rsidDel="00000000" w:rsidP="00000000" w:rsidRDefault="00000000" w:rsidRPr="00000000" w14:paraId="0000064C">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TTP from initial irradiation of 12 mo.</w:t>
      </w:r>
    </w:p>
    <w:p w:rsidR="00000000" w:rsidDel="00000000" w:rsidP="00000000" w:rsidRDefault="00000000" w:rsidRPr="00000000" w14:paraId="0000064D">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KPS &lt; 70 predicted poor survival. </w:t>
      </w:r>
    </w:p>
    <w:p w:rsidR="00000000" w:rsidDel="00000000" w:rsidP="00000000" w:rsidRDefault="00000000" w:rsidRPr="00000000" w14:paraId="0000064E">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G2+ acute or late toxicity.</w:t>
      </w:r>
    </w:p>
    <w:p w:rsidR="00000000" w:rsidDel="00000000" w:rsidP="00000000" w:rsidRDefault="00000000" w:rsidRPr="00000000" w14:paraId="0000064F">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Jefferson [</w:t>
      </w:r>
      <w:hyperlink r:id="rId362">
        <w:r w:rsidDel="00000000" w:rsidR="00000000" w:rsidRPr="00000000">
          <w:rPr>
            <w:rFonts w:ascii="Times New Roman" w:cs="Times New Roman" w:eastAsia="Times New Roman" w:hAnsi="Times New Roman"/>
            <w:sz w:val="20"/>
            <w:szCs w:val="20"/>
            <w:rtl w:val="0"/>
          </w:rPr>
          <w:t xml:space="preserve">Fogh JCO '10]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35/10 T1c, no margin</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Med OS ~11m, expect half of that for bev alone.</w:t>
      </w:r>
    </w:p>
    <w:p w:rsidR="00000000" w:rsidDel="00000000" w:rsidP="00000000" w:rsidRDefault="00000000" w:rsidRPr="00000000" w14:paraId="00000650">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 pts. 71% GBM. 57% re-resected at recurrence.</w:t>
      </w:r>
    </w:p>
    <w:p w:rsidR="00000000" w:rsidDel="00000000" w:rsidP="00000000" w:rsidRDefault="00000000" w:rsidRPr="00000000" w14:paraId="00000651">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of 10m for G-III and 11m for G-IV. </w:t>
      </w:r>
    </w:p>
    <w:p w:rsidR="00000000" w:rsidDel="00000000" w:rsidP="00000000" w:rsidRDefault="00000000" w:rsidRPr="00000000" w14:paraId="00000652">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Reirradiation well tolerated, one patient late G3 toxicity. No radiation necrosis. All progressed.</w:t>
      </w:r>
    </w:p>
    <w:p w:rsidR="00000000" w:rsidDel="00000000" w:rsidP="00000000" w:rsidRDefault="00000000" w:rsidRPr="00000000" w14:paraId="00000653">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Bevacizumab</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54">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Improves PFS as second line therapy with or without RT, but associated with higher rate of toxicity (i.e. G3 CNS intratumoral hemorrhage, wound dehiscence and bowel perforation).</w:t>
      </w:r>
    </w:p>
    <w:p w:rsidR="00000000" w:rsidDel="00000000" w:rsidP="00000000" w:rsidRDefault="00000000" w:rsidRPr="00000000" w14:paraId="00000655">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BRAIN trial</w:t>
      </w:r>
      <w:r w:rsidDel="00000000" w:rsidR="00000000" w:rsidRPr="00000000">
        <w:rPr>
          <w:rFonts w:ascii="Times New Roman" w:cs="Times New Roman" w:eastAsia="Times New Roman" w:hAnsi="Times New Roman"/>
          <w:sz w:val="20"/>
          <w:szCs w:val="20"/>
          <w:rtl w:val="0"/>
        </w:rPr>
        <w:t xml:space="preserve"> [</w:t>
      </w:r>
      <w:hyperlink r:id="rId363">
        <w:r w:rsidDel="00000000" w:rsidR="00000000" w:rsidRPr="00000000">
          <w:rPr>
            <w:rFonts w:ascii="Times New Roman" w:cs="Times New Roman" w:eastAsia="Times New Roman" w:hAnsi="Times New Roman"/>
            <w:sz w:val="20"/>
            <w:szCs w:val="20"/>
            <w:rtl w:val="0"/>
          </w:rPr>
          <w:t xml:space="preserve">Friedman JCO '09</w:t>
        </w:r>
      </w:hyperlink>
      <w:r w:rsidDel="00000000" w:rsidR="00000000" w:rsidRPr="00000000">
        <w:rPr>
          <w:rFonts w:ascii="Cardo" w:cs="Cardo" w:eastAsia="Cardo" w:hAnsi="Cardo"/>
          <w:sz w:val="20"/>
          <w:szCs w:val="20"/>
          <w:rtl w:val="0"/>
        </w:rPr>
        <w:t xml:space="preserve">]: Stupp→ </w:t>
      </w:r>
      <w:r w:rsidDel="00000000" w:rsidR="00000000" w:rsidRPr="00000000">
        <w:rPr>
          <w:rFonts w:ascii="Times New Roman" w:cs="Times New Roman" w:eastAsia="Times New Roman" w:hAnsi="Times New Roman"/>
          <w:b w:val="1"/>
          <w:sz w:val="20"/>
          <w:szCs w:val="20"/>
          <w:rtl w:val="0"/>
        </w:rPr>
        <w:t xml:space="preserve">Bevacizumab ± Irinotecan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5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 pts. Median interval to re-tx 9 mo. Bev 10 mg/kg ± irinotecan q2w.</w:t>
      </w:r>
    </w:p>
    <w:p w:rsidR="00000000" w:rsidDel="00000000" w:rsidP="00000000" w:rsidRDefault="00000000" w:rsidRPr="00000000" w14:paraId="0000065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MS ~9 mo</w:t>
      </w:r>
      <w:r w:rsidDel="00000000" w:rsidR="00000000" w:rsidRPr="00000000">
        <w:rPr>
          <w:rFonts w:ascii="Cardo" w:cs="Cardo" w:eastAsia="Cardo" w:hAnsi="Cardo"/>
          <w:sz w:val="20"/>
          <w:szCs w:val="20"/>
          <w:rtl w:val="0"/>
        </w:rPr>
        <w:t xml:space="preserve">. Estimated 6 mo PFS 43→ 50%.</w:t>
      </w:r>
    </w:p>
    <w:p w:rsidR="00000000" w:rsidDel="00000000" w:rsidP="00000000" w:rsidRDefault="00000000" w:rsidRPr="00000000" w14:paraId="00000658">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 toxicity 46→ 66%. </w:t>
      </w:r>
    </w:p>
    <w:p w:rsidR="00000000" w:rsidDel="00000000" w:rsidP="00000000" w:rsidRDefault="00000000" w:rsidRPr="00000000" w14:paraId="0000065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Gutin [</w:t>
      </w:r>
      <w:hyperlink r:id="rId364">
        <w:r w:rsidDel="00000000" w:rsidR="00000000" w:rsidRPr="00000000">
          <w:rPr>
            <w:rFonts w:ascii="Times New Roman" w:cs="Times New Roman" w:eastAsia="Times New Roman" w:hAnsi="Times New Roman"/>
            <w:sz w:val="20"/>
            <w:szCs w:val="20"/>
            <w:rtl w:val="0"/>
          </w:rPr>
          <w:t xml:space="preserve">IJROBP '09</w:t>
        </w:r>
      </w:hyperlink>
      <w:r w:rsidDel="00000000" w:rsidR="00000000" w:rsidRPr="00000000">
        <w:rPr>
          <w:rFonts w:ascii="Times New Roman" w:cs="Times New Roman" w:eastAsia="Times New Roman" w:hAnsi="Times New Roman"/>
          <w:sz w:val="20"/>
          <w:szCs w:val="20"/>
          <w:rtl w:val="0"/>
        </w:rPr>
        <w:t xml:space="preserve">]: Observational. </w:t>
      </w:r>
      <w:r w:rsidDel="00000000" w:rsidR="00000000" w:rsidRPr="00000000">
        <w:rPr>
          <w:rFonts w:ascii="Times New Roman" w:cs="Times New Roman" w:eastAsia="Times New Roman" w:hAnsi="Times New Roman"/>
          <w:b w:val="1"/>
          <w:sz w:val="20"/>
          <w:szCs w:val="20"/>
          <w:rtl w:val="0"/>
        </w:rPr>
        <w:t xml:space="preserve">Bevacizumab + 30/5</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5A">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pts (20 GBM). MKPS 90. </w:t>
      </w:r>
    </w:p>
    <w:p w:rsidR="00000000" w:rsidDel="00000000" w:rsidP="00000000" w:rsidRDefault="00000000" w:rsidRPr="00000000" w14:paraId="0000065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50%. 6mo PFS 65%. MS 12.5 mo. 1y OS 54%.</w:t>
      </w:r>
    </w:p>
    <w:p w:rsidR="00000000" w:rsidDel="00000000" w:rsidP="00000000" w:rsidRDefault="00000000" w:rsidRPr="00000000" w14:paraId="0000065C">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Toxicity: 3 pts discontinued tx due to G3 CNS intratumoral hemorrhage, wound dehiscence and bowel perforation. No radiation necrosis seen.</w:t>
      </w:r>
    </w:p>
    <w:p w:rsidR="00000000" w:rsidDel="00000000" w:rsidP="00000000" w:rsidRDefault="00000000" w:rsidRPr="00000000" w14:paraId="0000065D">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Bevacizumab Meta</w:t>
      </w:r>
      <w:r w:rsidDel="00000000" w:rsidR="00000000" w:rsidRPr="00000000">
        <w:rPr>
          <w:rFonts w:ascii="Times New Roman" w:cs="Times New Roman" w:eastAsia="Times New Roman" w:hAnsi="Times New Roman"/>
          <w:sz w:val="20"/>
          <w:szCs w:val="20"/>
          <w:rtl w:val="0"/>
        </w:rPr>
        <w:t xml:space="preserve"> [</w:t>
      </w:r>
      <w:hyperlink r:id="rId365">
        <w:r w:rsidDel="00000000" w:rsidR="00000000" w:rsidRPr="00000000">
          <w:rPr>
            <w:rFonts w:ascii="Times New Roman" w:cs="Times New Roman" w:eastAsia="Times New Roman" w:hAnsi="Times New Roman"/>
            <w:sz w:val="20"/>
            <w:szCs w:val="20"/>
            <w:rtl w:val="0"/>
          </w:rPr>
          <w:t xml:space="preserve">Wong JNCCN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Bevacizumab</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5E">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548 pts. Meta of 15 studies from 2005-2009, mainly phase II data.</w:t>
      </w:r>
    </w:p>
    <w:p w:rsidR="00000000" w:rsidDel="00000000" w:rsidP="00000000" w:rsidRDefault="00000000" w:rsidRPr="00000000" w14:paraId="0000065F">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9 mo. 6 mo PFS 45%. 6 mo OS 76%. </w:t>
      </w:r>
    </w:p>
    <w:p w:rsidR="00000000" w:rsidDel="00000000" w:rsidP="00000000" w:rsidRDefault="00000000" w:rsidRPr="00000000" w14:paraId="00000660">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MTTP 6 mo.</w:t>
      </w:r>
    </w:p>
    <w:p w:rsidR="00000000" w:rsidDel="00000000" w:rsidP="00000000" w:rsidRDefault="00000000" w:rsidRPr="00000000" w14:paraId="00000661">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Response: 6% CR, 49% PR, 29% SD.</w:t>
      </w:r>
    </w:p>
    <w:p w:rsidR="00000000" w:rsidDel="00000000" w:rsidP="00000000" w:rsidRDefault="00000000" w:rsidRPr="00000000" w14:paraId="00000662">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difference seen in bevacizumab dose response between 5, 10 and 15 mg/kg.</w:t>
      </w:r>
    </w:p>
    <w:p w:rsidR="00000000" w:rsidDel="00000000" w:rsidP="00000000" w:rsidRDefault="00000000" w:rsidRPr="00000000" w14:paraId="00000663">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 Bevacizumab</w:t>
      </w:r>
    </w:p>
    <w:p w:rsidR="00000000" w:rsidDel="00000000" w:rsidP="00000000" w:rsidRDefault="00000000" w:rsidRPr="00000000" w14:paraId="00000664">
      <w:pPr>
        <w:numPr>
          <w:ilvl w:val="1"/>
          <w:numId w:val="30"/>
        </w:numPr>
        <w:spacing w:line="240" w:lineRule="auto"/>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Du</w:t>
      </w:r>
      <w:r w:rsidDel="00000000" w:rsidR="00000000" w:rsidRPr="00000000">
        <w:rPr>
          <w:rFonts w:ascii="Times New Roman" w:cs="Times New Roman" w:eastAsia="Times New Roman" w:hAnsi="Times New Roman"/>
          <w:b w:val="1"/>
          <w:sz w:val="20"/>
          <w:szCs w:val="20"/>
          <w:rtl w:val="0"/>
        </w:rPr>
        <w:t xml:space="preserve">ke </w:t>
      </w:r>
      <w:r w:rsidDel="00000000" w:rsidR="00000000" w:rsidRPr="00000000">
        <w:rPr>
          <w:rFonts w:ascii="Times New Roman" w:cs="Times New Roman" w:eastAsia="Times New Roman" w:hAnsi="Times New Roman"/>
          <w:sz w:val="20"/>
          <w:szCs w:val="20"/>
          <w:rtl w:val="0"/>
        </w:rPr>
        <w:t xml:space="preserve">[</w:t>
      </w:r>
      <w:hyperlink r:id="rId366">
        <w:r w:rsidDel="00000000" w:rsidR="00000000" w:rsidRPr="00000000">
          <w:rPr>
            <w:rFonts w:ascii="Times New Roman" w:cs="Times New Roman" w:eastAsia="Times New Roman" w:hAnsi="Times New Roman"/>
            <w:sz w:val="20"/>
            <w:szCs w:val="20"/>
            <w:rtl w:val="0"/>
          </w:rPr>
          <w:t xml:space="preserve">Cuneo IJROBP '12</w:t>
        </w:r>
      </w:hyperlink>
      <w:r w:rsidDel="00000000" w:rsidR="00000000" w:rsidRPr="00000000">
        <w:rPr>
          <w:rFonts w:ascii="Times New Roman" w:cs="Times New Roman" w:eastAsia="Times New Roman" w:hAnsi="Times New Roman"/>
          <w:sz w:val="20"/>
          <w:szCs w:val="20"/>
          <w:rtl w:val="0"/>
        </w:rPr>
        <w:t xml:space="preserve">]: Retro. Prior Stupp, </w:t>
      </w:r>
      <w:r w:rsidDel="00000000" w:rsidR="00000000" w:rsidRPr="00000000">
        <w:rPr>
          <w:rFonts w:ascii="Times New Roman" w:cs="Times New Roman" w:eastAsia="Times New Roman" w:hAnsi="Times New Roman"/>
          <w:b w:val="1"/>
          <w:sz w:val="20"/>
          <w:szCs w:val="20"/>
          <w:rtl w:val="0"/>
        </w:rPr>
        <w:t xml:space="preserve">Salvage SRS ± Bevacizumab </w:t>
      </w:r>
      <w:r w:rsidDel="00000000" w:rsidR="00000000" w:rsidRPr="00000000">
        <w:rPr>
          <w:rFonts w:ascii="Times New Roman" w:cs="Times New Roman" w:eastAsia="Times New Roman" w:hAnsi="Times New Roman"/>
          <w:sz w:val="20"/>
          <w:szCs w:val="20"/>
          <w:rtl w:val="0"/>
        </w:rPr>
        <w:t xml:space="preserve">(Concurrent or adjuvant).</w:t>
      </w:r>
    </w:p>
    <w:p w:rsidR="00000000" w:rsidDel="00000000" w:rsidP="00000000" w:rsidRDefault="00000000" w:rsidRPr="00000000" w14:paraId="00000665">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 pts, 49 WHO IV. All rec'd Stupp. Many pts failed multiple salvage treatments. MFU 7 mo.</w:t>
      </w:r>
    </w:p>
    <w:p w:rsidR="00000000" w:rsidDel="00000000" w:rsidP="00000000" w:rsidRDefault="00000000" w:rsidRPr="00000000" w14:paraId="00000666">
      <w:pPr>
        <w:numPr>
          <w:ilvl w:val="3"/>
          <w:numId w:val="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 doses as per RTOG 90-01.</w:t>
      </w:r>
    </w:p>
    <w:p w:rsidR="00000000" w:rsidDel="00000000" w:rsidP="00000000" w:rsidRDefault="00000000" w:rsidRPr="00000000" w14:paraId="0000066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from original dx 41 mo.</w:t>
      </w:r>
    </w:p>
    <w:p w:rsidR="00000000" w:rsidDel="00000000" w:rsidP="00000000" w:rsidRDefault="00000000" w:rsidRPr="00000000" w14:paraId="00000668">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MPFS 6 mo, MS 10 mo.</w:t>
      </w:r>
    </w:p>
    <w:p w:rsidR="00000000" w:rsidDel="00000000" w:rsidP="00000000" w:rsidRDefault="00000000" w:rsidRPr="00000000" w14:paraId="00000669">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1y OS for Grade IV 22→ 50%, MPFS 2.1→ 5.2 mo.</w:t>
      </w:r>
    </w:p>
    <w:p w:rsidR="00000000" w:rsidDel="00000000" w:rsidP="00000000" w:rsidRDefault="00000000" w:rsidRPr="00000000" w14:paraId="0000066A">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difference in G3-4 toxicity.</w:t>
      </w:r>
    </w:p>
    <w:p w:rsidR="00000000" w:rsidDel="00000000" w:rsidP="00000000" w:rsidRDefault="00000000" w:rsidRPr="00000000" w14:paraId="0000066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RR of death 0.37 and progression 0.45 with adjuvant bevacizumab.</w:t>
      </w:r>
    </w:p>
    <w:p w:rsidR="00000000" w:rsidDel="00000000" w:rsidP="00000000" w:rsidRDefault="00000000" w:rsidRPr="00000000" w14:paraId="0000066C">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KPS &gt;70 and age &lt; 50 years were significantly associated with improved survival.</w:t>
      </w:r>
    </w:p>
    <w:p w:rsidR="00000000" w:rsidDel="00000000" w:rsidP="00000000" w:rsidRDefault="00000000" w:rsidRPr="00000000" w14:paraId="0000066D">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Flieger </w:t>
      </w:r>
      <w:r w:rsidDel="00000000" w:rsidR="00000000" w:rsidRPr="00000000">
        <w:rPr>
          <w:rFonts w:ascii="Times New Roman" w:cs="Times New Roman" w:eastAsia="Times New Roman" w:hAnsi="Times New Roman"/>
          <w:sz w:val="20"/>
          <w:szCs w:val="20"/>
          <w:rtl w:val="0"/>
        </w:rPr>
        <w:t xml:space="preserve">[</w:t>
      </w:r>
      <w:hyperlink r:id="rId367">
        <w:r w:rsidDel="00000000" w:rsidR="00000000" w:rsidRPr="00000000">
          <w:rPr>
            <w:rFonts w:ascii="Times New Roman" w:cs="Times New Roman" w:eastAsia="Times New Roman" w:hAnsi="Times New Roman"/>
            <w:sz w:val="20"/>
            <w:szCs w:val="20"/>
            <w:rtl w:val="0"/>
          </w:rPr>
          <w:t xml:space="preserve">JCO '14</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36/18 ± Bevacizumab</w:t>
      </w:r>
      <w:r w:rsidDel="00000000" w:rsidR="00000000" w:rsidRPr="00000000">
        <w:rPr>
          <w:rFonts w:ascii="Times New Roman" w:cs="Times New Roman" w:eastAsia="Times New Roman" w:hAnsi="Times New Roman"/>
          <w:sz w:val="20"/>
          <w:szCs w:val="20"/>
          <w:rtl w:val="0"/>
        </w:rPr>
        <w:t xml:space="preserve"> (d1, 15 during RT).</w:t>
      </w:r>
    </w:p>
    <w:p w:rsidR="00000000" w:rsidDel="00000000" w:rsidP="00000000" w:rsidRDefault="00000000" w:rsidRPr="00000000" w14:paraId="0000066E">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 pts w 57 receiving bevacizumab (only 14 did not receive bevacizumab). WHO III 27%.</w:t>
      </w:r>
    </w:p>
    <w:p w:rsidR="00000000" w:rsidDel="00000000" w:rsidP="00000000" w:rsidRDefault="00000000" w:rsidRPr="00000000" w14:paraId="0000066F">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from original dx 32 mo, or 28 mo for WHO IV.</w:t>
      </w:r>
    </w:p>
    <w:p w:rsidR="00000000" w:rsidDel="00000000" w:rsidP="00000000" w:rsidRDefault="00000000" w:rsidRPr="00000000" w14:paraId="00000670">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2.5→ 5.6 mo. MS 5.7→ 8.6 mo.</w:t>
      </w:r>
    </w:p>
    <w:p w:rsidR="00000000" w:rsidDel="00000000" w:rsidP="00000000" w:rsidRDefault="00000000" w:rsidRPr="00000000" w14:paraId="00000671">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Schernberg </w:t>
      </w:r>
      <w:r w:rsidDel="00000000" w:rsidR="00000000" w:rsidRPr="00000000">
        <w:rPr>
          <w:rFonts w:ascii="Times New Roman" w:cs="Times New Roman" w:eastAsia="Times New Roman" w:hAnsi="Times New Roman"/>
          <w:sz w:val="20"/>
          <w:szCs w:val="20"/>
          <w:rtl w:val="0"/>
        </w:rPr>
        <w:t xml:space="preserve">[</w:t>
      </w:r>
      <w:hyperlink r:id="rId368">
        <w:r w:rsidDel="00000000" w:rsidR="00000000" w:rsidRPr="00000000">
          <w:rPr>
            <w:rFonts w:ascii="Times New Roman" w:cs="Times New Roman" w:eastAsia="Times New Roman" w:hAnsi="Times New Roman"/>
            <w:sz w:val="20"/>
            <w:szCs w:val="20"/>
            <w:rtl w:val="0"/>
          </w:rPr>
          <w:t xml:space="preserve">Cancer/RT '18</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45/18 + bevacizumab</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72">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 pts, 24 WHO IV. Median bevacizumab 12c. Failed 22 mo </w:t>
      </w:r>
      <w:r w:rsidDel="00000000" w:rsidR="00000000" w:rsidRPr="00000000">
        <w:rPr>
          <w:rtl w:val="0"/>
        </w:rPr>
        <w:t xml:space="preserve">after the original</w:t>
      </w:r>
      <w:r w:rsidDel="00000000" w:rsidR="00000000" w:rsidRPr="00000000">
        <w:rPr>
          <w:rFonts w:ascii="Times New Roman" w:cs="Times New Roman" w:eastAsia="Times New Roman" w:hAnsi="Times New Roman"/>
          <w:sz w:val="20"/>
          <w:szCs w:val="20"/>
          <w:rtl w:val="0"/>
        </w:rPr>
        <w:t xml:space="preserve"> RT. MFU 9 mo.</w:t>
      </w:r>
    </w:p>
    <w:p w:rsidR="00000000" w:rsidDel="00000000" w:rsidP="00000000" w:rsidRDefault="00000000" w:rsidRPr="00000000" w14:paraId="00000673">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from original dx 45 mo.</w:t>
      </w:r>
    </w:p>
    <w:p w:rsidR="00000000" w:rsidDel="00000000" w:rsidP="00000000" w:rsidRDefault="00000000" w:rsidRPr="00000000" w14:paraId="00000674">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10.5 mo. MPFS 6.7 mo.</w:t>
      </w:r>
    </w:p>
    <w:p w:rsidR="00000000" w:rsidDel="00000000" w:rsidP="00000000" w:rsidRDefault="00000000" w:rsidRPr="00000000" w14:paraId="00000675">
      <w:pPr>
        <w:numPr>
          <w:ilvl w:val="2"/>
          <w:numId w:val="3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MS for Bevacizumab naive patients 5→ 18 mo, MS from original dx 34→ 59 mo.</w:t>
      </w:r>
    </w:p>
    <w:p w:rsidR="00000000" w:rsidDel="00000000" w:rsidP="00000000" w:rsidRDefault="00000000" w:rsidRPr="00000000" w14:paraId="00000676">
      <w:pPr>
        <w:numPr>
          <w:ilvl w:val="2"/>
          <w:numId w:val="3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G3+ toxicity reported.</w:t>
      </w:r>
    </w:p>
    <w:bookmarkStart w:colFirst="0" w:colLast="0" w:name="xzfivij513h6" w:id="77"/>
    <w:bookmarkEnd w:id="77"/>
    <w:p w:rsidR="00000000" w:rsidDel="00000000" w:rsidP="00000000" w:rsidRDefault="00000000" w:rsidRPr="00000000" w14:paraId="00000677">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1205 </w:t>
      </w:r>
      <w:r w:rsidDel="00000000" w:rsidR="00000000" w:rsidRPr="00000000">
        <w:rPr>
          <w:sz w:val="20"/>
          <w:szCs w:val="20"/>
          <w:rtl w:val="0"/>
        </w:rPr>
        <w:t xml:space="preserve">(2</w:t>
      </w:r>
      <w:r w:rsidDel="00000000" w:rsidR="00000000" w:rsidRPr="00000000">
        <w:rPr>
          <w:rtl w:val="0"/>
        </w:rPr>
        <w:t xml:space="preserve">012-2016)</w:t>
      </w:r>
      <w:r w:rsidDel="00000000" w:rsidR="00000000" w:rsidRPr="00000000">
        <w:rPr>
          <w:rFonts w:ascii="Times New Roman" w:cs="Times New Roman" w:eastAsia="Times New Roman" w:hAnsi="Times New Roman"/>
          <w:sz w:val="20"/>
          <w:szCs w:val="20"/>
          <w:rtl w:val="0"/>
        </w:rPr>
        <w:t xml:space="preserve">[</w:t>
      </w:r>
      <w:hyperlink r:id="rId369">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tl w:val="0"/>
        </w:rPr>
        <w:t xml:space="preserve">, </w:t>
      </w:r>
      <w:hyperlink r:id="rId370">
        <w:r w:rsidDel="00000000" w:rsidR="00000000" w:rsidRPr="00000000">
          <w:rPr>
            <w:rtl w:val="0"/>
          </w:rPr>
          <w:t xml:space="preserve">Tsien ASTRO’19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Bev naive. </w:t>
      </w:r>
      <w:r w:rsidDel="00000000" w:rsidR="00000000" w:rsidRPr="00000000">
        <w:rPr>
          <w:rFonts w:ascii="Times New Roman" w:cs="Times New Roman" w:eastAsia="Times New Roman" w:hAnsi="Times New Roman"/>
          <w:b w:val="1"/>
          <w:sz w:val="20"/>
          <w:szCs w:val="20"/>
          <w:rtl w:val="0"/>
        </w:rPr>
        <w:t xml:space="preserve">Bev q2w ± 35/10</w:t>
      </w:r>
      <w:r w:rsidDel="00000000" w:rsidR="00000000" w:rsidRPr="00000000">
        <w:rPr>
          <w:rFonts w:ascii="Times New Roman" w:cs="Times New Roman" w:eastAsia="Times New Roman" w:hAnsi="Times New Roman"/>
          <w:sz w:val="20"/>
          <w:szCs w:val="20"/>
          <w:rtl w:val="0"/>
        </w:rPr>
        <w:t xml:space="preserve">. </w:t>
        <w:br w:type="textWrapping"/>
        <w:t xml:space="preserve">Role of Bevacizum</w:t>
      </w:r>
      <w:r w:rsidDel="00000000" w:rsidR="00000000" w:rsidRPr="00000000">
        <w:rPr>
          <w:rtl w:val="0"/>
        </w:rPr>
        <w:t xml:space="preserve">ab with HFRT should be limited to small volume recurrences especially in previously non-irradiated treatment areas at least 6 mos following completion of previous RT. </w:t>
      </w:r>
      <w:r w:rsidDel="00000000" w:rsidR="00000000" w:rsidRPr="00000000">
        <w:rPr>
          <w:rtl w:val="0"/>
        </w:rPr>
      </w:r>
    </w:p>
    <w:p w:rsidR="00000000" w:rsidDel="00000000" w:rsidP="00000000" w:rsidRDefault="00000000" w:rsidRPr="00000000" w14:paraId="00000678">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170 pts. 2012-2016.</w:t>
      </w:r>
      <w:r w:rsidDel="00000000" w:rsidR="00000000" w:rsidRPr="00000000">
        <w:rPr>
          <w:rFonts w:ascii="Times New Roman" w:cs="Times New Roman" w:eastAsia="Times New Roman" w:hAnsi="Times New Roman"/>
          <w:sz w:val="20"/>
          <w:szCs w:val="20"/>
          <w:rtl w:val="0"/>
        </w:rPr>
        <w:t xml:space="preserve"> MFU 13 mo.</w:t>
      </w:r>
    </w:p>
    <w:p w:rsidR="00000000" w:rsidDel="00000000" w:rsidP="00000000" w:rsidRDefault="00000000" w:rsidRPr="00000000" w14:paraId="00000679">
      <w:pPr>
        <w:numPr>
          <w:ilvl w:val="3"/>
          <w:numId w:val="30"/>
        </w:numPr>
        <w:ind w:left="2880" w:hanging="360"/>
      </w:pPr>
      <w:r w:rsidDel="00000000" w:rsidR="00000000" w:rsidRPr="00000000">
        <w:rPr>
          <w:rtl w:val="0"/>
        </w:rPr>
        <w:t xml:space="preserve">Failure &gt; 6m after prior RT. Strat ± 50yo, KPS 70-80/90+, EOR/bx.</w:t>
      </w:r>
    </w:p>
    <w:p w:rsidR="00000000" w:rsidDel="00000000" w:rsidP="00000000" w:rsidRDefault="00000000" w:rsidRPr="00000000" w14:paraId="0000067A">
      <w:pPr>
        <w:numPr>
          <w:ilvl w:val="3"/>
          <w:numId w:val="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t>
      </w:r>
      <w:r w:rsidDel="00000000" w:rsidR="00000000" w:rsidRPr="00000000">
        <w:rPr>
          <w:rtl w:val="0"/>
        </w:rPr>
        <w:t xml:space="preserve">T1c/bed</w:t>
      </w:r>
      <w:r w:rsidDel="00000000" w:rsidR="00000000" w:rsidRPr="00000000">
        <w:rPr>
          <w:rFonts w:ascii="Times New Roman" w:cs="Times New Roman" w:eastAsia="Times New Roman" w:hAnsi="Times New Roman"/>
          <w:sz w:val="20"/>
          <w:szCs w:val="20"/>
          <w:rtl w:val="0"/>
        </w:rPr>
        <w:t xml:space="preserve"> + 0 mm, </w:t>
      </w:r>
      <w:r w:rsidDel="00000000" w:rsidR="00000000" w:rsidRPr="00000000">
        <w:rPr>
          <w:rtl w:val="0"/>
        </w:rPr>
        <w:t xml:space="preserve">though</w:t>
      </w:r>
      <w:r w:rsidDel="00000000" w:rsidR="00000000" w:rsidRPr="00000000">
        <w:rPr>
          <w:rFonts w:ascii="Times New Roman" w:cs="Times New Roman" w:eastAsia="Times New Roman" w:hAnsi="Times New Roman"/>
          <w:sz w:val="20"/>
          <w:szCs w:val="20"/>
          <w:rtl w:val="0"/>
        </w:rPr>
        <w:t xml:space="preserve"> 5 mm allowed for &lt; 3.5 cm lesions or new lesions.</w:t>
      </w:r>
    </w:p>
    <w:p w:rsidR="00000000" w:rsidDel="00000000" w:rsidP="00000000" w:rsidRDefault="00000000" w:rsidRPr="00000000" w14:paraId="0000067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 PFS after re-RT 4 mo.</w:t>
      </w:r>
    </w:p>
    <w:p w:rsidR="00000000" w:rsidDel="00000000" w:rsidP="00000000" w:rsidRDefault="00000000" w:rsidRPr="00000000" w14:paraId="0000067C">
      <w:pPr>
        <w:numPr>
          <w:ilvl w:val="2"/>
          <w:numId w:val="30"/>
        </w:numPr>
        <w:spacing w:line="240" w:lineRule="auto"/>
        <w:ind w:left="2160" w:hanging="360"/>
        <w:rPr>
          <w:u w:val="none"/>
        </w:rPr>
      </w:pPr>
      <w:r w:rsidDel="00000000" w:rsidR="00000000" w:rsidRPr="00000000">
        <w:rPr>
          <w:rtl w:val="0"/>
        </w:rPr>
        <w:t xml:space="preserve">MS ~10 mo. </w:t>
      </w:r>
    </w:p>
    <w:p w:rsidR="00000000" w:rsidDel="00000000" w:rsidP="00000000" w:rsidRDefault="00000000" w:rsidRPr="00000000" w14:paraId="0000067D">
      <w:pPr>
        <w:numPr>
          <w:ilvl w:val="2"/>
          <w:numId w:val="30"/>
        </w:numPr>
        <w:spacing w:line="240" w:lineRule="auto"/>
        <w:ind w:left="2160" w:hanging="360"/>
        <w:rPr>
          <w:u w:val="none"/>
        </w:rPr>
      </w:pPr>
      <w:r w:rsidDel="00000000" w:rsidR="00000000" w:rsidRPr="00000000">
        <w:rPr>
          <w:rFonts w:ascii="Cardo" w:cs="Cardo" w:eastAsia="Cardo" w:hAnsi="Cardo"/>
          <w:rtl w:val="0"/>
        </w:rPr>
        <w:t xml:space="preserve">6 mo PFS 29→ 54%. </w:t>
      </w:r>
    </w:p>
    <w:p w:rsidR="00000000" w:rsidDel="00000000" w:rsidP="00000000" w:rsidRDefault="00000000" w:rsidRPr="00000000" w14:paraId="0000067E">
      <w:pPr>
        <w:numPr>
          <w:ilvl w:val="2"/>
          <w:numId w:val="30"/>
        </w:numPr>
        <w:spacing w:line="240" w:lineRule="auto"/>
        <w:ind w:left="2160" w:hanging="360"/>
        <w:rPr>
          <w:u w:val="none"/>
        </w:rPr>
      </w:pPr>
      <w:r w:rsidDel="00000000" w:rsidR="00000000" w:rsidRPr="00000000">
        <w:rPr>
          <w:rtl w:val="0"/>
        </w:rPr>
        <w:t xml:space="preserve">G3+ AE in 5% of RT treatment arm. </w:t>
      </w:r>
    </w:p>
    <w:p w:rsidR="00000000" w:rsidDel="00000000" w:rsidP="00000000" w:rsidRDefault="00000000" w:rsidRPr="00000000" w14:paraId="0000067F">
      <w:pPr>
        <w:numPr>
          <w:ilvl w:val="2"/>
          <w:numId w:val="30"/>
        </w:numPr>
        <w:spacing w:line="240" w:lineRule="auto"/>
        <w:ind w:left="2160" w:hanging="360"/>
        <w:rPr>
          <w:u w:val="none"/>
        </w:rPr>
      </w:pPr>
      <w:r w:rsidDel="00000000" w:rsidR="00000000" w:rsidRPr="00000000">
        <w:rPr>
          <w:rtl w:val="0"/>
        </w:rPr>
        <w:t xml:space="preserve">In the RT arm, 80% re-irradiation. Median GTV and PTV of 19cc / 53cc. </w:t>
      </w:r>
    </w:p>
    <w:p w:rsidR="00000000" w:rsidDel="00000000" w:rsidP="00000000" w:rsidRDefault="00000000" w:rsidRPr="00000000" w14:paraId="00000680">
      <w:pPr>
        <w:numPr>
          <w:ilvl w:val="2"/>
          <w:numId w:val="30"/>
        </w:numPr>
        <w:spacing w:line="240" w:lineRule="auto"/>
        <w:ind w:left="2160" w:hanging="360"/>
        <w:rPr>
          <w:u w:val="none"/>
        </w:rPr>
      </w:pPr>
      <w:r w:rsidDel="00000000" w:rsidR="00000000" w:rsidRPr="00000000">
        <w:rPr>
          <w:rtl w:val="0"/>
        </w:rPr>
        <w:t xml:space="preserve">Overall treatment per protocol in 60% of the retreatment group (n=38/65) and 70% of the new treatment area group (n=11/16). Primary RT protocol deviations include geometric miss, exceeded normal tissue tolerance limits, GTV size, and inadequate treatment volume minimum coverage. Due to treatment plan complexity, future reirradiation GBM trials should require real time RT review. </w:t>
      </w:r>
    </w:p>
    <w:bookmarkStart w:colFirst="0" w:colLast="0" w:name="jtjkg7qn50y9" w:id="78"/>
    <w:bookmarkEnd w:id="78"/>
    <w:p w:rsidR="00000000" w:rsidDel="00000000" w:rsidP="00000000" w:rsidRDefault="00000000" w:rsidRPr="00000000" w14:paraId="00000681">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EF-11 </w:t>
      </w:r>
      <w:r w:rsidDel="00000000" w:rsidR="00000000" w:rsidRPr="00000000">
        <w:rPr>
          <w:rFonts w:ascii="Times New Roman" w:cs="Times New Roman" w:eastAsia="Times New Roman" w:hAnsi="Times New Roman"/>
          <w:sz w:val="20"/>
          <w:szCs w:val="20"/>
          <w:rtl w:val="0"/>
        </w:rPr>
        <w:t xml:space="preserve">[</w:t>
      </w:r>
      <w:hyperlink r:id="rId371">
        <w:r w:rsidDel="00000000" w:rsidR="00000000" w:rsidRPr="00000000">
          <w:rPr>
            <w:rFonts w:ascii="Times New Roman" w:cs="Times New Roman" w:eastAsia="Times New Roman" w:hAnsi="Times New Roman"/>
            <w:sz w:val="20"/>
            <w:szCs w:val="20"/>
            <w:rtl w:val="0"/>
          </w:rPr>
          <w:t xml:space="preserve">Stupp EJC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TTF vs. chemo of choice</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Less AE with TTF, similar outcomes.</w:t>
      </w:r>
    </w:p>
    <w:p w:rsidR="00000000" w:rsidDel="00000000" w:rsidP="00000000" w:rsidRDefault="00000000" w:rsidRPr="00000000" w14:paraId="00000682">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237 pts. Median 2 prior treatments. Only 25% re-resected at recurrence.</w:t>
      </w:r>
    </w:p>
    <w:p w:rsidR="00000000" w:rsidDel="00000000" w:rsidP="00000000" w:rsidRDefault="00000000" w:rsidRPr="00000000" w14:paraId="00000683">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MS ~6.3 mo</w:t>
      </w:r>
      <w:r w:rsidDel="00000000" w:rsidR="00000000" w:rsidRPr="00000000">
        <w:rPr>
          <w:rFonts w:ascii="Cardo" w:cs="Cardo" w:eastAsia="Cardo" w:hAnsi="Cardo"/>
          <w:sz w:val="20"/>
          <w:szCs w:val="20"/>
          <w:rtl w:val="0"/>
        </w:rPr>
        <w:t xml:space="preserve">. 5y PFS ~12%. Severe adverse events 6→ 16%. </w:t>
      </w:r>
      <w:r w:rsidDel="00000000" w:rsidR="00000000" w:rsidRPr="00000000">
        <w:rPr>
          <w:rtl w:val="0"/>
        </w:rPr>
      </w:r>
    </w:p>
    <w:p w:rsidR="00000000" w:rsidDel="00000000" w:rsidP="00000000" w:rsidRDefault="00000000" w:rsidRPr="00000000" w14:paraId="00000684">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TOCA-511</w:t>
      </w:r>
      <w:r w:rsidDel="00000000" w:rsidR="00000000" w:rsidRPr="00000000">
        <w:rPr>
          <w:rFonts w:ascii="Times New Roman" w:cs="Times New Roman" w:eastAsia="Times New Roman" w:hAnsi="Times New Roman"/>
          <w:sz w:val="20"/>
          <w:szCs w:val="20"/>
          <w:rtl w:val="0"/>
        </w:rPr>
        <w:t xml:space="preserve"> [</w:t>
      </w:r>
      <w:hyperlink r:id="rId372">
        <w:r w:rsidDel="00000000" w:rsidR="00000000" w:rsidRPr="00000000">
          <w:rPr>
            <w:rFonts w:ascii="Times New Roman" w:cs="Times New Roman" w:eastAsia="Times New Roman" w:hAnsi="Times New Roman"/>
            <w:sz w:val="20"/>
            <w:szCs w:val="20"/>
            <w:rtl w:val="0"/>
          </w:rPr>
          <w:t xml:space="preserve">Cloughesy NO '18</w:t>
        </w:r>
      </w:hyperlink>
      <w:r w:rsidDel="00000000" w:rsidR="00000000" w:rsidRPr="00000000">
        <w:rPr>
          <w:rFonts w:ascii="Times New Roman" w:cs="Times New Roman" w:eastAsia="Times New Roman" w:hAnsi="Times New Roman"/>
          <w:sz w:val="20"/>
          <w:szCs w:val="20"/>
          <w:rtl w:val="0"/>
        </w:rPr>
        <w:t xml:space="preserve">]: Retroviral replicating vector (RRV) to infect tumor, local production of 5-FU.</w:t>
      </w:r>
    </w:p>
    <w:p w:rsidR="00000000" w:rsidDel="00000000" w:rsidP="00000000" w:rsidRDefault="00000000" w:rsidRPr="00000000" w14:paraId="00000685">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Phase I/II/III. 56 pts, 23 rec'd optimal Toca. All pts w at least STR, PORT and TMZ enrolled. 2011-2015.</w:t>
      </w:r>
    </w:p>
    <w:p w:rsidR="00000000" w:rsidDel="00000000" w:rsidP="00000000" w:rsidRDefault="00000000" w:rsidRPr="00000000" w14:paraId="0000068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Ascending doses of TOCA-511 injected into resection cavity beds in pts undergoing planned surgical resection of at least 80% of recurrent enhancing tumor, f/b oral weekly Toca FC q6w.</w:t>
      </w:r>
    </w:p>
    <w:p w:rsidR="00000000" w:rsidDel="00000000" w:rsidP="00000000" w:rsidRDefault="00000000" w:rsidRPr="00000000" w14:paraId="0000068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Lomustine 110 q6w or bevacizumab 10 mg/kg q2w allowed.</w:t>
      </w:r>
    </w:p>
    <w:p w:rsidR="00000000" w:rsidDel="00000000" w:rsidP="00000000" w:rsidRDefault="00000000" w:rsidRPr="00000000" w14:paraId="00000688">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 of pts had measurable disease at baseline.</w:t>
      </w:r>
    </w:p>
    <w:p w:rsidR="00000000" w:rsidDel="00000000" w:rsidP="00000000" w:rsidRDefault="00000000" w:rsidRPr="00000000" w14:paraId="0000068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Durable response rate of </w:t>
      </w:r>
      <w:r w:rsidDel="00000000" w:rsidR="00000000" w:rsidRPr="00000000">
        <w:rPr>
          <w:rFonts w:ascii="Times New Roman" w:cs="Times New Roman" w:eastAsia="Times New Roman" w:hAnsi="Times New Roman"/>
          <w:b w:val="1"/>
          <w:sz w:val="20"/>
          <w:szCs w:val="20"/>
          <w:rtl w:val="0"/>
        </w:rPr>
        <w:t xml:space="preserve">21.7%</w:t>
      </w:r>
      <w:r w:rsidDel="00000000" w:rsidR="00000000" w:rsidRPr="00000000">
        <w:rPr>
          <w:rFonts w:ascii="Times New Roman" w:cs="Times New Roman" w:eastAsia="Times New Roman" w:hAnsi="Times New Roman"/>
          <w:sz w:val="20"/>
          <w:szCs w:val="20"/>
          <w:rtl w:val="0"/>
        </w:rPr>
        <w:t xml:space="preserve">. All responding patients are alive, with MFU &gt;35 months!</w:t>
      </w:r>
    </w:p>
    <w:p w:rsidR="00000000" w:rsidDel="00000000" w:rsidP="00000000" w:rsidRDefault="00000000" w:rsidRPr="00000000" w14:paraId="0000068A">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REGOMA</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373">
        <w:r w:rsidDel="00000000" w:rsidR="00000000" w:rsidRPr="00000000">
          <w:rPr>
            <w:rFonts w:ascii="Times New Roman" w:cs="Times New Roman" w:eastAsia="Times New Roman" w:hAnsi="Times New Roman"/>
            <w:sz w:val="20"/>
            <w:szCs w:val="20"/>
            <w:rtl w:val="0"/>
          </w:rPr>
          <w:t xml:space="preserve">Lombardi Lanc Onc '19</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Times New Roman" w:cs="Times New Roman" w:eastAsia="Times New Roman" w:hAnsi="Times New Roman"/>
          <w:b w:val="1"/>
          <w:sz w:val="20"/>
          <w:szCs w:val="20"/>
          <w:rtl w:val="0"/>
        </w:rPr>
        <w:t xml:space="preserve">CCNU vs. Regorafenib </w:t>
      </w:r>
      <w:r w:rsidDel="00000000" w:rsidR="00000000" w:rsidRPr="00000000">
        <w:rPr>
          <w:rFonts w:ascii="Times New Roman" w:cs="Times New Roman" w:eastAsia="Times New Roman" w:hAnsi="Times New Roman"/>
          <w:sz w:val="20"/>
          <w:szCs w:val="20"/>
          <w:rtl w:val="0"/>
        </w:rPr>
        <w:t xml:space="preserve">until progression.</w:t>
      </w:r>
    </w:p>
    <w:p w:rsidR="00000000" w:rsidDel="00000000" w:rsidP="00000000" w:rsidRDefault="00000000" w:rsidRPr="00000000" w14:paraId="0000068B">
      <w:pPr>
        <w:numPr>
          <w:ilvl w:val="1"/>
          <w:numId w:val="3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124 pts. Stupp who recurred. MFU 15 mo.</w:t>
      </w:r>
    </w:p>
    <w:p w:rsidR="00000000" w:rsidDel="00000000" w:rsidP="00000000" w:rsidRDefault="00000000" w:rsidRPr="00000000" w14:paraId="0000068C">
      <w:pPr>
        <w:numPr>
          <w:ilvl w:val="2"/>
          <w:numId w:val="3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Regorafenib 160 3w on / 1w off; CCNU 110 q6w until progression.</w:t>
      </w:r>
    </w:p>
    <w:p w:rsidR="00000000" w:rsidDel="00000000" w:rsidP="00000000" w:rsidRDefault="00000000" w:rsidRPr="00000000" w14:paraId="0000068D">
      <w:pPr>
        <w:numPr>
          <w:ilvl w:val="1"/>
          <w:numId w:val="3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MS 5.6→ 7.4 mo.</w:t>
      </w:r>
    </w:p>
    <w:p w:rsidR="00000000" w:rsidDel="00000000" w:rsidP="00000000" w:rsidRDefault="00000000" w:rsidRPr="00000000" w14:paraId="0000068E">
      <w:pPr>
        <w:numPr>
          <w:ilvl w:val="1"/>
          <w:numId w:val="3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G3+ 40→ 56%.</w:t>
      </w:r>
    </w:p>
    <w:p w:rsidR="00000000" w:rsidDel="00000000" w:rsidP="00000000" w:rsidRDefault="00000000" w:rsidRPr="00000000" w14:paraId="0000068F">
      <w:pPr>
        <w:numPr>
          <w:ilvl w:val="2"/>
          <w:numId w:val="3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Regorafenib with hand foot skin reaction, increased lipase and blood bilirubin.</w:t>
      </w:r>
    </w:p>
    <w:p w:rsidR="00000000" w:rsidDel="00000000" w:rsidP="00000000" w:rsidRDefault="00000000" w:rsidRPr="00000000" w14:paraId="00000690">
      <w:pPr>
        <w:numPr>
          <w:ilvl w:val="2"/>
          <w:numId w:val="3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CCNU with thrombocytopenia (13%), lymphopenia (13%) and neutropenia (12%). </w:t>
      </w:r>
    </w:p>
    <w:p w:rsidR="00000000" w:rsidDel="00000000" w:rsidP="00000000" w:rsidRDefault="00000000" w:rsidRPr="00000000" w14:paraId="00000691">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Poliovirus </w:t>
      </w:r>
      <w:r w:rsidDel="00000000" w:rsidR="00000000" w:rsidRPr="00000000">
        <w:rPr>
          <w:rFonts w:ascii="Times New Roman" w:cs="Times New Roman" w:eastAsia="Times New Roman" w:hAnsi="Times New Roman"/>
          <w:sz w:val="20"/>
          <w:szCs w:val="20"/>
          <w:rtl w:val="0"/>
        </w:rPr>
        <w:t xml:space="preserve">[</w:t>
      </w:r>
      <w:hyperlink r:id="rId374">
        <w:r w:rsidDel="00000000" w:rsidR="00000000" w:rsidRPr="00000000">
          <w:rPr>
            <w:rFonts w:ascii="Times New Roman" w:cs="Times New Roman" w:eastAsia="Times New Roman" w:hAnsi="Times New Roman"/>
            <w:sz w:val="20"/>
            <w:szCs w:val="20"/>
            <w:rtl w:val="0"/>
          </w:rPr>
          <w:t xml:space="preserve">Desjardins NEJM '18]</w:t>
        </w:r>
      </w:hyperlink>
      <w:r w:rsidDel="00000000" w:rsidR="00000000" w:rsidRPr="00000000">
        <w:rPr>
          <w:rFonts w:ascii="Times New Roman" w:cs="Times New Roman" w:eastAsia="Times New Roman" w:hAnsi="Times New Roman"/>
          <w:sz w:val="20"/>
          <w:szCs w:val="20"/>
          <w:rtl w:val="0"/>
        </w:rPr>
        <w:t xml:space="preserve">: Phase I/II. </w:t>
      </w:r>
      <w:r w:rsidDel="00000000" w:rsidR="00000000" w:rsidRPr="00000000">
        <w:rPr>
          <w:rFonts w:ascii="Times New Roman" w:cs="Times New Roman" w:eastAsia="Times New Roman" w:hAnsi="Times New Roman"/>
          <w:b w:val="1"/>
          <w:sz w:val="20"/>
          <w:szCs w:val="20"/>
          <w:rtl w:val="0"/>
        </w:rPr>
        <w:t xml:space="preserve">± PVSRIPO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2">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 pts. Compared to historical controls. Recurrent supratentorial GBM with 1-5.5 cm contrast enhancement.</w:t>
      </w:r>
    </w:p>
    <w:p w:rsidR="00000000" w:rsidDel="00000000" w:rsidP="00000000" w:rsidRDefault="00000000" w:rsidRPr="00000000" w14:paraId="00000693">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Evaluated 10</w:t>
      </w:r>
      <w:r w:rsidDel="00000000" w:rsidR="00000000" w:rsidRPr="00000000">
        <w:rPr>
          <w:vertAlign w:val="superscript"/>
          <w:rtl w:val="0"/>
        </w:rPr>
        <w:t xml:space="preserve">7</w:t>
      </w: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vertAlign w:val="superscript"/>
          <w:rtl w:val="0"/>
        </w:rPr>
        <w:t xml:space="preserve">10</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50% tissue culture infectious doses (TCID</w:t>
      </w:r>
      <w:r w:rsidDel="00000000" w:rsidR="00000000" w:rsidRPr="00000000">
        <w:rPr>
          <w:rFonts w:ascii="Times New Roman" w:cs="Times New Roman" w:eastAsia="Times New Roman" w:hAnsi="Times New Roman"/>
          <w:sz w:val="20"/>
          <w:szCs w:val="20"/>
          <w:vertAlign w:val="subscript"/>
          <w:rtl w:val="0"/>
        </w:rPr>
        <w:t xml:space="preserve">50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4">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half got bevacizumab, steroids discouraged to </w:t>
      </w:r>
      <w:r w:rsidDel="00000000" w:rsidR="00000000" w:rsidRPr="00000000">
        <w:rPr>
          <w:rtl w:val="0"/>
        </w:rPr>
        <w:t xml:space="preserve">protect the potential</w:t>
      </w:r>
      <w:r w:rsidDel="00000000" w:rsidR="00000000" w:rsidRPr="00000000">
        <w:rPr>
          <w:rFonts w:ascii="Times New Roman" w:cs="Times New Roman" w:eastAsia="Times New Roman" w:hAnsi="Times New Roman"/>
          <w:sz w:val="20"/>
          <w:szCs w:val="20"/>
          <w:rtl w:val="0"/>
        </w:rPr>
        <w:t xml:space="preserve"> mechanism of PVSRIPO.</w:t>
      </w:r>
    </w:p>
    <w:p w:rsidR="00000000" w:rsidDel="00000000" w:rsidP="00000000" w:rsidRDefault="00000000" w:rsidRPr="00000000" w14:paraId="00000695">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for TTF / historical (e.g. RT ± bev) / Poliovirus of 6.6→ 11.3→ 12.5 mo.</w:t>
      </w:r>
    </w:p>
    <w:p w:rsidR="00000000" w:rsidDel="00000000" w:rsidP="00000000" w:rsidRDefault="00000000" w:rsidRPr="00000000" w14:paraId="0000069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However, OS </w:t>
      </w:r>
      <w:r w:rsidDel="00000000" w:rsidR="00000000" w:rsidRPr="00000000">
        <w:rPr>
          <w:rtl w:val="0"/>
        </w:rPr>
        <w:t xml:space="preserve">reached a plateau</w:t>
      </w:r>
      <w:r w:rsidDel="00000000" w:rsidR="00000000" w:rsidRPr="00000000">
        <w:rPr>
          <w:rFonts w:ascii="Times New Roman" w:cs="Times New Roman" w:eastAsia="Times New Roman" w:hAnsi="Times New Roman"/>
          <w:sz w:val="20"/>
          <w:szCs w:val="20"/>
          <w:rtl w:val="0"/>
        </w:rPr>
        <w:t xml:space="preserve"> at 24 mo w OS 21%! Regardless of IDH status.</w:t>
      </w:r>
    </w:p>
    <w:p w:rsidR="00000000" w:rsidDel="00000000" w:rsidP="00000000" w:rsidRDefault="00000000" w:rsidRPr="00000000" w14:paraId="00000697">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2y OS</w:t>
      </w:r>
      <w:r w:rsidDel="00000000" w:rsidR="00000000" w:rsidRPr="00000000">
        <w:rPr>
          <w:rFonts w:ascii="Cardo" w:cs="Cardo" w:eastAsia="Cardo" w:hAnsi="Cardo"/>
          <w:sz w:val="20"/>
          <w:szCs w:val="20"/>
          <w:rtl w:val="0"/>
        </w:rPr>
        <w:t xml:space="preserve"> for TTF / historical (e.g. RT ± bev) / Poliovirus of 8→ 14→</w:t>
      </w:r>
      <w:r w:rsidDel="00000000" w:rsidR="00000000" w:rsidRPr="00000000">
        <w:rPr>
          <w:rFonts w:ascii="Times New Roman" w:cs="Times New Roman" w:eastAsia="Times New Roman" w:hAnsi="Times New Roman"/>
          <w:b w:val="1"/>
          <w:sz w:val="20"/>
          <w:szCs w:val="20"/>
          <w:rtl w:val="0"/>
        </w:rPr>
        <w:t xml:space="preserve"> 21%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8">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3y OS</w:t>
      </w:r>
      <w:r w:rsidDel="00000000" w:rsidR="00000000" w:rsidRPr="00000000">
        <w:rPr>
          <w:rFonts w:ascii="Cardo" w:cs="Cardo" w:eastAsia="Cardo" w:hAnsi="Cardo"/>
          <w:sz w:val="20"/>
          <w:szCs w:val="20"/>
          <w:rtl w:val="0"/>
        </w:rPr>
        <w:t xml:space="preserve"> for TTF / historical (e.g. RT ± bev) / Poliovirus of 4→ 4→ </w:t>
      </w:r>
      <w:r w:rsidDel="00000000" w:rsidR="00000000" w:rsidRPr="00000000">
        <w:rPr>
          <w:rFonts w:ascii="Times New Roman" w:cs="Times New Roman" w:eastAsia="Times New Roman" w:hAnsi="Times New Roman"/>
          <w:b w:val="1"/>
          <w:sz w:val="20"/>
          <w:szCs w:val="20"/>
          <w:rtl w:val="0"/>
        </w:rPr>
        <w:t xml:space="preserve">21%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9">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"Plateau" - see Fig. 1 - is based off of 3 pts.</w:t>
      </w:r>
    </w:p>
    <w:p w:rsidR="00000000" w:rsidDel="00000000" w:rsidP="00000000" w:rsidRDefault="00000000" w:rsidRPr="00000000" w14:paraId="0000069A">
      <w:pPr>
        <w:numPr>
          <w:ilvl w:val="1"/>
          <w:numId w:val="3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Two </w:t>
      </w:r>
      <w:r w:rsidDel="00000000" w:rsidR="00000000" w:rsidRPr="00000000">
        <w:rPr>
          <w:rtl w:val="0"/>
        </w:rPr>
        <w:t xml:space="preserve">patients are alive</w:t>
      </w:r>
      <w:r w:rsidDel="00000000" w:rsidR="00000000" w:rsidRPr="00000000">
        <w:rPr>
          <w:rFonts w:ascii="Times New Roman" w:cs="Times New Roman" w:eastAsia="Times New Roman" w:hAnsi="Times New Roman"/>
          <w:sz w:val="20"/>
          <w:szCs w:val="20"/>
          <w:rtl w:val="0"/>
        </w:rPr>
        <w:t xml:space="preserve"> more than 69 mo.</w:t>
      </w:r>
    </w:p>
    <w:p w:rsidR="00000000" w:rsidDel="00000000" w:rsidP="00000000" w:rsidRDefault="00000000" w:rsidRPr="00000000" w14:paraId="0000069B">
      <w:pPr>
        <w:pStyle w:val="Heading2"/>
        <w:rPr/>
      </w:pPr>
      <w:bookmarkStart w:colFirst="0" w:colLast="0" w:name="_r0frc32fj9d0" w:id="79"/>
      <w:bookmarkEnd w:id="79"/>
      <w:hyperlink w:anchor="_3lqsokul7na9">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r w:rsidDel="00000000" w:rsidR="00000000" w:rsidRPr="00000000">
        <w:rPr>
          <w:rtl w:val="0"/>
        </w:rPr>
      </w:r>
    </w:p>
    <w:p w:rsidR="00000000" w:rsidDel="00000000" w:rsidP="00000000" w:rsidRDefault="00000000" w:rsidRPr="00000000" w14:paraId="0000069D">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Fatigue 25% (mod-severe), HA, exacerbation of neuro defects, alopecia, nausea, edema (esp for </w:t>
      </w:r>
      <w:r w:rsidDel="00000000" w:rsidR="00000000" w:rsidRPr="00000000">
        <w:rPr>
          <w:rtl w:val="0"/>
        </w:rPr>
        <w:t xml:space="preserve">hypofrac</w:t>
      </w:r>
      <w:r w:rsidDel="00000000" w:rsidR="00000000" w:rsidRPr="00000000">
        <w:rPr>
          <w:rFonts w:ascii="Times New Roman" w:cs="Times New Roman" w:eastAsia="Times New Roman" w:hAnsi="Times New Roman"/>
          <w:sz w:val="20"/>
          <w:szCs w:val="20"/>
          <w:rtl w:val="0"/>
        </w:rPr>
        <w:t xml:space="preserve">), TMZ.</w:t>
      </w:r>
    </w:p>
    <w:p w:rsidR="00000000" w:rsidDel="00000000" w:rsidP="00000000" w:rsidRDefault="00000000" w:rsidRPr="00000000" w14:paraId="0000069E">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Chronic: Cognitive changes, radiation necrosis, hypopituitarism, cataracts, vision loss (rare).</w:t>
      </w:r>
    </w:p>
    <w:p w:rsidR="00000000" w:rsidDel="00000000" w:rsidP="00000000" w:rsidRDefault="00000000" w:rsidRPr="00000000" w14:paraId="0000069F">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TMZ</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L</w:t>
      </w:r>
      <w:r w:rsidDel="00000000" w:rsidR="00000000" w:rsidRPr="00000000">
        <w:rPr>
          <w:rFonts w:ascii="Times New Roman" w:cs="Times New Roman" w:eastAsia="Times New Roman" w:hAnsi="Times New Roman"/>
          <w:sz w:val="20"/>
          <w:szCs w:val="20"/>
          <w:rtl w:val="0"/>
        </w:rPr>
        <w:t xml:space="preserve">ow platelets (7% G3+ on [</w:t>
      </w:r>
      <w:hyperlink w:anchor="rgyxm1mwwcjf">
        <w:r w:rsidDel="00000000" w:rsidR="00000000" w:rsidRPr="00000000">
          <w:rPr>
            <w:rFonts w:ascii="Times New Roman" w:cs="Times New Roman" w:eastAsia="Times New Roman" w:hAnsi="Times New Roman"/>
            <w:sz w:val="20"/>
            <w:szCs w:val="20"/>
            <w:rtl w:val="0"/>
          </w:rPr>
          <w:t xml:space="preserve">Stupp</w:t>
        </w:r>
      </w:hyperlink>
      <w:r w:rsidDel="00000000" w:rsidR="00000000" w:rsidRPr="00000000">
        <w:rPr>
          <w:rFonts w:ascii="Times New Roman" w:cs="Times New Roman" w:eastAsia="Times New Roman" w:hAnsi="Times New Roman"/>
          <w:sz w:val="20"/>
          <w:szCs w:val="20"/>
          <w:rtl w:val="0"/>
        </w:rPr>
        <w:t xml:space="preserve">]). Check labs q2w. Neutropenia. </w:t>
      </w:r>
    </w:p>
    <w:p w:rsidR="00000000" w:rsidDel="00000000" w:rsidP="00000000" w:rsidRDefault="00000000" w:rsidRPr="00000000" w14:paraId="000006A0">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Bactrim for PCP ppx.</w:t>
      </w:r>
    </w:p>
    <w:p w:rsidR="00000000" w:rsidDel="00000000" w:rsidP="00000000" w:rsidRDefault="00000000" w:rsidRPr="00000000" w14:paraId="000006A1">
      <w:pPr>
        <w:numPr>
          <w:ilvl w:val="1"/>
          <w:numId w:val="10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Alternatively, two pentamidine inhalation</w:t>
      </w:r>
      <w:r w:rsidDel="00000000" w:rsidR="00000000" w:rsidRPr="00000000">
        <w:rPr>
          <w:rtl w:val="0"/>
        </w:rPr>
        <w:t xml:space="preserve"> treatments </w:t>
      </w:r>
      <w:r w:rsidDel="00000000" w:rsidR="00000000" w:rsidRPr="00000000">
        <w:rPr>
          <w:rFonts w:ascii="Times New Roman" w:cs="Times New Roman" w:eastAsia="Times New Roman" w:hAnsi="Times New Roman"/>
          <w:sz w:val="20"/>
          <w:szCs w:val="20"/>
          <w:rtl w:val="0"/>
        </w:rPr>
        <w:t xml:space="preserve">during RT course.</w:t>
      </w:r>
    </w:p>
    <w:p w:rsidR="00000000" w:rsidDel="00000000" w:rsidP="00000000" w:rsidRDefault="00000000" w:rsidRPr="00000000" w14:paraId="000006A2">
      <w:pPr>
        <w:numPr>
          <w:ilvl w:val="0"/>
          <w:numId w:val="10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Bevacizumab: bowel perforation </w:t>
      </w:r>
      <w:r w:rsidDel="00000000" w:rsidR="00000000" w:rsidRPr="00000000">
        <w:rPr>
          <w:rtl w:val="0"/>
        </w:rPr>
        <w:t xml:space="preserve">(1%)</w:t>
      </w:r>
      <w:r w:rsidDel="00000000" w:rsidR="00000000" w:rsidRPr="00000000">
        <w:rPr>
          <w:rFonts w:ascii="Times New Roman" w:cs="Times New Roman" w:eastAsia="Times New Roman" w:hAnsi="Times New Roman"/>
          <w:sz w:val="20"/>
          <w:szCs w:val="20"/>
          <w:rtl w:val="0"/>
        </w:rPr>
        <w:t xml:space="preserve">, wound dehiscence, renal failure, DVT, GI bleed.</w:t>
      </w:r>
      <w:r w:rsidDel="00000000" w:rsidR="00000000" w:rsidRPr="00000000">
        <w:rPr>
          <w:rtl w:val="0"/>
        </w:rPr>
      </w:r>
    </w:p>
    <w:p w:rsidR="00000000" w:rsidDel="00000000" w:rsidP="00000000" w:rsidRDefault="00000000" w:rsidRPr="00000000" w14:paraId="000006A3">
      <w:pPr>
        <w:pStyle w:val="Heading2"/>
        <w:rPr/>
      </w:pPr>
      <w:bookmarkStart w:colFirst="0" w:colLast="0" w:name="_zdilh6fsii73" w:id="80"/>
      <w:bookmarkEnd w:id="80"/>
      <w:r w:rsidDel="00000000" w:rsidR="00000000" w:rsidRPr="00000000">
        <w:rPr>
          <w:rtl w:val="0"/>
        </w:rPr>
      </w:r>
    </w:p>
    <w:tbl>
      <w:tblPr>
        <w:tblStyle w:val="Table1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4">
            <w:pPr>
              <w:ind w:right="20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6A5">
            <w:pPr>
              <w:ind w:right="200"/>
              <w:jc w:val="center"/>
              <w:rPr>
                <w:b w:val="1"/>
                <w:sz w:val="18"/>
                <w:szCs w:val="18"/>
              </w:rPr>
            </w:pPr>
            <w:r w:rsidDel="00000000" w:rsidR="00000000" w:rsidRPr="00000000">
              <w:rPr>
                <w:b w:val="1"/>
                <w:rtl w:val="0"/>
              </w:rPr>
              <w:t xml:space="preserve">A more comprehensive collection of resources for all disease sites may be found at </w:t>
            </w:r>
            <w:hyperlink r:id="rId375">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6A6">
            <w:pPr>
              <w:rPr>
                <w:sz w:val="18"/>
                <w:szCs w:val="18"/>
              </w:rPr>
            </w:pPr>
            <w:r w:rsidDel="00000000" w:rsidR="00000000" w:rsidRPr="00000000">
              <w:rPr>
                <w:sz w:val="18"/>
                <w:szCs w:val="18"/>
                <w:rtl w:val="0"/>
              </w:rPr>
              <w:t xml:space="preserve">Zaorsky: [</w:t>
            </w:r>
            <w:hyperlink r:id="rId376">
              <w:r w:rsidDel="00000000" w:rsidR="00000000" w:rsidRPr="00000000">
                <w:rPr>
                  <w:sz w:val="18"/>
                  <w:szCs w:val="18"/>
                  <w:rtl w:val="0"/>
                </w:rPr>
                <w:t xml:space="preserve">MRI characteristics of brain lesions</w:t>
              </w:r>
            </w:hyperlink>
            <w:r w:rsidDel="00000000" w:rsidR="00000000" w:rsidRPr="00000000">
              <w:rPr>
                <w:sz w:val="18"/>
                <w:szCs w:val="18"/>
                <w:rtl w:val="0"/>
              </w:rPr>
              <w:t xml:space="preserve">], [</w:t>
            </w:r>
            <w:hyperlink r:id="rId377">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 [</w:t>
            </w:r>
            <w:hyperlink r:id="rId378">
              <w:r w:rsidDel="00000000" w:rsidR="00000000" w:rsidRPr="00000000">
                <w:rPr>
                  <w:sz w:val="18"/>
                  <w:szCs w:val="18"/>
                  <w:rtl w:val="0"/>
                </w:rPr>
                <w:t xml:space="preserve">RANO criteria for GBM recurrence</w:t>
              </w:r>
            </w:hyperlink>
            <w:r w:rsidDel="00000000" w:rsidR="00000000" w:rsidRPr="00000000">
              <w:rPr>
                <w:sz w:val="18"/>
                <w:szCs w:val="18"/>
                <w:rtl w:val="0"/>
              </w:rPr>
              <w:t xml:space="preserve">].</w:t>
            </w:r>
          </w:p>
          <w:p w:rsidR="00000000" w:rsidDel="00000000" w:rsidP="00000000" w:rsidRDefault="00000000" w:rsidRPr="00000000" w14:paraId="000006A7">
            <w:pPr>
              <w:rPr>
                <w:sz w:val="18"/>
                <w:szCs w:val="18"/>
              </w:rPr>
            </w:pPr>
            <w:r w:rsidDel="00000000" w:rsidR="00000000" w:rsidRPr="00000000">
              <w:rPr>
                <w:sz w:val="18"/>
                <w:szCs w:val="18"/>
                <w:rtl w:val="0"/>
              </w:rPr>
              <w:t xml:space="preserve">ARRO: [</w:t>
            </w:r>
            <w:hyperlink r:id="rId379">
              <w:r w:rsidDel="00000000" w:rsidR="00000000" w:rsidRPr="00000000">
                <w:rPr>
                  <w:sz w:val="18"/>
                  <w:szCs w:val="18"/>
                  <w:rtl w:val="0"/>
                </w:rPr>
                <w:t xml:space="preserve">GBM-PNET</w:t>
              </w:r>
            </w:hyperlink>
            <w:r w:rsidDel="00000000" w:rsidR="00000000" w:rsidRPr="00000000">
              <w:rPr>
                <w:sz w:val="18"/>
                <w:szCs w:val="18"/>
                <w:rtl w:val="0"/>
              </w:rPr>
              <w:t xml:space="preserve">], [</w:t>
            </w:r>
            <w:hyperlink r:id="rId380">
              <w:r w:rsidDel="00000000" w:rsidR="00000000" w:rsidRPr="00000000">
                <w:rPr>
                  <w:sz w:val="18"/>
                  <w:szCs w:val="18"/>
                  <w:rtl w:val="0"/>
                </w:rPr>
                <w:t xml:space="preserve">GBM</w:t>
              </w:r>
            </w:hyperlink>
            <w:r w:rsidDel="00000000" w:rsidR="00000000" w:rsidRPr="00000000">
              <w:rPr>
                <w:sz w:val="18"/>
                <w:szCs w:val="18"/>
                <w:rtl w:val="0"/>
              </w:rPr>
              <w:t xml:space="preserve">], [</w:t>
            </w:r>
            <w:hyperlink r:id="rId381">
              <w:r w:rsidDel="00000000" w:rsidR="00000000" w:rsidRPr="00000000">
                <w:rPr>
                  <w:sz w:val="18"/>
                  <w:szCs w:val="18"/>
                  <w:rtl w:val="0"/>
                </w:rPr>
                <w:t xml:space="preserve">Glioblastoma Multiforme (GBM) Case</w:t>
              </w:r>
            </w:hyperlink>
            <w:r w:rsidDel="00000000" w:rsidR="00000000" w:rsidRPr="00000000">
              <w:rPr>
                <w:sz w:val="18"/>
                <w:szCs w:val="18"/>
                <w:rtl w:val="0"/>
              </w:rPr>
              <w:t xml:space="preserve">, </w:t>
            </w:r>
            <w:hyperlink r:id="rId382">
              <w:r w:rsidDel="00000000" w:rsidR="00000000" w:rsidRPr="00000000">
                <w:rPr>
                  <w:sz w:val="18"/>
                  <w:szCs w:val="18"/>
                  <w:rtl w:val="0"/>
                </w:rPr>
                <w:t xml:space="preserve">Contour</w:t>
              </w:r>
            </w:hyperlink>
            <w:r w:rsidDel="00000000" w:rsidR="00000000" w:rsidRPr="00000000">
              <w:rPr>
                <w:sz w:val="18"/>
                <w:szCs w:val="18"/>
                <w:rtl w:val="0"/>
              </w:rPr>
              <w:t xml:space="preserve">].</w:t>
            </w:r>
          </w:p>
          <w:p w:rsidR="00000000" w:rsidDel="00000000" w:rsidP="00000000" w:rsidRDefault="00000000" w:rsidRPr="00000000" w14:paraId="000006A8">
            <w:pPr>
              <w:rPr>
                <w:sz w:val="18"/>
                <w:szCs w:val="18"/>
              </w:rPr>
            </w:pPr>
            <w:r w:rsidDel="00000000" w:rsidR="00000000" w:rsidRPr="00000000">
              <w:rPr>
                <w:sz w:val="18"/>
                <w:szCs w:val="18"/>
                <w:rtl w:val="0"/>
              </w:rPr>
              <w:t xml:space="preserve">eContour: [</w:t>
            </w:r>
            <w:hyperlink r:id="rId383">
              <w:r w:rsidDel="00000000" w:rsidR="00000000" w:rsidRPr="00000000">
                <w:rPr>
                  <w:sz w:val="18"/>
                  <w:szCs w:val="18"/>
                  <w:rtl w:val="0"/>
                </w:rPr>
                <w:t xml:space="preserve">GBM</w:t>
              </w:r>
            </w:hyperlink>
            <w:r w:rsidDel="00000000" w:rsidR="00000000" w:rsidRPr="00000000">
              <w:rPr>
                <w:sz w:val="18"/>
                <w:szCs w:val="18"/>
                <w:rtl w:val="0"/>
              </w:rPr>
              <w:t xml:space="preserve">], [</w:t>
            </w:r>
            <w:hyperlink r:id="rId384">
              <w:r w:rsidDel="00000000" w:rsidR="00000000" w:rsidRPr="00000000">
                <w:rPr>
                  <w:sz w:val="18"/>
                  <w:szCs w:val="18"/>
                  <w:rtl w:val="0"/>
                </w:rPr>
                <w:t xml:space="preserve">AVARO GBM</w:t>
              </w:r>
            </w:hyperlink>
            <w:r w:rsidDel="00000000" w:rsidR="00000000" w:rsidRPr="00000000">
              <w:rPr>
                <w:sz w:val="18"/>
                <w:szCs w:val="18"/>
                <w:rtl w:val="0"/>
              </w:rPr>
              <w:t xml:space="preserve">].</w:t>
            </w:r>
          </w:p>
          <w:p w:rsidR="00000000" w:rsidDel="00000000" w:rsidP="00000000" w:rsidRDefault="00000000" w:rsidRPr="00000000" w14:paraId="000006A9">
            <w:pPr>
              <w:ind w:right="420"/>
              <w:rPr>
                <w:sz w:val="18"/>
                <w:szCs w:val="18"/>
              </w:rPr>
            </w:pPr>
            <w:r w:rsidDel="00000000" w:rsidR="00000000" w:rsidRPr="00000000">
              <w:rPr>
                <w:sz w:val="18"/>
                <w:szCs w:val="18"/>
                <w:rtl w:val="0"/>
              </w:rPr>
              <w:t xml:space="preserve">Contouring</w:t>
            </w:r>
          </w:p>
          <w:p w:rsidR="00000000" w:rsidDel="00000000" w:rsidP="00000000" w:rsidRDefault="00000000" w:rsidRPr="00000000" w14:paraId="000006AA">
            <w:pPr>
              <w:numPr>
                <w:ilvl w:val="0"/>
                <w:numId w:val="96"/>
              </w:numPr>
              <w:ind w:left="720" w:hanging="360"/>
              <w:rPr>
                <w:sz w:val="18"/>
                <w:szCs w:val="18"/>
              </w:rPr>
            </w:pPr>
            <w:hyperlink r:id="rId385">
              <w:r w:rsidDel="00000000" w:rsidR="00000000" w:rsidRPr="00000000">
                <w:rPr>
                  <w:sz w:val="18"/>
                  <w:szCs w:val="18"/>
                  <w:rtl w:val="0"/>
                </w:rPr>
                <w:t xml:space="preserve">ESTRO-ACROP GBM Guidelines [Niyazi RTO '16]</w:t>
              </w:r>
            </w:hyperlink>
            <w:r w:rsidDel="00000000" w:rsidR="00000000" w:rsidRPr="00000000">
              <w:rPr>
                <w:sz w:val="18"/>
                <w:szCs w:val="18"/>
                <w:rtl w:val="0"/>
              </w:rPr>
              <w:t xml:space="preserve">: Cover at least 2 cm on T1c. </w:t>
            </w:r>
            <w:hyperlink w:anchor="_ab4u4krn8j0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6AB">
            <w:pPr>
              <w:numPr>
                <w:ilvl w:val="0"/>
                <w:numId w:val="96"/>
              </w:numPr>
              <w:ind w:left="720" w:hanging="360"/>
              <w:rPr>
                <w:sz w:val="18"/>
                <w:szCs w:val="18"/>
              </w:rPr>
            </w:pPr>
            <w:r w:rsidDel="00000000" w:rsidR="00000000" w:rsidRPr="00000000">
              <w:rPr>
                <w:sz w:val="18"/>
                <w:szCs w:val="18"/>
                <w:rtl w:val="0"/>
              </w:rPr>
              <w:t xml:space="preserve">OARs in the brain and their dose-constraints in adults and children [</w:t>
            </w:r>
            <w:hyperlink r:id="rId386">
              <w:r w:rsidDel="00000000" w:rsidR="00000000" w:rsidRPr="00000000">
                <w:rPr>
                  <w:sz w:val="18"/>
                  <w:szCs w:val="18"/>
                  <w:rtl w:val="0"/>
                </w:rPr>
                <w:t xml:space="preserve">Scoccianti RTO '15</w:t>
              </w:r>
            </w:hyperlink>
            <w:r w:rsidDel="00000000" w:rsidR="00000000" w:rsidRPr="00000000">
              <w:rPr>
                <w:sz w:val="18"/>
                <w:szCs w:val="18"/>
                <w:rtl w:val="0"/>
              </w:rPr>
              <w:t xml:space="preserve">]</w:t>
            </w:r>
          </w:p>
          <w:p w:rsidR="00000000" w:rsidDel="00000000" w:rsidP="00000000" w:rsidRDefault="00000000" w:rsidRPr="00000000" w14:paraId="000006AC">
            <w:pPr>
              <w:numPr>
                <w:ilvl w:val="0"/>
                <w:numId w:val="96"/>
              </w:numPr>
              <w:ind w:left="720" w:hanging="360"/>
              <w:rPr>
                <w:sz w:val="18"/>
                <w:szCs w:val="18"/>
              </w:rPr>
            </w:pPr>
            <w:r w:rsidDel="00000000" w:rsidR="00000000" w:rsidRPr="00000000">
              <w:rPr>
                <w:sz w:val="18"/>
                <w:szCs w:val="18"/>
                <w:rtl w:val="0"/>
              </w:rPr>
              <w:t xml:space="preserve">NRG brain tumor specialists consensus guidelines for GBM contouring [</w:t>
            </w:r>
            <w:hyperlink r:id="rId387">
              <w:r w:rsidDel="00000000" w:rsidR="00000000" w:rsidRPr="00000000">
                <w:rPr>
                  <w:sz w:val="18"/>
                  <w:szCs w:val="18"/>
                  <w:rtl w:val="0"/>
                </w:rPr>
                <w:t xml:space="preserve">Kruser JNO '19</w:t>
              </w:r>
            </w:hyperlink>
            <w:r w:rsidDel="00000000" w:rsidR="00000000" w:rsidRPr="00000000">
              <w:rPr>
                <w:sz w:val="18"/>
                <w:szCs w:val="18"/>
                <w:rtl w:val="0"/>
              </w:rPr>
              <w:t xml:space="preserve">]</w:t>
            </w:r>
          </w:p>
          <w:p w:rsidR="00000000" w:rsidDel="00000000" w:rsidP="00000000" w:rsidRDefault="00000000" w:rsidRPr="00000000" w14:paraId="000006AD">
            <w:pPr>
              <w:ind w:right="420"/>
              <w:rPr>
                <w:sz w:val="18"/>
                <w:szCs w:val="18"/>
              </w:rPr>
            </w:pPr>
            <w:r w:rsidDel="00000000" w:rsidR="00000000" w:rsidRPr="00000000">
              <w:rPr>
                <w:sz w:val="18"/>
                <w:szCs w:val="18"/>
                <w:rtl w:val="0"/>
              </w:rPr>
              <w:t xml:space="preserve">Summary Articles</w:t>
            </w:r>
          </w:p>
          <w:p w:rsidR="00000000" w:rsidDel="00000000" w:rsidP="00000000" w:rsidRDefault="00000000" w:rsidRPr="00000000" w14:paraId="000006AE">
            <w:pPr>
              <w:numPr>
                <w:ilvl w:val="0"/>
                <w:numId w:val="144"/>
              </w:numPr>
              <w:ind w:left="720" w:hanging="360"/>
              <w:rPr>
                <w:sz w:val="18"/>
                <w:szCs w:val="18"/>
              </w:rPr>
            </w:pPr>
            <w:r w:rsidDel="00000000" w:rsidR="00000000" w:rsidRPr="00000000">
              <w:rPr>
                <w:sz w:val="18"/>
                <w:szCs w:val="18"/>
                <w:rtl w:val="0"/>
              </w:rPr>
              <w:t xml:space="preserve">Pseudoprogression review article [</w:t>
            </w:r>
            <w:hyperlink r:id="rId388">
              <w:r w:rsidDel="00000000" w:rsidR="00000000" w:rsidRPr="00000000">
                <w:rPr>
                  <w:sz w:val="18"/>
                  <w:szCs w:val="18"/>
                  <w:rtl w:val="0"/>
                </w:rPr>
                <w:t xml:space="preserve">Brandsma Lancet '08]</w:t>
              </w:r>
            </w:hyperlink>
            <w:r w:rsidDel="00000000" w:rsidR="00000000" w:rsidRPr="00000000">
              <w:rPr>
                <w:sz w:val="18"/>
                <w:szCs w:val="18"/>
                <w:rtl w:val="0"/>
              </w:rPr>
              <w:t xml:space="preserve">. </w:t>
            </w:r>
            <w:hyperlink w:anchor="_ii5e7lbfsze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AF">
            <w:pPr>
              <w:numPr>
                <w:ilvl w:val="0"/>
                <w:numId w:val="144"/>
              </w:numPr>
              <w:ind w:left="720" w:hanging="360"/>
              <w:rPr>
                <w:sz w:val="18"/>
                <w:szCs w:val="18"/>
              </w:rPr>
            </w:pPr>
            <w:r w:rsidDel="00000000" w:rsidR="00000000" w:rsidRPr="00000000">
              <w:rPr>
                <w:sz w:val="18"/>
                <w:szCs w:val="18"/>
                <w:rtl w:val="0"/>
              </w:rPr>
              <w:t xml:space="preserve">GBM Patterns of failure [</w:t>
            </w:r>
            <w:hyperlink r:id="rId389">
              <w:r w:rsidDel="00000000" w:rsidR="00000000" w:rsidRPr="00000000">
                <w:rPr>
                  <w:sz w:val="18"/>
                  <w:szCs w:val="18"/>
                  <w:rtl w:val="0"/>
                </w:rPr>
                <w:t xml:space="preserve">Minniti RTO '10]</w:t>
              </w:r>
            </w:hyperlink>
            <w:r w:rsidDel="00000000" w:rsidR="00000000" w:rsidRPr="00000000">
              <w:rPr>
                <w:sz w:val="18"/>
                <w:szCs w:val="18"/>
                <w:rtl w:val="0"/>
              </w:rPr>
              <w:t xml:space="preserve">: EORTC (T1c + 2 cm) vs. RTOG (T2 + 2 cm to 46 Gy) created to compare. </w:t>
            </w:r>
            <w:hyperlink w:anchor="_ii5e7lbfsze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0">
            <w:pPr>
              <w:ind w:right="42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6B1">
            <w:pPr>
              <w:numPr>
                <w:ilvl w:val="0"/>
                <w:numId w:val="96"/>
              </w:numPr>
              <w:ind w:left="720" w:hanging="360"/>
              <w:rPr>
                <w:sz w:val="18"/>
                <w:szCs w:val="18"/>
              </w:rPr>
            </w:pPr>
            <w:hyperlink r:id="rId390">
              <w:r w:rsidDel="00000000" w:rsidR="00000000" w:rsidRPr="00000000">
                <w:rPr>
                  <w:sz w:val="18"/>
                  <w:szCs w:val="18"/>
                  <w:rtl w:val="0"/>
                </w:rPr>
                <w:t xml:space="preserve">ASCO/ASTRO Guideline: RT for Glioblastoma</w:t>
              </w:r>
            </w:hyperlink>
            <w:r w:rsidDel="00000000" w:rsidR="00000000" w:rsidRPr="00000000">
              <w:rPr>
                <w:i w:val="1"/>
                <w:sz w:val="18"/>
                <w:szCs w:val="18"/>
                <w:rtl w:val="0"/>
              </w:rPr>
              <w:t xml:space="preserve"> November 28, 2016</w:t>
            </w:r>
            <w:r w:rsidDel="00000000" w:rsidR="00000000" w:rsidRPr="00000000">
              <w:rPr>
                <w:rtl w:val="0"/>
              </w:rPr>
            </w:r>
          </w:p>
          <w:p w:rsidR="00000000" w:rsidDel="00000000" w:rsidP="00000000" w:rsidRDefault="00000000" w:rsidRPr="00000000" w14:paraId="000006B2">
            <w:pPr>
              <w:ind w:right="200"/>
              <w:rPr>
                <w:sz w:val="18"/>
                <w:szCs w:val="18"/>
              </w:rPr>
            </w:pPr>
            <w:r w:rsidDel="00000000" w:rsidR="00000000" w:rsidRPr="00000000">
              <w:rPr>
                <w:sz w:val="18"/>
                <w:szCs w:val="18"/>
                <w:rtl w:val="0"/>
              </w:rPr>
              <w:t xml:space="preserve">Relevant Accessible Radiation Protocols (GBM)</w:t>
            </w:r>
          </w:p>
          <w:p w:rsidR="00000000" w:rsidDel="00000000" w:rsidP="00000000" w:rsidRDefault="00000000" w:rsidRPr="00000000" w14:paraId="000006B3">
            <w:pPr>
              <w:numPr>
                <w:ilvl w:val="0"/>
                <w:numId w:val="96"/>
              </w:numPr>
              <w:ind w:left="720" w:hanging="360"/>
              <w:rPr>
                <w:sz w:val="18"/>
                <w:szCs w:val="18"/>
              </w:rPr>
            </w:pPr>
            <w:r w:rsidDel="00000000" w:rsidR="00000000" w:rsidRPr="00000000">
              <w:rPr>
                <w:sz w:val="18"/>
                <w:szCs w:val="18"/>
                <w:rtl w:val="0"/>
              </w:rPr>
              <w:t xml:space="preserve">RTOG 0825 (2009-2011) [</w:t>
            </w:r>
            <w:hyperlink r:id="rId391">
              <w:r w:rsidDel="00000000" w:rsidR="00000000" w:rsidRPr="00000000">
                <w:rPr>
                  <w:sz w:val="18"/>
                  <w:szCs w:val="18"/>
                  <w:rtl w:val="0"/>
                </w:rPr>
                <w:t xml:space="preserve">Protocol (Supplement) Gilbert NEJM '14]</w:t>
              </w:r>
            </w:hyperlink>
            <w:r w:rsidDel="00000000" w:rsidR="00000000" w:rsidRPr="00000000">
              <w:rPr>
                <w:sz w:val="18"/>
                <w:szCs w:val="18"/>
                <w:rtl w:val="0"/>
              </w:rPr>
              <w:t xml:space="preserve">: Stupp ± bevacizumab q2w. </w:t>
            </w:r>
            <w:hyperlink w:anchor="9vdn6lam37j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4">
            <w:pPr>
              <w:numPr>
                <w:ilvl w:val="1"/>
                <w:numId w:val="96"/>
              </w:numPr>
              <w:ind w:left="1440" w:hanging="360"/>
              <w:rPr>
                <w:sz w:val="18"/>
                <w:szCs w:val="18"/>
              </w:rPr>
            </w:pPr>
            <w:r w:rsidDel="00000000" w:rsidR="00000000" w:rsidRPr="00000000">
              <w:rPr>
                <w:sz w:val="18"/>
                <w:szCs w:val="18"/>
                <w:rtl w:val="0"/>
              </w:rPr>
              <w:t xml:space="preserve">CTV1_46 = T2/bed + 2 cm (or T1c + 2.5 cm if no edema). All margins may be reduced to 0.5 cm. </w:t>
            </w:r>
          </w:p>
          <w:p w:rsidR="00000000" w:rsidDel="00000000" w:rsidP="00000000" w:rsidRDefault="00000000" w:rsidRPr="00000000" w14:paraId="000006B5">
            <w:pPr>
              <w:numPr>
                <w:ilvl w:val="1"/>
                <w:numId w:val="96"/>
              </w:numPr>
              <w:ind w:left="1440" w:hanging="360"/>
              <w:rPr>
                <w:sz w:val="18"/>
                <w:szCs w:val="18"/>
              </w:rPr>
            </w:pPr>
            <w:r w:rsidDel="00000000" w:rsidR="00000000" w:rsidRPr="00000000">
              <w:rPr>
                <w:sz w:val="18"/>
                <w:szCs w:val="18"/>
                <w:rtl w:val="0"/>
              </w:rPr>
              <w:t xml:space="preserve">CTV2_60 = T1c/bed + 2 cm. All margins may be reduced to 0.5 cm. </w:t>
            </w:r>
          </w:p>
          <w:p w:rsidR="00000000" w:rsidDel="00000000" w:rsidP="00000000" w:rsidRDefault="00000000" w:rsidRPr="00000000" w14:paraId="000006B6">
            <w:pPr>
              <w:numPr>
                <w:ilvl w:val="1"/>
                <w:numId w:val="96"/>
              </w:numPr>
              <w:ind w:left="1440" w:hanging="360"/>
              <w:rPr>
                <w:sz w:val="18"/>
                <w:szCs w:val="18"/>
              </w:rPr>
            </w:pPr>
            <w:r w:rsidDel="00000000" w:rsidR="00000000" w:rsidRPr="00000000">
              <w:rPr>
                <w:sz w:val="18"/>
                <w:szCs w:val="18"/>
                <w:rtl w:val="0"/>
              </w:rPr>
              <w:t xml:space="preserve">PTV = CTV + 0.3 - 0.5 cm.</w:t>
            </w:r>
          </w:p>
          <w:p w:rsidR="00000000" w:rsidDel="00000000" w:rsidP="00000000" w:rsidRDefault="00000000" w:rsidRPr="00000000" w14:paraId="000006B7">
            <w:pPr>
              <w:numPr>
                <w:ilvl w:val="0"/>
                <w:numId w:val="96"/>
              </w:numPr>
              <w:ind w:left="720" w:right="200" w:hanging="360"/>
              <w:rPr>
                <w:sz w:val="18"/>
                <w:szCs w:val="18"/>
              </w:rPr>
            </w:pPr>
            <w:r w:rsidDel="00000000" w:rsidR="00000000" w:rsidRPr="00000000">
              <w:rPr>
                <w:sz w:val="18"/>
                <w:szCs w:val="18"/>
                <w:rtl w:val="0"/>
              </w:rPr>
              <w:t xml:space="preserve">RTOG 0525 (2006-2008) [</w:t>
            </w:r>
            <w:hyperlink r:id="rId392">
              <w:r w:rsidDel="00000000" w:rsidR="00000000" w:rsidRPr="00000000">
                <w:rPr>
                  <w:sz w:val="18"/>
                  <w:szCs w:val="18"/>
                  <w:rtl w:val="0"/>
                </w:rPr>
                <w:t xml:space="preserve">(Methods) Gilbert JCO '13</w:t>
              </w:r>
            </w:hyperlink>
            <w:r w:rsidDel="00000000" w:rsidR="00000000" w:rsidRPr="00000000">
              <w:rPr>
                <w:rFonts w:ascii="Cardo" w:cs="Cardo" w:eastAsia="Cardo" w:hAnsi="Cardo"/>
                <w:sz w:val="18"/>
                <w:szCs w:val="18"/>
                <w:rtl w:val="0"/>
              </w:rPr>
              <w:t xml:space="preserve">]: Stupp→ TMZ vs. ddTMZ. </w:t>
            </w:r>
            <w:hyperlink w:anchor="21vmldtn01k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8">
            <w:pPr>
              <w:numPr>
                <w:ilvl w:val="1"/>
                <w:numId w:val="96"/>
              </w:numPr>
              <w:ind w:left="1440" w:hanging="360"/>
              <w:rPr>
                <w:sz w:val="18"/>
                <w:szCs w:val="18"/>
              </w:rPr>
            </w:pPr>
            <w:r w:rsidDel="00000000" w:rsidR="00000000" w:rsidRPr="00000000">
              <w:rPr>
                <w:sz w:val="18"/>
                <w:szCs w:val="18"/>
                <w:rtl w:val="0"/>
              </w:rPr>
              <w:t xml:space="preserve">CTV_RTOG: 46/23 to T1c/edema + 2 cm, 14/7 boost to T1c/cavity + 2.5 cm.</w:t>
            </w:r>
          </w:p>
          <w:p w:rsidR="00000000" w:rsidDel="00000000" w:rsidP="00000000" w:rsidRDefault="00000000" w:rsidRPr="00000000" w14:paraId="000006B9">
            <w:pPr>
              <w:numPr>
                <w:ilvl w:val="1"/>
                <w:numId w:val="96"/>
              </w:numPr>
              <w:ind w:left="1440" w:hanging="360"/>
              <w:rPr>
                <w:sz w:val="18"/>
                <w:szCs w:val="18"/>
              </w:rPr>
            </w:pPr>
            <w:r w:rsidDel="00000000" w:rsidR="00000000" w:rsidRPr="00000000">
              <w:rPr>
                <w:sz w:val="18"/>
                <w:szCs w:val="18"/>
                <w:rtl w:val="0"/>
              </w:rPr>
              <w:t xml:space="preserve">CTV_EORTC: 60/30 to T1c/cavity + 2-3 cm (no cone-down). </w:t>
            </w:r>
          </w:p>
          <w:p w:rsidR="00000000" w:rsidDel="00000000" w:rsidP="00000000" w:rsidRDefault="00000000" w:rsidRPr="00000000" w14:paraId="000006BA">
            <w:pPr>
              <w:numPr>
                <w:ilvl w:val="0"/>
                <w:numId w:val="96"/>
              </w:numPr>
              <w:ind w:left="720" w:hanging="360"/>
              <w:rPr>
                <w:sz w:val="18"/>
                <w:szCs w:val="18"/>
              </w:rPr>
            </w:pPr>
            <w:r w:rsidDel="00000000" w:rsidR="00000000" w:rsidRPr="00000000">
              <w:rPr>
                <w:sz w:val="18"/>
                <w:szCs w:val="18"/>
                <w:rtl w:val="0"/>
              </w:rPr>
              <w:t xml:space="preserve">EORTC 26062-22061/NCIC CE.6 (2007-2013) [</w:t>
            </w:r>
            <w:hyperlink r:id="rId393">
              <w:r w:rsidDel="00000000" w:rsidR="00000000" w:rsidRPr="00000000">
                <w:rPr>
                  <w:sz w:val="18"/>
                  <w:szCs w:val="18"/>
                  <w:rtl w:val="0"/>
                </w:rPr>
                <w:t xml:space="preserve">Protocol (Supplement) Perry NEJM '17</w:t>
              </w:r>
            </w:hyperlink>
            <w:r w:rsidDel="00000000" w:rsidR="00000000" w:rsidRPr="00000000">
              <w:rPr>
                <w:sz w:val="18"/>
                <w:szCs w:val="18"/>
                <w:rtl w:val="0"/>
              </w:rPr>
              <w:t xml:space="preserve">]: 40.05/15 (2.67 Gy) ± TMZ. </w:t>
            </w:r>
            <w:hyperlink w:anchor="w1xynp9nvlyr">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B">
            <w:pPr>
              <w:numPr>
                <w:ilvl w:val="1"/>
                <w:numId w:val="96"/>
              </w:numPr>
              <w:ind w:left="1440" w:hanging="360"/>
              <w:rPr>
                <w:sz w:val="18"/>
                <w:szCs w:val="18"/>
              </w:rPr>
            </w:pPr>
            <w:r w:rsidDel="00000000" w:rsidR="00000000" w:rsidRPr="00000000">
              <w:rPr>
                <w:sz w:val="18"/>
                <w:szCs w:val="18"/>
                <w:rtl w:val="0"/>
              </w:rPr>
              <w:t xml:space="preserve">CTV = T1c/bed + 1.5 cm (no mention of edema). PTV = CTV + 0.5 cm.</w:t>
            </w:r>
          </w:p>
          <w:p w:rsidR="00000000" w:rsidDel="00000000" w:rsidP="00000000" w:rsidRDefault="00000000" w:rsidRPr="00000000" w14:paraId="000006BC">
            <w:pPr>
              <w:numPr>
                <w:ilvl w:val="0"/>
                <w:numId w:val="96"/>
              </w:numPr>
              <w:ind w:left="720" w:hanging="360"/>
              <w:rPr>
                <w:sz w:val="18"/>
                <w:szCs w:val="18"/>
              </w:rPr>
            </w:pPr>
            <w:r w:rsidDel="00000000" w:rsidR="00000000" w:rsidRPr="00000000">
              <w:rPr>
                <w:sz w:val="18"/>
                <w:szCs w:val="18"/>
                <w:rtl w:val="0"/>
              </w:rPr>
              <w:t xml:space="preserve">Roa (2010 - 2013) [</w:t>
            </w:r>
            <w:hyperlink r:id="rId394">
              <w:r w:rsidDel="00000000" w:rsidR="00000000" w:rsidRPr="00000000">
                <w:rPr>
                  <w:sz w:val="18"/>
                  <w:szCs w:val="18"/>
                  <w:rtl w:val="0"/>
                </w:rPr>
                <w:t xml:space="preserve">Protocol (Supplement) IAEA JCO '15]</w:t>
              </w:r>
            </w:hyperlink>
            <w:r w:rsidDel="00000000" w:rsidR="00000000" w:rsidRPr="00000000">
              <w:rPr>
                <w:sz w:val="18"/>
                <w:szCs w:val="18"/>
                <w:rtl w:val="0"/>
              </w:rPr>
              <w:t xml:space="preserve">: 40/15 vs. 25/5. </w:t>
            </w:r>
            <w:hyperlink w:anchor="i60yw7492o7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D">
            <w:pPr>
              <w:numPr>
                <w:ilvl w:val="1"/>
                <w:numId w:val="96"/>
              </w:numPr>
              <w:ind w:left="1440" w:hanging="360"/>
              <w:rPr>
                <w:sz w:val="18"/>
                <w:szCs w:val="18"/>
              </w:rPr>
            </w:pPr>
            <w:r w:rsidDel="00000000" w:rsidR="00000000" w:rsidRPr="00000000">
              <w:rPr>
                <w:sz w:val="18"/>
                <w:szCs w:val="18"/>
                <w:rtl w:val="0"/>
              </w:rPr>
              <w:t xml:space="preserve">CTV = T1c/bed + 2 cm (no mention of edema). PTV = CTV + 0.5 cm.</w:t>
            </w:r>
          </w:p>
          <w:p w:rsidR="00000000" w:rsidDel="00000000" w:rsidP="00000000" w:rsidRDefault="00000000" w:rsidRPr="00000000" w14:paraId="000006BE">
            <w:pPr>
              <w:numPr>
                <w:ilvl w:val="0"/>
                <w:numId w:val="96"/>
              </w:numPr>
              <w:ind w:left="720" w:hanging="360"/>
              <w:rPr>
                <w:sz w:val="18"/>
                <w:szCs w:val="18"/>
              </w:rPr>
            </w:pPr>
            <w:r w:rsidDel="00000000" w:rsidR="00000000" w:rsidRPr="00000000">
              <w:rPr>
                <w:sz w:val="18"/>
                <w:szCs w:val="18"/>
                <w:rtl w:val="0"/>
              </w:rPr>
              <w:t xml:space="preserve">RTOG 1205 (2012-2016) [</w:t>
            </w:r>
            <w:hyperlink r:id="rId395">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396">
              <w:r w:rsidDel="00000000" w:rsidR="00000000" w:rsidRPr="00000000">
                <w:rPr>
                  <w:sz w:val="18"/>
                  <w:szCs w:val="18"/>
                  <w:rtl w:val="0"/>
                </w:rPr>
                <w:t xml:space="preserve">Tsien ASTRO’19</w:t>
              </w:r>
            </w:hyperlink>
            <w:r w:rsidDel="00000000" w:rsidR="00000000" w:rsidRPr="00000000">
              <w:rPr>
                <w:sz w:val="18"/>
                <w:szCs w:val="18"/>
                <w:rtl w:val="0"/>
              </w:rPr>
              <w:t xml:space="preserve">]: Bev naive. Recurrent GBM Bev q2w ± 35/10. </w:t>
            </w:r>
            <w:hyperlink w:anchor="xzfivij513h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F">
            <w:pPr>
              <w:numPr>
                <w:ilvl w:val="1"/>
                <w:numId w:val="96"/>
              </w:numPr>
              <w:ind w:left="1440" w:hanging="360"/>
              <w:rPr>
                <w:sz w:val="18"/>
                <w:szCs w:val="18"/>
              </w:rPr>
            </w:pPr>
            <w:r w:rsidDel="00000000" w:rsidR="00000000" w:rsidRPr="00000000">
              <w:rPr>
                <w:sz w:val="18"/>
                <w:szCs w:val="18"/>
                <w:rtl w:val="0"/>
              </w:rPr>
              <w:t xml:space="preserve">CTV = T1c/bed + 0 mm, though 5 mm allowed for &lt; 3.5 cm lesions or new lesions.</w:t>
            </w:r>
          </w:p>
          <w:p w:rsidR="00000000" w:rsidDel="00000000" w:rsidP="00000000" w:rsidRDefault="00000000" w:rsidRPr="00000000" w14:paraId="000006C0">
            <w:pPr>
              <w:numPr>
                <w:ilvl w:val="0"/>
                <w:numId w:val="96"/>
              </w:numPr>
              <w:ind w:left="720" w:hanging="360"/>
              <w:rPr>
                <w:sz w:val="18"/>
                <w:szCs w:val="18"/>
              </w:rPr>
            </w:pPr>
            <w:r w:rsidDel="00000000" w:rsidR="00000000" w:rsidRPr="00000000">
              <w:rPr>
                <w:sz w:val="18"/>
                <w:szCs w:val="18"/>
                <w:rtl w:val="0"/>
              </w:rPr>
              <w:t xml:space="preserve">MDACC Evaluation of Peritumoral Edema in Delineation of CTV [</w:t>
            </w:r>
            <w:hyperlink r:id="rId397">
              <w:r w:rsidDel="00000000" w:rsidR="00000000" w:rsidRPr="00000000">
                <w:rPr>
                  <w:sz w:val="18"/>
                  <w:szCs w:val="18"/>
                  <w:rtl w:val="0"/>
                </w:rPr>
                <w:t xml:space="preserve">Chang IJROBP '07</w:t>
              </w:r>
            </w:hyperlink>
            <w:r w:rsidDel="00000000" w:rsidR="00000000" w:rsidRPr="00000000">
              <w:rPr>
                <w:sz w:val="18"/>
                <w:szCs w:val="18"/>
                <w:rtl w:val="0"/>
              </w:rPr>
              <w:t xml:space="preserve">]: SIB technique. </w:t>
            </w:r>
            <w:hyperlink w:anchor="_ab4u4krn8j0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C1">
            <w:pPr>
              <w:numPr>
                <w:ilvl w:val="1"/>
                <w:numId w:val="96"/>
              </w:numPr>
              <w:ind w:left="1440" w:hanging="360"/>
              <w:rPr>
                <w:sz w:val="18"/>
                <w:szCs w:val="18"/>
              </w:rPr>
            </w:pPr>
            <w:r w:rsidDel="00000000" w:rsidR="00000000" w:rsidRPr="00000000">
              <w:rPr>
                <w:sz w:val="18"/>
                <w:szCs w:val="18"/>
                <w:rtl w:val="0"/>
              </w:rPr>
              <w:t xml:space="preserve">GTV_60/30 to T1c, CTV_50/30 to T1c + 2 cm. </w:t>
            </w:r>
          </w:p>
          <w:p w:rsidR="00000000" w:rsidDel="00000000" w:rsidP="00000000" w:rsidRDefault="00000000" w:rsidRPr="00000000" w14:paraId="000006C2">
            <w:pPr>
              <w:ind w:right="20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6C3">
            <w:pPr>
              <w:numPr>
                <w:ilvl w:val="0"/>
                <w:numId w:val="96"/>
              </w:numPr>
              <w:ind w:left="720" w:hanging="360"/>
              <w:rPr>
                <w:sz w:val="18"/>
                <w:szCs w:val="18"/>
              </w:rPr>
            </w:pPr>
            <w:r w:rsidDel="00000000" w:rsidR="00000000" w:rsidRPr="00000000">
              <w:rPr>
                <w:sz w:val="18"/>
                <w:szCs w:val="18"/>
                <w:rtl w:val="0"/>
              </w:rPr>
              <w:t xml:space="preserve">EORTC 26981/NCIC CE.3 (Stupp) HR-QoL [</w:t>
            </w:r>
            <w:hyperlink r:id="rId398">
              <w:r w:rsidDel="00000000" w:rsidR="00000000" w:rsidRPr="00000000">
                <w:rPr>
                  <w:sz w:val="18"/>
                  <w:szCs w:val="18"/>
                  <w:rtl w:val="0"/>
                </w:rPr>
                <w:t xml:space="preserve">Taphoorn Lanc Onc '05</w:t>
              </w:r>
            </w:hyperlink>
            <w:hyperlink r:id="rId399">
              <w:r w:rsidDel="00000000" w:rsidR="00000000" w:rsidRPr="00000000">
                <w:rPr>
                  <w:sz w:val="18"/>
                  <w:szCs w:val="18"/>
                  <w:rtl w:val="0"/>
                </w:rPr>
                <w:t xml:space="preserve">]</w:t>
              </w:r>
            </w:hyperlink>
            <w:r w:rsidDel="00000000" w:rsidR="00000000" w:rsidRPr="00000000">
              <w:rPr>
                <w:rFonts w:ascii="Cardo" w:cs="Cardo" w:eastAsia="Cardo" w:hAnsi="Cardo"/>
                <w:sz w:val="18"/>
                <w:szCs w:val="18"/>
                <w:rtl w:val="0"/>
              </w:rPr>
              <w:t xml:space="preserve">: GBM. 60 Gy ± TMZ→ 6m TMZ. </w:t>
            </w:r>
            <w:hyperlink w:anchor="rgyxm1mwwcj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C4">
            <w:pPr>
              <w:numPr>
                <w:ilvl w:val="0"/>
                <w:numId w:val="96"/>
              </w:numPr>
              <w:ind w:left="720" w:hanging="360"/>
              <w:rPr>
                <w:sz w:val="18"/>
                <w:szCs w:val="18"/>
              </w:rPr>
            </w:pPr>
            <w:r w:rsidDel="00000000" w:rsidR="00000000" w:rsidRPr="00000000">
              <w:rPr>
                <w:sz w:val="18"/>
                <w:szCs w:val="18"/>
                <w:rtl w:val="0"/>
              </w:rPr>
              <w:t xml:space="preserve">French (Table 3) [</w:t>
            </w:r>
            <w:hyperlink r:id="rId400">
              <w:r w:rsidDel="00000000" w:rsidR="00000000" w:rsidRPr="00000000">
                <w:rPr>
                  <w:sz w:val="18"/>
                  <w:szCs w:val="18"/>
                  <w:rtl w:val="0"/>
                </w:rPr>
                <w:t xml:space="preserve">Keime-Guibert NEJM '07]</w:t>
              </w:r>
            </w:hyperlink>
            <w:r w:rsidDel="00000000" w:rsidR="00000000" w:rsidRPr="00000000">
              <w:rPr>
                <w:rFonts w:ascii="Cardo" w:cs="Cardo" w:eastAsia="Cardo" w:hAnsi="Cardo"/>
                <w:sz w:val="18"/>
                <w:szCs w:val="18"/>
                <w:rtl w:val="0"/>
              </w:rPr>
              <w:t xml:space="preserve">: Elderly GBM. Surgery→ supportive care vs. 50.4/28.</w:t>
            </w:r>
            <w:r w:rsidDel="00000000" w:rsidR="00000000" w:rsidRPr="00000000">
              <w:rPr>
                <w:i w:val="1"/>
                <w:sz w:val="18"/>
                <w:szCs w:val="18"/>
                <w:rtl w:val="0"/>
              </w:rPr>
              <w:t xml:space="preserve"> </w:t>
            </w:r>
            <w:hyperlink w:anchor="7l36bvdg222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C5">
            <w:pPr>
              <w:numPr>
                <w:ilvl w:val="0"/>
                <w:numId w:val="96"/>
              </w:numPr>
              <w:ind w:left="720" w:hanging="360"/>
              <w:rPr>
                <w:sz w:val="18"/>
                <w:szCs w:val="18"/>
              </w:rPr>
            </w:pPr>
            <w:r w:rsidDel="00000000" w:rsidR="00000000" w:rsidRPr="00000000">
              <w:rPr>
                <w:sz w:val="18"/>
                <w:szCs w:val="18"/>
                <w:rtl w:val="0"/>
              </w:rPr>
              <w:t xml:space="preserve">EF-14 Maintenance TTF HR-QoL [</w:t>
            </w:r>
            <w:hyperlink r:id="rId401">
              <w:r w:rsidDel="00000000" w:rsidR="00000000" w:rsidRPr="00000000">
                <w:rPr>
                  <w:sz w:val="18"/>
                  <w:szCs w:val="18"/>
                  <w:rtl w:val="0"/>
                </w:rPr>
                <w:t xml:space="preserve">Taphoorn JAMA Onc '18</w:t>
              </w:r>
            </w:hyperlink>
            <w:hyperlink r:id="rId402">
              <w:r w:rsidDel="00000000" w:rsidR="00000000" w:rsidRPr="00000000">
                <w:rPr>
                  <w:sz w:val="18"/>
                  <w:szCs w:val="18"/>
                  <w:rtl w:val="0"/>
                </w:rPr>
                <w:t xml:space="preserve">]</w:t>
              </w:r>
            </w:hyperlink>
            <w:r w:rsidDel="00000000" w:rsidR="00000000" w:rsidRPr="00000000">
              <w:rPr>
                <w:rFonts w:ascii="Cardo" w:cs="Cardo" w:eastAsia="Cardo" w:hAnsi="Cardo"/>
                <w:sz w:val="18"/>
                <w:szCs w:val="18"/>
                <w:rtl w:val="0"/>
              </w:rPr>
              <w:t xml:space="preserve">: Stupp→ TMZ ± TTF. </w:t>
            </w:r>
            <w:hyperlink w:anchor="_gf4tca9degfx">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6C6">
      <w:pPr>
        <w:pStyle w:val="Heading2"/>
        <w:rPr/>
      </w:pPr>
      <w:bookmarkStart w:colFirst="0" w:colLast="0" w:name="_83i21e3o9acq" w:id="81"/>
      <w:bookmarkEnd w:id="81"/>
      <w:r w:rsidDel="00000000" w:rsidR="00000000" w:rsidRPr="00000000">
        <w:rPr>
          <w:rtl w:val="0"/>
        </w:rPr>
      </w:r>
    </w:p>
    <w:p w:rsidR="00000000" w:rsidDel="00000000" w:rsidP="00000000" w:rsidRDefault="00000000" w:rsidRPr="00000000" w14:paraId="000006C7">
      <w:pPr>
        <w:pStyle w:val="Heading2"/>
        <w:rPr/>
      </w:pPr>
      <w:bookmarkStart w:colFirst="0" w:colLast="0" w:name="_ab4u4krn8j02" w:id="82"/>
      <w:bookmarkEnd w:id="82"/>
      <w:hyperlink w:anchor="_3lqsokul7na9">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See the Summary Box above. See the [</w:t>
      </w:r>
      <w:hyperlink w:anchor="_pnchwcbksn86">
        <w:r w:rsidDel="00000000" w:rsidR="00000000" w:rsidRPr="00000000">
          <w:rPr>
            <w:rtl w:val="0"/>
          </w:rPr>
          <w:t xml:space="preserve">LGG/HGG</w:t>
        </w:r>
      </w:hyperlink>
      <w:r w:rsidDel="00000000" w:rsidR="00000000" w:rsidRPr="00000000">
        <w:rPr>
          <w:rtl w:val="0"/>
        </w:rPr>
        <w:t xml:space="preserve">] Treatment Planning section.</w:t>
      </w:r>
      <w:r w:rsidDel="00000000" w:rsidR="00000000" w:rsidRPr="00000000">
        <w:rPr>
          <w:rtl w:val="0"/>
        </w:rPr>
      </w:r>
    </w:p>
    <w:p w:rsidR="00000000" w:rsidDel="00000000" w:rsidP="00000000" w:rsidRDefault="00000000" w:rsidRPr="00000000" w14:paraId="000006C9">
      <w:pPr>
        <w:numPr>
          <w:ilvl w:val="0"/>
          <w:numId w:val="12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CT-MR sim, aquaplast mask. T1 post and T2 flair sequences. Fuse preop and postop MRI.</w:t>
      </w:r>
    </w:p>
    <w:p w:rsidR="00000000" w:rsidDel="00000000" w:rsidP="00000000" w:rsidRDefault="00000000" w:rsidRPr="00000000" w14:paraId="000006CA">
      <w:pPr>
        <w:numPr>
          <w:ilvl w:val="0"/>
          <w:numId w:val="12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5 non-coplanar beams, no entrance/exit via mouth, lens.</w:t>
      </w:r>
    </w:p>
    <w:p w:rsidR="00000000" w:rsidDel="00000000" w:rsidP="00000000" w:rsidRDefault="00000000" w:rsidRPr="00000000" w14:paraId="000006CB">
      <w:pPr>
        <w:numPr>
          <w:ilvl w:val="0"/>
          <w:numId w:val="122"/>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Historical post-mortem with CT correlate </w:t>
      </w:r>
      <w:r w:rsidDel="00000000" w:rsidR="00000000" w:rsidRPr="00000000">
        <w:rPr>
          <w:rtl w:val="0"/>
        </w:rPr>
        <w:t xml:space="preserve">demonstrated a 3</w:t>
      </w:r>
      <w:r w:rsidDel="00000000" w:rsidR="00000000" w:rsidRPr="00000000">
        <w:rPr>
          <w:rFonts w:ascii="Times New Roman" w:cs="Times New Roman" w:eastAsia="Times New Roman" w:hAnsi="Times New Roman"/>
          <w:b w:val="1"/>
          <w:sz w:val="20"/>
          <w:szCs w:val="20"/>
          <w:rtl w:val="0"/>
        </w:rPr>
        <w:t xml:space="preserve"> cm margin on CT edema</w:t>
      </w:r>
      <w:r w:rsidDel="00000000" w:rsidR="00000000" w:rsidRPr="00000000">
        <w:rPr>
          <w:rFonts w:ascii="Times New Roman" w:cs="Times New Roman" w:eastAsia="Times New Roman" w:hAnsi="Times New Roman"/>
          <w:sz w:val="20"/>
          <w:szCs w:val="20"/>
          <w:rtl w:val="0"/>
        </w:rPr>
        <w:t xml:space="preserve"> needed [</w:t>
      </w:r>
      <w:hyperlink r:id="rId403">
        <w:r w:rsidDel="00000000" w:rsidR="00000000" w:rsidRPr="00000000">
          <w:rPr>
            <w:rFonts w:ascii="Times New Roman" w:cs="Times New Roman" w:eastAsia="Times New Roman" w:hAnsi="Times New Roman"/>
            <w:sz w:val="20"/>
            <w:szCs w:val="20"/>
            <w:rtl w:val="0"/>
          </w:rPr>
          <w:t xml:space="preserve">Halperin IJROBP '89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CC">
      <w:pPr>
        <w:numPr>
          <w:ilvl w:val="0"/>
          <w:numId w:val="122"/>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Historical study found ITCs in T2 signal, suggesting T1c = GTV, and T2 is subclinical </w:t>
      </w:r>
      <w:r w:rsidDel="00000000" w:rsidR="00000000" w:rsidRPr="00000000">
        <w:rPr>
          <w:rtl w:val="0"/>
        </w:rPr>
        <w:t xml:space="preserve">disease</w:t>
      </w:r>
      <w:r w:rsidDel="00000000" w:rsidR="00000000" w:rsidRPr="00000000">
        <w:rPr>
          <w:rFonts w:ascii="Times New Roman" w:cs="Times New Roman" w:eastAsia="Times New Roman" w:hAnsi="Times New Roman"/>
          <w:sz w:val="20"/>
          <w:szCs w:val="20"/>
          <w:rtl w:val="0"/>
        </w:rPr>
        <w:t xml:space="preserve"> [</w:t>
      </w:r>
      <w:hyperlink r:id="rId404">
        <w:r w:rsidDel="00000000" w:rsidR="00000000" w:rsidRPr="00000000">
          <w:rPr>
            <w:rFonts w:ascii="Times New Roman" w:cs="Times New Roman" w:eastAsia="Times New Roman" w:hAnsi="Times New Roman"/>
            <w:sz w:val="20"/>
            <w:szCs w:val="20"/>
            <w:rtl w:val="0"/>
          </w:rPr>
          <w:t xml:space="preserve">Kelly JNS '87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CD">
      <w:pPr>
        <w:numPr>
          <w:ilvl w:val="1"/>
          <w:numId w:val="122"/>
        </w:numPr>
        <w:spacing w:line="240" w:lineRule="auto"/>
        <w:ind w:left="1440" w:hanging="360"/>
        <w:rPr>
          <w:u w:val="none"/>
        </w:rPr>
      </w:pPr>
      <w:r w:rsidDel="00000000" w:rsidR="00000000" w:rsidRPr="00000000">
        <w:rPr>
          <w:rtl w:val="0"/>
        </w:rPr>
        <w:t xml:space="preserve">ITCs were also found in some biopsied areas of the brain without radiographic abnormalities [</w:t>
      </w:r>
      <w:hyperlink r:id="rId405">
        <w:r w:rsidDel="00000000" w:rsidR="00000000" w:rsidRPr="00000000">
          <w:rPr>
            <w:rtl w:val="0"/>
          </w:rPr>
          <w:t xml:space="preserve">Chhabra SRO '18</w:t>
        </w:r>
      </w:hyperlink>
      <w:r w:rsidDel="00000000" w:rsidR="00000000" w:rsidRPr="00000000">
        <w:rPr>
          <w:rtl w:val="0"/>
        </w:rPr>
        <w:t xml:space="preserve">].</w:t>
      </w:r>
    </w:p>
    <w:p w:rsidR="00000000" w:rsidDel="00000000" w:rsidP="00000000" w:rsidRDefault="00000000" w:rsidRPr="00000000" w14:paraId="000006CE">
      <w:pPr>
        <w:numPr>
          <w:ilvl w:val="0"/>
          <w:numId w:val="122"/>
        </w:numPr>
        <w:ind w:left="720" w:hanging="360"/>
      </w:pPr>
      <w:r w:rsidDel="00000000" w:rsidR="00000000" w:rsidRPr="00000000">
        <w:rPr>
          <w:b w:val="1"/>
          <w:rtl w:val="0"/>
        </w:rPr>
        <w:t xml:space="preserve">NRG brain tumor specialists consensus guidelines for GBM contouring </w:t>
      </w:r>
      <w:r w:rsidDel="00000000" w:rsidR="00000000" w:rsidRPr="00000000">
        <w:rPr>
          <w:rtl w:val="0"/>
        </w:rPr>
        <w:t xml:space="preserve">[</w:t>
      </w:r>
      <w:hyperlink r:id="rId406">
        <w:r w:rsidDel="00000000" w:rsidR="00000000" w:rsidRPr="00000000">
          <w:rPr>
            <w:rtl w:val="0"/>
          </w:rPr>
          <w:t xml:space="preserve">Kruser JNO '19</w:t>
        </w:r>
      </w:hyperlink>
      <w:r w:rsidDel="00000000" w:rsidR="00000000" w:rsidRPr="00000000">
        <w:rPr>
          <w:rtl w:val="0"/>
        </w:rPr>
        <w:t xml:space="preserve">]</w:t>
      </w:r>
    </w:p>
    <w:p w:rsidR="00000000" w:rsidDel="00000000" w:rsidP="00000000" w:rsidRDefault="00000000" w:rsidRPr="00000000" w14:paraId="000006CF">
      <w:pPr>
        <w:numPr>
          <w:ilvl w:val="1"/>
          <w:numId w:val="122"/>
        </w:numPr>
        <w:ind w:left="1440" w:hanging="360"/>
      </w:pPr>
      <w:r w:rsidDel="00000000" w:rsidR="00000000" w:rsidRPr="00000000">
        <w:rPr>
          <w:rtl w:val="0"/>
        </w:rPr>
        <w:t xml:space="preserve">Trim at tentorium cerebelli and falx (respect the corpus callosum and interthalamic adhesion).</w:t>
      </w:r>
    </w:p>
    <w:p w:rsidR="00000000" w:rsidDel="00000000" w:rsidP="00000000" w:rsidRDefault="00000000" w:rsidRPr="00000000" w14:paraId="000006D0">
      <w:pPr>
        <w:numPr>
          <w:ilvl w:val="1"/>
          <w:numId w:val="122"/>
        </w:numPr>
        <w:ind w:left="1440" w:hanging="360"/>
      </w:pPr>
      <w:r w:rsidDel="00000000" w:rsidR="00000000" w:rsidRPr="00000000">
        <w:rPr>
          <w:rtl w:val="0"/>
        </w:rPr>
        <w:t xml:space="preserve">Include the midbrain in 46 Gy if tumor or flair involves the thalamus. Coronal </w:t>
      </w:r>
      <w:r w:rsidDel="00000000" w:rsidR="00000000" w:rsidRPr="00000000">
        <w:rPr>
          <w:rtl w:val="0"/>
        </w:rPr>
        <w:t xml:space="preserve">plane</w:t>
      </w:r>
      <w:r w:rsidDel="00000000" w:rsidR="00000000" w:rsidRPr="00000000">
        <w:rPr>
          <w:rtl w:val="0"/>
        </w:rPr>
        <w:t xml:space="preserve"> might be best.</w:t>
      </w:r>
      <w:r w:rsidDel="00000000" w:rsidR="00000000" w:rsidRPr="00000000">
        <w:rPr>
          <w:rtl w:val="0"/>
        </w:rPr>
      </w:r>
    </w:p>
    <w:p w:rsidR="00000000" w:rsidDel="00000000" w:rsidP="00000000" w:rsidRDefault="00000000" w:rsidRPr="00000000" w14:paraId="000006D1">
      <w:pPr>
        <w:numPr>
          <w:ilvl w:val="0"/>
          <w:numId w:val="122"/>
        </w:numPr>
        <w:spacing w:line="240" w:lineRule="auto"/>
        <w:ind w:left="720" w:hanging="360"/>
        <w:rPr>
          <w:u w:val="none"/>
        </w:rPr>
      </w:pPr>
      <w:r w:rsidDel="00000000" w:rsidR="00000000" w:rsidRPr="00000000">
        <w:rPr>
          <w:b w:val="1"/>
          <w:rtl w:val="0"/>
        </w:rPr>
        <w:t xml:space="preserve">RTOG Volumes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Includes peritumoral edema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D2">
      <w:pPr>
        <w:ind w:left="720" w:firstLine="0"/>
        <w:rPr/>
      </w:pPr>
      <w:r w:rsidDel="00000000" w:rsidR="00000000" w:rsidRPr="00000000">
        <w:rPr>
          <w:rtl w:val="0"/>
        </w:rPr>
        <w:t xml:space="preserve">RTOG 0825 (2009-2011) [</w:t>
      </w:r>
      <w:hyperlink r:id="rId407">
        <w:r w:rsidDel="00000000" w:rsidR="00000000" w:rsidRPr="00000000">
          <w:rPr>
            <w:rtl w:val="0"/>
          </w:rPr>
          <w:t xml:space="preserve">Protocol (Supplement) Gilbert NEJM '14]</w:t>
        </w:r>
      </w:hyperlink>
      <w:r w:rsidDel="00000000" w:rsidR="00000000" w:rsidRPr="00000000">
        <w:rPr>
          <w:rtl w:val="0"/>
        </w:rPr>
        <w:t xml:space="preserve">: Stupp ± bevacizumab q2w. </w:t>
      </w:r>
      <w:hyperlink w:anchor="9vdn6lam37jn">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D3">
      <w:pPr>
        <w:ind w:left="720" w:right="200" w:firstLine="0"/>
        <w:rPr/>
      </w:pPr>
      <w:r w:rsidDel="00000000" w:rsidR="00000000" w:rsidRPr="00000000">
        <w:rPr>
          <w:rtl w:val="0"/>
        </w:rPr>
        <w:t xml:space="preserve">RTOG 0525 (2006-2008) [</w:t>
      </w:r>
      <w:hyperlink r:id="rId408">
        <w:r w:rsidDel="00000000" w:rsidR="00000000" w:rsidRPr="00000000">
          <w:rPr>
            <w:rtl w:val="0"/>
          </w:rPr>
          <w:t xml:space="preserve">(Methods) Gilbert JCO '13</w:t>
        </w:r>
      </w:hyperlink>
      <w:r w:rsidDel="00000000" w:rsidR="00000000" w:rsidRPr="00000000">
        <w:rPr>
          <w:rFonts w:ascii="Cardo" w:cs="Cardo" w:eastAsia="Cardo" w:hAnsi="Cardo"/>
          <w:rtl w:val="0"/>
        </w:rPr>
        <w:t xml:space="preserve">]: Stupp→ TMZ vs. ddTMZ. </w:t>
      </w:r>
      <w:hyperlink w:anchor="21vmldtn01k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D4">
      <w:pPr>
        <w:numPr>
          <w:ilvl w:val="1"/>
          <w:numId w:val="122"/>
        </w:numPr>
        <w:ind w:left="1440" w:hanging="360"/>
        <w:rPr>
          <w:u w:val="none"/>
        </w:rPr>
      </w:pPr>
      <w:r w:rsidDel="00000000" w:rsidR="00000000" w:rsidRPr="00000000">
        <w:rPr>
          <w:rtl w:val="0"/>
        </w:rPr>
        <w:t xml:space="preserve">CTV1_46: T2/bed + 2 cm (or T1c + 2.5 cm if no edema). All margins may be reduced to 0.5 cm. </w:t>
      </w:r>
    </w:p>
    <w:p w:rsidR="00000000" w:rsidDel="00000000" w:rsidP="00000000" w:rsidRDefault="00000000" w:rsidRPr="00000000" w14:paraId="000006D5">
      <w:pPr>
        <w:numPr>
          <w:ilvl w:val="1"/>
          <w:numId w:val="122"/>
        </w:numPr>
        <w:ind w:left="1440" w:hanging="360"/>
        <w:rPr>
          <w:u w:val="none"/>
        </w:rPr>
      </w:pPr>
      <w:r w:rsidDel="00000000" w:rsidR="00000000" w:rsidRPr="00000000">
        <w:rPr>
          <w:rtl w:val="0"/>
        </w:rPr>
        <w:t xml:space="preserve">CTV2_60: T1c/bed + 2 cm. All margins may be reduced to 0.5 cm. </w:t>
      </w:r>
    </w:p>
    <w:p w:rsidR="00000000" w:rsidDel="00000000" w:rsidP="00000000" w:rsidRDefault="00000000" w:rsidRPr="00000000" w14:paraId="000006D6">
      <w:pPr>
        <w:numPr>
          <w:ilvl w:val="1"/>
          <w:numId w:val="122"/>
        </w:numPr>
        <w:ind w:left="1440" w:hanging="360"/>
        <w:rPr>
          <w:u w:val="none"/>
        </w:rPr>
      </w:pPr>
      <w:r w:rsidDel="00000000" w:rsidR="00000000" w:rsidRPr="00000000">
        <w:rPr>
          <w:rtl w:val="0"/>
        </w:rPr>
        <w:t xml:space="preserve">PTV: CTV + 0.3 - 0.5 cm.</w:t>
      </w:r>
      <w:r w:rsidDel="00000000" w:rsidR="00000000" w:rsidRPr="00000000">
        <w:rPr>
          <w:rtl w:val="0"/>
        </w:rPr>
      </w:r>
    </w:p>
    <w:p w:rsidR="00000000" w:rsidDel="00000000" w:rsidP="00000000" w:rsidRDefault="00000000" w:rsidRPr="00000000" w14:paraId="000006D7">
      <w:pPr>
        <w:numPr>
          <w:ilvl w:val="0"/>
          <w:numId w:val="122"/>
        </w:numPr>
        <w:ind w:left="720" w:hanging="360"/>
      </w:pPr>
      <w:hyperlink r:id="rId409">
        <w:r w:rsidDel="00000000" w:rsidR="00000000" w:rsidRPr="00000000">
          <w:rPr>
            <w:b w:val="1"/>
            <w:rtl w:val="0"/>
          </w:rPr>
          <w:t xml:space="preserve">ESTRO-ACROP Guidelines </w:t>
        </w:r>
      </w:hyperlink>
      <w:hyperlink r:id="rId410">
        <w:r w:rsidDel="00000000" w:rsidR="00000000" w:rsidRPr="00000000">
          <w:rPr>
            <w:rtl w:val="0"/>
          </w:rPr>
          <w:t xml:space="preserve">[Niyazi RTO '16]</w:t>
        </w:r>
      </w:hyperlink>
      <w:r w:rsidDel="00000000" w:rsidR="00000000" w:rsidRPr="00000000">
        <w:rPr>
          <w:rtl w:val="0"/>
        </w:rPr>
        <w:t xml:space="preserve">: </w:t>
      </w:r>
      <w:r w:rsidDel="00000000" w:rsidR="00000000" w:rsidRPr="00000000">
        <w:rPr>
          <w:b w:val="1"/>
          <w:rtl w:val="0"/>
        </w:rPr>
        <w:t xml:space="preserve">Does not mandate peritumoral edema coverage</w:t>
      </w:r>
      <w:r w:rsidDel="00000000" w:rsidR="00000000" w:rsidRPr="00000000">
        <w:rPr>
          <w:rtl w:val="0"/>
        </w:rPr>
        <w:t xml:space="preserve">.</w:t>
      </w:r>
    </w:p>
    <w:p w:rsidR="00000000" w:rsidDel="00000000" w:rsidP="00000000" w:rsidRDefault="00000000" w:rsidRPr="00000000" w14:paraId="000006D8">
      <w:pPr>
        <w:ind w:left="720" w:firstLine="0"/>
        <w:rPr/>
      </w:pPr>
      <w:r w:rsidDel="00000000" w:rsidR="00000000" w:rsidRPr="00000000">
        <w:rPr>
          <w:rtl w:val="0"/>
        </w:rPr>
        <w:t xml:space="preserve">Cover at least 2 cm on T1c. Cover T2/FLAIR if secondary GBM (i.e., more likely to be IDHmt).</w:t>
      </w:r>
    </w:p>
    <w:p w:rsidR="00000000" w:rsidDel="00000000" w:rsidP="00000000" w:rsidRDefault="00000000" w:rsidRPr="00000000" w14:paraId="000006D9">
      <w:pPr>
        <w:ind w:left="0" w:firstLine="720"/>
        <w:rPr/>
      </w:pPr>
      <w:r w:rsidDel="00000000" w:rsidR="00000000" w:rsidRPr="00000000">
        <w:rPr>
          <w:rtl w:val="0"/>
        </w:rPr>
        <w:t xml:space="preserve">Based on data demonstrating &gt; 80% of recurrences within 2 cm margin of T1c on CT or MRI scans.</w:t>
      </w:r>
    </w:p>
    <w:p w:rsidR="00000000" w:rsidDel="00000000" w:rsidP="00000000" w:rsidRDefault="00000000" w:rsidRPr="00000000" w14:paraId="000006DA">
      <w:pPr>
        <w:numPr>
          <w:ilvl w:val="1"/>
          <w:numId w:val="122"/>
        </w:numPr>
        <w:ind w:left="1440" w:hanging="360"/>
      </w:pPr>
      <w:r w:rsidDel="00000000" w:rsidR="00000000" w:rsidRPr="00000000">
        <w:rPr>
          <w:rtl w:val="0"/>
        </w:rPr>
        <w:t xml:space="preserve">CTV_60: T1c/bed + 2 cm ± FLAIR. </w:t>
      </w:r>
      <w:r w:rsidDel="00000000" w:rsidR="00000000" w:rsidRPr="00000000">
        <w:rPr>
          <w:i w:val="1"/>
          <w:rtl w:val="0"/>
        </w:rPr>
        <w:t xml:space="preserve">New EORTC trials can use as small as 1.5 cm on T1c.</w:t>
      </w:r>
    </w:p>
    <w:p w:rsidR="00000000" w:rsidDel="00000000" w:rsidP="00000000" w:rsidRDefault="00000000" w:rsidRPr="00000000" w14:paraId="000006DB">
      <w:pPr>
        <w:numPr>
          <w:ilvl w:val="2"/>
          <w:numId w:val="122"/>
        </w:numPr>
        <w:ind w:left="2160" w:hanging="360"/>
        <w:rPr>
          <w:u w:val="none"/>
        </w:rPr>
      </w:pPr>
      <w:r w:rsidDel="00000000" w:rsidR="00000000" w:rsidRPr="00000000">
        <w:rPr>
          <w:rFonts w:ascii="Cardo" w:cs="Cardo" w:eastAsia="Cardo" w:hAnsi="Cardo"/>
          <w:rtl w:val="0"/>
        </w:rPr>
        <w:t xml:space="preserve">CTV_50 (if &gt; 250 cc): 50/25 to T1c/bed + 2 cm ± FLAIR→ 10/5 boost to T1c + 1 cm.</w:t>
      </w:r>
      <w:r w:rsidDel="00000000" w:rsidR="00000000" w:rsidRPr="00000000">
        <w:rPr>
          <w:i w:val="1"/>
          <w:rtl w:val="0"/>
        </w:rPr>
        <w:t xml:space="preserve"> </w:t>
      </w:r>
    </w:p>
    <w:p w:rsidR="00000000" w:rsidDel="00000000" w:rsidP="00000000" w:rsidRDefault="00000000" w:rsidRPr="00000000" w14:paraId="000006DC">
      <w:pPr>
        <w:numPr>
          <w:ilvl w:val="1"/>
          <w:numId w:val="122"/>
        </w:numPr>
        <w:ind w:left="1440" w:hanging="360"/>
      </w:pPr>
      <w:r w:rsidDel="00000000" w:rsidR="00000000" w:rsidRPr="00000000">
        <w:rPr>
          <w:rtl w:val="0"/>
        </w:rPr>
        <w:t xml:space="preserve">PTV: Add 3-5 mm.</w:t>
      </w:r>
    </w:p>
    <w:p w:rsidR="00000000" w:rsidDel="00000000" w:rsidP="00000000" w:rsidRDefault="00000000" w:rsidRPr="00000000" w14:paraId="000006DD">
      <w:pPr>
        <w:numPr>
          <w:ilvl w:val="0"/>
          <w:numId w:val="122"/>
        </w:numPr>
        <w:ind w:left="720" w:hanging="360"/>
      </w:pPr>
      <w:r w:rsidDel="00000000" w:rsidR="00000000" w:rsidRPr="00000000">
        <w:rPr>
          <w:b w:val="1"/>
          <w:rtl w:val="0"/>
        </w:rPr>
        <w:t xml:space="preserve">Evaluation of Peritumoral Edema in Delineation of CTV </w:t>
      </w:r>
      <w:r w:rsidDel="00000000" w:rsidR="00000000" w:rsidRPr="00000000">
        <w:rPr>
          <w:rtl w:val="0"/>
        </w:rPr>
        <w:t xml:space="preserve">[</w:t>
      </w:r>
      <w:hyperlink r:id="rId411">
        <w:r w:rsidDel="00000000" w:rsidR="00000000" w:rsidRPr="00000000">
          <w:rPr>
            <w:rtl w:val="0"/>
          </w:rPr>
          <w:t xml:space="preserve">Chang IJROBP '07</w:t>
        </w:r>
      </w:hyperlink>
      <w:r w:rsidDel="00000000" w:rsidR="00000000" w:rsidRPr="00000000">
        <w:rPr>
          <w:rtl w:val="0"/>
        </w:rPr>
        <w:t xml:space="preserve">]: SIB technique.</w:t>
      </w:r>
    </w:p>
    <w:p w:rsidR="00000000" w:rsidDel="00000000" w:rsidP="00000000" w:rsidRDefault="00000000" w:rsidRPr="00000000" w14:paraId="000006DE">
      <w:pPr>
        <w:ind w:left="720" w:firstLine="0"/>
        <w:rPr/>
      </w:pPr>
      <w:r w:rsidDel="00000000" w:rsidR="00000000" w:rsidRPr="00000000">
        <w:rPr>
          <w:rtl w:val="0"/>
        </w:rPr>
        <w:t xml:space="preserve">Inclusion of edema in tumor volumes does not seem to alter the central pattern of failure.</w:t>
      </w:r>
    </w:p>
    <w:p w:rsidR="00000000" w:rsidDel="00000000" w:rsidP="00000000" w:rsidRDefault="00000000" w:rsidRPr="00000000" w14:paraId="000006DF">
      <w:pPr>
        <w:ind w:left="720" w:firstLine="0"/>
        <w:rPr>
          <w:vertAlign w:val="superscript"/>
        </w:rPr>
      </w:pPr>
      <w:r w:rsidDel="00000000" w:rsidR="00000000" w:rsidRPr="00000000">
        <w:rPr>
          <w:rtl w:val="0"/>
        </w:rPr>
        <w:t xml:space="preserve">Another study demonstrated MGMT Me'd tumors appear to fail OOF around 30% of the time. </w:t>
      </w:r>
      <w:hyperlink w:anchor="ibxdja85j6v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0">
      <w:pPr>
        <w:numPr>
          <w:ilvl w:val="1"/>
          <w:numId w:val="122"/>
        </w:numPr>
        <w:ind w:left="1440" w:hanging="360"/>
      </w:pPr>
      <w:r w:rsidDel="00000000" w:rsidR="00000000" w:rsidRPr="00000000">
        <w:rPr>
          <w:rtl w:val="0"/>
        </w:rPr>
        <w:t xml:space="preserve">48 pts. 3D CRT, no inclusion of peritumoral edema. 2000-2001.</w:t>
      </w:r>
    </w:p>
    <w:p w:rsidR="00000000" w:rsidDel="00000000" w:rsidP="00000000" w:rsidRDefault="00000000" w:rsidRPr="00000000" w14:paraId="000006E1">
      <w:pPr>
        <w:numPr>
          <w:ilvl w:val="2"/>
          <w:numId w:val="122"/>
        </w:numPr>
        <w:ind w:left="2160" w:hanging="360"/>
      </w:pPr>
      <w:r w:rsidDel="00000000" w:rsidR="00000000" w:rsidRPr="00000000">
        <w:rPr>
          <w:rtl w:val="0"/>
        </w:rPr>
        <w:t xml:space="preserve">GTV_60/30: T1c/tumor. </w:t>
      </w:r>
    </w:p>
    <w:p w:rsidR="00000000" w:rsidDel="00000000" w:rsidP="00000000" w:rsidRDefault="00000000" w:rsidRPr="00000000" w14:paraId="000006E2">
      <w:pPr>
        <w:numPr>
          <w:ilvl w:val="2"/>
          <w:numId w:val="122"/>
        </w:numPr>
        <w:ind w:left="2160" w:hanging="360"/>
      </w:pPr>
      <w:r w:rsidDel="00000000" w:rsidR="00000000" w:rsidRPr="00000000">
        <w:rPr>
          <w:rtl w:val="0"/>
        </w:rPr>
        <w:t xml:space="preserve">CTV_50/30: T1c/tumor + 2 cm.</w:t>
      </w:r>
    </w:p>
    <w:p w:rsidR="00000000" w:rsidDel="00000000" w:rsidP="00000000" w:rsidRDefault="00000000" w:rsidRPr="00000000" w14:paraId="000006E3">
      <w:pPr>
        <w:numPr>
          <w:ilvl w:val="2"/>
          <w:numId w:val="122"/>
        </w:numPr>
        <w:ind w:left="2160" w:hanging="360"/>
      </w:pPr>
      <w:r w:rsidDel="00000000" w:rsidR="00000000" w:rsidRPr="00000000">
        <w:rPr>
          <w:rtl w:val="0"/>
        </w:rPr>
        <w:t xml:space="preserve">PTV = 5 mm. </w:t>
      </w:r>
    </w:p>
    <w:p w:rsidR="00000000" w:rsidDel="00000000" w:rsidP="00000000" w:rsidRDefault="00000000" w:rsidRPr="00000000" w14:paraId="000006E4">
      <w:pPr>
        <w:numPr>
          <w:ilvl w:val="1"/>
          <w:numId w:val="122"/>
        </w:numPr>
        <w:ind w:left="1440" w:hanging="360"/>
      </w:pPr>
      <w:r w:rsidDel="00000000" w:rsidR="00000000" w:rsidRPr="00000000">
        <w:rPr>
          <w:rFonts w:ascii="Cardo" w:cs="Cardo" w:eastAsia="Cardo" w:hAnsi="Cardo"/>
          <w:rtl w:val="0"/>
        </w:rPr>
        <w:t xml:space="preserve">For patients with &gt;75 cc edema, volume of brain irradiated to 46 Gy was significantly greater (31→ 38%) when plans intentionally included peritumoral edema.</w:t>
      </w:r>
    </w:p>
    <w:p w:rsidR="00000000" w:rsidDel="00000000" w:rsidP="00000000" w:rsidRDefault="00000000" w:rsidRPr="00000000" w14:paraId="000006E5">
      <w:pPr>
        <w:numPr>
          <w:ilvl w:val="1"/>
          <w:numId w:val="122"/>
        </w:numPr>
        <w:ind w:left="1440" w:hanging="360"/>
      </w:pPr>
      <w:r w:rsidDel="00000000" w:rsidR="00000000" w:rsidRPr="00000000">
        <w:rPr>
          <w:rtl w:val="0"/>
        </w:rPr>
        <w:t xml:space="preserve">90% (n=43) failed centrally.</w:t>
      </w:r>
      <w:r w:rsidDel="00000000" w:rsidR="00000000" w:rsidRPr="00000000">
        <w:rPr>
          <w:rtl w:val="0"/>
        </w:rPr>
      </w:r>
    </w:p>
    <w:p w:rsidR="00000000" w:rsidDel="00000000" w:rsidP="00000000" w:rsidRDefault="00000000" w:rsidRPr="00000000" w14:paraId="000006E6">
      <w:pPr>
        <w:numPr>
          <w:ilvl w:val="0"/>
          <w:numId w:val="122"/>
        </w:numPr>
        <w:spacing w:line="240" w:lineRule="auto"/>
        <w:ind w:left="720" w:hanging="360"/>
        <w:rPr>
          <w:u w:val="none"/>
        </w:rPr>
      </w:pPr>
      <w:r w:rsidDel="00000000" w:rsidR="00000000" w:rsidRPr="00000000">
        <w:rPr>
          <w:b w:val="1"/>
          <w:rtl w:val="0"/>
        </w:rPr>
        <w:t xml:space="preserve">Hypofractionation</w:t>
      </w:r>
    </w:p>
    <w:p w:rsidR="00000000" w:rsidDel="00000000" w:rsidP="00000000" w:rsidRDefault="00000000" w:rsidRPr="00000000" w14:paraId="000006E7">
      <w:pPr>
        <w:ind w:left="720" w:firstLine="0"/>
        <w:rPr/>
      </w:pPr>
      <w:r w:rsidDel="00000000" w:rsidR="00000000" w:rsidRPr="00000000">
        <w:rPr>
          <w:rtl w:val="0"/>
        </w:rPr>
        <w:t xml:space="preserve">EORTC 26062-22061/NCIC CE.6 (2007-2013) [</w:t>
      </w:r>
      <w:hyperlink r:id="rId412">
        <w:r w:rsidDel="00000000" w:rsidR="00000000" w:rsidRPr="00000000">
          <w:rPr>
            <w:rtl w:val="0"/>
          </w:rPr>
          <w:t xml:space="preserve">Protocol (Supplement) Perry NEJM '17</w:t>
        </w:r>
      </w:hyperlink>
      <w:r w:rsidDel="00000000" w:rsidR="00000000" w:rsidRPr="00000000">
        <w:rPr>
          <w:rtl w:val="0"/>
        </w:rPr>
        <w:t xml:space="preserve">]: 40.05/15 (2.67 Gy) ± TMZ. </w:t>
      </w:r>
      <w:hyperlink w:anchor="w1xynp9nvly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8">
      <w:pPr>
        <w:ind w:left="720" w:firstLine="0"/>
        <w:rPr>
          <w:vertAlign w:val="superscript"/>
        </w:rPr>
      </w:pPr>
      <w:r w:rsidDel="00000000" w:rsidR="00000000" w:rsidRPr="00000000">
        <w:rPr>
          <w:rtl w:val="0"/>
        </w:rPr>
        <w:t xml:space="preserve">Roa (2010 - 2013) [</w:t>
      </w:r>
      <w:hyperlink r:id="rId413">
        <w:r w:rsidDel="00000000" w:rsidR="00000000" w:rsidRPr="00000000">
          <w:rPr>
            <w:rtl w:val="0"/>
          </w:rPr>
          <w:t xml:space="preserve">Protocol (Supplement) IAEA JCO '15]</w:t>
        </w:r>
      </w:hyperlink>
      <w:r w:rsidDel="00000000" w:rsidR="00000000" w:rsidRPr="00000000">
        <w:rPr>
          <w:rtl w:val="0"/>
        </w:rPr>
        <w:t xml:space="preserve">: 40/15 vs. 25/5. </w:t>
      </w:r>
      <w:hyperlink w:anchor="i60yw7492o7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9">
      <w:pPr>
        <w:numPr>
          <w:ilvl w:val="1"/>
          <w:numId w:val="122"/>
        </w:numPr>
        <w:ind w:left="1440" w:hanging="360"/>
      </w:pPr>
      <w:r w:rsidDel="00000000" w:rsidR="00000000" w:rsidRPr="00000000">
        <w:rPr>
          <w:rtl w:val="0"/>
        </w:rPr>
        <w:t xml:space="preserve">CTV_Perry = T1c/bed + 1.5 cm (no mention of edema). PTV = CTV + 0.5 cm.</w:t>
      </w:r>
    </w:p>
    <w:p w:rsidR="00000000" w:rsidDel="00000000" w:rsidP="00000000" w:rsidRDefault="00000000" w:rsidRPr="00000000" w14:paraId="000006EA">
      <w:pPr>
        <w:numPr>
          <w:ilvl w:val="1"/>
          <w:numId w:val="122"/>
        </w:numPr>
        <w:ind w:left="1440" w:hanging="360"/>
      </w:pPr>
      <w:r w:rsidDel="00000000" w:rsidR="00000000" w:rsidRPr="00000000">
        <w:rPr>
          <w:rtl w:val="0"/>
        </w:rPr>
        <w:t xml:space="preserve">CTV_Roa = T1c/bed + 2 cm (no mention of edema). PTV = CTV + 0.5 cm.</w:t>
      </w:r>
      <w:r w:rsidDel="00000000" w:rsidR="00000000" w:rsidRPr="00000000">
        <w:rPr>
          <w:rtl w:val="0"/>
        </w:rPr>
      </w:r>
    </w:p>
    <w:p w:rsidR="00000000" w:rsidDel="00000000" w:rsidP="00000000" w:rsidRDefault="00000000" w:rsidRPr="00000000" w14:paraId="000006EB">
      <w:pPr>
        <w:numPr>
          <w:ilvl w:val="0"/>
          <w:numId w:val="122"/>
        </w:numPr>
        <w:spacing w:line="240" w:lineRule="auto"/>
        <w:ind w:left="720" w:hanging="360"/>
        <w:rPr>
          <w:u w:val="none"/>
        </w:rPr>
      </w:pPr>
      <w:r w:rsidDel="00000000" w:rsidR="00000000" w:rsidRPr="00000000">
        <w:rPr>
          <w:b w:val="1"/>
          <w:rtl w:val="0"/>
        </w:rPr>
        <w:t xml:space="preserve">Re-irradiation</w:t>
      </w:r>
    </w:p>
    <w:p w:rsidR="00000000" w:rsidDel="00000000" w:rsidP="00000000" w:rsidRDefault="00000000" w:rsidRPr="00000000" w14:paraId="000006EC">
      <w:pPr>
        <w:ind w:left="720" w:firstLine="0"/>
        <w:rPr/>
      </w:pPr>
      <w:r w:rsidDel="00000000" w:rsidR="00000000" w:rsidRPr="00000000">
        <w:rPr>
          <w:rtl w:val="0"/>
        </w:rPr>
        <w:t xml:space="preserve">RTOG 1205 (2012-2016) [</w:t>
      </w:r>
      <w:hyperlink r:id="rId414">
        <w:r w:rsidDel="00000000" w:rsidR="00000000" w:rsidRPr="00000000">
          <w:rPr>
            <w:rtl w:val="0"/>
          </w:rPr>
          <w:t xml:space="preserve">Protocol</w:t>
        </w:r>
      </w:hyperlink>
      <w:r w:rsidDel="00000000" w:rsidR="00000000" w:rsidRPr="00000000">
        <w:rPr>
          <w:rtl w:val="0"/>
        </w:rPr>
        <w:t xml:space="preserve">, </w:t>
      </w:r>
      <w:hyperlink r:id="rId415">
        <w:r w:rsidDel="00000000" w:rsidR="00000000" w:rsidRPr="00000000">
          <w:rPr>
            <w:rtl w:val="0"/>
          </w:rPr>
          <w:t xml:space="preserve">Tsien ASTRO’19</w:t>
        </w:r>
      </w:hyperlink>
      <w:r w:rsidDel="00000000" w:rsidR="00000000" w:rsidRPr="00000000">
        <w:rPr>
          <w:rtl w:val="0"/>
        </w:rPr>
        <w:t xml:space="preserve">]: Bev naive. Recurrent GBM Bev q2w ± 35/10. </w:t>
      </w:r>
      <w:hyperlink w:anchor="xzfivij513h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D">
      <w:pPr>
        <w:numPr>
          <w:ilvl w:val="1"/>
          <w:numId w:val="122"/>
        </w:numPr>
        <w:ind w:left="1440" w:hanging="360"/>
      </w:pPr>
      <w:r w:rsidDel="00000000" w:rsidR="00000000" w:rsidRPr="00000000">
        <w:rPr>
          <w:rtl w:val="0"/>
        </w:rPr>
        <w:t xml:space="preserve">CTV = T1c/bed + 0 mm, though 5 mm allowed for &lt; 3.5 cm lesions or new lesions.</w:t>
      </w:r>
      <w:r w:rsidDel="00000000" w:rsidR="00000000" w:rsidRPr="00000000">
        <w:rPr>
          <w:rtl w:val="0"/>
        </w:rPr>
      </w:r>
    </w:p>
    <w:p w:rsidR="00000000" w:rsidDel="00000000" w:rsidP="00000000" w:rsidRDefault="00000000" w:rsidRPr="00000000" w14:paraId="000006EE">
      <w:pPr>
        <w:numPr>
          <w:ilvl w:val="0"/>
          <w:numId w:val="122"/>
        </w:numPr>
        <w:spacing w:line="240" w:lineRule="auto"/>
        <w:ind w:left="720" w:hanging="360"/>
        <w:rPr>
          <w:u w:val="none"/>
        </w:rPr>
      </w:pPr>
      <w:r w:rsidDel="00000000" w:rsidR="00000000" w:rsidRPr="00000000">
        <w:rPr>
          <w:rFonts w:ascii="Times New Roman" w:cs="Times New Roman" w:eastAsia="Times New Roman" w:hAnsi="Times New Roman"/>
          <w:b w:val="1"/>
          <w:sz w:val="20"/>
          <w:szCs w:val="20"/>
          <w:rtl w:val="0"/>
        </w:rPr>
        <w:t xml:space="preserve">Planning Goals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Check individual protocols listed above, as </w:t>
      </w:r>
      <w:r w:rsidDel="00000000" w:rsidR="00000000" w:rsidRPr="00000000">
        <w:rPr>
          <w:i w:val="1"/>
          <w:rtl w:val="0"/>
        </w:rPr>
        <w:t xml:space="preserve">these goals</w:t>
      </w:r>
      <w:r w:rsidDel="00000000" w:rsidR="00000000" w:rsidRPr="00000000">
        <w:rPr>
          <w:rFonts w:ascii="Times New Roman" w:cs="Times New Roman" w:eastAsia="Times New Roman" w:hAnsi="Times New Roman"/>
          <w:i w:val="1"/>
          <w:sz w:val="20"/>
          <w:szCs w:val="20"/>
          <w:rtl w:val="0"/>
        </w:rPr>
        <w:t xml:space="preserve"> should only ref</w:t>
      </w:r>
      <w:r w:rsidDel="00000000" w:rsidR="00000000" w:rsidRPr="00000000">
        <w:rPr>
          <w:i w:val="1"/>
          <w:rtl w:val="0"/>
        </w:rPr>
        <w:t xml:space="preserve">lect RTOG 08-25. </w:t>
      </w:r>
      <w:hyperlink w:anchor="9vdn6lam37jn">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6EF">
      <w:pPr>
        <w:spacing w:line="240" w:lineRule="auto"/>
        <w:ind w:left="720" w:firstLine="0"/>
        <w:rPr/>
      </w:pPr>
      <w:r w:rsidDel="00000000" w:rsidR="00000000" w:rsidRPr="00000000">
        <w:rPr>
          <w:rtl w:val="0"/>
        </w:rPr>
        <w:t xml:space="preserve">See [</w:t>
      </w:r>
      <w:hyperlink r:id="rId416">
        <w:r w:rsidDel="00000000" w:rsidR="00000000" w:rsidRPr="00000000">
          <w:rPr>
            <w:rtl w:val="0"/>
          </w:rPr>
          <w:t xml:space="preserve">Master CNS constraints</w:t>
        </w:r>
      </w:hyperlink>
      <w:r w:rsidDel="00000000" w:rsidR="00000000" w:rsidRPr="00000000">
        <w:rPr>
          <w:rtl w:val="0"/>
        </w:rPr>
        <w:t xml:space="preserve">] or [</w:t>
      </w:r>
      <w:hyperlink r:id="rId417">
        <w:r w:rsidDel="00000000" w:rsidR="00000000" w:rsidRPr="00000000">
          <w:rPr>
            <w:rtl w:val="0"/>
          </w:rPr>
          <w:t xml:space="preserve">Conventional CNS constraints</w:t>
        </w:r>
      </w:hyperlink>
      <w:r w:rsidDel="00000000" w:rsidR="00000000" w:rsidRPr="00000000">
        <w:rPr>
          <w:rtl w:val="0"/>
        </w:rPr>
        <w:t xml:space="preserve">] in the Constraints and Toxicity section for more.</w:t>
      </w:r>
      <w:r w:rsidDel="00000000" w:rsidR="00000000" w:rsidRPr="00000000">
        <w:rPr>
          <w:rtl w:val="0"/>
        </w:rPr>
      </w:r>
    </w:p>
    <w:p w:rsidR="00000000" w:rsidDel="00000000" w:rsidP="00000000" w:rsidRDefault="00000000" w:rsidRPr="00000000" w14:paraId="000006F0">
      <w:pPr>
        <w:numPr>
          <w:ilvl w:val="1"/>
          <w:numId w:val="12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PTV V100 ≥ 95%.</w:t>
      </w:r>
    </w:p>
    <w:p w:rsidR="00000000" w:rsidDel="00000000" w:rsidP="00000000" w:rsidRDefault="00000000" w:rsidRPr="00000000" w14:paraId="000006F1">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 dose to PTV 90%</w:t>
      </w:r>
    </w:p>
    <w:p w:rsidR="00000000" w:rsidDel="00000000" w:rsidP="00000000" w:rsidRDefault="00000000" w:rsidRPr="00000000" w14:paraId="000006F2">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 dose to PTV 110%.</w:t>
      </w:r>
    </w:p>
    <w:p w:rsidR="00000000" w:rsidDel="00000000" w:rsidP="00000000" w:rsidRDefault="00000000" w:rsidRPr="00000000" w14:paraId="000006F3">
      <w:pPr>
        <w:numPr>
          <w:ilvl w:val="1"/>
          <w:numId w:val="12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OARs</w:t>
      </w:r>
    </w:p>
    <w:p w:rsidR="00000000" w:rsidDel="00000000" w:rsidP="00000000" w:rsidRDefault="00000000" w:rsidRPr="00000000" w14:paraId="000006F4">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Brainstem: &lt; 54 Gy, V60 &lt; 0.03 cc </w:t>
      </w:r>
      <w:hyperlink w:anchor="9vdn6lam37jn">
        <w:r w:rsidDel="00000000" w:rsidR="00000000" w:rsidRPr="00000000">
          <w:rPr>
            <w:rFonts w:ascii="Times New Roman" w:cs="Times New Roman" w:eastAsia="Times New Roman" w:hAnsi="Times New Roman"/>
            <w:sz w:val="20"/>
            <w:szCs w:val="20"/>
            <w:vertAlign w:val="superscript"/>
            <w:rtl w:val="0"/>
          </w:rPr>
          <w:t xml:space="preserve">RTOG 08-25</w:t>
        </w:r>
      </w:hyperlink>
      <w:r w:rsidDel="00000000" w:rsidR="00000000" w:rsidRPr="00000000">
        <w:rPr>
          <w:rtl w:val="0"/>
        </w:rPr>
      </w:r>
    </w:p>
    <w:p w:rsidR="00000000" w:rsidDel="00000000" w:rsidP="00000000" w:rsidRDefault="00000000" w:rsidRPr="00000000" w14:paraId="000006F5">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 &lt; 54 Gy, V56 &lt; 0.03 cc </w:t>
      </w:r>
      <w:hyperlink w:anchor="9vdn6lam37jn">
        <w:r w:rsidDel="00000000" w:rsidR="00000000" w:rsidRPr="00000000">
          <w:rPr>
            <w:vertAlign w:val="superscript"/>
            <w:rtl w:val="0"/>
          </w:rPr>
          <w:t xml:space="preserve">RTOG 08-25</w:t>
        </w:r>
      </w:hyperlink>
      <w:r w:rsidDel="00000000" w:rsidR="00000000" w:rsidRPr="00000000">
        <w:rPr>
          <w:rtl w:val="0"/>
        </w:rPr>
      </w:r>
    </w:p>
    <w:p w:rsidR="00000000" w:rsidDel="00000000" w:rsidP="00000000" w:rsidRDefault="00000000" w:rsidRPr="00000000" w14:paraId="000006F6">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 &lt; 54 Gy, V55 &lt; 0.03 cc </w:t>
      </w:r>
      <w:hyperlink w:anchor="9vdn6lam37jn">
        <w:r w:rsidDel="00000000" w:rsidR="00000000" w:rsidRPr="00000000">
          <w:rPr>
            <w:vertAlign w:val="superscript"/>
            <w:rtl w:val="0"/>
          </w:rPr>
          <w:t xml:space="preserve">RTOG 08-25</w:t>
        </w:r>
      </w:hyperlink>
      <w:r w:rsidDel="00000000" w:rsidR="00000000" w:rsidRPr="00000000">
        <w:rPr>
          <w:rtl w:val="0"/>
        </w:rPr>
      </w:r>
    </w:p>
    <w:p w:rsidR="00000000" w:rsidDel="00000000" w:rsidP="00000000" w:rsidRDefault="00000000" w:rsidRPr="00000000" w14:paraId="000006F7">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Spinal Cord: &lt; 45 Gy, V50 &lt; 0.03 cc.</w:t>
      </w:r>
    </w:p>
    <w:p w:rsidR="00000000" w:rsidDel="00000000" w:rsidP="00000000" w:rsidRDefault="00000000" w:rsidRPr="00000000" w14:paraId="000006F8">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Retina: &lt; 45 Gy, V50 &lt; 0.03 cc </w:t>
      </w:r>
      <w:hyperlink w:anchor="9vdn6lam37jn">
        <w:r w:rsidDel="00000000" w:rsidR="00000000" w:rsidRPr="00000000">
          <w:rPr>
            <w:vertAlign w:val="superscript"/>
            <w:rtl w:val="0"/>
          </w:rPr>
          <w:t xml:space="preserve">RTOG 08-25</w:t>
        </w:r>
      </w:hyperlink>
      <w:r w:rsidDel="00000000" w:rsidR="00000000" w:rsidRPr="00000000">
        <w:rPr>
          <w:rtl w:val="0"/>
        </w:rPr>
      </w:r>
    </w:p>
    <w:p w:rsidR="00000000" w:rsidDel="00000000" w:rsidP="00000000" w:rsidRDefault="00000000" w:rsidRPr="00000000" w14:paraId="000006F9">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Cochlea: Dmean &lt; 45 Gy.</w:t>
      </w:r>
    </w:p>
    <w:p w:rsidR="00000000" w:rsidDel="00000000" w:rsidP="00000000" w:rsidRDefault="00000000" w:rsidRPr="00000000" w14:paraId="000006FA">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Lens: V7 &lt; 0.03 cc </w:t>
      </w:r>
      <w:hyperlink w:anchor="9vdn6lam37jn">
        <w:r w:rsidDel="00000000" w:rsidR="00000000" w:rsidRPr="00000000">
          <w:rPr>
            <w:vertAlign w:val="superscript"/>
            <w:rtl w:val="0"/>
          </w:rPr>
          <w:t xml:space="preserve">RTOG 08-25</w:t>
        </w:r>
      </w:hyperlink>
      <w:r w:rsidDel="00000000" w:rsidR="00000000" w:rsidRPr="00000000">
        <w:rPr>
          <w:rtl w:val="0"/>
        </w:rPr>
      </w:r>
    </w:p>
    <w:p w:rsidR="00000000" w:rsidDel="00000000" w:rsidP="00000000" w:rsidRDefault="00000000" w:rsidRPr="00000000" w14:paraId="000006FB">
      <w:pPr>
        <w:pStyle w:val="Heading2"/>
        <w:rPr/>
      </w:pPr>
      <w:bookmarkStart w:colFirst="0" w:colLast="0" w:name="_rmuy28jebo9p" w:id="83"/>
      <w:bookmarkEnd w:id="83"/>
      <w:r w:rsidDel="00000000" w:rsidR="00000000" w:rsidRPr="00000000">
        <w:rPr>
          <w:rtl w:val="0"/>
        </w:rPr>
      </w:r>
    </w:p>
    <w:p w:rsidR="00000000" w:rsidDel="00000000" w:rsidP="00000000" w:rsidRDefault="00000000" w:rsidRPr="00000000" w14:paraId="000006FC">
      <w:pPr>
        <w:pStyle w:val="Heading2"/>
        <w:rPr/>
      </w:pPr>
      <w:bookmarkStart w:colFirst="0" w:colLast="0" w:name="_ii5e7lbfszey" w:id="84"/>
      <w:bookmarkEnd w:id="84"/>
      <w:hyperlink w:anchor="_3lqsokul7na9">
        <w:r w:rsidDel="00000000" w:rsidR="00000000" w:rsidRPr="00000000">
          <w:rPr>
            <w:rtl w:val="0"/>
          </w:rPr>
          <w:t xml:space="preserve">Follow up </w:t>
        </w:r>
      </w:hyperlink>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Zaorsky: [</w:t>
      </w:r>
      <w:hyperlink r:id="rId418">
        <w:r w:rsidDel="00000000" w:rsidR="00000000" w:rsidRPr="00000000">
          <w:rPr>
            <w:rtl w:val="0"/>
          </w:rPr>
          <w:t xml:space="preserve">Pseudoprogression vs. radiation necrosis</w:t>
        </w:r>
      </w:hyperlink>
      <w:r w:rsidDel="00000000" w:rsidR="00000000" w:rsidRPr="00000000">
        <w:rPr>
          <w:rtl w:val="0"/>
        </w:rPr>
        <w:t xml:space="preserve">], [</w:t>
      </w:r>
      <w:hyperlink r:id="rId419">
        <w:r w:rsidDel="00000000" w:rsidR="00000000" w:rsidRPr="00000000">
          <w:rPr>
            <w:rtl w:val="0"/>
          </w:rPr>
          <w:t xml:space="preserve">RANO criteria for GBM recurrence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FE">
      <w:pPr>
        <w:numPr>
          <w:ilvl w:val="0"/>
          <w:numId w:val="12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at 4 weeks post RT, then q3mo x 3 years.</w:t>
      </w:r>
    </w:p>
    <w:bookmarkStart w:colFirst="0" w:colLast="0" w:name="ibxdja85j6vh" w:id="85"/>
    <w:bookmarkEnd w:id="85"/>
    <w:p w:rsidR="00000000" w:rsidDel="00000000" w:rsidP="00000000" w:rsidRDefault="00000000" w:rsidRPr="00000000" w14:paraId="000006FF">
      <w:pPr>
        <w:numPr>
          <w:ilvl w:val="0"/>
          <w:numId w:val="12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Patterns of failure</w:t>
      </w:r>
      <w:r w:rsidDel="00000000" w:rsidR="00000000" w:rsidRPr="00000000">
        <w:rPr>
          <w:rFonts w:ascii="Times New Roman" w:cs="Times New Roman" w:eastAsia="Times New Roman" w:hAnsi="Times New Roman"/>
          <w:sz w:val="20"/>
          <w:szCs w:val="20"/>
          <w:rtl w:val="0"/>
        </w:rPr>
        <w:t xml:space="preserve"> [</w:t>
      </w:r>
      <w:hyperlink r:id="rId420">
        <w:r w:rsidDel="00000000" w:rsidR="00000000" w:rsidRPr="00000000">
          <w:rPr>
            <w:rFonts w:ascii="Times New Roman" w:cs="Times New Roman" w:eastAsia="Times New Roman" w:hAnsi="Times New Roman"/>
            <w:sz w:val="20"/>
            <w:szCs w:val="20"/>
            <w:rtl w:val="0"/>
          </w:rPr>
          <w:t xml:space="preserve">Minniti RTO '10]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EORTC </w:t>
      </w:r>
      <w:r w:rsidDel="00000000" w:rsidR="00000000" w:rsidRPr="00000000">
        <w:rPr>
          <w:rtl w:val="0"/>
        </w:rPr>
        <w:t xml:space="preserve">(T1c + 2 cm) </w:t>
      </w:r>
      <w:r w:rsidDel="00000000" w:rsidR="00000000" w:rsidRPr="00000000">
        <w:rPr>
          <w:b w:val="1"/>
          <w:rtl w:val="0"/>
        </w:rPr>
        <w:t xml:space="preserve">vs. RTOG volumes</w:t>
      </w:r>
      <w:r w:rsidDel="00000000" w:rsidR="00000000" w:rsidRPr="00000000">
        <w:rPr>
          <w:rtl w:val="0"/>
        </w:rPr>
        <w:t xml:space="preserve"> (T2 + 2 cm to 46 Gy) created to compare.</w:t>
      </w:r>
    </w:p>
    <w:p w:rsidR="00000000" w:rsidDel="00000000" w:rsidP="00000000" w:rsidRDefault="00000000" w:rsidRPr="00000000" w14:paraId="00000700">
      <w:pPr>
        <w:ind w:left="720" w:firstLine="0"/>
        <w:rPr/>
      </w:pPr>
      <w:r w:rsidDel="00000000" w:rsidR="00000000" w:rsidRPr="00000000">
        <w:rPr>
          <w:rtl w:val="0"/>
        </w:rPr>
        <w:t xml:space="preserve">Smaller EORTC volumes without increased OOF failures. OOF failures are much more common for Me'd tumors.</w:t>
      </w:r>
    </w:p>
    <w:p w:rsidR="00000000" w:rsidDel="00000000" w:rsidP="00000000" w:rsidRDefault="00000000" w:rsidRPr="00000000" w14:paraId="00000701">
      <w:pPr>
        <w:numPr>
          <w:ilvl w:val="1"/>
          <w:numId w:val="12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 pts. For &gt; 250cc CTV, 50/25 to </w:t>
      </w:r>
      <w:r w:rsidDel="00000000" w:rsidR="00000000" w:rsidRPr="00000000">
        <w:rPr>
          <w:rtl w:val="0"/>
        </w:rPr>
        <w:t xml:space="preserve">standard </w:t>
      </w:r>
      <w:r w:rsidDel="00000000" w:rsidR="00000000" w:rsidRPr="00000000">
        <w:rPr>
          <w:rFonts w:ascii="Times New Roman" w:cs="Times New Roman" w:eastAsia="Times New Roman" w:hAnsi="Times New Roman"/>
          <w:sz w:val="20"/>
          <w:szCs w:val="20"/>
          <w:rtl w:val="0"/>
        </w:rPr>
        <w:t xml:space="preserve">EORTC volume, with 10/5 boost to T1c + 1 cm.</w:t>
      </w:r>
    </w:p>
    <w:p w:rsidR="00000000" w:rsidDel="00000000" w:rsidP="00000000" w:rsidRDefault="00000000" w:rsidRPr="00000000" w14:paraId="00000702">
      <w:pPr>
        <w:numPr>
          <w:ilvl w:val="1"/>
          <w:numId w:val="12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IFF for </w:t>
      </w:r>
      <w:r w:rsidDel="00000000" w:rsidR="00000000" w:rsidRPr="00000000">
        <w:rPr>
          <w:rFonts w:ascii="Times New Roman" w:cs="Times New Roman" w:eastAsia="Times New Roman" w:hAnsi="Times New Roman"/>
          <w:sz w:val="20"/>
          <w:szCs w:val="20"/>
          <w:rtl w:val="0"/>
        </w:rPr>
        <w:t xml:space="preserve">un-Me'd</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sz w:val="20"/>
          <w:szCs w:val="20"/>
          <w:rtl w:val="0"/>
        </w:rPr>
        <w:t xml:space="preserve">Me'd of</w:t>
      </w:r>
      <w:r w:rsidDel="00000000" w:rsidR="00000000" w:rsidRPr="00000000">
        <w:rPr>
          <w:rFonts w:ascii="Cardo" w:cs="Cardo" w:eastAsia="Cardo" w:hAnsi="Cardo"/>
          <w:sz w:val="20"/>
          <w:szCs w:val="20"/>
          <w:rtl w:val="0"/>
        </w:rPr>
        <w:t xml:space="preserve"> 91→ 64%. </w:t>
      </w:r>
    </w:p>
    <w:p w:rsidR="00000000" w:rsidDel="00000000" w:rsidP="00000000" w:rsidRDefault="00000000" w:rsidRPr="00000000" w14:paraId="00000703">
      <w:pPr>
        <w:numPr>
          <w:ilvl w:val="1"/>
          <w:numId w:val="12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OOF for un-Me'd / Me'd of 5→ 31%. </w:t>
      </w:r>
    </w:p>
    <w:p w:rsidR="00000000" w:rsidDel="00000000" w:rsidP="00000000" w:rsidRDefault="00000000" w:rsidRPr="00000000" w14:paraId="00000704">
      <w:pPr>
        <w:numPr>
          <w:ilvl w:val="1"/>
          <w:numId w:val="12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for un-Me'd / Me'd of 5.6→ 9.8 mo.</w:t>
      </w:r>
      <w:r w:rsidDel="00000000" w:rsidR="00000000" w:rsidRPr="00000000">
        <w:rPr>
          <w:rtl w:val="0"/>
        </w:rPr>
      </w:r>
    </w:p>
    <w:p w:rsidR="00000000" w:rsidDel="00000000" w:rsidP="00000000" w:rsidRDefault="00000000" w:rsidRPr="00000000" w14:paraId="00000705">
      <w:pPr>
        <w:numPr>
          <w:ilvl w:val="0"/>
          <w:numId w:val="12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Patterns</w:t>
      </w:r>
      <w:r w:rsidDel="00000000" w:rsidR="00000000" w:rsidRPr="00000000">
        <w:rPr>
          <w:b w:val="1"/>
          <w:rtl w:val="0"/>
        </w:rPr>
        <w:t xml:space="preserve"> of failure after SRS re-irradiation </w:t>
      </w:r>
      <w:r w:rsidDel="00000000" w:rsidR="00000000" w:rsidRPr="00000000">
        <w:rPr>
          <w:rtl w:val="0"/>
        </w:rPr>
        <w:t xml:space="preserve">[</w:t>
      </w:r>
      <w:hyperlink r:id="rId421">
        <w:r w:rsidDel="00000000" w:rsidR="00000000" w:rsidRPr="00000000">
          <w:rPr>
            <w:rtl w:val="0"/>
          </w:rPr>
          <w:t xml:space="preserve">Choi JCNS '20</w:t>
        </w:r>
      </w:hyperlink>
      <w:r w:rsidDel="00000000" w:rsidR="00000000" w:rsidRPr="00000000">
        <w:rPr>
          <w:rtl w:val="0"/>
        </w:rPr>
        <w:t xml:space="preserve">]: Retro. GK-SRS. </w:t>
      </w:r>
      <w:r w:rsidDel="00000000" w:rsidR="00000000" w:rsidRPr="00000000">
        <w:rPr>
          <w:b w:val="1"/>
          <w:rtl w:val="0"/>
        </w:rPr>
        <w:t xml:space="preserve">22-24/1</w:t>
      </w:r>
      <w:r w:rsidDel="00000000" w:rsidR="00000000" w:rsidRPr="00000000">
        <w:rPr>
          <w:rtl w:val="0"/>
        </w:rPr>
        <w:t xml:space="preserve">.</w:t>
      </w:r>
    </w:p>
    <w:p w:rsidR="00000000" w:rsidDel="00000000" w:rsidP="00000000" w:rsidRDefault="00000000" w:rsidRPr="00000000" w14:paraId="00000706">
      <w:pPr>
        <w:spacing w:line="240" w:lineRule="auto"/>
        <w:ind w:left="720" w:firstLine="0"/>
        <w:rPr/>
      </w:pPr>
      <w:r w:rsidDel="00000000" w:rsidR="00000000" w:rsidRPr="00000000">
        <w:rPr>
          <w:rtl w:val="0"/>
        </w:rPr>
        <w:t xml:space="preserve">Issue: Does not state how many failures were just outside the 25% IDL, which might suggest wider margins necessary. If most failures were near-misses, it would be interesting to see patterns of failure after 24-27/3 or 25-30/5 with a wider margin. Also, we wonder how many in field "recurrences" were actually radionecrosis given the &gt; 20 Gy prescription delivered in many patients despite the favorable 90 day results on the brain met 9005 trial, as radionecrosis typically occurs within 1 year.</w:t>
      </w:r>
    </w:p>
    <w:p w:rsidR="00000000" w:rsidDel="00000000" w:rsidP="00000000" w:rsidRDefault="00000000" w:rsidRPr="00000000" w14:paraId="00000707">
      <w:pPr>
        <w:numPr>
          <w:ilvl w:val="1"/>
          <w:numId w:val="122"/>
        </w:numPr>
        <w:spacing w:line="240" w:lineRule="auto"/>
        <w:ind w:left="1440" w:hanging="360"/>
        <w:rPr>
          <w:u w:val="none"/>
        </w:rPr>
      </w:pPr>
      <w:r w:rsidDel="00000000" w:rsidR="00000000" w:rsidRPr="00000000">
        <w:rPr>
          <w:rtl w:val="0"/>
        </w:rPr>
        <w:t xml:space="preserve">58 pts. Median size ~1 cm. If within 25% IDL, then categorized as local failure. Mostly WHO Grade IV. MFU 1y.</w:t>
      </w:r>
    </w:p>
    <w:p w:rsidR="00000000" w:rsidDel="00000000" w:rsidP="00000000" w:rsidRDefault="00000000" w:rsidRPr="00000000" w14:paraId="00000708">
      <w:pPr>
        <w:numPr>
          <w:ilvl w:val="2"/>
          <w:numId w:val="122"/>
        </w:numPr>
        <w:spacing w:line="240" w:lineRule="auto"/>
        <w:ind w:left="2160" w:hanging="360"/>
        <w:rPr>
          <w:u w:val="none"/>
        </w:rPr>
      </w:pPr>
      <w:r w:rsidDel="00000000" w:rsidR="00000000" w:rsidRPr="00000000">
        <w:rPr>
          <w:rtl w:val="0"/>
        </w:rPr>
        <w:t xml:space="preserve">RT to T1c without margin. </w:t>
      </w:r>
    </w:p>
    <w:p w:rsidR="00000000" w:rsidDel="00000000" w:rsidP="00000000" w:rsidRDefault="00000000" w:rsidRPr="00000000" w14:paraId="00000709">
      <w:pPr>
        <w:numPr>
          <w:ilvl w:val="1"/>
          <w:numId w:val="122"/>
        </w:numPr>
        <w:spacing w:line="240" w:lineRule="auto"/>
        <w:ind w:left="1440" w:hanging="360"/>
        <w:rPr>
          <w:u w:val="none"/>
        </w:rPr>
      </w:pPr>
      <w:r w:rsidDel="00000000" w:rsidR="00000000" w:rsidRPr="00000000">
        <w:rPr>
          <w:rFonts w:ascii="Gungsuh" w:cs="Gungsuh" w:eastAsia="Gungsuh" w:hAnsi="Gungsuh"/>
          <w:rtl w:val="0"/>
        </w:rPr>
        <w:t xml:space="preserve">In field local recurrence 47% ( ≥ 25% cross sectional area increase).</w:t>
      </w:r>
    </w:p>
    <w:p w:rsidR="00000000" w:rsidDel="00000000" w:rsidP="00000000" w:rsidRDefault="00000000" w:rsidRPr="00000000" w14:paraId="0000070A">
      <w:pPr>
        <w:numPr>
          <w:ilvl w:val="1"/>
          <w:numId w:val="122"/>
        </w:numPr>
        <w:spacing w:line="240" w:lineRule="auto"/>
        <w:ind w:left="1440" w:hanging="360"/>
        <w:rPr>
          <w:u w:val="none"/>
        </w:rPr>
      </w:pPr>
      <w:r w:rsidDel="00000000" w:rsidR="00000000" w:rsidRPr="00000000">
        <w:rPr>
          <w:rtl w:val="0"/>
        </w:rPr>
        <w:t xml:space="preserve">Remote recurrence 20%, LMD 14%, combined failure 20%.</w:t>
      </w:r>
    </w:p>
    <w:p w:rsidR="00000000" w:rsidDel="00000000" w:rsidP="00000000" w:rsidRDefault="00000000" w:rsidRPr="00000000" w14:paraId="0000070B">
      <w:pPr>
        <w:numPr>
          <w:ilvl w:val="0"/>
          <w:numId w:val="12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Pseudoprogression review article</w:t>
      </w:r>
      <w:r w:rsidDel="00000000" w:rsidR="00000000" w:rsidRPr="00000000">
        <w:rPr>
          <w:rFonts w:ascii="Times New Roman" w:cs="Times New Roman" w:eastAsia="Times New Roman" w:hAnsi="Times New Roman"/>
          <w:sz w:val="20"/>
          <w:szCs w:val="20"/>
          <w:rtl w:val="0"/>
        </w:rPr>
        <w:t xml:space="preserve"> [</w:t>
      </w:r>
      <w:hyperlink r:id="rId422">
        <w:r w:rsidDel="00000000" w:rsidR="00000000" w:rsidRPr="00000000">
          <w:rPr>
            <w:rFonts w:ascii="Times New Roman" w:cs="Times New Roman" w:eastAsia="Times New Roman" w:hAnsi="Times New Roman"/>
            <w:sz w:val="20"/>
            <w:szCs w:val="20"/>
            <w:rtl w:val="0"/>
          </w:rPr>
          <w:t xml:space="preserve">Brandsma Lancet '08]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0C">
      <w:pPr>
        <w:numPr>
          <w:ilvl w:val="1"/>
          <w:numId w:val="12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Radiographic progression on first MRI in 40%. Of those, ½ are true progression and ½ are pseudo. Do not change tx </w:t>
      </w:r>
      <w:r w:rsidDel="00000000" w:rsidR="00000000" w:rsidRPr="00000000">
        <w:rPr>
          <w:rtl w:val="0"/>
        </w:rPr>
        <w:t xml:space="preserve">after the first</w:t>
      </w:r>
      <w:r w:rsidDel="00000000" w:rsidR="00000000" w:rsidRPr="00000000">
        <w:rPr>
          <w:rFonts w:ascii="Times New Roman" w:cs="Times New Roman" w:eastAsia="Times New Roman" w:hAnsi="Times New Roman"/>
          <w:sz w:val="20"/>
          <w:szCs w:val="20"/>
          <w:rtl w:val="0"/>
        </w:rPr>
        <w:t xml:space="preserve"> MRI. Pseudoprogression stabilizes or improves within 3 mo of TMZ/RT in 20-30%.</w:t>
      </w:r>
    </w:p>
    <w:p w:rsidR="00000000" w:rsidDel="00000000" w:rsidP="00000000" w:rsidRDefault="00000000" w:rsidRPr="00000000" w14:paraId="0000070D">
      <w:pPr>
        <w:numPr>
          <w:ilvl w:val="1"/>
          <w:numId w:val="12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Brandes </w:t>
      </w:r>
      <w:r w:rsidDel="00000000" w:rsidR="00000000" w:rsidRPr="00000000">
        <w:rPr>
          <w:rFonts w:ascii="Times New Roman" w:cs="Times New Roman" w:eastAsia="Times New Roman" w:hAnsi="Times New Roman"/>
          <w:sz w:val="20"/>
          <w:szCs w:val="20"/>
          <w:rtl w:val="0"/>
        </w:rPr>
        <w:t xml:space="preserve">[</w:t>
      </w:r>
      <w:hyperlink r:id="rId423">
        <w:r w:rsidDel="00000000" w:rsidR="00000000" w:rsidRPr="00000000">
          <w:rPr>
            <w:rFonts w:ascii="Times New Roman" w:cs="Times New Roman" w:eastAsia="Times New Roman" w:hAnsi="Times New Roman"/>
            <w:sz w:val="20"/>
            <w:szCs w:val="20"/>
            <w:rtl w:val="0"/>
          </w:rPr>
          <w:t xml:space="preserve">JCO '08]</w:t>
        </w:r>
      </w:hyperlink>
      <w:r w:rsidDel="00000000" w:rsidR="00000000" w:rsidRPr="00000000">
        <w:rPr>
          <w:rFonts w:ascii="Times New Roman" w:cs="Times New Roman" w:eastAsia="Times New Roman" w:hAnsi="Times New Roman"/>
          <w:sz w:val="20"/>
          <w:szCs w:val="20"/>
          <w:rtl w:val="0"/>
        </w:rPr>
        <w:t xml:space="preserve">: Pseudoprogression.</w:t>
      </w:r>
    </w:p>
    <w:p w:rsidR="00000000" w:rsidDel="00000000" w:rsidP="00000000" w:rsidRDefault="00000000" w:rsidRPr="00000000" w14:paraId="0000070E">
      <w:pPr>
        <w:spacing w:line="240" w:lineRule="auto"/>
        <w:ind w:left="1440" w:firstLine="0"/>
        <w:rPr/>
      </w:pPr>
      <w:r w:rsidDel="00000000" w:rsidR="00000000" w:rsidRPr="00000000">
        <w:rPr>
          <w:rtl w:val="0"/>
        </w:rPr>
        <w:t xml:space="preserve">See [</w:t>
      </w:r>
      <w:hyperlink r:id="rId424">
        <w:r w:rsidDel="00000000" w:rsidR="00000000" w:rsidRPr="00000000">
          <w:rPr>
            <w:rtl w:val="0"/>
          </w:rPr>
          <w:t xml:space="preserve">Zaorsky</w:t>
        </w:r>
      </w:hyperlink>
      <w:r w:rsidDel="00000000" w:rsidR="00000000" w:rsidRPr="00000000">
        <w:rPr>
          <w:rtl w:val="0"/>
        </w:rPr>
        <w:t xml:space="preserve">] tweet on pseudoprogression vs. radiation necrosis. </w:t>
      </w:r>
    </w:p>
    <w:p w:rsidR="00000000" w:rsidDel="00000000" w:rsidP="00000000" w:rsidRDefault="00000000" w:rsidRPr="00000000" w14:paraId="0000070F">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b w:val="1"/>
          <w:rtl w:val="0"/>
        </w:rPr>
        <w:t xml:space="preserve">On the first</w:t>
      </w:r>
      <w:r w:rsidDel="00000000" w:rsidR="00000000" w:rsidRPr="00000000">
        <w:rPr>
          <w:rFonts w:ascii="Times New Roman" w:cs="Times New Roman" w:eastAsia="Times New Roman" w:hAnsi="Times New Roman"/>
          <w:b w:val="1"/>
          <w:sz w:val="20"/>
          <w:szCs w:val="20"/>
          <w:rtl w:val="0"/>
        </w:rPr>
        <w:t xml:space="preserve"> MRI, 50% get bigger! Of those, ⅔ pseudoprogression and of those ⅔ methylated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10">
      <w:pPr>
        <w:numPr>
          <w:ilvl w:val="3"/>
          <w:numId w:val="12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early progression, 90% have unmethylated MGMT. </w:t>
      </w:r>
    </w:p>
    <w:p w:rsidR="00000000" w:rsidDel="00000000" w:rsidP="00000000" w:rsidRDefault="00000000" w:rsidRPr="00000000" w14:paraId="00000711">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Pseudoprogression for </w:t>
      </w:r>
      <w:r w:rsidDel="00000000" w:rsidR="00000000" w:rsidRPr="00000000">
        <w:rPr>
          <w:rFonts w:ascii="Times New Roman" w:cs="Times New Roman" w:eastAsia="Times New Roman" w:hAnsi="Times New Roman"/>
          <w:sz w:val="20"/>
          <w:szCs w:val="20"/>
          <w:rtl w:val="0"/>
        </w:rPr>
        <w:t xml:space="preserve">non-Me'd</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sz w:val="20"/>
          <w:szCs w:val="20"/>
          <w:rtl w:val="0"/>
        </w:rPr>
        <w:t xml:space="preserve">Me'd</w:t>
      </w:r>
      <w:r w:rsidDel="00000000" w:rsidR="00000000" w:rsidRPr="00000000">
        <w:rPr>
          <w:rFonts w:ascii="Cardo" w:cs="Cardo" w:eastAsia="Cardo" w:hAnsi="Cardo"/>
          <w:sz w:val="20"/>
          <w:szCs w:val="20"/>
          <w:rtl w:val="0"/>
        </w:rPr>
        <w:t xml:space="preserve"> of 40→ 90%.</w:t>
      </w:r>
    </w:p>
    <w:p w:rsidR="00000000" w:rsidDel="00000000" w:rsidP="00000000" w:rsidRDefault="00000000" w:rsidRPr="00000000" w14:paraId="00000712">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 methylated, TTF doubled (22m) and OS doubled (20.7→ 43.6). </w:t>
      </w:r>
    </w:p>
    <w:p w:rsidR="00000000" w:rsidDel="00000000" w:rsidP="00000000" w:rsidRDefault="00000000" w:rsidRPr="00000000" w14:paraId="00000713">
      <w:pPr>
        <w:numPr>
          <w:ilvl w:val="1"/>
          <w:numId w:val="12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MacDonald </w:t>
      </w:r>
      <w:r w:rsidDel="00000000" w:rsidR="00000000" w:rsidRPr="00000000">
        <w:rPr>
          <w:rFonts w:ascii="Times New Roman" w:cs="Times New Roman" w:eastAsia="Times New Roman" w:hAnsi="Times New Roman"/>
          <w:sz w:val="20"/>
          <w:szCs w:val="20"/>
          <w:rtl w:val="0"/>
        </w:rPr>
        <w:t xml:space="preserve">[</w:t>
      </w:r>
      <w:hyperlink r:id="rId425">
        <w:r w:rsidDel="00000000" w:rsidR="00000000" w:rsidRPr="00000000">
          <w:rPr>
            <w:rFonts w:ascii="Times New Roman" w:cs="Times New Roman" w:eastAsia="Times New Roman" w:hAnsi="Times New Roman"/>
            <w:sz w:val="20"/>
            <w:szCs w:val="20"/>
            <w:rtl w:val="0"/>
          </w:rPr>
          <w:t xml:space="preserve">JCO '90</w:t>
        </w:r>
      </w:hyperlink>
      <w:r w:rsidDel="00000000" w:rsidR="00000000" w:rsidRPr="00000000">
        <w:rPr>
          <w:rFonts w:ascii="Times New Roman" w:cs="Times New Roman" w:eastAsia="Times New Roman" w:hAnsi="Times New Roman"/>
          <w:sz w:val="20"/>
          <w:szCs w:val="20"/>
          <w:rtl w:val="0"/>
        </w:rPr>
        <w:t xml:space="preserve">] will not account for bevacizumab T1c (-) and increasing T2E</w:t>
      </w:r>
      <w:r w:rsidDel="00000000" w:rsidR="00000000" w:rsidRPr="00000000">
        <w:rPr>
          <w:rtl w:val="0"/>
        </w:rPr>
        <w:t xml:space="preserve"> signal</w:t>
      </w:r>
      <w:r w:rsidDel="00000000" w:rsidR="00000000" w:rsidRPr="00000000">
        <w:rPr>
          <w:rFonts w:ascii="Times New Roman" w:cs="Times New Roman" w:eastAsia="Times New Roman" w:hAnsi="Times New Roman"/>
          <w:sz w:val="20"/>
          <w:szCs w:val="20"/>
          <w:rtl w:val="0"/>
        </w:rPr>
        <w:t xml:space="preserve"> (masked progression).</w:t>
      </w:r>
      <w:r w:rsidDel="00000000" w:rsidR="00000000" w:rsidRPr="00000000">
        <w:rPr>
          <w:rtl w:val="0"/>
        </w:rPr>
      </w:r>
    </w:p>
    <w:p w:rsidR="00000000" w:rsidDel="00000000" w:rsidP="00000000" w:rsidRDefault="00000000" w:rsidRPr="00000000" w14:paraId="00000714">
      <w:pPr>
        <w:numPr>
          <w:ilvl w:val="1"/>
          <w:numId w:val="12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Updated RANO </w:t>
      </w:r>
      <w:r w:rsidDel="00000000" w:rsidR="00000000" w:rsidRPr="00000000">
        <w:rPr>
          <w:rFonts w:ascii="Times New Roman" w:cs="Times New Roman" w:eastAsia="Times New Roman" w:hAnsi="Times New Roman"/>
          <w:sz w:val="20"/>
          <w:szCs w:val="20"/>
          <w:rtl w:val="0"/>
        </w:rPr>
        <w:t xml:space="preserve">[</w:t>
      </w:r>
      <w:hyperlink r:id="rId426">
        <w:r w:rsidDel="00000000" w:rsidR="00000000" w:rsidRPr="00000000">
          <w:rPr>
            <w:rFonts w:ascii="Times New Roman" w:cs="Times New Roman" w:eastAsia="Times New Roman" w:hAnsi="Times New Roman"/>
            <w:sz w:val="20"/>
            <w:szCs w:val="20"/>
            <w:rtl w:val="0"/>
          </w:rPr>
          <w:t xml:space="preserve">Wen JCO '10</w:t>
        </w:r>
      </w:hyperlink>
      <w:r w:rsidDel="00000000" w:rsidR="00000000" w:rsidRPr="00000000">
        <w:rPr>
          <w:rFonts w:ascii="Times New Roman" w:cs="Times New Roman" w:eastAsia="Times New Roman" w:hAnsi="Times New Roman"/>
          <w:sz w:val="20"/>
          <w:szCs w:val="20"/>
          <w:rtl w:val="0"/>
        </w:rPr>
        <w:t xml:space="preserve">]: Attempts to define progression after CCRT completion.</w:t>
        <w:br w:type="textWrapping"/>
        <w:t xml:space="preserve">See </w:t>
      </w:r>
      <w:r w:rsidDel="00000000" w:rsidR="00000000" w:rsidRPr="00000000">
        <w:rPr>
          <w:rtl w:val="0"/>
        </w:rPr>
        <w:t xml:space="preserve">[</w:t>
      </w:r>
      <w:hyperlink r:id="rId427">
        <w:r w:rsidDel="00000000" w:rsidR="00000000" w:rsidRPr="00000000">
          <w:rPr>
            <w:rtl w:val="0"/>
          </w:rPr>
          <w:t xml:space="preserve">Zaorsky</w:t>
        </w:r>
      </w:hyperlink>
      <w:r w:rsidDel="00000000" w:rsidR="00000000" w:rsidRPr="00000000">
        <w:rPr>
          <w:rtl w:val="0"/>
        </w:rPr>
        <w:t xml:space="preserve">] diagram on RANO criteria for GBM recurrence.</w:t>
      </w:r>
      <w:r w:rsidDel="00000000" w:rsidR="00000000" w:rsidRPr="00000000">
        <w:rPr>
          <w:rtl w:val="0"/>
        </w:rPr>
      </w:r>
    </w:p>
    <w:p w:rsidR="00000000" w:rsidDel="00000000" w:rsidP="00000000" w:rsidRDefault="00000000" w:rsidRPr="00000000" w14:paraId="00000715">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Pseudoprogression: Not previously defined by RANO. </w:t>
      </w:r>
      <w:r w:rsidDel="00000000" w:rsidR="00000000" w:rsidRPr="00000000">
        <w:rPr>
          <w:rtl w:val="0"/>
        </w:rPr>
      </w:r>
    </w:p>
    <w:p w:rsidR="00000000" w:rsidDel="00000000" w:rsidP="00000000" w:rsidRDefault="00000000" w:rsidRPr="00000000" w14:paraId="00000716">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 &lt; 3 mo, progression = new T1c </w:t>
      </w:r>
      <w:r w:rsidDel="00000000" w:rsidR="00000000" w:rsidRPr="00000000">
        <w:rPr>
          <w:rFonts w:ascii="Times New Roman" w:cs="Times New Roman" w:eastAsia="Times New Roman" w:hAnsi="Times New Roman"/>
          <w:b w:val="1"/>
          <w:i w:val="1"/>
          <w:sz w:val="20"/>
          <w:szCs w:val="20"/>
          <w:rtl w:val="0"/>
        </w:rPr>
        <w:t xml:space="preserve">outside</w:t>
      </w:r>
      <w:r w:rsidDel="00000000" w:rsidR="00000000" w:rsidRPr="00000000">
        <w:rPr>
          <w:rFonts w:ascii="Times New Roman" w:cs="Times New Roman" w:eastAsia="Times New Roman" w:hAnsi="Times New Roman"/>
          <w:b w:val="1"/>
          <w:sz w:val="20"/>
          <w:szCs w:val="20"/>
          <w:rtl w:val="0"/>
        </w:rPr>
        <w:t xml:space="preserve"> 80% IDL or b</w:t>
      </w:r>
      <w:r w:rsidDel="00000000" w:rsidR="00000000" w:rsidRPr="00000000">
        <w:rPr>
          <w:b w:val="1"/>
          <w:rtl w:val="0"/>
        </w:rPr>
        <w:t xml:space="preserve">iopsy</w:t>
      </w:r>
      <w:r w:rsidDel="00000000" w:rsidR="00000000" w:rsidRPr="00000000">
        <w:rPr>
          <w:rFonts w:ascii="Times New Roman" w:cs="Times New Roman" w:eastAsia="Times New Roman" w:hAnsi="Times New Roman"/>
          <w:b w:val="1"/>
          <w:sz w:val="20"/>
          <w:szCs w:val="20"/>
          <w:rtl w:val="0"/>
        </w:rPr>
        <w:t xml:space="preserve"> proven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17">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For ≥ 3 mo, progression =</w:t>
      </w:r>
    </w:p>
    <w:p w:rsidR="00000000" w:rsidDel="00000000" w:rsidP="00000000" w:rsidRDefault="00000000" w:rsidRPr="00000000" w14:paraId="00000718">
      <w:pPr>
        <w:numPr>
          <w:ilvl w:val="3"/>
          <w:numId w:val="12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T1c outside RT field regardless of changes in steroids.</w:t>
      </w:r>
    </w:p>
    <w:p w:rsidR="00000000" w:rsidDel="00000000" w:rsidP="00000000" w:rsidRDefault="00000000" w:rsidRPr="00000000" w14:paraId="00000719">
      <w:pPr>
        <w:numPr>
          <w:ilvl w:val="3"/>
          <w:numId w:val="122"/>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Increase by ≥ 25% XS area of tumor nadir or first post-RT scan + increased steroids. </w:t>
      </w:r>
    </w:p>
    <w:p w:rsidR="00000000" w:rsidDel="00000000" w:rsidP="00000000" w:rsidRDefault="00000000" w:rsidRPr="00000000" w14:paraId="0000071A">
      <w:pPr>
        <w:numPr>
          <w:ilvl w:val="3"/>
          <w:numId w:val="12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Clinical deterioration not attributable to meds or comorbidities. </w:t>
      </w:r>
      <w:r w:rsidDel="00000000" w:rsidR="00000000" w:rsidRPr="00000000">
        <w:rPr>
          <w:rFonts w:ascii="Times New Roman" w:cs="Times New Roman" w:eastAsia="Times New Roman" w:hAnsi="Times New Roman"/>
          <w:i w:val="1"/>
          <w:sz w:val="20"/>
          <w:szCs w:val="20"/>
          <w:rtl w:val="0"/>
        </w:rPr>
        <w:t xml:space="preserve">This is </w:t>
      </w:r>
      <w:r w:rsidDel="00000000" w:rsidR="00000000" w:rsidRPr="00000000">
        <w:rPr>
          <w:i w:val="1"/>
          <w:rtl w:val="0"/>
        </w:rPr>
        <w:t xml:space="preserve">not a definitive</w:t>
      </w:r>
      <w:r w:rsidDel="00000000" w:rsidR="00000000" w:rsidRPr="00000000">
        <w:rPr>
          <w:rFonts w:ascii="Times New Roman" w:cs="Times New Roman" w:eastAsia="Times New Roman" w:hAnsi="Times New Roman"/>
          <w:i w:val="1"/>
          <w:sz w:val="20"/>
          <w:szCs w:val="20"/>
          <w:rtl w:val="0"/>
        </w:rPr>
        <w:t xml:space="preserve"> "recurrence".</w:t>
      </w:r>
    </w:p>
    <w:p w:rsidR="00000000" w:rsidDel="00000000" w:rsidP="00000000" w:rsidRDefault="00000000" w:rsidRPr="00000000" w14:paraId="0000071B">
      <w:pPr>
        <w:numPr>
          <w:ilvl w:val="3"/>
          <w:numId w:val="12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on bevacizumab, then significant increase on T2/FLAIR may be considered progressive disease.</w:t>
      </w:r>
      <w:r w:rsidDel="00000000" w:rsidR="00000000" w:rsidRPr="00000000">
        <w:rPr>
          <w:rtl w:val="0"/>
        </w:rPr>
      </w:r>
    </w:p>
    <w:p w:rsidR="00000000" w:rsidDel="00000000" w:rsidP="00000000" w:rsidRDefault="00000000" w:rsidRPr="00000000" w14:paraId="0000071C">
      <w:pPr>
        <w:numPr>
          <w:ilvl w:val="1"/>
          <w:numId w:val="12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iRANO </w:t>
      </w:r>
      <w:r w:rsidDel="00000000" w:rsidR="00000000" w:rsidRPr="00000000">
        <w:rPr>
          <w:rFonts w:ascii="Times New Roman" w:cs="Times New Roman" w:eastAsia="Times New Roman" w:hAnsi="Times New Roman"/>
          <w:sz w:val="20"/>
          <w:szCs w:val="20"/>
          <w:rtl w:val="0"/>
        </w:rPr>
        <w:t xml:space="preserve">[</w:t>
      </w:r>
      <w:hyperlink r:id="rId428">
        <w:r w:rsidDel="00000000" w:rsidR="00000000" w:rsidRPr="00000000">
          <w:rPr>
            <w:rFonts w:ascii="Times New Roman" w:cs="Times New Roman" w:eastAsia="Times New Roman" w:hAnsi="Times New Roman"/>
            <w:sz w:val="20"/>
            <w:szCs w:val="20"/>
            <w:rtl w:val="0"/>
          </w:rPr>
          <w:t xml:space="preserve">Okada Lanc Onc '15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Immunotherapy RANO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1D">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enhancing lesions outside main RT fields are common in immunotherapy.</w:t>
      </w:r>
      <w:r w:rsidDel="00000000" w:rsidR="00000000" w:rsidRPr="00000000">
        <w:rPr>
          <w:rtl w:val="0"/>
        </w:rPr>
      </w:r>
    </w:p>
    <w:p w:rsidR="00000000" w:rsidDel="00000000" w:rsidP="00000000" w:rsidRDefault="00000000" w:rsidRPr="00000000" w14:paraId="0000071E">
      <w:pPr>
        <w:numPr>
          <w:ilvl w:val="2"/>
          <w:numId w:val="122"/>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Confirm progression on f/u imaging 3 mo after initial radiographic progression if: No new or significantly worsened neuro deficits not due to meds or comorbidities and ≤ 6 mo since initiation of immunotherapy.</w:t>
      </w:r>
    </w:p>
    <w:p w:rsidR="00000000" w:rsidDel="00000000" w:rsidP="00000000" w:rsidRDefault="00000000" w:rsidRPr="00000000" w14:paraId="0000071F">
      <w:pPr>
        <w:pStyle w:val="Heading2"/>
        <w:rPr/>
      </w:pPr>
      <w:bookmarkStart w:colFirst="0" w:colLast="0" w:name="_15owzz9cjeq6" w:id="86"/>
      <w:bookmarkEnd w:id="86"/>
      <w:hyperlink w:anchor="_3lqsokul7na9">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720">
      <w:pPr>
        <w:ind w:left="0" w:firstLine="0"/>
        <w:rPr/>
      </w:pPr>
      <w:r w:rsidDel="00000000" w:rsidR="00000000" w:rsidRPr="00000000">
        <w:rPr>
          <w:rtl w:val="0"/>
        </w:rPr>
        <w:t xml:space="preserve">See NCTN Trial Portfolios by Disease Site: [</w:t>
      </w:r>
      <w:hyperlink r:id="rId429">
        <w:r w:rsidDel="00000000" w:rsidR="00000000" w:rsidRPr="00000000">
          <w:rPr>
            <w:rtl w:val="0"/>
          </w:rPr>
          <w:t xml:space="preserve">Brain</w:t>
        </w:r>
      </w:hyperlink>
      <w:r w:rsidDel="00000000" w:rsidR="00000000" w:rsidRPr="00000000">
        <w:rPr>
          <w:rtl w:val="0"/>
        </w:rPr>
        <w:t xml:space="preserve">]. </w:t>
      </w:r>
    </w:p>
    <w:p w:rsidR="00000000" w:rsidDel="00000000" w:rsidP="00000000" w:rsidRDefault="00000000" w:rsidRPr="00000000" w14:paraId="00000721">
      <w:pPr>
        <w:numPr>
          <w:ilvl w:val="0"/>
          <w:numId w:val="11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Nivolumab vs. TMZ for unmethylated: CheckMate 498.</w:t>
      </w:r>
    </w:p>
    <w:p w:rsidR="00000000" w:rsidDel="00000000" w:rsidP="00000000" w:rsidRDefault="00000000" w:rsidRPr="00000000" w14:paraId="00000722">
      <w:pPr>
        <w:numPr>
          <w:ilvl w:val="0"/>
          <w:numId w:val="11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Placebo/TMZ vs. Nivolumab/TMZ: CheckMate 548.</w:t>
      </w:r>
    </w:p>
    <w:p w:rsidR="00000000" w:rsidDel="00000000" w:rsidP="00000000" w:rsidRDefault="00000000" w:rsidRPr="00000000" w14:paraId="00000723">
      <w:pPr>
        <w:numPr>
          <w:ilvl w:val="0"/>
          <w:numId w:val="11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Placebo vs. antibody drug conjugate to EGFR (depatuxizumab mafodotin: ABT-414): M13-813/RTOG 3508.</w:t>
      </w:r>
    </w:p>
    <w:p w:rsidR="00000000" w:rsidDel="00000000" w:rsidP="00000000" w:rsidRDefault="00000000" w:rsidRPr="00000000" w14:paraId="00000724">
      <w:pPr>
        <w:numPr>
          <w:ilvl w:val="0"/>
          <w:numId w:val="117"/>
        </w:numPr>
        <w:ind w:left="720" w:hanging="360"/>
      </w:pPr>
      <w:r w:rsidDel="00000000" w:rsidR="00000000" w:rsidRPr="00000000">
        <w:rPr>
          <w:b w:val="1"/>
          <w:rtl w:val="0"/>
        </w:rPr>
        <w:t xml:space="preserve">NRG-BN001 </w:t>
      </w:r>
      <w:r w:rsidDel="00000000" w:rsidR="00000000" w:rsidRPr="00000000">
        <w:rPr>
          <w:rtl w:val="0"/>
        </w:rPr>
        <w:t xml:space="preserve">[</w:t>
      </w:r>
      <w:hyperlink r:id="rId430">
        <w:r w:rsidDel="00000000" w:rsidR="00000000" w:rsidRPr="00000000">
          <w:rPr>
            <w:rtl w:val="0"/>
          </w:rPr>
          <w:t xml:space="preserve">NCT02179086</w:t>
        </w:r>
      </w:hyperlink>
      <w:r w:rsidDel="00000000" w:rsidR="00000000" w:rsidRPr="00000000">
        <w:rPr>
          <w:rtl w:val="0"/>
        </w:rPr>
        <w:t xml:space="preserve">]:</w:t>
      </w:r>
      <w:r w:rsidDel="00000000" w:rsidR="00000000" w:rsidRPr="00000000">
        <w:rPr>
          <w:rtl w:val="0"/>
        </w:rPr>
        <w:t xml:space="preserve"> Dose escalation in the TMZ era, based on Tsien's findings. Allows protons.</w:t>
      </w:r>
    </w:p>
    <w:p w:rsidR="00000000" w:rsidDel="00000000" w:rsidP="00000000" w:rsidRDefault="00000000" w:rsidRPr="00000000" w14:paraId="00000725">
      <w:pPr>
        <w:numPr>
          <w:ilvl w:val="1"/>
          <w:numId w:val="117"/>
        </w:numPr>
        <w:ind w:left="1440" w:hanging="360"/>
      </w:pPr>
      <w:r w:rsidDel="00000000" w:rsidR="00000000" w:rsidRPr="00000000">
        <w:rPr>
          <w:rtl w:val="0"/>
        </w:rPr>
        <w:t xml:space="preserve">Stupp vs. </w:t>
      </w:r>
      <w:r w:rsidDel="00000000" w:rsidR="00000000" w:rsidRPr="00000000">
        <w:rPr>
          <w:b w:val="1"/>
          <w:rtl w:val="0"/>
        </w:rPr>
        <w:t xml:space="preserve">75/30 SIB</w:t>
      </w:r>
      <w:r w:rsidDel="00000000" w:rsidR="00000000" w:rsidRPr="00000000">
        <w:rPr>
          <w:rtl w:val="0"/>
        </w:rPr>
        <w:t xml:space="preserve">. 1:2 experimental arm.</w:t>
      </w:r>
    </w:p>
    <w:p w:rsidR="00000000" w:rsidDel="00000000" w:rsidP="00000000" w:rsidRDefault="00000000" w:rsidRPr="00000000" w14:paraId="00000726">
      <w:pPr>
        <w:pStyle w:val="Heading2"/>
        <w:spacing w:after="46" w:before="0" w:line="240" w:lineRule="auto"/>
        <w:jc w:val="center"/>
        <w:rPr>
          <w:rFonts w:ascii="Times New Roman" w:cs="Times New Roman" w:eastAsia="Times New Roman" w:hAnsi="Times New Roman"/>
          <w:b w:val="1"/>
          <w:sz w:val="20"/>
          <w:szCs w:val="20"/>
        </w:rPr>
      </w:pPr>
      <w:bookmarkStart w:colFirst="0" w:colLast="0" w:name="_tsj4ddggwvhr" w:id="87"/>
      <w:bookmarkEnd w:id="87"/>
      <w:r w:rsidDel="00000000" w:rsidR="00000000" w:rsidRPr="00000000">
        <w:br w:type="page"/>
      </w:r>
      <w:r w:rsidDel="00000000" w:rsidR="00000000" w:rsidRPr="00000000">
        <w:rPr>
          <w:rtl w:val="0"/>
        </w:rPr>
      </w:r>
    </w:p>
    <w:p w:rsidR="00000000" w:rsidDel="00000000" w:rsidP="00000000" w:rsidRDefault="00000000" w:rsidRPr="00000000" w14:paraId="00000727">
      <w:pPr>
        <w:pStyle w:val="Heading1"/>
        <w:spacing w:after="46" w:lineRule="auto"/>
        <w:jc w:val="center"/>
        <w:rPr/>
      </w:pPr>
      <w:bookmarkStart w:colFirst="0" w:colLast="0" w:name="_cx411pj1kje8" w:id="88"/>
      <w:bookmarkEnd w:id="88"/>
      <w:hyperlink w:anchor="_dtyy1oq7ungd">
        <w:r w:rsidDel="00000000" w:rsidR="00000000" w:rsidRPr="00000000">
          <w:rPr>
            <w:rtl w:val="0"/>
          </w:rPr>
          <w:t xml:space="preserve">Meningioma</w:t>
        </w:r>
      </w:hyperlink>
      <w:r w:rsidDel="00000000" w:rsidR="00000000" w:rsidRPr="00000000">
        <w:rPr>
          <w:rtl w:val="0"/>
        </w:rPr>
      </w:r>
    </w:p>
    <w:p w:rsidR="00000000" w:rsidDel="00000000" w:rsidP="00000000" w:rsidRDefault="00000000" w:rsidRPr="00000000" w14:paraId="00000728">
      <w:pPr>
        <w:rPr/>
      </w:pPr>
      <w:r w:rsidDel="00000000" w:rsidR="00000000" w:rsidRPr="00000000">
        <w:rPr>
          <w:b w:val="1"/>
          <w:rtl w:val="0"/>
        </w:rPr>
        <w:t xml:space="preserve">eContour</w:t>
      </w:r>
      <w:r w:rsidDel="00000000" w:rsidR="00000000" w:rsidRPr="00000000">
        <w:rPr>
          <w:rtl w:val="0"/>
        </w:rPr>
        <w:t xml:space="preserve">: [</w:t>
      </w:r>
      <w:hyperlink r:id="rId431">
        <w:r w:rsidDel="00000000" w:rsidR="00000000" w:rsidRPr="00000000">
          <w:rPr>
            <w:rtl w:val="0"/>
          </w:rPr>
          <w:t xml:space="preserve">Meningioma</w:t>
        </w:r>
      </w:hyperlink>
      <w:r w:rsidDel="00000000" w:rsidR="00000000" w:rsidRPr="00000000">
        <w:rPr>
          <w:rtl w:val="0"/>
        </w:rPr>
        <w:t xml:space="preserve">]</w:t>
      </w:r>
    </w:p>
    <w:p w:rsidR="00000000" w:rsidDel="00000000" w:rsidP="00000000" w:rsidRDefault="00000000" w:rsidRPr="00000000" w14:paraId="00000729">
      <w:pPr>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EANO Guidelines for the diagnosis and treatment of meningiomas</w:t>
            </w:r>
            <w:r w:rsidDel="00000000" w:rsidR="00000000" w:rsidRPr="00000000">
              <w:rPr>
                <w:rtl w:val="0"/>
              </w:rPr>
              <w:t xml:space="preserve"> [</w:t>
            </w:r>
            <w:hyperlink r:id="rId432">
              <w:r w:rsidDel="00000000" w:rsidR="00000000" w:rsidRPr="00000000">
                <w:rPr>
                  <w:rtl w:val="0"/>
                </w:rPr>
                <w:t xml:space="preserve">Goldbrunner Lanc Onc '16</w:t>
              </w:r>
            </w:hyperlink>
            <w:r w:rsidDel="00000000" w:rsidR="00000000" w:rsidRPr="00000000">
              <w:rPr>
                <w:rtl w:val="0"/>
              </w:rPr>
              <w:t xml:space="preserve">]</w:t>
            </w:r>
          </w:p>
          <w:p w:rsidR="00000000" w:rsidDel="00000000" w:rsidP="00000000" w:rsidRDefault="00000000" w:rsidRPr="00000000" w14:paraId="0000072B">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Meningiomas are the most common intracranial tumors, but there is low level of evidence on how to treat them as compared to high grade gliomas.</w:t>
            </w:r>
          </w:p>
          <w:p w:rsidR="00000000" w:rsidDel="00000000" w:rsidP="00000000" w:rsidRDefault="00000000" w:rsidRPr="00000000" w14:paraId="0000072C">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Standard of care is GTR alone including the involved dura, particularly for Grade I meningiomas.</w:t>
            </w:r>
          </w:p>
          <w:p w:rsidR="00000000" w:rsidDel="00000000" w:rsidP="00000000" w:rsidRDefault="00000000" w:rsidRPr="00000000" w14:paraId="0000072D">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Pharmacotherapy is largely experimental (e.g., antiangiogenic such as bevacizumab, vatalanib, and sunitinib; peptide receptor radionuclides; targeted agents).</w:t>
            </w:r>
          </w:p>
          <w:p w:rsidR="00000000" w:rsidDel="00000000" w:rsidP="00000000" w:rsidRDefault="00000000" w:rsidRPr="00000000" w14:paraId="0000072E">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Delineation of complex skull base meningiomas can be challenging. Expression of somatostatin receptor 2 can be used to discriminate from healthy tissue. Use 68-Ga dotatate or 90-Y dotatoc as PET tracers (not currently available).</w:t>
            </w:r>
          </w:p>
          <w:p w:rsidR="00000000" w:rsidDel="00000000" w:rsidP="00000000" w:rsidRDefault="00000000" w:rsidRPr="00000000" w14:paraId="0000072F">
            <w:pPr>
              <w:keepNext w:val="0"/>
              <w:keepLines w:val="0"/>
              <w:widowControl w:val="0"/>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TERT mutations are an indicator for more aggressive growth, regardless of grade.</w:t>
            </w:r>
          </w:p>
          <w:p w:rsidR="00000000" w:rsidDel="00000000" w:rsidP="00000000" w:rsidRDefault="00000000" w:rsidRPr="00000000" w14:paraId="00000730">
            <w:pPr>
              <w:numPr>
                <w:ilvl w:val="0"/>
                <w:numId w:val="80"/>
              </w:numPr>
              <w:ind w:left="720" w:hanging="360"/>
            </w:pPr>
            <w:r w:rsidDel="00000000" w:rsidR="00000000" w:rsidRPr="00000000">
              <w:rPr>
                <w:rFonts w:ascii="Cardo" w:cs="Cardo" w:eastAsia="Cardo" w:hAnsi="Cardo"/>
                <w:rtl w:val="0"/>
              </w:rPr>
              <w:t xml:space="preserve">MS for Atypical (Grade II) / anaplastic (Grade III) of 12→ 3.3y [</w:t>
            </w:r>
            <w:hyperlink r:id="rId433">
              <w:r w:rsidDel="00000000" w:rsidR="00000000" w:rsidRPr="00000000">
                <w:rPr>
                  <w:rtl w:val="0"/>
                </w:rPr>
                <w:t xml:space="preserve">Yang JNNSPsy '08</w:t>
              </w:r>
            </w:hyperlink>
            <w:r w:rsidDel="00000000" w:rsidR="00000000" w:rsidRPr="00000000">
              <w:rPr>
                <w:rtl w:val="0"/>
              </w:rPr>
              <w:t xml:space="preserve">].</w:t>
            </w:r>
          </w:p>
          <w:p w:rsidR="00000000" w:rsidDel="00000000" w:rsidP="00000000" w:rsidRDefault="00000000" w:rsidRPr="00000000" w14:paraId="00000731">
            <w:pPr>
              <w:numPr>
                <w:ilvl w:val="1"/>
                <w:numId w:val="80"/>
              </w:numPr>
              <w:ind w:left="1440" w:hanging="360"/>
            </w:pPr>
            <w:r w:rsidDel="00000000" w:rsidR="00000000" w:rsidRPr="00000000">
              <w:rPr>
                <w:rtl w:val="0"/>
              </w:rPr>
              <w:t xml:space="preserve">TERT mutations have the worst PFS, are considered anaplastic [</w:t>
            </w:r>
            <w:hyperlink r:id="rId434">
              <w:r w:rsidDel="00000000" w:rsidR="00000000" w:rsidRPr="00000000">
                <w:rPr>
                  <w:rtl w:val="0"/>
                </w:rPr>
                <w:t xml:space="preserve">Sahm Lancet Oncol '17</w:t>
              </w:r>
            </w:hyperlink>
            <w:r w:rsidDel="00000000" w:rsidR="00000000" w:rsidRPr="00000000">
              <w:rPr>
                <w:rtl w:val="0"/>
              </w:rPr>
              <w:t xml:space="preserve">].</w:t>
            </w:r>
          </w:p>
          <w:p w:rsidR="00000000" w:rsidDel="00000000" w:rsidP="00000000" w:rsidRDefault="00000000" w:rsidRPr="00000000" w14:paraId="00000732">
            <w:pPr>
              <w:numPr>
                <w:ilvl w:val="1"/>
                <w:numId w:val="80"/>
              </w:numPr>
              <w:ind w:left="1440" w:hanging="360"/>
            </w:pPr>
            <w:r w:rsidDel="00000000" w:rsidR="00000000" w:rsidRPr="00000000">
              <w:rPr>
                <w:rtl w:val="0"/>
              </w:rPr>
              <w:t xml:space="preserve">Hospital-based studies have demonstrated atypical/malignant meningioma incidence of 20-35%.</w:t>
            </w:r>
          </w:p>
          <w:p w:rsidR="00000000" w:rsidDel="00000000" w:rsidP="00000000" w:rsidRDefault="00000000" w:rsidRPr="00000000" w14:paraId="00000733">
            <w:pPr>
              <w:numPr>
                <w:ilvl w:val="0"/>
                <w:numId w:val="80"/>
              </w:numPr>
              <w:ind w:left="720" w:hanging="360"/>
              <w:rPr/>
            </w:pPr>
            <w:r w:rsidDel="00000000" w:rsidR="00000000" w:rsidRPr="00000000">
              <w:rPr>
                <w:rtl w:val="0"/>
              </w:rPr>
              <w:t xml:space="preserve">Grading (Panel 1) </w:t>
            </w:r>
          </w:p>
          <w:p w:rsidR="00000000" w:rsidDel="00000000" w:rsidP="00000000" w:rsidRDefault="00000000" w:rsidRPr="00000000" w14:paraId="00000734">
            <w:pPr>
              <w:numPr>
                <w:ilvl w:val="1"/>
                <w:numId w:val="80"/>
              </w:numPr>
              <w:ind w:left="1440" w:hanging="360"/>
              <w:rPr/>
            </w:pPr>
            <w:r w:rsidDel="00000000" w:rsidR="00000000" w:rsidRPr="00000000">
              <w:rPr>
                <w:rtl w:val="0"/>
              </w:rPr>
              <w:t xml:space="preserve">Grade I (90%): Angioblastic most aggressive. 9 subtypes. Absence of brain invasion.</w:t>
            </w:r>
          </w:p>
          <w:p w:rsidR="00000000" w:rsidDel="00000000" w:rsidP="00000000" w:rsidRDefault="00000000" w:rsidRPr="00000000" w14:paraId="00000735">
            <w:pPr>
              <w:numPr>
                <w:ilvl w:val="1"/>
                <w:numId w:val="80"/>
              </w:numPr>
              <w:ind w:left="1440" w:hanging="360"/>
              <w:rPr/>
            </w:pPr>
            <w:r w:rsidDel="00000000" w:rsidR="00000000" w:rsidRPr="00000000">
              <w:rPr>
                <w:rtl w:val="0"/>
              </w:rPr>
              <w:t xml:space="preserve">Grade II (5-7%): 4-19 mitosis/10 HPF or brain invasion.</w:t>
            </w:r>
          </w:p>
          <w:p w:rsidR="00000000" w:rsidDel="00000000" w:rsidP="00000000" w:rsidRDefault="00000000" w:rsidRPr="00000000" w14:paraId="00000736">
            <w:pPr>
              <w:ind w:left="1440" w:firstLine="0"/>
              <w:rPr/>
            </w:pPr>
            <w:r w:rsidDel="00000000" w:rsidR="00000000" w:rsidRPr="00000000">
              <w:rPr>
                <w:rtl w:val="0"/>
              </w:rPr>
              <w:t xml:space="preserve">Atypical, clear cell or choroid histologies. </w:t>
            </w:r>
          </w:p>
          <w:p w:rsidR="00000000" w:rsidDel="00000000" w:rsidP="00000000" w:rsidRDefault="00000000" w:rsidRPr="00000000" w14:paraId="00000737">
            <w:pPr>
              <w:numPr>
                <w:ilvl w:val="2"/>
                <w:numId w:val="80"/>
              </w:numPr>
              <w:ind w:left="2160" w:hanging="360"/>
              <w:rPr/>
            </w:pPr>
            <w:r w:rsidDel="00000000" w:rsidR="00000000" w:rsidRPr="00000000">
              <w:rPr>
                <w:rtl w:val="0"/>
              </w:rPr>
              <w:t xml:space="preserve">3+: Spontaneous necrosis (foci), Sheeting, prominent nucleoli, hypercellularity, small cells with high N/C.</w:t>
            </w:r>
          </w:p>
          <w:p w:rsidR="00000000" w:rsidDel="00000000" w:rsidP="00000000" w:rsidRDefault="00000000" w:rsidRPr="00000000" w14:paraId="00000738">
            <w:pPr>
              <w:numPr>
                <w:ilvl w:val="1"/>
                <w:numId w:val="80"/>
              </w:numPr>
              <w:ind w:left="1440" w:hanging="360"/>
              <w:rPr/>
            </w:pPr>
            <w:r w:rsidDel="00000000" w:rsidR="00000000" w:rsidRPr="00000000">
              <w:rPr>
                <w:rFonts w:ascii="Gungsuh" w:cs="Gungsuh" w:eastAsia="Gungsuh" w:hAnsi="Gungsuh"/>
                <w:rtl w:val="0"/>
              </w:rPr>
              <w:t xml:space="preserve">Grade III (3-5%): Anaplastic if  ≥ 20 mitosis/10 HPF</w:t>
            </w:r>
          </w:p>
          <w:p w:rsidR="00000000" w:rsidDel="00000000" w:rsidP="00000000" w:rsidRDefault="00000000" w:rsidRPr="00000000" w14:paraId="00000739">
            <w:pPr>
              <w:ind w:left="1440" w:firstLine="0"/>
              <w:rPr/>
            </w:pPr>
            <w:r w:rsidDel="00000000" w:rsidR="00000000" w:rsidRPr="00000000">
              <w:rPr>
                <w:rtl w:val="0"/>
              </w:rPr>
              <w:t xml:space="preserve">Rhabdoid or papillary histologies.</w:t>
            </w:r>
          </w:p>
          <w:p w:rsidR="00000000" w:rsidDel="00000000" w:rsidP="00000000" w:rsidRDefault="00000000" w:rsidRPr="00000000" w14:paraId="0000073A">
            <w:pPr>
              <w:numPr>
                <w:ilvl w:val="2"/>
                <w:numId w:val="80"/>
              </w:numPr>
              <w:ind w:left="2160" w:hanging="360"/>
              <w:rPr/>
            </w:pPr>
            <w:r w:rsidDel="00000000" w:rsidR="00000000" w:rsidRPr="00000000">
              <w:rPr>
                <w:rtl w:val="0"/>
              </w:rPr>
              <w:t xml:space="preserve">Or, multifocal necrosis and abundant mitoses with atypical forms.</w:t>
            </w:r>
          </w:p>
          <w:p w:rsidR="00000000" w:rsidDel="00000000" w:rsidP="00000000" w:rsidRDefault="00000000" w:rsidRPr="00000000" w14:paraId="0000073B">
            <w:pPr>
              <w:numPr>
                <w:ilvl w:val="0"/>
                <w:numId w:val="80"/>
              </w:numPr>
              <w:ind w:left="720" w:hanging="360"/>
              <w:rPr/>
            </w:pPr>
            <w:r w:rsidDel="00000000" w:rsidR="00000000" w:rsidRPr="00000000">
              <w:rPr>
                <w:rtl w:val="0"/>
              </w:rPr>
              <w:t xml:space="preserve">Treatment paradigm (Figure 1)</w:t>
            </w:r>
          </w:p>
          <w:p w:rsidR="00000000" w:rsidDel="00000000" w:rsidP="00000000" w:rsidRDefault="00000000" w:rsidRPr="00000000" w14:paraId="0000073C">
            <w:pPr>
              <w:ind w:left="720" w:firstLine="0"/>
              <w:rPr/>
            </w:pPr>
            <w:r w:rsidDel="00000000" w:rsidR="00000000" w:rsidRPr="00000000">
              <w:rPr>
                <w:rtl w:val="0"/>
              </w:rPr>
              <w:t xml:space="preserve">May observe with imaging if asymptomatic and </w:t>
            </w:r>
            <w:r w:rsidDel="00000000" w:rsidR="00000000" w:rsidRPr="00000000">
              <w:rPr>
                <w:rtl w:val="0"/>
              </w:rPr>
              <w:t xml:space="preserve">&lt; 3 cm, </w:t>
            </w:r>
            <w:r w:rsidDel="00000000" w:rsidR="00000000" w:rsidRPr="00000000">
              <w:rPr>
                <w:rtl w:val="0"/>
              </w:rPr>
              <w:t xml:space="preserve">as ~2/3 will be stable on follow up.</w:t>
            </w:r>
          </w:p>
          <w:p w:rsidR="00000000" w:rsidDel="00000000" w:rsidP="00000000" w:rsidRDefault="00000000" w:rsidRPr="00000000" w14:paraId="0000073D">
            <w:pPr>
              <w:ind w:left="720" w:firstLine="0"/>
              <w:rPr/>
            </w:pPr>
            <w:r w:rsidDel="00000000" w:rsidR="00000000" w:rsidRPr="00000000">
              <w:rPr>
                <w:rtl w:val="0"/>
              </w:rPr>
              <w:t xml:space="preserve">For incidental: Imaging at 3 and 6 mo, annually thereafter if no growth is appreciated.</w:t>
            </w:r>
          </w:p>
          <w:p w:rsidR="00000000" w:rsidDel="00000000" w:rsidP="00000000" w:rsidRDefault="00000000" w:rsidRPr="00000000" w14:paraId="0000073E">
            <w:pPr>
              <w:numPr>
                <w:ilvl w:val="1"/>
                <w:numId w:val="80"/>
              </w:numPr>
              <w:ind w:left="1440" w:hanging="360"/>
              <w:rPr/>
            </w:pPr>
            <w:r w:rsidDel="00000000" w:rsidR="00000000" w:rsidRPr="00000000">
              <w:rPr>
                <w:rtl w:val="0"/>
              </w:rPr>
              <w:t xml:space="preserve">GTR: No RT for Grade I, consider RT for Grade II, deliver RT or experimental chemo for Grade III.</w:t>
            </w:r>
            <w:r w:rsidDel="00000000" w:rsidR="00000000" w:rsidRPr="00000000">
              <w:rPr>
                <w:rtl w:val="0"/>
              </w:rPr>
            </w:r>
          </w:p>
          <w:p w:rsidR="00000000" w:rsidDel="00000000" w:rsidP="00000000" w:rsidRDefault="00000000" w:rsidRPr="00000000" w14:paraId="0000073F">
            <w:pPr>
              <w:numPr>
                <w:ilvl w:val="1"/>
                <w:numId w:val="80"/>
              </w:numPr>
              <w:ind w:left="1440" w:hanging="360"/>
              <w:rPr/>
            </w:pPr>
            <w:r w:rsidDel="00000000" w:rsidR="00000000" w:rsidRPr="00000000">
              <w:rPr>
                <w:rtl w:val="0"/>
              </w:rPr>
              <w:t xml:space="preserve">STR: Obs vs. RT/SRS. RT if fxn/sec. RT if growth impacts vision. RT if it would compromise SRS. </w:t>
            </w:r>
          </w:p>
          <w:p w:rsidR="00000000" w:rsidDel="00000000" w:rsidP="00000000" w:rsidRDefault="00000000" w:rsidRPr="00000000" w14:paraId="00000740">
            <w:pPr>
              <w:numPr>
                <w:ilvl w:val="2"/>
                <w:numId w:val="80"/>
              </w:numPr>
              <w:ind w:left="2160" w:hanging="360"/>
              <w:rPr/>
            </w:pPr>
            <w:r w:rsidDel="00000000" w:rsidR="00000000" w:rsidRPr="00000000">
              <w:rPr>
                <w:rtl w:val="0"/>
              </w:rPr>
              <w:t xml:space="preserve">Otherwise, </w:t>
            </w:r>
            <w:r w:rsidDel="00000000" w:rsidR="00000000" w:rsidRPr="00000000">
              <w:rPr>
                <w:rtl w:val="0"/>
              </w:rPr>
              <w:t xml:space="preserve">obs</w:t>
            </w:r>
            <w:r w:rsidDel="00000000" w:rsidR="00000000" w:rsidRPr="00000000">
              <w:rPr>
                <w:rtl w:val="0"/>
              </w:rPr>
              <w:t xml:space="preserve"> as salvage ~LC as PORT.</w:t>
            </w:r>
          </w:p>
          <w:p w:rsidR="00000000" w:rsidDel="00000000" w:rsidP="00000000" w:rsidRDefault="00000000" w:rsidRPr="00000000" w14:paraId="00000741">
            <w:pPr>
              <w:numPr>
                <w:ilvl w:val="1"/>
                <w:numId w:val="80"/>
              </w:numPr>
              <w:ind w:left="1440" w:hanging="360"/>
              <w:rPr/>
            </w:pPr>
            <w:r w:rsidDel="00000000" w:rsidR="00000000" w:rsidRPr="00000000">
              <w:rPr>
                <w:rtl w:val="0"/>
              </w:rPr>
              <w:t xml:space="preserve">Grade II: GTR controversial for RT vs. observation.</w:t>
            </w:r>
            <w:r w:rsidDel="00000000" w:rsidR="00000000" w:rsidRPr="00000000">
              <w:rPr>
                <w:color w:val="f3f3f3"/>
                <w:rtl w:val="0"/>
              </w:rPr>
              <w:t xml:space="preserve"> </w:t>
            </w:r>
            <w:r w:rsidDel="00000000" w:rsidR="00000000" w:rsidRPr="00000000">
              <w:rPr>
                <w:i w:val="1"/>
                <w:color w:val="f3f3f3"/>
                <w:rtl w:val="0"/>
              </w:rPr>
              <w:t xml:space="preserve">Sunitinib MPFS 5.2 mo and MS 24.6 mo.</w:t>
            </w:r>
            <w:r w:rsidDel="00000000" w:rsidR="00000000" w:rsidRPr="00000000">
              <w:rPr>
                <w:rtl w:val="0"/>
              </w:rPr>
            </w:r>
          </w:p>
          <w:p w:rsidR="00000000" w:rsidDel="00000000" w:rsidP="00000000" w:rsidRDefault="00000000" w:rsidRPr="00000000" w14:paraId="00000742">
            <w:pPr>
              <w:numPr>
                <w:ilvl w:val="1"/>
                <w:numId w:val="80"/>
              </w:numPr>
              <w:ind w:left="1440" w:hanging="360"/>
              <w:rPr/>
            </w:pPr>
            <w:r w:rsidDel="00000000" w:rsidR="00000000" w:rsidRPr="00000000">
              <w:rPr>
                <w:rtl w:val="0"/>
              </w:rPr>
              <w:t xml:space="preserve">Grade III: RT regardless of EOR. Consider experimental chemo or peptide receptor radionuclide therapy.</w:t>
            </w:r>
          </w:p>
          <w:p w:rsidR="00000000" w:rsidDel="00000000" w:rsidP="00000000" w:rsidRDefault="00000000" w:rsidRPr="00000000" w14:paraId="00000743">
            <w:pPr>
              <w:numPr>
                <w:ilvl w:val="0"/>
                <w:numId w:val="80"/>
              </w:numPr>
              <w:ind w:left="720" w:hanging="360"/>
              <w:rPr>
                <w:u w:val="none"/>
              </w:rPr>
            </w:pPr>
            <w:r w:rsidDel="00000000" w:rsidR="00000000" w:rsidRPr="00000000">
              <w:rPr>
                <w:rtl w:val="0"/>
              </w:rPr>
              <w:t xml:space="preserve">Around 40% of patients who underwent surgery will have cognitive or emotional problems such as anxiety/depression.</w:t>
            </w:r>
          </w:p>
          <w:p w:rsidR="00000000" w:rsidDel="00000000" w:rsidP="00000000" w:rsidRDefault="00000000" w:rsidRPr="00000000" w14:paraId="00000744">
            <w:pPr>
              <w:numPr>
                <w:ilvl w:val="0"/>
                <w:numId w:val="80"/>
              </w:numPr>
              <w:ind w:left="720" w:hanging="360"/>
              <w:rPr>
                <w:u w:val="none"/>
              </w:rPr>
            </w:pPr>
            <w:r w:rsidDel="00000000" w:rsidR="00000000" w:rsidRPr="00000000">
              <w:rPr>
                <w:rtl w:val="0"/>
              </w:rPr>
              <w:t xml:space="preserve">At least 54 Gy is recommended with 1 cm margins.</w:t>
            </w:r>
          </w:p>
          <w:p w:rsidR="00000000" w:rsidDel="00000000" w:rsidP="00000000" w:rsidRDefault="00000000" w:rsidRPr="00000000" w14:paraId="00000745">
            <w:pPr>
              <w:numPr>
                <w:ilvl w:val="0"/>
                <w:numId w:val="80"/>
              </w:numPr>
              <w:ind w:left="720" w:hanging="360"/>
              <w:rPr>
                <w:u w:val="none"/>
              </w:rPr>
            </w:pPr>
            <w:r w:rsidDel="00000000" w:rsidR="00000000" w:rsidRPr="00000000">
              <w:rPr>
                <w:rtl w:val="0"/>
              </w:rPr>
              <w:t xml:space="preserve">SRS to 12.5-16 Gy or 25/5 is preferred for small grade I meningiomas.</w:t>
            </w:r>
          </w:p>
        </w:tc>
      </w:tr>
    </w:tbl>
    <w:p w:rsidR="00000000" w:rsidDel="00000000" w:rsidP="00000000" w:rsidRDefault="00000000" w:rsidRPr="00000000" w14:paraId="00000746">
      <w:pPr>
        <w:ind w:right="200"/>
        <w:rPr/>
      </w:pPr>
      <w:r w:rsidDel="00000000" w:rsidR="00000000" w:rsidRPr="00000000">
        <w:rPr>
          <w:rtl w:val="0"/>
        </w:rPr>
        <w:t xml:space="preserve">RTOG 05-39 [</w:t>
      </w:r>
      <w:hyperlink r:id="rId435">
        <w:r w:rsidDel="00000000" w:rsidR="00000000" w:rsidRPr="00000000">
          <w:rPr>
            <w:rtl w:val="0"/>
          </w:rPr>
          <w:t xml:space="preserve">Protocol</w:t>
        </w:r>
      </w:hyperlink>
      <w:r w:rsidDel="00000000" w:rsidR="00000000" w:rsidRPr="00000000">
        <w:rPr>
          <w:rtl w:val="0"/>
        </w:rPr>
        <w:t xml:space="preserve">]: 54 Gy for G1 recurrent/G2 GTR and 60 Gy for G2 recurrent/G3 STR meningiomas. </w:t>
      </w:r>
      <w:hyperlink w:anchor="_l0ycc2thlo1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eContour: [</w:t>
      </w:r>
      <w:hyperlink r:id="rId436">
        <w:r w:rsidDel="00000000" w:rsidR="00000000" w:rsidRPr="00000000">
          <w:rPr>
            <w:rtl w:val="0"/>
          </w:rPr>
          <w:t xml:space="preserve">Meningioma</w:t>
        </w:r>
      </w:hyperlink>
      <w:r w:rsidDel="00000000" w:rsidR="00000000" w:rsidRPr="00000000">
        <w:rPr>
          <w:rtl w:val="0"/>
        </w:rPr>
        <w:t xml:space="preserve">].</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25k annual cases in the US. Median age 62, increasing with age most commonly </w:t>
      </w:r>
      <w:r w:rsidDel="00000000" w:rsidR="00000000" w:rsidRPr="00000000">
        <w:rPr>
          <w:rtl w:val="0"/>
        </w:rPr>
        <w:t xml:space="preserve">in the 8th</w:t>
      </w:r>
      <w:r w:rsidDel="00000000" w:rsidR="00000000" w:rsidRPr="00000000">
        <w:rPr>
          <w:rFonts w:ascii="Times New Roman" w:cs="Times New Roman" w:eastAsia="Times New Roman" w:hAnsi="Times New Roman"/>
          <w:sz w:val="20"/>
          <w:szCs w:val="20"/>
          <w:rtl w:val="0"/>
        </w:rPr>
        <w:t xml:space="preserve"> decade of life. F:M 2:1.</w:t>
      </w:r>
    </w:p>
    <w:p w:rsidR="00000000" w:rsidDel="00000000" w:rsidP="00000000" w:rsidRDefault="00000000" w:rsidRPr="00000000" w14:paraId="0000074A">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3:1 F:M ratio, but 1:1 for high grades.</w:t>
      </w:r>
    </w:p>
    <w:p w:rsidR="00000000" w:rsidDel="00000000" w:rsidP="00000000" w:rsidRDefault="00000000" w:rsidRPr="00000000" w14:paraId="0000074B">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Less than 300 cases per year of WHO GIII.</w:t>
      </w:r>
      <w:r w:rsidDel="00000000" w:rsidR="00000000" w:rsidRPr="00000000">
        <w:rPr>
          <w:rtl w:val="0"/>
        </w:rPr>
      </w:r>
    </w:p>
    <w:p w:rsidR="00000000" w:rsidDel="00000000" w:rsidP="00000000" w:rsidRDefault="00000000" w:rsidRPr="00000000" w14:paraId="0000074C">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Account for 33% of all primary CNS tumors in adults, only 1-4% in children.</w:t>
      </w:r>
    </w:p>
    <w:p w:rsidR="00000000" w:rsidDel="00000000" w:rsidP="00000000" w:rsidRDefault="00000000" w:rsidRPr="00000000" w14:paraId="0000074D">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incidentally found meningiomas, up to 2/3 remain stable.</w:t>
      </w:r>
    </w:p>
    <w:p w:rsidR="00000000" w:rsidDel="00000000" w:rsidP="00000000" w:rsidRDefault="00000000" w:rsidRPr="00000000" w14:paraId="0000074E">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incidental/asymptomatic/no nearby OARs, repeat imaging in 3 and 6 mo, if stable, yearly thereafter.</w:t>
      </w:r>
    </w:p>
    <w:p w:rsidR="00000000" w:rsidDel="00000000" w:rsidP="00000000" w:rsidRDefault="00000000" w:rsidRPr="00000000" w14:paraId="0000074F">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 to 3% prevalence </w:t>
      </w:r>
      <w:r w:rsidDel="00000000" w:rsidR="00000000" w:rsidRPr="00000000">
        <w:rPr>
          <w:b w:val="1"/>
          <w:rtl w:val="0"/>
        </w:rPr>
        <w:t xml:space="preserve">in autopsy</w:t>
      </w:r>
      <w:r w:rsidDel="00000000" w:rsidR="00000000" w:rsidRPr="00000000">
        <w:rPr>
          <w:rFonts w:ascii="Times New Roman" w:cs="Times New Roman" w:eastAsia="Times New Roman" w:hAnsi="Times New Roman"/>
          <w:b w:val="1"/>
          <w:sz w:val="20"/>
          <w:szCs w:val="20"/>
          <w:rtl w:val="0"/>
        </w:rPr>
        <w:t xml:space="preserve"> series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1% acoustic neuromas, 25% pituitary adenomas.</w:t>
      </w:r>
      <w:r w:rsidDel="00000000" w:rsidR="00000000" w:rsidRPr="00000000">
        <w:rPr>
          <w:rtl w:val="0"/>
        </w:rPr>
      </w:r>
    </w:p>
    <w:p w:rsidR="00000000" w:rsidDel="00000000" w:rsidP="00000000" w:rsidRDefault="00000000" w:rsidRPr="00000000" w14:paraId="00000750">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 time to recurrence of 4y after surgery.</w:t>
      </w:r>
    </w:p>
    <w:p w:rsidR="00000000" w:rsidDel="00000000" w:rsidP="00000000" w:rsidRDefault="00000000" w:rsidRPr="00000000" w14:paraId="00000751">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Growth per year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average 1-2 mm per year.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AN, of which 90% grow &lt; 3mm per year.</w:t>
      </w:r>
    </w:p>
    <w:p w:rsidR="00000000" w:rsidDel="00000000" w:rsidP="00000000" w:rsidRDefault="00000000" w:rsidRPr="00000000" w14:paraId="00000752">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50-66% are considered stable.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AN, of which 20-40% are considered stable.</w:t>
      </w:r>
    </w:p>
    <w:p w:rsidR="00000000" w:rsidDel="00000000" w:rsidP="00000000" w:rsidRDefault="00000000" w:rsidRPr="00000000" w14:paraId="00000753">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Slower growth rates associated </w:t>
      </w:r>
      <w:r w:rsidDel="00000000" w:rsidR="00000000" w:rsidRPr="00000000">
        <w:rPr>
          <w:rtl w:val="0"/>
        </w:rPr>
        <w:t xml:space="preserve">with older</w:t>
      </w:r>
      <w:r w:rsidDel="00000000" w:rsidR="00000000" w:rsidRPr="00000000">
        <w:rPr>
          <w:rFonts w:ascii="Times New Roman" w:cs="Times New Roman" w:eastAsia="Times New Roman" w:hAnsi="Times New Roman"/>
          <w:sz w:val="20"/>
          <w:szCs w:val="20"/>
          <w:rtl w:val="0"/>
        </w:rPr>
        <w:t xml:space="preserve"> patients and calcifications.</w:t>
      </w:r>
    </w:p>
    <w:p w:rsidR="00000000" w:rsidDel="00000000" w:rsidP="00000000" w:rsidRDefault="00000000" w:rsidRPr="00000000" w14:paraId="00000754">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Arise from arachnoid layer, commonly at sites of plentiful arachnoid villi and associated </w:t>
      </w:r>
      <w:r w:rsidDel="00000000" w:rsidR="00000000" w:rsidRPr="00000000">
        <w:rPr>
          <w:rFonts w:ascii="Times New Roman" w:cs="Times New Roman" w:eastAsia="Times New Roman" w:hAnsi="Times New Roman"/>
          <w:b w:val="1"/>
          <w:sz w:val="20"/>
          <w:szCs w:val="20"/>
          <w:rtl w:val="0"/>
        </w:rPr>
        <w:t xml:space="preserve">arachnoid cap cells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55">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Histologic features</w:t>
      </w:r>
      <w:r w:rsidDel="00000000" w:rsidR="00000000" w:rsidRPr="00000000">
        <w:rPr>
          <w:rFonts w:ascii="Times New Roman" w:cs="Times New Roman" w:eastAsia="Times New Roman" w:hAnsi="Times New Roman"/>
          <w:sz w:val="20"/>
          <w:szCs w:val="20"/>
          <w:rtl w:val="0"/>
        </w:rPr>
        <w:t xml:space="preserve">: Calcs, </w:t>
      </w:r>
      <w:r w:rsidDel="00000000" w:rsidR="00000000" w:rsidRPr="00000000">
        <w:rPr>
          <w:rFonts w:ascii="Times New Roman" w:cs="Times New Roman" w:eastAsia="Times New Roman" w:hAnsi="Times New Roman"/>
          <w:b w:val="1"/>
          <w:sz w:val="20"/>
          <w:szCs w:val="20"/>
          <w:rtl w:val="0"/>
        </w:rPr>
        <w:t xml:space="preserve">Psammoma bodies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Also seen in pituitary tumors, but uncommon.</w:t>
      </w:r>
    </w:p>
    <w:p w:rsidR="00000000" w:rsidDel="00000000" w:rsidP="00000000" w:rsidRDefault="00000000" w:rsidRPr="00000000" w14:paraId="00000756">
      <w:pPr>
        <w:numPr>
          <w:ilvl w:val="1"/>
          <w:numId w:val="125"/>
        </w:numPr>
        <w:spacing w:line="240" w:lineRule="auto"/>
        <w:ind w:left="144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60% will have</w:t>
      </w:r>
      <w:r w:rsidDel="00000000" w:rsidR="00000000" w:rsidRPr="00000000">
        <w:rPr>
          <w:rFonts w:ascii="Times New Roman" w:cs="Times New Roman" w:eastAsia="Times New Roman" w:hAnsi="Times New Roman"/>
          <w:b w:val="1"/>
          <w:sz w:val="20"/>
          <w:szCs w:val="20"/>
          <w:rtl w:val="0"/>
        </w:rPr>
        <w:t xml:space="preserve"> dural tails</w:t>
      </w:r>
      <w:r w:rsidDel="00000000" w:rsidR="00000000" w:rsidRPr="00000000">
        <w:rPr>
          <w:rFonts w:ascii="Times New Roman" w:cs="Times New Roman" w:eastAsia="Times New Roman" w:hAnsi="Times New Roman"/>
          <w:sz w:val="20"/>
          <w:szCs w:val="20"/>
          <w:rtl w:val="0"/>
        </w:rPr>
        <w:t xml:space="preserve"> (CLSM - "Cats like spilled milk"): </w:t>
      </w:r>
      <w:r w:rsidDel="00000000" w:rsidR="00000000" w:rsidRPr="00000000">
        <w:rPr>
          <w:rFonts w:ascii="Times New Roman" w:cs="Times New Roman" w:eastAsia="Times New Roman" w:hAnsi="Times New Roman"/>
          <w:b w:val="1"/>
          <w:sz w:val="20"/>
          <w:szCs w:val="20"/>
          <w:rtl w:val="0"/>
        </w:rPr>
        <w:t xml:space="preserve">C</w:t>
      </w:r>
      <w:r w:rsidDel="00000000" w:rsidR="00000000" w:rsidRPr="00000000">
        <w:rPr>
          <w:rFonts w:ascii="Times New Roman" w:cs="Times New Roman" w:eastAsia="Times New Roman" w:hAnsi="Times New Roman"/>
          <w:sz w:val="20"/>
          <w:szCs w:val="20"/>
          <w:rtl w:val="0"/>
        </w:rPr>
        <w:t xml:space="preserve">hloroma, </w:t>
      </w:r>
      <w:r w:rsidDel="00000000" w:rsidR="00000000" w:rsidRPr="00000000">
        <w:rPr>
          <w:rFonts w:ascii="Times New Roman" w:cs="Times New Roman" w:eastAsia="Times New Roman" w:hAnsi="Times New Roman"/>
          <w:b w:val="1"/>
          <w:sz w:val="20"/>
          <w:szCs w:val="20"/>
          <w:rtl w:val="0"/>
        </w:rPr>
        <w:t xml:space="preserve">L</w:t>
      </w:r>
      <w:r w:rsidDel="00000000" w:rsidR="00000000" w:rsidRPr="00000000">
        <w:rPr>
          <w:rFonts w:ascii="Times New Roman" w:cs="Times New Roman" w:eastAsia="Times New Roman" w:hAnsi="Times New Roman"/>
          <w:sz w:val="20"/>
          <w:szCs w:val="20"/>
          <w:rtl w:val="0"/>
        </w:rPr>
        <w:t xml:space="preserve">ymphoma, </w:t>
      </w:r>
      <w:r w:rsidDel="00000000" w:rsidR="00000000" w:rsidRPr="00000000">
        <w:rPr>
          <w:rFonts w:ascii="Times New Roman" w:cs="Times New Roman" w:eastAsia="Times New Roman" w:hAnsi="Times New Roman"/>
          <w:b w:val="1"/>
          <w:sz w:val="20"/>
          <w:szCs w:val="20"/>
          <w:rtl w:val="0"/>
        </w:rPr>
        <w:t xml:space="preserve">S</w:t>
      </w:r>
      <w:r w:rsidDel="00000000" w:rsidR="00000000" w:rsidRPr="00000000">
        <w:rPr>
          <w:rFonts w:ascii="Times New Roman" w:cs="Times New Roman" w:eastAsia="Times New Roman" w:hAnsi="Times New Roman"/>
          <w:sz w:val="20"/>
          <w:szCs w:val="20"/>
          <w:rtl w:val="0"/>
        </w:rPr>
        <w:t xml:space="preserve">arcoidosis,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eningioma.</w:t>
      </w:r>
    </w:p>
    <w:p w:rsidR="00000000" w:rsidDel="00000000" w:rsidP="00000000" w:rsidRDefault="00000000" w:rsidRPr="00000000" w14:paraId="00000757">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Meningiomatosis commonly </w:t>
      </w:r>
      <w:r w:rsidDel="00000000" w:rsidR="00000000" w:rsidRPr="00000000">
        <w:rPr>
          <w:rtl w:val="0"/>
        </w:rPr>
        <w:t xml:space="preserve">associated with</w:t>
      </w:r>
      <w:r w:rsidDel="00000000" w:rsidR="00000000" w:rsidRPr="00000000">
        <w:rPr>
          <w:rFonts w:ascii="Times New Roman" w:cs="Times New Roman" w:eastAsia="Times New Roman" w:hAnsi="Times New Roman"/>
          <w:sz w:val="20"/>
          <w:szCs w:val="20"/>
          <w:rtl w:val="0"/>
        </w:rPr>
        <w:t xml:space="preserve"> NF or MEN syndrome. Multi-D treatment needed, with surgery primarily considered due to concerns of secondary malignancy. RT indicated for unresectable or recurrent lesions.</w:t>
      </w:r>
    </w:p>
    <w:bookmarkStart w:colFirst="0" w:colLast="0" w:name="q0ii7z46ju9o" w:id="89"/>
    <w:bookmarkEnd w:id="89"/>
    <w:p w:rsidR="00000000" w:rsidDel="00000000" w:rsidP="00000000" w:rsidRDefault="00000000" w:rsidRPr="00000000" w14:paraId="00000758">
      <w:pPr>
        <w:numPr>
          <w:ilvl w:val="0"/>
          <w:numId w:val="125"/>
        </w:numPr>
        <w:spacing w:line="240" w:lineRule="auto"/>
        <w:ind w:left="720" w:hanging="360"/>
        <w:rPr>
          <w:u w:val="none"/>
        </w:rPr>
      </w:pPr>
      <w:r w:rsidDel="00000000" w:rsidR="00000000" w:rsidRPr="00000000">
        <w:rPr>
          <w:b w:val="1"/>
          <w:rtl w:val="0"/>
        </w:rPr>
        <w:t xml:space="preserve">Islets of meningioma are distinct from primary lesions! </w:t>
      </w:r>
      <w:r w:rsidDel="00000000" w:rsidR="00000000" w:rsidRPr="00000000">
        <w:rPr>
          <w:rtl w:val="0"/>
        </w:rPr>
        <w:t xml:space="preserve">[</w:t>
      </w:r>
      <w:hyperlink r:id="rId437">
        <w:r w:rsidDel="00000000" w:rsidR="00000000" w:rsidRPr="00000000">
          <w:rPr>
            <w:rtl w:val="0"/>
          </w:rPr>
          <w:t xml:space="preserve">Borovich JNS '86</w:t>
        </w:r>
      </w:hyperlink>
      <w:r w:rsidDel="00000000" w:rsidR="00000000" w:rsidRPr="00000000">
        <w:rPr>
          <w:rtl w:val="0"/>
        </w:rPr>
        <w:t xml:space="preserve">]:</w:t>
      </w:r>
    </w:p>
    <w:p w:rsidR="00000000" w:rsidDel="00000000" w:rsidP="00000000" w:rsidRDefault="00000000" w:rsidRPr="00000000" w14:paraId="00000759">
      <w:pPr>
        <w:spacing w:line="240" w:lineRule="auto"/>
        <w:ind w:left="720" w:firstLine="0"/>
        <w:rPr/>
      </w:pPr>
      <w:r w:rsidDel="00000000" w:rsidR="00000000" w:rsidRPr="00000000">
        <w:rPr>
          <w:rtl w:val="0"/>
        </w:rPr>
        <w:t xml:space="preserve">Even benign tumors have "skip lesions". Should we be using "surgical CTV" (i.e., dura)?</w:t>
      </w:r>
    </w:p>
    <w:p w:rsidR="00000000" w:rsidDel="00000000" w:rsidP="00000000" w:rsidRDefault="00000000" w:rsidRPr="00000000" w14:paraId="0000075A">
      <w:pPr>
        <w:numPr>
          <w:ilvl w:val="1"/>
          <w:numId w:val="125"/>
        </w:numPr>
        <w:spacing w:line="240" w:lineRule="auto"/>
        <w:ind w:left="1440" w:hanging="360"/>
        <w:rPr>
          <w:u w:val="none"/>
        </w:rPr>
      </w:pPr>
      <w:r w:rsidDel="00000000" w:rsidR="00000000" w:rsidRPr="00000000">
        <w:rPr>
          <w:rtl w:val="0"/>
        </w:rPr>
        <w:t xml:space="preserve">14 patients. Radial strip of dura was resected in all patients, and regional multicentricity was discovered.</w:t>
      </w:r>
    </w:p>
    <w:p w:rsidR="00000000" w:rsidDel="00000000" w:rsidP="00000000" w:rsidRDefault="00000000" w:rsidRPr="00000000" w14:paraId="0000075B">
      <w:pPr>
        <w:numPr>
          <w:ilvl w:val="1"/>
          <w:numId w:val="125"/>
        </w:numPr>
        <w:spacing w:line="240" w:lineRule="auto"/>
        <w:ind w:left="1440" w:hanging="360"/>
        <w:rPr>
          <w:u w:val="none"/>
        </w:rPr>
      </w:pPr>
      <w:r w:rsidDel="00000000" w:rsidR="00000000" w:rsidRPr="00000000">
        <w:rPr>
          <w:rtl w:val="0"/>
        </w:rPr>
        <w:t xml:space="preserve">All patients had cell aggregates within the dura but independently from vessels.</w:t>
      </w:r>
    </w:p>
    <w:p w:rsidR="00000000" w:rsidDel="00000000" w:rsidP="00000000" w:rsidRDefault="00000000" w:rsidRPr="00000000" w14:paraId="0000075C">
      <w:pPr>
        <w:numPr>
          <w:ilvl w:val="1"/>
          <w:numId w:val="125"/>
        </w:numPr>
        <w:spacing w:line="240" w:lineRule="auto"/>
        <w:ind w:left="1440" w:hanging="360"/>
        <w:rPr>
          <w:u w:val="none"/>
        </w:rPr>
      </w:pPr>
      <w:r w:rsidDel="00000000" w:rsidR="00000000" w:rsidRPr="00000000">
        <w:rPr>
          <w:rtl w:val="0"/>
        </w:rPr>
        <w:t xml:space="preserve">Nodules were located from 1-3 cm from the site of attachment (64%). Varied from 1-8 mm in diameter.</w:t>
      </w:r>
    </w:p>
    <w:p w:rsidR="00000000" w:rsidDel="00000000" w:rsidP="00000000" w:rsidRDefault="00000000" w:rsidRPr="00000000" w14:paraId="0000075D">
      <w:pPr>
        <w:numPr>
          <w:ilvl w:val="1"/>
          <w:numId w:val="125"/>
        </w:numPr>
        <w:spacing w:line="240" w:lineRule="auto"/>
        <w:ind w:left="1440" w:hanging="360"/>
        <w:rPr>
          <w:u w:val="none"/>
        </w:rPr>
      </w:pPr>
      <w:r w:rsidDel="00000000" w:rsidR="00000000" w:rsidRPr="00000000">
        <w:rPr>
          <w:rtl w:val="0"/>
        </w:rPr>
        <w:t xml:space="preserve">Microscopic islets were seen in over half of patients.</w:t>
      </w:r>
    </w:p>
    <w:p w:rsidR="00000000" w:rsidDel="00000000" w:rsidP="00000000" w:rsidRDefault="00000000" w:rsidRPr="00000000" w14:paraId="0000075E">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Px factors</w:t>
      </w:r>
      <w:r w:rsidDel="00000000" w:rsidR="00000000" w:rsidRPr="00000000">
        <w:rPr>
          <w:rFonts w:ascii="Times New Roman" w:cs="Times New Roman" w:eastAsia="Times New Roman" w:hAnsi="Times New Roman"/>
          <w:sz w:val="20"/>
          <w:szCs w:val="20"/>
          <w:rtl w:val="0"/>
        </w:rPr>
        <w:t xml:space="preserve">: High grade, young age (&lt; 45y), chromosomal alterations (14 and 22), poor KPS, STR, Ki-67 &gt; 1%.</w:t>
      </w:r>
    </w:p>
    <w:p w:rsidR="00000000" w:rsidDel="00000000" w:rsidP="00000000" w:rsidRDefault="00000000" w:rsidRPr="00000000" w14:paraId="0000075F">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anaplastic: Brain invasion, adj RT, EOR, p53 overexpression (ch 17).</w:t>
      </w:r>
      <w:r w:rsidDel="00000000" w:rsidR="00000000" w:rsidRPr="00000000">
        <w:rPr>
          <w:rtl w:val="0"/>
        </w:rPr>
      </w:r>
    </w:p>
    <w:p w:rsidR="00000000" w:rsidDel="00000000" w:rsidP="00000000" w:rsidRDefault="00000000" w:rsidRPr="00000000" w14:paraId="00000760">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factors</w:t>
      </w:r>
      <w:r w:rsidDel="00000000" w:rsidR="00000000" w:rsidRPr="00000000">
        <w:rPr>
          <w:rFonts w:ascii="Times New Roman" w:cs="Times New Roman" w:eastAsia="Times New Roman" w:hAnsi="Times New Roman"/>
          <w:sz w:val="20"/>
          <w:szCs w:val="20"/>
          <w:rtl w:val="0"/>
        </w:rPr>
        <w:t xml:space="preserve">: Prior RT (RR 10, takes 20y), </w:t>
      </w:r>
      <w:r w:rsidDel="00000000" w:rsidR="00000000" w:rsidRPr="00000000">
        <w:rPr>
          <w:rFonts w:ascii="Times New Roman" w:cs="Times New Roman" w:eastAsia="Times New Roman" w:hAnsi="Times New Roman"/>
          <w:b w:val="1"/>
          <w:sz w:val="20"/>
          <w:szCs w:val="20"/>
          <w:rtl w:val="0"/>
        </w:rPr>
        <w:t xml:space="preserve">NF-2</w:t>
      </w:r>
      <w:r w:rsidDel="00000000" w:rsidR="00000000" w:rsidRPr="00000000">
        <w:rPr>
          <w:rFonts w:ascii="Times New Roman" w:cs="Times New Roman" w:eastAsia="Times New Roman" w:hAnsi="Times New Roman"/>
          <w:sz w:val="20"/>
          <w:szCs w:val="20"/>
          <w:rtl w:val="0"/>
        </w:rPr>
        <w:t xml:space="preserve">, and HRT in women (RR 2). Estrogen/</w:t>
      </w:r>
      <w:r w:rsidDel="00000000" w:rsidR="00000000" w:rsidRPr="00000000">
        <w:rPr>
          <w:rtl w:val="0"/>
        </w:rPr>
        <w:t xml:space="preserve">progesterone is controversial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61">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Merlin is defective</w:t>
      </w:r>
      <w:r w:rsidDel="00000000" w:rsidR="00000000" w:rsidRPr="00000000">
        <w:rPr>
          <w:rFonts w:ascii="Times New Roman" w:cs="Times New Roman" w:eastAsia="Times New Roman" w:hAnsi="Times New Roman"/>
          <w:sz w:val="20"/>
          <w:szCs w:val="20"/>
          <w:rtl w:val="0"/>
        </w:rPr>
        <w:t xml:space="preserve"> in NF-2, also susceptible to bilat ACN/ependymomas and juvenile subcapsular cataracts.</w:t>
      </w:r>
    </w:p>
    <w:p w:rsidR="00000000" w:rsidDel="00000000" w:rsidP="00000000" w:rsidRDefault="00000000" w:rsidRPr="00000000" w14:paraId="00000762">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NF-2 (ch22) aberration in ~50% of meningiomas. </w:t>
      </w:r>
    </w:p>
    <w:p w:rsidR="00000000" w:rsidDel="00000000" w:rsidP="00000000" w:rsidRDefault="00000000" w:rsidRPr="00000000" w14:paraId="00000763">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express progesterone, but trials w hormone manipulation have not proven effective.</w:t>
      </w:r>
    </w:p>
    <w:p w:rsidR="00000000" w:rsidDel="00000000" w:rsidP="00000000" w:rsidRDefault="00000000" w:rsidRPr="00000000" w14:paraId="00000764">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for clinically relevant meningioma w history of cranial RT is</w:t>
      </w:r>
      <w:r w:rsidDel="00000000" w:rsidR="00000000" w:rsidRPr="00000000">
        <w:rPr>
          <w:rFonts w:ascii="Times New Roman" w:cs="Times New Roman" w:eastAsia="Times New Roman" w:hAnsi="Times New Roman"/>
          <w:b w:val="1"/>
          <w:sz w:val="20"/>
          <w:szCs w:val="20"/>
          <w:rtl w:val="0"/>
        </w:rPr>
        <w:t xml:space="preserve"> ~3% at 30 years</w:t>
      </w:r>
      <w:r w:rsidDel="00000000" w:rsidR="00000000" w:rsidRPr="00000000">
        <w:rPr>
          <w:rFonts w:ascii="Times New Roman" w:cs="Times New Roman" w:eastAsia="Times New Roman" w:hAnsi="Times New Roman"/>
          <w:sz w:val="20"/>
          <w:szCs w:val="20"/>
          <w:rtl w:val="0"/>
        </w:rPr>
        <w:t xml:space="preserve"> from RT [</w:t>
      </w:r>
      <w:hyperlink r:id="rId438">
        <w:r w:rsidDel="00000000" w:rsidR="00000000" w:rsidRPr="00000000">
          <w:rPr>
            <w:rFonts w:ascii="Times New Roman" w:cs="Times New Roman" w:eastAsia="Times New Roman" w:hAnsi="Times New Roman"/>
            <w:sz w:val="20"/>
            <w:szCs w:val="20"/>
            <w:rtl w:val="0"/>
          </w:rPr>
          <w:t xml:space="preserve">Friedman JNCI '10]</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65">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Pediatric </w:t>
      </w:r>
      <w:r w:rsidDel="00000000" w:rsidR="00000000" w:rsidRPr="00000000">
        <w:rPr>
          <w:b w:val="1"/>
          <w:rtl w:val="0"/>
        </w:rPr>
        <w:t xml:space="preserve">meningiomas are rare</w:t>
      </w:r>
      <w:r w:rsidDel="00000000" w:rsidR="00000000" w:rsidRPr="00000000">
        <w:rPr>
          <w:rFonts w:ascii="Times New Roman" w:cs="Times New Roman" w:eastAsia="Times New Roman" w:hAnsi="Times New Roman"/>
          <w:sz w:val="20"/>
          <w:szCs w:val="20"/>
          <w:rtl w:val="0"/>
        </w:rPr>
        <w:t xml:space="preserve">, but almost </w:t>
      </w:r>
      <w:r w:rsidDel="00000000" w:rsidR="00000000" w:rsidRPr="00000000">
        <w:rPr>
          <w:rFonts w:ascii="Times New Roman" w:cs="Times New Roman" w:eastAsia="Times New Roman" w:hAnsi="Times New Roman"/>
          <w:b w:val="1"/>
          <w:sz w:val="20"/>
          <w:szCs w:val="20"/>
          <w:rtl w:val="0"/>
        </w:rPr>
        <w:t xml:space="preserve">40% G2+ </w:t>
      </w:r>
      <w:r w:rsidDel="00000000" w:rsidR="00000000" w:rsidRPr="00000000">
        <w:rPr>
          <w:rFonts w:ascii="Times New Roman" w:cs="Times New Roman" w:eastAsia="Times New Roman" w:hAnsi="Times New Roman"/>
          <w:sz w:val="20"/>
          <w:szCs w:val="20"/>
          <w:rtl w:val="0"/>
        </w:rPr>
        <w:t xml:space="preserve">tumors! </w:t>
      </w:r>
      <w:hyperlink r:id="rId439">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~8% G2+ tumors for adults.</w:t>
      </w:r>
    </w:p>
    <w:p w:rsidR="00000000" w:rsidDel="00000000" w:rsidP="00000000" w:rsidRDefault="00000000" w:rsidRPr="00000000" w14:paraId="00000766">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Prior cranial RT in ~15% of preteen meningiomas. "Short" 10y lag time w median age of cranial RT 3y [</w:t>
      </w:r>
      <w:hyperlink r:id="rId440">
        <w:r w:rsidDel="00000000" w:rsidR="00000000" w:rsidRPr="00000000">
          <w:rPr>
            <w:rFonts w:ascii="Times New Roman" w:cs="Times New Roman" w:eastAsia="Times New Roman" w:hAnsi="Times New Roman"/>
            <w:sz w:val="20"/>
            <w:szCs w:val="20"/>
            <w:rtl w:val="0"/>
          </w:rPr>
          <w:t xml:space="preserve">Müller '12</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67">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For childhood leukemia survivors who rec'd cranial RT ≤ 8yo, 22% will develop meningiomas later in life </w:t>
      </w:r>
      <w:r w:rsidDel="00000000" w:rsidR="00000000" w:rsidRPr="00000000">
        <w:rPr>
          <w:rtl w:val="0"/>
        </w:rPr>
        <w:t xml:space="preserve">with no</w:t>
      </w:r>
      <w:r w:rsidDel="00000000" w:rsidR="00000000" w:rsidRPr="00000000">
        <w:rPr>
          <w:rFonts w:ascii="Times New Roman" w:cs="Times New Roman" w:eastAsia="Times New Roman" w:hAnsi="Times New Roman"/>
          <w:sz w:val="20"/>
          <w:szCs w:val="20"/>
          <w:rtl w:val="0"/>
        </w:rPr>
        <w:t xml:space="preserve"> other brain tumors seen, increasing to nearly 50% at 20y</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441">
        <w:r w:rsidDel="00000000" w:rsidR="00000000" w:rsidRPr="00000000">
          <w:rPr>
            <w:rFonts w:ascii="Times New Roman" w:cs="Times New Roman" w:eastAsia="Times New Roman" w:hAnsi="Times New Roman"/>
            <w:sz w:val="20"/>
            <w:szCs w:val="20"/>
            <w:rtl w:val="0"/>
          </w:rPr>
          <w:t xml:space="preserve">Banerjee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Recall: short 10y lag time in lil kiddos.</w:t>
      </w:r>
    </w:p>
    <w:p w:rsidR="00000000" w:rsidDel="00000000" w:rsidP="00000000" w:rsidRDefault="00000000" w:rsidRPr="00000000" w14:paraId="00000768">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Despite these risks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screening for meningiomas in kiddos w history of cranial RT not recommended</w:t>
      </w:r>
      <w:r w:rsidDel="00000000" w:rsidR="00000000" w:rsidRPr="00000000">
        <w:rPr>
          <w:rFonts w:ascii="Times New Roman" w:cs="Times New Roman" w:eastAsia="Times New Roman" w:hAnsi="Times New Roman"/>
          <w:sz w:val="20"/>
          <w:szCs w:val="20"/>
          <w:rtl w:val="0"/>
        </w:rPr>
        <w:t xml:space="preserve"> due to physical risks with surgery (neuro disability, hearing problems) and psychological risks from knowledge of asymptomatic but potentially unresectable lesion and scan anxiety [</w:t>
      </w:r>
      <w:hyperlink r:id="rId442">
        <w:r w:rsidDel="00000000" w:rsidR="00000000" w:rsidRPr="00000000">
          <w:rPr>
            <w:rFonts w:ascii="Times New Roman" w:cs="Times New Roman" w:eastAsia="Times New Roman" w:hAnsi="Times New Roman"/>
            <w:sz w:val="20"/>
            <w:szCs w:val="20"/>
            <w:rtl w:val="0"/>
          </w:rPr>
          <w:t xml:space="preserve">Sugden '14</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769">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76A">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for extracranial extension. Eval for bone invasion and/or hyperostosis.</w:t>
      </w:r>
    </w:p>
    <w:p w:rsidR="00000000" w:rsidDel="00000000" w:rsidP="00000000" w:rsidRDefault="00000000" w:rsidRPr="00000000" w14:paraId="0000076B">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Isointense on T1, dural tail sign in 60% (radiographic sign, not tumor involvement). 60% have edema</w:t>
      </w:r>
    </w:p>
    <w:tbl>
      <w:tblPr>
        <w:tblStyle w:val="Table18"/>
        <w:tblW w:w="8940.0" w:type="dxa"/>
        <w:jc w:val="left"/>
        <w:tblInd w:w="148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40"/>
        <w:tblGridChange w:id="0">
          <w:tblGrid>
            <w:gridCol w:w="894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 have</w:t>
            </w:r>
            <w:r w:rsidDel="00000000" w:rsidR="00000000" w:rsidRPr="00000000">
              <w:rPr>
                <w:rFonts w:ascii="Times New Roman" w:cs="Times New Roman" w:eastAsia="Times New Roman" w:hAnsi="Times New Roman"/>
                <w:b w:val="1"/>
                <w:sz w:val="20"/>
                <w:szCs w:val="20"/>
                <w:rtl w:val="0"/>
              </w:rPr>
              <w:t xml:space="preserve"> dural tails</w:t>
            </w:r>
            <w:r w:rsidDel="00000000" w:rsidR="00000000" w:rsidRPr="00000000">
              <w:rPr>
                <w:rFonts w:ascii="Times New Roman" w:cs="Times New Roman" w:eastAsia="Times New Roman" w:hAnsi="Times New Roman"/>
                <w:sz w:val="20"/>
                <w:szCs w:val="20"/>
                <w:rtl w:val="0"/>
              </w:rPr>
              <w:t xml:space="preserve"> (CLSM - "Cats like spilled milk"): </w:t>
            </w:r>
            <w:r w:rsidDel="00000000" w:rsidR="00000000" w:rsidRPr="00000000">
              <w:rPr>
                <w:rFonts w:ascii="Times New Roman" w:cs="Times New Roman" w:eastAsia="Times New Roman" w:hAnsi="Times New Roman"/>
                <w:b w:val="1"/>
                <w:sz w:val="20"/>
                <w:szCs w:val="20"/>
                <w:rtl w:val="0"/>
              </w:rPr>
              <w:t xml:space="preserve">C</w:t>
            </w:r>
            <w:r w:rsidDel="00000000" w:rsidR="00000000" w:rsidRPr="00000000">
              <w:rPr>
                <w:rFonts w:ascii="Times New Roman" w:cs="Times New Roman" w:eastAsia="Times New Roman" w:hAnsi="Times New Roman"/>
                <w:sz w:val="20"/>
                <w:szCs w:val="20"/>
                <w:rtl w:val="0"/>
              </w:rPr>
              <w:t xml:space="preserve">hloroma, </w:t>
            </w:r>
            <w:r w:rsidDel="00000000" w:rsidR="00000000" w:rsidRPr="00000000">
              <w:rPr>
                <w:rFonts w:ascii="Times New Roman" w:cs="Times New Roman" w:eastAsia="Times New Roman" w:hAnsi="Times New Roman"/>
                <w:b w:val="1"/>
                <w:sz w:val="20"/>
                <w:szCs w:val="20"/>
                <w:rtl w:val="0"/>
              </w:rPr>
              <w:t xml:space="preserve">L</w:t>
            </w:r>
            <w:r w:rsidDel="00000000" w:rsidR="00000000" w:rsidRPr="00000000">
              <w:rPr>
                <w:rFonts w:ascii="Times New Roman" w:cs="Times New Roman" w:eastAsia="Times New Roman" w:hAnsi="Times New Roman"/>
                <w:sz w:val="20"/>
                <w:szCs w:val="20"/>
                <w:rtl w:val="0"/>
              </w:rPr>
              <w:t xml:space="preserve">ymphoma, </w:t>
            </w:r>
            <w:r w:rsidDel="00000000" w:rsidR="00000000" w:rsidRPr="00000000">
              <w:rPr>
                <w:rFonts w:ascii="Times New Roman" w:cs="Times New Roman" w:eastAsia="Times New Roman" w:hAnsi="Times New Roman"/>
                <w:b w:val="1"/>
                <w:sz w:val="20"/>
                <w:szCs w:val="20"/>
                <w:rtl w:val="0"/>
              </w:rPr>
              <w:t xml:space="preserve">S</w:t>
            </w:r>
            <w:r w:rsidDel="00000000" w:rsidR="00000000" w:rsidRPr="00000000">
              <w:rPr>
                <w:rFonts w:ascii="Times New Roman" w:cs="Times New Roman" w:eastAsia="Times New Roman" w:hAnsi="Times New Roman"/>
                <w:sz w:val="20"/>
                <w:szCs w:val="20"/>
                <w:rtl w:val="0"/>
              </w:rPr>
              <w:t xml:space="preserve">arcoidosis,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eningioma.</w:t>
            </w:r>
          </w:p>
        </w:tc>
      </w:tr>
    </w:tbl>
    <w:p w:rsidR="00000000" w:rsidDel="00000000" w:rsidP="00000000" w:rsidRDefault="00000000" w:rsidRPr="00000000" w14:paraId="0000076D">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Bx not needed if MRI meets radiographic criteria.</w:t>
      </w:r>
    </w:p>
    <w:p w:rsidR="00000000" w:rsidDel="00000000" w:rsidP="00000000" w:rsidRDefault="00000000" w:rsidRPr="00000000" w14:paraId="0000076E">
      <w:pPr>
        <w:numPr>
          <w:ilvl w:val="1"/>
          <w:numId w:val="125"/>
        </w:numPr>
        <w:spacing w:line="240" w:lineRule="auto"/>
        <w:ind w:left="1440" w:hanging="360"/>
        <w:rPr>
          <w:u w:val="none"/>
        </w:rPr>
      </w:pPr>
      <w:r w:rsidDel="00000000" w:rsidR="00000000" w:rsidRPr="00000000">
        <w:rPr>
          <w:rtl w:val="0"/>
        </w:rPr>
        <w:t xml:space="preserve">Rapid radiographic response may suggest a [</w:t>
      </w:r>
      <w:hyperlink w:anchor="o8ipw8l6yipo">
        <w:r w:rsidDel="00000000" w:rsidR="00000000" w:rsidRPr="00000000">
          <w:rPr>
            <w:rtl w:val="0"/>
          </w:rPr>
          <w:t xml:space="preserve">hemangiopericytoma</w:t>
        </w:r>
      </w:hyperlink>
      <w:r w:rsidDel="00000000" w:rsidR="00000000" w:rsidRPr="00000000">
        <w:rPr>
          <w:rtl w:val="0"/>
        </w:rPr>
        <w:t xml:space="preserve">], which can have late extracranial metastases.</w:t>
      </w:r>
    </w:p>
    <w:p w:rsidR="00000000" w:rsidDel="00000000" w:rsidP="00000000" w:rsidRDefault="00000000" w:rsidRPr="00000000" w14:paraId="0000076F">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Simpson's grade</w:t>
      </w:r>
      <w:r w:rsidDel="00000000" w:rsidR="00000000" w:rsidRPr="00000000">
        <w:rPr>
          <w:rFonts w:ascii="Times New Roman" w:cs="Times New Roman" w:eastAsia="Times New Roman" w:hAnsi="Times New Roman"/>
          <w:sz w:val="20"/>
          <w:szCs w:val="20"/>
          <w:rtl w:val="0"/>
        </w:rPr>
        <w:t xml:space="preserve"> [</w:t>
      </w:r>
      <w:hyperlink r:id="rId443">
        <w:r w:rsidDel="00000000" w:rsidR="00000000" w:rsidRPr="00000000">
          <w:rPr>
            <w:rFonts w:ascii="Times New Roman" w:cs="Times New Roman" w:eastAsia="Times New Roman" w:hAnsi="Times New Roman"/>
            <w:sz w:val="20"/>
            <w:szCs w:val="20"/>
            <w:rtl w:val="0"/>
          </w:rPr>
          <w:t xml:space="preserve">JNS 1957</w:t>
        </w:r>
      </w:hyperlink>
      <w:r w:rsidDel="00000000" w:rsidR="00000000" w:rsidRPr="00000000">
        <w:rPr>
          <w:rFonts w:ascii="Times New Roman" w:cs="Times New Roman" w:eastAsia="Times New Roman" w:hAnsi="Times New Roman"/>
          <w:sz w:val="20"/>
          <w:szCs w:val="20"/>
          <w:rtl w:val="0"/>
        </w:rPr>
        <w:t xml:space="preserve">, </w:t>
      </w:r>
      <w:hyperlink r:id="rId444">
        <w:r w:rsidDel="00000000" w:rsidR="00000000" w:rsidRPr="00000000">
          <w:rPr>
            <w:rFonts w:ascii="Times New Roman" w:cs="Times New Roman" w:eastAsia="Times New Roman" w:hAnsi="Times New Roman"/>
            <w:sz w:val="20"/>
            <w:szCs w:val="20"/>
            <w:rtl w:val="0"/>
          </w:rPr>
          <w:t xml:space="preserve">LSU '16]</w:t>
        </w:r>
      </w:hyperlink>
      <w:r w:rsidDel="00000000" w:rsidR="00000000" w:rsidRPr="00000000">
        <w:rPr>
          <w:rFonts w:ascii="Times New Roman" w:cs="Times New Roman" w:eastAsia="Times New Roman" w:hAnsi="Times New Roman"/>
          <w:sz w:val="20"/>
          <w:szCs w:val="20"/>
          <w:rtl w:val="0"/>
        </w:rPr>
        <w:t xml:space="preserve">, Mayo clinic [</w:t>
      </w:r>
      <w:hyperlink r:id="rId445">
        <w:r w:rsidDel="00000000" w:rsidR="00000000" w:rsidRPr="00000000">
          <w:rPr>
            <w:rFonts w:ascii="Times New Roman" w:cs="Times New Roman" w:eastAsia="Times New Roman" w:hAnsi="Times New Roman"/>
            <w:sz w:val="20"/>
            <w:szCs w:val="20"/>
            <w:rtl w:val="0"/>
          </w:rPr>
          <w:t xml:space="preserve">'98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70">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1957 [</w:t>
      </w:r>
      <w:hyperlink r:id="rId446">
        <w:r w:rsidDel="00000000" w:rsidR="00000000" w:rsidRPr="00000000">
          <w:rPr>
            <w:rFonts w:ascii="Times New Roman" w:cs="Times New Roman" w:eastAsia="Times New Roman" w:hAnsi="Times New Roman"/>
            <w:sz w:val="20"/>
            <w:szCs w:val="20"/>
            <w:rtl w:val="0"/>
          </w:rPr>
          <w:t xml:space="preserve">JNS paper</w:t>
        </w:r>
      </w:hyperlink>
      <w:r w:rsidDel="00000000" w:rsidR="00000000" w:rsidRPr="00000000">
        <w:rPr>
          <w:rFonts w:ascii="Times New Roman" w:cs="Times New Roman" w:eastAsia="Times New Roman" w:hAnsi="Times New Roman"/>
          <w:sz w:val="20"/>
          <w:szCs w:val="20"/>
          <w:rtl w:val="0"/>
        </w:rPr>
        <w:t xml:space="preserve">]: 265 pts. 1928-1954.</w:t>
      </w:r>
    </w:p>
    <w:p w:rsidR="00000000" w:rsidDel="00000000" w:rsidP="00000000" w:rsidRDefault="00000000" w:rsidRPr="00000000" w14:paraId="00000771">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1998 [</w:t>
      </w:r>
      <w:hyperlink r:id="rId447">
        <w:r w:rsidDel="00000000" w:rsidR="00000000" w:rsidRPr="00000000">
          <w:rPr>
            <w:rFonts w:ascii="Times New Roman" w:cs="Times New Roman" w:eastAsia="Times New Roman" w:hAnsi="Times New Roman"/>
            <w:sz w:val="20"/>
            <w:szCs w:val="20"/>
            <w:rtl w:val="0"/>
          </w:rPr>
          <w:t xml:space="preserve">Mayo Clinic paper</w:t>
        </w:r>
      </w:hyperlink>
      <w:r w:rsidDel="00000000" w:rsidR="00000000" w:rsidRPr="00000000">
        <w:rPr>
          <w:rFonts w:ascii="Times New Roman" w:cs="Times New Roman" w:eastAsia="Times New Roman" w:hAnsi="Times New Roman"/>
          <w:sz w:val="20"/>
          <w:szCs w:val="20"/>
          <w:rtl w:val="0"/>
        </w:rPr>
        <w:t xml:space="preserve">]: 581 pts. 1978-1988. </w:t>
      </w:r>
      <w:r w:rsidDel="00000000" w:rsidR="00000000" w:rsidRPr="00000000">
        <w:rPr>
          <w:rFonts w:ascii="Times New Roman" w:cs="Times New Roman" w:eastAsia="Times New Roman" w:hAnsi="Times New Roman"/>
          <w:sz w:val="20"/>
          <w:szCs w:val="20"/>
          <w:rtl w:val="0"/>
        </w:rPr>
        <w:t xml:space="preserve">Good review of risk factors.</w:t>
      </w:r>
    </w:p>
    <w:p w:rsidR="00000000" w:rsidDel="00000000" w:rsidP="00000000" w:rsidRDefault="00000000" w:rsidRPr="00000000" w14:paraId="00000772">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2011 [</w:t>
      </w:r>
      <w:hyperlink r:id="rId448">
        <w:r w:rsidDel="00000000" w:rsidR="00000000" w:rsidRPr="00000000">
          <w:rPr>
            <w:rFonts w:ascii="Times New Roman" w:cs="Times New Roman" w:eastAsia="Times New Roman" w:hAnsi="Times New Roman"/>
            <w:sz w:val="20"/>
            <w:szCs w:val="20"/>
            <w:rtl w:val="0"/>
          </w:rPr>
          <w:t xml:space="preserve">Sweden paper (</w:t>
        </w:r>
      </w:hyperlink>
      <w:hyperlink r:id="rId449">
        <w:r w:rsidDel="00000000" w:rsidR="00000000" w:rsidRPr="00000000">
          <w:rPr>
            <w:rtl w:val="0"/>
          </w:rPr>
          <w:t xml:space="preserve">Pettersson-Segerlind)</w:t>
        </w:r>
      </w:hyperlink>
      <w:r w:rsidDel="00000000" w:rsidR="00000000" w:rsidRPr="00000000">
        <w:rPr>
          <w:rFonts w:ascii="Times New Roman" w:cs="Times New Roman" w:eastAsia="Times New Roman" w:hAnsi="Times New Roman"/>
          <w:sz w:val="20"/>
          <w:szCs w:val="20"/>
          <w:rtl w:val="0"/>
        </w:rPr>
        <w:t xml:space="preserve">]: 51 pts. 1975-1979. MFU 25y. </w:t>
      </w:r>
    </w:p>
    <w:p w:rsidR="00000000" w:rsidDel="00000000" w:rsidP="00000000" w:rsidRDefault="00000000" w:rsidRPr="00000000" w14:paraId="00000773">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Simpson grade I-II LR at </w:t>
      </w:r>
      <w:r w:rsidDel="00000000" w:rsidR="00000000" w:rsidRPr="00000000">
        <w:rPr>
          <w:rtl w:val="0"/>
        </w:rPr>
        <w:t xml:space="preserve">10 / 25y of </w:t>
      </w:r>
      <w:r w:rsidDel="00000000" w:rsidR="00000000" w:rsidRPr="00000000">
        <w:rPr>
          <w:rFonts w:ascii="Cardo" w:cs="Cardo" w:eastAsia="Cardo" w:hAnsi="Cardo"/>
          <w:sz w:val="20"/>
          <w:szCs w:val="20"/>
          <w:rtl w:val="0"/>
        </w:rPr>
        <w:t xml:space="preserve">13→ 38%.</w:t>
      </w:r>
    </w:p>
    <w:p w:rsidR="00000000" w:rsidDel="00000000" w:rsidP="00000000" w:rsidRDefault="00000000" w:rsidRPr="00000000" w14:paraId="00000774">
      <w:pPr>
        <w:numPr>
          <w:ilvl w:val="2"/>
          <w:numId w:val="125"/>
        </w:numPr>
        <w:spacing w:line="240" w:lineRule="auto"/>
        <w:ind w:left="2160" w:hanging="360"/>
        <w:rPr>
          <w:u w:val="none"/>
        </w:rPr>
      </w:pPr>
      <w:r w:rsidDel="00000000" w:rsidR="00000000" w:rsidRPr="00000000">
        <w:rPr>
          <w:rFonts w:ascii="Cardo" w:cs="Cardo" w:eastAsia="Cardo" w:hAnsi="Cardo"/>
          <w:rtl w:val="0"/>
        </w:rPr>
        <w:t xml:space="preserve">Simplson grade III LR at 10 / 25y of 33→ 42%.</w:t>
      </w:r>
    </w:p>
    <w:p w:rsidR="00000000" w:rsidDel="00000000" w:rsidP="00000000" w:rsidRDefault="00000000" w:rsidRPr="00000000" w14:paraId="00000775">
      <w:pPr>
        <w:numPr>
          <w:ilvl w:val="2"/>
          <w:numId w:val="125"/>
        </w:numPr>
        <w:spacing w:line="240" w:lineRule="auto"/>
        <w:ind w:left="2160" w:hanging="360"/>
        <w:rPr>
          <w:u w:val="none"/>
        </w:rPr>
      </w:pPr>
      <w:r w:rsidDel="00000000" w:rsidR="00000000" w:rsidRPr="00000000">
        <w:rPr>
          <w:rFonts w:ascii="Cardo" w:cs="Cardo" w:eastAsia="Cardo" w:hAnsi="Cardo"/>
          <w:rtl w:val="0"/>
        </w:rPr>
        <w:t xml:space="preserve">Simpson grade IV-V LR at 10 / 25y of 62→ 69%.</w:t>
      </w:r>
    </w:p>
    <w:p w:rsidR="00000000" w:rsidDel="00000000" w:rsidP="00000000" w:rsidRDefault="00000000" w:rsidRPr="00000000" w14:paraId="00000776">
      <w:pPr>
        <w:numPr>
          <w:ilvl w:val="2"/>
          <w:numId w:val="125"/>
        </w:numPr>
        <w:spacing w:line="240" w:lineRule="auto"/>
        <w:ind w:left="2160" w:hanging="360"/>
        <w:rPr>
          <w:u w:val="none"/>
        </w:rPr>
      </w:pPr>
      <w:r w:rsidDel="00000000" w:rsidR="00000000" w:rsidRPr="00000000">
        <w:rPr>
          <w:rtl w:val="0"/>
        </w:rPr>
        <w:t xml:space="preserve">One third of patients with GTR actually die a meningioma related death. </w:t>
      </w:r>
    </w:p>
    <w:p w:rsidR="00000000" w:rsidDel="00000000" w:rsidP="00000000" w:rsidRDefault="00000000" w:rsidRPr="00000000" w14:paraId="00000777">
      <w:pPr>
        <w:numPr>
          <w:ilvl w:val="2"/>
          <w:numId w:val="125"/>
        </w:numPr>
        <w:spacing w:line="240" w:lineRule="auto"/>
        <w:ind w:left="2160" w:hanging="360"/>
        <w:rPr>
          <w:u w:val="none"/>
        </w:rPr>
      </w:pPr>
      <w:r w:rsidDel="00000000" w:rsidR="00000000" w:rsidRPr="00000000">
        <w:rPr>
          <w:rtl w:val="0"/>
        </w:rPr>
        <w:t xml:space="preserve">18 of 51 patients had 32 re-operations. </w:t>
      </w:r>
    </w:p>
    <w:p w:rsidR="00000000" w:rsidDel="00000000" w:rsidP="00000000" w:rsidRDefault="00000000" w:rsidRPr="00000000" w14:paraId="00000778">
      <w:pPr>
        <w:numPr>
          <w:ilvl w:val="2"/>
          <w:numId w:val="125"/>
        </w:numPr>
        <w:spacing w:line="240" w:lineRule="auto"/>
        <w:ind w:left="2160" w:hanging="360"/>
        <w:rPr>
          <w:u w:val="none"/>
        </w:rPr>
      </w:pPr>
      <w:r w:rsidDel="00000000" w:rsidR="00000000" w:rsidRPr="00000000">
        <w:rPr>
          <w:rtl w:val="0"/>
        </w:rPr>
        <w:t xml:space="preserve">12 of the 18 patients demonstrated increasingly aggressive pathology on re-operation.</w:t>
      </w:r>
    </w:p>
    <w:p w:rsidR="00000000" w:rsidDel="00000000" w:rsidP="00000000" w:rsidRDefault="00000000" w:rsidRPr="00000000" w14:paraId="00000779">
      <w:pPr>
        <w:numPr>
          <w:ilvl w:val="1"/>
          <w:numId w:val="125"/>
        </w:numPr>
        <w:spacing w:line="240" w:lineRule="auto"/>
        <w:ind w:left="1440" w:hanging="360"/>
        <w:rPr>
          <w:u w:val="none"/>
        </w:rPr>
      </w:pPr>
      <w:r w:rsidDel="00000000" w:rsidR="00000000" w:rsidRPr="00000000">
        <w:rPr>
          <w:rtl w:val="0"/>
        </w:rPr>
        <w:t xml:space="preserve">2019 [</w:t>
      </w:r>
      <w:hyperlink r:id="rId450">
        <w:r w:rsidDel="00000000" w:rsidR="00000000" w:rsidRPr="00000000">
          <w:rPr>
            <w:rtl w:val="0"/>
          </w:rPr>
          <w:t xml:space="preserve">U. Florida (O'steen)</w:t>
        </w:r>
      </w:hyperlink>
      <w:r w:rsidDel="00000000" w:rsidR="00000000" w:rsidRPr="00000000">
        <w:rPr>
          <w:rtl w:val="0"/>
        </w:rPr>
        <w:t xml:space="preserve">]: Benign meningiomas with gross disease at the time of RT.</w:t>
      </w:r>
    </w:p>
    <w:p w:rsidR="00000000" w:rsidDel="00000000" w:rsidP="00000000" w:rsidRDefault="00000000" w:rsidRPr="00000000" w14:paraId="0000077A">
      <w:pPr>
        <w:spacing w:line="240" w:lineRule="auto"/>
        <w:ind w:left="1440" w:firstLine="0"/>
        <w:rPr/>
      </w:pPr>
      <w:r w:rsidDel="00000000" w:rsidR="00000000" w:rsidRPr="00000000">
        <w:rPr>
          <w:rtl w:val="0"/>
        </w:rPr>
        <w:t xml:space="preserve">Even with gross disease at time of RT, patients who make it 5 years out from RT have a low risk of recurrence.</w:t>
      </w:r>
    </w:p>
    <w:p w:rsidR="00000000" w:rsidDel="00000000" w:rsidP="00000000" w:rsidRDefault="00000000" w:rsidRPr="00000000" w14:paraId="0000077B">
      <w:pPr>
        <w:numPr>
          <w:ilvl w:val="2"/>
          <w:numId w:val="125"/>
        </w:numPr>
        <w:ind w:left="2160" w:hanging="360"/>
      </w:pPr>
      <w:r w:rsidDel="00000000" w:rsidR="00000000" w:rsidRPr="00000000">
        <w:rPr>
          <w:rtl w:val="0"/>
        </w:rPr>
        <w:t xml:space="preserve">149 pts. 1984-2006. Gross tumor at time of RT. MFU 12y.</w:t>
      </w:r>
    </w:p>
    <w:p w:rsidR="00000000" w:rsidDel="00000000" w:rsidP="00000000" w:rsidRDefault="00000000" w:rsidRPr="00000000" w14:paraId="0000077C">
      <w:pPr>
        <w:numPr>
          <w:ilvl w:val="2"/>
          <w:numId w:val="125"/>
        </w:numPr>
        <w:spacing w:line="240" w:lineRule="auto"/>
        <w:ind w:left="2160" w:hanging="360"/>
        <w:rPr>
          <w:u w:val="none"/>
        </w:rPr>
      </w:pPr>
      <w:r w:rsidDel="00000000" w:rsidR="00000000" w:rsidRPr="00000000">
        <w:rPr>
          <w:rFonts w:ascii="Cardo" w:cs="Cardo" w:eastAsia="Cardo" w:hAnsi="Cardo"/>
          <w:rtl w:val="0"/>
        </w:rPr>
        <w:t xml:space="preserve">Risk of recurrence after DFS of 5 / 10 / 15y of 4→ 3→ 1%. </w:t>
      </w:r>
    </w:p>
    <w:p w:rsidR="00000000" w:rsidDel="00000000" w:rsidP="00000000" w:rsidRDefault="00000000" w:rsidRPr="00000000" w14:paraId="0000077D">
      <w:pPr>
        <w:numPr>
          <w:ilvl w:val="2"/>
          <w:numId w:val="125"/>
        </w:numPr>
        <w:spacing w:line="240" w:lineRule="auto"/>
        <w:ind w:left="2160" w:hanging="360"/>
        <w:rPr>
          <w:u w:val="none"/>
        </w:rPr>
      </w:pPr>
      <w:r w:rsidDel="00000000" w:rsidR="00000000" w:rsidRPr="00000000">
        <w:rPr>
          <w:rFonts w:ascii="Cardo" w:cs="Cardo" w:eastAsia="Cardo" w:hAnsi="Cardo"/>
          <w:rtl w:val="0"/>
        </w:rPr>
        <w:t xml:space="preserve">Actuarial recurrence rate at 10 / 15 / 20y of 3→ 5→ 8%.</w:t>
      </w:r>
    </w:p>
    <w:p w:rsidR="00000000" w:rsidDel="00000000" w:rsidP="00000000" w:rsidRDefault="00000000" w:rsidRPr="00000000" w14:paraId="0000077E">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2016 [</w:t>
      </w:r>
      <w:hyperlink r:id="rId451">
        <w:r w:rsidDel="00000000" w:rsidR="00000000" w:rsidRPr="00000000">
          <w:rPr>
            <w:rFonts w:ascii="Times New Roman" w:cs="Times New Roman" w:eastAsia="Times New Roman" w:hAnsi="Times New Roman"/>
            <w:sz w:val="20"/>
            <w:szCs w:val="20"/>
            <w:rtl w:val="0"/>
          </w:rPr>
          <w:t xml:space="preserve">LSU paper</w:t>
        </w:r>
      </w:hyperlink>
      <w:r w:rsidDel="00000000" w:rsidR="00000000" w:rsidRPr="00000000">
        <w:rPr>
          <w:rFonts w:ascii="Times New Roman" w:cs="Times New Roman" w:eastAsia="Times New Roman" w:hAnsi="Times New Roman"/>
          <w:sz w:val="20"/>
          <w:szCs w:val="20"/>
          <w:rtl w:val="0"/>
        </w:rPr>
        <w:t xml:space="preserve">]: 525 pts. 1995-2014. </w:t>
      </w:r>
      <w:r w:rsidDel="00000000" w:rsidR="00000000" w:rsidRPr="00000000">
        <w:rPr>
          <w:rFonts w:ascii="Times New Roman" w:cs="Times New Roman" w:eastAsia="Times New Roman" w:hAnsi="Times New Roman"/>
          <w:sz w:val="20"/>
          <w:szCs w:val="20"/>
          <w:rtl w:val="0"/>
        </w:rPr>
        <w:t xml:space="preserve">Essentially verifies Simpson's grade numbers. </w:t>
      </w:r>
      <w:r w:rsidDel="00000000" w:rsidR="00000000" w:rsidRPr="00000000">
        <w:rPr>
          <w:rtl w:val="0"/>
        </w:rPr>
        <w:t xml:space="preserve">MFU 12y. </w:t>
      </w:r>
      <w:r w:rsidDel="00000000" w:rsidR="00000000" w:rsidRPr="00000000">
        <w:rPr>
          <w:rtl w:val="0"/>
        </w:rPr>
      </w:r>
    </w:p>
    <w:tbl>
      <w:tblPr>
        <w:tblStyle w:val="Table19"/>
        <w:tblW w:w="52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705"/>
        <w:tblGridChange w:id="0">
          <w:tblGrid>
            <w:gridCol w:w="4590"/>
            <w:gridCol w:w="70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77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Grade</w:t>
            </w:r>
          </w:p>
        </w:tc>
        <w:tc>
          <w:tcPr>
            <w:shd w:fill="auto" w:val="clear"/>
            <w:tcMar>
              <w:top w:w="0.0" w:type="dxa"/>
              <w:left w:w="0.0" w:type="dxa"/>
              <w:bottom w:w="0.0" w:type="dxa"/>
              <w:right w:w="0.0" w:type="dxa"/>
            </w:tcMar>
            <w:vAlign w:val="top"/>
          </w:tcPr>
          <w:p w:rsidR="00000000" w:rsidDel="00000000" w:rsidP="00000000" w:rsidRDefault="00000000" w:rsidRPr="00000000" w14:paraId="0000078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10y LF</w:t>
            </w:r>
          </w:p>
        </w:tc>
      </w:tr>
      <w:tr>
        <w:tc>
          <w:tcPr>
            <w:shd w:fill="auto" w:val="clear"/>
            <w:tcMar>
              <w:top w:w="0.0" w:type="dxa"/>
              <w:left w:w="0.0" w:type="dxa"/>
              <w:bottom w:w="0.0" w:type="dxa"/>
              <w:right w:w="0.0" w:type="dxa"/>
            </w:tcMar>
            <w:vAlign w:val="top"/>
          </w:tcPr>
          <w:p w:rsidR="00000000" w:rsidDel="00000000" w:rsidP="00000000" w:rsidRDefault="00000000" w:rsidRPr="00000000" w14:paraId="00000781">
            <w:pPr>
              <w:widowControl w:val="0"/>
              <w:spacing w:line="240" w:lineRule="auto"/>
              <w:rPr>
                <w:sz w:val="20"/>
                <w:szCs w:val="20"/>
              </w:rPr>
            </w:pPr>
            <w:r w:rsidDel="00000000" w:rsidR="00000000" w:rsidRPr="00000000">
              <w:rPr>
                <w:b w:val="1"/>
                <w:rtl w:val="0"/>
              </w:rPr>
              <w:t xml:space="preserve">0 GTR</w:t>
            </w:r>
            <w:r w:rsidDel="00000000" w:rsidR="00000000" w:rsidRPr="00000000">
              <w:rPr>
                <w:rtl w:val="0"/>
              </w:rPr>
              <w:t xml:space="preserve">: Dural attachment and bone plus stripping of 2-4 cm of dura.</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782">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t xml:space="preserve">0% at 5y</w:t>
            </w: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78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 GTR</w:t>
            </w:r>
            <w:r w:rsidDel="00000000" w:rsidR="00000000" w:rsidRPr="00000000">
              <w:rPr>
                <w:rFonts w:ascii="Times New Roman" w:cs="Times New Roman" w:eastAsia="Times New Roman" w:hAnsi="Times New Roman"/>
                <w:sz w:val="20"/>
                <w:szCs w:val="20"/>
                <w:rtl w:val="0"/>
              </w:rPr>
              <w:t xml:space="preserve">: Bone + dural attach</w:t>
            </w:r>
            <w:r w:rsidDel="00000000" w:rsidR="00000000" w:rsidRPr="00000000">
              <w:rPr>
                <w:rtl w:val="0"/>
              </w:rPr>
              <w:t xml:space="preserve">ment</w:t>
            </w:r>
            <w:r w:rsidDel="00000000" w:rsidR="00000000" w:rsidRPr="00000000">
              <w:rPr>
                <w:rFonts w:ascii="Times New Roman" w:cs="Times New Roman" w:eastAsia="Times New Roman" w:hAnsi="Times New Roman"/>
                <w:sz w:val="20"/>
                <w:szCs w:val="20"/>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78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Fonts w:ascii="Times New Roman" w:cs="Times New Roman" w:eastAsia="Times New Roman" w:hAnsi="Times New Roman"/>
                <w:b w:val="1"/>
                <w:sz w:val="20"/>
                <w:szCs w:val="20"/>
                <w:rtl w:val="0"/>
              </w:rPr>
              <w:t xml:space="preserve">10% </w:t>
            </w:r>
          </w:p>
        </w:tc>
      </w:tr>
      <w:tr>
        <w:tc>
          <w:tcPr>
            <w:shd w:fill="auto" w:val="clear"/>
            <w:tcMar>
              <w:top w:w="0.0" w:type="dxa"/>
              <w:left w:w="0.0" w:type="dxa"/>
              <w:bottom w:w="0.0" w:type="dxa"/>
              <w:right w:w="0.0" w:type="dxa"/>
            </w:tcMar>
            <w:vAlign w:val="top"/>
          </w:tcPr>
          <w:p w:rsidR="00000000" w:rsidDel="00000000" w:rsidP="00000000" w:rsidRDefault="00000000" w:rsidRPr="00000000" w14:paraId="0000078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II GTR</w:t>
            </w:r>
            <w:r w:rsidDel="00000000" w:rsidR="00000000" w:rsidRPr="00000000">
              <w:rPr>
                <w:rFonts w:ascii="Times New Roman" w:cs="Times New Roman" w:eastAsia="Times New Roman" w:hAnsi="Times New Roman"/>
                <w:sz w:val="20"/>
                <w:szCs w:val="20"/>
                <w:rtl w:val="0"/>
              </w:rPr>
              <w:t xml:space="preserve">: Coag dural attachments.</w:t>
            </w:r>
          </w:p>
        </w:tc>
        <w:tc>
          <w:tcPr>
            <w:shd w:fill="auto" w:val="clear"/>
            <w:tcMar>
              <w:top w:w="0.0" w:type="dxa"/>
              <w:left w:w="0.0" w:type="dxa"/>
              <w:bottom w:w="0.0" w:type="dxa"/>
              <w:right w:w="0.0" w:type="dxa"/>
            </w:tcMar>
            <w:vAlign w:val="top"/>
          </w:tcPr>
          <w:p w:rsidR="00000000" w:rsidDel="00000000" w:rsidP="00000000" w:rsidRDefault="00000000" w:rsidRPr="00000000" w14:paraId="0000078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20% </w:t>
            </w:r>
          </w:p>
        </w:tc>
      </w:tr>
      <w:tr>
        <w:tc>
          <w:tcPr>
            <w:shd w:fill="auto" w:val="clear"/>
            <w:tcMar>
              <w:top w:w="0.0" w:type="dxa"/>
              <w:left w:w="0.0" w:type="dxa"/>
              <w:bottom w:w="0.0" w:type="dxa"/>
              <w:right w:w="0.0" w:type="dxa"/>
            </w:tcMar>
            <w:vAlign w:val="top"/>
          </w:tcPr>
          <w:p w:rsidR="00000000" w:rsidDel="00000000" w:rsidP="00000000" w:rsidRDefault="00000000" w:rsidRPr="00000000" w14:paraId="0000078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III GTR</w:t>
            </w:r>
            <w:r w:rsidDel="00000000" w:rsidR="00000000" w:rsidRPr="00000000">
              <w:rPr>
                <w:rFonts w:ascii="Times New Roman" w:cs="Times New Roman" w:eastAsia="Times New Roman" w:hAnsi="Times New Roman"/>
                <w:sz w:val="20"/>
                <w:szCs w:val="20"/>
                <w:rtl w:val="0"/>
              </w:rPr>
              <w:t xml:space="preserve">: Extradural/hyperostotic bone, no coag of dura.</w:t>
            </w:r>
          </w:p>
        </w:tc>
        <w:tc>
          <w:tcPr>
            <w:shd w:fill="auto" w:val="clear"/>
            <w:tcMar>
              <w:top w:w="0.0" w:type="dxa"/>
              <w:left w:w="0.0" w:type="dxa"/>
              <w:bottom w:w="0.0" w:type="dxa"/>
              <w:right w:w="0.0" w:type="dxa"/>
            </w:tcMar>
            <w:vAlign w:val="top"/>
          </w:tcPr>
          <w:p w:rsidR="00000000" w:rsidDel="00000000" w:rsidP="00000000" w:rsidRDefault="00000000" w:rsidRPr="00000000" w14:paraId="00000788">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30% </w:t>
            </w:r>
          </w:p>
        </w:tc>
      </w:tr>
      <w:tr>
        <w:tc>
          <w:tcPr>
            <w:shd w:fill="auto" w:val="clear"/>
            <w:tcMar>
              <w:top w:w="0.0" w:type="dxa"/>
              <w:left w:w="0.0" w:type="dxa"/>
              <w:bottom w:w="0.0" w:type="dxa"/>
              <w:right w:w="0.0" w:type="dxa"/>
            </w:tcMar>
            <w:vAlign w:val="top"/>
          </w:tcPr>
          <w:p w:rsidR="00000000" w:rsidDel="00000000" w:rsidP="00000000" w:rsidRDefault="00000000" w:rsidRPr="00000000" w14:paraId="0000078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IV</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7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w:t>
            </w:r>
          </w:p>
        </w:tc>
      </w:tr>
      <w:tr>
        <w:tc>
          <w:tcPr>
            <w:shd w:fill="auto" w:val="clear"/>
            <w:tcMar>
              <w:top w:w="0.0" w:type="dxa"/>
              <w:left w:w="0.0" w:type="dxa"/>
              <w:bottom w:w="0.0" w:type="dxa"/>
              <w:right w:w="0.0" w:type="dxa"/>
            </w:tcMar>
            <w:vAlign w:val="top"/>
          </w:tcPr>
          <w:p w:rsidR="00000000" w:rsidDel="00000000" w:rsidP="00000000" w:rsidRDefault="00000000" w:rsidRPr="00000000" w14:paraId="0000078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Biopsy</w:t>
            </w:r>
          </w:p>
        </w:tc>
        <w:tc>
          <w:tcPr>
            <w:shd w:fill="auto" w:val="clear"/>
            <w:tcMar>
              <w:top w:w="0.0" w:type="dxa"/>
              <w:left w:w="0.0" w:type="dxa"/>
              <w:bottom w:w="0.0" w:type="dxa"/>
              <w:right w:w="0.0" w:type="dxa"/>
            </w:tcMar>
            <w:vAlign w:val="top"/>
          </w:tcPr>
          <w:p w:rsidR="00000000" w:rsidDel="00000000" w:rsidP="00000000" w:rsidRDefault="00000000" w:rsidRPr="00000000" w14:paraId="0000078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bl>
    <w:p w:rsidR="00000000" w:rsidDel="00000000" w:rsidP="00000000" w:rsidRDefault="00000000" w:rsidRPr="00000000" w14:paraId="0000078D">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Meningioma challenges</w:t>
      </w:r>
    </w:p>
    <w:p w:rsidR="00000000" w:rsidDel="00000000" w:rsidP="00000000" w:rsidRDefault="00000000" w:rsidRPr="00000000" w14:paraId="0000078E">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RCTs. Mostly retrospective, single institute.</w:t>
      </w:r>
    </w:p>
    <w:p w:rsidR="00000000" w:rsidDel="00000000" w:rsidP="00000000" w:rsidRDefault="00000000" w:rsidRPr="00000000" w14:paraId="0000078F">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"Surgical CTV" is associated with better long term control.</w:t>
      </w:r>
    </w:p>
    <w:p w:rsidR="00000000" w:rsidDel="00000000" w:rsidP="00000000" w:rsidRDefault="00000000" w:rsidRPr="00000000" w14:paraId="00000790">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Benign tumors have "skip lesions".</w:t>
      </w:r>
    </w:p>
    <w:p w:rsidR="00000000" w:rsidDel="00000000" w:rsidP="00000000" w:rsidRDefault="00000000" w:rsidRPr="00000000" w14:paraId="00000791">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follow-up required given slow growing nature.</w:t>
      </w:r>
    </w:p>
    <w:p w:rsidR="00000000" w:rsidDel="00000000" w:rsidP="00000000" w:rsidRDefault="00000000" w:rsidRPr="00000000" w14:paraId="00000792">
      <w:pPr>
        <w:numPr>
          <w:ilvl w:val="1"/>
          <w:numId w:val="125"/>
        </w:numPr>
        <w:spacing w:line="240" w:lineRule="auto"/>
        <w:ind w:left="1440" w:hanging="360"/>
        <w:rPr>
          <w:u w:val="none"/>
        </w:rPr>
      </w:pPr>
      <w:r w:rsidDel="00000000" w:rsidR="00000000" w:rsidRPr="00000000">
        <w:rPr>
          <w:rtl w:val="0"/>
        </w:rPr>
        <w:t xml:space="preserve">Risk of death from even benign meningioma is high. </w:t>
      </w:r>
    </w:p>
    <w:p w:rsidR="00000000" w:rsidDel="00000000" w:rsidP="00000000" w:rsidRDefault="00000000" w:rsidRPr="00000000" w14:paraId="00000793">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Heterogeneous group of tumors.</w:t>
      </w:r>
    </w:p>
    <w:p w:rsidR="00000000" w:rsidDel="00000000" w:rsidP="00000000" w:rsidRDefault="00000000" w:rsidRPr="00000000" w14:paraId="00000794">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These tumors are not as benign as they seem. Re-operation after surgery alone (no RT) </w:t>
      </w:r>
      <w:r w:rsidDel="00000000" w:rsidR="00000000" w:rsidRPr="00000000">
        <w:rPr>
          <w:rtl w:val="0"/>
        </w:rPr>
        <w:t xml:space="preserve">demonstrates</w:t>
      </w:r>
      <w:r w:rsidDel="00000000" w:rsidR="00000000" w:rsidRPr="00000000">
        <w:rPr>
          <w:rFonts w:ascii="Times New Roman" w:cs="Times New Roman" w:eastAsia="Times New Roman" w:hAnsi="Times New Roman"/>
          <w:sz w:val="20"/>
          <w:szCs w:val="20"/>
          <w:rtl w:val="0"/>
        </w:rPr>
        <w:t xml:space="preserve"> increasing histologic aggressive</w:t>
      </w:r>
      <w:r w:rsidDel="00000000" w:rsidR="00000000" w:rsidRPr="00000000">
        <w:rPr>
          <w:rtl w:val="0"/>
        </w:rPr>
        <w:t xml:space="preserve">ness with recurrence. Recurrence carries a poor prognosis regardless of initial treatment.</w:t>
      </w:r>
      <w:r w:rsidDel="00000000" w:rsidR="00000000" w:rsidRPr="00000000">
        <w:rPr>
          <w:rtl w:val="0"/>
        </w:rPr>
      </w:r>
    </w:p>
    <w:p w:rsidR="00000000" w:rsidDel="00000000" w:rsidP="00000000" w:rsidRDefault="00000000" w:rsidRPr="00000000" w14:paraId="00000795">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Goldsmith [</w:t>
      </w:r>
      <w:hyperlink r:id="rId452">
        <w:r w:rsidDel="00000000" w:rsidR="00000000" w:rsidRPr="00000000">
          <w:rPr>
            <w:rFonts w:ascii="Times New Roman" w:cs="Times New Roman" w:eastAsia="Times New Roman" w:hAnsi="Times New Roman"/>
            <w:sz w:val="20"/>
            <w:szCs w:val="20"/>
            <w:rtl w:val="0"/>
          </w:rPr>
          <w:t xml:space="preserve">JNS '94</w:t>
        </w:r>
      </w:hyperlink>
      <w:r w:rsidDel="00000000" w:rsidR="00000000" w:rsidRPr="00000000">
        <w:rPr>
          <w:rFonts w:ascii="Times New Roman" w:cs="Times New Roman" w:eastAsia="Times New Roman" w:hAnsi="Times New Roman"/>
          <w:sz w:val="20"/>
          <w:szCs w:val="20"/>
          <w:rtl w:val="0"/>
        </w:rPr>
        <w:t xml:space="preserve">]: Retro of 140 pts for </w:t>
      </w:r>
      <w:r w:rsidDel="00000000" w:rsidR="00000000" w:rsidRPr="00000000">
        <w:rPr>
          <w:rFonts w:ascii="Times New Roman" w:cs="Times New Roman" w:eastAsia="Times New Roman" w:hAnsi="Times New Roman"/>
          <w:b w:val="1"/>
          <w:sz w:val="20"/>
          <w:szCs w:val="20"/>
          <w:rtl w:val="0"/>
        </w:rPr>
        <w:t xml:space="preserve">± 52 Gy</w:t>
      </w:r>
      <w:r w:rsidDel="00000000" w:rsidR="00000000" w:rsidRPr="00000000">
        <w:rPr>
          <w:rFonts w:ascii="Cardo" w:cs="Cardo" w:eastAsia="Cardo" w:hAnsi="Cardo"/>
          <w:sz w:val="20"/>
          <w:szCs w:val="20"/>
          <w:rtl w:val="0"/>
        </w:rPr>
        <w:t xml:space="preserve"> with PFS 65→ 93%.</w:t>
      </w:r>
    </w:p>
    <w:p w:rsidR="00000000" w:rsidDel="00000000" w:rsidP="00000000" w:rsidRDefault="00000000" w:rsidRPr="00000000" w14:paraId="00000796">
      <w:pPr>
        <w:numPr>
          <w:ilvl w:val="0"/>
          <w:numId w:val="12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Observation of incidental meningiomas</w:t>
      </w:r>
      <w:r w:rsidDel="00000000" w:rsidR="00000000" w:rsidRPr="00000000">
        <w:rPr>
          <w:rFonts w:ascii="Times New Roman" w:cs="Times New Roman" w:eastAsia="Times New Roman" w:hAnsi="Times New Roman"/>
          <w:sz w:val="20"/>
          <w:szCs w:val="20"/>
          <w:rtl w:val="0"/>
        </w:rPr>
        <w:t xml:space="preserve"> [</w:t>
      </w:r>
      <w:hyperlink r:id="rId453">
        <w:r w:rsidDel="00000000" w:rsidR="00000000" w:rsidRPr="00000000">
          <w:rPr>
            <w:rFonts w:ascii="Times New Roman" w:cs="Times New Roman" w:eastAsia="Times New Roman" w:hAnsi="Times New Roman"/>
            <w:sz w:val="20"/>
            <w:szCs w:val="20"/>
            <w:rtl w:val="0"/>
          </w:rPr>
          <w:t xml:space="preserve">Hashimoto JNS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BOS vs. non-BOS meningiomas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97">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110 pts. 15% volumetric growth is considered volumetric change. MFU 4y.</w:t>
      </w:r>
    </w:p>
    <w:p w:rsidR="00000000" w:rsidDel="00000000" w:rsidP="00000000" w:rsidRDefault="00000000" w:rsidRPr="00000000" w14:paraId="00000798">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Growth 40→ 75%.</w:t>
      </w:r>
    </w:p>
    <w:p w:rsidR="00000000" w:rsidDel="00000000" w:rsidP="00000000" w:rsidRDefault="00000000" w:rsidRPr="00000000" w14:paraId="00000799">
      <w:pPr>
        <w:ind w:left="0" w:firstLine="0"/>
        <w:rPr/>
      </w:pPr>
      <w:r w:rsidDel="00000000" w:rsidR="00000000" w:rsidRPr="00000000">
        <w:rPr>
          <w:rtl w:val="0"/>
        </w:rPr>
      </w:r>
    </w:p>
    <w:tbl>
      <w:tblPr>
        <w:tblStyle w:val="Table20"/>
        <w:tblW w:w="3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65"/>
        <w:gridCol w:w="1170"/>
        <w:tblGridChange w:id="0">
          <w:tblGrid>
            <w:gridCol w:w="1110"/>
            <w:gridCol w:w="1065"/>
            <w:gridCol w:w="1170"/>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79A">
            <w:pPr>
              <w:jc w:val="center"/>
              <w:rPr/>
            </w:pPr>
            <w:r w:rsidDel="00000000" w:rsidR="00000000" w:rsidRPr="00000000">
              <w:rPr>
                <w:rtl w:val="0"/>
              </w:rPr>
              <w:t xml:space="preserve">OAR</w:t>
            </w:r>
          </w:p>
        </w:tc>
        <w:tc>
          <w:tcPr>
            <w:shd w:fill="auto" w:val="clear"/>
            <w:tcMar>
              <w:top w:w="43.2" w:type="dxa"/>
              <w:left w:w="43.2" w:type="dxa"/>
              <w:bottom w:w="43.2" w:type="dxa"/>
              <w:right w:w="43.2" w:type="dxa"/>
            </w:tcMar>
            <w:vAlign w:val="top"/>
          </w:tcPr>
          <w:p w:rsidR="00000000" w:rsidDel="00000000" w:rsidP="00000000" w:rsidRDefault="00000000" w:rsidRPr="00000000" w14:paraId="0000079B">
            <w:pPr>
              <w:jc w:val="center"/>
              <w:rPr/>
            </w:pPr>
            <w:r w:rsidDel="00000000" w:rsidR="00000000" w:rsidRPr="00000000">
              <w:rPr>
                <w:rtl w:val="0"/>
              </w:rPr>
              <w:t xml:space="preserve">Group II</w:t>
            </w:r>
          </w:p>
        </w:tc>
        <w:tc>
          <w:tcPr>
            <w:shd w:fill="auto" w:val="clear"/>
            <w:tcMar>
              <w:top w:w="43.2" w:type="dxa"/>
              <w:left w:w="43.2" w:type="dxa"/>
              <w:bottom w:w="43.2" w:type="dxa"/>
              <w:right w:w="43.2" w:type="dxa"/>
            </w:tcMar>
            <w:vAlign w:val="top"/>
          </w:tcPr>
          <w:p w:rsidR="00000000" w:rsidDel="00000000" w:rsidP="00000000" w:rsidRDefault="00000000" w:rsidRPr="00000000" w14:paraId="0000079C">
            <w:pPr>
              <w:jc w:val="center"/>
              <w:rPr/>
            </w:pPr>
            <w:r w:rsidDel="00000000" w:rsidR="00000000" w:rsidRPr="00000000">
              <w:rPr>
                <w:rtl w:val="0"/>
              </w:rPr>
              <w:t xml:space="preserve">Group III</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79D">
            <w:pPr>
              <w:rPr/>
            </w:pPr>
            <w:r w:rsidDel="00000000" w:rsidR="00000000" w:rsidRPr="00000000">
              <w:rPr>
                <w:rtl w:val="0"/>
              </w:rPr>
              <w:t xml:space="preserve">Lenses</w:t>
            </w:r>
          </w:p>
          <w:p w:rsidR="00000000" w:rsidDel="00000000" w:rsidP="00000000" w:rsidRDefault="00000000" w:rsidRPr="00000000" w14:paraId="0000079E">
            <w:pPr>
              <w:rPr/>
            </w:pPr>
            <w:r w:rsidDel="00000000" w:rsidR="00000000" w:rsidRPr="00000000">
              <w:rPr>
                <w:rtl w:val="0"/>
              </w:rPr>
              <w:t xml:space="preserve">Retinae</w:t>
            </w:r>
          </w:p>
          <w:p w:rsidR="00000000" w:rsidDel="00000000" w:rsidP="00000000" w:rsidRDefault="00000000" w:rsidRPr="00000000" w14:paraId="0000079F">
            <w:pPr>
              <w:rPr/>
            </w:pPr>
            <w:r w:rsidDel="00000000" w:rsidR="00000000" w:rsidRPr="00000000">
              <w:rPr>
                <w:rtl w:val="0"/>
              </w:rPr>
              <w:t xml:space="preserve">ON</w:t>
            </w:r>
          </w:p>
          <w:p w:rsidR="00000000" w:rsidDel="00000000" w:rsidP="00000000" w:rsidRDefault="00000000" w:rsidRPr="00000000" w14:paraId="000007A0">
            <w:pPr>
              <w:rPr/>
            </w:pPr>
            <w:r w:rsidDel="00000000" w:rsidR="00000000" w:rsidRPr="00000000">
              <w:rPr>
                <w:rtl w:val="0"/>
              </w:rPr>
              <w:t xml:space="preserve">OC</w:t>
            </w:r>
          </w:p>
          <w:p w:rsidR="00000000" w:rsidDel="00000000" w:rsidP="00000000" w:rsidRDefault="00000000" w:rsidRPr="00000000" w14:paraId="000007A1">
            <w:pPr>
              <w:rPr/>
            </w:pPr>
            <w:r w:rsidDel="00000000" w:rsidR="00000000" w:rsidRPr="00000000">
              <w:rPr>
                <w:rtl w:val="0"/>
              </w:rPr>
              <w:t xml:space="preserve">Brainstem</w:t>
            </w:r>
          </w:p>
        </w:tc>
        <w:tc>
          <w:tcPr>
            <w:shd w:fill="auto" w:val="clear"/>
            <w:tcMar>
              <w:top w:w="43.2" w:type="dxa"/>
              <w:left w:w="43.2" w:type="dxa"/>
              <w:bottom w:w="43.2" w:type="dxa"/>
              <w:right w:w="43.2" w:type="dxa"/>
            </w:tcMar>
            <w:vAlign w:val="top"/>
          </w:tcPr>
          <w:p w:rsidR="00000000" w:rsidDel="00000000" w:rsidP="00000000" w:rsidRDefault="00000000" w:rsidRPr="00000000" w14:paraId="000007A2">
            <w:pPr>
              <w:jc w:val="center"/>
              <w:rPr/>
            </w:pPr>
            <w:r w:rsidDel="00000000" w:rsidR="00000000" w:rsidRPr="00000000">
              <w:rPr>
                <w:rtl w:val="0"/>
              </w:rPr>
              <w:t xml:space="preserve">5 Gy</w:t>
            </w:r>
          </w:p>
          <w:p w:rsidR="00000000" w:rsidDel="00000000" w:rsidP="00000000" w:rsidRDefault="00000000" w:rsidRPr="00000000" w14:paraId="000007A3">
            <w:pPr>
              <w:jc w:val="center"/>
              <w:rPr/>
            </w:pPr>
            <w:r w:rsidDel="00000000" w:rsidR="00000000" w:rsidRPr="00000000">
              <w:rPr>
                <w:rtl w:val="0"/>
              </w:rPr>
              <w:t xml:space="preserve">45 Gy</w:t>
            </w:r>
          </w:p>
          <w:p w:rsidR="00000000" w:rsidDel="00000000" w:rsidP="00000000" w:rsidRDefault="00000000" w:rsidRPr="00000000" w14:paraId="000007A4">
            <w:pPr>
              <w:jc w:val="center"/>
              <w:rPr/>
            </w:pPr>
            <w:r w:rsidDel="00000000" w:rsidR="00000000" w:rsidRPr="00000000">
              <w:rPr>
                <w:rtl w:val="0"/>
              </w:rPr>
              <w:t xml:space="preserve">50 Gy</w:t>
            </w:r>
          </w:p>
          <w:p w:rsidR="00000000" w:rsidDel="00000000" w:rsidP="00000000" w:rsidRDefault="00000000" w:rsidRPr="00000000" w14:paraId="000007A5">
            <w:pPr>
              <w:jc w:val="center"/>
              <w:rPr/>
            </w:pPr>
            <w:r w:rsidDel="00000000" w:rsidR="00000000" w:rsidRPr="00000000">
              <w:rPr>
                <w:rtl w:val="0"/>
              </w:rPr>
              <w:t xml:space="preserve">54 Gy</w:t>
            </w:r>
          </w:p>
          <w:p w:rsidR="00000000" w:rsidDel="00000000" w:rsidP="00000000" w:rsidRDefault="00000000" w:rsidRPr="00000000" w14:paraId="000007A6">
            <w:pPr>
              <w:jc w:val="center"/>
              <w:rPr/>
            </w:pPr>
            <w:r w:rsidDel="00000000" w:rsidR="00000000" w:rsidRPr="00000000">
              <w:rPr>
                <w:rtl w:val="0"/>
              </w:rPr>
              <w:t xml:space="preserve">55 Gy</w:t>
            </w:r>
          </w:p>
        </w:tc>
        <w:tc>
          <w:tcPr>
            <w:shd w:fill="auto" w:val="clear"/>
            <w:tcMar>
              <w:top w:w="43.2" w:type="dxa"/>
              <w:left w:w="43.2" w:type="dxa"/>
              <w:bottom w:w="43.2" w:type="dxa"/>
              <w:right w:w="43.2" w:type="dxa"/>
            </w:tcMar>
            <w:vAlign w:val="top"/>
          </w:tcPr>
          <w:p w:rsidR="00000000" w:rsidDel="00000000" w:rsidP="00000000" w:rsidRDefault="00000000" w:rsidRPr="00000000" w14:paraId="000007A7">
            <w:pPr>
              <w:widowControl w:val="0"/>
              <w:jc w:val="center"/>
              <w:rPr/>
            </w:pPr>
            <w:r w:rsidDel="00000000" w:rsidR="00000000" w:rsidRPr="00000000">
              <w:rPr>
                <w:rtl w:val="0"/>
              </w:rPr>
              <w:t xml:space="preserve">7 Gy</w:t>
            </w:r>
          </w:p>
          <w:p w:rsidR="00000000" w:rsidDel="00000000" w:rsidP="00000000" w:rsidRDefault="00000000" w:rsidRPr="00000000" w14:paraId="000007A8">
            <w:pPr>
              <w:widowControl w:val="0"/>
              <w:jc w:val="center"/>
              <w:rPr/>
            </w:pPr>
            <w:r w:rsidDel="00000000" w:rsidR="00000000" w:rsidRPr="00000000">
              <w:rPr>
                <w:rtl w:val="0"/>
              </w:rPr>
              <w:t xml:space="preserve">50 Gy</w:t>
            </w:r>
          </w:p>
          <w:p w:rsidR="00000000" w:rsidDel="00000000" w:rsidP="00000000" w:rsidRDefault="00000000" w:rsidRPr="00000000" w14:paraId="000007A9">
            <w:pPr>
              <w:widowControl w:val="0"/>
              <w:jc w:val="center"/>
              <w:rPr/>
            </w:pPr>
            <w:r w:rsidDel="00000000" w:rsidR="00000000" w:rsidRPr="00000000">
              <w:rPr>
                <w:rtl w:val="0"/>
              </w:rPr>
              <w:t xml:space="preserve">55 Gy</w:t>
            </w:r>
          </w:p>
          <w:p w:rsidR="00000000" w:rsidDel="00000000" w:rsidP="00000000" w:rsidRDefault="00000000" w:rsidRPr="00000000" w14:paraId="000007AA">
            <w:pPr>
              <w:widowControl w:val="0"/>
              <w:jc w:val="center"/>
              <w:rPr/>
            </w:pPr>
            <w:r w:rsidDel="00000000" w:rsidR="00000000" w:rsidRPr="00000000">
              <w:rPr>
                <w:rtl w:val="0"/>
              </w:rPr>
              <w:t xml:space="preserve">56 Gy</w:t>
            </w:r>
          </w:p>
          <w:p w:rsidR="00000000" w:rsidDel="00000000" w:rsidP="00000000" w:rsidRDefault="00000000" w:rsidRPr="00000000" w14:paraId="000007AB">
            <w:pPr>
              <w:widowControl w:val="0"/>
              <w:jc w:val="center"/>
              <w:rPr/>
            </w:pPr>
            <w:r w:rsidDel="00000000" w:rsidR="00000000" w:rsidRPr="00000000">
              <w:rPr>
                <w:rtl w:val="0"/>
              </w:rPr>
              <w:t xml:space="preserve">60 Gy</w:t>
            </w:r>
          </w:p>
        </w:tc>
      </w:tr>
    </w:tbl>
    <w:p w:rsidR="00000000" w:rsidDel="00000000" w:rsidP="00000000" w:rsidRDefault="00000000" w:rsidRPr="00000000" w14:paraId="000007AC">
      <w:pPr>
        <w:ind w:left="0" w:firstLine="0"/>
        <w:rPr/>
      </w:pPr>
      <w:r w:rsidDel="00000000" w:rsidR="00000000" w:rsidRPr="00000000">
        <w:rPr>
          <w:rtl w:val="0"/>
        </w:rPr>
      </w:r>
    </w:p>
    <w:p w:rsidR="00000000" w:rsidDel="00000000" w:rsidP="00000000" w:rsidRDefault="00000000" w:rsidRPr="00000000" w14:paraId="000007AD">
      <w:pPr>
        <w:pStyle w:val="Heading2"/>
        <w:rPr/>
      </w:pPr>
      <w:bookmarkStart w:colFirst="0" w:colLast="0" w:name="_l0ycc2thlo1g" w:id="90"/>
      <w:bookmarkEnd w:id="90"/>
      <w:hyperlink w:anchor="_cx411pj1kje8">
        <w:r w:rsidDel="00000000" w:rsidR="00000000" w:rsidRPr="00000000">
          <w:rPr>
            <w:rtl w:val="0"/>
          </w:rPr>
          <w:t xml:space="preserve">RTOG 0539 (and other trials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AE">
      <w:pPr>
        <w:rPr/>
      </w:pPr>
      <w:r w:rsidDel="00000000" w:rsidR="00000000" w:rsidRPr="00000000">
        <w:rPr>
          <w:rtl w:val="0"/>
        </w:rPr>
        <w:t xml:space="preserve">See constraints in Summary Box above and [</w:t>
      </w:r>
      <w:hyperlink r:id="rId454">
        <w:r w:rsidDel="00000000" w:rsidR="00000000" w:rsidRPr="00000000">
          <w:rPr>
            <w:rtl w:val="0"/>
          </w:rPr>
          <w:t xml:space="preserve">Protocol</w:t>
        </w:r>
      </w:hyperlink>
      <w:r w:rsidDel="00000000" w:rsidR="00000000" w:rsidRPr="00000000">
        <w:rPr>
          <w:rtl w:val="0"/>
        </w:rPr>
        <w:t xml:space="preserve">]. </w:t>
      </w:r>
    </w:p>
    <w:p w:rsidR="00000000" w:rsidDel="00000000" w:rsidP="00000000" w:rsidRDefault="00000000" w:rsidRPr="00000000" w14:paraId="000007AF">
      <w:pPr>
        <w:spacing w:line="240" w:lineRule="auto"/>
        <w:ind w:left="0" w:firstLine="0"/>
        <w:rPr/>
      </w:pPr>
      <w:r w:rsidDel="00000000" w:rsidR="00000000" w:rsidRPr="00000000">
        <w:rPr>
          <w:rFonts w:ascii="Times New Roman" w:cs="Times New Roman" w:eastAsia="Times New Roman" w:hAnsi="Times New Roman"/>
          <w:sz w:val="20"/>
          <w:szCs w:val="20"/>
          <w:rtl w:val="0"/>
        </w:rPr>
        <w:t xml:space="preserve">Phase II. ~60 patients per arm. Median age 62. </w:t>
      </w:r>
      <w:r w:rsidDel="00000000" w:rsidR="00000000" w:rsidRPr="00000000">
        <w:rPr>
          <w:rtl w:val="0"/>
        </w:rPr>
        <w:t xml:space="preserve">Most</w:t>
      </w:r>
      <w:r w:rsidDel="00000000" w:rsidR="00000000" w:rsidRPr="00000000">
        <w:rPr>
          <w:rFonts w:ascii="Times New Roman" w:cs="Times New Roman" w:eastAsia="Times New Roman" w:hAnsi="Times New Roman"/>
          <w:sz w:val="20"/>
          <w:szCs w:val="20"/>
          <w:rtl w:val="0"/>
        </w:rPr>
        <w:t xml:space="preserve"> (90%) fail </w:t>
      </w:r>
      <w:r w:rsidDel="00000000" w:rsidR="00000000" w:rsidRPr="00000000">
        <w:rPr>
          <w:rtl w:val="0"/>
        </w:rPr>
        <w:t xml:space="preserve">within the field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7B0">
      <w:pPr>
        <w:spacing w:line="240" w:lineRule="auto"/>
        <w:ind w:left="0" w:firstLine="0"/>
        <w:rPr/>
      </w:pPr>
      <w:r w:rsidDel="00000000" w:rsidR="00000000" w:rsidRPr="00000000">
        <w:rPr>
          <w:rtl w:val="0"/>
        </w:rPr>
        <w:t xml:space="preserve">Short follow up. Many providers do not use a 2 cm margin as was employed for the high risk group. </w:t>
      </w:r>
    </w:p>
    <w:p w:rsidR="00000000" w:rsidDel="00000000" w:rsidP="00000000" w:rsidRDefault="00000000" w:rsidRPr="00000000" w14:paraId="000007B1">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No edema or dural tail included in GTV. 3-5mm PTV expansion.</w:t>
      </w:r>
    </w:p>
    <w:p w:rsidR="00000000" w:rsidDel="00000000" w:rsidP="00000000" w:rsidRDefault="00000000" w:rsidRPr="00000000" w14:paraId="000007B2">
      <w:pPr>
        <w:spacing w:line="240" w:lineRule="auto"/>
        <w:ind w:left="0" w:firstLine="0"/>
        <w:rPr/>
      </w:pPr>
      <w:r w:rsidDel="00000000" w:rsidR="00000000" w:rsidRPr="00000000">
        <w:rPr>
          <w:rFonts w:ascii="Gungsuh" w:cs="Gungsuh" w:eastAsia="Gungsuh" w:hAnsi="Gungsuh"/>
          <w:sz w:val="20"/>
          <w:szCs w:val="20"/>
          <w:rtl w:val="0"/>
        </w:rPr>
        <w:t xml:space="preserve">PRV = OAR + 3 mm, e.g. give 53 Gy to keep OC point dose ≤ 54 Gy (used in 40% of group 3 patients). </w:t>
      </w:r>
      <w:r w:rsidDel="00000000" w:rsidR="00000000" w:rsidRPr="00000000">
        <w:rPr>
          <w:rtl w:val="0"/>
        </w:rPr>
      </w:r>
    </w:p>
    <w:p w:rsidR="00000000" w:rsidDel="00000000" w:rsidP="00000000" w:rsidRDefault="00000000" w:rsidRPr="00000000" w14:paraId="000007B3">
      <w:pPr>
        <w:numPr>
          <w:ilvl w:val="0"/>
          <w:numId w:val="23"/>
        </w:numPr>
        <w:spacing w:line="240" w:lineRule="auto"/>
        <w:ind w:left="720" w:hanging="360"/>
        <w:rPr>
          <w:u w:val="none"/>
        </w:rPr>
      </w:pPr>
      <w:r w:rsidDel="00000000" w:rsidR="00000000" w:rsidRPr="00000000">
        <w:rPr>
          <w:rFonts w:ascii="Times New Roman" w:cs="Times New Roman" w:eastAsia="Times New Roman" w:hAnsi="Times New Roman"/>
          <w:b w:val="1"/>
          <w:sz w:val="20"/>
          <w:szCs w:val="20"/>
          <w:rtl w:val="0"/>
        </w:rPr>
        <w:t xml:space="preserve">LR</w:t>
      </w:r>
      <w:r w:rsidDel="00000000" w:rsidR="00000000" w:rsidRPr="00000000">
        <w:rPr>
          <w:rtl w:val="0"/>
        </w:rPr>
        <w:t xml:space="preserve">: </w:t>
      </w:r>
      <w:r w:rsidDel="00000000" w:rsidR="00000000" w:rsidRPr="00000000">
        <w:rPr>
          <w:rFonts w:ascii="Cardo" w:cs="Cardo" w:eastAsia="Cardo" w:hAnsi="Cardo"/>
          <w:b w:val="1"/>
          <w:rtl w:val="0"/>
        </w:rPr>
        <w:t xml:space="preserve">G1, GTR/STR→ Obs </w:t>
      </w:r>
      <w:r w:rsidDel="00000000" w:rsidR="00000000" w:rsidRPr="00000000">
        <w:rPr>
          <w:rFonts w:ascii="Times New Roman" w:cs="Times New Roman" w:eastAsia="Times New Roman" w:hAnsi="Times New Roman"/>
          <w:sz w:val="20"/>
          <w:szCs w:val="20"/>
          <w:rtl w:val="0"/>
        </w:rPr>
        <w:t xml:space="preserve">[</w:t>
      </w:r>
      <w:hyperlink r:id="rId455">
        <w:r w:rsidDel="00000000" w:rsidR="00000000" w:rsidRPr="00000000">
          <w:rPr>
            <w:rFonts w:ascii="Times New Roman" w:cs="Times New Roman" w:eastAsia="Times New Roman" w:hAnsi="Times New Roman"/>
            <w:sz w:val="20"/>
            <w:szCs w:val="20"/>
            <w:rtl w:val="0"/>
          </w:rPr>
          <w:t xml:space="preserve">Rogers IJROBP '16</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7B4">
      <w:pPr>
        <w:spacing w:line="240" w:lineRule="auto"/>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Roughly 1 in 8 fail at 5y without radiation, crude failure rate for G1 STR 40% (n=5).</w:t>
      </w:r>
    </w:p>
    <w:p w:rsidR="00000000" w:rsidDel="00000000" w:rsidP="00000000" w:rsidRDefault="00000000" w:rsidRPr="00000000" w14:paraId="000007B5">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 pts. 92% Simpson I-III, 8% Simpson IV-V. </w:t>
      </w:r>
      <w:r w:rsidDel="00000000" w:rsidR="00000000" w:rsidRPr="00000000">
        <w:rPr>
          <w:rtl w:val="0"/>
        </w:rPr>
      </w:r>
    </w:p>
    <w:p w:rsidR="00000000" w:rsidDel="00000000" w:rsidP="00000000" w:rsidRDefault="00000000" w:rsidRPr="00000000" w14:paraId="000007B6">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PFS 92%, 5y PFS 86%. 3/5y LF 6.5→ 12.5% (9% after GTR, 40% (2/5) after STR).</w:t>
      </w:r>
    </w:p>
    <w:p w:rsidR="00000000" w:rsidDel="00000000" w:rsidP="00000000" w:rsidRDefault="00000000" w:rsidRPr="00000000" w14:paraId="000007B7">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IR</w:t>
      </w:r>
      <w:r w:rsidDel="00000000" w:rsidR="00000000" w:rsidRPr="00000000">
        <w:rPr>
          <w:rtl w:val="0"/>
        </w:rPr>
        <w:t xml:space="preserve">: </w:t>
      </w:r>
      <w:r w:rsidDel="00000000" w:rsidR="00000000" w:rsidRPr="00000000">
        <w:rPr>
          <w:rFonts w:ascii="Cardo" w:cs="Cardo" w:eastAsia="Cardo" w:hAnsi="Cardo"/>
          <w:b w:val="1"/>
          <w:rtl w:val="0"/>
        </w:rPr>
        <w:t xml:space="preserve">G1 recur, G2 GTR→ 54 Gy</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456">
        <w:r w:rsidDel="00000000" w:rsidR="00000000" w:rsidRPr="00000000">
          <w:rPr>
            <w:rFonts w:ascii="Times New Roman" w:cs="Times New Roman" w:eastAsia="Times New Roman" w:hAnsi="Times New Roman"/>
            <w:sz w:val="20"/>
            <w:szCs w:val="20"/>
            <w:rtl w:val="0"/>
          </w:rPr>
          <w:t xml:space="preserve">Rogers JNS '18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B8">
      <w:pPr>
        <w:spacing w:line="240" w:lineRule="auto"/>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Roughly 1 in 8 fail at 5y with radiation</w:t>
      </w:r>
      <w:r w:rsidDel="00000000" w:rsidR="00000000" w:rsidRPr="00000000">
        <w:rPr>
          <w:rtl w:val="0"/>
        </w:rPr>
        <w:t xml:space="preserve">, which is s</w:t>
      </w:r>
      <w:r w:rsidDel="00000000" w:rsidR="00000000" w:rsidRPr="00000000">
        <w:rPr>
          <w:rFonts w:ascii="Times New Roman" w:cs="Times New Roman" w:eastAsia="Times New Roman" w:hAnsi="Times New Roman"/>
          <w:sz w:val="20"/>
          <w:szCs w:val="20"/>
          <w:rtl w:val="0"/>
        </w:rPr>
        <w:t xml:space="preserve">imilar to LR (observation) group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B9">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 pts. 69% WHO II with GTR (70%), recurrent WHO I (31%).</w:t>
      </w:r>
    </w:p>
    <w:p w:rsidR="00000000" w:rsidDel="00000000" w:rsidP="00000000" w:rsidRDefault="00000000" w:rsidRPr="00000000" w14:paraId="000007BA">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85% IMRT, 15% 3D. </w:t>
      </w:r>
      <w:r w:rsidDel="00000000" w:rsidR="00000000" w:rsidRPr="00000000">
        <w:rPr>
          <w:rFonts w:ascii="Times New Roman" w:cs="Times New Roman" w:eastAsia="Times New Roman" w:hAnsi="Times New Roman"/>
          <w:b w:val="1"/>
          <w:sz w:val="20"/>
          <w:szCs w:val="20"/>
          <w:rtl w:val="0"/>
        </w:rPr>
        <w:t xml:space="preserve">CTV_54 + 1 cm</w:t>
      </w:r>
      <w:r w:rsidDel="00000000" w:rsidR="00000000" w:rsidRPr="00000000">
        <w:rPr>
          <w:rFonts w:ascii="Times New Roman" w:cs="Times New Roman" w:eastAsia="Times New Roman" w:hAnsi="Times New Roman"/>
          <w:sz w:val="20"/>
          <w:szCs w:val="20"/>
          <w:rtl w:val="0"/>
        </w:rPr>
        <w:t xml:space="preserve">*. *may </w:t>
      </w:r>
      <w:r w:rsidDel="00000000" w:rsidR="00000000" w:rsidRPr="00000000">
        <w:rPr>
          <w:rtl w:val="0"/>
        </w:rPr>
        <w:t xml:space="preserve">decrease </w:t>
      </w:r>
      <w:r w:rsidDel="00000000" w:rsidR="00000000" w:rsidRPr="00000000">
        <w:rPr>
          <w:rFonts w:ascii="Times New Roman" w:cs="Times New Roman" w:eastAsia="Times New Roman" w:hAnsi="Times New Roman"/>
          <w:sz w:val="20"/>
          <w:szCs w:val="20"/>
          <w:rtl w:val="0"/>
        </w:rPr>
        <w:t xml:space="preserve">to 5 mm at natural barriers.</w:t>
      </w:r>
    </w:p>
    <w:p w:rsidR="00000000" w:rsidDel="00000000" w:rsidP="00000000" w:rsidRDefault="00000000" w:rsidRPr="00000000" w14:paraId="000007BB">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PFS 94% with minimal acute/late AE &gt; G2. </w:t>
      </w:r>
    </w:p>
    <w:p w:rsidR="00000000" w:rsidDel="00000000" w:rsidP="00000000" w:rsidRDefault="00000000" w:rsidRPr="00000000" w14:paraId="000007BC">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PFS 84%, 3/5y LF of 4→ 14%.</w:t>
      </w:r>
      <w:r w:rsidDel="00000000" w:rsidR="00000000" w:rsidRPr="00000000">
        <w:rPr>
          <w:rFonts w:ascii="Times New Roman" w:cs="Times New Roman" w:eastAsia="Times New Roman" w:hAnsi="Times New Roman"/>
          <w:i w:val="1"/>
          <w:sz w:val="20"/>
          <w:szCs w:val="20"/>
          <w:rtl w:val="0"/>
        </w:rPr>
        <w:t xml:space="preserve"> Similar </w:t>
      </w:r>
      <w:r w:rsidDel="00000000" w:rsidR="00000000" w:rsidRPr="00000000">
        <w:rPr>
          <w:i w:val="1"/>
          <w:rtl w:val="0"/>
        </w:rPr>
        <w:t xml:space="preserve">to the obs</w:t>
      </w:r>
      <w:r w:rsidDel="00000000" w:rsidR="00000000" w:rsidRPr="00000000">
        <w:rPr>
          <w:rFonts w:ascii="Times New Roman" w:cs="Times New Roman" w:eastAsia="Times New Roman" w:hAnsi="Times New Roman"/>
          <w:i w:val="1"/>
          <w:sz w:val="20"/>
          <w:szCs w:val="20"/>
          <w:rtl w:val="0"/>
        </w:rPr>
        <w:t xml:space="preserve">/LR group.</w:t>
      </w:r>
    </w:p>
    <w:p w:rsidR="00000000" w:rsidDel="00000000" w:rsidP="00000000" w:rsidRDefault="00000000" w:rsidRPr="00000000" w14:paraId="000007BD">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G3-4 toxicities.</w:t>
      </w:r>
    </w:p>
    <w:p w:rsidR="00000000" w:rsidDel="00000000" w:rsidP="00000000" w:rsidRDefault="00000000" w:rsidRPr="00000000" w14:paraId="000007BE">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HR</w:t>
      </w:r>
      <w:r w:rsidDel="00000000" w:rsidR="00000000" w:rsidRPr="00000000">
        <w:rPr>
          <w:rtl w:val="0"/>
        </w:rPr>
        <w:t xml:space="preserve">: </w:t>
      </w:r>
      <w:r w:rsidDel="00000000" w:rsidR="00000000" w:rsidRPr="00000000">
        <w:rPr>
          <w:rFonts w:ascii="Cardo" w:cs="Cardo" w:eastAsia="Cardo" w:hAnsi="Cardo"/>
          <w:b w:val="1"/>
          <w:rtl w:val="0"/>
        </w:rPr>
        <w:t xml:space="preserve">G2 recur/STR, G3 STR→ 60 Gy </w:t>
      </w:r>
      <w:r w:rsidDel="00000000" w:rsidR="00000000" w:rsidRPr="00000000">
        <w:rPr>
          <w:rtl w:val="0"/>
        </w:rPr>
        <w:t xml:space="preserve">after 54 Gy cone-down. </w:t>
      </w:r>
      <w:r w:rsidDel="00000000" w:rsidR="00000000" w:rsidRPr="00000000">
        <w:rPr>
          <w:rFonts w:ascii="Times New Roman" w:cs="Times New Roman" w:eastAsia="Times New Roman" w:hAnsi="Times New Roman"/>
          <w:sz w:val="20"/>
          <w:szCs w:val="20"/>
          <w:rtl w:val="0"/>
        </w:rPr>
        <w:t xml:space="preserve">[</w:t>
      </w:r>
      <w:hyperlink r:id="rId457">
        <w:r w:rsidDel="00000000" w:rsidR="00000000" w:rsidRPr="00000000">
          <w:rPr>
            <w:rFonts w:ascii="Times New Roman" w:cs="Times New Roman" w:eastAsia="Times New Roman" w:hAnsi="Times New Roman"/>
            <w:sz w:val="20"/>
            <w:szCs w:val="20"/>
            <w:rtl w:val="0"/>
          </w:rPr>
          <w:t xml:space="preserve">Rogers NO '17</w:t>
        </w:r>
      </w:hyperlink>
      <w:r w:rsidDel="00000000" w:rsidR="00000000" w:rsidRPr="00000000">
        <w:rPr>
          <w:rtl w:val="0"/>
        </w:rPr>
        <w:t xml:space="preserve">, </w:t>
      </w:r>
      <w:hyperlink r:id="rId458">
        <w:r w:rsidDel="00000000" w:rsidR="00000000" w:rsidRPr="00000000">
          <w:rPr>
            <w:rtl w:val="0"/>
          </w:rPr>
          <w:t xml:space="preserve">Rogers IJROBP '19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7BF">
      <w:pPr>
        <w:spacing w:line="240" w:lineRule="auto"/>
        <w:ind w:left="720" w:firstLine="0"/>
        <w:jc w:val="left"/>
        <w:rPr>
          <w:rFonts w:ascii="Times New Roman" w:cs="Times New Roman" w:eastAsia="Times New Roman" w:hAnsi="Times New Roman"/>
          <w:sz w:val="20"/>
          <w:szCs w:val="20"/>
        </w:rPr>
      </w:pPr>
      <w:r w:rsidDel="00000000" w:rsidR="00000000" w:rsidRPr="00000000">
        <w:rPr>
          <w:rtl w:val="0"/>
        </w:rPr>
        <w:t xml:space="preserve">More than half </w:t>
      </w:r>
      <w:r w:rsidDel="00000000" w:rsidR="00000000" w:rsidRPr="00000000">
        <w:rPr>
          <w:rFonts w:ascii="Times New Roman" w:cs="Times New Roman" w:eastAsia="Times New Roman" w:hAnsi="Times New Roman"/>
          <w:sz w:val="20"/>
          <w:szCs w:val="20"/>
          <w:rtl w:val="0"/>
        </w:rPr>
        <w:t xml:space="preserve">fail at 5y w</w:t>
      </w:r>
      <w:r w:rsidDel="00000000" w:rsidR="00000000" w:rsidRPr="00000000">
        <w:rPr>
          <w:rtl w:val="0"/>
        </w:rPr>
        <w:t xml:space="preserve">ith</w:t>
      </w:r>
      <w:r w:rsidDel="00000000" w:rsidR="00000000" w:rsidRPr="00000000">
        <w:rPr>
          <w:rFonts w:ascii="Times New Roman" w:cs="Times New Roman" w:eastAsia="Times New Roman" w:hAnsi="Times New Roman"/>
          <w:sz w:val="20"/>
          <w:szCs w:val="20"/>
          <w:rtl w:val="0"/>
        </w:rPr>
        <w:t xml:space="preserve"> radiation, largely driven by recurrent WHO II (not initial G3 STR).</w:t>
      </w:r>
    </w:p>
    <w:p w:rsidR="00000000" w:rsidDel="00000000" w:rsidP="00000000" w:rsidRDefault="00000000" w:rsidRPr="00000000" w14:paraId="000007C0">
      <w:pPr>
        <w:spacing w:line="240" w:lineRule="auto"/>
        <w:ind w:left="720" w:firstLine="0"/>
        <w:jc w:val="left"/>
        <w:rPr/>
      </w:pPr>
      <w:r w:rsidDel="00000000" w:rsidR="00000000" w:rsidRPr="00000000">
        <w:rPr>
          <w:rtl w:val="0"/>
        </w:rPr>
        <w:t xml:space="preserve">TBL </w:t>
      </w:r>
      <w:r w:rsidDel="00000000" w:rsidR="00000000" w:rsidRPr="00000000">
        <w:rPr>
          <w:vertAlign w:val="superscript"/>
          <w:rtl w:val="0"/>
        </w:rPr>
        <w:t xml:space="preserve">QS</w:t>
      </w:r>
      <w:r w:rsidDel="00000000" w:rsidR="00000000" w:rsidRPr="00000000">
        <w:rPr>
          <w:rtl w:val="0"/>
        </w:rPr>
        <w:t xml:space="preserve">: High-risk meningioma merits adjuvant radiation treatment, but we still have some detective work to do when it comes to optimizing treatment efficacy.</w:t>
      </w:r>
    </w:p>
    <w:p w:rsidR="00000000" w:rsidDel="00000000" w:rsidP="00000000" w:rsidRDefault="00000000" w:rsidRPr="00000000" w14:paraId="000007C1">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 pts. 41% WHO III, 15% recurrent WHO II, 21% STR WHO II, 23% imaging progression prior II/III. MF</w:t>
      </w:r>
      <w:r w:rsidDel="00000000" w:rsidR="00000000" w:rsidRPr="00000000">
        <w:rPr>
          <w:rtl w:val="0"/>
        </w:rPr>
        <w:t xml:space="preserve">U 4y.</w:t>
      </w:r>
      <w:r w:rsidDel="00000000" w:rsidR="00000000" w:rsidRPr="00000000">
        <w:rPr>
          <w:rtl w:val="0"/>
        </w:rPr>
      </w:r>
    </w:p>
    <w:p w:rsidR="00000000" w:rsidDel="00000000" w:rsidP="00000000" w:rsidRDefault="00000000" w:rsidRPr="00000000" w14:paraId="000007C2">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t>
      </w:r>
      <w:r w:rsidDel="00000000" w:rsidR="00000000" w:rsidRPr="00000000">
        <w:rPr>
          <w:rFonts w:ascii="Times New Roman" w:cs="Times New Roman" w:eastAsia="Times New Roman" w:hAnsi="Times New Roman"/>
          <w:b w:val="1"/>
          <w:sz w:val="20"/>
          <w:szCs w:val="20"/>
          <w:rtl w:val="0"/>
        </w:rPr>
        <w:t xml:space="preserve">CTV1_54 + 2 cm*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SIB to </w:t>
      </w:r>
      <w:r w:rsidDel="00000000" w:rsidR="00000000" w:rsidRPr="00000000">
        <w:rPr>
          <w:rFonts w:ascii="Times New Roman" w:cs="Times New Roman" w:eastAsia="Times New Roman" w:hAnsi="Times New Roman"/>
          <w:b w:val="1"/>
          <w:sz w:val="20"/>
          <w:szCs w:val="20"/>
          <w:rtl w:val="0"/>
        </w:rPr>
        <w:t xml:space="preserve">CTV2_60 + 1 cm</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*may </w:t>
      </w:r>
      <w:r w:rsidDel="00000000" w:rsidR="00000000" w:rsidRPr="00000000">
        <w:rPr>
          <w:rtl w:val="0"/>
        </w:rPr>
        <w:t xml:space="preserve">decrease </w:t>
      </w:r>
      <w:r w:rsidDel="00000000" w:rsidR="00000000" w:rsidRPr="00000000">
        <w:rPr>
          <w:rFonts w:ascii="Times New Roman" w:cs="Times New Roman" w:eastAsia="Times New Roman" w:hAnsi="Times New Roman"/>
          <w:sz w:val="20"/>
          <w:szCs w:val="20"/>
          <w:rtl w:val="0"/>
        </w:rPr>
        <w:t xml:space="preserve">to 1 cm at natural barriers.</w:t>
      </w:r>
    </w:p>
    <w:p w:rsidR="00000000" w:rsidDel="00000000" w:rsidP="00000000" w:rsidRDefault="00000000" w:rsidRPr="00000000" w14:paraId="000007C3">
      <w:pPr>
        <w:numPr>
          <w:ilvl w:val="2"/>
          <w:numId w:val="125"/>
        </w:numPr>
        <w:spacing w:line="240" w:lineRule="auto"/>
        <w:ind w:left="2160" w:hanging="360"/>
        <w:rPr>
          <w:u w:val="none"/>
        </w:rPr>
      </w:pPr>
      <w:r w:rsidDel="00000000" w:rsidR="00000000" w:rsidRPr="00000000">
        <w:rPr>
          <w:rtl w:val="0"/>
        </w:rPr>
        <w:t xml:space="preserve">Modified PTV (usually another 3-5 mm margin) received less than Rx dose due to PRV (usually OC).</w:t>
      </w:r>
    </w:p>
    <w:p w:rsidR="00000000" w:rsidDel="00000000" w:rsidP="00000000" w:rsidRDefault="00000000" w:rsidRPr="00000000" w14:paraId="000007C4">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PFS 59%, 3y LC 69%, 3y OS 79%.</w:t>
      </w:r>
    </w:p>
    <w:p w:rsidR="00000000" w:rsidDel="00000000" w:rsidP="00000000" w:rsidRDefault="00000000" w:rsidRPr="00000000" w14:paraId="000007C5">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PFS 47%, 5y LC 62%, 5y OS 59%.</w:t>
      </w:r>
    </w:p>
    <w:p w:rsidR="00000000" w:rsidDel="00000000" w:rsidP="00000000" w:rsidRDefault="00000000" w:rsidRPr="00000000" w14:paraId="000007C6">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progression for initial WHO III / recurrent WHO II of  35→ </w:t>
      </w:r>
      <w:r w:rsidDel="00000000" w:rsidR="00000000" w:rsidRPr="00000000">
        <w:rPr>
          <w:rtl w:val="0"/>
        </w:rPr>
        <w:t xml:space="preserve">55</w:t>
      </w:r>
      <w:r w:rsidDel="00000000" w:rsidR="00000000" w:rsidRPr="00000000">
        <w:rPr>
          <w:rFonts w:ascii="Times New Roman" w:cs="Times New Roman" w:eastAsia="Times New Roman" w:hAnsi="Times New Roman"/>
          <w:sz w:val="20"/>
          <w:szCs w:val="20"/>
          <w:rtl w:val="0"/>
        </w:rPr>
        <w:t xml:space="preserve">% (counterintuitive, but p=0.07).</w:t>
      </w:r>
    </w:p>
    <w:p w:rsidR="00000000" w:rsidDel="00000000" w:rsidP="00000000" w:rsidRDefault="00000000" w:rsidRPr="00000000" w14:paraId="000007C7">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Recurrent WHO II trend nearly 2x as likely to recur as newly diagnosed WHO III.</w:t>
      </w:r>
    </w:p>
    <w:p w:rsidR="00000000" w:rsidDel="00000000" w:rsidP="00000000" w:rsidRDefault="00000000" w:rsidRPr="00000000" w14:paraId="000007C8">
      <w:pPr>
        <w:numPr>
          <w:ilvl w:val="1"/>
          <w:numId w:val="125"/>
        </w:numPr>
        <w:spacing w:line="240" w:lineRule="auto"/>
        <w:ind w:left="1440" w:hanging="360"/>
        <w:rPr>
          <w:u w:val="none"/>
        </w:rPr>
      </w:pPr>
      <w:r w:rsidDel="00000000" w:rsidR="00000000" w:rsidRPr="00000000">
        <w:rPr>
          <w:rtl w:val="0"/>
        </w:rPr>
        <w:t xml:space="preserve">Over 90% of all progression occurred within the 54 Gy volume, and almost all were near or within 60 Gy volume.</w:t>
      </w:r>
    </w:p>
    <w:p w:rsidR="00000000" w:rsidDel="00000000" w:rsidP="00000000" w:rsidRDefault="00000000" w:rsidRPr="00000000" w14:paraId="000007C9">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Toxicity: G3 in 11%, one patient G5 necrosis-related.</w:t>
      </w:r>
    </w:p>
    <w:p w:rsidR="00000000" w:rsidDel="00000000" w:rsidP="00000000" w:rsidRDefault="00000000" w:rsidRPr="00000000" w14:paraId="000007CA">
      <w:pPr>
        <w:numPr>
          <w:ilvl w:val="0"/>
          <w:numId w:val="12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EORTC 22042</w:t>
      </w:r>
      <w:r w:rsidDel="00000000" w:rsidR="00000000" w:rsidRPr="00000000">
        <w:rPr>
          <w:rFonts w:ascii="Times New Roman" w:cs="Times New Roman" w:eastAsia="Times New Roman" w:hAnsi="Times New Roman"/>
          <w:sz w:val="20"/>
          <w:szCs w:val="20"/>
          <w:rtl w:val="0"/>
        </w:rPr>
        <w:t xml:space="preserve">-26042 [</w:t>
      </w:r>
      <w:hyperlink r:id="rId459">
        <w:r w:rsidDel="00000000" w:rsidR="00000000" w:rsidRPr="00000000">
          <w:rPr>
            <w:rFonts w:ascii="Times New Roman" w:cs="Times New Roman" w:eastAsia="Times New Roman" w:hAnsi="Times New Roman"/>
            <w:sz w:val="20"/>
            <w:szCs w:val="20"/>
            <w:rtl w:val="0"/>
          </w:rPr>
          <w:t xml:space="preserve">NCT00626730</w:t>
        </w:r>
      </w:hyperlink>
      <w:r w:rsidDel="00000000" w:rsidR="00000000" w:rsidRPr="00000000">
        <w:rPr>
          <w:rtl w:val="0"/>
        </w:rPr>
        <w:t xml:space="preserve">, </w:t>
      </w:r>
      <w:hyperlink r:id="rId460">
        <w:r w:rsidDel="00000000" w:rsidR="00000000" w:rsidRPr="00000000">
          <w:rPr>
            <w:rtl w:val="0"/>
          </w:rPr>
          <w:t xml:space="preserve">Supplement (Protocol) Weber Rad Onc '18</w:t>
        </w:r>
      </w:hyperlink>
      <w:r w:rsidDel="00000000" w:rsidR="00000000" w:rsidRPr="00000000">
        <w:rPr>
          <w:rFonts w:ascii="Times New Roman" w:cs="Times New Roman" w:eastAsia="Times New Roman" w:hAnsi="Times New Roman"/>
          <w:sz w:val="20"/>
          <w:szCs w:val="20"/>
          <w:rtl w:val="0"/>
        </w:rPr>
        <w:t xml:space="preserve">]: Phase II</w:t>
      </w:r>
      <w:r w:rsidDel="00000000" w:rsidR="00000000" w:rsidRPr="00000000">
        <w:rPr>
          <w:rtl w:val="0"/>
        </w:rPr>
        <w:t xml:space="preserve">. Multiple cohorts. </w:t>
      </w:r>
    </w:p>
    <w:p w:rsidR="00000000" w:rsidDel="00000000" w:rsidP="00000000" w:rsidRDefault="00000000" w:rsidRPr="00000000" w14:paraId="000007CB">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78 patients. Newly diagnosed meningiomas. Designed for 3y PFS &gt;70%. MFU 5y.</w:t>
      </w:r>
    </w:p>
    <w:p w:rsidR="00000000" w:rsidDel="00000000" w:rsidP="00000000" w:rsidRDefault="00000000" w:rsidRPr="00000000" w14:paraId="000007CC">
      <w:pPr>
        <w:numPr>
          <w:ilvl w:val="2"/>
          <w:numId w:val="125"/>
        </w:numPr>
        <w:ind w:left="2160" w:hanging="360"/>
      </w:pPr>
      <w:r w:rsidDel="00000000" w:rsidR="00000000" w:rsidRPr="00000000">
        <w:rPr>
          <w:rtl w:val="0"/>
        </w:rPr>
        <w:t xml:space="preserve">RT: CTV1 = GTV + 1.0 cm. CTV2 = GTV + 0.5 cm.</w:t>
      </w:r>
    </w:p>
    <w:p w:rsidR="00000000" w:rsidDel="00000000" w:rsidP="00000000" w:rsidRDefault="00000000" w:rsidRPr="00000000" w14:paraId="000007CD">
      <w:pPr>
        <w:numPr>
          <w:ilvl w:val="2"/>
          <w:numId w:val="125"/>
        </w:numPr>
        <w:ind w:left="2160" w:hanging="360"/>
      </w:pPr>
      <w:r w:rsidDel="00000000" w:rsidR="00000000" w:rsidRPr="00000000">
        <w:rPr>
          <w:rtl w:val="0"/>
        </w:rPr>
        <w:t xml:space="preserve">60/30 for Simpson grade 1-3, 70/35 for Simpson grade 4-5 independent of grade.</w:t>
      </w:r>
    </w:p>
    <w:p w:rsidR="00000000" w:rsidDel="00000000" w:rsidP="00000000" w:rsidRDefault="00000000" w:rsidRPr="00000000" w14:paraId="000007CE">
      <w:pPr>
        <w:numPr>
          <w:ilvl w:val="2"/>
          <w:numId w:val="125"/>
        </w:numPr>
        <w:ind w:left="2160" w:hanging="360"/>
      </w:pPr>
      <w:r w:rsidDel="00000000" w:rsidR="00000000" w:rsidRPr="00000000">
        <w:rPr>
          <w:rtl w:val="0"/>
        </w:rPr>
        <w:t xml:space="preserve">For patients with no visible tumor (Simpson grade 1-3), GTV = CTV estimated on pre-op.</w:t>
      </w:r>
    </w:p>
    <w:p w:rsidR="00000000" w:rsidDel="00000000" w:rsidP="00000000" w:rsidRDefault="00000000" w:rsidRPr="00000000" w14:paraId="000007CF">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b w:val="1"/>
          <w:rtl w:val="0"/>
        </w:rPr>
        <w:t xml:space="preserve">G2, GTR→ 60 Gy</w:t>
      </w:r>
      <w:r w:rsidDel="00000000" w:rsidR="00000000" w:rsidRPr="00000000">
        <w:rPr>
          <w:rtl w:val="0"/>
        </w:rPr>
        <w:t xml:space="preserve"> (n=56): </w:t>
      </w:r>
    </w:p>
    <w:p w:rsidR="00000000" w:rsidDel="00000000" w:rsidP="00000000" w:rsidRDefault="00000000" w:rsidRPr="00000000" w14:paraId="000007D0">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3y PFS 89%, 3y LF 14%. 3y OS 98%.</w:t>
      </w:r>
    </w:p>
    <w:p w:rsidR="00000000" w:rsidDel="00000000" w:rsidP="00000000" w:rsidRDefault="00000000" w:rsidRPr="00000000" w14:paraId="000007D1">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G3+ in 14% (3 seizures, 1 optic neuritis, 1 ischemic brain).</w:t>
      </w:r>
    </w:p>
    <w:p w:rsidR="00000000" w:rsidDel="00000000" w:rsidP="00000000" w:rsidRDefault="00000000" w:rsidRPr="00000000" w14:paraId="000007D2">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G2, STR/Bx</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Observation (n=9</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2 received </w:t>
      </w:r>
      <w:r w:rsidDel="00000000" w:rsidR="00000000" w:rsidRPr="00000000">
        <w:rPr>
          <w:rtl w:val="0"/>
        </w:rPr>
        <w:t xml:space="preserve">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3">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 GTR</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Observation (</w:t>
      </w:r>
      <w:r w:rsidDel="00000000" w:rsidR="00000000" w:rsidRPr="00000000">
        <w:rPr>
          <w:rtl w:val="0"/>
        </w:rPr>
        <w:t xml:space="preserve">n=7, all received 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4">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 STR/Bx</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Observation (n=2, all received RT).</w:t>
      </w:r>
      <w:r w:rsidDel="00000000" w:rsidR="00000000" w:rsidRPr="00000000">
        <w:rPr>
          <w:rtl w:val="0"/>
        </w:rPr>
      </w:r>
    </w:p>
    <w:p w:rsidR="00000000" w:rsidDel="00000000" w:rsidP="00000000" w:rsidRDefault="00000000" w:rsidRPr="00000000" w14:paraId="000007D5">
      <w:pPr>
        <w:numPr>
          <w:ilvl w:val="0"/>
          <w:numId w:val="56"/>
        </w:numPr>
        <w:spacing w:line="240" w:lineRule="auto"/>
        <w:ind w:left="720" w:hanging="360"/>
        <w:rPr>
          <w:u w:val="none"/>
        </w:rPr>
      </w:pPr>
      <w:r w:rsidDel="00000000" w:rsidR="00000000" w:rsidRPr="00000000">
        <w:rPr>
          <w:rtl w:val="0"/>
        </w:rPr>
        <w:t xml:space="preserve">See [</w:t>
      </w:r>
      <w:hyperlink w:anchor="_swlzj61wg9l3">
        <w:r w:rsidDel="00000000" w:rsidR="00000000" w:rsidRPr="00000000">
          <w:rPr>
            <w:rtl w:val="0"/>
          </w:rPr>
          <w:t xml:space="preserve">NRG BN003</w:t>
        </w:r>
      </w:hyperlink>
      <w:r w:rsidDel="00000000" w:rsidR="00000000" w:rsidRPr="00000000">
        <w:rPr>
          <w:rtl w:val="0"/>
        </w:rPr>
        <w:t xml:space="preserve">]: G2 GTR, new diagnosis only. </w:t>
      </w:r>
      <w:r w:rsidDel="00000000" w:rsidR="00000000" w:rsidRPr="00000000">
        <w:rPr>
          <w:b w:val="1"/>
          <w:rtl w:val="0"/>
        </w:rPr>
        <w:t xml:space="preserve">Obs vs. 59.4/33</w:t>
      </w:r>
      <w:r w:rsidDel="00000000" w:rsidR="00000000" w:rsidRPr="00000000">
        <w:rPr>
          <w:rtl w:val="0"/>
        </w:rPr>
        <w:t xml:space="preserve"> IMRT or protons. </w:t>
      </w:r>
    </w:p>
    <w:p w:rsidR="00000000" w:rsidDel="00000000" w:rsidP="00000000" w:rsidRDefault="00000000" w:rsidRPr="00000000" w14:paraId="000007D6">
      <w:pPr>
        <w:numPr>
          <w:ilvl w:val="1"/>
          <w:numId w:val="56"/>
        </w:numPr>
        <w:ind w:left="1440" w:hanging="360"/>
      </w:pPr>
      <w:r w:rsidDel="00000000" w:rsidR="00000000" w:rsidRPr="00000000">
        <w:rPr>
          <w:rtl w:val="0"/>
        </w:rPr>
        <w:t xml:space="preserve">Opened in June 2017, estimated primary completion date June 2027.</w:t>
      </w:r>
    </w:p>
    <w:p w:rsidR="00000000" w:rsidDel="00000000" w:rsidP="00000000" w:rsidRDefault="00000000" w:rsidRPr="00000000" w14:paraId="000007D7">
      <w:pPr>
        <w:numPr>
          <w:ilvl w:val="0"/>
          <w:numId w:val="56"/>
        </w:numPr>
        <w:spacing w:line="240" w:lineRule="auto"/>
        <w:ind w:left="720" w:hanging="360"/>
        <w:rPr>
          <w:u w:val="none"/>
        </w:rPr>
      </w:pPr>
      <w:r w:rsidDel="00000000" w:rsidR="00000000" w:rsidRPr="00000000">
        <w:rPr>
          <w:rtl w:val="0"/>
        </w:rPr>
        <w:t xml:space="preserve">See </w:t>
      </w:r>
      <w:r w:rsidDel="00000000" w:rsidR="00000000" w:rsidRPr="00000000">
        <w:rPr>
          <w:rtl w:val="0"/>
        </w:rPr>
        <w:t xml:space="preserve">[</w:t>
      </w:r>
      <w:hyperlink w:anchor="_swlzj61wg9l3">
        <w:r w:rsidDel="00000000" w:rsidR="00000000" w:rsidRPr="00000000">
          <w:rPr>
            <w:rtl w:val="0"/>
          </w:rPr>
          <w:t xml:space="preserve">ROAM / EORTC 1308</w:t>
        </w:r>
      </w:hyperlink>
      <w:r w:rsidDel="00000000" w:rsidR="00000000" w:rsidRPr="00000000">
        <w:rPr>
          <w:rtl w:val="0"/>
        </w:rPr>
        <w:t xml:space="preserve">]: Phase III. </w:t>
      </w:r>
      <w:r w:rsidDel="00000000" w:rsidR="00000000" w:rsidRPr="00000000">
        <w:rPr>
          <w:rtl w:val="0"/>
        </w:rPr>
        <w:t xml:space="preserve">G2 GTR ± 60 Gy RT.</w:t>
      </w:r>
      <w:r w:rsidDel="00000000" w:rsidR="00000000" w:rsidRPr="00000000">
        <w:rPr>
          <w:rtl w:val="0"/>
        </w:rPr>
      </w:r>
    </w:p>
    <w:p w:rsidR="00000000" w:rsidDel="00000000" w:rsidP="00000000" w:rsidRDefault="00000000" w:rsidRPr="00000000" w14:paraId="000007D8">
      <w:pPr>
        <w:pStyle w:val="Heading2"/>
        <w:rPr/>
      </w:pPr>
      <w:bookmarkStart w:colFirst="0" w:colLast="0" w:name="_6n5qsfwf2x53" w:id="91"/>
      <w:bookmarkEnd w:id="91"/>
      <w:r w:rsidDel="00000000" w:rsidR="00000000" w:rsidRPr="00000000">
        <w:rPr>
          <w:rtl w:val="0"/>
        </w:rPr>
      </w:r>
    </w:p>
    <w:p w:rsidR="00000000" w:rsidDel="00000000" w:rsidP="00000000" w:rsidRDefault="00000000" w:rsidRPr="00000000" w14:paraId="000007D9">
      <w:pPr>
        <w:pStyle w:val="Heading2"/>
        <w:rPr/>
      </w:pPr>
      <w:bookmarkStart w:colFirst="0" w:colLast="0" w:name="_fi4rnvyiiedu" w:id="92"/>
      <w:bookmarkEnd w:id="92"/>
      <w:hyperlink w:anchor="_cx411pj1kje8">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r w:rsidDel="00000000" w:rsidR="00000000" w:rsidRPr="00000000">
        <w:rPr>
          <w:rtl w:val="0"/>
        </w:rPr>
      </w:r>
    </w:p>
    <w:p w:rsidR="00000000" w:rsidDel="00000000" w:rsidP="00000000" w:rsidRDefault="00000000" w:rsidRPr="00000000" w14:paraId="000007DB">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History of cranial RT meningioma risks</w:t>
      </w:r>
      <w:r w:rsidDel="00000000" w:rsidR="00000000" w:rsidRPr="00000000">
        <w:rPr>
          <w:rFonts w:ascii="Times New Roman" w:cs="Times New Roman" w:eastAsia="Times New Roman" w:hAnsi="Times New Roman"/>
          <w:sz w:val="20"/>
          <w:szCs w:val="20"/>
          <w:rtl w:val="0"/>
        </w:rPr>
        <w:t xml:space="preserve">: Risk for clinically relevant meningioma is</w:t>
      </w:r>
      <w:r w:rsidDel="00000000" w:rsidR="00000000" w:rsidRPr="00000000">
        <w:rPr>
          <w:rFonts w:ascii="Times New Roman" w:cs="Times New Roman" w:eastAsia="Times New Roman" w:hAnsi="Times New Roman"/>
          <w:b w:val="1"/>
          <w:sz w:val="20"/>
          <w:szCs w:val="20"/>
          <w:rtl w:val="0"/>
        </w:rPr>
        <w:t xml:space="preserve"> ~3% at 30y </w:t>
      </w:r>
      <w:r w:rsidDel="00000000" w:rsidR="00000000" w:rsidRPr="00000000">
        <w:rPr>
          <w:rFonts w:ascii="Times New Roman" w:cs="Times New Roman" w:eastAsia="Times New Roman" w:hAnsi="Times New Roman"/>
          <w:sz w:val="20"/>
          <w:szCs w:val="20"/>
          <w:rtl w:val="0"/>
        </w:rPr>
        <w:t xml:space="preserve">w history of cranial RT [</w:t>
      </w:r>
      <w:hyperlink r:id="rId461">
        <w:r w:rsidDel="00000000" w:rsidR="00000000" w:rsidRPr="00000000">
          <w:rPr>
            <w:rFonts w:ascii="Times New Roman" w:cs="Times New Roman" w:eastAsia="Times New Roman" w:hAnsi="Times New Roman"/>
            <w:sz w:val="20"/>
            <w:szCs w:val="20"/>
            <w:rtl w:val="0"/>
          </w:rPr>
          <w:t xml:space="preserve">Friedman JNCI '10]</w:t>
        </w:r>
      </w:hyperlink>
      <w:r w:rsidDel="00000000" w:rsidR="00000000" w:rsidRPr="00000000">
        <w:rPr>
          <w:rFonts w:ascii="Times New Roman" w:cs="Times New Roman" w:eastAsia="Times New Roman" w:hAnsi="Times New Roman"/>
          <w:sz w:val="20"/>
          <w:szCs w:val="20"/>
          <w:rtl w:val="0"/>
        </w:rPr>
        <w:t xml:space="preserve">. For pediatric meningiomas, up to 15% may be secondary malignancies attributable to cranial RT at 10y [</w:t>
      </w:r>
      <w:hyperlink r:id="rId462">
        <w:r w:rsidDel="00000000" w:rsidR="00000000" w:rsidRPr="00000000">
          <w:rPr>
            <w:rFonts w:ascii="Times New Roman" w:cs="Times New Roman" w:eastAsia="Times New Roman" w:hAnsi="Times New Roman"/>
            <w:sz w:val="20"/>
            <w:szCs w:val="20"/>
            <w:rtl w:val="0"/>
          </w:rPr>
          <w:t xml:space="preserve">Muller SuO '12</w:t>
        </w:r>
      </w:hyperlink>
      <w:r w:rsidDel="00000000" w:rsidR="00000000" w:rsidRPr="00000000">
        <w:rPr>
          <w:rFonts w:ascii="Gungsuh" w:cs="Gungsuh" w:eastAsia="Gungsuh" w:hAnsi="Gungsuh"/>
          <w:sz w:val="20"/>
          <w:szCs w:val="20"/>
          <w:rtl w:val="0"/>
        </w:rPr>
        <w:t xml:space="preserve">]. For childhood leukemia survivors who rec'd cranial RT ≤ 8y, 22% will develop meningiomas later in life w no other brain tumors seen, increasing to nearly 50% at 20y [</w:t>
      </w:r>
      <w:hyperlink r:id="rId463">
        <w:r w:rsidDel="00000000" w:rsidR="00000000" w:rsidRPr="00000000">
          <w:rPr>
            <w:rFonts w:ascii="Times New Roman" w:cs="Times New Roman" w:eastAsia="Times New Roman" w:hAnsi="Times New Roman"/>
            <w:sz w:val="20"/>
            <w:szCs w:val="20"/>
            <w:rtl w:val="0"/>
          </w:rPr>
          <w:t xml:space="preserve">Banerjee </w:t>
        </w:r>
      </w:hyperlink>
      <w:hyperlink r:id="rId464">
        <w:r w:rsidDel="00000000" w:rsidR="00000000" w:rsidRPr="00000000">
          <w:rPr>
            <w:rtl w:val="0"/>
          </w:rPr>
          <w:t xml:space="preserve">Neuro</w:t>
        </w:r>
      </w:hyperlink>
      <w:hyperlink r:id="rId465">
        <w:r w:rsidDel="00000000" w:rsidR="00000000" w:rsidRPr="00000000">
          <w:rPr>
            <w:rFonts w:ascii="Times New Roman" w:cs="Times New Roman" w:eastAsia="Times New Roman" w:hAnsi="Times New Roman"/>
            <w:sz w:val="20"/>
            <w:szCs w:val="20"/>
            <w:rtl w:val="0"/>
          </w:rPr>
          <w:t xml:space="preserve"> Onc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Despite these risks, screening for meningiomas in kiddos with history of cranial RT not recommended</w:t>
      </w:r>
      <w:r w:rsidDel="00000000" w:rsidR="00000000" w:rsidRPr="00000000">
        <w:rPr>
          <w:rFonts w:ascii="Times New Roman" w:cs="Times New Roman" w:eastAsia="Times New Roman" w:hAnsi="Times New Roman"/>
          <w:sz w:val="20"/>
          <w:szCs w:val="20"/>
          <w:rtl w:val="0"/>
        </w:rPr>
        <w:t xml:space="preserve"> due to physical risks with surgery (neuro disability, hearing problems) and psychological risks from knowledge of asymptomatic but potentially unresectable lesion and scan anxiety [</w:t>
      </w:r>
      <w:hyperlink r:id="rId466">
        <w:r w:rsidDel="00000000" w:rsidR="00000000" w:rsidRPr="00000000">
          <w:rPr>
            <w:rFonts w:ascii="Times New Roman" w:cs="Times New Roman" w:eastAsia="Times New Roman" w:hAnsi="Times New Roman"/>
            <w:sz w:val="20"/>
            <w:szCs w:val="20"/>
            <w:rtl w:val="0"/>
          </w:rPr>
          <w:t xml:space="preserve">Sugden '14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C">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of neoplastic transformation w highly conformal or SRS techniques is estimated at 1 in 1,000 [</w:t>
      </w:r>
      <w:hyperlink r:id="rId467">
        <w:r w:rsidDel="00000000" w:rsidR="00000000" w:rsidRPr="00000000">
          <w:rPr>
            <w:rFonts w:ascii="Times New Roman" w:cs="Times New Roman" w:eastAsia="Times New Roman" w:hAnsi="Times New Roman"/>
            <w:sz w:val="20"/>
            <w:szCs w:val="20"/>
            <w:rtl w:val="0"/>
          </w:rPr>
          <w:t xml:space="preserve">Niranjan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7DD">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Surgical complication rate ranges from 2-30% with 1-14% mortality esp in elderly.</w:t>
      </w:r>
    </w:p>
    <w:bookmarkStart w:colFirst="0" w:colLast="0" w:name="s819aetzhwqj" w:id="93"/>
    <w:bookmarkEnd w:id="93"/>
    <w:p w:rsidR="00000000" w:rsidDel="00000000" w:rsidP="00000000" w:rsidRDefault="00000000" w:rsidRPr="00000000" w14:paraId="000007DE">
      <w:pPr>
        <w:numPr>
          <w:ilvl w:val="0"/>
          <w:numId w:val="125"/>
        </w:numPr>
        <w:spacing w:line="240" w:lineRule="auto"/>
        <w:ind w:left="720" w:hanging="360"/>
        <w:rPr>
          <w:u w:val="none"/>
        </w:rPr>
      </w:pPr>
      <w:r w:rsidDel="00000000" w:rsidR="00000000" w:rsidRPr="00000000">
        <w:rPr>
          <w:rtl w:val="0"/>
        </w:rPr>
        <w:t xml:space="preserve">Symptomatic edema with SRS up to 35% for parasagittal lesions [</w:t>
      </w:r>
      <w:hyperlink r:id="rId468">
        <w:r w:rsidDel="00000000" w:rsidR="00000000" w:rsidRPr="00000000">
          <w:rPr>
            <w:rtl w:val="0"/>
          </w:rPr>
          <w:t xml:space="preserve">Patil NS '08</w:t>
        </w:r>
      </w:hyperlink>
      <w:r w:rsidDel="00000000" w:rsidR="00000000" w:rsidRPr="00000000">
        <w:rPr>
          <w:rtl w:val="0"/>
        </w:rPr>
        <w:t xml:space="preserve">].</w:t>
      </w:r>
    </w:p>
    <w:bookmarkStart w:colFirst="0" w:colLast="0" w:name="wl20krn5u8sn" w:id="94"/>
    <w:bookmarkEnd w:id="94"/>
    <w:p w:rsidR="00000000" w:rsidDel="00000000" w:rsidP="00000000" w:rsidRDefault="00000000" w:rsidRPr="00000000" w14:paraId="000007DF">
      <w:pPr>
        <w:numPr>
          <w:ilvl w:val="0"/>
          <w:numId w:val="125"/>
        </w:numPr>
        <w:ind w:left="720" w:hanging="360"/>
      </w:pPr>
      <w:r w:rsidDel="00000000" w:rsidR="00000000" w:rsidRPr="00000000">
        <w:rPr>
          <w:rtl w:val="0"/>
        </w:rPr>
        <w:t xml:space="preserve">Skull base SRS toxicity up to 35% intermittent headaches, 10% trigeminal nerve deficits [</w:t>
      </w:r>
      <w:hyperlink r:id="rId469">
        <w:r w:rsidDel="00000000" w:rsidR="00000000" w:rsidRPr="00000000">
          <w:rPr>
            <w:rtl w:val="0"/>
          </w:rPr>
          <w:t xml:space="preserve">Cohen-inbar NS '16</w:t>
        </w:r>
      </w:hyperlink>
      <w:r w:rsidDel="00000000" w:rsidR="00000000" w:rsidRPr="00000000">
        <w:rPr>
          <w:rtl w:val="0"/>
        </w:rPr>
        <w:t xml:space="preserve">].</w:t>
      </w:r>
    </w:p>
    <w:p w:rsidR="00000000" w:rsidDel="00000000" w:rsidP="00000000" w:rsidRDefault="00000000" w:rsidRPr="00000000" w14:paraId="000007E0">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SRS &gt; 16 Gy, then temporary toxicity in 10%, permanent toxicity in 6% and perilesional edema in 15% [Kullova JNS '07]</w:t>
      </w:r>
      <w:r w:rsidDel="00000000" w:rsidR="00000000" w:rsidRPr="00000000">
        <w:rPr>
          <w:rFonts w:ascii="Times New Roman" w:cs="Times New Roman" w:eastAsia="Times New Roman" w:hAnsi="Times New Roman"/>
          <w:sz w:val="20"/>
          <w:szCs w:val="20"/>
          <w:highlight w:val="green"/>
          <w:rtl w:val="0"/>
        </w:rPr>
        <w:t xml:space="preserve">?</w:t>
      </w:r>
    </w:p>
    <w:p w:rsidR="00000000" w:rsidDel="00000000" w:rsidP="00000000" w:rsidRDefault="00000000" w:rsidRPr="00000000" w14:paraId="000007E1">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Early complications for convexity and parasagittal meningiomas </w:t>
      </w:r>
      <w:r w:rsidDel="00000000" w:rsidR="00000000" w:rsidRPr="00000000">
        <w:rPr>
          <w:rtl w:val="0"/>
        </w:rPr>
        <w:t xml:space="preserve">[</w:t>
      </w:r>
      <w:hyperlink r:id="rId470">
        <w:r w:rsidDel="00000000" w:rsidR="00000000" w:rsidRPr="00000000">
          <w:rPr>
            <w:rtl w:val="0"/>
          </w:rPr>
          <w:t xml:space="preserve">Girvigian NS '08</w:t>
        </w:r>
      </w:hyperlink>
      <w:r w:rsidDel="00000000" w:rsidR="00000000" w:rsidRPr="00000000">
        <w:rPr>
          <w:rtl w:val="0"/>
        </w:rPr>
        <w:t xml:space="preserve">]: Retro. </w:t>
      </w:r>
      <w:r w:rsidDel="00000000" w:rsidR="00000000" w:rsidRPr="00000000">
        <w:rPr>
          <w:b w:val="1"/>
          <w:rtl w:val="0"/>
        </w:rPr>
        <w:t xml:space="preserve">14/1 vs. </w:t>
      </w:r>
      <w:r w:rsidDel="00000000" w:rsidR="00000000" w:rsidRPr="00000000">
        <w:rPr>
          <w:rtl w:val="0"/>
        </w:rPr>
        <w:t xml:space="preserve">(</w:t>
      </w:r>
      <w:r w:rsidDel="00000000" w:rsidR="00000000" w:rsidRPr="00000000">
        <w:rPr>
          <w:b w:val="1"/>
          <w:rtl w:val="0"/>
        </w:rPr>
        <w:t xml:space="preserve">50.4/28 or 25/5</w:t>
      </w:r>
      <w:r w:rsidDel="00000000" w:rsidR="00000000" w:rsidRPr="00000000">
        <w:rPr>
          <w:rtl w:val="0"/>
        </w:rPr>
        <w:t xml:space="preserve">). </w:t>
      </w:r>
    </w:p>
    <w:p w:rsidR="00000000" w:rsidDel="00000000" w:rsidP="00000000" w:rsidRDefault="00000000" w:rsidRPr="00000000" w14:paraId="000007E2">
      <w:pPr>
        <w:spacing w:line="240" w:lineRule="auto"/>
        <w:ind w:left="720" w:firstLine="0"/>
        <w:rPr/>
      </w:pPr>
      <w:r w:rsidDel="00000000" w:rsidR="00000000" w:rsidRPr="00000000">
        <w:rPr>
          <w:rtl w:val="0"/>
        </w:rPr>
        <w:t xml:space="preserve">Fractionated SRT (i.e., 50.4/28 or 25/5) or SRS &lt; 14 Gy appears to be associated with less SPTE.</w:t>
      </w:r>
    </w:p>
    <w:p w:rsidR="00000000" w:rsidDel="00000000" w:rsidP="00000000" w:rsidRDefault="00000000" w:rsidRPr="00000000" w14:paraId="000007E3">
      <w:pPr>
        <w:numPr>
          <w:ilvl w:val="1"/>
          <w:numId w:val="125"/>
        </w:numPr>
        <w:spacing w:line="240" w:lineRule="auto"/>
        <w:ind w:left="1440" w:hanging="360"/>
        <w:rPr>
          <w:u w:val="none"/>
        </w:rPr>
      </w:pPr>
      <w:r w:rsidDel="00000000" w:rsidR="00000000" w:rsidRPr="00000000">
        <w:rPr>
          <w:rtl w:val="0"/>
        </w:rPr>
        <w:t xml:space="preserve">30 pts with 38 treated lesions. Post treatment symptomatic peritumoral edema (SPTE)</w:t>
      </w:r>
    </w:p>
    <w:p w:rsidR="00000000" w:rsidDel="00000000" w:rsidP="00000000" w:rsidRDefault="00000000" w:rsidRPr="00000000" w14:paraId="000007E4">
      <w:pPr>
        <w:numPr>
          <w:ilvl w:val="1"/>
          <w:numId w:val="125"/>
        </w:numPr>
        <w:spacing w:line="240" w:lineRule="auto"/>
        <w:ind w:left="1440" w:hanging="360"/>
        <w:rPr>
          <w:u w:val="none"/>
        </w:rPr>
      </w:pPr>
      <w:r w:rsidDel="00000000" w:rsidR="00000000" w:rsidRPr="00000000">
        <w:rPr>
          <w:rFonts w:ascii="Cardo" w:cs="Cardo" w:eastAsia="Cardo" w:hAnsi="Cardo"/>
          <w:rtl w:val="0"/>
        </w:rPr>
        <w:t xml:space="preserve">Lesion volume 2.8→ 7.5 cc. </w:t>
      </w:r>
    </w:p>
    <w:p w:rsidR="00000000" w:rsidDel="00000000" w:rsidP="00000000" w:rsidRDefault="00000000" w:rsidRPr="00000000" w14:paraId="000007E5">
      <w:pPr>
        <w:numPr>
          <w:ilvl w:val="1"/>
          <w:numId w:val="125"/>
        </w:numPr>
        <w:spacing w:line="240" w:lineRule="auto"/>
        <w:ind w:left="1440" w:hanging="360"/>
        <w:rPr>
          <w:u w:val="none"/>
        </w:rPr>
      </w:pPr>
      <w:r w:rsidDel="00000000" w:rsidR="00000000" w:rsidRPr="00000000">
        <w:rPr>
          <w:rFonts w:ascii="Cardo" w:cs="Cardo" w:eastAsia="Cardo" w:hAnsi="Cardo"/>
          <w:rtl w:val="0"/>
        </w:rPr>
        <w:t xml:space="preserve">SPTE in 6/14 versus 1/16 patients. MTT SPTE of 4→ 3 mo. </w:t>
      </w:r>
    </w:p>
    <w:p w:rsidR="00000000" w:rsidDel="00000000" w:rsidP="00000000" w:rsidRDefault="00000000" w:rsidRPr="00000000" w14:paraId="000007E6">
      <w:pPr>
        <w:numPr>
          <w:ilvl w:val="1"/>
          <w:numId w:val="125"/>
        </w:numPr>
        <w:spacing w:line="240" w:lineRule="auto"/>
        <w:ind w:left="1440" w:hanging="360"/>
        <w:rPr>
          <w:u w:val="none"/>
        </w:rPr>
      </w:pPr>
      <w:r w:rsidDel="00000000" w:rsidR="00000000" w:rsidRPr="00000000">
        <w:rPr>
          <w:rtl w:val="0"/>
        </w:rPr>
        <w:t xml:space="preserve">UVA significant for larger tumor volume and tumor margin dose &gt; 14 Gy.</w:t>
      </w:r>
    </w:p>
    <w:p w:rsidR="00000000" w:rsidDel="00000000" w:rsidP="00000000" w:rsidRDefault="00000000" w:rsidRPr="00000000" w14:paraId="000007E7">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Gamma knife: 5x5. 25 Gy. OC/ON: 8 Gy max, 10 Gy (ballsy).</w:t>
      </w:r>
    </w:p>
    <w:p w:rsidR="00000000" w:rsidDel="00000000" w:rsidP="00000000" w:rsidRDefault="00000000" w:rsidRPr="00000000" w14:paraId="000007E8">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Stem V</w:t>
      </w:r>
      <w:r w:rsidDel="00000000" w:rsidR="00000000" w:rsidRPr="00000000">
        <w:rPr>
          <w:rFonts w:ascii="Times New Roman" w:cs="Times New Roman" w:eastAsia="Times New Roman" w:hAnsi="Times New Roman"/>
          <w:sz w:val="20"/>
          <w:szCs w:val="20"/>
          <w:vertAlign w:val="subscript"/>
          <w:rtl w:val="0"/>
        </w:rPr>
        <w:t xml:space="preserve">10</w:t>
      </w:r>
      <w:r w:rsidDel="00000000" w:rsidR="00000000" w:rsidRPr="00000000">
        <w:rPr>
          <w:rFonts w:ascii="Times New Roman" w:cs="Times New Roman" w:eastAsia="Times New Roman" w:hAnsi="Times New Roman"/>
          <w:sz w:val="20"/>
          <w:szCs w:val="20"/>
          <w:rtl w:val="0"/>
        </w:rPr>
        <w:t xml:space="preserve"> &lt; 0.35cc (350mm</w:t>
      </w:r>
      <w:r w:rsidDel="00000000" w:rsidR="00000000" w:rsidRPr="00000000">
        <w:rPr>
          <w:rFonts w:ascii="Times New Roman" w:cs="Times New Roman" w:eastAsia="Times New Roman" w:hAnsi="Times New Roman"/>
          <w:sz w:val="20"/>
          <w:szCs w:val="20"/>
          <w:vertAlign w:val="superscript"/>
          <w:rtl w:val="0"/>
        </w:rPr>
        <w:t xml:space="preserve">3</w:t>
      </w:r>
      <w:r w:rsidDel="00000000" w:rsidR="00000000" w:rsidRPr="00000000">
        <w:rPr>
          <w:rFonts w:ascii="Times New Roman" w:cs="Times New Roman" w:eastAsia="Times New Roman" w:hAnsi="Times New Roman"/>
          <w:sz w:val="20"/>
          <w:szCs w:val="20"/>
          <w:rtl w:val="0"/>
        </w:rPr>
        <w:t xml:space="preserve">), V</w:t>
      </w:r>
      <w:r w:rsidDel="00000000" w:rsidR="00000000" w:rsidRPr="00000000">
        <w:rPr>
          <w:rFonts w:ascii="Times New Roman" w:cs="Times New Roman" w:eastAsia="Times New Roman" w:hAnsi="Times New Roman"/>
          <w:sz w:val="20"/>
          <w:szCs w:val="20"/>
          <w:vertAlign w:val="subscript"/>
          <w:rtl w:val="0"/>
        </w:rPr>
        <w:t xml:space="preserve">12</w:t>
      </w:r>
      <w:r w:rsidDel="00000000" w:rsidR="00000000" w:rsidRPr="00000000">
        <w:rPr>
          <w:rFonts w:ascii="Times New Roman" w:cs="Times New Roman" w:eastAsia="Times New Roman" w:hAnsi="Times New Roman"/>
          <w:sz w:val="20"/>
          <w:szCs w:val="20"/>
          <w:rtl w:val="0"/>
        </w:rPr>
        <w:t xml:space="preserve">&lt; 0.1cc.</w:t>
      </w:r>
    </w:p>
    <w:p w:rsidR="00000000" w:rsidDel="00000000" w:rsidP="00000000" w:rsidRDefault="00000000" w:rsidRPr="00000000" w14:paraId="000007E9">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Chiasm to 8 Gy. Stem to 12.5 Gy.</w:t>
      </w:r>
    </w:p>
    <w:p w:rsidR="00000000" w:rsidDel="00000000" w:rsidP="00000000" w:rsidRDefault="00000000" w:rsidRPr="00000000" w14:paraId="000007EA">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Whole brain V12 &lt; 5-10 cc.</w:t>
      </w:r>
    </w:p>
    <w:p w:rsidR="00000000" w:rsidDel="00000000" w:rsidP="00000000" w:rsidRDefault="00000000" w:rsidRPr="00000000" w14:paraId="000007EB">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 sure for optic sheath/cavernous sinus meningioma to have MRI, neuro-ophth and endo f/u.</w:t>
      </w:r>
    </w:p>
    <w:p w:rsidR="00000000" w:rsidDel="00000000" w:rsidP="00000000" w:rsidRDefault="00000000" w:rsidRPr="00000000" w14:paraId="000007EC">
      <w:pPr>
        <w:ind w:left="0" w:firstLine="0"/>
        <w:rPr/>
      </w:pPr>
      <w:r w:rsidDel="00000000" w:rsidR="00000000" w:rsidRPr="00000000">
        <w:rPr>
          <w:rtl w:val="0"/>
        </w:rPr>
      </w:r>
    </w:p>
    <w:tbl>
      <w:tblPr>
        <w:tblStyle w:val="Table2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ED">
            <w:pPr>
              <w:pStyle w:val="Heading2"/>
              <w:rPr/>
            </w:pPr>
            <w:bookmarkStart w:colFirst="0" w:colLast="0" w:name="_y9t81j3bsfo8" w:id="95"/>
            <w:bookmarkEnd w:id="95"/>
            <w:hyperlink w:anchor="_cx411pj1kje8">
              <w:r w:rsidDel="00000000" w:rsidR="00000000" w:rsidRPr="00000000">
                <w:rPr>
                  <w:rtl w:val="0"/>
                </w:rPr>
                <w:t xml:space="preserve">Hemangiopericytoma</w:t>
              </w:r>
            </w:hyperlink>
            <w:r w:rsidDel="00000000" w:rsidR="00000000" w:rsidRPr="00000000">
              <w:rPr>
                <w:rtl w:val="0"/>
              </w:rPr>
            </w:r>
          </w:p>
          <w:p w:rsidR="00000000" w:rsidDel="00000000" w:rsidP="00000000" w:rsidRDefault="00000000" w:rsidRPr="00000000" w14:paraId="000007EE">
            <w:pPr>
              <w:rPr>
                <w:b w:val="1"/>
              </w:rPr>
            </w:pPr>
            <w:r w:rsidDel="00000000" w:rsidR="00000000" w:rsidRPr="00000000">
              <w:rPr>
                <w:rtl w:val="0"/>
              </w:rPr>
              <w:t xml:space="preserve">Rapid radiographic response</w:t>
            </w:r>
            <w:r w:rsidDel="00000000" w:rsidR="00000000" w:rsidRPr="00000000">
              <w:rPr>
                <w:b w:val="1"/>
                <w:rtl w:val="0"/>
              </w:rPr>
              <w:t xml:space="preserve"> </w:t>
            </w:r>
            <w:r w:rsidDel="00000000" w:rsidR="00000000" w:rsidRPr="00000000">
              <w:rPr>
                <w:rtl w:val="0"/>
              </w:rPr>
              <w:t xml:space="preserve">may indicate a hemangiopericytoma (or atypical/anaplastic).</w:t>
            </w:r>
            <w:r w:rsidDel="00000000" w:rsidR="00000000" w:rsidRPr="00000000">
              <w:rPr>
                <w:rtl w:val="0"/>
              </w:rPr>
            </w:r>
          </w:p>
          <w:p w:rsidR="00000000" w:rsidDel="00000000" w:rsidP="00000000" w:rsidRDefault="00000000" w:rsidRPr="00000000" w14:paraId="000007EF">
            <w:pPr>
              <w:numPr>
                <w:ilvl w:val="0"/>
                <w:numId w:val="83"/>
              </w:numPr>
              <w:ind w:left="720" w:hanging="360"/>
            </w:pPr>
            <w:r w:rsidDel="00000000" w:rsidR="00000000" w:rsidRPr="00000000">
              <w:rPr>
                <w:rtl w:val="0"/>
              </w:rPr>
              <w:t xml:space="preserve">Now grouped as solitary fibrous tumors (SFTs). Solitary fibrous tumors are malignant ~20% of the time.</w:t>
            </w:r>
          </w:p>
          <w:p w:rsidR="00000000" w:rsidDel="00000000" w:rsidP="00000000" w:rsidRDefault="00000000" w:rsidRPr="00000000" w14:paraId="000007F0">
            <w:pPr>
              <w:numPr>
                <w:ilvl w:val="0"/>
                <w:numId w:val="83"/>
              </w:numPr>
              <w:ind w:left="720" w:hanging="360"/>
            </w:pPr>
            <w:r w:rsidDel="00000000" w:rsidR="00000000" w:rsidRPr="00000000">
              <w:rPr>
                <w:rtl w:val="0"/>
              </w:rPr>
              <w:t xml:space="preserve">Originally thought to originate from pericytes of smooth muscles. </w:t>
            </w:r>
          </w:p>
          <w:p w:rsidR="00000000" w:rsidDel="00000000" w:rsidP="00000000" w:rsidRDefault="00000000" w:rsidRPr="00000000" w14:paraId="000007F1">
            <w:pPr>
              <w:numPr>
                <w:ilvl w:val="0"/>
                <w:numId w:val="83"/>
              </w:numPr>
              <w:ind w:left="720" w:hanging="360"/>
            </w:pPr>
            <w:r w:rsidDel="00000000" w:rsidR="00000000" w:rsidRPr="00000000">
              <w:rPr>
                <w:rtl w:val="0"/>
              </w:rPr>
              <w:t xml:space="preserve">Currently SFTs are defined as a form of fibro/myofibroblastic tumors (</w:t>
            </w:r>
            <w:r w:rsidDel="00000000" w:rsidR="00000000" w:rsidRPr="00000000">
              <w:rPr>
                <w:rtl w:val="0"/>
              </w:rPr>
              <w:t xml:space="preserve">Not just from muscle, but from fibroblasts, too).</w:t>
            </w:r>
          </w:p>
          <w:p w:rsidR="00000000" w:rsidDel="00000000" w:rsidP="00000000" w:rsidRDefault="00000000" w:rsidRPr="00000000" w14:paraId="000007F2">
            <w:pPr>
              <w:numPr>
                <w:ilvl w:val="0"/>
                <w:numId w:val="83"/>
              </w:numPr>
              <w:ind w:left="720" w:hanging="360"/>
            </w:pPr>
            <w:r w:rsidDel="00000000" w:rsidR="00000000" w:rsidRPr="00000000">
              <w:rPr>
                <w:rtl w:val="0"/>
              </w:rPr>
              <w:t xml:space="preserve">NAB2-STAT6 fusion protein arising from intrachromosomal rearrangements of ch 12q [</w:t>
            </w:r>
            <w:hyperlink r:id="rId471">
              <w:r w:rsidDel="00000000" w:rsidR="00000000" w:rsidRPr="00000000">
                <w:rPr>
                  <w:rtl w:val="0"/>
                </w:rPr>
                <w:t xml:space="preserve">Schweizer Acta NP '13</w:t>
              </w:r>
            </w:hyperlink>
            <w:r w:rsidDel="00000000" w:rsidR="00000000" w:rsidRPr="00000000">
              <w:rPr>
                <w:rtl w:val="0"/>
              </w:rPr>
              <w:t xml:space="preserve">].</w:t>
            </w:r>
          </w:p>
          <w:p w:rsidR="00000000" w:rsidDel="00000000" w:rsidP="00000000" w:rsidRDefault="00000000" w:rsidRPr="00000000" w14:paraId="000007F3">
            <w:pPr>
              <w:numPr>
                <w:ilvl w:val="0"/>
                <w:numId w:val="83"/>
              </w:numPr>
              <w:ind w:left="720" w:hanging="360"/>
            </w:pPr>
            <w:r w:rsidDel="00000000" w:rsidR="00000000" w:rsidRPr="00000000">
              <w:rPr>
                <w:rtl w:val="0"/>
              </w:rPr>
              <w:t xml:space="preserve">Hemangiopericytoma: usually noncalcified. MRI T1 iso, hetero w flow voids [</w:t>
            </w:r>
            <w:hyperlink r:id="rId472">
              <w:r w:rsidDel="00000000" w:rsidR="00000000" w:rsidRPr="00000000">
                <w:rPr>
                  <w:rtl w:val="0"/>
                </w:rPr>
                <w:t xml:space="preserve">Keraliya RCNA '16</w:t>
              </w:r>
            </w:hyperlink>
            <w:r w:rsidDel="00000000" w:rsidR="00000000" w:rsidRPr="00000000">
              <w:rPr>
                <w:rtl w:val="0"/>
              </w:rPr>
              <w:t xml:space="preserve">].</w:t>
            </w:r>
          </w:p>
          <w:p w:rsidR="00000000" w:rsidDel="00000000" w:rsidP="00000000" w:rsidRDefault="00000000" w:rsidRPr="00000000" w14:paraId="000007F4">
            <w:pPr>
              <w:numPr>
                <w:ilvl w:val="1"/>
                <w:numId w:val="83"/>
              </w:numPr>
              <w:ind w:left="1440" w:hanging="360"/>
            </w:pPr>
            <w:r w:rsidDel="00000000" w:rsidR="00000000" w:rsidRPr="00000000">
              <w:rPr>
                <w:rtl w:val="0"/>
              </w:rPr>
              <w:t xml:space="preserve">Schiaritie [</w:t>
            </w:r>
            <w:hyperlink r:id="rId473">
              <w:r w:rsidDel="00000000" w:rsidR="00000000" w:rsidRPr="00000000">
                <w:rPr>
                  <w:rtl w:val="0"/>
                </w:rPr>
                <w:t xml:space="preserve">JNS '11]</w:t>
              </w:r>
            </w:hyperlink>
            <w:r w:rsidDel="00000000" w:rsidR="00000000" w:rsidRPr="00000000">
              <w:rPr>
                <w:rtl w:val="0"/>
              </w:rPr>
              <w:t xml:space="preserve">: 39 pts. 10y LR 72%. </w:t>
            </w:r>
            <w:r w:rsidDel="00000000" w:rsidR="00000000" w:rsidRPr="00000000">
              <w:rPr>
                <w:b w:val="1"/>
                <w:rtl w:val="0"/>
              </w:rPr>
              <w:t xml:space="preserve">LR at</w:t>
            </w:r>
            <w:r w:rsidDel="00000000" w:rsidR="00000000" w:rsidRPr="00000000">
              <w:rPr>
                <w:rtl w:val="0"/>
              </w:rPr>
              <w:t xml:space="preserve"> 1 / 5 / </w:t>
            </w:r>
            <w:r w:rsidDel="00000000" w:rsidR="00000000" w:rsidRPr="00000000">
              <w:rPr>
                <w:b w:val="1"/>
                <w:rtl w:val="0"/>
              </w:rPr>
              <w:t xml:space="preserve">15y of</w:t>
            </w:r>
            <w:r w:rsidDel="00000000" w:rsidR="00000000" w:rsidRPr="00000000">
              <w:rPr>
                <w:rFonts w:ascii="Cardo" w:cs="Cardo" w:eastAsia="Cardo" w:hAnsi="Cardo"/>
                <w:rtl w:val="0"/>
              </w:rPr>
              <w:t xml:space="preserve"> 3.5→ 46→ </w:t>
            </w:r>
            <w:r w:rsidDel="00000000" w:rsidR="00000000" w:rsidRPr="00000000">
              <w:rPr>
                <w:b w:val="1"/>
                <w:rtl w:val="0"/>
              </w:rPr>
              <w:t xml:space="preserve">92%</w:t>
            </w:r>
            <w:r w:rsidDel="00000000" w:rsidR="00000000" w:rsidRPr="00000000">
              <w:rPr>
                <w:rtl w:val="0"/>
              </w:rPr>
              <w:t xml:space="preserve">.</w:t>
            </w:r>
          </w:p>
          <w:p w:rsidR="00000000" w:rsidDel="00000000" w:rsidP="00000000" w:rsidRDefault="00000000" w:rsidRPr="00000000" w14:paraId="000007F5">
            <w:pPr>
              <w:numPr>
                <w:ilvl w:val="2"/>
                <w:numId w:val="83"/>
              </w:numPr>
              <w:ind w:left="2160" w:hanging="360"/>
            </w:pPr>
            <w:r w:rsidDel="00000000" w:rsidR="00000000" w:rsidRPr="00000000">
              <w:rPr>
                <w:b w:val="1"/>
                <w:rtl w:val="0"/>
              </w:rPr>
              <w:t xml:space="preserve">Extraneural mets in 26% </w:t>
            </w:r>
            <w:r w:rsidDel="00000000" w:rsidR="00000000" w:rsidRPr="00000000">
              <w:rPr>
                <w:rtl w:val="0"/>
              </w:rPr>
              <w:t xml:space="preserve">(n=9) </w:t>
            </w:r>
            <w:r w:rsidDel="00000000" w:rsidR="00000000" w:rsidRPr="00000000">
              <w:rPr>
                <w:b w:val="1"/>
                <w:rtl w:val="0"/>
              </w:rPr>
              <w:t xml:space="preserve">at an average of 10y </w:t>
            </w:r>
            <w:r w:rsidDel="00000000" w:rsidR="00000000" w:rsidRPr="00000000">
              <w:rPr>
                <w:rtl w:val="0"/>
              </w:rPr>
              <w:t xml:space="preserve">(!) after initial tx.</w:t>
            </w:r>
          </w:p>
          <w:p w:rsidR="00000000" w:rsidDel="00000000" w:rsidP="00000000" w:rsidRDefault="00000000" w:rsidRPr="00000000" w14:paraId="000007F6">
            <w:pPr>
              <w:numPr>
                <w:ilvl w:val="3"/>
                <w:numId w:val="83"/>
              </w:numPr>
              <w:ind w:left="2880" w:hanging="360"/>
            </w:pPr>
            <w:r w:rsidDel="00000000" w:rsidR="00000000" w:rsidRPr="00000000">
              <w:rPr>
                <w:rtl w:val="0"/>
              </w:rPr>
              <w:t xml:space="preserve">Usually lungs (n=6, 66%), bones (n=4, 44%), liver, muscle (n=1).</w:t>
            </w:r>
          </w:p>
          <w:p w:rsidR="00000000" w:rsidDel="00000000" w:rsidP="00000000" w:rsidRDefault="00000000" w:rsidRPr="00000000" w14:paraId="000007F7">
            <w:pPr>
              <w:numPr>
                <w:ilvl w:val="2"/>
                <w:numId w:val="83"/>
              </w:numPr>
              <w:ind w:left="2160" w:hanging="360"/>
            </w:pPr>
            <w:r w:rsidDel="00000000" w:rsidR="00000000" w:rsidRPr="00000000">
              <w:rPr>
                <w:rtl w:val="0"/>
              </w:rPr>
              <w:t xml:space="preserve">RT decreased risk of LR to ~33% when controlling for extent of resection.</w:t>
            </w:r>
          </w:p>
          <w:p w:rsidR="00000000" w:rsidDel="00000000" w:rsidP="00000000" w:rsidRDefault="00000000" w:rsidRPr="00000000" w14:paraId="000007F8">
            <w:pPr>
              <w:numPr>
                <w:ilvl w:val="1"/>
                <w:numId w:val="83"/>
              </w:numPr>
              <w:ind w:left="1440" w:hanging="360"/>
            </w:pPr>
            <w:r w:rsidDel="00000000" w:rsidR="00000000" w:rsidRPr="00000000">
              <w:rPr>
                <w:rtl w:val="0"/>
              </w:rPr>
              <w:t xml:space="preserve">Staples [</w:t>
            </w:r>
            <w:hyperlink r:id="rId474">
              <w:r w:rsidDel="00000000" w:rsidR="00000000" w:rsidRPr="00000000">
                <w:rPr>
                  <w:rtl w:val="0"/>
                </w:rPr>
                <w:t xml:space="preserve">IJROBP '90]</w:t>
              </w:r>
            </w:hyperlink>
            <w:r w:rsidDel="00000000" w:rsidR="00000000" w:rsidRPr="00000000">
              <w:rPr>
                <w:rFonts w:ascii="Gungsuh" w:cs="Gungsuh" w:eastAsia="Gungsuh" w:hAnsi="Gungsuh"/>
                <w:rtl w:val="0"/>
              </w:rPr>
              <w:t xml:space="preserve">: 15 pts. UIowa. Improved LC for ≥ 55 Gy.</w:t>
            </w:r>
          </w:p>
          <w:p w:rsidR="00000000" w:rsidDel="00000000" w:rsidP="00000000" w:rsidRDefault="00000000" w:rsidRPr="00000000" w14:paraId="000007F9">
            <w:pPr>
              <w:numPr>
                <w:ilvl w:val="1"/>
                <w:numId w:val="83"/>
              </w:numPr>
              <w:ind w:left="1440" w:hanging="360"/>
            </w:pPr>
            <w:r w:rsidDel="00000000" w:rsidR="00000000" w:rsidRPr="00000000">
              <w:rPr>
                <w:rtl w:val="0"/>
              </w:rPr>
              <w:t xml:space="preserve">Ghia [</w:t>
            </w:r>
            <w:hyperlink r:id="rId475">
              <w:r w:rsidDel="00000000" w:rsidR="00000000" w:rsidRPr="00000000">
                <w:rPr>
                  <w:rtl w:val="0"/>
                </w:rPr>
                <w:t xml:space="preserve">NS '13]</w:t>
              </w:r>
            </w:hyperlink>
            <w:r w:rsidDel="00000000" w:rsidR="00000000" w:rsidRPr="00000000">
              <w:rPr>
                <w:rtl w:val="0"/>
              </w:rPr>
              <w:t xml:space="preserve">: PORT and GTR improve LC, improved LC for </w:t>
            </w:r>
            <w:r w:rsidDel="00000000" w:rsidR="00000000" w:rsidRPr="00000000">
              <w:rPr>
                <w:rFonts w:ascii="Gungsuh" w:cs="Gungsuh" w:eastAsia="Gungsuh" w:hAnsi="Gungsuh"/>
                <w:b w:val="1"/>
                <w:rtl w:val="0"/>
              </w:rPr>
              <w:t xml:space="preserve">≥ 60 Gy</w:t>
            </w:r>
            <w:r w:rsidDel="00000000" w:rsidR="00000000" w:rsidRPr="00000000">
              <w:rPr>
                <w:rtl w:val="0"/>
              </w:rPr>
              <w:t xml:space="preserve">.</w:t>
            </w:r>
          </w:p>
          <w:p w:rsidR="00000000" w:rsidDel="00000000" w:rsidP="00000000" w:rsidRDefault="00000000" w:rsidRPr="00000000" w14:paraId="000007FA">
            <w:pPr>
              <w:numPr>
                <w:ilvl w:val="0"/>
                <w:numId w:val="83"/>
              </w:numPr>
              <w:ind w:left="720" w:hanging="360"/>
            </w:pPr>
            <w:r w:rsidDel="00000000" w:rsidR="00000000" w:rsidRPr="00000000">
              <w:rPr>
                <w:b w:val="1"/>
                <w:rtl w:val="0"/>
              </w:rPr>
              <w:t xml:space="preserve">Hemangiopericytoma</w:t>
            </w:r>
            <w:r w:rsidDel="00000000" w:rsidR="00000000" w:rsidRPr="00000000">
              <w:rPr>
                <w:rtl w:val="0"/>
              </w:rPr>
              <w:t xml:space="preserve">: Give </w:t>
            </w:r>
            <w:r w:rsidDel="00000000" w:rsidR="00000000" w:rsidRPr="00000000">
              <w:rPr>
                <w:b w:val="1"/>
                <w:rtl w:val="0"/>
              </w:rPr>
              <w:t xml:space="preserve">50-60 Gy</w:t>
            </w:r>
            <w:r w:rsidDel="00000000" w:rsidR="00000000" w:rsidRPr="00000000">
              <w:rPr>
                <w:rtl w:val="0"/>
              </w:rPr>
              <w:t xml:space="preserve"> even with GTR. SRS 12-20 Gy may also be used.</w:t>
            </w:r>
          </w:p>
          <w:p w:rsidR="00000000" w:rsidDel="00000000" w:rsidP="00000000" w:rsidRDefault="00000000" w:rsidRPr="00000000" w14:paraId="000007FB">
            <w:pPr>
              <w:numPr>
                <w:ilvl w:val="0"/>
                <w:numId w:val="83"/>
              </w:numPr>
              <w:ind w:left="720" w:hanging="360"/>
            </w:pPr>
            <w:r w:rsidDel="00000000" w:rsidR="00000000" w:rsidRPr="00000000">
              <w:rPr>
                <w:rtl w:val="0"/>
              </w:rPr>
              <w:t xml:space="preserve">Ghia [</w:t>
            </w:r>
            <w:hyperlink r:id="rId476">
              <w:r w:rsidDel="00000000" w:rsidR="00000000" w:rsidRPr="00000000">
                <w:rPr>
                  <w:rtl w:val="0"/>
                </w:rPr>
                <w:t xml:space="preserve">NS '13</w:t>
              </w:r>
            </w:hyperlink>
            <w:r w:rsidDel="00000000" w:rsidR="00000000" w:rsidRPr="00000000">
              <w:rPr>
                <w:rtl w:val="0"/>
              </w:rPr>
              <w:t xml:space="preserve">] suggests better LC w dose &gt; 60 Gy (HR 0.12)</w:t>
            </w:r>
          </w:p>
          <w:p w:rsidR="00000000" w:rsidDel="00000000" w:rsidP="00000000" w:rsidRDefault="00000000" w:rsidRPr="00000000" w14:paraId="000007FC">
            <w:pPr>
              <w:numPr>
                <w:ilvl w:val="1"/>
                <w:numId w:val="83"/>
              </w:numPr>
              <w:ind w:left="1440" w:hanging="360"/>
            </w:pPr>
            <w:r w:rsidDel="00000000" w:rsidR="00000000" w:rsidRPr="00000000">
              <w:rPr>
                <w:rtl w:val="0"/>
              </w:rPr>
              <w:t xml:space="preserve">63 pts. 1979-2009. Surgery ± PORT. GTR 50%. STR 37%.</w:t>
            </w:r>
          </w:p>
          <w:p w:rsidR="00000000" w:rsidDel="00000000" w:rsidP="00000000" w:rsidRDefault="00000000" w:rsidRPr="00000000" w14:paraId="000007FD">
            <w:pPr>
              <w:numPr>
                <w:ilvl w:val="1"/>
                <w:numId w:val="83"/>
              </w:numPr>
              <w:ind w:left="1440" w:hanging="360"/>
            </w:pPr>
            <w:r w:rsidDel="00000000" w:rsidR="00000000" w:rsidRPr="00000000">
              <w:rPr>
                <w:rFonts w:ascii="Cardo" w:cs="Cardo" w:eastAsia="Cardo" w:hAnsi="Cardo"/>
                <w:rtl w:val="0"/>
              </w:rPr>
              <w:t xml:space="preserve">5/10/15y OS 90→ 68→ 28%. </w:t>
            </w:r>
            <w:r w:rsidDel="00000000" w:rsidR="00000000" w:rsidRPr="00000000">
              <w:rPr>
                <w:rtl w:val="0"/>
              </w:rPr>
              <w:t xml:space="preserve">5y OS for HPC of meninges 83% [</w:t>
            </w:r>
            <w:hyperlink r:id="rId477">
              <w:r w:rsidDel="00000000" w:rsidR="00000000" w:rsidRPr="00000000">
                <w:rPr>
                  <w:rtl w:val="0"/>
                </w:rPr>
                <w:t xml:space="preserve">Sonabend JNS '14</w:t>
              </w:r>
            </w:hyperlink>
            <w:r w:rsidDel="00000000" w:rsidR="00000000" w:rsidRPr="00000000">
              <w:rPr>
                <w:rtl w:val="0"/>
              </w:rPr>
              <w:t xml:space="preserve">]</w:t>
            </w:r>
          </w:p>
          <w:p w:rsidR="00000000" w:rsidDel="00000000" w:rsidP="00000000" w:rsidRDefault="00000000" w:rsidRPr="00000000" w14:paraId="000007FE">
            <w:pPr>
              <w:numPr>
                <w:ilvl w:val="1"/>
                <w:numId w:val="83"/>
              </w:numPr>
              <w:ind w:left="1440" w:hanging="360"/>
              <w:rPr/>
            </w:pPr>
            <w:r w:rsidDel="00000000" w:rsidR="00000000" w:rsidRPr="00000000">
              <w:rPr>
                <w:rFonts w:ascii="Cardo" w:cs="Cardo" w:eastAsia="Cardo" w:hAnsi="Cardo"/>
                <w:rtl w:val="0"/>
              </w:rPr>
              <w:t xml:space="preserve">5/10/15y LC 70→ 37→ 20%. </w:t>
            </w:r>
          </w:p>
          <w:p w:rsidR="00000000" w:rsidDel="00000000" w:rsidP="00000000" w:rsidRDefault="00000000" w:rsidRPr="00000000" w14:paraId="000007FF">
            <w:pPr>
              <w:numPr>
                <w:ilvl w:val="1"/>
                <w:numId w:val="83"/>
              </w:numPr>
              <w:ind w:left="1440" w:hanging="360"/>
              <w:rPr/>
            </w:pPr>
            <w:r w:rsidDel="00000000" w:rsidR="00000000" w:rsidRPr="00000000">
              <w:rPr>
                <w:rFonts w:ascii="Cardo" w:cs="Cardo" w:eastAsia="Cardo" w:hAnsi="Cardo"/>
                <w:rtl w:val="0"/>
              </w:rPr>
              <w:t xml:space="preserve">5/10/15y DMFS 85→ 39→ 7%. [</w:t>
            </w:r>
            <w:hyperlink r:id="rId478">
              <w:r w:rsidDel="00000000" w:rsidR="00000000" w:rsidRPr="00000000">
                <w:rPr>
                  <w:rtl w:val="0"/>
                </w:rPr>
                <w:t xml:space="preserve">Vuorinen Acta Neuro '96</w:t>
              </w:r>
            </w:hyperlink>
            <w:r w:rsidDel="00000000" w:rsidR="00000000" w:rsidRPr="00000000">
              <w:rPr>
                <w:rtl w:val="0"/>
              </w:rPr>
              <w:t xml:space="preserve">] with 15y DM 68%.</w:t>
            </w:r>
          </w:p>
          <w:p w:rsidR="00000000" w:rsidDel="00000000" w:rsidP="00000000" w:rsidRDefault="00000000" w:rsidRPr="00000000" w14:paraId="00000800">
            <w:pPr>
              <w:numPr>
                <w:ilvl w:val="1"/>
                <w:numId w:val="83"/>
              </w:numPr>
              <w:ind w:left="1440" w:hanging="360"/>
            </w:pPr>
            <w:r w:rsidDel="00000000" w:rsidR="00000000" w:rsidRPr="00000000">
              <w:rPr>
                <w:rFonts w:ascii="Gungsuh" w:cs="Gungsuh" w:eastAsia="Gungsuh" w:hAnsi="Gungsuh"/>
                <w:rtl w:val="0"/>
              </w:rPr>
              <w:t xml:space="preserve">PORT, GTR and RT dose ≥ 60 Gy correlated w improved LC. </w:t>
            </w:r>
            <w:r w:rsidDel="00000000" w:rsidR="00000000" w:rsidRPr="00000000">
              <w:rPr>
                <w:rtl w:val="0"/>
              </w:rPr>
              <w:t xml:space="preserve">LC improved even in the setting of GTR.</w:t>
            </w:r>
          </w:p>
          <w:p w:rsidR="00000000" w:rsidDel="00000000" w:rsidP="00000000" w:rsidRDefault="00000000" w:rsidRPr="00000000" w14:paraId="00000801">
            <w:pPr>
              <w:numPr>
                <w:ilvl w:val="2"/>
                <w:numId w:val="83"/>
              </w:numPr>
              <w:ind w:left="2160" w:hanging="360"/>
            </w:pPr>
            <w:r w:rsidDel="00000000" w:rsidR="00000000" w:rsidRPr="00000000">
              <w:rPr>
                <w:rtl w:val="0"/>
              </w:rPr>
              <w:t xml:space="preserve">[</w:t>
            </w:r>
            <w:hyperlink r:id="rId479">
              <w:r w:rsidDel="00000000" w:rsidR="00000000" w:rsidRPr="00000000">
                <w:rPr>
                  <w:rtl w:val="0"/>
                </w:rPr>
                <w:t xml:space="preserve">Sonabend JNS '14</w:t>
              </w:r>
            </w:hyperlink>
            <w:r w:rsidDel="00000000" w:rsidR="00000000" w:rsidRPr="00000000">
              <w:rPr>
                <w:rtl w:val="0"/>
              </w:rPr>
              <w:t xml:space="preserve">] SEER demonstrated OS advantage w PORT added to GTR.</w:t>
            </w:r>
            <w:r w:rsidDel="00000000" w:rsidR="00000000" w:rsidRPr="00000000">
              <w:rPr>
                <w:rtl w:val="0"/>
              </w:rPr>
            </w:r>
          </w:p>
        </w:tc>
      </w:tr>
    </w:tbl>
    <w:p w:rsidR="00000000" w:rsidDel="00000000" w:rsidP="00000000" w:rsidRDefault="00000000" w:rsidRPr="00000000" w14:paraId="00000802">
      <w:pPr>
        <w:ind w:left="0" w:firstLine="0"/>
        <w:rPr/>
      </w:pPr>
      <w:r w:rsidDel="00000000" w:rsidR="00000000" w:rsidRPr="00000000">
        <w:rPr>
          <w:rtl w:val="0"/>
        </w:rPr>
      </w:r>
    </w:p>
    <w:p w:rsidR="00000000" w:rsidDel="00000000" w:rsidP="00000000" w:rsidRDefault="00000000" w:rsidRPr="00000000" w14:paraId="00000803">
      <w:pPr>
        <w:pStyle w:val="Heading2"/>
        <w:rPr/>
      </w:pPr>
      <w:bookmarkStart w:colFirst="0" w:colLast="0" w:name="_lblu8f759i2t" w:id="96"/>
      <w:bookmarkEnd w:id="96"/>
      <w:hyperlink w:anchor="_cx411pj1kje8">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804">
      <w:pPr>
        <w:widowControl w:val="0"/>
        <w:ind w:left="0" w:firstLine="0"/>
        <w:rPr/>
      </w:pPr>
      <w:r w:rsidDel="00000000" w:rsidR="00000000" w:rsidRPr="00000000">
        <w:rPr>
          <w:rtl w:val="0"/>
        </w:rPr>
        <w:t xml:space="preserve">eContour: [</w:t>
      </w:r>
      <w:hyperlink r:id="rId480">
        <w:r w:rsidDel="00000000" w:rsidR="00000000" w:rsidRPr="00000000">
          <w:rPr>
            <w:rtl w:val="0"/>
          </w:rPr>
          <w:t xml:space="preserve">Meningioma</w:t>
        </w:r>
      </w:hyperlink>
      <w:r w:rsidDel="00000000" w:rsidR="00000000" w:rsidRPr="00000000">
        <w:rPr>
          <w:rtl w:val="0"/>
        </w:rPr>
        <w:t xml:space="preserve">].</w:t>
      </w:r>
    </w:p>
    <w:p w:rsidR="00000000" w:rsidDel="00000000" w:rsidP="00000000" w:rsidRDefault="00000000" w:rsidRPr="00000000" w14:paraId="00000805">
      <w:pPr>
        <w:widowControl w:val="0"/>
        <w:ind w:left="0" w:firstLine="0"/>
        <w:rPr/>
      </w:pPr>
      <w:r w:rsidDel="00000000" w:rsidR="00000000" w:rsidRPr="00000000">
        <w:rPr>
          <w:rtl w:val="0"/>
        </w:rPr>
        <w:t xml:space="preserve">EANO Guidelines for the diagnosis and treatment of meningiomas [</w:t>
      </w:r>
      <w:hyperlink r:id="rId481">
        <w:r w:rsidDel="00000000" w:rsidR="00000000" w:rsidRPr="00000000">
          <w:rPr>
            <w:rtl w:val="0"/>
          </w:rPr>
          <w:t xml:space="preserve">Goldbrunner Lanc Onc '16</w:t>
        </w:r>
      </w:hyperlink>
      <w:r w:rsidDel="00000000" w:rsidR="00000000" w:rsidRPr="00000000">
        <w:rPr>
          <w:rtl w:val="0"/>
        </w:rPr>
        <w:t xml:space="preserve">]. </w:t>
      </w:r>
      <w:hyperlink w:anchor="_cx411pj1kje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06">
      <w:pPr>
        <w:ind w:left="0" w:firstLine="0"/>
        <w:rPr/>
      </w:pPr>
      <w:r w:rsidDel="00000000" w:rsidR="00000000" w:rsidRPr="00000000">
        <w:rPr>
          <w:rtl w:val="0"/>
        </w:rPr>
        <w:t xml:space="preserve">Chasing your dural tail: Factors predicting local control after SRS for benign meningiomas [</w:t>
      </w:r>
      <w:hyperlink r:id="rId482">
        <w:r w:rsidDel="00000000" w:rsidR="00000000" w:rsidRPr="00000000">
          <w:rPr>
            <w:rtl w:val="0"/>
          </w:rPr>
          <w:t xml:space="preserve">Rogers IJROBP '04</w:t>
        </w:r>
      </w:hyperlink>
      <w:r w:rsidDel="00000000" w:rsidR="00000000" w:rsidRPr="00000000">
        <w:rPr>
          <w:rtl w:val="0"/>
        </w:rPr>
        <w:t xml:space="preserve">]. </w:t>
      </w:r>
      <w:hyperlink w:anchor="_ih1uwjlffap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07">
      <w:pPr>
        <w:ind w:left="0" w:firstLine="0"/>
        <w:rPr/>
      </w:pPr>
      <w:r w:rsidDel="00000000" w:rsidR="00000000" w:rsidRPr="00000000">
        <w:rPr>
          <w:rtl w:val="0"/>
        </w:rPr>
        <w:t xml:space="preserve">EORTC 22042-26042 [</w:t>
      </w:r>
      <w:hyperlink r:id="rId483">
        <w:r w:rsidDel="00000000" w:rsidR="00000000" w:rsidRPr="00000000">
          <w:rPr>
            <w:rtl w:val="0"/>
          </w:rPr>
          <w:t xml:space="preserve">NCT00626730</w:t>
        </w:r>
      </w:hyperlink>
      <w:r w:rsidDel="00000000" w:rsidR="00000000" w:rsidRPr="00000000">
        <w:rPr>
          <w:rtl w:val="0"/>
        </w:rPr>
        <w:t xml:space="preserve">, </w:t>
      </w:r>
      <w:hyperlink r:id="rId484">
        <w:r w:rsidDel="00000000" w:rsidR="00000000" w:rsidRPr="00000000">
          <w:rPr>
            <w:rtl w:val="0"/>
          </w:rPr>
          <w:t xml:space="preserve">Supplement (Protocol) Weber Rad Onc '18</w:t>
        </w:r>
      </w:hyperlink>
      <w:r w:rsidDel="00000000" w:rsidR="00000000" w:rsidRPr="00000000">
        <w:rPr>
          <w:rtl w:val="0"/>
        </w:rPr>
        <w:t xml:space="preserve">]: Phase II. Meningiomas. </w:t>
      </w:r>
      <w:hyperlink w:anchor="_l0ycc2thlo1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08">
      <w:pPr>
        <w:ind w:left="0" w:firstLine="0"/>
        <w:rPr/>
      </w:pPr>
      <w:r w:rsidDel="00000000" w:rsidR="00000000" w:rsidRPr="00000000">
        <w:rPr>
          <w:rtl w:val="0"/>
        </w:rPr>
        <w:t xml:space="preserve">IMRT for primary optic nerve sheath meningiomas (Table 2) [</w:t>
      </w:r>
      <w:hyperlink r:id="rId485">
        <w:r w:rsidDel="00000000" w:rsidR="00000000" w:rsidRPr="00000000">
          <w:rPr>
            <w:rtl w:val="0"/>
          </w:rPr>
          <w:t xml:space="preserve">Eckert Rad Onc '19</w:t>
        </w:r>
      </w:hyperlink>
      <w:r w:rsidDel="00000000" w:rsidR="00000000" w:rsidRPr="00000000">
        <w:rPr>
          <w:rtl w:val="0"/>
        </w:rPr>
        <w:t xml:space="preserve">]: Retro. 51-54/30 SIB.</w:t>
      </w:r>
      <w:hyperlink w:anchor="_4aygma7wqz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09">
      <w:pPr>
        <w:ind w:right="200"/>
        <w:rPr/>
      </w:pPr>
      <w:r w:rsidDel="00000000" w:rsidR="00000000" w:rsidRPr="00000000">
        <w:rPr>
          <w:rtl w:val="0"/>
        </w:rPr>
        <w:t xml:space="preserve">RTOG 05-39 [</w:t>
      </w:r>
      <w:hyperlink r:id="rId486">
        <w:r w:rsidDel="00000000" w:rsidR="00000000" w:rsidRPr="00000000">
          <w:rPr>
            <w:rtl w:val="0"/>
          </w:rPr>
          <w:t xml:space="preserve">Protocol</w:t>
        </w:r>
      </w:hyperlink>
      <w:r w:rsidDel="00000000" w:rsidR="00000000" w:rsidRPr="00000000">
        <w:rPr>
          <w:rtl w:val="0"/>
        </w:rPr>
        <w:t xml:space="preserve">]: 54 Gy for G1 recurrent/G2 GTR and 60 Gy for G2 recurrent/G3 STR meningiomas. </w:t>
      </w:r>
      <w:hyperlink w:anchor="_l0ycc2thlo1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0A">
      <w:pPr>
        <w:numPr>
          <w:ilvl w:val="0"/>
          <w:numId w:val="56"/>
        </w:numPr>
        <w:ind w:left="720" w:hanging="360"/>
      </w:pPr>
      <w:r w:rsidDel="00000000" w:rsidR="00000000" w:rsidRPr="00000000">
        <w:rPr>
          <w:b w:val="1"/>
          <w:rtl w:val="0"/>
        </w:rPr>
        <w:t xml:space="preserve">EBRT</w:t>
      </w:r>
    </w:p>
    <w:p w:rsidR="00000000" w:rsidDel="00000000" w:rsidP="00000000" w:rsidRDefault="00000000" w:rsidRPr="00000000" w14:paraId="0000080B">
      <w:pPr>
        <w:numPr>
          <w:ilvl w:val="1"/>
          <w:numId w:val="56"/>
        </w:numPr>
        <w:ind w:left="1440" w:hanging="360"/>
      </w:pPr>
      <w:r w:rsidDel="00000000" w:rsidR="00000000" w:rsidRPr="00000000">
        <w:rPr>
          <w:b w:val="1"/>
          <w:rtl w:val="0"/>
        </w:rPr>
        <w:t xml:space="preserve">LR</w:t>
      </w:r>
      <w:r w:rsidDel="00000000" w:rsidR="00000000" w:rsidRPr="00000000">
        <w:rPr>
          <w:rtl w:val="0"/>
        </w:rPr>
        <w:t xml:space="preserve"> (G1, GTR/STR): </w:t>
      </w:r>
      <w:r w:rsidDel="00000000" w:rsidR="00000000" w:rsidRPr="00000000">
        <w:rPr>
          <w:b w:val="1"/>
          <w:rtl w:val="0"/>
        </w:rPr>
        <w:t xml:space="preserve">Observation </w:t>
      </w:r>
      <w:r w:rsidDel="00000000" w:rsidR="00000000" w:rsidRPr="00000000">
        <w:rPr>
          <w:rtl w:val="0"/>
        </w:rPr>
        <w:t xml:space="preserve">[</w:t>
      </w:r>
      <w:hyperlink r:id="rId487">
        <w:r w:rsidDel="00000000" w:rsidR="00000000" w:rsidRPr="00000000">
          <w:rPr>
            <w:rtl w:val="0"/>
          </w:rPr>
          <w:t xml:space="preserve">Rogers IJROBP '16</w:t>
        </w:r>
      </w:hyperlink>
      <w:r w:rsidDel="00000000" w:rsidR="00000000" w:rsidRPr="00000000">
        <w:rPr>
          <w:rtl w:val="0"/>
        </w:rPr>
        <w:t xml:space="preserve">]</w:t>
      </w:r>
    </w:p>
    <w:p w:rsidR="00000000" w:rsidDel="00000000" w:rsidP="00000000" w:rsidRDefault="00000000" w:rsidRPr="00000000" w14:paraId="0000080C">
      <w:pPr>
        <w:numPr>
          <w:ilvl w:val="1"/>
          <w:numId w:val="56"/>
        </w:numPr>
        <w:ind w:left="1440" w:hanging="360"/>
      </w:pPr>
      <w:r w:rsidDel="00000000" w:rsidR="00000000" w:rsidRPr="00000000">
        <w:rPr>
          <w:b w:val="1"/>
          <w:rtl w:val="0"/>
        </w:rPr>
        <w:t xml:space="preserve">IR</w:t>
      </w:r>
      <w:r w:rsidDel="00000000" w:rsidR="00000000" w:rsidRPr="00000000">
        <w:rPr>
          <w:rFonts w:ascii="Cardo" w:cs="Cardo" w:eastAsia="Cardo" w:hAnsi="Cardo"/>
          <w:rtl w:val="0"/>
        </w:rPr>
        <w:t xml:space="preserve"> (G1 recur, G2 GTR→ 54 Gy): </w:t>
      </w:r>
      <w:r w:rsidDel="00000000" w:rsidR="00000000" w:rsidRPr="00000000">
        <w:rPr>
          <w:b w:val="1"/>
          <w:rtl w:val="0"/>
        </w:rPr>
        <w:t xml:space="preserve">CTV_54 + 1 cm</w:t>
      </w:r>
      <w:r w:rsidDel="00000000" w:rsidR="00000000" w:rsidRPr="00000000">
        <w:rPr>
          <w:rtl w:val="0"/>
        </w:rPr>
        <w:t xml:space="preserve">*. *may decrease to 5 mm at natural barriers. [</w:t>
      </w:r>
      <w:hyperlink r:id="rId488">
        <w:r w:rsidDel="00000000" w:rsidR="00000000" w:rsidRPr="00000000">
          <w:rPr>
            <w:rtl w:val="0"/>
          </w:rPr>
          <w:t xml:space="preserve">Rogers JNS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0D">
      <w:pPr>
        <w:numPr>
          <w:ilvl w:val="1"/>
          <w:numId w:val="56"/>
        </w:numPr>
        <w:ind w:left="1440" w:hanging="360"/>
      </w:pPr>
      <w:r w:rsidDel="00000000" w:rsidR="00000000" w:rsidRPr="00000000">
        <w:rPr>
          <w:b w:val="1"/>
          <w:rtl w:val="0"/>
        </w:rPr>
        <w:t xml:space="preserve">HR </w:t>
      </w:r>
      <w:r w:rsidDel="00000000" w:rsidR="00000000" w:rsidRPr="00000000">
        <w:rPr>
          <w:rtl w:val="0"/>
        </w:rPr>
        <w:t xml:space="preserve">(G2 recur/STR, G3 STR): </w:t>
      </w:r>
      <w:r w:rsidDel="00000000" w:rsidR="00000000" w:rsidRPr="00000000">
        <w:rPr>
          <w:b w:val="1"/>
          <w:rtl w:val="0"/>
        </w:rPr>
        <w:t xml:space="preserve">CTV1_54 + 2 cm</w:t>
      </w:r>
      <w:r w:rsidDel="00000000" w:rsidR="00000000" w:rsidRPr="00000000">
        <w:rPr>
          <w:rtl w:val="0"/>
        </w:rPr>
        <w:t xml:space="preserve">, </w:t>
      </w:r>
      <w:r w:rsidDel="00000000" w:rsidR="00000000" w:rsidRPr="00000000">
        <w:rPr>
          <w:b w:val="1"/>
          <w:rtl w:val="0"/>
        </w:rPr>
        <w:t xml:space="preserve">CTV2_59.4 + 1 cm</w:t>
      </w:r>
      <w:r w:rsidDel="00000000" w:rsidR="00000000" w:rsidRPr="00000000">
        <w:rPr>
          <w:rtl w:val="0"/>
        </w:rPr>
        <w:t xml:space="preserve">*. *may decrease to 1 cm at natural barriers.</w:t>
      </w:r>
    </w:p>
    <w:p w:rsidR="00000000" w:rsidDel="00000000" w:rsidP="00000000" w:rsidRDefault="00000000" w:rsidRPr="00000000" w14:paraId="0000080E">
      <w:pPr>
        <w:numPr>
          <w:ilvl w:val="0"/>
          <w:numId w:val="56"/>
        </w:numPr>
        <w:ind w:left="720" w:hanging="360"/>
        <w:rPr>
          <w:u w:val="none"/>
        </w:rPr>
      </w:pPr>
      <w:r w:rsidDel="00000000" w:rsidR="00000000" w:rsidRPr="00000000">
        <w:rPr>
          <w:rtl w:val="0"/>
        </w:rPr>
        <w:t xml:space="preserve">Grade 1: CTV is controversial, some use no CTV expansion. Some suggest 3 mm margin along dura. Deliver 54/30.</w:t>
      </w:r>
    </w:p>
    <w:p w:rsidR="00000000" w:rsidDel="00000000" w:rsidP="00000000" w:rsidRDefault="00000000" w:rsidRPr="00000000" w14:paraId="0000080F">
      <w:pPr>
        <w:numPr>
          <w:ilvl w:val="0"/>
          <w:numId w:val="56"/>
        </w:numPr>
        <w:ind w:left="720" w:hanging="360"/>
        <w:rPr>
          <w:u w:val="none"/>
        </w:rPr>
      </w:pPr>
      <w:r w:rsidDel="00000000" w:rsidR="00000000" w:rsidRPr="00000000">
        <w:rPr>
          <w:rtl w:val="0"/>
        </w:rPr>
        <w:t xml:space="preserve">Grade 2: Highly controversial. STR likely warranted. Contour pre-surgical GTV, modify pre-surgical GTV on post-op scan to take into account pushing margins. CTV 5 mm along dura (or into brain if + brain invasion), consider including the involved pre-op dura. Deliver 59.4/33. Cover bone involvement.</w:t>
      </w:r>
    </w:p>
    <w:p w:rsidR="00000000" w:rsidDel="00000000" w:rsidP="00000000" w:rsidRDefault="00000000" w:rsidRPr="00000000" w14:paraId="00000810">
      <w:pPr>
        <w:numPr>
          <w:ilvl w:val="1"/>
          <w:numId w:val="56"/>
        </w:numPr>
        <w:ind w:left="1440" w:hanging="360"/>
      </w:pPr>
      <w:r w:rsidDel="00000000" w:rsidR="00000000" w:rsidRPr="00000000">
        <w:rPr>
          <w:rtl w:val="0"/>
        </w:rPr>
        <w:t xml:space="preserve">RTOG uses at least 1 cm expansion for G2, but retro data suggests 5 mm CTV, 3 mm PTV legit [</w:t>
      </w:r>
      <w:hyperlink r:id="rId489">
        <w:r w:rsidDel="00000000" w:rsidR="00000000" w:rsidRPr="00000000">
          <w:rPr>
            <w:rtl w:val="0"/>
          </w:rPr>
          <w:t xml:space="preserve">Press IJROBP '14</w:t>
        </w:r>
      </w:hyperlink>
      <w:r w:rsidDel="00000000" w:rsidR="00000000" w:rsidRPr="00000000">
        <w:rPr>
          <w:rtl w:val="0"/>
        </w:rPr>
        <w:t xml:space="preserve">].</w:t>
      </w:r>
    </w:p>
    <w:p w:rsidR="00000000" w:rsidDel="00000000" w:rsidP="00000000" w:rsidRDefault="00000000" w:rsidRPr="00000000" w14:paraId="00000811">
      <w:pPr>
        <w:numPr>
          <w:ilvl w:val="0"/>
          <w:numId w:val="56"/>
        </w:numPr>
        <w:ind w:left="720" w:hanging="360"/>
        <w:rPr>
          <w:u w:val="none"/>
        </w:rPr>
      </w:pPr>
      <w:r w:rsidDel="00000000" w:rsidR="00000000" w:rsidRPr="00000000">
        <w:rPr>
          <w:rtl w:val="0"/>
        </w:rPr>
        <w:t xml:space="preserve">Grade 3: Second cone-down to 64-66 Gy. </w:t>
      </w:r>
    </w:p>
    <w:p w:rsidR="00000000" w:rsidDel="00000000" w:rsidP="00000000" w:rsidRDefault="00000000" w:rsidRPr="00000000" w14:paraId="00000812">
      <w:pPr>
        <w:numPr>
          <w:ilvl w:val="1"/>
          <w:numId w:val="56"/>
        </w:numPr>
        <w:ind w:left="1440" w:hanging="360"/>
      </w:pPr>
      <w:r w:rsidDel="00000000" w:rsidR="00000000" w:rsidRPr="00000000">
        <w:rPr>
          <w:rtl w:val="0"/>
        </w:rPr>
        <w:t xml:space="preserve">Retrospective data suggests only 1 cm margin may be necessary for G3 meningiomas (n=23). </w:t>
      </w:r>
      <w:hyperlink w:anchor="p2wago33s7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13">
      <w:pPr>
        <w:numPr>
          <w:ilvl w:val="0"/>
          <w:numId w:val="56"/>
        </w:numPr>
        <w:ind w:left="720" w:hanging="360"/>
        <w:rPr>
          <w:u w:val="none"/>
        </w:rPr>
      </w:pPr>
      <w:r w:rsidDel="00000000" w:rsidR="00000000" w:rsidRPr="00000000">
        <w:rPr>
          <w:rtl w:val="0"/>
        </w:rPr>
        <w:t xml:space="preserve">Caution with smaller margins / no margin (SRS): Recall: even benign tumors have "skip lesions". </w:t>
      </w:r>
      <w:hyperlink w:anchor="q0ii7z46ju9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14">
      <w:pPr>
        <w:ind w:left="0" w:firstLine="0"/>
        <w:rPr>
          <w:b w:val="1"/>
        </w:rPr>
      </w:pPr>
      <w:r w:rsidDel="00000000" w:rsidR="00000000" w:rsidRPr="00000000">
        <w:rPr>
          <w:rtl w:val="0"/>
        </w:rPr>
      </w:r>
    </w:p>
    <w:p w:rsidR="00000000" w:rsidDel="00000000" w:rsidP="00000000" w:rsidRDefault="00000000" w:rsidRPr="00000000" w14:paraId="00000815">
      <w:pPr>
        <w:pStyle w:val="Heading3"/>
        <w:rPr/>
      </w:pPr>
      <w:bookmarkStart w:colFirst="0" w:colLast="0" w:name="_4aygma7wqza" w:id="97"/>
      <w:bookmarkEnd w:id="97"/>
      <w:hyperlink w:anchor="_cx411pj1kje8">
        <w:r w:rsidDel="00000000" w:rsidR="00000000" w:rsidRPr="00000000">
          <w:rPr>
            <w:rtl w:val="0"/>
          </w:rPr>
          <w:t xml:space="preserve">Optic meningioma</w:t>
        </w:r>
      </w:hyperlink>
      <w:r w:rsidDel="00000000" w:rsidR="00000000" w:rsidRPr="00000000">
        <w:rPr>
          <w:rtl w:val="0"/>
        </w:rPr>
      </w:r>
    </w:p>
    <w:p w:rsidR="00000000" w:rsidDel="00000000" w:rsidP="00000000" w:rsidRDefault="00000000" w:rsidRPr="00000000" w14:paraId="00000816">
      <w:pPr>
        <w:ind w:left="0" w:firstLine="0"/>
        <w:rPr/>
      </w:pPr>
      <w:r w:rsidDel="00000000" w:rsidR="00000000" w:rsidRPr="00000000">
        <w:rPr>
          <w:rtl w:val="0"/>
        </w:rPr>
        <w:t xml:space="preserve">54 or 50.4 Gy. Surgery alone if vision is already lost. PTV 3 mm on GTV. LC ~90%.</w:t>
      </w:r>
    </w:p>
    <w:p w:rsidR="00000000" w:rsidDel="00000000" w:rsidP="00000000" w:rsidRDefault="00000000" w:rsidRPr="00000000" w14:paraId="00000817">
      <w:pPr>
        <w:numPr>
          <w:ilvl w:val="0"/>
          <w:numId w:val="56"/>
        </w:numPr>
        <w:ind w:left="720" w:hanging="360"/>
      </w:pPr>
      <w:r w:rsidDel="00000000" w:rsidR="00000000" w:rsidRPr="00000000">
        <w:rPr>
          <w:rtl w:val="0"/>
        </w:rPr>
        <w:t xml:space="preserve">IMRT for primary optic nerve sheath meningiomas (Table 2) [</w:t>
      </w:r>
      <w:hyperlink r:id="rId490">
        <w:r w:rsidDel="00000000" w:rsidR="00000000" w:rsidRPr="00000000">
          <w:rPr>
            <w:rtl w:val="0"/>
          </w:rPr>
          <w:t xml:space="preserve">Eckert Rad Onc '19</w:t>
        </w:r>
      </w:hyperlink>
      <w:r w:rsidDel="00000000" w:rsidR="00000000" w:rsidRPr="00000000">
        <w:rPr>
          <w:rtl w:val="0"/>
        </w:rPr>
        <w:t xml:space="preserve">]: Retro. </w:t>
      </w:r>
      <w:r w:rsidDel="00000000" w:rsidR="00000000" w:rsidRPr="00000000">
        <w:rPr>
          <w:b w:val="1"/>
          <w:rtl w:val="0"/>
        </w:rPr>
        <w:t xml:space="preserve">51-54/30 SIB</w:t>
      </w:r>
      <w:r w:rsidDel="00000000" w:rsidR="00000000" w:rsidRPr="00000000">
        <w:rPr>
          <w:rtl w:val="0"/>
        </w:rPr>
        <w:t xml:space="preserve">.</w:t>
      </w:r>
    </w:p>
    <w:p w:rsidR="00000000" w:rsidDel="00000000" w:rsidP="00000000" w:rsidRDefault="00000000" w:rsidRPr="00000000" w14:paraId="00000818">
      <w:pPr>
        <w:numPr>
          <w:ilvl w:val="1"/>
          <w:numId w:val="56"/>
        </w:numPr>
        <w:ind w:left="1440" w:hanging="360"/>
      </w:pPr>
      <w:r w:rsidDel="00000000" w:rsidR="00000000" w:rsidRPr="00000000">
        <w:rPr>
          <w:rtl w:val="0"/>
        </w:rPr>
        <w:t xml:space="preserve">26 pts. 2008-2017. Tumors are limited to orbit and optic canal. MFU 2.2y. </w:t>
      </w:r>
    </w:p>
    <w:p w:rsidR="00000000" w:rsidDel="00000000" w:rsidP="00000000" w:rsidRDefault="00000000" w:rsidRPr="00000000" w14:paraId="00000819">
      <w:pPr>
        <w:numPr>
          <w:ilvl w:val="2"/>
          <w:numId w:val="56"/>
        </w:numPr>
        <w:ind w:left="2160" w:hanging="360"/>
      </w:pPr>
      <w:r w:rsidDel="00000000" w:rsidR="00000000" w:rsidRPr="00000000">
        <w:rPr>
          <w:rtl w:val="0"/>
        </w:rPr>
        <w:t xml:space="preserve">GTV_54 (1.8): GTV + 2 mm.</w:t>
      </w:r>
    </w:p>
    <w:p w:rsidR="00000000" w:rsidDel="00000000" w:rsidP="00000000" w:rsidRDefault="00000000" w:rsidRPr="00000000" w14:paraId="0000081A">
      <w:pPr>
        <w:numPr>
          <w:ilvl w:val="2"/>
          <w:numId w:val="56"/>
        </w:numPr>
        <w:ind w:left="2160" w:hanging="360"/>
      </w:pPr>
      <w:r w:rsidDel="00000000" w:rsidR="00000000" w:rsidRPr="00000000">
        <w:rPr>
          <w:rtl w:val="0"/>
        </w:rPr>
        <w:t xml:space="preserve">GTV_51 (1.7): GTV + 5 mm.</w:t>
      </w:r>
    </w:p>
    <w:p w:rsidR="00000000" w:rsidDel="00000000" w:rsidP="00000000" w:rsidRDefault="00000000" w:rsidRPr="00000000" w14:paraId="0000081B">
      <w:pPr>
        <w:numPr>
          <w:ilvl w:val="1"/>
          <w:numId w:val="56"/>
        </w:numPr>
        <w:ind w:left="1440" w:hanging="360"/>
      </w:pPr>
      <w:r w:rsidDel="00000000" w:rsidR="00000000" w:rsidRPr="00000000">
        <w:rPr>
          <w:rtl w:val="0"/>
        </w:rPr>
        <w:t xml:space="preserve">Only 4 patients experienced visual decline, while 16 patients experienced visual improvement. </w:t>
      </w:r>
    </w:p>
    <w:p w:rsidR="00000000" w:rsidDel="00000000" w:rsidP="00000000" w:rsidRDefault="00000000" w:rsidRPr="00000000" w14:paraId="0000081C">
      <w:pPr>
        <w:ind w:left="0" w:firstLine="0"/>
        <w:rPr/>
      </w:pPr>
      <w:r w:rsidDel="00000000" w:rsidR="00000000" w:rsidRPr="00000000">
        <w:rPr>
          <w:rtl w:val="0"/>
        </w:rPr>
      </w:r>
    </w:p>
    <w:p w:rsidR="00000000" w:rsidDel="00000000" w:rsidP="00000000" w:rsidRDefault="00000000" w:rsidRPr="00000000" w14:paraId="0000081D">
      <w:pPr>
        <w:pStyle w:val="Heading3"/>
        <w:rPr/>
      </w:pPr>
      <w:bookmarkStart w:colFirst="0" w:colLast="0" w:name="_ih1uwjlffapo" w:id="98"/>
      <w:bookmarkEnd w:id="98"/>
      <w:hyperlink w:anchor="_cx411pj1kje8">
        <w:r w:rsidDel="00000000" w:rsidR="00000000" w:rsidRPr="00000000">
          <w:rPr>
            <w:rtl w:val="0"/>
          </w:rPr>
          <w:t xml:space="preserve">SRS </w:t>
        </w:r>
      </w:hyperlink>
      <w:r w:rsidDel="00000000" w:rsidR="00000000" w:rsidRPr="00000000">
        <w:rPr>
          <w:rtl w:val="0"/>
        </w:rPr>
      </w:r>
    </w:p>
    <w:p w:rsidR="00000000" w:rsidDel="00000000" w:rsidP="00000000" w:rsidRDefault="00000000" w:rsidRPr="00000000" w14:paraId="0000081E">
      <w:pPr>
        <w:ind w:left="0" w:firstLine="0"/>
        <w:rPr/>
      </w:pPr>
      <w:r w:rsidDel="00000000" w:rsidR="00000000" w:rsidRPr="00000000">
        <w:rPr>
          <w:rtl w:val="0"/>
        </w:rPr>
        <w:t xml:space="preserve">An </w:t>
      </w:r>
      <w:r w:rsidDel="00000000" w:rsidR="00000000" w:rsidRPr="00000000">
        <w:rPr>
          <w:i w:val="1"/>
          <w:rtl w:val="0"/>
        </w:rPr>
        <w:t xml:space="preserve">increased</w:t>
      </w:r>
      <w:r w:rsidDel="00000000" w:rsidR="00000000" w:rsidRPr="00000000">
        <w:rPr>
          <w:rFonts w:ascii="Gungsuh" w:cs="Gungsuh" w:eastAsia="Gungsuh" w:hAnsi="Gungsuh"/>
          <w:rtl w:val="0"/>
        </w:rPr>
        <w:t xml:space="preserve"> conformality index ≥ 1.4 is associated with better local control [</w:t>
      </w:r>
      <w:hyperlink r:id="rId491">
        <w:r w:rsidDel="00000000" w:rsidR="00000000" w:rsidRPr="00000000">
          <w:rPr>
            <w:rtl w:val="0"/>
          </w:rPr>
          <w:t xml:space="preserve">Dibiase IJROBP '04</w:t>
        </w:r>
      </w:hyperlink>
      <w:r w:rsidDel="00000000" w:rsidR="00000000" w:rsidRPr="00000000">
        <w:rPr>
          <w:rtl w:val="0"/>
        </w:rPr>
        <w:t xml:space="preserve">]. </w:t>
      </w:r>
    </w:p>
    <w:p w:rsidR="00000000" w:rsidDel="00000000" w:rsidP="00000000" w:rsidRDefault="00000000" w:rsidRPr="00000000" w14:paraId="0000081F">
      <w:pPr>
        <w:ind w:left="0" w:firstLine="0"/>
        <w:rPr>
          <w:vertAlign w:val="superscript"/>
        </w:rPr>
      </w:pPr>
      <w:r w:rsidDel="00000000" w:rsidR="00000000" w:rsidRPr="00000000">
        <w:rPr>
          <w:rtl w:val="0"/>
        </w:rPr>
        <w:t xml:space="preserve">Recall: even benign meningiomas have "skip lesions". </w:t>
      </w:r>
      <w:hyperlink w:anchor="q0ii7z46ju9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20">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Perilesional edema relative C/I to SRS, as there may be additional post-treatment edema esp if convexity.</w:t>
      </w:r>
    </w:p>
    <w:p w:rsidR="00000000" w:rsidDel="00000000" w:rsidP="00000000" w:rsidRDefault="00000000" w:rsidRPr="00000000" w14:paraId="00000821">
      <w:pPr>
        <w:numPr>
          <w:ilvl w:val="0"/>
          <w:numId w:val="56"/>
        </w:numPr>
        <w:ind w:left="720" w:hanging="360"/>
      </w:pPr>
      <w:r w:rsidDel="00000000" w:rsidR="00000000" w:rsidRPr="00000000">
        <w:rPr>
          <w:rtl w:val="0"/>
        </w:rPr>
        <w:t xml:space="preserve">Side effects may be quite high with parasagittal </w:t>
      </w:r>
      <w:hyperlink w:anchor="s819aetzhwqj">
        <w:r w:rsidDel="00000000" w:rsidR="00000000" w:rsidRPr="00000000">
          <w:rPr>
            <w:vertAlign w:val="superscript"/>
            <w:rtl w:val="0"/>
          </w:rPr>
          <w:t xml:space="preserve">RoR</w:t>
        </w:r>
      </w:hyperlink>
      <w:r w:rsidDel="00000000" w:rsidR="00000000" w:rsidRPr="00000000">
        <w:rPr>
          <w:rtl w:val="0"/>
        </w:rPr>
        <w:t xml:space="preserve"> and skull base </w:t>
      </w:r>
      <w:hyperlink w:anchor="wl20krn5u8sn">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t xml:space="preserve">lesions.</w:t>
      </w:r>
    </w:p>
    <w:p w:rsidR="00000000" w:rsidDel="00000000" w:rsidP="00000000" w:rsidRDefault="00000000" w:rsidRPr="00000000" w14:paraId="00000822">
      <w:pPr>
        <w:numPr>
          <w:ilvl w:val="0"/>
          <w:numId w:val="56"/>
        </w:numPr>
        <w:ind w:left="720" w:hanging="360"/>
      </w:pPr>
      <w:r w:rsidDel="00000000" w:rsidR="00000000" w:rsidRPr="00000000">
        <w:rPr>
          <w:b w:val="1"/>
          <w:rtl w:val="0"/>
        </w:rPr>
        <w:t xml:space="preserve">Chasing your dural tail: Factors predicting local control after SRS for benign meningiom</w:t>
      </w:r>
      <w:r w:rsidDel="00000000" w:rsidR="00000000" w:rsidRPr="00000000">
        <w:rPr>
          <w:b w:val="1"/>
          <w:rtl w:val="0"/>
        </w:rPr>
        <w:t xml:space="preserve">as</w:t>
      </w:r>
      <w:r w:rsidDel="00000000" w:rsidR="00000000" w:rsidRPr="00000000">
        <w:rPr>
          <w:rtl w:val="0"/>
        </w:rPr>
        <w:t xml:space="preserve"> [</w:t>
      </w:r>
      <w:hyperlink r:id="rId492">
        <w:r w:rsidDel="00000000" w:rsidR="00000000" w:rsidRPr="00000000">
          <w:rPr>
            <w:rtl w:val="0"/>
          </w:rPr>
          <w:t xml:space="preserve">Rogers IJROBP '04</w:t>
        </w:r>
      </w:hyperlink>
      <w:r w:rsidDel="00000000" w:rsidR="00000000" w:rsidRPr="00000000">
        <w:rPr>
          <w:rtl w:val="0"/>
        </w:rPr>
        <w:t xml:space="preserve">]:</w:t>
      </w:r>
    </w:p>
    <w:p w:rsidR="00000000" w:rsidDel="00000000" w:rsidP="00000000" w:rsidRDefault="00000000" w:rsidRPr="00000000" w14:paraId="00000823">
      <w:pPr>
        <w:ind w:left="720" w:firstLine="0"/>
        <w:rPr/>
      </w:pPr>
      <w:r w:rsidDel="00000000" w:rsidR="00000000" w:rsidRPr="00000000">
        <w:rPr>
          <w:rtl w:val="0"/>
        </w:rPr>
        <w:t xml:space="preserve">This is in reply to the Dibiase paper mentioned above. This is a very brief, must-read article!</w:t>
      </w:r>
    </w:p>
    <w:p w:rsidR="00000000" w:rsidDel="00000000" w:rsidP="00000000" w:rsidRDefault="00000000" w:rsidRPr="00000000" w14:paraId="00000824">
      <w:pPr>
        <w:numPr>
          <w:ilvl w:val="1"/>
          <w:numId w:val="56"/>
        </w:numPr>
        <w:ind w:left="1440" w:hanging="360"/>
        <w:rPr/>
      </w:pPr>
      <w:r w:rsidDel="00000000" w:rsidR="00000000" w:rsidRPr="00000000">
        <w:rPr>
          <w:rtl w:val="0"/>
        </w:rPr>
        <w:t xml:space="preserve">Dural tail is not attachment - attachment factors in Simpson grading. The tail is hypervascular dura.</w:t>
      </w:r>
    </w:p>
    <w:p w:rsidR="00000000" w:rsidDel="00000000" w:rsidP="00000000" w:rsidRDefault="00000000" w:rsidRPr="00000000" w14:paraId="00000825">
      <w:pPr>
        <w:numPr>
          <w:ilvl w:val="1"/>
          <w:numId w:val="56"/>
        </w:numPr>
        <w:ind w:left="1440" w:hanging="360"/>
        <w:rPr>
          <w:u w:val="none"/>
        </w:rPr>
      </w:pPr>
      <w:r w:rsidDel="00000000" w:rsidR="00000000" w:rsidRPr="00000000">
        <w:rPr>
          <w:rtl w:val="0"/>
        </w:rPr>
        <w:t xml:space="preserve">Only include the areas of nodular enhancement, not linear enhancement. </w:t>
      </w:r>
    </w:p>
    <w:p w:rsidR="00000000" w:rsidDel="00000000" w:rsidP="00000000" w:rsidRDefault="00000000" w:rsidRPr="00000000" w14:paraId="00000826">
      <w:pPr>
        <w:numPr>
          <w:ilvl w:val="1"/>
          <w:numId w:val="56"/>
        </w:numPr>
        <w:ind w:left="1440" w:hanging="360"/>
        <w:rPr>
          <w:u w:val="none"/>
        </w:rPr>
      </w:pPr>
      <w:r w:rsidDel="00000000" w:rsidR="00000000" w:rsidRPr="00000000">
        <w:rPr>
          <w:rFonts w:ascii="Cardo" w:cs="Cardo" w:eastAsia="Cardo" w:hAnsi="Cardo"/>
          <w:rtl w:val="0"/>
        </w:rPr>
        <w:t xml:space="preserve">On Diabiase, only size panned out on MVA (not dural tail): 5y DFS for ± 10 cc of 68→ 92%.</w:t>
      </w:r>
    </w:p>
    <w:p w:rsidR="00000000" w:rsidDel="00000000" w:rsidP="00000000" w:rsidRDefault="00000000" w:rsidRPr="00000000" w14:paraId="00000827">
      <w:pPr>
        <w:numPr>
          <w:ilvl w:val="0"/>
          <w:numId w:val="56"/>
        </w:numPr>
        <w:ind w:left="720" w:hanging="360"/>
        <w:rPr>
          <w:u w:val="none"/>
        </w:rPr>
      </w:pPr>
      <w:r w:rsidDel="00000000" w:rsidR="00000000" w:rsidRPr="00000000">
        <w:rPr>
          <w:b w:val="1"/>
          <w:rtl w:val="0"/>
        </w:rPr>
        <w:t xml:space="preserve">Germany</w:t>
      </w:r>
      <w:r w:rsidDel="00000000" w:rsidR="00000000" w:rsidRPr="00000000">
        <w:rPr>
          <w:rtl w:val="0"/>
        </w:rPr>
        <w:t xml:space="preserve"> [</w:t>
      </w:r>
      <w:hyperlink r:id="rId493">
        <w:r w:rsidDel="00000000" w:rsidR="00000000" w:rsidRPr="00000000">
          <w:rPr>
            <w:rtl w:val="0"/>
          </w:rPr>
          <w:t xml:space="preserve">Fokas IJROBP '14</w:t>
        </w:r>
      </w:hyperlink>
      <w:r w:rsidDel="00000000" w:rsidR="00000000" w:rsidRPr="00000000">
        <w:rPr>
          <w:rtl w:val="0"/>
        </w:rPr>
        <w:t xml:space="preserve">]: </w:t>
      </w:r>
      <w:r w:rsidDel="00000000" w:rsidR="00000000" w:rsidRPr="00000000">
        <w:rPr>
          <w:b w:val="1"/>
          <w:rtl w:val="0"/>
        </w:rPr>
        <w:t xml:space="preserve">SRS </w:t>
      </w:r>
      <w:r w:rsidDel="00000000" w:rsidR="00000000" w:rsidRPr="00000000">
        <w:rPr>
          <w:rtl w:val="0"/>
        </w:rPr>
        <w:t xml:space="preserve">(n=16) </w:t>
      </w:r>
      <w:r w:rsidDel="00000000" w:rsidR="00000000" w:rsidRPr="00000000">
        <w:rPr>
          <w:b w:val="1"/>
          <w:rtl w:val="0"/>
        </w:rPr>
        <w:t xml:space="preserve">vs. hFSRT </w:t>
      </w:r>
      <w:r w:rsidDel="00000000" w:rsidR="00000000" w:rsidRPr="00000000">
        <w:rPr>
          <w:rtl w:val="0"/>
        </w:rPr>
        <w:t xml:space="preserve">(n=49) </w:t>
      </w:r>
      <w:r w:rsidDel="00000000" w:rsidR="00000000" w:rsidRPr="00000000">
        <w:rPr>
          <w:b w:val="1"/>
          <w:rtl w:val="0"/>
        </w:rPr>
        <w:t xml:space="preserve">vs. FSRT </w:t>
      </w:r>
      <w:r w:rsidDel="00000000" w:rsidR="00000000" w:rsidRPr="00000000">
        <w:rPr>
          <w:rtl w:val="0"/>
        </w:rPr>
        <w:t xml:space="preserve">(n=253). </w:t>
      </w:r>
    </w:p>
    <w:p w:rsidR="00000000" w:rsidDel="00000000" w:rsidP="00000000" w:rsidRDefault="00000000" w:rsidRPr="00000000" w14:paraId="00000828">
      <w:pPr>
        <w:numPr>
          <w:ilvl w:val="1"/>
          <w:numId w:val="56"/>
        </w:numPr>
        <w:ind w:left="1440" w:hanging="360"/>
        <w:rPr>
          <w:u w:val="none"/>
        </w:rPr>
      </w:pPr>
      <w:r w:rsidDel="00000000" w:rsidR="00000000" w:rsidRPr="00000000">
        <w:rPr>
          <w:rtl w:val="0"/>
        </w:rPr>
        <w:t xml:space="preserve">318 pts. Grade I meningiomas. 1997-2010. MFU only 4y.</w:t>
      </w:r>
    </w:p>
    <w:p w:rsidR="00000000" w:rsidDel="00000000" w:rsidP="00000000" w:rsidRDefault="00000000" w:rsidRPr="00000000" w14:paraId="00000829">
      <w:pPr>
        <w:numPr>
          <w:ilvl w:val="2"/>
          <w:numId w:val="56"/>
        </w:numPr>
        <w:ind w:left="2160" w:hanging="360"/>
        <w:rPr>
          <w:u w:val="none"/>
        </w:rPr>
      </w:pPr>
      <w:r w:rsidDel="00000000" w:rsidR="00000000" w:rsidRPr="00000000">
        <w:rPr>
          <w:rtl w:val="0"/>
        </w:rPr>
        <w:t xml:space="preserve">RT: PTV = GTV + 2 mm for FSRT and hFSRT, while 0 mm for SRS.</w:t>
      </w:r>
    </w:p>
    <w:p w:rsidR="00000000" w:rsidDel="00000000" w:rsidP="00000000" w:rsidRDefault="00000000" w:rsidRPr="00000000" w14:paraId="0000082A">
      <w:pPr>
        <w:numPr>
          <w:ilvl w:val="2"/>
          <w:numId w:val="56"/>
        </w:numPr>
        <w:ind w:left="2160" w:hanging="360"/>
        <w:rPr>
          <w:u w:val="none"/>
        </w:rPr>
      </w:pPr>
      <w:r w:rsidDel="00000000" w:rsidR="00000000" w:rsidRPr="00000000">
        <w:rPr>
          <w:rtl w:val="0"/>
        </w:rPr>
        <w:t xml:space="preserve">FSRT (55.8/31) if &gt; 4 cc and &lt; 2 mm from critical structures.</w:t>
      </w:r>
    </w:p>
    <w:p w:rsidR="00000000" w:rsidDel="00000000" w:rsidP="00000000" w:rsidRDefault="00000000" w:rsidRPr="00000000" w14:paraId="0000082B">
      <w:pPr>
        <w:numPr>
          <w:ilvl w:val="2"/>
          <w:numId w:val="56"/>
        </w:numPr>
        <w:ind w:left="2160" w:hanging="360"/>
        <w:rPr>
          <w:u w:val="none"/>
        </w:rPr>
      </w:pPr>
      <w:r w:rsidDel="00000000" w:rsidR="00000000" w:rsidRPr="00000000">
        <w:rPr>
          <w:rtl w:val="0"/>
        </w:rPr>
        <w:t xml:space="preserve">hFSRT (40/10 or 25/5) if &gt; 4 cc and &gt; 2 mm from critical structures.</w:t>
      </w:r>
    </w:p>
    <w:p w:rsidR="00000000" w:rsidDel="00000000" w:rsidP="00000000" w:rsidRDefault="00000000" w:rsidRPr="00000000" w14:paraId="0000082C">
      <w:pPr>
        <w:numPr>
          <w:ilvl w:val="2"/>
          <w:numId w:val="56"/>
        </w:numPr>
        <w:ind w:left="2160" w:hanging="360"/>
        <w:rPr>
          <w:u w:val="none"/>
        </w:rPr>
      </w:pPr>
      <w:r w:rsidDel="00000000" w:rsidR="00000000" w:rsidRPr="00000000">
        <w:rPr>
          <w:rtl w:val="0"/>
        </w:rPr>
        <w:t xml:space="preserve">SRS if &lt; 4 cc and &lt; 2 mm from critical structures.</w:t>
      </w:r>
    </w:p>
    <w:p w:rsidR="00000000" w:rsidDel="00000000" w:rsidP="00000000" w:rsidRDefault="00000000" w:rsidRPr="00000000" w14:paraId="0000082D">
      <w:pPr>
        <w:numPr>
          <w:ilvl w:val="1"/>
          <w:numId w:val="56"/>
        </w:numPr>
        <w:ind w:left="1440" w:hanging="360"/>
        <w:rPr>
          <w:u w:val="none"/>
        </w:rPr>
      </w:pPr>
      <w:r w:rsidDel="00000000" w:rsidR="00000000" w:rsidRPr="00000000">
        <w:rPr>
          <w:rFonts w:ascii="Cardo" w:cs="Cardo" w:eastAsia="Cardo" w:hAnsi="Cardo"/>
          <w:rtl w:val="0"/>
        </w:rPr>
        <w:t xml:space="preserve">Median target volume of 1.8→ 6.1→ 16 cc.</w:t>
      </w:r>
    </w:p>
    <w:p w:rsidR="00000000" w:rsidDel="00000000" w:rsidP="00000000" w:rsidRDefault="00000000" w:rsidRPr="00000000" w14:paraId="0000082E">
      <w:pPr>
        <w:numPr>
          <w:ilvl w:val="1"/>
          <w:numId w:val="56"/>
        </w:numPr>
        <w:ind w:left="1440" w:hanging="360"/>
        <w:rPr>
          <w:u w:val="none"/>
        </w:rPr>
      </w:pPr>
      <w:r w:rsidDel="00000000" w:rsidR="00000000" w:rsidRPr="00000000">
        <w:rPr>
          <w:rFonts w:ascii="Cardo" w:cs="Cardo" w:eastAsia="Cardo" w:hAnsi="Cardo"/>
          <w:rtl w:val="0"/>
        </w:rPr>
        <w:t xml:space="preserve">LC at 3 / 5 / 10y of 96→ 93→ 88%. </w:t>
      </w:r>
    </w:p>
    <w:p w:rsidR="00000000" w:rsidDel="00000000" w:rsidP="00000000" w:rsidRDefault="00000000" w:rsidRPr="00000000" w14:paraId="0000082F">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Grade I / II / III treated to 12-13→ 16→ 18-24 Gy.</w:t>
      </w:r>
      <w:r w:rsidDel="00000000" w:rsidR="00000000" w:rsidRPr="00000000">
        <w:rPr>
          <w:rtl w:val="0"/>
        </w:rPr>
      </w:r>
    </w:p>
    <w:p w:rsidR="00000000" w:rsidDel="00000000" w:rsidP="00000000" w:rsidRDefault="00000000" w:rsidRPr="00000000" w14:paraId="00000830">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Maximal dose for cavernous sinus meningiomas 12-14 Gy, &gt;18 Gy unacceptable toxicity. </w:t>
      </w:r>
    </w:p>
    <w:p w:rsidR="00000000" w:rsidDel="00000000" w:rsidP="00000000" w:rsidRDefault="00000000" w:rsidRPr="00000000" w14:paraId="00000831">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Think: Cord limits 12 Gy (14 Gy acceptable). No CNS critical structures </w:t>
      </w:r>
      <w:r w:rsidDel="00000000" w:rsidR="00000000" w:rsidRPr="00000000">
        <w:rPr>
          <w:rtl w:val="0"/>
        </w:rPr>
        <w:t xml:space="preserve">in the head</w:t>
      </w:r>
      <w:r w:rsidDel="00000000" w:rsidR="00000000" w:rsidRPr="00000000">
        <w:rPr>
          <w:rFonts w:ascii="Times New Roman" w:cs="Times New Roman" w:eastAsia="Times New Roman" w:hAnsi="Times New Roman"/>
          <w:sz w:val="20"/>
          <w:szCs w:val="20"/>
          <w:rtl w:val="0"/>
        </w:rPr>
        <w:t xml:space="preserve"> may go above 14 Gy.</w:t>
      </w:r>
    </w:p>
    <w:p w:rsidR="00000000" w:rsidDel="00000000" w:rsidP="00000000" w:rsidRDefault="00000000" w:rsidRPr="00000000" w14:paraId="00000832">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Fractionated SRT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BED &gt; 50 Gy may </w:t>
      </w:r>
      <w:r w:rsidDel="00000000" w:rsidR="00000000" w:rsidRPr="00000000">
        <w:rPr>
          <w:rtl w:val="0"/>
        </w:rPr>
        <w:t xml:space="preserve">decrease</w:t>
      </w:r>
      <w:r w:rsidDel="00000000" w:rsidR="00000000" w:rsidRPr="00000000">
        <w:rPr>
          <w:rFonts w:ascii="Times New Roman" w:cs="Times New Roman" w:eastAsia="Times New Roman" w:hAnsi="Times New Roman"/>
          <w:sz w:val="20"/>
          <w:szCs w:val="20"/>
          <w:rtl w:val="0"/>
        </w:rPr>
        <w:t xml:space="preserve"> toxicity rates when OARs limit SRS dose [</w:t>
      </w:r>
      <w:hyperlink r:id="rId494">
        <w:r w:rsidDel="00000000" w:rsidR="00000000" w:rsidRPr="00000000">
          <w:rPr>
            <w:rFonts w:ascii="Times New Roman" w:cs="Times New Roman" w:eastAsia="Times New Roman" w:hAnsi="Times New Roman"/>
            <w:sz w:val="20"/>
            <w:szCs w:val="20"/>
            <w:rtl w:val="0"/>
          </w:rPr>
          <w:t xml:space="preserve">Arvold IJROBP '09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33">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w:t>
      </w:r>
      <w:r w:rsidDel="00000000" w:rsidR="00000000" w:rsidRPr="00000000">
        <w:rPr>
          <w:rFonts w:ascii="Times New Roman" w:cs="Times New Roman" w:eastAsia="Times New Roman" w:hAnsi="Times New Roman"/>
          <w:sz w:val="20"/>
          <w:szCs w:val="20"/>
          <w:rtl w:val="0"/>
        </w:rPr>
        <w:t xml:space="preserve">: SRS from </w:t>
      </w:r>
      <w:r w:rsidDel="00000000" w:rsidR="00000000" w:rsidRPr="00000000">
        <w:rPr>
          <w:rFonts w:ascii="Times New Roman" w:cs="Times New Roman" w:eastAsia="Times New Roman" w:hAnsi="Times New Roman"/>
          <w:b w:val="1"/>
          <w:sz w:val="20"/>
          <w:szCs w:val="20"/>
          <w:rtl w:val="0"/>
        </w:rPr>
        <w:t xml:space="preserve">12.5-16 Gy</w:t>
      </w:r>
      <w:r w:rsidDel="00000000" w:rsidR="00000000" w:rsidRPr="00000000">
        <w:rPr>
          <w:rFonts w:ascii="Times New Roman" w:cs="Times New Roman" w:eastAsia="Times New Roman" w:hAnsi="Times New Roman"/>
          <w:sz w:val="20"/>
          <w:szCs w:val="20"/>
          <w:rtl w:val="0"/>
        </w:rPr>
        <w:t xml:space="preserve"> to 50% IDL, or </w:t>
      </w:r>
      <w:r w:rsidDel="00000000" w:rsidR="00000000" w:rsidRPr="00000000">
        <w:rPr>
          <w:rFonts w:ascii="Times New Roman" w:cs="Times New Roman" w:eastAsia="Times New Roman" w:hAnsi="Times New Roman"/>
          <w:b w:val="1"/>
          <w:sz w:val="20"/>
          <w:szCs w:val="20"/>
          <w:rtl w:val="0"/>
        </w:rPr>
        <w:t xml:space="preserve">25/5 </w:t>
      </w:r>
      <w:r w:rsidDel="00000000" w:rsidR="00000000" w:rsidRPr="00000000">
        <w:rPr>
          <w:rFonts w:ascii="Times New Roman" w:cs="Times New Roman" w:eastAsia="Times New Roman" w:hAnsi="Times New Roman"/>
          <w:sz w:val="20"/>
          <w:szCs w:val="20"/>
          <w:rtl w:val="0"/>
        </w:rPr>
        <w:t xml:space="preserve">for benign. </w:t>
      </w:r>
    </w:p>
    <w:p w:rsidR="00000000" w:rsidDel="00000000" w:rsidP="00000000" w:rsidRDefault="00000000" w:rsidRPr="00000000" w14:paraId="00000834">
      <w:pPr>
        <w:ind w:left="720" w:firstLine="0"/>
        <w:rPr/>
      </w:pPr>
      <w:r w:rsidDel="00000000" w:rsidR="00000000" w:rsidRPr="00000000">
        <w:rPr>
          <w:rtl w:val="0"/>
        </w:rPr>
        <w:t xml:space="preserve">No dural tail coverage, but controversial as potential improved 5y DFS when included in SRS plan [</w:t>
      </w:r>
      <w:hyperlink r:id="rId495">
        <w:r w:rsidDel="00000000" w:rsidR="00000000" w:rsidRPr="00000000">
          <w:rPr>
            <w:rtl w:val="0"/>
          </w:rPr>
          <w:t xml:space="preserve">Dibiase IJROBP '04</w:t>
        </w:r>
      </w:hyperlink>
      <w:r w:rsidDel="00000000" w:rsidR="00000000" w:rsidRPr="00000000">
        <w:rPr>
          <w:rtl w:val="0"/>
        </w:rPr>
        <w:t xml:space="preserve">]. Consider up to 3 mm margin along dura. See the rebuttal to this viewpoint in the legendary Rogers 2-page article (above).</w:t>
      </w:r>
    </w:p>
    <w:p w:rsidR="00000000" w:rsidDel="00000000" w:rsidP="00000000" w:rsidRDefault="00000000" w:rsidRPr="00000000" w14:paraId="00000835">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 okay if &lt; 3 to 4 cm. </w:t>
      </w:r>
    </w:p>
    <w:p w:rsidR="00000000" w:rsidDel="00000000" w:rsidP="00000000" w:rsidRDefault="00000000" w:rsidRPr="00000000" w14:paraId="00000836">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LC ~95% for G1 tumors.</w:t>
      </w:r>
    </w:p>
    <w:p w:rsidR="00000000" w:rsidDel="00000000" w:rsidP="00000000" w:rsidRDefault="00000000" w:rsidRPr="00000000" w14:paraId="00000837">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prognostic factors [</w:t>
      </w:r>
      <w:hyperlink r:id="rId496">
        <w:r w:rsidDel="00000000" w:rsidR="00000000" w:rsidRPr="00000000">
          <w:rPr>
            <w:rFonts w:ascii="Times New Roman" w:cs="Times New Roman" w:eastAsia="Times New Roman" w:hAnsi="Times New Roman"/>
            <w:sz w:val="20"/>
            <w:szCs w:val="20"/>
            <w:rtl w:val="0"/>
          </w:rPr>
          <w:t xml:space="preserve">Pollock NS '12</w:t>
        </w:r>
      </w:hyperlink>
      <w:r w:rsidDel="00000000" w:rsidR="00000000" w:rsidRPr="00000000">
        <w:rPr>
          <w:rFonts w:ascii="Times New Roman" w:cs="Times New Roman" w:eastAsia="Times New Roman" w:hAnsi="Times New Roman"/>
          <w:sz w:val="20"/>
          <w:szCs w:val="20"/>
          <w:rtl w:val="0"/>
        </w:rPr>
        <w:t xml:space="preserve">]: Males, previous surgery, tumors in parasagittal/falx/convexity.</w:t>
      </w:r>
    </w:p>
    <w:p w:rsidR="00000000" w:rsidDel="00000000" w:rsidP="00000000" w:rsidRDefault="00000000" w:rsidRPr="00000000" w14:paraId="00000838">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II/III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Prefer to not do SRS</w:t>
      </w:r>
      <w:r w:rsidDel="00000000" w:rsidR="00000000" w:rsidRPr="00000000">
        <w:rPr>
          <w:rFonts w:ascii="Times New Roman" w:cs="Times New Roman" w:eastAsia="Times New Roman" w:hAnsi="Times New Roman"/>
          <w:sz w:val="20"/>
          <w:szCs w:val="20"/>
          <w:rtl w:val="0"/>
        </w:rPr>
        <w:t xml:space="preserve">. Consider </w:t>
      </w:r>
      <w:r w:rsidDel="00000000" w:rsidR="00000000" w:rsidRPr="00000000">
        <w:rPr>
          <w:rFonts w:ascii="Times New Roman" w:cs="Times New Roman" w:eastAsia="Times New Roman" w:hAnsi="Times New Roman"/>
          <w:b w:val="1"/>
          <w:sz w:val="20"/>
          <w:szCs w:val="20"/>
          <w:rtl w:val="0"/>
        </w:rPr>
        <w:t xml:space="preserve">16-20 Gy </w:t>
      </w:r>
      <w:r w:rsidDel="00000000" w:rsidR="00000000" w:rsidRPr="00000000">
        <w:rPr>
          <w:rFonts w:ascii="Times New Roman" w:cs="Times New Roman" w:eastAsia="Times New Roman" w:hAnsi="Times New Roman"/>
          <w:sz w:val="20"/>
          <w:szCs w:val="20"/>
          <w:rtl w:val="0"/>
        </w:rPr>
        <w:t xml:space="preserve">if atypical.</w:t>
      </w:r>
    </w:p>
    <w:p w:rsidR="00000000" w:rsidDel="00000000" w:rsidP="00000000" w:rsidRDefault="00000000" w:rsidRPr="00000000" w14:paraId="00000839">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Stafford [</w:t>
      </w:r>
      <w:hyperlink r:id="rId497">
        <w:r w:rsidDel="00000000" w:rsidR="00000000" w:rsidRPr="00000000">
          <w:rPr>
            <w:rFonts w:ascii="Times New Roman" w:cs="Times New Roman" w:eastAsia="Times New Roman" w:hAnsi="Times New Roman"/>
            <w:sz w:val="20"/>
            <w:szCs w:val="20"/>
            <w:rtl w:val="0"/>
          </w:rPr>
          <w:t xml:space="preserve">NS '01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16 Gy SRS </w:t>
      </w:r>
      <w:r w:rsidDel="00000000" w:rsidR="00000000" w:rsidRPr="00000000">
        <w:rPr>
          <w:rFonts w:ascii="Times New Roman" w:cs="Times New Roman" w:eastAsia="Times New Roman" w:hAnsi="Times New Roman"/>
          <w:sz w:val="20"/>
          <w:szCs w:val="20"/>
          <w:rtl w:val="0"/>
        </w:rPr>
        <w:t xml:space="preserve">(12-36).</w:t>
        <w:br w:type="textWrapping"/>
      </w:r>
      <w:r w:rsidDel="00000000" w:rsidR="00000000" w:rsidRPr="00000000">
        <w:rPr>
          <w:rFonts w:ascii="Times New Roman" w:cs="Times New Roman" w:eastAsia="Times New Roman" w:hAnsi="Times New Roman"/>
          <w:sz w:val="20"/>
          <w:szCs w:val="20"/>
          <w:rtl w:val="0"/>
        </w:rPr>
        <w:t xml:space="preserve">Grade II with 30% failure after SRS. Local control for benign &gt;90%, stable to 10y in other studies.</w:t>
      </w:r>
    </w:p>
    <w:p w:rsidR="00000000" w:rsidDel="00000000" w:rsidP="00000000" w:rsidRDefault="00000000" w:rsidRPr="00000000" w14:paraId="0000083A">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190 pts, 206 meningiomas. 1990-98. 59% prior surgery. 22 pts (12%) atypical or malignant. 8.2cc. </w:t>
      </w:r>
    </w:p>
    <w:p w:rsidR="00000000" w:rsidDel="00000000" w:rsidP="00000000" w:rsidRDefault="00000000" w:rsidRPr="00000000" w14:paraId="0000083B">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5/7y OS 82%. 5/7y CSS 94→ 92%. </w:t>
      </w:r>
    </w:p>
    <w:p w:rsidR="00000000" w:rsidDel="00000000" w:rsidP="00000000" w:rsidRDefault="00000000" w:rsidRPr="00000000" w14:paraId="0000083C">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CSS for benign / atypical / malignant of 100→ 76→ 0%. </w:t>
      </w:r>
    </w:p>
    <w:p w:rsidR="00000000" w:rsidDel="00000000" w:rsidP="00000000" w:rsidRDefault="00000000" w:rsidRPr="00000000" w14:paraId="0000083D">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benign / atypical / malignant of 93→ 68→ 0%. </w:t>
      </w:r>
    </w:p>
    <w:p w:rsidR="00000000" w:rsidDel="00000000" w:rsidP="00000000" w:rsidRDefault="00000000" w:rsidRPr="00000000" w14:paraId="0000083E">
      <w:pPr>
        <w:numPr>
          <w:ilvl w:val="1"/>
          <w:numId w:val="5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Santacroce</w:t>
      </w:r>
      <w:r w:rsidDel="00000000" w:rsidR="00000000" w:rsidRPr="00000000">
        <w:rPr>
          <w:rFonts w:ascii="Times New Roman" w:cs="Times New Roman" w:eastAsia="Times New Roman" w:hAnsi="Times New Roman"/>
          <w:sz w:val="20"/>
          <w:szCs w:val="20"/>
          <w:rtl w:val="0"/>
        </w:rPr>
        <w:t xml:space="preserve"> [</w:t>
      </w:r>
      <w:hyperlink r:id="rId498">
        <w:r w:rsidDel="00000000" w:rsidR="00000000" w:rsidRPr="00000000">
          <w:rPr>
            <w:rFonts w:ascii="Times New Roman" w:cs="Times New Roman" w:eastAsia="Times New Roman" w:hAnsi="Times New Roman"/>
            <w:sz w:val="20"/>
            <w:szCs w:val="20"/>
            <w:rtl w:val="0"/>
          </w:rPr>
          <w:t xml:space="preserve">NS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14</w:t>
      </w:r>
      <w:r w:rsidDel="00000000" w:rsidR="00000000" w:rsidRPr="00000000">
        <w:rPr>
          <w:rFonts w:ascii="Times New Roman" w:cs="Times New Roman" w:eastAsia="Times New Roman" w:hAnsi="Times New Roman"/>
          <w:b w:val="1"/>
          <w:sz w:val="20"/>
          <w:szCs w:val="20"/>
          <w:rtl w:val="0"/>
        </w:rPr>
        <w:t xml:space="preserve"> Gy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3F">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3768 tumors. 4.8cc. MFU 5y.</w:t>
      </w:r>
    </w:p>
    <w:p w:rsidR="00000000" w:rsidDel="00000000" w:rsidP="00000000" w:rsidRDefault="00000000" w:rsidRPr="00000000" w14:paraId="00000840">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LC 92%. PR / SD / PD of 60→ 35→ 8%. </w:t>
      </w:r>
      <w:r w:rsidDel="00000000" w:rsidR="00000000" w:rsidRPr="00000000">
        <w:rPr>
          <w:rFonts w:ascii="Times New Roman" w:cs="Times New Roman" w:eastAsia="Times New Roman" w:hAnsi="Times New Roman"/>
          <w:i w:val="1"/>
          <w:sz w:val="20"/>
          <w:szCs w:val="20"/>
          <w:rtl w:val="0"/>
        </w:rPr>
        <w:t xml:space="preserve">LC greater than 90%.</w:t>
      </w:r>
    </w:p>
    <w:p w:rsidR="00000000" w:rsidDel="00000000" w:rsidP="00000000" w:rsidRDefault="00000000" w:rsidRPr="00000000" w14:paraId="00000841">
      <w:pPr>
        <w:numPr>
          <w:ilvl w:val="3"/>
          <w:numId w:val="56"/>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Only 2.2% required further treatment (around 1/4 of those that grew).</w:t>
      </w:r>
    </w:p>
    <w:p w:rsidR="00000000" w:rsidDel="00000000" w:rsidP="00000000" w:rsidRDefault="00000000" w:rsidRPr="00000000" w14:paraId="00000842">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PFS at 5 / 10y of 95→ 89%.</w:t>
      </w:r>
    </w:p>
    <w:p w:rsidR="00000000" w:rsidDel="00000000" w:rsidP="00000000" w:rsidRDefault="00000000" w:rsidRPr="00000000" w14:paraId="00000843">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Tumor control higher for imaging defined tumors, female patients, sporadic meningiomas (not multiple), and skull base tumors.</w:t>
      </w:r>
    </w:p>
    <w:p w:rsidR="00000000" w:rsidDel="00000000" w:rsidP="00000000" w:rsidRDefault="00000000" w:rsidRPr="00000000" w14:paraId="00000844">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Permanent morbidity 7%.</w:t>
      </w:r>
      <w:r w:rsidDel="00000000" w:rsidR="00000000" w:rsidRPr="00000000">
        <w:rPr>
          <w:rtl w:val="0"/>
        </w:rPr>
      </w:r>
    </w:p>
    <w:p w:rsidR="00000000" w:rsidDel="00000000" w:rsidP="00000000" w:rsidRDefault="00000000" w:rsidRPr="00000000" w14:paraId="00000845">
      <w:pPr>
        <w:pStyle w:val="Heading3"/>
        <w:spacing w:after="0" w:before="40" w:line="240" w:lineRule="auto"/>
        <w:rPr/>
      </w:pPr>
      <w:bookmarkStart w:colFirst="0" w:colLast="0" w:name="_ki5ngssrponx" w:id="99"/>
      <w:bookmarkEnd w:id="99"/>
      <w:r w:rsidDel="00000000" w:rsidR="00000000" w:rsidRPr="00000000">
        <w:rPr>
          <w:rtl w:val="0"/>
        </w:rPr>
      </w:r>
    </w:p>
    <w:p w:rsidR="00000000" w:rsidDel="00000000" w:rsidP="00000000" w:rsidRDefault="00000000" w:rsidRPr="00000000" w14:paraId="00000846">
      <w:pPr>
        <w:pStyle w:val="Heading2"/>
        <w:rPr/>
      </w:pPr>
      <w:bookmarkStart w:colFirst="0" w:colLast="0" w:name="_f8qtakshtx0w" w:id="100"/>
      <w:bookmarkEnd w:id="100"/>
      <w:hyperlink w:anchor="_cx411pj1kje8">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847">
      <w:pPr>
        <w:numPr>
          <w:ilvl w:val="0"/>
          <w:numId w:val="7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Tumor response after SRS</w:t>
      </w:r>
      <w:r w:rsidDel="00000000" w:rsidR="00000000" w:rsidRPr="00000000">
        <w:rPr>
          <w:rFonts w:ascii="Times New Roman" w:cs="Times New Roman" w:eastAsia="Times New Roman" w:hAnsi="Times New Roman"/>
          <w:sz w:val="20"/>
          <w:szCs w:val="20"/>
          <w:rtl w:val="0"/>
        </w:rPr>
        <w:t xml:space="preserve"> [Harrison JNS '16]: </w:t>
      </w:r>
      <w:r w:rsidDel="00000000" w:rsidR="00000000" w:rsidRPr="00000000">
        <w:rPr>
          <w:rFonts w:ascii="Times New Roman" w:cs="Times New Roman" w:eastAsia="Times New Roman" w:hAnsi="Times New Roman"/>
          <w:b w:val="1"/>
          <w:sz w:val="20"/>
          <w:szCs w:val="20"/>
          <w:rtl w:val="0"/>
        </w:rPr>
        <w:t xml:space="preserve">Time to progression appears to be after 2 years, occurs in &lt; 10%</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Fonts w:ascii="Times New Roman" w:cs="Times New Roman" w:eastAsia="Times New Roman" w:hAnsi="Times New Roman"/>
          <w:sz w:val="20"/>
          <w:szCs w:val="20"/>
          <w:rtl w:val="0"/>
        </w:rPr>
        <w:t xml:space="preserve">For small meningiomas, consider not imaging for a year as transient progression may occur in close to 10% of pts.</w:t>
      </w:r>
    </w:p>
    <w:p w:rsidR="00000000" w:rsidDel="00000000" w:rsidP="00000000" w:rsidRDefault="00000000" w:rsidRPr="00000000" w14:paraId="00000848">
      <w:pPr>
        <w:numPr>
          <w:ilvl w:val="1"/>
          <w:numId w:val="7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252 pts. 2002-2010. 3.5cc. MFU 20 mo.</w:t>
      </w:r>
    </w:p>
    <w:p w:rsidR="00000000" w:rsidDel="00000000" w:rsidP="00000000" w:rsidRDefault="00000000" w:rsidRPr="00000000" w14:paraId="00000849">
      <w:pPr>
        <w:numPr>
          <w:ilvl w:val="1"/>
          <w:numId w:val="7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Regression in 70%, stable disease in 25%, and progression in 7%. </w:t>
      </w:r>
      <w:r w:rsidDel="00000000" w:rsidR="00000000" w:rsidRPr="00000000">
        <w:rPr>
          <w:rFonts w:ascii="Times New Roman" w:cs="Times New Roman" w:eastAsia="Times New Roman" w:hAnsi="Times New Roman"/>
          <w:i w:val="1"/>
          <w:sz w:val="20"/>
          <w:szCs w:val="20"/>
          <w:rtl w:val="0"/>
        </w:rPr>
        <w:t xml:space="preserve">LC greater than 90%.</w:t>
      </w:r>
    </w:p>
    <w:p w:rsidR="00000000" w:rsidDel="00000000" w:rsidP="00000000" w:rsidRDefault="00000000" w:rsidRPr="00000000" w14:paraId="0000084A">
      <w:pPr>
        <w:numPr>
          <w:ilvl w:val="1"/>
          <w:numId w:val="7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Transient progression noted in 6% over a 3-6 month timeframe. </w:t>
      </w:r>
    </w:p>
    <w:bookmarkStart w:colFirst="0" w:colLast="0" w:name="p2wago33s7v" w:id="101"/>
    <w:bookmarkEnd w:id="101"/>
    <w:p w:rsidR="00000000" w:rsidDel="00000000" w:rsidP="00000000" w:rsidRDefault="00000000" w:rsidRPr="00000000" w14:paraId="0000084B">
      <w:pPr>
        <w:numPr>
          <w:ilvl w:val="0"/>
          <w:numId w:val="7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Patterns of Recurrence for G2-3 Meningiomas</w:t>
      </w:r>
      <w:r w:rsidDel="00000000" w:rsidR="00000000" w:rsidRPr="00000000">
        <w:rPr>
          <w:rtl w:val="0"/>
        </w:rPr>
        <w:t xml:space="preserve"> [</w:t>
      </w:r>
      <w:hyperlink r:id="rId499">
        <w:r w:rsidDel="00000000" w:rsidR="00000000" w:rsidRPr="00000000">
          <w:rPr>
            <w:rtl w:val="0"/>
          </w:rPr>
          <w:t xml:space="preserve">Adeberg IJROBP ‘12</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57.6 Gy PORT </w:t>
      </w:r>
      <w:r w:rsidDel="00000000" w:rsidR="00000000" w:rsidRPr="00000000">
        <w:rPr>
          <w:rtl w:val="0"/>
        </w:rPr>
        <w:t xml:space="preserve">(30-68.4 Gy).</w:t>
      </w:r>
    </w:p>
    <w:p w:rsidR="00000000" w:rsidDel="00000000" w:rsidP="00000000" w:rsidRDefault="00000000" w:rsidRPr="00000000" w14:paraId="0000084C">
      <w:pPr>
        <w:spacing w:line="240" w:lineRule="auto"/>
        <w:ind w:left="720" w:firstLine="0"/>
        <w:rPr/>
      </w:pPr>
      <w:r w:rsidDel="00000000" w:rsidR="00000000" w:rsidRPr="00000000">
        <w:rPr>
          <w:rtl w:val="0"/>
        </w:rPr>
        <w:t xml:space="preserve">IFF ~85%, Marginal ~7% (outside 90% IDL). 1 cm margins may be legit, even for malignant meningiomas.</w:t>
      </w:r>
    </w:p>
    <w:p w:rsidR="00000000" w:rsidDel="00000000" w:rsidP="00000000" w:rsidRDefault="00000000" w:rsidRPr="00000000" w14:paraId="0000084D">
      <w:pPr>
        <w:numPr>
          <w:ilvl w:val="1"/>
          <w:numId w:val="72"/>
        </w:numPr>
        <w:spacing w:line="240" w:lineRule="auto"/>
        <w:ind w:left="1440" w:hanging="360"/>
        <w:rPr>
          <w:u w:val="none"/>
        </w:rPr>
      </w:pPr>
      <w:r w:rsidDel="00000000" w:rsidR="00000000" w:rsidRPr="00000000">
        <w:rPr>
          <w:rtl w:val="0"/>
        </w:rPr>
        <w:t xml:space="preserve">62 atypical meningiomas. 23 malignant meningiomas. Median PTV 156 cc.</w:t>
      </w:r>
    </w:p>
    <w:p w:rsidR="00000000" w:rsidDel="00000000" w:rsidP="00000000" w:rsidRDefault="00000000" w:rsidRPr="00000000" w14:paraId="0000084E">
      <w:pPr>
        <w:numPr>
          <w:ilvl w:val="2"/>
          <w:numId w:val="72"/>
        </w:numPr>
        <w:spacing w:line="240" w:lineRule="auto"/>
        <w:ind w:left="2160" w:hanging="360"/>
        <w:rPr>
          <w:u w:val="none"/>
        </w:rPr>
      </w:pPr>
      <w:r w:rsidDel="00000000" w:rsidR="00000000" w:rsidRPr="00000000">
        <w:rPr>
          <w:rtl w:val="0"/>
        </w:rPr>
        <w:t xml:space="preserve">RT: GTV + 1 cm. 60% received PORT at resection, 20% at progression, 8% RT alone.</w:t>
      </w:r>
    </w:p>
    <w:p w:rsidR="00000000" w:rsidDel="00000000" w:rsidP="00000000" w:rsidRDefault="00000000" w:rsidRPr="00000000" w14:paraId="0000084F">
      <w:pPr>
        <w:numPr>
          <w:ilvl w:val="1"/>
          <w:numId w:val="72"/>
        </w:numPr>
        <w:spacing w:line="240" w:lineRule="auto"/>
        <w:ind w:left="1440" w:hanging="360"/>
        <w:rPr>
          <w:u w:val="none"/>
        </w:rPr>
      </w:pPr>
      <w:r w:rsidDel="00000000" w:rsidR="00000000" w:rsidRPr="00000000">
        <w:rPr>
          <w:rFonts w:ascii="Cardo" w:cs="Cardo" w:eastAsia="Cardo" w:hAnsi="Cardo"/>
          <w:rtl w:val="0"/>
        </w:rPr>
        <w:t xml:space="preserve">5y OS for G2 / G3 of 81→ 53%.</w:t>
      </w:r>
    </w:p>
    <w:p w:rsidR="00000000" w:rsidDel="00000000" w:rsidP="00000000" w:rsidRDefault="00000000" w:rsidRPr="00000000" w14:paraId="00000850">
      <w:pPr>
        <w:numPr>
          <w:ilvl w:val="1"/>
          <w:numId w:val="72"/>
        </w:numPr>
        <w:spacing w:line="240" w:lineRule="auto"/>
        <w:ind w:left="1440" w:hanging="360"/>
        <w:rPr>
          <w:u w:val="none"/>
        </w:rPr>
      </w:pPr>
      <w:r w:rsidDel="00000000" w:rsidR="00000000" w:rsidRPr="00000000">
        <w:rPr>
          <w:rFonts w:ascii="Cardo" w:cs="Cardo" w:eastAsia="Cardo" w:hAnsi="Cardo"/>
          <w:rtl w:val="0"/>
        </w:rPr>
        <w:t xml:space="preserve">Atypical PFS at 2 / 5y of 95→ 50%.</w:t>
      </w:r>
    </w:p>
    <w:p w:rsidR="00000000" w:rsidDel="00000000" w:rsidP="00000000" w:rsidRDefault="00000000" w:rsidRPr="00000000" w14:paraId="00000851">
      <w:pPr>
        <w:numPr>
          <w:ilvl w:val="1"/>
          <w:numId w:val="72"/>
        </w:numPr>
        <w:spacing w:line="240" w:lineRule="auto"/>
        <w:ind w:left="1440" w:hanging="360"/>
        <w:rPr>
          <w:u w:val="none"/>
        </w:rPr>
      </w:pPr>
      <w:r w:rsidDel="00000000" w:rsidR="00000000" w:rsidRPr="00000000">
        <w:rPr>
          <w:rFonts w:ascii="Cardo" w:cs="Cardo" w:eastAsia="Cardo" w:hAnsi="Cardo"/>
          <w:rtl w:val="0"/>
        </w:rPr>
        <w:t xml:space="preserve">Malignant PFS at 2 / 5y of 63→ 13%. </w:t>
      </w:r>
    </w:p>
    <w:p w:rsidR="00000000" w:rsidDel="00000000" w:rsidP="00000000" w:rsidRDefault="00000000" w:rsidRPr="00000000" w14:paraId="00000852">
      <w:pPr>
        <w:numPr>
          <w:ilvl w:val="0"/>
          <w:numId w:val="7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incidental: Imaging at 3 and 6 mo, annually thereafter if no </w:t>
      </w:r>
      <w:r w:rsidDel="00000000" w:rsidR="00000000" w:rsidRPr="00000000">
        <w:rPr>
          <w:rtl w:val="0"/>
        </w:rPr>
        <w:t xml:space="preserve">growth is appreciated</w:t>
      </w:r>
      <w:r w:rsidDel="00000000" w:rsidR="00000000" w:rsidRPr="00000000">
        <w:rPr>
          <w:rFonts w:ascii="Times New Roman" w:cs="Times New Roman" w:eastAsia="Times New Roman" w:hAnsi="Times New Roman"/>
          <w:sz w:val="20"/>
          <w:szCs w:val="20"/>
          <w:rtl w:val="0"/>
        </w:rPr>
        <w:t xml:space="preserve">. Biannual after 5y.</w:t>
      </w:r>
    </w:p>
    <w:p w:rsidR="00000000" w:rsidDel="00000000" w:rsidP="00000000" w:rsidRDefault="00000000" w:rsidRPr="00000000" w14:paraId="00000853">
      <w:pPr>
        <w:numPr>
          <w:ilvl w:val="0"/>
          <w:numId w:val="7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3, 6 and 12 mo. </w:t>
      </w:r>
      <w:r w:rsidDel="00000000" w:rsidR="00000000" w:rsidRPr="00000000">
        <w:rPr>
          <w:rFonts w:ascii="Times New Roman" w:cs="Times New Roman" w:eastAsia="Times New Roman" w:hAnsi="Times New Roman"/>
          <w:b w:val="1"/>
          <w:sz w:val="20"/>
          <w:szCs w:val="20"/>
          <w:rtl w:val="0"/>
        </w:rPr>
        <w:t xml:space="preserve">MRI q6-12mo for 5y, then annually </w:t>
      </w:r>
      <w:r w:rsidDel="00000000" w:rsidR="00000000" w:rsidRPr="00000000">
        <w:rPr>
          <w:rFonts w:ascii="Times New Roman" w:cs="Times New Roman" w:eastAsia="Times New Roman" w:hAnsi="Times New Roman"/>
          <w:sz w:val="20"/>
          <w:szCs w:val="20"/>
          <w:rtl w:val="0"/>
        </w:rPr>
        <w:t xml:space="preserve">to every three years thereafter.</w:t>
      </w:r>
    </w:p>
    <w:p w:rsidR="00000000" w:rsidDel="00000000" w:rsidP="00000000" w:rsidRDefault="00000000" w:rsidRPr="00000000" w14:paraId="00000854">
      <w:pPr>
        <w:numPr>
          <w:ilvl w:val="1"/>
          <w:numId w:val="7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For treated grade 1, consider yearly MRI [</w:t>
      </w:r>
      <w:hyperlink r:id="rId500">
        <w:r w:rsidDel="00000000" w:rsidR="00000000" w:rsidRPr="00000000">
          <w:rPr>
            <w:rtl w:val="0"/>
          </w:rPr>
          <w:t xml:space="preserve">Goldbrunner Lanc Onc '16</w:t>
        </w:r>
      </w:hyperlink>
      <w:r w:rsidDel="00000000" w:rsidR="00000000" w:rsidRPr="00000000">
        <w:rPr>
          <w:rtl w:val="0"/>
        </w:rPr>
        <w:t xml:space="preserve">].</w:t>
      </w:r>
    </w:p>
    <w:p w:rsidR="00000000" w:rsidDel="00000000" w:rsidP="00000000" w:rsidRDefault="00000000" w:rsidRPr="00000000" w14:paraId="00000855">
      <w:pPr>
        <w:numPr>
          <w:ilvl w:val="1"/>
          <w:numId w:val="72"/>
        </w:numPr>
        <w:spacing w:line="240" w:lineRule="auto"/>
        <w:ind w:left="1440" w:hanging="360"/>
        <w:rPr>
          <w:u w:val="none"/>
        </w:rPr>
      </w:pPr>
      <w:r w:rsidDel="00000000" w:rsidR="00000000" w:rsidRPr="00000000">
        <w:rPr>
          <w:rtl w:val="0"/>
        </w:rPr>
        <w:t xml:space="preserve">For treated grade 2, consider q6 mo MRI [</w:t>
      </w:r>
      <w:hyperlink r:id="rId501">
        <w:r w:rsidDel="00000000" w:rsidR="00000000" w:rsidRPr="00000000">
          <w:rPr>
            <w:rtl w:val="0"/>
          </w:rPr>
          <w:t xml:space="preserve">Goldbrunner Lanc Onc '16</w:t>
        </w:r>
      </w:hyperlink>
      <w:r w:rsidDel="00000000" w:rsidR="00000000" w:rsidRPr="00000000">
        <w:rPr>
          <w:rtl w:val="0"/>
        </w:rPr>
        <w:t xml:space="preserve">].</w:t>
      </w:r>
    </w:p>
    <w:p w:rsidR="00000000" w:rsidDel="00000000" w:rsidP="00000000" w:rsidRDefault="00000000" w:rsidRPr="00000000" w14:paraId="00000856">
      <w:pPr>
        <w:numPr>
          <w:ilvl w:val="1"/>
          <w:numId w:val="7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treated grade 3, consider </w:t>
      </w:r>
      <w:r w:rsidDel="00000000" w:rsidR="00000000" w:rsidRPr="00000000">
        <w:rPr>
          <w:rtl w:val="0"/>
        </w:rPr>
        <w:t xml:space="preserve">q3-6 mo MRI depending on initial growth kinetics [</w:t>
      </w:r>
      <w:hyperlink r:id="rId502">
        <w:r w:rsidDel="00000000" w:rsidR="00000000" w:rsidRPr="00000000">
          <w:rPr>
            <w:rtl w:val="0"/>
          </w:rPr>
          <w:t xml:space="preserve">Goldbrunner Lanc Onc '16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57">
      <w:pPr>
        <w:numPr>
          <w:ilvl w:val="0"/>
          <w:numId w:val="7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neuro-ophthalmology and regular endocrine exams from ON sheath and cavernous sinus meningiomas.</w:t>
      </w:r>
    </w:p>
    <w:p w:rsidR="00000000" w:rsidDel="00000000" w:rsidP="00000000" w:rsidRDefault="00000000" w:rsidRPr="00000000" w14:paraId="00000858">
      <w:pPr>
        <w:spacing w:line="240" w:lineRule="auto"/>
        <w:rPr/>
      </w:pPr>
      <w:r w:rsidDel="00000000" w:rsidR="00000000" w:rsidRPr="00000000">
        <w:rPr>
          <w:rtl w:val="0"/>
        </w:rPr>
      </w:r>
    </w:p>
    <w:p w:rsidR="00000000" w:rsidDel="00000000" w:rsidP="00000000" w:rsidRDefault="00000000" w:rsidRPr="00000000" w14:paraId="00000859">
      <w:pPr>
        <w:pStyle w:val="Heading2"/>
        <w:rPr/>
      </w:pPr>
      <w:bookmarkStart w:colFirst="0" w:colLast="0" w:name="_swlzj61wg9l3" w:id="102"/>
      <w:bookmarkEnd w:id="102"/>
      <w:hyperlink w:anchor="_cx411pj1kje8">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See NCTN Trial Portfolios by Disease Site: [</w:t>
      </w:r>
      <w:hyperlink r:id="rId503">
        <w:r w:rsidDel="00000000" w:rsidR="00000000" w:rsidRPr="00000000">
          <w:rPr>
            <w:rtl w:val="0"/>
          </w:rPr>
          <w:t xml:space="preserve">Brain</w:t>
        </w:r>
      </w:hyperlink>
      <w:r w:rsidDel="00000000" w:rsidR="00000000" w:rsidRPr="00000000">
        <w:rPr>
          <w:rtl w:val="0"/>
        </w:rPr>
        <w:t xml:space="preserve">]. </w:t>
      </w:r>
    </w:p>
    <w:p w:rsidR="00000000" w:rsidDel="00000000" w:rsidP="00000000" w:rsidRDefault="00000000" w:rsidRPr="00000000" w14:paraId="0000085B">
      <w:pPr>
        <w:numPr>
          <w:ilvl w:val="0"/>
          <w:numId w:val="56"/>
        </w:numPr>
        <w:ind w:left="720" w:hanging="360"/>
      </w:pPr>
      <w:r w:rsidDel="00000000" w:rsidR="00000000" w:rsidRPr="00000000">
        <w:rPr>
          <w:b w:val="1"/>
          <w:rtl w:val="0"/>
        </w:rPr>
        <w:t xml:space="preserve">NRG BN003 </w:t>
      </w:r>
      <w:r w:rsidDel="00000000" w:rsidR="00000000" w:rsidRPr="00000000">
        <w:rPr>
          <w:rtl w:val="0"/>
        </w:rPr>
        <w:t xml:space="preserve">[</w:t>
      </w:r>
      <w:hyperlink r:id="rId504">
        <w:r w:rsidDel="00000000" w:rsidR="00000000" w:rsidRPr="00000000">
          <w:rPr>
            <w:rtl w:val="0"/>
          </w:rPr>
          <w:t xml:space="preserve">NCT03180268</w:t>
        </w:r>
      </w:hyperlink>
      <w:r w:rsidDel="00000000" w:rsidR="00000000" w:rsidRPr="00000000">
        <w:rPr>
          <w:rtl w:val="0"/>
        </w:rPr>
        <w:t xml:space="preserve">]: New diagnosis. </w:t>
      </w:r>
      <w:r w:rsidDel="00000000" w:rsidR="00000000" w:rsidRPr="00000000">
        <w:rPr>
          <w:rFonts w:ascii="Cardo" w:cs="Cardo" w:eastAsia="Cardo" w:hAnsi="Cardo"/>
          <w:b w:val="1"/>
          <w:rtl w:val="0"/>
        </w:rPr>
        <w:t xml:space="preserve">G2 GTR→ Obs vs. 59.4/33</w:t>
      </w:r>
      <w:r w:rsidDel="00000000" w:rsidR="00000000" w:rsidRPr="00000000">
        <w:rPr>
          <w:rtl w:val="0"/>
        </w:rPr>
        <w:t xml:space="preserve"> IMRT or protons. </w:t>
      </w:r>
    </w:p>
    <w:p w:rsidR="00000000" w:rsidDel="00000000" w:rsidP="00000000" w:rsidRDefault="00000000" w:rsidRPr="00000000" w14:paraId="0000085C">
      <w:pPr>
        <w:numPr>
          <w:ilvl w:val="1"/>
          <w:numId w:val="56"/>
        </w:numPr>
        <w:ind w:left="1440" w:hanging="360"/>
      </w:pPr>
      <w:r w:rsidDel="00000000" w:rsidR="00000000" w:rsidRPr="00000000">
        <w:rPr>
          <w:rtl w:val="0"/>
        </w:rPr>
        <w:t xml:space="preserve">Opened in June 2017, estimated primary completion date June 2027.</w:t>
      </w:r>
    </w:p>
    <w:p w:rsidR="00000000" w:rsidDel="00000000" w:rsidP="00000000" w:rsidRDefault="00000000" w:rsidRPr="00000000" w14:paraId="0000085D">
      <w:pPr>
        <w:numPr>
          <w:ilvl w:val="0"/>
          <w:numId w:val="56"/>
        </w:numPr>
        <w:ind w:left="720" w:hanging="360"/>
      </w:pPr>
      <w:r w:rsidDel="00000000" w:rsidR="00000000" w:rsidRPr="00000000">
        <w:rPr>
          <w:b w:val="1"/>
          <w:rtl w:val="0"/>
        </w:rPr>
        <w:t xml:space="preserve">ROAM/EORTC 1308</w:t>
      </w:r>
      <w:r w:rsidDel="00000000" w:rsidR="00000000" w:rsidRPr="00000000">
        <w:rPr>
          <w:rtl w:val="0"/>
        </w:rPr>
        <w:t xml:space="preserve"> [</w:t>
      </w:r>
      <w:hyperlink r:id="rId505">
        <w:r w:rsidDel="00000000" w:rsidR="00000000" w:rsidRPr="00000000">
          <w:rPr>
            <w:rtl w:val="0"/>
          </w:rPr>
          <w:t xml:space="preserve">Protocol</w:t>
        </w:r>
      </w:hyperlink>
      <w:r w:rsidDel="00000000" w:rsidR="00000000" w:rsidRPr="00000000">
        <w:rPr>
          <w:rtl w:val="0"/>
        </w:rPr>
        <w:t xml:space="preserve">, </w:t>
      </w:r>
      <w:hyperlink r:id="rId506">
        <w:r w:rsidDel="00000000" w:rsidR="00000000" w:rsidRPr="00000000">
          <w:rPr>
            <w:rtl w:val="0"/>
          </w:rPr>
          <w:t xml:space="preserve">ISRCTN71502099</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G2 GTR→ Obs vs. 60/30</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85E">
      <w:pPr>
        <w:numPr>
          <w:ilvl w:val="0"/>
          <w:numId w:val="56"/>
        </w:numPr>
        <w:ind w:left="720" w:hanging="360"/>
        <w:rPr>
          <w:u w:val="none"/>
        </w:rPr>
      </w:pPr>
      <w:r w:rsidDel="00000000" w:rsidR="00000000" w:rsidRPr="00000000">
        <w:rPr>
          <w:b w:val="1"/>
          <w:rtl w:val="0"/>
        </w:rPr>
        <w:t xml:space="preserve">A07</w:t>
      </w:r>
      <w:r w:rsidDel="00000000" w:rsidR="00000000" w:rsidRPr="00000000">
        <w:rPr>
          <w:b w:val="1"/>
          <w:rtl w:val="0"/>
        </w:rPr>
        <w:t xml:space="preserve">1401 </w:t>
      </w:r>
      <w:r w:rsidDel="00000000" w:rsidR="00000000" w:rsidRPr="00000000">
        <w:rPr>
          <w:rtl w:val="0"/>
        </w:rPr>
        <w:t xml:space="preserve">[</w:t>
      </w:r>
      <w:hyperlink r:id="rId507">
        <w:r w:rsidDel="00000000" w:rsidR="00000000" w:rsidRPr="00000000">
          <w:rPr>
            <w:rtl w:val="0"/>
          </w:rPr>
          <w:t xml:space="preserve">NCT02523014</w:t>
        </w:r>
      </w:hyperlink>
      <w:r w:rsidDel="00000000" w:rsidR="00000000" w:rsidRPr="00000000">
        <w:rPr>
          <w:rtl w:val="0"/>
        </w:rPr>
        <w:t xml:space="preserve">, </w:t>
      </w:r>
      <w:hyperlink r:id="rId508">
        <w:r w:rsidDel="00000000" w:rsidR="00000000" w:rsidRPr="00000000">
          <w:rPr>
            <w:rtl w:val="0"/>
          </w:rPr>
          <w:t xml:space="preserve">Brastianos ASCO '20</w:t>
        </w:r>
      </w:hyperlink>
      <w:r w:rsidDel="00000000" w:rsidR="00000000" w:rsidRPr="00000000">
        <w:rPr>
          <w:rtl w:val="0"/>
        </w:rPr>
        <w:t xml:space="preserve">]: SMO/AKT/NF2 mutated and progressive. </w:t>
      </w:r>
      <w:r w:rsidDel="00000000" w:rsidR="00000000" w:rsidRPr="00000000">
        <w:rPr>
          <w:b w:val="1"/>
          <w:rtl w:val="0"/>
        </w:rPr>
        <w:t xml:space="preserve">FAK inhibition</w:t>
      </w:r>
      <w:r w:rsidDel="00000000" w:rsidR="00000000" w:rsidRPr="00000000">
        <w:rPr>
          <w:rtl w:val="0"/>
        </w:rPr>
        <w:t xml:space="preserve">.</w:t>
      </w:r>
    </w:p>
    <w:p w:rsidR="00000000" w:rsidDel="00000000" w:rsidP="00000000" w:rsidRDefault="00000000" w:rsidRPr="00000000" w14:paraId="0000085F">
      <w:pPr>
        <w:ind w:left="720" w:firstLine="0"/>
        <w:rPr/>
      </w:pPr>
      <w:r w:rsidDel="00000000" w:rsidR="00000000" w:rsidRPr="00000000">
        <w:rPr>
          <w:rtl w:val="0"/>
        </w:rPr>
        <w:t xml:space="preserve">PFS6 efficacy endpoint was met in both the grade I and grade II-III cohorts.</w:t>
      </w:r>
    </w:p>
    <w:p w:rsidR="00000000" w:rsidDel="00000000" w:rsidP="00000000" w:rsidRDefault="00000000" w:rsidRPr="00000000" w14:paraId="00000860">
      <w:pPr>
        <w:numPr>
          <w:ilvl w:val="1"/>
          <w:numId w:val="56"/>
        </w:numPr>
        <w:ind w:left="1440" w:hanging="360"/>
        <w:rPr>
          <w:u w:val="none"/>
        </w:rPr>
      </w:pPr>
      <w:r w:rsidDel="00000000" w:rsidR="00000000" w:rsidRPr="00000000">
        <w:rPr>
          <w:rtl w:val="0"/>
        </w:rPr>
        <w:t xml:space="preserve">36 patients of 322 patients screened. Meningiomas.</w:t>
      </w:r>
    </w:p>
    <w:p w:rsidR="00000000" w:rsidDel="00000000" w:rsidP="00000000" w:rsidRDefault="00000000" w:rsidRPr="00000000" w14:paraId="00000861">
      <w:pPr>
        <w:numPr>
          <w:ilvl w:val="1"/>
          <w:numId w:val="56"/>
        </w:numPr>
        <w:ind w:left="1440" w:hanging="360"/>
        <w:rPr>
          <w:u w:val="none"/>
        </w:rPr>
      </w:pPr>
      <w:r w:rsidDel="00000000" w:rsidR="00000000" w:rsidRPr="00000000">
        <w:rPr>
          <w:rtl w:val="0"/>
        </w:rPr>
        <w:t xml:space="preserve">Grade I patients with 6y PFS of 83%. </w:t>
      </w:r>
    </w:p>
    <w:p w:rsidR="00000000" w:rsidDel="00000000" w:rsidP="00000000" w:rsidRDefault="00000000" w:rsidRPr="00000000" w14:paraId="00000862">
      <w:pPr>
        <w:numPr>
          <w:ilvl w:val="1"/>
          <w:numId w:val="56"/>
        </w:numPr>
        <w:ind w:left="1440" w:hanging="360"/>
        <w:rPr>
          <w:u w:val="none"/>
        </w:rPr>
      </w:pPr>
      <w:r w:rsidDel="00000000" w:rsidR="00000000" w:rsidRPr="00000000">
        <w:rPr>
          <w:rtl w:val="0"/>
        </w:rPr>
        <w:t xml:space="preserve">Grade I-II patients with 6y PFS of 33%. </w:t>
      </w:r>
    </w:p>
    <w:p w:rsidR="00000000" w:rsidDel="00000000" w:rsidP="00000000" w:rsidRDefault="00000000" w:rsidRPr="00000000" w14:paraId="00000863">
      <w:pPr>
        <w:numPr>
          <w:ilvl w:val="0"/>
          <w:numId w:val="56"/>
        </w:numPr>
        <w:ind w:left="720" w:hanging="360"/>
        <w:rPr>
          <w:u w:val="none"/>
        </w:rPr>
      </w:pPr>
      <w:r w:rsidDel="00000000" w:rsidR="00000000" w:rsidRPr="00000000">
        <w:rPr>
          <w:b w:val="1"/>
          <w:rtl w:val="0"/>
        </w:rPr>
        <w:t xml:space="preserve">EORTC 1320 </w:t>
      </w:r>
      <w:r w:rsidDel="00000000" w:rsidR="00000000" w:rsidRPr="00000000">
        <w:rPr>
          <w:rtl w:val="0"/>
        </w:rPr>
        <w:t xml:space="preserve">[</w:t>
      </w:r>
      <w:hyperlink r:id="rId509">
        <w:r w:rsidDel="00000000" w:rsidR="00000000" w:rsidRPr="00000000">
          <w:rPr>
            <w:rtl w:val="0"/>
          </w:rPr>
          <w:t xml:space="preserve">NCT02234050</w:t>
        </w:r>
      </w:hyperlink>
      <w:r w:rsidDel="00000000" w:rsidR="00000000" w:rsidRPr="00000000">
        <w:rPr>
          <w:rtl w:val="0"/>
        </w:rPr>
        <w:t xml:space="preserve">]: Phase II. Trabectedin for recurrent Grade II-III meningiomas.</w:t>
      </w:r>
    </w:p>
    <w:p w:rsidR="00000000" w:rsidDel="00000000" w:rsidP="00000000" w:rsidRDefault="00000000" w:rsidRPr="00000000" w14:paraId="00000864">
      <w:pPr>
        <w:numPr>
          <w:ilvl w:val="1"/>
          <w:numId w:val="56"/>
        </w:numPr>
        <w:ind w:left="1440" w:hanging="360"/>
        <w:rPr>
          <w:u w:val="none"/>
        </w:rPr>
      </w:pPr>
      <w:r w:rsidDel="00000000" w:rsidR="00000000" w:rsidRPr="00000000">
        <w:rPr>
          <w:rtl w:val="0"/>
        </w:rPr>
        <w:t xml:space="preserve">Trabectedin is a tetrahydroisoquinoline that has shown promising activity in recurrent WHO grade II and grade III meningiomas</w:t>
      </w:r>
      <w:r w:rsidDel="00000000" w:rsidR="00000000" w:rsidRPr="00000000">
        <w:rPr>
          <w:rtl w:val="0"/>
        </w:rPr>
      </w:r>
    </w:p>
    <w:p w:rsidR="00000000" w:rsidDel="00000000" w:rsidP="00000000" w:rsidRDefault="00000000" w:rsidRPr="00000000" w14:paraId="00000865">
      <w:pPr>
        <w:pStyle w:val="Heading2"/>
        <w:spacing w:after="46" w:before="0" w:line="240" w:lineRule="auto"/>
        <w:jc w:val="center"/>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866">
      <w:pPr>
        <w:pStyle w:val="Heading1"/>
        <w:rPr>
          <w:rFonts w:ascii="Times New Roman" w:cs="Times New Roman" w:eastAsia="Times New Roman" w:hAnsi="Times New Roman"/>
          <w:b w:val="1"/>
          <w:sz w:val="20"/>
          <w:szCs w:val="20"/>
        </w:rPr>
        <w:sectPr>
          <w:type w:val="nextPage"/>
          <w:pgSz w:h="15840" w:w="12240"/>
          <w:pgMar w:bottom="720" w:top="720" w:left="720" w:right="720" w:header="720" w:footer="720"/>
          <w:cols w:equalWidth="0"/>
        </w:sectPr>
      </w:pPr>
      <w:bookmarkStart w:colFirst="0" w:colLast="0" w:name="_1myzpumdkcmf" w:id="103"/>
      <w:bookmarkEnd w:id="103"/>
      <w:r w:rsidDel="00000000" w:rsidR="00000000" w:rsidRPr="00000000">
        <w:rPr>
          <w:rtl w:val="0"/>
        </w:rPr>
      </w:r>
    </w:p>
    <w:p w:rsidR="00000000" w:rsidDel="00000000" w:rsidP="00000000" w:rsidRDefault="00000000" w:rsidRPr="00000000" w14:paraId="00000867">
      <w:pPr>
        <w:pStyle w:val="Heading1"/>
        <w:rPr/>
      </w:pPr>
      <w:bookmarkStart w:colFirst="0" w:colLast="0" w:name="_24k8o3ev6hbp" w:id="104"/>
      <w:bookmarkEnd w:id="104"/>
      <w:hyperlink w:anchor="_dtyy1oq7ungd">
        <w:r w:rsidDel="00000000" w:rsidR="00000000" w:rsidRPr="00000000">
          <w:rPr>
            <w:rtl w:val="0"/>
          </w:rPr>
          <w:t xml:space="preserve">Acoustic Neurom</w:t>
        </w:r>
      </w:hyperlink>
      <w:r w:rsidDel="00000000" w:rsidR="00000000" w:rsidRPr="00000000">
        <w:rPr>
          <w:rtl w:val="0"/>
        </w:rPr>
        <w:t xml:space="preserve">a</w:t>
      </w:r>
    </w:p>
    <w:p w:rsidR="00000000" w:rsidDel="00000000" w:rsidP="00000000" w:rsidRDefault="00000000" w:rsidRPr="00000000" w14:paraId="00000868">
      <w:pPr>
        <w:rPr/>
      </w:pPr>
      <w:r w:rsidDel="00000000" w:rsidR="00000000" w:rsidRPr="00000000">
        <w:rPr>
          <w:b w:val="1"/>
          <w:rtl w:val="0"/>
        </w:rPr>
        <w:t xml:space="preserve">ARRO</w:t>
      </w:r>
      <w:r w:rsidDel="00000000" w:rsidR="00000000" w:rsidRPr="00000000">
        <w:rPr>
          <w:rtl w:val="0"/>
        </w:rPr>
        <w:t xml:space="preserve">: [</w:t>
      </w:r>
      <w:hyperlink r:id="rId510">
        <w:r w:rsidDel="00000000" w:rsidR="00000000" w:rsidRPr="00000000">
          <w:rPr>
            <w:rtl w:val="0"/>
          </w:rPr>
          <w:t xml:space="preserve">Vestibular Schwannoma</w:t>
        </w:r>
      </w:hyperlink>
      <w:r w:rsidDel="00000000" w:rsidR="00000000" w:rsidRPr="00000000">
        <w:rPr>
          <w:rtl w:val="0"/>
        </w:rPr>
        <w:t xml:space="preserve">]. </w:t>
      </w:r>
      <w:r w:rsidDel="00000000" w:rsidR="00000000" w:rsidRPr="00000000">
        <w:rPr>
          <w:b w:val="1"/>
          <w:rtl w:val="0"/>
        </w:rPr>
        <w:t xml:space="preserve">eContour</w:t>
      </w:r>
      <w:r w:rsidDel="00000000" w:rsidR="00000000" w:rsidRPr="00000000">
        <w:rPr>
          <w:rtl w:val="0"/>
        </w:rPr>
        <w:t xml:space="preserve">: [</w:t>
      </w:r>
      <w:hyperlink r:id="rId511">
        <w:r w:rsidDel="00000000" w:rsidR="00000000" w:rsidRPr="00000000">
          <w:rPr>
            <w:rtl w:val="0"/>
          </w:rPr>
          <w:t xml:space="preserve">Vestibular schwannoma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of intracranial tumors. Overall incidence is ~1/100,000 person-years.</w:t>
      </w:r>
    </w:p>
    <w:p w:rsidR="00000000" w:rsidDel="00000000" w:rsidP="00000000" w:rsidRDefault="00000000" w:rsidRPr="00000000" w14:paraId="0000086B">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 M:F </w:t>
      </w:r>
      <w:r w:rsidDel="00000000" w:rsidR="00000000" w:rsidRPr="00000000">
        <w:rPr>
          <w:rtl w:val="0"/>
        </w:rPr>
        <w:t xml:space="preserve">in the 70s</w:t>
      </w:r>
      <w:r w:rsidDel="00000000" w:rsidR="00000000" w:rsidRPr="00000000">
        <w:rPr>
          <w:rFonts w:ascii="Cardo" w:cs="Cardo" w:eastAsia="Cardo" w:hAnsi="Cardo"/>
          <w:sz w:val="20"/>
          <w:szCs w:val="20"/>
          <w:rtl w:val="0"/>
        </w:rPr>
        <w:t xml:space="preserve">, now 2.3:1M:F but size from 3→ 1 cm (MRI).</w:t>
      </w:r>
    </w:p>
    <w:p w:rsidR="00000000" w:rsidDel="00000000" w:rsidP="00000000" w:rsidRDefault="00000000" w:rsidRPr="00000000" w14:paraId="0000086C">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50. </w:t>
      </w:r>
    </w:p>
    <w:p w:rsidR="00000000" w:rsidDel="00000000" w:rsidP="00000000" w:rsidRDefault="00000000" w:rsidRPr="00000000" w14:paraId="0000086D">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 to 1% </w:t>
      </w:r>
      <w:r w:rsidDel="00000000" w:rsidR="00000000" w:rsidRPr="00000000">
        <w:rPr>
          <w:b w:val="1"/>
          <w:rtl w:val="0"/>
        </w:rPr>
        <w:t xml:space="preserve">of the general</w:t>
      </w:r>
      <w:r w:rsidDel="00000000" w:rsidR="00000000" w:rsidRPr="00000000">
        <w:rPr>
          <w:rFonts w:ascii="Times New Roman" w:cs="Times New Roman" w:eastAsia="Times New Roman" w:hAnsi="Times New Roman"/>
          <w:b w:val="1"/>
          <w:sz w:val="20"/>
          <w:szCs w:val="20"/>
          <w:rtl w:val="0"/>
        </w:rPr>
        <w:t xml:space="preserve"> population</w:t>
      </w:r>
      <w:r w:rsidDel="00000000" w:rsidR="00000000" w:rsidRPr="00000000">
        <w:rPr>
          <w:rFonts w:ascii="Times New Roman" w:cs="Times New Roman" w:eastAsia="Times New Roman" w:hAnsi="Times New Roman"/>
          <w:sz w:val="20"/>
          <w:szCs w:val="20"/>
          <w:rtl w:val="0"/>
        </w:rPr>
        <w:t xml:space="preserve"> harbor subclinical ANs.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3% meningioma, 25% pituitary adenoma.</w:t>
      </w:r>
    </w:p>
    <w:p w:rsidR="00000000" w:rsidDel="00000000" w:rsidP="00000000" w:rsidRDefault="00000000" w:rsidRPr="00000000" w14:paraId="0000086E">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Antoni A and B are zones of dense and sparse cellularity, respectively.</w:t>
      </w:r>
    </w:p>
    <w:p w:rsidR="00000000" w:rsidDel="00000000" w:rsidP="00000000" w:rsidRDefault="00000000" w:rsidRPr="00000000" w14:paraId="0000086F">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w:t>
      </w:r>
      <w:r w:rsidDel="00000000" w:rsidR="00000000" w:rsidRPr="00000000">
        <w:rPr>
          <w:rFonts w:ascii="Times New Roman" w:cs="Times New Roman" w:eastAsia="Times New Roman" w:hAnsi="Times New Roman"/>
          <w:sz w:val="20"/>
          <w:szCs w:val="20"/>
          <w:rtl w:val="0"/>
        </w:rPr>
        <w:t xml:space="preserve">stain</w:t>
      </w:r>
      <w:r w:rsidDel="00000000" w:rsidR="00000000" w:rsidRPr="00000000">
        <w:rPr>
          <w:rFonts w:ascii="Times New Roman" w:cs="Times New Roman" w:eastAsia="Times New Roman" w:hAnsi="Times New Roman"/>
          <w:sz w:val="20"/>
          <w:szCs w:val="20"/>
          <w:rtl w:val="0"/>
        </w:rPr>
        <w:t xml:space="preserve"> for S100.</w:t>
      </w:r>
    </w:p>
    <w:p w:rsidR="00000000" w:rsidDel="00000000" w:rsidP="00000000" w:rsidRDefault="00000000" w:rsidRPr="00000000" w14:paraId="00000870">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Gardner-Robertson hearing scale: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Discrimination 70/50/5/1</w:t>
      </w:r>
      <w:r w:rsidDel="00000000" w:rsidR="00000000" w:rsidRPr="00000000">
        <w:rPr>
          <w:rFonts w:ascii="Cardo" w:cs="Cardo" w:eastAsia="Cardo" w:hAnsi="Cardo"/>
          <w:sz w:val="20"/>
          <w:szCs w:val="20"/>
          <w:rtl w:val="0"/>
        </w:rPr>
        <w:t xml:space="preserve">. Good→ Serviceable→ non-serviceable→ poor→ deaf. </w:t>
      </w:r>
    </w:p>
    <w:p w:rsidR="00000000" w:rsidDel="00000000" w:rsidP="00000000" w:rsidRDefault="00000000" w:rsidRPr="00000000" w14:paraId="00000871">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dB correlates to (100-discrimination) except at grade IV-V: 30/50/90/91/0.</w:t>
      </w:r>
    </w:p>
    <w:p w:rsidR="00000000" w:rsidDel="00000000" w:rsidP="00000000" w:rsidRDefault="00000000" w:rsidRPr="00000000" w14:paraId="00000872">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House-Brackmann facial paralysis scale</w:t>
      </w:r>
      <w:r w:rsidDel="00000000" w:rsidR="00000000" w:rsidRPr="00000000">
        <w:rPr>
          <w:rFonts w:ascii="Times New Roman" w:cs="Times New Roman" w:eastAsia="Times New Roman" w:hAnsi="Times New Roman"/>
          <w:sz w:val="20"/>
          <w:szCs w:val="20"/>
          <w:rtl w:val="0"/>
        </w:rPr>
        <w:t xml:space="preserve">: Grade I-VI - Normal / mild / normal symmetry at rest / asymmetry at rest, incomplete eye closure, moderate forehead movement / barely perceptive motion / total paralysis.</w:t>
      </w:r>
    </w:p>
    <w:p w:rsidR="00000000" w:rsidDel="00000000" w:rsidP="00000000" w:rsidRDefault="00000000" w:rsidRPr="00000000" w14:paraId="00000873">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Growth per year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90% grow &lt; 3 mm annually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4">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grow &lt; 1 mm annually. </w:t>
      </w:r>
      <w:r w:rsidDel="00000000" w:rsidR="00000000" w:rsidRPr="00000000">
        <w:rPr>
          <w:rFonts w:ascii="Times New Roman" w:cs="Times New Roman" w:eastAsia="Times New Roman" w:hAnsi="Times New Roman"/>
          <w:i w:val="1"/>
          <w:sz w:val="20"/>
          <w:szCs w:val="20"/>
          <w:rtl w:val="0"/>
        </w:rPr>
        <w:t xml:space="preserve">~20-40% are considered stable.</w:t>
      </w:r>
    </w:p>
    <w:p w:rsidR="00000000" w:rsidDel="00000000" w:rsidP="00000000" w:rsidRDefault="00000000" w:rsidRPr="00000000" w14:paraId="00000875">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 grow 1-3 mm annually.</w:t>
      </w:r>
    </w:p>
    <w:p w:rsidR="00000000" w:rsidDel="00000000" w:rsidP="00000000" w:rsidRDefault="00000000" w:rsidRPr="00000000" w14:paraId="00000876">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w:t>
      </w:r>
      <w:r w:rsidDel="00000000" w:rsidR="00000000" w:rsidRPr="00000000">
        <w:rPr>
          <w:rFonts w:ascii="Times New Roman" w:cs="Times New Roman" w:eastAsia="Times New Roman" w:hAnsi="Times New Roman"/>
          <w:sz w:val="20"/>
          <w:szCs w:val="20"/>
          <w:rtl w:val="0"/>
        </w:rPr>
        <w:t xml:space="preserve">grow</w:t>
      </w:r>
      <w:r w:rsidDel="00000000" w:rsidR="00000000" w:rsidRPr="00000000">
        <w:rPr>
          <w:rFonts w:ascii="Times New Roman" w:cs="Times New Roman" w:eastAsia="Times New Roman" w:hAnsi="Times New Roman"/>
          <w:sz w:val="20"/>
          <w:szCs w:val="20"/>
          <w:rtl w:val="0"/>
        </w:rPr>
        <w:t xml:space="preserve"> &gt; 3 mm annually.</w:t>
      </w:r>
    </w:p>
    <w:p w:rsidR="00000000" w:rsidDel="00000000" w:rsidP="00000000" w:rsidRDefault="00000000" w:rsidRPr="00000000" w14:paraId="00000877">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 [</w:t>
      </w:r>
      <w:hyperlink r:id="rId512">
        <w:r w:rsidDel="00000000" w:rsidR="00000000" w:rsidRPr="00000000">
          <w:rPr>
            <w:rFonts w:ascii="Times New Roman" w:cs="Times New Roman" w:eastAsia="Times New Roman" w:hAnsi="Times New Roman"/>
            <w:sz w:val="20"/>
            <w:szCs w:val="20"/>
            <w:rtl w:val="0"/>
          </w:rPr>
          <w:t xml:space="preserve">Smouha Laryngoscope '09</w:t>
        </w:r>
      </w:hyperlink>
      <w:r w:rsidDel="00000000" w:rsidR="00000000" w:rsidRPr="00000000">
        <w:rPr>
          <w:rFonts w:ascii="Times New Roman" w:cs="Times New Roman" w:eastAsia="Times New Roman" w:hAnsi="Times New Roman"/>
          <w:sz w:val="20"/>
          <w:szCs w:val="20"/>
          <w:rtl w:val="0"/>
        </w:rPr>
        <w:t xml:space="preserve">]: 3.2y MFU with ~40% PD, ~50% SD, 6% spontaneous regression.</w:t>
      </w:r>
    </w:p>
    <w:p w:rsidR="00000000" w:rsidDel="00000000" w:rsidP="00000000" w:rsidRDefault="00000000" w:rsidRPr="00000000" w14:paraId="00000878">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Koos grade</w:t>
      </w:r>
      <w:r w:rsidDel="00000000" w:rsidR="00000000" w:rsidRPr="00000000">
        <w:rPr>
          <w:rFonts w:ascii="Times New Roman" w:cs="Times New Roman" w:eastAsia="Times New Roman" w:hAnsi="Times New Roman"/>
          <w:sz w:val="20"/>
          <w:szCs w:val="20"/>
          <w:rtl w:val="0"/>
        </w:rPr>
        <w:t xml:space="preserve"> [</w:t>
      </w:r>
      <w:hyperlink r:id="rId513">
        <w:r w:rsidDel="00000000" w:rsidR="00000000" w:rsidRPr="00000000">
          <w:rPr>
            <w:rFonts w:ascii="Times New Roman" w:cs="Times New Roman" w:eastAsia="Times New Roman" w:hAnsi="Times New Roman"/>
            <w:sz w:val="20"/>
            <w:szCs w:val="20"/>
            <w:rtl w:val="0"/>
          </w:rPr>
          <w:t xml:space="preserve">JNS '99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9">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w:t>
      </w:r>
      <w:r w:rsidDel="00000000" w:rsidR="00000000" w:rsidRPr="00000000">
        <w:rPr>
          <w:rFonts w:ascii="Times New Roman" w:cs="Times New Roman" w:eastAsia="Times New Roman" w:hAnsi="Times New Roman"/>
          <w:sz w:val="20"/>
          <w:szCs w:val="20"/>
          <w:rtl w:val="0"/>
        </w:rPr>
        <w:t xml:space="preserve"> &lt; </w:t>
      </w:r>
      <w:r w:rsidDel="00000000" w:rsidR="00000000" w:rsidRPr="00000000">
        <w:rPr>
          <w:rFonts w:ascii="Times New Roman" w:cs="Times New Roman" w:eastAsia="Times New Roman" w:hAnsi="Times New Roman"/>
          <w:b w:val="1"/>
          <w:sz w:val="20"/>
          <w:szCs w:val="20"/>
          <w:rtl w:val="0"/>
        </w:rPr>
        <w:t xml:space="preserve">1 </w:t>
      </w:r>
      <w:r w:rsidDel="00000000" w:rsidR="00000000" w:rsidRPr="00000000">
        <w:rPr>
          <w:rFonts w:ascii="Times New Roman" w:cs="Times New Roman" w:eastAsia="Times New Roman" w:hAnsi="Times New Roman"/>
          <w:sz w:val="20"/>
          <w:szCs w:val="20"/>
          <w:rtl w:val="0"/>
        </w:rPr>
        <w:t xml:space="preserve">cm, IAC.</w:t>
      </w:r>
    </w:p>
    <w:p w:rsidR="00000000" w:rsidDel="00000000" w:rsidP="00000000" w:rsidRDefault="00000000" w:rsidRPr="00000000" w14:paraId="0000087A">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II</w:t>
      </w:r>
      <w:r w:rsidDel="00000000" w:rsidR="00000000" w:rsidRPr="00000000">
        <w:rPr>
          <w:rFonts w:ascii="Times New Roman" w:cs="Times New Roman" w:eastAsia="Times New Roman" w:hAnsi="Times New Roman"/>
          <w:sz w:val="20"/>
          <w:szCs w:val="20"/>
          <w:rtl w:val="0"/>
        </w:rPr>
        <w:t xml:space="preserve">: 1-</w:t>
      </w: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Fonts w:ascii="Times New Roman" w:cs="Times New Roman" w:eastAsia="Times New Roman" w:hAnsi="Times New Roman"/>
          <w:sz w:val="20"/>
          <w:szCs w:val="20"/>
          <w:rtl w:val="0"/>
        </w:rPr>
        <w:t xml:space="preserve"> cm IAC, or </w:t>
      </w:r>
      <w:r w:rsidDel="00000000" w:rsidR="00000000" w:rsidRPr="00000000">
        <w:rPr>
          <w:rFonts w:ascii="Times New Roman" w:cs="Times New Roman" w:eastAsia="Times New Roman" w:hAnsi="Times New Roman"/>
          <w:b w:val="1"/>
          <w:sz w:val="20"/>
          <w:szCs w:val="20"/>
          <w:rtl w:val="0"/>
        </w:rPr>
        <w:t xml:space="preserve">outside</w:t>
      </w:r>
      <w:r w:rsidDel="00000000" w:rsidR="00000000" w:rsidRPr="00000000">
        <w:rPr>
          <w:rFonts w:ascii="Times New Roman" w:cs="Times New Roman" w:eastAsia="Times New Roman" w:hAnsi="Times New Roman"/>
          <w:sz w:val="20"/>
          <w:szCs w:val="20"/>
          <w:rtl w:val="0"/>
        </w:rPr>
        <w:t xml:space="preserve"> &lt; 1 cm.</w:t>
      </w:r>
    </w:p>
    <w:p w:rsidR="00000000" w:rsidDel="00000000" w:rsidP="00000000" w:rsidRDefault="00000000" w:rsidRPr="00000000" w14:paraId="0000087B">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Obs appropriate</w:t>
      </w:r>
      <w:r w:rsidDel="00000000" w:rsidR="00000000" w:rsidRPr="00000000">
        <w:rPr>
          <w:rFonts w:ascii="Times New Roman" w:cs="Times New Roman" w:eastAsia="Times New Roman" w:hAnsi="Times New Roman"/>
          <w:sz w:val="20"/>
          <w:szCs w:val="20"/>
          <w:rtl w:val="0"/>
        </w:rPr>
        <w:t xml:space="preserve"> for &lt; 2 cm, or no/slow growth w/o sx progression [</w:t>
      </w:r>
      <w:hyperlink r:id="rId514">
        <w:r w:rsidDel="00000000" w:rsidR="00000000" w:rsidRPr="00000000">
          <w:rPr>
            <w:rFonts w:ascii="Times New Roman" w:cs="Times New Roman" w:eastAsia="Times New Roman" w:hAnsi="Times New Roman"/>
            <w:sz w:val="20"/>
            <w:szCs w:val="20"/>
            <w:rtl w:val="0"/>
          </w:rPr>
          <w:t xml:space="preserve">Smouha Laryngoscope '09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C">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III</w:t>
      </w:r>
      <w:r w:rsidDel="00000000" w:rsidR="00000000" w:rsidRPr="00000000">
        <w:rPr>
          <w:rFonts w:ascii="Times New Roman" w:cs="Times New Roman" w:eastAsia="Times New Roman" w:hAnsi="Times New Roman"/>
          <w:sz w:val="20"/>
          <w:szCs w:val="20"/>
          <w:rtl w:val="0"/>
        </w:rPr>
        <w:t xml:space="preserve">: &lt; 3 cm, abutment of stem.</w:t>
      </w:r>
    </w:p>
    <w:p w:rsidR="00000000" w:rsidDel="00000000" w:rsidP="00000000" w:rsidRDefault="00000000" w:rsidRPr="00000000" w14:paraId="0000087D">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IV</w:t>
      </w:r>
      <w:r w:rsidDel="00000000" w:rsidR="00000000" w:rsidRPr="00000000">
        <w:rPr>
          <w:rFonts w:ascii="Times New Roman" w:cs="Times New Roman" w:eastAsia="Times New Roman" w:hAnsi="Times New Roman"/>
          <w:sz w:val="20"/>
          <w:szCs w:val="20"/>
          <w:rtl w:val="0"/>
        </w:rPr>
        <w:t xml:space="preserve">: &gt; 3 cm, displacement of stem/midline shift.</w:t>
      </w:r>
    </w:p>
    <w:p w:rsidR="00000000" w:rsidDel="00000000" w:rsidP="00000000" w:rsidRDefault="00000000" w:rsidRPr="00000000" w14:paraId="0000087E">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Anatomy</w:t>
      </w:r>
      <w:r w:rsidDel="00000000" w:rsidR="00000000" w:rsidRPr="00000000">
        <w:rPr>
          <w:rFonts w:ascii="Times New Roman" w:cs="Times New Roman" w:eastAsia="Times New Roman" w:hAnsi="Times New Roman"/>
          <w:sz w:val="20"/>
          <w:szCs w:val="20"/>
          <w:rtl w:val="0"/>
        </w:rPr>
        <w:t xml:space="preserve">: VII and VIII enter the IAC, and VIII splits into four branches: One cochlear (spiral ganglion, spiral organ of corti, cochlea) and three vestibular branches (sup: utricle and sup/lat semicircular ducts, inf: posterior semicircular duct). ANs occur </w:t>
      </w:r>
      <w:r w:rsidDel="00000000" w:rsidR="00000000" w:rsidRPr="00000000">
        <w:rPr>
          <w:rtl w:val="0"/>
        </w:rPr>
        <w:t xml:space="preserve">with equal</w:t>
      </w:r>
      <w:r w:rsidDel="00000000" w:rsidR="00000000" w:rsidRPr="00000000">
        <w:rPr>
          <w:rFonts w:ascii="Times New Roman" w:cs="Times New Roman" w:eastAsia="Times New Roman" w:hAnsi="Times New Roman"/>
          <w:sz w:val="20"/>
          <w:szCs w:val="20"/>
          <w:rtl w:val="0"/>
        </w:rPr>
        <w:t xml:space="preserve"> frequency in sup and inf vestibular branches, rarely the cochlear branch.</w:t>
      </w:r>
    </w:p>
    <w:p w:rsidR="00000000" w:rsidDel="00000000" w:rsidP="00000000" w:rsidRDefault="00000000" w:rsidRPr="00000000" w14:paraId="0000087F">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Obersteiner-Redlich zone </w:t>
      </w:r>
      <w:r w:rsidDel="00000000" w:rsidR="00000000" w:rsidRPr="00000000">
        <w:rPr>
          <w:rtl w:val="0"/>
        </w:rPr>
        <w:t xml:space="preserve">is the origin</w:t>
      </w:r>
      <w:r w:rsidDel="00000000" w:rsidR="00000000" w:rsidRPr="00000000">
        <w:rPr>
          <w:rFonts w:ascii="Times New Roman" w:cs="Times New Roman" w:eastAsia="Times New Roman" w:hAnsi="Times New Roman"/>
          <w:sz w:val="20"/>
          <w:szCs w:val="20"/>
          <w:rtl w:val="0"/>
        </w:rPr>
        <w:t xml:space="preserve"> site of most ANs (junction between central and peripheral myelin).</w:t>
      </w:r>
    </w:p>
    <w:p w:rsidR="00000000" w:rsidDel="00000000" w:rsidP="00000000" w:rsidRDefault="00000000" w:rsidRPr="00000000" w14:paraId="00000880">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factors</w:t>
      </w:r>
      <w:r w:rsidDel="00000000" w:rsidR="00000000" w:rsidRPr="00000000">
        <w:rPr>
          <w:rFonts w:ascii="Times New Roman" w:cs="Times New Roman" w:eastAsia="Times New Roman" w:hAnsi="Times New Roman"/>
          <w:sz w:val="20"/>
          <w:szCs w:val="20"/>
          <w:rtl w:val="0"/>
        </w:rPr>
        <w:t xml:space="preserve">: Acoustic trauma (OR 2.2 10+y vs. 13.1 for 20+y of exposure to extremely loud noise), other studies show conflicting data. Parathyroid adenoma (OR 3.4). Childhood exposure to low-dose RT (RR 1.14/Gy).</w:t>
      </w:r>
    </w:p>
    <w:p w:rsidR="00000000" w:rsidDel="00000000" w:rsidP="00000000" w:rsidRDefault="00000000" w:rsidRPr="00000000" w14:paraId="00000881">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NF-2 </w:t>
      </w:r>
      <w:r w:rsidDel="00000000" w:rsidR="00000000" w:rsidRPr="00000000">
        <w:rPr>
          <w:rFonts w:ascii="Times New Roman" w:cs="Times New Roman" w:eastAsia="Times New Roman" w:hAnsi="Times New Roman"/>
          <w:sz w:val="20"/>
          <w:szCs w:val="20"/>
          <w:rtl w:val="0"/>
        </w:rPr>
        <w:t xml:space="preserve">(Ch 22): Schwannoma, meningioma, glioma, optic nerve glioma, neurofibroma, cataracts.</w:t>
      </w:r>
    </w:p>
    <w:p w:rsidR="00000000" w:rsidDel="00000000" w:rsidP="00000000" w:rsidRDefault="00000000" w:rsidRPr="00000000" w14:paraId="00000882">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NF-2 </w:t>
      </w:r>
      <w:r w:rsidDel="00000000" w:rsidR="00000000" w:rsidRPr="00000000">
        <w:rPr>
          <w:rFonts w:ascii="Times New Roman" w:cs="Times New Roman" w:eastAsia="Times New Roman" w:hAnsi="Times New Roman"/>
          <w:sz w:val="20"/>
          <w:szCs w:val="20"/>
          <w:rtl w:val="0"/>
        </w:rPr>
        <w:t xml:space="preserve">accounts for 10% of pts w acoustic neuroma, but 96% of pts w NF-2 have ANs. </w:t>
      </w:r>
      <w:r w:rsidDel="00000000" w:rsidR="00000000" w:rsidRPr="00000000">
        <w:rPr>
          <w:rtl w:val="0"/>
        </w:rPr>
      </w:r>
    </w:p>
    <w:p w:rsidR="00000000" w:rsidDel="00000000" w:rsidP="00000000" w:rsidRDefault="00000000" w:rsidRPr="00000000" w14:paraId="00000883">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Bilateral acoustic neuromas</w:t>
      </w:r>
      <w:r w:rsidDel="00000000" w:rsidR="00000000" w:rsidRPr="00000000">
        <w:rPr>
          <w:rFonts w:ascii="Times New Roman" w:cs="Times New Roman" w:eastAsia="Times New Roman" w:hAnsi="Times New Roman"/>
          <w:sz w:val="20"/>
          <w:szCs w:val="20"/>
          <w:rtl w:val="0"/>
        </w:rPr>
        <w:t xml:space="preserve"> are pathognomonic </w:t>
      </w:r>
      <w:r w:rsidDel="00000000" w:rsidR="00000000" w:rsidRPr="00000000">
        <w:rPr>
          <w:rtl w:val="0"/>
        </w:rPr>
        <w:t xml:space="preserve">features</w:t>
      </w:r>
      <w:r w:rsidDel="00000000" w:rsidR="00000000" w:rsidRPr="00000000">
        <w:rPr>
          <w:rFonts w:ascii="Times New Roman" w:cs="Times New Roman" w:eastAsia="Times New Roman" w:hAnsi="Times New Roman"/>
          <w:sz w:val="20"/>
          <w:szCs w:val="20"/>
          <w:rtl w:val="0"/>
        </w:rPr>
        <w:t xml:space="preserve"> of NF-2. </w:t>
      </w:r>
    </w:p>
    <w:p w:rsidR="00000000" w:rsidDel="00000000" w:rsidP="00000000" w:rsidRDefault="00000000" w:rsidRPr="00000000" w14:paraId="00000884">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Merlin or schwannomin (involved in </w:t>
      </w:r>
      <w:r w:rsidDel="00000000" w:rsidR="00000000" w:rsidRPr="00000000">
        <w:rPr>
          <w:rFonts w:ascii="Times New Roman" w:cs="Times New Roman" w:eastAsia="Times New Roman" w:hAnsi="Times New Roman"/>
          <w:sz w:val="20"/>
          <w:szCs w:val="20"/>
          <w:rtl w:val="0"/>
        </w:rPr>
        <w:t xml:space="preserve">actin</w:t>
      </w:r>
      <w:r w:rsidDel="00000000" w:rsidR="00000000" w:rsidRPr="00000000">
        <w:rPr>
          <w:rFonts w:ascii="Times New Roman" w:cs="Times New Roman" w:eastAsia="Times New Roman" w:hAnsi="Times New Roman"/>
          <w:sz w:val="20"/>
          <w:szCs w:val="20"/>
          <w:rtl w:val="0"/>
        </w:rPr>
        <w:t xml:space="preserve"> cytoskeleton organization).</w:t>
      </w:r>
    </w:p>
    <w:p w:rsidR="00000000" w:rsidDel="00000000" w:rsidP="00000000" w:rsidRDefault="00000000" w:rsidRPr="00000000" w14:paraId="00000885">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Majority (90%) are sporadic. </w:t>
      </w:r>
      <w:r w:rsidDel="00000000" w:rsidR="00000000" w:rsidRPr="00000000">
        <w:rPr>
          <w:rFonts w:ascii="Times New Roman" w:cs="Times New Roman" w:eastAsia="Times New Roman" w:hAnsi="Times New Roman"/>
          <w:i w:val="1"/>
          <w:sz w:val="20"/>
          <w:szCs w:val="20"/>
          <w:rtl w:val="0"/>
        </w:rPr>
        <w:t xml:space="preserve">Biallelic inactivation of NF-2 (merlin TSG) is common in sporadic.</w:t>
      </w:r>
    </w:p>
    <w:p w:rsidR="00000000" w:rsidDel="00000000" w:rsidP="00000000" w:rsidRDefault="00000000" w:rsidRPr="00000000" w14:paraId="00000886">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Prognostic factors</w:t>
      </w:r>
      <w:r w:rsidDel="00000000" w:rsidR="00000000" w:rsidRPr="00000000">
        <w:rPr>
          <w:rFonts w:ascii="Cardo" w:cs="Cardo" w:eastAsia="Cardo" w:hAnsi="Cardo"/>
          <w:sz w:val="20"/>
          <w:szCs w:val="20"/>
          <w:rtl w:val="0"/>
        </w:rPr>
        <w:t xml:space="preserve">: Baseline hearing loss, growth rate &gt;2.5mm/y (hearing preservation 75→ 32% </w:t>
      </w:r>
      <w:r w:rsidDel="00000000" w:rsidR="00000000" w:rsidRPr="00000000">
        <w:rPr>
          <w:rFonts w:ascii="Times New Roman" w:cs="Times New Roman" w:eastAsia="Times New Roman" w:hAnsi="Times New Roman"/>
          <w:sz w:val="20"/>
          <w:szCs w:val="20"/>
          <w:rtl w:val="0"/>
        </w:rPr>
        <w:t xml:space="preserve">[</w:t>
      </w:r>
      <w:hyperlink r:id="rId515">
        <w:r w:rsidDel="00000000" w:rsidR="00000000" w:rsidRPr="00000000">
          <w:rPr>
            <w:rtl w:val="0"/>
          </w:rPr>
          <w:t xml:space="preserve">Sughrue JNS '10</w:t>
        </w:r>
      </w:hyperlink>
      <w:r w:rsidDel="00000000" w:rsidR="00000000" w:rsidRPr="00000000">
        <w:rPr>
          <w:rFonts w:ascii="Cardo" w:cs="Cardo" w:eastAsia="Cardo" w:hAnsi="Cardo"/>
          <w:sz w:val="20"/>
          <w:szCs w:val="20"/>
          <w:rtl w:val="0"/>
        </w:rPr>
        <w:t xml:space="preserve">], median time to total hearing loss 14.8→ 7y </w:t>
      </w:r>
      <w:r w:rsidDel="00000000" w:rsidR="00000000" w:rsidRPr="00000000">
        <w:rPr>
          <w:rFonts w:ascii="Times New Roman" w:cs="Times New Roman" w:eastAsia="Times New Roman" w:hAnsi="Times New Roman"/>
          <w:sz w:val="20"/>
          <w:szCs w:val="20"/>
          <w:rtl w:val="0"/>
        </w:rPr>
        <w:t xml:space="preserve">[</w:t>
      </w:r>
      <w:hyperlink r:id="rId516">
        <w:r w:rsidDel="00000000" w:rsidR="00000000" w:rsidRPr="00000000">
          <w:rPr>
            <w:rtl w:val="0"/>
          </w:rPr>
          <w:t xml:space="preserve">Sughrue JNS '11</w:t>
        </w:r>
      </w:hyperlink>
      <w:r w:rsidDel="00000000" w:rsidR="00000000" w:rsidRPr="00000000">
        <w:rPr>
          <w:rFonts w:ascii="Times New Roman" w:cs="Times New Roman" w:eastAsia="Times New Roman" w:hAnsi="Times New Roman"/>
          <w:sz w:val="20"/>
          <w:szCs w:val="20"/>
          <w:rtl w:val="0"/>
        </w:rPr>
        <w:t xml:space="preserve">]), delay in dx. Initial tumor size not prognostic. </w:t>
      </w:r>
    </w:p>
    <w:p w:rsidR="00000000" w:rsidDel="00000000" w:rsidP="00000000" w:rsidRDefault="00000000" w:rsidRPr="00000000" w14:paraId="00000887">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888">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H&amp;P</w:t>
      </w:r>
      <w:r w:rsidDel="00000000" w:rsidR="00000000" w:rsidRPr="00000000">
        <w:rPr>
          <w:rFonts w:ascii="Times New Roman" w:cs="Times New Roman" w:eastAsia="Times New Roman" w:hAnsi="Times New Roman"/>
          <w:sz w:val="20"/>
          <w:szCs w:val="20"/>
          <w:rtl w:val="0"/>
        </w:rPr>
        <w:t xml:space="preserve">: Balance, hearing changes (only ~66% aware, though 15% develop sudden hearing loss), NF2 history. Audiometry: tone, frequency (usually high frequency hearing loss).</w:t>
      </w:r>
    </w:p>
    <w:p w:rsidR="00000000" w:rsidDel="00000000" w:rsidP="00000000" w:rsidRDefault="00000000" w:rsidRPr="00000000" w14:paraId="00000889">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Rinne test: Mastoid bone, air &gt; bone conduction.</w:t>
      </w:r>
    </w:p>
    <w:p w:rsidR="00000000" w:rsidDel="00000000" w:rsidP="00000000" w:rsidRDefault="00000000" w:rsidRPr="00000000" w14:paraId="0000088A">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w:t>
      </w:r>
      <w:r w:rsidDel="00000000" w:rsidR="00000000" w:rsidRPr="00000000">
        <w:rPr>
          <w:rFonts w:ascii="Times New Roman" w:cs="Times New Roman" w:eastAsia="Times New Roman" w:hAnsi="Times New Roman"/>
          <w:sz w:val="20"/>
          <w:szCs w:val="20"/>
          <w:rtl w:val="0"/>
        </w:rPr>
        <w:t xml:space="preserve">ber test: Occiput, vibratory sound louder </w:t>
      </w:r>
      <w:r w:rsidDel="00000000" w:rsidR="00000000" w:rsidRPr="00000000">
        <w:rPr>
          <w:rtl w:val="0"/>
        </w:rPr>
        <w:t xml:space="preserve">on the good</w:t>
      </w:r>
      <w:r w:rsidDel="00000000" w:rsidR="00000000" w:rsidRPr="00000000">
        <w:rPr>
          <w:rFonts w:ascii="Times New Roman" w:cs="Times New Roman" w:eastAsia="Times New Roman" w:hAnsi="Times New Roman"/>
          <w:sz w:val="20"/>
          <w:szCs w:val="20"/>
          <w:rtl w:val="0"/>
        </w:rPr>
        <w:t xml:space="preserve"> side. </w:t>
      </w:r>
    </w:p>
    <w:p w:rsidR="00000000" w:rsidDel="00000000" w:rsidP="00000000" w:rsidRDefault="00000000" w:rsidRPr="00000000" w14:paraId="0000088B">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brainstem auditory evoked response: 60-90% Sn (lower for small tumors), 60-90% Sp [</w:t>
      </w:r>
      <w:hyperlink r:id="rId517">
        <w:r w:rsidDel="00000000" w:rsidR="00000000" w:rsidRPr="00000000">
          <w:rPr>
            <w:rtl w:val="0"/>
          </w:rPr>
          <w:t xml:space="preserve">Doyle JAMA H&amp;N '99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8C">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Ask pt to tighten anterior neck to </w:t>
      </w:r>
      <w:r w:rsidDel="00000000" w:rsidR="00000000" w:rsidRPr="00000000">
        <w:rPr>
          <w:rtl w:val="0"/>
        </w:rPr>
        <w:t xml:space="preserve">test the platysma</w:t>
      </w:r>
      <w:r w:rsidDel="00000000" w:rsidR="00000000" w:rsidRPr="00000000">
        <w:rPr>
          <w:rFonts w:ascii="Times New Roman" w:cs="Times New Roman" w:eastAsia="Times New Roman" w:hAnsi="Times New Roman"/>
          <w:sz w:val="20"/>
          <w:szCs w:val="20"/>
          <w:rtl w:val="0"/>
        </w:rPr>
        <w:t xml:space="preserve"> (innervated by CN VII, may be affected in larger lesions).</w:t>
      </w:r>
    </w:p>
    <w:p w:rsidR="00000000" w:rsidDel="00000000" w:rsidP="00000000" w:rsidRDefault="00000000" w:rsidRPr="00000000" w14:paraId="0000088D">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gold standard.</w:t>
      </w:r>
    </w:p>
    <w:p w:rsidR="00000000" w:rsidDel="00000000" w:rsidP="00000000" w:rsidRDefault="00000000" w:rsidRPr="00000000" w14:paraId="0000088E">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Isointense or slightly hypointense T1, usually with homogeneous T1c and occasional cystic degeneration [</w:t>
      </w:r>
      <w:hyperlink r:id="rId518">
        <w:r w:rsidDel="00000000" w:rsidR="00000000" w:rsidRPr="00000000">
          <w:rPr>
            <w:rtl w:val="0"/>
          </w:rPr>
          <w:t xml:space="preserve">DeLong Contemp NS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8F">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Classic sign: "Ice cream cone" shape and widening of porus acusticus [</w:t>
      </w:r>
      <w:hyperlink r:id="rId519">
        <w:r w:rsidDel="00000000" w:rsidR="00000000" w:rsidRPr="00000000">
          <w:rPr>
            <w:rtl w:val="0"/>
          </w:rPr>
          <w:t xml:space="preserve">Schmalbrock AJNR '99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90">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VS, meningioma, glomus tumor, ependymoma, facial or trigeminal schwannoma, epider</w:t>
      </w:r>
      <w:r w:rsidDel="00000000" w:rsidR="00000000" w:rsidRPr="00000000">
        <w:rPr>
          <w:rFonts w:ascii="Times New Roman" w:cs="Times New Roman" w:eastAsia="Times New Roman" w:hAnsi="Times New Roman"/>
          <w:sz w:val="20"/>
          <w:szCs w:val="20"/>
          <w:rtl w:val="0"/>
        </w:rPr>
        <w:t xml:space="preserve">moid cyst, metastasis.</w:t>
      </w:r>
    </w:p>
    <w:p w:rsidR="00000000" w:rsidDel="00000000" w:rsidP="00000000" w:rsidRDefault="00000000" w:rsidRPr="00000000" w14:paraId="00000891">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Verocay bodies. S100 staining.</w:t>
      </w:r>
    </w:p>
    <w:p w:rsidR="00000000" w:rsidDel="00000000" w:rsidP="00000000" w:rsidRDefault="00000000" w:rsidRPr="00000000" w14:paraId="00000892">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biopsy needed.</w:t>
      </w:r>
    </w:p>
    <w:p w:rsidR="00000000" w:rsidDel="00000000" w:rsidP="00000000" w:rsidRDefault="00000000" w:rsidRPr="00000000" w14:paraId="00000893">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NF2 testing if bilateral. </w:t>
      </w:r>
      <w:r w:rsidDel="00000000" w:rsidR="00000000" w:rsidRPr="00000000">
        <w:rPr>
          <w:rtl w:val="0"/>
        </w:rPr>
      </w:r>
    </w:p>
    <w:p w:rsidR="00000000" w:rsidDel="00000000" w:rsidP="00000000" w:rsidRDefault="00000000" w:rsidRPr="00000000" w14:paraId="00000894">
      <w:pPr>
        <w:pStyle w:val="Heading2"/>
        <w:rPr/>
      </w:pPr>
      <w:bookmarkStart w:colFirst="0" w:colLast="0" w:name="_7mfm2tyuksr5" w:id="105"/>
      <w:bookmarkEnd w:id="105"/>
      <w:hyperlink w:anchor="_24k8o3ev6hbp">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895">
      <w:pPr>
        <w:ind w:left="0" w:firstLine="0"/>
        <w:rPr/>
      </w:pPr>
      <w:r w:rsidDel="00000000" w:rsidR="00000000" w:rsidRPr="00000000">
        <w:rPr>
          <w:rtl w:val="0"/>
        </w:rPr>
        <w:t xml:space="preserve">Complications: CSF leak, damage to adjacent CN VII. Hearing preservation is 20-50%, though hearing preservation is more likely when the tumor is &lt; 1.5-2 cm in size. Higher rates of facial (7% [</w:t>
      </w:r>
      <w:hyperlink r:id="rId520">
        <w:r w:rsidDel="00000000" w:rsidR="00000000" w:rsidRPr="00000000">
          <w:rPr>
            <w:rtl w:val="0"/>
          </w:rPr>
          <w:t xml:space="preserve">Samii NS '97</w:t>
        </w:r>
      </w:hyperlink>
      <w:r w:rsidDel="00000000" w:rsidR="00000000" w:rsidRPr="00000000">
        <w:rPr>
          <w:rtl w:val="0"/>
        </w:rPr>
        <w:t xml:space="preserve">]) and trigeminal neuropathy than RT.</w:t>
      </w:r>
      <w:r w:rsidDel="00000000" w:rsidR="00000000" w:rsidRPr="00000000">
        <w:rPr>
          <w:rtl w:val="0"/>
        </w:rPr>
      </w:r>
    </w:p>
    <w:p w:rsidR="00000000" w:rsidDel="00000000" w:rsidP="00000000" w:rsidRDefault="00000000" w:rsidRPr="00000000" w14:paraId="00000896">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tx, esp for younger patients, large (&gt;4 cm) symptomatic tumors or recurrence/progression after RT. </w:t>
      </w:r>
    </w:p>
    <w:p w:rsidR="00000000" w:rsidDel="00000000" w:rsidP="00000000" w:rsidRDefault="00000000" w:rsidRPr="00000000" w14:paraId="00000897">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 after GTR only 1%! [</w:t>
      </w:r>
      <w:hyperlink r:id="rId521">
        <w:r w:rsidDel="00000000" w:rsidR="00000000" w:rsidRPr="00000000">
          <w:rPr>
            <w:rFonts w:ascii="Times New Roman" w:cs="Times New Roman" w:eastAsia="Times New Roman" w:hAnsi="Times New Roman"/>
            <w:sz w:val="20"/>
            <w:szCs w:val="20"/>
            <w:rtl w:val="0"/>
          </w:rPr>
          <w:t xml:space="preserve">Gormley NS '97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98">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 for STR RR 9. Nodular enhancement on initial post-op MRI with 16x risk of recurrence compared to linear pattern [</w:t>
      </w:r>
      <w:hyperlink r:id="rId522">
        <w:r w:rsidDel="00000000" w:rsidR="00000000" w:rsidRPr="00000000">
          <w:rPr>
            <w:rFonts w:ascii="Times New Roman" w:cs="Times New Roman" w:eastAsia="Times New Roman" w:hAnsi="Times New Roman"/>
            <w:sz w:val="20"/>
            <w:szCs w:val="20"/>
            <w:rtl w:val="0"/>
          </w:rPr>
          <w:t xml:space="preserve">Mayo, Carlson Laryngoscope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99">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Microsurgery (</w:t>
      </w:r>
      <w:r w:rsidDel="00000000" w:rsidR="00000000" w:rsidRPr="00000000">
        <w:rPr>
          <w:rFonts w:ascii="Times New Roman" w:cs="Times New Roman" w:eastAsia="Times New Roman" w:hAnsi="Times New Roman"/>
          <w:b w:val="1"/>
          <w:sz w:val="20"/>
          <w:szCs w:val="20"/>
          <w:rtl w:val="0"/>
        </w:rPr>
        <w:t xml:space="preserve">translabyrinthine</w:t>
      </w:r>
      <w:r w:rsidDel="00000000" w:rsidR="00000000" w:rsidRPr="00000000">
        <w:rPr>
          <w:rFonts w:ascii="Times New Roman" w:cs="Times New Roman" w:eastAsia="Times New Roman" w:hAnsi="Times New Roman"/>
          <w:sz w:val="20"/>
          <w:szCs w:val="20"/>
          <w:rtl w:val="0"/>
        </w:rPr>
        <w:t xml:space="preserve">, middle cranial fossa approach or suboccipital/retrosigmoid approach).</w:t>
      </w:r>
    </w:p>
    <w:p w:rsidR="00000000" w:rsidDel="00000000" w:rsidP="00000000" w:rsidRDefault="00000000" w:rsidRPr="00000000" w14:paraId="0000089A">
      <w:pPr>
        <w:spacing w:line="240" w:lineRule="auto"/>
        <w:ind w:left="1440" w:firstLine="0"/>
        <w:rPr>
          <w:rFonts w:ascii="Times New Roman" w:cs="Times New Roman" w:eastAsia="Times New Roman" w:hAnsi="Times New Roman"/>
          <w:sz w:val="20"/>
          <w:szCs w:val="20"/>
        </w:rPr>
      </w:pPr>
      <w:r w:rsidDel="00000000" w:rsidR="00000000" w:rsidRPr="00000000">
        <w:rPr>
          <w:rtl w:val="0"/>
        </w:rPr>
      </w:r>
    </w:p>
    <w:tbl>
      <w:tblPr>
        <w:tblStyle w:val="Table2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3150"/>
        <w:gridCol w:w="3915"/>
        <w:tblGridChange w:id="0">
          <w:tblGrid>
            <w:gridCol w:w="2295"/>
            <w:gridCol w:w="3150"/>
            <w:gridCol w:w="391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9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Approach</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9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9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9E">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Translabyrinthine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9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Excellent visualization of ant brainstem and facial nn (facial nn preservation). </w:t>
            </w:r>
            <w:r w:rsidDel="00000000" w:rsidR="00000000" w:rsidRPr="00000000">
              <w:rPr>
                <w:rFonts w:ascii="Times New Roman" w:cs="Times New Roman" w:eastAsia="Times New Roman" w:hAnsi="Times New Roman"/>
                <w:b w:val="1"/>
                <w:sz w:val="20"/>
                <w:szCs w:val="20"/>
                <w:rtl w:val="0"/>
              </w:rPr>
              <w:t xml:space="preserve">Does not </w:t>
            </w:r>
            <w:r w:rsidDel="00000000" w:rsidR="00000000" w:rsidRPr="00000000">
              <w:rPr>
                <w:b w:val="1"/>
                <w:rtl w:val="0"/>
              </w:rPr>
              <w:t xml:space="preserve">require</w:t>
            </w:r>
            <w:r w:rsidDel="00000000" w:rsidR="00000000" w:rsidRPr="00000000">
              <w:rPr>
                <w:rFonts w:ascii="Times New Roman" w:cs="Times New Roman" w:eastAsia="Times New Roman" w:hAnsi="Times New Roman"/>
                <w:b w:val="1"/>
                <w:sz w:val="20"/>
                <w:szCs w:val="20"/>
                <w:rtl w:val="0"/>
              </w:rPr>
              <w:t xml:space="preserve"> CBL manipulation</w:t>
            </w:r>
            <w:r w:rsidDel="00000000" w:rsidR="00000000" w:rsidRPr="00000000">
              <w:rPr>
                <w:rFonts w:ascii="Times New Roman" w:cs="Times New Roman" w:eastAsia="Times New Roman" w:hAnsi="Times New Roman"/>
                <w:sz w:val="20"/>
                <w:szCs w:val="20"/>
                <w:rtl w:val="0"/>
              </w:rPr>
              <w:t xml:space="preserve">. For &gt; 3 cm.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Sacrifices hearing</w:t>
            </w:r>
            <w:r w:rsidDel="00000000" w:rsidR="00000000" w:rsidRPr="00000000">
              <w:rPr>
                <w:rFonts w:ascii="Times New Roman" w:cs="Times New Roman" w:eastAsia="Times New Roman" w:hAnsi="Times New Roman"/>
                <w:sz w:val="20"/>
                <w:szCs w:val="20"/>
                <w:rtl w:val="0"/>
              </w:rPr>
              <w:t xml:space="preserve">. Not a great view of posterior fossa (</w:t>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retrosigmoid</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some tumors may be difficult to access. Fat graft req'd, sigmoid sinus more prone to injury.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Retrosigmoid/suboccipital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Possible hearing conservation, good facial nn preservation.</w:t>
            </w:r>
            <w:r w:rsidDel="00000000" w:rsidR="00000000" w:rsidRPr="00000000">
              <w:rPr>
                <w:rFonts w:ascii="Times New Roman" w:cs="Times New Roman" w:eastAsia="Times New Roman" w:hAnsi="Times New Roman"/>
                <w:b w:val="1"/>
                <w:sz w:val="20"/>
                <w:szCs w:val="20"/>
                <w:rtl w:val="0"/>
              </w:rPr>
              <w:t xml:space="preserve"> Best visualization of posterior fossa</w:t>
            </w:r>
            <w:r w:rsidDel="00000000" w:rsidR="00000000" w:rsidRPr="00000000">
              <w:rPr>
                <w:rFonts w:ascii="Times New Roman" w:cs="Times New Roman" w:eastAsia="Times New Roman" w:hAnsi="Times New Roman"/>
                <w:sz w:val="20"/>
                <w:szCs w:val="20"/>
                <w:rtl w:val="0"/>
              </w:rPr>
              <w:t xml:space="preserve">. Any size.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May not get GTR </w:t>
            </w:r>
            <w:r w:rsidDel="00000000" w:rsidR="00000000" w:rsidRPr="00000000">
              <w:rPr>
                <w:rFonts w:ascii="Times New Roman" w:cs="Times New Roman" w:eastAsia="Times New Roman" w:hAnsi="Times New Roman"/>
                <w:sz w:val="20"/>
                <w:szCs w:val="20"/>
                <w:rtl w:val="0"/>
              </w:rPr>
              <w:t xml:space="preserve">as poor visualization of lateral IAC.</w:t>
            </w:r>
            <w:r w:rsidDel="00000000" w:rsidR="00000000" w:rsidRPr="00000000">
              <w:rPr>
                <w:rFonts w:ascii="Times New Roman" w:cs="Times New Roman" w:eastAsia="Times New Roman" w:hAnsi="Times New Roman"/>
                <w:b w:val="1"/>
                <w:sz w:val="20"/>
                <w:szCs w:val="20"/>
                <w:rtl w:val="0"/>
              </w:rPr>
              <w:t xml:space="preserve"> Req's CBL retraction </w:t>
            </w:r>
            <w:r w:rsidDel="00000000" w:rsidR="00000000" w:rsidRPr="00000000">
              <w:rPr>
                <w:rFonts w:ascii="Times New Roman" w:cs="Times New Roman" w:eastAsia="Times New Roman" w:hAnsi="Times New Roman"/>
                <w:sz w:val="20"/>
                <w:szCs w:val="20"/>
                <w:rtl w:val="0"/>
              </w:rPr>
              <w:t xml:space="preserve">and intradural drilling of IAC. Increased risk of CSF leaks and HA.</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Middle cranial fossa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GTR common</w:t>
            </w:r>
            <w:r w:rsidDel="00000000" w:rsidR="00000000" w:rsidRPr="00000000">
              <w:rPr>
                <w:rFonts w:ascii="Times New Roman" w:cs="Times New Roman" w:eastAsia="Times New Roman" w:hAnsi="Times New Roman"/>
                <w:sz w:val="20"/>
                <w:szCs w:val="20"/>
                <w:rtl w:val="0"/>
              </w:rPr>
              <w:t xml:space="preserve">, as exposes lateral third of IAC, moderate facial nn preservation. For</w:t>
            </w:r>
            <w:r w:rsidDel="00000000" w:rsidR="00000000" w:rsidRPr="00000000">
              <w:rPr>
                <w:rFonts w:ascii="Times New Roman" w:cs="Times New Roman" w:eastAsia="Times New Roman" w:hAnsi="Times New Roman"/>
                <w:b w:val="1"/>
                <w:sz w:val="20"/>
                <w:szCs w:val="20"/>
                <w:rtl w:val="0"/>
              </w:rPr>
              <w:t xml:space="preserve"> &lt; 1.5 cm w hearing preservation as goal</w:t>
            </w:r>
            <w:r w:rsidDel="00000000" w:rsidR="00000000" w:rsidRPr="00000000">
              <w:rPr>
                <w:rFonts w:ascii="Times New Roman" w:cs="Times New Roman" w:eastAsia="Times New Roman" w:hAnsi="Times New Roman"/>
                <w:sz w:val="20"/>
                <w:szCs w:val="20"/>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Limited access to PF, req's temporal retraction and facial nn more vulnerable to injury. Dural </w:t>
            </w:r>
            <w:r w:rsidDel="00000000" w:rsidR="00000000" w:rsidRPr="00000000">
              <w:rPr>
                <w:rtl w:val="0"/>
              </w:rPr>
              <w:t xml:space="preserve">lacs are common</w:t>
            </w:r>
            <w:r w:rsidDel="00000000" w:rsidR="00000000" w:rsidRPr="00000000">
              <w:rPr>
                <w:rFonts w:ascii="Times New Roman" w:cs="Times New Roman" w:eastAsia="Times New Roman" w:hAnsi="Times New Roman"/>
                <w:sz w:val="20"/>
                <w:szCs w:val="20"/>
                <w:rtl w:val="0"/>
              </w:rPr>
              <w:t xml:space="preserve"> in older pts which may cause trismus from temporalis muscle injury. </w:t>
            </w:r>
          </w:p>
        </w:tc>
      </w:tr>
    </w:tbl>
    <w:p w:rsidR="00000000" w:rsidDel="00000000" w:rsidP="00000000" w:rsidRDefault="00000000" w:rsidRPr="00000000" w14:paraId="000008A7">
      <w:pPr>
        <w:spacing w:line="240" w:lineRule="auto"/>
        <w:ind w:left="1440" w:firstLine="0"/>
        <w:rPr/>
      </w:pPr>
      <w:r w:rsidDel="00000000" w:rsidR="00000000" w:rsidRPr="00000000">
        <w:rPr>
          <w:rtl w:val="0"/>
        </w:rPr>
      </w:r>
    </w:p>
    <w:p w:rsidR="00000000" w:rsidDel="00000000" w:rsidP="00000000" w:rsidRDefault="00000000" w:rsidRPr="00000000" w14:paraId="000008A8">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 [</w:t>
      </w:r>
      <w:hyperlink r:id="rId523">
        <w:r w:rsidDel="00000000" w:rsidR="00000000" w:rsidRPr="00000000">
          <w:rPr>
            <w:rFonts w:ascii="Times New Roman" w:cs="Times New Roman" w:eastAsia="Times New Roman" w:hAnsi="Times New Roman"/>
            <w:sz w:val="20"/>
            <w:szCs w:val="20"/>
            <w:rtl w:val="0"/>
          </w:rPr>
          <w:t xml:space="preserve">Sughrue JCNS '10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MCF vs. retrosigmoid approach</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A9">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 articles, 998 pts. FU 6 mo - 7y.</w:t>
      </w:r>
    </w:p>
    <w:p w:rsidR="00000000" w:rsidDel="00000000" w:rsidP="00000000" w:rsidRDefault="00000000" w:rsidRPr="00000000" w14:paraId="000008AA">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Hearing preservation declines </w:t>
      </w:r>
      <w:r w:rsidDel="00000000" w:rsidR="00000000" w:rsidRPr="00000000">
        <w:rPr>
          <w:rtl w:val="0"/>
        </w:rPr>
        <w:t xml:space="preserve">with increasing</w:t>
      </w:r>
      <w:r w:rsidDel="00000000" w:rsidR="00000000" w:rsidRPr="00000000">
        <w:rPr>
          <w:rFonts w:ascii="Times New Roman" w:cs="Times New Roman" w:eastAsia="Times New Roman" w:hAnsi="Times New Roman"/>
          <w:sz w:val="20"/>
          <w:szCs w:val="20"/>
          <w:rtl w:val="0"/>
        </w:rPr>
        <w:t xml:space="preserve"> age, tumor size (&gt;1.5 cm w &lt; 37% hearing preservation).</w:t>
      </w:r>
    </w:p>
    <w:p w:rsidR="00000000" w:rsidDel="00000000" w:rsidP="00000000" w:rsidRDefault="00000000" w:rsidRPr="00000000" w14:paraId="000008AB">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Hearing preservation for ± MCF approach of 47→ 63%. </w:t>
      </w:r>
      <w:r w:rsidDel="00000000" w:rsidR="00000000" w:rsidRPr="00000000">
        <w:rPr>
          <w:rFonts w:ascii="Times New Roman" w:cs="Times New Roman" w:eastAsia="Times New Roman" w:hAnsi="Times New Roman"/>
          <w:i w:val="1"/>
          <w:sz w:val="20"/>
          <w:szCs w:val="20"/>
          <w:rtl w:val="0"/>
        </w:rPr>
        <w:t xml:space="preserve">MCF with best preservation.</w:t>
      </w:r>
    </w:p>
    <w:p w:rsidR="00000000" w:rsidDel="00000000" w:rsidP="00000000" w:rsidRDefault="00000000" w:rsidRPr="00000000" w14:paraId="000008AC">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w tumor size &gt;1.5 cm (OR 2.8) and retrosigmoid approach (OR 4.2) predict for loss of serviceable hearing.</w:t>
      </w:r>
    </w:p>
    <w:p w:rsidR="00000000" w:rsidDel="00000000" w:rsidP="00000000" w:rsidRDefault="00000000" w:rsidRPr="00000000" w14:paraId="000008AD">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Mayo [</w:t>
      </w:r>
      <w:hyperlink r:id="rId524">
        <w:r w:rsidDel="00000000" w:rsidR="00000000" w:rsidRPr="00000000">
          <w:rPr>
            <w:rFonts w:ascii="Times New Roman" w:cs="Times New Roman" w:eastAsia="Times New Roman" w:hAnsi="Times New Roman"/>
            <w:sz w:val="20"/>
            <w:szCs w:val="20"/>
            <w:rtl w:val="0"/>
          </w:rPr>
          <w:t xml:space="preserve">Pollock NS '06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Microsurgery vs. 12.2 Gy </w:t>
      </w:r>
      <w:r w:rsidDel="00000000" w:rsidR="00000000" w:rsidRPr="00000000">
        <w:rPr>
          <w:rFonts w:ascii="Times New Roman" w:cs="Times New Roman" w:eastAsia="Times New Roman" w:hAnsi="Times New Roman"/>
          <w:sz w:val="20"/>
          <w:szCs w:val="20"/>
          <w:rtl w:val="0"/>
        </w:rPr>
        <w:t xml:space="preserve">GKRS. </w:t>
      </w:r>
      <w:r w:rsidDel="00000000" w:rsidR="00000000" w:rsidRPr="00000000">
        <w:rPr>
          <w:rFonts w:ascii="Times New Roman" w:cs="Times New Roman" w:eastAsia="Times New Roman" w:hAnsi="Times New Roman"/>
          <w:i w:val="1"/>
          <w:sz w:val="20"/>
          <w:szCs w:val="20"/>
          <w:rtl w:val="0"/>
        </w:rPr>
        <w:t xml:space="preserve">Similar tumor control w either, less morbidity w GKRS.</w:t>
      </w:r>
    </w:p>
    <w:p w:rsidR="00000000" w:rsidDel="00000000" w:rsidP="00000000" w:rsidRDefault="00000000" w:rsidRPr="00000000" w14:paraId="000008AE">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 pts. Unilateral, &lt; 3 cm. MFU 42 mo. </w:t>
      </w:r>
    </w:p>
    <w:p w:rsidR="00000000" w:rsidDel="00000000" w:rsidP="00000000" w:rsidRDefault="00000000" w:rsidRPr="00000000" w14:paraId="000008AF">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LC ~98%.</w:t>
      </w:r>
    </w:p>
    <w:p w:rsidR="00000000" w:rsidDel="00000000" w:rsidP="00000000" w:rsidRDefault="00000000" w:rsidRPr="00000000" w14:paraId="000008B0">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Facial nn preservation at 3 mo 69→ 100%, 1y 69→ 100%, 4y 75→ 100%.</w:t>
      </w:r>
    </w:p>
    <w:p w:rsidR="00000000" w:rsidDel="00000000" w:rsidP="00000000" w:rsidRDefault="00000000" w:rsidRPr="00000000" w14:paraId="000008B1">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Hearing preservation at 3 </w:t>
      </w:r>
      <w:r w:rsidDel="00000000" w:rsidR="00000000" w:rsidRPr="00000000">
        <w:rPr>
          <w:rtl w:val="0"/>
        </w:rPr>
        <w:t xml:space="preserve">mos 5</w:t>
      </w:r>
      <w:r w:rsidDel="00000000" w:rsidR="00000000" w:rsidRPr="00000000">
        <w:rPr>
          <w:rFonts w:ascii="Cardo" w:cs="Cardo" w:eastAsia="Cardo" w:hAnsi="Cardo"/>
          <w:sz w:val="20"/>
          <w:szCs w:val="20"/>
          <w:rtl w:val="0"/>
        </w:rPr>
        <w:t xml:space="preserve">→ 77%, 1y 5→ 63%, 4y 5→ 63%. </w:t>
      </w:r>
    </w:p>
    <w:p w:rsidR="00000000" w:rsidDel="00000000" w:rsidP="00000000" w:rsidRDefault="00000000" w:rsidRPr="00000000" w14:paraId="000008B2">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GKRS w better physical functioning, energy, and pain at all times.</w:t>
      </w:r>
    </w:p>
    <w:p w:rsidR="00000000" w:rsidDel="00000000" w:rsidP="00000000" w:rsidRDefault="00000000" w:rsidRPr="00000000" w14:paraId="000008B3">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Meta w 5y follow up</w:t>
      </w:r>
      <w:r w:rsidDel="00000000" w:rsidR="00000000" w:rsidRPr="00000000">
        <w:rPr>
          <w:rFonts w:ascii="Times New Roman" w:cs="Times New Roman" w:eastAsia="Times New Roman" w:hAnsi="Times New Roman"/>
          <w:sz w:val="20"/>
          <w:szCs w:val="20"/>
          <w:rtl w:val="0"/>
        </w:rPr>
        <w:t xml:space="preserve"> [</w:t>
      </w:r>
      <w:hyperlink r:id="rId525">
        <w:r w:rsidDel="00000000" w:rsidR="00000000" w:rsidRPr="00000000">
          <w:rPr>
            <w:rFonts w:ascii="Times New Roman" w:cs="Times New Roman" w:eastAsia="Times New Roman" w:hAnsi="Times New Roman"/>
            <w:sz w:val="20"/>
            <w:szCs w:val="20"/>
            <w:rtl w:val="0"/>
          </w:rPr>
          <w:t xml:space="preserve">Maniakas Oto Neuro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Microsurgery vs.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B4">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 studies with at least 5y follow up, all pts w useful hearing at diagnosis.</w:t>
      </w:r>
    </w:p>
    <w:p w:rsidR="00000000" w:rsidDel="00000000" w:rsidP="00000000" w:rsidRDefault="00000000" w:rsidRPr="00000000" w14:paraId="000008B5">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Long term hearing preservation 50→ 70%.</w:t>
      </w:r>
    </w:p>
    <w:p w:rsidR="00000000" w:rsidDel="00000000" w:rsidP="00000000" w:rsidRDefault="00000000" w:rsidRPr="00000000" w14:paraId="000008B6">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Crude rate of tumor progression ~2%. </w:t>
      </w:r>
    </w:p>
    <w:p w:rsidR="00000000" w:rsidDel="00000000" w:rsidP="00000000" w:rsidRDefault="00000000" w:rsidRPr="00000000" w14:paraId="000008B7">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France </w:t>
      </w:r>
      <w:r w:rsidDel="00000000" w:rsidR="00000000" w:rsidRPr="00000000">
        <w:rPr>
          <w:rFonts w:ascii="Times New Roman" w:cs="Times New Roman" w:eastAsia="Times New Roman" w:hAnsi="Times New Roman"/>
          <w:sz w:val="20"/>
          <w:szCs w:val="20"/>
          <w:rtl w:val="0"/>
        </w:rPr>
        <w:t xml:space="preserve">[</w:t>
      </w:r>
      <w:hyperlink r:id="rId526">
        <w:r w:rsidDel="00000000" w:rsidR="00000000" w:rsidRPr="00000000">
          <w:rPr>
            <w:rFonts w:ascii="Times New Roman" w:cs="Times New Roman" w:eastAsia="Times New Roman" w:hAnsi="Times New Roman"/>
            <w:sz w:val="20"/>
            <w:szCs w:val="20"/>
            <w:rtl w:val="0"/>
          </w:rPr>
          <w:t xml:space="preserve">Regis JNS '02</w:t>
        </w:r>
      </w:hyperlink>
      <w:r w:rsidDel="00000000" w:rsidR="00000000" w:rsidRPr="00000000">
        <w:rPr>
          <w:rFonts w:ascii="Times New Roman" w:cs="Times New Roman" w:eastAsia="Times New Roman" w:hAnsi="Times New Roman"/>
          <w:sz w:val="20"/>
          <w:szCs w:val="20"/>
          <w:rtl w:val="0"/>
        </w:rPr>
        <w:t xml:space="preserve">]: Prospective. </w:t>
      </w:r>
      <w:r w:rsidDel="00000000" w:rsidR="00000000" w:rsidRPr="00000000">
        <w:rPr>
          <w:rFonts w:ascii="Times New Roman" w:cs="Times New Roman" w:eastAsia="Times New Roman" w:hAnsi="Times New Roman"/>
          <w:b w:val="1"/>
          <w:sz w:val="20"/>
          <w:szCs w:val="20"/>
          <w:rtl w:val="0"/>
        </w:rPr>
        <w:t xml:space="preserve">Microsurgery vs. GKRS</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Translabyrinthine surgery sacrifices hearing. There are no differences in local control. No RCTs exist.</w:t>
      </w:r>
      <w:r w:rsidDel="00000000" w:rsidR="00000000" w:rsidRPr="00000000">
        <w:rPr>
          <w:rtl w:val="0"/>
        </w:rPr>
      </w:r>
    </w:p>
    <w:p w:rsidR="00000000" w:rsidDel="00000000" w:rsidP="00000000" w:rsidRDefault="00000000" w:rsidRPr="00000000" w14:paraId="000008B8">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 pts. Unilateral VS. Only analysed Koos grade II and III due to </w:t>
      </w:r>
      <w:r w:rsidDel="00000000" w:rsidR="00000000" w:rsidRPr="00000000">
        <w:rPr>
          <w:rtl w:val="0"/>
        </w:rPr>
        <w:t xml:space="preserve">imbalance</w:t>
      </w:r>
      <w:r w:rsidDel="00000000" w:rsidR="00000000" w:rsidRPr="00000000">
        <w:rPr>
          <w:rFonts w:ascii="Times New Roman" w:cs="Times New Roman" w:eastAsia="Times New Roman" w:hAnsi="Times New Roman"/>
          <w:sz w:val="20"/>
          <w:szCs w:val="20"/>
          <w:rtl w:val="0"/>
        </w:rPr>
        <w:t xml:space="preserve"> in other groups.</w:t>
      </w:r>
    </w:p>
    <w:p w:rsidR="00000000" w:rsidDel="00000000" w:rsidP="00000000" w:rsidRDefault="00000000" w:rsidRPr="00000000" w14:paraId="000008B9">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14 Gy for stage I and small stage II, 12 Gy or less for larger tumors.</w:t>
      </w:r>
    </w:p>
    <w:p w:rsidR="00000000" w:rsidDel="00000000" w:rsidP="00000000" w:rsidRDefault="00000000" w:rsidRPr="00000000" w14:paraId="000008BA">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Microsurgery: Translabyrinthine 85%, MCF 15% (when preservation of hearing feasible).</w:t>
      </w:r>
    </w:p>
    <w:p w:rsidR="00000000" w:rsidDel="00000000" w:rsidP="00000000" w:rsidRDefault="00000000" w:rsidRPr="00000000" w14:paraId="000008BB">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Facial motor disturbance in 37→ 0%.</w:t>
      </w:r>
    </w:p>
    <w:p w:rsidR="00000000" w:rsidDel="00000000" w:rsidP="00000000" w:rsidRDefault="00000000" w:rsidRPr="00000000" w14:paraId="000008BC">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 ocular symptoms in 17→ 49%.</w:t>
      </w:r>
    </w:p>
    <w:p w:rsidR="00000000" w:rsidDel="00000000" w:rsidP="00000000" w:rsidRDefault="00000000" w:rsidRPr="00000000" w14:paraId="000008BD">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 functional deterioration in 61→ 91%.</w:t>
      </w:r>
    </w:p>
    <w:p w:rsidR="00000000" w:rsidDel="00000000" w:rsidP="00000000" w:rsidRDefault="00000000" w:rsidRPr="00000000" w14:paraId="000008BE">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Mean time away from work 130→ 7d.</w:t>
      </w:r>
    </w:p>
    <w:p w:rsidR="00000000" w:rsidDel="00000000" w:rsidP="00000000" w:rsidRDefault="00000000" w:rsidRPr="00000000" w14:paraId="000008BF">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Baseline Garder I w preserved hearing 38→ 70%.</w:t>
      </w:r>
    </w:p>
    <w:p w:rsidR="00000000" w:rsidDel="00000000" w:rsidP="00000000" w:rsidRDefault="00000000" w:rsidRPr="00000000" w14:paraId="000008C0">
      <w:pPr>
        <w:spacing w:line="240" w:lineRule="auto"/>
        <w:ind w:left="0" w:firstLine="0"/>
        <w:rPr>
          <w:b w:val="1"/>
        </w:rPr>
      </w:pPr>
      <w:r w:rsidDel="00000000" w:rsidR="00000000" w:rsidRPr="00000000">
        <w:rPr>
          <w:rtl w:val="0"/>
        </w:rPr>
      </w:r>
    </w:p>
    <w:p w:rsidR="00000000" w:rsidDel="00000000" w:rsidP="00000000" w:rsidRDefault="00000000" w:rsidRPr="00000000" w14:paraId="000008C1">
      <w:pPr>
        <w:pStyle w:val="Heading2"/>
        <w:rPr/>
      </w:pPr>
      <w:bookmarkStart w:colFirst="0" w:colLast="0" w:name="_1zcp6pykvo4" w:id="106"/>
      <w:bookmarkEnd w:id="106"/>
      <w:hyperlink w:anchor="_24k8o3ev6hbp">
        <w:r w:rsidDel="00000000" w:rsidR="00000000" w:rsidRPr="00000000">
          <w:rPr>
            <w:rtl w:val="0"/>
          </w:rPr>
          <w:t xml:space="preserve">Radiotherapy</w:t>
        </w:r>
      </w:hyperlink>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See the [</w:t>
      </w:r>
      <w:hyperlink w:anchor="r3u1wdp25mtu">
        <w:r w:rsidDel="00000000" w:rsidR="00000000" w:rsidRPr="00000000">
          <w:rPr>
            <w:rtl w:val="0"/>
          </w:rPr>
          <w:t xml:space="preserve">SRS</w:t>
        </w:r>
      </w:hyperlink>
      <w:r w:rsidDel="00000000" w:rsidR="00000000" w:rsidRPr="00000000">
        <w:rPr>
          <w:rtl w:val="0"/>
        </w:rPr>
        <w:t xml:space="preserve">] Summary Box below.</w:t>
      </w:r>
      <w:r w:rsidDel="00000000" w:rsidR="00000000" w:rsidRPr="00000000">
        <w:rPr>
          <w:rtl w:val="0"/>
        </w:rPr>
      </w:r>
    </w:p>
    <w:p w:rsidR="00000000" w:rsidDel="00000000" w:rsidP="00000000" w:rsidRDefault="00000000" w:rsidRPr="00000000" w14:paraId="000008C3">
      <w:pPr>
        <w:numPr>
          <w:ilvl w:val="0"/>
          <w:numId w:val="125"/>
        </w:numPr>
        <w:spacing w:line="240" w:lineRule="auto"/>
        <w:ind w:left="720" w:hanging="360"/>
        <w:rPr>
          <w:u w:val="none"/>
        </w:rPr>
      </w:pPr>
      <w:r w:rsidDel="00000000" w:rsidR="00000000" w:rsidRPr="00000000">
        <w:rPr>
          <w:rFonts w:ascii="Times New Roman" w:cs="Times New Roman" w:eastAsia="Times New Roman" w:hAnsi="Times New Roman"/>
          <w:b w:val="1"/>
          <w:sz w:val="20"/>
          <w:szCs w:val="20"/>
          <w:rtl w:val="0"/>
        </w:rPr>
        <w:t xml:space="preserve">GKRS/SRS</w:t>
      </w:r>
      <w:r w:rsidDel="00000000" w:rsidR="00000000" w:rsidRPr="00000000">
        <w:rPr>
          <w:rFonts w:ascii="Times New Roman" w:cs="Times New Roman" w:eastAsia="Times New Roman" w:hAnsi="Times New Roman"/>
          <w:sz w:val="20"/>
          <w:szCs w:val="20"/>
          <w:rtl w:val="0"/>
        </w:rPr>
        <w:t xml:space="preserve">: Rx 11.5-13 Gy to 50% IDL. Tumor control &gt; 95%, facial fxn  &gt; 99%, trigeminal fxn 9</w:t>
      </w:r>
      <w:r w:rsidDel="00000000" w:rsidR="00000000" w:rsidRPr="00000000">
        <w:rPr>
          <w:rtl w:val="0"/>
        </w:rPr>
        <w:t xml:space="preserve">7</w:t>
      </w:r>
      <w:r w:rsidDel="00000000" w:rsidR="00000000" w:rsidRPr="00000000">
        <w:rPr>
          <w:rFonts w:ascii="Times New Roman" w:cs="Times New Roman" w:eastAsia="Times New Roman" w:hAnsi="Times New Roman"/>
          <w:sz w:val="20"/>
          <w:szCs w:val="20"/>
          <w:rtl w:val="0"/>
        </w:rPr>
        <w:t xml:space="preserve">%. Hearing preservation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7</w:t>
      </w:r>
      <w:r w:rsidDel="00000000" w:rsidR="00000000" w:rsidRPr="00000000">
        <w:rPr>
          <w:rtl w:val="0"/>
        </w:rPr>
        <w:t xml:space="preserve">0</w:t>
      </w:r>
      <w:r w:rsidDel="00000000" w:rsidR="00000000" w:rsidRPr="00000000">
        <w:rPr>
          <w:rFonts w:ascii="Times New Roman" w:cs="Times New Roman" w:eastAsia="Times New Roman" w:hAnsi="Times New Roman"/>
          <w:sz w:val="20"/>
          <w:szCs w:val="20"/>
          <w:rtl w:val="0"/>
        </w:rPr>
        <w:t xml:space="preserve">%. Small intracanalicular tumors associated </w:t>
      </w:r>
      <w:r w:rsidDel="00000000" w:rsidR="00000000" w:rsidRPr="00000000">
        <w:rPr>
          <w:rtl w:val="0"/>
        </w:rPr>
        <w:t xml:space="preserve">with 90%</w:t>
      </w:r>
      <w:r w:rsidDel="00000000" w:rsidR="00000000" w:rsidRPr="00000000">
        <w:rPr>
          <w:rFonts w:ascii="Times New Roman" w:cs="Times New Roman" w:eastAsia="Times New Roman" w:hAnsi="Times New Roman"/>
          <w:sz w:val="20"/>
          <w:szCs w:val="20"/>
          <w:rtl w:val="0"/>
        </w:rPr>
        <w:t xml:space="preserve"> hearing preservation.</w:t>
      </w:r>
    </w:p>
    <w:p w:rsidR="00000000" w:rsidDel="00000000" w:rsidP="00000000" w:rsidRDefault="00000000" w:rsidRPr="00000000" w14:paraId="000008C4">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If  &gt; 2.2 cm→ surgery, or consider FSRS. &gt; 3cm→ fSRT. </w:t>
      </w:r>
    </w:p>
    <w:p w:rsidR="00000000" w:rsidDel="00000000" w:rsidP="00000000" w:rsidRDefault="00000000" w:rsidRPr="00000000" w14:paraId="000008C5">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T1+c stem, T2 for cochlea. Cochlea Dmax &lt; 4 (may settle for 4 Gy mean).</w:t>
      </w:r>
    </w:p>
    <w:p w:rsidR="00000000" w:rsidDel="00000000" w:rsidP="00000000" w:rsidRDefault="00000000" w:rsidRPr="00000000" w14:paraId="000008C6">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50% hearing loss, mostly high pitch. </w:t>
      </w:r>
    </w:p>
    <w:p w:rsidR="00000000" w:rsidDel="00000000" w:rsidP="00000000" w:rsidRDefault="00000000" w:rsidRPr="00000000" w14:paraId="000008C7">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Pittsburgh [</w:t>
      </w:r>
      <w:hyperlink r:id="rId527">
        <w:r w:rsidDel="00000000" w:rsidR="00000000" w:rsidRPr="00000000">
          <w:rPr>
            <w:rFonts w:ascii="Times New Roman" w:cs="Times New Roman" w:eastAsia="Times New Roman" w:hAnsi="Times New Roman"/>
            <w:sz w:val="20"/>
            <w:szCs w:val="20"/>
            <w:rtl w:val="0"/>
          </w:rPr>
          <w:t xml:space="preserve">Lunsford JNS '05</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13 Gy GKRS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C8">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829 pts. 1987-2002. Average volume 2.5cc.</w:t>
      </w:r>
    </w:p>
    <w:p w:rsidR="00000000" w:rsidDel="00000000" w:rsidP="00000000" w:rsidRDefault="00000000" w:rsidRPr="00000000" w14:paraId="000008C9">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10y LC 97%.</w:t>
      </w:r>
    </w:p>
    <w:p w:rsidR="00000000" w:rsidDel="00000000" w:rsidP="00000000" w:rsidRDefault="00000000" w:rsidRPr="00000000" w14:paraId="000008CA">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Unchanged hearing preservation in 50-77% (up to 90% of those with intracanalicular tumors).</w:t>
      </w:r>
    </w:p>
    <w:p w:rsidR="00000000" w:rsidDel="00000000" w:rsidP="00000000" w:rsidRDefault="00000000" w:rsidRPr="00000000" w14:paraId="000008CB">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Facial neuropathy &lt; 1%.</w:t>
      </w:r>
    </w:p>
    <w:p w:rsidR="00000000" w:rsidDel="00000000" w:rsidP="00000000" w:rsidRDefault="00000000" w:rsidRPr="00000000" w14:paraId="000008CC">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Trigeminal sx &lt; 3% in pts whose tumors reach the trigeminal nerve.</w:t>
      </w:r>
    </w:p>
    <w:p w:rsidR="00000000" w:rsidDel="00000000" w:rsidP="00000000" w:rsidRDefault="00000000" w:rsidRPr="00000000" w14:paraId="000008CD">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Japan [</w:t>
      </w:r>
      <w:hyperlink r:id="rId528">
        <w:r w:rsidDel="00000000" w:rsidR="00000000" w:rsidRPr="00000000">
          <w:rPr>
            <w:rFonts w:ascii="Times New Roman" w:cs="Times New Roman" w:eastAsia="Times New Roman" w:hAnsi="Times New Roman"/>
            <w:sz w:val="20"/>
            <w:szCs w:val="20"/>
            <w:rtl w:val="0"/>
          </w:rPr>
          <w:t xml:space="preserve">Hasegawa JNS '13</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12.8 Gy GKRS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CE">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440 pts. 1991-2000. 21% prior resection. 81% solid, 19% cystic. 2.8 cc. MFU 12.5y.</w:t>
      </w:r>
    </w:p>
    <w:p w:rsidR="00000000" w:rsidDel="00000000" w:rsidP="00000000" w:rsidRDefault="00000000" w:rsidRPr="00000000" w14:paraId="000008CF">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PFS at 5 / 10y of 93→ 92%. </w:t>
      </w:r>
      <w:r w:rsidDel="00000000" w:rsidR="00000000" w:rsidRPr="00000000">
        <w:rPr>
          <w:rFonts w:ascii="Times New Roman" w:cs="Times New Roman" w:eastAsia="Times New Roman" w:hAnsi="Times New Roman"/>
          <w:i w:val="1"/>
          <w:sz w:val="20"/>
          <w:szCs w:val="20"/>
          <w:rtl w:val="0"/>
        </w:rPr>
        <w:t xml:space="preserve">No pts failed &gt;10y after treatment.</w:t>
      </w:r>
    </w:p>
    <w:p w:rsidR="00000000" w:rsidDel="00000000" w:rsidP="00000000" w:rsidRDefault="00000000" w:rsidRPr="00000000" w14:paraId="000008D0">
      <w:pPr>
        <w:numPr>
          <w:ilvl w:val="2"/>
          <w:numId w:val="125"/>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MVA for worse PFS: stem w deviation of </w:t>
      </w:r>
      <w:r w:rsidDel="00000000" w:rsidR="00000000" w:rsidRPr="00000000">
        <w:rPr>
          <w:rtl w:val="0"/>
        </w:rPr>
        <w:t xml:space="preserve">fourth</w:t>
      </w:r>
      <w:r w:rsidDel="00000000" w:rsidR="00000000" w:rsidRPr="00000000">
        <w:rPr>
          <w:rFonts w:ascii="Gungsuh" w:cs="Gungsuh" w:eastAsia="Gungsuh" w:hAnsi="Gungsuh"/>
          <w:sz w:val="20"/>
          <w:szCs w:val="20"/>
          <w:rtl w:val="0"/>
        </w:rPr>
        <w:t xml:space="preserve"> ventricle, marginal dose ≤ 13 Gy, prior tx, female.</w:t>
      </w:r>
    </w:p>
    <w:p w:rsidR="00000000" w:rsidDel="00000000" w:rsidP="00000000" w:rsidRDefault="00000000" w:rsidRPr="00000000" w14:paraId="000008D1">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For ≤ 13 Gy, 1% facial palsy (2 of 3 were transient), 1% facial numbness  (2 of 3 were transient).</w:t>
      </w:r>
    </w:p>
    <w:p w:rsidR="00000000" w:rsidDel="00000000" w:rsidP="00000000" w:rsidRDefault="00000000" w:rsidRPr="00000000" w14:paraId="000008D2">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10y facial nn preservation for ± 13 Gy 100→ 97%.</w:t>
      </w:r>
    </w:p>
    <w:p w:rsidR="00000000" w:rsidDel="00000000" w:rsidP="00000000" w:rsidRDefault="00000000" w:rsidRPr="00000000" w14:paraId="000008D3">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Delayed cyst formation in 2.3%.</w:t>
      </w:r>
    </w:p>
    <w:p w:rsidR="00000000" w:rsidDel="00000000" w:rsidP="00000000" w:rsidRDefault="00000000" w:rsidRPr="00000000" w14:paraId="000008D4">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Malignant transformation in 0.3% (n=4).</w:t>
      </w:r>
    </w:p>
    <w:p w:rsidR="00000000" w:rsidDel="00000000" w:rsidP="00000000" w:rsidRDefault="00000000" w:rsidRPr="00000000" w14:paraId="000008D5">
      <w:pPr>
        <w:numPr>
          <w:ilvl w:val="1"/>
          <w:numId w:val="125"/>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Mayo [</w:t>
      </w:r>
      <w:hyperlink r:id="rId529">
        <w:r w:rsidDel="00000000" w:rsidR="00000000" w:rsidRPr="00000000">
          <w:rPr>
            <w:rFonts w:ascii="Times New Roman" w:cs="Times New Roman" w:eastAsia="Times New Roman" w:hAnsi="Times New Roman"/>
            <w:sz w:val="20"/>
            <w:szCs w:val="20"/>
            <w:rtl w:val="0"/>
          </w:rPr>
          <w:t xml:space="preserve">Carlson JNS '13</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12-13 Gy </w:t>
      </w:r>
      <w:r w:rsidDel="00000000" w:rsidR="00000000" w:rsidRPr="00000000">
        <w:rPr>
          <w:b w:val="1"/>
          <w:rtl w:val="0"/>
        </w:rPr>
        <w:t xml:space="preserve">GK</w:t>
      </w:r>
      <w:r w:rsidDel="00000000" w:rsidR="00000000" w:rsidRPr="00000000">
        <w:rPr>
          <w:rFonts w:ascii="Times New Roman" w:cs="Times New Roman" w:eastAsia="Times New Roman" w:hAnsi="Times New Roman"/>
          <w:b w:val="1"/>
          <w:sz w:val="20"/>
          <w:szCs w:val="20"/>
          <w:rtl w:val="0"/>
        </w:rPr>
        <w:t xml:space="preserve">RS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D6">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44 pts. Serviceable hearing at baseline. Average volume 1.7 cc. MFU 10y.</w:t>
      </w:r>
    </w:p>
    <w:p w:rsidR="00000000" w:rsidDel="00000000" w:rsidP="00000000" w:rsidRDefault="00000000" w:rsidRPr="00000000" w14:paraId="000008D7">
      <w:pPr>
        <w:numPr>
          <w:ilvl w:val="2"/>
          <w:numId w:val="125"/>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36 pts developed </w:t>
      </w:r>
      <w:r w:rsidDel="00000000" w:rsidR="00000000" w:rsidRPr="00000000">
        <w:rPr>
          <w:rtl w:val="0"/>
        </w:rPr>
        <w:t xml:space="preserve">non serviceable</w:t>
      </w:r>
      <w:r w:rsidDel="00000000" w:rsidR="00000000" w:rsidRPr="00000000">
        <w:rPr>
          <w:rFonts w:ascii="Times New Roman" w:cs="Times New Roman" w:eastAsia="Times New Roman" w:hAnsi="Times New Roman"/>
          <w:sz w:val="20"/>
          <w:szCs w:val="20"/>
          <w:rtl w:val="0"/>
        </w:rPr>
        <w:t xml:space="preserve"> hearing at mean 4.2y after SRS.</w:t>
      </w:r>
    </w:p>
    <w:p w:rsidR="00000000" w:rsidDel="00000000" w:rsidP="00000000" w:rsidRDefault="00000000" w:rsidRPr="00000000" w14:paraId="000008D8">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Serviceable hearing at 1 / 3 / 5 / 7 / 10y of 80→ 55→ 48→ 38→ 23%.</w:t>
      </w:r>
    </w:p>
    <w:p w:rsidR="00000000" w:rsidDel="00000000" w:rsidP="00000000" w:rsidRDefault="00000000" w:rsidRPr="00000000" w14:paraId="000008D9">
      <w:pPr>
        <w:numPr>
          <w:ilvl w:val="2"/>
          <w:numId w:val="125"/>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MVA w pre-tx ipsi pure tone average and tumor size associated </w:t>
      </w:r>
      <w:r w:rsidDel="00000000" w:rsidR="00000000" w:rsidRPr="00000000">
        <w:rPr>
          <w:rtl w:val="0"/>
        </w:rPr>
        <w:t xml:space="preserve">with time</w:t>
      </w:r>
      <w:r w:rsidDel="00000000" w:rsidR="00000000" w:rsidRPr="00000000">
        <w:rPr>
          <w:rFonts w:ascii="Times New Roman" w:cs="Times New Roman" w:eastAsia="Times New Roman" w:hAnsi="Times New Roman"/>
          <w:sz w:val="20"/>
          <w:szCs w:val="20"/>
          <w:rtl w:val="0"/>
        </w:rPr>
        <w:t xml:space="preserve"> to </w:t>
      </w:r>
      <w:r w:rsidDel="00000000" w:rsidR="00000000" w:rsidRPr="00000000">
        <w:rPr>
          <w:rtl w:val="0"/>
        </w:rPr>
        <w:t xml:space="preserve">non serviceable</w:t>
      </w:r>
      <w:r w:rsidDel="00000000" w:rsidR="00000000" w:rsidRPr="00000000">
        <w:rPr>
          <w:rFonts w:ascii="Times New Roman" w:cs="Times New Roman" w:eastAsia="Times New Roman" w:hAnsi="Times New Roman"/>
          <w:sz w:val="20"/>
          <w:szCs w:val="20"/>
          <w:rtl w:val="0"/>
        </w:rPr>
        <w:t xml:space="preserve"> hearing.</w:t>
      </w:r>
    </w:p>
    <w:p w:rsidR="00000000" w:rsidDel="00000000" w:rsidP="00000000" w:rsidRDefault="00000000" w:rsidRPr="00000000" w14:paraId="000008DA">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Germany [</w:t>
      </w:r>
      <w:hyperlink r:id="rId530">
        <w:r w:rsidDel="00000000" w:rsidR="00000000" w:rsidRPr="00000000">
          <w:rPr>
            <w:rFonts w:ascii="Times New Roman" w:cs="Times New Roman" w:eastAsia="Times New Roman" w:hAnsi="Times New Roman"/>
            <w:sz w:val="20"/>
            <w:szCs w:val="20"/>
            <w:rtl w:val="0"/>
          </w:rPr>
          <w:t xml:space="preserve">Rue World NS '18</w:t>
        </w:r>
      </w:hyperlink>
      <w:r w:rsidDel="00000000" w:rsidR="00000000" w:rsidRPr="00000000">
        <w:rPr>
          <w:rFonts w:ascii="Times New Roman" w:cs="Times New Roman" w:eastAsia="Times New Roman" w:hAnsi="Times New Roman"/>
          <w:sz w:val="20"/>
          <w:szCs w:val="20"/>
          <w:rtl w:val="0"/>
        </w:rPr>
        <w:t xml:space="preserve">]: Retro.</w:t>
      </w:r>
      <w:r w:rsidDel="00000000" w:rsidR="00000000" w:rsidRPr="00000000">
        <w:rPr>
          <w:rFonts w:ascii="Times New Roman" w:cs="Times New Roman" w:eastAsia="Times New Roman" w:hAnsi="Times New Roman"/>
          <w:b w:val="1"/>
          <w:sz w:val="20"/>
          <w:szCs w:val="20"/>
          <w:rtl w:val="0"/>
        </w:rPr>
        <w:t xml:space="preserve"> 12-13 Gy SRS</w:t>
      </w:r>
      <w:r w:rsidDel="00000000" w:rsidR="00000000" w:rsidRPr="00000000">
        <w:rPr>
          <w:rFonts w:ascii="Times New Roman" w:cs="Times New Roman" w:eastAsia="Times New Roman" w:hAnsi="Times New Roman"/>
          <w:sz w:val="20"/>
          <w:szCs w:val="20"/>
          <w:rtl w:val="0"/>
        </w:rPr>
        <w:t xml:space="preserve"> to 70% IDL.</w:t>
      </w:r>
    </w:p>
    <w:p w:rsidR="00000000" w:rsidDel="00000000" w:rsidP="00000000" w:rsidRDefault="00000000" w:rsidRPr="00000000" w14:paraId="000008DB">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335 pts. 1991-2015. Average volume 1.1cc. MFU 30 mo.</w:t>
      </w:r>
    </w:p>
    <w:p w:rsidR="00000000" w:rsidDel="00000000" w:rsidP="00000000" w:rsidRDefault="00000000" w:rsidRPr="00000000" w14:paraId="000008DC">
      <w:pPr>
        <w:numPr>
          <w:ilvl w:val="3"/>
          <w:numId w:val="125"/>
        </w:numPr>
        <w:ind w:left="2880" w:hanging="360"/>
        <w:rPr>
          <w:u w:val="none"/>
        </w:rPr>
      </w:pPr>
      <w:r w:rsidDel="00000000" w:rsidR="00000000" w:rsidRPr="00000000">
        <w:rPr>
          <w:rtl w:val="0"/>
        </w:rPr>
        <w:t xml:space="preserve">Most pts LINAC. GKRS 2012 and later. </w:t>
      </w:r>
    </w:p>
    <w:p w:rsidR="00000000" w:rsidDel="00000000" w:rsidP="00000000" w:rsidRDefault="00000000" w:rsidRPr="00000000" w14:paraId="000008DD">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LC at 2 / 5 / 10y of 99→ 89→ 88%.</w:t>
      </w:r>
    </w:p>
    <w:p w:rsidR="00000000" w:rsidDel="00000000" w:rsidP="00000000" w:rsidRDefault="00000000" w:rsidRPr="00000000" w14:paraId="000008DE">
      <w:pPr>
        <w:numPr>
          <w:ilvl w:val="3"/>
          <w:numId w:val="12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4.2% enlarged, 14% transient enlargement, 17% shrinkage.</w:t>
      </w:r>
    </w:p>
    <w:p w:rsidR="00000000" w:rsidDel="00000000" w:rsidP="00000000" w:rsidRDefault="00000000" w:rsidRPr="00000000" w14:paraId="000008DF">
      <w:pPr>
        <w:numPr>
          <w:ilvl w:val="3"/>
          <w:numId w:val="12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Reirradiation in 2.4%, microsurgery in 3.6%. </w:t>
      </w:r>
      <w:r w:rsidDel="00000000" w:rsidR="00000000" w:rsidRPr="00000000">
        <w:rPr>
          <w:rFonts w:ascii="Times New Roman" w:cs="Times New Roman" w:eastAsia="Times New Roman" w:hAnsi="Times New Roman"/>
          <w:i w:val="1"/>
          <w:sz w:val="20"/>
          <w:szCs w:val="20"/>
          <w:rtl w:val="0"/>
        </w:rPr>
        <w:t xml:space="preserve">Median TTRe-tx after SRS of 3y.</w:t>
      </w:r>
    </w:p>
    <w:p w:rsidR="00000000" w:rsidDel="00000000" w:rsidP="00000000" w:rsidRDefault="00000000" w:rsidRPr="00000000" w14:paraId="000008E0">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Actual hearing preservation at 1 / 2 / 5y of 89→ 80→ 57%.</w:t>
      </w:r>
    </w:p>
    <w:p w:rsidR="00000000" w:rsidDel="00000000" w:rsidP="00000000" w:rsidRDefault="00000000" w:rsidRPr="00000000" w14:paraId="000008E1">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New G1-2 symptoms in 10%, new G3 symptoms in 1.2%.</w:t>
      </w:r>
    </w:p>
    <w:p w:rsidR="00000000" w:rsidDel="00000000" w:rsidP="00000000" w:rsidRDefault="00000000" w:rsidRPr="00000000" w14:paraId="000008E2">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Pittsburgh [</w:t>
      </w:r>
      <w:hyperlink r:id="rId531">
        <w:r w:rsidDel="00000000" w:rsidR="00000000" w:rsidRPr="00000000">
          <w:rPr>
            <w:rFonts w:ascii="Times New Roman" w:cs="Times New Roman" w:eastAsia="Times New Roman" w:hAnsi="Times New Roman"/>
            <w:sz w:val="20"/>
            <w:szCs w:val="20"/>
            <w:rtl w:val="0"/>
          </w:rPr>
          <w:t xml:space="preserve">Yang JNS '11</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12 Gy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3">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65 pts. 1994-2008. 3-4 cm in one extracanalicular direction. </w:t>
      </w:r>
      <w:r w:rsidDel="00000000" w:rsidR="00000000" w:rsidRPr="00000000">
        <w:rPr>
          <w:rFonts w:ascii="Times New Roman" w:cs="Times New Roman" w:eastAsia="Times New Roman" w:hAnsi="Times New Roman"/>
          <w:b w:val="1"/>
          <w:sz w:val="20"/>
          <w:szCs w:val="20"/>
          <w:rtl w:val="0"/>
        </w:rPr>
        <w:t xml:space="preserve">9cc</w:t>
      </w:r>
      <w:r w:rsidDel="00000000" w:rsidR="00000000" w:rsidRPr="00000000">
        <w:rPr>
          <w:rFonts w:ascii="Times New Roman" w:cs="Times New Roman" w:eastAsia="Times New Roman" w:hAnsi="Times New Roman"/>
          <w:sz w:val="20"/>
          <w:szCs w:val="20"/>
          <w:rtl w:val="0"/>
        </w:rPr>
        <w:t xml:space="preserve">. 26% previous surgery. MFU 3y.</w:t>
      </w:r>
    </w:p>
    <w:p w:rsidR="00000000" w:rsidDel="00000000" w:rsidP="00000000" w:rsidRDefault="00000000" w:rsidRPr="00000000" w14:paraId="000008E4">
      <w:pPr>
        <w:numPr>
          <w:ilvl w:val="2"/>
          <w:numId w:val="125"/>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6 </w:t>
      </w:r>
      <w:r w:rsidDel="00000000" w:rsidR="00000000" w:rsidRPr="00000000">
        <w:rPr>
          <w:rtl w:val="0"/>
        </w:rPr>
        <w:t xml:space="preserve">mos enlargement</w:t>
      </w:r>
      <w:r w:rsidDel="00000000" w:rsidR="00000000" w:rsidRPr="00000000">
        <w:rPr>
          <w:rFonts w:ascii="Times New Roman" w:cs="Times New Roman" w:eastAsia="Times New Roman" w:hAnsi="Times New Roman"/>
          <w:sz w:val="20"/>
          <w:szCs w:val="20"/>
          <w:rtl w:val="0"/>
        </w:rPr>
        <w:t xml:space="preserve"> in 8%, 80% SD, shrinkage in 11%.</w:t>
      </w:r>
    </w:p>
    <w:p w:rsidR="00000000" w:rsidDel="00000000" w:rsidP="00000000" w:rsidRDefault="00000000" w:rsidRPr="00000000" w14:paraId="000008E5">
      <w:pPr>
        <w:numPr>
          <w:ilvl w:val="3"/>
          <w:numId w:val="12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6 mo resection in 3% due to progressive symptoms.</w:t>
      </w:r>
    </w:p>
    <w:p w:rsidR="00000000" w:rsidDel="00000000" w:rsidP="00000000" w:rsidRDefault="00000000" w:rsidRPr="00000000" w14:paraId="000008E6">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2y enlargement 11%, 30% SD, 25% shrank &gt;50% in size, 35% shrank less than half in size.</w:t>
      </w:r>
    </w:p>
    <w:p w:rsidR="00000000" w:rsidDel="00000000" w:rsidP="00000000" w:rsidRDefault="00000000" w:rsidRPr="00000000" w14:paraId="000008E7">
      <w:pPr>
        <w:numPr>
          <w:ilvl w:val="3"/>
          <w:numId w:val="12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Of those who enlarged, 5 underwent microsurgery, 1 repeat SRS, 1 NFT.</w:t>
      </w:r>
    </w:p>
    <w:p w:rsidR="00000000" w:rsidDel="00000000" w:rsidP="00000000" w:rsidRDefault="00000000" w:rsidRPr="00000000" w14:paraId="000008E8">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2y serviceable hearing w serviceable hearing at baseline of 82%. </w:t>
      </w:r>
    </w:p>
    <w:p w:rsidR="00000000" w:rsidDel="00000000" w:rsidP="00000000" w:rsidRDefault="00000000" w:rsidRPr="00000000" w14:paraId="000008E9">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VP shunt in 5%. Facial numbness in 6%. Mild facial weakness in 2%.</w:t>
      </w:r>
    </w:p>
    <w:p w:rsidR="00000000" w:rsidDel="00000000" w:rsidP="00000000" w:rsidRDefault="00000000" w:rsidRPr="00000000" w14:paraId="000008EA">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UVA for less loc</w:t>
      </w:r>
      <w:r w:rsidDel="00000000" w:rsidR="00000000" w:rsidRPr="00000000">
        <w:rPr>
          <w:rtl w:val="0"/>
        </w:rPr>
        <w:t xml:space="preserve">al control: P</w:t>
      </w:r>
      <w:r w:rsidDel="00000000" w:rsidR="00000000" w:rsidRPr="00000000">
        <w:rPr>
          <w:rFonts w:ascii="Times New Roman" w:cs="Times New Roman" w:eastAsia="Times New Roman" w:hAnsi="Times New Roman"/>
          <w:sz w:val="20"/>
          <w:szCs w:val="20"/>
          <w:rtl w:val="0"/>
        </w:rPr>
        <w:t xml:space="preserve">rior resection, &gt;10cc, and Koos grade 4 (</w:t>
      </w:r>
      <w:r w:rsidDel="00000000" w:rsidR="00000000" w:rsidRPr="00000000">
        <w:rPr>
          <w:rtl w:val="0"/>
        </w:rPr>
        <w:t xml:space="preserve">&gt; 3 cm, displacement of stem/ shift).</w:t>
      </w:r>
      <w:r w:rsidDel="00000000" w:rsidR="00000000" w:rsidRPr="00000000">
        <w:rPr>
          <w:rtl w:val="0"/>
        </w:rPr>
      </w:r>
    </w:p>
    <w:p w:rsidR="00000000" w:rsidDel="00000000" w:rsidP="00000000" w:rsidRDefault="00000000" w:rsidRPr="00000000" w14:paraId="000008EB">
      <w:pPr>
        <w:numPr>
          <w:ilvl w:val="0"/>
          <w:numId w:val="12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PBT</w:t>
      </w:r>
      <w:r w:rsidDel="00000000" w:rsidR="00000000" w:rsidRPr="00000000">
        <w:rPr>
          <w:rFonts w:ascii="Times New Roman" w:cs="Times New Roman" w:eastAsia="Times New Roman" w:hAnsi="Times New Roman"/>
          <w:sz w:val="20"/>
          <w:szCs w:val="20"/>
          <w:rtl w:val="0"/>
        </w:rPr>
        <w:t xml:space="preserve">: Excellent LC 95% and preservation of CN V 89%, VII (91%). Hearing preservation 33%, but 3D protons.</w:t>
      </w:r>
    </w:p>
    <w:p w:rsidR="00000000" w:rsidDel="00000000" w:rsidP="00000000" w:rsidRDefault="00000000" w:rsidRPr="00000000" w14:paraId="000008EC">
      <w:pPr>
        <w:numPr>
          <w:ilvl w:val="0"/>
          <w:numId w:val="12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FSRS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25/5</w:t>
      </w:r>
      <w:r w:rsidDel="00000000" w:rsidR="00000000" w:rsidRPr="00000000">
        <w:rPr>
          <w:rFonts w:ascii="Times New Roman" w:cs="Times New Roman" w:eastAsia="Times New Roman" w:hAnsi="Times New Roman"/>
          <w:sz w:val="20"/>
          <w:szCs w:val="20"/>
          <w:rtl w:val="0"/>
        </w:rPr>
        <w:t xml:space="preserve">. Controversy as to if superior to SRS, but used for larger tumors (3-4 cm) or tumors abutting brainstem.</w:t>
      </w:r>
      <w:r w:rsidDel="00000000" w:rsidR="00000000" w:rsidRPr="00000000">
        <w:rPr>
          <w:rtl w:val="0"/>
        </w:rPr>
      </w:r>
    </w:p>
    <w:p w:rsidR="00000000" w:rsidDel="00000000" w:rsidP="00000000" w:rsidRDefault="00000000" w:rsidRPr="00000000" w14:paraId="000008ED">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Netherlands [</w:t>
      </w:r>
      <w:hyperlink r:id="rId532">
        <w:r w:rsidDel="00000000" w:rsidR="00000000" w:rsidRPr="00000000">
          <w:rPr>
            <w:rFonts w:ascii="Times New Roman" w:cs="Times New Roman" w:eastAsia="Times New Roman" w:hAnsi="Times New Roman"/>
            <w:sz w:val="20"/>
            <w:szCs w:val="20"/>
            <w:rtl w:val="0"/>
          </w:rPr>
          <w:t xml:space="preserve">Meijer IJROBP '03</w:t>
        </w:r>
      </w:hyperlink>
      <w:r w:rsidDel="00000000" w:rsidR="00000000" w:rsidRPr="00000000">
        <w:rPr>
          <w:rFonts w:ascii="Times New Roman" w:cs="Times New Roman" w:eastAsia="Times New Roman" w:hAnsi="Times New Roman"/>
          <w:sz w:val="20"/>
          <w:szCs w:val="20"/>
          <w:rtl w:val="0"/>
        </w:rPr>
        <w:t xml:space="preserve">]: Retro. 10-</w:t>
      </w:r>
      <w:r w:rsidDel="00000000" w:rsidR="00000000" w:rsidRPr="00000000">
        <w:rPr>
          <w:rFonts w:ascii="Times New Roman" w:cs="Times New Roman" w:eastAsia="Times New Roman" w:hAnsi="Times New Roman"/>
          <w:b w:val="1"/>
          <w:sz w:val="20"/>
          <w:szCs w:val="20"/>
          <w:rtl w:val="0"/>
        </w:rPr>
        <w:t xml:space="preserve">12.5 Gy SRS vs. </w:t>
      </w:r>
      <w:r w:rsidDel="00000000" w:rsidR="00000000" w:rsidRPr="00000000">
        <w:rPr>
          <w:rFonts w:ascii="Times New Roman" w:cs="Times New Roman" w:eastAsia="Times New Roman" w:hAnsi="Times New Roman"/>
          <w:sz w:val="20"/>
          <w:szCs w:val="20"/>
          <w:rtl w:val="0"/>
        </w:rPr>
        <w:t xml:space="preserve">20-</w:t>
      </w:r>
      <w:r w:rsidDel="00000000" w:rsidR="00000000" w:rsidRPr="00000000">
        <w:rPr>
          <w:rFonts w:ascii="Times New Roman" w:cs="Times New Roman" w:eastAsia="Times New Roman" w:hAnsi="Times New Roman"/>
          <w:b w:val="1"/>
          <w:sz w:val="20"/>
          <w:szCs w:val="20"/>
          <w:rtl w:val="0"/>
        </w:rPr>
        <w:t xml:space="preserve">25/5 FSRS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E">
      <w:pPr>
        <w:spacing w:line="240" w:lineRule="auto"/>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Perhaps better trigeminal nerve preservation with FSRS.</w:t>
      </w:r>
    </w:p>
    <w:p w:rsidR="00000000" w:rsidDel="00000000" w:rsidP="00000000" w:rsidRDefault="00000000" w:rsidRPr="00000000" w14:paraId="000008EF">
      <w:pPr>
        <w:numPr>
          <w:ilvl w:val="2"/>
          <w:numId w:val="125"/>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129 pts. 1992-2000. </w:t>
      </w:r>
      <w:r w:rsidDel="00000000" w:rsidR="00000000" w:rsidRPr="00000000">
        <w:rPr>
          <w:rtl w:val="0"/>
        </w:rPr>
        <w:t xml:space="preserve">2.5cc. </w:t>
      </w:r>
      <w:r w:rsidDel="00000000" w:rsidR="00000000" w:rsidRPr="00000000">
        <w:rPr>
          <w:rFonts w:ascii="Times New Roman" w:cs="Times New Roman" w:eastAsia="Times New Roman" w:hAnsi="Times New Roman"/>
          <w:sz w:val="20"/>
          <w:szCs w:val="20"/>
          <w:rtl w:val="0"/>
        </w:rPr>
        <w:t xml:space="preserve">MFU ~3y. </w:t>
      </w:r>
    </w:p>
    <w:p w:rsidR="00000000" w:rsidDel="00000000" w:rsidP="00000000" w:rsidRDefault="00000000" w:rsidRPr="00000000" w14:paraId="000008F0">
      <w:pPr>
        <w:numPr>
          <w:ilvl w:val="3"/>
          <w:numId w:val="12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SRS: First 7 pts got 10/1, last 42 pts got 12.5/1.</w:t>
      </w:r>
    </w:p>
    <w:p w:rsidR="00000000" w:rsidDel="00000000" w:rsidP="00000000" w:rsidRDefault="00000000" w:rsidRPr="00000000" w14:paraId="000008F1">
      <w:pPr>
        <w:numPr>
          <w:ilvl w:val="3"/>
          <w:numId w:val="12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FSRS: First 12 pts got 20/5, last 68 pts got 25/5.</w:t>
      </w:r>
    </w:p>
    <w:p w:rsidR="00000000" w:rsidDel="00000000" w:rsidP="00000000" w:rsidRDefault="00000000" w:rsidRPr="00000000" w14:paraId="000008F2">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LC ~100→ 94% (p=0.14).</w:t>
      </w:r>
    </w:p>
    <w:p w:rsidR="00000000" w:rsidDel="00000000" w:rsidP="00000000" w:rsidRDefault="00000000" w:rsidRPr="00000000" w14:paraId="000008F3">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facial nerve preservation ~93→ 97% (p=0.23).</w:t>
      </w:r>
    </w:p>
    <w:p w:rsidR="00000000" w:rsidDel="00000000" w:rsidP="00000000" w:rsidRDefault="00000000" w:rsidRPr="00000000" w14:paraId="000008F4">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hearing preservation ~75→ 61% (p=0.42).</w:t>
      </w:r>
    </w:p>
    <w:p w:rsidR="00000000" w:rsidDel="00000000" w:rsidP="00000000" w:rsidRDefault="00000000" w:rsidRPr="00000000" w14:paraId="000008F5">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trigeminal nerve preservation 92→ 98%.</w:t>
      </w:r>
    </w:p>
    <w:p w:rsidR="00000000" w:rsidDel="00000000" w:rsidP="00000000" w:rsidRDefault="00000000" w:rsidRPr="00000000" w14:paraId="000008F6">
      <w:pPr>
        <w:numPr>
          <w:ilvl w:val="1"/>
          <w:numId w:val="125"/>
        </w:numPr>
        <w:spacing w:line="240" w:lineRule="auto"/>
        <w:ind w:left="1440" w:hanging="360"/>
        <w:rPr>
          <w:u w:val="none"/>
        </w:rPr>
      </w:pPr>
      <w:r w:rsidDel="00000000" w:rsidR="00000000" w:rsidRPr="00000000">
        <w:rPr>
          <w:rtl w:val="0"/>
        </w:rPr>
        <w:t xml:space="preserve">Sweden [</w:t>
      </w:r>
      <w:hyperlink r:id="rId533">
        <w:r w:rsidDel="00000000" w:rsidR="00000000" w:rsidRPr="00000000">
          <w:rPr>
            <w:rtl w:val="0"/>
          </w:rPr>
          <w:t xml:space="preserve">Diaz JNO '20</w:t>
        </w:r>
      </w:hyperlink>
      <w:r w:rsidDel="00000000" w:rsidR="00000000" w:rsidRPr="00000000">
        <w:rPr>
          <w:rtl w:val="0"/>
        </w:rPr>
        <w:t xml:space="preserve">]: Retro.</w:t>
      </w:r>
      <w:r w:rsidDel="00000000" w:rsidR="00000000" w:rsidRPr="00000000">
        <w:rPr>
          <w:b w:val="1"/>
          <w:rtl w:val="0"/>
        </w:rPr>
        <w:t xml:space="preserve"> 12/1 vs. 18-21/3 vs. 25/5</w:t>
      </w:r>
      <w:r w:rsidDel="00000000" w:rsidR="00000000" w:rsidRPr="00000000">
        <w:rPr>
          <w:rtl w:val="0"/>
        </w:rPr>
        <w:t xml:space="preserve">.</w:t>
      </w:r>
    </w:p>
    <w:p w:rsidR="00000000" w:rsidDel="00000000" w:rsidP="00000000" w:rsidRDefault="00000000" w:rsidRPr="00000000" w14:paraId="000008F7">
      <w:pPr>
        <w:spacing w:line="240" w:lineRule="auto"/>
        <w:ind w:left="1440" w:firstLine="0"/>
        <w:rPr/>
      </w:pPr>
      <w:r w:rsidDel="00000000" w:rsidR="00000000" w:rsidRPr="00000000">
        <w:rPr>
          <w:rtl w:val="0"/>
        </w:rPr>
        <w:t xml:space="preserve">There was a trend to increased failures for lesions &gt; 1.5 cm treated with SRS (i.e., &gt; 2 cc)</w:t>
      </w:r>
    </w:p>
    <w:p w:rsidR="00000000" w:rsidDel="00000000" w:rsidP="00000000" w:rsidRDefault="00000000" w:rsidRPr="00000000" w14:paraId="000008F8">
      <w:pPr>
        <w:numPr>
          <w:ilvl w:val="2"/>
          <w:numId w:val="125"/>
        </w:numPr>
        <w:spacing w:line="240" w:lineRule="auto"/>
        <w:ind w:left="2160" w:hanging="360"/>
        <w:rPr>
          <w:u w:val="none"/>
        </w:rPr>
      </w:pPr>
      <w:r w:rsidDel="00000000" w:rsidR="00000000" w:rsidRPr="00000000">
        <w:rPr>
          <w:rtl w:val="0"/>
        </w:rPr>
        <w:t xml:space="preserve">136 pts. 2005-2017. 1.5 cc. MFU nearly 5y.</w:t>
      </w:r>
    </w:p>
    <w:p w:rsidR="00000000" w:rsidDel="00000000" w:rsidP="00000000" w:rsidRDefault="00000000" w:rsidRPr="00000000" w14:paraId="000008F9">
      <w:pPr>
        <w:numPr>
          <w:ilvl w:val="2"/>
          <w:numId w:val="125"/>
        </w:numPr>
        <w:spacing w:line="240" w:lineRule="auto"/>
        <w:ind w:left="2160" w:hanging="360"/>
        <w:rPr>
          <w:u w:val="none"/>
        </w:rPr>
      </w:pPr>
      <w:r w:rsidDel="00000000" w:rsidR="00000000" w:rsidRPr="00000000">
        <w:rPr>
          <w:rtl w:val="0"/>
        </w:rPr>
        <w:t xml:space="preserve">There was borderline significance with cystic tumors and local failure.</w:t>
      </w:r>
    </w:p>
    <w:p w:rsidR="00000000" w:rsidDel="00000000" w:rsidP="00000000" w:rsidRDefault="00000000" w:rsidRPr="00000000" w14:paraId="000008FA">
      <w:pPr>
        <w:numPr>
          <w:ilvl w:val="2"/>
          <w:numId w:val="125"/>
        </w:numPr>
        <w:spacing w:line="240" w:lineRule="auto"/>
        <w:ind w:left="2160" w:hanging="360"/>
        <w:rPr>
          <w:u w:val="none"/>
        </w:rPr>
      </w:pPr>
      <w:r w:rsidDel="00000000" w:rsidR="00000000" w:rsidRPr="00000000">
        <w:rPr>
          <w:rFonts w:ascii="Cardo" w:cs="Cardo" w:eastAsia="Cardo" w:hAnsi="Cardo"/>
          <w:rtl w:val="0"/>
        </w:rPr>
        <w:t xml:space="preserve">5y LC ~89→ 97→ 94%. </w:t>
      </w:r>
    </w:p>
    <w:p w:rsidR="00000000" w:rsidDel="00000000" w:rsidP="00000000" w:rsidRDefault="00000000" w:rsidRPr="00000000" w14:paraId="000008FB">
      <w:pPr>
        <w:numPr>
          <w:ilvl w:val="2"/>
          <w:numId w:val="125"/>
        </w:numPr>
        <w:spacing w:line="240" w:lineRule="auto"/>
        <w:ind w:left="2160" w:hanging="360"/>
        <w:rPr>
          <w:u w:val="none"/>
        </w:rPr>
      </w:pPr>
      <w:r w:rsidDel="00000000" w:rsidR="00000000" w:rsidRPr="00000000">
        <w:rPr>
          <w:rtl w:val="0"/>
        </w:rPr>
        <w:t xml:space="preserve">A tendency toward higher incidence of local failure was observed after 2015 when SRS treatment increased and included slightly larger tumors. </w:t>
      </w:r>
    </w:p>
    <w:p w:rsidR="00000000" w:rsidDel="00000000" w:rsidP="00000000" w:rsidRDefault="00000000" w:rsidRPr="00000000" w14:paraId="000008FC">
      <w:pPr>
        <w:numPr>
          <w:ilvl w:val="2"/>
          <w:numId w:val="125"/>
        </w:numPr>
        <w:spacing w:line="240" w:lineRule="auto"/>
        <w:ind w:left="2160" w:hanging="360"/>
        <w:rPr>
          <w:u w:val="none"/>
        </w:rPr>
      </w:pPr>
      <w:r w:rsidDel="00000000" w:rsidR="00000000" w:rsidRPr="00000000">
        <w:rPr>
          <w:rtl w:val="0"/>
        </w:rPr>
        <w:t xml:space="preserve">For those with baseline Gardner-Robertson class I/II, hearing preservation ~60-70% for FSRS. </w:t>
      </w:r>
    </w:p>
    <w:p w:rsidR="00000000" w:rsidDel="00000000" w:rsidP="00000000" w:rsidRDefault="00000000" w:rsidRPr="00000000" w14:paraId="000008FD">
      <w:pPr>
        <w:numPr>
          <w:ilvl w:val="2"/>
          <w:numId w:val="125"/>
        </w:numPr>
        <w:spacing w:line="240" w:lineRule="auto"/>
        <w:ind w:left="2160" w:hanging="360"/>
        <w:rPr>
          <w:u w:val="none"/>
        </w:rPr>
      </w:pPr>
      <w:r w:rsidDel="00000000" w:rsidR="00000000" w:rsidRPr="00000000">
        <w:rPr>
          <w:rtl w:val="0"/>
        </w:rPr>
        <w:t xml:space="preserve">Persistent facial or trigeminal nerve toxicity was rare (~2%)</w:t>
      </w:r>
    </w:p>
    <w:p w:rsidR="00000000" w:rsidDel="00000000" w:rsidP="00000000" w:rsidRDefault="00000000" w:rsidRPr="00000000" w14:paraId="000008FE">
      <w:pPr>
        <w:numPr>
          <w:ilvl w:val="0"/>
          <w:numId w:val="12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EBRT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50.4-54 Gy</w:t>
      </w:r>
      <w:r w:rsidDel="00000000" w:rsidR="00000000" w:rsidRPr="00000000">
        <w:rPr>
          <w:rFonts w:ascii="Times New Roman" w:cs="Times New Roman" w:eastAsia="Times New Roman" w:hAnsi="Times New Roman"/>
          <w:sz w:val="20"/>
          <w:szCs w:val="20"/>
          <w:rtl w:val="0"/>
        </w:rPr>
        <w:t xml:space="preserve">. Facial fxn &gt; 95%. Trigeminal fxn 95%. Preservation of useful hearing 75%. </w:t>
      </w:r>
    </w:p>
    <w:p w:rsidR="00000000" w:rsidDel="00000000" w:rsidP="00000000" w:rsidRDefault="00000000" w:rsidRPr="00000000" w14:paraId="000008FF">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Jefferson [</w:t>
      </w:r>
      <w:hyperlink r:id="rId534">
        <w:r w:rsidDel="00000000" w:rsidR="00000000" w:rsidRPr="00000000">
          <w:rPr>
            <w:rFonts w:ascii="Times New Roman" w:cs="Times New Roman" w:eastAsia="Times New Roman" w:hAnsi="Times New Roman"/>
            <w:sz w:val="20"/>
            <w:szCs w:val="20"/>
            <w:rtl w:val="0"/>
          </w:rPr>
          <w:t xml:space="preserve">Andrews IJROBP '09</w:t>
        </w:r>
      </w:hyperlink>
      <w:r w:rsidDel="00000000" w:rsidR="00000000" w:rsidRPr="00000000">
        <w:rPr>
          <w:rFonts w:ascii="Times New Roman" w:cs="Times New Roman" w:eastAsia="Times New Roman" w:hAnsi="Times New Roman"/>
          <w:sz w:val="20"/>
          <w:szCs w:val="20"/>
          <w:rtl w:val="0"/>
        </w:rPr>
        <w:t xml:space="preserve">, </w:t>
      </w:r>
      <w:hyperlink r:id="rId535">
        <w:r w:rsidDel="00000000" w:rsidR="00000000" w:rsidRPr="00000000">
          <w:rPr>
            <w:rFonts w:ascii="Times New Roman" w:cs="Times New Roman" w:eastAsia="Times New Roman" w:hAnsi="Times New Roman"/>
            <w:sz w:val="20"/>
            <w:szCs w:val="20"/>
            <w:rtl w:val="0"/>
          </w:rPr>
          <w:t xml:space="preserve">Champ JNS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46.8 vs. 50.4 Gy </w:t>
      </w:r>
    </w:p>
    <w:p w:rsidR="00000000" w:rsidDel="00000000" w:rsidP="00000000" w:rsidRDefault="00000000" w:rsidRPr="00000000" w14:paraId="00000900">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89 pts on comparative cohort, 154 pts 46.8 Gy at long term follow up.</w:t>
      </w:r>
    </w:p>
    <w:p w:rsidR="00000000" w:rsidDel="00000000" w:rsidP="00000000" w:rsidRDefault="00000000" w:rsidRPr="00000000" w14:paraId="00000901">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1y LC 100% with either regimen. </w:t>
      </w:r>
    </w:p>
    <w:p w:rsidR="00000000" w:rsidDel="00000000" w:rsidP="00000000" w:rsidRDefault="00000000" w:rsidRPr="00000000" w14:paraId="00000902">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For pts w serviceable hearing at baseline, 3y hearing preservation 79→ 68% w duration of preservation 165→ 79w. </w:t>
      </w:r>
    </w:p>
    <w:p w:rsidR="00000000" w:rsidDel="00000000" w:rsidP="00000000" w:rsidRDefault="00000000" w:rsidRPr="00000000" w14:paraId="00000903">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Long-term 46.8 Gy follow up:</w:t>
      </w:r>
    </w:p>
    <w:p w:rsidR="00000000" w:rsidDel="00000000" w:rsidP="00000000" w:rsidRDefault="00000000" w:rsidRPr="00000000" w14:paraId="00000904">
      <w:pPr>
        <w:numPr>
          <w:ilvl w:val="3"/>
          <w:numId w:val="12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46.8 Gy: 3y LC 99%, 5y LC 93%. </w:t>
      </w:r>
    </w:p>
    <w:p w:rsidR="00000000" w:rsidDel="00000000" w:rsidP="00000000" w:rsidRDefault="00000000" w:rsidRPr="00000000" w14:paraId="00000905">
      <w:pPr>
        <w:numPr>
          <w:ilvl w:val="3"/>
          <w:numId w:val="12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46.8 Gy: 3y hearing preservation 66%, 5y hearing preservation 54%.</w:t>
      </w:r>
    </w:p>
    <w:p w:rsidR="00000000" w:rsidDel="00000000" w:rsidP="00000000" w:rsidRDefault="00000000" w:rsidRPr="00000000" w14:paraId="00000906">
      <w:pPr>
        <w:numPr>
          <w:ilvl w:val="3"/>
          <w:numId w:val="12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46.8 Gy: Sx improvement in 20%, worsening symptoms in 8%. CN dysfxn in 4%.</w:t>
      </w:r>
    </w:p>
    <w:p w:rsidR="00000000" w:rsidDel="00000000" w:rsidP="00000000" w:rsidRDefault="00000000" w:rsidRPr="00000000" w14:paraId="00000907">
      <w:pPr>
        <w:numPr>
          <w:ilvl w:val="1"/>
          <w:numId w:val="125"/>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Jefferson [</w:t>
      </w:r>
      <w:hyperlink r:id="rId536">
        <w:r w:rsidDel="00000000" w:rsidR="00000000" w:rsidRPr="00000000">
          <w:rPr>
            <w:rFonts w:ascii="Times New Roman" w:cs="Times New Roman" w:eastAsia="Times New Roman" w:hAnsi="Times New Roman"/>
            <w:sz w:val="20"/>
            <w:szCs w:val="20"/>
            <w:rtl w:val="0"/>
          </w:rPr>
          <w:t xml:space="preserve">Andrews IJROBP '01</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12 Gy GKRS vs. 50/25 FSRT</w:t>
      </w:r>
      <w:r w:rsidDel="00000000" w:rsidR="00000000" w:rsidRPr="00000000">
        <w:rPr>
          <w:rFonts w:ascii="Times New Roman" w:cs="Times New Roman" w:eastAsia="Times New Roman" w:hAnsi="Times New Roman"/>
          <w:sz w:val="20"/>
          <w:szCs w:val="20"/>
          <w:rtl w:val="0"/>
        </w:rPr>
        <w:t xml:space="preserve">.</w:t>
        <w:br w:type="textWrapping"/>
        <w:t xml:space="preserve">FSRT may le</w:t>
      </w:r>
      <w:r w:rsidDel="00000000" w:rsidR="00000000" w:rsidRPr="00000000">
        <w:rPr>
          <w:rtl w:val="0"/>
        </w:rPr>
        <w:t xml:space="preserve">ad to better hearing preservation. </w:t>
      </w:r>
      <w:r w:rsidDel="00000000" w:rsidR="00000000" w:rsidRPr="00000000">
        <w:rPr>
          <w:rtl w:val="0"/>
        </w:rPr>
      </w:r>
    </w:p>
    <w:p w:rsidR="00000000" w:rsidDel="00000000" w:rsidP="00000000" w:rsidRDefault="00000000" w:rsidRPr="00000000" w14:paraId="00000908">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125 pts. 1994-2000. MFU ~2y. Mean volume 2.9 cc.</w:t>
      </w:r>
    </w:p>
    <w:p w:rsidR="00000000" w:rsidDel="00000000" w:rsidP="00000000" w:rsidRDefault="00000000" w:rsidRPr="00000000" w14:paraId="00000909">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2y LC ~97%. </w:t>
      </w:r>
      <w:r w:rsidDel="00000000" w:rsidR="00000000" w:rsidRPr="00000000">
        <w:rPr>
          <w:rtl w:val="0"/>
        </w:rPr>
      </w:r>
    </w:p>
    <w:p w:rsidR="00000000" w:rsidDel="00000000" w:rsidP="00000000" w:rsidRDefault="00000000" w:rsidRPr="00000000" w14:paraId="0000090A">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1y functional hearing preservation 33→ 81%. </w:t>
      </w:r>
    </w:p>
    <w:p w:rsidR="00000000" w:rsidDel="00000000" w:rsidP="00000000" w:rsidRDefault="00000000" w:rsidRPr="00000000" w14:paraId="0000090B">
      <w:pPr>
        <w:numPr>
          <w:ilvl w:val="2"/>
          <w:numId w:val="125"/>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No difference in other side effects</w:t>
      </w:r>
      <w:r w:rsidDel="00000000" w:rsidR="00000000" w:rsidRPr="00000000">
        <w:rPr>
          <w:rtl w:val="0"/>
        </w:rPr>
        <w:t xml:space="preserve">: CN V preservation ~95%, CN VII preservation ~98%. </w:t>
      </w:r>
      <w:r w:rsidDel="00000000" w:rsidR="00000000" w:rsidRPr="00000000">
        <w:rPr>
          <w:rtl w:val="0"/>
        </w:rPr>
      </w:r>
    </w:p>
    <w:p w:rsidR="00000000" w:rsidDel="00000000" w:rsidP="00000000" w:rsidRDefault="00000000" w:rsidRPr="00000000" w14:paraId="0000090C">
      <w:pPr>
        <w:numPr>
          <w:ilvl w:val="1"/>
          <w:numId w:val="12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Heidelberg [</w:t>
      </w:r>
      <w:hyperlink r:id="rId537">
        <w:r w:rsidDel="00000000" w:rsidR="00000000" w:rsidRPr="00000000">
          <w:rPr>
            <w:rFonts w:ascii="Times New Roman" w:cs="Times New Roman" w:eastAsia="Times New Roman" w:hAnsi="Times New Roman"/>
            <w:sz w:val="20"/>
            <w:szCs w:val="20"/>
            <w:rtl w:val="0"/>
          </w:rPr>
          <w:t xml:space="preserve">Coombs IJROBP '10</w:t>
        </w:r>
      </w:hyperlink>
      <w:r w:rsidDel="00000000" w:rsidR="00000000" w:rsidRPr="00000000">
        <w:rPr>
          <w:rFonts w:ascii="Times New Roman" w:cs="Times New Roman" w:eastAsia="Times New Roman" w:hAnsi="Times New Roman"/>
          <w:sz w:val="20"/>
          <w:szCs w:val="20"/>
          <w:rtl w:val="0"/>
        </w:rPr>
        <w:t xml:space="preserve">]: Prospective. </w:t>
      </w:r>
      <w:r w:rsidDel="00000000" w:rsidR="00000000" w:rsidRPr="00000000">
        <w:rPr>
          <w:rFonts w:ascii="Times New Roman" w:cs="Times New Roman" w:eastAsia="Times New Roman" w:hAnsi="Times New Roman"/>
          <w:b w:val="1"/>
          <w:sz w:val="20"/>
          <w:szCs w:val="20"/>
          <w:rtl w:val="0"/>
        </w:rPr>
        <w:t xml:space="preserve">13 Gy SRS vs. 57.6/32 FSRT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0D">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200 pts. 1989-2007. MFU ~6y. Mean volume 2.8 cc.</w:t>
      </w:r>
    </w:p>
    <w:p w:rsidR="00000000" w:rsidDel="00000000" w:rsidP="00000000" w:rsidRDefault="00000000" w:rsidRPr="00000000" w14:paraId="0000090E">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LC ~96%.</w:t>
      </w:r>
    </w:p>
    <w:p w:rsidR="00000000" w:rsidDel="00000000" w:rsidP="00000000" w:rsidRDefault="00000000" w:rsidRPr="00000000" w14:paraId="0000090F">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functional hearing preservation ~76%.</w:t>
      </w:r>
      <w:r w:rsidDel="00000000" w:rsidR="00000000" w:rsidRPr="00000000">
        <w:rPr>
          <w:rFonts w:ascii="Gungsuh" w:cs="Gungsuh" w:eastAsia="Gungsuh" w:hAnsi="Gungsuh"/>
          <w:sz w:val="20"/>
          <w:szCs w:val="20"/>
          <w:rtl w:val="0"/>
        </w:rPr>
        <w:t xml:space="preserve"> Identical for ≤ 13 Gy. </w:t>
      </w:r>
    </w:p>
    <w:p w:rsidR="00000000" w:rsidDel="00000000" w:rsidP="00000000" w:rsidRDefault="00000000" w:rsidRPr="00000000" w14:paraId="00000910">
      <w:pPr>
        <w:numPr>
          <w:ilvl w:val="3"/>
          <w:numId w:val="12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Hearing preservation drops above 13 Gy.</w:t>
      </w:r>
    </w:p>
    <w:p w:rsidR="00000000" w:rsidDel="00000000" w:rsidP="00000000" w:rsidRDefault="00000000" w:rsidRPr="00000000" w14:paraId="00000911">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Both pts who developed TGN were treated with &gt; 13 Gy.</w:t>
      </w:r>
    </w:p>
    <w:p w:rsidR="00000000" w:rsidDel="00000000" w:rsidP="00000000" w:rsidRDefault="00000000" w:rsidRPr="00000000" w14:paraId="00000912">
      <w:pPr>
        <w:numPr>
          <w:ilvl w:val="2"/>
          <w:numId w:val="12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Facial nn weakness 17→ 2%. </w:t>
      </w:r>
      <w:r w:rsidDel="00000000" w:rsidR="00000000" w:rsidRPr="00000000">
        <w:rPr>
          <w:rFonts w:ascii="Gungsuh" w:cs="Gungsuh" w:eastAsia="Gungsuh" w:hAnsi="Gungsuh"/>
          <w:sz w:val="20"/>
          <w:szCs w:val="20"/>
          <w:rtl w:val="0"/>
        </w:rPr>
        <w:t xml:space="preserve">Only 1 pt treated to ≤ 13 Gy developed facial weakness.</w:t>
      </w:r>
      <w:r w:rsidDel="00000000" w:rsidR="00000000" w:rsidRPr="00000000">
        <w:rPr>
          <w:rtl w:val="0"/>
        </w:rPr>
      </w:r>
    </w:p>
    <w:p w:rsidR="00000000" w:rsidDel="00000000" w:rsidP="00000000" w:rsidRDefault="00000000" w:rsidRPr="00000000" w14:paraId="00000913">
      <w:pPr>
        <w:pStyle w:val="Heading2"/>
        <w:rPr/>
      </w:pPr>
      <w:bookmarkStart w:colFirst="0" w:colLast="0" w:name="_za4fr7tpirtq" w:id="107"/>
      <w:bookmarkEnd w:id="107"/>
      <w:hyperlink w:anchor="_24k8o3ev6hbp">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r w:rsidDel="00000000" w:rsidR="00000000" w:rsidRPr="00000000">
        <w:rPr>
          <w:rtl w:val="0"/>
        </w:rPr>
      </w:r>
    </w:p>
    <w:p w:rsidR="00000000" w:rsidDel="00000000" w:rsidP="00000000" w:rsidRDefault="00000000" w:rsidRPr="00000000" w14:paraId="00000915">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Tell pts &lt; 1-3% numbness/droop. Hearing preservation</w:t>
      </w:r>
      <w:r w:rsidDel="00000000" w:rsidR="00000000" w:rsidRPr="00000000">
        <w:rPr>
          <w:rFonts w:ascii="Times New Roman" w:cs="Times New Roman" w:eastAsia="Times New Roman" w:hAnsi="Times New Roman"/>
          <w:sz w:val="20"/>
          <w:szCs w:val="20"/>
          <w:rtl w:val="0"/>
        </w:rPr>
        <w:t xml:space="preserve"> 60-70% SRS, 70-80%</w:t>
      </w:r>
      <w:r w:rsidDel="00000000" w:rsidR="00000000" w:rsidRPr="00000000">
        <w:rPr>
          <w:rFonts w:ascii="Times New Roman" w:cs="Times New Roman" w:eastAsia="Times New Roman" w:hAnsi="Times New Roman"/>
          <w:sz w:val="20"/>
          <w:szCs w:val="20"/>
          <w:rtl w:val="0"/>
        </w:rPr>
        <w:t xml:space="preserve"> FSRS, 30% surgery.</w:t>
      </w:r>
    </w:p>
    <w:p w:rsidR="00000000" w:rsidDel="00000000" w:rsidP="00000000" w:rsidRDefault="00000000" w:rsidRPr="00000000" w14:paraId="00000916">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carries a lower risk of facial nerve and trigeminal nerve injury.</w:t>
      </w:r>
    </w:p>
    <w:p w:rsidR="00000000" w:rsidDel="00000000" w:rsidP="00000000" w:rsidRDefault="00000000" w:rsidRPr="00000000" w14:paraId="00000917">
      <w:pPr>
        <w:numPr>
          <w:ilvl w:val="1"/>
          <w:numId w:val="125"/>
        </w:numPr>
        <w:spacing w:line="240" w:lineRule="auto"/>
        <w:ind w:left="1440" w:hanging="360"/>
        <w:rPr/>
      </w:pPr>
      <w:r w:rsidDel="00000000" w:rsidR="00000000" w:rsidRPr="00000000">
        <w:rPr>
          <w:rtl w:val="0"/>
        </w:rPr>
        <w:t xml:space="preserve">SRS may be favored for patients with hearing loss at baseline [</w:t>
      </w:r>
      <w:hyperlink r:id="rId538">
        <w:r w:rsidDel="00000000" w:rsidR="00000000" w:rsidRPr="00000000">
          <w:rPr>
            <w:rtl w:val="0"/>
          </w:rPr>
          <w:t xml:space="preserve">Udawatta World NS ‘19</w:t>
        </w:r>
      </w:hyperlink>
      <w:r w:rsidDel="00000000" w:rsidR="00000000" w:rsidRPr="00000000">
        <w:rPr>
          <w:rtl w:val="0"/>
        </w:rPr>
        <w:t xml:space="preserve">].</w:t>
      </w:r>
    </w:p>
    <w:p w:rsidR="00000000" w:rsidDel="00000000" w:rsidP="00000000" w:rsidRDefault="00000000" w:rsidRPr="00000000" w14:paraId="00000918">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Malignant transformation in 1/440 (0.3%) in study </w:t>
      </w:r>
      <w:r w:rsidDel="00000000" w:rsidR="00000000" w:rsidRPr="00000000">
        <w:rPr>
          <w:rtl w:val="0"/>
        </w:rPr>
        <w:t xml:space="preserve">with long</w:t>
      </w:r>
      <w:r w:rsidDel="00000000" w:rsidR="00000000" w:rsidRPr="00000000">
        <w:rPr>
          <w:rFonts w:ascii="Times New Roman" w:cs="Times New Roman" w:eastAsia="Times New Roman" w:hAnsi="Times New Roman"/>
          <w:sz w:val="20"/>
          <w:szCs w:val="20"/>
          <w:rtl w:val="0"/>
        </w:rPr>
        <w:t xml:space="preserve"> term follow up [</w:t>
      </w:r>
      <w:hyperlink r:id="rId539">
        <w:r w:rsidDel="00000000" w:rsidR="00000000" w:rsidRPr="00000000">
          <w:rPr>
            <w:rFonts w:ascii="Times New Roman" w:cs="Times New Roman" w:eastAsia="Times New Roman" w:hAnsi="Times New Roman"/>
            <w:sz w:val="20"/>
            <w:szCs w:val="20"/>
            <w:rtl w:val="0"/>
          </w:rPr>
          <w:t xml:space="preserve">Hasegawa JNS '13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19">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 QoL</w:t>
      </w:r>
      <w:r w:rsidDel="00000000" w:rsidR="00000000" w:rsidRPr="00000000">
        <w:rPr>
          <w:rFonts w:ascii="Times New Roman" w:cs="Times New Roman" w:eastAsia="Times New Roman" w:hAnsi="Times New Roman"/>
          <w:sz w:val="20"/>
          <w:szCs w:val="20"/>
          <w:rtl w:val="0"/>
        </w:rPr>
        <w:t xml:space="preserve"> [</w:t>
      </w:r>
      <w:hyperlink r:id="rId540">
        <w:r w:rsidDel="00000000" w:rsidR="00000000" w:rsidRPr="00000000">
          <w:rPr>
            <w:rFonts w:ascii="Times New Roman" w:cs="Times New Roman" w:eastAsia="Times New Roman" w:hAnsi="Times New Roman"/>
            <w:sz w:val="20"/>
            <w:szCs w:val="20"/>
            <w:rtl w:val="0"/>
          </w:rPr>
          <w:t xml:space="preserve">Breivik NS '13</w:t>
        </w:r>
      </w:hyperlink>
      <w:r w:rsidDel="00000000" w:rsidR="00000000" w:rsidRPr="00000000">
        <w:rPr>
          <w:rFonts w:ascii="Times New Roman" w:cs="Times New Roman" w:eastAsia="Times New Roman" w:hAnsi="Times New Roman"/>
          <w:sz w:val="20"/>
          <w:szCs w:val="20"/>
          <w:rtl w:val="0"/>
        </w:rPr>
        <w:t xml:space="preserve">]: Prospective. </w:t>
      </w:r>
      <w:r w:rsidDel="00000000" w:rsidR="00000000" w:rsidRPr="00000000">
        <w:rPr>
          <w:rFonts w:ascii="Times New Roman" w:cs="Times New Roman" w:eastAsia="Times New Roman" w:hAnsi="Times New Roman"/>
          <w:b w:val="1"/>
          <w:sz w:val="20"/>
          <w:szCs w:val="20"/>
          <w:rtl w:val="0"/>
        </w:rPr>
        <w:t xml:space="preserve">Obs vs. 12 Gy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1A">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237 pts. MFU 55 mo. GKRS for &lt; 2 cm after growth or &gt;2 cm who refused surgery.</w:t>
      </w:r>
    </w:p>
    <w:p w:rsidR="00000000" w:rsidDel="00000000" w:rsidP="00000000" w:rsidRDefault="00000000" w:rsidRPr="00000000" w14:paraId="0000091B">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Loss of serviceable hearing ~76→ 64%</w:t>
      </w:r>
    </w:p>
    <w:p w:rsidR="00000000" w:rsidDel="00000000" w:rsidP="00000000" w:rsidRDefault="00000000" w:rsidRPr="00000000" w14:paraId="0000091C">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Significant reduction in tumor size and 10x less for future treatment </w:t>
      </w:r>
      <w:r w:rsidDel="00000000" w:rsidR="00000000" w:rsidRPr="00000000">
        <w:rPr>
          <w:rtl w:val="0"/>
        </w:rPr>
        <w:t xml:space="preserve">with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1D">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was not a difference in symptoms or QoL after SRS.</w:t>
      </w:r>
      <w:r w:rsidDel="00000000" w:rsidR="00000000" w:rsidRPr="00000000">
        <w:rPr>
          <w:rtl w:val="0"/>
        </w:rPr>
      </w:r>
    </w:p>
    <w:p w:rsidR="00000000" w:rsidDel="00000000" w:rsidP="00000000" w:rsidRDefault="00000000" w:rsidRPr="00000000" w14:paraId="0000091E">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OAR</w:t>
      </w:r>
    </w:p>
    <w:p w:rsidR="00000000" w:rsidDel="00000000" w:rsidP="00000000" w:rsidRDefault="00000000" w:rsidRPr="00000000" w14:paraId="0000091F">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Chiasm &lt; 8 Gy. </w:t>
      </w:r>
      <w:r w:rsidDel="00000000" w:rsidR="00000000" w:rsidRPr="00000000">
        <w:rPr>
          <w:rtl w:val="0"/>
        </w:rPr>
        <w:t xml:space="preserve">However, delivery of up to 12 Gy for single fraction SRS appears to be safe. Toxicity increases greatly for SRS doses above 12 Gy [</w:t>
      </w:r>
      <w:hyperlink r:id="rId541">
        <w:r w:rsidDel="00000000" w:rsidR="00000000" w:rsidRPr="00000000">
          <w:rPr>
            <w:rtl w:val="0"/>
          </w:rPr>
          <w:t xml:space="preserve">Pollock NS '14]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20">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Brainstem &lt; 12 Gy.</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12.5 Gy with &lt; 5% permanent cranial neuropathy or necrosis. </w:t>
      </w:r>
      <w:hyperlink r:id="rId542">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21">
      <w:pPr>
        <w:numPr>
          <w:ilvl w:val="1"/>
          <w:numId w:val="12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Cochlea &lt; 4 Gy. </w:t>
      </w:r>
      <w:r w:rsidDel="00000000" w:rsidR="00000000" w:rsidRPr="00000000">
        <w:rPr>
          <w:rFonts w:ascii="Times New Roman" w:cs="Times New Roman" w:eastAsia="Times New Roman" w:hAnsi="Times New Roman"/>
          <w:rtl w:val="0"/>
        </w:rPr>
        <w:t xml:space="preserve">2y hearing preservation for </w:t>
      </w:r>
      <w:r w:rsidDel="00000000" w:rsidR="00000000" w:rsidRPr="00000000">
        <w:rPr>
          <w:rtl w:val="0"/>
        </w:rPr>
        <w:t xml:space="preserve">mean cochlea dose </w:t>
      </w:r>
      <w:r w:rsidDel="00000000" w:rsidR="00000000" w:rsidRPr="00000000">
        <w:rPr>
          <w:rtl w:val="0"/>
        </w:rPr>
        <w:t xml:space="preserve">±</w:t>
      </w:r>
      <w:r w:rsidDel="00000000" w:rsidR="00000000" w:rsidRPr="00000000">
        <w:rPr>
          <w:rtl w:val="0"/>
        </w:rPr>
        <w:t xml:space="preserve"> 3 Gy </w:t>
      </w:r>
      <w:r w:rsidDel="00000000" w:rsidR="00000000" w:rsidRPr="00000000">
        <w:rPr>
          <w:rFonts w:ascii="Cardo" w:cs="Cardo" w:eastAsia="Cardo" w:hAnsi="Cardo"/>
          <w:rtl w:val="0"/>
        </w:rPr>
        <w:t xml:space="preserve">of 59→ 91% [</w:t>
      </w:r>
      <w:hyperlink r:id="rId543">
        <w:r w:rsidDel="00000000" w:rsidR="00000000" w:rsidRPr="00000000">
          <w:rPr>
            <w:rFonts w:ascii="Times New Roman" w:cs="Times New Roman" w:eastAsia="Times New Roman" w:hAnsi="Times New Roman"/>
            <w:rtl w:val="0"/>
          </w:rPr>
          <w:t xml:space="preserve">Baschnagel JNS '13</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 Hearing preservation drops above 13 Gy [</w:t>
      </w:r>
      <w:hyperlink r:id="rId544">
        <w:r w:rsidDel="00000000" w:rsidR="00000000" w:rsidRPr="00000000">
          <w:rPr>
            <w:rtl w:val="0"/>
          </w:rPr>
          <w:t xml:space="preserve">Mendenhall JNS '96</w:t>
        </w:r>
      </w:hyperlink>
      <w:r w:rsidDel="00000000" w:rsidR="00000000" w:rsidRPr="00000000">
        <w:rPr>
          <w:rtl w:val="0"/>
        </w:rPr>
        <w:t xml:space="preserve">, </w:t>
      </w:r>
      <w:hyperlink r:id="rId545">
        <w:r w:rsidDel="00000000" w:rsidR="00000000" w:rsidRPr="00000000">
          <w:rPr>
            <w:rtl w:val="0"/>
          </w:rPr>
          <w:t xml:space="preserve">Combs IJROBP '10</w:t>
        </w:r>
      </w:hyperlink>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Co</w:t>
      </w:r>
      <w:r w:rsidDel="00000000" w:rsidR="00000000" w:rsidRPr="00000000">
        <w:rPr>
          <w:rtl w:val="0"/>
        </w:rPr>
        <w:t xml:space="preserve">chlea point dose of </w:t>
      </w:r>
      <w:r w:rsidDel="00000000" w:rsidR="00000000" w:rsidRPr="00000000">
        <w:rPr>
          <w:rtl w:val="0"/>
        </w:rPr>
        <w:t xml:space="preserve">14 Gy with &lt; 25% incidence of SNHL (similar to 45/25). Limit prescription dose to 12-14 Gy to preserve hearing. </w:t>
      </w:r>
      <w:hyperlink r:id="rId546">
        <w:r w:rsidDel="00000000" w:rsidR="00000000" w:rsidRPr="00000000">
          <w:rPr>
            <w:vertAlign w:val="superscript"/>
            <w:rtl w:val="0"/>
          </w:rPr>
          <w:t xml:space="preserve">QUANTEC</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922">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Cord &lt; 10 Gy.</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13 Gy with &lt; 1% incidence of myelopathy. </w:t>
      </w:r>
      <w:r w:rsidDel="00000000" w:rsidR="00000000" w:rsidRPr="00000000">
        <w:rPr>
          <w:vertAlign w:val="superscript"/>
          <w:rtl w:val="0"/>
        </w:rPr>
        <w:t xml:space="preserve">QUANTEC</w:t>
      </w:r>
      <w:r w:rsidDel="00000000" w:rsidR="00000000" w:rsidRPr="00000000">
        <w:rPr>
          <w:rtl w:val="0"/>
        </w:rPr>
      </w:r>
    </w:p>
    <w:p w:rsidR="00000000" w:rsidDel="00000000" w:rsidP="00000000" w:rsidRDefault="00000000" w:rsidRPr="00000000" w14:paraId="00000923">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SNHL for acoustic neuroma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24">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 Gy &lt; 25%. </w:t>
      </w:r>
      <w:r w:rsidDel="00000000" w:rsidR="00000000" w:rsidRPr="00000000">
        <w:rPr>
          <w:rFonts w:ascii="Times New Roman" w:cs="Times New Roman" w:eastAsia="Times New Roman" w:hAnsi="Times New Roman"/>
          <w:sz w:val="20"/>
          <w:szCs w:val="20"/>
          <w:rtl w:val="0"/>
        </w:rPr>
        <w:t xml:space="preserve">Hearing preservation drops </w:t>
      </w:r>
      <w:r w:rsidDel="00000000" w:rsidR="00000000" w:rsidRPr="00000000">
        <w:rPr>
          <w:rtl w:val="0"/>
        </w:rPr>
        <w:t xml:space="preserve">above </w:t>
      </w:r>
      <w:r w:rsidDel="00000000" w:rsidR="00000000" w:rsidRPr="00000000">
        <w:rPr>
          <w:rFonts w:ascii="Times New Roman" w:cs="Times New Roman" w:eastAsia="Times New Roman" w:hAnsi="Times New Roman"/>
          <w:sz w:val="20"/>
          <w:szCs w:val="20"/>
          <w:rtl w:val="0"/>
        </w:rPr>
        <w:t xml:space="preserve">13 Gy [</w:t>
      </w:r>
      <w:hyperlink r:id="rId547">
        <w:r w:rsidDel="00000000" w:rsidR="00000000" w:rsidRPr="00000000">
          <w:rPr>
            <w:rFonts w:ascii="Times New Roman" w:cs="Times New Roman" w:eastAsia="Times New Roman" w:hAnsi="Times New Roman"/>
            <w:sz w:val="20"/>
            <w:szCs w:val="20"/>
            <w:rtl w:val="0"/>
          </w:rPr>
          <w:t xml:space="preserve">Mendenhall JNS '96</w:t>
        </w:r>
      </w:hyperlink>
      <w:r w:rsidDel="00000000" w:rsidR="00000000" w:rsidRPr="00000000">
        <w:rPr>
          <w:rFonts w:ascii="Times New Roman" w:cs="Times New Roman" w:eastAsia="Times New Roman" w:hAnsi="Times New Roman"/>
          <w:sz w:val="20"/>
          <w:szCs w:val="20"/>
          <w:rtl w:val="0"/>
        </w:rPr>
        <w:t xml:space="preserve">, </w:t>
      </w:r>
      <w:hyperlink r:id="rId548">
        <w:r w:rsidDel="00000000" w:rsidR="00000000" w:rsidRPr="00000000">
          <w:rPr>
            <w:rFonts w:ascii="Times New Roman" w:cs="Times New Roman" w:eastAsia="Times New Roman" w:hAnsi="Times New Roman"/>
            <w:sz w:val="20"/>
            <w:szCs w:val="20"/>
            <w:rtl w:val="0"/>
          </w:rPr>
          <w:t xml:space="preserve">Combs IJROBP '10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25">
      <w:pPr>
        <w:numPr>
          <w:ilvl w:val="2"/>
          <w:numId w:val="12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45/25 &lt; 30%.</w:t>
      </w:r>
    </w:p>
    <w:p w:rsidR="00000000" w:rsidDel="00000000" w:rsidP="00000000" w:rsidRDefault="00000000" w:rsidRPr="00000000" w14:paraId="00000926">
      <w:pPr>
        <w:pStyle w:val="Heading2"/>
        <w:rPr/>
      </w:pPr>
      <w:bookmarkStart w:colFirst="0" w:colLast="0" w:name="_kjb1ojvafkgs" w:id="108"/>
      <w:bookmarkEnd w:id="108"/>
      <w:r w:rsidDel="00000000" w:rsidR="00000000" w:rsidRPr="00000000">
        <w:rPr>
          <w:rtl w:val="0"/>
        </w:rPr>
      </w:r>
    </w:p>
    <w:tbl>
      <w:tblPr>
        <w:tblStyle w:val="Table2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r3u1wdp25mtu" w:id="109"/>
          <w:bookmarkEnd w:id="109"/>
          <w:p w:rsidR="00000000" w:rsidDel="00000000" w:rsidP="00000000" w:rsidRDefault="00000000" w:rsidRPr="00000000" w14:paraId="000009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SRS for management of Vestibular Schwannoma: A short review </w:t>
            </w:r>
            <w:r w:rsidDel="00000000" w:rsidR="00000000" w:rsidRPr="00000000">
              <w:rPr>
                <w:rtl w:val="0"/>
              </w:rPr>
              <w:t xml:space="preserve">[</w:t>
            </w:r>
            <w:hyperlink r:id="rId549">
              <w:r w:rsidDel="00000000" w:rsidR="00000000" w:rsidRPr="00000000">
                <w:rPr>
                  <w:rtl w:val="0"/>
                </w:rPr>
                <w:t xml:space="preserve">Buss Neurosurg Rev '20</w:t>
              </w:r>
            </w:hyperlink>
            <w:r w:rsidDel="00000000" w:rsidR="00000000" w:rsidRPr="00000000">
              <w:rPr>
                <w:rtl w:val="0"/>
              </w:rPr>
              <w:t xml:space="preserve">]</w:t>
            </w:r>
          </w:p>
          <w:p w:rsidR="00000000" w:rsidDel="00000000" w:rsidP="00000000" w:rsidRDefault="00000000" w:rsidRPr="00000000" w14:paraId="00000928">
            <w:pPr>
              <w:keepNext w:val="0"/>
              <w:keepLines w:val="0"/>
              <w:widowControl w:val="0"/>
              <w:numPr>
                <w:ilvl w:val="0"/>
                <w:numId w:val="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Indications for intervention: brainstem compression or symptoms of mass effect. The management of small to medium-sized VS (&lt; 3 cm) remains controversial despite the significant volume of literature analyzing outcomes. </w:t>
            </w:r>
          </w:p>
          <w:p w:rsidR="00000000" w:rsidDel="00000000" w:rsidP="00000000" w:rsidRDefault="00000000" w:rsidRPr="00000000" w14:paraId="00000929">
            <w:pPr>
              <w:keepNext w:val="0"/>
              <w:keepLines w:val="0"/>
              <w:widowControl w:val="0"/>
              <w:numPr>
                <w:ilvl w:val="0"/>
                <w:numId w:val="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Treatment with SRS: Typically, targets up to 3 cm are considered appropriate for management with SRS. For growing small to moderate size VS without significant mass effect (Koos grades I-III tumors), the ISRS guidelines considers SRS a reasonable treatment option.</w:t>
            </w:r>
          </w:p>
          <w:p w:rsidR="00000000" w:rsidDel="00000000" w:rsidP="00000000" w:rsidRDefault="00000000" w:rsidRPr="00000000" w14:paraId="0000092A">
            <w:pPr>
              <w:keepNext w:val="0"/>
              <w:keepLines w:val="0"/>
              <w:widowControl w:val="0"/>
              <w:numPr>
                <w:ilvl w:val="0"/>
                <w:numId w:val="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SRS dose and tumor control: ISRS practice guidelines recommends a dose of 11-14 Gy to the tumor margin for single-fraction SRS. Series of patients treated with marginal doses of 12-14 Gy reported 5y control rates ranging from 90-99%. It has been reported that a prescription dose of 12.5 Gy to the tumor margin provides an ideal balance of high tumor control with minimal complication. Institutions have seen success with a treatment dose of 11.5 Gy to the 50% IDL. There is interest in fractionated SRS for tumor dose escalation and potential sparing of auditory and facial nerve functions (e.g. 20-25/5, 30-40/10, and 18/3). 5y LC for fractionated SRS range from 96-100%. There have been no reports which suggest a difference in 5 year tumor control between SRS and fractionated SRS.</w:t>
            </w:r>
          </w:p>
          <w:p w:rsidR="00000000" w:rsidDel="00000000" w:rsidP="00000000" w:rsidRDefault="00000000" w:rsidRPr="00000000" w14:paraId="0000092B">
            <w:pPr>
              <w:keepNext w:val="0"/>
              <w:keepLines w:val="0"/>
              <w:widowControl w:val="0"/>
              <w:numPr>
                <w:ilvl w:val="0"/>
                <w:numId w:val="9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Gungsuh" w:cs="Gungsuh" w:eastAsia="Gungsuh" w:hAnsi="Gungsuh"/>
                <w:rtl w:val="0"/>
              </w:rPr>
              <w:t xml:space="preserve">Toxicity: 12-14/1 has 5y hearing preservation of 41-79%. Evaluation of functional hearing preservation is difficult, with prognostic factors including pretreatment limiting hearing loss that is Gardner-Robertson class I and intracanalicular tumor location. Multiple studies have demonstrated a higher chance of hearing preservation when the mean dose to the cochlea is lower than 4 Gy. Patients treated with ≥ 13 Gy have decreased rates of preserved hearing. Dose rate may impact functional outcomes, and a recent study suggested improved freedom from progressive symptomatic hearing loss and facial nerve dysfunction following SRS with dose rates &lt; 2.675 Gy/min. The risk of facial or trigeminal nerve dysfunction after SRS is low. In an MRI-based dose planning and 13/1 to tumor margin study, the risk of new facial weakness was &lt; 1% and the risk of trigeminal sensory loss was 3% at 5 years. Fractionated SRS is sometimes recommended for larger tumors (&gt; 3-4 cm) and to spare normal structures like the brainstem and cochlea if close in proximity.</w:t>
            </w:r>
          </w:p>
        </w:tc>
      </w:tr>
    </w:tbl>
    <w:p w:rsidR="00000000" w:rsidDel="00000000" w:rsidP="00000000" w:rsidRDefault="00000000" w:rsidRPr="00000000" w14:paraId="0000092C">
      <w:pPr>
        <w:pStyle w:val="Heading2"/>
        <w:rPr>
          <w:rFonts w:ascii="Times New Roman" w:cs="Times New Roman" w:eastAsia="Times New Roman" w:hAnsi="Times New Roman"/>
          <w:sz w:val="20"/>
          <w:szCs w:val="20"/>
        </w:rPr>
      </w:pPr>
      <w:bookmarkStart w:colFirst="0" w:colLast="0" w:name="_22i6sfnr2u4b" w:id="110"/>
      <w:bookmarkEnd w:id="110"/>
      <w:r w:rsidDel="00000000" w:rsidR="00000000" w:rsidRPr="00000000">
        <w:rPr>
          <w:rtl w:val="0"/>
        </w:rPr>
      </w:r>
    </w:p>
    <w:p w:rsidR="00000000" w:rsidDel="00000000" w:rsidP="00000000" w:rsidRDefault="00000000" w:rsidRPr="00000000" w14:paraId="0000092D">
      <w:pPr>
        <w:pStyle w:val="Heading2"/>
        <w:rPr/>
      </w:pPr>
      <w:bookmarkStart w:colFirst="0" w:colLast="0" w:name="_lnqu3a7tpj7w" w:id="111"/>
      <w:bookmarkEnd w:id="111"/>
      <w:hyperlink w:anchor="_24k8o3ev6hbp">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ARRO: [</w:t>
      </w:r>
      <w:hyperlink r:id="rId550">
        <w:r w:rsidDel="00000000" w:rsidR="00000000" w:rsidRPr="00000000">
          <w:rPr>
            <w:rtl w:val="0"/>
          </w:rPr>
          <w:t xml:space="preserve">Vestibular Schwannoma</w:t>
        </w:r>
      </w:hyperlink>
      <w:r w:rsidDel="00000000" w:rsidR="00000000" w:rsidRPr="00000000">
        <w:rPr>
          <w:rtl w:val="0"/>
        </w:rPr>
        <w:t xml:space="preserve">]. eContour: [</w:t>
      </w:r>
      <w:hyperlink r:id="rId551">
        <w:r w:rsidDel="00000000" w:rsidR="00000000" w:rsidRPr="00000000">
          <w:rPr>
            <w:rtl w:val="0"/>
          </w:rPr>
          <w:t xml:space="preserve">Vestibular schwannoma</w:t>
        </w:r>
      </w:hyperlink>
      <w:r w:rsidDel="00000000" w:rsidR="00000000" w:rsidRPr="00000000">
        <w:rPr>
          <w:rtl w:val="0"/>
        </w:rPr>
        <w:t xml:space="preserve">].</w:t>
      </w:r>
    </w:p>
    <w:p w:rsidR="00000000" w:rsidDel="00000000" w:rsidP="00000000" w:rsidRDefault="00000000" w:rsidRPr="00000000" w14:paraId="0000092F">
      <w:pPr>
        <w:ind w:left="0" w:firstLine="0"/>
        <w:rPr/>
      </w:pPr>
      <w:r w:rsidDel="00000000" w:rsidR="00000000" w:rsidRPr="00000000">
        <w:rPr>
          <w:rtl w:val="0"/>
        </w:rPr>
        <w:t xml:space="preserve">Acoustic Neuroma SRS QoL [</w:t>
      </w:r>
      <w:hyperlink r:id="rId552">
        <w:r w:rsidDel="00000000" w:rsidR="00000000" w:rsidRPr="00000000">
          <w:rPr>
            <w:rtl w:val="0"/>
          </w:rPr>
          <w:t xml:space="preserve">Breivik NS '13</w:t>
        </w:r>
      </w:hyperlink>
      <w:r w:rsidDel="00000000" w:rsidR="00000000" w:rsidRPr="00000000">
        <w:rPr>
          <w:rtl w:val="0"/>
        </w:rPr>
        <w:t xml:space="preserve">]: Prospective. Obs vs. 12 Gy SRS. </w:t>
      </w:r>
      <w:hyperlink w:anchor="_za4fr7tpirt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30">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for Vestibular Schwannomas: A Critical Review</w:t>
      </w:r>
      <w:r w:rsidDel="00000000" w:rsidR="00000000" w:rsidRPr="00000000">
        <w:rPr>
          <w:rFonts w:ascii="Times New Roman" w:cs="Times New Roman" w:eastAsia="Times New Roman" w:hAnsi="Times New Roman"/>
          <w:sz w:val="20"/>
          <w:szCs w:val="20"/>
          <w:rtl w:val="0"/>
        </w:rPr>
        <w:t xml:space="preserve"> [</w:t>
      </w:r>
      <w:hyperlink r:id="rId553">
        <w:r w:rsidDel="00000000" w:rsidR="00000000" w:rsidRPr="00000000">
          <w:rPr>
            <w:rFonts w:ascii="Times New Roman" w:cs="Times New Roman" w:eastAsia="Times New Roman" w:hAnsi="Times New Roman"/>
            <w:sz w:val="20"/>
            <w:szCs w:val="20"/>
            <w:rtl w:val="0"/>
          </w:rPr>
          <w:t xml:space="preserve">Murphy IJROBP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31">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GKRS in Vestibular Schwannoma and Glomus Jugulare</w:t>
      </w:r>
      <w:r w:rsidDel="00000000" w:rsidR="00000000" w:rsidRPr="00000000">
        <w:rPr>
          <w:rFonts w:ascii="Times New Roman" w:cs="Times New Roman" w:eastAsia="Times New Roman" w:hAnsi="Times New Roman"/>
          <w:sz w:val="20"/>
          <w:szCs w:val="20"/>
          <w:rtl w:val="0"/>
        </w:rPr>
        <w:t xml:space="preserve"> [</w:t>
      </w:r>
      <w:hyperlink r:id="rId554">
        <w:r w:rsidDel="00000000" w:rsidR="00000000" w:rsidRPr="00000000">
          <w:rPr>
            <w:rFonts w:ascii="Times New Roman" w:cs="Times New Roman" w:eastAsia="Times New Roman" w:hAnsi="Times New Roman"/>
            <w:sz w:val="20"/>
            <w:szCs w:val="20"/>
            <w:rtl w:val="0"/>
          </w:rPr>
          <w:t xml:space="preserve">Jacob OCNA '15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32">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EBRT and SRS offer &gt; 95% LC and 60-70% hearing preservation. Impact on hearing </w:t>
      </w:r>
      <w:r w:rsidDel="00000000" w:rsidR="00000000" w:rsidRPr="00000000">
        <w:rPr>
          <w:rtl w:val="0"/>
        </w:rPr>
        <w:t xml:space="preserve">preservation is controversial</w:t>
      </w:r>
      <w:r w:rsidDel="00000000" w:rsidR="00000000" w:rsidRPr="00000000">
        <w:rPr>
          <w:rFonts w:ascii="Times New Roman" w:cs="Times New Roman" w:eastAsia="Times New Roman" w:hAnsi="Times New Roman"/>
          <w:sz w:val="20"/>
          <w:szCs w:val="20"/>
          <w:rtl w:val="0"/>
        </w:rPr>
        <w:t xml:space="preserve">, with some studies demonstrating no significant difference compared to observation.</w:t>
      </w:r>
    </w:p>
    <w:p w:rsidR="00000000" w:rsidDel="00000000" w:rsidP="00000000" w:rsidRDefault="00000000" w:rsidRPr="00000000" w14:paraId="00000933">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Observation favored for elderly pts w comorbidities. Indications for treatment include &gt; 2.5mm/y or symptom progression. Always counsel patien</w:t>
      </w:r>
      <w:r w:rsidDel="00000000" w:rsidR="00000000" w:rsidRPr="00000000">
        <w:rPr>
          <w:rtl w:val="0"/>
        </w:rPr>
        <w:t xml:space="preserve">t</w:t>
      </w:r>
      <w:r w:rsidDel="00000000" w:rsidR="00000000" w:rsidRPr="00000000">
        <w:rPr>
          <w:rFonts w:ascii="Times New Roman" w:cs="Times New Roman" w:eastAsia="Times New Roman" w:hAnsi="Times New Roman"/>
          <w:sz w:val="20"/>
          <w:szCs w:val="20"/>
          <w:rtl w:val="0"/>
        </w:rPr>
        <w:t xml:space="preserve">s on the risk of hearing loss when being observed.</w:t>
      </w:r>
    </w:p>
    <w:p w:rsidR="00000000" w:rsidDel="00000000" w:rsidP="00000000" w:rsidRDefault="00000000" w:rsidRPr="00000000" w14:paraId="00000934">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Zhang thoughts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35">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1.5 cm: 11.5-12.5 Gy. Dose was lowered from 16 Gy. Hearing preservation drops &gt;13 Gy.</w:t>
      </w:r>
    </w:p>
    <w:p w:rsidR="00000000" w:rsidDel="00000000" w:rsidP="00000000" w:rsidRDefault="00000000" w:rsidRPr="00000000" w14:paraId="00000936">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 cm: 25/5.</w:t>
      </w:r>
    </w:p>
    <w:p w:rsidR="00000000" w:rsidDel="00000000" w:rsidP="00000000" w:rsidRDefault="00000000" w:rsidRPr="00000000" w14:paraId="00000937">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3 cm: fSRT 46.8-50.4 Gy with 1-2 mm margin.</w:t>
      </w:r>
    </w:p>
    <w:p w:rsidR="00000000" w:rsidDel="00000000" w:rsidP="00000000" w:rsidRDefault="00000000" w:rsidRPr="00000000" w14:paraId="00000938">
      <w:pPr>
        <w:numPr>
          <w:ilvl w:val="1"/>
          <w:numId w:val="12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PTV margin required if SRS. For FSRS, use 1-2 mm.</w:t>
      </w:r>
    </w:p>
    <w:p w:rsidR="00000000" w:rsidDel="00000000" w:rsidP="00000000" w:rsidRDefault="00000000" w:rsidRPr="00000000" w14:paraId="00000939">
      <w:pPr>
        <w:pStyle w:val="Heading2"/>
        <w:rPr/>
      </w:pPr>
      <w:bookmarkStart w:colFirst="0" w:colLast="0" w:name="_58fc3kapkkyk" w:id="112"/>
      <w:bookmarkEnd w:id="112"/>
      <w:hyperlink w:anchor="_24k8o3ev6hbp">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93A">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20-30% transient tumor enlargement after RT.</w:t>
      </w:r>
    </w:p>
    <w:p w:rsidR="00000000" w:rsidDel="00000000" w:rsidP="00000000" w:rsidRDefault="00000000" w:rsidRPr="00000000" w14:paraId="0000093B">
      <w:pPr>
        <w:numPr>
          <w:ilvl w:val="0"/>
          <w:numId w:val="12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q6-12mo for follow up or if on observation. Some say to continue annual observatory scans for 10y.</w:t>
      </w:r>
    </w:p>
    <w:p w:rsidR="00000000" w:rsidDel="00000000" w:rsidP="00000000" w:rsidRDefault="00000000" w:rsidRPr="00000000" w14:paraId="0000093C">
      <w:pPr>
        <w:pStyle w:val="Heading2"/>
        <w:spacing w:after="46" w:before="0" w:line="240" w:lineRule="auto"/>
        <w:jc w:val="center"/>
        <w:rPr>
          <w:rFonts w:ascii="Times New Roman" w:cs="Times New Roman" w:eastAsia="Times New Roman" w:hAnsi="Times New Roman"/>
          <w:b w:val="1"/>
          <w:sz w:val="20"/>
          <w:szCs w:val="20"/>
        </w:rPr>
      </w:pPr>
      <w:bookmarkStart w:colFirst="0" w:colLast="0" w:name="_1pg3ee9ucxkt" w:id="113"/>
      <w:bookmarkEnd w:id="113"/>
      <w:r w:rsidDel="00000000" w:rsidR="00000000" w:rsidRPr="00000000">
        <w:br w:type="page"/>
      </w:r>
      <w:r w:rsidDel="00000000" w:rsidR="00000000" w:rsidRPr="00000000">
        <w:rPr>
          <w:rtl w:val="0"/>
        </w:rPr>
      </w:r>
    </w:p>
    <w:p w:rsidR="00000000" w:rsidDel="00000000" w:rsidP="00000000" w:rsidRDefault="00000000" w:rsidRPr="00000000" w14:paraId="0000093D">
      <w:pPr>
        <w:pStyle w:val="Heading1"/>
        <w:spacing w:after="46" w:lineRule="auto"/>
        <w:rPr/>
      </w:pPr>
      <w:bookmarkStart w:colFirst="0" w:colLast="0" w:name="_ts99t9xiyk0u" w:id="114"/>
      <w:bookmarkEnd w:id="114"/>
      <w:hyperlink w:anchor="_dtyy1oq7ungd">
        <w:r w:rsidDel="00000000" w:rsidR="00000000" w:rsidRPr="00000000">
          <w:rPr>
            <w:rtl w:val="0"/>
          </w:rPr>
          <w:t xml:space="preserve">Pituitary Tumor</w:t>
        </w:r>
      </w:hyperlink>
      <w:r w:rsidDel="00000000" w:rsidR="00000000" w:rsidRPr="00000000">
        <w:rPr>
          <w:rtl w:val="0"/>
        </w:rPr>
      </w:r>
    </w:p>
    <w:p w:rsidR="00000000" w:rsidDel="00000000" w:rsidP="00000000" w:rsidRDefault="00000000" w:rsidRPr="00000000" w14:paraId="0000093E">
      <w:pPr>
        <w:rPr/>
      </w:pPr>
      <w:r w:rsidDel="00000000" w:rsidR="00000000" w:rsidRPr="00000000">
        <w:rPr>
          <w:b w:val="1"/>
          <w:rtl w:val="0"/>
        </w:rPr>
        <w:t xml:space="preserve">eContour</w:t>
      </w:r>
      <w:r w:rsidDel="00000000" w:rsidR="00000000" w:rsidRPr="00000000">
        <w:rPr>
          <w:rtl w:val="0"/>
        </w:rPr>
        <w:t xml:space="preserve">: [</w:t>
      </w:r>
      <w:hyperlink r:id="rId555">
        <w:r w:rsidDel="00000000" w:rsidR="00000000" w:rsidRPr="00000000">
          <w:rPr>
            <w:rtl w:val="0"/>
          </w:rPr>
          <w:t xml:space="preserve">Recurrent pituitary adenoma</w:t>
        </w:r>
      </w:hyperlink>
      <w:r w:rsidDel="00000000" w:rsidR="00000000" w:rsidRPr="00000000">
        <w:rPr>
          <w:rtl w:val="0"/>
        </w:rPr>
        <w:t xml:space="preserve">].</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10-15% of brain tumors. 10,000 cases per year. Incidence overview: [</w:t>
      </w:r>
      <w:hyperlink r:id="rId556">
        <w:r w:rsidDel="00000000" w:rsidR="00000000" w:rsidRPr="00000000">
          <w:rPr>
            <w:rFonts w:ascii="Times New Roman" w:cs="Times New Roman" w:eastAsia="Times New Roman" w:hAnsi="Times New Roman"/>
            <w:sz w:val="20"/>
            <w:szCs w:val="20"/>
            <w:rtl w:val="0"/>
          </w:rPr>
          <w:t xml:space="preserve">Hemminki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41">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 to 25% prevalence </w:t>
      </w:r>
      <w:r w:rsidDel="00000000" w:rsidR="00000000" w:rsidRPr="00000000">
        <w:rPr>
          <w:rFonts w:ascii="Times New Roman" w:cs="Times New Roman" w:eastAsia="Times New Roman" w:hAnsi="Times New Roman"/>
          <w:sz w:val="20"/>
          <w:szCs w:val="20"/>
          <w:rtl w:val="0"/>
        </w:rPr>
        <w:t xml:space="preserve">on autopsy series.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AN in 1%, meningiomas in 3% </w:t>
      </w:r>
      <w:r w:rsidDel="00000000" w:rsidR="00000000" w:rsidRPr="00000000">
        <w:rPr>
          <w:i w:val="1"/>
          <w:rtl w:val="0"/>
        </w:rPr>
        <w:t xml:space="preserve">of the population</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942">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30-50y, s</w:t>
      </w:r>
      <w:r w:rsidDel="00000000" w:rsidR="00000000" w:rsidRPr="00000000">
        <w:rPr>
          <w:rtl w:val="0"/>
        </w:rPr>
        <w:t xml:space="preserve">ymptomatic </w:t>
      </w:r>
      <w:r w:rsidDel="00000000" w:rsidR="00000000" w:rsidRPr="00000000">
        <w:rPr>
          <w:rFonts w:ascii="Times New Roman" w:cs="Times New Roman" w:eastAsia="Times New Roman" w:hAnsi="Times New Roman"/>
          <w:sz w:val="20"/>
          <w:szCs w:val="20"/>
          <w:rtl w:val="0"/>
        </w:rPr>
        <w:t xml:space="preserve">microadenoma most common in </w:t>
      </w:r>
      <w:r w:rsidDel="00000000" w:rsidR="00000000" w:rsidRPr="00000000">
        <w:rPr>
          <w:rFonts w:ascii="Times New Roman" w:cs="Times New Roman" w:eastAsia="Times New Roman" w:hAnsi="Times New Roman"/>
          <w:b w:val="1"/>
          <w:sz w:val="20"/>
          <w:szCs w:val="20"/>
          <w:rtl w:val="0"/>
        </w:rPr>
        <w:t xml:space="preserve">women</w:t>
      </w:r>
      <w:r w:rsidDel="00000000" w:rsidR="00000000" w:rsidRPr="00000000">
        <w:rPr>
          <w:rFonts w:ascii="Times New Roman" w:cs="Times New Roman" w:eastAsia="Times New Roman" w:hAnsi="Times New Roman"/>
          <w:sz w:val="20"/>
          <w:szCs w:val="20"/>
          <w:rtl w:val="0"/>
        </w:rPr>
        <w:t xml:space="preserve"> (PRL).</w:t>
      </w:r>
      <w:r w:rsidDel="00000000" w:rsidR="00000000" w:rsidRPr="00000000">
        <w:rPr>
          <w:rtl w:val="0"/>
        </w:rPr>
      </w:r>
    </w:p>
    <w:p w:rsidR="00000000" w:rsidDel="00000000" w:rsidP="00000000" w:rsidRDefault="00000000" w:rsidRPr="00000000" w14:paraId="00000943">
      <w:pPr>
        <w:numPr>
          <w:ilvl w:val="0"/>
          <w:numId w:val="58"/>
        </w:numPr>
        <w:ind w:left="720" w:hanging="360"/>
      </w:pPr>
      <w:r w:rsidDel="00000000" w:rsidR="00000000" w:rsidRPr="00000000">
        <w:rPr>
          <w:rtl w:val="0"/>
        </w:rPr>
        <w:t xml:space="preserve">Microadenoma &lt; 1 cm. </w:t>
      </w:r>
      <w:r w:rsidDel="00000000" w:rsidR="00000000" w:rsidRPr="00000000">
        <w:rPr>
          <w:i w:val="1"/>
          <w:rtl w:val="0"/>
        </w:rPr>
        <w:t xml:space="preserve">93% of microadenomas do not ever grow.</w:t>
      </w:r>
    </w:p>
    <w:p w:rsidR="00000000" w:rsidDel="00000000" w:rsidP="00000000" w:rsidRDefault="00000000" w:rsidRPr="00000000" w14:paraId="00000944">
      <w:pPr>
        <w:numPr>
          <w:ilvl w:val="0"/>
          <w:numId w:val="58"/>
        </w:numPr>
        <w:ind w:left="720" w:hanging="360"/>
      </w:pPr>
      <w:r w:rsidDel="00000000" w:rsidR="00000000" w:rsidRPr="00000000">
        <w:rPr>
          <w:rFonts w:ascii="Gungsuh" w:cs="Gungsuh" w:eastAsia="Gungsuh" w:hAnsi="Gungsuh"/>
          <w:rtl w:val="0"/>
        </w:rPr>
        <w:t xml:space="preserve">Macroadenoma ≥ 1 cm. </w:t>
      </w:r>
      <w:r w:rsidDel="00000000" w:rsidR="00000000" w:rsidRPr="00000000">
        <w:rPr>
          <w:rtl w:val="0"/>
        </w:rPr>
      </w:r>
    </w:p>
    <w:p w:rsidR="00000000" w:rsidDel="00000000" w:rsidP="00000000" w:rsidRDefault="00000000" w:rsidRPr="00000000" w14:paraId="00000945">
      <w:pPr>
        <w:numPr>
          <w:ilvl w:val="0"/>
          <w:numId w:val="58"/>
        </w:numPr>
        <w:ind w:left="720" w:hanging="360"/>
      </w:pPr>
      <w:r w:rsidDel="00000000" w:rsidR="00000000" w:rsidRPr="00000000">
        <w:rPr>
          <w:b w:val="1"/>
          <w:rtl w:val="0"/>
        </w:rPr>
        <w:t xml:space="preserve">75%</w:t>
      </w:r>
      <w:r w:rsidDel="00000000" w:rsidR="00000000" w:rsidRPr="00000000">
        <w:rPr>
          <w:rtl w:val="0"/>
        </w:rPr>
        <w:t xml:space="preserve"> functional, </w:t>
      </w:r>
      <w:r w:rsidDel="00000000" w:rsidR="00000000" w:rsidRPr="00000000">
        <w:rPr>
          <w:b w:val="1"/>
          <w:rtl w:val="0"/>
        </w:rPr>
        <w:t xml:space="preserve">25%</w:t>
      </w:r>
      <w:r w:rsidDel="00000000" w:rsidR="00000000" w:rsidRPr="00000000">
        <w:rPr>
          <w:rtl w:val="0"/>
        </w:rPr>
        <w:t xml:space="preserve"> non-functional (chromophobic).</w:t>
      </w:r>
    </w:p>
    <w:p w:rsidR="00000000" w:rsidDel="00000000" w:rsidP="00000000" w:rsidRDefault="00000000" w:rsidRPr="00000000" w14:paraId="00000946">
      <w:pPr>
        <w:numPr>
          <w:ilvl w:val="0"/>
          <w:numId w:val="58"/>
        </w:numPr>
        <w:ind w:left="720" w:hanging="360"/>
        <w:rPr>
          <w:u w:val="none"/>
        </w:rPr>
      </w:pPr>
      <w:r w:rsidDel="00000000" w:rsidR="00000000" w:rsidRPr="00000000">
        <w:rPr>
          <w:rtl w:val="0"/>
        </w:rPr>
        <w:t xml:space="preserve">Mallory's trichrome stain can identify functional adenomas (see Workup section). </w:t>
      </w:r>
    </w:p>
    <w:p w:rsidR="00000000" w:rsidDel="00000000" w:rsidP="00000000" w:rsidRDefault="00000000" w:rsidRPr="00000000" w14:paraId="00000947">
      <w:pPr>
        <w:numPr>
          <w:ilvl w:val="0"/>
          <w:numId w:val="58"/>
        </w:numPr>
        <w:ind w:left="720" w:hanging="360"/>
      </w:pPr>
      <w:r w:rsidDel="00000000" w:rsidR="00000000" w:rsidRPr="00000000">
        <w:rPr>
          <w:b w:val="1"/>
          <w:rtl w:val="0"/>
        </w:rPr>
        <w:t xml:space="preserve">Anatomy</w:t>
      </w:r>
      <w:r w:rsidDel="00000000" w:rsidR="00000000" w:rsidRPr="00000000">
        <w:rPr>
          <w:rtl w:val="0"/>
        </w:rPr>
      </w:r>
    </w:p>
    <w:p w:rsidR="00000000" w:rsidDel="00000000" w:rsidP="00000000" w:rsidRDefault="00000000" w:rsidRPr="00000000" w14:paraId="00000948">
      <w:pPr>
        <w:numPr>
          <w:ilvl w:val="1"/>
          <w:numId w:val="58"/>
        </w:numPr>
        <w:ind w:left="1440" w:hanging="360"/>
      </w:pPr>
      <w:r w:rsidDel="00000000" w:rsidR="00000000" w:rsidRPr="00000000">
        <w:rPr>
          <w:b w:val="1"/>
          <w:rtl w:val="0"/>
        </w:rPr>
        <w:t xml:space="preserve">Rathke's pouch </w:t>
      </w:r>
      <w:r w:rsidDel="00000000" w:rsidR="00000000" w:rsidRPr="00000000">
        <w:rPr>
          <w:rtl w:val="0"/>
        </w:rPr>
        <w:t xml:space="preserve">(Anterior lobe/Adenohypophysis): GH, PRL, ACTH, TSH, FSH, LH.</w:t>
      </w:r>
    </w:p>
    <w:p w:rsidR="00000000" w:rsidDel="00000000" w:rsidP="00000000" w:rsidRDefault="00000000" w:rsidRPr="00000000" w14:paraId="00000949">
      <w:pPr>
        <w:numPr>
          <w:ilvl w:val="2"/>
          <w:numId w:val="58"/>
        </w:numPr>
        <w:ind w:left="2160" w:hanging="360"/>
      </w:pPr>
      <w:r w:rsidDel="00000000" w:rsidR="00000000" w:rsidRPr="00000000">
        <w:rPr>
          <w:rtl w:val="0"/>
        </w:rPr>
        <w:t xml:space="preserve">Craniopharyngiomas are the MCC of pituitary dysfunction in children. </w:t>
      </w:r>
      <w:hyperlink w:anchor="_ejafvh13c7s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A">
      <w:pPr>
        <w:numPr>
          <w:ilvl w:val="1"/>
          <w:numId w:val="58"/>
        </w:numPr>
        <w:ind w:left="1440" w:hanging="360"/>
        <w:rPr>
          <w:u w:val="none"/>
        </w:rPr>
      </w:pPr>
      <w:r w:rsidDel="00000000" w:rsidR="00000000" w:rsidRPr="00000000">
        <w:rPr>
          <w:rtl w:val="0"/>
        </w:rPr>
        <w:t xml:space="preserve">Intermediate lobe: MSH (structurally similar to ACTH - both derived from POMC).</w:t>
      </w:r>
    </w:p>
    <w:p w:rsidR="00000000" w:rsidDel="00000000" w:rsidP="00000000" w:rsidRDefault="00000000" w:rsidRPr="00000000" w14:paraId="0000094B">
      <w:pPr>
        <w:numPr>
          <w:ilvl w:val="1"/>
          <w:numId w:val="58"/>
        </w:numPr>
        <w:ind w:left="1440" w:hanging="360"/>
      </w:pPr>
      <w:r w:rsidDel="00000000" w:rsidR="00000000" w:rsidRPr="00000000">
        <w:rPr>
          <w:b w:val="1"/>
          <w:rtl w:val="0"/>
        </w:rPr>
        <w:t xml:space="preserve">3rd ventricle/Neuroectoderm </w:t>
      </w:r>
      <w:r w:rsidDel="00000000" w:rsidR="00000000" w:rsidRPr="00000000">
        <w:rPr>
          <w:rtl w:val="0"/>
        </w:rPr>
        <w:t xml:space="preserve">(Posterior lobe/Neurohypophysis): ADH, Oxytocin.</w:t>
      </w:r>
    </w:p>
    <w:p w:rsidR="00000000" w:rsidDel="00000000" w:rsidP="00000000" w:rsidRDefault="00000000" w:rsidRPr="00000000" w14:paraId="0000094C">
      <w:pPr>
        <w:numPr>
          <w:ilvl w:val="1"/>
          <w:numId w:val="58"/>
        </w:numPr>
        <w:ind w:left="1440" w:hanging="360"/>
      </w:pPr>
      <w:r w:rsidDel="00000000" w:rsidR="00000000" w:rsidRPr="00000000">
        <w:rPr>
          <w:rtl w:val="0"/>
        </w:rPr>
        <w:t xml:space="preserve">Anterior/posterior: Anterior clinoids/tuberculum sellae, posterior clinoids/dorsum sellae.</w:t>
      </w:r>
    </w:p>
    <w:p w:rsidR="00000000" w:rsidDel="00000000" w:rsidP="00000000" w:rsidRDefault="00000000" w:rsidRPr="00000000" w14:paraId="0000094D">
      <w:pPr>
        <w:numPr>
          <w:ilvl w:val="1"/>
          <w:numId w:val="58"/>
        </w:numPr>
        <w:ind w:left="1440" w:hanging="360"/>
      </w:pPr>
      <w:r w:rsidDel="00000000" w:rsidR="00000000" w:rsidRPr="00000000">
        <w:rPr>
          <w:rtl w:val="0"/>
        </w:rPr>
        <w:t xml:space="preserve">Superior: Dural folds, ACA, OC. CN II deficits are most common, as </w:t>
      </w:r>
      <w:r w:rsidDel="00000000" w:rsidR="00000000" w:rsidRPr="00000000">
        <w:rPr>
          <w:rtl w:val="0"/>
        </w:rPr>
        <w:t xml:space="preserve">adenomas</w:t>
      </w:r>
      <w:r w:rsidDel="00000000" w:rsidR="00000000" w:rsidRPr="00000000">
        <w:rPr>
          <w:rtl w:val="0"/>
        </w:rPr>
        <w:t xml:space="preserve"> MCC of OC displacement.</w:t>
      </w:r>
    </w:p>
    <w:p w:rsidR="00000000" w:rsidDel="00000000" w:rsidP="00000000" w:rsidRDefault="00000000" w:rsidRPr="00000000" w14:paraId="0000094E">
      <w:pPr>
        <w:numPr>
          <w:ilvl w:val="1"/>
          <w:numId w:val="58"/>
        </w:numPr>
        <w:ind w:left="1440" w:hanging="360"/>
      </w:pPr>
      <w:r w:rsidDel="00000000" w:rsidR="00000000" w:rsidRPr="00000000">
        <w:rPr>
          <w:rtl w:val="0"/>
        </w:rPr>
        <w:t xml:space="preserve">Inferior: Sphenoid/cavernous sinus.</w:t>
      </w:r>
    </w:p>
    <w:p w:rsidR="00000000" w:rsidDel="00000000" w:rsidP="00000000" w:rsidRDefault="00000000" w:rsidRPr="00000000" w14:paraId="0000094F">
      <w:pPr>
        <w:numPr>
          <w:ilvl w:val="1"/>
          <w:numId w:val="58"/>
        </w:numPr>
        <w:ind w:left="1440" w:hanging="360"/>
      </w:pPr>
      <w:r w:rsidDel="00000000" w:rsidR="00000000" w:rsidRPr="00000000">
        <w:rPr>
          <w:rtl w:val="0"/>
        </w:rPr>
        <w:t xml:space="preserve">Lateral: Cavernous sinus/posterior clinoid processes.</w:t>
      </w:r>
      <w:r w:rsidDel="00000000" w:rsidR="00000000" w:rsidRPr="00000000">
        <w:rPr>
          <w:rtl w:val="0"/>
        </w:rPr>
      </w:r>
    </w:p>
    <w:p w:rsidR="00000000" w:rsidDel="00000000" w:rsidP="00000000" w:rsidRDefault="00000000" w:rsidRPr="00000000" w14:paraId="00000950">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Atypical adenoma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Ki-67 &gt; 3%</w:t>
      </w:r>
      <w:r w:rsidDel="00000000" w:rsidR="00000000" w:rsidRPr="00000000">
        <w:rPr>
          <w:rFonts w:ascii="Times New Roman" w:cs="Times New Roman" w:eastAsia="Times New Roman" w:hAnsi="Times New Roman"/>
          <w:sz w:val="20"/>
          <w:szCs w:val="20"/>
          <w:rtl w:val="0"/>
        </w:rPr>
        <w:t xml:space="preserve"> and/or extensive p53 immunoreactivity.</w:t>
      </w:r>
    </w:p>
    <w:p w:rsidR="00000000" w:rsidDel="00000000" w:rsidP="00000000" w:rsidRDefault="00000000" w:rsidRPr="00000000" w14:paraId="00000951">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2/10 HPF for mitotic index.</w:t>
      </w:r>
    </w:p>
    <w:p w:rsidR="00000000" w:rsidDel="00000000" w:rsidP="00000000" w:rsidRDefault="00000000" w:rsidRPr="00000000" w14:paraId="00000952">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&gt;10 HPF p53.</w:t>
      </w:r>
      <w:r w:rsidDel="00000000" w:rsidR="00000000" w:rsidRPr="00000000">
        <w:rPr>
          <w:rtl w:val="0"/>
        </w:rPr>
      </w:r>
    </w:p>
    <w:p w:rsidR="00000000" w:rsidDel="00000000" w:rsidP="00000000" w:rsidRDefault="00000000" w:rsidRPr="00000000" w14:paraId="00000953">
      <w:pPr>
        <w:numPr>
          <w:ilvl w:val="0"/>
          <w:numId w:val="58"/>
        </w:numPr>
        <w:ind w:left="720" w:hanging="360"/>
      </w:pPr>
      <w:r w:rsidDel="00000000" w:rsidR="00000000" w:rsidRPr="00000000">
        <w:rPr>
          <w:b w:val="1"/>
          <w:rtl w:val="0"/>
        </w:rPr>
        <w:t xml:space="preserve">Cushingoid appearance</w:t>
      </w:r>
      <w:r w:rsidDel="00000000" w:rsidR="00000000" w:rsidRPr="00000000">
        <w:rPr>
          <w:rtl w:val="0"/>
        </w:rPr>
        <w:t xml:space="preserve">: Adrenal hyperplasia, central obesity, HTN, glucose intolerance, buffalo hump.</w:t>
      </w:r>
      <w:r w:rsidDel="00000000" w:rsidR="00000000" w:rsidRPr="00000000">
        <w:rPr>
          <w:rtl w:val="0"/>
        </w:rPr>
      </w:r>
    </w:p>
    <w:p w:rsidR="00000000" w:rsidDel="00000000" w:rsidP="00000000" w:rsidRDefault="00000000" w:rsidRPr="00000000" w14:paraId="00000954">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Syndromes to know</w:t>
      </w:r>
      <w:r w:rsidDel="00000000" w:rsidR="00000000" w:rsidRPr="00000000">
        <w:rPr>
          <w:rtl w:val="0"/>
        </w:rPr>
      </w:r>
    </w:p>
    <w:p w:rsidR="00000000" w:rsidDel="00000000" w:rsidP="00000000" w:rsidRDefault="00000000" w:rsidRPr="00000000" w14:paraId="00000955">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Cushing d</w:t>
      </w:r>
      <w:r w:rsidDel="00000000" w:rsidR="00000000" w:rsidRPr="00000000">
        <w:rPr>
          <w:b w:val="1"/>
          <w:rtl w:val="0"/>
        </w:rPr>
        <w:t xml:space="preserve">isease</w:t>
      </w:r>
      <w:r w:rsidDel="00000000" w:rsidR="00000000" w:rsidRPr="00000000">
        <w:rPr>
          <w:rFonts w:ascii="Times New Roman" w:cs="Times New Roman" w:eastAsia="Times New Roman" w:hAnsi="Times New Roman"/>
          <w:sz w:val="20"/>
          <w:szCs w:val="20"/>
          <w:rtl w:val="0"/>
        </w:rPr>
        <w:t xml:space="preserve">: high cortisol not suppressed by low dose dex and normal or increased ACTH.</w:t>
      </w:r>
    </w:p>
    <w:p w:rsidR="00000000" w:rsidDel="00000000" w:rsidP="00000000" w:rsidRDefault="00000000" w:rsidRPr="00000000" w14:paraId="00000956">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Cushing syndrome</w:t>
      </w:r>
      <w:r w:rsidDel="00000000" w:rsidR="00000000" w:rsidRPr="00000000">
        <w:rPr>
          <w:rFonts w:ascii="Times New Roman" w:cs="Times New Roman" w:eastAsia="Times New Roman" w:hAnsi="Times New Roman"/>
          <w:sz w:val="20"/>
          <w:szCs w:val="20"/>
          <w:rtl w:val="0"/>
        </w:rPr>
        <w:t xml:space="preserve">: elevated cortisol due to many causes (e.g. adrenal production, exogenous use), </w:t>
      </w:r>
      <w:r w:rsidDel="00000000" w:rsidR="00000000" w:rsidRPr="00000000">
        <w:rPr>
          <w:rFonts w:ascii="Times New Roman" w:cs="Times New Roman" w:eastAsia="Times New Roman" w:hAnsi="Times New Roman"/>
          <w:i w:val="1"/>
          <w:sz w:val="20"/>
          <w:szCs w:val="20"/>
          <w:rtl w:val="0"/>
        </w:rPr>
        <w:t xml:space="preserve">low </w:t>
      </w:r>
      <w:r w:rsidDel="00000000" w:rsidR="00000000" w:rsidRPr="00000000">
        <w:rPr>
          <w:rFonts w:ascii="Times New Roman" w:cs="Times New Roman" w:eastAsia="Times New Roman" w:hAnsi="Times New Roman"/>
          <w:sz w:val="20"/>
          <w:szCs w:val="20"/>
          <w:rtl w:val="0"/>
        </w:rPr>
        <w:t xml:space="preserve">ACTH.</w:t>
      </w:r>
      <w:r w:rsidDel="00000000" w:rsidR="00000000" w:rsidRPr="00000000">
        <w:rPr>
          <w:rtl w:val="0"/>
        </w:rPr>
      </w:r>
    </w:p>
    <w:p w:rsidR="00000000" w:rsidDel="00000000" w:rsidP="00000000" w:rsidRDefault="00000000" w:rsidRPr="00000000" w14:paraId="00000957">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Nelson syndrome</w:t>
      </w:r>
      <w:r w:rsidDel="00000000" w:rsidR="00000000" w:rsidRPr="00000000">
        <w:rPr>
          <w:rFonts w:ascii="Times New Roman" w:cs="Times New Roman" w:eastAsia="Times New Roman" w:hAnsi="Times New Roman"/>
          <w:sz w:val="20"/>
          <w:szCs w:val="20"/>
          <w:rtl w:val="0"/>
        </w:rPr>
        <w:t xml:space="preserve">: ACTH-secreting adenoma s/p adrenalectomy, skin hyperpigmentation due to MSH. </w:t>
      </w:r>
      <w:r w:rsidDel="00000000" w:rsidR="00000000" w:rsidRPr="00000000">
        <w:rPr>
          <w:rtl w:val="0"/>
        </w:rPr>
      </w:r>
    </w:p>
    <w:p w:rsidR="00000000" w:rsidDel="00000000" w:rsidP="00000000" w:rsidRDefault="00000000" w:rsidRPr="00000000" w14:paraId="00000958">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Family h</w:t>
      </w:r>
      <w:r w:rsidDel="00000000" w:rsidR="00000000" w:rsidRPr="00000000">
        <w:rPr>
          <w:rtl w:val="0"/>
        </w:rPr>
        <w:t xml:space="preserve">istory</w:t>
      </w:r>
      <w:r w:rsidDel="00000000" w:rsidR="00000000" w:rsidRPr="00000000">
        <w:rPr>
          <w:rFonts w:ascii="Times New Roman" w:cs="Times New Roman" w:eastAsia="Times New Roman" w:hAnsi="Times New Roman"/>
          <w:sz w:val="20"/>
          <w:szCs w:val="20"/>
          <w:rtl w:val="0"/>
        </w:rPr>
        <w:t xml:space="preserve"> of CRC, surgically induced menopause [</w:t>
      </w:r>
      <w:hyperlink r:id="rId557">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hyperlink r:id="rId558">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 Associated with MEN-1, isolated familial somatotropinoma, Carney complex (spotty pigmentation of skin, endocrine </w:t>
      </w:r>
      <w:r w:rsidDel="00000000" w:rsidR="00000000" w:rsidRPr="00000000">
        <w:rPr>
          <w:rtl w:val="0"/>
        </w:rPr>
        <w:t xml:space="preserve">overdrive</w:t>
      </w:r>
      <w:r w:rsidDel="00000000" w:rsidR="00000000" w:rsidRPr="00000000">
        <w:rPr>
          <w:rFonts w:ascii="Times New Roman" w:cs="Times New Roman" w:eastAsia="Times New Roman" w:hAnsi="Times New Roman"/>
          <w:sz w:val="20"/>
          <w:szCs w:val="20"/>
          <w:rtl w:val="0"/>
        </w:rPr>
        <w:t xml:space="preserve">, myxomas, schwannomas).</w:t>
      </w:r>
    </w:p>
    <w:p w:rsidR="00000000" w:rsidDel="00000000" w:rsidP="00000000" w:rsidRDefault="00000000" w:rsidRPr="00000000" w14:paraId="00000959">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MEN 1 vs. MEN 2: </w:t>
      </w:r>
      <w:r w:rsidDel="00000000" w:rsidR="00000000" w:rsidRPr="00000000">
        <w:rPr>
          <w:rFonts w:ascii="Times New Roman" w:cs="Times New Roman" w:eastAsia="Times New Roman" w:hAnsi="Times New Roman"/>
          <w:sz w:val="20"/>
          <w:szCs w:val="20"/>
          <w:rtl w:val="0"/>
        </w:rPr>
        <w:t xml:space="preserve">"3 Ps, 2Ps and 1M, 1P and 2 Ms."</w:t>
      </w:r>
    </w:p>
    <w:p w:rsidR="00000000" w:rsidDel="00000000" w:rsidP="00000000" w:rsidRDefault="00000000" w:rsidRPr="00000000" w14:paraId="0000095A">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1 (11q13): "3 Ps". </w:t>
      </w:r>
      <w:r w:rsidDel="00000000" w:rsidR="00000000" w:rsidRPr="00000000">
        <w:rPr>
          <w:rFonts w:ascii="Times New Roman" w:cs="Times New Roman" w:eastAsia="Times New Roman" w:hAnsi="Times New Roman"/>
          <w:b w:val="1"/>
          <w:sz w:val="20"/>
          <w:szCs w:val="20"/>
          <w:u w:val="single"/>
          <w:rtl w:val="0"/>
        </w:rPr>
        <w:t xml:space="preserve">P</w:t>
      </w:r>
      <w:r w:rsidDel="00000000" w:rsidR="00000000" w:rsidRPr="00000000">
        <w:rPr>
          <w:rFonts w:ascii="Times New Roman" w:cs="Times New Roman" w:eastAsia="Times New Roman" w:hAnsi="Times New Roman"/>
          <w:b w:val="1"/>
          <w:sz w:val="20"/>
          <w:szCs w:val="20"/>
          <w:rtl w:val="0"/>
        </w:rPr>
        <w:t xml:space="preserve">ituitary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25%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exocrine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ancreatic. </w:t>
      </w:r>
      <w:r w:rsidDel="00000000" w:rsidR="00000000" w:rsidRPr="00000000">
        <w:rPr>
          <w:rFonts w:ascii="Times New Roman" w:cs="Times New Roman" w:eastAsia="Times New Roman" w:hAnsi="Times New Roman"/>
          <w:i w:val="1"/>
          <w:sz w:val="20"/>
          <w:szCs w:val="20"/>
          <w:rtl w:val="0"/>
        </w:rPr>
        <w:t xml:space="preserve">Menin.</w:t>
      </w:r>
    </w:p>
    <w:p w:rsidR="00000000" w:rsidDel="00000000" w:rsidP="00000000" w:rsidRDefault="00000000" w:rsidRPr="00000000" w14:paraId="0000095B">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2A: "2 Ps and 1 M".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heochromo</w:t>
      </w:r>
      <w:r w:rsidDel="00000000" w:rsidR="00000000" w:rsidRPr="00000000">
        <w:rPr>
          <w:rtl w:val="0"/>
        </w:rPr>
        <w:t xml:space="preserve">cytoma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TC.</w:t>
      </w:r>
    </w:p>
    <w:p w:rsidR="00000000" w:rsidDel="00000000" w:rsidP="00000000" w:rsidRDefault="00000000" w:rsidRPr="00000000" w14:paraId="0000095C">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2B: "1 P and 2 Ms".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arfan/mucosal neuroma,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TC. </w:t>
      </w:r>
    </w:p>
    <w:p w:rsidR="00000000" w:rsidDel="00000000" w:rsidP="00000000" w:rsidRDefault="00000000" w:rsidRPr="00000000" w14:paraId="0000095D">
      <w:pPr>
        <w:numPr>
          <w:ilvl w:val="0"/>
          <w:numId w:val="58"/>
        </w:numPr>
        <w:ind w:left="720" w:hanging="360"/>
      </w:pPr>
      <w:r w:rsidDel="00000000" w:rsidR="00000000" w:rsidRPr="00000000">
        <w:rPr>
          <w:b w:val="1"/>
          <w:rtl w:val="0"/>
        </w:rPr>
        <w:t xml:space="preserve">Hardy Grading</w:t>
      </w:r>
      <w:r w:rsidDel="00000000" w:rsidR="00000000" w:rsidRPr="00000000">
        <w:rPr>
          <w:rtl w:val="0"/>
        </w:rPr>
        <w:t xml:space="preserve"> [</w:t>
      </w:r>
      <w:hyperlink r:id="rId559">
        <w:r w:rsidDel="00000000" w:rsidR="00000000" w:rsidRPr="00000000">
          <w:rPr>
            <w:rtl w:val="0"/>
          </w:rPr>
          <w:t xml:space="preserve">Loeffler JCEM '11</w:t>
        </w:r>
      </w:hyperlink>
      <w:r w:rsidDel="00000000" w:rsidR="00000000" w:rsidRPr="00000000">
        <w:rPr>
          <w:rtl w:val="0"/>
        </w:rPr>
        <w:t xml:space="preserve">, </w:t>
      </w:r>
      <w:hyperlink r:id="rId560">
        <w:r w:rsidDel="00000000" w:rsidR="00000000" w:rsidRPr="00000000">
          <w:rPr>
            <w:rtl w:val="0"/>
          </w:rPr>
          <w:t xml:space="preserve">Di Ieva NRE '14</w:t>
        </w:r>
      </w:hyperlink>
      <w:r w:rsidDel="00000000" w:rsidR="00000000" w:rsidRPr="00000000">
        <w:rPr>
          <w:rtl w:val="0"/>
        </w:rPr>
        <w:t xml:space="preserve">]</w:t>
      </w:r>
    </w:p>
    <w:p w:rsidR="00000000" w:rsidDel="00000000" w:rsidP="00000000" w:rsidRDefault="00000000" w:rsidRPr="00000000" w14:paraId="0000095E">
      <w:pPr>
        <w:numPr>
          <w:ilvl w:val="1"/>
          <w:numId w:val="58"/>
        </w:numPr>
        <w:ind w:left="1440" w:hanging="360"/>
      </w:pPr>
      <w:r w:rsidDel="00000000" w:rsidR="00000000" w:rsidRPr="00000000">
        <w:rPr>
          <w:rtl w:val="0"/>
        </w:rPr>
        <w:t xml:space="preserve">0: </w:t>
      </w:r>
      <w:r w:rsidDel="00000000" w:rsidR="00000000" w:rsidRPr="00000000">
        <w:rPr>
          <w:rtl w:val="0"/>
        </w:rPr>
        <w:t xml:space="preserve">Intrapituitary</w:t>
      </w:r>
      <w:r w:rsidDel="00000000" w:rsidR="00000000" w:rsidRPr="00000000">
        <w:rPr>
          <w:rtl w:val="0"/>
        </w:rPr>
        <w:t xml:space="preserve"> micro with normal sella.</w:t>
      </w:r>
    </w:p>
    <w:p w:rsidR="00000000" w:rsidDel="00000000" w:rsidP="00000000" w:rsidRDefault="00000000" w:rsidRPr="00000000" w14:paraId="0000095F">
      <w:pPr>
        <w:numPr>
          <w:ilvl w:val="1"/>
          <w:numId w:val="58"/>
        </w:numPr>
        <w:ind w:left="1440" w:hanging="360"/>
      </w:pPr>
      <w:r w:rsidDel="00000000" w:rsidR="00000000" w:rsidRPr="00000000">
        <w:rPr>
          <w:rtl w:val="0"/>
        </w:rPr>
        <w:t xml:space="preserve">I: Normal sella size with asymmetric floor.</w:t>
      </w:r>
    </w:p>
    <w:p w:rsidR="00000000" w:rsidDel="00000000" w:rsidP="00000000" w:rsidRDefault="00000000" w:rsidRPr="00000000" w14:paraId="00000960">
      <w:pPr>
        <w:numPr>
          <w:ilvl w:val="1"/>
          <w:numId w:val="58"/>
        </w:numPr>
        <w:ind w:left="1440" w:hanging="360"/>
      </w:pPr>
      <w:r w:rsidDel="00000000" w:rsidR="00000000" w:rsidRPr="00000000">
        <w:rPr>
          <w:rtl w:val="0"/>
        </w:rPr>
        <w:t xml:space="preserve">II: Enlarged sella with intact floor.</w:t>
      </w:r>
    </w:p>
    <w:p w:rsidR="00000000" w:rsidDel="00000000" w:rsidP="00000000" w:rsidRDefault="00000000" w:rsidRPr="00000000" w14:paraId="00000961">
      <w:pPr>
        <w:numPr>
          <w:ilvl w:val="1"/>
          <w:numId w:val="58"/>
        </w:numPr>
        <w:ind w:left="1440" w:hanging="360"/>
      </w:pPr>
      <w:r w:rsidDel="00000000" w:rsidR="00000000" w:rsidRPr="00000000">
        <w:rPr>
          <w:rtl w:val="0"/>
        </w:rPr>
        <w:t xml:space="preserve">III: Localized erosion of sella floor.</w:t>
      </w:r>
    </w:p>
    <w:p w:rsidR="00000000" w:rsidDel="00000000" w:rsidP="00000000" w:rsidRDefault="00000000" w:rsidRPr="00000000" w14:paraId="00000962">
      <w:pPr>
        <w:numPr>
          <w:ilvl w:val="1"/>
          <w:numId w:val="58"/>
        </w:numPr>
        <w:ind w:left="1440" w:hanging="360"/>
      </w:pPr>
      <w:r w:rsidDel="00000000" w:rsidR="00000000" w:rsidRPr="00000000">
        <w:rPr>
          <w:rtl w:val="0"/>
        </w:rPr>
        <w:t xml:space="preserve">IV: Diffuse erosion of sella floor.</w:t>
      </w:r>
    </w:p>
    <w:p w:rsidR="00000000" w:rsidDel="00000000" w:rsidP="00000000" w:rsidRDefault="00000000" w:rsidRPr="00000000" w14:paraId="00000963">
      <w:pPr>
        <w:numPr>
          <w:ilvl w:val="0"/>
          <w:numId w:val="58"/>
        </w:numPr>
        <w:ind w:left="720" w:hanging="360"/>
      </w:pPr>
      <w:r w:rsidDel="00000000" w:rsidR="00000000" w:rsidRPr="00000000">
        <w:rPr>
          <w:b w:val="1"/>
          <w:rtl w:val="0"/>
        </w:rPr>
        <w:t xml:space="preserve">Pituitary carcinoma </w:t>
      </w:r>
      <w:r w:rsidDel="00000000" w:rsidR="00000000" w:rsidRPr="00000000">
        <w:rPr>
          <w:rtl w:val="0"/>
        </w:rPr>
        <w:t xml:space="preserve">(0.2%): Frequent mets to CSF or systemic disease, MS 1.9y. First line: TMZ. </w:t>
      </w:r>
    </w:p>
    <w:p w:rsidR="00000000" w:rsidDel="00000000" w:rsidP="00000000" w:rsidRDefault="00000000" w:rsidRPr="00000000" w14:paraId="00000964">
      <w:pPr>
        <w:numPr>
          <w:ilvl w:val="1"/>
          <w:numId w:val="58"/>
        </w:numPr>
        <w:ind w:left="1440" w:hanging="360"/>
      </w:pPr>
      <w:r w:rsidDel="00000000" w:rsidR="00000000" w:rsidRPr="00000000">
        <w:rPr>
          <w:rtl w:val="0"/>
        </w:rPr>
        <w:t xml:space="preserve">Low MGMT on IHC (not promoter methylation) may be predictive for treatment response.</w:t>
      </w:r>
    </w:p>
    <w:p w:rsidR="00000000" w:rsidDel="00000000" w:rsidP="00000000" w:rsidRDefault="00000000" w:rsidRPr="00000000" w14:paraId="00000965">
      <w:pPr>
        <w:ind w:left="720" w:firstLine="0"/>
        <w:rPr/>
      </w:pPr>
      <w:r w:rsidDel="00000000" w:rsidR="00000000" w:rsidRPr="00000000">
        <w:rPr>
          <w:rtl w:val="0"/>
        </w:rPr>
      </w:r>
    </w:p>
    <w:p w:rsidR="00000000" w:rsidDel="00000000" w:rsidP="00000000" w:rsidRDefault="00000000" w:rsidRPr="00000000" w14:paraId="00000966">
      <w:pPr>
        <w:rPr>
          <w:b w:val="1"/>
        </w:rPr>
      </w:pPr>
      <w:hyperlink w:anchor="_ts99t9xiyk0u">
        <w:r w:rsidDel="00000000" w:rsidR="00000000" w:rsidRPr="00000000">
          <w:rPr>
            <w:b w:val="1"/>
            <w:rtl w:val="0"/>
          </w:rPr>
          <w:t xml:space="preserve">Workup</w:t>
        </w:r>
      </w:hyperlink>
      <w:r w:rsidDel="00000000" w:rsidR="00000000" w:rsidRPr="00000000">
        <w:rPr>
          <w:rtl w:val="0"/>
        </w:rPr>
      </w:r>
    </w:p>
    <w:p w:rsidR="00000000" w:rsidDel="00000000" w:rsidP="00000000" w:rsidRDefault="00000000" w:rsidRPr="00000000" w14:paraId="00000967">
      <w:pPr>
        <w:numPr>
          <w:ilvl w:val="0"/>
          <w:numId w:val="113"/>
        </w:numPr>
        <w:ind w:left="720" w:hanging="360"/>
      </w:pPr>
      <w:r w:rsidDel="00000000" w:rsidR="00000000" w:rsidRPr="00000000">
        <w:rPr>
          <w:b w:val="1"/>
          <w:rtl w:val="0"/>
        </w:rPr>
        <w:t xml:space="preserve">H&amp;P</w:t>
      </w:r>
      <w:r w:rsidDel="00000000" w:rsidR="00000000" w:rsidRPr="00000000">
        <w:rPr>
          <w:rtl w:val="0"/>
        </w:rPr>
        <w:t xml:space="preserve">: Endo abnormalities, HA, visual loss, Cavernous sinus, sleep/appetite/behavior change (hypothalamus).</w:t>
      </w:r>
    </w:p>
    <w:p w:rsidR="00000000" w:rsidDel="00000000" w:rsidP="00000000" w:rsidRDefault="00000000" w:rsidRPr="00000000" w14:paraId="00000968">
      <w:pPr>
        <w:numPr>
          <w:ilvl w:val="1"/>
          <w:numId w:val="113"/>
        </w:numPr>
        <w:ind w:left="1440" w:hanging="360"/>
      </w:pPr>
      <w:r w:rsidDel="00000000" w:rsidR="00000000" w:rsidRPr="00000000">
        <w:rPr>
          <w:b w:val="1"/>
          <w:rtl w:val="0"/>
        </w:rPr>
        <w:t xml:space="preserve">Suprasellar Ddx</w:t>
      </w:r>
      <w:r w:rsidDel="00000000" w:rsidR="00000000" w:rsidRPr="00000000">
        <w:rPr>
          <w:rtl w:val="0"/>
        </w:rPr>
        <w:t xml:space="preserve"> (COP GEM): </w:t>
      </w:r>
      <w:r w:rsidDel="00000000" w:rsidR="00000000" w:rsidRPr="00000000">
        <w:rPr>
          <w:i w:val="1"/>
          <w:rtl w:val="0"/>
        </w:rPr>
        <w:t xml:space="preserve">*3rd ventricle.</w:t>
      </w:r>
    </w:p>
    <w:p w:rsidR="00000000" w:rsidDel="00000000" w:rsidP="00000000" w:rsidRDefault="00000000" w:rsidRPr="00000000" w14:paraId="00000969">
      <w:pPr>
        <w:numPr>
          <w:ilvl w:val="2"/>
          <w:numId w:val="113"/>
        </w:numPr>
        <w:ind w:left="2160" w:hanging="360"/>
      </w:pPr>
      <w:r w:rsidDel="00000000" w:rsidR="00000000" w:rsidRPr="00000000">
        <w:rPr>
          <w:b w:val="1"/>
          <w:rtl w:val="0"/>
        </w:rPr>
        <w:t xml:space="preserve">C</w:t>
      </w:r>
      <w:r w:rsidDel="00000000" w:rsidR="00000000" w:rsidRPr="00000000">
        <w:rPr>
          <w:rtl w:val="0"/>
        </w:rPr>
        <w:t xml:space="preserve">raniopharyngioma, </w:t>
      </w:r>
      <w:r w:rsidDel="00000000" w:rsidR="00000000" w:rsidRPr="00000000">
        <w:rPr>
          <w:b w:val="1"/>
          <w:rtl w:val="0"/>
        </w:rPr>
        <w:t xml:space="preserve">O</w:t>
      </w:r>
      <w:r w:rsidDel="00000000" w:rsidR="00000000" w:rsidRPr="00000000">
        <w:rPr>
          <w:rtl w:val="0"/>
        </w:rPr>
        <w:t xml:space="preserve">ptic glioma, </w:t>
      </w:r>
      <w:r w:rsidDel="00000000" w:rsidR="00000000" w:rsidRPr="00000000">
        <w:rPr>
          <w:b w:val="1"/>
          <w:rtl w:val="0"/>
        </w:rPr>
        <w:t xml:space="preserve">P</w:t>
      </w:r>
      <w:r w:rsidDel="00000000" w:rsidR="00000000" w:rsidRPr="00000000">
        <w:rPr>
          <w:rtl w:val="0"/>
        </w:rPr>
        <w:t xml:space="preserve">ituitary, </w:t>
      </w:r>
      <w:r w:rsidDel="00000000" w:rsidR="00000000" w:rsidRPr="00000000">
        <w:rPr>
          <w:b w:val="1"/>
          <w:rtl w:val="0"/>
        </w:rPr>
        <w:t xml:space="preserve">G</w:t>
      </w:r>
      <w:r w:rsidDel="00000000" w:rsidR="00000000" w:rsidRPr="00000000">
        <w:rPr>
          <w:rtl w:val="0"/>
        </w:rPr>
        <w:t xml:space="preserve">erm cell tumor*,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M</w:t>
      </w:r>
      <w:r w:rsidDel="00000000" w:rsidR="00000000" w:rsidRPr="00000000">
        <w:rPr>
          <w:rtl w:val="0"/>
        </w:rPr>
        <w:t xml:space="preserve">eningioma. </w:t>
      </w:r>
    </w:p>
    <w:p w:rsidR="00000000" w:rsidDel="00000000" w:rsidP="00000000" w:rsidRDefault="00000000" w:rsidRPr="00000000" w14:paraId="0000096A">
      <w:pPr>
        <w:numPr>
          <w:ilvl w:val="2"/>
          <w:numId w:val="113"/>
        </w:numPr>
        <w:ind w:left="2160" w:hanging="360"/>
      </w:pPr>
      <w:r w:rsidDel="00000000" w:rsidR="00000000" w:rsidRPr="00000000">
        <w:rPr>
          <w:rtl w:val="0"/>
        </w:rPr>
        <w:t xml:space="preserve">Breast and lung most </w:t>
      </w:r>
      <w:r w:rsidDel="00000000" w:rsidR="00000000" w:rsidRPr="00000000">
        <w:rPr>
          <w:rtl w:val="0"/>
        </w:rPr>
        <w:t xml:space="preserve">common</w:t>
      </w:r>
      <w:r w:rsidDel="00000000" w:rsidR="00000000" w:rsidRPr="00000000">
        <w:rPr>
          <w:rtl w:val="0"/>
        </w:rPr>
        <w:t xml:space="preserve"> mets to pituitary. Usu in setting of diffuse mets w &gt; 4 other sites.</w:t>
      </w:r>
    </w:p>
    <w:p w:rsidR="00000000" w:rsidDel="00000000" w:rsidP="00000000" w:rsidRDefault="00000000" w:rsidRPr="00000000" w14:paraId="0000096B">
      <w:pPr>
        <w:numPr>
          <w:ilvl w:val="1"/>
          <w:numId w:val="113"/>
        </w:numPr>
        <w:ind w:left="1440" w:hanging="360"/>
      </w:pPr>
      <w:r w:rsidDel="00000000" w:rsidR="00000000" w:rsidRPr="00000000">
        <w:rPr>
          <w:rtl w:val="0"/>
        </w:rPr>
        <w:t xml:space="preserve">Benign Ddx: Rathke's cleft cyst, arachnoid cyst, aneurysm, empty sella syndrome, granulomas.</w:t>
      </w:r>
    </w:p>
    <w:p w:rsidR="00000000" w:rsidDel="00000000" w:rsidP="00000000" w:rsidRDefault="00000000" w:rsidRPr="00000000" w14:paraId="0000096C">
      <w:pPr>
        <w:numPr>
          <w:ilvl w:val="0"/>
          <w:numId w:val="113"/>
        </w:numPr>
        <w:ind w:left="720" w:hanging="360"/>
      </w:pPr>
      <w:r w:rsidDel="00000000" w:rsidR="00000000" w:rsidRPr="00000000">
        <w:rPr>
          <w:rtl w:val="0"/>
        </w:rPr>
        <w:t xml:space="preserve">Optho consult with visual field testing, bitemporal hemianopsia, endocrine consult.</w:t>
      </w:r>
    </w:p>
    <w:p w:rsidR="00000000" w:rsidDel="00000000" w:rsidP="00000000" w:rsidRDefault="00000000" w:rsidRPr="00000000" w14:paraId="0000096D">
      <w:pPr>
        <w:numPr>
          <w:ilvl w:val="0"/>
          <w:numId w:val="113"/>
        </w:numPr>
        <w:ind w:left="720" w:hanging="360"/>
      </w:pPr>
      <w:r w:rsidDel="00000000" w:rsidR="00000000" w:rsidRPr="00000000">
        <w:rPr>
          <w:b w:val="1"/>
          <w:rtl w:val="0"/>
        </w:rPr>
        <w:t xml:space="preserve">Mallory's trichrome stain</w:t>
      </w:r>
      <w:r w:rsidDel="00000000" w:rsidR="00000000" w:rsidRPr="00000000">
        <w:rPr>
          <w:rtl w:val="0"/>
        </w:rPr>
        <w:t xml:space="preserve"> can identify functional adenomas.</w:t>
      </w:r>
    </w:p>
    <w:p w:rsidR="00000000" w:rsidDel="00000000" w:rsidP="00000000" w:rsidRDefault="00000000" w:rsidRPr="00000000" w14:paraId="0000096E">
      <w:pPr>
        <w:numPr>
          <w:ilvl w:val="1"/>
          <w:numId w:val="113"/>
        </w:numPr>
        <w:ind w:left="1440" w:hanging="360"/>
      </w:pPr>
      <w:r w:rsidDel="00000000" w:rsidR="00000000" w:rsidRPr="00000000">
        <w:rPr>
          <w:rtl w:val="0"/>
        </w:rPr>
        <w:t xml:space="preserve">Calcifications and amyloid deposits seen in prolactinomas.</w:t>
      </w:r>
    </w:p>
    <w:p w:rsidR="00000000" w:rsidDel="00000000" w:rsidP="00000000" w:rsidRDefault="00000000" w:rsidRPr="00000000" w14:paraId="0000096F">
      <w:pPr>
        <w:numPr>
          <w:ilvl w:val="1"/>
          <w:numId w:val="113"/>
        </w:numPr>
        <w:ind w:left="1440" w:hanging="360"/>
      </w:pPr>
      <w:r w:rsidDel="00000000" w:rsidR="00000000" w:rsidRPr="00000000">
        <w:rPr>
          <w:rtl w:val="0"/>
        </w:rPr>
        <w:t xml:space="preserve">Chromophils (from the pars distalis of the anterior lobe): Functioning.</w:t>
      </w:r>
    </w:p>
    <w:p w:rsidR="00000000" w:rsidDel="00000000" w:rsidP="00000000" w:rsidRDefault="00000000" w:rsidRPr="00000000" w14:paraId="00000970">
      <w:pPr>
        <w:numPr>
          <w:ilvl w:val="2"/>
          <w:numId w:val="113"/>
        </w:numPr>
        <w:ind w:left="2160" w:hanging="360"/>
      </w:pPr>
      <w:r w:rsidDel="00000000" w:rsidR="00000000" w:rsidRPr="00000000">
        <w:rPr>
          <w:rtl w:val="0"/>
        </w:rPr>
        <w:t xml:space="preserve">Acidophilic: GH and PRL. </w:t>
      </w:r>
    </w:p>
    <w:p w:rsidR="00000000" w:rsidDel="00000000" w:rsidP="00000000" w:rsidRDefault="00000000" w:rsidRPr="00000000" w14:paraId="00000971">
      <w:pPr>
        <w:numPr>
          <w:ilvl w:val="2"/>
          <w:numId w:val="113"/>
        </w:numPr>
        <w:ind w:left="2160" w:hanging="360"/>
      </w:pPr>
      <w:r w:rsidDel="00000000" w:rsidR="00000000" w:rsidRPr="00000000">
        <w:rPr>
          <w:rtl w:val="0"/>
        </w:rPr>
        <w:t xml:space="preserve">Basophilic: LH, FSH, TSH, and ACTH. </w:t>
      </w:r>
    </w:p>
    <w:p w:rsidR="00000000" w:rsidDel="00000000" w:rsidP="00000000" w:rsidRDefault="00000000" w:rsidRPr="00000000" w14:paraId="00000972">
      <w:pPr>
        <w:numPr>
          <w:ilvl w:val="1"/>
          <w:numId w:val="113"/>
        </w:numPr>
        <w:ind w:left="1440" w:hanging="360"/>
      </w:pPr>
      <w:r w:rsidDel="00000000" w:rsidR="00000000" w:rsidRPr="00000000">
        <w:rPr>
          <w:rtl w:val="0"/>
        </w:rPr>
        <w:t xml:space="preserve">Chromophobes: Non-functioning.</w:t>
      </w:r>
    </w:p>
    <w:p w:rsidR="00000000" w:rsidDel="00000000" w:rsidP="00000000" w:rsidRDefault="00000000" w:rsidRPr="00000000" w14:paraId="00000973">
      <w:pPr>
        <w:numPr>
          <w:ilvl w:val="1"/>
          <w:numId w:val="113"/>
        </w:numPr>
        <w:ind w:left="1440" w:hanging="360"/>
      </w:pPr>
      <w:r w:rsidDel="00000000" w:rsidR="00000000" w:rsidRPr="00000000">
        <w:rPr>
          <w:rtl w:val="0"/>
        </w:rPr>
        <w:t xml:space="preserve">IHC for synaptophysin, chromogranin, hormone-specific stains.</w:t>
      </w:r>
      <w:r w:rsidDel="00000000" w:rsidR="00000000" w:rsidRPr="00000000">
        <w:rPr>
          <w:rtl w:val="0"/>
        </w:rPr>
      </w:r>
    </w:p>
    <w:p w:rsidR="00000000" w:rsidDel="00000000" w:rsidP="00000000" w:rsidRDefault="00000000" w:rsidRPr="00000000" w14:paraId="00000974">
      <w:pPr>
        <w:numPr>
          <w:ilvl w:val="0"/>
          <w:numId w:val="113"/>
        </w:numPr>
        <w:ind w:left="720" w:hanging="360"/>
      </w:pPr>
      <w:r w:rsidDel="00000000" w:rsidR="00000000" w:rsidRPr="00000000">
        <w:rPr>
          <w:rtl w:val="0"/>
        </w:rPr>
        <w:t xml:space="preserve">CT or MRI. Skeletal survey if acromegaly.</w:t>
      </w:r>
    </w:p>
    <w:p w:rsidR="00000000" w:rsidDel="00000000" w:rsidP="00000000" w:rsidRDefault="00000000" w:rsidRPr="00000000" w14:paraId="00000975">
      <w:pPr>
        <w:numPr>
          <w:ilvl w:val="1"/>
          <w:numId w:val="113"/>
        </w:numPr>
        <w:ind w:left="1440" w:hanging="360"/>
      </w:pPr>
      <w:r w:rsidDel="00000000" w:rsidR="00000000" w:rsidRPr="00000000">
        <w:rPr>
          <w:rtl w:val="0"/>
        </w:rPr>
        <w:t xml:space="preserve">T1c best on coronal. Adenomas are less vascular than normal pituitary, appearing hypointense in early phase of DCE MRI [</w:t>
      </w:r>
      <w:hyperlink r:id="rId561">
        <w:r w:rsidDel="00000000" w:rsidR="00000000" w:rsidRPr="00000000">
          <w:rPr>
            <w:rtl w:val="0"/>
          </w:rPr>
          <w:t xml:space="preserve">Espagnet AJNR '15</w:t>
        </w:r>
      </w:hyperlink>
      <w:r w:rsidDel="00000000" w:rsidR="00000000" w:rsidRPr="00000000">
        <w:rPr>
          <w:rtl w:val="0"/>
        </w:rPr>
        <w:t xml:space="preserve">].</w:t>
      </w:r>
    </w:p>
    <w:p w:rsidR="00000000" w:rsidDel="00000000" w:rsidP="00000000" w:rsidRDefault="00000000" w:rsidRPr="00000000" w14:paraId="00000976">
      <w:pPr>
        <w:numPr>
          <w:ilvl w:val="0"/>
          <w:numId w:val="113"/>
        </w:numPr>
        <w:ind w:left="720" w:hanging="360"/>
      </w:pPr>
      <w:r w:rsidDel="00000000" w:rsidR="00000000" w:rsidRPr="00000000">
        <w:rPr>
          <w:rtl w:val="0"/>
        </w:rPr>
        <w:t xml:space="preserve">Labs: CBC, CMP, baseline endocrine function. TSH, T3/4, ACTH, cortisol, PRL, IGF-1.</w:t>
      </w:r>
    </w:p>
    <w:p w:rsidR="00000000" w:rsidDel="00000000" w:rsidP="00000000" w:rsidRDefault="00000000" w:rsidRPr="00000000" w14:paraId="00000977">
      <w:pPr>
        <w:numPr>
          <w:ilvl w:val="1"/>
          <w:numId w:val="113"/>
        </w:numPr>
        <w:ind w:left="1440" w:hanging="360"/>
      </w:pPr>
      <w:r w:rsidDel="00000000" w:rsidR="00000000" w:rsidRPr="00000000">
        <w:rPr>
          <w:rtl w:val="0"/>
        </w:rPr>
        <w:t xml:space="preserve">PRL nl is 2-25, if &gt; 100-200 prolactinoma suspected, &gt; 300 diagnostic.</w:t>
      </w:r>
    </w:p>
    <w:p w:rsidR="00000000" w:rsidDel="00000000" w:rsidP="00000000" w:rsidRDefault="00000000" w:rsidRPr="00000000" w14:paraId="00000978">
      <w:pPr>
        <w:numPr>
          <w:ilvl w:val="1"/>
          <w:numId w:val="113"/>
        </w:numPr>
        <w:ind w:left="1440" w:hanging="360"/>
      </w:pPr>
      <w:r w:rsidDel="00000000" w:rsidR="00000000" w:rsidRPr="00000000">
        <w:rPr>
          <w:rtl w:val="0"/>
        </w:rPr>
        <w:t xml:space="preserve">GH &gt; 10 ng/mL not suppressed by glucose and elevated IGF-1 suggest GH adenoma.</w:t>
      </w:r>
    </w:p>
    <w:p w:rsidR="00000000" w:rsidDel="00000000" w:rsidP="00000000" w:rsidRDefault="00000000" w:rsidRPr="00000000" w14:paraId="00000979">
      <w:pPr>
        <w:numPr>
          <w:ilvl w:val="1"/>
          <w:numId w:val="113"/>
        </w:numPr>
        <w:ind w:left="1440" w:hanging="360"/>
      </w:pPr>
      <w:r w:rsidDel="00000000" w:rsidR="00000000" w:rsidRPr="00000000">
        <w:rPr>
          <w:rtl w:val="0"/>
        </w:rPr>
        <w:t xml:space="preserve">Normal or inc ACTH w high cortisol (&gt; 10 ng/mL) not suppressed by low dose dex suggest ACTHoma.</w:t>
      </w:r>
    </w:p>
    <w:p w:rsidR="00000000" w:rsidDel="00000000" w:rsidP="00000000" w:rsidRDefault="00000000" w:rsidRPr="00000000" w14:paraId="0000097A">
      <w:pPr>
        <w:numPr>
          <w:ilvl w:val="1"/>
          <w:numId w:val="113"/>
        </w:numPr>
        <w:ind w:left="1440" w:hanging="360"/>
      </w:pPr>
      <w:r w:rsidDel="00000000" w:rsidR="00000000" w:rsidRPr="00000000">
        <w:rPr>
          <w:rtl w:val="0"/>
        </w:rPr>
        <w:t xml:space="preserve">TSH 0.4-4 mIU/L. Measurable TSH with high T3/4 is pathognomonic for TSHoma.</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b w:val="1"/>
        </w:rPr>
      </w:pPr>
      <w:hyperlink w:anchor="_ts99t9xiyk0u">
        <w:r w:rsidDel="00000000" w:rsidR="00000000" w:rsidRPr="00000000">
          <w:rPr>
            <w:b w:val="1"/>
            <w:rtl w:val="0"/>
          </w:rPr>
          <w:t xml:space="preserve">Surgery</w:t>
        </w:r>
      </w:hyperlink>
      <w:r w:rsidDel="00000000" w:rsidR="00000000" w:rsidRPr="00000000">
        <w:rPr>
          <w:rtl w:val="0"/>
        </w:rPr>
      </w:r>
    </w:p>
    <w:p w:rsidR="00000000" w:rsidDel="00000000" w:rsidP="00000000" w:rsidRDefault="00000000" w:rsidRPr="00000000" w14:paraId="0000097D">
      <w:pPr>
        <w:numPr>
          <w:ilvl w:val="0"/>
          <w:numId w:val="58"/>
        </w:numPr>
        <w:ind w:left="720" w:hanging="360"/>
      </w:pPr>
      <w:r w:rsidDel="00000000" w:rsidR="00000000" w:rsidRPr="00000000">
        <w:rPr>
          <w:rtl w:val="0"/>
        </w:rPr>
        <w:t xml:space="preserve">Surgery if trans-sphenoidal. PRL - medications 1st. Microadenomas may be observed.</w:t>
      </w:r>
    </w:p>
    <w:p w:rsidR="00000000" w:rsidDel="00000000" w:rsidP="00000000" w:rsidRDefault="00000000" w:rsidRPr="00000000" w14:paraId="0000097E">
      <w:pPr>
        <w:numPr>
          <w:ilvl w:val="0"/>
          <w:numId w:val="58"/>
        </w:numPr>
        <w:ind w:left="720" w:hanging="360"/>
      </w:pPr>
      <w:r w:rsidDel="00000000" w:rsidR="00000000" w:rsidRPr="00000000">
        <w:rPr>
          <w:b w:val="1"/>
          <w:rtl w:val="0"/>
        </w:rPr>
        <w:t xml:space="preserve">Transsphenoidal microsurgery </w:t>
      </w:r>
      <w:r w:rsidDel="00000000" w:rsidR="00000000" w:rsidRPr="00000000">
        <w:rPr>
          <w:rtl w:val="0"/>
        </w:rPr>
        <w:t xml:space="preserve">(</w:t>
      </w:r>
      <w:r w:rsidDel="00000000" w:rsidR="00000000" w:rsidRPr="00000000">
        <w:rPr>
          <w:b w:val="1"/>
          <w:rtl w:val="0"/>
        </w:rPr>
        <w:t xml:space="preserve">TSS</w:t>
      </w:r>
      <w:r w:rsidDel="00000000" w:rsidR="00000000" w:rsidRPr="00000000">
        <w:rPr>
          <w:rtl w:val="0"/>
        </w:rPr>
        <w:t xml:space="preserve">): Micro, decompression, debulking, reducing hyperfunctioning tumors.</w:t>
      </w:r>
    </w:p>
    <w:p w:rsidR="00000000" w:rsidDel="00000000" w:rsidP="00000000" w:rsidRDefault="00000000" w:rsidRPr="00000000" w14:paraId="0000097F">
      <w:pPr>
        <w:numPr>
          <w:ilvl w:val="1"/>
          <w:numId w:val="58"/>
        </w:numPr>
        <w:ind w:left="1440" w:hanging="360"/>
      </w:pPr>
      <w:r w:rsidDel="00000000" w:rsidR="00000000" w:rsidRPr="00000000">
        <w:rPr>
          <w:rtl w:val="0"/>
        </w:rPr>
        <w:t xml:space="preserve">No visible scar as through the nose or behind the upper lip.</w:t>
      </w:r>
    </w:p>
    <w:p w:rsidR="00000000" w:rsidDel="00000000" w:rsidP="00000000" w:rsidRDefault="00000000" w:rsidRPr="00000000" w14:paraId="00000980">
      <w:pPr>
        <w:numPr>
          <w:ilvl w:val="1"/>
          <w:numId w:val="58"/>
        </w:numPr>
        <w:ind w:left="1440" w:hanging="360"/>
      </w:pPr>
      <w:r w:rsidDel="00000000" w:rsidR="00000000" w:rsidRPr="00000000">
        <w:rPr>
          <w:rtl w:val="0"/>
        </w:rPr>
        <w:t xml:space="preserve">Intraoperative MRI may improve EOR for transnasal approach [</w:t>
      </w:r>
      <w:hyperlink r:id="rId562">
        <w:r w:rsidDel="00000000" w:rsidR="00000000" w:rsidRPr="00000000">
          <w:rPr>
            <w:rtl w:val="0"/>
          </w:rPr>
          <w:t xml:space="preserve">Pala WNS '16</w:t>
        </w:r>
      </w:hyperlink>
      <w:r w:rsidDel="00000000" w:rsidR="00000000" w:rsidRPr="00000000">
        <w:rPr>
          <w:rtl w:val="0"/>
        </w:rPr>
        <w:t xml:space="preserve">].</w:t>
      </w:r>
    </w:p>
    <w:p w:rsidR="00000000" w:rsidDel="00000000" w:rsidP="00000000" w:rsidRDefault="00000000" w:rsidRPr="00000000" w14:paraId="00000981">
      <w:pPr>
        <w:numPr>
          <w:ilvl w:val="1"/>
          <w:numId w:val="58"/>
        </w:numPr>
        <w:ind w:left="1440" w:hanging="360"/>
      </w:pPr>
      <w:r w:rsidDel="00000000" w:rsidR="00000000" w:rsidRPr="00000000">
        <w:rPr>
          <w:rtl w:val="0"/>
        </w:rPr>
        <w:t xml:space="preserve">LC 95% (depends on GTR), but better for microadenomas.</w:t>
      </w:r>
    </w:p>
    <w:p w:rsidR="00000000" w:rsidDel="00000000" w:rsidP="00000000" w:rsidRDefault="00000000" w:rsidRPr="00000000" w14:paraId="00000982">
      <w:pPr>
        <w:numPr>
          <w:ilvl w:val="1"/>
          <w:numId w:val="58"/>
        </w:numPr>
        <w:ind w:left="1440" w:hanging="360"/>
      </w:pPr>
      <w:r w:rsidDel="00000000" w:rsidR="00000000" w:rsidRPr="00000000">
        <w:rPr>
          <w:rtl w:val="0"/>
        </w:rPr>
        <w:t xml:space="preserve">Operative mortality: 1-2%, complication rate 15-20%.</w:t>
      </w:r>
    </w:p>
    <w:p w:rsidR="00000000" w:rsidDel="00000000" w:rsidP="00000000" w:rsidRDefault="00000000" w:rsidRPr="00000000" w14:paraId="00000983">
      <w:pPr>
        <w:numPr>
          <w:ilvl w:val="1"/>
          <w:numId w:val="58"/>
        </w:numPr>
        <w:ind w:left="1440" w:hanging="360"/>
      </w:pPr>
      <w:r w:rsidDel="00000000" w:rsidR="00000000" w:rsidRPr="00000000">
        <w:rPr>
          <w:rFonts w:ascii="Cardo" w:cs="Cardo" w:eastAsia="Cardo" w:hAnsi="Cardo"/>
          <w:rtl w:val="0"/>
        </w:rPr>
        <w:t xml:space="preserve">Most common surgical complications: Diabetes insipidus (6%)→ hyponatremia and CSF leak.</w:t>
      </w:r>
    </w:p>
    <w:p w:rsidR="00000000" w:rsidDel="00000000" w:rsidP="00000000" w:rsidRDefault="00000000" w:rsidRPr="00000000" w14:paraId="00000984">
      <w:pPr>
        <w:numPr>
          <w:ilvl w:val="0"/>
          <w:numId w:val="58"/>
        </w:numPr>
        <w:ind w:left="720" w:hanging="360"/>
      </w:pPr>
      <w:r w:rsidDel="00000000" w:rsidR="00000000" w:rsidRPr="00000000">
        <w:rPr>
          <w:b w:val="1"/>
          <w:rtl w:val="0"/>
        </w:rPr>
        <w:t xml:space="preserve">Frontal craniotomy</w:t>
      </w:r>
      <w:r w:rsidDel="00000000" w:rsidR="00000000" w:rsidRPr="00000000">
        <w:rPr>
          <w:rtl w:val="0"/>
        </w:rPr>
        <w:t xml:space="preserve">: For large tumors with invasion into cavernous sinus, frontal/temporal lobes.</w:t>
      </w:r>
    </w:p>
    <w:p w:rsidR="00000000" w:rsidDel="00000000" w:rsidP="00000000" w:rsidRDefault="00000000" w:rsidRPr="00000000" w14:paraId="00000985">
      <w:pPr>
        <w:numPr>
          <w:ilvl w:val="1"/>
          <w:numId w:val="58"/>
        </w:numPr>
        <w:ind w:left="1440" w:hanging="360"/>
      </w:pPr>
      <w:r w:rsidDel="00000000" w:rsidR="00000000" w:rsidRPr="00000000">
        <w:rPr>
          <w:rtl w:val="0"/>
        </w:rPr>
        <w:t xml:space="preserve">LC ~95% (depends on GTR), hormone normalization in 70-80% short term, 40% durable.</w:t>
      </w:r>
    </w:p>
    <w:p w:rsidR="00000000" w:rsidDel="00000000" w:rsidP="00000000" w:rsidRDefault="00000000" w:rsidRPr="00000000" w14:paraId="00000986">
      <w:pPr>
        <w:numPr>
          <w:ilvl w:val="0"/>
          <w:numId w:val="58"/>
        </w:numPr>
        <w:ind w:left="720" w:hanging="360"/>
      </w:pPr>
      <w:r w:rsidDel="00000000" w:rsidR="00000000" w:rsidRPr="00000000">
        <w:rPr>
          <w:rtl w:val="0"/>
        </w:rPr>
        <w:t xml:space="preserve">Hormone normalization in 80-90% microadenomas, ~65% in macroadenomas.</w:t>
      </w:r>
    </w:p>
    <w:p w:rsidR="00000000" w:rsidDel="00000000" w:rsidP="00000000" w:rsidRDefault="00000000" w:rsidRPr="00000000" w14:paraId="00000987">
      <w:pPr>
        <w:ind w:left="0" w:firstLine="0"/>
        <w:rPr/>
      </w:pPr>
      <w:r w:rsidDel="00000000" w:rsidR="00000000" w:rsidRPr="00000000">
        <w:rPr>
          <w:rtl w:val="0"/>
        </w:rPr>
      </w:r>
    </w:p>
    <w:p w:rsidR="00000000" w:rsidDel="00000000" w:rsidP="00000000" w:rsidRDefault="00000000" w:rsidRPr="00000000" w14:paraId="00000988">
      <w:pPr>
        <w:spacing w:line="240" w:lineRule="auto"/>
        <w:ind w:left="0" w:firstLine="0"/>
        <w:rPr>
          <w:rFonts w:ascii="Times New Roman" w:cs="Times New Roman" w:eastAsia="Times New Roman" w:hAnsi="Times New Roman"/>
          <w:b w:val="1"/>
          <w:sz w:val="20"/>
          <w:szCs w:val="20"/>
        </w:rPr>
      </w:pPr>
      <w:hyperlink w:anchor="_ts99t9xiyk0u">
        <w:r w:rsidDel="00000000" w:rsidR="00000000" w:rsidRPr="00000000">
          <w:rPr>
            <w:rFonts w:ascii="Times New Roman" w:cs="Times New Roman" w:eastAsia="Times New Roman" w:hAnsi="Times New Roman"/>
            <w:b w:val="1"/>
            <w:sz w:val="20"/>
            <w:szCs w:val="20"/>
            <w:rtl w:val="0"/>
          </w:rPr>
          <w:t xml:space="preserve">Subtypes and medical treatment</w:t>
        </w:r>
      </w:hyperlink>
      <w:r w:rsidDel="00000000" w:rsidR="00000000" w:rsidRPr="00000000">
        <w:rPr>
          <w:rtl w:val="0"/>
        </w:rPr>
      </w:r>
    </w:p>
    <w:p w:rsidR="00000000" w:rsidDel="00000000" w:rsidP="00000000" w:rsidRDefault="00000000" w:rsidRPr="00000000" w14:paraId="00000989">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Radiosensitivity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"Go Look For The Adenoma Please" </w:t>
      </w:r>
      <w:r w:rsidDel="00000000" w:rsidR="00000000" w:rsidRPr="00000000">
        <w:rPr>
          <w:rFonts w:ascii="Times New Roman" w:cs="Times New Roman" w:eastAsia="Times New Roman" w:hAnsi="Times New Roman"/>
          <w:sz w:val="20"/>
          <w:szCs w:val="20"/>
          <w:rtl w:val="0"/>
        </w:rPr>
        <w:t xml:space="preserve">(GH, LH, FSH, TSH, ACTH, PRL). </w:t>
      </w:r>
    </w:p>
    <w:p w:rsidR="00000000" w:rsidDel="00000000" w:rsidP="00000000" w:rsidRDefault="00000000" w:rsidRPr="00000000" w14:paraId="0000098A">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GP "the bookends" are acidophilic, the rest are basophilic.</w:t>
      </w:r>
    </w:p>
    <w:p w:rsidR="00000000" w:rsidDel="00000000" w:rsidP="00000000" w:rsidRDefault="00000000" w:rsidRPr="00000000" w14:paraId="0000098B">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PRL, GH, and ACTH are the most common. Others are LH/FSH and TSH. In reality, TSH appears to be quite radioresistant, but test makers will simply focus on GH adenomas being most radiosensitive and prolactinomas being the most radioresistant (medications first!). All others fall in between. Therefore, the above "Go Look For The Adenoma Please" mnemonic isn't perfect in regards to decreasing radiosensitivity, but it will get you to the answer as LH/FSH and TSH adenomas are exceedingly rare. Alternatively, "GAP" works well for decreasing radiosensitivity while "PGA" for commonality. </w:t>
      </w:r>
      <w:r w:rsidDel="00000000" w:rsidR="00000000" w:rsidRPr="00000000">
        <w:rPr>
          <w:rtl w:val="0"/>
        </w:rPr>
      </w:r>
    </w:p>
    <w:p w:rsidR="00000000" w:rsidDel="00000000" w:rsidP="00000000" w:rsidRDefault="00000000" w:rsidRPr="00000000" w14:paraId="0000098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r w:rsidDel="00000000" w:rsidR="00000000" w:rsidRPr="00000000">
        <w:rPr>
          <w:rtl w:val="0"/>
        </w:rPr>
        <w:t xml:space="preserve">H deficiency </w:t>
      </w:r>
      <w:r w:rsidDel="00000000" w:rsidR="00000000" w:rsidRPr="00000000">
        <w:rPr>
          <w:rFonts w:ascii="Times New Roman" w:cs="Times New Roman" w:eastAsia="Times New Roman" w:hAnsi="Times New Roman"/>
          <w:sz w:val="20"/>
          <w:szCs w:val="20"/>
          <w:rtl w:val="0"/>
        </w:rPr>
        <w:t xml:space="preserve">as low as </w:t>
      </w:r>
      <w:r w:rsidDel="00000000" w:rsidR="00000000" w:rsidRPr="00000000">
        <w:rPr>
          <w:rFonts w:ascii="Times New Roman" w:cs="Times New Roman" w:eastAsia="Times New Roman" w:hAnsi="Times New Roman"/>
          <w:b w:val="1"/>
          <w:sz w:val="20"/>
          <w:szCs w:val="20"/>
          <w:rtl w:val="0"/>
        </w:rPr>
        <w:t xml:space="preserve">18 Gy</w:t>
      </w:r>
      <w:r w:rsidDel="00000000" w:rsidR="00000000" w:rsidRPr="00000000">
        <w:rPr>
          <w:rFonts w:ascii="Times New Roman" w:cs="Times New Roman" w:eastAsia="Times New Roman" w:hAnsi="Times New Roman"/>
          <w:sz w:val="20"/>
          <w:szCs w:val="20"/>
          <w:rtl w:val="0"/>
        </w:rPr>
        <w:t xml:space="preserve">, Gonadotropins and ACTH/TSH </w:t>
      </w:r>
      <w:r w:rsidDel="00000000" w:rsidR="00000000" w:rsidRPr="00000000">
        <w:rPr>
          <w:rFonts w:ascii="Times New Roman" w:cs="Times New Roman" w:eastAsia="Times New Roman" w:hAnsi="Times New Roman"/>
          <w:b w:val="1"/>
          <w:sz w:val="20"/>
          <w:szCs w:val="20"/>
          <w:rtl w:val="0"/>
        </w:rPr>
        <w:t xml:space="preserve">&gt; 40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8D">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Best outcomes for long term LC after RT with GH secreting tumors (80%) &gt; ACTH (50-80%) &gt; PL (30-40%).</w:t>
      </w:r>
    </w:p>
    <w:p w:rsidR="00000000" w:rsidDel="00000000" w:rsidP="00000000" w:rsidRDefault="00000000" w:rsidRPr="00000000" w14:paraId="0000098E">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 LC rate after RT &gt; 90% for non-functioning tumors [</w:t>
      </w:r>
      <w:hyperlink r:id="rId563">
        <w:r w:rsidDel="00000000" w:rsidR="00000000" w:rsidRPr="00000000">
          <w:rPr>
            <w:rFonts w:ascii="Times New Roman" w:cs="Times New Roman" w:eastAsia="Times New Roman" w:hAnsi="Times New Roman"/>
            <w:sz w:val="20"/>
            <w:szCs w:val="20"/>
            <w:rtl w:val="0"/>
          </w:rPr>
          <w:t xml:space="preserve">Loeffler JCEM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8F">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Commonality</w:t>
      </w:r>
      <w:r w:rsidDel="00000000" w:rsidR="00000000" w:rsidRPr="00000000">
        <w:rPr>
          <w:b w:val="1"/>
          <w:rtl w:val="0"/>
        </w:rPr>
        <w:t xml:space="preserve">: "PGA"</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rolactinoma (30%) &gt; </w:t>
      </w:r>
      <w:r w:rsidDel="00000000" w:rsidR="00000000" w:rsidRPr="00000000">
        <w:rPr>
          <w:rFonts w:ascii="Times New Roman" w:cs="Times New Roman" w:eastAsia="Times New Roman" w:hAnsi="Times New Roman"/>
          <w:b w:val="1"/>
          <w:sz w:val="20"/>
          <w:szCs w:val="20"/>
          <w:rtl w:val="0"/>
        </w:rPr>
        <w:t xml:space="preserve">G</w:t>
      </w:r>
      <w:r w:rsidDel="00000000" w:rsidR="00000000" w:rsidRPr="00000000">
        <w:rPr>
          <w:rFonts w:ascii="Times New Roman" w:cs="Times New Roman" w:eastAsia="Times New Roman" w:hAnsi="Times New Roman"/>
          <w:sz w:val="20"/>
          <w:szCs w:val="20"/>
          <w:rtl w:val="0"/>
        </w:rPr>
        <w:t xml:space="preserve">H (25%) &gt; </w:t>
      </w: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sz w:val="20"/>
          <w:szCs w:val="20"/>
          <w:rtl w:val="0"/>
        </w:rPr>
        <w:t xml:space="preserve">CTH (15%) &gt; TSH (1%)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90">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 &gt; G &gt; A commonality; for radiosensitivity, recall G &gt; A and that PRL is least radiosensitive.</w:t>
      </w:r>
    </w:p>
    <w:p w:rsidR="00000000" w:rsidDel="00000000" w:rsidP="00000000" w:rsidRDefault="00000000" w:rsidRPr="00000000" w14:paraId="00000991">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Take home: PRL most common, least radiosensitive.</w:t>
      </w:r>
      <w:r w:rsidDel="00000000" w:rsidR="00000000" w:rsidRPr="00000000">
        <w:rPr>
          <w:rtl w:val="0"/>
        </w:rPr>
      </w:r>
    </w:p>
    <w:p w:rsidR="00000000" w:rsidDel="00000000" w:rsidP="00000000" w:rsidRDefault="00000000" w:rsidRPr="00000000" w14:paraId="00000992">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Prolactinoma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2-25</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Bromocriptine (N/HA/fatigue), cabergoline. </w:t>
      </w:r>
      <w:r w:rsidDel="00000000" w:rsidR="00000000" w:rsidRPr="00000000">
        <w:rPr>
          <w:rFonts w:ascii="Times New Roman" w:cs="Times New Roman" w:eastAsia="Times New Roman" w:hAnsi="Times New Roman"/>
          <w:sz w:val="20"/>
          <w:szCs w:val="20"/>
          <w:rtl w:val="0"/>
        </w:rPr>
        <w:t xml:space="preserve">30% cannot tolerate bromo: HA, N, fatigue.</w:t>
        <w:br w:type="textWrapping"/>
      </w:r>
      <w:r w:rsidDel="00000000" w:rsidR="00000000" w:rsidRPr="00000000">
        <w:rPr>
          <w:i w:val="1"/>
          <w:rtl w:val="0"/>
        </w:rPr>
        <w:t xml:space="preserve">Failure after medications: Surgery (if possible) or RT. </w:t>
      </w:r>
      <w:r w:rsidDel="00000000" w:rsidR="00000000" w:rsidRPr="00000000">
        <w:rPr>
          <w:rtl w:val="0"/>
        </w:rPr>
      </w:r>
    </w:p>
    <w:p w:rsidR="00000000" w:rsidDel="00000000" w:rsidP="00000000" w:rsidRDefault="00000000" w:rsidRPr="00000000" w14:paraId="00000993">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Calcifications</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amyloid deposits </w:t>
      </w:r>
      <w:r w:rsidDel="00000000" w:rsidR="00000000" w:rsidRPr="00000000">
        <w:rPr>
          <w:rFonts w:ascii="Times New Roman" w:cs="Times New Roman" w:eastAsia="Times New Roman" w:hAnsi="Times New Roman"/>
          <w:sz w:val="20"/>
          <w:szCs w:val="20"/>
          <w:rtl w:val="0"/>
        </w:rPr>
        <w:t xml:space="preserve">seen in prolactinomas.</w:t>
      </w:r>
    </w:p>
    <w:p w:rsidR="00000000" w:rsidDel="00000000" w:rsidP="00000000" w:rsidRDefault="00000000" w:rsidRPr="00000000" w14:paraId="00000994">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line = medications. PRL microadenomas </w:t>
      </w:r>
      <w:r w:rsidDel="00000000" w:rsidR="00000000" w:rsidRPr="00000000">
        <w:rPr>
          <w:rtl w:val="0"/>
        </w:rPr>
        <w:t xml:space="preserve">are the most</w:t>
      </w:r>
      <w:r w:rsidDel="00000000" w:rsidR="00000000" w:rsidRPr="00000000">
        <w:rPr>
          <w:rFonts w:ascii="Times New Roman" w:cs="Times New Roman" w:eastAsia="Times New Roman" w:hAnsi="Times New Roman"/>
          <w:sz w:val="20"/>
          <w:szCs w:val="20"/>
          <w:rtl w:val="0"/>
        </w:rPr>
        <w:t xml:space="preserve"> common primary tumors in females.</w:t>
      </w:r>
    </w:p>
    <w:p w:rsidR="00000000" w:rsidDel="00000000" w:rsidP="00000000" w:rsidRDefault="00000000" w:rsidRPr="00000000" w14:paraId="00000995">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PRL takes 1-2 mo to suppress on medica</w:t>
      </w:r>
      <w:r w:rsidDel="00000000" w:rsidR="00000000" w:rsidRPr="00000000">
        <w:rPr>
          <w:rtl w:val="0"/>
        </w:rPr>
        <w:t xml:space="preserve">ti</w:t>
      </w:r>
      <w:r w:rsidDel="00000000" w:rsidR="00000000" w:rsidRPr="00000000">
        <w:rPr>
          <w:rFonts w:ascii="Times New Roman" w:cs="Times New Roman" w:eastAsia="Times New Roman" w:hAnsi="Times New Roman"/>
          <w:sz w:val="20"/>
          <w:szCs w:val="20"/>
          <w:rtl w:val="0"/>
        </w:rPr>
        <w:t xml:space="preserve">ons. Most hormone levels decrease &gt; 50% with medications, tumor volume reduction &gt; 25% in 80% of patients. When treating with RT, do not omit adjuvant meds.</w:t>
      </w:r>
    </w:p>
    <w:p w:rsidR="00000000" w:rsidDel="00000000" w:rsidP="00000000" w:rsidRDefault="00000000" w:rsidRPr="00000000" w14:paraId="00000996">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PRL </w:t>
      </w:r>
      <w:r w:rsidDel="00000000" w:rsidR="00000000" w:rsidRPr="00000000">
        <w:rPr>
          <w:rtl w:val="0"/>
        </w:rPr>
        <w:t xml:space="preserve">normal limits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are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2-25</w:t>
      </w:r>
      <w:r w:rsidDel="00000000" w:rsidR="00000000" w:rsidRPr="00000000">
        <w:rPr>
          <w:rFonts w:ascii="Times New Roman" w:cs="Times New Roman" w:eastAsia="Times New Roman" w:hAnsi="Times New Roman"/>
          <w:sz w:val="20"/>
          <w:szCs w:val="20"/>
          <w:rtl w:val="0"/>
        </w:rPr>
        <w:t xml:space="preserve">, if </w:t>
      </w:r>
      <w:r w:rsidDel="00000000" w:rsidR="00000000" w:rsidRPr="00000000">
        <w:rPr>
          <w:rFonts w:ascii="Times New Roman" w:cs="Times New Roman" w:eastAsia="Times New Roman" w:hAnsi="Times New Roman"/>
          <w:b w:val="1"/>
          <w:sz w:val="20"/>
          <w:szCs w:val="20"/>
          <w:rtl w:val="0"/>
        </w:rPr>
        <w:t xml:space="preserve">&gt; 100-200</w:t>
      </w:r>
      <w:r w:rsidDel="00000000" w:rsidR="00000000" w:rsidRPr="00000000">
        <w:rPr>
          <w:rFonts w:ascii="Times New Roman" w:cs="Times New Roman" w:eastAsia="Times New Roman" w:hAnsi="Times New Roman"/>
          <w:sz w:val="20"/>
          <w:szCs w:val="20"/>
          <w:rtl w:val="0"/>
        </w:rPr>
        <w:t xml:space="preserve"> prolactinoma suspected, </w:t>
      </w:r>
      <w:r w:rsidDel="00000000" w:rsidR="00000000" w:rsidRPr="00000000">
        <w:rPr>
          <w:rFonts w:ascii="Times New Roman" w:cs="Times New Roman" w:eastAsia="Times New Roman" w:hAnsi="Times New Roman"/>
          <w:b w:val="1"/>
          <w:sz w:val="20"/>
          <w:szCs w:val="20"/>
          <w:rtl w:val="0"/>
        </w:rPr>
        <w:t xml:space="preserve">&gt; 300 </w:t>
      </w:r>
      <w:r w:rsidDel="00000000" w:rsidR="00000000" w:rsidRPr="00000000">
        <w:rPr>
          <w:rFonts w:ascii="Times New Roman" w:cs="Times New Roman" w:eastAsia="Times New Roman" w:hAnsi="Times New Roman"/>
          <w:sz w:val="20"/>
          <w:szCs w:val="20"/>
          <w:rtl w:val="0"/>
        </w:rPr>
        <w:t xml:space="preserve">diagnostic.</w:t>
      </w:r>
    </w:p>
    <w:p w:rsidR="00000000" w:rsidDel="00000000" w:rsidP="00000000" w:rsidRDefault="00000000" w:rsidRPr="00000000" w14:paraId="00000997">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Females: Amenorrhea, infertility, galactorrhea, vaginal dryness.</w:t>
      </w:r>
    </w:p>
    <w:p w:rsidR="00000000" w:rsidDel="00000000" w:rsidP="00000000" w:rsidRDefault="00000000" w:rsidRPr="00000000" w14:paraId="00000998">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Males: Decreased libido, shrunken testes, gynecomastia, osteoporosis.</w:t>
      </w:r>
    </w:p>
    <w:p w:rsidR="00000000" w:rsidDel="00000000" w:rsidP="00000000" w:rsidRDefault="00000000" w:rsidRPr="00000000" w14:paraId="00000999">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Other causes of PRL</w:t>
      </w:r>
      <w:r w:rsidDel="00000000" w:rsidR="00000000" w:rsidRPr="00000000">
        <w:rPr>
          <w:rFonts w:ascii="Times New Roman" w:cs="Times New Roman" w:eastAsia="Times New Roman" w:hAnsi="Times New Roman"/>
          <w:sz w:val="20"/>
          <w:szCs w:val="20"/>
          <w:rtl w:val="0"/>
        </w:rPr>
        <w:t xml:space="preserve">: Pregnancy, lactation, PCOS, seizures, cirrhosis, atypical antipsychotics, hypothyroidism (TRH from hypothalamus stimulates PRL secretion). </w:t>
      </w:r>
    </w:p>
    <w:p w:rsidR="00000000" w:rsidDel="00000000" w:rsidP="00000000" w:rsidRDefault="00000000" w:rsidRPr="00000000" w14:paraId="0000099A">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Don't forget: hyperprolactinemia can occur from </w:t>
      </w:r>
      <w:r w:rsidDel="00000000" w:rsidR="00000000" w:rsidRPr="00000000">
        <w:rPr>
          <w:rFonts w:ascii="Times New Roman" w:cs="Times New Roman" w:eastAsia="Times New Roman" w:hAnsi="Times New Roman"/>
          <w:b w:val="1"/>
          <w:sz w:val="20"/>
          <w:szCs w:val="20"/>
          <w:rtl w:val="0"/>
        </w:rPr>
        <w:t xml:space="preserve">pituitary stalk compression </w:t>
      </w:r>
      <w:r w:rsidDel="00000000" w:rsidR="00000000" w:rsidRPr="00000000">
        <w:rPr>
          <w:rFonts w:ascii="Times New Roman" w:cs="Times New Roman" w:eastAsia="Times New Roman" w:hAnsi="Times New Roman"/>
          <w:sz w:val="20"/>
          <w:szCs w:val="20"/>
          <w:rtl w:val="0"/>
        </w:rPr>
        <w:t xml:space="preserve">due to disruption of Dopamine-induced PRL suppression from hypothalamus. This can be similarly seen after RT to the stalk.</w:t>
      </w:r>
    </w:p>
    <w:p w:rsidR="00000000" w:rsidDel="00000000" w:rsidP="00000000" w:rsidRDefault="00000000" w:rsidRPr="00000000" w14:paraId="0000099B">
      <w:pPr>
        <w:numPr>
          <w:ilvl w:val="3"/>
          <w:numId w:val="5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will cause PRL to be mildly elevated at around ~20. </w:t>
      </w:r>
    </w:p>
    <w:p w:rsidR="00000000" w:rsidDel="00000000" w:rsidP="00000000" w:rsidRDefault="00000000" w:rsidRPr="00000000" w14:paraId="0000099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p</w:t>
      </w:r>
      <w:r w:rsidDel="00000000" w:rsidR="00000000" w:rsidRPr="00000000">
        <w:rPr>
          <w:rtl w:val="0"/>
        </w:rPr>
        <w:t xml:space="preserve">rognosis</w:t>
      </w:r>
      <w:r w:rsidDel="00000000" w:rsidR="00000000" w:rsidRPr="00000000">
        <w:rPr>
          <w:rFonts w:ascii="Times New Roman" w:cs="Times New Roman" w:eastAsia="Times New Roman" w:hAnsi="Times New Roman"/>
          <w:sz w:val="20"/>
          <w:szCs w:val="20"/>
          <w:rtl w:val="0"/>
        </w:rPr>
        <w:t xml:space="preserve"> for PRL: &gt; 2</w:t>
      </w:r>
      <w:r w:rsidDel="00000000" w:rsidR="00000000" w:rsidRPr="00000000">
        <w:rPr>
          <w:rtl w:val="0"/>
        </w:rPr>
        <w:t xml:space="preserve"> c</w:t>
      </w:r>
      <w:r w:rsidDel="00000000" w:rsidR="00000000" w:rsidRPr="00000000">
        <w:rPr>
          <w:rFonts w:ascii="Times New Roman" w:cs="Times New Roman" w:eastAsia="Times New Roman" w:hAnsi="Times New Roman"/>
          <w:sz w:val="20"/>
          <w:szCs w:val="20"/>
          <w:rtl w:val="0"/>
        </w:rPr>
        <w:t xml:space="preserve">m, high preop PRL level, older age and longer duration of amenorrhea.</w:t>
      </w:r>
    </w:p>
    <w:p w:rsidR="00000000" w:rsidDel="00000000" w:rsidP="00000000" w:rsidRDefault="00000000" w:rsidRPr="00000000" w14:paraId="0000099D">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GH</w:t>
      </w:r>
      <w:r w:rsidDel="00000000" w:rsidR="00000000" w:rsidRPr="00000000">
        <w:rPr>
          <w:rFonts w:ascii="Times New Roman" w:cs="Times New Roman" w:eastAsia="Times New Roman" w:hAnsi="Times New Roman"/>
          <w:sz w:val="20"/>
          <w:szCs w:val="20"/>
          <w:rtl w:val="0"/>
        </w:rPr>
        <w:t xml:space="preserve">: Somatostatin (octreotide), pegvisomant (GHR agonist). </w:t>
        <w:br w:type="textWrapping"/>
      </w:r>
      <w:r w:rsidDel="00000000" w:rsidR="00000000" w:rsidRPr="00000000">
        <w:rPr>
          <w:rFonts w:ascii="Times New Roman" w:cs="Times New Roman" w:eastAsia="Times New Roman" w:hAnsi="Times New Roman"/>
          <w:i w:val="1"/>
          <w:sz w:val="20"/>
          <w:szCs w:val="20"/>
          <w:rtl w:val="0"/>
        </w:rPr>
        <w:t xml:space="preserve">Failure after surgery: Meds first, then RT. </w:t>
      </w:r>
    </w:p>
    <w:p w:rsidR="00000000" w:rsidDel="00000000" w:rsidP="00000000" w:rsidRDefault="00000000" w:rsidRPr="00000000" w14:paraId="0000099E">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 &gt; 10 </w:t>
      </w:r>
      <w:r w:rsidDel="00000000" w:rsidR="00000000" w:rsidRPr="00000000">
        <w:rPr>
          <w:rFonts w:ascii="Times New Roman" w:cs="Times New Roman" w:eastAsia="Times New Roman" w:hAnsi="Times New Roman"/>
          <w:b w:val="1"/>
          <w:sz w:val="20"/>
          <w:szCs w:val="20"/>
          <w:rtl w:val="0"/>
        </w:rPr>
        <w:t xml:space="preserve">not suppressed by glucose</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elevated IGF-1</w:t>
      </w:r>
      <w:r w:rsidDel="00000000" w:rsidR="00000000" w:rsidRPr="00000000">
        <w:rPr>
          <w:rFonts w:ascii="Times New Roman" w:cs="Times New Roman" w:eastAsia="Times New Roman" w:hAnsi="Times New Roman"/>
          <w:sz w:val="20"/>
          <w:szCs w:val="20"/>
          <w:rtl w:val="0"/>
        </w:rPr>
        <w:t xml:space="preserve"> suggest GH adenoma.</w:t>
      </w:r>
    </w:p>
    <w:p w:rsidR="00000000" w:rsidDel="00000000" w:rsidP="00000000" w:rsidRDefault="00000000" w:rsidRPr="00000000" w14:paraId="0000099F">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 elevation</w:t>
      </w:r>
      <w:r w:rsidDel="00000000" w:rsidR="00000000" w:rsidRPr="00000000">
        <w:rPr>
          <w:rtl w:val="0"/>
        </w:rPr>
        <w:t xml:space="preserve">: Pre-pubertal</w:t>
      </w:r>
      <w:r w:rsidDel="00000000" w:rsidR="00000000" w:rsidRPr="00000000">
        <w:rPr>
          <w:rFonts w:ascii="Times New Roman" w:cs="Times New Roman" w:eastAsia="Times New Roman" w:hAnsi="Times New Roman"/>
          <w:sz w:val="20"/>
          <w:szCs w:val="20"/>
          <w:rtl w:val="0"/>
        </w:rPr>
        <w:t xml:space="preserve"> gigantism</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acromegaly, thickening of bones, frontal bossing, macroglossia, hyperhidrosis, muscle weakness, glucose intolerance, hypogonadism, cardiomegaly, fatigue, paresthesias, arthralgias, hypothyroidism.</w:t>
      </w:r>
    </w:p>
    <w:p w:rsidR="00000000" w:rsidDel="00000000" w:rsidP="00000000" w:rsidRDefault="00000000" w:rsidRPr="00000000" w14:paraId="000009A0">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 deficiency: </w:t>
      </w:r>
      <w:r w:rsidDel="00000000" w:rsidR="00000000" w:rsidRPr="00000000">
        <w:rPr>
          <w:rtl w:val="0"/>
        </w:rPr>
        <w:t xml:space="preserve">Pre-pubertal g</w:t>
      </w:r>
      <w:r w:rsidDel="00000000" w:rsidR="00000000" w:rsidRPr="00000000">
        <w:rPr>
          <w:rFonts w:ascii="Times New Roman" w:cs="Times New Roman" w:eastAsia="Times New Roman" w:hAnsi="Times New Roman"/>
          <w:sz w:val="20"/>
          <w:szCs w:val="20"/>
          <w:rtl w:val="0"/>
        </w:rPr>
        <w:t xml:space="preserve">rowth failure, loss of strength, stamina, bone density and musculature, poor memory, depression.</w:t>
      </w:r>
    </w:p>
    <w:p w:rsidR="00000000" w:rsidDel="00000000" w:rsidP="00000000" w:rsidRDefault="00000000" w:rsidRPr="00000000" w14:paraId="000009A1">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Failure after surgery: Meds first, then RT.</w:t>
      </w:r>
    </w:p>
    <w:p w:rsidR="00000000" w:rsidDel="00000000" w:rsidP="00000000" w:rsidRDefault="00000000" w:rsidRPr="00000000" w14:paraId="000009A2">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 with SST analogues, as 50-60% will demonstrate reduced GH/IGF-1. </w:t>
      </w:r>
    </w:p>
    <w:p w:rsidR="00000000" w:rsidDel="00000000" w:rsidP="00000000" w:rsidRDefault="00000000" w:rsidRPr="00000000" w14:paraId="000009A3">
      <w:pPr>
        <w:numPr>
          <w:ilvl w:val="3"/>
          <w:numId w:val="5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of octreotide: N/V/malabsorptive diarrhea, GB sludge, abdominal cramping.</w:t>
      </w:r>
    </w:p>
    <w:p w:rsidR="00000000" w:rsidDel="00000000" w:rsidP="00000000" w:rsidRDefault="00000000" w:rsidRPr="00000000" w14:paraId="000009A4">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 receptor agonist (pegvisomant) reduces IGF-1 (not GH) if other treatments fail.</w:t>
      </w:r>
    </w:p>
    <w:p w:rsidR="00000000" w:rsidDel="00000000" w:rsidP="00000000" w:rsidRDefault="00000000" w:rsidRPr="00000000" w14:paraId="000009A5">
      <w:pPr>
        <w:numPr>
          <w:ilvl w:val="3"/>
          <w:numId w:val="5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of pegvisomant: N/V/D, flu, abnormal LFTs.</w:t>
      </w:r>
    </w:p>
    <w:p w:rsidR="00000000" w:rsidDel="00000000" w:rsidP="00000000" w:rsidRDefault="00000000" w:rsidRPr="00000000" w14:paraId="000009A6">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p</w:t>
      </w:r>
      <w:r w:rsidDel="00000000" w:rsidR="00000000" w:rsidRPr="00000000">
        <w:rPr>
          <w:rtl w:val="0"/>
        </w:rPr>
        <w:t xml:space="preserve">rognosis</w:t>
      </w:r>
      <w:r w:rsidDel="00000000" w:rsidR="00000000" w:rsidRPr="00000000">
        <w:rPr>
          <w:rFonts w:ascii="Times New Roman" w:cs="Times New Roman" w:eastAsia="Times New Roman" w:hAnsi="Times New Roman"/>
          <w:sz w:val="20"/>
          <w:szCs w:val="20"/>
          <w:rtl w:val="0"/>
        </w:rPr>
        <w:t xml:space="preserve"> for GH: Extrasellar extension, &gt; 1 cm, high preop GH and somatomedin-C levels.</w:t>
      </w:r>
    </w:p>
    <w:p w:rsidR="00000000" w:rsidDel="00000000" w:rsidP="00000000" w:rsidRDefault="00000000" w:rsidRPr="00000000" w14:paraId="000009A7">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ACTH</w:t>
      </w:r>
      <w:r w:rsidDel="00000000" w:rsidR="00000000" w:rsidRPr="00000000">
        <w:rPr>
          <w:rFonts w:ascii="Cardo" w:cs="Cardo" w:eastAsia="Cardo" w:hAnsi="Cardo"/>
          <w:sz w:val="20"/>
          <w:szCs w:val="20"/>
          <w:rtl w:val="0"/>
        </w:rPr>
        <w:t xml:space="preserve">: Ketoconazole (best), cyproheptadine (inhibits ACTH secretion), mitotane (↓ cortisol synth), metyrapone, mifepristone, RU-486 (blocks glucocorticoid receptor).</w:t>
      </w:r>
      <w:r w:rsidDel="00000000" w:rsidR="00000000" w:rsidRPr="00000000">
        <w:rPr>
          <w:rtl w:val="0"/>
        </w:rPr>
        <w:br w:type="textWrapping"/>
      </w:r>
      <w:r w:rsidDel="00000000" w:rsidR="00000000" w:rsidRPr="00000000">
        <w:rPr>
          <w:i w:val="1"/>
          <w:rtl w:val="0"/>
        </w:rPr>
        <w:t xml:space="preserve">Failure after surgery: RT preferred over meds.</w:t>
      </w:r>
      <w:r w:rsidDel="00000000" w:rsidR="00000000" w:rsidRPr="00000000">
        <w:rPr>
          <w:rtl w:val="0"/>
        </w:rPr>
      </w:r>
    </w:p>
    <w:p w:rsidR="00000000" w:rsidDel="00000000" w:rsidP="00000000" w:rsidRDefault="00000000" w:rsidRPr="00000000" w14:paraId="000009A8">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cortisol (&gt; 10) </w:t>
      </w:r>
      <w:r w:rsidDel="00000000" w:rsidR="00000000" w:rsidRPr="00000000">
        <w:rPr>
          <w:rFonts w:ascii="Times New Roman" w:cs="Times New Roman" w:eastAsia="Times New Roman" w:hAnsi="Times New Roman"/>
          <w:b w:val="1"/>
          <w:sz w:val="20"/>
          <w:szCs w:val="20"/>
          <w:rtl w:val="0"/>
        </w:rPr>
        <w:t xml:space="preserve">not suppressed by low dose dex</w:t>
      </w:r>
      <w:r w:rsidDel="00000000" w:rsidR="00000000" w:rsidRPr="00000000">
        <w:rPr>
          <w:rFonts w:ascii="Times New Roman" w:cs="Times New Roman" w:eastAsia="Times New Roman" w:hAnsi="Times New Roman"/>
          <w:sz w:val="20"/>
          <w:szCs w:val="20"/>
          <w:rtl w:val="0"/>
        </w:rPr>
        <w:t xml:space="preserve"> and normal or increased ACTH.</w:t>
      </w:r>
    </w:p>
    <w:p w:rsidR="00000000" w:rsidDel="00000000" w:rsidP="00000000" w:rsidRDefault="00000000" w:rsidRPr="00000000" w14:paraId="000009A9">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ACTH elevation: Central obesity, HTN, glucose intolerance, hirsutism, easy bruising, striae, osteoporosis, psychological changes, hypogonadism.</w:t>
      </w:r>
    </w:p>
    <w:p w:rsidR="00000000" w:rsidDel="00000000" w:rsidP="00000000" w:rsidRDefault="00000000" w:rsidRPr="00000000" w14:paraId="000009AA">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ACTH deficiency: Hypoglycemia, dehydration, weight loss, weakness, tiredness, dizziness, low blood pressure, N/V/D.</w:t>
      </w:r>
    </w:p>
    <w:p w:rsidR="00000000" w:rsidDel="00000000" w:rsidP="00000000" w:rsidRDefault="00000000" w:rsidRPr="00000000" w14:paraId="000009AB">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ACTH remission after surgery for micro / macro / macro anticipated GTR of 89→ 63→ 81% [</w:t>
      </w:r>
      <w:hyperlink r:id="rId564">
        <w:r w:rsidDel="00000000" w:rsidR="00000000" w:rsidRPr="00000000">
          <w:rPr>
            <w:rFonts w:ascii="Times New Roman" w:cs="Times New Roman" w:eastAsia="Times New Roman" w:hAnsi="Times New Roman"/>
            <w:sz w:val="20"/>
            <w:szCs w:val="20"/>
            <w:rtl w:val="0"/>
          </w:rPr>
          <w:t xml:space="preserve">Johnston Pituitary '17</w:t>
        </w:r>
      </w:hyperlink>
      <w:r w:rsidDel="00000000" w:rsidR="00000000" w:rsidRPr="00000000">
        <w:rPr>
          <w:rFonts w:ascii="Times New Roman" w:cs="Times New Roman" w:eastAsia="Times New Roman" w:hAnsi="Times New Roman"/>
          <w:sz w:val="20"/>
          <w:szCs w:val="20"/>
          <w:rtl w:val="0"/>
        </w:rPr>
        <w:t xml:space="preserve">]. Bilateral adrenalectomy </w:t>
      </w:r>
      <w:r w:rsidDel="00000000" w:rsidR="00000000" w:rsidRPr="00000000">
        <w:rPr>
          <w:rtl w:val="0"/>
        </w:rPr>
        <w:t xml:space="preserve">is the final</w:t>
      </w:r>
      <w:r w:rsidDel="00000000" w:rsidR="00000000" w:rsidRPr="00000000">
        <w:rPr>
          <w:rFonts w:ascii="Times New Roman" w:cs="Times New Roman" w:eastAsia="Times New Roman" w:hAnsi="Times New Roman"/>
          <w:sz w:val="20"/>
          <w:szCs w:val="20"/>
          <w:rtl w:val="0"/>
        </w:rPr>
        <w:t xml:space="preserve"> salvage approach (beware of Nelson syndrome).</w:t>
      </w:r>
    </w:p>
    <w:p w:rsidR="00000000" w:rsidDel="00000000" w:rsidP="00000000" w:rsidRDefault="00000000" w:rsidRPr="00000000" w14:paraId="000009AC">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TSH</w:t>
      </w:r>
      <w:r w:rsidDel="00000000" w:rsidR="00000000" w:rsidRPr="00000000">
        <w:rPr>
          <w:rFonts w:ascii="Cardo" w:cs="Cardo" w:eastAsia="Cardo" w:hAnsi="Cardo"/>
          <w:sz w:val="20"/>
          <w:szCs w:val="20"/>
          <w:rtl w:val="0"/>
        </w:rPr>
        <w:t xml:space="preserve">: SST analogues, thyroid ablation, MMI/PTU which inhibit TPO (prevents T3→ T4). </w:t>
      </w:r>
    </w:p>
    <w:p w:rsidR="00000000" w:rsidDel="00000000" w:rsidP="00000000" w:rsidRDefault="00000000" w:rsidRPr="00000000" w14:paraId="000009AD">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rate of recurrence after resection. Consider 54 Gy PORT. </w:t>
      </w:r>
      <w:r w:rsidDel="00000000" w:rsidR="00000000" w:rsidRPr="00000000">
        <w:rPr>
          <w:rtl w:val="0"/>
        </w:rPr>
      </w:r>
    </w:p>
    <w:p w:rsidR="00000000" w:rsidDel="00000000" w:rsidP="00000000" w:rsidRDefault="00000000" w:rsidRPr="00000000" w14:paraId="000009AE">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0.4 - 4 mIU/L. </w:t>
      </w:r>
      <w:r w:rsidDel="00000000" w:rsidR="00000000" w:rsidRPr="00000000">
        <w:rPr>
          <w:rFonts w:ascii="Times New Roman" w:cs="Times New Roman" w:eastAsia="Times New Roman" w:hAnsi="Times New Roman"/>
          <w:sz w:val="20"/>
          <w:szCs w:val="20"/>
          <w:rtl w:val="0"/>
        </w:rPr>
        <w:t xml:space="preserve">Measurable TSH with high T3/4 is pathognomonic for TSHoma.</w:t>
      </w:r>
    </w:p>
    <w:p w:rsidR="00000000" w:rsidDel="00000000" w:rsidP="00000000" w:rsidRDefault="00000000" w:rsidRPr="00000000" w14:paraId="000009AF">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H</w:t>
      </w:r>
      <w:r w:rsidDel="00000000" w:rsidR="00000000" w:rsidRPr="00000000">
        <w:rPr>
          <w:rtl w:val="0"/>
        </w:rPr>
        <w:t xml:space="preserve">istory</w:t>
      </w:r>
      <w:r w:rsidDel="00000000" w:rsidR="00000000" w:rsidRPr="00000000">
        <w:rPr>
          <w:rFonts w:ascii="Times New Roman" w:cs="Times New Roman" w:eastAsia="Times New Roman" w:hAnsi="Times New Roman"/>
          <w:sz w:val="20"/>
          <w:szCs w:val="20"/>
          <w:rtl w:val="0"/>
        </w:rPr>
        <w:t xml:space="preserve"> of thyroid ablation, hashimoto, prior RT/surgery.</w:t>
      </w:r>
    </w:p>
    <w:p w:rsidR="00000000" w:rsidDel="00000000" w:rsidP="00000000" w:rsidRDefault="00000000" w:rsidRPr="00000000" w14:paraId="000009B0">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B1">
      <w:pPr>
        <w:spacing w:line="240" w:lineRule="auto"/>
        <w:ind w:left="0" w:firstLine="0"/>
        <w:rPr>
          <w:b w:val="1"/>
          <w:sz w:val="20"/>
          <w:szCs w:val="20"/>
        </w:rPr>
      </w:pPr>
      <w:hyperlink w:anchor="_ts99t9xiyk0u">
        <w:r w:rsidDel="00000000" w:rsidR="00000000" w:rsidRPr="00000000">
          <w:rPr>
            <w:b w:val="1"/>
            <w:rtl w:val="0"/>
          </w:rPr>
          <w:t xml:space="preserve">Studies</w:t>
        </w:r>
      </w:hyperlink>
      <w:r w:rsidDel="00000000" w:rsidR="00000000" w:rsidRPr="00000000">
        <w:rPr>
          <w:rtl w:val="0"/>
        </w:rPr>
      </w:r>
    </w:p>
    <w:p w:rsidR="00000000" w:rsidDel="00000000" w:rsidP="00000000" w:rsidRDefault="00000000" w:rsidRPr="00000000" w14:paraId="000009B2">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 Review of literature </w:t>
      </w:r>
      <w:r w:rsidDel="00000000" w:rsidR="00000000" w:rsidRPr="00000000">
        <w:rPr>
          <w:rFonts w:ascii="Times New Roman" w:cs="Times New Roman" w:eastAsia="Times New Roman" w:hAnsi="Times New Roman"/>
          <w:sz w:val="20"/>
          <w:szCs w:val="20"/>
          <w:rtl w:val="0"/>
        </w:rPr>
        <w:t xml:space="preserve">[</w:t>
      </w:r>
      <w:hyperlink r:id="rId565">
        <w:r w:rsidDel="00000000" w:rsidR="00000000" w:rsidRPr="00000000">
          <w:rPr>
            <w:rFonts w:ascii="Times New Roman" w:cs="Times New Roman" w:eastAsia="Times New Roman" w:hAnsi="Times New Roman"/>
            <w:sz w:val="20"/>
            <w:szCs w:val="20"/>
            <w:rtl w:val="0"/>
          </w:rPr>
          <w:t xml:space="preserve">Laws JNO '04]</w:t>
        </w:r>
      </w:hyperlink>
      <w:r w:rsidDel="00000000" w:rsidR="00000000" w:rsidRPr="00000000">
        <w:rPr>
          <w:rFonts w:ascii="Times New Roman" w:cs="Times New Roman" w:eastAsia="Times New Roman" w:hAnsi="Times New Roman"/>
          <w:sz w:val="20"/>
          <w:szCs w:val="20"/>
          <w:rtl w:val="0"/>
        </w:rPr>
        <w:t xml:space="preserve">: Review of 35 studies with 1,621 pts. </w:t>
      </w:r>
    </w:p>
    <w:p w:rsidR="00000000" w:rsidDel="00000000" w:rsidP="00000000" w:rsidRDefault="00000000" w:rsidRPr="00000000" w14:paraId="000009B3">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LC for TSS / SRS of 50-80→ &gt;90%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SRS with better local control (unless microadenoma, surgery as good).</w:t>
      </w:r>
    </w:p>
    <w:p w:rsidR="00000000" w:rsidDel="00000000" w:rsidP="00000000" w:rsidRDefault="00000000" w:rsidRPr="00000000" w14:paraId="000009B4">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of panhypopit, radiation induced neoplasia, and cerebral vasculopathy lower with SRS vs. EBRT.</w:t>
      </w:r>
    </w:p>
    <w:bookmarkStart w:colFirst="0" w:colLast="0" w:name="4ntswz64ymcw" w:id="115"/>
    <w:bookmarkEnd w:id="115"/>
    <w:p w:rsidR="00000000" w:rsidDel="00000000" w:rsidP="00000000" w:rsidRDefault="00000000" w:rsidRPr="00000000" w14:paraId="000009B5">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 Modern review of literature, Target Delineation, and optimal dose</w:t>
      </w:r>
      <w:r w:rsidDel="00000000" w:rsidR="00000000" w:rsidRPr="00000000">
        <w:rPr>
          <w:rFonts w:ascii="Times New Roman" w:cs="Times New Roman" w:eastAsia="Times New Roman" w:hAnsi="Times New Roman"/>
          <w:sz w:val="20"/>
          <w:szCs w:val="20"/>
          <w:rtl w:val="0"/>
        </w:rPr>
        <w:t xml:space="preserve"> [</w:t>
      </w:r>
      <w:hyperlink r:id="rId566">
        <w:r w:rsidDel="00000000" w:rsidR="00000000" w:rsidRPr="00000000">
          <w:rPr>
            <w:rFonts w:ascii="Times New Roman" w:cs="Times New Roman" w:eastAsia="Times New Roman" w:hAnsi="Times New Roman"/>
            <w:sz w:val="20"/>
            <w:szCs w:val="20"/>
            <w:rtl w:val="0"/>
          </w:rPr>
          <w:t xml:space="preserve">Minniti RTO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B6">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Tumor control 75-100%. Hormone normalization 25-80%. </w:t>
      </w:r>
    </w:p>
    <w:p w:rsidR="00000000" w:rsidDel="00000000" w:rsidP="00000000" w:rsidRDefault="00000000" w:rsidRPr="00000000" w14:paraId="000009B7">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FSR (</w:t>
      </w:r>
      <w:r w:rsidDel="00000000" w:rsidR="00000000" w:rsidRPr="00000000">
        <w:rPr>
          <w:rFonts w:ascii="Times New Roman" w:cs="Times New Roman" w:eastAsia="Times New Roman" w:hAnsi="Times New Roman"/>
          <w:b w:val="1"/>
          <w:sz w:val="20"/>
          <w:szCs w:val="20"/>
          <w:rtl w:val="0"/>
        </w:rPr>
        <w:t xml:space="preserve">45-54 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preferred for &gt; 3 cm and/or &lt; 3 mm from the chiasm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B8">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in 95%, regardless of subtype.</w:t>
      </w:r>
      <w:r w:rsidDel="00000000" w:rsidR="00000000" w:rsidRPr="00000000">
        <w:rPr>
          <w:rFonts w:ascii="Times New Roman" w:cs="Times New Roman" w:eastAsia="Times New Roman" w:hAnsi="Times New Roman"/>
          <w:sz w:val="20"/>
          <w:szCs w:val="20"/>
          <w:rtl w:val="0"/>
        </w:rPr>
        <w:t xml:space="preserve"> Includes using fractionated regimens for larger lesions closer to chiasm.</w:t>
      </w:r>
    </w:p>
    <w:p w:rsidR="00000000" w:rsidDel="00000000" w:rsidP="00000000" w:rsidRDefault="00000000" w:rsidRPr="00000000" w14:paraId="000009B9">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biochemical remission for GH / PRL* / ACTH 44→ 44→ 48%. </w:t>
      </w:r>
      <w:r w:rsidDel="00000000" w:rsidR="00000000" w:rsidRPr="00000000">
        <w:rPr>
          <w:rFonts w:ascii="Times New Roman" w:cs="Times New Roman" w:eastAsia="Times New Roman" w:hAnsi="Times New Roman"/>
          <w:sz w:val="20"/>
          <w:szCs w:val="20"/>
          <w:rtl w:val="0"/>
        </w:rPr>
        <w:t xml:space="preserve">*MFU 4y (Short follow up for bcR).</w:t>
      </w:r>
    </w:p>
    <w:p w:rsidR="00000000" w:rsidDel="00000000" w:rsidP="00000000" w:rsidRDefault="00000000" w:rsidRPr="00000000" w14:paraId="000009BA">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hypopituitarism 24%. </w:t>
      </w:r>
      <w:r w:rsidDel="00000000" w:rsidR="00000000" w:rsidRPr="00000000">
        <w:rPr>
          <w:rFonts w:ascii="Times New Roman" w:cs="Times New Roman" w:eastAsia="Times New Roman" w:hAnsi="Times New Roman"/>
          <w:sz w:val="20"/>
          <w:szCs w:val="20"/>
          <w:rtl w:val="0"/>
        </w:rPr>
        <w:t xml:space="preserve">Large adenoma, tx with hormone suppression and prior craniotomy assoc w panhypopit.</w:t>
      </w:r>
      <w:r w:rsidDel="00000000" w:rsidR="00000000" w:rsidRPr="00000000">
        <w:rPr>
          <w:rtl w:val="0"/>
        </w:rPr>
      </w:r>
    </w:p>
    <w:p w:rsidR="00000000" w:rsidDel="00000000" w:rsidP="00000000" w:rsidRDefault="00000000" w:rsidRPr="00000000" w14:paraId="000009BB">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Optic neuropathy 0-3% for </w:t>
      </w:r>
      <w:r w:rsidDel="00000000" w:rsidR="00000000" w:rsidRPr="00000000">
        <w:rPr>
          <w:rFonts w:ascii="Times New Roman" w:cs="Times New Roman" w:eastAsia="Times New Roman" w:hAnsi="Times New Roman"/>
          <w:b w:val="1"/>
          <w:sz w:val="20"/>
          <w:szCs w:val="20"/>
          <w:rtl w:val="0"/>
        </w:rPr>
        <w:t xml:space="preserve">Dmax &lt; 8-10 Gy to ON/OC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9BC">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dysfunction and brain necrosis &lt; 2%.</w:t>
      </w:r>
      <w:r w:rsidDel="00000000" w:rsidR="00000000" w:rsidRPr="00000000">
        <w:rPr>
          <w:rtl w:val="0"/>
        </w:rPr>
      </w:r>
    </w:p>
    <w:p w:rsidR="00000000" w:rsidDel="00000000" w:rsidP="00000000" w:rsidRDefault="00000000" w:rsidRPr="00000000" w14:paraId="000009BD">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 for all fxn </w:t>
      </w:r>
      <w:r w:rsidDel="00000000" w:rsidR="00000000" w:rsidRPr="00000000">
        <w:rPr>
          <w:rFonts w:ascii="Times New Roman" w:cs="Times New Roman" w:eastAsia="Times New Roman" w:hAnsi="Times New Roman"/>
          <w:sz w:val="20"/>
          <w:szCs w:val="20"/>
          <w:rtl w:val="0"/>
        </w:rPr>
        <w:t xml:space="preserve">[</w:t>
      </w:r>
      <w:hyperlink r:id="rId567">
        <w:r w:rsidDel="00000000" w:rsidR="00000000" w:rsidRPr="00000000">
          <w:rPr>
            <w:rFonts w:ascii="Times New Roman" w:cs="Times New Roman" w:eastAsia="Times New Roman" w:hAnsi="Times New Roman"/>
            <w:sz w:val="20"/>
            <w:szCs w:val="20"/>
            <w:rtl w:val="0"/>
          </w:rPr>
          <w:t xml:space="preserve">Sheehan JNS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SRS</w:t>
      </w:r>
      <w:r w:rsidDel="00000000" w:rsidR="00000000" w:rsidRPr="00000000">
        <w:rPr>
          <w:rFonts w:ascii="Times New Roman" w:cs="Times New Roman" w:eastAsia="Times New Roman" w:hAnsi="Times New Roman"/>
          <w:sz w:val="20"/>
          <w:szCs w:val="20"/>
          <w:rtl w:val="0"/>
        </w:rPr>
        <w:t xml:space="preserve"> (Median </w:t>
      </w:r>
      <w:r w:rsidDel="00000000" w:rsidR="00000000" w:rsidRPr="00000000">
        <w:rPr>
          <w:rFonts w:ascii="Times New Roman" w:cs="Times New Roman" w:eastAsia="Times New Roman" w:hAnsi="Times New Roman"/>
          <w:b w:val="1"/>
          <w:sz w:val="20"/>
          <w:szCs w:val="20"/>
          <w:rtl w:val="0"/>
        </w:rPr>
        <w:t xml:space="preserve">24 Gy</w:t>
      </w:r>
      <w:r w:rsidDel="00000000" w:rsidR="00000000" w:rsidRPr="00000000">
        <w:rPr>
          <w:rFonts w:ascii="Times New Roman" w:cs="Times New Roman" w:eastAsia="Times New Roman" w:hAnsi="Times New Roman"/>
          <w:sz w:val="20"/>
          <w:szCs w:val="20"/>
          <w:rtl w:val="0"/>
        </w:rPr>
        <w:t xml:space="preserve">, 9-30) for persistent fxn or radiographic progression of non-fxn.</w:t>
      </w:r>
    </w:p>
    <w:p w:rsidR="00000000" w:rsidDel="00000000" w:rsidP="00000000" w:rsidRDefault="00000000" w:rsidRPr="00000000" w14:paraId="000009BE">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418 at UVA from 1989-2006. 36% nonfunctional. 44% cavernous sinus.</w:t>
      </w:r>
    </w:p>
    <w:p w:rsidR="00000000" w:rsidDel="00000000" w:rsidP="00000000" w:rsidRDefault="00000000" w:rsidRPr="00000000" w14:paraId="000009B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90%, time to endocrine remission 49 mo.</w:t>
      </w:r>
      <w:r w:rsidDel="00000000" w:rsidR="00000000" w:rsidRPr="00000000">
        <w:rPr>
          <w:rFonts w:ascii="Times New Roman" w:cs="Times New Roman" w:eastAsia="Times New Roman" w:hAnsi="Times New Roman"/>
          <w:sz w:val="20"/>
          <w:szCs w:val="20"/>
          <w:rtl w:val="0"/>
        </w:rPr>
        <w:t xml:space="preserve"> Tumor margin dose inversely correlated with time to remission. </w:t>
      </w:r>
    </w:p>
    <w:p w:rsidR="00000000" w:rsidDel="00000000" w:rsidP="00000000" w:rsidRDefault="00000000" w:rsidRPr="00000000" w14:paraId="000009C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panhypopit in 24%.</w:t>
      </w:r>
      <w:r w:rsidDel="00000000" w:rsidR="00000000" w:rsidRPr="00000000">
        <w:rPr>
          <w:rFonts w:ascii="Times New Roman" w:cs="Times New Roman" w:eastAsia="Times New Roman" w:hAnsi="Times New Roman"/>
          <w:sz w:val="20"/>
          <w:szCs w:val="20"/>
          <w:rtl w:val="0"/>
        </w:rPr>
        <w:t xml:space="preserve"> Large adenoma, tx w hormone suppression and prior craniotomy assoc w panhypopit.</w:t>
      </w:r>
    </w:p>
    <w:p w:rsidR="00000000" w:rsidDel="00000000" w:rsidP="00000000" w:rsidRDefault="00000000" w:rsidRPr="00000000" w14:paraId="000009C1">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pts developing CN or vision deficits, 75% had rec'd prior fractionated RT:</w:t>
      </w:r>
    </w:p>
    <w:p w:rsidR="00000000" w:rsidDel="00000000" w:rsidP="00000000" w:rsidRDefault="00000000" w:rsidRPr="00000000" w14:paraId="000009C2">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CN deficits  (n=5, 3 CN III, 1 CN IV, 1 CN VI; two were permanent).</w:t>
      </w:r>
    </w:p>
    <w:p w:rsidR="00000000" w:rsidDel="00000000" w:rsidP="00000000" w:rsidRDefault="00000000" w:rsidRPr="00000000" w14:paraId="000009C3">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 new visual acuity or field deficits (n=8).</w:t>
      </w:r>
    </w:p>
    <w:p w:rsidR="00000000" w:rsidDel="00000000" w:rsidP="00000000" w:rsidRDefault="00000000" w:rsidRPr="00000000" w14:paraId="000009C4">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 for non-functional</w:t>
      </w:r>
      <w:r w:rsidDel="00000000" w:rsidR="00000000" w:rsidRPr="00000000">
        <w:rPr>
          <w:rFonts w:ascii="Times New Roman" w:cs="Times New Roman" w:eastAsia="Times New Roman" w:hAnsi="Times New Roman"/>
          <w:sz w:val="20"/>
          <w:szCs w:val="20"/>
          <w:rtl w:val="0"/>
        </w:rPr>
        <w:t xml:space="preserve"> [</w:t>
      </w:r>
      <w:hyperlink r:id="rId568">
        <w:r w:rsidDel="00000000" w:rsidR="00000000" w:rsidRPr="00000000">
          <w:rPr>
            <w:rFonts w:ascii="Times New Roman" w:cs="Times New Roman" w:eastAsia="Times New Roman" w:hAnsi="Times New Roman"/>
            <w:sz w:val="20"/>
            <w:szCs w:val="20"/>
            <w:rtl w:val="0"/>
          </w:rPr>
          <w:t xml:space="preserve">Sheehan JNS '13]</w:t>
        </w:r>
      </w:hyperlink>
      <w:r w:rsidDel="00000000" w:rsidR="00000000" w:rsidRPr="00000000">
        <w:rPr>
          <w:rFonts w:ascii="Times New Roman" w:cs="Times New Roman" w:eastAsia="Times New Roman" w:hAnsi="Times New Roman"/>
          <w:sz w:val="20"/>
          <w:szCs w:val="20"/>
          <w:rtl w:val="0"/>
        </w:rPr>
        <w:t xml:space="preserve">: 94% surgery and 7% EBRT prior to </w:t>
      </w:r>
      <w:r w:rsidDel="00000000" w:rsidR="00000000" w:rsidRPr="00000000">
        <w:rPr>
          <w:rFonts w:ascii="Times New Roman" w:cs="Times New Roman" w:eastAsia="Times New Roman" w:hAnsi="Times New Roman"/>
          <w:b w:val="1"/>
          <w:sz w:val="20"/>
          <w:szCs w:val="20"/>
          <w:rtl w:val="0"/>
        </w:rPr>
        <w:t xml:space="preserve">SRS </w:t>
      </w:r>
      <w:r w:rsidDel="00000000" w:rsidR="00000000" w:rsidRPr="00000000">
        <w:rPr>
          <w:rFonts w:ascii="Times New Roman" w:cs="Times New Roman" w:eastAsia="Times New Roman" w:hAnsi="Times New Roman"/>
          <w:sz w:val="20"/>
          <w:szCs w:val="20"/>
          <w:rtl w:val="0"/>
        </w:rPr>
        <w:t xml:space="preserve">(Median </w:t>
      </w:r>
      <w:r w:rsidDel="00000000" w:rsidR="00000000" w:rsidRPr="00000000">
        <w:rPr>
          <w:rFonts w:ascii="Times New Roman" w:cs="Times New Roman" w:eastAsia="Times New Roman" w:hAnsi="Times New Roman"/>
          <w:b w:val="1"/>
          <w:sz w:val="20"/>
          <w:szCs w:val="20"/>
          <w:rtl w:val="0"/>
        </w:rPr>
        <w:t xml:space="preserve">16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C5">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512 nonfunctional</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pts. Median 3.3 cc. Prior surgery in 70% cavernous sinus, 33% suprasellar extension.</w:t>
      </w:r>
    </w:p>
    <w:p w:rsidR="00000000" w:rsidDel="00000000" w:rsidP="00000000" w:rsidRDefault="00000000" w:rsidRPr="00000000" w14:paraId="000009C6">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93% at last follow up. MFU 3 years (range 1-223 mo).</w:t>
      </w:r>
    </w:p>
    <w:p w:rsidR="00000000" w:rsidDel="00000000" w:rsidP="00000000" w:rsidRDefault="00000000" w:rsidRPr="00000000" w14:paraId="000009C7">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LC at 3 / 5 / 8 / 10y of 98→ 95→ 91→ 85%.</w:t>
      </w:r>
    </w:p>
    <w:p w:rsidR="00000000" w:rsidDel="00000000" w:rsidP="00000000" w:rsidRDefault="00000000" w:rsidRPr="00000000" w14:paraId="000009C8">
      <w:pPr>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Smaller adenoma volume and absence of suprasellar extension associated with PFS</w:t>
      </w:r>
    </w:p>
    <w:p w:rsidR="00000000" w:rsidDel="00000000" w:rsidP="00000000" w:rsidRDefault="00000000" w:rsidRPr="00000000" w14:paraId="000009C9">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7% had further tumor growth with 8% requiring further surgery or RT.</w:t>
      </w:r>
    </w:p>
    <w:p w:rsidR="00000000" w:rsidDel="00000000" w:rsidP="00000000" w:rsidRDefault="00000000" w:rsidRPr="00000000" w14:paraId="000009CA">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or worsened panhypopit in 21%, with ACTH (10%) and thyroid (16%) most common. GH/FH/LSH 8%. </w:t>
      </w:r>
    </w:p>
    <w:p w:rsidR="00000000" w:rsidDel="00000000" w:rsidP="00000000" w:rsidRDefault="00000000" w:rsidRPr="00000000" w14:paraId="000009CB">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or progressive CN deficits in 9%. New or worsened ON dysfunction in 7% of pts.</w:t>
      </w:r>
    </w:p>
    <w:p w:rsidR="00000000" w:rsidDel="00000000" w:rsidP="00000000" w:rsidRDefault="00000000" w:rsidRPr="00000000" w14:paraId="000009CC">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Efficacy and safety of high-dose SRS </w:t>
      </w:r>
      <w:r w:rsidDel="00000000" w:rsidR="00000000" w:rsidRPr="00000000">
        <w:rPr>
          <w:rFonts w:ascii="Times New Roman" w:cs="Times New Roman" w:eastAsia="Times New Roman" w:hAnsi="Times New Roman"/>
          <w:sz w:val="20"/>
          <w:szCs w:val="20"/>
          <w:rtl w:val="0"/>
        </w:rPr>
        <w:t xml:space="preserve">[</w:t>
      </w:r>
      <w:hyperlink r:id="rId569">
        <w:r w:rsidDel="00000000" w:rsidR="00000000" w:rsidRPr="00000000">
          <w:rPr>
            <w:rFonts w:ascii="Times New Roman" w:cs="Times New Roman" w:eastAsia="Times New Roman" w:hAnsi="Times New Roman"/>
            <w:sz w:val="20"/>
            <w:szCs w:val="20"/>
            <w:rtl w:val="0"/>
          </w:rPr>
          <w:t xml:space="preserve">Grant World NS '14]</w:t>
        </w:r>
      </w:hyperlink>
      <w:r w:rsidDel="00000000" w:rsidR="00000000" w:rsidRPr="00000000">
        <w:rPr>
          <w:rFonts w:ascii="Cardo" w:cs="Cardo" w:eastAsia="Cardo" w:hAnsi="Cardo"/>
          <w:sz w:val="20"/>
          <w:szCs w:val="20"/>
          <w:rtl w:val="0"/>
        </w:rPr>
        <w:t xml:space="preserve">: Persistent fxn after surgery→ </w:t>
      </w:r>
      <w:r w:rsidDel="00000000" w:rsidR="00000000" w:rsidRPr="00000000">
        <w:rPr>
          <w:rFonts w:ascii="Times New Roman" w:cs="Times New Roman" w:eastAsia="Times New Roman" w:hAnsi="Times New Roman"/>
          <w:b w:val="1"/>
          <w:sz w:val="20"/>
          <w:szCs w:val="20"/>
          <w:rtl w:val="0"/>
        </w:rPr>
        <w:t xml:space="preserve">SRS 35 Gy</w:t>
      </w:r>
      <w:r w:rsidDel="00000000" w:rsidR="00000000" w:rsidRPr="00000000">
        <w:rPr>
          <w:rFonts w:ascii="Times New Roman" w:cs="Times New Roman" w:eastAsia="Times New Roman" w:hAnsi="Times New Roman"/>
          <w:sz w:val="20"/>
          <w:szCs w:val="20"/>
          <w:rtl w:val="0"/>
        </w:rPr>
        <w:t xml:space="preserve"> to 50% IDL. </w:t>
      </w:r>
    </w:p>
    <w:p w:rsidR="00000000" w:rsidDel="00000000" w:rsidP="00000000" w:rsidRDefault="00000000" w:rsidRPr="00000000" w14:paraId="000009CD">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to endocrine remission more rapid w 35 Gy. Rates of remission, relapse, and hypopituitarism no worse.</w:t>
      </w:r>
    </w:p>
    <w:p w:rsidR="00000000" w:rsidDel="00000000" w:rsidP="00000000" w:rsidRDefault="00000000" w:rsidRPr="00000000" w14:paraId="000009CE">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31 patients. </w:t>
      </w:r>
    </w:p>
    <w:p w:rsidR="00000000" w:rsidDel="00000000" w:rsidP="00000000" w:rsidRDefault="00000000" w:rsidRPr="00000000" w14:paraId="000009C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LC 100%.</w:t>
      </w:r>
    </w:p>
    <w:p w:rsidR="00000000" w:rsidDel="00000000" w:rsidP="00000000" w:rsidRDefault="00000000" w:rsidRPr="00000000" w14:paraId="000009D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Compared to historical 20-24 Gy SRS, time to endo remission was more rapid (24-144 mo→ </w:t>
      </w:r>
      <w:r w:rsidDel="00000000" w:rsidR="00000000" w:rsidRPr="00000000">
        <w:rPr>
          <w:rFonts w:ascii="Times New Roman" w:cs="Times New Roman" w:eastAsia="Times New Roman" w:hAnsi="Times New Roman"/>
          <w:b w:val="1"/>
          <w:sz w:val="20"/>
          <w:szCs w:val="20"/>
          <w:rtl w:val="0"/>
        </w:rPr>
        <w:t xml:space="preserve">18 mo</w:t>
      </w:r>
      <w:r w:rsidDel="00000000" w:rsidR="00000000" w:rsidRPr="00000000">
        <w:rPr>
          <w:rFonts w:ascii="Cardo" w:cs="Cardo" w:eastAsia="Cardo" w:hAnsi="Cardo"/>
          <w:sz w:val="20"/>
          <w:szCs w:val="20"/>
          <w:rtl w:val="0"/>
        </w:rPr>
        <w:t xml:space="preserve">) and rate of remission of hypersecretion higher (50→</w:t>
      </w:r>
      <w:r w:rsidDel="00000000" w:rsidR="00000000" w:rsidRPr="00000000">
        <w:rPr>
          <w:rFonts w:ascii="Times New Roman" w:cs="Times New Roman" w:eastAsia="Times New Roman" w:hAnsi="Times New Roman"/>
          <w:b w:val="1"/>
          <w:sz w:val="20"/>
          <w:szCs w:val="20"/>
          <w:rtl w:val="0"/>
        </w:rPr>
        <w:t xml:space="preserve"> 70%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D1">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initial remission, </w:t>
      </w:r>
      <w:r w:rsidDel="00000000" w:rsidR="00000000" w:rsidRPr="00000000">
        <w:rPr>
          <w:rFonts w:ascii="Times New Roman" w:cs="Times New Roman" w:eastAsia="Times New Roman" w:hAnsi="Times New Roman"/>
          <w:b w:val="1"/>
          <w:sz w:val="20"/>
          <w:szCs w:val="20"/>
          <w:rtl w:val="0"/>
        </w:rPr>
        <w:t xml:space="preserve">32% experienced endocrine relapse</w:t>
      </w:r>
      <w:r w:rsidDel="00000000" w:rsidR="00000000" w:rsidRPr="00000000">
        <w:rPr>
          <w:rFonts w:ascii="Times New Roman" w:cs="Times New Roman" w:eastAsia="Times New Roman" w:hAnsi="Times New Roman"/>
          <w:sz w:val="20"/>
          <w:szCs w:val="20"/>
          <w:rtl w:val="0"/>
        </w:rPr>
        <w:t xml:space="preserve"> with median time to relapse 21 mo.</w:t>
      </w:r>
    </w:p>
    <w:p w:rsidR="00000000" w:rsidDel="00000000" w:rsidP="00000000" w:rsidRDefault="00000000" w:rsidRPr="00000000" w14:paraId="000009D2">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One patient (3%) developed unilateral ON pallor within temporal field 3y after SRS. </w:t>
      </w:r>
    </w:p>
    <w:p w:rsidR="00000000" w:rsidDel="00000000" w:rsidP="00000000" w:rsidRDefault="00000000" w:rsidRPr="00000000" w14:paraId="000009D3">
      <w:pPr>
        <w:numPr>
          <w:ilvl w:val="0"/>
          <w:numId w:val="13"/>
        </w:numPr>
        <w:spacing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Proton SRS Harvard </w:t>
      </w:r>
      <w:r w:rsidDel="00000000" w:rsidR="00000000" w:rsidRPr="00000000">
        <w:rPr>
          <w:rFonts w:ascii="Times New Roman" w:cs="Times New Roman" w:eastAsia="Times New Roman" w:hAnsi="Times New Roman"/>
          <w:sz w:val="20"/>
          <w:szCs w:val="20"/>
          <w:rtl w:val="0"/>
        </w:rPr>
        <w:t xml:space="preserve">[Wattson IJROBP '14]: </w:t>
      </w:r>
      <w:r w:rsidDel="00000000" w:rsidR="00000000" w:rsidRPr="00000000">
        <w:rPr>
          <w:rFonts w:ascii="Times New Roman" w:cs="Times New Roman" w:eastAsia="Times New Roman" w:hAnsi="Times New Roman"/>
          <w:b w:val="1"/>
          <w:sz w:val="20"/>
          <w:szCs w:val="20"/>
          <w:rtl w:val="0"/>
        </w:rPr>
        <w:t xml:space="preserve">20 Gy </w:t>
      </w:r>
      <w:r w:rsidDel="00000000" w:rsidR="00000000" w:rsidRPr="00000000">
        <w:rPr>
          <w:rFonts w:ascii="Times New Roman" w:cs="Times New Roman" w:eastAsia="Times New Roman" w:hAnsi="Times New Roman"/>
          <w:sz w:val="20"/>
          <w:szCs w:val="20"/>
          <w:rtl w:val="0"/>
        </w:rPr>
        <w:t xml:space="preserve">RBE.</w:t>
      </w:r>
    </w:p>
    <w:p w:rsidR="00000000" w:rsidDel="00000000" w:rsidP="00000000" w:rsidRDefault="00000000" w:rsidRPr="00000000" w14:paraId="000009D4">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144 pts. 1992-2012. Passively scattered using two to five beams.</w:t>
      </w:r>
    </w:p>
    <w:p w:rsidR="00000000" w:rsidDel="00000000" w:rsidP="00000000" w:rsidRDefault="00000000" w:rsidRPr="00000000" w14:paraId="000009D5">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LC 98%. Biochemical outcomes for secretory:</w:t>
      </w:r>
    </w:p>
    <w:p w:rsidR="00000000" w:rsidDel="00000000" w:rsidP="00000000" w:rsidRDefault="00000000" w:rsidRPr="00000000" w14:paraId="000009D6">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Cushings (n=74) with 3 / 5y CR of 54→ 67%, MTT CR 32 mo.</w:t>
      </w:r>
    </w:p>
    <w:p w:rsidR="00000000" w:rsidDel="00000000" w:rsidP="00000000" w:rsidRDefault="00000000" w:rsidRPr="00000000" w14:paraId="000009D7">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Nelson's (n=8) with 3 / 5y CR of 63→ 75%, MTT CR 27 mo.</w:t>
      </w:r>
    </w:p>
    <w:p w:rsidR="00000000" w:rsidDel="00000000" w:rsidP="00000000" w:rsidRDefault="00000000" w:rsidRPr="00000000" w14:paraId="000009D8">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Acromegaly (n=50) with 3 / 5y CR of 26→ 49%, MTT CR 62 mo.</w:t>
      </w:r>
      <w:r w:rsidDel="00000000" w:rsidR="00000000" w:rsidRPr="00000000">
        <w:rPr>
          <w:rFonts w:ascii="Times New Roman" w:cs="Times New Roman" w:eastAsia="Times New Roman" w:hAnsi="Times New Roman"/>
          <w:sz w:val="20"/>
          <w:szCs w:val="20"/>
          <w:rtl w:val="0"/>
        </w:rPr>
        <w:t xml:space="preserve"> Remaining half should respond by 10y.</w:t>
      </w:r>
    </w:p>
    <w:p w:rsidR="00000000" w:rsidDel="00000000" w:rsidP="00000000" w:rsidRDefault="00000000" w:rsidRPr="00000000" w14:paraId="000009D9">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PRL (n=9) with 3 / 5y CR of 22→ 38%, MTT CR 60 mo.</w:t>
      </w:r>
    </w:p>
    <w:p w:rsidR="00000000" w:rsidDel="00000000" w:rsidP="00000000" w:rsidRDefault="00000000" w:rsidRPr="00000000" w14:paraId="000009DA">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TSHoma (n=3) with 3 / 5y CR of 0→ 33%, MTT CR 51 mo.</w:t>
      </w:r>
    </w:p>
    <w:p w:rsidR="00000000" w:rsidDel="00000000" w:rsidP="00000000" w:rsidRDefault="00000000" w:rsidRPr="00000000" w14:paraId="000009DB">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Hypopituitarism at 3 / 5y of 45→ 62% at median 40 mo, larger target volume predictive (HR 1.3). </w:t>
      </w:r>
    </w:p>
    <w:p w:rsidR="00000000" w:rsidDel="00000000" w:rsidP="00000000" w:rsidRDefault="00000000" w:rsidRPr="00000000" w14:paraId="000009DC">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Temporal lobe seizures in 4 pts (3%). </w:t>
      </w:r>
    </w:p>
    <w:p w:rsidR="00000000" w:rsidDel="00000000" w:rsidP="00000000" w:rsidRDefault="00000000" w:rsidRPr="00000000" w14:paraId="000009DD">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CVA or SMN at MFU 4.3y. </w:t>
      </w:r>
    </w:p>
    <w:p w:rsidR="00000000" w:rsidDel="00000000" w:rsidP="00000000" w:rsidRDefault="00000000" w:rsidRPr="00000000" w14:paraId="000009DE">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Kim [</w:t>
      </w:r>
      <w:hyperlink r:id="rId570">
        <w:r w:rsidDel="00000000" w:rsidR="00000000" w:rsidRPr="00000000">
          <w:rPr>
            <w:rFonts w:ascii="Times New Roman" w:cs="Times New Roman" w:eastAsia="Times New Roman" w:hAnsi="Times New Roman"/>
            <w:sz w:val="20"/>
            <w:szCs w:val="20"/>
            <w:rtl w:val="0"/>
          </w:rPr>
          <w:t xml:space="preserve">IJROBP '13]</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Fractionated SRS</w:t>
      </w:r>
      <w:r w:rsidDel="00000000" w:rsidR="00000000" w:rsidRPr="00000000">
        <w:rPr>
          <w:rFonts w:ascii="Times New Roman" w:cs="Times New Roman" w:eastAsia="Times New Roman" w:hAnsi="Times New Roman"/>
          <w:sz w:val="20"/>
          <w:szCs w:val="20"/>
          <w:rtl w:val="0"/>
        </w:rPr>
        <w:t xml:space="preserve"> (Median </w:t>
      </w:r>
      <w:r w:rsidDel="00000000" w:rsidR="00000000" w:rsidRPr="00000000">
        <w:rPr>
          <w:rFonts w:ascii="Times New Roman" w:cs="Times New Roman" w:eastAsia="Times New Roman" w:hAnsi="Times New Roman"/>
          <w:b w:val="1"/>
          <w:sz w:val="20"/>
          <w:szCs w:val="20"/>
          <w:rtl w:val="0"/>
        </w:rPr>
        <w:t xml:space="preserve">50.4/28</w:t>
      </w:r>
      <w:r w:rsidDel="00000000" w:rsidR="00000000" w:rsidRPr="00000000">
        <w:rPr>
          <w:rFonts w:ascii="Times New Roman" w:cs="Times New Roman" w:eastAsia="Times New Roman" w:hAnsi="Times New Roman"/>
          <w:sz w:val="20"/>
          <w:szCs w:val="20"/>
          <w:rtl w:val="0"/>
        </w:rPr>
        <w:t xml:space="preserve"> to iso). </w:t>
      </w:r>
    </w:p>
    <w:p w:rsidR="00000000" w:rsidDel="00000000" w:rsidP="00000000" w:rsidRDefault="00000000" w:rsidRPr="00000000" w14:paraId="000009D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 pts. 71% </w:t>
      </w:r>
      <w:r w:rsidDel="00000000" w:rsidR="00000000" w:rsidRPr="00000000">
        <w:rPr>
          <w:rtl w:val="0"/>
        </w:rPr>
        <w:t xml:space="preserve">nonfunctional</w:t>
      </w:r>
      <w:r w:rsidDel="00000000" w:rsidR="00000000" w:rsidRPr="00000000">
        <w:rPr>
          <w:rFonts w:ascii="Times New Roman" w:cs="Times New Roman" w:eastAsia="Times New Roman" w:hAnsi="Times New Roman"/>
          <w:sz w:val="20"/>
          <w:szCs w:val="20"/>
          <w:rtl w:val="0"/>
        </w:rPr>
        <w:t xml:space="preserve">, 29% </w:t>
      </w:r>
      <w:r w:rsidDel="00000000" w:rsidR="00000000" w:rsidRPr="00000000">
        <w:rPr>
          <w:rtl w:val="0"/>
        </w:rPr>
        <w:t xml:space="preserve">functional</w:t>
      </w:r>
      <w:r w:rsidDel="00000000" w:rsidR="00000000" w:rsidRPr="00000000">
        <w:rPr>
          <w:rFonts w:ascii="Times New Roman" w:cs="Times New Roman" w:eastAsia="Times New Roman" w:hAnsi="Times New Roman"/>
          <w:sz w:val="20"/>
          <w:szCs w:val="20"/>
          <w:rtl w:val="0"/>
        </w:rPr>
        <w:t xml:space="preserve">. 96% previous surgery. </w:t>
      </w:r>
    </w:p>
    <w:p w:rsidR="00000000" w:rsidDel="00000000" w:rsidP="00000000" w:rsidRDefault="00000000" w:rsidRPr="00000000" w14:paraId="000009E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7y PFS 97%, DSS 100%. </w:t>
      </w:r>
    </w:p>
    <w:p w:rsidR="00000000" w:rsidDel="00000000" w:rsidP="00000000" w:rsidRDefault="00000000" w:rsidRPr="00000000" w14:paraId="000009E1">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the 22 pts with </w:t>
      </w:r>
      <w:r w:rsidDel="00000000" w:rsidR="00000000" w:rsidRPr="00000000">
        <w:rPr>
          <w:rtl w:val="0"/>
        </w:rPr>
        <w:t xml:space="preserve">functional</w:t>
      </w:r>
      <w:r w:rsidDel="00000000" w:rsidR="00000000" w:rsidRPr="00000000">
        <w:rPr>
          <w:rFonts w:ascii="Times New Roman" w:cs="Times New Roman" w:eastAsia="Times New Roman" w:hAnsi="Times New Roman"/>
          <w:sz w:val="20"/>
          <w:szCs w:val="20"/>
          <w:rtl w:val="0"/>
        </w:rPr>
        <w:t xml:space="preserve"> adenomas, 50% had CR and 9% had PR.</w:t>
      </w:r>
    </w:p>
    <w:p w:rsidR="00000000" w:rsidDel="00000000" w:rsidP="00000000" w:rsidRDefault="00000000" w:rsidRPr="00000000" w14:paraId="000009E2">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endo remission </w:t>
      </w:r>
      <w:r w:rsidDel="00000000" w:rsidR="00000000" w:rsidRPr="00000000">
        <w:rPr>
          <w:rFonts w:ascii="Times New Roman" w:cs="Times New Roman" w:eastAsia="Times New Roman" w:hAnsi="Times New Roman"/>
          <w:b w:val="1"/>
          <w:sz w:val="20"/>
          <w:szCs w:val="20"/>
          <w:rtl w:val="0"/>
        </w:rPr>
        <w:t xml:space="preserve">40 mo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E3">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panhypopit in 50% (at least one hormone deficiency).</w:t>
      </w:r>
    </w:p>
    <w:p w:rsidR="00000000" w:rsidDel="00000000" w:rsidP="00000000" w:rsidRDefault="00000000" w:rsidRPr="00000000" w14:paraId="000009E4">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cases of optic nerve injury or radionecrosis.</w:t>
      </w:r>
    </w:p>
    <w:p w:rsidR="00000000" w:rsidDel="00000000" w:rsidP="00000000" w:rsidRDefault="00000000" w:rsidRPr="00000000" w14:paraId="000009E5">
      <w:pPr>
        <w:pStyle w:val="Heading2"/>
        <w:rPr/>
      </w:pPr>
      <w:bookmarkStart w:colFirst="0" w:colLast="0" w:name="_6y7u85wmdebh" w:id="116"/>
      <w:bookmarkEnd w:id="116"/>
      <w:r w:rsidDel="00000000" w:rsidR="00000000" w:rsidRPr="00000000">
        <w:rPr>
          <w:rtl w:val="0"/>
        </w:rPr>
      </w:r>
    </w:p>
    <w:p w:rsidR="00000000" w:rsidDel="00000000" w:rsidP="00000000" w:rsidRDefault="00000000" w:rsidRPr="00000000" w14:paraId="000009E6">
      <w:pPr>
        <w:pStyle w:val="Heading2"/>
        <w:rPr/>
      </w:pPr>
      <w:bookmarkStart w:colFirst="0" w:colLast="0" w:name="_ro7q08q24xbt" w:id="117"/>
      <w:bookmarkEnd w:id="117"/>
      <w:hyperlink w:anchor="_ts99t9xiyk0u">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9E7">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p>
    <w:p w:rsidR="00000000" w:rsidDel="00000000" w:rsidP="00000000" w:rsidRDefault="00000000" w:rsidRPr="00000000" w14:paraId="000009E8">
      <w:pPr>
        <w:rPr/>
      </w:pPr>
      <w:r w:rsidDel="00000000" w:rsidR="00000000" w:rsidRPr="00000000">
        <w:rPr>
          <w:rtl w:val="0"/>
        </w:rPr>
        <w:t xml:space="preserve">See the [</w:t>
      </w:r>
      <w:hyperlink r:id="rId571">
        <w:r w:rsidDel="00000000" w:rsidR="00000000" w:rsidRPr="00000000">
          <w:rPr>
            <w:rtl w:val="0"/>
          </w:rPr>
          <w:t xml:space="preserve">Constraints</w:t>
        </w:r>
      </w:hyperlink>
      <w:r w:rsidDel="00000000" w:rsidR="00000000" w:rsidRPr="00000000">
        <w:rPr>
          <w:rtl w:val="0"/>
        </w:rPr>
        <w:t xml:space="preserve">] section for detailed dosimetric constraints.</w:t>
      </w:r>
      <w:r w:rsidDel="00000000" w:rsidR="00000000" w:rsidRPr="00000000">
        <w:rPr>
          <w:rtl w:val="0"/>
        </w:rPr>
      </w:r>
    </w:p>
    <w:p w:rsidR="00000000" w:rsidDel="00000000" w:rsidP="00000000" w:rsidRDefault="00000000" w:rsidRPr="00000000" w14:paraId="000009E9">
      <w:pPr>
        <w:numPr>
          <w:ilvl w:val="0"/>
          <w:numId w:val="58"/>
        </w:numPr>
        <w:ind w:left="720" w:hanging="360"/>
      </w:pPr>
      <w:r w:rsidDel="00000000" w:rsidR="00000000" w:rsidRPr="00000000">
        <w:rPr>
          <w:rtl w:val="0"/>
        </w:rPr>
        <w:t xml:space="preserve">Operative mortality: 1-2%, complication rate 15-20%.</w:t>
      </w:r>
    </w:p>
    <w:p w:rsidR="00000000" w:rsidDel="00000000" w:rsidP="00000000" w:rsidRDefault="00000000" w:rsidRPr="00000000" w14:paraId="000009EA">
      <w:pPr>
        <w:numPr>
          <w:ilvl w:val="1"/>
          <w:numId w:val="58"/>
        </w:numPr>
        <w:ind w:left="1440" w:hanging="360"/>
      </w:pPr>
      <w:r w:rsidDel="00000000" w:rsidR="00000000" w:rsidRPr="00000000">
        <w:rPr>
          <w:rFonts w:ascii="Cardo" w:cs="Cardo" w:eastAsia="Cardo" w:hAnsi="Cardo"/>
          <w:rtl w:val="0"/>
        </w:rPr>
        <w:t xml:space="preserve">Most common surgical complications: Diabetes insipidus (6%)→ hyponatremia and CSF leak.</w:t>
      </w:r>
    </w:p>
    <w:p w:rsidR="00000000" w:rsidDel="00000000" w:rsidP="00000000" w:rsidRDefault="00000000" w:rsidRPr="00000000" w14:paraId="000009EB">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vision toxicity. </w:t>
      </w:r>
    </w:p>
    <w:p w:rsidR="00000000" w:rsidDel="00000000" w:rsidP="00000000" w:rsidRDefault="00000000" w:rsidRPr="00000000" w14:paraId="000009E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6% vision toxicity if fractionated SRS and within 2 mm of OC/ON [</w:t>
      </w:r>
      <w:hyperlink r:id="rId572">
        <w:r w:rsidDel="00000000" w:rsidR="00000000" w:rsidRPr="00000000">
          <w:rPr>
            <w:rFonts w:ascii="Times New Roman" w:cs="Times New Roman" w:eastAsia="Times New Roman" w:hAnsi="Times New Roman"/>
            <w:sz w:val="20"/>
            <w:szCs w:val="20"/>
            <w:rtl w:val="0"/>
          </w:rPr>
          <w:t xml:space="preserve">Adler NS '06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ED">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SMN. </w:t>
      </w:r>
    </w:p>
    <w:p w:rsidR="00000000" w:rsidDel="00000000" w:rsidP="00000000" w:rsidRDefault="00000000" w:rsidRPr="00000000" w14:paraId="000009EE">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Secondary malignancy</w:t>
      </w:r>
      <w:r w:rsidDel="00000000" w:rsidR="00000000" w:rsidRPr="00000000">
        <w:rPr>
          <w:rFonts w:ascii="Times New Roman" w:cs="Times New Roman" w:eastAsia="Times New Roman" w:hAnsi="Times New Roman"/>
          <w:sz w:val="20"/>
          <w:szCs w:val="20"/>
          <w:rtl w:val="0"/>
        </w:rPr>
        <w:t xml:space="preserve">: 10-20y rate of 2% after 45/25 (RR 10.5) [</w:t>
      </w:r>
      <w:hyperlink r:id="rId573">
        <w:r w:rsidDel="00000000" w:rsidR="00000000" w:rsidRPr="00000000">
          <w:rPr>
            <w:rFonts w:ascii="Times New Roman" w:cs="Times New Roman" w:eastAsia="Times New Roman" w:hAnsi="Times New Roman"/>
            <w:sz w:val="20"/>
            <w:szCs w:val="20"/>
            <w:rtl w:val="0"/>
          </w:rPr>
          <w:t xml:space="preserve">Minitti JCEM '05</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9EF">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w </w:t>
      </w:r>
      <w:r w:rsidDel="00000000" w:rsidR="00000000" w:rsidRPr="00000000">
        <w:rPr>
          <w:rFonts w:ascii="Times New Roman" w:cs="Times New Roman" w:eastAsia="Times New Roman" w:hAnsi="Times New Roman"/>
          <w:b w:val="1"/>
          <w:sz w:val="20"/>
          <w:szCs w:val="20"/>
          <w:rtl w:val="0"/>
        </w:rPr>
        <w:t xml:space="preserve">GH-secreting</w:t>
      </w:r>
      <w:r w:rsidDel="00000000" w:rsidR="00000000" w:rsidRPr="00000000">
        <w:rPr>
          <w:rFonts w:ascii="Times New Roman" w:cs="Times New Roman" w:eastAsia="Times New Roman" w:hAnsi="Times New Roman"/>
          <w:sz w:val="20"/>
          <w:szCs w:val="20"/>
          <w:rtl w:val="0"/>
        </w:rPr>
        <w:t xml:space="preserve"> pituitary adenomas have increased rates of SMN after RT [</w:t>
      </w:r>
      <w:hyperlink r:id="rId574">
        <w:r w:rsidDel="00000000" w:rsidR="00000000" w:rsidRPr="00000000">
          <w:rPr>
            <w:rFonts w:ascii="Times New Roman" w:cs="Times New Roman" w:eastAsia="Times New Roman" w:hAnsi="Times New Roman"/>
            <w:sz w:val="20"/>
            <w:szCs w:val="20"/>
            <w:rtl w:val="0"/>
          </w:rPr>
          <w:t xml:space="preserve">Norberg Clin Endo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F0">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reported SMN in report of 188 patients treated to 18 Gy [</w:t>
      </w:r>
      <w:hyperlink r:id="rId575">
        <w:r w:rsidDel="00000000" w:rsidR="00000000" w:rsidRPr="00000000">
          <w:rPr>
            <w:rFonts w:ascii="Times New Roman" w:cs="Times New Roman" w:eastAsia="Times New Roman" w:hAnsi="Times New Roman"/>
            <w:sz w:val="20"/>
            <w:szCs w:val="20"/>
            <w:rtl w:val="0"/>
          </w:rPr>
          <w:t xml:space="preserve">Pollock IJROBP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F1">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Panhypopit </w:t>
      </w:r>
      <w:r w:rsidDel="00000000" w:rsidR="00000000" w:rsidRPr="00000000">
        <w:rPr>
          <w:rFonts w:ascii="Times New Roman" w:cs="Times New Roman" w:eastAsia="Times New Roman" w:hAnsi="Times New Roman"/>
          <w:sz w:val="20"/>
          <w:szCs w:val="20"/>
          <w:rtl w:val="0"/>
        </w:rPr>
        <w:t xml:space="preserve">in ~20%</w:t>
      </w:r>
      <w:r w:rsidDel="00000000" w:rsidR="00000000" w:rsidRPr="00000000">
        <w:rPr>
          <w:rFonts w:ascii="Times New Roman" w:cs="Times New Roman" w:eastAsia="Times New Roman" w:hAnsi="Times New Roman"/>
          <w:sz w:val="20"/>
          <w:szCs w:val="20"/>
          <w:rtl w:val="0"/>
        </w:rPr>
        <w:t xml:space="preserve"> at 10y, up to 80% at 15y after SRS or EBRT. [</w:t>
      </w:r>
      <w:hyperlink r:id="rId576">
        <w:r w:rsidDel="00000000" w:rsidR="00000000" w:rsidRPr="00000000">
          <w:rPr>
            <w:rFonts w:ascii="Times New Roman" w:cs="Times New Roman" w:eastAsia="Times New Roman" w:hAnsi="Times New Roman"/>
            <w:sz w:val="20"/>
            <w:szCs w:val="20"/>
            <w:rtl w:val="0"/>
          </w:rPr>
          <w:t xml:space="preserve">Brada Clin Endo '02</w:t>
        </w:r>
      </w:hyperlink>
      <w:r w:rsidDel="00000000" w:rsidR="00000000" w:rsidRPr="00000000">
        <w:rPr>
          <w:rFonts w:ascii="Times New Roman" w:cs="Times New Roman" w:eastAsia="Times New Roman" w:hAnsi="Times New Roman"/>
          <w:sz w:val="20"/>
          <w:szCs w:val="20"/>
          <w:rtl w:val="0"/>
        </w:rPr>
        <w:t xml:space="preserve">, </w:t>
      </w:r>
      <w:hyperlink r:id="rId577">
        <w:r w:rsidDel="00000000" w:rsidR="00000000" w:rsidRPr="00000000">
          <w:rPr>
            <w:rFonts w:ascii="Times New Roman" w:cs="Times New Roman" w:eastAsia="Times New Roman" w:hAnsi="Times New Roman"/>
            <w:sz w:val="20"/>
            <w:szCs w:val="20"/>
            <w:rtl w:val="0"/>
          </w:rPr>
          <w:t xml:space="preserve">Sheehan JNS '13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F2">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 13 Gy = 33% panhypopit. 19 Gy = 100% panhypopit. </w:t>
      </w:r>
    </w:p>
    <w:p w:rsidR="00000000" w:rsidDel="00000000" w:rsidP="00000000" w:rsidRDefault="00000000" w:rsidRPr="00000000" w14:paraId="000009F3">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Panhypopit </w:t>
      </w:r>
      <w:r w:rsidDel="00000000" w:rsidR="00000000" w:rsidRPr="00000000">
        <w:rPr>
          <w:rFonts w:ascii="Times New Roman" w:cs="Times New Roman" w:eastAsia="Times New Roman" w:hAnsi="Times New Roman"/>
          <w:sz w:val="20"/>
          <w:szCs w:val="20"/>
          <w:rtl w:val="0"/>
        </w:rPr>
        <w:t xml:space="preserve">TD 5/5 of 40-45 Gy. </w:t>
      </w:r>
      <w:r w:rsidDel="00000000" w:rsidR="00000000" w:rsidRPr="00000000">
        <w:rPr>
          <w:rFonts w:ascii="Times New Roman" w:cs="Times New Roman" w:eastAsia="Times New Roman" w:hAnsi="Times New Roman"/>
          <w:i w:val="1"/>
          <w:sz w:val="20"/>
          <w:szCs w:val="20"/>
          <w:rtl w:val="0"/>
        </w:rPr>
        <w:t xml:space="preserve">Hormone levels decrease in order of "Go Look For the Adenoma Please"</w:t>
      </w:r>
    </w:p>
    <w:p w:rsidR="00000000" w:rsidDel="00000000" w:rsidP="00000000" w:rsidRDefault="00000000" w:rsidRPr="00000000" w14:paraId="000009F4">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ON/OC to 50.4-54 Gy tolerance.</w:t>
      </w:r>
    </w:p>
    <w:p w:rsidR="00000000" w:rsidDel="00000000" w:rsidP="00000000" w:rsidRDefault="00000000" w:rsidRPr="00000000" w14:paraId="000009F5">
      <w:pPr>
        <w:numPr>
          <w:ilvl w:val="1"/>
          <w:numId w:val="58"/>
        </w:numPr>
        <w:ind w:left="1440" w:hanging="360"/>
        <w:rPr/>
      </w:pPr>
      <w:r w:rsidDel="00000000" w:rsidR="00000000" w:rsidRPr="00000000">
        <w:rPr>
          <w:rFonts w:ascii="Cardo" w:cs="Cardo" w:eastAsia="Cardo" w:hAnsi="Cardo"/>
          <w:rtl w:val="0"/>
        </w:rPr>
        <w:t xml:space="preserve">Optic neuropathy rates for 55 / 60 / 60+ Gy of 3→ 7→ 7-20%. </w:t>
      </w:r>
      <w:hyperlink r:id="rId578">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F6">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Chiasm to 8 Gy max (10 Gy ballsy - used in new RTOG studies). </w:t>
      </w:r>
    </w:p>
    <w:p w:rsidR="00000000" w:rsidDel="00000000" w:rsidP="00000000" w:rsidRDefault="00000000" w:rsidRPr="00000000" w14:paraId="000009F7">
      <w:pPr>
        <w:ind w:left="720" w:firstLine="0"/>
        <w:rPr/>
      </w:pPr>
      <w:r w:rsidDel="00000000" w:rsidR="00000000" w:rsidRPr="00000000">
        <w:rPr>
          <w:rtl w:val="0"/>
        </w:rPr>
        <w:t xml:space="preserve">Delivery of up to 12 Gy for single fraction SRS appears to be safe. Toxicity increases greatly for SRS doses above 12 Gy.  </w:t>
      </w:r>
      <w:r w:rsidDel="00000000" w:rsidR="00000000" w:rsidRPr="00000000">
        <w:rPr>
          <w:rtl w:val="0"/>
        </w:rPr>
      </w:r>
    </w:p>
    <w:p w:rsidR="00000000" w:rsidDel="00000000" w:rsidP="00000000" w:rsidRDefault="00000000" w:rsidRPr="00000000" w14:paraId="000009F8">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12 Gy with 10% incidence of optic neuropathy. </w:t>
      </w:r>
      <w:hyperlink r:id="rId579">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F9">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12 Gy is now considered "safe", but still ballsy [</w:t>
      </w:r>
      <w:hyperlink r:id="rId580">
        <w:r w:rsidDel="00000000" w:rsidR="00000000" w:rsidRPr="00000000">
          <w:rPr>
            <w:rtl w:val="0"/>
          </w:rPr>
          <w:t xml:space="preserve">Pollock NS '14]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FA">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Benefits of SRS: </w:t>
      </w:r>
      <w:r w:rsidDel="00000000" w:rsidR="00000000" w:rsidRPr="00000000">
        <w:rPr>
          <w:rtl w:val="0"/>
        </w:rPr>
        <w:t xml:space="preserve">Decreased</w:t>
      </w:r>
      <w:r w:rsidDel="00000000" w:rsidR="00000000" w:rsidRPr="00000000">
        <w:rPr>
          <w:rFonts w:ascii="Times New Roman" w:cs="Times New Roman" w:eastAsia="Times New Roman" w:hAnsi="Times New Roman"/>
          <w:sz w:val="20"/>
          <w:szCs w:val="20"/>
          <w:rtl w:val="0"/>
        </w:rPr>
        <w:t xml:space="preserve"> neurocognitive dysfxn and possible preservation of normal pituitary function by reducing dose to hypothalamus, although there may be risks of damage to ON/OC in absence of 3 mm PRV around OC/ON complex.</w:t>
      </w:r>
    </w:p>
    <w:p w:rsidR="00000000" w:rsidDel="00000000" w:rsidP="00000000" w:rsidRDefault="00000000" w:rsidRPr="00000000" w14:paraId="000009FB">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Monitor response of GH-secreting tumors by measuring IGF-1. </w:t>
      </w:r>
    </w:p>
    <w:p w:rsidR="00000000" w:rsidDel="00000000" w:rsidP="00000000" w:rsidRDefault="00000000" w:rsidRPr="00000000" w14:paraId="000009FC">
      <w:pPr>
        <w:numPr>
          <w:ilvl w:val="1"/>
          <w:numId w:val="58"/>
        </w:numPr>
        <w:spacing w:line="240" w:lineRule="auto"/>
        <w:ind w:left="1440" w:hanging="360"/>
        <w:rPr>
          <w:u w:val="none"/>
        </w:rPr>
      </w:pPr>
      <w:r w:rsidDel="00000000" w:rsidR="00000000" w:rsidRPr="00000000">
        <w:rPr>
          <w:rtl w:val="0"/>
        </w:rPr>
        <w:t xml:space="preserve">Normally, GH is &lt; 10.</w:t>
      </w:r>
    </w:p>
    <w:p w:rsidR="00000000" w:rsidDel="00000000" w:rsidP="00000000" w:rsidRDefault="00000000" w:rsidRPr="00000000" w14:paraId="000009FD">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Stroke RR 1.5-4, not influenced by PORT, but CAD/PAD RR 10, HTN RR 4 [</w:t>
      </w:r>
      <w:hyperlink r:id="rId581">
        <w:r w:rsidDel="00000000" w:rsidR="00000000" w:rsidRPr="00000000">
          <w:rPr>
            <w:rFonts w:ascii="Times New Roman" w:cs="Times New Roman" w:eastAsia="Times New Roman" w:hAnsi="Times New Roman"/>
            <w:sz w:val="20"/>
            <w:szCs w:val="20"/>
            <w:rtl w:val="0"/>
          </w:rPr>
          <w:t xml:space="preserve">Sattler IJROBP '13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FE">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Hormone normalization in 80-90% microadenomas, ~65% in macroadenomas after surgery.</w:t>
      </w:r>
    </w:p>
    <w:bookmarkStart w:colFirst="0" w:colLast="0" w:name="36jb6dvhxdoi" w:id="118"/>
    <w:bookmarkEnd w:id="118"/>
    <w:p w:rsidR="00000000" w:rsidDel="00000000" w:rsidP="00000000" w:rsidRDefault="00000000" w:rsidRPr="00000000" w14:paraId="000009FF">
      <w:pPr>
        <w:numPr>
          <w:ilvl w:val="0"/>
          <w:numId w:val="58"/>
        </w:numPr>
        <w:ind w:left="720" w:hanging="360"/>
      </w:pPr>
      <w:r w:rsidDel="00000000" w:rsidR="00000000" w:rsidRPr="00000000">
        <w:rPr>
          <w:b w:val="1"/>
          <w:rtl w:val="0"/>
        </w:rPr>
        <w:t xml:space="preserve">Hormone deficiency </w:t>
      </w:r>
      <w:hyperlink r:id="rId582">
        <w:r w:rsidDel="00000000" w:rsidR="00000000" w:rsidRPr="00000000">
          <w:rPr>
            <w:rtl w:val="0"/>
          </w:rPr>
          <w:t xml:space="preserve">[Darzy Nature Rev Endo '09]</w:t>
        </w:r>
      </w:hyperlink>
      <w:r w:rsidDel="00000000" w:rsidR="00000000" w:rsidRPr="00000000">
        <w:rPr>
          <w:rtl w:val="0"/>
        </w:rPr>
        <w:t xml:space="preserve">:</w:t>
      </w:r>
      <w:r w:rsidDel="00000000" w:rsidR="00000000" w:rsidRPr="00000000">
        <w:rPr>
          <w:b w:val="1"/>
          <w:rtl w:val="0"/>
        </w:rPr>
        <w:t xml:space="preserve"> Pituitary RT to 30-50 Gy </w:t>
      </w:r>
      <w:r w:rsidDel="00000000" w:rsidR="00000000" w:rsidRPr="00000000">
        <w:rPr>
          <w:rtl w:val="0"/>
        </w:rPr>
        <w:t xml:space="preserve">(Table 1).</w:t>
      </w:r>
    </w:p>
    <w:p w:rsidR="00000000" w:rsidDel="00000000" w:rsidP="00000000" w:rsidRDefault="00000000" w:rsidRPr="00000000" w14:paraId="00000A00">
      <w:pPr>
        <w:ind w:left="720" w:firstLine="0"/>
        <w:rPr/>
      </w:pPr>
      <w:r w:rsidDel="00000000" w:rsidR="00000000" w:rsidRPr="00000000">
        <w:rPr>
          <w:rtl w:val="0"/>
        </w:rPr>
        <w:t xml:space="preserve">Radiosensitivity: "Go Look For The Adenoma Please" (GH, LH, FSH, TSH, ACTH, PRL). </w:t>
        <w:br w:type="textWrapping"/>
        <w:t xml:space="preserve">Nearly all pts will have some deficiency within 5 years after 30-50 Gy RT.</w:t>
      </w:r>
    </w:p>
    <w:p w:rsidR="00000000" w:rsidDel="00000000" w:rsidP="00000000" w:rsidRDefault="00000000" w:rsidRPr="00000000" w14:paraId="00000A01">
      <w:pPr>
        <w:ind w:left="720" w:firstLine="0"/>
        <w:rPr/>
      </w:pPr>
      <w:r w:rsidDel="00000000" w:rsidR="00000000" w:rsidRPr="00000000">
        <w:rPr>
          <w:rtl w:val="0"/>
        </w:rPr>
        <w:t xml:space="preserve">Isolated GH deficiency is the most commonly encountered neuroendocrine complication of cancer treatment, and can occur after cranial doses as low at 10 Gy in children.</w:t>
      </w:r>
    </w:p>
    <w:p w:rsidR="00000000" w:rsidDel="00000000" w:rsidP="00000000" w:rsidRDefault="00000000" w:rsidRPr="00000000" w14:paraId="00000A02">
      <w:pPr>
        <w:ind w:left="720" w:firstLine="0"/>
        <w:rPr/>
      </w:pPr>
      <w:r w:rsidDel="00000000" w:rsidR="00000000" w:rsidRPr="00000000">
        <w:rPr>
          <w:rtl w:val="0"/>
        </w:rPr>
        <w:t xml:space="preserve">Posterior pituitary function is not affected by RT. </w:t>
      </w:r>
    </w:p>
    <w:p w:rsidR="00000000" w:rsidDel="00000000" w:rsidP="00000000" w:rsidRDefault="00000000" w:rsidRPr="00000000" w14:paraId="00000A03">
      <w:pPr>
        <w:numPr>
          <w:ilvl w:val="1"/>
          <w:numId w:val="58"/>
        </w:numPr>
        <w:ind w:left="1440" w:hanging="360"/>
      </w:pPr>
      <w:r w:rsidDel="00000000" w:rsidR="00000000" w:rsidRPr="00000000">
        <w:rPr>
          <w:rtl w:val="0"/>
        </w:rPr>
        <w:t xml:space="preserve">Growth hormone: Isolated GH deficiency may be seen after low-dose cranial RT (e.g., 18-24 Gy), and even after TBI for doses of 10 Gy if very young at irradiation. GH deficiency in almost all patients after 5 years.</w:t>
      </w:r>
    </w:p>
    <w:p w:rsidR="00000000" w:rsidDel="00000000" w:rsidP="00000000" w:rsidRDefault="00000000" w:rsidRPr="00000000" w14:paraId="00000A04">
      <w:pPr>
        <w:numPr>
          <w:ilvl w:val="1"/>
          <w:numId w:val="58"/>
        </w:numPr>
        <w:ind w:left="1440" w:hanging="360"/>
        <w:rPr>
          <w:u w:val="none"/>
        </w:rPr>
      </w:pPr>
      <w:r w:rsidDel="00000000" w:rsidR="00000000" w:rsidRPr="00000000">
        <w:rPr>
          <w:rtl w:val="0"/>
        </w:rPr>
        <w:t xml:space="preserve">Gonadotropins (LH/FSH): Deficiency in 20-50% after 30-40 Gy. Doses of 30 Gy may prematurely activate the hypothalamus-pituitary-gonadal axis resulting in precocious puberty after doses of 30 Gy, with different timing of onset of puberty. The earlier the age of exposure to RT, the earlier the onset of puberty.</w:t>
      </w:r>
    </w:p>
    <w:p w:rsidR="00000000" w:rsidDel="00000000" w:rsidP="00000000" w:rsidRDefault="00000000" w:rsidRPr="00000000" w14:paraId="00000A05">
      <w:pPr>
        <w:numPr>
          <w:ilvl w:val="1"/>
          <w:numId w:val="58"/>
        </w:numPr>
        <w:ind w:left="1440" w:hanging="360"/>
      </w:pPr>
      <w:r w:rsidDel="00000000" w:rsidR="00000000" w:rsidRPr="00000000">
        <w:rPr>
          <w:rtl w:val="0"/>
        </w:rPr>
        <w:t xml:space="preserve">TSH: Deficiency in 9%. </w:t>
      </w:r>
      <w:r w:rsidDel="00000000" w:rsidR="00000000" w:rsidRPr="00000000">
        <w:rPr>
          <w:i w:val="1"/>
          <w:rtl w:val="0"/>
        </w:rPr>
        <w:t xml:space="preserve">Thyroid irradiation above 26 Gy more commonly leads to deficiencies.</w:t>
      </w:r>
    </w:p>
    <w:p w:rsidR="00000000" w:rsidDel="00000000" w:rsidP="00000000" w:rsidRDefault="00000000" w:rsidRPr="00000000" w14:paraId="00000A06">
      <w:pPr>
        <w:numPr>
          <w:ilvl w:val="1"/>
          <w:numId w:val="58"/>
        </w:numPr>
        <w:ind w:left="1440" w:hanging="360"/>
      </w:pPr>
      <w:r w:rsidDel="00000000" w:rsidR="00000000" w:rsidRPr="00000000">
        <w:rPr>
          <w:rFonts w:ascii="Gungsuh" w:cs="Gungsuh" w:eastAsia="Gungsuh" w:hAnsi="Gungsuh"/>
          <w:rtl w:val="0"/>
        </w:rPr>
        <w:t xml:space="preserve">ACTH: Deficiency in 3% after 40-50 Gy. This may increase significantly with doses ≥ 50 Gy, but only a few patients would need regular hydrocortisone replacement. </w:t>
      </w:r>
    </w:p>
    <w:p w:rsidR="00000000" w:rsidDel="00000000" w:rsidP="00000000" w:rsidRDefault="00000000" w:rsidRPr="00000000" w14:paraId="00000A07">
      <w:pPr>
        <w:numPr>
          <w:ilvl w:val="1"/>
          <w:numId w:val="58"/>
        </w:numPr>
        <w:ind w:left="1440" w:hanging="360"/>
      </w:pPr>
      <w:r w:rsidDel="00000000" w:rsidR="00000000" w:rsidRPr="00000000">
        <w:rPr>
          <w:rtl w:val="0"/>
        </w:rPr>
        <w:t xml:space="preserve">HyperPRL: Mild to modest elevation in prolactin levels in 20-50% at doses &gt; 40 Gy, mostly women, due to dec hypothalamic release of inhibitory DA. </w:t>
      </w:r>
      <w:r w:rsidDel="00000000" w:rsidR="00000000" w:rsidRPr="00000000">
        <w:rPr>
          <w:i w:val="1"/>
          <w:rtl w:val="0"/>
        </w:rPr>
        <w:t xml:space="preserve">Often subclinical, rarely seen in kiddos.</w:t>
      </w:r>
      <w:r w:rsidDel="00000000" w:rsidR="00000000" w:rsidRPr="00000000">
        <w:rPr>
          <w:rtl w:val="0"/>
        </w:rPr>
      </w:r>
    </w:p>
    <w:p w:rsidR="00000000" w:rsidDel="00000000" w:rsidP="00000000" w:rsidRDefault="00000000" w:rsidRPr="00000000" w14:paraId="00000A08">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Hormone normalization </w:t>
      </w:r>
      <w:r w:rsidDel="00000000" w:rsidR="00000000" w:rsidRPr="00000000">
        <w:rPr>
          <w:rFonts w:ascii="Times New Roman" w:cs="Times New Roman" w:eastAsia="Times New Roman" w:hAnsi="Times New Roman"/>
          <w:sz w:val="20"/>
          <w:szCs w:val="20"/>
          <w:rtl w:val="0"/>
        </w:rPr>
        <w:t xml:space="preserve">[</w:t>
      </w:r>
      <w:hyperlink r:id="rId583">
        <w:r w:rsidDel="00000000" w:rsidR="00000000" w:rsidRPr="00000000">
          <w:rPr>
            <w:rFonts w:ascii="Times New Roman" w:cs="Times New Roman" w:eastAsia="Times New Roman" w:hAnsi="Times New Roman"/>
            <w:sz w:val="20"/>
            <w:szCs w:val="20"/>
            <w:rtl w:val="0"/>
          </w:rPr>
          <w:t xml:space="preserve">Kong Cancer '07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50.4/28 vs 25/1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09">
      <w:pPr>
        <w:ind w:left="720" w:firstLine="0"/>
        <w:rPr/>
      </w:pPr>
      <w:r w:rsidDel="00000000" w:rsidR="00000000" w:rsidRPr="00000000">
        <w:rPr>
          <w:rtl w:val="0"/>
        </w:rPr>
        <w:t xml:space="preserve">SRS generally favored as associated with shorter times to hormone level renormalization.</w:t>
      </w:r>
      <w:r w:rsidDel="00000000" w:rsidR="00000000" w:rsidRPr="00000000">
        <w:rPr>
          <w:rtl w:val="0"/>
        </w:rPr>
      </w:r>
    </w:p>
    <w:p w:rsidR="00000000" w:rsidDel="00000000" w:rsidP="00000000" w:rsidRDefault="00000000" w:rsidRPr="00000000" w14:paraId="00000A0A">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125 pts. Median time to CR 63→ 26 mo.</w:t>
      </w:r>
      <w:r w:rsidDel="00000000" w:rsidR="00000000" w:rsidRPr="00000000">
        <w:rPr>
          <w:rFonts w:ascii="Cardo" w:cs="Cardo" w:eastAsia="Cardo" w:hAnsi="Cardo"/>
          <w:i w:val="1"/>
          <w:sz w:val="20"/>
          <w:szCs w:val="20"/>
          <w:rtl w:val="0"/>
        </w:rPr>
        <w:t xml:space="preserve"> Overall CR at 2 / 4y of 26→ 76%. </w:t>
      </w:r>
    </w:p>
    <w:p w:rsidR="00000000" w:rsidDel="00000000" w:rsidP="00000000" w:rsidRDefault="00000000" w:rsidRPr="00000000" w14:paraId="00000A0B">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Takes years for hormone stabilization, </w:t>
      </w:r>
      <w:r w:rsidDel="00000000" w:rsidR="00000000" w:rsidRPr="00000000">
        <w:rPr>
          <w:rtl w:val="0"/>
        </w:rPr>
        <w:t xml:space="preserve">which occurs</w:t>
      </w:r>
      <w:r w:rsidDel="00000000" w:rsidR="00000000" w:rsidRPr="00000000">
        <w:rPr>
          <w:rFonts w:ascii="Times New Roman" w:cs="Times New Roman" w:eastAsia="Times New Roman" w:hAnsi="Times New Roman"/>
          <w:sz w:val="20"/>
          <w:szCs w:val="20"/>
          <w:rtl w:val="0"/>
        </w:rPr>
        <w:t xml:space="preserve"> in ~50%. </w:t>
      </w:r>
      <w:r w:rsidDel="00000000" w:rsidR="00000000" w:rsidRPr="00000000">
        <w:rPr>
          <w:rFonts w:ascii="Times New Roman" w:cs="Times New Roman" w:eastAsia="Times New Roman" w:hAnsi="Times New Roman"/>
          <w:i w:val="1"/>
          <w:sz w:val="20"/>
          <w:szCs w:val="20"/>
          <w:rtl w:val="0"/>
        </w:rPr>
        <w:t xml:space="preserve">For GH, 20-50% resolve by 5y, 70% by 10y.</w:t>
      </w:r>
    </w:p>
    <w:p w:rsidR="00000000" w:rsidDel="00000000" w:rsidP="00000000" w:rsidRDefault="00000000" w:rsidRPr="00000000" w14:paraId="00000A0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ACTH may normalize in years for conventional compared to months for SRS.</w:t>
      </w:r>
    </w:p>
    <w:p w:rsidR="00000000" w:rsidDel="00000000" w:rsidP="00000000" w:rsidRDefault="00000000" w:rsidRPr="00000000" w14:paraId="00000A0D">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Many SRS series have smaller tumor volumes than EBRT.</w:t>
      </w:r>
    </w:p>
    <w:p w:rsidR="00000000" w:rsidDel="00000000" w:rsidP="00000000" w:rsidRDefault="00000000" w:rsidRPr="00000000" w14:paraId="00000A0E">
      <w:pPr>
        <w:pStyle w:val="Heading2"/>
        <w:rPr/>
      </w:pPr>
      <w:bookmarkStart w:colFirst="0" w:colLast="0" w:name="_htxt7pvcoe9t" w:id="119"/>
      <w:bookmarkEnd w:id="119"/>
      <w:r w:rsidDel="00000000" w:rsidR="00000000" w:rsidRPr="00000000">
        <w:rPr>
          <w:rtl w:val="0"/>
        </w:rPr>
      </w:r>
    </w:p>
    <w:p w:rsidR="00000000" w:rsidDel="00000000" w:rsidP="00000000" w:rsidRDefault="00000000" w:rsidRPr="00000000" w14:paraId="00000A0F">
      <w:pPr>
        <w:pStyle w:val="Heading2"/>
        <w:rPr/>
      </w:pPr>
      <w:bookmarkStart w:colFirst="0" w:colLast="0" w:name="_yyplo9ywrvwe" w:id="120"/>
      <w:bookmarkEnd w:id="120"/>
      <w:hyperlink w:anchor="_ts99t9xiyk0u">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A10">
      <w:pPr>
        <w:ind w:left="0" w:firstLine="0"/>
        <w:rPr/>
      </w:pPr>
      <w:r w:rsidDel="00000000" w:rsidR="00000000" w:rsidRPr="00000000">
        <w:rPr>
          <w:rtl w:val="0"/>
        </w:rPr>
        <w:t xml:space="preserve">eContour: [</w:t>
      </w:r>
      <w:hyperlink r:id="rId584">
        <w:r w:rsidDel="00000000" w:rsidR="00000000" w:rsidRPr="00000000">
          <w:rPr>
            <w:rtl w:val="0"/>
          </w:rPr>
          <w:t xml:space="preserve">Recurrent pituitary adenoma</w:t>
        </w:r>
      </w:hyperlink>
      <w:r w:rsidDel="00000000" w:rsidR="00000000" w:rsidRPr="00000000">
        <w:rPr>
          <w:rtl w:val="0"/>
        </w:rPr>
        <w:t xml:space="preserve">].</w:t>
      </w:r>
    </w:p>
    <w:p w:rsidR="00000000" w:rsidDel="00000000" w:rsidP="00000000" w:rsidRDefault="00000000" w:rsidRPr="00000000" w14:paraId="00000A11">
      <w:pPr>
        <w:ind w:left="0" w:firstLine="0"/>
        <w:rPr/>
      </w:pPr>
      <w:r w:rsidDel="00000000" w:rsidR="00000000" w:rsidRPr="00000000">
        <w:rPr>
          <w:rtl w:val="0"/>
        </w:rPr>
        <w:t xml:space="preserve">Hormone deficiency (Table 1) </w:t>
      </w:r>
      <w:hyperlink r:id="rId585">
        <w:r w:rsidDel="00000000" w:rsidR="00000000" w:rsidRPr="00000000">
          <w:rPr>
            <w:rtl w:val="0"/>
          </w:rPr>
          <w:t xml:space="preserve">[Darzy Nature Rev Endo '09]</w:t>
        </w:r>
      </w:hyperlink>
      <w:r w:rsidDel="00000000" w:rsidR="00000000" w:rsidRPr="00000000">
        <w:rPr>
          <w:rtl w:val="0"/>
        </w:rPr>
        <w:t xml:space="preserve">: Pituitary RT to 30-50 Gy. </w:t>
      </w:r>
      <w:hyperlink w:anchor="36jb6dvhxdo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12">
      <w:pPr>
        <w:ind w:left="0" w:firstLine="0"/>
        <w:rPr/>
      </w:pPr>
      <w:r w:rsidDel="00000000" w:rsidR="00000000" w:rsidRPr="00000000">
        <w:rPr>
          <w:rtl w:val="0"/>
        </w:rPr>
        <w:t xml:space="preserve">SRS for Pituitary Adenomas: Modern review of literature, Target Delineation, and optimal dose [</w:t>
      </w:r>
      <w:hyperlink r:id="rId586">
        <w:r w:rsidDel="00000000" w:rsidR="00000000" w:rsidRPr="00000000">
          <w:rPr>
            <w:rtl w:val="0"/>
          </w:rPr>
          <w:t xml:space="preserve">Minniti RTO '16</w:t>
        </w:r>
      </w:hyperlink>
      <w:r w:rsidDel="00000000" w:rsidR="00000000" w:rsidRPr="00000000">
        <w:rPr>
          <w:rtl w:val="0"/>
        </w:rPr>
        <w:t xml:space="preserve">] </w:t>
      </w:r>
      <w:hyperlink w:anchor="4ntswz64ymcw">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13">
      <w:pPr>
        <w:ind w:left="0" w:firstLine="0"/>
        <w:rPr/>
      </w:pPr>
      <w:r w:rsidDel="00000000" w:rsidR="00000000" w:rsidRPr="00000000">
        <w:rPr>
          <w:rtl w:val="0"/>
        </w:rPr>
        <w:t xml:space="preserve">RT in the Management of Pituitary Adenomas [</w:t>
      </w:r>
      <w:hyperlink r:id="rId587">
        <w:r w:rsidDel="00000000" w:rsidR="00000000" w:rsidRPr="00000000">
          <w:rPr>
            <w:rtl w:val="0"/>
          </w:rPr>
          <w:t xml:space="preserve">Loeffler JCEM '11</w:t>
        </w:r>
      </w:hyperlink>
      <w:r w:rsidDel="00000000" w:rsidR="00000000" w:rsidRPr="00000000">
        <w:rPr>
          <w:rtl w:val="0"/>
        </w:rPr>
        <w:t xml:space="preserve">] </w:t>
      </w:r>
      <w:hyperlink w:anchor="_yyplo9ywrvw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14">
      <w:pPr>
        <w:ind w:left="0" w:firstLine="0"/>
        <w:rPr/>
      </w:pPr>
      <w:r w:rsidDel="00000000" w:rsidR="00000000" w:rsidRPr="00000000">
        <w:rPr>
          <w:rtl w:val="0"/>
        </w:rPr>
        <w:t xml:space="preserve">Hormone deficiency (Table 1) </w:t>
      </w:r>
      <w:hyperlink r:id="rId588">
        <w:r w:rsidDel="00000000" w:rsidR="00000000" w:rsidRPr="00000000">
          <w:rPr>
            <w:rtl w:val="0"/>
          </w:rPr>
          <w:t xml:space="preserve">[Darzy Nature Rev Endo '09]</w:t>
        </w:r>
      </w:hyperlink>
      <w:r w:rsidDel="00000000" w:rsidR="00000000" w:rsidRPr="00000000">
        <w:rPr>
          <w:rtl w:val="0"/>
        </w:rPr>
        <w:t xml:space="preserve">: Pituitary RT to 30-50 Gy. </w:t>
      </w:r>
      <w:hyperlink w:anchor="36jb6dvhxdo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15">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holding hormonal therapy for several weeks prior to RT increase response [</w:t>
      </w:r>
      <w:hyperlink r:id="rId589">
        <w:r w:rsidDel="00000000" w:rsidR="00000000" w:rsidRPr="00000000">
          <w:rPr>
            <w:rFonts w:ascii="Times New Roman" w:cs="Times New Roman" w:eastAsia="Times New Roman" w:hAnsi="Times New Roman"/>
            <w:sz w:val="20"/>
            <w:szCs w:val="20"/>
            <w:rtl w:val="0"/>
          </w:rPr>
          <w:t xml:space="preserve">Landolt JCEM '00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16">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GTV </w:t>
      </w:r>
      <w:r w:rsidDel="00000000" w:rsidR="00000000" w:rsidRPr="00000000">
        <w:rPr>
          <w:rFonts w:ascii="Times New Roman" w:cs="Times New Roman" w:eastAsia="Times New Roman" w:hAnsi="Times New Roman"/>
          <w:sz w:val="20"/>
          <w:szCs w:val="20"/>
          <w:rtl w:val="0"/>
        </w:rPr>
        <w:t xml:space="preserve">= hypointense or </w:t>
      </w:r>
      <w:r w:rsidDel="00000000" w:rsidR="00000000" w:rsidRPr="00000000">
        <w:rPr>
          <w:rFonts w:ascii="Times New Roman" w:cs="Times New Roman" w:eastAsia="Times New Roman" w:hAnsi="Times New Roman"/>
          <w:sz w:val="20"/>
          <w:szCs w:val="20"/>
          <w:rtl w:val="0"/>
        </w:rPr>
        <w:t xml:space="preserve">isotense</w:t>
      </w:r>
      <w:r w:rsidDel="00000000" w:rsidR="00000000" w:rsidRPr="00000000">
        <w:rPr>
          <w:rFonts w:ascii="Times New Roman" w:cs="Times New Roman" w:eastAsia="Times New Roman" w:hAnsi="Times New Roman"/>
          <w:sz w:val="20"/>
          <w:szCs w:val="20"/>
          <w:rtl w:val="0"/>
        </w:rPr>
        <w:t xml:space="preserve"> mass on T1c (no </w:t>
      </w:r>
      <w:r w:rsidDel="00000000" w:rsidR="00000000" w:rsidRPr="00000000">
        <w:rPr>
          <w:rtl w:val="0"/>
        </w:rPr>
        <w:t xml:space="preserve">CTV margin as non-invasive)</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sz w:val="20"/>
          <w:szCs w:val="20"/>
          <w:u w:val="single"/>
          <w:rtl w:val="0"/>
        </w:rPr>
        <w:t xml:space="preserve">3</w:t>
      </w:r>
      <w:r w:rsidDel="00000000" w:rsidR="00000000" w:rsidRPr="00000000">
        <w:rPr>
          <w:rFonts w:ascii="Times New Roman" w:cs="Times New Roman" w:eastAsia="Times New Roman" w:hAnsi="Times New Roman"/>
          <w:sz w:val="20"/>
          <w:szCs w:val="20"/>
          <w:rtl w:val="0"/>
        </w:rPr>
        <w:t xml:space="preserve">-5 mm PTV.</w:t>
      </w:r>
      <w:r w:rsidDel="00000000" w:rsidR="00000000" w:rsidRPr="00000000">
        <w:rPr>
          <w:rtl w:val="0"/>
        </w:rPr>
      </w:r>
    </w:p>
    <w:p w:rsidR="00000000" w:rsidDel="00000000" w:rsidP="00000000" w:rsidRDefault="00000000" w:rsidRPr="00000000" w14:paraId="00000A17">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14 - 16 Gy</w:t>
      </w:r>
      <w:r w:rsidDel="00000000" w:rsidR="00000000" w:rsidRPr="00000000">
        <w:rPr>
          <w:rFonts w:ascii="Times New Roman" w:cs="Times New Roman" w:eastAsia="Times New Roman" w:hAnsi="Times New Roman"/>
          <w:sz w:val="20"/>
          <w:szCs w:val="20"/>
          <w:rtl w:val="0"/>
        </w:rPr>
        <w:t xml:space="preserve"> if nonfunctional, 18 - </w:t>
      </w:r>
      <w:r w:rsidDel="00000000" w:rsidR="00000000" w:rsidRPr="00000000">
        <w:rPr>
          <w:rFonts w:ascii="Times New Roman" w:cs="Times New Roman" w:eastAsia="Times New Roman" w:hAnsi="Times New Roman"/>
          <w:b w:val="1"/>
          <w:sz w:val="20"/>
          <w:szCs w:val="20"/>
          <w:rtl w:val="0"/>
        </w:rPr>
        <w:t xml:space="preserve">20 Gy</w:t>
      </w:r>
      <w:r w:rsidDel="00000000" w:rsidR="00000000" w:rsidRPr="00000000">
        <w:rPr>
          <w:rFonts w:ascii="Times New Roman" w:cs="Times New Roman" w:eastAsia="Times New Roman" w:hAnsi="Times New Roman"/>
          <w:sz w:val="20"/>
          <w:szCs w:val="20"/>
          <w:rtl w:val="0"/>
        </w:rPr>
        <w:t xml:space="preserve"> if functional (22, up to 36 reported).</w:t>
      </w:r>
    </w:p>
    <w:p w:rsidR="00000000" w:rsidDel="00000000" w:rsidP="00000000" w:rsidRDefault="00000000" w:rsidRPr="00000000" w14:paraId="00000A18">
      <w:pPr>
        <w:spacing w:line="240" w:lineRule="auto"/>
        <w:ind w:left="720" w:firstLine="0"/>
        <w:rPr/>
      </w:pPr>
      <w:r w:rsidDel="00000000" w:rsidR="00000000" w:rsidRPr="00000000">
        <w:rPr>
          <w:rFonts w:ascii="Gungsuh" w:cs="Gungsuh" w:eastAsia="Gungsuh" w:hAnsi="Gungsuh"/>
          <w:rtl w:val="0"/>
        </w:rPr>
        <w:t xml:space="preserve">Generally, acceptable for tumors &lt; 3 cm and ≥ 3 mm to optic chiasm.</w:t>
      </w:r>
    </w:p>
    <w:p w:rsidR="00000000" w:rsidDel="00000000" w:rsidP="00000000" w:rsidRDefault="00000000" w:rsidRPr="00000000" w14:paraId="00000A19">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Best for microadenomas and yields better control of hormone secretion.</w:t>
      </w:r>
    </w:p>
    <w:p w:rsidR="00000000" w:rsidDel="00000000" w:rsidP="00000000" w:rsidRDefault="00000000" w:rsidRPr="00000000" w14:paraId="00000A1A">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 13 Gy = 33% panhypopit. 19 Gy = 100% panhypopit. </w:t>
      </w:r>
    </w:p>
    <w:p w:rsidR="00000000" w:rsidDel="00000000" w:rsidP="00000000" w:rsidRDefault="00000000" w:rsidRPr="00000000" w14:paraId="00000A1B">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Hypofractionated SRS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25/5 seems acceptable, even around OC/ON.</w:t>
      </w:r>
    </w:p>
    <w:p w:rsidR="00000000" w:rsidDel="00000000" w:rsidP="00000000" w:rsidRDefault="00000000" w:rsidRPr="00000000" w14:paraId="00000A1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Nonsecretory to 17 - 21/3 or 22 - 25/5 [</w:t>
      </w:r>
      <w:hyperlink r:id="rId590">
        <w:r w:rsidDel="00000000" w:rsidR="00000000" w:rsidRPr="00000000">
          <w:rPr>
            <w:rFonts w:ascii="Times New Roman" w:cs="Times New Roman" w:eastAsia="Times New Roman" w:hAnsi="Times New Roman"/>
            <w:sz w:val="20"/>
            <w:szCs w:val="20"/>
            <w:rtl w:val="0"/>
          </w:rPr>
          <w:t xml:space="preserve">Iwata Neuro Onc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1D">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Secretory to 17.4 - 26.8/3 or 20 - 32/5 [</w:t>
      </w:r>
      <w:hyperlink r:id="rId591">
        <w:r w:rsidDel="00000000" w:rsidR="00000000" w:rsidRPr="00000000">
          <w:rPr>
            <w:rFonts w:ascii="Times New Roman" w:cs="Times New Roman" w:eastAsia="Times New Roman" w:hAnsi="Times New Roman"/>
            <w:sz w:val="20"/>
            <w:szCs w:val="20"/>
            <w:rtl w:val="0"/>
          </w:rPr>
          <w:t xml:space="preserve">Iwata JCO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1E">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94% if within 2 mm of optic apparatus, MFU 4y, only 6% worse vision [</w:t>
      </w:r>
      <w:hyperlink r:id="rId592">
        <w:r w:rsidDel="00000000" w:rsidR="00000000" w:rsidRPr="00000000">
          <w:rPr>
            <w:rFonts w:ascii="Times New Roman" w:cs="Times New Roman" w:eastAsia="Times New Roman" w:hAnsi="Times New Roman"/>
            <w:sz w:val="20"/>
            <w:szCs w:val="20"/>
            <w:rtl w:val="0"/>
          </w:rPr>
          <w:t xml:space="preserve">Adler NS '06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1F">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Fractionated 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20">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Intact: No response above </w:t>
      </w:r>
      <w:r w:rsidDel="00000000" w:rsidR="00000000" w:rsidRPr="00000000">
        <w:rPr>
          <w:rFonts w:ascii="Times New Roman" w:cs="Times New Roman" w:eastAsia="Times New Roman" w:hAnsi="Times New Roman"/>
          <w:b w:val="1"/>
          <w:sz w:val="20"/>
          <w:szCs w:val="20"/>
          <w:rtl w:val="0"/>
        </w:rPr>
        <w:t xml:space="preserve">45 Gy </w:t>
      </w:r>
      <w:r w:rsidDel="00000000" w:rsidR="00000000" w:rsidRPr="00000000">
        <w:rPr>
          <w:rFonts w:ascii="Times New Roman" w:cs="Times New Roman" w:eastAsia="Times New Roman" w:hAnsi="Times New Roman"/>
          <w:sz w:val="20"/>
          <w:szCs w:val="20"/>
          <w:rtl w:val="0"/>
        </w:rPr>
        <w:t xml:space="preserve">for non-functional, </w:t>
      </w:r>
      <w:r w:rsidDel="00000000" w:rsidR="00000000" w:rsidRPr="00000000">
        <w:rPr>
          <w:rFonts w:ascii="Times New Roman" w:cs="Times New Roman" w:eastAsia="Times New Roman" w:hAnsi="Times New Roman"/>
          <w:b w:val="1"/>
          <w:sz w:val="20"/>
          <w:szCs w:val="20"/>
          <w:rtl w:val="0"/>
        </w:rPr>
        <w:t xml:space="preserve">54 Gy </w:t>
      </w:r>
      <w:r w:rsidDel="00000000" w:rsidR="00000000" w:rsidRPr="00000000">
        <w:rPr>
          <w:rFonts w:ascii="Times New Roman" w:cs="Times New Roman" w:eastAsia="Times New Roman" w:hAnsi="Times New Roman"/>
          <w:sz w:val="20"/>
          <w:szCs w:val="20"/>
          <w:rtl w:val="0"/>
        </w:rPr>
        <w:t xml:space="preserve">if functional [</w:t>
      </w:r>
      <w:hyperlink r:id="rId593">
        <w:r w:rsidDel="00000000" w:rsidR="00000000" w:rsidRPr="00000000">
          <w:rPr>
            <w:rFonts w:ascii="Times New Roman" w:cs="Times New Roman" w:eastAsia="Times New Roman" w:hAnsi="Times New Roman"/>
            <w:sz w:val="20"/>
            <w:szCs w:val="20"/>
            <w:rtl w:val="0"/>
          </w:rPr>
          <w:t xml:space="preserve">McCollough IJROBP '91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21">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 45-50.4 Gy for R0, 54 Gy for R1/2.</w:t>
      </w:r>
    </w:p>
    <w:p w:rsidR="00000000" w:rsidDel="00000000" w:rsidP="00000000" w:rsidRDefault="00000000" w:rsidRPr="00000000" w14:paraId="00000A22">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in the Management of Pituitary Adenomas </w:t>
      </w:r>
      <w:r w:rsidDel="00000000" w:rsidR="00000000" w:rsidRPr="00000000">
        <w:rPr>
          <w:rFonts w:ascii="Times New Roman" w:cs="Times New Roman" w:eastAsia="Times New Roman" w:hAnsi="Times New Roman"/>
          <w:sz w:val="20"/>
          <w:szCs w:val="20"/>
          <w:rtl w:val="0"/>
        </w:rPr>
        <w:t xml:space="preserve">[</w:t>
      </w:r>
      <w:hyperlink r:id="rId594">
        <w:r w:rsidDel="00000000" w:rsidR="00000000" w:rsidRPr="00000000">
          <w:rPr>
            <w:rFonts w:ascii="Times New Roman" w:cs="Times New Roman" w:eastAsia="Times New Roman" w:hAnsi="Times New Roman"/>
            <w:sz w:val="20"/>
            <w:szCs w:val="20"/>
            <w:rtl w:val="0"/>
          </w:rPr>
          <w:t xml:space="preserve">Loeffler JCEM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23">
      <w:pPr>
        <w:spacing w:line="240" w:lineRule="auto"/>
        <w:ind w:left="720" w:firstLine="0"/>
        <w:rPr>
          <w:rFonts w:ascii="Times New Roman" w:cs="Times New Roman" w:eastAsia="Times New Roman" w:hAnsi="Times New Roman"/>
          <w:sz w:val="20"/>
          <w:szCs w:val="20"/>
        </w:rPr>
      </w:pPr>
      <w:r w:rsidDel="00000000" w:rsidR="00000000" w:rsidRPr="00000000">
        <w:rPr>
          <w:sz w:val="20"/>
          <w:szCs w:val="20"/>
          <w:u w:val="single"/>
          <w:rtl w:val="0"/>
        </w:rPr>
        <w:t xml:space="preserve">Non-functioning</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Observation for small, non-secreting microadenomas or prolactinomas.</w:t>
      </w:r>
    </w:p>
    <w:p w:rsidR="00000000" w:rsidDel="00000000" w:rsidP="00000000" w:rsidRDefault="00000000" w:rsidRPr="00000000" w14:paraId="00000A24">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TSS with adjuvant RT at 6w if GTR is unachievable or if recurrence occurs. May consider observation with residual </w:t>
      </w:r>
      <w:r w:rsidDel="00000000" w:rsidR="00000000" w:rsidRPr="00000000">
        <w:rPr>
          <w:rtl w:val="0"/>
        </w:rPr>
        <w:t xml:space="preserve">disease unless growth would impact vision or preclude SRS (e.g., 3 mm away from / encroaching on optic chiasm).</w:t>
      </w:r>
      <w:r w:rsidDel="00000000" w:rsidR="00000000" w:rsidRPr="00000000">
        <w:rPr>
          <w:rtl w:val="0"/>
        </w:rPr>
      </w:r>
    </w:p>
    <w:p w:rsidR="00000000" w:rsidDel="00000000" w:rsidP="00000000" w:rsidRDefault="00000000" w:rsidRPr="00000000" w14:paraId="00000A25">
      <w:pPr>
        <w:spacing w:line="240" w:lineRule="auto"/>
        <w:ind w:left="720" w:firstLine="0"/>
        <w:rPr>
          <w:rFonts w:ascii="Times New Roman" w:cs="Times New Roman" w:eastAsia="Times New Roman" w:hAnsi="Times New Roman"/>
          <w:sz w:val="20"/>
          <w:szCs w:val="20"/>
        </w:rPr>
      </w:pPr>
      <w:r w:rsidDel="00000000" w:rsidR="00000000" w:rsidRPr="00000000">
        <w:rPr>
          <w:sz w:val="20"/>
          <w:szCs w:val="20"/>
          <w:u w:val="single"/>
          <w:rtl w:val="0"/>
        </w:rPr>
        <w:t xml:space="preserve">Functioning (PRLoma)</w:t>
      </w:r>
      <w:r w:rsidDel="00000000" w:rsidR="00000000" w:rsidRPr="00000000">
        <w:rPr>
          <w:rFonts w:ascii="Times New Roman" w:cs="Times New Roman" w:eastAsia="Times New Roman" w:hAnsi="Times New Roman"/>
          <w:sz w:val="20"/>
          <w:szCs w:val="20"/>
          <w:rtl w:val="0"/>
        </w:rPr>
        <w:t xml:space="preserve">: Bromocriptine or cabergoline for microadenoma without local s</w:t>
      </w:r>
      <w:r w:rsidDel="00000000" w:rsidR="00000000" w:rsidRPr="00000000">
        <w:rPr>
          <w:rtl w:val="0"/>
        </w:rPr>
        <w:t xml:space="preserve">ymptoms</w:t>
      </w:r>
      <w:r w:rsidDel="00000000" w:rsidR="00000000" w:rsidRPr="00000000">
        <w:rPr>
          <w:rFonts w:ascii="Times New Roman" w:cs="Times New Roman" w:eastAsia="Times New Roman" w:hAnsi="Times New Roman"/>
          <w:sz w:val="20"/>
          <w:szCs w:val="20"/>
          <w:rtl w:val="0"/>
        </w:rPr>
        <w:t xml:space="preserve">. Recall: 30% cannot tolerate bromocriptine due to N/HA and fatigue. PRL takes 1-2 months to suppress. Surgery for failure of meds.</w:t>
      </w:r>
    </w:p>
    <w:p w:rsidR="00000000" w:rsidDel="00000000" w:rsidP="00000000" w:rsidRDefault="00000000" w:rsidRPr="00000000" w14:paraId="00000A26">
      <w:pPr>
        <w:numPr>
          <w:ilvl w:val="1"/>
          <w:numId w:val="58"/>
        </w:numPr>
        <w:ind w:left="1440" w:hanging="360"/>
      </w:pPr>
      <w:r w:rsidDel="00000000" w:rsidR="00000000" w:rsidRPr="00000000">
        <w:rPr>
          <w:rtl w:val="0"/>
        </w:rPr>
        <w:t xml:space="preserve">RT if functional, if growth impacts vision/precludes SRS. Otherwise, observe as salvage ~LC as PORT.</w:t>
      </w:r>
    </w:p>
    <w:p w:rsidR="00000000" w:rsidDel="00000000" w:rsidP="00000000" w:rsidRDefault="00000000" w:rsidRPr="00000000" w14:paraId="00000A27">
      <w:pPr>
        <w:numPr>
          <w:ilvl w:val="1"/>
          <w:numId w:val="58"/>
        </w:numPr>
        <w:ind w:left="1440" w:hanging="360"/>
      </w:pPr>
      <w:r w:rsidDel="00000000" w:rsidR="00000000" w:rsidRPr="00000000">
        <w:rPr>
          <w:rtl w:val="0"/>
        </w:rPr>
        <w:t xml:space="preserve">May observe if PRV &gt; 3 mm from the optic chiasm. Treat if growth may limit future treatment options.</w:t>
      </w:r>
    </w:p>
    <w:p w:rsidR="00000000" w:rsidDel="00000000" w:rsidP="00000000" w:rsidRDefault="00000000" w:rsidRPr="00000000" w14:paraId="00000A28">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RT, PRL level suppression takes 2-5 years.</w:t>
      </w:r>
    </w:p>
    <w:p w:rsidR="00000000" w:rsidDel="00000000" w:rsidP="00000000" w:rsidRDefault="00000000" w:rsidRPr="00000000" w14:paraId="00000A29">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PRL: SRS CR 15-50% with meds 40-80% at 2-8y. Conventional CR 25-50% with meds 80-100% at 1-10y.</w:t>
      </w:r>
    </w:p>
    <w:p w:rsidR="00000000" w:rsidDel="00000000" w:rsidP="00000000" w:rsidRDefault="00000000" w:rsidRPr="00000000" w14:paraId="00000A2A">
      <w:pPr>
        <w:spacing w:line="240" w:lineRule="auto"/>
        <w:ind w:left="720" w:firstLine="0"/>
        <w:rPr>
          <w:rFonts w:ascii="Times New Roman" w:cs="Times New Roman" w:eastAsia="Times New Roman" w:hAnsi="Times New Roman"/>
          <w:sz w:val="20"/>
          <w:szCs w:val="20"/>
        </w:rPr>
      </w:pPr>
      <w:r w:rsidDel="00000000" w:rsidR="00000000" w:rsidRPr="00000000">
        <w:rPr>
          <w:sz w:val="20"/>
          <w:szCs w:val="20"/>
          <w:u w:val="single"/>
          <w:rtl w:val="0"/>
        </w:rPr>
        <w:t xml:space="preserve">Functioning (other than </w:t>
      </w:r>
      <w:r w:rsidDel="00000000" w:rsidR="00000000" w:rsidRPr="00000000">
        <w:rPr>
          <w:sz w:val="20"/>
          <w:szCs w:val="20"/>
          <w:u w:val="single"/>
          <w:rtl w:val="0"/>
        </w:rPr>
        <w:t xml:space="preserve">PRLoma</w:t>
      </w:r>
      <w:r w:rsidDel="00000000" w:rsidR="00000000" w:rsidRPr="00000000">
        <w:rPr>
          <w:sz w:val="20"/>
          <w:szCs w:val="20"/>
          <w:u w:val="single"/>
          <w:rtl w:val="0"/>
        </w:rPr>
        <w:t xml:space="preserve">)</w:t>
      </w:r>
      <w:r w:rsidDel="00000000" w:rsidR="00000000" w:rsidRPr="00000000">
        <w:rPr>
          <w:rFonts w:ascii="Times New Roman" w:cs="Times New Roman" w:eastAsia="Times New Roman" w:hAnsi="Times New Roman"/>
          <w:sz w:val="20"/>
          <w:szCs w:val="20"/>
          <w:rtl w:val="0"/>
        </w:rPr>
        <w:t xml:space="preserve">: TSS with adjuvant RT for persistent hormone secretion or STR.</w:t>
      </w:r>
    </w:p>
    <w:p w:rsidR="00000000" w:rsidDel="00000000" w:rsidP="00000000" w:rsidRDefault="00000000" w:rsidRPr="00000000" w14:paraId="00000A2B">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ACTH: SRS CR with meds 85-100% (TTR 7.5-33 mo). Conventional CR with meds 50-80% (TTR 18-42 mo).</w:t>
      </w:r>
    </w:p>
    <w:p w:rsidR="00000000" w:rsidDel="00000000" w:rsidP="00000000" w:rsidRDefault="00000000" w:rsidRPr="00000000" w14:paraId="00000A2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 SRS and conventional similar. Remission 50-60% at 5-10y, 65-87% at 15y.</w:t>
      </w:r>
    </w:p>
    <w:p w:rsidR="00000000" w:rsidDel="00000000" w:rsidP="00000000" w:rsidRDefault="00000000" w:rsidRPr="00000000" w14:paraId="00000A2D">
      <w:pPr>
        <w:spacing w:line="240" w:lineRule="auto"/>
        <w:ind w:left="720" w:firstLine="0"/>
        <w:rPr>
          <w:rFonts w:ascii="Times New Roman" w:cs="Times New Roman" w:eastAsia="Times New Roman" w:hAnsi="Times New Roman"/>
          <w:sz w:val="20"/>
          <w:szCs w:val="20"/>
        </w:rPr>
      </w:pPr>
      <w:r w:rsidDel="00000000" w:rsidR="00000000" w:rsidRPr="00000000">
        <w:rPr>
          <w:sz w:val="20"/>
          <w:szCs w:val="20"/>
          <w:u w:val="single"/>
          <w:rtl w:val="0"/>
        </w:rPr>
        <w:t xml:space="preserve">TSH-secreting</w:t>
      </w:r>
      <w:r w:rsidDel="00000000" w:rsidR="00000000" w:rsidRPr="00000000">
        <w:rPr>
          <w:rFonts w:ascii="Times New Roman" w:cs="Times New Roman" w:eastAsia="Times New Roman" w:hAnsi="Times New Roman"/>
          <w:sz w:val="20"/>
          <w:szCs w:val="20"/>
          <w:rtl w:val="0"/>
        </w:rPr>
        <w:t xml:space="preserve">: TSS with adjuvant RT.</w:t>
      </w:r>
    </w:p>
    <w:p w:rsidR="00000000" w:rsidDel="00000000" w:rsidP="00000000" w:rsidRDefault="00000000" w:rsidRPr="00000000" w14:paraId="00000A2E">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rate of recurrence after resection. Consider 54 Gy PORT.</w:t>
      </w:r>
    </w:p>
    <w:p w:rsidR="00000000" w:rsidDel="00000000" w:rsidP="00000000" w:rsidRDefault="00000000" w:rsidRPr="00000000" w14:paraId="00000A2F">
      <w:pPr>
        <w:ind w:left="720" w:firstLine="0"/>
        <w:rPr>
          <w:rFonts w:ascii="Times New Roman" w:cs="Times New Roman" w:eastAsia="Times New Roman" w:hAnsi="Times New Roman"/>
          <w:sz w:val="20"/>
          <w:szCs w:val="20"/>
        </w:rPr>
      </w:pPr>
      <w:r w:rsidDel="00000000" w:rsidR="00000000" w:rsidRPr="00000000">
        <w:rPr>
          <w:u w:val="single"/>
          <w:rtl w:val="0"/>
        </w:rPr>
        <w:t xml:space="preserve">Re-irradiation</w:t>
      </w:r>
      <w:r w:rsidDel="00000000" w:rsidR="00000000" w:rsidRPr="00000000">
        <w:rPr>
          <w:rtl w:val="0"/>
        </w:rPr>
        <w:t xml:space="preserve">: 35-49.6 Gy, median 42/21 [</w:t>
      </w:r>
      <w:hyperlink r:id="rId595">
        <w:r w:rsidDel="00000000" w:rsidR="00000000" w:rsidRPr="00000000">
          <w:rPr>
            <w:rtl w:val="0"/>
          </w:rPr>
          <w:t xml:space="preserve">Flickinger IJROBP '89</w:t>
        </w:r>
      </w:hyperlink>
      <w:r w:rsidDel="00000000" w:rsidR="00000000" w:rsidRPr="00000000">
        <w:rPr>
          <w:rtl w:val="0"/>
        </w:rPr>
        <w:t xml:space="preserve">, </w:t>
      </w:r>
      <w:hyperlink r:id="rId596">
        <w:r w:rsidDel="00000000" w:rsidR="00000000" w:rsidRPr="00000000">
          <w:rPr>
            <w:rtl w:val="0"/>
          </w:rPr>
          <w:t xml:space="preserve">Schoenthaler IJROBP '92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30">
      <w:pPr>
        <w:pStyle w:val="Heading2"/>
        <w:rPr/>
      </w:pPr>
      <w:bookmarkStart w:colFirst="0" w:colLast="0" w:name="_ox7vp1ah3gv1" w:id="121"/>
      <w:bookmarkEnd w:id="121"/>
      <w:r w:rsidDel="00000000" w:rsidR="00000000" w:rsidRPr="00000000">
        <w:rPr>
          <w:rtl w:val="0"/>
        </w:rPr>
      </w:r>
    </w:p>
    <w:p w:rsidR="00000000" w:rsidDel="00000000" w:rsidP="00000000" w:rsidRDefault="00000000" w:rsidRPr="00000000" w14:paraId="00000A31">
      <w:pPr>
        <w:pStyle w:val="Heading2"/>
        <w:rPr/>
      </w:pPr>
      <w:bookmarkStart w:colFirst="0" w:colLast="0" w:name="_g0ys28p3itaj" w:id="122"/>
      <w:bookmarkEnd w:id="122"/>
      <w:hyperlink w:anchor="_ts99t9xiyk0u">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A32">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q6mo x1y, then annually.</w:t>
      </w:r>
    </w:p>
    <w:p w:rsidR="00000000" w:rsidDel="00000000" w:rsidP="00000000" w:rsidRDefault="00000000" w:rsidRPr="00000000" w14:paraId="00000A33">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Endocrine lab panel. </w:t>
      </w:r>
      <w:r w:rsidDel="00000000" w:rsidR="00000000" w:rsidRPr="00000000">
        <w:rPr>
          <w:rtl w:val="0"/>
        </w:rPr>
        <w:t xml:space="preserve">Monitor response of GH-secreting tumors by measuring IGF-1. </w:t>
      </w:r>
    </w:p>
    <w:p w:rsidR="00000000" w:rsidDel="00000000" w:rsidP="00000000" w:rsidRDefault="00000000" w:rsidRPr="00000000" w14:paraId="00000A34">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 visual field testing.</w:t>
      </w:r>
    </w:p>
    <w:p w:rsidR="00000000" w:rsidDel="00000000" w:rsidP="00000000" w:rsidRDefault="00000000" w:rsidRPr="00000000" w14:paraId="00000A35">
      <w:pPr>
        <w:spacing w:line="240" w:lineRule="auto"/>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A3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37">
      <w:pPr>
        <w:pStyle w:val="Heading1"/>
        <w:spacing w:after="46" w:lineRule="auto"/>
        <w:rPr/>
      </w:pPr>
      <w:bookmarkStart w:colFirst="0" w:colLast="0" w:name="_vktjx3razv69" w:id="123"/>
      <w:bookmarkEnd w:id="123"/>
      <w:hyperlink w:anchor="_dtyy1oq7ungd">
        <w:r w:rsidDel="00000000" w:rsidR="00000000" w:rsidRPr="00000000">
          <w:rPr>
            <w:rtl w:val="0"/>
          </w:rPr>
          <w:t xml:space="preserve">AVM</w:t>
        </w:r>
      </w:hyperlink>
      <w:r w:rsidDel="00000000" w:rsidR="00000000" w:rsidRPr="00000000">
        <w:rPr>
          <w:rtl w:val="0"/>
        </w:rPr>
      </w:r>
    </w:p>
    <w:p w:rsidR="00000000" w:rsidDel="00000000" w:rsidP="00000000" w:rsidRDefault="00000000" w:rsidRPr="00000000" w14:paraId="00000A38">
      <w:pPr>
        <w:rPr/>
      </w:pPr>
      <w:hyperlink r:id="rId597">
        <w:r w:rsidDel="00000000" w:rsidR="00000000" w:rsidRPr="00000000">
          <w:rPr>
            <w:b w:val="1"/>
            <w:rtl w:val="0"/>
          </w:rPr>
          <w:t xml:space="preserve">StatPearls: Arteriovenous Malformation (AVM) of the Brain</w:t>
        </w:r>
      </w:hyperlink>
      <w:r w:rsidDel="00000000" w:rsidR="00000000" w:rsidRPr="00000000">
        <w:rPr>
          <w:b w:val="1"/>
          <w:rtl w:val="0"/>
        </w:rPr>
        <w:t xml:space="preserve"> </w:t>
      </w:r>
      <w:r w:rsidDel="00000000" w:rsidR="00000000" w:rsidRPr="00000000">
        <w:rPr>
          <w:i w:val="1"/>
          <w:rtl w:val="0"/>
        </w:rPr>
        <w:t xml:space="preserve">Last update: 12/12/2019.</w:t>
      </w:r>
      <w:r w:rsidDel="00000000" w:rsidR="00000000" w:rsidRPr="00000000">
        <w:rPr>
          <w:rtl w:val="0"/>
        </w:rPr>
      </w:r>
    </w:p>
    <w:p w:rsidR="00000000" w:rsidDel="00000000" w:rsidP="00000000" w:rsidRDefault="00000000" w:rsidRPr="00000000" w14:paraId="00000A39">
      <w:pPr>
        <w:rPr/>
      </w:pPr>
      <w:r w:rsidDel="00000000" w:rsidR="00000000" w:rsidRPr="00000000">
        <w:rPr>
          <w:b w:val="1"/>
          <w:rtl w:val="0"/>
        </w:rPr>
        <w:t xml:space="preserve">ARRO</w:t>
      </w:r>
      <w:r w:rsidDel="00000000" w:rsidR="00000000" w:rsidRPr="00000000">
        <w:rPr>
          <w:rtl w:val="0"/>
        </w:rPr>
        <w:t xml:space="preserve">: [</w:t>
      </w:r>
      <w:hyperlink r:id="rId598">
        <w:r w:rsidDel="00000000" w:rsidR="00000000" w:rsidRPr="00000000">
          <w:rPr>
            <w:rtl w:val="0"/>
          </w:rPr>
          <w:t xml:space="preserve">Arteriovenous malformation (AVM)</w:t>
        </w:r>
      </w:hyperlink>
      <w:r w:rsidDel="00000000" w:rsidR="00000000" w:rsidRPr="00000000">
        <w:rPr>
          <w:rtl w:val="0"/>
        </w:rPr>
        <w:t xml:space="preserve">]</w:t>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of diagnosis 30. 0.1% </w:t>
      </w:r>
      <w:r w:rsidDel="00000000" w:rsidR="00000000" w:rsidRPr="00000000">
        <w:rPr>
          <w:rtl w:val="0"/>
        </w:rPr>
        <w:t xml:space="preserve">of the population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3C">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Associated with </w:t>
      </w:r>
      <w:r w:rsidDel="00000000" w:rsidR="00000000" w:rsidRPr="00000000">
        <w:rPr>
          <w:rFonts w:ascii="Times New Roman" w:cs="Times New Roman" w:eastAsia="Times New Roman" w:hAnsi="Times New Roman"/>
          <w:b w:val="1"/>
          <w:sz w:val="20"/>
          <w:szCs w:val="20"/>
          <w:rtl w:val="0"/>
        </w:rPr>
        <w:t xml:space="preserve">Osler-Weber-Rendu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b w:val="1"/>
          <w:sz w:val="20"/>
          <w:szCs w:val="20"/>
          <w:rtl w:val="0"/>
        </w:rPr>
        <w:t xml:space="preserve">Sturge Weber </w:t>
      </w:r>
      <w:r w:rsidDel="00000000" w:rsidR="00000000" w:rsidRPr="00000000">
        <w:rPr>
          <w:rFonts w:ascii="Times New Roman" w:cs="Times New Roman" w:eastAsia="Times New Roman" w:hAnsi="Times New Roman"/>
          <w:sz w:val="20"/>
          <w:szCs w:val="20"/>
          <w:rtl w:val="0"/>
        </w:rPr>
        <w:t xml:space="preserve">syndrome, </w:t>
      </w:r>
      <w:r w:rsidDel="00000000" w:rsidR="00000000" w:rsidRPr="00000000">
        <w:rPr>
          <w:rFonts w:ascii="Times New Roman" w:cs="Times New Roman" w:eastAsia="Times New Roman" w:hAnsi="Times New Roman"/>
          <w:b w:val="1"/>
          <w:sz w:val="20"/>
          <w:szCs w:val="20"/>
          <w:rtl w:val="0"/>
        </w:rPr>
        <w:t xml:space="preserve">majority sporadic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3D">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Absence of smooth mm layer, increased venous pressure (fibromuscular thickening </w:t>
      </w:r>
      <w:r w:rsidDel="00000000" w:rsidR="00000000" w:rsidRPr="00000000">
        <w:rPr>
          <w:rtl w:val="0"/>
        </w:rPr>
        <w:t xml:space="preserve">with incomplete</w:t>
      </w:r>
      <w:r w:rsidDel="00000000" w:rsidR="00000000" w:rsidRPr="00000000">
        <w:rPr>
          <w:rFonts w:ascii="Times New Roman" w:cs="Times New Roman" w:eastAsia="Times New Roman" w:hAnsi="Times New Roman"/>
          <w:b w:val="1"/>
          <w:sz w:val="20"/>
          <w:szCs w:val="20"/>
          <w:rtl w:val="0"/>
        </w:rPr>
        <w:t xml:space="preserve"> elastic lamina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3E">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Cavernoma</w:t>
      </w:r>
      <w:r w:rsidDel="00000000" w:rsidR="00000000" w:rsidRPr="00000000">
        <w:rPr>
          <w:rFonts w:ascii="Times New Roman" w:cs="Times New Roman" w:eastAsia="Times New Roman" w:hAnsi="Times New Roman"/>
          <w:sz w:val="20"/>
          <w:szCs w:val="20"/>
          <w:rtl w:val="0"/>
        </w:rPr>
        <w:t xml:space="preserve">: Cluster of enlarged capillaries without </w:t>
      </w:r>
      <w:r w:rsidDel="00000000" w:rsidR="00000000" w:rsidRPr="00000000">
        <w:rPr>
          <w:rtl w:val="0"/>
        </w:rPr>
        <w:t xml:space="preserve">significant feeding</w:t>
      </w:r>
      <w:r w:rsidDel="00000000" w:rsidR="00000000" w:rsidRPr="00000000">
        <w:rPr>
          <w:rFonts w:ascii="Times New Roman" w:cs="Times New Roman" w:eastAsia="Times New Roman" w:hAnsi="Times New Roman"/>
          <w:sz w:val="20"/>
          <w:szCs w:val="20"/>
          <w:rtl w:val="0"/>
        </w:rPr>
        <w:t xml:space="preserve"> vessels (no nidus) often observe since they have a lower risk of bleeding.</w:t>
      </w:r>
    </w:p>
    <w:p w:rsidR="00000000" w:rsidDel="00000000" w:rsidP="00000000" w:rsidRDefault="00000000" w:rsidRPr="00000000" w14:paraId="00000A3F">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factors</w:t>
      </w:r>
      <w:r w:rsidDel="00000000" w:rsidR="00000000" w:rsidRPr="00000000">
        <w:rPr>
          <w:rFonts w:ascii="Times New Roman" w:cs="Times New Roman" w:eastAsia="Times New Roman" w:hAnsi="Times New Roman"/>
          <w:sz w:val="20"/>
          <w:szCs w:val="20"/>
          <w:rtl w:val="0"/>
        </w:rPr>
        <w:t xml:space="preserve">: prior hemorrhage, drainage into deep venous sinuses, deep location, single draining vein, venous stenosis (also may be inversely related to diameter of malformation). </w:t>
      </w:r>
    </w:p>
    <w:p w:rsidR="00000000" w:rsidDel="00000000" w:rsidP="00000000" w:rsidRDefault="00000000" w:rsidRPr="00000000" w14:paraId="00000A40">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Untreated, previously unruptured with</w:t>
      </w:r>
      <w:r w:rsidDel="00000000" w:rsidR="00000000" w:rsidRPr="00000000">
        <w:rPr>
          <w:rFonts w:ascii="Times New Roman" w:cs="Times New Roman" w:eastAsia="Times New Roman" w:hAnsi="Times New Roman"/>
          <w:b w:val="1"/>
          <w:sz w:val="20"/>
          <w:szCs w:val="20"/>
          <w:rtl w:val="0"/>
        </w:rPr>
        <w:t xml:space="preserve"> 2-4% annual bleed risk</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 annual mortality risk</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41">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Lifetime risk of </w:t>
      </w:r>
      <w:r w:rsidDel="00000000" w:rsidR="00000000" w:rsidRPr="00000000">
        <w:rPr>
          <w:rtl w:val="0"/>
        </w:rPr>
        <w:t xml:space="preserve">bleeding</w:t>
      </w:r>
      <w:r w:rsidDel="00000000" w:rsidR="00000000" w:rsidRPr="00000000">
        <w:rPr>
          <w:rFonts w:ascii="Times New Roman" w:cs="Times New Roman" w:eastAsia="Times New Roman" w:hAnsi="Times New Roman"/>
          <w:sz w:val="20"/>
          <w:szCs w:val="20"/>
          <w:rtl w:val="0"/>
        </w:rPr>
        <w:t xml:space="preserve"> without treatment = </w:t>
      </w:r>
      <w:r w:rsidDel="00000000" w:rsidR="00000000" w:rsidRPr="00000000">
        <w:rPr>
          <w:rFonts w:ascii="Times New Roman" w:cs="Times New Roman" w:eastAsia="Times New Roman" w:hAnsi="Times New Roman"/>
          <w:b w:val="1"/>
          <w:sz w:val="20"/>
          <w:szCs w:val="20"/>
          <w:rtl w:val="0"/>
        </w:rPr>
        <w:t xml:space="preserve">105 - age in years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Outdated (See Solomon below).</w:t>
      </w:r>
    </w:p>
    <w:p w:rsidR="00000000" w:rsidDel="00000000" w:rsidP="00000000" w:rsidRDefault="00000000" w:rsidRPr="00000000" w14:paraId="00000A42">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bleed with 5-10% risk of death, 30-50% risk of neuro deficit.</w:t>
      </w:r>
    </w:p>
    <w:p w:rsidR="00000000" w:rsidDel="00000000" w:rsidP="00000000" w:rsidRDefault="00000000" w:rsidRPr="00000000" w14:paraId="00000A43">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AVMs of the brain</w:t>
      </w:r>
      <w:r w:rsidDel="00000000" w:rsidR="00000000" w:rsidRPr="00000000">
        <w:rPr>
          <w:rFonts w:ascii="Times New Roman" w:cs="Times New Roman" w:eastAsia="Times New Roman" w:hAnsi="Times New Roman"/>
          <w:sz w:val="20"/>
          <w:szCs w:val="20"/>
          <w:rtl w:val="0"/>
        </w:rPr>
        <w:t xml:space="preserve"> [</w:t>
      </w:r>
      <w:hyperlink r:id="rId599">
        <w:r w:rsidDel="00000000" w:rsidR="00000000" w:rsidRPr="00000000">
          <w:rPr>
            <w:rFonts w:ascii="Times New Roman" w:cs="Times New Roman" w:eastAsia="Times New Roman" w:hAnsi="Times New Roman"/>
            <w:sz w:val="20"/>
            <w:szCs w:val="20"/>
            <w:rtl w:val="0"/>
          </w:rPr>
          <w:t xml:space="preserve">Solomon NEJM '17</w:t>
        </w:r>
      </w:hyperlink>
      <w:r w:rsidDel="00000000" w:rsidR="00000000" w:rsidRPr="00000000">
        <w:rPr>
          <w:rFonts w:ascii="Times New Roman" w:cs="Times New Roman" w:eastAsia="Times New Roman" w:hAnsi="Times New Roman"/>
          <w:sz w:val="20"/>
          <w:szCs w:val="20"/>
          <w:rtl w:val="0"/>
        </w:rPr>
        <w:t xml:space="preserve">]: Yearly risks of hemorrhage, nice review article.</w:t>
      </w:r>
      <w:r w:rsidDel="00000000" w:rsidR="00000000" w:rsidRPr="00000000">
        <w:rPr>
          <w:rtl w:val="0"/>
        </w:rPr>
      </w:r>
    </w:p>
    <w:p w:rsidR="00000000" w:rsidDel="00000000" w:rsidP="00000000" w:rsidRDefault="00000000" w:rsidRPr="00000000" w14:paraId="00000A44">
      <w:pPr>
        <w:spacing w:line="240" w:lineRule="auto"/>
        <w:ind w:left="720" w:firstLine="0"/>
        <w:rPr/>
      </w:pPr>
      <w:r w:rsidDel="00000000" w:rsidR="00000000" w:rsidRPr="00000000">
        <w:rPr>
          <w:rtl w:val="0"/>
        </w:rPr>
        <w:t xml:space="preserve">Risk factors: 1) Exclusive drainage into deep venous sinus and 2) deep location present. </w:t>
      </w:r>
    </w:p>
    <w:p w:rsidR="00000000" w:rsidDel="00000000" w:rsidP="00000000" w:rsidRDefault="00000000" w:rsidRPr="00000000" w14:paraId="00000A45">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Yearly risk if no prior hemorrhage and 0 / 1 / 2 RF of 1→ 3→ 8%.</w:t>
      </w:r>
    </w:p>
    <w:p w:rsidR="00000000" w:rsidDel="00000000" w:rsidP="00000000" w:rsidRDefault="00000000" w:rsidRPr="00000000" w14:paraId="00000A46">
      <w:pPr>
        <w:numPr>
          <w:ilvl w:val="1"/>
          <w:numId w:val="93"/>
        </w:numPr>
        <w:ind w:left="1440" w:hanging="360"/>
      </w:pPr>
      <w:r w:rsidDel="00000000" w:rsidR="00000000" w:rsidRPr="00000000">
        <w:rPr>
          <w:rFonts w:ascii="Cardo" w:cs="Cardo" w:eastAsia="Cardo" w:hAnsi="Cardo"/>
          <w:rtl w:val="0"/>
        </w:rPr>
        <w:t xml:space="preserve">Yearly risk if prior hemorrhage and 0 / 1 / 2 RF of 5→ 15→ 35%. </w:t>
      </w:r>
    </w:p>
    <w:p w:rsidR="00000000" w:rsidDel="00000000" w:rsidP="00000000" w:rsidRDefault="00000000" w:rsidRPr="00000000" w14:paraId="00000A47">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controls 81-90% of lesions &lt; 3 cm. Lag period to obliteration of ~1-3 years.</w:t>
      </w:r>
    </w:p>
    <w:p w:rsidR="00000000" w:rsidDel="00000000" w:rsidP="00000000" w:rsidRDefault="00000000" w:rsidRPr="00000000" w14:paraId="00000A48">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After angiographic obliteration, lifetime risk of hemorrhage ≤ 1%. </w:t>
      </w:r>
    </w:p>
    <w:p w:rsidR="00000000" w:rsidDel="00000000" w:rsidP="00000000" w:rsidRDefault="00000000" w:rsidRPr="00000000" w14:paraId="00000A49">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Obliteration rate for ± 2 cm lesions of 50-70→ 90-100%.</w:t>
      </w:r>
    </w:p>
    <w:p w:rsidR="00000000" w:rsidDel="00000000" w:rsidP="00000000" w:rsidRDefault="00000000" w:rsidRPr="00000000" w14:paraId="00000A4A">
      <w:pPr>
        <w:numPr>
          <w:ilvl w:val="0"/>
          <w:numId w:val="93"/>
        </w:numPr>
        <w:ind w:left="720" w:hanging="360"/>
      </w:pPr>
      <w:r w:rsidDel="00000000" w:rsidR="00000000" w:rsidRPr="00000000">
        <w:rPr>
          <w:b w:val="1"/>
          <w:rtl w:val="0"/>
        </w:rPr>
        <w:t xml:space="preserve">Workup</w:t>
      </w:r>
    </w:p>
    <w:p w:rsidR="00000000" w:rsidDel="00000000" w:rsidP="00000000" w:rsidRDefault="00000000" w:rsidRPr="00000000" w14:paraId="00000A4B">
      <w:pPr>
        <w:numPr>
          <w:ilvl w:val="1"/>
          <w:numId w:val="93"/>
        </w:numPr>
        <w:ind w:left="1440" w:hanging="360"/>
      </w:pPr>
      <w:r w:rsidDel="00000000" w:rsidR="00000000" w:rsidRPr="00000000">
        <w:rPr>
          <w:rtl w:val="0"/>
        </w:rPr>
        <w:t xml:space="preserve">Presentation: intracerebral hemorrhage (40-70%) &gt; Seizures (11-33%) &gt; HA &gt; focal neuro deficit.</w:t>
      </w:r>
    </w:p>
    <w:p w:rsidR="00000000" w:rsidDel="00000000" w:rsidP="00000000" w:rsidRDefault="00000000" w:rsidRPr="00000000" w14:paraId="00000A4C">
      <w:pPr>
        <w:numPr>
          <w:ilvl w:val="2"/>
          <w:numId w:val="93"/>
        </w:numPr>
        <w:ind w:left="2160" w:hanging="360"/>
      </w:pPr>
      <w:r w:rsidDel="00000000" w:rsidR="00000000" w:rsidRPr="00000000">
        <w:rPr>
          <w:rtl w:val="0"/>
        </w:rPr>
        <w:t xml:space="preserve">Kids are more likely to present with hemorrhage than adults.</w:t>
      </w:r>
    </w:p>
    <w:p w:rsidR="00000000" w:rsidDel="00000000" w:rsidP="00000000" w:rsidRDefault="00000000" w:rsidRPr="00000000" w14:paraId="00000A4D">
      <w:pPr>
        <w:numPr>
          <w:ilvl w:val="1"/>
          <w:numId w:val="93"/>
        </w:numPr>
        <w:ind w:left="1440" w:hanging="360"/>
      </w:pPr>
      <w:r w:rsidDel="00000000" w:rsidR="00000000" w:rsidRPr="00000000">
        <w:rPr>
          <w:rtl w:val="0"/>
        </w:rPr>
        <w:t xml:space="preserve">MRI/MRA</w:t>
      </w:r>
    </w:p>
    <w:p w:rsidR="00000000" w:rsidDel="00000000" w:rsidP="00000000" w:rsidRDefault="00000000" w:rsidRPr="00000000" w14:paraId="00000A4E">
      <w:pPr>
        <w:numPr>
          <w:ilvl w:val="1"/>
          <w:numId w:val="93"/>
        </w:numPr>
        <w:ind w:left="1440" w:hanging="360"/>
      </w:pPr>
      <w:r w:rsidDel="00000000" w:rsidR="00000000" w:rsidRPr="00000000">
        <w:rPr>
          <w:rtl w:val="0"/>
        </w:rPr>
        <w:t xml:space="preserve">CT angiography or conventional angiography. </w:t>
      </w:r>
      <w:r w:rsidDel="00000000" w:rsidR="00000000" w:rsidRPr="00000000">
        <w:rPr>
          <w:i w:val="1"/>
          <w:rtl w:val="0"/>
        </w:rPr>
        <w:t xml:space="preserve">CTs are ideal to rule out cerebral bleeds.</w:t>
      </w:r>
    </w:p>
    <w:p w:rsidR="00000000" w:rsidDel="00000000" w:rsidP="00000000" w:rsidRDefault="00000000" w:rsidRPr="00000000" w14:paraId="00000A4F">
      <w:pPr>
        <w:numPr>
          <w:ilvl w:val="2"/>
          <w:numId w:val="93"/>
        </w:numPr>
        <w:ind w:left="2160" w:hanging="360"/>
      </w:pPr>
      <w:r w:rsidDel="00000000" w:rsidR="00000000" w:rsidRPr="00000000">
        <w:rPr>
          <w:rtl w:val="0"/>
        </w:rPr>
        <w:t xml:space="preserve">Angiography needed to identify feeder vessels.</w:t>
      </w:r>
      <w:r w:rsidDel="00000000" w:rsidR="00000000" w:rsidRPr="00000000">
        <w:rPr>
          <w:rtl w:val="0"/>
        </w:rPr>
      </w:r>
    </w:p>
    <w:p w:rsidR="00000000" w:rsidDel="00000000" w:rsidP="00000000" w:rsidRDefault="00000000" w:rsidRPr="00000000" w14:paraId="00000A50">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Classification system</w:t>
      </w:r>
    </w:p>
    <w:p w:rsidR="00000000" w:rsidDel="00000000" w:rsidP="00000000" w:rsidRDefault="00000000" w:rsidRPr="00000000" w14:paraId="00000A51">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isolated malformation without peripheral drainage.</w:t>
      </w:r>
    </w:p>
    <w:p w:rsidR="00000000" w:rsidDel="00000000" w:rsidP="00000000" w:rsidRDefault="00000000" w:rsidRPr="00000000" w14:paraId="00000A52">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 malformation draining into normal veins.</w:t>
      </w:r>
    </w:p>
    <w:p w:rsidR="00000000" w:rsidDel="00000000" w:rsidP="00000000" w:rsidRDefault="00000000" w:rsidRPr="00000000" w14:paraId="00000A53">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 malformation draining into dilated veins.</w:t>
      </w:r>
    </w:p>
    <w:p w:rsidR="00000000" w:rsidDel="00000000" w:rsidP="00000000" w:rsidRDefault="00000000" w:rsidRPr="00000000" w14:paraId="00000A54">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 malformation representing dysplastic venous ectasia.</w:t>
      </w:r>
    </w:p>
    <w:p w:rsidR="00000000" w:rsidDel="00000000" w:rsidP="00000000" w:rsidRDefault="00000000" w:rsidRPr="00000000" w14:paraId="00000A55">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600">
        <w:r w:rsidDel="00000000" w:rsidR="00000000" w:rsidRPr="00000000">
          <w:rPr>
            <w:rFonts w:ascii="Times New Roman" w:cs="Times New Roman" w:eastAsia="Times New Roman" w:hAnsi="Times New Roman"/>
            <w:b w:val="1"/>
            <w:sz w:val="20"/>
            <w:szCs w:val="20"/>
            <w:rtl w:val="0"/>
          </w:rPr>
          <w:t xml:space="preserve">Spetzler Martin Grading Scale</w:t>
        </w:r>
      </w:hyperlink>
      <w:r w:rsidDel="00000000" w:rsidR="00000000" w:rsidRPr="00000000">
        <w:rPr>
          <w:rFonts w:ascii="Times New Roman" w:cs="Times New Roman" w:eastAsia="Times New Roman" w:hAnsi="Times New Roman"/>
          <w:sz w:val="20"/>
          <w:szCs w:val="20"/>
          <w:rtl w:val="0"/>
        </w:rPr>
        <w:t xml:space="preserve">] (0-5): </w:t>
      </w:r>
      <w:r w:rsidDel="00000000" w:rsidR="00000000" w:rsidRPr="00000000">
        <w:rPr>
          <w:rFonts w:ascii="Times New Roman" w:cs="Times New Roman" w:eastAsia="Times New Roman" w:hAnsi="Times New Roman"/>
          <w:b w:val="1"/>
          <w:sz w:val="20"/>
          <w:szCs w:val="20"/>
          <w:rtl w:val="0"/>
        </w:rPr>
        <w:t xml:space="preserve">Risk of hemorrhage with open neurosurgery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56">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S/M/L with 3 and 6 cm cutoff (1,2,3), Eloquent location (0,1), deep drainage (0,1).</w:t>
      </w:r>
    </w:p>
    <w:p w:rsidR="00000000" w:rsidDel="00000000" w:rsidP="00000000" w:rsidRDefault="00000000" w:rsidRPr="00000000" w14:paraId="00000A57">
      <w:pPr>
        <w:numPr>
          <w:ilvl w:val="2"/>
          <w:numId w:val="93"/>
        </w:numPr>
        <w:spacing w:line="240" w:lineRule="auto"/>
        <w:ind w:left="2160" w:hanging="360"/>
        <w:rPr>
          <w:u w:val="none"/>
        </w:rPr>
      </w:pPr>
      <w:r w:rsidDel="00000000" w:rsidR="00000000" w:rsidRPr="00000000">
        <w:rPr>
          <w:rtl w:val="0"/>
        </w:rPr>
        <w:t xml:space="preserve">Size is an issue. For SRS, there is a difference between a 1 cm lesion and a 2.5 cm lesion (1 cc vs. 6-8 cc).</w:t>
      </w:r>
    </w:p>
    <w:p w:rsidR="00000000" w:rsidDel="00000000" w:rsidP="00000000" w:rsidRDefault="00000000" w:rsidRPr="00000000" w14:paraId="00000A58">
      <w:pPr>
        <w:numPr>
          <w:ilvl w:val="1"/>
          <w:numId w:val="93"/>
        </w:numPr>
        <w:spacing w:line="240" w:lineRule="auto"/>
        <w:ind w:left="1440" w:hanging="360"/>
        <w:rPr>
          <w:u w:val="none"/>
        </w:rPr>
      </w:pPr>
      <w:r w:rsidDel="00000000" w:rsidR="00000000" w:rsidRPr="00000000">
        <w:rPr>
          <w:rtl w:val="0"/>
        </w:rPr>
        <w:t xml:space="preserve">SM Grade 3 includes small volume deeply located AVMs and large-volume AVMs located in the cerebral cortex. Therefore, it is difficult to extrapolate Spetzler Martin scores to SRS outcomes.</w:t>
      </w:r>
    </w:p>
    <w:p w:rsidR="00000000" w:rsidDel="00000000" w:rsidP="00000000" w:rsidRDefault="00000000" w:rsidRPr="00000000" w14:paraId="00000A59">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 Grade 4-</w:t>
      </w:r>
      <w:r w:rsidDel="00000000" w:rsidR="00000000" w:rsidRPr="00000000">
        <w:rPr>
          <w:rtl w:val="0"/>
        </w:rPr>
        <w:t xml:space="preserve">5 is usually</w:t>
      </w:r>
      <w:r w:rsidDel="00000000" w:rsidR="00000000" w:rsidRPr="00000000">
        <w:rPr>
          <w:rFonts w:ascii="Times New Roman" w:cs="Times New Roman" w:eastAsia="Times New Roman" w:hAnsi="Times New Roman"/>
          <w:sz w:val="20"/>
          <w:szCs w:val="20"/>
          <w:rtl w:val="0"/>
        </w:rPr>
        <w:t xml:space="preserve"> unresectable.</w:t>
      </w:r>
    </w:p>
    <w:p w:rsidR="00000000" w:rsidDel="00000000" w:rsidP="00000000" w:rsidRDefault="00000000" w:rsidRPr="00000000" w14:paraId="00000A5A">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Eloquent location: sensorimotor, language, visual, (hypo)thalamus, IC, brainstem, CBL pudencles, deep CBL nuclei. </w:t>
      </w:r>
    </w:p>
    <w:p w:rsidR="00000000" w:rsidDel="00000000" w:rsidP="00000000" w:rsidRDefault="00000000" w:rsidRPr="00000000" w14:paraId="00000A5B">
      <w:pPr>
        <w:numPr>
          <w:ilvl w:val="2"/>
          <w:numId w:val="93"/>
        </w:numPr>
        <w:spacing w:line="240" w:lineRule="auto"/>
        <w:ind w:left="2160" w:hanging="360"/>
        <w:rPr>
          <w:u w:val="none"/>
        </w:rPr>
      </w:pPr>
      <w:r w:rsidDel="00000000" w:rsidR="00000000" w:rsidRPr="00000000">
        <w:rPr>
          <w:rtl w:val="0"/>
        </w:rPr>
        <w:t xml:space="preserve">Eloquent location in and of itself can deem a patient surgically unresectable.</w:t>
      </w:r>
    </w:p>
    <w:p w:rsidR="00000000" w:rsidDel="00000000" w:rsidP="00000000" w:rsidRDefault="00000000" w:rsidRPr="00000000" w14:paraId="00000A5C">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ISRS Guidelines: SRS for Spetzler Martin GI-II AVMs</w:t>
      </w:r>
      <w:r w:rsidDel="00000000" w:rsidR="00000000" w:rsidRPr="00000000">
        <w:rPr>
          <w:rtl w:val="0"/>
        </w:rPr>
        <w:t xml:space="preserve"> [</w:t>
      </w:r>
      <w:hyperlink r:id="rId601">
        <w:r w:rsidDel="00000000" w:rsidR="00000000" w:rsidRPr="00000000">
          <w:rPr>
            <w:rtl w:val="0"/>
          </w:rPr>
          <w:t xml:space="preserve">Graffeo NS '20</w:t>
        </w:r>
      </w:hyperlink>
      <w:r w:rsidDel="00000000" w:rsidR="00000000" w:rsidRPr="00000000">
        <w:rPr>
          <w:rtl w:val="0"/>
        </w:rPr>
        <w:t xml:space="preserve">]: Meta. </w:t>
      </w:r>
      <w:r w:rsidDel="00000000" w:rsidR="00000000" w:rsidRPr="00000000">
        <w:rPr>
          <w:b w:val="1"/>
          <w:rtl w:val="0"/>
        </w:rPr>
        <w:t xml:space="preserve">23/1</w:t>
      </w:r>
      <w:r w:rsidDel="00000000" w:rsidR="00000000" w:rsidRPr="00000000">
        <w:rPr>
          <w:rtl w:val="0"/>
        </w:rPr>
        <w:t xml:space="preserve">. Median 2.4 cc.</w:t>
      </w:r>
    </w:p>
    <w:p w:rsidR="00000000" w:rsidDel="00000000" w:rsidP="00000000" w:rsidRDefault="00000000" w:rsidRPr="00000000" w14:paraId="00000A5D">
      <w:pPr>
        <w:spacing w:line="240" w:lineRule="auto"/>
        <w:ind w:left="720" w:firstLine="0"/>
        <w:rPr/>
      </w:pPr>
      <w:r w:rsidDel="00000000" w:rsidR="00000000" w:rsidRPr="00000000">
        <w:rPr>
          <w:rtl w:val="0"/>
        </w:rPr>
        <w:t xml:space="preserve">Resection, SRS and observation have evolving roles in the contemporary treatment paradigm.</w:t>
      </w:r>
    </w:p>
    <w:p w:rsidR="00000000" w:rsidDel="00000000" w:rsidP="00000000" w:rsidRDefault="00000000" w:rsidRPr="00000000" w14:paraId="00000A5E">
      <w:pPr>
        <w:numPr>
          <w:ilvl w:val="1"/>
          <w:numId w:val="93"/>
        </w:numPr>
        <w:spacing w:line="240" w:lineRule="auto"/>
        <w:ind w:left="1440" w:hanging="360"/>
        <w:rPr>
          <w:u w:val="none"/>
        </w:rPr>
      </w:pPr>
      <w:r w:rsidDel="00000000" w:rsidR="00000000" w:rsidRPr="00000000">
        <w:rPr>
          <w:rtl w:val="0"/>
        </w:rPr>
        <w:t xml:space="preserve">8 abstracts with 1,102 AVMs. 836 were grade II (680 reported Spetzler Martin scores). MFU 5.5y.</w:t>
      </w:r>
    </w:p>
    <w:p w:rsidR="00000000" w:rsidDel="00000000" w:rsidP="00000000" w:rsidRDefault="00000000" w:rsidRPr="00000000" w14:paraId="00000A5F">
      <w:pPr>
        <w:numPr>
          <w:ilvl w:val="2"/>
          <w:numId w:val="93"/>
        </w:numPr>
        <w:spacing w:line="240" w:lineRule="auto"/>
        <w:ind w:left="2160" w:hanging="360"/>
        <w:rPr>
          <w:u w:val="none"/>
        </w:rPr>
      </w:pPr>
      <w:r w:rsidDel="00000000" w:rsidR="00000000" w:rsidRPr="00000000">
        <w:rPr>
          <w:rtl w:val="0"/>
        </w:rPr>
        <w:t xml:space="preserve">Of 680 grade IIs, 377 were eloquent brain and 178 had deep venous drainage (i.e., 82% high risk).</w:t>
      </w:r>
    </w:p>
    <w:p w:rsidR="00000000" w:rsidDel="00000000" w:rsidP="00000000" w:rsidRDefault="00000000" w:rsidRPr="00000000" w14:paraId="00000A60">
      <w:pPr>
        <w:numPr>
          <w:ilvl w:val="1"/>
          <w:numId w:val="93"/>
        </w:numPr>
        <w:spacing w:line="240" w:lineRule="auto"/>
        <w:ind w:left="1440" w:hanging="360"/>
        <w:rPr>
          <w:u w:val="none"/>
        </w:rPr>
      </w:pPr>
      <w:r w:rsidDel="00000000" w:rsidR="00000000" w:rsidRPr="00000000">
        <w:rPr>
          <w:rtl w:val="0"/>
        </w:rPr>
        <w:t xml:space="preserve">Obliteration in 80% at a median of 37 mo.</w:t>
      </w:r>
    </w:p>
    <w:p w:rsidR="00000000" w:rsidDel="00000000" w:rsidP="00000000" w:rsidRDefault="00000000" w:rsidRPr="00000000" w14:paraId="00000A61">
      <w:pPr>
        <w:numPr>
          <w:ilvl w:val="1"/>
          <w:numId w:val="93"/>
        </w:numPr>
        <w:spacing w:line="240" w:lineRule="auto"/>
        <w:ind w:left="1440" w:hanging="360"/>
        <w:rPr>
          <w:u w:val="none"/>
        </w:rPr>
      </w:pPr>
      <w:r w:rsidDel="00000000" w:rsidR="00000000" w:rsidRPr="00000000">
        <w:rPr>
          <w:rtl w:val="0"/>
        </w:rPr>
        <w:t xml:space="preserve">Hemorrhages in 6%. </w:t>
      </w:r>
    </w:p>
    <w:p w:rsidR="00000000" w:rsidDel="00000000" w:rsidP="00000000" w:rsidRDefault="00000000" w:rsidRPr="00000000" w14:paraId="00000A62">
      <w:pPr>
        <w:numPr>
          <w:ilvl w:val="0"/>
          <w:numId w:val="93"/>
        </w:numPr>
        <w:spacing w:line="240" w:lineRule="auto"/>
        <w:ind w:left="720" w:hanging="360"/>
        <w:rPr>
          <w:u w:val="none"/>
        </w:rPr>
      </w:pPr>
      <w:r w:rsidDel="00000000" w:rsidR="00000000" w:rsidRPr="00000000">
        <w:rPr>
          <w:rFonts w:ascii="Times New Roman" w:cs="Times New Roman" w:eastAsia="Times New Roman" w:hAnsi="Times New Roman"/>
          <w:b w:val="1"/>
          <w:sz w:val="20"/>
          <w:szCs w:val="20"/>
          <w:rtl w:val="0"/>
        </w:rPr>
        <w:t xml:space="preserve">ARUBA </w:t>
      </w:r>
      <w:r w:rsidDel="00000000" w:rsidR="00000000" w:rsidRPr="00000000">
        <w:rPr>
          <w:rFonts w:ascii="Times New Roman" w:cs="Times New Roman" w:eastAsia="Times New Roman" w:hAnsi="Times New Roman"/>
          <w:sz w:val="20"/>
          <w:szCs w:val="20"/>
          <w:rtl w:val="0"/>
        </w:rPr>
        <w:t xml:space="preserve">[</w:t>
      </w:r>
      <w:hyperlink r:id="rId602">
        <w:r w:rsidDel="00000000" w:rsidR="00000000" w:rsidRPr="00000000">
          <w:rPr>
            <w:rFonts w:ascii="Times New Roman" w:cs="Times New Roman" w:eastAsia="Times New Roman" w:hAnsi="Times New Roman"/>
            <w:sz w:val="20"/>
            <w:szCs w:val="20"/>
            <w:rtl w:val="0"/>
          </w:rPr>
          <w:t xml:space="preserve">Mohr Lancet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Unruptured AVMs</w:t>
      </w:r>
      <w:r w:rsidDel="00000000" w:rsidR="00000000" w:rsidRPr="00000000">
        <w:rPr>
          <w:rFonts w:ascii="Times New Roman" w:cs="Times New Roman" w:eastAsia="Times New Roman" w:hAnsi="Times New Roman"/>
          <w:sz w:val="20"/>
          <w:szCs w:val="20"/>
          <w:rtl w:val="0"/>
        </w:rPr>
        <w:t xml:space="preserve"> randomized to </w:t>
      </w:r>
      <w:r w:rsidDel="00000000" w:rsidR="00000000" w:rsidRPr="00000000">
        <w:rPr>
          <w:rFonts w:ascii="Times New Roman" w:cs="Times New Roman" w:eastAsia="Times New Roman" w:hAnsi="Times New Roman"/>
          <w:b w:val="1"/>
          <w:sz w:val="20"/>
          <w:szCs w:val="20"/>
          <w:rtl w:val="0"/>
        </w:rPr>
        <w:t xml:space="preserve">medical management ± intervention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63">
      <w:pPr>
        <w:ind w:left="720" w:firstLine="0"/>
        <w:rPr/>
      </w:pPr>
      <w:r w:rsidDel="00000000" w:rsidR="00000000" w:rsidRPr="00000000">
        <w:rPr>
          <w:rtl w:val="0"/>
        </w:rPr>
        <w:t xml:space="preserve">Criticism: Short follow-up of 33 mo is biased against SRS as obliteration takes around a median of 3y to occur and is also biased against microsurgery which is at increased early risk for complications. The long-term exposure risk of hemorrhage should not be minimized as many patients are middle-aged with long predicted life spans. Poor outcomes compared to historical controls. Inclusion of low enrollment centers, all interventions included per investigator choice. Most patients were Spetzler-Martin G1-3.</w:t>
      </w:r>
    </w:p>
    <w:p w:rsidR="00000000" w:rsidDel="00000000" w:rsidP="00000000" w:rsidRDefault="00000000" w:rsidRPr="00000000" w14:paraId="00000A64">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223 pts. Primary endpoint death or symptomatic stroke. Closed early by data safety monitoring board. MFU 3y.</w:t>
      </w:r>
    </w:p>
    <w:p w:rsidR="00000000" w:rsidDel="00000000" w:rsidP="00000000" w:rsidRDefault="00000000" w:rsidRPr="00000000" w14:paraId="00000A65">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patients S-M grade 5, 60% had scores of 2 or less. </w:t>
      </w:r>
    </w:p>
    <w:p w:rsidR="00000000" w:rsidDel="00000000" w:rsidP="00000000" w:rsidRDefault="00000000" w:rsidRPr="00000000" w14:paraId="00000A66">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 deep drainage, 50% eloquent location.</w:t>
      </w:r>
    </w:p>
    <w:p w:rsidR="00000000" w:rsidDel="00000000" w:rsidP="00000000" w:rsidRDefault="00000000" w:rsidRPr="00000000" w14:paraId="00000A67">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 &gt; 6 cm, 60% &lt; 3 cm.</w:t>
      </w:r>
    </w:p>
    <w:p w:rsidR="00000000" w:rsidDel="00000000" w:rsidP="00000000" w:rsidRDefault="00000000" w:rsidRPr="00000000" w14:paraId="00000A68">
      <w:pPr>
        <w:numPr>
          <w:ilvl w:val="2"/>
          <w:numId w:val="93"/>
        </w:numPr>
        <w:spacing w:line="240" w:lineRule="auto"/>
        <w:ind w:left="2160" w:hanging="360"/>
        <w:rPr>
          <w:u w:val="none"/>
        </w:rPr>
      </w:pPr>
      <w:r w:rsidDel="00000000" w:rsidR="00000000" w:rsidRPr="00000000">
        <w:rPr>
          <w:rtl w:val="0"/>
        </w:rPr>
        <w:t xml:space="preserve">Outcome data were not parsed by Spetzler Martin grade.</w:t>
      </w:r>
    </w:p>
    <w:p w:rsidR="00000000" w:rsidDel="00000000" w:rsidP="00000000" w:rsidRDefault="00000000" w:rsidRPr="00000000" w14:paraId="00000A69">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2.2%</w:t>
      </w:r>
      <w:r w:rsidDel="00000000" w:rsidR="00000000" w:rsidRPr="00000000">
        <w:rPr>
          <w:rFonts w:ascii="Times New Roman" w:cs="Times New Roman" w:eastAsia="Times New Roman" w:hAnsi="Times New Roman"/>
          <w:sz w:val="20"/>
          <w:szCs w:val="20"/>
          <w:rtl w:val="0"/>
        </w:rPr>
        <w:t xml:space="preserve"> risk of annual hemorrhage. </w:t>
      </w:r>
    </w:p>
    <w:p w:rsidR="00000000" w:rsidDel="00000000" w:rsidP="00000000" w:rsidRDefault="00000000" w:rsidRPr="00000000" w14:paraId="00000A6A">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Death or stroke 10→ 30% with intervention.</w:t>
      </w:r>
    </w:p>
    <w:p w:rsidR="00000000" w:rsidDel="00000000" w:rsidP="00000000" w:rsidRDefault="00000000" w:rsidRPr="00000000" w14:paraId="00000A6B">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Strokes in 12→ 45 pts and neurological deficits unrelated to stroke in 1→ 14 pts.</w:t>
      </w:r>
    </w:p>
    <w:p w:rsidR="00000000" w:rsidDel="00000000" w:rsidP="00000000" w:rsidRDefault="00000000" w:rsidRPr="00000000" w14:paraId="00000A6C">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Interventional complication rates: 29% w surgery, 25% </w:t>
      </w:r>
      <w:r w:rsidDel="00000000" w:rsidR="00000000" w:rsidRPr="00000000">
        <w:rPr>
          <w:rtl w:val="0"/>
        </w:rPr>
        <w:t xml:space="preserve">with embolization</w:t>
      </w:r>
      <w:r w:rsidDel="00000000" w:rsidR="00000000" w:rsidRPr="00000000">
        <w:rPr>
          <w:rFonts w:ascii="Times New Roman" w:cs="Times New Roman" w:eastAsia="Times New Roman" w:hAnsi="Times New Roman"/>
          <w:sz w:val="20"/>
          <w:szCs w:val="20"/>
          <w:rtl w:val="0"/>
        </w:rPr>
        <w:t xml:space="preserve">, 13% w RT.</w:t>
      </w:r>
    </w:p>
    <w:p w:rsidR="00000000" w:rsidDel="00000000" w:rsidP="00000000" w:rsidRDefault="00000000" w:rsidRPr="00000000" w14:paraId="00000A6D">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Microsurgery for ARUBA trial-Eligible unruptured AVMs</w:t>
      </w:r>
      <w:r w:rsidDel="00000000" w:rsidR="00000000" w:rsidRPr="00000000">
        <w:rPr>
          <w:rFonts w:ascii="Times New Roman" w:cs="Times New Roman" w:eastAsia="Times New Roman" w:hAnsi="Times New Roman"/>
          <w:sz w:val="20"/>
          <w:szCs w:val="20"/>
          <w:rtl w:val="0"/>
        </w:rPr>
        <w:t xml:space="preserve"> [</w:t>
      </w:r>
      <w:hyperlink r:id="rId603">
        <w:r w:rsidDel="00000000" w:rsidR="00000000" w:rsidRPr="00000000">
          <w:rPr>
            <w:rFonts w:ascii="Times New Roman" w:cs="Times New Roman" w:eastAsia="Times New Roman" w:hAnsi="Times New Roman"/>
            <w:sz w:val="20"/>
            <w:szCs w:val="20"/>
            <w:rtl w:val="0"/>
          </w:rPr>
          <w:t xml:space="preserve">Wong Stroke '16]</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Only 15% on ARUBA had microsurgery</w:t>
      </w:r>
      <w:r w:rsidDel="00000000" w:rsidR="00000000" w:rsidRPr="00000000">
        <w:rPr>
          <w:rFonts w:ascii="Times New Roman" w:cs="Times New Roman" w:eastAsia="Times New Roman" w:hAnsi="Times New Roman"/>
          <w:sz w:val="20"/>
          <w:szCs w:val="20"/>
          <w:rtl w:val="0"/>
        </w:rPr>
        <w:t xml:space="preserve">, so unsure if overall conclusions of ARUBA should be generalized to microsurgical treatment.</w:t>
      </w:r>
    </w:p>
    <w:p w:rsidR="00000000" w:rsidDel="00000000" w:rsidP="00000000" w:rsidRDefault="00000000" w:rsidRPr="00000000" w14:paraId="00000A6E">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155 of 977 AVM pts underwent microsurgery (70% surgery only, 25% pre-op embolization). MFU 3y.</w:t>
      </w:r>
    </w:p>
    <w:p w:rsidR="00000000" w:rsidDel="00000000" w:rsidP="00000000" w:rsidRDefault="00000000" w:rsidRPr="00000000" w14:paraId="00000A6F">
      <w:pPr>
        <w:keepNext w:val="0"/>
        <w:keepLines w:val="0"/>
        <w:widowControl w:val="1"/>
        <w:numPr>
          <w:ilvl w:val="1"/>
          <w:numId w:val="9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Complete obliteration in 94% after initial surgery, with 98.1% on final angiography.</w:t>
      </w:r>
    </w:p>
    <w:p w:rsidR="00000000" w:rsidDel="00000000" w:rsidP="00000000" w:rsidRDefault="00000000" w:rsidRPr="00000000" w14:paraId="00000A70">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Early Disabling Deficits (EDD) / Permanent Disabling Deficits (PDD) of 12→ 4.5%. </w:t>
      </w:r>
    </w:p>
    <w:p w:rsidR="00000000" w:rsidDel="00000000" w:rsidP="00000000" w:rsidRDefault="00000000" w:rsidRPr="00000000" w14:paraId="00000A71">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Permanent neurological deficit (modified Rankin Scale score ≥ 1) 16%. </w:t>
      </w:r>
    </w:p>
    <w:p w:rsidR="00000000" w:rsidDel="00000000" w:rsidP="00000000" w:rsidRDefault="00000000" w:rsidRPr="00000000" w14:paraId="00000A72">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Spetzler-Martin G1-2 99% complete obliteration, w EDD and PDD in 9→ 3%.</w:t>
      </w:r>
    </w:p>
    <w:p w:rsidR="00000000" w:rsidDel="00000000" w:rsidP="00000000" w:rsidRDefault="00000000" w:rsidRPr="00000000" w14:paraId="00000A73">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around half of the complication rate with surgery reported in ARUBA!</w:t>
      </w:r>
    </w:p>
    <w:p w:rsidR="00000000" w:rsidDel="00000000" w:rsidP="00000000" w:rsidRDefault="00000000" w:rsidRPr="00000000" w14:paraId="00000A74">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Spetzler-Martin G3, EDD / PDD of 20→ 10%</w:t>
      </w:r>
    </w:p>
    <w:p w:rsidR="00000000" w:rsidDel="00000000" w:rsidP="00000000" w:rsidRDefault="00000000" w:rsidRPr="00000000" w14:paraId="00000A75">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Spetzler-Martin G4, EDD / PDD of 29→ 0%.</w:t>
      </w:r>
    </w:p>
    <w:p w:rsidR="00000000" w:rsidDel="00000000" w:rsidP="00000000" w:rsidRDefault="00000000" w:rsidRPr="00000000" w14:paraId="00000A76">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Maruyama </w:t>
      </w:r>
      <w:r w:rsidDel="00000000" w:rsidR="00000000" w:rsidRPr="00000000">
        <w:rPr>
          <w:rFonts w:ascii="Times New Roman" w:cs="Times New Roman" w:eastAsia="Times New Roman" w:hAnsi="Times New Roman"/>
          <w:sz w:val="20"/>
          <w:szCs w:val="20"/>
          <w:rtl w:val="0"/>
        </w:rPr>
        <w:t xml:space="preserve">[</w:t>
      </w:r>
      <w:hyperlink r:id="rId604">
        <w:r w:rsidDel="00000000" w:rsidR="00000000" w:rsidRPr="00000000">
          <w:rPr>
            <w:rFonts w:ascii="Times New Roman" w:cs="Times New Roman" w:eastAsia="Times New Roman" w:hAnsi="Times New Roman"/>
            <w:sz w:val="20"/>
            <w:szCs w:val="20"/>
            <w:rtl w:val="0"/>
          </w:rPr>
          <w:t xml:space="preserve">NEJM '05]</w:t>
        </w:r>
      </w:hyperlink>
      <w:r w:rsidDel="00000000" w:rsidR="00000000" w:rsidRPr="00000000">
        <w:rPr>
          <w:rFonts w:ascii="Times New Roman" w:cs="Times New Roman" w:eastAsia="Times New Roman" w:hAnsi="Times New Roman"/>
          <w:sz w:val="20"/>
          <w:szCs w:val="20"/>
          <w:rtl w:val="0"/>
        </w:rPr>
        <w:t xml:space="preserve">: Retro. Mean </w:t>
      </w:r>
      <w:r w:rsidDel="00000000" w:rsidR="00000000" w:rsidRPr="00000000">
        <w:rPr>
          <w:rFonts w:ascii="Times New Roman" w:cs="Times New Roman" w:eastAsia="Times New Roman" w:hAnsi="Times New Roman"/>
          <w:b w:val="1"/>
          <w:sz w:val="20"/>
          <w:szCs w:val="20"/>
          <w:rtl w:val="0"/>
        </w:rPr>
        <w:t xml:space="preserve">21 Gy</w:t>
      </w:r>
      <w:r w:rsidDel="00000000" w:rsidR="00000000" w:rsidRPr="00000000">
        <w:rPr>
          <w:rtl w:val="0"/>
        </w:rPr>
        <w:t xml:space="preserve"> via GK.</w:t>
        <w:br w:type="textWrapping"/>
        <w:t xml:space="preserve">The risk of hemorrhage is reduced with SRS, even during the latency period prior to obliteration.</w:t>
      </w:r>
      <w:r w:rsidDel="00000000" w:rsidR="00000000" w:rsidRPr="00000000">
        <w:rPr>
          <w:rtl w:val="0"/>
        </w:rPr>
      </w:r>
    </w:p>
    <w:p w:rsidR="00000000" w:rsidDel="00000000" w:rsidP="00000000" w:rsidRDefault="00000000" w:rsidRPr="00000000" w14:paraId="00000A77">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500 pts. </w:t>
      </w:r>
    </w:p>
    <w:p w:rsidR="00000000" w:rsidDel="00000000" w:rsidP="00000000" w:rsidRDefault="00000000" w:rsidRPr="00000000" w14:paraId="00000A78">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Latency: Obliteration at 4y / 6y of 81→ 91%.</w:t>
      </w:r>
      <w:r w:rsidDel="00000000" w:rsidR="00000000" w:rsidRPr="00000000">
        <w:rPr>
          <w:rFonts w:ascii="Times New Roman" w:cs="Times New Roman" w:eastAsia="Times New Roman" w:hAnsi="Times New Roman"/>
          <w:sz w:val="20"/>
          <w:szCs w:val="20"/>
          <w:rtl w:val="0"/>
        </w:rPr>
        <w:t xml:space="preserve"> Complete obliteration 81-91% for &lt; 3 cm.</w:t>
      </w:r>
    </w:p>
    <w:p w:rsidR="00000000" w:rsidDel="00000000" w:rsidP="00000000" w:rsidRDefault="00000000" w:rsidRPr="00000000" w14:paraId="00000A79">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Hemorrhage risk reduced 54% during latency, 88% after obliteration.</w:t>
      </w:r>
    </w:p>
    <w:p w:rsidR="00000000" w:rsidDel="00000000" w:rsidP="00000000" w:rsidRDefault="00000000" w:rsidRPr="00000000" w14:paraId="00000A7A">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Friedman </w:t>
      </w:r>
      <w:r w:rsidDel="00000000" w:rsidR="00000000" w:rsidRPr="00000000">
        <w:rPr>
          <w:rFonts w:ascii="Times New Roman" w:cs="Times New Roman" w:eastAsia="Times New Roman" w:hAnsi="Times New Roman"/>
          <w:sz w:val="20"/>
          <w:szCs w:val="20"/>
          <w:rtl w:val="0"/>
        </w:rPr>
        <w:t xml:space="preserve">[</w:t>
      </w:r>
      <w:hyperlink r:id="rId605">
        <w:r w:rsidDel="00000000" w:rsidR="00000000" w:rsidRPr="00000000">
          <w:rPr>
            <w:rFonts w:ascii="Times New Roman" w:cs="Times New Roman" w:eastAsia="Times New Roman" w:hAnsi="Times New Roman"/>
            <w:sz w:val="20"/>
            <w:szCs w:val="20"/>
            <w:rtl w:val="0"/>
          </w:rPr>
          <w:t xml:space="preserve">JNS '95]</w:t>
        </w:r>
      </w:hyperlink>
      <w:r w:rsidDel="00000000" w:rsidR="00000000" w:rsidRPr="00000000">
        <w:rPr>
          <w:rFonts w:ascii="Times New Roman" w:cs="Times New Roman" w:eastAsia="Times New Roman" w:hAnsi="Times New Roman"/>
          <w:sz w:val="20"/>
          <w:szCs w:val="20"/>
          <w:rtl w:val="0"/>
        </w:rPr>
        <w:t xml:space="preserve">: 158 pts. Mean</w:t>
      </w:r>
      <w:r w:rsidDel="00000000" w:rsidR="00000000" w:rsidRPr="00000000">
        <w:rPr>
          <w:rFonts w:ascii="Times New Roman" w:cs="Times New Roman" w:eastAsia="Times New Roman" w:hAnsi="Times New Roman"/>
          <w:b w:val="1"/>
          <w:sz w:val="20"/>
          <w:szCs w:val="20"/>
          <w:rtl w:val="0"/>
        </w:rPr>
        <w:t xml:space="preserve"> 15.6 Gy</w:t>
      </w:r>
      <w:r w:rsidDel="00000000" w:rsidR="00000000" w:rsidRPr="00000000">
        <w:rPr>
          <w:rFonts w:ascii="Times New Roman" w:cs="Times New Roman" w:eastAsia="Times New Roman" w:hAnsi="Times New Roman"/>
          <w:sz w:val="20"/>
          <w:szCs w:val="20"/>
          <w:rtl w:val="0"/>
        </w:rPr>
        <w:t xml:space="preserve"> to periphery. </w:t>
      </w:r>
    </w:p>
    <w:p w:rsidR="00000000" w:rsidDel="00000000" w:rsidP="00000000" w:rsidRDefault="00000000" w:rsidRPr="00000000" w14:paraId="00000A7B">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 obliteration for 1-4 / 4-10 / &gt; 10cc of 81</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89</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69%.</w:t>
      </w:r>
    </w:p>
    <w:p w:rsidR="00000000" w:rsidDel="00000000" w:rsidP="00000000" w:rsidRDefault="00000000" w:rsidRPr="00000000" w14:paraId="00000A7C">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Post-treatment hemorrhage in 0 for ≤ 4 cc, 4% for 4-10 cc, and 12% for &gt;10 cc.</w:t>
      </w:r>
    </w:p>
    <w:p w:rsidR="00000000" w:rsidDel="00000000" w:rsidP="00000000" w:rsidRDefault="00000000" w:rsidRPr="00000000" w14:paraId="00000A7D">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Hemorrhage occurred mostly in year 1, with none after year 2.</w:t>
      </w:r>
    </w:p>
    <w:p w:rsidR="00000000" w:rsidDel="00000000" w:rsidP="00000000" w:rsidRDefault="00000000" w:rsidRPr="00000000" w14:paraId="00000A7E">
      <w:pPr>
        <w:pStyle w:val="Heading2"/>
        <w:rPr/>
      </w:pPr>
      <w:bookmarkStart w:colFirst="0" w:colLast="0" w:name="_5mnur6ssy5pf" w:id="124"/>
      <w:bookmarkEnd w:id="124"/>
      <w:hyperlink w:anchor="_vktjx3razv69">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A7F">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p>
    <w:p w:rsidR="00000000" w:rsidDel="00000000" w:rsidP="00000000" w:rsidRDefault="00000000" w:rsidRPr="00000000" w14:paraId="00000A80">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of necrosis is related to V12</w:t>
      </w:r>
      <w:r w:rsidDel="00000000" w:rsidR="00000000" w:rsidRPr="00000000">
        <w:rPr>
          <w:rFonts w:ascii="Times New Roman" w:cs="Times New Roman" w:eastAsia="Times New Roman" w:hAnsi="Times New Roman"/>
          <w:sz w:val="20"/>
          <w:szCs w:val="20"/>
          <w:rtl w:val="0"/>
        </w:rPr>
        <w:t xml:space="preserve"> [</w:t>
      </w:r>
      <w:hyperlink r:id="rId606">
        <w:r w:rsidDel="00000000" w:rsidR="00000000" w:rsidRPr="00000000">
          <w:rPr>
            <w:rFonts w:ascii="Times New Roman" w:cs="Times New Roman" w:eastAsia="Times New Roman" w:hAnsi="Times New Roman"/>
            <w:sz w:val="20"/>
            <w:szCs w:val="20"/>
            <w:rtl w:val="0"/>
          </w:rPr>
          <w:t xml:space="preserve">Flickinger IJROBP '00]</w:t>
        </w:r>
      </w:hyperlink>
      <w:r w:rsidDel="00000000" w:rsidR="00000000" w:rsidRPr="00000000">
        <w:rPr>
          <w:rFonts w:ascii="Times New Roman" w:cs="Times New Roman" w:eastAsia="Times New Roman" w:hAnsi="Times New Roman"/>
          <w:sz w:val="20"/>
          <w:szCs w:val="20"/>
          <w:rtl w:val="0"/>
        </w:rPr>
        <w:t xml:space="preserve">: Median 20 Gy to 3.5cc. </w:t>
      </w:r>
    </w:p>
    <w:p w:rsidR="00000000" w:rsidDel="00000000" w:rsidP="00000000" w:rsidRDefault="00000000" w:rsidRPr="00000000" w14:paraId="00000A81">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This data is from AVMs! </w:t>
      </w:r>
      <w:r w:rsidDel="00000000" w:rsidR="00000000" w:rsidRPr="00000000">
        <w:rPr>
          <w:rFonts w:ascii="Times New Roman" w:cs="Times New Roman" w:eastAsia="Times New Roman" w:hAnsi="Times New Roman"/>
          <w:sz w:val="20"/>
          <w:szCs w:val="20"/>
          <w:rtl w:val="0"/>
        </w:rPr>
        <w:t xml:space="preserve">Of note, this study </w:t>
      </w:r>
      <w:r w:rsidDel="00000000" w:rsidR="00000000" w:rsidRPr="00000000">
        <w:rPr>
          <w:rtl w:val="0"/>
        </w:rPr>
        <w:t xml:space="preserve">i</w:t>
      </w:r>
      <w:r w:rsidDel="00000000" w:rsidR="00000000" w:rsidRPr="00000000">
        <w:rPr>
          <w:rFonts w:ascii="Times New Roman" w:cs="Times New Roman" w:eastAsia="Times New Roman" w:hAnsi="Times New Roman"/>
          <w:sz w:val="20"/>
          <w:szCs w:val="20"/>
          <w:rtl w:val="0"/>
        </w:rPr>
        <w:t xml:space="preserve">ncludes GTV in the </w:t>
      </w:r>
      <w:r w:rsidDel="00000000" w:rsidR="00000000" w:rsidRPr="00000000">
        <w:rPr>
          <w:rtl w:val="0"/>
        </w:rPr>
        <w:t xml:space="preserve">V12 </w:t>
      </w:r>
      <w:r w:rsidDel="00000000" w:rsidR="00000000" w:rsidRPr="00000000">
        <w:rPr>
          <w:rFonts w:ascii="Times New Roman" w:cs="Times New Roman" w:eastAsia="Times New Roman" w:hAnsi="Times New Roman"/>
          <w:sz w:val="20"/>
          <w:szCs w:val="20"/>
          <w:rtl w:val="0"/>
        </w:rPr>
        <w:t xml:space="preserve">volume.</w:t>
      </w:r>
    </w:p>
    <w:p w:rsidR="00000000" w:rsidDel="00000000" w:rsidP="00000000" w:rsidRDefault="00000000" w:rsidRPr="00000000" w14:paraId="00000A82">
      <w:pPr>
        <w:ind w:left="720" w:firstLine="0"/>
        <w:rPr>
          <w:i w:val="1"/>
        </w:rPr>
      </w:pPr>
      <w:r w:rsidDel="00000000" w:rsidR="00000000" w:rsidRPr="00000000">
        <w:rPr>
          <w:rtl w:val="0"/>
        </w:rPr>
        <w:t xml:space="preserve">See the [Radiation Necrosis / Brain Metastasis] section in the Palliative | Brain Mets | Benign section for more.</w:t>
      </w:r>
      <w:r w:rsidDel="00000000" w:rsidR="00000000" w:rsidRPr="00000000">
        <w:rPr>
          <w:rtl w:val="0"/>
        </w:rPr>
      </w:r>
    </w:p>
    <w:p w:rsidR="00000000" w:rsidDel="00000000" w:rsidP="00000000" w:rsidRDefault="00000000" w:rsidRPr="00000000" w14:paraId="00000A83">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85 AVM pts who developed symptomatic complications after GK SRS, 337 pts without complications.</w:t>
      </w:r>
    </w:p>
    <w:p w:rsidR="00000000" w:rsidDel="00000000" w:rsidP="00000000" w:rsidRDefault="00000000" w:rsidRPr="00000000" w14:paraId="00000A84">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 of 85 pts had permanent symptomati sequelae of necrosis.</w:t>
      </w:r>
    </w:p>
    <w:p w:rsidR="00000000" w:rsidDel="00000000" w:rsidP="00000000" w:rsidRDefault="00000000" w:rsidRPr="00000000" w14:paraId="00000A85">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10-35 Gy to lesions 0.26-48 cc. Median V12 7.39cc.</w:t>
      </w:r>
    </w:p>
    <w:p w:rsidR="00000000" w:rsidDel="00000000" w:rsidP="00000000" w:rsidRDefault="00000000" w:rsidRPr="00000000" w14:paraId="00000A86">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V12 (RR 1.08), SPIE score (RR 2.12).</w:t>
      </w:r>
    </w:p>
    <w:p w:rsidR="00000000" w:rsidDel="00000000" w:rsidP="00000000" w:rsidRDefault="00000000" w:rsidRPr="00000000" w14:paraId="00000A87">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Pons/midbrain, Basal ganglia, thalamus w rad necrosis risk ≥ 10% even for 5cc (pons is 40%!)</w:t>
      </w:r>
    </w:p>
    <w:p w:rsidR="00000000" w:rsidDel="00000000" w:rsidP="00000000" w:rsidRDefault="00000000" w:rsidRPr="00000000" w14:paraId="00000A88">
      <w:pPr>
        <w:numPr>
          <w:ilvl w:val="2"/>
          <w:numId w:val="9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Suggestion of lower necrosis in frontal lobe and possibly temporal lobe.</w:t>
      </w:r>
    </w:p>
    <w:p w:rsidR="00000000" w:rsidDel="00000000" w:rsidP="00000000" w:rsidRDefault="00000000" w:rsidRPr="00000000" w14:paraId="00000A89">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Rate of serious postsurgical complications is 0-15%.</w:t>
      </w:r>
    </w:p>
    <w:p w:rsidR="00000000" w:rsidDel="00000000" w:rsidP="00000000" w:rsidRDefault="00000000" w:rsidRPr="00000000" w14:paraId="00000A8A">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~8% risk of RT-related complications. </w:t>
      </w:r>
      <w:r w:rsidDel="00000000" w:rsidR="00000000" w:rsidRPr="00000000">
        <w:rPr>
          <w:rFonts w:ascii="Times New Roman" w:cs="Times New Roman" w:eastAsia="Times New Roman" w:hAnsi="Times New Roman"/>
          <w:i w:val="1"/>
          <w:sz w:val="20"/>
          <w:szCs w:val="20"/>
          <w:rtl w:val="0"/>
        </w:rPr>
        <w:t xml:space="preserve">Risk of permanent injury ~3-4%.</w:t>
      </w:r>
    </w:p>
    <w:p w:rsidR="00000000" w:rsidDel="00000000" w:rsidP="00000000" w:rsidRDefault="00000000" w:rsidRPr="00000000" w14:paraId="00000A8B">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Early: Seizures (up to 10%), N/V, HA.</w:t>
      </w:r>
    </w:p>
    <w:p w:rsidR="00000000" w:rsidDel="00000000" w:rsidP="00000000" w:rsidRDefault="00000000" w:rsidRPr="00000000" w14:paraId="00000A8C">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Seizures, hemorrhage, radionecrosis (1-3% risk), neuro deficits, edema, venous congestion, cyst formation.</w:t>
      </w:r>
    </w:p>
    <w:p w:rsidR="00000000" w:rsidDel="00000000" w:rsidP="00000000" w:rsidRDefault="00000000" w:rsidRPr="00000000" w14:paraId="00000A8D">
      <w:pPr>
        <w:spacing w:line="240" w:lineRule="auto"/>
        <w:rPr>
          <w:b w:val="1"/>
        </w:rPr>
      </w:pPr>
      <w:r w:rsidDel="00000000" w:rsidR="00000000" w:rsidRPr="00000000">
        <w:rPr>
          <w:rtl w:val="0"/>
        </w:rPr>
      </w:r>
    </w:p>
    <w:p w:rsidR="00000000" w:rsidDel="00000000" w:rsidP="00000000" w:rsidRDefault="00000000" w:rsidRPr="00000000" w14:paraId="00000A8E">
      <w:pPr>
        <w:pStyle w:val="Heading2"/>
        <w:rPr/>
      </w:pPr>
      <w:bookmarkStart w:colFirst="0" w:colLast="0" w:name="_ee4ihsofqrpu" w:id="125"/>
      <w:bookmarkEnd w:id="125"/>
      <w:hyperlink w:anchor="_vktjx3razv69">
        <w:r w:rsidDel="00000000" w:rsidR="00000000" w:rsidRPr="00000000">
          <w:rPr>
            <w:rtl w:val="0"/>
          </w:rPr>
          <w:t xml:space="preserve">Treatment</w:t>
        </w:r>
      </w:hyperlink>
      <w:r w:rsidDel="00000000" w:rsidR="00000000" w:rsidRPr="00000000">
        <w:rPr>
          <w:rtl w:val="0"/>
        </w:rPr>
      </w:r>
    </w:p>
    <w:p w:rsidR="00000000" w:rsidDel="00000000" w:rsidP="00000000" w:rsidRDefault="00000000" w:rsidRPr="00000000" w14:paraId="00000A8F">
      <w:pPr>
        <w:rPr/>
      </w:pPr>
      <w:r w:rsidDel="00000000" w:rsidR="00000000" w:rsidRPr="00000000">
        <w:rPr>
          <w:rtl w:val="0"/>
        </w:rPr>
        <w:t xml:space="preserve">ARRO: [</w:t>
      </w:r>
      <w:hyperlink r:id="rId607">
        <w:r w:rsidDel="00000000" w:rsidR="00000000" w:rsidRPr="00000000">
          <w:rPr>
            <w:rtl w:val="0"/>
          </w:rPr>
          <w:t xml:space="preserve">Arteriovenous malformation (AVM)</w:t>
        </w:r>
      </w:hyperlink>
      <w:r w:rsidDel="00000000" w:rsidR="00000000" w:rsidRPr="00000000">
        <w:rPr>
          <w:rtl w:val="0"/>
        </w:rPr>
        <w:t xml:space="preserve">]</w:t>
      </w:r>
    </w:p>
    <w:p w:rsidR="00000000" w:rsidDel="00000000" w:rsidP="00000000" w:rsidRDefault="00000000" w:rsidRPr="00000000" w14:paraId="00000A90">
      <w:pPr>
        <w:ind w:left="0" w:firstLine="0"/>
        <w:rPr/>
      </w:pPr>
      <w:r w:rsidDel="00000000" w:rsidR="00000000" w:rsidRPr="00000000">
        <w:rPr>
          <w:rtl w:val="0"/>
        </w:rPr>
        <w:t xml:space="preserve">Arteriovenous Malformations of the Brain [</w:t>
      </w:r>
      <w:hyperlink r:id="rId608">
        <w:r w:rsidDel="00000000" w:rsidR="00000000" w:rsidRPr="00000000">
          <w:rPr>
            <w:rtl w:val="0"/>
          </w:rPr>
          <w:t xml:space="preserve">Solomon NEJM '17</w:t>
        </w:r>
      </w:hyperlink>
      <w:r w:rsidDel="00000000" w:rsidR="00000000" w:rsidRPr="00000000">
        <w:rPr>
          <w:rtl w:val="0"/>
        </w:rPr>
        <w:t xml:space="preserve">] </w:t>
      </w:r>
      <w:hyperlink w:anchor="_vktjx3razv6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91">
      <w:pPr>
        <w:ind w:left="0" w:firstLine="0"/>
        <w:rPr/>
      </w:pPr>
      <w:r w:rsidDel="00000000" w:rsidR="00000000" w:rsidRPr="00000000">
        <w:rPr>
          <w:rtl w:val="0"/>
        </w:rPr>
        <w:t xml:space="preserve">ISRS Guidelines: SRS for Spetzler Martin GI-II AVMs [</w:t>
      </w:r>
      <w:hyperlink r:id="rId609">
        <w:r w:rsidDel="00000000" w:rsidR="00000000" w:rsidRPr="00000000">
          <w:rPr>
            <w:rtl w:val="0"/>
          </w:rPr>
          <w:t xml:space="preserve">Graffeo NS '20</w:t>
        </w:r>
      </w:hyperlink>
      <w:r w:rsidDel="00000000" w:rsidR="00000000" w:rsidRPr="00000000">
        <w:rPr>
          <w:rtl w:val="0"/>
        </w:rPr>
        <w:t xml:space="preserve">]. </w:t>
      </w:r>
      <w:hyperlink w:anchor="_vktjx3razv6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92">
      <w:pPr>
        <w:ind w:left="0" w:firstLine="0"/>
        <w:rPr/>
      </w:pPr>
      <w:r w:rsidDel="00000000" w:rsidR="00000000" w:rsidRPr="00000000">
        <w:rPr>
          <w:rtl w:val="0"/>
        </w:rPr>
        <w:t xml:space="preserve">Risk of necrosis is related to V12 [</w:t>
      </w:r>
      <w:hyperlink r:id="rId610">
        <w:r w:rsidDel="00000000" w:rsidR="00000000" w:rsidRPr="00000000">
          <w:rPr>
            <w:rtl w:val="0"/>
          </w:rPr>
          <w:t xml:space="preserve">Flickinger IJROBP '00]</w:t>
        </w:r>
      </w:hyperlink>
      <w:r w:rsidDel="00000000" w:rsidR="00000000" w:rsidRPr="00000000">
        <w:rPr>
          <w:rtl w:val="0"/>
        </w:rPr>
        <w:t xml:space="preserve">: Median 20 Gy to 3.5cc AVMs. </w:t>
      </w:r>
      <w:hyperlink w:anchor="_5mnur6ssy5p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93">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Treat the entire </w:t>
      </w:r>
      <w:r w:rsidDel="00000000" w:rsidR="00000000" w:rsidRPr="00000000">
        <w:rPr>
          <w:rtl w:val="0"/>
        </w:rPr>
        <w:t xml:space="preserve">nidus</w:t>
      </w:r>
      <w:r w:rsidDel="00000000" w:rsidR="00000000" w:rsidRPr="00000000">
        <w:rPr>
          <w:rtl w:val="0"/>
        </w:rPr>
        <w:t xml:space="preserve">, but not feeding arteries or draining veins.</w:t>
      </w:r>
    </w:p>
    <w:p w:rsidR="00000000" w:rsidDel="00000000" w:rsidP="00000000" w:rsidRDefault="00000000" w:rsidRPr="00000000" w14:paraId="00000A94">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Tumors &lt; 1.0 cm→ SRS. Tumors &gt; 1.0 cm: Embolization→ SRS.</w:t>
      </w:r>
    </w:p>
    <w:p w:rsidR="00000000" w:rsidDel="00000000" w:rsidP="00000000" w:rsidRDefault="00000000" w:rsidRPr="00000000" w14:paraId="00000A95">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AVMs &lt; 1 cm that are fed by a single artery can be cured by embolization alone.</w:t>
      </w:r>
    </w:p>
    <w:p w:rsidR="00000000" w:rsidDel="00000000" w:rsidP="00000000" w:rsidRDefault="00000000" w:rsidRPr="00000000" w14:paraId="00000A96">
      <w:pPr>
        <w:numPr>
          <w:ilvl w:val="1"/>
          <w:numId w:val="9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Feeding artery aneurysms &gt; 7 mm should be clipped or coiled prior to treatment.</w:t>
      </w:r>
    </w:p>
    <w:p w:rsidR="00000000" w:rsidDel="00000000" w:rsidP="00000000" w:rsidRDefault="00000000" w:rsidRPr="00000000" w14:paraId="00000A97">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Volume-staged radiosurgery for lesions too large to be treated in a single fraction [</w:t>
      </w:r>
      <w:hyperlink r:id="rId611">
        <w:r w:rsidDel="00000000" w:rsidR="00000000" w:rsidRPr="00000000">
          <w:rPr>
            <w:rFonts w:ascii="Times New Roman" w:cs="Times New Roman" w:eastAsia="Times New Roman" w:hAnsi="Times New Roman"/>
            <w:sz w:val="20"/>
            <w:szCs w:val="20"/>
            <w:rtl w:val="0"/>
          </w:rPr>
          <w:t xml:space="preserve">Sirin Neurosurg '06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98">
      <w:pPr>
        <w:numPr>
          <w:ilvl w:val="0"/>
          <w:numId w:val="93"/>
        </w:numPr>
        <w:ind w:left="720" w:hanging="360"/>
      </w:pPr>
      <w:r w:rsidDel="00000000" w:rsidR="00000000" w:rsidRPr="00000000">
        <w:rPr>
          <w:rtl w:val="0"/>
        </w:rPr>
        <w:t xml:space="preserve">Lag time: Median time 1-3y for complete obliteration after SRS, with risk decreasing by 50% (~1.5% per year).</w:t>
      </w:r>
    </w:p>
    <w:p w:rsidR="00000000" w:rsidDel="00000000" w:rsidP="00000000" w:rsidRDefault="00000000" w:rsidRPr="00000000" w14:paraId="00000A99">
      <w:pPr>
        <w:numPr>
          <w:ilvl w:val="1"/>
          <w:numId w:val="93"/>
        </w:numPr>
        <w:ind w:left="1440" w:hanging="360"/>
      </w:pPr>
      <w:r w:rsidDel="00000000" w:rsidR="00000000" w:rsidRPr="00000000">
        <w:rPr>
          <w:rtl w:val="0"/>
        </w:rPr>
        <w:t xml:space="preserve">AVM obliteration caused by vascular wall thickening (fibrointimal hyperplasia) and luminal thrombosis.</w:t>
      </w:r>
    </w:p>
    <w:p w:rsidR="00000000" w:rsidDel="00000000" w:rsidP="00000000" w:rsidRDefault="00000000" w:rsidRPr="00000000" w14:paraId="00000A9A">
      <w:pPr>
        <w:numPr>
          <w:ilvl w:val="0"/>
          <w:numId w:val="93"/>
        </w:numPr>
        <w:ind w:left="720" w:hanging="360"/>
      </w:pPr>
      <w:r w:rsidDel="00000000" w:rsidR="00000000" w:rsidRPr="00000000">
        <w:rPr>
          <w:b w:val="1"/>
          <w:rtl w:val="0"/>
        </w:rPr>
        <w:t xml:space="preserve">Use at least 18 Gy, no evidence for above 25 Gy</w:t>
      </w:r>
      <w:r w:rsidDel="00000000" w:rsidR="00000000" w:rsidRPr="00000000">
        <w:rPr>
          <w:rtl w:val="0"/>
        </w:rPr>
        <w:t xml:space="preserve">. </w:t>
      </w:r>
      <w:r w:rsidDel="00000000" w:rsidR="00000000" w:rsidRPr="00000000">
        <w:rPr>
          <w:b w:val="1"/>
          <w:rtl w:val="0"/>
        </w:rPr>
        <w:t xml:space="preserve">17 Gy acceptable</w:t>
      </w:r>
      <w:r w:rsidDel="00000000" w:rsidR="00000000" w:rsidRPr="00000000">
        <w:rPr>
          <w:rtl w:val="0"/>
        </w:rPr>
        <w:t xml:space="preserve"> (15-25 Gy).</w:t>
      </w:r>
    </w:p>
    <w:p w:rsidR="00000000" w:rsidDel="00000000" w:rsidP="00000000" w:rsidRDefault="00000000" w:rsidRPr="00000000" w14:paraId="00000A9B">
      <w:pPr>
        <w:numPr>
          <w:ilvl w:val="1"/>
          <w:numId w:val="93"/>
        </w:numPr>
        <w:ind w:left="1440" w:hanging="360"/>
      </w:pPr>
      <w:hyperlink r:id="rId612">
        <w:r w:rsidDel="00000000" w:rsidR="00000000" w:rsidRPr="00000000">
          <w:rPr>
            <w:rtl w:val="0"/>
          </w:rPr>
          <w:t xml:space="preserve">Pittsburg retro</w:t>
        </w:r>
      </w:hyperlink>
      <w:r w:rsidDel="00000000" w:rsidR="00000000" w:rsidRPr="00000000">
        <w:rPr>
          <w:rtl w:val="0"/>
        </w:rPr>
        <w:t xml:space="preserve"> [</w:t>
      </w:r>
      <w:hyperlink r:id="rId613">
        <w:r w:rsidDel="00000000" w:rsidR="00000000" w:rsidRPr="00000000">
          <w:rPr>
            <w:rtl w:val="0"/>
          </w:rPr>
          <w:t xml:space="preserve">Flickinger IJROBP '96]</w:t>
        </w:r>
      </w:hyperlink>
      <w:r w:rsidDel="00000000" w:rsidR="00000000" w:rsidRPr="00000000">
        <w:rPr>
          <w:rtl w:val="0"/>
        </w:rPr>
        <w:t xml:space="preserve"> identified a dose response curve, w obliteration rates ~50% for 14 Gy and</w:t>
      </w:r>
      <w:r w:rsidDel="00000000" w:rsidR="00000000" w:rsidRPr="00000000">
        <w:rPr>
          <w:rFonts w:ascii="Gungsuh" w:cs="Gungsuh" w:eastAsia="Gungsuh" w:hAnsi="Gungsuh"/>
          <w:b w:val="1"/>
          <w:rtl w:val="0"/>
        </w:rPr>
        <w:t xml:space="preserve"> ~90% at ≥ 18 Gy</w:t>
      </w:r>
      <w:r w:rsidDel="00000000" w:rsidR="00000000" w:rsidRPr="00000000">
        <w:rPr>
          <w:rtl w:val="0"/>
        </w:rPr>
        <w:t xml:space="preserve">. Median marginal dose 20 Gy. Minimal benefit for increasing dose above 25 Gy.</w:t>
      </w:r>
    </w:p>
    <w:p w:rsidR="00000000" w:rsidDel="00000000" w:rsidP="00000000" w:rsidRDefault="00000000" w:rsidRPr="00000000" w14:paraId="00000A9C">
      <w:pPr>
        <w:numPr>
          <w:ilvl w:val="0"/>
          <w:numId w:val="93"/>
        </w:numPr>
        <w:ind w:left="720" w:hanging="360"/>
      </w:pPr>
      <w:r w:rsidDel="00000000" w:rsidR="00000000" w:rsidRPr="00000000">
        <w:rPr>
          <w:b w:val="1"/>
          <w:rtl w:val="0"/>
        </w:rPr>
        <w:t xml:space="preserve">Zhang summary</w:t>
      </w:r>
      <w:r w:rsidDel="00000000" w:rsidR="00000000" w:rsidRPr="00000000">
        <w:rPr>
          <w:rtl w:val="0"/>
        </w:rPr>
        <w:t xml:space="preserve">: </w:t>
      </w:r>
    </w:p>
    <w:p w:rsidR="00000000" w:rsidDel="00000000" w:rsidP="00000000" w:rsidRDefault="00000000" w:rsidRPr="00000000" w14:paraId="00000A9D">
      <w:pPr>
        <w:numPr>
          <w:ilvl w:val="1"/>
          <w:numId w:val="93"/>
        </w:numPr>
        <w:ind w:left="1440" w:hanging="360"/>
      </w:pPr>
      <w:r w:rsidDel="00000000" w:rsidR="00000000" w:rsidRPr="00000000">
        <w:rPr>
          <w:rFonts w:ascii="Gungsuh" w:cs="Gungsuh" w:eastAsia="Gungsuh" w:hAnsi="Gungsuh"/>
          <w:rtl w:val="0"/>
        </w:rPr>
        <w:t xml:space="preserve">≤ 3 cm 21-22 Gy to 50% IDL (brainstem 16 Gy).</w:t>
      </w:r>
    </w:p>
    <w:p w:rsidR="00000000" w:rsidDel="00000000" w:rsidP="00000000" w:rsidRDefault="00000000" w:rsidRPr="00000000" w14:paraId="00000A9E">
      <w:pPr>
        <w:numPr>
          <w:ilvl w:val="1"/>
          <w:numId w:val="93"/>
        </w:numPr>
        <w:ind w:left="1440" w:hanging="360"/>
      </w:pPr>
      <w:r w:rsidDel="00000000" w:rsidR="00000000" w:rsidRPr="00000000">
        <w:rPr>
          <w:rtl w:val="0"/>
        </w:rPr>
        <w:t xml:space="preserve">&gt;3 cm: 16-18 Gy to 50% IDL.</w:t>
      </w:r>
    </w:p>
    <w:p w:rsidR="00000000" w:rsidDel="00000000" w:rsidP="00000000" w:rsidRDefault="00000000" w:rsidRPr="00000000" w14:paraId="00000A9F">
      <w:pPr>
        <w:numPr>
          <w:ilvl w:val="1"/>
          <w:numId w:val="93"/>
        </w:numPr>
        <w:ind w:left="1440" w:hanging="360"/>
      </w:pPr>
      <w:r w:rsidDel="00000000" w:rsidR="00000000" w:rsidRPr="00000000">
        <w:rPr>
          <w:rtl w:val="0"/>
        </w:rPr>
        <w:t xml:space="preserve">Columbia recommendations:</w:t>
      </w:r>
    </w:p>
    <w:p w:rsidR="00000000" w:rsidDel="00000000" w:rsidP="00000000" w:rsidRDefault="00000000" w:rsidRPr="00000000" w14:paraId="00000AA0">
      <w:pPr>
        <w:numPr>
          <w:ilvl w:val="2"/>
          <w:numId w:val="93"/>
        </w:numPr>
        <w:ind w:left="2160" w:hanging="360"/>
      </w:pPr>
      <w:r w:rsidDel="00000000" w:rsidR="00000000" w:rsidRPr="00000000">
        <w:rPr>
          <w:rFonts w:ascii="Gungsuh" w:cs="Gungsuh" w:eastAsia="Gungsuh" w:hAnsi="Gungsuh"/>
          <w:rtl w:val="0"/>
        </w:rPr>
        <w:t xml:space="preserve">≤ 4 cc: 20 Gy.</w:t>
      </w:r>
    </w:p>
    <w:p w:rsidR="00000000" w:rsidDel="00000000" w:rsidP="00000000" w:rsidRDefault="00000000" w:rsidRPr="00000000" w14:paraId="00000AA1">
      <w:pPr>
        <w:numPr>
          <w:ilvl w:val="2"/>
          <w:numId w:val="93"/>
        </w:numPr>
        <w:ind w:left="2160" w:hanging="360"/>
      </w:pPr>
      <w:r w:rsidDel="00000000" w:rsidR="00000000" w:rsidRPr="00000000">
        <w:rPr>
          <w:rtl w:val="0"/>
        </w:rPr>
        <w:t xml:space="preserve">4-14cc 18 Gy.</w:t>
      </w:r>
    </w:p>
    <w:p w:rsidR="00000000" w:rsidDel="00000000" w:rsidP="00000000" w:rsidRDefault="00000000" w:rsidRPr="00000000" w14:paraId="00000AA2">
      <w:pPr>
        <w:numPr>
          <w:ilvl w:val="2"/>
          <w:numId w:val="93"/>
        </w:numPr>
        <w:ind w:left="2160" w:hanging="360"/>
      </w:pPr>
      <w:r w:rsidDel="00000000" w:rsidR="00000000" w:rsidRPr="00000000">
        <w:rPr>
          <w:rFonts w:ascii="Gungsuh" w:cs="Gungsuh" w:eastAsia="Gungsuh" w:hAnsi="Gungsuh"/>
          <w:rtl w:val="0"/>
        </w:rPr>
        <w:t xml:space="preserve">≥ 14cc: 16 Gy.</w:t>
      </w:r>
    </w:p>
    <w:p w:rsidR="00000000" w:rsidDel="00000000" w:rsidP="00000000" w:rsidRDefault="00000000" w:rsidRPr="00000000" w14:paraId="00000AA3">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Contemporary management of large-volume AVMs [</w:t>
      </w:r>
      <w:hyperlink r:id="rId614">
        <w:r w:rsidDel="00000000" w:rsidR="00000000" w:rsidRPr="00000000">
          <w:rPr>
            <w:rFonts w:ascii="Times New Roman" w:cs="Times New Roman" w:eastAsia="Times New Roman" w:hAnsi="Times New Roman"/>
            <w:sz w:val="20"/>
            <w:szCs w:val="20"/>
            <w:rtl w:val="0"/>
          </w:rPr>
          <w:t xml:space="preserve">Joshi JRO '16</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AA4">
      <w:pPr>
        <w:numPr>
          <w:ilvl w:val="0"/>
          <w:numId w:val="93"/>
        </w:numPr>
        <w:spacing w:line="240" w:lineRule="auto"/>
        <w:ind w:left="720" w:hanging="360"/>
        <w:rPr>
          <w:u w:val="none"/>
        </w:rPr>
      </w:pPr>
      <w:r w:rsidDel="00000000" w:rsidR="00000000" w:rsidRPr="00000000">
        <w:rPr>
          <w:b w:val="1"/>
          <w:rtl w:val="0"/>
        </w:rPr>
        <w:t xml:space="preserve">Volume-staged radiosurgery for large AVMs</w:t>
      </w:r>
      <w:r w:rsidDel="00000000" w:rsidR="00000000" w:rsidRPr="00000000">
        <w:rPr>
          <w:rtl w:val="0"/>
        </w:rPr>
        <w:t xml:space="preserve"> </w:t>
      </w:r>
      <w:r w:rsidDel="00000000" w:rsidR="00000000" w:rsidRPr="00000000">
        <w:rPr>
          <w:rtl w:val="0"/>
        </w:rPr>
        <w:t xml:space="preserve">[</w:t>
      </w:r>
      <w:hyperlink r:id="rId615">
        <w:r w:rsidDel="00000000" w:rsidR="00000000" w:rsidRPr="00000000">
          <w:rPr>
            <w:rtl w:val="0"/>
          </w:rPr>
          <w:t xml:space="preserve">Seymour RTO ‘19</w:t>
        </w:r>
      </w:hyperlink>
      <w:r w:rsidDel="00000000" w:rsidR="00000000" w:rsidRPr="00000000">
        <w:rPr>
          <w:rtl w:val="0"/>
        </w:rPr>
        <w:t xml:space="preserve">]: Retro. </w:t>
      </w:r>
      <w:r w:rsidDel="00000000" w:rsidR="00000000" w:rsidRPr="00000000">
        <w:rPr>
          <w:b w:val="1"/>
          <w:rtl w:val="0"/>
        </w:rPr>
        <w:t xml:space="preserve">Volume-staged SRS</w:t>
      </w:r>
      <w:r w:rsidDel="00000000" w:rsidR="00000000" w:rsidRPr="00000000">
        <w:rPr>
          <w:rtl w:val="0"/>
        </w:rPr>
        <w:t xml:space="preserve">. </w:t>
      </w:r>
    </w:p>
    <w:p w:rsidR="00000000" w:rsidDel="00000000" w:rsidP="00000000" w:rsidRDefault="00000000" w:rsidRPr="00000000" w14:paraId="00000AA5">
      <w:pPr>
        <w:spacing w:line="240" w:lineRule="auto"/>
        <w:ind w:left="720" w:firstLine="0"/>
        <w:rPr/>
      </w:pPr>
      <w:r w:rsidDel="00000000" w:rsidR="00000000" w:rsidRPr="00000000">
        <w:rPr>
          <w:rtl w:val="0"/>
        </w:rPr>
        <w:t xml:space="preserve">Deliver at least 17.5 Gy if possible. Total AVM volume, margin dose per stage, compact nidus, lack of prior embolization, and lack of thalamic location were all associated with improved outcomes. </w:t>
      </w:r>
    </w:p>
    <w:p w:rsidR="00000000" w:rsidDel="00000000" w:rsidP="00000000" w:rsidRDefault="00000000" w:rsidRPr="00000000" w14:paraId="00000AA6">
      <w:pPr>
        <w:numPr>
          <w:ilvl w:val="1"/>
          <w:numId w:val="93"/>
        </w:numPr>
        <w:spacing w:line="240" w:lineRule="auto"/>
        <w:ind w:left="1440" w:hanging="360"/>
        <w:rPr>
          <w:u w:val="none"/>
        </w:rPr>
      </w:pPr>
      <w:r w:rsidDel="00000000" w:rsidR="00000000" w:rsidRPr="00000000">
        <w:rPr>
          <w:rtl w:val="0"/>
        </w:rPr>
        <w:t xml:space="preserve">257 pts from 9 centers between 1991-2016. Median age 33, 23cc. 2-4 volume stages. MFU 5.5y. </w:t>
      </w:r>
    </w:p>
    <w:p w:rsidR="00000000" w:rsidDel="00000000" w:rsidP="00000000" w:rsidRDefault="00000000" w:rsidRPr="00000000" w14:paraId="00000AA7">
      <w:pPr>
        <w:numPr>
          <w:ilvl w:val="1"/>
          <w:numId w:val="93"/>
        </w:numPr>
        <w:spacing w:line="240" w:lineRule="auto"/>
        <w:ind w:left="1440" w:hanging="360"/>
        <w:rPr>
          <w:u w:val="none"/>
        </w:rPr>
      </w:pPr>
      <w:r w:rsidDel="00000000" w:rsidR="00000000" w:rsidRPr="00000000">
        <w:rPr>
          <w:rFonts w:ascii="Gungsuh" w:cs="Gungsuh" w:eastAsia="Gungsuh" w:hAnsi="Gungsuh"/>
          <w:rtl w:val="0"/>
        </w:rPr>
        <w:t xml:space="preserve">Dose ≥ 17.5 Gy associated with improved rates of nCR, obliteration, and cure. </w:t>
      </w:r>
    </w:p>
    <w:p w:rsidR="00000000" w:rsidDel="00000000" w:rsidP="00000000" w:rsidRDefault="00000000" w:rsidRPr="00000000" w14:paraId="00000AA8">
      <w:pPr>
        <w:numPr>
          <w:ilvl w:val="1"/>
          <w:numId w:val="93"/>
        </w:numPr>
        <w:spacing w:line="240" w:lineRule="auto"/>
        <w:ind w:left="1440" w:hanging="360"/>
        <w:rPr>
          <w:u w:val="none"/>
        </w:rPr>
      </w:pPr>
      <w:r w:rsidDel="00000000" w:rsidR="00000000" w:rsidRPr="00000000">
        <w:rPr>
          <w:rFonts w:ascii="Gungsuh" w:cs="Gungsuh" w:eastAsia="Gungsuh" w:hAnsi="Gungsuh"/>
          <w:rtl w:val="0"/>
        </w:rPr>
        <w:t xml:space="preserve">5y cure rate for &lt; 17 / 17 / ≥ 17.5 Gy of 6→ 24→ 34%.</w:t>
      </w:r>
    </w:p>
    <w:p w:rsidR="00000000" w:rsidDel="00000000" w:rsidP="00000000" w:rsidRDefault="00000000" w:rsidRPr="00000000" w14:paraId="00000AA9">
      <w:pPr>
        <w:numPr>
          <w:ilvl w:val="1"/>
          <w:numId w:val="93"/>
        </w:numPr>
        <w:spacing w:line="240" w:lineRule="auto"/>
        <w:ind w:left="1440" w:hanging="360"/>
        <w:rPr>
          <w:u w:val="none"/>
        </w:rPr>
      </w:pPr>
      <w:r w:rsidDel="00000000" w:rsidR="00000000" w:rsidRPr="00000000">
        <w:rPr>
          <w:rFonts w:ascii="Gungsuh" w:cs="Gungsuh" w:eastAsia="Gungsuh" w:hAnsi="Gungsuh"/>
          <w:rtl w:val="0"/>
        </w:rPr>
        <w:t xml:space="preserve">10y cure rate for &lt; 17 / 17 / ≥ 17.5 Gy of 21→ 35→ 77%. </w:t>
      </w:r>
    </w:p>
    <w:p w:rsidR="00000000" w:rsidDel="00000000" w:rsidP="00000000" w:rsidRDefault="00000000" w:rsidRPr="00000000" w14:paraId="00000AAA">
      <w:pPr>
        <w:numPr>
          <w:ilvl w:val="1"/>
          <w:numId w:val="93"/>
        </w:numPr>
        <w:spacing w:line="240" w:lineRule="auto"/>
        <w:ind w:left="1440" w:hanging="360"/>
        <w:rPr>
          <w:u w:val="none"/>
        </w:rPr>
      </w:pPr>
      <w:r w:rsidDel="00000000" w:rsidR="00000000" w:rsidRPr="00000000">
        <w:rPr>
          <w:rFonts w:ascii="Gungsuh" w:cs="Gungsuh" w:eastAsia="Gungsuh" w:hAnsi="Gungsuh"/>
          <w:rtl w:val="0"/>
        </w:rPr>
        <w:t xml:space="preserve">5y diffuse nidus architecture obliteration rate for &lt; 17 / ≥ 17 Gy of 0→ 32%. </w:t>
      </w:r>
    </w:p>
    <w:p w:rsidR="00000000" w:rsidDel="00000000" w:rsidP="00000000" w:rsidRDefault="00000000" w:rsidRPr="00000000" w14:paraId="00000AAB">
      <w:pPr>
        <w:numPr>
          <w:ilvl w:val="1"/>
          <w:numId w:val="93"/>
        </w:numPr>
        <w:spacing w:line="240" w:lineRule="auto"/>
        <w:ind w:left="1440" w:hanging="360"/>
        <w:rPr>
          <w:u w:val="none"/>
        </w:rPr>
      </w:pPr>
      <w:r w:rsidDel="00000000" w:rsidR="00000000" w:rsidRPr="00000000">
        <w:rPr>
          <w:rFonts w:ascii="Gungsuh" w:cs="Gungsuh" w:eastAsia="Gungsuh" w:hAnsi="Gungsuh"/>
          <w:rtl w:val="0"/>
        </w:rPr>
        <w:t xml:space="preserve">5y compact nidus architecture obliteration rate for &lt; 17 / 17 / ≥ 17.5 Gy of 9→ 11→ 27%. </w:t>
      </w:r>
    </w:p>
    <w:p w:rsidR="00000000" w:rsidDel="00000000" w:rsidP="00000000" w:rsidRDefault="00000000" w:rsidRPr="00000000" w14:paraId="00000AAC">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SRS for Thal</w:t>
      </w:r>
      <w:r w:rsidDel="00000000" w:rsidR="00000000" w:rsidRPr="00000000">
        <w:rPr>
          <w:b w:val="1"/>
          <w:rtl w:val="0"/>
        </w:rPr>
        <w:t xml:space="preserve">amic AVMs </w:t>
      </w:r>
      <w:r w:rsidDel="00000000" w:rsidR="00000000" w:rsidRPr="00000000">
        <w:rPr>
          <w:rtl w:val="0"/>
        </w:rPr>
        <w:t xml:space="preserve">[</w:t>
      </w:r>
      <w:hyperlink r:id="rId616">
        <w:r w:rsidDel="00000000" w:rsidR="00000000" w:rsidRPr="00000000">
          <w:rPr>
            <w:rtl w:val="0"/>
          </w:rPr>
          <w:t xml:space="preserve">Faye J SRS and SBRT '20</w:t>
        </w:r>
      </w:hyperlink>
      <w:r w:rsidDel="00000000" w:rsidR="00000000" w:rsidRPr="00000000">
        <w:rPr>
          <w:rtl w:val="0"/>
        </w:rPr>
        <w:t xml:space="preserve">]: Retro. </w:t>
      </w:r>
    </w:p>
    <w:p w:rsidR="00000000" w:rsidDel="00000000" w:rsidP="00000000" w:rsidRDefault="00000000" w:rsidRPr="00000000" w14:paraId="00000AAD">
      <w:pPr>
        <w:numPr>
          <w:ilvl w:val="1"/>
          <w:numId w:val="93"/>
        </w:numPr>
        <w:spacing w:line="240" w:lineRule="auto"/>
        <w:ind w:left="1440" w:hanging="360"/>
        <w:rPr>
          <w:u w:val="none"/>
        </w:rPr>
      </w:pPr>
      <w:r w:rsidDel="00000000" w:rsidR="00000000" w:rsidRPr="00000000">
        <w:rPr>
          <w:rtl w:val="0"/>
        </w:rPr>
        <w:t xml:space="preserve">53 pts. Median age 36. Pre-radiosurgical embolization in </w:t>
      </w:r>
      <w:r w:rsidDel="00000000" w:rsidR="00000000" w:rsidRPr="00000000">
        <w:rPr>
          <w:rtl w:val="0"/>
        </w:rPr>
        <w:t xml:space="preserve">26%. 90% prior hemorrhage. MFU nearly 5y.</w:t>
      </w:r>
    </w:p>
    <w:p w:rsidR="00000000" w:rsidDel="00000000" w:rsidP="00000000" w:rsidRDefault="00000000" w:rsidRPr="00000000" w14:paraId="00000AAE">
      <w:pPr>
        <w:numPr>
          <w:ilvl w:val="1"/>
          <w:numId w:val="93"/>
        </w:numPr>
        <w:spacing w:line="240" w:lineRule="auto"/>
        <w:ind w:left="1440" w:hanging="360"/>
        <w:rPr>
          <w:u w:val="none"/>
        </w:rPr>
      </w:pPr>
      <w:r w:rsidDel="00000000" w:rsidR="00000000" w:rsidRPr="00000000">
        <w:rPr>
          <w:rtl w:val="0"/>
        </w:rPr>
        <w:t xml:space="preserve">Treatment volume 1.4 cc. 23 Gy to 50% IDL. Median margin dose 24 Gy. </w:t>
      </w:r>
    </w:p>
    <w:p w:rsidR="00000000" w:rsidDel="00000000" w:rsidP="00000000" w:rsidRDefault="00000000" w:rsidRPr="00000000" w14:paraId="00000AAF">
      <w:pPr>
        <w:numPr>
          <w:ilvl w:val="1"/>
          <w:numId w:val="93"/>
        </w:numPr>
        <w:spacing w:line="240" w:lineRule="auto"/>
        <w:ind w:left="1440" w:hanging="360"/>
        <w:rPr>
          <w:u w:val="none"/>
        </w:rPr>
      </w:pPr>
      <w:r w:rsidDel="00000000" w:rsidR="00000000" w:rsidRPr="00000000">
        <w:rPr>
          <w:rtl w:val="0"/>
        </w:rPr>
        <w:t xml:space="preserve">MTT retreatment 3y. Median retreatment volume 1.2 cc. Average dose 20 Gy to 50% IDL, median dose 16 Gy.</w:t>
      </w:r>
    </w:p>
    <w:p w:rsidR="00000000" w:rsidDel="00000000" w:rsidP="00000000" w:rsidRDefault="00000000" w:rsidRPr="00000000" w14:paraId="00000AB0">
      <w:pPr>
        <w:numPr>
          <w:ilvl w:val="1"/>
          <w:numId w:val="93"/>
        </w:numPr>
        <w:spacing w:line="240" w:lineRule="auto"/>
        <w:ind w:left="1440" w:hanging="360"/>
        <w:rPr>
          <w:u w:val="none"/>
        </w:rPr>
      </w:pPr>
      <w:r w:rsidDel="00000000" w:rsidR="00000000" w:rsidRPr="00000000">
        <w:rPr>
          <w:rtl w:val="0"/>
        </w:rPr>
        <w:t xml:space="preserve">Overall obliteration 67%.</w:t>
      </w:r>
    </w:p>
    <w:p w:rsidR="00000000" w:rsidDel="00000000" w:rsidP="00000000" w:rsidRDefault="00000000" w:rsidRPr="00000000" w14:paraId="00000AB1">
      <w:pPr>
        <w:numPr>
          <w:ilvl w:val="1"/>
          <w:numId w:val="93"/>
        </w:numPr>
        <w:spacing w:line="240" w:lineRule="auto"/>
        <w:ind w:left="1440" w:hanging="360"/>
        <w:rPr>
          <w:u w:val="none"/>
        </w:rPr>
      </w:pPr>
      <w:r w:rsidDel="00000000" w:rsidR="00000000" w:rsidRPr="00000000">
        <w:rPr>
          <w:rtl w:val="0"/>
        </w:rPr>
        <w:t xml:space="preserve">Mortality 4% (n=2), post-procedural bleeding 6%, radio-induced neuro deficit in 4%. </w:t>
      </w:r>
    </w:p>
    <w:p w:rsidR="00000000" w:rsidDel="00000000" w:rsidP="00000000" w:rsidRDefault="00000000" w:rsidRPr="00000000" w14:paraId="00000AB2">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Follow up</w:t>
      </w:r>
    </w:p>
    <w:p w:rsidR="00000000" w:rsidDel="00000000" w:rsidP="00000000" w:rsidRDefault="00000000" w:rsidRPr="00000000" w14:paraId="00000AB3">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MRI/MRA q6 mo until AVM resolves.</w:t>
      </w:r>
    </w:p>
    <w:p w:rsidR="00000000" w:rsidDel="00000000" w:rsidP="00000000" w:rsidRDefault="00000000" w:rsidRPr="00000000" w14:paraId="00000AB4">
      <w:pPr>
        <w:numPr>
          <w:ilvl w:val="0"/>
          <w:numId w:val="9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angio to prove obliteration.</w:t>
      </w:r>
    </w:p>
    <w:p w:rsidR="00000000" w:rsidDel="00000000" w:rsidP="00000000" w:rsidRDefault="00000000" w:rsidRPr="00000000" w14:paraId="00000AB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br w:type="page"/>
      </w:r>
      <w:r w:rsidDel="00000000" w:rsidR="00000000" w:rsidRPr="00000000">
        <w:rPr>
          <w:rtl w:val="0"/>
        </w:rPr>
      </w:r>
    </w:p>
    <w:p w:rsidR="00000000" w:rsidDel="00000000" w:rsidP="00000000" w:rsidRDefault="00000000" w:rsidRPr="00000000" w14:paraId="00000AB6">
      <w:pPr>
        <w:pStyle w:val="Heading1"/>
        <w:spacing w:after="46" w:lineRule="auto"/>
        <w:jc w:val="center"/>
        <w:rPr/>
      </w:pPr>
      <w:bookmarkStart w:colFirst="0" w:colLast="0" w:name="_sce2pnk07hi1" w:id="126"/>
      <w:bookmarkEnd w:id="126"/>
      <w:hyperlink w:anchor="_dtyy1oq7ungd">
        <w:r w:rsidDel="00000000" w:rsidR="00000000" w:rsidRPr="00000000">
          <w:rPr>
            <w:rtl w:val="0"/>
          </w:rPr>
          <w:t xml:space="preserve">Trigeminal neuralgia</w:t>
        </w:r>
      </w:hyperlink>
      <w:r w:rsidDel="00000000" w:rsidR="00000000" w:rsidRPr="00000000">
        <w:rPr>
          <w:rtl w:val="0"/>
        </w:rPr>
      </w:r>
    </w:p>
    <w:p w:rsidR="00000000" w:rsidDel="00000000" w:rsidP="00000000" w:rsidRDefault="00000000" w:rsidRPr="00000000" w14:paraId="00000AB7">
      <w:pPr>
        <w:rPr/>
      </w:pPr>
      <w:r w:rsidDel="00000000" w:rsidR="00000000" w:rsidRPr="00000000">
        <w:rPr>
          <w:b w:val="1"/>
          <w:rtl w:val="0"/>
        </w:rPr>
        <w:t xml:space="preserve">ARRO</w:t>
      </w:r>
      <w:r w:rsidDel="00000000" w:rsidR="00000000" w:rsidRPr="00000000">
        <w:rPr>
          <w:rtl w:val="0"/>
        </w:rPr>
        <w:t xml:space="preserve">: [</w:t>
      </w:r>
      <w:hyperlink r:id="rId617">
        <w:r w:rsidDel="00000000" w:rsidR="00000000" w:rsidRPr="00000000">
          <w:rPr>
            <w:rtl w:val="0"/>
          </w:rPr>
          <w:t xml:space="preserve">Trigeminal Neuralgia</w:t>
        </w:r>
      </w:hyperlink>
      <w:r w:rsidDel="00000000" w:rsidR="00000000" w:rsidRPr="00000000">
        <w:rPr>
          <w:rtl w:val="0"/>
        </w:rPr>
        <w:t xml:space="preserve">]</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4/100k (similar to GBM). 15,000 cases per year. Peak age 60. F:M 1.5:1. </w:t>
      </w:r>
    </w:p>
    <w:p w:rsidR="00000000" w:rsidDel="00000000" w:rsidP="00000000" w:rsidRDefault="00000000" w:rsidRPr="00000000" w14:paraId="00000ABA">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Includes MS. HTN controversial, may be due to precipitation of tortuous vasculature.</w:t>
      </w:r>
    </w:p>
    <w:p w:rsidR="00000000" w:rsidDel="00000000" w:rsidP="00000000" w:rsidRDefault="00000000" w:rsidRPr="00000000" w14:paraId="00000ABB">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Etiology: Vascular compression of trigeminal root (80-90%, within a few mm of REZ), benign, malignancy, or MS.</w:t>
      </w:r>
    </w:p>
    <w:p w:rsidR="00000000" w:rsidDel="00000000" w:rsidP="00000000" w:rsidRDefault="00000000" w:rsidRPr="00000000" w14:paraId="00000ABC">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Sensory nucleus of CN V. Emerges mid-lateral position of pons.</w:t>
      </w:r>
    </w:p>
    <w:p w:rsidR="00000000" w:rsidDel="00000000" w:rsidP="00000000" w:rsidRDefault="00000000" w:rsidRPr="00000000" w14:paraId="00000ABD">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REZ = Root entry zone. </w:t>
      </w:r>
    </w:p>
    <w:p w:rsidR="00000000" w:rsidDel="00000000" w:rsidP="00000000" w:rsidRDefault="00000000" w:rsidRPr="00000000" w14:paraId="00000ABE">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Gasserian </w:t>
      </w:r>
      <w:r w:rsidDel="00000000" w:rsidR="00000000" w:rsidRPr="00000000">
        <w:rPr>
          <w:rFonts w:ascii="Times New Roman" w:cs="Times New Roman" w:eastAsia="Times New Roman" w:hAnsi="Times New Roman"/>
          <w:sz w:val="20"/>
          <w:szCs w:val="20"/>
          <w:rtl w:val="0"/>
        </w:rPr>
        <w:t xml:space="preserve">(semilunar) </w:t>
      </w:r>
      <w:r w:rsidDel="00000000" w:rsidR="00000000" w:rsidRPr="00000000">
        <w:rPr>
          <w:rFonts w:ascii="Times New Roman" w:cs="Times New Roman" w:eastAsia="Times New Roman" w:hAnsi="Times New Roman"/>
          <w:b w:val="1"/>
          <w:sz w:val="20"/>
          <w:szCs w:val="20"/>
          <w:rtl w:val="0"/>
        </w:rPr>
        <w:t xml:space="preserve">ganglion </w:t>
      </w:r>
      <w:r w:rsidDel="00000000" w:rsidR="00000000" w:rsidRPr="00000000">
        <w:rPr>
          <w:rFonts w:ascii="Times New Roman" w:cs="Times New Roman" w:eastAsia="Times New Roman" w:hAnsi="Times New Roman"/>
          <w:sz w:val="20"/>
          <w:szCs w:val="20"/>
          <w:rtl w:val="0"/>
        </w:rPr>
        <w:t xml:space="preserve">of TGN: located in Meckel's cave </w:t>
      </w:r>
      <w:r w:rsidDel="00000000" w:rsidR="00000000" w:rsidRPr="00000000">
        <w:rPr>
          <w:rtl w:val="0"/>
        </w:rPr>
        <w:t xml:space="preserve">near the apex</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petrous</w:t>
      </w:r>
      <w:r w:rsidDel="00000000" w:rsidR="00000000" w:rsidRPr="00000000">
        <w:rPr>
          <w:rFonts w:ascii="Times New Roman" w:cs="Times New Roman" w:eastAsia="Times New Roman" w:hAnsi="Times New Roman"/>
          <w:sz w:val="20"/>
          <w:szCs w:val="20"/>
          <w:rtl w:val="0"/>
        </w:rPr>
        <w:t xml:space="preserve"> part </w:t>
      </w:r>
      <w:r w:rsidDel="00000000" w:rsidR="00000000" w:rsidRPr="00000000">
        <w:rPr>
          <w:rtl w:val="0"/>
        </w:rPr>
        <w:t xml:space="preserve">of the temporal</w:t>
      </w:r>
      <w:r w:rsidDel="00000000" w:rsidR="00000000" w:rsidRPr="00000000">
        <w:rPr>
          <w:rFonts w:ascii="Times New Roman" w:cs="Times New Roman" w:eastAsia="Times New Roman" w:hAnsi="Times New Roman"/>
          <w:sz w:val="20"/>
          <w:szCs w:val="20"/>
          <w:rtl w:val="0"/>
        </w:rPr>
        <w:t xml:space="preserve"> bone.</w:t>
      </w:r>
    </w:p>
    <w:p w:rsidR="00000000" w:rsidDel="00000000" w:rsidP="00000000" w:rsidRDefault="00000000" w:rsidRPr="00000000" w14:paraId="00000ABF">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TN1 classic; TN2 atypical, constant aching throbbing burning. </w:t>
      </w:r>
      <w:r w:rsidDel="00000000" w:rsidR="00000000" w:rsidRPr="00000000">
        <w:rPr>
          <w:rFonts w:ascii="Times New Roman" w:cs="Times New Roman" w:eastAsia="Times New Roman" w:hAnsi="Times New Roman"/>
          <w:i w:val="1"/>
          <w:sz w:val="20"/>
          <w:szCs w:val="20"/>
          <w:rtl w:val="0"/>
        </w:rPr>
        <w:t xml:space="preserve">Will not wake </w:t>
      </w:r>
      <w:r w:rsidDel="00000000" w:rsidR="00000000" w:rsidRPr="00000000">
        <w:rPr>
          <w:i w:val="1"/>
          <w:rtl w:val="0"/>
        </w:rPr>
        <w:t xml:space="preserve">patients</w:t>
      </w:r>
      <w:r w:rsidDel="00000000" w:rsidR="00000000" w:rsidRPr="00000000">
        <w:rPr>
          <w:rFonts w:ascii="Times New Roman" w:cs="Times New Roman" w:eastAsia="Times New Roman" w:hAnsi="Times New Roman"/>
          <w:i w:val="1"/>
          <w:sz w:val="20"/>
          <w:szCs w:val="20"/>
          <w:rtl w:val="0"/>
        </w:rPr>
        <w:t xml:space="preserve"> from sleep.</w:t>
      </w:r>
    </w:p>
    <w:p w:rsidR="00000000" w:rsidDel="00000000" w:rsidP="00000000" w:rsidRDefault="00000000" w:rsidRPr="00000000" w14:paraId="00000AC0">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ICHD-3: Classic TGN is 3+ attacks, unilateral in CN V distribution without motor deficits with:</w:t>
      </w:r>
    </w:p>
    <w:p w:rsidR="00000000" w:rsidDel="00000000" w:rsidP="00000000" w:rsidRDefault="00000000" w:rsidRPr="00000000" w14:paraId="00000AC1">
      <w:pPr>
        <w:numPr>
          <w:ilvl w:val="3"/>
          <w:numId w:val="1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Recurring paroxysmal attacks from 1s - 2min duration</w:t>
      </w:r>
    </w:p>
    <w:p w:rsidR="00000000" w:rsidDel="00000000" w:rsidP="00000000" w:rsidRDefault="00000000" w:rsidRPr="00000000" w14:paraId="00000AC2">
      <w:pPr>
        <w:numPr>
          <w:ilvl w:val="3"/>
          <w:numId w:val="1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Severe intensity</w:t>
      </w:r>
    </w:p>
    <w:p w:rsidR="00000000" w:rsidDel="00000000" w:rsidP="00000000" w:rsidRDefault="00000000" w:rsidRPr="00000000" w14:paraId="00000AC3">
      <w:pPr>
        <w:numPr>
          <w:ilvl w:val="3"/>
          <w:numId w:val="1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Lancinating pain, sharp, may trigger w cold or chewing. </w:t>
      </w:r>
    </w:p>
    <w:p w:rsidR="00000000" w:rsidDel="00000000" w:rsidP="00000000" w:rsidRDefault="00000000" w:rsidRPr="00000000" w14:paraId="00000AC4">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Although V1 </w:t>
      </w:r>
      <w:r w:rsidDel="00000000" w:rsidR="00000000" w:rsidRPr="00000000">
        <w:rPr>
          <w:rtl w:val="0"/>
        </w:rPr>
        <w:t xml:space="preserve">involvement is rare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it may</w:t>
      </w:r>
      <w:r w:rsidDel="00000000" w:rsidR="00000000" w:rsidRPr="00000000">
        <w:rPr>
          <w:rFonts w:ascii="Times New Roman" w:cs="Times New Roman" w:eastAsia="Times New Roman" w:hAnsi="Times New Roman"/>
          <w:sz w:val="20"/>
          <w:szCs w:val="20"/>
          <w:rtl w:val="0"/>
        </w:rPr>
        <w:t xml:space="preserve"> be associated </w:t>
      </w:r>
      <w:r w:rsidDel="00000000" w:rsidR="00000000" w:rsidRPr="00000000">
        <w:rPr>
          <w:rtl w:val="0"/>
        </w:rPr>
        <w:t xml:space="preserve">with lacrimation</w:t>
      </w:r>
      <w:r w:rsidDel="00000000" w:rsidR="00000000" w:rsidRPr="00000000">
        <w:rPr>
          <w:rFonts w:ascii="Times New Roman" w:cs="Times New Roman" w:eastAsia="Times New Roman" w:hAnsi="Times New Roman"/>
          <w:sz w:val="20"/>
          <w:szCs w:val="20"/>
          <w:rtl w:val="0"/>
        </w:rPr>
        <w:t xml:space="preserve">, conjunctival injection, and rhinorrhea.</w:t>
      </w:r>
    </w:p>
    <w:p w:rsidR="00000000" w:rsidDel="00000000" w:rsidP="00000000" w:rsidRDefault="00000000" w:rsidRPr="00000000" w14:paraId="00000AC5">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to rule out structural causes such as compression, demyelinating lesions, mass in CPA, or ectatic blood </w:t>
      </w:r>
      <w:r w:rsidDel="00000000" w:rsidR="00000000" w:rsidRPr="00000000">
        <w:rPr>
          <w:rtl w:val="0"/>
        </w:rPr>
        <w:t xml:space="preserve">vessels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C6">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Thin slice FIESTA MRI and cisternogram for treatment planning.</w:t>
      </w:r>
    </w:p>
    <w:p w:rsidR="00000000" w:rsidDel="00000000" w:rsidP="00000000" w:rsidRDefault="00000000" w:rsidRPr="00000000" w14:paraId="00000AC7">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Medications</w:t>
      </w:r>
      <w:r w:rsidDel="00000000" w:rsidR="00000000" w:rsidRPr="00000000">
        <w:rPr>
          <w:rFonts w:ascii="Times New Roman" w:cs="Times New Roman" w:eastAsia="Times New Roman" w:hAnsi="Times New Roman"/>
          <w:sz w:val="20"/>
          <w:szCs w:val="20"/>
          <w:rtl w:val="0"/>
        </w:rPr>
        <w:t xml:space="preserve">: Gabapentin, carbamazepine, antiepileptics. </w:t>
      </w:r>
    </w:p>
    <w:p w:rsidR="00000000" w:rsidDel="00000000" w:rsidP="00000000" w:rsidRDefault="00000000" w:rsidRPr="00000000" w14:paraId="00000AC8">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line, though &gt; 25% do not respond or have poor tolerance due to side effects [</w:t>
      </w:r>
      <w:hyperlink r:id="rId618">
        <w:r w:rsidDel="00000000" w:rsidR="00000000" w:rsidRPr="00000000">
          <w:rPr>
            <w:rFonts w:ascii="Times New Roman" w:cs="Times New Roman" w:eastAsia="Times New Roman" w:hAnsi="Times New Roman"/>
            <w:sz w:val="20"/>
            <w:szCs w:val="20"/>
            <w:rtl w:val="0"/>
          </w:rPr>
          <w:t xml:space="preserve">Wiffen Cochrane '14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C9">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CBZ: 600-800 mg qday. AE include drowsiness, dizziness, N/V, leukopenia, aplastic anemia.</w:t>
      </w:r>
    </w:p>
    <w:p w:rsidR="00000000" w:rsidDel="00000000" w:rsidP="00000000" w:rsidRDefault="00000000" w:rsidRPr="00000000" w14:paraId="00000ACA">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w:t>
      </w:r>
      <w:r w:rsidDel="00000000" w:rsidR="00000000" w:rsidRPr="00000000">
        <w:rPr>
          <w:rFonts w:ascii="Times New Roman" w:cs="Times New Roman" w:eastAsia="Times New Roman" w:hAnsi="Times New Roman"/>
          <w:sz w:val="20"/>
          <w:szCs w:val="20"/>
          <w:rtl w:val="0"/>
        </w:rPr>
        <w:t xml:space="preserve">: Typically for medication-refractory patients</w:t>
      </w:r>
    </w:p>
    <w:p w:rsidR="00000000" w:rsidDel="00000000" w:rsidP="00000000" w:rsidRDefault="00000000" w:rsidRPr="00000000" w14:paraId="00000ACB">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long term pain control with microvascular decompression and RFA rhizotomy. 10% risk of recurrence within one year, then 3.5% per year thereafter. Toxicities: 0.3% facial dysesthesia, &lt; 2% CSF leak... etc.</w:t>
      </w:r>
    </w:p>
    <w:p w:rsidR="00000000" w:rsidDel="00000000" w:rsidP="00000000" w:rsidRDefault="00000000" w:rsidRPr="00000000" w14:paraId="00000ACC">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Patient Satisfaction </w:t>
      </w:r>
      <w:r w:rsidDel="00000000" w:rsidR="00000000" w:rsidRPr="00000000">
        <w:rPr>
          <w:rFonts w:ascii="Times New Roman" w:cs="Times New Roman" w:eastAsia="Times New Roman" w:hAnsi="Times New Roman"/>
          <w:sz w:val="20"/>
          <w:szCs w:val="20"/>
          <w:rtl w:val="0"/>
        </w:rPr>
        <w:t xml:space="preserve">[</w:t>
      </w:r>
      <w:hyperlink r:id="rId619">
        <w:r w:rsidDel="00000000" w:rsidR="00000000" w:rsidRPr="00000000">
          <w:rPr>
            <w:rFonts w:ascii="Times New Roman" w:cs="Times New Roman" w:eastAsia="Times New Roman" w:hAnsi="Times New Roman"/>
            <w:sz w:val="20"/>
            <w:szCs w:val="20"/>
            <w:rtl w:val="0"/>
          </w:rPr>
          <w:t xml:space="preserve">Zakrzewska NS '05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RFA rhizotomy vs. Microvascular decompression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CD">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 pts partial sensory rhizotomy, 245 pts MVD.</w:t>
      </w:r>
    </w:p>
    <w:p w:rsidR="00000000" w:rsidDel="00000000" w:rsidP="00000000" w:rsidRDefault="00000000" w:rsidRPr="00000000" w14:paraId="00000ACE">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ORR 88→ 90%.</w:t>
      </w:r>
    </w:p>
    <w:p w:rsidR="00000000" w:rsidDel="00000000" w:rsidP="00000000" w:rsidRDefault="00000000" w:rsidRPr="00000000" w14:paraId="00000ACF">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Overall satisfaction 72→ 89%. Unsatisfaction 20→ 4%. </w:t>
      </w:r>
    </w:p>
    <w:p w:rsidR="00000000" w:rsidDel="00000000" w:rsidP="00000000" w:rsidRDefault="00000000" w:rsidRPr="00000000" w14:paraId="00000AD0">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Desire for earlier surgical intervention in 58→ 73%. </w:t>
      </w:r>
    </w:p>
    <w:p w:rsidR="00000000" w:rsidDel="00000000" w:rsidP="00000000" w:rsidRDefault="00000000" w:rsidRPr="00000000" w14:paraId="00000AD1">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 </w:t>
      </w:r>
      <w:r w:rsidDel="00000000" w:rsidR="00000000" w:rsidRPr="00000000">
        <w:rPr>
          <w:rtl w:val="0"/>
        </w:rPr>
        <w:t xml:space="preserve">outcomes were better</w:t>
      </w:r>
      <w:r w:rsidDel="00000000" w:rsidR="00000000" w:rsidRPr="00000000">
        <w:rPr>
          <w:rFonts w:ascii="Cardo" w:cs="Cardo" w:eastAsia="Cardo" w:hAnsi="Cardo"/>
          <w:sz w:val="20"/>
          <w:szCs w:val="20"/>
          <w:rtl w:val="0"/>
        </w:rPr>
        <w:t xml:space="preserve"> than expected 54→ 80%, but 22% worse </w:t>
      </w:r>
      <w:r w:rsidDel="00000000" w:rsidR="00000000" w:rsidRPr="00000000">
        <w:rPr>
          <w:rtl w:val="0"/>
        </w:rPr>
        <w:t xml:space="preserve">in the rhizotomy</w:t>
      </w:r>
      <w:r w:rsidDel="00000000" w:rsidR="00000000" w:rsidRPr="00000000">
        <w:rPr>
          <w:rFonts w:ascii="Times New Roman" w:cs="Times New Roman" w:eastAsia="Times New Roman" w:hAnsi="Times New Roman"/>
          <w:sz w:val="20"/>
          <w:szCs w:val="20"/>
          <w:rtl w:val="0"/>
        </w:rPr>
        <w:t xml:space="preserve"> group.</w:t>
      </w:r>
    </w:p>
    <w:p w:rsidR="00000000" w:rsidDel="00000000" w:rsidP="00000000" w:rsidRDefault="00000000" w:rsidRPr="00000000" w14:paraId="00000AD2">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 effectiveness may be best w microvascular decompression vs. SRS or rhizolysis [</w:t>
      </w:r>
      <w:hyperlink r:id="rId620">
        <w:r w:rsidDel="00000000" w:rsidR="00000000" w:rsidRPr="00000000">
          <w:rPr>
            <w:rFonts w:ascii="Times New Roman" w:cs="Times New Roman" w:eastAsia="Times New Roman" w:hAnsi="Times New Roman"/>
            <w:sz w:val="20"/>
            <w:szCs w:val="20"/>
            <w:rtl w:val="0"/>
          </w:rPr>
          <w:t xml:space="preserve">Pollack IJROBP '05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D3">
      <w:pPr>
        <w:numPr>
          <w:ilvl w:val="0"/>
          <w:numId w:val="5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Microvascular decompression</w:t>
      </w:r>
      <w:r w:rsidDel="00000000" w:rsidR="00000000" w:rsidRPr="00000000">
        <w:rPr>
          <w:rFonts w:ascii="Times New Roman" w:cs="Times New Roman" w:eastAsia="Times New Roman" w:hAnsi="Times New Roman"/>
          <w:sz w:val="20"/>
          <w:szCs w:val="20"/>
          <w:rtl w:val="0"/>
        </w:rPr>
        <w:t xml:space="preserve"> (gold standard): Removal or separation of ectatic typically Superior CBL artery. Complications: 0.2% perioperative mortality, 0.1% brainstem infarction, 1% ipsi hearing loss.</w:t>
      </w:r>
    </w:p>
    <w:p w:rsidR="00000000" w:rsidDel="00000000" w:rsidP="00000000" w:rsidRDefault="00000000" w:rsidRPr="00000000" w14:paraId="00000AD4">
      <w:pPr>
        <w:numPr>
          <w:ilvl w:val="0"/>
          <w:numId w:val="5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RFA rhizotomy</w:t>
      </w:r>
      <w:r w:rsidDel="00000000" w:rsidR="00000000" w:rsidRPr="00000000">
        <w:rPr>
          <w:rFonts w:ascii="Times New Roman" w:cs="Times New Roman" w:eastAsia="Times New Roman" w:hAnsi="Times New Roman"/>
          <w:sz w:val="20"/>
          <w:szCs w:val="20"/>
          <w:rtl w:val="0"/>
        </w:rPr>
        <w:t xml:space="preserve">: Application of heat to Gasserian ganglion, believed to selectively destroy pain impulses carried by thinly myelinated or unmyelinated fibers. Heat probe inserted into FO in 45-90s cycles at 60-90°C.</w:t>
      </w:r>
    </w:p>
    <w:p w:rsidR="00000000" w:rsidDel="00000000" w:rsidP="00000000" w:rsidRDefault="00000000" w:rsidRPr="00000000" w14:paraId="00000AD5">
      <w:pPr>
        <w:numPr>
          <w:ilvl w:val="0"/>
          <w:numId w:val="5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Glycerol rhizolysis</w:t>
      </w:r>
      <w:r w:rsidDel="00000000" w:rsidR="00000000" w:rsidRPr="00000000">
        <w:rPr>
          <w:rFonts w:ascii="Times New Roman" w:cs="Times New Roman" w:eastAsia="Times New Roman" w:hAnsi="Times New Roman"/>
          <w:sz w:val="20"/>
          <w:szCs w:val="20"/>
          <w:rtl w:val="0"/>
        </w:rPr>
        <w:t xml:space="preserve"> (alcohol injections): 0.1-0.4 mL injection of glycerol into trigeminal cistern. Instant pain relief, but up to 92% recurrence by 6 years.</w:t>
      </w:r>
      <w:r w:rsidDel="00000000" w:rsidR="00000000" w:rsidRPr="00000000">
        <w:rPr>
          <w:rtl w:val="0"/>
        </w:rPr>
      </w:r>
    </w:p>
    <w:p w:rsidR="00000000" w:rsidDel="00000000" w:rsidP="00000000" w:rsidRDefault="00000000" w:rsidRPr="00000000" w14:paraId="00000AD6">
      <w:pPr>
        <w:numPr>
          <w:ilvl w:val="0"/>
          <w:numId w:val="5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Balloon compression</w:t>
      </w:r>
      <w:r w:rsidDel="00000000" w:rsidR="00000000" w:rsidRPr="00000000">
        <w:rPr>
          <w:rFonts w:ascii="Times New Roman" w:cs="Times New Roman" w:eastAsia="Times New Roman" w:hAnsi="Times New Roman"/>
          <w:sz w:val="20"/>
          <w:szCs w:val="20"/>
          <w:rtl w:val="0"/>
        </w:rPr>
        <w:t xml:space="preserve">: Fogarty catheter to compress Gasserian ganglion by inflating w 0.5-1 mL of contrast dye for 1-6 minutes.</w:t>
      </w:r>
    </w:p>
    <w:p w:rsidR="00000000" w:rsidDel="00000000" w:rsidP="00000000" w:rsidRDefault="00000000" w:rsidRPr="00000000" w14:paraId="00000AD7">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w:t>
      </w:r>
      <w:r w:rsidDel="00000000" w:rsidR="00000000" w:rsidRPr="00000000">
        <w:rPr>
          <w:rFonts w:ascii="Times New Roman" w:cs="Times New Roman" w:eastAsia="Times New Roman" w:hAnsi="Times New Roman"/>
          <w:sz w:val="20"/>
          <w:szCs w:val="20"/>
          <w:rtl w:val="0"/>
        </w:rPr>
        <w:t xml:space="preserve">: Typically for poor surgical candidates. 70-90 Gy Rx to 100% IDL. 4mm cone directed at REZ.</w:t>
      </w:r>
    </w:p>
    <w:p w:rsidR="00000000" w:rsidDel="00000000" w:rsidP="00000000" w:rsidRDefault="00000000" w:rsidRPr="00000000" w14:paraId="00000AD8">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pain control, but 43% w recurrent pain 3-144 mo after initial relief.</w:t>
      </w:r>
    </w:p>
    <w:p w:rsidR="00000000" w:rsidDel="00000000" w:rsidP="00000000" w:rsidRDefault="00000000" w:rsidRPr="00000000" w14:paraId="00000AD9">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10y, only 30% pain control. With retreatment, 10y pain control approaches 60%.</w:t>
      </w:r>
    </w:p>
    <w:p w:rsidR="00000000" w:rsidDel="00000000" w:rsidP="00000000" w:rsidRDefault="00000000" w:rsidRPr="00000000" w14:paraId="00000ADA">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pain relief with SRS is </w:t>
      </w:r>
      <w:r w:rsidDel="00000000" w:rsidR="00000000" w:rsidRPr="00000000">
        <w:rPr>
          <w:rFonts w:ascii="Times New Roman" w:cs="Times New Roman" w:eastAsia="Times New Roman" w:hAnsi="Times New Roman"/>
          <w:b w:val="1"/>
          <w:sz w:val="20"/>
          <w:szCs w:val="20"/>
          <w:rtl w:val="0"/>
        </w:rPr>
        <w:t xml:space="preserve">~1-2 mo</w:t>
      </w:r>
      <w:r w:rsidDel="00000000" w:rsidR="00000000" w:rsidRPr="00000000">
        <w:rPr>
          <w:rFonts w:ascii="Times New Roman" w:cs="Times New Roman" w:eastAsia="Times New Roman" w:hAnsi="Times New Roman"/>
          <w:sz w:val="20"/>
          <w:szCs w:val="20"/>
          <w:rtl w:val="0"/>
        </w:rPr>
        <w:t xml:space="preserve">. 60-80% pain relief at 6 mo w 50-60% achieving long term relief. ~10-20% decreased severity or frequency of pain, and ~5-10% have slight improvement only. </w:t>
      </w:r>
    </w:p>
    <w:p w:rsidR="00000000" w:rsidDel="00000000" w:rsidP="00000000" w:rsidRDefault="00000000" w:rsidRPr="00000000" w14:paraId="00000ADB">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or inc subjective facial paresthesia or numbness in 10.5%. About 33% resolve [</w:t>
      </w:r>
      <w:hyperlink r:id="rId621">
        <w:r w:rsidDel="00000000" w:rsidR="00000000" w:rsidRPr="00000000">
          <w:rPr>
            <w:rFonts w:ascii="Times New Roman" w:cs="Times New Roman" w:eastAsia="Times New Roman" w:hAnsi="Times New Roman"/>
            <w:sz w:val="20"/>
            <w:szCs w:val="20"/>
            <w:rtl w:val="0"/>
          </w:rPr>
          <w:t xml:space="preserve">Nurmikko BJA '01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DC">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of sensory loss w better long-term pain control (HR 0.47) [</w:t>
      </w:r>
      <w:hyperlink r:id="rId622">
        <w:r w:rsidDel="00000000" w:rsidR="00000000" w:rsidRPr="00000000">
          <w:rPr>
            <w:rFonts w:ascii="Times New Roman" w:cs="Times New Roman" w:eastAsia="Times New Roman" w:hAnsi="Times New Roman"/>
            <w:sz w:val="20"/>
            <w:szCs w:val="20"/>
            <w:rtl w:val="0"/>
          </w:rPr>
          <w:t xml:space="preserve">Lucas IJROBP '14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DD">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 anesthesia dolorosa (painful numbness) [</w:t>
      </w:r>
      <w:hyperlink r:id="rId623">
        <w:r w:rsidDel="00000000" w:rsidR="00000000" w:rsidRPr="00000000">
          <w:rPr>
            <w:rFonts w:ascii="Times New Roman" w:cs="Times New Roman" w:eastAsia="Times New Roman" w:hAnsi="Times New Roman"/>
            <w:sz w:val="20"/>
            <w:szCs w:val="20"/>
            <w:rtl w:val="0"/>
          </w:rPr>
          <w:t xml:space="preserve">Nurmikko BJA '01</w:t>
        </w:r>
      </w:hyperlink>
      <w:r w:rsidDel="00000000" w:rsidR="00000000" w:rsidRPr="00000000">
        <w:rPr>
          <w:rFonts w:ascii="Times New Roman" w:cs="Times New Roman" w:eastAsia="Times New Roman" w:hAnsi="Times New Roman"/>
          <w:sz w:val="20"/>
          <w:szCs w:val="20"/>
          <w:rtl w:val="0"/>
        </w:rPr>
        <w:t xml:space="preserve">, </w:t>
      </w:r>
      <w:hyperlink r:id="rId624">
        <w:r w:rsidDel="00000000" w:rsidR="00000000" w:rsidRPr="00000000">
          <w:rPr>
            <w:rFonts w:ascii="Times New Roman" w:cs="Times New Roman" w:eastAsia="Times New Roman" w:hAnsi="Times New Roman"/>
            <w:sz w:val="20"/>
            <w:szCs w:val="20"/>
            <w:rtl w:val="0"/>
          </w:rPr>
          <w:t xml:space="preserve">Kotecha IJROBP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DE">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Increasing nerve length treated w SRS does not improve pain relief in 75 Gy era [</w:t>
      </w:r>
      <w:hyperlink r:id="rId625">
        <w:r w:rsidDel="00000000" w:rsidR="00000000" w:rsidRPr="00000000">
          <w:rPr>
            <w:rFonts w:ascii="Times New Roman" w:cs="Times New Roman" w:eastAsia="Times New Roman" w:hAnsi="Times New Roman"/>
            <w:sz w:val="20"/>
            <w:szCs w:val="20"/>
            <w:rtl w:val="0"/>
          </w:rPr>
          <w:t xml:space="preserve">Flickinger Pittsburgh/Mayo IJROBP '01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DF">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Goss [</w:t>
      </w:r>
      <w:hyperlink r:id="rId626">
        <w:r w:rsidDel="00000000" w:rsidR="00000000" w:rsidRPr="00000000">
          <w:rPr>
            <w:rFonts w:ascii="Times New Roman" w:cs="Times New Roman" w:eastAsia="Times New Roman" w:hAnsi="Times New Roman"/>
            <w:sz w:val="20"/>
            <w:szCs w:val="20"/>
            <w:rtl w:val="0"/>
          </w:rPr>
          <w:t xml:space="preserve">IJROBP '02]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70-85 Gy vs. 90 Gy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E0">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 pts. 1995-2001. 6 MV linac. MFU 13 mo.</w:t>
      </w:r>
    </w:p>
    <w:p w:rsidR="00000000" w:rsidDel="00000000" w:rsidP="00000000" w:rsidRDefault="00000000" w:rsidRPr="00000000" w14:paraId="00000AE1">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 pts 70-85 Gy Rx to 100% isodose w single isocenter using a 5-7.5mm cone.</w:t>
      </w:r>
    </w:p>
    <w:p w:rsidR="00000000" w:rsidDel="00000000" w:rsidP="00000000" w:rsidRDefault="00000000" w:rsidRPr="00000000" w14:paraId="00000AE2">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pts 90 Gy Rx to 100% isodose w single isocenter using 5 mm cone.</w:t>
      </w:r>
    </w:p>
    <w:p w:rsidR="00000000" w:rsidDel="00000000" w:rsidP="00000000" w:rsidRDefault="00000000" w:rsidRPr="00000000" w14:paraId="00000AE3">
      <w:pPr>
        <w:numPr>
          <w:ilvl w:val="3"/>
          <w:numId w:val="1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arcs w 90 Gy Rx as point dose to iso, </w:t>
      </w:r>
      <w:r w:rsidDel="00000000" w:rsidR="00000000" w:rsidRPr="00000000">
        <w:rPr>
          <w:rtl w:val="0"/>
        </w:rPr>
        <w:t xml:space="preserve">ensuring the entire</w:t>
      </w:r>
      <w:r w:rsidDel="00000000" w:rsidR="00000000" w:rsidRPr="00000000">
        <w:rPr>
          <w:rFonts w:ascii="Times New Roman" w:cs="Times New Roman" w:eastAsia="Times New Roman" w:hAnsi="Times New Roman"/>
          <w:sz w:val="20"/>
          <w:szCs w:val="20"/>
          <w:rtl w:val="0"/>
        </w:rPr>
        <w:t xml:space="preserve"> nerve diameter rec'd at least 50% of dose.</w:t>
      </w:r>
    </w:p>
    <w:p w:rsidR="00000000" w:rsidDel="00000000" w:rsidP="00000000" w:rsidRDefault="00000000" w:rsidRPr="00000000" w14:paraId="00000AE4">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dose w 6/16 pts having excellent response (no pain meds) and 5 pts w good result (50-90% pain relief ± meds).</w:t>
      </w:r>
    </w:p>
    <w:p w:rsidR="00000000" w:rsidDel="00000000" w:rsidP="00000000" w:rsidRDefault="00000000" w:rsidRPr="00000000" w14:paraId="00000AE5">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pts had poor or no response (31%).</w:t>
      </w:r>
    </w:p>
    <w:p w:rsidR="00000000" w:rsidDel="00000000" w:rsidP="00000000" w:rsidRDefault="00000000" w:rsidRPr="00000000" w14:paraId="00000AE6">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Non-painful numbness in 5 pts (31%).</w:t>
      </w:r>
    </w:p>
    <w:p w:rsidR="00000000" w:rsidDel="00000000" w:rsidP="00000000" w:rsidRDefault="00000000" w:rsidRPr="00000000" w14:paraId="00000AE7">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responders, 3/11 pts had relapse of pain within 7 months after treatment.</w:t>
      </w:r>
    </w:p>
    <w:p w:rsidR="00000000" w:rsidDel="00000000" w:rsidP="00000000" w:rsidRDefault="00000000" w:rsidRPr="00000000" w14:paraId="00000AE8">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dose with 19/25 pts having excellent response and 6/25 with good response.</w:t>
      </w:r>
    </w:p>
    <w:p w:rsidR="00000000" w:rsidDel="00000000" w:rsidP="00000000" w:rsidRDefault="00000000" w:rsidRPr="00000000" w14:paraId="00000AE9">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pts had poor or no response.</w:t>
      </w:r>
    </w:p>
    <w:p w:rsidR="00000000" w:rsidDel="00000000" w:rsidP="00000000" w:rsidRDefault="00000000" w:rsidRPr="00000000" w14:paraId="00000AEA">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Non-painful numbness in 8 patients (32%).</w:t>
      </w:r>
    </w:p>
    <w:p w:rsidR="00000000" w:rsidDel="00000000" w:rsidP="00000000" w:rsidRDefault="00000000" w:rsidRPr="00000000" w14:paraId="00000AEB">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Eight of 25 pts (32%) had relapse of pain ranging from 4-13 months after treatment.</w:t>
      </w:r>
    </w:p>
    <w:p w:rsidR="00000000" w:rsidDel="00000000" w:rsidP="00000000" w:rsidRDefault="00000000" w:rsidRPr="00000000" w14:paraId="00000AEC">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length of pain relief not reached for 90 Gy group, and 3 mo for &lt; 90 Gy group.</w:t>
      </w:r>
    </w:p>
    <w:p w:rsidR="00000000" w:rsidDel="00000000" w:rsidP="00000000" w:rsidRDefault="00000000" w:rsidRPr="00000000" w14:paraId="00000AED">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Good to excellent responders in 69→ 100%.</w:t>
      </w:r>
    </w:p>
    <w:p w:rsidR="00000000" w:rsidDel="00000000" w:rsidP="00000000" w:rsidRDefault="00000000" w:rsidRPr="00000000" w14:paraId="00000AEE">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Cleveland Clinic/Mid-Michigan [</w:t>
      </w:r>
      <w:hyperlink r:id="rId627">
        <w:r w:rsidDel="00000000" w:rsidR="00000000" w:rsidRPr="00000000">
          <w:rPr>
            <w:rFonts w:ascii="Times New Roman" w:cs="Times New Roman" w:eastAsia="Times New Roman" w:hAnsi="Times New Roman"/>
            <w:sz w:val="20"/>
            <w:szCs w:val="20"/>
            <w:rtl w:val="0"/>
          </w:rPr>
          <w:t xml:space="preserve">Kotecha IJROBP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Gungsuh" w:cs="Gungsuh" w:eastAsia="Gungsuh" w:hAnsi="Gungsuh"/>
          <w:b w:val="1"/>
          <w:sz w:val="20"/>
          <w:szCs w:val="20"/>
          <w:rtl w:val="0"/>
        </w:rPr>
        <w:t xml:space="preserve">≤ 82 </w:t>
      </w:r>
      <w:r w:rsidDel="00000000" w:rsidR="00000000" w:rsidRPr="00000000">
        <w:rPr>
          <w:rFonts w:ascii="Times New Roman" w:cs="Times New Roman" w:eastAsia="Times New Roman" w:hAnsi="Times New Roman"/>
          <w:b w:val="1"/>
          <w:sz w:val="20"/>
          <w:szCs w:val="20"/>
          <w:rtl w:val="0"/>
        </w:rPr>
        <w:t xml:space="preserve">Gy vs.</w:t>
      </w:r>
      <w:r w:rsidDel="00000000" w:rsidR="00000000" w:rsidRPr="00000000">
        <w:rPr>
          <w:rFonts w:ascii="Times New Roman" w:cs="Times New Roman" w:eastAsia="Times New Roman" w:hAnsi="Times New Roman"/>
          <w:b w:val="1"/>
          <w:sz w:val="20"/>
          <w:szCs w:val="20"/>
          <w:rtl w:val="0"/>
        </w:rPr>
        <w:t xml:space="preserve"> 83-86 </w:t>
      </w:r>
      <w:r w:rsidDel="00000000" w:rsidR="00000000" w:rsidRPr="00000000">
        <w:rPr>
          <w:rFonts w:ascii="Times New Roman" w:cs="Times New Roman" w:eastAsia="Times New Roman" w:hAnsi="Times New Roman"/>
          <w:b w:val="1"/>
          <w:sz w:val="20"/>
          <w:szCs w:val="20"/>
          <w:rtl w:val="0"/>
        </w:rPr>
        <w:t xml:space="preserve">Gy vs.</w:t>
      </w:r>
      <w:r w:rsidDel="00000000" w:rsidR="00000000" w:rsidRPr="00000000">
        <w:rPr>
          <w:rFonts w:ascii="Gungsuh" w:cs="Gungsuh" w:eastAsia="Gungsuh" w:hAnsi="Gungsuh"/>
          <w:b w:val="1"/>
          <w:sz w:val="20"/>
          <w:szCs w:val="20"/>
          <w:rtl w:val="0"/>
        </w:rPr>
        <w:t xml:space="preserve"> ≥ 90 Gy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EF">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870 pts. 1997-2014. Single 4mm iso at dorsal REZ, 100% IDL. 95% typical TGN. MFU 3y after SRS.</w:t>
      </w:r>
    </w:p>
    <w:p w:rsidR="00000000" w:rsidDel="00000000" w:rsidP="00000000" w:rsidRDefault="00000000" w:rsidRPr="00000000" w14:paraId="00000AF0">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4y pain response 79→ 82→ 92%.</w:t>
      </w:r>
    </w:p>
    <w:p w:rsidR="00000000" w:rsidDel="00000000" w:rsidP="00000000" w:rsidRDefault="00000000" w:rsidRPr="00000000" w14:paraId="00000AF1">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Treatment-related facial numbness similar above 83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F2">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Worst facial numbness score of Class I / II / III / IV in 43→ 20→ 20→ 9%. </w:t>
      </w:r>
      <w:r w:rsidDel="00000000" w:rsidR="00000000" w:rsidRPr="00000000">
        <w:rPr>
          <w:rFonts w:ascii="Gungsuh" w:cs="Gungsuh" w:eastAsia="Gungsuh" w:hAnsi="Gungsuh"/>
          <w:i w:val="1"/>
          <w:sz w:val="20"/>
          <w:szCs w:val="20"/>
          <w:rtl w:val="0"/>
        </w:rPr>
        <w:t xml:space="preserve">HR 1.53 for ≥ 90 Gy.</w:t>
      </w:r>
    </w:p>
    <w:p w:rsidR="00000000" w:rsidDel="00000000" w:rsidP="00000000" w:rsidRDefault="00000000" w:rsidRPr="00000000" w14:paraId="00000AF3">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Last FU facial numbness score of Class I / II / III / IV in 59→ 15→ 13→ 5%. </w:t>
      </w:r>
      <w:r w:rsidDel="00000000" w:rsidR="00000000" w:rsidRPr="00000000">
        <w:rPr>
          <w:rFonts w:ascii="Times New Roman" w:cs="Times New Roman" w:eastAsia="Times New Roman" w:hAnsi="Times New Roman"/>
          <w:i w:val="1"/>
          <w:sz w:val="20"/>
          <w:szCs w:val="20"/>
          <w:rtl w:val="0"/>
        </w:rPr>
        <w:t xml:space="preserve">Roughly 33% resolve.</w:t>
      </w:r>
      <w:r w:rsidDel="00000000" w:rsidR="00000000" w:rsidRPr="00000000">
        <w:rPr>
          <w:rtl w:val="0"/>
        </w:rPr>
      </w:r>
    </w:p>
    <w:p w:rsidR="00000000" w:rsidDel="00000000" w:rsidP="00000000" w:rsidRDefault="00000000" w:rsidRPr="00000000" w14:paraId="00000AF4">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Key: Class I no facial numbness; II mild, not bothersome; III somewhat bothersome; IV very bothersome.</w:t>
      </w:r>
    </w:p>
    <w:p w:rsidR="00000000" w:rsidDel="00000000" w:rsidP="00000000" w:rsidRDefault="00000000" w:rsidRPr="00000000" w14:paraId="00000AF5">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with anesthesia dolorosa.</w:t>
      </w:r>
    </w:p>
    <w:p w:rsidR="00000000" w:rsidDel="00000000" w:rsidP="00000000" w:rsidRDefault="00000000" w:rsidRPr="00000000" w14:paraId="00000AF6">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UCLA </w:t>
      </w:r>
      <w:r w:rsidDel="00000000" w:rsidR="00000000" w:rsidRPr="00000000">
        <w:rPr>
          <w:rFonts w:ascii="Times New Roman" w:cs="Times New Roman" w:eastAsia="Times New Roman" w:hAnsi="Times New Roman"/>
          <w:sz w:val="20"/>
          <w:szCs w:val="20"/>
          <w:rtl w:val="0"/>
        </w:rPr>
        <w:t xml:space="preserve">[</w:t>
      </w:r>
      <w:hyperlink r:id="rId628">
        <w:r w:rsidDel="00000000" w:rsidR="00000000" w:rsidRPr="00000000">
          <w:rPr>
            <w:rFonts w:ascii="Times New Roman" w:cs="Times New Roman" w:eastAsia="Times New Roman" w:hAnsi="Times New Roman"/>
            <w:sz w:val="20"/>
            <w:szCs w:val="20"/>
            <w:rtl w:val="0"/>
          </w:rPr>
          <w:t xml:space="preserve">Smith IJROBP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Retro. </w:t>
      </w:r>
      <w:r w:rsidDel="00000000" w:rsidR="00000000" w:rsidRPr="00000000">
        <w:rPr>
          <w:rFonts w:ascii="Times New Roman" w:cs="Times New Roman" w:eastAsia="Times New Roman" w:hAnsi="Times New Roman"/>
          <w:sz w:val="20"/>
          <w:szCs w:val="20"/>
          <w:rtl w:val="0"/>
        </w:rPr>
        <w:t xml:space="preserve">Heterogenous Linac-based SRS. </w:t>
      </w:r>
      <w:r w:rsidDel="00000000" w:rsidR="00000000" w:rsidRPr="00000000">
        <w:rPr>
          <w:rFonts w:ascii="Times New Roman" w:cs="Times New Roman" w:eastAsia="Times New Roman" w:hAnsi="Times New Roman"/>
          <w:b w:val="1"/>
          <w:sz w:val="20"/>
          <w:szCs w:val="20"/>
          <w:rtl w:val="0"/>
        </w:rPr>
        <w:t xml:space="preserve">90 Gy SRS to 30% vs. 50% IDL</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AF7">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Treating brainstem to 50% IDL is associated </w:t>
      </w:r>
      <w:r w:rsidDel="00000000" w:rsidR="00000000" w:rsidRPr="00000000">
        <w:rPr>
          <w:rtl w:val="0"/>
        </w:rPr>
        <w:t xml:space="preserve">with better</w:t>
      </w:r>
      <w:r w:rsidDel="00000000" w:rsidR="00000000" w:rsidRPr="00000000">
        <w:rPr>
          <w:rFonts w:ascii="Times New Roman" w:cs="Times New Roman" w:eastAsia="Times New Roman" w:hAnsi="Times New Roman"/>
          <w:sz w:val="20"/>
          <w:szCs w:val="20"/>
          <w:rtl w:val="0"/>
        </w:rPr>
        <w:t xml:space="preserve"> relief, but near doubling of very bothersome facial numbness.</w:t>
      </w:r>
    </w:p>
    <w:p w:rsidR="00000000" w:rsidDel="00000000" w:rsidP="00000000" w:rsidRDefault="00000000" w:rsidRPr="00000000" w14:paraId="00000AF8">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 pts. 130 typical pain, 39 atypical or secondary.</w:t>
      </w:r>
    </w:p>
    <w:p w:rsidR="00000000" w:rsidDel="00000000" w:rsidP="00000000" w:rsidRDefault="00000000" w:rsidRPr="00000000" w14:paraId="00000AF9">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 time to relief 2 mo (0- 6 mo).</w:t>
      </w:r>
    </w:p>
    <w:p w:rsidR="00000000" w:rsidDel="00000000" w:rsidP="00000000" w:rsidRDefault="00000000" w:rsidRPr="00000000" w14:paraId="00000AFA">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experienced significant relief </w:t>
      </w:r>
      <w:r w:rsidDel="00000000" w:rsidR="00000000" w:rsidRPr="00000000">
        <w:rPr>
          <w:rtl w:val="0"/>
        </w:rPr>
        <w:t xml:space="preserve">at a mean</w:t>
      </w:r>
      <w:r w:rsidDel="00000000" w:rsidR="00000000" w:rsidRPr="00000000">
        <w:rPr>
          <w:rFonts w:ascii="Times New Roman" w:cs="Times New Roman" w:eastAsia="Times New Roman" w:hAnsi="Times New Roman"/>
          <w:sz w:val="20"/>
          <w:szCs w:val="20"/>
          <w:rtl w:val="0"/>
        </w:rPr>
        <w:t xml:space="preserve"> of 2.5 years, 19% recurrent pain at 13.5 mo.</w:t>
      </w:r>
    </w:p>
    <w:p w:rsidR="00000000" w:rsidDel="00000000" w:rsidP="00000000" w:rsidRDefault="00000000" w:rsidRPr="00000000" w14:paraId="00000AFB">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70-85 Gy, 30% IDL touching stem (n=28) with 65% significant relief, 36% numbness.</w:t>
      </w:r>
    </w:p>
    <w:p w:rsidR="00000000" w:rsidDel="00000000" w:rsidP="00000000" w:rsidRDefault="00000000" w:rsidRPr="00000000" w14:paraId="00000AFC">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Gy, 30% IDL touching stem (n=82) with 79% significant relief, 50% numbness.</w:t>
      </w:r>
    </w:p>
    <w:p w:rsidR="00000000" w:rsidDel="00000000" w:rsidP="00000000" w:rsidRDefault="00000000" w:rsidRPr="00000000" w14:paraId="00000AFD">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Gy, 50% IDL touching stem (n=59) with 88% significant relief, 50% numbness.</w:t>
      </w:r>
    </w:p>
    <w:p w:rsidR="00000000" w:rsidDel="00000000" w:rsidP="00000000" w:rsidRDefault="00000000" w:rsidRPr="00000000" w14:paraId="00000AFE">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Sustained &gt;50% sensory loss or complete sensory loss for 90 Gy 30% / 50% IDL of 11→ 18%.</w:t>
      </w:r>
    </w:p>
    <w:p w:rsidR="00000000" w:rsidDel="00000000" w:rsidP="00000000" w:rsidRDefault="00000000" w:rsidRPr="00000000" w14:paraId="00000AFF">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Re-irradiation</w:t>
      </w:r>
      <w:r w:rsidDel="00000000" w:rsidR="00000000" w:rsidRPr="00000000">
        <w:rPr>
          <w:rFonts w:ascii="Times New Roman" w:cs="Times New Roman" w:eastAsia="Times New Roman" w:hAnsi="Times New Roman"/>
          <w:sz w:val="20"/>
          <w:szCs w:val="20"/>
          <w:rtl w:val="0"/>
        </w:rPr>
        <w:t xml:space="preserve"> [</w:t>
      </w:r>
      <w:hyperlink r:id="rId629">
        <w:r w:rsidDel="00000000" w:rsidR="00000000" w:rsidRPr="00000000">
          <w:rPr>
            <w:rFonts w:ascii="Times New Roman" w:cs="Times New Roman" w:eastAsia="Times New Roman" w:hAnsi="Times New Roman"/>
            <w:sz w:val="20"/>
            <w:szCs w:val="20"/>
            <w:rtl w:val="0"/>
          </w:rPr>
          <w:t xml:space="preserve">Herman IJROBP '04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Initial dose 75 Gy, reirradiation 70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00">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 pts w 18 pts repeat SRS at 8 mo (3-42 mo). 1996-2001. MFU after initial RT 3y, repeat RT 2y.</w:t>
      </w:r>
    </w:p>
    <w:p w:rsidR="00000000" w:rsidDel="00000000" w:rsidP="00000000" w:rsidRDefault="00000000" w:rsidRPr="00000000" w14:paraId="00000B01">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reirradiation after initial treatment / reirradiation: </w:t>
      </w:r>
      <w:r w:rsidDel="00000000" w:rsidR="00000000" w:rsidRPr="00000000">
        <w:rPr>
          <w:rtl w:val="0"/>
        </w:rPr>
      </w:r>
    </w:p>
    <w:p w:rsidR="00000000" w:rsidDel="00000000" w:rsidP="00000000" w:rsidRDefault="00000000" w:rsidRPr="00000000" w14:paraId="00000B02">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Excellent response 50→ 45%.</w:t>
      </w:r>
    </w:p>
    <w:p w:rsidR="00000000" w:rsidDel="00000000" w:rsidP="00000000" w:rsidRDefault="00000000" w:rsidRPr="00000000" w14:paraId="00000B03">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Good response 28→ 33%.</w:t>
      </w:r>
    </w:p>
    <w:p w:rsidR="00000000" w:rsidDel="00000000" w:rsidP="00000000" w:rsidRDefault="00000000" w:rsidRPr="00000000" w14:paraId="00000B04">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Fair response 6→ 0%.</w:t>
      </w:r>
    </w:p>
    <w:p w:rsidR="00000000" w:rsidDel="00000000" w:rsidP="00000000" w:rsidRDefault="00000000" w:rsidRPr="00000000" w14:paraId="00000B05">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Poor response 16→ 22%. </w:t>
      </w:r>
      <w:r w:rsidDel="00000000" w:rsidR="00000000" w:rsidRPr="00000000">
        <w:rPr>
          <w:i w:val="1"/>
          <w:rtl w:val="0"/>
        </w:rPr>
        <w:t xml:space="preserve">If there is no</w:t>
      </w:r>
      <w:r w:rsidDel="00000000" w:rsidR="00000000" w:rsidRPr="00000000">
        <w:rPr>
          <w:rFonts w:ascii="Times New Roman" w:cs="Times New Roman" w:eastAsia="Times New Roman" w:hAnsi="Times New Roman"/>
          <w:i w:val="1"/>
          <w:sz w:val="20"/>
          <w:szCs w:val="20"/>
          <w:rtl w:val="0"/>
        </w:rPr>
        <w:t xml:space="preserve"> response initially, then no response to repeat SRS (n=3).</w:t>
      </w:r>
      <w:r w:rsidDel="00000000" w:rsidR="00000000" w:rsidRPr="00000000">
        <w:rPr>
          <w:rtl w:val="0"/>
        </w:rPr>
      </w:r>
    </w:p>
    <w:p w:rsidR="00000000" w:rsidDel="00000000" w:rsidP="00000000" w:rsidRDefault="00000000" w:rsidRPr="00000000" w14:paraId="00000B06">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1y recurrence of pain 22%.</w:t>
      </w:r>
    </w:p>
    <w:p w:rsidR="00000000" w:rsidDel="00000000" w:rsidP="00000000" w:rsidRDefault="00000000" w:rsidRPr="00000000" w14:paraId="00000B07">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or increased facial numbness in 11% (n=2), only bothersome in one pt. </w:t>
      </w:r>
    </w:p>
    <w:p w:rsidR="00000000" w:rsidDel="00000000" w:rsidP="00000000" w:rsidRDefault="00000000" w:rsidRPr="00000000" w14:paraId="00000B08">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UNMC: One time 90 Gy to 100% IDL with 30% IDL touching brain stem.</w:t>
      </w:r>
    </w:p>
    <w:p w:rsidR="00000000" w:rsidDel="00000000" w:rsidP="00000000" w:rsidRDefault="00000000" w:rsidRPr="00000000" w14:paraId="00000B09">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Isocenter where CN V crosses petrous ridge, some advocate 2-3 mm from root entry </w:t>
      </w:r>
      <w:r w:rsidDel="00000000" w:rsidR="00000000" w:rsidRPr="00000000">
        <w:rPr>
          <w:rtl w:val="0"/>
        </w:rPr>
        <w:t xml:space="preserve">zone (</w:t>
      </w:r>
      <w:r w:rsidDel="00000000" w:rsidR="00000000" w:rsidRPr="00000000">
        <w:rPr>
          <w:rFonts w:ascii="Times New Roman" w:cs="Times New Roman" w:eastAsia="Times New Roman" w:hAnsi="Times New Roman"/>
          <w:sz w:val="20"/>
          <w:szCs w:val="20"/>
          <w:rtl w:val="0"/>
        </w:rPr>
        <w:t xml:space="preserve">REZ).</w:t>
      </w:r>
    </w:p>
    <w:p w:rsidR="00000000" w:rsidDel="00000000" w:rsidP="00000000" w:rsidRDefault="00000000" w:rsidRPr="00000000" w14:paraId="00000B0A">
      <w:pPr>
        <w:numPr>
          <w:ilvl w:val="1"/>
          <w:numId w:val="17"/>
        </w:numPr>
        <w:ind w:left="1440" w:hanging="360"/>
      </w:pPr>
      <w:r w:rsidDel="00000000" w:rsidR="00000000" w:rsidRPr="00000000">
        <w:rPr>
          <w:b w:val="1"/>
          <w:rtl w:val="0"/>
        </w:rPr>
        <w:t xml:space="preserve">ARRO</w:t>
      </w:r>
      <w:r w:rsidDel="00000000" w:rsidR="00000000" w:rsidRPr="00000000">
        <w:rPr>
          <w:rtl w:val="0"/>
        </w:rPr>
        <w:t xml:space="preserve">: [</w:t>
      </w:r>
      <w:hyperlink r:id="rId630">
        <w:r w:rsidDel="00000000" w:rsidR="00000000" w:rsidRPr="00000000">
          <w:rPr>
            <w:rtl w:val="0"/>
          </w:rPr>
          <w:t xml:space="preserve">Trigeminal Neuralgia</w:t>
        </w:r>
      </w:hyperlink>
      <w:r w:rsidDel="00000000" w:rsidR="00000000" w:rsidRPr="00000000">
        <w:rPr>
          <w:rtl w:val="0"/>
        </w:rPr>
        <w:t xml:space="preserve">]</w:t>
      </w:r>
    </w:p>
    <w:p w:rsidR="00000000" w:rsidDel="00000000" w:rsidP="00000000" w:rsidRDefault="00000000" w:rsidRPr="00000000" w14:paraId="00000B0B">
      <w:pPr>
        <w:spacing w:line="240" w:lineRule="auto"/>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B0C">
      <w:pPr>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B0D">
      <w:pPr>
        <w:pStyle w:val="Heading1"/>
        <w:rPr/>
      </w:pPr>
      <w:bookmarkStart w:colFirst="0" w:colLast="0" w:name="_v9eitv9nq0oz" w:id="127"/>
      <w:bookmarkEnd w:id="127"/>
      <w:hyperlink w:anchor="_dtyy1oq7ungd">
        <w:r w:rsidDel="00000000" w:rsidR="00000000" w:rsidRPr="00000000">
          <w:rPr>
            <w:rtl w:val="0"/>
          </w:rPr>
          <w:t xml:space="preserve">Miscellaneous Benign</w:t>
        </w:r>
      </w:hyperlink>
      <w:r w:rsidDel="00000000" w:rsidR="00000000" w:rsidRPr="00000000">
        <w:rPr>
          <w:rtl w:val="0"/>
        </w:rPr>
      </w:r>
    </w:p>
    <w:p w:rsidR="00000000" w:rsidDel="00000000" w:rsidP="00000000" w:rsidRDefault="00000000" w:rsidRPr="00000000" w14:paraId="00000B0E">
      <w:pPr>
        <w:pStyle w:val="Heading2"/>
        <w:rPr/>
      </w:pPr>
      <w:bookmarkStart w:colFirst="0" w:colLast="0" w:name="_uvtrdtm54jrv" w:id="128"/>
      <w:bookmarkEnd w:id="128"/>
      <w:hyperlink w:anchor="_v9eitv9nq0oz">
        <w:r w:rsidDel="00000000" w:rsidR="00000000" w:rsidRPr="00000000">
          <w:rPr>
            <w:rtl w:val="0"/>
          </w:rPr>
          <w:t xml:space="preserve">Glomus tumor/paraganglioma</w:t>
        </w:r>
      </w:hyperlink>
      <w:r w:rsidDel="00000000" w:rsidR="00000000" w:rsidRPr="00000000">
        <w:rPr>
          <w:rtl w:val="0"/>
        </w:rPr>
      </w:r>
    </w:p>
    <w:p w:rsidR="00000000" w:rsidDel="00000000" w:rsidP="00000000" w:rsidRDefault="00000000" w:rsidRPr="00000000" w14:paraId="00000B0F">
      <w:pPr>
        <w:rPr/>
      </w:pPr>
      <w:r w:rsidDel="00000000" w:rsidR="00000000" w:rsidRPr="00000000">
        <w:rPr>
          <w:rtl w:val="0"/>
        </w:rPr>
        <w:t xml:space="preserve">ARRO:  [</w:t>
      </w:r>
      <w:hyperlink r:id="rId631">
        <w:r w:rsidDel="00000000" w:rsidR="00000000" w:rsidRPr="00000000">
          <w:rPr>
            <w:rtl w:val="0"/>
          </w:rPr>
          <w:t xml:space="preserve">Paraganglioma of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10">
      <w:pPr>
        <w:numPr>
          <w:ilvl w:val="0"/>
          <w:numId w:val="140"/>
        </w:numPr>
        <w:ind w:left="720" w:hanging="360"/>
      </w:pPr>
      <w:r w:rsidDel="00000000" w:rsidR="00000000" w:rsidRPr="00000000">
        <w:rPr>
          <w:b w:val="1"/>
          <w:rtl w:val="0"/>
        </w:rPr>
        <w:t xml:space="preserve">Contemporary management of jugular paragangliomas</w:t>
      </w:r>
      <w:r w:rsidDel="00000000" w:rsidR="00000000" w:rsidRPr="00000000">
        <w:rPr>
          <w:rtl w:val="0"/>
        </w:rPr>
        <w:t xml:space="preserve"> [</w:t>
      </w:r>
      <w:hyperlink r:id="rId632">
        <w:r w:rsidDel="00000000" w:rsidR="00000000" w:rsidRPr="00000000">
          <w:rPr>
            <w:rtl w:val="0"/>
          </w:rPr>
          <w:t xml:space="preserve">Wanna ONCA '15</w:t>
        </w:r>
      </w:hyperlink>
      <w:r w:rsidDel="00000000" w:rsidR="00000000" w:rsidRPr="00000000">
        <w:rPr>
          <w:rtl w:val="0"/>
        </w:rPr>
        <w:t xml:space="preserve">]</w:t>
      </w:r>
    </w:p>
    <w:p w:rsidR="00000000" w:rsidDel="00000000" w:rsidP="00000000" w:rsidRDefault="00000000" w:rsidRPr="00000000" w14:paraId="00000B11">
      <w:pPr>
        <w:numPr>
          <w:ilvl w:val="0"/>
          <w:numId w:val="140"/>
        </w:numPr>
        <w:ind w:left="720" w:hanging="360"/>
      </w:pPr>
      <w:r w:rsidDel="00000000" w:rsidR="00000000" w:rsidRPr="00000000">
        <w:rPr>
          <w:rtl w:val="0"/>
        </w:rPr>
        <w:t xml:space="preserve">Dx 50-70y. &lt; 1/100,000 person years.</w:t>
      </w:r>
    </w:p>
    <w:p w:rsidR="00000000" w:rsidDel="00000000" w:rsidP="00000000" w:rsidRDefault="00000000" w:rsidRPr="00000000" w14:paraId="00000B12">
      <w:pPr>
        <w:numPr>
          <w:ilvl w:val="1"/>
          <w:numId w:val="140"/>
        </w:numPr>
        <w:ind w:left="1440" w:hanging="360"/>
      </w:pPr>
      <w:r w:rsidDel="00000000" w:rsidR="00000000" w:rsidRPr="00000000">
        <w:rPr>
          <w:rtl w:val="0"/>
        </w:rPr>
        <w:t xml:space="preserve">Aka chemodectoma/nonchromaffin paraganglioma/CBT (chromaffin-producing).</w:t>
      </w:r>
    </w:p>
    <w:p w:rsidR="00000000" w:rsidDel="00000000" w:rsidP="00000000" w:rsidRDefault="00000000" w:rsidRPr="00000000" w14:paraId="00000B13">
      <w:pPr>
        <w:numPr>
          <w:ilvl w:val="1"/>
          <w:numId w:val="140"/>
        </w:numPr>
        <w:ind w:left="1440" w:hanging="360"/>
      </w:pPr>
      <w:r w:rsidDel="00000000" w:rsidR="00000000" w:rsidRPr="00000000">
        <w:rPr>
          <w:rtl w:val="0"/>
        </w:rPr>
        <w:t xml:space="preserve">Generally benign. Only 1-5% malignant. Rare LN or DM (&lt;5%).</w:t>
      </w:r>
    </w:p>
    <w:p w:rsidR="00000000" w:rsidDel="00000000" w:rsidP="00000000" w:rsidRDefault="00000000" w:rsidRPr="00000000" w14:paraId="00000B14">
      <w:pPr>
        <w:numPr>
          <w:ilvl w:val="1"/>
          <w:numId w:val="140"/>
        </w:numPr>
        <w:ind w:left="1440" w:hanging="360"/>
      </w:pPr>
      <w:r w:rsidDel="00000000" w:rsidR="00000000" w:rsidRPr="00000000">
        <w:rPr>
          <w:rtl w:val="0"/>
        </w:rPr>
        <w:t xml:space="preserve">Carotid body tumor (60-70%) &gt; jugulotympanic &gt; vagal paraganglioma.</w:t>
      </w:r>
    </w:p>
    <w:p w:rsidR="00000000" w:rsidDel="00000000" w:rsidP="00000000" w:rsidRDefault="00000000" w:rsidRPr="00000000" w14:paraId="00000B15">
      <w:pPr>
        <w:numPr>
          <w:ilvl w:val="2"/>
          <w:numId w:val="140"/>
        </w:numPr>
        <w:ind w:left="2160" w:hanging="360"/>
      </w:pPr>
      <w:r w:rsidDel="00000000" w:rsidR="00000000" w:rsidRPr="00000000">
        <w:rPr>
          <w:b w:val="1"/>
          <w:rtl w:val="0"/>
        </w:rPr>
        <w:t xml:space="preserve">Only 5% of paragangliomas of H&amp;N</w:t>
      </w:r>
      <w:r w:rsidDel="00000000" w:rsidR="00000000" w:rsidRPr="00000000">
        <w:rPr>
          <w:rtl w:val="0"/>
        </w:rPr>
        <w:t xml:space="preserve"> </w:t>
      </w:r>
      <w:r w:rsidDel="00000000" w:rsidR="00000000" w:rsidRPr="00000000">
        <w:rPr>
          <w:b w:val="1"/>
          <w:rtl w:val="0"/>
        </w:rPr>
        <w:t xml:space="preserve">produce catecholamines</w:t>
      </w:r>
      <w:r w:rsidDel="00000000" w:rsidR="00000000" w:rsidRPr="00000000">
        <w:rPr>
          <w:rtl w:val="0"/>
        </w:rPr>
        <w:t xml:space="preserve">.</w:t>
      </w:r>
    </w:p>
    <w:p w:rsidR="00000000" w:rsidDel="00000000" w:rsidP="00000000" w:rsidRDefault="00000000" w:rsidRPr="00000000" w14:paraId="00000B16">
      <w:pPr>
        <w:numPr>
          <w:ilvl w:val="2"/>
          <w:numId w:val="140"/>
        </w:numPr>
        <w:ind w:left="2160" w:hanging="360"/>
      </w:pPr>
      <w:r w:rsidDel="00000000" w:rsidR="00000000" w:rsidRPr="00000000">
        <w:rPr>
          <w:rtl w:val="0"/>
        </w:rPr>
        <w:t xml:space="preserve">Glomus jugulare </w:t>
      </w:r>
      <w:r w:rsidDel="00000000" w:rsidR="00000000" w:rsidRPr="00000000">
        <w:rPr>
          <w:rtl w:val="0"/>
        </w:rPr>
        <w:t xml:space="preserve">originate</w:t>
      </w:r>
      <w:r w:rsidDel="00000000" w:rsidR="00000000" w:rsidRPr="00000000">
        <w:rPr>
          <w:rtl w:val="0"/>
        </w:rPr>
        <w:t xml:space="preserve"> from NCC chief cells of paraganglia within the jugular bulb. May be associated with the tympanic branch of the glossopharyngeal nerve (Jacobsen) or auricular branch of the vagus (Arnold).</w:t>
      </w:r>
    </w:p>
    <w:p w:rsidR="00000000" w:rsidDel="00000000" w:rsidP="00000000" w:rsidRDefault="00000000" w:rsidRPr="00000000" w14:paraId="00000B17">
      <w:pPr>
        <w:numPr>
          <w:ilvl w:val="1"/>
          <w:numId w:val="140"/>
        </w:numPr>
        <w:ind w:left="1440" w:hanging="360"/>
      </w:pPr>
      <w:r w:rsidDel="00000000" w:rsidR="00000000" w:rsidRPr="00000000">
        <w:rPr>
          <w:rtl w:val="0"/>
        </w:rPr>
        <w:t xml:space="preserve">Most (~75%) of sympathetic paragangliomas arise in the </w:t>
      </w:r>
      <w:r w:rsidDel="00000000" w:rsidR="00000000" w:rsidRPr="00000000">
        <w:rPr>
          <w:b w:val="1"/>
          <w:rtl w:val="0"/>
        </w:rPr>
        <w:t xml:space="preserve">abdomen</w:t>
      </w:r>
      <w:r w:rsidDel="00000000" w:rsidR="00000000" w:rsidRPr="00000000">
        <w:rPr>
          <w:rtl w:val="0"/>
        </w:rPr>
        <w:t xml:space="preserve">. </w:t>
      </w:r>
    </w:p>
    <w:p w:rsidR="00000000" w:rsidDel="00000000" w:rsidP="00000000" w:rsidRDefault="00000000" w:rsidRPr="00000000" w14:paraId="00000B18">
      <w:pPr>
        <w:numPr>
          <w:ilvl w:val="2"/>
          <w:numId w:val="140"/>
        </w:numPr>
        <w:ind w:left="2160" w:hanging="360"/>
      </w:pPr>
      <w:r w:rsidDel="00000000" w:rsidR="00000000" w:rsidRPr="00000000">
        <w:rPr>
          <w:rtl w:val="0"/>
        </w:rPr>
        <w:t xml:space="preserve">Usually at confluence of L renal vein / IVC or at IMA near to aortic bifurcation (</w:t>
      </w:r>
      <w:r w:rsidDel="00000000" w:rsidR="00000000" w:rsidRPr="00000000">
        <w:rPr>
          <w:b w:val="1"/>
          <w:rtl w:val="0"/>
        </w:rPr>
        <w:t xml:space="preserve">Organ of Zuckerkandl</w:t>
      </w:r>
      <w:r w:rsidDel="00000000" w:rsidR="00000000" w:rsidRPr="00000000">
        <w:rPr>
          <w:rtl w:val="0"/>
        </w:rPr>
        <w:t xml:space="preserve">).</w:t>
      </w:r>
    </w:p>
    <w:p w:rsidR="00000000" w:rsidDel="00000000" w:rsidP="00000000" w:rsidRDefault="00000000" w:rsidRPr="00000000" w14:paraId="00000B19">
      <w:pPr>
        <w:numPr>
          <w:ilvl w:val="1"/>
          <w:numId w:val="140"/>
        </w:numPr>
        <w:ind w:left="1440" w:hanging="360"/>
      </w:pPr>
      <w:r w:rsidDel="00000000" w:rsidR="00000000" w:rsidRPr="00000000">
        <w:rPr>
          <w:b w:val="1"/>
          <w:rtl w:val="0"/>
        </w:rPr>
        <w:t xml:space="preserve">Carney-Stratakis</w:t>
      </w:r>
      <w:r w:rsidDel="00000000" w:rsidR="00000000" w:rsidRPr="00000000">
        <w:rPr>
          <w:rtl w:val="0"/>
        </w:rPr>
        <w:t xml:space="preserve">: AD predisposed to GISTs and paragangliomas. </w:t>
      </w:r>
    </w:p>
    <w:p w:rsidR="00000000" w:rsidDel="00000000" w:rsidP="00000000" w:rsidRDefault="00000000" w:rsidRPr="00000000" w14:paraId="00000B1A">
      <w:pPr>
        <w:numPr>
          <w:ilvl w:val="2"/>
          <w:numId w:val="140"/>
        </w:numPr>
        <w:ind w:left="2160" w:hanging="360"/>
      </w:pPr>
      <w:r w:rsidDel="00000000" w:rsidR="00000000" w:rsidRPr="00000000">
        <w:rPr>
          <w:rtl w:val="0"/>
        </w:rPr>
        <w:t xml:space="preserve">Loss of function of succinate dehydrogenase (SDH) gene subunits (SDHB, SDHC, SDHD) in GISTs.</w:t>
      </w:r>
    </w:p>
    <w:p w:rsidR="00000000" w:rsidDel="00000000" w:rsidP="00000000" w:rsidRDefault="00000000" w:rsidRPr="00000000" w14:paraId="00000B1B">
      <w:pPr>
        <w:numPr>
          <w:ilvl w:val="2"/>
          <w:numId w:val="140"/>
        </w:numPr>
        <w:ind w:left="2160" w:hanging="360"/>
      </w:pPr>
      <w:r w:rsidDel="00000000" w:rsidR="00000000" w:rsidRPr="00000000">
        <w:rPr>
          <w:rtl w:val="0"/>
        </w:rPr>
        <w:t xml:space="preserve">No association with KIT/PDGFRA mutations! They are SDHB negative.</w:t>
      </w:r>
      <w:r w:rsidDel="00000000" w:rsidR="00000000" w:rsidRPr="00000000">
        <w:rPr>
          <w:rtl w:val="0"/>
        </w:rPr>
      </w:r>
    </w:p>
    <w:p w:rsidR="00000000" w:rsidDel="00000000" w:rsidP="00000000" w:rsidRDefault="00000000" w:rsidRPr="00000000" w14:paraId="00000B1C">
      <w:pPr>
        <w:numPr>
          <w:ilvl w:val="1"/>
          <w:numId w:val="140"/>
        </w:numPr>
        <w:ind w:left="1440" w:hanging="360"/>
      </w:pPr>
      <w:r w:rsidDel="00000000" w:rsidR="00000000" w:rsidRPr="00000000">
        <w:rPr>
          <w:rtl w:val="0"/>
        </w:rPr>
        <w:t xml:space="preserve">Classification system:</w:t>
      </w:r>
      <w:r w:rsidDel="00000000" w:rsidR="00000000" w:rsidRPr="00000000">
        <w:rPr>
          <w:b w:val="1"/>
          <w:rtl w:val="0"/>
        </w:rPr>
        <w:t xml:space="preserve"> Glasscock-Jackson</w:t>
      </w:r>
      <w:r w:rsidDel="00000000" w:rsidR="00000000" w:rsidRPr="00000000">
        <w:rPr>
          <w:rtl w:val="0"/>
        </w:rPr>
        <w:t xml:space="preserve">.</w:t>
      </w:r>
    </w:p>
    <w:p w:rsidR="00000000" w:rsidDel="00000000" w:rsidP="00000000" w:rsidRDefault="00000000" w:rsidRPr="00000000" w14:paraId="00000B1D">
      <w:pPr>
        <w:numPr>
          <w:ilvl w:val="2"/>
          <w:numId w:val="140"/>
        </w:numPr>
        <w:ind w:left="2160" w:hanging="360"/>
      </w:pPr>
      <w:r w:rsidDel="00000000" w:rsidR="00000000" w:rsidRPr="00000000">
        <w:rPr>
          <w:rtl w:val="0"/>
        </w:rPr>
        <w:t xml:space="preserve">Type I: Small tumor involving jugular bulb, middle ear, or mastoid.</w:t>
      </w:r>
    </w:p>
    <w:p w:rsidR="00000000" w:rsidDel="00000000" w:rsidP="00000000" w:rsidRDefault="00000000" w:rsidRPr="00000000" w14:paraId="00000B1E">
      <w:pPr>
        <w:numPr>
          <w:ilvl w:val="2"/>
          <w:numId w:val="140"/>
        </w:numPr>
        <w:ind w:left="2160" w:hanging="360"/>
      </w:pPr>
      <w:r w:rsidDel="00000000" w:rsidR="00000000" w:rsidRPr="00000000">
        <w:rPr>
          <w:rtl w:val="0"/>
        </w:rPr>
        <w:t xml:space="preserve">Type II: Tumor extending under IAC; may have intracranial canal extension.</w:t>
      </w:r>
    </w:p>
    <w:p w:rsidR="00000000" w:rsidDel="00000000" w:rsidP="00000000" w:rsidRDefault="00000000" w:rsidRPr="00000000" w14:paraId="00000B1F">
      <w:pPr>
        <w:numPr>
          <w:ilvl w:val="2"/>
          <w:numId w:val="140"/>
        </w:numPr>
        <w:ind w:left="2160" w:hanging="360"/>
      </w:pPr>
      <w:r w:rsidDel="00000000" w:rsidR="00000000" w:rsidRPr="00000000">
        <w:rPr>
          <w:rtl w:val="0"/>
        </w:rPr>
        <w:t xml:space="preserve">Type III: Tumor extending into petrous apex; may have intracranial canal extension.</w:t>
      </w:r>
    </w:p>
    <w:p w:rsidR="00000000" w:rsidDel="00000000" w:rsidP="00000000" w:rsidRDefault="00000000" w:rsidRPr="00000000" w14:paraId="00000B20">
      <w:pPr>
        <w:numPr>
          <w:ilvl w:val="2"/>
          <w:numId w:val="140"/>
        </w:numPr>
        <w:ind w:left="2160" w:hanging="360"/>
      </w:pPr>
      <w:r w:rsidDel="00000000" w:rsidR="00000000" w:rsidRPr="00000000">
        <w:rPr>
          <w:rtl w:val="0"/>
        </w:rPr>
        <w:t xml:space="preserve">Type IV: Tumor extending beyond petrous apex; intro clivus or infratemporal fossa.</w:t>
      </w:r>
    </w:p>
    <w:p w:rsidR="00000000" w:rsidDel="00000000" w:rsidP="00000000" w:rsidRDefault="00000000" w:rsidRPr="00000000" w14:paraId="00000B21">
      <w:pPr>
        <w:numPr>
          <w:ilvl w:val="2"/>
          <w:numId w:val="140"/>
        </w:numPr>
        <w:ind w:left="2160" w:hanging="360"/>
      </w:pPr>
      <w:r w:rsidDel="00000000" w:rsidR="00000000" w:rsidRPr="00000000">
        <w:rPr>
          <w:rtl w:val="0"/>
        </w:rPr>
        <w:t xml:space="preserve">Fisch classification is also commonly used.</w:t>
      </w:r>
    </w:p>
    <w:p w:rsidR="00000000" w:rsidDel="00000000" w:rsidP="00000000" w:rsidRDefault="00000000" w:rsidRPr="00000000" w14:paraId="00000B22">
      <w:pPr>
        <w:numPr>
          <w:ilvl w:val="0"/>
          <w:numId w:val="140"/>
        </w:numPr>
        <w:ind w:left="720" w:hanging="360"/>
      </w:pPr>
      <w:r w:rsidDel="00000000" w:rsidR="00000000" w:rsidRPr="00000000">
        <w:rPr>
          <w:rtl w:val="0"/>
        </w:rPr>
        <w:t xml:space="preserve">Workup</w:t>
      </w:r>
    </w:p>
    <w:p w:rsidR="00000000" w:rsidDel="00000000" w:rsidP="00000000" w:rsidRDefault="00000000" w:rsidRPr="00000000" w14:paraId="00000B23">
      <w:pPr>
        <w:numPr>
          <w:ilvl w:val="1"/>
          <w:numId w:val="140"/>
        </w:numPr>
        <w:ind w:left="1440" w:hanging="360"/>
      </w:pPr>
      <w:r w:rsidDel="00000000" w:rsidR="00000000" w:rsidRPr="00000000">
        <w:rPr>
          <w:rtl w:val="0"/>
        </w:rPr>
        <w:t xml:space="preserve">Glomus tympanicum are vascular, benign and demonstrate a blushing tympanic membrane with pulsatile tinnitus.</w:t>
      </w:r>
    </w:p>
    <w:p w:rsidR="00000000" w:rsidDel="00000000" w:rsidP="00000000" w:rsidRDefault="00000000" w:rsidRPr="00000000" w14:paraId="00000B24">
      <w:pPr>
        <w:numPr>
          <w:ilvl w:val="2"/>
          <w:numId w:val="140"/>
        </w:numPr>
        <w:ind w:left="2160" w:hanging="360"/>
      </w:pPr>
      <w:r w:rsidDel="00000000" w:rsidR="00000000" w:rsidRPr="00000000">
        <w:rPr>
          <w:rtl w:val="0"/>
        </w:rPr>
        <w:t xml:space="preserve">May have bluish mass behind the tympanic membrane.</w:t>
      </w:r>
    </w:p>
    <w:p w:rsidR="00000000" w:rsidDel="00000000" w:rsidP="00000000" w:rsidRDefault="00000000" w:rsidRPr="00000000" w14:paraId="00000B25">
      <w:pPr>
        <w:numPr>
          <w:ilvl w:val="1"/>
          <w:numId w:val="140"/>
        </w:numPr>
        <w:ind w:left="1440" w:hanging="360"/>
      </w:pPr>
      <w:r w:rsidDel="00000000" w:rsidR="00000000" w:rsidRPr="00000000">
        <w:rPr>
          <w:rtl w:val="0"/>
        </w:rPr>
        <w:t xml:space="preserve">U/S with resistance waveforms at the carotid body.</w:t>
      </w:r>
    </w:p>
    <w:p w:rsidR="00000000" w:rsidDel="00000000" w:rsidP="00000000" w:rsidRDefault="00000000" w:rsidRPr="00000000" w14:paraId="00000B26">
      <w:pPr>
        <w:numPr>
          <w:ilvl w:val="1"/>
          <w:numId w:val="140"/>
        </w:numPr>
        <w:ind w:left="1440" w:hanging="360"/>
      </w:pPr>
      <w:r w:rsidDel="00000000" w:rsidR="00000000" w:rsidRPr="00000000">
        <w:rPr>
          <w:rtl w:val="0"/>
        </w:rPr>
        <w:t xml:space="preserve">MRI w </w:t>
      </w:r>
      <w:r w:rsidDel="00000000" w:rsidR="00000000" w:rsidRPr="00000000">
        <w:rPr>
          <w:b w:val="1"/>
          <w:rtl w:val="0"/>
        </w:rPr>
        <w:t xml:space="preserve">"salt and pepper" </w:t>
      </w:r>
      <w:r w:rsidDel="00000000" w:rsidR="00000000" w:rsidRPr="00000000">
        <w:rPr>
          <w:rtl w:val="0"/>
        </w:rPr>
        <w:t xml:space="preserve">appearance.</w:t>
      </w:r>
    </w:p>
    <w:p w:rsidR="00000000" w:rsidDel="00000000" w:rsidP="00000000" w:rsidRDefault="00000000" w:rsidRPr="00000000" w14:paraId="00000B27">
      <w:pPr>
        <w:numPr>
          <w:ilvl w:val="2"/>
          <w:numId w:val="140"/>
        </w:numPr>
        <w:ind w:left="2160" w:hanging="360"/>
      </w:pPr>
      <w:r w:rsidDel="00000000" w:rsidR="00000000" w:rsidRPr="00000000">
        <w:rPr>
          <w:rtl w:val="0"/>
        </w:rPr>
        <w:t xml:space="preserve">T1c enhancing (hypervascular) w areas of necrosis and hemorrhage.</w:t>
      </w:r>
    </w:p>
    <w:p w:rsidR="00000000" w:rsidDel="00000000" w:rsidP="00000000" w:rsidRDefault="00000000" w:rsidRPr="00000000" w14:paraId="00000B28">
      <w:pPr>
        <w:numPr>
          <w:ilvl w:val="0"/>
          <w:numId w:val="140"/>
        </w:numPr>
        <w:ind w:left="720" w:hanging="360"/>
      </w:pPr>
      <w:r w:rsidDel="00000000" w:rsidR="00000000" w:rsidRPr="00000000">
        <w:rPr>
          <w:rtl w:val="0"/>
        </w:rPr>
        <w:t xml:space="preserve">Toxicity</w:t>
      </w:r>
    </w:p>
    <w:p w:rsidR="00000000" w:rsidDel="00000000" w:rsidP="00000000" w:rsidRDefault="00000000" w:rsidRPr="00000000" w14:paraId="00000B29">
      <w:pPr>
        <w:numPr>
          <w:ilvl w:val="1"/>
          <w:numId w:val="140"/>
        </w:numPr>
        <w:ind w:left="1440" w:hanging="360"/>
      </w:pPr>
      <w:r w:rsidDel="00000000" w:rsidR="00000000" w:rsidRPr="00000000">
        <w:rPr>
          <w:rtl w:val="0"/>
        </w:rPr>
        <w:t xml:space="preserve">Nerve deficits following surgery:</w:t>
      </w:r>
    </w:p>
    <w:p w:rsidR="00000000" w:rsidDel="00000000" w:rsidP="00000000" w:rsidRDefault="00000000" w:rsidRPr="00000000" w14:paraId="00000B2A">
      <w:pPr>
        <w:numPr>
          <w:ilvl w:val="2"/>
          <w:numId w:val="140"/>
        </w:numPr>
        <w:ind w:left="2160" w:hanging="360"/>
      </w:pPr>
      <w:r w:rsidDel="00000000" w:rsidR="00000000" w:rsidRPr="00000000">
        <w:rPr>
          <w:rtl w:val="0"/>
        </w:rPr>
        <w:t xml:space="preserve">20% for CBT: 1% stroke, 6% bleeding [</w:t>
      </w:r>
      <w:hyperlink r:id="rId633">
        <w:r w:rsidDel="00000000" w:rsidR="00000000" w:rsidRPr="00000000">
          <w:rPr>
            <w:rtl w:val="0"/>
          </w:rPr>
          <w:t xml:space="preserve">Kruger IVS '10</w:t>
        </w:r>
      </w:hyperlink>
      <w:r w:rsidDel="00000000" w:rsidR="00000000" w:rsidRPr="00000000">
        <w:rPr>
          <w:rtl w:val="0"/>
        </w:rPr>
        <w:t xml:space="preserve">].</w:t>
      </w:r>
    </w:p>
    <w:p w:rsidR="00000000" w:rsidDel="00000000" w:rsidP="00000000" w:rsidRDefault="00000000" w:rsidRPr="00000000" w14:paraId="00000B2B">
      <w:pPr>
        <w:numPr>
          <w:ilvl w:val="2"/>
          <w:numId w:val="140"/>
        </w:numPr>
        <w:ind w:left="2160" w:hanging="360"/>
      </w:pPr>
      <w:r w:rsidDel="00000000" w:rsidR="00000000" w:rsidRPr="00000000">
        <w:rPr>
          <w:rtl w:val="0"/>
        </w:rPr>
        <w:t xml:space="preserve">95% for vagal paraganglioma [</w:t>
      </w:r>
      <w:hyperlink r:id="rId634">
        <w:r w:rsidDel="00000000" w:rsidR="00000000" w:rsidRPr="00000000">
          <w:rPr>
            <w:rtl w:val="0"/>
          </w:rPr>
          <w:t xml:space="preserve">Suarez H&amp;N '12</w:t>
        </w:r>
      </w:hyperlink>
      <w:r w:rsidDel="00000000" w:rsidR="00000000" w:rsidRPr="00000000">
        <w:rPr>
          <w:rtl w:val="0"/>
        </w:rPr>
        <w:t xml:space="preserve">]. </w:t>
      </w:r>
      <w:r w:rsidDel="00000000" w:rsidR="00000000" w:rsidRPr="00000000">
        <w:rPr>
          <w:i w:val="1"/>
          <w:rtl w:val="0"/>
        </w:rPr>
        <w:t xml:space="preserve">Vagal paragangliomas high surgical risk.</w:t>
      </w:r>
      <w:r w:rsidDel="00000000" w:rsidR="00000000" w:rsidRPr="00000000">
        <w:rPr>
          <w:rtl w:val="0"/>
        </w:rPr>
      </w:r>
    </w:p>
    <w:p w:rsidR="00000000" w:rsidDel="00000000" w:rsidP="00000000" w:rsidRDefault="00000000" w:rsidRPr="00000000" w14:paraId="00000B2C">
      <w:pPr>
        <w:numPr>
          <w:ilvl w:val="0"/>
          <w:numId w:val="140"/>
        </w:numPr>
        <w:ind w:left="720" w:hanging="360"/>
      </w:pPr>
      <w:r w:rsidDel="00000000" w:rsidR="00000000" w:rsidRPr="00000000">
        <w:rPr>
          <w:rtl w:val="0"/>
        </w:rPr>
        <w:t xml:space="preserve">Treatment planning</w:t>
      </w:r>
    </w:p>
    <w:p w:rsidR="00000000" w:rsidDel="00000000" w:rsidP="00000000" w:rsidRDefault="00000000" w:rsidRPr="00000000" w14:paraId="00000B2D">
      <w:pPr>
        <w:ind w:left="720" w:firstLine="0"/>
        <w:rPr/>
      </w:pPr>
      <w:r w:rsidDel="00000000" w:rsidR="00000000" w:rsidRPr="00000000">
        <w:rPr>
          <w:rtl w:val="0"/>
        </w:rPr>
        <w:t xml:space="preserve">ARRO:  [</w:t>
      </w:r>
      <w:hyperlink r:id="rId635">
        <w:r w:rsidDel="00000000" w:rsidR="00000000" w:rsidRPr="00000000">
          <w:rPr>
            <w:rtl w:val="0"/>
          </w:rPr>
          <w:t xml:space="preserve">Paraganglioma of skull base</w:t>
        </w:r>
      </w:hyperlink>
      <w:r w:rsidDel="00000000" w:rsidR="00000000" w:rsidRPr="00000000">
        <w:rPr>
          <w:rtl w:val="0"/>
        </w:rPr>
        <w:t xml:space="preserve">].</w:t>
      </w:r>
    </w:p>
    <w:p w:rsidR="00000000" w:rsidDel="00000000" w:rsidP="00000000" w:rsidRDefault="00000000" w:rsidRPr="00000000" w14:paraId="00000B2E">
      <w:pPr>
        <w:numPr>
          <w:ilvl w:val="1"/>
          <w:numId w:val="140"/>
        </w:numPr>
        <w:ind w:left="1440" w:hanging="360"/>
      </w:pPr>
      <w:r w:rsidDel="00000000" w:rsidR="00000000" w:rsidRPr="00000000">
        <w:rPr>
          <w:rtl w:val="0"/>
        </w:rPr>
        <w:t xml:space="preserve">May consider </w:t>
      </w:r>
      <w:r w:rsidDel="00000000" w:rsidR="00000000" w:rsidRPr="00000000">
        <w:rPr>
          <w:b w:val="1"/>
          <w:rtl w:val="0"/>
        </w:rPr>
        <w:t xml:space="preserve">pre-op embolization</w:t>
      </w:r>
      <w:r w:rsidDel="00000000" w:rsidR="00000000" w:rsidRPr="00000000">
        <w:rPr>
          <w:rFonts w:ascii="Cardo" w:cs="Cardo" w:eastAsia="Cardo" w:hAnsi="Cardo"/>
          <w:rtl w:val="0"/>
        </w:rPr>
        <w:t xml:space="preserve">→ maximal safe resection→ PORT.</w:t>
      </w:r>
    </w:p>
    <w:p w:rsidR="00000000" w:rsidDel="00000000" w:rsidP="00000000" w:rsidRDefault="00000000" w:rsidRPr="00000000" w14:paraId="00000B2F">
      <w:pPr>
        <w:numPr>
          <w:ilvl w:val="1"/>
          <w:numId w:val="140"/>
        </w:numPr>
        <w:ind w:left="1440" w:hanging="360"/>
      </w:pPr>
      <w:r w:rsidDel="00000000" w:rsidR="00000000" w:rsidRPr="00000000">
        <w:rPr>
          <w:b w:val="1"/>
          <w:rtl w:val="0"/>
        </w:rPr>
        <w:t xml:space="preserve">Conventional</w:t>
      </w:r>
      <w:r w:rsidDel="00000000" w:rsidR="00000000" w:rsidRPr="00000000">
        <w:rPr>
          <w:rtl w:val="0"/>
        </w:rPr>
        <w:t xml:space="preserve">: </w:t>
      </w:r>
      <w:r w:rsidDel="00000000" w:rsidR="00000000" w:rsidRPr="00000000">
        <w:rPr>
          <w:b w:val="1"/>
          <w:rtl w:val="0"/>
        </w:rPr>
        <w:t xml:space="preserve">45/25</w:t>
      </w:r>
      <w:r w:rsidDel="00000000" w:rsidR="00000000" w:rsidRPr="00000000">
        <w:rPr>
          <w:rtl w:val="0"/>
        </w:rPr>
        <w:t xml:space="preserve"> w no evidence for dose escalation (some may go to 54). </w:t>
      </w:r>
      <w:hyperlink r:id="rId636">
        <w:r w:rsidDel="00000000" w:rsidR="00000000" w:rsidRPr="00000000">
          <w:rPr>
            <w:rtl w:val="0"/>
          </w:rPr>
          <w:t xml:space="preserve">[Lamer Cancer '92</w:t>
        </w:r>
      </w:hyperlink>
      <w:r w:rsidDel="00000000" w:rsidR="00000000" w:rsidRPr="00000000">
        <w:rPr>
          <w:rtl w:val="0"/>
        </w:rPr>
        <w:t xml:space="preserve">, </w:t>
      </w:r>
      <w:hyperlink r:id="rId637">
        <w:r w:rsidDel="00000000" w:rsidR="00000000" w:rsidRPr="00000000">
          <w:rPr>
            <w:rtl w:val="0"/>
          </w:rPr>
          <w:t xml:space="preserve">Kim IJROBP '80]</w:t>
        </w:r>
      </w:hyperlink>
      <w:r w:rsidDel="00000000" w:rsidR="00000000" w:rsidRPr="00000000">
        <w:rPr>
          <w:rtl w:val="0"/>
        </w:rPr>
        <w:t xml:space="preserve">.</w:t>
      </w:r>
    </w:p>
    <w:p w:rsidR="00000000" w:rsidDel="00000000" w:rsidP="00000000" w:rsidRDefault="00000000" w:rsidRPr="00000000" w14:paraId="00000B30">
      <w:pPr>
        <w:numPr>
          <w:ilvl w:val="1"/>
          <w:numId w:val="140"/>
        </w:numPr>
        <w:ind w:left="1440" w:hanging="360"/>
      </w:pPr>
      <w:r w:rsidDel="00000000" w:rsidR="00000000" w:rsidRPr="00000000">
        <w:rPr>
          <w:b w:val="1"/>
          <w:rtl w:val="0"/>
        </w:rPr>
        <w:t xml:space="preserve">SRS</w:t>
      </w:r>
      <w:r w:rsidDel="00000000" w:rsidR="00000000" w:rsidRPr="00000000">
        <w:rPr>
          <w:rtl w:val="0"/>
        </w:rPr>
        <w:t xml:space="preserve">: </w:t>
      </w:r>
      <w:r w:rsidDel="00000000" w:rsidR="00000000" w:rsidRPr="00000000">
        <w:rPr>
          <w:b w:val="1"/>
          <w:rtl w:val="0"/>
        </w:rPr>
        <w:t xml:space="preserve">12-14 Gy</w:t>
      </w:r>
      <w:r w:rsidDel="00000000" w:rsidR="00000000" w:rsidRPr="00000000">
        <w:rPr>
          <w:rtl w:val="0"/>
        </w:rPr>
        <w:t xml:space="preserve">. </w:t>
      </w:r>
    </w:p>
    <w:p w:rsidR="00000000" w:rsidDel="00000000" w:rsidP="00000000" w:rsidRDefault="00000000" w:rsidRPr="00000000" w14:paraId="00000B31">
      <w:pPr>
        <w:numPr>
          <w:ilvl w:val="2"/>
          <w:numId w:val="140"/>
        </w:numPr>
        <w:ind w:left="2160" w:hanging="360"/>
      </w:pPr>
      <w:r w:rsidDel="00000000" w:rsidR="00000000" w:rsidRPr="00000000">
        <w:rPr>
          <w:b w:val="1"/>
          <w:rtl w:val="0"/>
        </w:rPr>
        <w:t xml:space="preserve">SRS in Vestibular Schwannoma and Glomus Jugulare</w:t>
      </w:r>
      <w:r w:rsidDel="00000000" w:rsidR="00000000" w:rsidRPr="00000000">
        <w:rPr>
          <w:rtl w:val="0"/>
        </w:rPr>
        <w:t xml:space="preserve"> [</w:t>
      </w:r>
      <w:hyperlink r:id="rId638">
        <w:r w:rsidDel="00000000" w:rsidR="00000000" w:rsidRPr="00000000">
          <w:rPr>
            <w:rtl w:val="0"/>
          </w:rPr>
          <w:t xml:space="preserve">Jacob OCNA '15</w:t>
        </w:r>
      </w:hyperlink>
      <w:r w:rsidDel="00000000" w:rsidR="00000000" w:rsidRPr="00000000">
        <w:rPr>
          <w:rtl w:val="0"/>
        </w:rPr>
        <w:t xml:space="preserve">]</w:t>
      </w:r>
    </w:p>
    <w:p w:rsidR="00000000" w:rsidDel="00000000" w:rsidP="00000000" w:rsidRDefault="00000000" w:rsidRPr="00000000" w14:paraId="00000B32">
      <w:pPr>
        <w:ind w:left="2160" w:firstLine="0"/>
        <w:rPr/>
      </w:pPr>
      <w:r w:rsidDel="00000000" w:rsidR="00000000" w:rsidRPr="00000000">
        <w:rPr>
          <w:rtl w:val="0"/>
        </w:rPr>
        <w:t xml:space="preserve">10y LC 97% with SRS! Use CTV margin of 1-5 mm </w:t>
      </w:r>
      <w:hyperlink r:id="rId639">
        <w:r w:rsidDel="00000000" w:rsidR="00000000" w:rsidRPr="00000000">
          <w:rPr>
            <w:rtl w:val="0"/>
          </w:rPr>
          <w:t xml:space="preserve">[Combs H&amp;N '13]</w:t>
        </w:r>
      </w:hyperlink>
      <w:r w:rsidDel="00000000" w:rsidR="00000000" w:rsidRPr="00000000">
        <w:rPr>
          <w:rtl w:val="0"/>
        </w:rPr>
        <w:t xml:space="preserve">.</w:t>
      </w:r>
    </w:p>
    <w:p w:rsidR="00000000" w:rsidDel="00000000" w:rsidP="00000000" w:rsidRDefault="00000000" w:rsidRPr="00000000" w14:paraId="00000B33">
      <w:pPr>
        <w:numPr>
          <w:ilvl w:val="3"/>
          <w:numId w:val="140"/>
        </w:numPr>
        <w:ind w:left="2880" w:hanging="360"/>
      </w:pPr>
      <w:r w:rsidDel="00000000" w:rsidR="00000000" w:rsidRPr="00000000">
        <w:rPr>
          <w:rtl w:val="0"/>
        </w:rPr>
        <w:t xml:space="preserve">Most common marginal dose 15 Gy with values 15-20 Gy.</w:t>
      </w:r>
    </w:p>
    <w:p w:rsidR="00000000" w:rsidDel="00000000" w:rsidP="00000000" w:rsidRDefault="00000000" w:rsidRPr="00000000" w14:paraId="00000B34">
      <w:pPr>
        <w:numPr>
          <w:ilvl w:val="3"/>
          <w:numId w:val="140"/>
        </w:numPr>
        <w:ind w:left="2880" w:hanging="360"/>
      </w:pPr>
      <w:r w:rsidDel="00000000" w:rsidR="00000000" w:rsidRPr="00000000">
        <w:rPr>
          <w:rtl w:val="0"/>
        </w:rPr>
        <w:t xml:space="preserve">For GK, the most common average marginal dose is 15 Gy (12-18 Gy) </w:t>
      </w:r>
      <w:hyperlink r:id="rId640">
        <w:r w:rsidDel="00000000" w:rsidR="00000000" w:rsidRPr="00000000">
          <w:rPr>
            <w:rtl w:val="0"/>
          </w:rPr>
          <w:t xml:space="preserve">[Guss IJROBP '11]</w:t>
        </w:r>
      </w:hyperlink>
      <w:r w:rsidDel="00000000" w:rsidR="00000000" w:rsidRPr="00000000">
        <w:rPr>
          <w:rtl w:val="0"/>
        </w:rPr>
        <w:t xml:space="preserve">.</w:t>
      </w:r>
    </w:p>
    <w:p w:rsidR="00000000" w:rsidDel="00000000" w:rsidP="00000000" w:rsidRDefault="00000000" w:rsidRPr="00000000" w14:paraId="00000B35">
      <w:pPr>
        <w:numPr>
          <w:ilvl w:val="3"/>
          <w:numId w:val="140"/>
        </w:numPr>
        <w:ind w:left="2880" w:hanging="360"/>
      </w:pPr>
      <w:r w:rsidDel="00000000" w:rsidR="00000000" w:rsidRPr="00000000">
        <w:rPr>
          <w:rtl w:val="0"/>
        </w:rPr>
        <w:t xml:space="preserve">For LINACs, the most common average marginal dose is 14 Gy (12-27 Gy) [</w:t>
      </w:r>
      <w:hyperlink r:id="rId641">
        <w:r w:rsidDel="00000000" w:rsidR="00000000" w:rsidRPr="00000000">
          <w:rPr>
            <w:rtl w:val="0"/>
          </w:rPr>
          <w:t xml:space="preserve">Lior Acta Neuro '20</w:t>
        </w:r>
      </w:hyperlink>
      <w:r w:rsidDel="00000000" w:rsidR="00000000" w:rsidRPr="00000000">
        <w:rPr>
          <w:rtl w:val="0"/>
        </w:rPr>
        <w:t xml:space="preserve">]</w:t>
      </w:r>
    </w:p>
    <w:p w:rsidR="00000000" w:rsidDel="00000000" w:rsidP="00000000" w:rsidRDefault="00000000" w:rsidRPr="00000000" w14:paraId="00000B36">
      <w:pPr>
        <w:numPr>
          <w:ilvl w:val="3"/>
          <w:numId w:val="140"/>
        </w:numPr>
        <w:ind w:left="2880" w:hanging="360"/>
      </w:pPr>
      <w:r w:rsidDel="00000000" w:rsidR="00000000" w:rsidRPr="00000000">
        <w:rPr>
          <w:rtl w:val="0"/>
        </w:rPr>
        <w:t xml:space="preserve">[</w:t>
      </w:r>
      <w:hyperlink r:id="rId642">
        <w:r w:rsidDel="00000000" w:rsidR="00000000" w:rsidRPr="00000000">
          <w:rPr>
            <w:rtl w:val="0"/>
          </w:rPr>
          <w:t xml:space="preserve">Suarez H&amp;N '12</w:t>
        </w:r>
      </w:hyperlink>
      <w:r w:rsidDel="00000000" w:rsidR="00000000" w:rsidRPr="00000000">
        <w:rPr>
          <w:rtl w:val="0"/>
        </w:rPr>
        <w:t xml:space="preserve">]: EBRT/SRS LC ~90%. 33% decrease in size, ~66% SD w small amount of new growth after SRS.</w:t>
      </w:r>
    </w:p>
    <w:p w:rsidR="00000000" w:rsidDel="00000000" w:rsidP="00000000" w:rsidRDefault="00000000" w:rsidRPr="00000000" w14:paraId="00000B37">
      <w:pPr>
        <w:pStyle w:val="Heading2"/>
        <w:spacing w:after="46" w:lineRule="auto"/>
        <w:rPr/>
      </w:pPr>
      <w:bookmarkStart w:colFirst="0" w:colLast="0" w:name="_15ec94ak72i4" w:id="129"/>
      <w:bookmarkEnd w:id="129"/>
      <w:r w:rsidDel="00000000" w:rsidR="00000000" w:rsidRPr="00000000">
        <w:rPr>
          <w:rtl w:val="0"/>
        </w:rPr>
      </w:r>
    </w:p>
    <w:p w:rsidR="00000000" w:rsidDel="00000000" w:rsidP="00000000" w:rsidRDefault="00000000" w:rsidRPr="00000000" w14:paraId="00000B38">
      <w:pPr>
        <w:pStyle w:val="Heading2"/>
        <w:spacing w:after="46" w:lineRule="auto"/>
        <w:rPr/>
      </w:pPr>
      <w:bookmarkStart w:colFirst="0" w:colLast="0" w:name="_uq47qawulw2t" w:id="130"/>
      <w:bookmarkEnd w:id="130"/>
      <w:hyperlink w:anchor="_v9eitv9nq0oz">
        <w:r w:rsidDel="00000000" w:rsidR="00000000" w:rsidRPr="00000000">
          <w:rPr>
            <w:rtl w:val="0"/>
          </w:rPr>
          <w:t xml:space="preserve">Graves ophthalmopathy</w:t>
        </w:r>
      </w:hyperlink>
      <w:r w:rsidDel="00000000" w:rsidR="00000000" w:rsidRPr="00000000">
        <w:rPr>
          <w:rtl w:val="0"/>
        </w:rPr>
      </w:r>
    </w:p>
    <w:p w:rsidR="00000000" w:rsidDel="00000000" w:rsidP="00000000" w:rsidRDefault="00000000" w:rsidRPr="00000000" w14:paraId="00000B39">
      <w:pPr>
        <w:numPr>
          <w:ilvl w:val="0"/>
          <w:numId w:val="69"/>
        </w:numPr>
        <w:ind w:left="720" w:hanging="360"/>
      </w:pPr>
      <w:r w:rsidDel="00000000" w:rsidR="00000000" w:rsidRPr="00000000">
        <w:rPr>
          <w:rtl w:val="0"/>
        </w:rPr>
        <w:t xml:space="preserve">Usually associated with Graves but can arise with Hashimoto's.</w:t>
      </w:r>
    </w:p>
    <w:p w:rsidR="00000000" w:rsidDel="00000000" w:rsidP="00000000" w:rsidRDefault="00000000" w:rsidRPr="00000000" w14:paraId="00000B3A">
      <w:pPr>
        <w:numPr>
          <w:ilvl w:val="0"/>
          <w:numId w:val="69"/>
        </w:numPr>
        <w:ind w:left="720" w:hanging="360"/>
      </w:pPr>
      <w:r w:rsidDel="00000000" w:rsidR="00000000" w:rsidRPr="00000000">
        <w:rPr>
          <w:rtl w:val="0"/>
        </w:rPr>
        <w:t xml:space="preserve">T-cell predominant lymphocytic infiltration of orbital tissues w GAGs in periorbital fat and extraocular muscles.</w:t>
      </w:r>
    </w:p>
    <w:p w:rsidR="00000000" w:rsidDel="00000000" w:rsidP="00000000" w:rsidRDefault="00000000" w:rsidRPr="00000000" w14:paraId="00000B3B">
      <w:pPr>
        <w:numPr>
          <w:ilvl w:val="0"/>
          <w:numId w:val="69"/>
        </w:numPr>
        <w:ind w:left="720" w:hanging="360"/>
      </w:pPr>
      <w:r w:rsidDel="00000000" w:rsidR="00000000" w:rsidRPr="00000000">
        <w:rPr>
          <w:rtl w:val="0"/>
        </w:rPr>
        <w:t xml:space="preserve">Will take 3-5y to develop fibrosis.</w:t>
      </w:r>
    </w:p>
    <w:p w:rsidR="00000000" w:rsidDel="00000000" w:rsidP="00000000" w:rsidRDefault="00000000" w:rsidRPr="00000000" w14:paraId="00000B3C">
      <w:pPr>
        <w:numPr>
          <w:ilvl w:val="0"/>
          <w:numId w:val="69"/>
        </w:numPr>
        <w:ind w:left="720" w:hanging="360"/>
      </w:pPr>
      <w:r w:rsidDel="00000000" w:rsidR="00000000" w:rsidRPr="00000000">
        <w:rPr>
          <w:rtl w:val="0"/>
        </w:rPr>
        <w:t xml:space="preserve">Risk stratification: VISA [</w:t>
      </w:r>
      <w:hyperlink r:id="rId643">
        <w:r w:rsidDel="00000000" w:rsidR="00000000" w:rsidRPr="00000000">
          <w:rPr>
            <w:rtl w:val="0"/>
          </w:rPr>
          <w:t xml:space="preserve">Dolman and Rootman OPRS '06</w:t>
        </w:r>
      </w:hyperlink>
      <w:r w:rsidDel="00000000" w:rsidR="00000000" w:rsidRPr="00000000">
        <w:rPr>
          <w:rtl w:val="0"/>
        </w:rPr>
        <w:t xml:space="preserve">]- Vision, Inflammation/congestion, Strabismus/motility restriction, Appearance/exposure.</w:t>
      </w:r>
    </w:p>
    <w:p w:rsidR="00000000" w:rsidDel="00000000" w:rsidP="00000000" w:rsidRDefault="00000000" w:rsidRPr="00000000" w14:paraId="00000B3D">
      <w:pPr>
        <w:numPr>
          <w:ilvl w:val="0"/>
          <w:numId w:val="69"/>
        </w:numPr>
        <w:ind w:left="720" w:hanging="360"/>
      </w:pPr>
      <w:r w:rsidDel="00000000" w:rsidR="00000000" w:rsidRPr="00000000">
        <w:rPr>
          <w:rtl w:val="0"/>
        </w:rPr>
        <w:t xml:space="preserve">First, treat underlying thyroid disorder. Give dex if stable and no threat of impending visual loss.</w:t>
      </w:r>
    </w:p>
    <w:p w:rsidR="00000000" w:rsidDel="00000000" w:rsidP="00000000" w:rsidRDefault="00000000" w:rsidRPr="00000000" w14:paraId="00000B3E">
      <w:pPr>
        <w:numPr>
          <w:ilvl w:val="0"/>
          <w:numId w:val="69"/>
        </w:numPr>
        <w:ind w:left="720" w:hanging="360"/>
      </w:pPr>
      <w:r w:rsidDel="00000000" w:rsidR="00000000" w:rsidRPr="00000000">
        <w:rPr>
          <w:rtl w:val="0"/>
        </w:rPr>
        <w:t xml:space="preserve">Shams [</w:t>
      </w:r>
      <w:hyperlink r:id="rId644">
        <w:r w:rsidDel="00000000" w:rsidR="00000000" w:rsidRPr="00000000">
          <w:rPr>
            <w:rtl w:val="0"/>
          </w:rPr>
          <w:t xml:space="preserve">AJO '14</w:t>
        </w:r>
      </w:hyperlink>
      <w:r w:rsidDel="00000000" w:rsidR="00000000" w:rsidRPr="00000000">
        <w:rPr>
          <w:rtl w:val="0"/>
        </w:rPr>
        <w:t xml:space="preserve">]: Retro. 249 pts.</w:t>
      </w:r>
      <w:r w:rsidDel="00000000" w:rsidR="00000000" w:rsidRPr="00000000">
        <w:rPr>
          <w:b w:val="1"/>
          <w:rtl w:val="0"/>
        </w:rPr>
        <w:t xml:space="preserve"> Corticosteroids ± RT</w:t>
      </w:r>
      <w:r w:rsidDel="00000000" w:rsidR="00000000" w:rsidRPr="00000000">
        <w:rPr>
          <w:rtl w:val="0"/>
        </w:rPr>
        <w:t xml:space="preserve">.</w:t>
      </w:r>
    </w:p>
    <w:p w:rsidR="00000000" w:rsidDel="00000000" w:rsidP="00000000" w:rsidRDefault="00000000" w:rsidRPr="00000000" w14:paraId="00000B3F">
      <w:pPr>
        <w:numPr>
          <w:ilvl w:val="1"/>
          <w:numId w:val="69"/>
        </w:numPr>
        <w:ind w:left="1440" w:hanging="360"/>
      </w:pPr>
      <w:r w:rsidDel="00000000" w:rsidR="00000000" w:rsidRPr="00000000">
        <w:rPr>
          <w:rFonts w:ascii="Cardo" w:cs="Cardo" w:eastAsia="Cardo" w:hAnsi="Cardo"/>
          <w:rtl w:val="0"/>
        </w:rPr>
        <w:t xml:space="preserve">3y compressive optic neuropathy 17→ 0%. Significantly greater improvement in ocular motility w RT.</w:t>
      </w:r>
    </w:p>
    <w:p w:rsidR="00000000" w:rsidDel="00000000" w:rsidP="00000000" w:rsidRDefault="00000000" w:rsidRPr="00000000" w14:paraId="00000B40">
      <w:pPr>
        <w:numPr>
          <w:ilvl w:val="0"/>
          <w:numId w:val="69"/>
        </w:numPr>
        <w:ind w:left="720" w:hanging="360"/>
      </w:pPr>
      <w:r w:rsidDel="00000000" w:rsidR="00000000" w:rsidRPr="00000000">
        <w:rPr>
          <w:rtl w:val="0"/>
        </w:rPr>
        <w:t xml:space="preserve">Toxicity</w:t>
      </w:r>
    </w:p>
    <w:p w:rsidR="00000000" w:rsidDel="00000000" w:rsidP="00000000" w:rsidRDefault="00000000" w:rsidRPr="00000000" w14:paraId="00000B41">
      <w:pPr>
        <w:numPr>
          <w:ilvl w:val="1"/>
          <w:numId w:val="69"/>
        </w:numPr>
        <w:ind w:left="1440" w:hanging="360"/>
      </w:pPr>
      <w:r w:rsidDel="00000000" w:rsidR="00000000" w:rsidRPr="00000000">
        <w:rPr>
          <w:rtl w:val="0"/>
        </w:rPr>
        <w:t xml:space="preserve">Diabetic pts at increased risk of RT retinopathy [</w:t>
      </w:r>
      <w:hyperlink r:id="rId645">
        <w:r w:rsidDel="00000000" w:rsidR="00000000" w:rsidRPr="00000000">
          <w:rPr>
            <w:rtl w:val="0"/>
          </w:rPr>
          <w:t xml:space="preserve">Wakelkamp Ophthal '04</w:t>
        </w:r>
      </w:hyperlink>
      <w:r w:rsidDel="00000000" w:rsidR="00000000" w:rsidRPr="00000000">
        <w:rPr>
          <w:rtl w:val="0"/>
        </w:rPr>
        <w:t xml:space="preserve">].</w:t>
      </w:r>
    </w:p>
    <w:p w:rsidR="00000000" w:rsidDel="00000000" w:rsidP="00000000" w:rsidRDefault="00000000" w:rsidRPr="00000000" w14:paraId="00000B42">
      <w:pPr>
        <w:numPr>
          <w:ilvl w:val="1"/>
          <w:numId w:val="69"/>
        </w:numPr>
        <w:ind w:left="1440" w:hanging="360"/>
      </w:pPr>
      <w:r w:rsidDel="00000000" w:rsidR="00000000" w:rsidRPr="00000000">
        <w:rPr>
          <w:rtl w:val="0"/>
        </w:rPr>
        <w:t xml:space="preserve">Avoid tx in pts w severe diabetes and/or HTN, and young pts &lt; 35-40y.</w:t>
      </w:r>
    </w:p>
    <w:p w:rsidR="00000000" w:rsidDel="00000000" w:rsidP="00000000" w:rsidRDefault="00000000" w:rsidRPr="00000000" w14:paraId="00000B43">
      <w:pPr>
        <w:numPr>
          <w:ilvl w:val="0"/>
          <w:numId w:val="69"/>
        </w:numPr>
        <w:ind w:left="720" w:hanging="360"/>
      </w:pPr>
      <w:r w:rsidDel="00000000" w:rsidR="00000000" w:rsidRPr="00000000">
        <w:rPr>
          <w:b w:val="1"/>
          <w:rtl w:val="0"/>
        </w:rPr>
        <w:t xml:space="preserve">RT best for diplopia</w:t>
      </w:r>
      <w:r w:rsidDel="00000000" w:rsidR="00000000" w:rsidRPr="00000000">
        <w:rPr>
          <w:rtl w:val="0"/>
        </w:rPr>
        <w:t xml:space="preserve">/motility impairment, </w:t>
      </w:r>
      <w:r w:rsidDel="00000000" w:rsidR="00000000" w:rsidRPr="00000000">
        <w:rPr>
          <w:b w:val="1"/>
          <w:rtl w:val="0"/>
        </w:rPr>
        <w:t xml:space="preserve">not proptosis</w:t>
      </w:r>
      <w:r w:rsidDel="00000000" w:rsidR="00000000" w:rsidRPr="00000000">
        <w:rPr>
          <w:rtl w:val="0"/>
        </w:rPr>
        <w:t xml:space="preserve"> or eyelid swelling [</w:t>
      </w:r>
      <w:hyperlink r:id="rId646">
        <w:r w:rsidDel="00000000" w:rsidR="00000000" w:rsidRPr="00000000">
          <w:rPr>
            <w:rtl w:val="0"/>
          </w:rPr>
          <w:t xml:space="preserve">Mourits Lancet '00</w:t>
        </w:r>
      </w:hyperlink>
      <w:r w:rsidDel="00000000" w:rsidR="00000000" w:rsidRPr="00000000">
        <w:rPr>
          <w:rtl w:val="0"/>
        </w:rPr>
        <w:t xml:space="preserve">, </w:t>
      </w:r>
      <w:hyperlink r:id="rId647">
        <w:r w:rsidDel="00000000" w:rsidR="00000000" w:rsidRPr="00000000">
          <w:rPr>
            <w:rtl w:val="0"/>
          </w:rPr>
          <w:t xml:space="preserve">Stiebel-Kalish JCEM '09</w:t>
        </w:r>
      </w:hyperlink>
      <w:r w:rsidDel="00000000" w:rsidR="00000000" w:rsidRPr="00000000">
        <w:rPr>
          <w:rtl w:val="0"/>
        </w:rPr>
        <w:t xml:space="preserve">].</w:t>
      </w:r>
    </w:p>
    <w:p w:rsidR="00000000" w:rsidDel="00000000" w:rsidP="00000000" w:rsidRDefault="00000000" w:rsidRPr="00000000" w14:paraId="00000B44">
      <w:pPr>
        <w:numPr>
          <w:ilvl w:val="0"/>
          <w:numId w:val="69"/>
        </w:numPr>
        <w:ind w:left="720" w:hanging="360"/>
      </w:pPr>
      <w:r w:rsidDel="00000000" w:rsidR="00000000" w:rsidRPr="00000000">
        <w:rPr>
          <w:rtl w:val="0"/>
        </w:rPr>
        <w:t xml:space="preserve">Orbital RT ± systemic immunosuppression (steroids, cyclosporine) if moderate sx, progressive, or refractory to thyroid tx.</w:t>
      </w:r>
    </w:p>
    <w:p w:rsidR="00000000" w:rsidDel="00000000" w:rsidP="00000000" w:rsidRDefault="00000000" w:rsidRPr="00000000" w14:paraId="00000B45">
      <w:pPr>
        <w:numPr>
          <w:ilvl w:val="0"/>
          <w:numId w:val="69"/>
        </w:numPr>
        <w:ind w:left="720" w:hanging="360"/>
      </w:pPr>
      <w:r w:rsidDel="00000000" w:rsidR="00000000" w:rsidRPr="00000000">
        <w:rPr>
          <w:rtl w:val="0"/>
        </w:rPr>
        <w:t xml:space="preserve">60% ORR with corticosteroids.</w:t>
      </w:r>
    </w:p>
    <w:p w:rsidR="00000000" w:rsidDel="00000000" w:rsidP="00000000" w:rsidRDefault="00000000" w:rsidRPr="00000000" w14:paraId="00000B46">
      <w:pPr>
        <w:numPr>
          <w:ilvl w:val="1"/>
          <w:numId w:val="69"/>
        </w:numPr>
        <w:ind w:left="1440" w:hanging="360"/>
      </w:pPr>
      <w:r w:rsidDel="00000000" w:rsidR="00000000" w:rsidRPr="00000000">
        <w:rPr>
          <w:rtl w:val="0"/>
        </w:rPr>
        <w:t xml:space="preserve">Contraindications to steroids: optic neuropathy and corneal ulceration.</w:t>
      </w:r>
    </w:p>
    <w:p w:rsidR="00000000" w:rsidDel="00000000" w:rsidP="00000000" w:rsidRDefault="00000000" w:rsidRPr="00000000" w14:paraId="00000B47">
      <w:pPr>
        <w:numPr>
          <w:ilvl w:val="0"/>
          <w:numId w:val="69"/>
        </w:numPr>
        <w:ind w:left="720" w:hanging="360"/>
      </w:pPr>
      <w:r w:rsidDel="00000000" w:rsidR="00000000" w:rsidRPr="00000000">
        <w:rPr>
          <w:b w:val="1"/>
          <w:rtl w:val="0"/>
        </w:rPr>
        <w:t xml:space="preserve">EBRT 20/10</w:t>
      </w:r>
      <w:r w:rsidDel="00000000" w:rsidR="00000000" w:rsidRPr="00000000">
        <w:rPr>
          <w:rtl w:val="0"/>
        </w:rPr>
        <w:t xml:space="preserve"> with 50-70% response, no benefit in 30 Gy vs. 20 Gy </w:t>
      </w:r>
      <w:hyperlink r:id="rId648">
        <w:r w:rsidDel="00000000" w:rsidR="00000000" w:rsidRPr="00000000">
          <w:rPr>
            <w:rtl w:val="0"/>
          </w:rPr>
          <w:t xml:space="preserve">[Petersen IJROBP '89</w:t>
        </w:r>
      </w:hyperlink>
      <w:r w:rsidDel="00000000" w:rsidR="00000000" w:rsidRPr="00000000">
        <w:rPr>
          <w:rtl w:val="0"/>
        </w:rPr>
        <w:t xml:space="preserve">, </w:t>
      </w:r>
      <w:hyperlink r:id="rId649">
        <w:r w:rsidDel="00000000" w:rsidR="00000000" w:rsidRPr="00000000">
          <w:rPr>
            <w:rtl w:val="0"/>
          </w:rPr>
          <w:t xml:space="preserve">Prummel JCEM '04</w:t>
        </w:r>
      </w:hyperlink>
      <w:r w:rsidDel="00000000" w:rsidR="00000000" w:rsidRPr="00000000">
        <w:rPr>
          <w:rtl w:val="0"/>
        </w:rPr>
        <w:t xml:space="preserve">].</w:t>
      </w:r>
    </w:p>
    <w:p w:rsidR="00000000" w:rsidDel="00000000" w:rsidP="00000000" w:rsidRDefault="00000000" w:rsidRPr="00000000" w14:paraId="00000B48">
      <w:pPr>
        <w:numPr>
          <w:ilvl w:val="1"/>
          <w:numId w:val="69"/>
        </w:numPr>
        <w:ind w:left="1440" w:hanging="360"/>
      </w:pPr>
      <w:r w:rsidDel="00000000" w:rsidR="00000000" w:rsidRPr="00000000">
        <w:rPr>
          <w:rtl w:val="0"/>
        </w:rPr>
        <w:t xml:space="preserve">Initiate RT within 7 mo of onset for pts that fail corticosteroids, as delayed RT not effective based on retro data.</w:t>
      </w:r>
    </w:p>
    <w:p w:rsidR="00000000" w:rsidDel="00000000" w:rsidP="00000000" w:rsidRDefault="00000000" w:rsidRPr="00000000" w14:paraId="00000B49">
      <w:pPr>
        <w:numPr>
          <w:ilvl w:val="1"/>
          <w:numId w:val="69"/>
        </w:numPr>
        <w:ind w:left="1440" w:hanging="360"/>
      </w:pPr>
      <w:r w:rsidDel="00000000" w:rsidR="00000000" w:rsidRPr="00000000">
        <w:rPr>
          <w:rtl w:val="0"/>
        </w:rPr>
        <w:t xml:space="preserve">10/10 over two weeks and 20/20 over 20 weeks equally effective, better tolerated [</w:t>
      </w:r>
      <w:hyperlink r:id="rId650">
        <w:r w:rsidDel="00000000" w:rsidR="00000000" w:rsidRPr="00000000">
          <w:rPr>
            <w:rtl w:val="0"/>
          </w:rPr>
          <w:t xml:space="preserve">Kahaly JCEM '00]</w:t>
        </w:r>
      </w:hyperlink>
      <w:r w:rsidDel="00000000" w:rsidR="00000000" w:rsidRPr="00000000">
        <w:rPr>
          <w:rtl w:val="0"/>
        </w:rPr>
        <w:t xml:space="preserve">.</w:t>
      </w:r>
    </w:p>
    <w:p w:rsidR="00000000" w:rsidDel="00000000" w:rsidP="00000000" w:rsidRDefault="00000000" w:rsidRPr="00000000" w14:paraId="00000B4A">
      <w:pPr>
        <w:numPr>
          <w:ilvl w:val="1"/>
          <w:numId w:val="69"/>
        </w:numPr>
        <w:ind w:left="1440" w:hanging="360"/>
      </w:pPr>
      <w:r w:rsidDel="00000000" w:rsidR="00000000" w:rsidRPr="00000000">
        <w:rPr>
          <w:rtl w:val="0"/>
        </w:rPr>
        <w:t xml:space="preserve">Use 5x5 opposed laterals w 6 MV and 5° posterior tilt or half-beam block.</w:t>
      </w:r>
    </w:p>
    <w:p w:rsidR="00000000" w:rsidDel="00000000" w:rsidP="00000000" w:rsidRDefault="00000000" w:rsidRPr="00000000" w14:paraId="00000B4B">
      <w:pPr>
        <w:numPr>
          <w:ilvl w:val="1"/>
          <w:numId w:val="69"/>
        </w:numPr>
        <w:ind w:left="1440" w:hanging="360"/>
      </w:pPr>
      <w:r w:rsidDel="00000000" w:rsidR="00000000" w:rsidRPr="00000000">
        <w:rPr>
          <w:rtl w:val="0"/>
        </w:rPr>
        <w:t xml:space="preserve">Place isocenter posterior to lenses and HBB anteriorly to limit divergence to contra lens.</w:t>
      </w:r>
    </w:p>
    <w:p w:rsidR="00000000" w:rsidDel="00000000" w:rsidP="00000000" w:rsidRDefault="00000000" w:rsidRPr="00000000" w14:paraId="00000B4C">
      <w:pPr>
        <w:numPr>
          <w:ilvl w:val="1"/>
          <w:numId w:val="69"/>
        </w:numPr>
        <w:ind w:left="1440" w:hanging="360"/>
      </w:pPr>
      <w:r w:rsidDel="00000000" w:rsidR="00000000" w:rsidRPr="00000000">
        <w:rPr>
          <w:rtl w:val="0"/>
        </w:rPr>
        <w:t xml:space="preserve">Posterior border: anterior clinoids. Ant/sup border: bony orbit.</w:t>
      </w:r>
    </w:p>
    <w:p w:rsidR="00000000" w:rsidDel="00000000" w:rsidP="00000000" w:rsidRDefault="00000000" w:rsidRPr="00000000" w14:paraId="00000B4D">
      <w:pPr>
        <w:numPr>
          <w:ilvl w:val="1"/>
          <w:numId w:val="69"/>
        </w:numPr>
        <w:ind w:left="1440" w:hanging="360"/>
      </w:pPr>
      <w:r w:rsidDel="00000000" w:rsidR="00000000" w:rsidRPr="00000000">
        <w:rPr>
          <w:rFonts w:ascii="Gungsuh" w:cs="Gungsuh" w:eastAsia="Gungsuh" w:hAnsi="Gungsuh"/>
          <w:rtl w:val="0"/>
        </w:rPr>
        <w:t xml:space="preserve">≥ 50% req add'l therapy after RT [</w:t>
      </w:r>
      <w:hyperlink r:id="rId651">
        <w:r w:rsidDel="00000000" w:rsidR="00000000" w:rsidRPr="00000000">
          <w:rPr>
            <w:rtl w:val="0"/>
          </w:rPr>
          <w:t xml:space="preserve">Mourits Lancet '00</w:t>
        </w:r>
      </w:hyperlink>
      <w:r w:rsidDel="00000000" w:rsidR="00000000" w:rsidRPr="00000000">
        <w:rPr>
          <w:rtl w:val="0"/>
        </w:rPr>
        <w:t xml:space="preserve">, </w:t>
      </w:r>
      <w:hyperlink r:id="rId652">
        <w:r w:rsidDel="00000000" w:rsidR="00000000" w:rsidRPr="00000000">
          <w:rPr>
            <w:rtl w:val="0"/>
          </w:rPr>
          <w:t xml:space="preserve">Gorman Ophthal '01</w:t>
        </w:r>
      </w:hyperlink>
      <w:r w:rsidDel="00000000" w:rsidR="00000000" w:rsidRPr="00000000">
        <w:rPr>
          <w:rtl w:val="0"/>
        </w:rPr>
        <w:t xml:space="preserve">]</w:t>
      </w:r>
    </w:p>
    <w:p w:rsidR="00000000" w:rsidDel="00000000" w:rsidP="00000000" w:rsidRDefault="00000000" w:rsidRPr="00000000" w14:paraId="00000B4E">
      <w:pPr>
        <w:numPr>
          <w:ilvl w:val="0"/>
          <w:numId w:val="69"/>
        </w:numPr>
        <w:ind w:left="720" w:hanging="360"/>
      </w:pPr>
      <w:r w:rsidDel="00000000" w:rsidR="00000000" w:rsidRPr="00000000">
        <w:rPr>
          <w:rtl w:val="0"/>
        </w:rPr>
        <w:t xml:space="preserve">Decompressive surgery if visual loss unresponsive to steroids.</w:t>
      </w:r>
    </w:p>
    <w:p w:rsidR="00000000" w:rsidDel="00000000" w:rsidP="00000000" w:rsidRDefault="00000000" w:rsidRPr="00000000" w14:paraId="00000B4F">
      <w:pPr>
        <w:pStyle w:val="Heading2"/>
        <w:rPr/>
      </w:pPr>
      <w:bookmarkStart w:colFirst="0" w:colLast="0" w:name="_g2ocevb07vi6" w:id="131"/>
      <w:bookmarkEnd w:id="131"/>
      <w:r w:rsidDel="00000000" w:rsidR="00000000" w:rsidRPr="00000000">
        <w:rPr>
          <w:rtl w:val="0"/>
        </w:rPr>
      </w:r>
    </w:p>
    <w:p w:rsidR="00000000" w:rsidDel="00000000" w:rsidP="00000000" w:rsidRDefault="00000000" w:rsidRPr="00000000" w14:paraId="00000B50">
      <w:pPr>
        <w:pStyle w:val="Heading2"/>
        <w:rPr/>
      </w:pPr>
      <w:bookmarkStart w:colFirst="0" w:colLast="0" w:name="_354lav87u3e2" w:id="132"/>
      <w:bookmarkEnd w:id="132"/>
      <w:hyperlink w:anchor="_v9eitv9nq0oz">
        <w:r w:rsidDel="00000000" w:rsidR="00000000" w:rsidRPr="00000000">
          <w:rPr>
            <w:rtl w:val="0"/>
          </w:rPr>
          <w:t xml:space="preserve">Hemangioblastoma</w:t>
        </w:r>
      </w:hyperlink>
      <w:r w:rsidDel="00000000" w:rsidR="00000000" w:rsidRPr="00000000">
        <w:rPr>
          <w:rtl w:val="0"/>
        </w:rPr>
      </w:r>
    </w:p>
    <w:p w:rsidR="00000000" w:rsidDel="00000000" w:rsidP="00000000" w:rsidRDefault="00000000" w:rsidRPr="00000000" w14:paraId="00000B51">
      <w:pPr>
        <w:rPr/>
      </w:pPr>
      <w:r w:rsidDel="00000000" w:rsidR="00000000" w:rsidRPr="00000000">
        <w:rPr>
          <w:rtl w:val="0"/>
        </w:rPr>
        <w:t xml:space="preserve">Compare to [</w:t>
      </w:r>
      <w:hyperlink w:anchor="_kak8r277bqax">
        <w:r w:rsidDel="00000000" w:rsidR="00000000" w:rsidRPr="00000000">
          <w:rPr>
            <w:rtl w:val="0"/>
          </w:rPr>
          <w:t xml:space="preserve">optic pathway gliomas</w:t>
        </w:r>
      </w:hyperlink>
      <w:r w:rsidDel="00000000" w:rsidR="00000000" w:rsidRPr="00000000">
        <w:rPr>
          <w:rtl w:val="0"/>
        </w:rPr>
        <w:t xml:space="preserve">], where NF-1 is more common anterior to the optic chiasm and may regress spontaneously.</w:t>
      </w:r>
      <w:r w:rsidDel="00000000" w:rsidR="00000000" w:rsidRPr="00000000">
        <w:rPr>
          <w:rtl w:val="0"/>
        </w:rPr>
      </w:r>
    </w:p>
    <w:p w:rsidR="00000000" w:rsidDel="00000000" w:rsidP="00000000" w:rsidRDefault="00000000" w:rsidRPr="00000000" w14:paraId="00000B52">
      <w:pPr>
        <w:numPr>
          <w:ilvl w:val="0"/>
          <w:numId w:val="92"/>
        </w:numPr>
        <w:ind w:left="720" w:hanging="360"/>
      </w:pPr>
      <w:r w:rsidDel="00000000" w:rsidR="00000000" w:rsidRPr="00000000">
        <w:rPr>
          <w:rtl w:val="0"/>
        </w:rPr>
        <w:t xml:space="preserve">20-50y median age (young adults). </w:t>
      </w:r>
      <w:r w:rsidDel="00000000" w:rsidR="00000000" w:rsidRPr="00000000">
        <w:rPr>
          <w:i w:val="1"/>
          <w:rtl w:val="0"/>
        </w:rPr>
        <w:t xml:space="preserve">Lower side of age range if VHL.</w:t>
      </w:r>
    </w:p>
    <w:p w:rsidR="00000000" w:rsidDel="00000000" w:rsidP="00000000" w:rsidRDefault="00000000" w:rsidRPr="00000000" w14:paraId="00000B53">
      <w:pPr>
        <w:numPr>
          <w:ilvl w:val="0"/>
          <w:numId w:val="92"/>
        </w:numPr>
        <w:ind w:left="720" w:hanging="360"/>
      </w:pPr>
      <w:r w:rsidDel="00000000" w:rsidR="00000000" w:rsidRPr="00000000">
        <w:rPr>
          <w:rtl w:val="0"/>
        </w:rPr>
        <w:t xml:space="preserve">Most often in </w:t>
      </w:r>
      <w:r w:rsidDel="00000000" w:rsidR="00000000" w:rsidRPr="00000000">
        <w:rPr>
          <w:b w:val="1"/>
          <w:rtl w:val="0"/>
        </w:rPr>
        <w:t xml:space="preserve">cerebellum</w:t>
      </w:r>
      <w:r w:rsidDel="00000000" w:rsidR="00000000" w:rsidRPr="00000000">
        <w:rPr>
          <w:rtl w:val="0"/>
        </w:rPr>
        <w:t xml:space="preserve">, accounting for 7-10% of PF tumors in adults. </w:t>
      </w:r>
    </w:p>
    <w:p w:rsidR="00000000" w:rsidDel="00000000" w:rsidP="00000000" w:rsidRDefault="00000000" w:rsidRPr="00000000" w14:paraId="00000B54">
      <w:pPr>
        <w:numPr>
          <w:ilvl w:val="0"/>
          <w:numId w:val="92"/>
        </w:numPr>
        <w:ind w:left="720" w:hanging="360"/>
      </w:pPr>
      <w:r w:rsidDel="00000000" w:rsidR="00000000" w:rsidRPr="00000000">
        <w:rPr>
          <w:rtl w:val="0"/>
        </w:rPr>
        <w:t xml:space="preserve">Associated with VHL</w:t>
      </w:r>
      <w:r w:rsidDel="00000000" w:rsidR="00000000" w:rsidRPr="00000000">
        <w:rPr>
          <w:b w:val="1"/>
          <w:rtl w:val="0"/>
        </w:rPr>
        <w:t xml:space="preserve"> </w:t>
      </w:r>
      <w:r w:rsidDel="00000000" w:rsidR="00000000" w:rsidRPr="00000000">
        <w:rPr>
          <w:rtl w:val="0"/>
        </w:rPr>
        <w:t xml:space="preserve">(25% - typically spinal), but mostly sporadic (75% - CBL). </w:t>
      </w:r>
    </w:p>
    <w:p w:rsidR="00000000" w:rsidDel="00000000" w:rsidP="00000000" w:rsidRDefault="00000000" w:rsidRPr="00000000" w14:paraId="00000B55">
      <w:pPr>
        <w:numPr>
          <w:ilvl w:val="1"/>
          <w:numId w:val="92"/>
        </w:numPr>
        <w:ind w:left="1440" w:hanging="360"/>
      </w:pPr>
      <w:r w:rsidDel="00000000" w:rsidR="00000000" w:rsidRPr="00000000">
        <w:rPr>
          <w:rtl w:val="0"/>
        </w:rPr>
        <w:t xml:space="preserve">VHL:  3p25. 50% of sporadic RCC has silencing VHL mutation. AD. &gt;70% RCC. Retinal/CNS hemangioblastoma (25%), pheochromocytoma, pancreatic NET. </w:t>
      </w:r>
    </w:p>
    <w:p w:rsidR="00000000" w:rsidDel="00000000" w:rsidP="00000000" w:rsidRDefault="00000000" w:rsidRPr="00000000" w14:paraId="00000B56">
      <w:pPr>
        <w:numPr>
          <w:ilvl w:val="2"/>
          <w:numId w:val="92"/>
        </w:numPr>
        <w:ind w:left="2160" w:hanging="360"/>
      </w:pPr>
      <w:r w:rsidDel="00000000" w:rsidR="00000000" w:rsidRPr="00000000">
        <w:rPr>
          <w:rtl w:val="0"/>
        </w:rPr>
        <w:t xml:space="preserve">Single lesion: Sporadic, older pts. Multiple lesions: VHL, younger patients.</w:t>
      </w:r>
    </w:p>
    <w:p w:rsidR="00000000" w:rsidDel="00000000" w:rsidP="00000000" w:rsidRDefault="00000000" w:rsidRPr="00000000" w14:paraId="00000B57">
      <w:pPr>
        <w:numPr>
          <w:ilvl w:val="0"/>
          <w:numId w:val="92"/>
        </w:numPr>
        <w:ind w:left="720" w:hanging="360"/>
      </w:pPr>
      <w:r w:rsidDel="00000000" w:rsidR="00000000" w:rsidRPr="00000000">
        <w:rPr>
          <w:rtl w:val="0"/>
        </w:rPr>
        <w:t xml:space="preserve">Mostly benign/low grade. </w:t>
      </w:r>
    </w:p>
    <w:p w:rsidR="00000000" w:rsidDel="00000000" w:rsidP="00000000" w:rsidRDefault="00000000" w:rsidRPr="00000000" w14:paraId="00000B58">
      <w:pPr>
        <w:numPr>
          <w:ilvl w:val="0"/>
          <w:numId w:val="92"/>
        </w:numPr>
        <w:ind w:left="720" w:hanging="360"/>
      </w:pPr>
      <w:r w:rsidDel="00000000" w:rsidR="00000000" w:rsidRPr="00000000">
        <w:rPr>
          <w:rtl w:val="0"/>
        </w:rPr>
        <w:t xml:space="preserve">For cystic hemangioblastomas, there is no need to remove the entire cyst so long as negative margins. After SRS, LC may be worse if tumor is cystic [</w:t>
      </w:r>
      <w:hyperlink r:id="rId653">
        <w:r w:rsidDel="00000000" w:rsidR="00000000" w:rsidRPr="00000000">
          <w:rPr>
            <w:rtl w:val="0"/>
          </w:rPr>
          <w:t xml:space="preserve">Matsunaga Acta Neuro '07</w:t>
        </w:r>
      </w:hyperlink>
      <w:r w:rsidDel="00000000" w:rsidR="00000000" w:rsidRPr="00000000">
        <w:rPr>
          <w:rtl w:val="0"/>
        </w:rPr>
        <w:t xml:space="preserve">]</w:t>
      </w:r>
    </w:p>
    <w:p w:rsidR="00000000" w:rsidDel="00000000" w:rsidP="00000000" w:rsidRDefault="00000000" w:rsidRPr="00000000" w14:paraId="00000B59">
      <w:pPr>
        <w:numPr>
          <w:ilvl w:val="0"/>
          <w:numId w:val="92"/>
        </w:numPr>
        <w:ind w:left="720" w:hanging="360"/>
      </w:pPr>
      <w:r w:rsidDel="00000000" w:rsidR="00000000" w:rsidRPr="00000000">
        <w:rPr>
          <w:b w:val="1"/>
          <w:rtl w:val="0"/>
        </w:rPr>
        <w:t xml:space="preserve">Endothelial stem cells </w:t>
      </w:r>
      <w:r w:rsidDel="00000000" w:rsidR="00000000" w:rsidRPr="00000000">
        <w:rPr>
          <w:rtl w:val="0"/>
        </w:rPr>
        <w:t xml:space="preserve">are </w:t>
      </w:r>
      <w:r w:rsidDel="00000000" w:rsidR="00000000" w:rsidRPr="00000000">
        <w:rPr>
          <w:rtl w:val="0"/>
        </w:rPr>
        <w:t xml:space="preserve">cell</w:t>
      </w:r>
      <w:r w:rsidDel="00000000" w:rsidR="00000000" w:rsidRPr="00000000">
        <w:rPr>
          <w:rtl w:val="0"/>
        </w:rPr>
        <w:t xml:space="preserve"> of origin.</w:t>
      </w:r>
    </w:p>
    <w:p w:rsidR="00000000" w:rsidDel="00000000" w:rsidP="00000000" w:rsidRDefault="00000000" w:rsidRPr="00000000" w14:paraId="00000B5A">
      <w:pPr>
        <w:numPr>
          <w:ilvl w:val="0"/>
          <w:numId w:val="92"/>
        </w:numPr>
        <w:ind w:left="720" w:hanging="360"/>
      </w:pPr>
      <w:r w:rsidDel="00000000" w:rsidR="00000000" w:rsidRPr="00000000">
        <w:rPr>
          <w:rtl w:val="0"/>
        </w:rPr>
        <w:t xml:space="preserve">Toxicity:</w:t>
      </w:r>
    </w:p>
    <w:p w:rsidR="00000000" w:rsidDel="00000000" w:rsidP="00000000" w:rsidRDefault="00000000" w:rsidRPr="00000000" w14:paraId="00000B5B">
      <w:pPr>
        <w:numPr>
          <w:ilvl w:val="1"/>
          <w:numId w:val="92"/>
        </w:numPr>
        <w:ind w:left="1440" w:hanging="360"/>
      </w:pPr>
      <w:r w:rsidDel="00000000" w:rsidR="00000000" w:rsidRPr="00000000">
        <w:rPr>
          <w:rtl w:val="0"/>
        </w:rPr>
        <w:t xml:space="preserve">Surgical mortality can be as high as 10-20% depending on location.</w:t>
      </w:r>
    </w:p>
    <w:p w:rsidR="00000000" w:rsidDel="00000000" w:rsidP="00000000" w:rsidRDefault="00000000" w:rsidRPr="00000000" w14:paraId="00000B5C">
      <w:pPr>
        <w:numPr>
          <w:ilvl w:val="0"/>
          <w:numId w:val="92"/>
        </w:numPr>
        <w:ind w:left="720" w:hanging="360"/>
      </w:pPr>
      <w:r w:rsidDel="00000000" w:rsidR="00000000" w:rsidRPr="00000000">
        <w:rPr>
          <w:rtl w:val="0"/>
        </w:rPr>
        <w:t xml:space="preserve">Workup:</w:t>
      </w:r>
    </w:p>
    <w:p w:rsidR="00000000" w:rsidDel="00000000" w:rsidP="00000000" w:rsidRDefault="00000000" w:rsidRPr="00000000" w14:paraId="00000B5D">
      <w:pPr>
        <w:numPr>
          <w:ilvl w:val="1"/>
          <w:numId w:val="92"/>
        </w:numPr>
        <w:ind w:left="1440" w:hanging="360"/>
      </w:pPr>
      <w:r w:rsidDel="00000000" w:rsidR="00000000" w:rsidRPr="00000000">
        <w:rPr>
          <w:rtl w:val="0"/>
        </w:rPr>
        <w:t xml:space="preserve">H&amp;P: HA, hydrocephalus, and imbalance depending on location at presentation.</w:t>
      </w:r>
    </w:p>
    <w:p w:rsidR="00000000" w:rsidDel="00000000" w:rsidP="00000000" w:rsidRDefault="00000000" w:rsidRPr="00000000" w14:paraId="00000B5E">
      <w:pPr>
        <w:numPr>
          <w:ilvl w:val="1"/>
          <w:numId w:val="92"/>
        </w:numPr>
        <w:ind w:left="1440" w:hanging="360"/>
      </w:pPr>
      <w:r w:rsidDel="00000000" w:rsidR="00000000" w:rsidRPr="00000000">
        <w:rPr>
          <w:rtl w:val="0"/>
        </w:rPr>
        <w:t xml:space="preserve">Craniospinal MRI, Angiography to aid in embolization.</w:t>
      </w:r>
    </w:p>
    <w:p w:rsidR="00000000" w:rsidDel="00000000" w:rsidP="00000000" w:rsidRDefault="00000000" w:rsidRPr="00000000" w14:paraId="00000B5F">
      <w:pPr>
        <w:numPr>
          <w:ilvl w:val="2"/>
          <w:numId w:val="92"/>
        </w:numPr>
        <w:ind w:left="2160" w:hanging="360"/>
      </w:pPr>
      <w:r w:rsidDel="00000000" w:rsidR="00000000" w:rsidRPr="00000000">
        <w:rPr>
          <w:rtl w:val="0"/>
        </w:rPr>
        <w:t xml:space="preserve">MRI: cyst with enhancing mural nodule, or solid mass with or without cystic component.</w:t>
      </w:r>
    </w:p>
    <w:p w:rsidR="00000000" w:rsidDel="00000000" w:rsidP="00000000" w:rsidRDefault="00000000" w:rsidRPr="00000000" w14:paraId="00000B60">
      <w:pPr>
        <w:numPr>
          <w:ilvl w:val="1"/>
          <w:numId w:val="92"/>
        </w:numPr>
        <w:ind w:left="1440" w:hanging="360"/>
      </w:pPr>
      <w:r w:rsidDel="00000000" w:rsidR="00000000" w:rsidRPr="00000000">
        <w:rPr>
          <w:rtl w:val="0"/>
        </w:rPr>
        <w:t xml:space="preserve">Closely packed vascular lesions with stroma of large oval "foamy" cells resulting in "clear cell" morphology.</w:t>
      </w:r>
    </w:p>
    <w:p w:rsidR="00000000" w:rsidDel="00000000" w:rsidP="00000000" w:rsidRDefault="00000000" w:rsidRPr="00000000" w14:paraId="00000B61">
      <w:pPr>
        <w:numPr>
          <w:ilvl w:val="1"/>
          <w:numId w:val="92"/>
        </w:numPr>
        <w:ind w:left="1440" w:hanging="360"/>
      </w:pPr>
      <w:r w:rsidDel="00000000" w:rsidR="00000000" w:rsidRPr="00000000">
        <w:rPr>
          <w:rtl w:val="0"/>
        </w:rPr>
        <w:t xml:space="preserve">Polycythemia due to Epo production by tumor.</w:t>
      </w:r>
    </w:p>
    <w:p w:rsidR="00000000" w:rsidDel="00000000" w:rsidP="00000000" w:rsidRDefault="00000000" w:rsidRPr="00000000" w14:paraId="00000B62">
      <w:pPr>
        <w:numPr>
          <w:ilvl w:val="0"/>
          <w:numId w:val="92"/>
        </w:numPr>
        <w:ind w:left="720" w:hanging="360"/>
      </w:pPr>
      <w:r w:rsidDel="00000000" w:rsidR="00000000" w:rsidRPr="00000000">
        <w:rPr>
          <w:rtl w:val="0"/>
        </w:rPr>
        <w:t xml:space="preserve">Treatment</w:t>
      </w:r>
    </w:p>
    <w:p w:rsidR="00000000" w:rsidDel="00000000" w:rsidP="00000000" w:rsidRDefault="00000000" w:rsidRPr="00000000" w14:paraId="00000B63">
      <w:pPr>
        <w:numPr>
          <w:ilvl w:val="1"/>
          <w:numId w:val="92"/>
        </w:numPr>
        <w:ind w:left="1440" w:hanging="360"/>
      </w:pPr>
      <w:r w:rsidDel="00000000" w:rsidR="00000000" w:rsidRPr="00000000">
        <w:rPr>
          <w:rtl w:val="0"/>
        </w:rPr>
        <w:t xml:space="preserve">Maximum safe resection (preferred), or SRS.</w:t>
      </w:r>
    </w:p>
    <w:p w:rsidR="00000000" w:rsidDel="00000000" w:rsidP="00000000" w:rsidRDefault="00000000" w:rsidRPr="00000000" w14:paraId="00000B64">
      <w:pPr>
        <w:numPr>
          <w:ilvl w:val="1"/>
          <w:numId w:val="92"/>
        </w:numPr>
        <w:ind w:left="1440" w:hanging="360"/>
      </w:pPr>
      <w:r w:rsidDel="00000000" w:rsidR="00000000" w:rsidRPr="00000000">
        <w:rPr>
          <w:rtl w:val="0"/>
        </w:rPr>
        <w:t xml:space="preserve">SRS 15-21 Gy [</w:t>
      </w:r>
      <w:hyperlink r:id="rId654">
        <w:r w:rsidDel="00000000" w:rsidR="00000000" w:rsidRPr="00000000">
          <w:rPr>
            <w:rtl w:val="0"/>
          </w:rPr>
          <w:t xml:space="preserve">Moss NS '09</w:t>
        </w:r>
      </w:hyperlink>
      <w:r w:rsidDel="00000000" w:rsidR="00000000" w:rsidRPr="00000000">
        <w:rPr>
          <w:rtl w:val="0"/>
        </w:rPr>
        <w:t xml:space="preserve">]</w:t>
      </w:r>
    </w:p>
    <w:p w:rsidR="00000000" w:rsidDel="00000000" w:rsidP="00000000" w:rsidRDefault="00000000" w:rsidRPr="00000000" w14:paraId="00000B65">
      <w:pPr>
        <w:numPr>
          <w:ilvl w:val="1"/>
          <w:numId w:val="92"/>
        </w:numPr>
        <w:ind w:left="1440" w:hanging="360"/>
      </w:pPr>
      <w:r w:rsidDel="00000000" w:rsidR="00000000" w:rsidRPr="00000000">
        <w:rPr>
          <w:rtl w:val="0"/>
        </w:rPr>
        <w:t xml:space="preserve">Conventional fractionation &gt; 50 Gy preferred, or 50-55 Gy [</w:t>
      </w:r>
      <w:hyperlink r:id="rId655">
        <w:r w:rsidDel="00000000" w:rsidR="00000000" w:rsidRPr="00000000">
          <w:rPr>
            <w:rtl w:val="0"/>
          </w:rPr>
          <w:t xml:space="preserve">Smalley IJROBP '90</w:t>
        </w:r>
      </w:hyperlink>
      <w:r w:rsidDel="00000000" w:rsidR="00000000" w:rsidRPr="00000000">
        <w:rPr>
          <w:rtl w:val="0"/>
        </w:rPr>
        <w:t xml:space="preserve">].</w:t>
      </w:r>
    </w:p>
    <w:p w:rsidR="00000000" w:rsidDel="00000000" w:rsidP="00000000" w:rsidRDefault="00000000" w:rsidRPr="00000000" w14:paraId="00000B66">
      <w:pPr>
        <w:numPr>
          <w:ilvl w:val="2"/>
          <w:numId w:val="92"/>
        </w:numPr>
        <w:ind w:left="2160" w:hanging="360"/>
      </w:pPr>
      <w:r w:rsidDel="00000000" w:rsidR="00000000" w:rsidRPr="00000000">
        <w:rPr>
          <w:rtl w:val="0"/>
        </w:rPr>
        <w:t xml:space="preserve">Consider if multiple tumors, &gt; 3 cm, or lesions in eloquent regions of the brain.</w:t>
      </w:r>
    </w:p>
    <w:p w:rsidR="00000000" w:rsidDel="00000000" w:rsidP="00000000" w:rsidRDefault="00000000" w:rsidRPr="00000000" w14:paraId="00000B67">
      <w:pPr>
        <w:numPr>
          <w:ilvl w:val="0"/>
          <w:numId w:val="92"/>
        </w:numPr>
        <w:ind w:left="720" w:hanging="360"/>
      </w:pPr>
      <w:r w:rsidDel="00000000" w:rsidR="00000000" w:rsidRPr="00000000">
        <w:rPr>
          <w:rtl w:val="0"/>
        </w:rPr>
        <w:t xml:space="preserve">Follow up:</w:t>
      </w:r>
    </w:p>
    <w:p w:rsidR="00000000" w:rsidDel="00000000" w:rsidP="00000000" w:rsidRDefault="00000000" w:rsidRPr="00000000" w14:paraId="00000B68">
      <w:pPr>
        <w:numPr>
          <w:ilvl w:val="1"/>
          <w:numId w:val="92"/>
        </w:numPr>
        <w:ind w:left="1440" w:hanging="360"/>
      </w:pPr>
      <w:r w:rsidDel="00000000" w:rsidR="00000000" w:rsidRPr="00000000">
        <w:rPr>
          <w:rtl w:val="0"/>
        </w:rPr>
        <w:t xml:space="preserve">LC for surgery 50-80%. 2y LC for SRS 82-92%, while 5y LC for SRS 75%.</w:t>
      </w:r>
    </w:p>
    <w:p w:rsidR="00000000" w:rsidDel="00000000" w:rsidP="00000000" w:rsidRDefault="00000000" w:rsidRPr="00000000" w14:paraId="00000B69">
      <w:pPr>
        <w:numPr>
          <w:ilvl w:val="1"/>
          <w:numId w:val="92"/>
        </w:numPr>
        <w:ind w:left="1440" w:hanging="360"/>
      </w:pPr>
      <w:r w:rsidDel="00000000" w:rsidR="00000000" w:rsidRPr="00000000">
        <w:rPr>
          <w:rtl w:val="0"/>
        </w:rPr>
        <w:t xml:space="preserve">Tend to recur 2-4y after RT. Failure is predominantly local.</w:t>
      </w:r>
    </w:p>
    <w:p w:rsidR="00000000" w:rsidDel="00000000" w:rsidP="00000000" w:rsidRDefault="00000000" w:rsidRPr="00000000" w14:paraId="00000B6A">
      <w:pPr>
        <w:pStyle w:val="Heading2"/>
        <w:rPr/>
      </w:pPr>
      <w:bookmarkStart w:colFirst="0" w:colLast="0" w:name="_qoxxdgcsxw4i" w:id="133"/>
      <w:bookmarkEnd w:id="133"/>
      <w:r w:rsidDel="00000000" w:rsidR="00000000" w:rsidRPr="00000000">
        <w:rPr>
          <w:rtl w:val="0"/>
        </w:rPr>
      </w:r>
    </w:p>
    <w:p w:rsidR="00000000" w:rsidDel="00000000" w:rsidP="00000000" w:rsidRDefault="00000000" w:rsidRPr="00000000" w14:paraId="00000B6B">
      <w:pPr>
        <w:pStyle w:val="Heading2"/>
        <w:rPr/>
      </w:pPr>
      <w:bookmarkStart w:colFirst="0" w:colLast="0" w:name="_ri5uswr6p9uu" w:id="134"/>
      <w:bookmarkEnd w:id="134"/>
      <w:hyperlink w:anchor="_v9eitv9nq0oz">
        <w:r w:rsidDel="00000000" w:rsidR="00000000" w:rsidRPr="00000000">
          <w:rPr>
            <w:rtl w:val="0"/>
          </w:rPr>
          <w:t xml:space="preserve">Pterygium</w:t>
        </w:r>
      </w:hyperlink>
      <w:r w:rsidDel="00000000" w:rsidR="00000000" w:rsidRPr="00000000">
        <w:rPr>
          <w:rtl w:val="0"/>
        </w:rPr>
      </w:r>
    </w:p>
    <w:p w:rsidR="00000000" w:rsidDel="00000000" w:rsidP="00000000" w:rsidRDefault="00000000" w:rsidRPr="00000000" w14:paraId="00000B6C">
      <w:pPr>
        <w:numPr>
          <w:ilvl w:val="0"/>
          <w:numId w:val="109"/>
        </w:numPr>
        <w:ind w:left="720" w:hanging="360"/>
      </w:pPr>
      <w:r w:rsidDel="00000000" w:rsidR="00000000" w:rsidRPr="00000000">
        <w:rPr>
          <w:rtl w:val="0"/>
        </w:rPr>
        <w:t xml:space="preserve">Wedge shaped benign fibrovascular growth at medial cornea/conjunctiva junction. When on medical missions, basically everyone in Haiti and Honduras had it. Avoid fishing on bright days, or just wear sunglasses. Typically, no intervention indicated unless opacification over lens/problems with vision. Rare in developed countries.</w:t>
      </w:r>
    </w:p>
    <w:p w:rsidR="00000000" w:rsidDel="00000000" w:rsidP="00000000" w:rsidRDefault="00000000" w:rsidRPr="00000000" w14:paraId="00000B6D">
      <w:pPr>
        <w:numPr>
          <w:ilvl w:val="0"/>
          <w:numId w:val="109"/>
        </w:numPr>
        <w:ind w:left="720" w:hanging="360"/>
      </w:pPr>
      <w:r w:rsidDel="00000000" w:rsidR="00000000" w:rsidRPr="00000000">
        <w:rPr>
          <w:rtl w:val="0"/>
        </w:rPr>
        <w:t xml:space="preserve">RF: fair skin, UV light, dust exposure, 20-50y.</w:t>
      </w:r>
    </w:p>
    <w:p w:rsidR="00000000" w:rsidDel="00000000" w:rsidP="00000000" w:rsidRDefault="00000000" w:rsidRPr="00000000" w14:paraId="00000B6E">
      <w:pPr>
        <w:numPr>
          <w:ilvl w:val="0"/>
          <w:numId w:val="109"/>
        </w:numPr>
        <w:ind w:left="720" w:hanging="360"/>
      </w:pPr>
      <w:r w:rsidDel="00000000" w:rsidR="00000000" w:rsidRPr="00000000">
        <w:rPr>
          <w:rtl w:val="0"/>
        </w:rPr>
        <w:t xml:space="preserve">Surgery alone 30-70% LR. Adjuvant RT decreases LR to 15%.</w:t>
      </w:r>
    </w:p>
    <w:p w:rsidR="00000000" w:rsidDel="00000000" w:rsidP="00000000" w:rsidRDefault="00000000" w:rsidRPr="00000000" w14:paraId="00000B6F">
      <w:pPr>
        <w:numPr>
          <w:ilvl w:val="0"/>
          <w:numId w:val="109"/>
        </w:numPr>
        <w:ind w:left="720" w:hanging="360"/>
      </w:pPr>
      <w:r w:rsidDel="00000000" w:rsidR="00000000" w:rsidRPr="00000000">
        <w:rPr>
          <w:rtl w:val="0"/>
        </w:rPr>
        <w:t xml:space="preserve">The role of RT in the treatment of pterygium [</w:t>
      </w:r>
      <w:hyperlink r:id="rId656">
        <w:r w:rsidDel="00000000" w:rsidR="00000000" w:rsidRPr="00000000">
          <w:rPr>
            <w:rtl w:val="0"/>
          </w:rPr>
          <w:t xml:space="preserve">Ali Cancer RT '11</w:t>
        </w:r>
      </w:hyperlink>
      <w:r w:rsidDel="00000000" w:rsidR="00000000" w:rsidRPr="00000000">
        <w:rPr>
          <w:rtl w:val="0"/>
        </w:rPr>
        <w:t xml:space="preserve">]</w:t>
      </w:r>
    </w:p>
    <w:p w:rsidR="00000000" w:rsidDel="00000000" w:rsidP="00000000" w:rsidRDefault="00000000" w:rsidRPr="00000000" w14:paraId="00000B70">
      <w:pPr>
        <w:numPr>
          <w:ilvl w:val="0"/>
          <w:numId w:val="109"/>
        </w:numPr>
        <w:ind w:left="720" w:hanging="360"/>
      </w:pPr>
      <w:r w:rsidDel="00000000" w:rsidR="00000000" w:rsidRPr="00000000">
        <w:rPr>
          <w:rtl w:val="0"/>
        </w:rPr>
        <w:t xml:space="preserve">Sr-90 or Y-90 (β- emitters, "SrY Pal" - also P-32). See [</w:t>
      </w:r>
      <w:hyperlink r:id="rId657">
        <w:r w:rsidDel="00000000" w:rsidR="00000000" w:rsidRPr="00000000">
          <w:rPr>
            <w:rtl w:val="0"/>
          </w:rPr>
          <w:t xml:space="preserve">Pure β- emitters</w:t>
        </w:r>
      </w:hyperlink>
      <w:r w:rsidDel="00000000" w:rsidR="00000000" w:rsidRPr="00000000">
        <w:rPr>
          <w:rtl w:val="0"/>
        </w:rPr>
        <w:t xml:space="preserve">] in the Rad Phys / Rad Bio section for more.</w:t>
      </w:r>
    </w:p>
    <w:p w:rsidR="00000000" w:rsidDel="00000000" w:rsidP="00000000" w:rsidRDefault="00000000" w:rsidRPr="00000000" w14:paraId="00000B71">
      <w:pPr>
        <w:numPr>
          <w:ilvl w:val="1"/>
          <w:numId w:val="109"/>
        </w:numPr>
        <w:ind w:left="1440" w:hanging="360"/>
      </w:pPr>
      <w:r w:rsidDel="00000000" w:rsidR="00000000" w:rsidRPr="00000000">
        <w:rPr>
          <w:rtl w:val="0"/>
        </w:rPr>
        <w:t xml:space="preserve">Deliver 8-10 Gy on POD0 (&lt; 8h post op), POD7, POD 14.</w:t>
      </w:r>
    </w:p>
    <w:p w:rsidR="00000000" w:rsidDel="00000000" w:rsidP="00000000" w:rsidRDefault="00000000" w:rsidRPr="00000000" w14:paraId="00000B72">
      <w:pPr>
        <w:numPr>
          <w:ilvl w:val="1"/>
          <w:numId w:val="109"/>
        </w:numPr>
        <w:ind w:left="1440" w:hanging="360"/>
      </w:pPr>
      <w:r w:rsidDel="00000000" w:rsidR="00000000" w:rsidRPr="00000000">
        <w:rPr>
          <w:rtl w:val="0"/>
        </w:rPr>
        <w:t xml:space="preserve">β- therapy [</w:t>
      </w:r>
      <w:hyperlink r:id="rId658">
        <w:r w:rsidDel="00000000" w:rsidR="00000000" w:rsidRPr="00000000">
          <w:rPr>
            <w:rtl w:val="0"/>
          </w:rPr>
          <w:t xml:space="preserve">Viani IJROBP '12</w:t>
        </w:r>
      </w:hyperlink>
      <w:r w:rsidDel="00000000" w:rsidR="00000000" w:rsidRPr="00000000">
        <w:rPr>
          <w:rtl w:val="0"/>
        </w:rPr>
        <w:t xml:space="preserve">]: 20/10 vs. 35/7 with 3y LC ~93%, less AE with the former.</w:t>
      </w:r>
    </w:p>
    <w:p w:rsidR="00000000" w:rsidDel="00000000" w:rsidP="00000000" w:rsidRDefault="00000000" w:rsidRPr="00000000" w14:paraId="00000B73">
      <w:pPr>
        <w:numPr>
          <w:ilvl w:val="1"/>
          <w:numId w:val="109"/>
        </w:numPr>
        <w:ind w:left="1440" w:hanging="360"/>
      </w:pPr>
      <w:r w:rsidDel="00000000" w:rsidR="00000000" w:rsidRPr="00000000">
        <w:rPr>
          <w:rtl w:val="0"/>
        </w:rPr>
        <w:t xml:space="preserve">RT dose 24-60/3-6 fx.</w:t>
      </w:r>
    </w:p>
    <w:p w:rsidR="00000000" w:rsidDel="00000000" w:rsidP="00000000" w:rsidRDefault="00000000" w:rsidRPr="00000000" w14:paraId="00000B74">
      <w:pPr>
        <w:numPr>
          <w:ilvl w:val="0"/>
          <w:numId w:val="109"/>
        </w:numPr>
        <w:ind w:left="720" w:hanging="360"/>
        <w:sectPr>
          <w:type w:val="nextPage"/>
          <w:pgSz w:h="15840" w:w="12240"/>
          <w:pgMar w:bottom="720" w:top="720" w:left="720" w:right="720" w:header="720" w:footer="720"/>
          <w:cols w:equalWidth="0"/>
        </w:sectPr>
      </w:pPr>
      <w:r w:rsidDel="00000000" w:rsidR="00000000" w:rsidRPr="00000000">
        <w:rPr>
          <w:rtl w:val="0"/>
        </w:rPr>
        <w:t xml:space="preserve">Avoid 20/1. </w:t>
      </w:r>
      <w:r w:rsidDel="00000000" w:rsidR="00000000" w:rsidRPr="00000000">
        <w:rPr>
          <w:i w:val="1"/>
          <w:rtl w:val="0"/>
        </w:rPr>
        <w:t xml:space="preserve">5% risk of scleromalacia or corneal ulceration.</w:t>
      </w:r>
      <w:r w:rsidDel="00000000" w:rsidR="00000000" w:rsidRPr="00000000">
        <w:rPr>
          <w:rtl w:val="0"/>
        </w:rPr>
      </w:r>
    </w:p>
    <w:p w:rsidR="00000000" w:rsidDel="00000000" w:rsidP="00000000" w:rsidRDefault="00000000" w:rsidRPr="00000000" w14:paraId="00000B75">
      <w:pPr>
        <w:pStyle w:val="Heading1"/>
        <w:rPr/>
      </w:pPr>
      <w:bookmarkStart w:colFirst="0" w:colLast="0" w:name="_xilahm9fbnlf" w:id="135"/>
      <w:bookmarkEnd w:id="135"/>
      <w:hyperlink w:anchor="_dtyy1oq7ungd">
        <w:r w:rsidDel="00000000" w:rsidR="00000000" w:rsidRPr="00000000">
          <w:rPr>
            <w:rtl w:val="0"/>
          </w:rPr>
          <w:t xml:space="preserve">Pediatrics</w:t>
        </w:r>
      </w:hyperlink>
      <w:r w:rsidDel="00000000" w:rsidR="00000000" w:rsidRPr="00000000">
        <w:rPr>
          <w:rtl w:val="0"/>
        </w:rPr>
      </w:r>
    </w:p>
    <w:p w:rsidR="00000000" w:rsidDel="00000000" w:rsidP="00000000" w:rsidRDefault="00000000" w:rsidRPr="00000000" w14:paraId="00000B76">
      <w:pPr>
        <w:rPr/>
      </w:pPr>
      <w:r w:rsidDel="00000000" w:rsidR="00000000" w:rsidRPr="00000000">
        <w:rPr>
          <w:rtl w:val="0"/>
        </w:rPr>
        <w:t xml:space="preserve">See the [</w:t>
      </w:r>
      <w:hyperlink w:anchor="_5l04rkwv4f48">
        <w:r w:rsidDel="00000000" w:rsidR="00000000" w:rsidRPr="00000000">
          <w:rPr>
            <w:rtl w:val="0"/>
          </w:rPr>
          <w:t xml:space="preserve">Central Nervous System</w:t>
        </w:r>
      </w:hyperlink>
      <w:r w:rsidDel="00000000" w:rsidR="00000000" w:rsidRPr="00000000">
        <w:rPr>
          <w:rtl w:val="0"/>
        </w:rPr>
        <w:t xml:space="preserve">] for introduction to CNS tumors. See [</w:t>
      </w:r>
      <w:hyperlink w:anchor="_gzbeagzdfcb6">
        <w:r w:rsidDel="00000000" w:rsidR="00000000" w:rsidRPr="00000000">
          <w:rPr>
            <w:rtl w:val="0"/>
          </w:rPr>
          <w:t xml:space="preserve">Pediatric HGG</w:t>
        </w:r>
      </w:hyperlink>
      <w:r w:rsidDel="00000000" w:rsidR="00000000" w:rsidRPr="00000000">
        <w:rPr>
          <w:rtl w:val="0"/>
        </w:rPr>
        <w:t xml:space="preserve">] and [</w:t>
      </w:r>
      <w:hyperlink w:anchor="_kub5ed7dwdnv">
        <w:r w:rsidDel="00000000" w:rsidR="00000000" w:rsidRPr="00000000">
          <w:rPr>
            <w:rtl w:val="0"/>
          </w:rPr>
          <w:t xml:space="preserve">Pediatric LGG</w:t>
        </w:r>
      </w:hyperlink>
      <w:r w:rsidDel="00000000" w:rsidR="00000000" w:rsidRPr="00000000">
        <w:rPr>
          <w:rtl w:val="0"/>
        </w:rPr>
        <w:t xml:space="preserve">] sections.</w:t>
      </w:r>
    </w:p>
    <w:p w:rsidR="00000000" w:rsidDel="00000000" w:rsidP="00000000" w:rsidRDefault="00000000" w:rsidRPr="00000000" w14:paraId="00000B77">
      <w:pPr>
        <w:rPr/>
      </w:pPr>
      <w:r w:rsidDel="00000000" w:rsidR="00000000" w:rsidRPr="00000000">
        <w:rPr>
          <w:rtl w:val="0"/>
        </w:rPr>
        <w:t xml:space="preserve">Pediatric Hodgkin's lymphoma and ALL may be found in the [</w:t>
      </w:r>
      <w:hyperlink r:id="rId659">
        <w:r w:rsidDel="00000000" w:rsidR="00000000" w:rsidRPr="00000000">
          <w:rPr>
            <w:rtl w:val="0"/>
          </w:rPr>
          <w:t xml:space="preserve">Heme</w:t>
        </w:r>
      </w:hyperlink>
      <w:r w:rsidDel="00000000" w:rsidR="00000000" w:rsidRPr="00000000">
        <w:rPr>
          <w:rtl w:val="0"/>
        </w:rPr>
        <w:t xml:space="preserve">] document. </w:t>
      </w:r>
    </w:p>
    <w:p w:rsidR="00000000" w:rsidDel="00000000" w:rsidP="00000000" w:rsidRDefault="00000000" w:rsidRPr="00000000" w14:paraId="00000B78">
      <w:pPr>
        <w:rPr/>
      </w:pPr>
      <w:r w:rsidDel="00000000" w:rsidR="00000000" w:rsidRPr="00000000">
        <w:rPr>
          <w:rtl w:val="0"/>
        </w:rPr>
        <w:t xml:space="preserve">Zaorsky: [</w:t>
      </w:r>
      <w:hyperlink r:id="rId660">
        <w:r w:rsidDel="00000000" w:rsidR="00000000" w:rsidRPr="00000000">
          <w:rPr>
            <w:rtl w:val="0"/>
          </w:rPr>
          <w:t xml:space="preserve">Overview of parameningeal vs. non-parameningeal H&amp;N </w:t>
        </w:r>
      </w:hyperlink>
      <w:r w:rsidDel="00000000" w:rsidR="00000000" w:rsidRPr="00000000">
        <w:rPr>
          <w:rtl w:val="0"/>
        </w:rPr>
        <w:t xml:space="preserve">].</w:t>
      </w:r>
    </w:p>
    <w:p w:rsidR="00000000" w:rsidDel="00000000" w:rsidP="00000000" w:rsidRDefault="00000000" w:rsidRPr="00000000" w14:paraId="00000B79">
      <w:pPr>
        <w:rPr/>
      </w:pPr>
      <w:r w:rsidDel="00000000" w:rsidR="00000000" w:rsidRPr="00000000">
        <w:rPr>
          <w:rtl w:val="0"/>
        </w:rPr>
        <w:t xml:space="preserve">ARRO: [</w:t>
      </w:r>
      <w:hyperlink r:id="rId661">
        <w:r w:rsidDel="00000000" w:rsidR="00000000" w:rsidRPr="00000000">
          <w:rPr>
            <w:rtl w:val="0"/>
          </w:rPr>
          <w:t xml:space="preserve">DIPG</w:t>
        </w:r>
      </w:hyperlink>
      <w:r w:rsidDel="00000000" w:rsidR="00000000" w:rsidRPr="00000000">
        <w:rPr>
          <w:rtl w:val="0"/>
        </w:rPr>
        <w:t xml:space="preserve">], [</w:t>
      </w:r>
      <w:hyperlink r:id="rId662">
        <w:r w:rsidDel="00000000" w:rsidR="00000000" w:rsidRPr="00000000">
          <w:rPr>
            <w:rtl w:val="0"/>
          </w:rPr>
          <w:t xml:space="preserve">Neuroblastoma</w:t>
        </w:r>
      </w:hyperlink>
      <w:r w:rsidDel="00000000" w:rsidR="00000000" w:rsidRPr="00000000">
        <w:rPr>
          <w:rtl w:val="0"/>
        </w:rPr>
        <w:t xml:space="preserve">], [</w:t>
      </w:r>
      <w:hyperlink r:id="rId663">
        <w:r w:rsidDel="00000000" w:rsidR="00000000" w:rsidRPr="00000000">
          <w:rPr>
            <w:rtl w:val="0"/>
          </w:rPr>
          <w:t xml:space="preserve">Wilms Tumor</w:t>
        </w:r>
      </w:hyperlink>
      <w:r w:rsidDel="00000000" w:rsidR="00000000" w:rsidRPr="00000000">
        <w:rPr>
          <w:rtl w:val="0"/>
        </w:rPr>
        <w:t xml:space="preserve">], [</w:t>
      </w:r>
      <w:hyperlink r:id="rId664">
        <w:r w:rsidDel="00000000" w:rsidR="00000000" w:rsidRPr="00000000">
          <w:rPr>
            <w:rtl w:val="0"/>
          </w:rPr>
          <w:t xml:space="preserve">Pediatric Ependymoma</w:t>
        </w:r>
      </w:hyperlink>
      <w:r w:rsidDel="00000000" w:rsidR="00000000" w:rsidRPr="00000000">
        <w:rPr>
          <w:rtl w:val="0"/>
        </w:rPr>
        <w:t xml:space="preserve">], [</w:t>
      </w:r>
      <w:hyperlink r:id="rId665">
        <w:r w:rsidDel="00000000" w:rsidR="00000000" w:rsidRPr="00000000">
          <w:rPr>
            <w:rtl w:val="0"/>
          </w:rPr>
          <w:t xml:space="preserve">Pediatric High Risk Classical Hodgkin Lymphoma</w:t>
        </w:r>
      </w:hyperlink>
      <w:r w:rsidDel="00000000" w:rsidR="00000000" w:rsidRPr="00000000">
        <w:rPr>
          <w:rtl w:val="0"/>
        </w:rPr>
        <w:t xml:space="preserve">], [</w:t>
      </w:r>
      <w:hyperlink r:id="rId666">
        <w:r w:rsidDel="00000000" w:rsidR="00000000" w:rsidRPr="00000000">
          <w:rPr>
            <w:rtl w:val="0"/>
          </w:rPr>
          <w:t xml:space="preserve">Pediatric Medulloblastoma Case</w:t>
        </w:r>
      </w:hyperlink>
      <w:r w:rsidDel="00000000" w:rsidR="00000000" w:rsidRPr="00000000">
        <w:rPr>
          <w:rtl w:val="0"/>
        </w:rPr>
        <w:t xml:space="preserve">, </w:t>
      </w:r>
      <w:hyperlink r:id="rId667">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B7A">
      <w:pPr>
        <w:rPr>
          <w:i w:val="1"/>
        </w:rPr>
      </w:pPr>
      <w:hyperlink r:id="rId668">
        <w:r w:rsidDel="00000000" w:rsidR="00000000" w:rsidRPr="00000000">
          <w:rPr>
            <w:b w:val="1"/>
            <w:rtl w:val="0"/>
          </w:rPr>
          <w:t xml:space="preserve">StatPearls: Childhood Brain Tumors</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B7B">
      <w:pPr>
        <w:widowControl w:val="0"/>
        <w:ind w:left="0" w:firstLine="0"/>
        <w:rPr/>
      </w:pPr>
      <w:r w:rsidDel="00000000" w:rsidR="00000000" w:rsidRPr="00000000">
        <w:rPr>
          <w:rtl w:val="0"/>
        </w:rPr>
        <w:t xml:space="preserve">The Double-edged Sword of Cytotoxic Therapy and PENTEC [</w:t>
      </w:r>
      <w:hyperlink r:id="rId669">
        <w:r w:rsidDel="00000000" w:rsidR="00000000" w:rsidRPr="00000000">
          <w:rPr>
            <w:rtl w:val="0"/>
          </w:rPr>
          <w:t xml:space="preserve">Constine COG Powerpoint</w:t>
        </w:r>
      </w:hyperlink>
      <w:r w:rsidDel="00000000" w:rsidR="00000000" w:rsidRPr="00000000">
        <w:rPr>
          <w:rtl w:val="0"/>
        </w:rPr>
        <w:t xml:space="preserve">]</w:t>
      </w:r>
    </w:p>
    <w:p w:rsidR="00000000" w:rsidDel="00000000" w:rsidP="00000000" w:rsidRDefault="00000000" w:rsidRPr="00000000" w14:paraId="00000B7C">
      <w:pPr>
        <w:rPr/>
      </w:pPr>
      <w:r w:rsidDel="00000000" w:rsidR="00000000" w:rsidRPr="00000000">
        <w:rPr>
          <w:rtl w:val="0"/>
        </w:rPr>
      </w:r>
    </w:p>
    <w:tbl>
      <w:tblPr>
        <w:tblStyle w:val="Table2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7D">
            <w:pPr>
              <w:jc w:val="center"/>
              <w:rPr/>
            </w:pPr>
            <w:r w:rsidDel="00000000" w:rsidR="00000000" w:rsidRPr="00000000">
              <w:rPr>
                <w:b w:val="1"/>
                <w:rtl w:val="0"/>
              </w:rPr>
              <w:t xml:space="preserve">Leukemia</w:t>
            </w:r>
            <w:r w:rsidDel="00000000" w:rsidR="00000000" w:rsidRPr="00000000">
              <w:rPr>
                <w:rtl w:val="0"/>
              </w:rPr>
              <w:t xml:space="preserve"> (30%) </w:t>
            </w:r>
            <w:r w:rsidDel="00000000" w:rsidR="00000000" w:rsidRPr="00000000">
              <w:rPr>
                <w:b w:val="1"/>
                <w:rtl w:val="0"/>
              </w:rPr>
              <w:t xml:space="preserve">&gt; CNS </w:t>
            </w:r>
            <w:r w:rsidDel="00000000" w:rsidR="00000000" w:rsidRPr="00000000">
              <w:rPr>
                <w:rtl w:val="0"/>
              </w:rPr>
              <w:t xml:space="preserve">(20-25%) &gt; </w:t>
            </w:r>
            <w:r w:rsidDel="00000000" w:rsidR="00000000" w:rsidRPr="00000000">
              <w:rPr>
                <w:b w:val="1"/>
                <w:rtl w:val="0"/>
              </w:rPr>
              <w:t xml:space="preserve">Lymphoma</w:t>
            </w:r>
            <w:r w:rsidDel="00000000" w:rsidR="00000000" w:rsidRPr="00000000">
              <w:rPr>
                <w:rtl w:val="0"/>
              </w:rPr>
              <w:t xml:space="preserve"> (11%) &gt; </w:t>
            </w:r>
            <w:r w:rsidDel="00000000" w:rsidR="00000000" w:rsidRPr="00000000">
              <w:rPr>
                <w:b w:val="1"/>
                <w:rtl w:val="0"/>
              </w:rPr>
              <w:t xml:space="preserve">Neuroblastoma</w:t>
            </w:r>
            <w:r w:rsidDel="00000000" w:rsidR="00000000" w:rsidRPr="00000000">
              <w:rPr>
                <w:rtl w:val="0"/>
              </w:rPr>
              <w:t xml:space="preserve"> (7%) &gt; </w:t>
            </w:r>
            <w:r w:rsidDel="00000000" w:rsidR="00000000" w:rsidRPr="00000000">
              <w:rPr>
                <w:b w:val="1"/>
                <w:rtl w:val="0"/>
              </w:rPr>
              <w:t xml:space="preserve">Wilms</w:t>
            </w:r>
            <w:r w:rsidDel="00000000" w:rsidR="00000000" w:rsidRPr="00000000">
              <w:rPr>
                <w:rtl w:val="0"/>
              </w:rPr>
              <w:t xml:space="preserve"> (6%) &gt; </w:t>
              <w:br w:type="textWrapping"/>
            </w:r>
            <w:r w:rsidDel="00000000" w:rsidR="00000000" w:rsidRPr="00000000">
              <w:rPr>
                <w:b w:val="1"/>
                <w:rtl w:val="0"/>
              </w:rPr>
              <w:t xml:space="preserve">osteosarcoma</w:t>
            </w:r>
            <w:r w:rsidDel="00000000" w:rsidR="00000000" w:rsidRPr="00000000">
              <w:rPr>
                <w:rtl w:val="0"/>
              </w:rPr>
              <w:t xml:space="preserve"> = </w:t>
            </w:r>
            <w:r w:rsidDel="00000000" w:rsidR="00000000" w:rsidRPr="00000000">
              <w:rPr>
                <w:b w:val="1"/>
                <w:rtl w:val="0"/>
              </w:rPr>
              <w:t xml:space="preserve">RMS</w:t>
            </w:r>
            <w:r w:rsidDel="00000000" w:rsidR="00000000" w:rsidRPr="00000000">
              <w:rPr>
                <w:rtl w:val="0"/>
              </w:rPr>
              <w:t xml:space="preserve"> = </w:t>
            </w:r>
            <w:r w:rsidDel="00000000" w:rsidR="00000000" w:rsidRPr="00000000">
              <w:rPr>
                <w:b w:val="1"/>
                <w:rtl w:val="0"/>
              </w:rPr>
              <w:t xml:space="preserve">non-RMSTS</w:t>
            </w:r>
            <w:r w:rsidDel="00000000" w:rsidR="00000000" w:rsidRPr="00000000">
              <w:rPr>
                <w:rtl w:val="0"/>
              </w:rPr>
              <w:t xml:space="preserve"> (3%) &gt; </w:t>
            </w:r>
            <w:r w:rsidDel="00000000" w:rsidR="00000000" w:rsidRPr="00000000">
              <w:rPr>
                <w:b w:val="1"/>
                <w:rtl w:val="0"/>
              </w:rPr>
              <w:t xml:space="preserve">Ewing's sarcoma</w:t>
            </w:r>
            <w:r w:rsidDel="00000000" w:rsidR="00000000" w:rsidRPr="00000000">
              <w:rPr>
                <w:rtl w:val="0"/>
              </w:rPr>
              <w:t xml:space="preserve"> = </w:t>
            </w:r>
            <w:r w:rsidDel="00000000" w:rsidR="00000000" w:rsidRPr="00000000">
              <w:rPr>
                <w:b w:val="1"/>
                <w:rtl w:val="0"/>
              </w:rPr>
              <w:t xml:space="preserve">Rb</w:t>
            </w:r>
            <w:r w:rsidDel="00000000" w:rsidR="00000000" w:rsidRPr="00000000">
              <w:rPr>
                <w:rtl w:val="0"/>
              </w:rPr>
              <w:t xml:space="preserve"> (2%).</w:t>
            </w:r>
          </w:p>
        </w:tc>
      </w:tr>
    </w:tbl>
    <w:p w:rsidR="00000000" w:rsidDel="00000000" w:rsidP="00000000" w:rsidRDefault="00000000" w:rsidRPr="00000000" w14:paraId="00000B7E">
      <w:pPr>
        <w:rPr>
          <w:i w:val="1"/>
        </w:rPr>
      </w:pPr>
      <w:r w:rsidDel="00000000" w:rsidR="00000000" w:rsidRPr="00000000">
        <w:rPr>
          <w:rtl w:val="0"/>
        </w:rPr>
      </w:r>
    </w:p>
    <w:p w:rsidR="00000000" w:rsidDel="00000000" w:rsidP="00000000" w:rsidRDefault="00000000" w:rsidRPr="00000000" w14:paraId="00000B7F">
      <w:pPr>
        <w:numPr>
          <w:ilvl w:val="0"/>
          <w:numId w:val="10"/>
        </w:numPr>
        <w:ind w:left="720" w:hanging="360"/>
      </w:pPr>
      <w:r w:rsidDel="00000000" w:rsidR="00000000" w:rsidRPr="00000000">
        <w:rPr>
          <w:rtl w:val="0"/>
        </w:rPr>
        <w:t xml:space="preserve">Childhood cancer is &lt; 1% of all cancers diagnosed in the USA.</w:t>
      </w:r>
    </w:p>
    <w:p w:rsidR="00000000" w:rsidDel="00000000" w:rsidP="00000000" w:rsidRDefault="00000000" w:rsidRPr="00000000" w14:paraId="00000B80">
      <w:pPr>
        <w:numPr>
          <w:ilvl w:val="0"/>
          <w:numId w:val="10"/>
        </w:numPr>
        <w:ind w:left="720" w:hanging="360"/>
      </w:pPr>
      <w:r w:rsidDel="00000000" w:rsidR="00000000" w:rsidRPr="00000000">
        <w:rPr>
          <w:rtl w:val="0"/>
        </w:rPr>
        <w:t xml:space="preserve">Second leading cause of death, while accidents are the leading cause of death for pediatrics.</w:t>
      </w:r>
    </w:p>
    <w:p w:rsidR="00000000" w:rsidDel="00000000" w:rsidP="00000000" w:rsidRDefault="00000000" w:rsidRPr="00000000" w14:paraId="00000B81">
      <w:pPr>
        <w:numPr>
          <w:ilvl w:val="0"/>
          <w:numId w:val="10"/>
        </w:numPr>
        <w:ind w:left="720" w:hanging="360"/>
      </w:pPr>
      <w:r w:rsidDel="00000000" w:rsidR="00000000" w:rsidRPr="00000000">
        <w:rPr>
          <w:rtl w:val="0"/>
        </w:rPr>
        <w:t xml:space="preserve">Of CNS, 20% are medulloblastoma (~4% overall, 400 peds cases per year).</w:t>
      </w:r>
    </w:p>
    <w:p w:rsidR="00000000" w:rsidDel="00000000" w:rsidP="00000000" w:rsidRDefault="00000000" w:rsidRPr="00000000" w14:paraId="00000B82">
      <w:pPr>
        <w:numPr>
          <w:ilvl w:val="0"/>
          <w:numId w:val="10"/>
        </w:numPr>
        <w:ind w:left="720" w:hanging="360"/>
      </w:pPr>
      <w:r w:rsidDel="00000000" w:rsidR="00000000" w:rsidRPr="00000000">
        <w:rPr>
          <w:rtl w:val="0"/>
        </w:rPr>
        <w:t xml:space="preserve">For children, vincristine and carboplatin are used for chemo. </w:t>
      </w:r>
    </w:p>
    <w:p w:rsidR="00000000" w:rsidDel="00000000" w:rsidP="00000000" w:rsidRDefault="00000000" w:rsidRPr="00000000" w14:paraId="00000B83">
      <w:pPr>
        <w:numPr>
          <w:ilvl w:val="1"/>
          <w:numId w:val="10"/>
        </w:numPr>
        <w:ind w:left="1440" w:hanging="360"/>
      </w:pPr>
      <w:r w:rsidDel="00000000" w:rsidR="00000000" w:rsidRPr="00000000">
        <w:rPr>
          <w:rtl w:val="0"/>
        </w:rPr>
        <w:t xml:space="preserve">In adults, add pro/dacarbazine, which is not used in kids because of increased secondary cancer risk and sterility.</w:t>
      </w:r>
    </w:p>
    <w:p w:rsidR="00000000" w:rsidDel="00000000" w:rsidP="00000000" w:rsidRDefault="00000000" w:rsidRPr="00000000" w14:paraId="00000B84">
      <w:pPr>
        <w:numPr>
          <w:ilvl w:val="0"/>
          <w:numId w:val="10"/>
        </w:numPr>
        <w:ind w:left="720" w:hanging="360"/>
      </w:pPr>
      <w:r w:rsidDel="00000000" w:rsidR="00000000" w:rsidRPr="00000000">
        <w:rPr>
          <w:rtl w:val="0"/>
        </w:rPr>
        <w:t xml:space="preserve">12.5k new cases in pts up to 15y every year. Eight times as many women are diagnosed with left breast cancer every year.</w:t>
      </w:r>
    </w:p>
    <w:p w:rsidR="00000000" w:rsidDel="00000000" w:rsidP="00000000" w:rsidRDefault="00000000" w:rsidRPr="00000000" w14:paraId="00000B85">
      <w:pPr>
        <w:numPr>
          <w:ilvl w:val="0"/>
          <w:numId w:val="10"/>
        </w:numPr>
        <w:ind w:left="720" w:hanging="360"/>
      </w:pPr>
      <w:r w:rsidDel="00000000" w:rsidR="00000000" w:rsidRPr="00000000">
        <w:rPr>
          <w:b w:val="1"/>
          <w:rtl w:val="0"/>
        </w:rPr>
        <w:t xml:space="preserve">The pediatric precision oncology study INFORM</w:t>
      </w:r>
      <w:r w:rsidDel="00000000" w:rsidR="00000000" w:rsidRPr="00000000">
        <w:rPr>
          <w:rtl w:val="0"/>
        </w:rPr>
        <w:t xml:space="preserve">: Clinical outcome, benefit for molecular subgroups [</w:t>
      </w:r>
      <w:hyperlink r:id="rId670">
        <w:r w:rsidDel="00000000" w:rsidR="00000000" w:rsidRPr="00000000">
          <w:rPr>
            <w:rtl w:val="0"/>
          </w:rPr>
          <w:t xml:space="preserve">Tilburg ASCO '20</w:t>
        </w:r>
      </w:hyperlink>
      <w:r w:rsidDel="00000000" w:rsidR="00000000" w:rsidRPr="00000000">
        <w:rPr>
          <w:rtl w:val="0"/>
        </w:rPr>
        <w:t xml:space="preserve">]</w:t>
      </w:r>
    </w:p>
    <w:p w:rsidR="00000000" w:rsidDel="00000000" w:rsidP="00000000" w:rsidRDefault="00000000" w:rsidRPr="00000000" w14:paraId="00000B86">
      <w:pPr>
        <w:numPr>
          <w:ilvl w:val="1"/>
          <w:numId w:val="10"/>
        </w:numPr>
        <w:ind w:left="1440" w:hanging="360"/>
      </w:pPr>
      <w:r w:rsidDel="00000000" w:rsidR="00000000" w:rsidRPr="00000000">
        <w:rPr>
          <w:rtl w:val="0"/>
        </w:rPr>
        <w:t xml:space="preserve">1300 patients enrolled. Relapsed/refractory/progressive disease. 525 patients included in analysis. Median age 12.</w:t>
      </w:r>
    </w:p>
    <w:p w:rsidR="00000000" w:rsidDel="00000000" w:rsidP="00000000" w:rsidRDefault="00000000" w:rsidRPr="00000000" w14:paraId="00000B87">
      <w:pPr>
        <w:numPr>
          <w:ilvl w:val="1"/>
          <w:numId w:val="10"/>
        </w:numPr>
        <w:ind w:left="1440" w:hanging="360"/>
      </w:pPr>
      <w:r w:rsidDel="00000000" w:rsidR="00000000" w:rsidRPr="00000000">
        <w:rPr>
          <w:rtl w:val="0"/>
        </w:rPr>
        <w:t xml:space="preserve">Relevance of alterations very high (8%), high (15%), moderate (20%), intermediate (24%), borderline (14%), low (2.5%), very low (1%) and no actionable target (15%). </w:t>
      </w:r>
    </w:p>
    <w:p w:rsidR="00000000" w:rsidDel="00000000" w:rsidP="00000000" w:rsidRDefault="00000000" w:rsidRPr="00000000" w14:paraId="00000B88">
      <w:pPr>
        <w:numPr>
          <w:ilvl w:val="1"/>
          <w:numId w:val="10"/>
        </w:numPr>
        <w:ind w:left="1440" w:hanging="360"/>
      </w:pPr>
      <w:r w:rsidDel="00000000" w:rsidR="00000000" w:rsidRPr="00000000">
        <w:rPr>
          <w:rtl w:val="0"/>
        </w:rPr>
        <w:t xml:space="preserve">149 patients received targeted treatment, of which 20 had a high priority target (mostly ALK, BRAF, and NRAS mutations and MET and NTRK-fusions). </w:t>
      </w:r>
    </w:p>
    <w:p w:rsidR="00000000" w:rsidDel="00000000" w:rsidP="00000000" w:rsidRDefault="00000000" w:rsidRPr="00000000" w14:paraId="00000B89">
      <w:pPr>
        <w:numPr>
          <w:ilvl w:val="1"/>
          <w:numId w:val="10"/>
        </w:numPr>
        <w:ind w:left="1440" w:hanging="360"/>
      </w:pPr>
      <w:r w:rsidDel="00000000" w:rsidR="00000000" w:rsidRPr="00000000">
        <w:rPr>
          <w:rFonts w:ascii="Cardo" w:cs="Cardo" w:eastAsia="Cardo" w:hAnsi="Cardo"/>
          <w:rtl w:val="0"/>
        </w:rPr>
        <w:t xml:space="preserve">MPFS for ± targeted treatment of 114→ 205 days. OS did not differ.</w:t>
      </w:r>
    </w:p>
    <w:p w:rsidR="00000000" w:rsidDel="00000000" w:rsidP="00000000" w:rsidRDefault="00000000" w:rsidRPr="00000000" w14:paraId="00000B8A">
      <w:pPr>
        <w:numPr>
          <w:ilvl w:val="1"/>
          <w:numId w:val="10"/>
        </w:numPr>
        <w:ind w:left="1440" w:hanging="360"/>
      </w:pPr>
      <w:r w:rsidDel="00000000" w:rsidR="00000000" w:rsidRPr="00000000">
        <w:rPr>
          <w:rtl w:val="0"/>
        </w:rPr>
        <w:t xml:space="preserve">Exploratory analysis of TTP ratio demonstrated patients treated for very high priority target had a higher TTP ratio compared to all other patients. </w:t>
      </w:r>
    </w:p>
    <w:p w:rsidR="00000000" w:rsidDel="00000000" w:rsidP="00000000" w:rsidRDefault="00000000" w:rsidRPr="00000000" w14:paraId="00000B8B">
      <w:pPr>
        <w:numPr>
          <w:ilvl w:val="0"/>
          <w:numId w:val="10"/>
        </w:numPr>
        <w:ind w:left="720" w:hanging="360"/>
        <w:rPr>
          <w:u w:val="none"/>
        </w:rPr>
      </w:pPr>
      <w:r w:rsidDel="00000000" w:rsidR="00000000" w:rsidRPr="00000000">
        <w:rPr>
          <w:b w:val="1"/>
          <w:rtl w:val="0"/>
        </w:rPr>
        <w:t xml:space="preserve">Growth abnormalities / epiphyseal closure</w:t>
      </w:r>
      <w:r w:rsidDel="00000000" w:rsidR="00000000" w:rsidRPr="00000000">
        <w:rPr>
          <w:rtl w:val="0"/>
        </w:rPr>
        <w:t xml:space="preserve">: Bone growth is affected above 8 Gy. Epiphyseal closure is more common above 18-20 Gy. Vertebral height is more compromised when irradiated</w:t>
      </w:r>
      <w:r w:rsidDel="00000000" w:rsidR="00000000" w:rsidRPr="00000000">
        <w:rPr>
          <w:rtl w:val="0"/>
        </w:rPr>
        <w:t xml:space="preserve"> at 2 years versus 8 years</w:t>
      </w:r>
      <w:r w:rsidDel="00000000" w:rsidR="00000000" w:rsidRPr="00000000">
        <w:rPr>
          <w:rtl w:val="0"/>
        </w:rPr>
        <w:t xml:space="preserve"> [</w:t>
      </w:r>
      <w:hyperlink r:id="rId671">
        <w:r w:rsidDel="00000000" w:rsidR="00000000" w:rsidRPr="00000000">
          <w:rPr>
            <w:rtl w:val="0"/>
          </w:rPr>
          <w:t xml:space="preserve">Hogeboom Medical and Pediatric Onc '01</w:t>
        </w:r>
      </w:hyperlink>
      <w:r w:rsidDel="00000000" w:rsidR="00000000" w:rsidRPr="00000000">
        <w:rPr>
          <w:rtl w:val="0"/>
        </w:rPr>
        <w:t xml:space="preserve">]. Scoliosis is usually mild and influenced by posterior elements - include them in your irradiation field if irradiating the vertebral bodies.</w:t>
      </w:r>
      <w:r w:rsidDel="00000000" w:rsidR="00000000" w:rsidRPr="00000000">
        <w:rPr>
          <w:rtl w:val="0"/>
        </w:rPr>
        <w:t xml:space="preserve"> </w:t>
      </w:r>
      <w:hyperlink w:anchor="mylicaf74qz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8C">
      <w:pPr>
        <w:numPr>
          <w:ilvl w:val="1"/>
          <w:numId w:val="10"/>
        </w:numPr>
        <w:ind w:left="1440" w:hanging="360"/>
        <w:rPr/>
      </w:pPr>
      <w:r w:rsidDel="00000000" w:rsidR="00000000" w:rsidRPr="00000000">
        <w:rPr>
          <w:rFonts w:ascii="Gungsuh" w:cs="Gungsuh" w:eastAsia="Gungsuh" w:hAnsi="Gungsuh"/>
          <w:rtl w:val="0"/>
        </w:rPr>
        <w:t xml:space="preserve">Orbital hypoplasia with mean bony orbit dose ≥ 30 Gy [</w:t>
      </w:r>
      <w:hyperlink r:id="rId672">
        <w:r w:rsidDel="00000000" w:rsidR="00000000" w:rsidRPr="00000000">
          <w:rPr>
            <w:rtl w:val="0"/>
          </w:rPr>
          <w:t xml:space="preserve">Tinkle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8D">
      <w:pPr>
        <w:numPr>
          <w:ilvl w:val="0"/>
          <w:numId w:val="10"/>
        </w:numPr>
        <w:ind w:left="720" w:hanging="360"/>
        <w:rPr>
          <w:u w:val="none"/>
        </w:rPr>
      </w:pPr>
      <w:r w:rsidDel="00000000" w:rsidR="00000000" w:rsidRPr="00000000">
        <w:rPr>
          <w:b w:val="1"/>
          <w:rtl w:val="0"/>
        </w:rPr>
        <w:t xml:space="preserve">Dental abnormalities</w:t>
      </w:r>
      <w:r w:rsidDel="00000000" w:rsidR="00000000" w:rsidRPr="00000000">
        <w:rPr>
          <w:rtl w:val="0"/>
        </w:rPr>
        <w:t xml:space="preserve">: Age and endpoint dependent. Bone growth affected above 8 Gy. Dental abnormalities more common above 20 Gy.</w:t>
      </w:r>
    </w:p>
    <w:p w:rsidR="00000000" w:rsidDel="00000000" w:rsidP="00000000" w:rsidRDefault="00000000" w:rsidRPr="00000000" w14:paraId="00000B8E">
      <w:pPr>
        <w:numPr>
          <w:ilvl w:val="1"/>
          <w:numId w:val="10"/>
        </w:numPr>
        <w:ind w:left="1440" w:hanging="360"/>
        <w:rPr/>
      </w:pPr>
      <w:r w:rsidDel="00000000" w:rsidR="00000000" w:rsidRPr="00000000">
        <w:rPr>
          <w:rFonts w:ascii="Gungsuh" w:cs="Gungsuh" w:eastAsia="Gungsuh" w:hAnsi="Gungsuh"/>
          <w:rtl w:val="0"/>
        </w:rPr>
        <w:t xml:space="preserve">Jaw dysfunction was more severe when the pterygoid and masseter received mean ≥ 20 Gy [</w:t>
      </w:r>
      <w:hyperlink r:id="rId673">
        <w:r w:rsidDel="00000000" w:rsidR="00000000" w:rsidRPr="00000000">
          <w:rPr>
            <w:rtl w:val="0"/>
          </w:rPr>
          <w:t xml:space="preserve">Tinkle IJROBP ‘20</w:t>
        </w:r>
      </w:hyperlink>
      <w:r w:rsidDel="00000000" w:rsidR="00000000" w:rsidRPr="00000000">
        <w:rPr>
          <w:rtl w:val="0"/>
        </w:rPr>
        <w:t xml:space="preserve">]</w:t>
      </w:r>
    </w:p>
    <w:p w:rsidR="00000000" w:rsidDel="00000000" w:rsidP="00000000" w:rsidRDefault="00000000" w:rsidRPr="00000000" w14:paraId="00000B8F">
      <w:pPr>
        <w:numPr>
          <w:ilvl w:val="0"/>
          <w:numId w:val="10"/>
        </w:numPr>
        <w:ind w:left="720" w:hanging="360"/>
        <w:rPr/>
      </w:pPr>
      <w:r w:rsidDel="00000000" w:rsidR="00000000" w:rsidRPr="00000000">
        <w:rPr>
          <w:b w:val="1"/>
          <w:rtl w:val="0"/>
        </w:rPr>
        <w:t xml:space="preserve">Cardiac injury</w:t>
      </w:r>
      <w:r w:rsidDel="00000000" w:rsidR="00000000" w:rsidRPr="00000000">
        <w:rPr>
          <w:rtl w:val="0"/>
        </w:rPr>
        <w:t xml:space="preserve">: </w:t>
      </w:r>
      <w:hyperlink w:anchor="_qev0412w1zn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0">
      <w:pPr>
        <w:numPr>
          <w:ilvl w:val="1"/>
          <w:numId w:val="10"/>
        </w:numPr>
        <w:ind w:left="1440" w:hanging="360"/>
        <w:rPr/>
      </w:pPr>
      <w:r w:rsidDel="00000000" w:rsidR="00000000" w:rsidRPr="00000000">
        <w:rPr>
          <w:rFonts w:ascii="Gungsuh" w:cs="Gungsuh" w:eastAsia="Gungsuh" w:hAnsi="Gungsuh"/>
          <w:rtl w:val="0"/>
        </w:rPr>
        <w:t xml:space="preserve">Anthracyclines influence CHF. This risk increases for &lt; 5 yo, dose &gt; 250/m2 (lifetime max 450), use of chest RT, and longer time from treatment. Anthracyclines ≥ 300 mg/m2 will have 10% CHF at 20y [</w:t>
      </w:r>
      <w:hyperlink r:id="rId674">
        <w:r w:rsidDel="00000000" w:rsidR="00000000" w:rsidRPr="00000000">
          <w:rPr>
            <w:rtl w:val="0"/>
          </w:rPr>
          <w:t xml:space="preserve">van Dalen EJC '06</w:t>
        </w:r>
      </w:hyperlink>
      <w:r w:rsidDel="00000000" w:rsidR="00000000" w:rsidRPr="00000000">
        <w:rPr>
          <w:rtl w:val="0"/>
        </w:rPr>
        <w:t xml:space="preserve">].</w:t>
      </w:r>
    </w:p>
    <w:p w:rsidR="00000000" w:rsidDel="00000000" w:rsidP="00000000" w:rsidRDefault="00000000" w:rsidRPr="00000000" w14:paraId="00000B91">
      <w:pPr>
        <w:numPr>
          <w:ilvl w:val="1"/>
          <w:numId w:val="10"/>
        </w:numPr>
        <w:ind w:left="1440" w:hanging="360"/>
        <w:rPr>
          <w:u w:val="none"/>
        </w:rPr>
      </w:pPr>
      <w:r w:rsidDel="00000000" w:rsidR="00000000" w:rsidRPr="00000000">
        <w:rPr>
          <w:rFonts w:ascii="Gungsuh" w:cs="Gungsuh" w:eastAsia="Gungsuh" w:hAnsi="Gungsuh"/>
          <w:rtl w:val="0"/>
        </w:rPr>
        <w:t xml:space="preserve">Dexrazoxane has cardioprotective effects, especially for ≥ 300 mg/m2 of anthracyclines [</w:t>
      </w:r>
      <w:hyperlink r:id="rId675">
        <w:r w:rsidDel="00000000" w:rsidR="00000000" w:rsidRPr="00000000">
          <w:rPr>
            <w:rtl w:val="0"/>
          </w:rPr>
          <w:t xml:space="preserve">Chow ASCO '20</w:t>
        </w:r>
      </w:hyperlink>
      <w:r w:rsidDel="00000000" w:rsidR="00000000" w:rsidRPr="00000000">
        <w:rPr>
          <w:rtl w:val="0"/>
        </w:rPr>
        <w:t xml:space="preserve">].</w:t>
      </w:r>
    </w:p>
    <w:p w:rsidR="00000000" w:rsidDel="00000000" w:rsidP="00000000" w:rsidRDefault="00000000" w:rsidRPr="00000000" w14:paraId="00000B92">
      <w:pPr>
        <w:numPr>
          <w:ilvl w:val="1"/>
          <w:numId w:val="10"/>
        </w:numPr>
        <w:ind w:left="1440" w:hanging="360"/>
        <w:rPr/>
      </w:pPr>
      <w:r w:rsidDel="00000000" w:rsidR="00000000" w:rsidRPr="00000000">
        <w:rPr>
          <w:rtl w:val="0"/>
        </w:rPr>
        <w:t xml:space="preserve">RT tends to influence stroke and IHD: This risk increases for &lt; 5 yo, RT &gt; 5 Gy (especially 35 Gy), larger volume of heart in the field, use of doxorubicin, and longer time from RT. </w:t>
      </w:r>
      <w:hyperlink w:anchor="_qev0412w1zn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3">
      <w:pPr>
        <w:numPr>
          <w:ilvl w:val="1"/>
          <w:numId w:val="10"/>
        </w:numPr>
        <w:ind w:left="1440" w:hanging="360"/>
        <w:rPr/>
      </w:pPr>
      <w:r w:rsidDel="00000000" w:rsidR="00000000" w:rsidRPr="00000000">
        <w:rPr>
          <w:rtl w:val="0"/>
        </w:rPr>
        <w:t xml:space="preserve">It has been suggested that one dose of anthracyclines is equivalent to 5 Gy of mean heart dose. </w:t>
      </w:r>
      <w:hyperlink r:id="rId67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4">
      <w:pPr>
        <w:numPr>
          <w:ilvl w:val="0"/>
          <w:numId w:val="10"/>
        </w:numPr>
        <w:ind w:left="720" w:hanging="360"/>
        <w:rPr/>
      </w:pPr>
      <w:r w:rsidDel="00000000" w:rsidR="00000000" w:rsidRPr="00000000">
        <w:rPr>
          <w:b w:val="1"/>
          <w:rtl w:val="0"/>
        </w:rPr>
        <w:t xml:space="preserve">Pulmonary injury</w:t>
      </w:r>
      <w:r w:rsidDel="00000000" w:rsidR="00000000" w:rsidRPr="00000000">
        <w:rPr>
          <w:rtl w:val="0"/>
        </w:rPr>
        <w:t xml:space="preserve">: Try to limit mean lung dose &lt; 8-10 Gy. Ideally, limit V20 &lt; 30%. </w:t>
      </w:r>
      <w:hyperlink r:id="rId67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5">
      <w:pPr>
        <w:numPr>
          <w:ilvl w:val="0"/>
          <w:numId w:val="10"/>
        </w:numPr>
        <w:ind w:left="720" w:hanging="360"/>
        <w:rPr/>
      </w:pPr>
      <w:r w:rsidDel="00000000" w:rsidR="00000000" w:rsidRPr="00000000">
        <w:rPr>
          <w:b w:val="1"/>
          <w:rtl w:val="0"/>
        </w:rPr>
        <w:t xml:space="preserve">Hypothyroidism</w:t>
      </w:r>
      <w:r w:rsidDel="00000000" w:rsidR="00000000" w:rsidRPr="00000000">
        <w:rPr>
          <w:rtl w:val="0"/>
        </w:rPr>
        <w:t xml:space="preserve">: </w:t>
      </w:r>
      <w:r w:rsidDel="00000000" w:rsidR="00000000" w:rsidRPr="00000000">
        <w:rPr>
          <w:rtl w:val="0"/>
        </w:rPr>
        <w:t xml:space="preserve">Thyroid abnormalities are more common &gt; 26 Gy. </w:t>
      </w:r>
      <w:hyperlink r:id="rId67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6">
      <w:pPr>
        <w:numPr>
          <w:ilvl w:val="0"/>
          <w:numId w:val="10"/>
        </w:numPr>
        <w:ind w:left="720" w:hanging="360"/>
        <w:rPr/>
      </w:pPr>
      <w:r w:rsidDel="00000000" w:rsidR="00000000" w:rsidRPr="00000000">
        <w:rPr>
          <w:b w:val="1"/>
          <w:rtl w:val="0"/>
        </w:rPr>
        <w:t xml:space="preserve">Hypothalamic-Pituitary Abnormalities</w:t>
      </w:r>
      <w:r w:rsidDel="00000000" w:rsidR="00000000" w:rsidRPr="00000000">
        <w:rPr>
          <w:rtl w:val="0"/>
        </w:rPr>
        <w:t xml:space="preserve">: Isolated GH deficiency is the most commonly encountered neuroendocrine complication of cancer treatment, and can occur after cranial doses as low at 10 Gy in children. </w:t>
      </w:r>
      <w:hyperlink w:anchor="_6clb2e1yaf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7">
      <w:pPr>
        <w:numPr>
          <w:ilvl w:val="0"/>
          <w:numId w:val="10"/>
        </w:numPr>
        <w:ind w:left="720" w:hanging="360"/>
        <w:rPr/>
      </w:pPr>
      <w:r w:rsidDel="00000000" w:rsidR="00000000" w:rsidRPr="00000000">
        <w:rPr>
          <w:b w:val="1"/>
          <w:rtl w:val="0"/>
        </w:rPr>
        <w:t xml:space="preserve">Female gonadal toxicity</w:t>
      </w:r>
      <w:r w:rsidDel="00000000" w:rsidR="00000000" w:rsidRPr="00000000">
        <w:rPr>
          <w:rFonts w:ascii="Cardo" w:cs="Cardo" w:eastAsia="Cardo" w:hAnsi="Cardo"/>
          <w:rtl w:val="0"/>
        </w:rPr>
        <w:t xml:space="preserve">: Gonadal RT and/or high doses of alkylators. Patients are more radioresistant at 10 yo than 30 yo. Effective sterilizing dose at birth / 10y / 20y / 30y of 20→ 18→ 16→ 14 Gy </w:t>
      </w:r>
      <w:hyperlink w:anchor="_i7qwpiulrds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8">
      <w:pPr>
        <w:numPr>
          <w:ilvl w:val="0"/>
          <w:numId w:val="10"/>
        </w:numPr>
        <w:ind w:left="720" w:hanging="360"/>
        <w:rPr/>
      </w:pPr>
      <w:r w:rsidDel="00000000" w:rsidR="00000000" w:rsidRPr="00000000">
        <w:rPr>
          <w:b w:val="1"/>
          <w:rtl w:val="0"/>
        </w:rPr>
        <w:t xml:space="preserve">Male gonadal toxicity</w:t>
      </w:r>
      <w:r w:rsidDel="00000000" w:rsidR="00000000" w:rsidRPr="00000000">
        <w:rPr>
          <w:rtl w:val="0"/>
        </w:rPr>
        <w:t xml:space="preserve">: Infertility is likely above 2-3 Gy (especially if fractionated instead of single-dose RT). </w:t>
      </w:r>
      <w:hyperlink w:anchor="_7joitk5ckrr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9">
      <w:pPr>
        <w:numPr>
          <w:ilvl w:val="1"/>
          <w:numId w:val="10"/>
        </w:numPr>
        <w:ind w:left="1440" w:hanging="360"/>
        <w:rPr/>
      </w:pPr>
      <w:r w:rsidDel="00000000" w:rsidR="00000000" w:rsidRPr="00000000">
        <w:rPr>
          <w:rFonts w:ascii="Cardo" w:cs="Cardo" w:eastAsia="Cardo" w:hAnsi="Cardo"/>
          <w:rtl w:val="0"/>
        </w:rPr>
        <w:t xml:space="preserve">With clamshell and dogleg, most patients will have oligospermia from 4 mo to ~1y. pAO fields without dogleg will deliver 1% of dose to the contralateral testicle, while inclusion of the dogleg will deliver 2% of dose to the contralateral testicle. The clamshell decreases dose by 2-3x, so for 36 Gy pAO field ± dogleg, the dose is 0.13→ 0.27 cGy to the contralateral tesicle, which leads to temporary aspermia at 4-12 months and full recovery by 4 years. See [</w:t>
      </w:r>
      <w:hyperlink r:id="rId679">
        <w:r w:rsidDel="00000000" w:rsidR="00000000" w:rsidRPr="00000000">
          <w:rPr>
            <w:rtl w:val="0"/>
          </w:rPr>
          <w:t xml:space="preserve">toxicity</w:t>
        </w:r>
      </w:hyperlink>
      <w:r w:rsidDel="00000000" w:rsidR="00000000" w:rsidRPr="00000000">
        <w:rPr>
          <w:rtl w:val="0"/>
        </w:rPr>
        <w:t xml:space="preserve">] section of testicular seminoma section for more information.  </w:t>
      </w:r>
    </w:p>
    <w:p w:rsidR="00000000" w:rsidDel="00000000" w:rsidP="00000000" w:rsidRDefault="00000000" w:rsidRPr="00000000" w14:paraId="00000B9A">
      <w:pPr>
        <w:numPr>
          <w:ilvl w:val="0"/>
          <w:numId w:val="10"/>
        </w:numPr>
        <w:ind w:left="720" w:hanging="360"/>
        <w:rPr/>
      </w:pPr>
      <w:r w:rsidDel="00000000" w:rsidR="00000000" w:rsidRPr="00000000">
        <w:rPr>
          <w:b w:val="1"/>
          <w:rtl w:val="0"/>
        </w:rPr>
        <w:t xml:space="preserve">IQ toxicity</w:t>
      </w:r>
      <w:r w:rsidDel="00000000" w:rsidR="00000000" w:rsidRPr="00000000">
        <w:rPr>
          <w:rFonts w:ascii="Gungsuh" w:cs="Gungsuh" w:eastAsia="Gungsuh" w:hAnsi="Gungsuh"/>
          <w:rtl w:val="0"/>
        </w:rPr>
        <w:t xml:space="preserve">: Younger age increases susceptibility, as brain growth occurs until around age 10. Per QUANTEC, “Cognitive dysfunction in children is largely seen for whole brain doses of ≥ 18 Gy”. IQ decline can occur five or more years later. </w:t>
      </w:r>
      <w:hyperlink w:anchor="_t9bpc6jib8hn">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B">
      <w:pPr>
        <w:numPr>
          <w:ilvl w:val="0"/>
          <w:numId w:val="10"/>
        </w:numPr>
        <w:ind w:left="720" w:hanging="360"/>
        <w:rPr/>
      </w:pPr>
      <w:r w:rsidDel="00000000" w:rsidR="00000000" w:rsidRPr="00000000">
        <w:rPr>
          <w:b w:val="1"/>
          <w:rtl w:val="0"/>
        </w:rPr>
        <w:t xml:space="preserve">Hearing loss</w:t>
      </w:r>
      <w:r w:rsidDel="00000000" w:rsidR="00000000" w:rsidRPr="00000000">
        <w:rPr>
          <w:rtl w:val="0"/>
        </w:rPr>
        <w:t xml:space="preserve">:  Hearing loss is associated with total cisplatin dose &gt; 450 mg/m2, therefore total dose is limited to this on standard and high risk medulloblastoma protocols. No matter how fancy RT gets, there will still be hearing loss. Some modern protocols limit it to 300 mg/m2. </w:t>
      </w:r>
      <w:hyperlink w:anchor="_g87sayc9v0v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C">
      <w:pPr>
        <w:numPr>
          <w:ilvl w:val="1"/>
          <w:numId w:val="48"/>
        </w:numPr>
        <w:ind w:left="1440" w:hanging="360"/>
        <w:rPr/>
      </w:pPr>
      <w:r w:rsidDel="00000000" w:rsidR="00000000" w:rsidRPr="00000000">
        <w:rPr>
          <w:rFonts w:ascii="Gungsuh" w:cs="Gungsuh" w:eastAsia="Gungsuh" w:hAnsi="Gungsuh"/>
          <w:rtl w:val="0"/>
        </w:rPr>
        <w:t xml:space="preserve">Risk of hearing loss &lt; 5% if cochlea received ≤ 35 Gy, increasing to ~30% for 50 Gy. </w:t>
      </w:r>
      <w:hyperlink w:anchor="au96xz81tpy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D">
      <w:pPr>
        <w:numPr>
          <w:ilvl w:val="1"/>
          <w:numId w:val="48"/>
        </w:numPr>
        <w:ind w:left="1440" w:hanging="360"/>
        <w:rPr/>
      </w:pPr>
      <w:r w:rsidDel="00000000" w:rsidR="00000000" w:rsidRPr="00000000">
        <w:rPr>
          <w:rtl w:val="0"/>
        </w:rPr>
        <w:t xml:space="preserve">Children &lt; 5y may be at highest risk of developing RT-related hearing loss. </w:t>
      </w:r>
      <w:hyperlink w:anchor="au96xz81tpy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E">
      <w:pPr>
        <w:numPr>
          <w:ilvl w:val="0"/>
          <w:numId w:val="48"/>
        </w:numPr>
        <w:ind w:left="720" w:hanging="360"/>
        <w:rPr/>
      </w:pPr>
      <w:r w:rsidDel="00000000" w:rsidR="00000000" w:rsidRPr="00000000">
        <w:rPr>
          <w:b w:val="1"/>
          <w:rtl w:val="0"/>
        </w:rPr>
        <w:t xml:space="preserve">Subsequent neoplasms</w:t>
      </w:r>
      <w:r w:rsidDel="00000000" w:rsidR="00000000" w:rsidRPr="00000000">
        <w:rPr>
          <w:rtl w:val="0"/>
        </w:rPr>
        <w:t xml:space="preserve">: It would be reasonable to quote an approximately 10% risk of secondary malignancies by age of 30 years, </w:t>
      </w:r>
      <w:hyperlink w:anchor="f1mrjcww2s4d">
        <w:r w:rsidDel="00000000" w:rsidR="00000000" w:rsidRPr="00000000">
          <w:rPr>
            <w:vertAlign w:val="superscript"/>
            <w:rtl w:val="0"/>
          </w:rPr>
          <w:t xml:space="preserve">RoR</w:t>
        </w:r>
      </w:hyperlink>
      <w:r w:rsidDel="00000000" w:rsidR="00000000" w:rsidRPr="00000000">
        <w:rPr>
          <w:rtl w:val="0"/>
        </w:rPr>
        <w:t xml:space="preserve"> but risks depend on presence of gene mutation, cancer treatment, environmental factors, and lifestyle practices.  The risk of SMN does not appear to decrease with time. Secondary AML is typically chemotherapy related and has a brief lage time less than 10 years. Secondary solid neoplasms are typically more common after RT. Perform mammogram and breast MRI annually, starting at the age of 25 or 8 years after chest RT.</w:t>
      </w:r>
    </w:p>
    <w:p w:rsidR="00000000" w:rsidDel="00000000" w:rsidP="00000000" w:rsidRDefault="00000000" w:rsidRPr="00000000" w14:paraId="00000B9F">
      <w:pPr>
        <w:pStyle w:val="Heading2"/>
        <w:jc w:val="center"/>
        <w:rPr/>
      </w:pPr>
      <w:bookmarkStart w:colFirst="0" w:colLast="0" w:name="_yzar5ntoozla" w:id="136"/>
      <w:bookmarkEnd w:id="136"/>
      <w:r w:rsidDel="00000000" w:rsidR="00000000" w:rsidRPr="00000000">
        <w:rPr>
          <w:rtl w:val="0"/>
        </w:rPr>
      </w:r>
    </w:p>
    <w:tbl>
      <w:tblPr>
        <w:tblStyle w:val="Table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tcMar>
              <w:top w:w="100.0" w:type="dxa"/>
              <w:left w:w="100.0" w:type="dxa"/>
              <w:bottom w:w="100.0" w:type="dxa"/>
              <w:right w:w="100.0" w:type="dxa"/>
            </w:tcMar>
            <w:vAlign w:val="top"/>
          </w:tcPr>
          <w:p w:rsidR="00000000" w:rsidDel="00000000" w:rsidP="00000000" w:rsidRDefault="00000000" w:rsidRPr="00000000" w14:paraId="00000BA0">
            <w:pPr>
              <w:ind w:right="20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A1">
            <w:pPr>
              <w:ind w:right="200"/>
              <w:jc w:val="center"/>
              <w:rPr>
                <w:b w:val="1"/>
              </w:rPr>
            </w:pPr>
            <w:r w:rsidDel="00000000" w:rsidR="00000000" w:rsidRPr="00000000">
              <w:rPr>
                <w:b w:val="1"/>
                <w:rtl w:val="0"/>
              </w:rPr>
              <w:t xml:space="preserve">A more comprehensive collection of resources for all disease sites may be found at </w:t>
            </w:r>
            <w:hyperlink r:id="rId680">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BA2">
            <w:pPr>
              <w:rPr>
                <w:b w:val="1"/>
              </w:rPr>
            </w:pPr>
            <w:r w:rsidDel="00000000" w:rsidR="00000000" w:rsidRPr="00000000">
              <w:rPr>
                <w:b w:val="1"/>
                <w:rtl w:val="0"/>
              </w:rPr>
              <w:t xml:space="preserve">Pediatrics</w:t>
            </w:r>
          </w:p>
          <w:p w:rsidR="00000000" w:rsidDel="00000000" w:rsidP="00000000" w:rsidRDefault="00000000" w:rsidRPr="00000000" w14:paraId="00000BA3">
            <w:pPr>
              <w:rPr>
                <w:sz w:val="18"/>
                <w:szCs w:val="18"/>
              </w:rPr>
            </w:pPr>
            <w:r w:rsidDel="00000000" w:rsidR="00000000" w:rsidRPr="00000000">
              <w:rPr>
                <w:sz w:val="18"/>
                <w:szCs w:val="18"/>
                <w:rtl w:val="0"/>
              </w:rPr>
              <w:t xml:space="preserve">Zaorsky [</w:t>
            </w:r>
            <w:hyperlink r:id="rId681">
              <w:r w:rsidDel="00000000" w:rsidR="00000000" w:rsidRPr="00000000">
                <w:rPr>
                  <w:sz w:val="18"/>
                  <w:szCs w:val="18"/>
                  <w:rtl w:val="0"/>
                </w:rPr>
                <w:t xml:space="preserve">Overview of parameningeal vs. non-parameningeal H&amp;N </w:t>
              </w:r>
            </w:hyperlink>
            <w:r w:rsidDel="00000000" w:rsidR="00000000" w:rsidRPr="00000000">
              <w:rPr>
                <w:sz w:val="18"/>
                <w:szCs w:val="18"/>
                <w:rtl w:val="0"/>
              </w:rPr>
              <w:t xml:space="preserve">].</w:t>
            </w:r>
          </w:p>
          <w:p w:rsidR="00000000" w:rsidDel="00000000" w:rsidP="00000000" w:rsidRDefault="00000000" w:rsidRPr="00000000" w14:paraId="00000BA4">
            <w:pPr>
              <w:rPr>
                <w:sz w:val="18"/>
                <w:szCs w:val="18"/>
              </w:rPr>
            </w:pPr>
            <w:r w:rsidDel="00000000" w:rsidR="00000000" w:rsidRPr="00000000">
              <w:rPr>
                <w:sz w:val="18"/>
                <w:szCs w:val="18"/>
                <w:rtl w:val="0"/>
              </w:rPr>
              <w:t xml:space="preserve">ARRO: [</w:t>
            </w:r>
            <w:hyperlink r:id="rId682">
              <w:r w:rsidDel="00000000" w:rsidR="00000000" w:rsidRPr="00000000">
                <w:rPr>
                  <w:sz w:val="18"/>
                  <w:szCs w:val="18"/>
                  <w:rtl w:val="0"/>
                </w:rPr>
                <w:t xml:space="preserve">DIPG</w:t>
              </w:r>
            </w:hyperlink>
            <w:r w:rsidDel="00000000" w:rsidR="00000000" w:rsidRPr="00000000">
              <w:rPr>
                <w:sz w:val="18"/>
                <w:szCs w:val="18"/>
                <w:rtl w:val="0"/>
              </w:rPr>
              <w:t xml:space="preserve">], [</w:t>
            </w:r>
            <w:hyperlink r:id="rId683">
              <w:r w:rsidDel="00000000" w:rsidR="00000000" w:rsidRPr="00000000">
                <w:rPr>
                  <w:sz w:val="18"/>
                  <w:szCs w:val="18"/>
                  <w:rtl w:val="0"/>
                </w:rPr>
                <w:t xml:space="preserve">Neuroblastoma</w:t>
              </w:r>
            </w:hyperlink>
            <w:r w:rsidDel="00000000" w:rsidR="00000000" w:rsidRPr="00000000">
              <w:rPr>
                <w:sz w:val="18"/>
                <w:szCs w:val="18"/>
                <w:rtl w:val="0"/>
              </w:rPr>
              <w:t xml:space="preserve">], [</w:t>
            </w:r>
            <w:hyperlink r:id="rId684">
              <w:r w:rsidDel="00000000" w:rsidR="00000000" w:rsidRPr="00000000">
                <w:rPr>
                  <w:sz w:val="18"/>
                  <w:szCs w:val="18"/>
                  <w:rtl w:val="0"/>
                </w:rPr>
                <w:t xml:space="preserve">Wilms Tumor</w:t>
              </w:r>
            </w:hyperlink>
            <w:r w:rsidDel="00000000" w:rsidR="00000000" w:rsidRPr="00000000">
              <w:rPr>
                <w:sz w:val="18"/>
                <w:szCs w:val="18"/>
                <w:rtl w:val="0"/>
              </w:rPr>
              <w:t xml:space="preserve">], [</w:t>
            </w:r>
            <w:hyperlink r:id="rId685">
              <w:r w:rsidDel="00000000" w:rsidR="00000000" w:rsidRPr="00000000">
                <w:rPr>
                  <w:sz w:val="18"/>
                  <w:szCs w:val="18"/>
                  <w:rtl w:val="0"/>
                </w:rPr>
                <w:t xml:space="preserve">Pediatric Ependymoma</w:t>
              </w:r>
            </w:hyperlink>
            <w:r w:rsidDel="00000000" w:rsidR="00000000" w:rsidRPr="00000000">
              <w:rPr>
                <w:sz w:val="18"/>
                <w:szCs w:val="18"/>
                <w:rtl w:val="0"/>
              </w:rPr>
              <w:t xml:space="preserve">], [</w:t>
            </w:r>
            <w:hyperlink r:id="rId686">
              <w:r w:rsidDel="00000000" w:rsidR="00000000" w:rsidRPr="00000000">
                <w:rPr>
                  <w:sz w:val="18"/>
                  <w:szCs w:val="18"/>
                  <w:rtl w:val="0"/>
                </w:rPr>
                <w:t xml:space="preserve">Pediatric High Risk Classical Hodgkin Lymphoma</w:t>
              </w:r>
            </w:hyperlink>
            <w:r w:rsidDel="00000000" w:rsidR="00000000" w:rsidRPr="00000000">
              <w:rPr>
                <w:sz w:val="18"/>
                <w:szCs w:val="18"/>
                <w:rtl w:val="0"/>
              </w:rPr>
              <w:t xml:space="preserve">], [</w:t>
            </w:r>
            <w:hyperlink r:id="rId687">
              <w:r w:rsidDel="00000000" w:rsidR="00000000" w:rsidRPr="00000000">
                <w:rPr>
                  <w:sz w:val="18"/>
                  <w:szCs w:val="18"/>
                  <w:rtl w:val="0"/>
                </w:rPr>
                <w:t xml:space="preserve">Pediatric Medulloblastoma Case</w:t>
              </w:r>
            </w:hyperlink>
            <w:r w:rsidDel="00000000" w:rsidR="00000000" w:rsidRPr="00000000">
              <w:rPr>
                <w:sz w:val="18"/>
                <w:szCs w:val="18"/>
                <w:rtl w:val="0"/>
              </w:rPr>
              <w:t xml:space="preserve">, </w:t>
            </w:r>
            <w:hyperlink r:id="rId688">
              <w:r w:rsidDel="00000000" w:rsidR="00000000" w:rsidRPr="00000000">
                <w:rPr>
                  <w:sz w:val="18"/>
                  <w:szCs w:val="18"/>
                  <w:rtl w:val="0"/>
                </w:rPr>
                <w:t xml:space="preserve">Contour</w:t>
              </w:r>
            </w:hyperlink>
            <w:r w:rsidDel="00000000" w:rsidR="00000000" w:rsidRPr="00000000">
              <w:rPr>
                <w:sz w:val="18"/>
                <w:szCs w:val="18"/>
                <w:rtl w:val="0"/>
              </w:rPr>
              <w:t xml:space="preserve">].</w:t>
            </w:r>
          </w:p>
          <w:p w:rsidR="00000000" w:rsidDel="00000000" w:rsidP="00000000" w:rsidRDefault="00000000" w:rsidRPr="00000000" w14:paraId="00000BA5">
            <w:pPr>
              <w:rPr>
                <w:sz w:val="18"/>
                <w:szCs w:val="18"/>
              </w:rPr>
            </w:pPr>
            <w:r w:rsidDel="00000000" w:rsidR="00000000" w:rsidRPr="00000000">
              <w:rPr>
                <w:sz w:val="18"/>
                <w:szCs w:val="18"/>
                <w:rtl w:val="0"/>
              </w:rPr>
              <w:t xml:space="preserve">Contouring</w:t>
            </w:r>
          </w:p>
          <w:p w:rsidR="00000000" w:rsidDel="00000000" w:rsidP="00000000" w:rsidRDefault="00000000" w:rsidRPr="00000000" w14:paraId="00000BA6">
            <w:pPr>
              <w:numPr>
                <w:ilvl w:val="0"/>
                <w:numId w:val="21"/>
              </w:numPr>
              <w:ind w:left="720" w:hanging="360"/>
              <w:rPr>
                <w:sz w:val="18"/>
                <w:szCs w:val="18"/>
              </w:rPr>
            </w:pPr>
            <w:r w:rsidDel="00000000" w:rsidR="00000000" w:rsidRPr="00000000">
              <w:rPr>
                <w:sz w:val="18"/>
                <w:szCs w:val="18"/>
                <w:rtl w:val="0"/>
              </w:rPr>
              <w:t xml:space="preserve">WVRT Atlas for Germ Cell Tumors [</w:t>
            </w:r>
            <w:hyperlink r:id="rId689">
              <w:r w:rsidDel="00000000" w:rsidR="00000000" w:rsidRPr="00000000">
                <w:rPr>
                  <w:sz w:val="18"/>
                  <w:szCs w:val="18"/>
                  <w:rtl w:val="0"/>
                </w:rPr>
                <w:t xml:space="preserve">ACNS 1123</w:t>
              </w:r>
            </w:hyperlink>
            <w:r w:rsidDel="00000000" w:rsidR="00000000" w:rsidRPr="00000000">
              <w:rPr>
                <w:sz w:val="18"/>
                <w:szCs w:val="18"/>
                <w:rtl w:val="0"/>
              </w:rPr>
              <w:t xml:space="preserve">] </w:t>
            </w:r>
            <w:hyperlink w:anchor="_e6j9xi5mjptq">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7">
            <w:pPr>
              <w:numPr>
                <w:ilvl w:val="0"/>
                <w:numId w:val="21"/>
              </w:numPr>
              <w:ind w:left="720" w:hanging="360"/>
              <w:rPr>
                <w:sz w:val="18"/>
                <w:szCs w:val="18"/>
              </w:rPr>
            </w:pPr>
            <w:r w:rsidDel="00000000" w:rsidR="00000000" w:rsidRPr="00000000">
              <w:rPr>
                <w:sz w:val="18"/>
                <w:szCs w:val="18"/>
                <w:rtl w:val="0"/>
              </w:rPr>
              <w:t xml:space="preserve">SIOPE brain tumor group consensus guideline on CSI target volumes [</w:t>
            </w:r>
            <w:hyperlink r:id="rId690">
              <w:r w:rsidDel="00000000" w:rsidR="00000000" w:rsidRPr="00000000">
                <w:rPr>
                  <w:sz w:val="18"/>
                  <w:szCs w:val="18"/>
                  <w:rtl w:val="0"/>
                </w:rPr>
                <w:t xml:space="preserve">Ajithkumar RTO' 18</w:t>
              </w:r>
            </w:hyperlink>
            <w:r w:rsidDel="00000000" w:rsidR="00000000" w:rsidRPr="00000000">
              <w:rPr>
                <w:sz w:val="18"/>
                <w:szCs w:val="18"/>
                <w:rtl w:val="0"/>
              </w:rPr>
              <w:t xml:space="preserve">] </w:t>
            </w:r>
            <w:hyperlink w:anchor="_hjfebnhgu5k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8">
            <w:pPr>
              <w:numPr>
                <w:ilvl w:val="0"/>
                <w:numId w:val="21"/>
              </w:numPr>
              <w:ind w:left="720" w:hanging="360"/>
              <w:rPr>
                <w:sz w:val="18"/>
                <w:szCs w:val="18"/>
              </w:rPr>
            </w:pPr>
            <w:r w:rsidDel="00000000" w:rsidR="00000000" w:rsidRPr="00000000">
              <w:rPr>
                <w:sz w:val="18"/>
                <w:szCs w:val="18"/>
                <w:rtl w:val="0"/>
              </w:rPr>
              <w:t xml:space="preserve">Contouring Atlas for Posterior Fossa vs. IMRT boost [</w:t>
            </w:r>
            <w:hyperlink r:id="rId691">
              <w:r w:rsidDel="00000000" w:rsidR="00000000" w:rsidRPr="00000000">
                <w:rPr>
                  <w:sz w:val="18"/>
                  <w:szCs w:val="18"/>
                  <w:rtl w:val="0"/>
                </w:rPr>
                <w:t xml:space="preserve">Michalski ACNS0331</w:t>
              </w:r>
            </w:hyperlink>
            <w:r w:rsidDel="00000000" w:rsidR="00000000" w:rsidRPr="00000000">
              <w:rPr>
                <w:sz w:val="18"/>
                <w:szCs w:val="18"/>
                <w:rtl w:val="0"/>
              </w:rPr>
              <w:t xml:space="preserve">]. </w:t>
            </w:r>
            <w:hyperlink w:anchor="kix.ltkcwb8fwcmq">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9">
            <w:pPr>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BAA">
            <w:pPr>
              <w:numPr>
                <w:ilvl w:val="0"/>
                <w:numId w:val="86"/>
              </w:numPr>
              <w:ind w:left="720" w:hanging="360"/>
              <w:rPr>
                <w:sz w:val="18"/>
                <w:szCs w:val="18"/>
              </w:rPr>
            </w:pPr>
            <w:r w:rsidDel="00000000" w:rsidR="00000000" w:rsidRPr="00000000">
              <w:rPr>
                <w:sz w:val="18"/>
                <w:szCs w:val="18"/>
                <w:rtl w:val="0"/>
              </w:rPr>
              <w:t xml:space="preserve">Review of Pediatric High-Grade Gliomas [</w:t>
            </w:r>
            <w:hyperlink r:id="rId692">
              <w:r w:rsidDel="00000000" w:rsidR="00000000" w:rsidRPr="00000000">
                <w:rPr>
                  <w:sz w:val="18"/>
                  <w:szCs w:val="18"/>
                  <w:rtl w:val="0"/>
                </w:rPr>
                <w:t xml:space="preserve">Jones Neuro Onc '16]</w:t>
              </w:r>
            </w:hyperlink>
            <w:r w:rsidDel="00000000" w:rsidR="00000000" w:rsidRPr="00000000">
              <w:rPr>
                <w:sz w:val="18"/>
                <w:szCs w:val="18"/>
                <w:rtl w:val="0"/>
              </w:rPr>
              <w:t xml:space="preserve"> </w:t>
            </w:r>
            <w:hyperlink w:anchor="_gzbeagzdfcb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B">
            <w:pPr>
              <w:widowControl w:val="0"/>
              <w:numPr>
                <w:ilvl w:val="0"/>
                <w:numId w:val="86"/>
              </w:numPr>
              <w:ind w:left="720" w:hanging="360"/>
              <w:rPr>
                <w:sz w:val="18"/>
                <w:szCs w:val="18"/>
              </w:rPr>
            </w:pPr>
            <w:r w:rsidDel="00000000" w:rsidR="00000000" w:rsidRPr="00000000">
              <w:rPr>
                <w:sz w:val="18"/>
                <w:szCs w:val="18"/>
                <w:rtl w:val="0"/>
              </w:rPr>
              <w:t xml:space="preserve">Pediatric Hodgkin Lymphoma [</w:t>
            </w:r>
            <w:hyperlink r:id="rId693">
              <w:r w:rsidDel="00000000" w:rsidR="00000000" w:rsidRPr="00000000">
                <w:rPr>
                  <w:sz w:val="18"/>
                  <w:szCs w:val="18"/>
                  <w:rtl w:val="0"/>
                </w:rPr>
                <w:t xml:space="preserve">Lo and Hodgson COG Powerpoint</w:t>
              </w:r>
            </w:hyperlink>
            <w:r w:rsidDel="00000000" w:rsidR="00000000" w:rsidRPr="00000000">
              <w:rPr>
                <w:sz w:val="18"/>
                <w:szCs w:val="18"/>
                <w:rtl w:val="0"/>
              </w:rPr>
              <w:t xml:space="preserve">] </w:t>
            </w:r>
            <w:hyperlink w:anchor="_gzbeagzdfcb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C">
            <w:pPr>
              <w:widowControl w:val="0"/>
              <w:numPr>
                <w:ilvl w:val="0"/>
                <w:numId w:val="86"/>
              </w:numPr>
              <w:ind w:left="720" w:hanging="360"/>
              <w:rPr>
                <w:sz w:val="18"/>
                <w:szCs w:val="18"/>
              </w:rPr>
            </w:pPr>
            <w:r w:rsidDel="00000000" w:rsidR="00000000" w:rsidRPr="00000000">
              <w:rPr>
                <w:sz w:val="18"/>
                <w:szCs w:val="18"/>
                <w:rtl w:val="0"/>
              </w:rPr>
              <w:t xml:space="preserve">Pediatric High Grade Glioma [</w:t>
            </w:r>
            <w:hyperlink r:id="rId694">
              <w:r w:rsidDel="00000000" w:rsidR="00000000" w:rsidRPr="00000000">
                <w:rPr>
                  <w:sz w:val="18"/>
                  <w:szCs w:val="18"/>
                  <w:rtl w:val="0"/>
                </w:rPr>
                <w:t xml:space="preserve">Perkins and Mansur COG Powerpoint</w:t>
              </w:r>
            </w:hyperlink>
            <w:r w:rsidDel="00000000" w:rsidR="00000000" w:rsidRPr="00000000">
              <w:rPr>
                <w:sz w:val="18"/>
                <w:szCs w:val="18"/>
                <w:rtl w:val="0"/>
              </w:rPr>
              <w:t xml:space="preserve">] </w:t>
            </w:r>
            <w:hyperlink w:anchor="_gzbeagzdfcb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D">
            <w:pPr>
              <w:widowControl w:val="0"/>
              <w:numPr>
                <w:ilvl w:val="0"/>
                <w:numId w:val="86"/>
              </w:numPr>
              <w:ind w:left="720" w:hanging="360"/>
              <w:rPr>
                <w:sz w:val="18"/>
                <w:szCs w:val="18"/>
              </w:rPr>
            </w:pPr>
            <w:r w:rsidDel="00000000" w:rsidR="00000000" w:rsidRPr="00000000">
              <w:rPr>
                <w:sz w:val="18"/>
                <w:szCs w:val="18"/>
                <w:rtl w:val="0"/>
              </w:rPr>
              <w:t xml:space="preserve">Pediatric Low Grade Gliomas [</w:t>
            </w:r>
            <w:hyperlink r:id="rId695">
              <w:r w:rsidDel="00000000" w:rsidR="00000000" w:rsidRPr="00000000">
                <w:rPr>
                  <w:sz w:val="18"/>
                  <w:szCs w:val="18"/>
                  <w:rtl w:val="0"/>
                </w:rPr>
                <w:t xml:space="preserve">Mansur COG Powerpoint</w:t>
              </w:r>
            </w:hyperlink>
            <w:r w:rsidDel="00000000" w:rsidR="00000000" w:rsidRPr="00000000">
              <w:rPr>
                <w:sz w:val="18"/>
                <w:szCs w:val="18"/>
                <w:rtl w:val="0"/>
              </w:rPr>
              <w:t xml:space="preserve">] </w:t>
            </w:r>
            <w:hyperlink w:anchor="_kub5ed7dwdn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E">
            <w:pPr>
              <w:widowControl w:val="0"/>
              <w:numPr>
                <w:ilvl w:val="0"/>
                <w:numId w:val="86"/>
              </w:numPr>
              <w:ind w:left="720" w:hanging="360"/>
              <w:rPr>
                <w:sz w:val="18"/>
                <w:szCs w:val="18"/>
              </w:rPr>
            </w:pPr>
            <w:r w:rsidDel="00000000" w:rsidR="00000000" w:rsidRPr="00000000">
              <w:rPr>
                <w:sz w:val="18"/>
                <w:szCs w:val="18"/>
                <w:rtl w:val="0"/>
              </w:rPr>
              <w:t xml:space="preserve">Radiotherapy for Infant Brain Tumors [</w:t>
            </w:r>
            <w:hyperlink r:id="rId696">
              <w:r w:rsidDel="00000000" w:rsidR="00000000" w:rsidRPr="00000000">
                <w:rPr>
                  <w:sz w:val="18"/>
                  <w:szCs w:val="18"/>
                  <w:rtl w:val="0"/>
                </w:rPr>
                <w:t xml:space="preserve">Mahajan ASTRO '16</w:t>
              </w:r>
            </w:hyperlink>
            <w:r w:rsidDel="00000000" w:rsidR="00000000" w:rsidRPr="00000000">
              <w:rPr>
                <w:sz w:val="18"/>
                <w:szCs w:val="18"/>
                <w:rtl w:val="0"/>
              </w:rPr>
              <w:t xml:space="preserve">]</w:t>
            </w:r>
          </w:p>
          <w:p w:rsidR="00000000" w:rsidDel="00000000" w:rsidP="00000000" w:rsidRDefault="00000000" w:rsidRPr="00000000" w14:paraId="00000BAF">
            <w:pPr>
              <w:widowControl w:val="0"/>
              <w:numPr>
                <w:ilvl w:val="0"/>
                <w:numId w:val="86"/>
              </w:numPr>
              <w:ind w:left="720" w:hanging="360"/>
              <w:rPr>
                <w:sz w:val="18"/>
                <w:szCs w:val="18"/>
              </w:rPr>
            </w:pPr>
            <w:r w:rsidDel="00000000" w:rsidR="00000000" w:rsidRPr="00000000">
              <w:rPr>
                <w:sz w:val="18"/>
                <w:szCs w:val="18"/>
                <w:rtl w:val="0"/>
              </w:rPr>
              <w:t xml:space="preserve">Childhood Acute Lymphoblastic Leukemia [</w:t>
            </w:r>
            <w:hyperlink r:id="rId697">
              <w:r w:rsidDel="00000000" w:rsidR="00000000" w:rsidRPr="00000000">
                <w:rPr>
                  <w:sz w:val="18"/>
                  <w:szCs w:val="18"/>
                  <w:rtl w:val="0"/>
                </w:rPr>
                <w:t xml:space="preserve">Marcus COG Powerpoint</w:t>
              </w:r>
            </w:hyperlink>
            <w:r w:rsidDel="00000000" w:rsidR="00000000" w:rsidRPr="00000000">
              <w:rPr>
                <w:sz w:val="18"/>
                <w:szCs w:val="18"/>
                <w:rtl w:val="0"/>
              </w:rPr>
              <w:t xml:space="preserve">] </w:t>
            </w:r>
            <w:hyperlink w:anchor="_gzbeagzdfcb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0">
            <w:pPr>
              <w:widowControl w:val="0"/>
              <w:numPr>
                <w:ilvl w:val="0"/>
                <w:numId w:val="86"/>
              </w:numPr>
              <w:ind w:left="720" w:hanging="360"/>
              <w:rPr>
                <w:sz w:val="18"/>
                <w:szCs w:val="18"/>
              </w:rPr>
            </w:pPr>
            <w:r w:rsidDel="00000000" w:rsidR="00000000" w:rsidRPr="00000000">
              <w:rPr>
                <w:sz w:val="18"/>
                <w:szCs w:val="18"/>
                <w:rtl w:val="0"/>
              </w:rPr>
              <w:t xml:space="preserve">RT in Patients with CNS Germ Cell Tumors [</w:t>
            </w:r>
            <w:hyperlink r:id="rId698">
              <w:r w:rsidDel="00000000" w:rsidR="00000000" w:rsidRPr="00000000">
                <w:rPr>
                  <w:sz w:val="18"/>
                  <w:szCs w:val="18"/>
                  <w:rtl w:val="0"/>
                </w:rPr>
                <w:t xml:space="preserve">Chuba COG Powerpoint</w:t>
              </w:r>
            </w:hyperlink>
            <w:r w:rsidDel="00000000" w:rsidR="00000000" w:rsidRPr="00000000">
              <w:rPr>
                <w:sz w:val="18"/>
                <w:szCs w:val="18"/>
                <w:rtl w:val="0"/>
              </w:rPr>
              <w:t xml:space="preserve">] </w:t>
            </w:r>
            <w:hyperlink w:anchor="_2oxs7n6nf0a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1">
            <w:pPr>
              <w:widowControl w:val="0"/>
              <w:numPr>
                <w:ilvl w:val="0"/>
                <w:numId w:val="86"/>
              </w:numPr>
              <w:ind w:left="720" w:hanging="360"/>
              <w:rPr>
                <w:sz w:val="18"/>
                <w:szCs w:val="18"/>
              </w:rPr>
            </w:pPr>
            <w:r w:rsidDel="00000000" w:rsidR="00000000" w:rsidRPr="00000000">
              <w:rPr>
                <w:sz w:val="18"/>
                <w:szCs w:val="18"/>
                <w:rtl w:val="0"/>
              </w:rPr>
              <w:t xml:space="preserve">Rhabdomyosarcoma Review [</w:t>
            </w:r>
            <w:hyperlink r:id="rId699">
              <w:r w:rsidDel="00000000" w:rsidR="00000000" w:rsidRPr="00000000">
                <w:rPr>
                  <w:sz w:val="18"/>
                  <w:szCs w:val="18"/>
                  <w:rtl w:val="0"/>
                </w:rPr>
                <w:t xml:space="preserve">COG Powerpoint 2017</w:t>
              </w:r>
            </w:hyperlink>
            <w:r w:rsidDel="00000000" w:rsidR="00000000" w:rsidRPr="00000000">
              <w:rPr>
                <w:sz w:val="18"/>
                <w:szCs w:val="18"/>
                <w:rtl w:val="0"/>
              </w:rPr>
              <w:t xml:space="preserve">]. </w:t>
            </w:r>
            <w:hyperlink w:anchor="_scav0ds6b7xm">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2">
            <w:pPr>
              <w:widowControl w:val="0"/>
              <w:numPr>
                <w:ilvl w:val="0"/>
                <w:numId w:val="86"/>
              </w:numPr>
              <w:ind w:left="720" w:hanging="360"/>
              <w:rPr>
                <w:sz w:val="18"/>
                <w:szCs w:val="18"/>
              </w:rPr>
            </w:pPr>
            <w:r w:rsidDel="00000000" w:rsidR="00000000" w:rsidRPr="00000000">
              <w:rPr>
                <w:sz w:val="18"/>
                <w:szCs w:val="18"/>
                <w:rtl w:val="0"/>
              </w:rPr>
              <w:t xml:space="preserve">Medulloblastoma [</w:t>
            </w:r>
            <w:hyperlink r:id="rId700">
              <w:r w:rsidDel="00000000" w:rsidR="00000000" w:rsidRPr="00000000">
                <w:rPr>
                  <w:sz w:val="18"/>
                  <w:szCs w:val="18"/>
                  <w:rtl w:val="0"/>
                </w:rPr>
                <w:t xml:space="preserve">Yock COG Powerpoint</w:t>
              </w:r>
            </w:hyperlink>
            <w:r w:rsidDel="00000000" w:rsidR="00000000" w:rsidRPr="00000000">
              <w:rPr>
                <w:sz w:val="18"/>
                <w:szCs w:val="18"/>
                <w:rtl w:val="0"/>
              </w:rPr>
              <w:t xml:space="preserve">] </w:t>
            </w:r>
            <w:hyperlink w:anchor="_bky1jhsixu1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3">
            <w:pPr>
              <w:widowControl w:val="0"/>
              <w:numPr>
                <w:ilvl w:val="0"/>
                <w:numId w:val="86"/>
              </w:numPr>
              <w:ind w:left="720" w:hanging="360"/>
              <w:rPr>
                <w:sz w:val="18"/>
                <w:szCs w:val="18"/>
              </w:rPr>
            </w:pPr>
            <w:r w:rsidDel="00000000" w:rsidR="00000000" w:rsidRPr="00000000">
              <w:rPr>
                <w:sz w:val="18"/>
                <w:szCs w:val="18"/>
                <w:rtl w:val="0"/>
              </w:rPr>
              <w:t xml:space="preserve">Retinoblastoma [</w:t>
            </w:r>
            <w:hyperlink r:id="rId701">
              <w:r w:rsidDel="00000000" w:rsidR="00000000" w:rsidRPr="00000000">
                <w:rPr>
                  <w:sz w:val="18"/>
                  <w:szCs w:val="18"/>
                  <w:rtl w:val="0"/>
                </w:rPr>
                <w:t xml:space="preserve">Buchbaum COG Powerpoint</w:t>
              </w:r>
            </w:hyperlink>
            <w:r w:rsidDel="00000000" w:rsidR="00000000" w:rsidRPr="00000000">
              <w:rPr>
                <w:sz w:val="18"/>
                <w:szCs w:val="18"/>
                <w:rtl w:val="0"/>
              </w:rPr>
              <w:t xml:space="preserve">] </w:t>
            </w:r>
            <w:hyperlink w:anchor="_mr633szdp2n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4">
            <w:pPr>
              <w:widowControl w:val="0"/>
              <w:numPr>
                <w:ilvl w:val="0"/>
                <w:numId w:val="86"/>
              </w:numPr>
              <w:ind w:left="720" w:hanging="360"/>
              <w:rPr>
                <w:sz w:val="18"/>
                <w:szCs w:val="18"/>
              </w:rPr>
            </w:pPr>
            <w:r w:rsidDel="00000000" w:rsidR="00000000" w:rsidRPr="00000000">
              <w:rPr>
                <w:sz w:val="18"/>
                <w:szCs w:val="18"/>
                <w:rtl w:val="0"/>
              </w:rPr>
              <w:t xml:space="preserve">The Double-edged Sword of Cytotoxic Therapy and PENTEC [</w:t>
            </w:r>
            <w:hyperlink r:id="rId702">
              <w:r w:rsidDel="00000000" w:rsidR="00000000" w:rsidRPr="00000000">
                <w:rPr>
                  <w:sz w:val="18"/>
                  <w:szCs w:val="18"/>
                  <w:rtl w:val="0"/>
                </w:rPr>
                <w:t xml:space="preserve">Constine COG Powerpoint</w:t>
              </w:r>
            </w:hyperlink>
            <w:r w:rsidDel="00000000" w:rsidR="00000000" w:rsidRPr="00000000">
              <w:rPr>
                <w:sz w:val="18"/>
                <w:szCs w:val="18"/>
                <w:rtl w:val="0"/>
              </w:rPr>
              <w:t xml:space="preserve">] </w:t>
            </w:r>
            <w:hyperlink w:anchor="_xilahm9fbnl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5">
            <w:pPr>
              <w:widowControl w:val="0"/>
              <w:numPr>
                <w:ilvl w:val="0"/>
                <w:numId w:val="86"/>
              </w:numPr>
              <w:ind w:left="720" w:hanging="360"/>
              <w:rPr>
                <w:sz w:val="18"/>
                <w:szCs w:val="18"/>
              </w:rPr>
            </w:pPr>
            <w:r w:rsidDel="00000000" w:rsidR="00000000" w:rsidRPr="00000000">
              <w:rPr>
                <w:sz w:val="18"/>
                <w:szCs w:val="18"/>
                <w:rtl w:val="0"/>
              </w:rPr>
              <w:t xml:space="preserve">Neuroblastoma—remembering the three physicians who described it a century ago [</w:t>
            </w:r>
            <w:hyperlink r:id="rId703">
              <w:r w:rsidDel="00000000" w:rsidR="00000000" w:rsidRPr="00000000">
                <w:rPr>
                  <w:sz w:val="18"/>
                  <w:szCs w:val="18"/>
                  <w:rtl w:val="0"/>
                </w:rPr>
                <w:t xml:space="preserve">Rothenberg Peds Rads '09</w:t>
              </w:r>
            </w:hyperlink>
            <w:r w:rsidDel="00000000" w:rsidR="00000000" w:rsidRPr="00000000">
              <w:rPr>
                <w:sz w:val="18"/>
                <w:szCs w:val="18"/>
                <w:rtl w:val="0"/>
              </w:rPr>
              <w:t xml:space="preserve">]. </w:t>
            </w:r>
            <w:hyperlink w:anchor="_xm8gyp4b0wt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6">
            <w:pPr>
              <w:numPr>
                <w:ilvl w:val="0"/>
                <w:numId w:val="86"/>
              </w:numPr>
              <w:ind w:left="720" w:hanging="360"/>
              <w:rPr>
                <w:sz w:val="18"/>
                <w:szCs w:val="18"/>
              </w:rPr>
            </w:pPr>
            <w:r w:rsidDel="00000000" w:rsidR="00000000" w:rsidRPr="00000000">
              <w:rPr>
                <w:sz w:val="18"/>
                <w:szCs w:val="18"/>
                <w:rtl w:val="0"/>
              </w:rPr>
              <w:t xml:space="preserve">Neuroblastoma: Excellent powerpoint overview of protocols [</w:t>
            </w:r>
            <w:hyperlink r:id="rId704">
              <w:r w:rsidDel="00000000" w:rsidR="00000000" w:rsidRPr="00000000">
                <w:rPr>
                  <w:sz w:val="18"/>
                  <w:szCs w:val="18"/>
                  <w:rtl w:val="0"/>
                </w:rPr>
                <w:t xml:space="preserve">Haas-Kogan COG Powerpoint '16</w:t>
              </w:r>
            </w:hyperlink>
            <w:r w:rsidDel="00000000" w:rsidR="00000000" w:rsidRPr="00000000">
              <w:rPr>
                <w:sz w:val="18"/>
                <w:szCs w:val="18"/>
                <w:rtl w:val="0"/>
              </w:rPr>
              <w:t xml:space="preserve">]. </w:t>
            </w:r>
            <w:hyperlink w:anchor="_xm8gyp4b0wt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7">
            <w:pPr>
              <w:widowControl w:val="0"/>
              <w:numPr>
                <w:ilvl w:val="0"/>
                <w:numId w:val="86"/>
              </w:numPr>
              <w:ind w:left="720" w:hanging="360"/>
              <w:rPr>
                <w:sz w:val="18"/>
                <w:szCs w:val="18"/>
              </w:rPr>
            </w:pPr>
            <w:r w:rsidDel="00000000" w:rsidR="00000000" w:rsidRPr="00000000">
              <w:rPr>
                <w:sz w:val="18"/>
                <w:szCs w:val="18"/>
                <w:rtl w:val="0"/>
              </w:rPr>
              <w:t xml:space="preserve">Wilms Tumor: Historical protocols [</w:t>
            </w:r>
            <w:hyperlink r:id="rId705">
              <w:r w:rsidDel="00000000" w:rsidR="00000000" w:rsidRPr="00000000">
                <w:rPr>
                  <w:sz w:val="18"/>
                  <w:szCs w:val="18"/>
                  <w:rtl w:val="0"/>
                </w:rPr>
                <w:t xml:space="preserve">COG Powerpoint of NWTS protocols over the years</w:t>
              </w:r>
            </w:hyperlink>
            <w:r w:rsidDel="00000000" w:rsidR="00000000" w:rsidRPr="00000000">
              <w:rPr>
                <w:sz w:val="18"/>
                <w:szCs w:val="18"/>
                <w:rtl w:val="0"/>
              </w:rPr>
              <w:t xml:space="preserve">, </w:t>
            </w:r>
            <w:hyperlink r:id="rId706">
              <w:r w:rsidDel="00000000" w:rsidR="00000000" w:rsidRPr="00000000">
                <w:rPr>
                  <w:sz w:val="18"/>
                  <w:szCs w:val="18"/>
                  <w:rtl w:val="0"/>
                </w:rPr>
                <w:t xml:space="preserve">summary of NWTS trials</w:t>
              </w:r>
            </w:hyperlink>
            <w:r w:rsidDel="00000000" w:rsidR="00000000" w:rsidRPr="00000000">
              <w:rPr>
                <w:sz w:val="18"/>
                <w:szCs w:val="18"/>
                <w:rtl w:val="0"/>
              </w:rPr>
              <w:t xml:space="preserve">] </w:t>
            </w:r>
            <w:hyperlink w:anchor="_qy3igkd95sd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8">
            <w:pPr>
              <w:numPr>
                <w:ilvl w:val="0"/>
                <w:numId w:val="86"/>
              </w:numPr>
              <w:ind w:left="720" w:hanging="360"/>
              <w:rPr>
                <w:sz w:val="18"/>
                <w:szCs w:val="18"/>
              </w:rPr>
            </w:pPr>
            <w:r w:rsidDel="00000000" w:rsidR="00000000" w:rsidRPr="00000000">
              <w:rPr>
                <w:sz w:val="18"/>
                <w:szCs w:val="18"/>
                <w:rtl w:val="0"/>
              </w:rPr>
              <w:t xml:space="preserve">Ewing Sarcoma: Local control after surgery or RT [</w:t>
            </w:r>
            <w:hyperlink r:id="rId707">
              <w:r w:rsidDel="00000000" w:rsidR="00000000" w:rsidRPr="00000000">
                <w:rPr>
                  <w:sz w:val="18"/>
                  <w:szCs w:val="18"/>
                  <w:rtl w:val="0"/>
                </w:rPr>
                <w:t xml:space="preserve">Ahmed IJROBP '17</w:t>
              </w:r>
            </w:hyperlink>
            <w:r w:rsidDel="00000000" w:rsidR="00000000" w:rsidRPr="00000000">
              <w:rPr>
                <w:sz w:val="18"/>
                <w:szCs w:val="18"/>
                <w:rtl w:val="0"/>
              </w:rPr>
              <w:t xml:space="preserve">, </w:t>
            </w:r>
            <w:hyperlink r:id="rId708">
              <w:r w:rsidDel="00000000" w:rsidR="00000000" w:rsidRPr="00000000">
                <w:rPr>
                  <w:sz w:val="18"/>
                  <w:szCs w:val="18"/>
                  <w:rtl w:val="0"/>
                </w:rPr>
                <w:t xml:space="preserve">Powerpoint</w:t>
              </w:r>
            </w:hyperlink>
            <w:r w:rsidDel="00000000" w:rsidR="00000000" w:rsidRPr="00000000">
              <w:rPr>
                <w:sz w:val="18"/>
                <w:szCs w:val="18"/>
                <w:rtl w:val="0"/>
              </w:rPr>
              <w:t xml:space="preserve">] </w:t>
            </w:r>
            <w:hyperlink w:anchor="kix.x8gyf59w6m2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9">
            <w:pPr>
              <w:numPr>
                <w:ilvl w:val="0"/>
                <w:numId w:val="86"/>
              </w:numPr>
              <w:ind w:left="720" w:hanging="360"/>
              <w:rPr>
                <w:sz w:val="18"/>
                <w:szCs w:val="18"/>
              </w:rPr>
            </w:pPr>
            <w:r w:rsidDel="00000000" w:rsidR="00000000" w:rsidRPr="00000000">
              <w:rPr>
                <w:sz w:val="18"/>
                <w:szCs w:val="18"/>
                <w:rtl w:val="0"/>
              </w:rPr>
              <w:t xml:space="preserve">Update on Radiation Physics in Pediatric Tumors [</w:t>
            </w:r>
            <w:hyperlink r:id="rId709">
              <w:r w:rsidDel="00000000" w:rsidR="00000000" w:rsidRPr="00000000">
                <w:rPr>
                  <w:sz w:val="18"/>
                  <w:szCs w:val="18"/>
                  <w:rtl w:val="0"/>
                </w:rPr>
                <w:t xml:space="preserve">Hua and Ulin COG Powerpoint '17</w:t>
              </w:r>
            </w:hyperlink>
            <w:r w:rsidDel="00000000" w:rsidR="00000000" w:rsidRPr="00000000">
              <w:rPr>
                <w:sz w:val="18"/>
                <w:szCs w:val="18"/>
                <w:rtl w:val="0"/>
              </w:rPr>
              <w:t xml:space="preserve">]</w:t>
            </w:r>
          </w:p>
          <w:p w:rsidR="00000000" w:rsidDel="00000000" w:rsidP="00000000" w:rsidRDefault="00000000" w:rsidRPr="00000000" w14:paraId="00000BBA">
            <w:pPr>
              <w:widowControl w:val="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BBB">
            <w:pPr>
              <w:numPr>
                <w:ilvl w:val="0"/>
                <w:numId w:val="108"/>
              </w:numPr>
              <w:ind w:left="720" w:hanging="360"/>
              <w:rPr>
                <w:sz w:val="18"/>
                <w:szCs w:val="18"/>
              </w:rPr>
            </w:pPr>
            <w:r w:rsidDel="00000000" w:rsidR="00000000" w:rsidRPr="00000000">
              <w:rPr>
                <w:sz w:val="18"/>
                <w:szCs w:val="18"/>
                <w:rtl w:val="0"/>
              </w:rPr>
              <w:t xml:space="preserve">SIOPE brain tumor group consensus guideline on CSI target volumes [</w:t>
            </w:r>
            <w:hyperlink r:id="rId710">
              <w:r w:rsidDel="00000000" w:rsidR="00000000" w:rsidRPr="00000000">
                <w:rPr>
                  <w:sz w:val="18"/>
                  <w:szCs w:val="18"/>
                  <w:rtl w:val="0"/>
                </w:rPr>
                <w:t xml:space="preserve">Ajithkumar RTO' 18</w:t>
              </w:r>
            </w:hyperlink>
            <w:r w:rsidDel="00000000" w:rsidR="00000000" w:rsidRPr="00000000">
              <w:rPr>
                <w:sz w:val="18"/>
                <w:szCs w:val="18"/>
                <w:rtl w:val="0"/>
              </w:rPr>
              <w:t xml:space="preserve">] </w:t>
            </w:r>
            <w:hyperlink w:anchor="_hjfebnhgu5k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C">
            <w:pPr>
              <w:widowControl w:val="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BBD">
            <w:pPr>
              <w:numPr>
                <w:ilvl w:val="0"/>
                <w:numId w:val="5"/>
              </w:numPr>
              <w:ind w:left="720" w:hanging="360"/>
              <w:rPr>
                <w:sz w:val="18"/>
                <w:szCs w:val="18"/>
              </w:rPr>
            </w:pPr>
            <w:r w:rsidDel="00000000" w:rsidR="00000000" w:rsidRPr="00000000">
              <w:rPr>
                <w:sz w:val="18"/>
                <w:szCs w:val="18"/>
                <w:rtl w:val="0"/>
              </w:rPr>
              <w:t xml:space="preserve">Ependymoma: ACNS 0121 </w:t>
            </w:r>
            <w:hyperlink r:id="rId711">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712">
              <w:r w:rsidDel="00000000" w:rsidR="00000000" w:rsidRPr="00000000">
                <w:rPr>
                  <w:sz w:val="18"/>
                  <w:szCs w:val="18"/>
                  <w:rtl w:val="0"/>
                </w:rPr>
                <w:t xml:space="preserve">Merchant Protocol (Supplement) JCO '19</w:t>
              </w:r>
            </w:hyperlink>
            <w:r w:rsidDel="00000000" w:rsidR="00000000" w:rsidRPr="00000000">
              <w:rPr>
                <w:sz w:val="18"/>
                <w:szCs w:val="18"/>
                <w:rtl w:val="0"/>
              </w:rPr>
              <w:t xml:space="preserve">] </w:t>
            </w:r>
            <w:hyperlink w:anchor="kix.klr69gcsod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E">
            <w:pPr>
              <w:numPr>
                <w:ilvl w:val="0"/>
                <w:numId w:val="5"/>
              </w:numPr>
              <w:ind w:left="720" w:hanging="360"/>
              <w:rPr>
                <w:sz w:val="18"/>
                <w:szCs w:val="18"/>
              </w:rPr>
            </w:pPr>
            <w:r w:rsidDel="00000000" w:rsidR="00000000" w:rsidRPr="00000000">
              <w:rPr>
                <w:sz w:val="18"/>
                <w:szCs w:val="18"/>
                <w:rtl w:val="0"/>
              </w:rPr>
              <w:t xml:space="preserve">ACNS1721 [</w:t>
            </w:r>
            <w:hyperlink r:id="rId713">
              <w:r w:rsidDel="00000000" w:rsidR="00000000" w:rsidRPr="00000000">
                <w:rPr>
                  <w:sz w:val="18"/>
                  <w:szCs w:val="18"/>
                  <w:rtl w:val="0"/>
                </w:rPr>
                <w:t xml:space="preserve">Contouring Atlas</w:t>
              </w:r>
            </w:hyperlink>
            <w:r w:rsidDel="00000000" w:rsidR="00000000" w:rsidRPr="00000000">
              <w:rPr>
                <w:sz w:val="18"/>
                <w:szCs w:val="18"/>
                <w:rtl w:val="0"/>
              </w:rPr>
              <w:t xml:space="preserve">, </w:t>
            </w:r>
            <w:hyperlink r:id="rId714">
              <w:r w:rsidDel="00000000" w:rsidR="00000000" w:rsidRPr="00000000">
                <w:rPr>
                  <w:sz w:val="18"/>
                  <w:szCs w:val="18"/>
                  <w:rtl w:val="0"/>
                </w:rPr>
                <w:t xml:space="preserve">MIM Case #1</w:t>
              </w:r>
            </w:hyperlink>
            <w:r w:rsidDel="00000000" w:rsidR="00000000" w:rsidRPr="00000000">
              <w:rPr>
                <w:sz w:val="18"/>
                <w:szCs w:val="18"/>
                <w:rtl w:val="0"/>
              </w:rPr>
              <w:t xml:space="preserve">, </w:t>
            </w:r>
            <w:hyperlink r:id="rId715">
              <w:r w:rsidDel="00000000" w:rsidR="00000000" w:rsidRPr="00000000">
                <w:rPr>
                  <w:sz w:val="18"/>
                  <w:szCs w:val="18"/>
                  <w:rtl w:val="0"/>
                </w:rPr>
                <w:t xml:space="preserve">MIM Case #2</w:t>
              </w:r>
            </w:hyperlink>
            <w:r w:rsidDel="00000000" w:rsidR="00000000" w:rsidRPr="00000000">
              <w:rPr>
                <w:sz w:val="18"/>
                <w:szCs w:val="18"/>
                <w:rtl w:val="0"/>
              </w:rPr>
              <w:t xml:space="preserve">, </w:t>
            </w:r>
            <w:hyperlink r:id="rId716">
              <w:r w:rsidDel="00000000" w:rsidR="00000000" w:rsidRPr="00000000">
                <w:rPr>
                  <w:sz w:val="18"/>
                  <w:szCs w:val="18"/>
                  <w:rtl w:val="0"/>
                </w:rPr>
                <w:t xml:space="preserve">NCT03581292</w:t>
              </w:r>
            </w:hyperlink>
            <w:r w:rsidDel="00000000" w:rsidR="00000000" w:rsidRPr="00000000">
              <w:rPr>
                <w:sz w:val="18"/>
                <w:szCs w:val="18"/>
                <w:rtl w:val="0"/>
              </w:rPr>
              <w:t xml:space="preserve">]: Phase II. Velaparib + RT + TMZ.</w:t>
            </w:r>
          </w:p>
          <w:p w:rsidR="00000000" w:rsidDel="00000000" w:rsidP="00000000" w:rsidRDefault="00000000" w:rsidRPr="00000000" w14:paraId="00000BBF">
            <w:pPr>
              <w:numPr>
                <w:ilvl w:val="1"/>
                <w:numId w:val="5"/>
              </w:numPr>
              <w:ind w:left="1440" w:hanging="360"/>
              <w:rPr>
                <w:sz w:val="18"/>
                <w:szCs w:val="18"/>
              </w:rPr>
            </w:pPr>
            <w:r w:rsidDel="00000000" w:rsidR="00000000" w:rsidRPr="00000000">
              <w:rPr>
                <w:sz w:val="18"/>
                <w:szCs w:val="18"/>
                <w:rtl w:val="0"/>
              </w:rPr>
              <w:t xml:space="preserve">Newly diagnosed malignant glioma without H3 K27M or BRAFV600 mutations.</w:t>
            </w:r>
          </w:p>
          <w:p w:rsidR="00000000" w:rsidDel="00000000" w:rsidP="00000000" w:rsidRDefault="00000000" w:rsidRPr="00000000" w14:paraId="00000BC0">
            <w:pPr>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BC1">
            <w:pPr>
              <w:numPr>
                <w:ilvl w:val="0"/>
                <w:numId w:val="22"/>
              </w:numPr>
              <w:ind w:left="720" w:hanging="360"/>
              <w:rPr>
                <w:sz w:val="18"/>
                <w:szCs w:val="18"/>
              </w:rPr>
            </w:pPr>
            <w:r w:rsidDel="00000000" w:rsidR="00000000" w:rsidRPr="00000000">
              <w:rPr>
                <w:sz w:val="18"/>
                <w:szCs w:val="18"/>
                <w:rtl w:val="0"/>
              </w:rPr>
              <w:t xml:space="preserve">U. Florida symptomatic brainstem injury in peds [</w:t>
            </w:r>
            <w:hyperlink r:id="rId717">
              <w:r w:rsidDel="00000000" w:rsidR="00000000" w:rsidRPr="00000000">
                <w:rPr>
                  <w:sz w:val="18"/>
                  <w:szCs w:val="18"/>
                  <w:rtl w:val="0"/>
                </w:rPr>
                <w:t xml:space="preserve">Indelicato Acta Onc '14</w:t>
              </w:r>
            </w:hyperlink>
            <w:r w:rsidDel="00000000" w:rsidR="00000000" w:rsidRPr="00000000">
              <w:rPr>
                <w:sz w:val="18"/>
                <w:szCs w:val="18"/>
                <w:rtl w:val="0"/>
              </w:rPr>
              <w:t xml:space="preserve">]: Protons. &gt; 50.4 CGE to the brainstem. </w:t>
            </w:r>
            <w:hyperlink r:id="rId71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C2">
            <w:pPr>
              <w:numPr>
                <w:ilvl w:val="0"/>
                <w:numId w:val="22"/>
              </w:numPr>
              <w:ind w:left="720" w:hanging="360"/>
              <w:rPr>
                <w:sz w:val="18"/>
                <w:szCs w:val="18"/>
              </w:rPr>
            </w:pPr>
            <w:r w:rsidDel="00000000" w:rsidR="00000000" w:rsidRPr="00000000">
              <w:rPr>
                <w:sz w:val="18"/>
                <w:szCs w:val="18"/>
                <w:rtl w:val="0"/>
              </w:rPr>
              <w:t xml:space="preserve">EORTC-LYSA Analysis of CVD after treatment for HL [</w:t>
            </w:r>
            <w:hyperlink r:id="rId719">
              <w:r w:rsidDel="00000000" w:rsidR="00000000" w:rsidRPr="00000000">
                <w:rPr>
                  <w:sz w:val="18"/>
                  <w:szCs w:val="18"/>
                  <w:rtl w:val="0"/>
                </w:rPr>
                <w:t xml:space="preserve">Maraldo Lanc Heme '15</w:t>
              </w:r>
            </w:hyperlink>
            <w:r w:rsidDel="00000000" w:rsidR="00000000" w:rsidRPr="00000000">
              <w:rPr>
                <w:sz w:val="18"/>
                <w:szCs w:val="18"/>
                <w:rtl w:val="0"/>
              </w:rPr>
              <w:t xml:space="preserve">] </w:t>
            </w:r>
            <w:hyperlink w:anchor="_qev0412w1zn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C3">
            <w:pPr>
              <w:numPr>
                <w:ilvl w:val="0"/>
                <w:numId w:val="22"/>
              </w:numPr>
              <w:ind w:left="720" w:hanging="360"/>
              <w:rPr>
                <w:sz w:val="18"/>
                <w:szCs w:val="18"/>
              </w:rPr>
            </w:pPr>
            <w:r w:rsidDel="00000000" w:rsidR="00000000" w:rsidRPr="00000000">
              <w:rPr>
                <w:sz w:val="18"/>
                <w:szCs w:val="18"/>
                <w:rtl w:val="0"/>
              </w:rPr>
              <w:t xml:space="preserve">Radiation Dose-Response Relationship for Risk of Coronary Heart Disease in Survivors of HL </w:t>
            </w:r>
            <w:hyperlink r:id="rId720">
              <w:r w:rsidDel="00000000" w:rsidR="00000000" w:rsidRPr="00000000">
                <w:rPr>
                  <w:sz w:val="18"/>
                  <w:szCs w:val="18"/>
                  <w:rtl w:val="0"/>
                </w:rPr>
                <w:t xml:space="preserve">[Nimwegen JCO '16]</w:t>
              </w:r>
            </w:hyperlink>
            <w:r w:rsidDel="00000000" w:rsidR="00000000" w:rsidRPr="00000000">
              <w:rPr>
                <w:sz w:val="18"/>
                <w:szCs w:val="18"/>
                <w:rtl w:val="0"/>
              </w:rPr>
              <w:t xml:space="preserve"> </w:t>
            </w:r>
            <w:hyperlink w:anchor="_qev0412w1zn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C4">
            <w:pPr>
              <w:numPr>
                <w:ilvl w:val="0"/>
                <w:numId w:val="22"/>
              </w:numPr>
              <w:ind w:left="720" w:hanging="360"/>
              <w:rPr>
                <w:sz w:val="18"/>
                <w:szCs w:val="18"/>
              </w:rPr>
            </w:pPr>
            <w:r w:rsidDel="00000000" w:rsidR="00000000" w:rsidRPr="00000000">
              <w:rPr>
                <w:sz w:val="18"/>
                <w:szCs w:val="18"/>
                <w:rtl w:val="0"/>
              </w:rPr>
              <w:t xml:space="preserve">Childhood Cancer Survival Study: Risks of Ischemic Heart Disease and Stroke by age of 50 years [</w:t>
            </w:r>
            <w:hyperlink r:id="rId721">
              <w:r w:rsidDel="00000000" w:rsidR="00000000" w:rsidRPr="00000000">
                <w:rPr>
                  <w:sz w:val="18"/>
                  <w:szCs w:val="18"/>
                  <w:rtl w:val="0"/>
                </w:rPr>
                <w:t xml:space="preserve">Chow JCO '18</w:t>
              </w:r>
            </w:hyperlink>
            <w:r w:rsidDel="00000000" w:rsidR="00000000" w:rsidRPr="00000000">
              <w:rPr>
                <w:sz w:val="18"/>
                <w:szCs w:val="18"/>
                <w:rtl w:val="0"/>
              </w:rPr>
              <w:t xml:space="preserve">] </w:t>
            </w:r>
            <w:hyperlink w:anchor="_qev0412w1zn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C5">
            <w:pPr>
              <w:numPr>
                <w:ilvl w:val="0"/>
                <w:numId w:val="22"/>
              </w:numPr>
              <w:ind w:left="720" w:hanging="360"/>
              <w:rPr>
                <w:sz w:val="18"/>
                <w:szCs w:val="18"/>
              </w:rPr>
            </w:pPr>
            <w:r w:rsidDel="00000000" w:rsidR="00000000" w:rsidRPr="00000000">
              <w:rPr>
                <w:sz w:val="18"/>
                <w:szCs w:val="18"/>
                <w:rtl w:val="0"/>
              </w:rPr>
              <w:t xml:space="preserve">CCSS: Cerebrovascular Diseases [</w:t>
            </w:r>
            <w:hyperlink r:id="rId722">
              <w:r w:rsidDel="00000000" w:rsidR="00000000" w:rsidRPr="00000000">
                <w:rPr>
                  <w:sz w:val="18"/>
                  <w:szCs w:val="18"/>
                  <w:rtl w:val="0"/>
                </w:rPr>
                <w:t xml:space="preserve">El-Fayech IJROBP '17</w:t>
              </w:r>
            </w:hyperlink>
            <w:r w:rsidDel="00000000" w:rsidR="00000000" w:rsidRPr="00000000">
              <w:rPr>
                <w:sz w:val="18"/>
                <w:szCs w:val="18"/>
                <w:rtl w:val="0"/>
              </w:rPr>
              <w:t xml:space="preserve">]: RT Dose to Circle of Willis. </w:t>
            </w:r>
            <w:hyperlink w:anchor="_qev0412w1zn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C6">
            <w:pPr>
              <w:numPr>
                <w:ilvl w:val="0"/>
                <w:numId w:val="22"/>
              </w:numPr>
              <w:ind w:left="720" w:hanging="360"/>
              <w:rPr>
                <w:sz w:val="18"/>
                <w:szCs w:val="18"/>
              </w:rPr>
            </w:pPr>
            <w:r w:rsidDel="00000000" w:rsidR="00000000" w:rsidRPr="00000000">
              <w:rPr>
                <w:sz w:val="18"/>
                <w:szCs w:val="18"/>
                <w:rtl w:val="0"/>
              </w:rPr>
              <w:t xml:space="preserve">Childhood Cancer Survival Study: Subsequent (malignant) neoplasms by age of 30 years [</w:t>
            </w:r>
            <w:hyperlink r:id="rId723">
              <w:r w:rsidDel="00000000" w:rsidR="00000000" w:rsidRPr="00000000">
                <w:rPr>
                  <w:sz w:val="18"/>
                  <w:szCs w:val="18"/>
                  <w:rtl w:val="0"/>
                </w:rPr>
                <w:t xml:space="preserve">Friedman JNCI '10]</w:t>
              </w:r>
            </w:hyperlink>
            <w:r w:rsidDel="00000000" w:rsidR="00000000" w:rsidRPr="00000000">
              <w:rPr>
                <w:sz w:val="18"/>
                <w:szCs w:val="18"/>
                <w:rtl w:val="0"/>
              </w:rPr>
              <w:t xml:space="preserve"> </w:t>
            </w:r>
            <w:hyperlink w:anchor="_64rpclrkwkyl">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BC7">
      <w:pPr>
        <w:rPr>
          <w:i w:val="1"/>
        </w:rPr>
      </w:pPr>
      <w:r w:rsidDel="00000000" w:rsidR="00000000" w:rsidRPr="00000000">
        <w:rPr>
          <w:rtl w:val="0"/>
        </w:rPr>
      </w:r>
    </w:p>
    <w:tbl>
      <w:tblPr>
        <w:tblStyle w:val="Table2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rPr/>
            </w:pPr>
            <w:r w:rsidDel="00000000" w:rsidR="00000000" w:rsidRPr="00000000">
              <w:rPr>
                <w:b w:val="1"/>
                <w:rtl w:val="0"/>
              </w:rPr>
              <w:t xml:space="preserve">Late Effects of Treatment for Childhood Cancer </w:t>
            </w:r>
            <w:r w:rsidDel="00000000" w:rsidR="00000000" w:rsidRPr="00000000">
              <w:rPr>
                <w:rtl w:val="0"/>
              </w:rPr>
              <w:t xml:space="preserve">[</w:t>
            </w:r>
            <w:hyperlink r:id="rId724">
              <w:r w:rsidDel="00000000" w:rsidR="00000000" w:rsidRPr="00000000">
                <w:rPr>
                  <w:rtl w:val="0"/>
                </w:rPr>
                <w:t xml:space="preserve">NCI PDQ</w:t>
              </w:r>
            </w:hyperlink>
            <w:r w:rsidDel="00000000" w:rsidR="00000000" w:rsidRPr="00000000">
              <w:rPr>
                <w:rtl w:val="0"/>
              </w:rPr>
              <w:t xml:space="preserve">]</w:t>
            </w:r>
          </w:p>
          <w:p w:rsidR="00000000" w:rsidDel="00000000" w:rsidP="00000000" w:rsidRDefault="00000000" w:rsidRPr="00000000" w14:paraId="00000BC9">
            <w:pPr>
              <w:widowControl w:val="0"/>
              <w:numPr>
                <w:ilvl w:val="0"/>
                <w:numId w:val="32"/>
              </w:numPr>
              <w:ind w:left="720" w:hanging="360"/>
            </w:pPr>
            <w:r w:rsidDel="00000000" w:rsidR="00000000" w:rsidRPr="00000000">
              <w:rPr>
                <w:rtl w:val="0"/>
              </w:rPr>
              <w:t xml:space="preserve">What follows is a simplification of this information. Refer to the PDQ for more information.</w:t>
            </w:r>
          </w:p>
        </w:tc>
      </w:tr>
    </w:tbl>
    <w:p w:rsidR="00000000" w:rsidDel="00000000" w:rsidP="00000000" w:rsidRDefault="00000000" w:rsidRPr="00000000" w14:paraId="00000BCA">
      <w:pPr>
        <w:pStyle w:val="Heading2"/>
        <w:rPr/>
      </w:pPr>
      <w:bookmarkStart w:colFirst="0" w:colLast="0" w:name="_ajx2qgovo7we" w:id="137"/>
      <w:bookmarkEnd w:id="137"/>
      <w:r w:rsidDel="00000000" w:rsidR="00000000" w:rsidRPr="00000000">
        <w:rPr>
          <w:rtl w:val="0"/>
        </w:rPr>
      </w:r>
    </w:p>
    <w:bookmarkStart w:colFirst="0" w:colLast="0" w:name="n5j9zgc1ri00" w:id="138"/>
    <w:bookmarkEnd w:id="138"/>
    <w:p w:rsidR="00000000" w:rsidDel="00000000" w:rsidP="00000000" w:rsidRDefault="00000000" w:rsidRPr="00000000" w14:paraId="00000BCB">
      <w:pPr>
        <w:jc w:val="center"/>
        <w:rPr/>
      </w:pPr>
      <w:hyperlink r:id="rId725">
        <w:r w:rsidDel="00000000" w:rsidR="00000000" w:rsidRPr="00000000">
          <w:rPr>
            <w:color w:val="1155cc"/>
            <w:u w:val="single"/>
          </w:rPr>
          <w:drawing>
            <wp:inline distB="114300" distT="114300" distL="114300" distR="114300">
              <wp:extent cx="5029200" cy="3763518"/>
              <wp:effectExtent b="12700" l="12700" r="12700" t="12700"/>
              <wp:docPr id="26" name="image27.png"/>
              <a:graphic>
                <a:graphicData uri="http://schemas.openxmlformats.org/drawingml/2006/picture">
                  <pic:pic>
                    <pic:nvPicPr>
                      <pic:cNvPr id="0" name="image27.png"/>
                      <pic:cNvPicPr preferRelativeResize="0"/>
                    </pic:nvPicPr>
                    <pic:blipFill>
                      <a:blip r:embed="rId726"/>
                      <a:srcRect b="0" l="0" r="0" t="0"/>
                      <a:stretch>
                        <a:fillRect/>
                      </a:stretch>
                    </pic:blipFill>
                    <pic:spPr>
                      <a:xfrm>
                        <a:off x="0" y="0"/>
                        <a:ext cx="5029200" cy="3763518"/>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BCC">
      <w:pPr>
        <w:pStyle w:val="Heading2"/>
        <w:jc w:val="center"/>
        <w:rPr/>
      </w:pPr>
      <w:bookmarkStart w:colFirst="0" w:colLast="0" w:name="_wfrbxlvt7gzx" w:id="139"/>
      <w:bookmarkEnd w:id="139"/>
      <w:hyperlink r:id="rId727">
        <w:r w:rsidDel="00000000" w:rsidR="00000000" w:rsidRPr="00000000">
          <w:rPr>
            <w:color w:val="1155cc"/>
            <w:u w:val="single"/>
          </w:rPr>
          <w:drawing>
            <wp:inline distB="114300" distT="114300" distL="114300" distR="114300">
              <wp:extent cx="5029200" cy="3771900"/>
              <wp:effectExtent b="12700" l="12700" r="12700" t="12700"/>
              <wp:docPr id="9" name="image8.png"/>
              <a:graphic>
                <a:graphicData uri="http://schemas.openxmlformats.org/drawingml/2006/picture">
                  <pic:pic>
                    <pic:nvPicPr>
                      <pic:cNvPr id="0" name="image8.png"/>
                      <pic:cNvPicPr preferRelativeResize="0"/>
                    </pic:nvPicPr>
                    <pic:blipFill>
                      <a:blip r:embed="rId728"/>
                      <a:srcRect b="0" l="0" r="0" t="0"/>
                      <a:stretch>
                        <a:fillRect/>
                      </a:stretch>
                    </pic:blipFill>
                    <pic:spPr>
                      <a:xfrm>
                        <a:off x="0" y="0"/>
                        <a:ext cx="5029200" cy="37719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BCD">
      <w:pPr>
        <w:pStyle w:val="Heading2"/>
        <w:rPr/>
      </w:pPr>
      <w:bookmarkStart w:colFirst="0" w:colLast="0" w:name="_t9bpc6jib8hn" w:id="140"/>
      <w:bookmarkEnd w:id="140"/>
      <w:hyperlink w:anchor="_xilahm9fbnlf">
        <w:r w:rsidDel="00000000" w:rsidR="00000000" w:rsidRPr="00000000">
          <w:rPr>
            <w:rtl w:val="0"/>
          </w:rPr>
          <w:t xml:space="preserve">Intelligence Quotient Toxicity</w:t>
        </w:r>
      </w:hyperlink>
      <w:r w:rsidDel="00000000" w:rsidR="00000000" w:rsidRPr="00000000">
        <w:rPr>
          <w:rtl w:val="0"/>
        </w:rPr>
      </w:r>
    </w:p>
    <w:p w:rsidR="00000000" w:rsidDel="00000000" w:rsidP="00000000" w:rsidRDefault="00000000" w:rsidRPr="00000000" w14:paraId="00000BCE">
      <w:pPr>
        <w:rPr/>
      </w:pPr>
      <w:r w:rsidDel="00000000" w:rsidR="00000000" w:rsidRPr="00000000">
        <w:rPr>
          <w:rFonts w:ascii="Gungsuh" w:cs="Gungsuh" w:eastAsia="Gungsuh" w:hAnsi="Gungsuh"/>
          <w:rtl w:val="0"/>
        </w:rPr>
        <w:t xml:space="preserve">“Cognitive dysfunction in children is largely seen for whole brain doses of ≥ 18 Gy” [</w:t>
      </w:r>
      <w:hyperlink r:id="rId729">
        <w:r w:rsidDel="00000000" w:rsidR="00000000" w:rsidRPr="00000000">
          <w:rPr>
            <w:rtl w:val="0"/>
          </w:rPr>
          <w:t xml:space="preserve">QUANTEC</w:t>
        </w:r>
      </w:hyperlink>
      <w:r w:rsidDel="00000000" w:rsidR="00000000" w:rsidRPr="00000000">
        <w:rPr>
          <w:rtl w:val="0"/>
        </w:rPr>
        <w:t xml:space="preserve">].</w:t>
      </w:r>
    </w:p>
    <w:p w:rsidR="00000000" w:rsidDel="00000000" w:rsidP="00000000" w:rsidRDefault="00000000" w:rsidRPr="00000000" w14:paraId="00000BCF">
      <w:pPr>
        <w:numPr>
          <w:ilvl w:val="0"/>
          <w:numId w:val="41"/>
        </w:numPr>
        <w:ind w:left="720" w:hanging="360"/>
      </w:pPr>
      <w:r w:rsidDel="00000000" w:rsidR="00000000" w:rsidRPr="00000000">
        <w:rPr>
          <w:rtl w:val="0"/>
        </w:rPr>
        <w:t xml:space="preserve">Dose to the temporal lobe/hippocampus appears and age of irradiation appears to be the most important factors.</w:t>
      </w:r>
      <w:r w:rsidDel="00000000" w:rsidR="00000000" w:rsidRPr="00000000">
        <w:rPr>
          <w:rtl w:val="0"/>
        </w:rPr>
      </w:r>
    </w:p>
    <w:p w:rsidR="00000000" w:rsidDel="00000000" w:rsidP="00000000" w:rsidRDefault="00000000" w:rsidRPr="00000000" w14:paraId="00000BD0">
      <w:pPr>
        <w:numPr>
          <w:ilvl w:val="0"/>
          <w:numId w:val="41"/>
        </w:numPr>
        <w:ind w:left="720" w:hanging="360"/>
        <w:rPr>
          <w:u w:val="none"/>
        </w:rPr>
      </w:pPr>
      <w:r w:rsidDel="00000000" w:rsidR="00000000" w:rsidRPr="00000000">
        <w:rPr>
          <w:rFonts w:ascii="Gungsuh" w:cs="Gungsuh" w:eastAsia="Gungsuh" w:hAnsi="Gungsuh"/>
          <w:rtl w:val="0"/>
        </w:rPr>
        <w:t xml:space="preserve">An effort is being made to limit whole brain doses to less than 20 Gy.  Per QUANTEC, “Cognitive dysfunction in children is largely seen for whole brain doses of ≥ 18 Gy”. Therefore, there is a movement to delay CSI whenever possible to &gt; 3y. However, focal boosts to the tumor bed are increasingly favored for children &lt; 3y, unless SHH-II subtype, for example. It may be possible to avoid RT in these patients all together. </w:t>
      </w:r>
      <w:hyperlink w:anchor="kix.yhl1a13o050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D1">
      <w:pPr>
        <w:numPr>
          <w:ilvl w:val="0"/>
          <w:numId w:val="41"/>
        </w:numPr>
        <w:ind w:left="720" w:hanging="360"/>
        <w:rPr>
          <w:u w:val="none"/>
        </w:rPr>
      </w:pPr>
      <w:r w:rsidDel="00000000" w:rsidR="00000000" w:rsidRPr="00000000">
        <w:rPr>
          <w:rFonts w:ascii="Gungsuh" w:cs="Gungsuh" w:eastAsia="Gungsuh" w:hAnsi="Gungsuh"/>
          <w:rtl w:val="0"/>
        </w:rPr>
        <w:t xml:space="preserve">In the 1980s, patients with ALL received &gt; 20 Gy WBRT. Late toxicity was associated with doses above 20 Gy, especially for patients who were ≤ 3-5y at the time of WBRT. Modern regimens for ALL CNS treatment prefer to tiptoe under the “20 Gy Line” with 18/10 for patients with CNS involvement. See [</w:t>
      </w:r>
      <w:hyperlink r:id="rId730">
        <w:r w:rsidDel="00000000" w:rsidR="00000000" w:rsidRPr="00000000">
          <w:rPr>
            <w:rtl w:val="0"/>
          </w:rPr>
          <w:t xml:space="preserve">ALL</w:t>
        </w:r>
      </w:hyperlink>
      <w:r w:rsidDel="00000000" w:rsidR="00000000" w:rsidRPr="00000000">
        <w:rPr>
          <w:rtl w:val="0"/>
        </w:rPr>
        <w:t xml:space="preserve">] section for more.</w:t>
      </w:r>
    </w:p>
    <w:p w:rsidR="00000000" w:rsidDel="00000000" w:rsidP="00000000" w:rsidRDefault="00000000" w:rsidRPr="00000000" w14:paraId="00000BD2">
      <w:pPr>
        <w:numPr>
          <w:ilvl w:val="0"/>
          <w:numId w:val="41"/>
        </w:numPr>
        <w:ind w:left="720" w:hanging="360"/>
        <w:rPr>
          <w:u w:val="none"/>
        </w:rPr>
      </w:pPr>
      <w:r w:rsidDel="00000000" w:rsidR="00000000" w:rsidRPr="00000000">
        <w:rPr>
          <w:rtl w:val="0"/>
        </w:rPr>
        <w:t xml:space="preserve">Children younger than 3-5y at time of RT appear to suffer from the greatest incremental decline in IQ, even 10 years out. </w:t>
      </w:r>
    </w:p>
    <w:p w:rsidR="00000000" w:rsidDel="00000000" w:rsidP="00000000" w:rsidRDefault="00000000" w:rsidRPr="00000000" w14:paraId="00000BD3">
      <w:pPr>
        <w:numPr>
          <w:ilvl w:val="0"/>
          <w:numId w:val="41"/>
        </w:numPr>
        <w:ind w:left="720" w:hanging="360"/>
      </w:pPr>
      <w:r w:rsidDel="00000000" w:rsidR="00000000" w:rsidRPr="00000000">
        <w:rPr>
          <w:rtl w:val="0"/>
        </w:rPr>
        <w:t xml:space="preserve">Post-surgical complications are a significant contributor to decline in IQ [</w:t>
      </w:r>
      <w:hyperlink w:anchor="skm14pwpci63">
        <w:r w:rsidDel="00000000" w:rsidR="00000000" w:rsidRPr="00000000">
          <w:rPr>
            <w:rtl w:val="0"/>
          </w:rPr>
          <w:t xml:space="preserve">Hoppe-Hirsch Childs NS ‘95</w:t>
        </w:r>
      </w:hyperlink>
      <w:r w:rsidDel="00000000" w:rsidR="00000000" w:rsidRPr="00000000">
        <w:rPr>
          <w:rtl w:val="0"/>
        </w:rPr>
        <w:t xml:space="preserve">].</w:t>
      </w:r>
    </w:p>
    <w:bookmarkStart w:colFirst="0" w:colLast="0" w:name="c5untzohk8t1" w:id="141"/>
    <w:bookmarkEnd w:id="141"/>
    <w:p w:rsidR="00000000" w:rsidDel="00000000" w:rsidP="00000000" w:rsidRDefault="00000000" w:rsidRPr="00000000" w14:paraId="00000BD4">
      <w:pPr>
        <w:numPr>
          <w:ilvl w:val="0"/>
          <w:numId w:val="41"/>
        </w:numPr>
        <w:ind w:left="720" w:hanging="360"/>
      </w:pPr>
      <w:r w:rsidDel="00000000" w:rsidR="00000000" w:rsidRPr="00000000">
        <w:rPr>
          <w:b w:val="1"/>
          <w:rtl w:val="0"/>
        </w:rPr>
        <w:t xml:space="preserve">IQ decline for average risk medulloblastoma </w:t>
      </w:r>
      <w:r w:rsidDel="00000000" w:rsidR="00000000" w:rsidRPr="00000000">
        <w:rPr>
          <w:rtl w:val="0"/>
        </w:rPr>
        <w:t xml:space="preserve">[</w:t>
      </w:r>
      <w:hyperlink r:id="rId731">
        <w:r w:rsidDel="00000000" w:rsidR="00000000" w:rsidRPr="00000000">
          <w:rPr>
            <w:rtl w:val="0"/>
          </w:rPr>
          <w:t xml:space="preserve">Ris JCO '01</w:t>
        </w:r>
      </w:hyperlink>
      <w:r w:rsidDel="00000000" w:rsidR="00000000" w:rsidRPr="00000000">
        <w:rPr>
          <w:rtl w:val="0"/>
        </w:rPr>
        <w:t xml:space="preserve">]: </w:t>
      </w:r>
      <w:r w:rsidDel="00000000" w:rsidR="00000000" w:rsidRPr="00000000">
        <w:rPr>
          <w:b w:val="1"/>
          <w:rtl w:val="0"/>
        </w:rPr>
        <w:t xml:space="preserve">23.4 Gy </w:t>
      </w:r>
      <w:r w:rsidDel="00000000" w:rsidR="00000000" w:rsidRPr="00000000">
        <w:rPr>
          <w:b w:val="1"/>
          <w:rtl w:val="0"/>
        </w:rPr>
        <w:t xml:space="preserve">WBRT</w:t>
      </w:r>
      <w:r w:rsidDel="00000000" w:rsidR="00000000" w:rsidRPr="00000000">
        <w:rPr>
          <w:b w:val="1"/>
          <w:rtl w:val="0"/>
        </w:rPr>
        <w:t xml:space="preserve">/CSI and 32.4 </w:t>
      </w:r>
      <w:r w:rsidDel="00000000" w:rsidR="00000000" w:rsidRPr="00000000">
        <w:rPr>
          <w:b w:val="1"/>
          <w:rtl w:val="0"/>
        </w:rPr>
        <w:t xml:space="preserve">Gy PF</w:t>
      </w:r>
      <w:r w:rsidDel="00000000" w:rsidR="00000000" w:rsidRPr="00000000">
        <w:rPr>
          <w:b w:val="1"/>
          <w:rtl w:val="0"/>
        </w:rPr>
        <w:t xml:space="preserve"> boost</w:t>
      </w:r>
      <w:r w:rsidDel="00000000" w:rsidR="00000000" w:rsidRPr="00000000">
        <w:rPr>
          <w:rtl w:val="0"/>
        </w:rPr>
        <w:t xml:space="preserve">.</w:t>
      </w:r>
    </w:p>
    <w:p w:rsidR="00000000" w:rsidDel="00000000" w:rsidP="00000000" w:rsidRDefault="00000000" w:rsidRPr="00000000" w14:paraId="00000BD5">
      <w:pPr>
        <w:ind w:left="720" w:firstLine="0"/>
        <w:rPr/>
      </w:pPr>
      <w:r w:rsidDel="00000000" w:rsidR="00000000" w:rsidRPr="00000000">
        <w:rPr>
          <w:rtl w:val="0"/>
        </w:rPr>
        <w:t xml:space="preserve">Youngest kids have the greatest decline in IQ. Children older than age 6 tolerate 23.4 Gy fairly well.</w:t>
        <w:br w:type="textWrapping"/>
        <w:t xml:space="preserve">Age &lt; 7y (most important), 36 Gy CSI, higher IQ as baseline, female sex.</w:t>
      </w:r>
    </w:p>
    <w:p w:rsidR="00000000" w:rsidDel="00000000" w:rsidP="00000000" w:rsidRDefault="00000000" w:rsidRPr="00000000" w14:paraId="00000BD6">
      <w:pPr>
        <w:numPr>
          <w:ilvl w:val="1"/>
          <w:numId w:val="41"/>
        </w:numPr>
        <w:ind w:left="1440" w:hanging="360"/>
      </w:pPr>
      <w:r w:rsidDel="00000000" w:rsidR="00000000" w:rsidRPr="00000000">
        <w:rPr>
          <w:rtl w:val="0"/>
        </w:rPr>
        <w:t xml:space="preserve">43 pts. PF Medulloblastoma or PNETs. MFU 2.5 years.</w:t>
      </w:r>
    </w:p>
    <w:p w:rsidR="00000000" w:rsidDel="00000000" w:rsidP="00000000" w:rsidRDefault="00000000" w:rsidRPr="00000000" w14:paraId="00000BD7">
      <w:pPr>
        <w:numPr>
          <w:ilvl w:val="1"/>
          <w:numId w:val="41"/>
        </w:numPr>
        <w:ind w:left="1440" w:hanging="360"/>
      </w:pPr>
      <w:r w:rsidDel="00000000" w:rsidR="00000000" w:rsidRPr="00000000">
        <w:rPr>
          <w:rtl w:val="0"/>
        </w:rPr>
        <w:t xml:space="preserve">IQ declined 4.3 points per year after RT.</w:t>
      </w:r>
    </w:p>
    <w:p w:rsidR="00000000" w:rsidDel="00000000" w:rsidP="00000000" w:rsidRDefault="00000000" w:rsidRPr="00000000" w14:paraId="00000BD8">
      <w:pPr>
        <w:numPr>
          <w:ilvl w:val="1"/>
          <w:numId w:val="41"/>
        </w:numPr>
        <w:ind w:left="1440" w:hanging="360"/>
      </w:pPr>
      <w:r w:rsidDel="00000000" w:rsidR="00000000" w:rsidRPr="00000000">
        <w:rPr>
          <w:rtl w:val="0"/>
        </w:rPr>
        <w:t xml:space="preserve">Females are more subject to decline than males, young children &lt; 7y more affected.</w:t>
      </w:r>
    </w:p>
    <w:p w:rsidR="00000000" w:rsidDel="00000000" w:rsidP="00000000" w:rsidRDefault="00000000" w:rsidRPr="00000000" w14:paraId="00000BD9">
      <w:pPr>
        <w:numPr>
          <w:ilvl w:val="1"/>
          <w:numId w:val="41"/>
        </w:numPr>
        <w:ind w:left="1440" w:hanging="360"/>
      </w:pPr>
      <w:r w:rsidDel="00000000" w:rsidR="00000000" w:rsidRPr="00000000">
        <w:rPr>
          <w:rtl w:val="0"/>
        </w:rPr>
        <w:t xml:space="preserve">Whole PF RT with IQ drop of 5 points/y if &lt; 7y and 1 point/y if &gt;7y. </w:t>
      </w:r>
    </w:p>
    <w:p w:rsidR="00000000" w:rsidDel="00000000" w:rsidP="00000000" w:rsidRDefault="00000000" w:rsidRPr="00000000" w14:paraId="00000BDA">
      <w:pPr>
        <w:numPr>
          <w:ilvl w:val="0"/>
          <w:numId w:val="41"/>
        </w:numPr>
        <w:ind w:left="720" w:hanging="360"/>
      </w:pPr>
      <w:r w:rsidDel="00000000" w:rsidR="00000000" w:rsidRPr="00000000">
        <w:rPr>
          <w:b w:val="1"/>
          <w:rtl w:val="0"/>
        </w:rPr>
        <w:t xml:space="preserve">WBRT and decline in intelligence - the influence of dose and age on IQ</w:t>
      </w:r>
      <w:r w:rsidDel="00000000" w:rsidR="00000000" w:rsidRPr="00000000">
        <w:rPr>
          <w:rtl w:val="0"/>
        </w:rPr>
        <w:t xml:space="preserve"> [</w:t>
      </w:r>
      <w:hyperlink r:id="rId732">
        <w:r w:rsidDel="00000000" w:rsidR="00000000" w:rsidRPr="00000000">
          <w:rPr>
            <w:rtl w:val="0"/>
          </w:rPr>
          <w:t xml:space="preserve">Silber JCO '92</w:t>
        </w:r>
      </w:hyperlink>
      <w:r w:rsidDel="00000000" w:rsidR="00000000" w:rsidRPr="00000000">
        <w:rPr>
          <w:rtl w:val="0"/>
        </w:rPr>
        <w:t xml:space="preserve">]: </w:t>
      </w:r>
    </w:p>
    <w:p w:rsidR="00000000" w:rsidDel="00000000" w:rsidP="00000000" w:rsidRDefault="00000000" w:rsidRPr="00000000" w14:paraId="00000BDB">
      <w:pPr>
        <w:ind w:left="720" w:firstLine="0"/>
        <w:rPr/>
      </w:pPr>
      <w:r w:rsidDel="00000000" w:rsidR="00000000" w:rsidRPr="00000000">
        <w:rPr>
          <w:rtl w:val="0"/>
        </w:rPr>
        <w:t xml:space="preserve">There is a marked decline in IQ for patients at the age of 3 who receive low dose WBRT (e.g., 18-24 Gy). </w:t>
      </w:r>
    </w:p>
    <w:p w:rsidR="00000000" w:rsidDel="00000000" w:rsidP="00000000" w:rsidRDefault="00000000" w:rsidRPr="00000000" w14:paraId="00000BDC">
      <w:pPr>
        <w:numPr>
          <w:ilvl w:val="1"/>
          <w:numId w:val="41"/>
        </w:numPr>
        <w:ind w:left="1440" w:hanging="360"/>
      </w:pPr>
      <w:r w:rsidDel="00000000" w:rsidR="00000000" w:rsidRPr="00000000">
        <w:rPr>
          <w:rtl w:val="0"/>
        </w:rPr>
        <w:t xml:space="preserve">48 pts: 24 pts ALL, 24 pts PNET.</w:t>
      </w:r>
    </w:p>
    <w:p w:rsidR="00000000" w:rsidDel="00000000" w:rsidP="00000000" w:rsidRDefault="00000000" w:rsidRPr="00000000" w14:paraId="00000BDD">
      <w:pPr>
        <w:numPr>
          <w:ilvl w:val="2"/>
          <w:numId w:val="41"/>
        </w:numPr>
        <w:ind w:left="2160" w:hanging="360"/>
      </w:pPr>
      <w:r w:rsidDel="00000000" w:rsidR="00000000" w:rsidRPr="00000000">
        <w:rPr>
          <w:rtl w:val="0"/>
        </w:rPr>
        <w:t xml:space="preserve">WBRT 18 Gy (n=14), 24 Gy (n=17), 32-40 Gy (n=17).</w:t>
      </w:r>
    </w:p>
    <w:p w:rsidR="00000000" w:rsidDel="00000000" w:rsidP="00000000" w:rsidRDefault="00000000" w:rsidRPr="00000000" w14:paraId="00000BDE">
      <w:pPr>
        <w:numPr>
          <w:ilvl w:val="1"/>
          <w:numId w:val="41"/>
        </w:numPr>
        <w:ind w:left="1440" w:hanging="360"/>
      </w:pPr>
      <w:r w:rsidDel="00000000" w:rsidR="00000000" w:rsidRPr="00000000">
        <w:rPr>
          <w:rFonts w:ascii="Cardo" w:cs="Cardo" w:eastAsia="Cardo" w:hAnsi="Cardo"/>
          <w:rtl w:val="0"/>
        </w:rPr>
        <w:t xml:space="preserve">IQ decline for 24 / 36 Gy WBRT 8→ 12 points decline vs. 18 Gy WBRT. </w:t>
      </w:r>
    </w:p>
    <w:p w:rsidR="00000000" w:rsidDel="00000000" w:rsidP="00000000" w:rsidRDefault="00000000" w:rsidRPr="00000000" w14:paraId="00000BDF">
      <w:pPr>
        <w:numPr>
          <w:ilvl w:val="1"/>
          <w:numId w:val="41"/>
        </w:numPr>
        <w:ind w:left="1440" w:hanging="360"/>
      </w:pPr>
      <w:r w:rsidDel="00000000" w:rsidR="00000000" w:rsidRPr="00000000">
        <w:rPr>
          <w:rtl w:val="0"/>
        </w:rPr>
        <w:t xml:space="preserve">IQ decline for age 10 at time of RT is 12 points less than at age 3y at time of RT for equivalent doses.</w:t>
      </w:r>
    </w:p>
    <w:p w:rsidR="00000000" w:rsidDel="00000000" w:rsidP="00000000" w:rsidRDefault="00000000" w:rsidRPr="00000000" w14:paraId="00000BE0">
      <w:pPr>
        <w:numPr>
          <w:ilvl w:val="1"/>
          <w:numId w:val="41"/>
        </w:numPr>
        <w:ind w:left="1440" w:hanging="360"/>
      </w:pPr>
      <w:r w:rsidDel="00000000" w:rsidR="00000000" w:rsidRPr="00000000">
        <w:rPr>
          <w:rtl w:val="0"/>
        </w:rPr>
        <w:t xml:space="preserve">This model accounts for half of the total variation in IQ score.</w:t>
      </w:r>
      <w:r w:rsidDel="00000000" w:rsidR="00000000" w:rsidRPr="00000000">
        <w:rPr>
          <w:rtl w:val="0"/>
        </w:rPr>
      </w:r>
    </w:p>
    <w:bookmarkStart w:colFirst="0" w:colLast="0" w:name="n7u5b9bcpi68" w:id="142"/>
    <w:bookmarkEnd w:id="142"/>
    <w:p w:rsidR="00000000" w:rsidDel="00000000" w:rsidP="00000000" w:rsidRDefault="00000000" w:rsidRPr="00000000" w14:paraId="00000BE1">
      <w:pPr>
        <w:numPr>
          <w:ilvl w:val="0"/>
          <w:numId w:val="41"/>
        </w:numPr>
        <w:ind w:left="720" w:hanging="360"/>
      </w:pPr>
      <w:r w:rsidDel="00000000" w:rsidR="00000000" w:rsidRPr="00000000">
        <w:rPr>
          <w:b w:val="1"/>
          <w:rtl w:val="0"/>
        </w:rPr>
        <w:t xml:space="preserve">ALL: 24 vs. 18 Gy ppx WBRT </w:t>
      </w:r>
      <w:r w:rsidDel="00000000" w:rsidR="00000000" w:rsidRPr="00000000">
        <w:rPr>
          <w:rtl w:val="0"/>
        </w:rPr>
        <w:t xml:space="preserve">[</w:t>
      </w:r>
      <w:hyperlink r:id="rId733">
        <w:r w:rsidDel="00000000" w:rsidR="00000000" w:rsidRPr="00000000">
          <w:rPr>
            <w:rtl w:val="0"/>
          </w:rPr>
          <w:t xml:space="preserve">Halberg IJROBP '92</w:t>
        </w:r>
      </w:hyperlink>
      <w:r w:rsidDel="00000000" w:rsidR="00000000" w:rsidRPr="00000000">
        <w:rPr>
          <w:rtl w:val="0"/>
        </w:rPr>
        <w:t xml:space="preserve">]: </w:t>
      </w:r>
      <w:r w:rsidDel="00000000" w:rsidR="00000000" w:rsidRPr="00000000">
        <w:rPr>
          <w:b w:val="1"/>
          <w:rtl w:val="0"/>
        </w:rPr>
        <w:t xml:space="preserve">WBRT 18 Gy </w:t>
      </w:r>
      <w:r w:rsidDel="00000000" w:rsidR="00000000" w:rsidRPr="00000000">
        <w:rPr>
          <w:rtl w:val="0"/>
        </w:rPr>
        <w:t xml:space="preserve">(n=16) </w:t>
      </w:r>
      <w:r w:rsidDel="00000000" w:rsidR="00000000" w:rsidRPr="00000000">
        <w:rPr>
          <w:b w:val="1"/>
          <w:rtl w:val="0"/>
        </w:rPr>
        <w:t xml:space="preserve">vs. 24 Gy </w:t>
      </w:r>
      <w:r w:rsidDel="00000000" w:rsidR="00000000" w:rsidRPr="00000000">
        <w:rPr>
          <w:rtl w:val="0"/>
        </w:rPr>
        <w:t xml:space="preserve">(n=19).</w:t>
        <w:br w:type="textWrapping"/>
        <w:t xml:space="preserve">These results indicate a mild, but diffuse information processing deficit in children who rec'd 24 Gy, but not in children who received 18 Gy. Reducing the cranial RT from 24 to 18 Gy reduced neurotoxicity to acceptable levels.</w:t>
      </w:r>
    </w:p>
    <w:p w:rsidR="00000000" w:rsidDel="00000000" w:rsidP="00000000" w:rsidRDefault="00000000" w:rsidRPr="00000000" w14:paraId="00000BE2">
      <w:pPr>
        <w:numPr>
          <w:ilvl w:val="1"/>
          <w:numId w:val="41"/>
        </w:numPr>
        <w:ind w:left="1440" w:hanging="360"/>
      </w:pPr>
      <w:r w:rsidDel="00000000" w:rsidR="00000000" w:rsidRPr="00000000">
        <w:rPr>
          <w:rtl w:val="0"/>
        </w:rPr>
        <w:t xml:space="preserve">37 pts received WBRT, 12 pts with Wilms tumor in the control group. MFU 6y.</w:t>
      </w:r>
    </w:p>
    <w:p w:rsidR="00000000" w:rsidDel="00000000" w:rsidP="00000000" w:rsidRDefault="00000000" w:rsidRPr="00000000" w14:paraId="00000BE3">
      <w:pPr>
        <w:numPr>
          <w:ilvl w:val="1"/>
          <w:numId w:val="41"/>
        </w:numPr>
        <w:ind w:left="1440" w:hanging="360"/>
      </w:pPr>
      <w:r w:rsidDel="00000000" w:rsidR="00000000" w:rsidRPr="00000000">
        <w:rPr>
          <w:rtl w:val="0"/>
        </w:rPr>
        <w:t xml:space="preserve">Children treated with 18 Gy were equivalent to controls who did not receive WBRT.</w:t>
      </w:r>
    </w:p>
    <w:p w:rsidR="00000000" w:rsidDel="00000000" w:rsidP="00000000" w:rsidRDefault="00000000" w:rsidRPr="00000000" w14:paraId="00000BE4">
      <w:pPr>
        <w:numPr>
          <w:ilvl w:val="1"/>
          <w:numId w:val="41"/>
        </w:numPr>
        <w:ind w:left="1440" w:hanging="360"/>
      </w:pPr>
      <w:r w:rsidDel="00000000" w:rsidR="00000000" w:rsidRPr="00000000">
        <w:rPr>
          <w:rtl w:val="0"/>
        </w:rPr>
        <w:t xml:space="preserve">Children who rec'd 18 Gy scored ~12 points higher than 24 Gy.</w:t>
      </w:r>
    </w:p>
    <w:p w:rsidR="00000000" w:rsidDel="00000000" w:rsidP="00000000" w:rsidRDefault="00000000" w:rsidRPr="00000000" w14:paraId="00000BE5">
      <w:pPr>
        <w:numPr>
          <w:ilvl w:val="1"/>
          <w:numId w:val="41"/>
        </w:numPr>
        <w:ind w:left="1440" w:hanging="360"/>
      </w:pPr>
      <w:r w:rsidDel="00000000" w:rsidR="00000000" w:rsidRPr="00000000">
        <w:rPr>
          <w:rtl w:val="0"/>
        </w:rPr>
        <w:t xml:space="preserve">2/12 controls, 2/16 low dose and 7/19 high dose WBRT pts had IQ &lt; 90.</w:t>
      </w:r>
    </w:p>
    <w:p w:rsidR="00000000" w:rsidDel="00000000" w:rsidP="00000000" w:rsidRDefault="00000000" w:rsidRPr="00000000" w14:paraId="00000BE6">
      <w:pPr>
        <w:numPr>
          <w:ilvl w:val="1"/>
          <w:numId w:val="41"/>
        </w:numPr>
        <w:ind w:left="1440" w:hanging="360"/>
      </w:pPr>
      <w:r w:rsidDel="00000000" w:rsidR="00000000" w:rsidRPr="00000000">
        <w:rPr>
          <w:rtl w:val="0"/>
        </w:rPr>
        <w:t xml:space="preserve">Eight of the nine irradiated pts with deficits were irradiated before age 5.</w:t>
      </w:r>
    </w:p>
    <w:bookmarkStart w:colFirst="0" w:colLast="0" w:name="8pyfq9gfmdn3" w:id="143"/>
    <w:bookmarkEnd w:id="143"/>
    <w:p w:rsidR="00000000" w:rsidDel="00000000" w:rsidP="00000000" w:rsidRDefault="00000000" w:rsidRPr="00000000" w14:paraId="00000BE7">
      <w:pPr>
        <w:numPr>
          <w:ilvl w:val="0"/>
          <w:numId w:val="41"/>
        </w:numPr>
        <w:ind w:left="720" w:hanging="360"/>
      </w:pPr>
      <w:r w:rsidDel="00000000" w:rsidR="00000000" w:rsidRPr="00000000">
        <w:rPr>
          <w:b w:val="1"/>
          <w:rtl w:val="0"/>
        </w:rPr>
        <w:t xml:space="preserve">There is no difference for 18 Gy vs. 24 Gy WBRT in children &gt; 6y (controversial)</w:t>
      </w:r>
      <w:r w:rsidDel="00000000" w:rsidR="00000000" w:rsidRPr="00000000">
        <w:rPr>
          <w:rtl w:val="0"/>
        </w:rPr>
        <w:t xml:space="preserve"> [</w:t>
      </w:r>
      <w:hyperlink r:id="rId734">
        <w:r w:rsidDel="00000000" w:rsidR="00000000" w:rsidRPr="00000000">
          <w:rPr>
            <w:rtl w:val="0"/>
          </w:rPr>
          <w:t xml:space="preserve">Fuss SuO '00</w:t>
        </w:r>
      </w:hyperlink>
      <w:r w:rsidDel="00000000" w:rsidR="00000000" w:rsidRPr="00000000">
        <w:rPr>
          <w:rtl w:val="0"/>
        </w:rPr>
        <w:t xml:space="preserve">]: Meta.</w:t>
        <w:br w:type="textWrapping"/>
        <w:t xml:space="preserve">The collected data suggest that whole brain irradiation doses of 18 and 24 Gy have no major impact on intellectual outcome in children older than age 6, but may cause impairment in younger children. Doses &gt; 24 Gy comprise a substantial risk for FSIQ decline, even in older children.</w:t>
      </w:r>
    </w:p>
    <w:p w:rsidR="00000000" w:rsidDel="00000000" w:rsidP="00000000" w:rsidRDefault="00000000" w:rsidRPr="00000000" w14:paraId="00000BE8">
      <w:pPr>
        <w:numPr>
          <w:ilvl w:val="1"/>
          <w:numId w:val="41"/>
        </w:numPr>
        <w:ind w:left="1440" w:hanging="360"/>
      </w:pPr>
      <w:r w:rsidDel="00000000" w:rsidR="00000000" w:rsidRPr="00000000">
        <w:rPr>
          <w:rtl w:val="0"/>
        </w:rPr>
        <w:t xml:space="preserve">36 publications with 1,938 children.</w:t>
      </w:r>
    </w:p>
    <w:p w:rsidR="00000000" w:rsidDel="00000000" w:rsidP="00000000" w:rsidRDefault="00000000" w:rsidRPr="00000000" w14:paraId="00000BE9">
      <w:pPr>
        <w:numPr>
          <w:ilvl w:val="1"/>
          <w:numId w:val="41"/>
        </w:numPr>
        <w:ind w:left="1440" w:hanging="360"/>
      </w:pPr>
      <w:r w:rsidDel="00000000" w:rsidR="00000000" w:rsidRPr="00000000">
        <w:rPr>
          <w:rtl w:val="0"/>
        </w:rPr>
        <w:t xml:space="preserve">FSIQ &lt; 85 (below normal) were found at &gt; 24 Gy and &gt; 36 Gy doses in children &lt; 3y and &gt; 6y.</w:t>
      </w:r>
    </w:p>
    <w:p w:rsidR="00000000" w:rsidDel="00000000" w:rsidP="00000000" w:rsidRDefault="00000000" w:rsidRPr="00000000" w14:paraId="00000BEA">
      <w:pPr>
        <w:numPr>
          <w:ilvl w:val="1"/>
          <w:numId w:val="41"/>
        </w:numPr>
        <w:ind w:left="1440" w:hanging="360"/>
      </w:pPr>
      <w:r w:rsidDel="00000000" w:rsidR="00000000" w:rsidRPr="00000000">
        <w:rPr>
          <w:rtl w:val="0"/>
        </w:rPr>
        <w:t xml:space="preserve">For children &lt; 6y, IQ appears to be adversely affected regardless of if 18 or 24 Gy.</w:t>
      </w:r>
    </w:p>
    <w:p w:rsidR="00000000" w:rsidDel="00000000" w:rsidP="00000000" w:rsidRDefault="00000000" w:rsidRPr="00000000" w14:paraId="00000BEB">
      <w:pPr>
        <w:numPr>
          <w:ilvl w:val="1"/>
          <w:numId w:val="41"/>
        </w:numPr>
        <w:ind w:left="1440" w:hanging="360"/>
      </w:pPr>
      <w:r w:rsidDel="00000000" w:rsidR="00000000" w:rsidRPr="00000000">
        <w:rPr>
          <w:rtl w:val="0"/>
        </w:rPr>
        <w:t xml:space="preserve">There appears to be no major impact in WBRT 18-24 Gy for children above 6 years of age.</w:t>
      </w:r>
    </w:p>
    <w:p w:rsidR="00000000" w:rsidDel="00000000" w:rsidP="00000000" w:rsidRDefault="00000000" w:rsidRPr="00000000" w14:paraId="00000BEC">
      <w:pPr>
        <w:numPr>
          <w:ilvl w:val="1"/>
          <w:numId w:val="41"/>
        </w:numPr>
        <w:ind w:left="1440" w:hanging="360"/>
      </w:pPr>
      <w:r w:rsidDel="00000000" w:rsidR="00000000" w:rsidRPr="00000000">
        <w:rPr>
          <w:rtl w:val="0"/>
        </w:rPr>
        <w:t xml:space="preserve">All patients experience IQ decline for doses above 24 Gy.</w:t>
      </w:r>
      <w:r w:rsidDel="00000000" w:rsidR="00000000" w:rsidRPr="00000000">
        <w:rPr>
          <w:rtl w:val="0"/>
        </w:rPr>
      </w:r>
    </w:p>
    <w:bookmarkStart w:colFirst="0" w:colLast="0" w:name="exb2ngekfdgp" w:id="144"/>
    <w:bookmarkEnd w:id="144"/>
    <w:p w:rsidR="00000000" w:rsidDel="00000000" w:rsidP="00000000" w:rsidRDefault="00000000" w:rsidRPr="00000000" w14:paraId="00000BED">
      <w:pPr>
        <w:numPr>
          <w:ilvl w:val="0"/>
          <w:numId w:val="41"/>
        </w:numPr>
        <w:ind w:left="720" w:hanging="360"/>
      </w:pPr>
      <w:r w:rsidDel="00000000" w:rsidR="00000000" w:rsidRPr="00000000">
        <w:rPr>
          <w:b w:val="1"/>
          <w:rtl w:val="0"/>
        </w:rPr>
        <w:t xml:space="preserve">IQ can decline 5+ years after RT</w:t>
      </w:r>
      <w:r w:rsidDel="00000000" w:rsidR="00000000" w:rsidRPr="00000000">
        <w:rPr>
          <w:rFonts w:ascii="Cardo" w:cs="Cardo" w:eastAsia="Cardo" w:hAnsi="Cardo"/>
          <w:rtl w:val="0"/>
        </w:rPr>
        <w:t xml:space="preserve">. For 36 Gy, pts with IQ &gt;80 at 5y /10y of 58→ 1% [</w:t>
      </w:r>
      <w:hyperlink r:id="rId735">
        <w:r w:rsidDel="00000000" w:rsidR="00000000" w:rsidRPr="00000000">
          <w:rPr>
            <w:rtl w:val="0"/>
          </w:rPr>
          <w:t xml:space="preserve">Hoppe-Hirsch Childs NS '90</w:t>
        </w:r>
      </w:hyperlink>
      <w:r w:rsidDel="00000000" w:rsidR="00000000" w:rsidRPr="00000000">
        <w:rPr>
          <w:rtl w:val="0"/>
        </w:rPr>
        <w:t xml:space="preserve">]</w:t>
      </w:r>
      <w:r w:rsidDel="00000000" w:rsidR="00000000" w:rsidRPr="00000000">
        <w:rPr>
          <w:rtl w:val="0"/>
        </w:rPr>
      </w:r>
    </w:p>
    <w:bookmarkStart w:colFirst="0" w:colLast="0" w:name="skm14pwpci63" w:id="145"/>
    <w:bookmarkEnd w:id="145"/>
    <w:p w:rsidR="00000000" w:rsidDel="00000000" w:rsidP="00000000" w:rsidRDefault="00000000" w:rsidRPr="00000000" w14:paraId="00000BEE">
      <w:pPr>
        <w:numPr>
          <w:ilvl w:val="0"/>
          <w:numId w:val="41"/>
        </w:numPr>
        <w:ind w:left="720" w:hanging="360"/>
      </w:pPr>
      <w:r w:rsidDel="00000000" w:rsidR="00000000" w:rsidRPr="00000000">
        <w:rPr>
          <w:b w:val="1"/>
          <w:rtl w:val="0"/>
        </w:rPr>
        <w:t xml:space="preserve">Medulloblastoma vs. Ependymoma </w:t>
      </w:r>
      <w:r w:rsidDel="00000000" w:rsidR="00000000" w:rsidRPr="00000000">
        <w:rPr>
          <w:rtl w:val="0"/>
        </w:rPr>
        <w:t xml:space="preserve">[</w:t>
      </w:r>
      <w:hyperlink r:id="rId736">
        <w:r w:rsidDel="00000000" w:rsidR="00000000" w:rsidRPr="00000000">
          <w:rPr>
            <w:rtl w:val="0"/>
          </w:rPr>
          <w:t xml:space="preserve">Hoppe-Hirsch Childs NS '95</w:t>
        </w:r>
      </w:hyperlink>
      <w:r w:rsidDel="00000000" w:rsidR="00000000" w:rsidRPr="00000000">
        <w:rPr>
          <w:rtl w:val="0"/>
        </w:rPr>
        <w:t xml:space="preserve">]: </w:t>
      </w:r>
      <w:r w:rsidDel="00000000" w:rsidR="00000000" w:rsidRPr="00000000">
        <w:rPr>
          <w:b w:val="1"/>
          <w:rtl w:val="0"/>
        </w:rPr>
        <w:t xml:space="preserve">WBRT vs. PF-Only</w:t>
      </w:r>
      <w:r w:rsidDel="00000000" w:rsidR="00000000" w:rsidRPr="00000000">
        <w:rPr>
          <w:rtl w:val="0"/>
        </w:rPr>
        <w:t xml:space="preserve">.</w:t>
      </w:r>
    </w:p>
    <w:p w:rsidR="00000000" w:rsidDel="00000000" w:rsidP="00000000" w:rsidRDefault="00000000" w:rsidRPr="00000000" w14:paraId="00000BEF">
      <w:pPr>
        <w:ind w:left="720" w:firstLine="0"/>
        <w:rPr/>
      </w:pPr>
      <w:r w:rsidDel="00000000" w:rsidR="00000000" w:rsidRPr="00000000">
        <w:rPr>
          <w:rtl w:val="0"/>
        </w:rPr>
        <w:t xml:space="preserve">Whole brain RT is no longer standard of care for ependymomas. 35 Gy CSI is associated with neurocognitive decline. Modern trials deliver 23.4 Gy CSI for average risk medulloblastoma.</w:t>
      </w:r>
    </w:p>
    <w:p w:rsidR="00000000" w:rsidDel="00000000" w:rsidP="00000000" w:rsidRDefault="00000000" w:rsidRPr="00000000" w14:paraId="00000BF0">
      <w:pPr>
        <w:ind w:left="720" w:firstLine="0"/>
        <w:rPr/>
      </w:pPr>
      <w:r w:rsidDel="00000000" w:rsidR="00000000" w:rsidRPr="00000000">
        <w:rPr>
          <w:rtl w:val="0"/>
        </w:rPr>
        <w:t xml:space="preserve">WBRT can have late cognitive decline, although post-surgical complications also are a significant contributor.</w:t>
      </w:r>
    </w:p>
    <w:p w:rsidR="00000000" w:rsidDel="00000000" w:rsidP="00000000" w:rsidRDefault="00000000" w:rsidRPr="00000000" w14:paraId="00000BF1">
      <w:pPr>
        <w:numPr>
          <w:ilvl w:val="1"/>
          <w:numId w:val="41"/>
        </w:numPr>
        <w:ind w:left="1440" w:hanging="360"/>
      </w:pPr>
      <w:r w:rsidDel="00000000" w:rsidR="00000000" w:rsidRPr="00000000">
        <w:rPr>
          <w:rtl w:val="0"/>
        </w:rPr>
        <w:t xml:space="preserve">59 WBRT medulloblastoma pts, 37 PF-only ependymoma pts. All survived 2y without recurrence. MFU 5y</w:t>
      </w:r>
    </w:p>
    <w:p w:rsidR="00000000" w:rsidDel="00000000" w:rsidP="00000000" w:rsidRDefault="00000000" w:rsidRPr="00000000" w14:paraId="00000BF2">
      <w:pPr>
        <w:numPr>
          <w:ilvl w:val="2"/>
          <w:numId w:val="41"/>
        </w:numPr>
        <w:ind w:left="2160" w:hanging="360"/>
      </w:pPr>
      <w:r w:rsidDel="00000000" w:rsidR="00000000" w:rsidRPr="00000000">
        <w:rPr>
          <w:rtl w:val="0"/>
        </w:rPr>
        <w:t xml:space="preserve">Patients treated between 1970 and 1990. </w:t>
      </w:r>
    </w:p>
    <w:p w:rsidR="00000000" w:rsidDel="00000000" w:rsidP="00000000" w:rsidRDefault="00000000" w:rsidRPr="00000000" w14:paraId="00000BF3">
      <w:pPr>
        <w:numPr>
          <w:ilvl w:val="2"/>
          <w:numId w:val="41"/>
        </w:numPr>
        <w:ind w:left="2160" w:hanging="360"/>
      </w:pPr>
      <w:r w:rsidDel="00000000" w:rsidR="00000000" w:rsidRPr="00000000">
        <w:rPr>
          <w:rtl w:val="0"/>
        </w:rPr>
        <w:t xml:space="preserve">RT: All received ~50 Gy to PF. For medulloblastoma patients, mostly 35 Gy CSI was delivered.</w:t>
      </w:r>
    </w:p>
    <w:p w:rsidR="00000000" w:rsidDel="00000000" w:rsidP="00000000" w:rsidRDefault="00000000" w:rsidRPr="00000000" w14:paraId="00000BF4">
      <w:pPr>
        <w:numPr>
          <w:ilvl w:val="1"/>
          <w:numId w:val="41"/>
        </w:numPr>
        <w:ind w:left="1440" w:hanging="360"/>
      </w:pPr>
      <w:r w:rsidDel="00000000" w:rsidR="00000000" w:rsidRPr="00000000">
        <w:rPr>
          <w:rtl w:val="0"/>
        </w:rPr>
        <w:t xml:space="preserve">No difference in outcomes at 1y.</w:t>
      </w:r>
    </w:p>
    <w:p w:rsidR="00000000" w:rsidDel="00000000" w:rsidP="00000000" w:rsidRDefault="00000000" w:rsidRPr="00000000" w14:paraId="00000BF5">
      <w:pPr>
        <w:numPr>
          <w:ilvl w:val="1"/>
          <w:numId w:val="41"/>
        </w:numPr>
        <w:ind w:left="1440" w:hanging="360"/>
      </w:pPr>
      <w:r w:rsidDel="00000000" w:rsidR="00000000" w:rsidRPr="00000000">
        <w:rPr>
          <w:rFonts w:ascii="Cardo" w:cs="Cardo" w:eastAsia="Cardo" w:hAnsi="Cardo"/>
          <w:rtl w:val="0"/>
        </w:rPr>
        <w:t xml:space="preserve">PF-only pts with IQ above 90 at 5 /10y of 60→ 60%.</w:t>
      </w:r>
    </w:p>
    <w:p w:rsidR="00000000" w:rsidDel="00000000" w:rsidP="00000000" w:rsidRDefault="00000000" w:rsidRPr="00000000" w14:paraId="00000BF6">
      <w:pPr>
        <w:numPr>
          <w:ilvl w:val="1"/>
          <w:numId w:val="41"/>
        </w:numPr>
        <w:ind w:left="1440" w:hanging="360"/>
      </w:pPr>
      <w:r w:rsidDel="00000000" w:rsidR="00000000" w:rsidRPr="00000000">
        <w:rPr>
          <w:rFonts w:ascii="Cardo" w:cs="Cardo" w:eastAsia="Cardo" w:hAnsi="Cardo"/>
          <w:rtl w:val="0"/>
        </w:rPr>
        <w:t xml:space="preserve">WBRT patients with IQ above 90 at 5 / 10y of 20→ 10%.</w:t>
      </w:r>
    </w:p>
    <w:p w:rsidR="00000000" w:rsidDel="00000000" w:rsidP="00000000" w:rsidRDefault="00000000" w:rsidRPr="00000000" w14:paraId="00000BF7">
      <w:pPr>
        <w:numPr>
          <w:ilvl w:val="1"/>
          <w:numId w:val="41"/>
        </w:numPr>
        <w:ind w:left="1440" w:hanging="360"/>
      </w:pPr>
      <w:r w:rsidDel="00000000" w:rsidR="00000000" w:rsidRPr="00000000">
        <w:rPr>
          <w:rFonts w:ascii="Cardo" w:cs="Cardo" w:eastAsia="Cardo" w:hAnsi="Cardo"/>
          <w:rtl w:val="0"/>
        </w:rPr>
        <w:t xml:space="preserve">Surgery ± post-op complications with IQ above 90 at 1-2y of 75→ 30%. </w:t>
      </w:r>
    </w:p>
    <w:bookmarkStart w:colFirst="0" w:colLast="0" w:name="qqh8tf9oxbv2" w:id="146"/>
    <w:bookmarkEnd w:id="146"/>
    <w:p w:rsidR="00000000" w:rsidDel="00000000" w:rsidP="00000000" w:rsidRDefault="00000000" w:rsidRPr="00000000" w14:paraId="00000BF8">
      <w:pPr>
        <w:numPr>
          <w:ilvl w:val="0"/>
          <w:numId w:val="41"/>
        </w:numPr>
        <w:ind w:left="720" w:hanging="360"/>
      </w:pPr>
      <w:r w:rsidDel="00000000" w:rsidR="00000000" w:rsidRPr="00000000">
        <w:rPr>
          <w:b w:val="1"/>
          <w:rtl w:val="0"/>
        </w:rPr>
        <w:t xml:space="preserve">RT Dosimetry Predicts IQ after 3DCRT in Localized Ependymoma </w:t>
      </w:r>
      <w:r w:rsidDel="00000000" w:rsidR="00000000" w:rsidRPr="00000000">
        <w:rPr>
          <w:rtl w:val="0"/>
        </w:rPr>
        <w:t xml:space="preserve">[</w:t>
      </w:r>
      <w:hyperlink r:id="rId737">
        <w:r w:rsidDel="00000000" w:rsidR="00000000" w:rsidRPr="00000000">
          <w:rPr>
            <w:rtl w:val="0"/>
          </w:rPr>
          <w:t xml:space="preserve">Merchant IJROBP '05</w:t>
        </w:r>
      </w:hyperlink>
      <w:r w:rsidDel="00000000" w:rsidR="00000000" w:rsidRPr="00000000">
        <w:rPr>
          <w:rtl w:val="0"/>
        </w:rPr>
        <w:t xml:space="preserve">]: </w:t>
      </w:r>
      <w:r w:rsidDel="00000000" w:rsidR="00000000" w:rsidRPr="00000000">
        <w:rPr>
          <w:b w:val="1"/>
          <w:rtl w:val="0"/>
        </w:rPr>
        <w:t xml:space="preserve">CRT 54-59.4 Gy</w:t>
      </w:r>
      <w:r w:rsidDel="00000000" w:rsidR="00000000" w:rsidRPr="00000000">
        <w:rPr>
          <w:rtl w:val="0"/>
        </w:rPr>
        <w:t xml:space="preserve">.</w:t>
      </w:r>
    </w:p>
    <w:p w:rsidR="00000000" w:rsidDel="00000000" w:rsidP="00000000" w:rsidRDefault="00000000" w:rsidRPr="00000000" w14:paraId="00000BF9">
      <w:pPr>
        <w:ind w:left="720" w:firstLine="0"/>
        <w:rPr/>
      </w:pPr>
      <w:r w:rsidDel="00000000" w:rsidR="00000000" w:rsidRPr="00000000">
        <w:rPr>
          <w:rtl w:val="0"/>
        </w:rPr>
        <w:t xml:space="preserve">Issue: IQ can decline over 5y after RT. This is at short follow up. </w:t>
      </w:r>
    </w:p>
    <w:p w:rsidR="00000000" w:rsidDel="00000000" w:rsidP="00000000" w:rsidRDefault="00000000" w:rsidRPr="00000000" w14:paraId="00000BFA">
      <w:pPr>
        <w:numPr>
          <w:ilvl w:val="1"/>
          <w:numId w:val="41"/>
        </w:numPr>
        <w:ind w:left="1440" w:hanging="360"/>
      </w:pPr>
      <w:r w:rsidDel="00000000" w:rsidR="00000000" w:rsidRPr="00000000">
        <w:rPr>
          <w:rtl w:val="0"/>
        </w:rPr>
        <w:t xml:space="preserve">88 pts (20 supratentorial). Median 2.8y. MFU 2.9y. Longest studies at 5y. </w:t>
      </w:r>
    </w:p>
    <w:p w:rsidR="00000000" w:rsidDel="00000000" w:rsidP="00000000" w:rsidRDefault="00000000" w:rsidRPr="00000000" w14:paraId="00000BFB">
      <w:pPr>
        <w:numPr>
          <w:ilvl w:val="2"/>
          <w:numId w:val="41"/>
        </w:numPr>
        <w:ind w:left="2160" w:hanging="360"/>
      </w:pPr>
      <w:r w:rsidDel="00000000" w:rsidR="00000000" w:rsidRPr="00000000">
        <w:rPr>
          <w:rtl w:val="0"/>
        </w:rPr>
        <w:t xml:space="preserve">Margin 1 cm on post-op tumor bed.</w:t>
      </w:r>
    </w:p>
    <w:p w:rsidR="00000000" w:rsidDel="00000000" w:rsidP="00000000" w:rsidRDefault="00000000" w:rsidRPr="00000000" w14:paraId="00000BFC">
      <w:pPr>
        <w:numPr>
          <w:ilvl w:val="1"/>
          <w:numId w:val="41"/>
        </w:numPr>
        <w:ind w:left="1440" w:hanging="360"/>
      </w:pPr>
      <w:r w:rsidDel="00000000" w:rsidR="00000000" w:rsidRPr="00000000">
        <w:rPr>
          <w:rtl w:val="0"/>
        </w:rPr>
        <w:t xml:space="preserve">Supratentorial location was the only location with an IQ decline for V0-V25 Gy.</w:t>
      </w:r>
    </w:p>
    <w:p w:rsidR="00000000" w:rsidDel="00000000" w:rsidP="00000000" w:rsidRDefault="00000000" w:rsidRPr="00000000" w14:paraId="00000BFD">
      <w:pPr>
        <w:numPr>
          <w:ilvl w:val="1"/>
          <w:numId w:val="41"/>
        </w:numPr>
        <w:ind w:left="1440" w:hanging="360"/>
      </w:pPr>
      <w:r w:rsidDel="00000000" w:rsidR="00000000" w:rsidRPr="00000000">
        <w:rPr>
          <w:rtl w:val="0"/>
        </w:rPr>
        <w:t xml:space="preserve">Additional analysis of supratentorial 5 Gy intervals from V0-V25 demonstrated a decline for V0-V5 volume, but not above that. This suggests low dose bath may play a significant role in IQ decline.</w:t>
      </w:r>
    </w:p>
    <w:p w:rsidR="00000000" w:rsidDel="00000000" w:rsidP="00000000" w:rsidRDefault="00000000" w:rsidRPr="00000000" w14:paraId="00000BFE">
      <w:pPr>
        <w:numPr>
          <w:ilvl w:val="2"/>
          <w:numId w:val="41"/>
        </w:numPr>
        <w:ind w:left="2160" w:hanging="360"/>
      </w:pPr>
      <w:r w:rsidDel="00000000" w:rsidR="00000000" w:rsidRPr="00000000">
        <w:rPr>
          <w:rtl w:val="0"/>
        </w:rPr>
        <w:t xml:space="preserve">Recall: Dose to hippocampus limited to 10 Gy or 16 Gy on modern hippocampal avoidance trials.</w:t>
        <w:tab/>
      </w:r>
    </w:p>
    <w:bookmarkStart w:colFirst="0" w:colLast="0" w:name="kix.s9j2esh2pwxd" w:id="147"/>
    <w:bookmarkEnd w:id="147"/>
    <w:p w:rsidR="00000000" w:rsidDel="00000000" w:rsidP="00000000" w:rsidRDefault="00000000" w:rsidRPr="00000000" w14:paraId="00000BFF">
      <w:pPr>
        <w:numPr>
          <w:ilvl w:val="0"/>
          <w:numId w:val="41"/>
        </w:numPr>
        <w:ind w:left="720" w:hanging="360"/>
      </w:pPr>
      <w:r w:rsidDel="00000000" w:rsidR="00000000" w:rsidRPr="00000000">
        <w:rPr>
          <w:b w:val="1"/>
          <w:rtl w:val="0"/>
        </w:rPr>
        <w:t xml:space="preserve">Protons appear to preserve IQ better than photons </w:t>
      </w:r>
      <w:r w:rsidDel="00000000" w:rsidR="00000000" w:rsidRPr="00000000">
        <w:rPr>
          <w:rtl w:val="0"/>
        </w:rPr>
        <w:t xml:space="preserve">[</w:t>
      </w:r>
      <w:hyperlink r:id="rId738">
        <w:r w:rsidDel="00000000" w:rsidR="00000000" w:rsidRPr="00000000">
          <w:rPr>
            <w:rtl w:val="0"/>
          </w:rPr>
          <w:t xml:space="preserve">Kahalley JCO ‘19</w:t>
        </w:r>
      </w:hyperlink>
      <w:r w:rsidDel="00000000" w:rsidR="00000000" w:rsidRPr="00000000">
        <w:rPr>
          <w:rtl w:val="0"/>
        </w:rPr>
        <w:t xml:space="preserve">]</w:t>
      </w:r>
    </w:p>
    <w:p w:rsidR="00000000" w:rsidDel="00000000" w:rsidP="00000000" w:rsidRDefault="00000000" w:rsidRPr="00000000" w14:paraId="00000C00">
      <w:pPr>
        <w:ind w:left="720" w:firstLine="0"/>
        <w:rPr/>
      </w:pPr>
      <w:r w:rsidDel="00000000" w:rsidR="00000000" w:rsidRPr="00000000">
        <w:rPr>
          <w:rtl w:val="0"/>
        </w:rPr>
        <w:t xml:space="preserve">TBL </w:t>
      </w:r>
      <w:hyperlink r:id="rId739">
        <w:r w:rsidDel="00000000" w:rsidR="00000000" w:rsidRPr="00000000">
          <w:rPr>
            <w:vertAlign w:val="superscript"/>
            <w:rtl w:val="0"/>
          </w:rPr>
          <w:t xml:space="preserve">QS</w:t>
        </w:r>
      </w:hyperlink>
      <w:r w:rsidDel="00000000" w:rsidR="00000000" w:rsidRPr="00000000">
        <w:rPr>
          <w:rtl w:val="0"/>
        </w:rPr>
        <w:t xml:space="preserve">: Proton therapy appears to better preserve intelligence in children with medulloblastoma. However, trying to limit neurotoxicity by [</w:t>
      </w:r>
      <w:hyperlink w:anchor="kix.yhl1a13o0501">
        <w:r w:rsidDel="00000000" w:rsidR="00000000" w:rsidRPr="00000000">
          <w:rPr>
            <w:rtl w:val="0"/>
          </w:rPr>
          <w:t xml:space="preserve">avoiding radiation and intraventricular chemo altogether</w:t>
        </w:r>
      </w:hyperlink>
      <w:r w:rsidDel="00000000" w:rsidR="00000000" w:rsidRPr="00000000">
        <w:rPr>
          <w:rtl w:val="0"/>
        </w:rPr>
        <w:t xml:space="preserve">] results in unacceptably high rates of relapse.</w:t>
      </w:r>
    </w:p>
    <w:bookmarkStart w:colFirst="0" w:colLast="0" w:name="f8s71wfbcwom" w:id="148"/>
    <w:bookmarkEnd w:id="148"/>
    <w:p w:rsidR="00000000" w:rsidDel="00000000" w:rsidP="00000000" w:rsidRDefault="00000000" w:rsidRPr="00000000" w14:paraId="00000C01">
      <w:pPr>
        <w:numPr>
          <w:ilvl w:val="0"/>
          <w:numId w:val="41"/>
        </w:numPr>
        <w:ind w:left="720" w:hanging="360"/>
      </w:pPr>
      <w:r w:rsidDel="00000000" w:rsidR="00000000" w:rsidRPr="00000000">
        <w:rPr>
          <w:b w:val="1"/>
          <w:rtl w:val="0"/>
        </w:rPr>
        <w:t xml:space="preserve">Estimated IQ Underestimates NCD in Irradiated Pediatric Brain Tumor Survivors </w:t>
      </w:r>
      <w:r w:rsidDel="00000000" w:rsidR="00000000" w:rsidRPr="00000000">
        <w:rPr>
          <w:rtl w:val="0"/>
        </w:rPr>
        <w:t xml:space="preserve">[</w:t>
      </w:r>
      <w:hyperlink r:id="rId740">
        <w:r w:rsidDel="00000000" w:rsidR="00000000" w:rsidRPr="00000000">
          <w:rPr>
            <w:rtl w:val="0"/>
          </w:rPr>
          <w:t xml:space="preserve">Burgess IJROBP '18</w:t>
        </w:r>
      </w:hyperlink>
      <w:r w:rsidDel="00000000" w:rsidR="00000000" w:rsidRPr="00000000">
        <w:rPr>
          <w:rtl w:val="0"/>
        </w:rPr>
        <w:t xml:space="preserve">]:</w:t>
      </w:r>
    </w:p>
    <w:p w:rsidR="00000000" w:rsidDel="00000000" w:rsidP="00000000" w:rsidRDefault="00000000" w:rsidRPr="00000000" w14:paraId="00000C02">
      <w:pPr>
        <w:ind w:left="720" w:firstLine="0"/>
        <w:rPr/>
      </w:pPr>
      <w:r w:rsidDel="00000000" w:rsidR="00000000" w:rsidRPr="00000000">
        <w:rPr>
          <w:rtl w:val="0"/>
        </w:rPr>
        <w:t xml:space="preserve">Issue: Estimated IQ does not incorporate processing speed. Impaired processing speed appears to be most associated with children who are more likely to struggle in an academic setting, which has self-esteem and psychosocial ramifications.</w:t>
      </w:r>
    </w:p>
    <w:p w:rsidR="00000000" w:rsidDel="00000000" w:rsidP="00000000" w:rsidRDefault="00000000" w:rsidRPr="00000000" w14:paraId="00000C03">
      <w:pPr>
        <w:numPr>
          <w:ilvl w:val="1"/>
          <w:numId w:val="41"/>
        </w:numPr>
        <w:ind w:left="1440" w:hanging="360"/>
      </w:pPr>
      <w:r w:rsidDel="00000000" w:rsidR="00000000" w:rsidRPr="00000000">
        <w:rPr>
          <w:rtl w:val="0"/>
        </w:rPr>
        <w:t xml:space="preserve">185 pts. Proton therapy. MFU 26 mo.</w:t>
      </w:r>
    </w:p>
    <w:p w:rsidR="00000000" w:rsidDel="00000000" w:rsidP="00000000" w:rsidRDefault="00000000" w:rsidRPr="00000000" w14:paraId="00000C04">
      <w:pPr>
        <w:numPr>
          <w:ilvl w:val="1"/>
          <w:numId w:val="41"/>
        </w:numPr>
        <w:ind w:left="1440" w:hanging="360"/>
      </w:pPr>
      <w:r w:rsidDel="00000000" w:rsidR="00000000" w:rsidRPr="00000000">
        <w:rPr>
          <w:rtl w:val="0"/>
        </w:rPr>
        <w:t xml:space="preserve">Full-scale IQ (FSIQ) is a better estimate, as estimated IQ (EIQ) systematically underestimates toxicity.</w:t>
      </w:r>
    </w:p>
    <w:p w:rsidR="00000000" w:rsidDel="00000000" w:rsidP="00000000" w:rsidRDefault="00000000" w:rsidRPr="00000000" w14:paraId="00000C05">
      <w:pPr>
        <w:numPr>
          <w:ilvl w:val="1"/>
          <w:numId w:val="41"/>
        </w:numPr>
        <w:ind w:left="1440" w:hanging="360"/>
        <w:rPr>
          <w:u w:val="none"/>
        </w:rPr>
      </w:pPr>
      <w:r w:rsidDel="00000000" w:rsidR="00000000" w:rsidRPr="00000000">
        <w:rPr>
          <w:rtl w:val="0"/>
        </w:rPr>
        <w:t xml:space="preserve">FSIQ adds verbal comprehension index (VCI), perceptual reasoning index (PRI), working memory index (WMI), and processing speed index (PSI). </w:t>
      </w:r>
    </w:p>
    <w:bookmarkStart w:colFirst="0" w:colLast="0" w:name="6w0cf4c7f8tr" w:id="149"/>
    <w:bookmarkEnd w:id="149"/>
    <w:p w:rsidR="00000000" w:rsidDel="00000000" w:rsidP="00000000" w:rsidRDefault="00000000" w:rsidRPr="00000000" w14:paraId="00000C06">
      <w:pPr>
        <w:numPr>
          <w:ilvl w:val="0"/>
          <w:numId w:val="41"/>
        </w:numPr>
        <w:ind w:left="720" w:hanging="360"/>
      </w:pPr>
      <w:r w:rsidDel="00000000" w:rsidR="00000000" w:rsidRPr="00000000">
        <w:rPr>
          <w:b w:val="1"/>
          <w:rtl w:val="0"/>
        </w:rPr>
        <w:t xml:space="preserve">PENTEC Modeling Risk of Neurocognitive effects from RT </w:t>
      </w:r>
      <w:r w:rsidDel="00000000" w:rsidR="00000000" w:rsidRPr="00000000">
        <w:rPr>
          <w:rtl w:val="0"/>
        </w:rPr>
        <w:t xml:space="preserve">[</w:t>
      </w:r>
      <w:hyperlink r:id="rId741">
        <w:r w:rsidDel="00000000" w:rsidR="00000000" w:rsidRPr="00000000">
          <w:rPr>
            <w:rtl w:val="0"/>
          </w:rPr>
          <w:t xml:space="preserve">Avanzo IJROBP '18</w:t>
        </w:r>
      </w:hyperlink>
      <w:r w:rsidDel="00000000" w:rsidR="00000000" w:rsidRPr="00000000">
        <w:rPr>
          <w:rtl w:val="0"/>
        </w:rPr>
        <w:t xml:space="preserve">]:</w:t>
        <w:br w:type="textWrapping"/>
        <w:t xml:space="preserve">Issue: Meta. Does not incorporate age at which RT was delivered (!), post-surgical complications (!), or systemic therapy.</w:t>
      </w:r>
    </w:p>
    <w:p w:rsidR="00000000" w:rsidDel="00000000" w:rsidP="00000000" w:rsidRDefault="00000000" w:rsidRPr="00000000" w14:paraId="00000C07">
      <w:pPr>
        <w:numPr>
          <w:ilvl w:val="1"/>
          <w:numId w:val="41"/>
        </w:numPr>
        <w:ind w:left="1440" w:hanging="360"/>
      </w:pPr>
      <w:r w:rsidDel="00000000" w:rsidR="00000000" w:rsidRPr="00000000">
        <w:rPr>
          <w:rtl w:val="0"/>
        </w:rPr>
        <w:t xml:space="preserve">D50 corresponds to 50% risk of complication at 26.6 Gy WBRT (68% CI 25.5-27.9 Gy).</w:t>
      </w:r>
    </w:p>
    <w:p w:rsidR="00000000" w:rsidDel="00000000" w:rsidP="00000000" w:rsidRDefault="00000000" w:rsidRPr="00000000" w14:paraId="00000C08">
      <w:pPr>
        <w:numPr>
          <w:ilvl w:val="1"/>
          <w:numId w:val="41"/>
        </w:numPr>
        <w:ind w:left="1440" w:hanging="360"/>
      </w:pPr>
      <w:r w:rsidDel="00000000" w:rsidR="00000000" w:rsidRPr="00000000">
        <w:rPr>
          <w:rtl w:val="0"/>
        </w:rPr>
        <w:t xml:space="preserve">There is a 5% neurocognitive risk associated with 11.3 Gy WBRT and 29.8 Gy partial brain RT.</w:t>
      </w:r>
    </w:p>
    <w:p w:rsidR="00000000" w:rsidDel="00000000" w:rsidP="00000000" w:rsidRDefault="00000000" w:rsidRPr="00000000" w14:paraId="00000C09">
      <w:pPr>
        <w:ind w:left="1440" w:firstLine="0"/>
        <w:rPr/>
      </w:pPr>
      <w:r w:rsidDel="00000000" w:rsidR="00000000" w:rsidRPr="00000000">
        <w:rPr>
          <w:rtl w:val="0"/>
        </w:rPr>
      </w:r>
    </w:p>
    <w:p w:rsidR="00000000" w:rsidDel="00000000" w:rsidP="00000000" w:rsidRDefault="00000000" w:rsidRPr="00000000" w14:paraId="00000C0A">
      <w:pPr>
        <w:pStyle w:val="Heading2"/>
        <w:jc w:val="center"/>
        <w:rPr>
          <w:b w:val="1"/>
        </w:rPr>
      </w:pPr>
      <w:bookmarkStart w:colFirst="0" w:colLast="0" w:name="_xgsj6soryfpg" w:id="150"/>
      <w:bookmarkEnd w:id="150"/>
      <w:hyperlink r:id="rId742">
        <w:r w:rsidDel="00000000" w:rsidR="00000000" w:rsidRPr="00000000">
          <w:rPr>
            <w:color w:val="1155cc"/>
            <w:u w:val="single"/>
          </w:rPr>
          <w:drawing>
            <wp:inline distB="114300" distT="114300" distL="114300" distR="114300">
              <wp:extent cx="5513832" cy="4114800"/>
              <wp:effectExtent b="12700" l="12700" r="12700" t="12700"/>
              <wp:docPr id="12" name="image10.png"/>
              <a:graphic>
                <a:graphicData uri="http://schemas.openxmlformats.org/drawingml/2006/picture">
                  <pic:pic>
                    <pic:nvPicPr>
                      <pic:cNvPr id="0" name="image10.png"/>
                      <pic:cNvPicPr preferRelativeResize="0"/>
                    </pic:nvPicPr>
                    <pic:blipFill>
                      <a:blip r:embed="rId743"/>
                      <a:srcRect b="0" l="0" r="0" t="0"/>
                      <a:stretch>
                        <a:fillRect/>
                      </a:stretch>
                    </pic:blipFill>
                    <pic:spPr>
                      <a:xfrm>
                        <a:off x="0" y="0"/>
                        <a:ext cx="5513832" cy="4114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0B">
      <w:pPr>
        <w:pStyle w:val="Heading2"/>
        <w:rPr/>
      </w:pPr>
      <w:bookmarkStart w:colFirst="0" w:colLast="0" w:name="_7joitk5ckrrm" w:id="151"/>
      <w:bookmarkEnd w:id="151"/>
      <w:hyperlink w:anchor="_xilahm9fbnlf">
        <w:r w:rsidDel="00000000" w:rsidR="00000000" w:rsidRPr="00000000">
          <w:rPr>
            <w:rtl w:val="0"/>
          </w:rPr>
          <w:t xml:space="preserve">Male Gonadal Toxicity</w:t>
        </w:r>
      </w:hyperlink>
      <w:r w:rsidDel="00000000" w:rsidR="00000000" w:rsidRPr="00000000">
        <w:rPr>
          <w:rtl w:val="0"/>
        </w:rPr>
      </w:r>
    </w:p>
    <w:p w:rsidR="00000000" w:rsidDel="00000000" w:rsidP="00000000" w:rsidRDefault="00000000" w:rsidRPr="00000000" w14:paraId="00000C0C">
      <w:pPr>
        <w:ind w:left="0" w:firstLine="0"/>
        <w:rPr/>
      </w:pPr>
      <w:r w:rsidDel="00000000" w:rsidR="00000000" w:rsidRPr="00000000">
        <w:rPr>
          <w:rFonts w:ascii="Cardo" w:cs="Cardo" w:eastAsia="Cardo" w:hAnsi="Cardo"/>
          <w:rtl w:val="0"/>
        </w:rPr>
        <w:t xml:space="preserve">With clamshell and dogleg, most patients will have oligospermia from 4 mo to ~1y. pAO fields without dogleg will deliver 1% of dose to the contralateral testicle, while inclusion of the dogleg will deliver 2% of dose to the contralateral testicle. The clamshell decreases dose by 2-3x, so for 36 Gy pAO field ± dogleg, the dose is 0.13→ 0.27 cGy to the contralateral tesicle, which leads to temporary aspermia at 4-12 months and full recovery by 4 years. See [</w:t>
      </w:r>
      <w:hyperlink r:id="rId744">
        <w:r w:rsidDel="00000000" w:rsidR="00000000" w:rsidRPr="00000000">
          <w:rPr>
            <w:rtl w:val="0"/>
          </w:rPr>
          <w:t xml:space="preserve">toxicity</w:t>
        </w:r>
      </w:hyperlink>
      <w:r w:rsidDel="00000000" w:rsidR="00000000" w:rsidRPr="00000000">
        <w:rPr>
          <w:rtl w:val="0"/>
        </w:rPr>
        <w:t xml:space="preserve">] section of testicular seminoma section for more information.  </w:t>
      </w:r>
    </w:p>
    <w:p w:rsidR="00000000" w:rsidDel="00000000" w:rsidP="00000000" w:rsidRDefault="00000000" w:rsidRPr="00000000" w14:paraId="00000C0D">
      <w:pPr>
        <w:numPr>
          <w:ilvl w:val="0"/>
          <w:numId w:val="10"/>
        </w:numPr>
        <w:ind w:left="720" w:hanging="360"/>
        <w:rPr/>
      </w:pPr>
      <w:r w:rsidDel="00000000" w:rsidR="00000000" w:rsidRPr="00000000">
        <w:rPr>
          <w:rtl w:val="0"/>
        </w:rPr>
        <w:t xml:space="preserve">Alkylating agents are associated with male infertility.</w:t>
      </w:r>
    </w:p>
    <w:p w:rsidR="00000000" w:rsidDel="00000000" w:rsidP="00000000" w:rsidRDefault="00000000" w:rsidRPr="00000000" w14:paraId="00000C0E">
      <w:pPr>
        <w:numPr>
          <w:ilvl w:val="1"/>
          <w:numId w:val="10"/>
        </w:numPr>
        <w:ind w:left="1440" w:hanging="360"/>
        <w:rPr/>
      </w:pPr>
      <w:r w:rsidDel="00000000" w:rsidR="00000000" w:rsidRPr="00000000">
        <w:rPr>
          <w:rtl w:val="0"/>
        </w:rPr>
        <w:t xml:space="preserve">This includes cyclophosphamide (used in ABVE-PC) and dacarbazine (used in ABVD)</w:t>
      </w:r>
    </w:p>
    <w:p w:rsidR="00000000" w:rsidDel="00000000" w:rsidP="00000000" w:rsidRDefault="00000000" w:rsidRPr="00000000" w14:paraId="00000C0F">
      <w:pPr>
        <w:numPr>
          <w:ilvl w:val="0"/>
          <w:numId w:val="10"/>
        </w:numPr>
        <w:ind w:left="720" w:hanging="360"/>
        <w:rPr/>
      </w:pPr>
      <w:r w:rsidDel="00000000" w:rsidR="00000000" w:rsidRPr="00000000">
        <w:rPr>
          <w:rtl w:val="0"/>
        </w:rPr>
        <w:t xml:space="preserve">Testicular testosterone production impaired at 14 Gy; azoospermia at 0.5-2 Gy.</w:t>
      </w:r>
    </w:p>
    <w:p w:rsidR="00000000" w:rsidDel="00000000" w:rsidP="00000000" w:rsidRDefault="00000000" w:rsidRPr="00000000" w14:paraId="00000C10">
      <w:pPr>
        <w:widowControl w:val="0"/>
        <w:numPr>
          <w:ilvl w:val="0"/>
          <w:numId w:val="10"/>
        </w:numPr>
        <w:ind w:left="720" w:hanging="360"/>
      </w:pPr>
      <w:r w:rsidDel="00000000" w:rsidR="00000000" w:rsidRPr="00000000">
        <w:rPr>
          <w:b w:val="1"/>
          <w:rtl w:val="0"/>
        </w:rPr>
        <w:t xml:space="preserve">Testicles</w:t>
      </w:r>
      <w:r w:rsidDel="00000000" w:rsidR="00000000" w:rsidRPr="00000000">
        <w:rPr>
          <w:rtl w:val="0"/>
        </w:rPr>
        <w:t xml:space="preserve">: Permanent sterility </w:t>
      </w:r>
      <w:r w:rsidDel="00000000" w:rsidR="00000000" w:rsidRPr="00000000">
        <w:rPr>
          <w:b w:val="1"/>
          <w:rtl w:val="0"/>
        </w:rPr>
        <w:t xml:space="preserve">&gt; 6 Gy single dose </w:t>
      </w:r>
      <w:r w:rsidDel="00000000" w:rsidR="00000000" w:rsidRPr="00000000">
        <w:rPr>
          <w:rtl w:val="0"/>
        </w:rPr>
        <w:t xml:space="preserve">or </w:t>
      </w:r>
      <w:r w:rsidDel="00000000" w:rsidR="00000000" w:rsidRPr="00000000">
        <w:rPr>
          <w:b w:val="1"/>
          <w:rtl w:val="0"/>
        </w:rPr>
        <w:t xml:space="preserve">3 Gy fractionated</w:t>
      </w:r>
      <w:r w:rsidDel="00000000" w:rsidR="00000000" w:rsidRPr="00000000">
        <w:rPr>
          <w:rtl w:val="0"/>
        </w:rPr>
        <w:t xml:space="preserve">. </w:t>
      </w:r>
    </w:p>
    <w:p w:rsidR="00000000" w:rsidDel="00000000" w:rsidP="00000000" w:rsidRDefault="00000000" w:rsidRPr="00000000" w14:paraId="00000C11">
      <w:pPr>
        <w:widowControl w:val="0"/>
        <w:numPr>
          <w:ilvl w:val="1"/>
          <w:numId w:val="10"/>
        </w:numPr>
        <w:ind w:left="1440" w:hanging="360"/>
      </w:pPr>
      <w:r w:rsidDel="00000000" w:rsidR="00000000" w:rsidRPr="00000000">
        <w:rPr>
          <w:rtl w:val="0"/>
        </w:rPr>
        <w:t xml:space="preserve">Oligospermia 0.15 Gy (with 6w latency). Azoospermia 0.5 Gy. Recovery is dose-dependent (1y after 2 Gy).</w:t>
      </w:r>
    </w:p>
    <w:p w:rsidR="00000000" w:rsidDel="00000000" w:rsidP="00000000" w:rsidRDefault="00000000" w:rsidRPr="00000000" w14:paraId="00000C12">
      <w:pPr>
        <w:widowControl w:val="0"/>
        <w:numPr>
          <w:ilvl w:val="2"/>
          <w:numId w:val="10"/>
        </w:numPr>
        <w:ind w:left="2160" w:hanging="360"/>
      </w:pPr>
      <w:r w:rsidDel="00000000" w:rsidR="00000000" w:rsidRPr="00000000">
        <w:rPr>
          <w:rtl w:val="0"/>
        </w:rPr>
        <w:t xml:space="preserve">The sperm maturation process is a little over two months.</w:t>
      </w:r>
    </w:p>
    <w:p w:rsidR="00000000" w:rsidDel="00000000" w:rsidP="00000000" w:rsidRDefault="00000000" w:rsidRPr="00000000" w14:paraId="00000C13">
      <w:pPr>
        <w:widowControl w:val="0"/>
        <w:numPr>
          <w:ilvl w:val="1"/>
          <w:numId w:val="10"/>
        </w:numPr>
        <w:ind w:left="1440" w:hanging="360"/>
        <w:rPr>
          <w:u w:val="none"/>
        </w:rPr>
      </w:pPr>
      <w:r w:rsidDel="00000000" w:rsidR="00000000" w:rsidRPr="00000000">
        <w:rPr>
          <w:rtl w:val="0"/>
        </w:rPr>
        <w:t xml:space="preserve">Clamshell decreases dose by 2-3 times </w:t>
      </w:r>
      <w:hyperlink r:id="rId745">
        <w:r w:rsidDel="00000000" w:rsidR="00000000" w:rsidRPr="00000000">
          <w:rPr>
            <w:rtl w:val="0"/>
          </w:rPr>
          <w:t xml:space="preserve">[Bieri Rad Onc '99]</w:t>
        </w:r>
      </w:hyperlink>
      <w:r w:rsidDel="00000000" w:rsidR="00000000" w:rsidRPr="00000000">
        <w:rPr>
          <w:rtl w:val="0"/>
        </w:rPr>
        <w:t xml:space="preserve">. </w:t>
      </w:r>
    </w:p>
    <w:p w:rsidR="00000000" w:rsidDel="00000000" w:rsidP="00000000" w:rsidRDefault="00000000" w:rsidRPr="00000000" w14:paraId="00000C14">
      <w:pPr>
        <w:numPr>
          <w:ilvl w:val="0"/>
          <w:numId w:val="10"/>
        </w:numPr>
        <w:ind w:left="720" w:hanging="360"/>
        <w:rPr/>
      </w:pPr>
      <w:r w:rsidDel="00000000" w:rsidR="00000000" w:rsidRPr="00000000">
        <w:rPr>
          <w:b w:val="1"/>
          <w:rtl w:val="0"/>
        </w:rPr>
        <w:t xml:space="preserve">Recs for gonadotoxicity surveillance in male childhood and young adult cancer survivors</w:t>
      </w:r>
      <w:r w:rsidDel="00000000" w:rsidR="00000000" w:rsidRPr="00000000">
        <w:rPr>
          <w:rtl w:val="0"/>
        </w:rPr>
        <w:t xml:space="preserve"> [</w:t>
      </w:r>
      <w:hyperlink r:id="rId746">
        <w:r w:rsidDel="00000000" w:rsidR="00000000" w:rsidRPr="00000000">
          <w:rPr>
            <w:rtl w:val="0"/>
          </w:rPr>
          <w:t xml:space="preserve">Skinner Lanc Onc '17</w:t>
        </w:r>
      </w:hyperlink>
      <w:r w:rsidDel="00000000" w:rsidR="00000000" w:rsidRPr="00000000">
        <w:rPr>
          <w:rtl w:val="0"/>
        </w:rPr>
        <w:t xml:space="preserve">] </w:t>
        <w:br w:type="textWrapping"/>
        <w:t xml:space="preserve">Think: Testosterone deficiency is possible with standard myeloablative TBI doses, e.g. 12/6. </w:t>
      </w:r>
    </w:p>
    <w:p w:rsidR="00000000" w:rsidDel="00000000" w:rsidP="00000000" w:rsidRDefault="00000000" w:rsidRPr="00000000" w14:paraId="00000C15">
      <w:pPr>
        <w:numPr>
          <w:ilvl w:val="1"/>
          <w:numId w:val="10"/>
        </w:numPr>
        <w:ind w:left="1440" w:hanging="360"/>
        <w:rPr/>
      </w:pPr>
      <w:r w:rsidDel="00000000" w:rsidR="00000000" w:rsidRPr="00000000">
        <w:rPr>
          <w:rtl w:val="0"/>
        </w:rPr>
        <w:t xml:space="preserve">Infertility is likely above 2-3 Gy. Perhaps more prolonged azoospermia if fractionated (e.g. 6/3 is worse than 6/1).</w:t>
      </w:r>
    </w:p>
    <w:p w:rsidR="00000000" w:rsidDel="00000000" w:rsidP="00000000" w:rsidRDefault="00000000" w:rsidRPr="00000000" w14:paraId="00000C16">
      <w:pPr>
        <w:numPr>
          <w:ilvl w:val="1"/>
          <w:numId w:val="10"/>
        </w:numPr>
        <w:ind w:left="1440" w:hanging="360"/>
        <w:rPr/>
      </w:pPr>
      <w:r w:rsidDel="00000000" w:rsidR="00000000" w:rsidRPr="00000000">
        <w:rPr>
          <w:rtl w:val="0"/>
        </w:rPr>
        <w:t xml:space="preserve">Testosterone deficiency risk at &gt; 12 Gy RT or with TBI. Testosterone deficiency is unlikely under 12 Gy.</w:t>
      </w:r>
    </w:p>
    <w:p w:rsidR="00000000" w:rsidDel="00000000" w:rsidP="00000000" w:rsidRDefault="00000000" w:rsidRPr="00000000" w14:paraId="00000C17">
      <w:pPr>
        <w:numPr>
          <w:ilvl w:val="0"/>
          <w:numId w:val="10"/>
        </w:numPr>
        <w:ind w:left="720" w:hanging="360"/>
        <w:rPr/>
      </w:pPr>
      <w:r w:rsidDel="00000000" w:rsidR="00000000" w:rsidRPr="00000000">
        <w:rPr>
          <w:b w:val="1"/>
          <w:rtl w:val="0"/>
        </w:rPr>
        <w:t xml:space="preserve">Leydig cell function in male survivors of childhood cancer </w:t>
      </w:r>
      <w:r w:rsidDel="00000000" w:rsidR="00000000" w:rsidRPr="00000000">
        <w:rPr>
          <w:rtl w:val="0"/>
        </w:rPr>
        <w:t xml:space="preserve">[</w:t>
      </w:r>
      <w:hyperlink r:id="rId747">
        <w:r w:rsidDel="00000000" w:rsidR="00000000" w:rsidRPr="00000000">
          <w:rPr>
            <w:rtl w:val="0"/>
          </w:rPr>
          <w:t xml:space="preserve">Chematilly JCO '19</w:t>
        </w:r>
      </w:hyperlink>
      <w:r w:rsidDel="00000000" w:rsidR="00000000" w:rsidRPr="00000000">
        <w:rPr>
          <w:rtl w:val="0"/>
        </w:rPr>
        <w:t xml:space="preserve">]: Retro. St. Jude Lifetime Cohort Study.</w:t>
        <w:br w:type="textWrapping"/>
        <w:t xml:space="preserve">Testosterone deficiency risk at &gt; 12 Gy RT or with TBI.</w:t>
        <w:br w:type="textWrapping"/>
        <w:t xml:space="preserve">Leydig cell failure (LCF) is associated with abdominal obesity, DM, ED, muscle weakness, and all-cause mortality.</w:t>
      </w:r>
    </w:p>
    <w:p w:rsidR="00000000" w:rsidDel="00000000" w:rsidP="00000000" w:rsidRDefault="00000000" w:rsidRPr="00000000" w14:paraId="00000C18">
      <w:pPr>
        <w:numPr>
          <w:ilvl w:val="1"/>
          <w:numId w:val="10"/>
        </w:numPr>
        <w:ind w:left="1440" w:hanging="360"/>
        <w:rPr/>
      </w:pPr>
      <w:r w:rsidDel="00000000" w:rsidR="00000000" w:rsidRPr="00000000">
        <w:rPr>
          <w:rtl w:val="0"/>
        </w:rPr>
        <w:t xml:space="preserve">1,516 patients, median age at evaluation of 30y. MFU 22y. </w:t>
      </w:r>
    </w:p>
    <w:p w:rsidR="00000000" w:rsidDel="00000000" w:rsidP="00000000" w:rsidRDefault="00000000" w:rsidRPr="00000000" w14:paraId="00000C19">
      <w:pPr>
        <w:numPr>
          <w:ilvl w:val="2"/>
          <w:numId w:val="10"/>
        </w:numPr>
        <w:ind w:left="2160" w:hanging="360"/>
        <w:rPr/>
      </w:pPr>
      <w:r w:rsidDel="00000000" w:rsidR="00000000" w:rsidRPr="00000000">
        <w:rPr>
          <w:rtl w:val="0"/>
        </w:rPr>
        <w:t xml:space="preserve">Leydig cell failure (LCF) = Testosterone &lt; 250 and LH &gt; 9.85. </w:t>
      </w:r>
    </w:p>
    <w:p w:rsidR="00000000" w:rsidDel="00000000" w:rsidP="00000000" w:rsidRDefault="00000000" w:rsidRPr="00000000" w14:paraId="00000C1A">
      <w:pPr>
        <w:numPr>
          <w:ilvl w:val="2"/>
          <w:numId w:val="10"/>
        </w:numPr>
        <w:ind w:left="2160" w:hanging="360"/>
        <w:rPr/>
      </w:pPr>
      <w:r w:rsidDel="00000000" w:rsidR="00000000" w:rsidRPr="00000000">
        <w:rPr>
          <w:rtl w:val="0"/>
        </w:rPr>
        <w:t xml:space="preserve">Leydig cell dysfunction (LCD) = Testosterone &gt; 250 and LH &gt; 9.85. </w:t>
      </w:r>
    </w:p>
    <w:p w:rsidR="00000000" w:rsidDel="00000000" w:rsidP="00000000" w:rsidRDefault="00000000" w:rsidRPr="00000000" w14:paraId="00000C1B">
      <w:pPr>
        <w:numPr>
          <w:ilvl w:val="1"/>
          <w:numId w:val="10"/>
        </w:numPr>
        <w:ind w:left="1440" w:hanging="360"/>
        <w:rPr/>
      </w:pPr>
      <w:r w:rsidDel="00000000" w:rsidR="00000000" w:rsidRPr="00000000">
        <w:rPr>
          <w:rtl w:val="0"/>
        </w:rPr>
        <w:t xml:space="preserve">LCF 7%, LCD 15%. </w:t>
      </w:r>
    </w:p>
    <w:p w:rsidR="00000000" w:rsidDel="00000000" w:rsidP="00000000" w:rsidRDefault="00000000" w:rsidRPr="00000000" w14:paraId="00000C1C">
      <w:pPr>
        <w:numPr>
          <w:ilvl w:val="1"/>
          <w:numId w:val="10"/>
        </w:numPr>
        <w:ind w:left="1440" w:hanging="360"/>
        <w:rPr/>
      </w:pPr>
      <w:r w:rsidDel="00000000" w:rsidR="00000000" w:rsidRPr="00000000">
        <w:rPr>
          <w:rtl w:val="0"/>
        </w:rPr>
        <w:t xml:space="preserve">Risk increases with older age, higher doses of testicular RT, and cyclophosphamide. </w:t>
      </w:r>
    </w:p>
    <w:p w:rsidR="00000000" w:rsidDel="00000000" w:rsidP="00000000" w:rsidRDefault="00000000" w:rsidRPr="00000000" w14:paraId="00000C1D">
      <w:pPr>
        <w:pStyle w:val="Heading2"/>
        <w:rPr/>
      </w:pPr>
      <w:bookmarkStart w:colFirst="0" w:colLast="0" w:name="_ew2qyukh5jj7" w:id="152"/>
      <w:bookmarkEnd w:id="152"/>
      <w:r w:rsidDel="00000000" w:rsidR="00000000" w:rsidRPr="00000000">
        <w:rPr>
          <w:rtl w:val="0"/>
        </w:rPr>
      </w:r>
    </w:p>
    <w:p w:rsidR="00000000" w:rsidDel="00000000" w:rsidP="00000000" w:rsidRDefault="00000000" w:rsidRPr="00000000" w14:paraId="00000C1E">
      <w:pPr>
        <w:jc w:val="center"/>
        <w:rPr/>
      </w:pPr>
      <w:hyperlink r:id="rId748">
        <w:r w:rsidDel="00000000" w:rsidR="00000000" w:rsidRPr="00000000">
          <w:rPr>
            <w:color w:val="1155cc"/>
            <w:u w:val="single"/>
          </w:rPr>
          <w:drawing>
            <wp:inline distB="114300" distT="114300" distL="114300" distR="114300">
              <wp:extent cx="4267200" cy="3200400"/>
              <wp:effectExtent b="12700" l="12700" r="12700" t="12700"/>
              <wp:docPr id="17" name="image17.png"/>
              <a:graphic>
                <a:graphicData uri="http://schemas.openxmlformats.org/drawingml/2006/picture">
                  <pic:pic>
                    <pic:nvPicPr>
                      <pic:cNvPr id="0" name="image17.png"/>
                      <pic:cNvPicPr preferRelativeResize="0"/>
                    </pic:nvPicPr>
                    <pic:blipFill>
                      <a:blip r:embed="rId749"/>
                      <a:srcRect b="0" l="0" r="0" t="0"/>
                      <a:stretch>
                        <a:fillRect/>
                      </a:stretch>
                    </pic:blipFill>
                    <pic:spPr>
                      <a:xfrm>
                        <a:off x="0" y="0"/>
                        <a:ext cx="4267200" cy="3200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1F">
      <w:pPr>
        <w:pStyle w:val="Heading2"/>
        <w:rPr/>
      </w:pPr>
      <w:bookmarkStart w:colFirst="0" w:colLast="0" w:name="_i7qwpiulrdsi" w:id="153"/>
      <w:bookmarkEnd w:id="153"/>
      <w:hyperlink w:anchor="_xilahm9fbnlf">
        <w:r w:rsidDel="00000000" w:rsidR="00000000" w:rsidRPr="00000000">
          <w:rPr>
            <w:rtl w:val="0"/>
          </w:rPr>
          <w:t xml:space="preserve">Female Gonadal Toxicity</w:t>
        </w:r>
      </w:hyperlink>
      <w:r w:rsidDel="00000000" w:rsidR="00000000" w:rsidRPr="00000000">
        <w:rPr>
          <w:rtl w:val="0"/>
        </w:rPr>
      </w:r>
    </w:p>
    <w:p w:rsidR="00000000" w:rsidDel="00000000" w:rsidP="00000000" w:rsidRDefault="00000000" w:rsidRPr="00000000" w14:paraId="00000C20">
      <w:pPr>
        <w:numPr>
          <w:ilvl w:val="0"/>
          <w:numId w:val="120"/>
        </w:numPr>
        <w:ind w:left="720" w:hanging="360"/>
      </w:pPr>
      <w:r w:rsidDel="00000000" w:rsidR="00000000" w:rsidRPr="00000000">
        <w:rPr>
          <w:rtl w:val="0"/>
        </w:rPr>
        <w:t xml:space="preserve">Alkylating agents are associated with female infertility.</w:t>
      </w:r>
    </w:p>
    <w:p w:rsidR="00000000" w:rsidDel="00000000" w:rsidP="00000000" w:rsidRDefault="00000000" w:rsidRPr="00000000" w14:paraId="00000C21">
      <w:pPr>
        <w:numPr>
          <w:ilvl w:val="1"/>
          <w:numId w:val="120"/>
        </w:numPr>
        <w:ind w:left="1440" w:hanging="360"/>
      </w:pPr>
      <w:r w:rsidDel="00000000" w:rsidR="00000000" w:rsidRPr="00000000">
        <w:rPr>
          <w:rtl w:val="0"/>
        </w:rPr>
        <w:t xml:space="preserve">This includes cyclophosphamide (used in ABVE-PC) and dacarbazine (used in ABVD)</w:t>
      </w:r>
    </w:p>
    <w:p w:rsidR="00000000" w:rsidDel="00000000" w:rsidP="00000000" w:rsidRDefault="00000000" w:rsidRPr="00000000" w14:paraId="00000C22">
      <w:pPr>
        <w:numPr>
          <w:ilvl w:val="0"/>
          <w:numId w:val="120"/>
        </w:numPr>
        <w:ind w:left="720" w:hanging="360"/>
      </w:pPr>
      <w:r w:rsidDel="00000000" w:rsidR="00000000" w:rsidRPr="00000000">
        <w:rPr>
          <w:rFonts w:ascii="Gungsuh" w:cs="Gungsuh" w:eastAsia="Gungsuh" w:hAnsi="Gungsuh"/>
          <w:rtl w:val="0"/>
        </w:rPr>
        <w:t xml:space="preserve">Uterine damage (e.g. damage to musculature, vasculature or endometrium) is most severe before menarche, raising the incidence of stillborn above 10% with ≥ 2.5 Gy to the uterus before menarche </w:t>
      </w:r>
      <w:r w:rsidDel="00000000" w:rsidR="00000000" w:rsidRPr="00000000">
        <w:rPr>
          <w:rtl w:val="0"/>
        </w:rPr>
        <w:t xml:space="preserve">[</w:t>
      </w:r>
      <w:hyperlink r:id="rId750">
        <w:r w:rsidDel="00000000" w:rsidR="00000000" w:rsidRPr="00000000">
          <w:rPr>
            <w:rtl w:val="0"/>
          </w:rPr>
          <w:t xml:space="preserve">Signorello Lancet '10</w:t>
        </w:r>
      </w:hyperlink>
      <w:r w:rsidDel="00000000" w:rsidR="00000000" w:rsidRPr="00000000">
        <w:rPr>
          <w:rtl w:val="0"/>
        </w:rPr>
        <w:t xml:space="preserve">].</w:t>
      </w:r>
    </w:p>
    <w:p w:rsidR="00000000" w:rsidDel="00000000" w:rsidP="00000000" w:rsidRDefault="00000000" w:rsidRPr="00000000" w14:paraId="00000C23">
      <w:pPr>
        <w:numPr>
          <w:ilvl w:val="0"/>
          <w:numId w:val="120"/>
        </w:numPr>
        <w:ind w:left="720" w:hanging="360"/>
        <w:rPr>
          <w:u w:val="none"/>
        </w:rPr>
      </w:pPr>
      <w:r w:rsidDel="00000000" w:rsidR="00000000" w:rsidRPr="00000000">
        <w:rPr>
          <w:rtl w:val="0"/>
        </w:rPr>
        <w:t xml:space="preserve">Uterine damage is much different than oocyte damage. Oocytes are radioresistant at birth.</w:t>
      </w:r>
    </w:p>
    <w:p w:rsidR="00000000" w:rsidDel="00000000" w:rsidP="00000000" w:rsidRDefault="00000000" w:rsidRPr="00000000" w14:paraId="00000C24">
      <w:pPr>
        <w:numPr>
          <w:ilvl w:val="0"/>
          <w:numId w:val="120"/>
        </w:numPr>
        <w:ind w:left="720" w:hanging="360"/>
        <w:rPr>
          <w:u w:val="none"/>
        </w:rPr>
      </w:pPr>
      <w:r w:rsidDel="00000000" w:rsidR="00000000" w:rsidRPr="00000000">
        <w:rPr>
          <w:rFonts w:ascii="Cardo" w:cs="Cardo" w:eastAsia="Cardo" w:hAnsi="Cardo"/>
          <w:rtl w:val="0"/>
        </w:rPr>
        <w:t xml:space="preserve">Effective sterilizing dose at birth / 10y / 20y / 30y of 20→ 18→ 16→ 14 Gy [</w:t>
      </w:r>
      <w:hyperlink r:id="rId751">
        <w:r w:rsidDel="00000000" w:rsidR="00000000" w:rsidRPr="00000000">
          <w:rPr>
            <w:rtl w:val="0"/>
          </w:rPr>
          <w:t xml:space="preserve">Skrzypek AAEM '19</w:t>
        </w:r>
      </w:hyperlink>
      <w:r w:rsidDel="00000000" w:rsidR="00000000" w:rsidRPr="00000000">
        <w:rPr>
          <w:rtl w:val="0"/>
        </w:rPr>
        <w:t xml:space="preserve">].</w:t>
      </w:r>
    </w:p>
    <w:p w:rsidR="00000000" w:rsidDel="00000000" w:rsidP="00000000" w:rsidRDefault="00000000" w:rsidRPr="00000000" w14:paraId="00000C25">
      <w:pPr>
        <w:numPr>
          <w:ilvl w:val="1"/>
          <w:numId w:val="120"/>
        </w:numPr>
        <w:ind w:left="1440" w:hanging="360"/>
      </w:pPr>
      <w:r w:rsidDel="00000000" w:rsidR="00000000" w:rsidRPr="00000000">
        <w:rPr>
          <w:rtl w:val="0"/>
        </w:rPr>
        <w:t xml:space="preserve">&lt; 10y to 20 Gy</w:t>
      </w:r>
    </w:p>
    <w:p w:rsidR="00000000" w:rsidDel="00000000" w:rsidP="00000000" w:rsidRDefault="00000000" w:rsidRPr="00000000" w14:paraId="00000C26">
      <w:pPr>
        <w:numPr>
          <w:ilvl w:val="1"/>
          <w:numId w:val="120"/>
        </w:numPr>
        <w:ind w:left="1440" w:hanging="360"/>
      </w:pPr>
      <w:r w:rsidDel="00000000" w:rsidR="00000000" w:rsidRPr="00000000">
        <w:rPr>
          <w:rtl w:val="0"/>
        </w:rPr>
        <w:t xml:space="preserve">10y to 18 Gy</w:t>
      </w:r>
    </w:p>
    <w:p w:rsidR="00000000" w:rsidDel="00000000" w:rsidP="00000000" w:rsidRDefault="00000000" w:rsidRPr="00000000" w14:paraId="00000C27">
      <w:pPr>
        <w:numPr>
          <w:ilvl w:val="1"/>
          <w:numId w:val="120"/>
        </w:numPr>
        <w:ind w:left="1440" w:hanging="360"/>
      </w:pPr>
      <w:r w:rsidDel="00000000" w:rsidR="00000000" w:rsidRPr="00000000">
        <w:rPr>
          <w:rtl w:val="0"/>
        </w:rPr>
        <w:t xml:space="preserve">20y to 16 Gy</w:t>
      </w:r>
    </w:p>
    <w:p w:rsidR="00000000" w:rsidDel="00000000" w:rsidP="00000000" w:rsidRDefault="00000000" w:rsidRPr="00000000" w14:paraId="00000C28">
      <w:pPr>
        <w:numPr>
          <w:ilvl w:val="1"/>
          <w:numId w:val="120"/>
        </w:numPr>
        <w:ind w:left="1440" w:hanging="360"/>
      </w:pPr>
      <w:r w:rsidDel="00000000" w:rsidR="00000000" w:rsidRPr="00000000">
        <w:rPr>
          <w:rtl w:val="0"/>
        </w:rPr>
        <w:t xml:space="preserve">30y to 14 Gy</w:t>
      </w:r>
    </w:p>
    <w:p w:rsidR="00000000" w:rsidDel="00000000" w:rsidP="00000000" w:rsidRDefault="00000000" w:rsidRPr="00000000" w14:paraId="00000C29">
      <w:pPr>
        <w:numPr>
          <w:ilvl w:val="1"/>
          <w:numId w:val="120"/>
        </w:numPr>
        <w:ind w:left="1440" w:hanging="360"/>
      </w:pPr>
      <w:r w:rsidDel="00000000" w:rsidR="00000000" w:rsidRPr="00000000">
        <w:rPr>
          <w:rtl w:val="0"/>
        </w:rPr>
        <w:t xml:space="preserve">Ovarian failure with 5-10 Gy and sterility with 2-3 Gy. </w:t>
      </w:r>
    </w:p>
    <w:p w:rsidR="00000000" w:rsidDel="00000000" w:rsidP="00000000" w:rsidRDefault="00000000" w:rsidRPr="00000000" w14:paraId="00000C2A">
      <w:pPr>
        <w:numPr>
          <w:ilvl w:val="0"/>
          <w:numId w:val="120"/>
        </w:numPr>
        <w:ind w:left="720" w:hanging="360"/>
        <w:rPr>
          <w:u w:val="none"/>
        </w:rPr>
      </w:pPr>
      <w:r w:rsidDel="00000000" w:rsidR="00000000" w:rsidRPr="00000000">
        <w:rPr>
          <w:b w:val="1"/>
          <w:rtl w:val="0"/>
        </w:rPr>
        <w:t xml:space="preserve">CCSS and SJLIFE: Predicting acute ovarian failure in female survivors </w:t>
      </w:r>
      <w:r w:rsidDel="00000000" w:rsidR="00000000" w:rsidRPr="00000000">
        <w:rPr>
          <w:rtl w:val="0"/>
        </w:rPr>
        <w:t xml:space="preserve">[</w:t>
      </w:r>
      <w:hyperlink r:id="rId752">
        <w:r w:rsidDel="00000000" w:rsidR="00000000" w:rsidRPr="00000000">
          <w:rPr>
            <w:rtl w:val="0"/>
          </w:rPr>
          <w:t xml:space="preserve">Clark Lanc Onc ‘20</w:t>
        </w:r>
      </w:hyperlink>
      <w:r w:rsidDel="00000000" w:rsidR="00000000" w:rsidRPr="00000000">
        <w:rPr>
          <w:rtl w:val="0"/>
        </w:rPr>
        <w:t xml:space="preserve">]</w:t>
      </w:r>
    </w:p>
    <w:p w:rsidR="00000000" w:rsidDel="00000000" w:rsidP="00000000" w:rsidRDefault="00000000" w:rsidRPr="00000000" w14:paraId="00000C2B">
      <w:pPr>
        <w:ind w:left="720" w:firstLine="0"/>
        <w:rPr/>
      </w:pPr>
      <w:r w:rsidDel="00000000" w:rsidR="00000000" w:rsidRPr="00000000">
        <w:rPr>
          <w:rtl w:val="0"/>
        </w:rPr>
        <w:t xml:space="preserve">An </w:t>
      </w:r>
      <w:hyperlink r:id="rId753">
        <w:r w:rsidDel="00000000" w:rsidR="00000000" w:rsidRPr="00000000">
          <w:rPr>
            <w:color w:val="1155cc"/>
            <w:u w:val="single"/>
            <w:rtl w:val="0"/>
          </w:rPr>
          <w:t xml:space="preserve">online calculator</w:t>
        </w:r>
      </w:hyperlink>
      <w:r w:rsidDel="00000000" w:rsidR="00000000" w:rsidRPr="00000000">
        <w:rPr>
          <w:rtl w:val="0"/>
        </w:rPr>
        <w:t xml:space="preserve"> has been developed for the acute ovarian failure risk prediction calculator.</w:t>
      </w:r>
    </w:p>
    <w:p w:rsidR="00000000" w:rsidDel="00000000" w:rsidP="00000000" w:rsidRDefault="00000000" w:rsidRPr="00000000" w14:paraId="00000C2C">
      <w:pPr>
        <w:ind w:left="720" w:firstLine="0"/>
        <w:rPr/>
      </w:pPr>
      <w:r w:rsidDel="00000000" w:rsidR="00000000" w:rsidRPr="00000000">
        <w:rPr>
          <w:rtl w:val="0"/>
        </w:rPr>
        <w:t xml:space="preserve">TBL </w:t>
      </w:r>
      <w:hyperlink r:id="rId754">
        <w:r w:rsidDel="00000000" w:rsidR="00000000" w:rsidRPr="00000000">
          <w:rPr>
            <w:vertAlign w:val="superscript"/>
            <w:rtl w:val="0"/>
          </w:rPr>
          <w:t xml:space="preserve">QS</w:t>
        </w:r>
      </w:hyperlink>
      <w:r w:rsidDel="00000000" w:rsidR="00000000" w:rsidRPr="00000000">
        <w:rPr>
          <w:rtl w:val="0"/>
        </w:rPr>
        <w:t xml:space="preserve">: Hard numbers can help patients decide when to pursue pre-treatment fertility preservation.</w:t>
      </w:r>
    </w:p>
    <w:p w:rsidR="00000000" w:rsidDel="00000000" w:rsidP="00000000" w:rsidRDefault="00000000" w:rsidRPr="00000000" w14:paraId="00000C2D">
      <w:pPr>
        <w:numPr>
          <w:ilvl w:val="1"/>
          <w:numId w:val="120"/>
        </w:numPr>
        <w:ind w:left="1440" w:hanging="360"/>
        <w:rPr>
          <w:u w:val="none"/>
        </w:rPr>
      </w:pPr>
      <w:r w:rsidDel="00000000" w:rsidR="00000000" w:rsidRPr="00000000">
        <w:rPr>
          <w:rtl w:val="0"/>
        </w:rPr>
        <w:t xml:space="preserve">7.5k patients. 2007-2012. MFU ~25y. </w:t>
      </w:r>
    </w:p>
    <w:p w:rsidR="00000000" w:rsidDel="00000000" w:rsidP="00000000" w:rsidRDefault="00000000" w:rsidRPr="00000000" w14:paraId="00000C2E">
      <w:pPr>
        <w:numPr>
          <w:ilvl w:val="1"/>
          <w:numId w:val="120"/>
        </w:numPr>
        <w:ind w:left="1440" w:hanging="360"/>
        <w:rPr>
          <w:u w:val="none"/>
        </w:rPr>
      </w:pPr>
      <w:r w:rsidDel="00000000" w:rsidR="00000000" w:rsidRPr="00000000">
        <w:rPr>
          <w:rtl w:val="0"/>
        </w:rPr>
        <w:t xml:space="preserve">Prescribed dose model with abd and pelvis RT doses, ovarian RT dosimetry was modeled. </w:t>
      </w:r>
    </w:p>
    <w:p w:rsidR="00000000" w:rsidDel="00000000" w:rsidP="00000000" w:rsidRDefault="00000000" w:rsidRPr="00000000" w14:paraId="00000C2F">
      <w:pPr>
        <w:numPr>
          <w:ilvl w:val="1"/>
          <w:numId w:val="120"/>
        </w:numPr>
        <w:ind w:left="1440" w:hanging="360"/>
        <w:rPr>
          <w:u w:val="none"/>
        </w:rPr>
      </w:pPr>
      <w:r w:rsidDel="00000000" w:rsidR="00000000" w:rsidRPr="00000000">
        <w:rPr>
          <w:rtl w:val="0"/>
        </w:rPr>
        <w:t xml:space="preserve">Common predictors: history of SCT, cumulative alkylating drug dose, interaction between age at cancer diagnosis and SCT. </w:t>
      </w:r>
    </w:p>
    <w:p w:rsidR="00000000" w:rsidDel="00000000" w:rsidP="00000000" w:rsidRDefault="00000000" w:rsidRPr="00000000" w14:paraId="00000C30">
      <w:pPr>
        <w:numPr>
          <w:ilvl w:val="1"/>
          <w:numId w:val="120"/>
        </w:numPr>
        <w:ind w:left="1440" w:hanging="360"/>
        <w:rPr>
          <w:u w:val="none"/>
        </w:rPr>
      </w:pPr>
      <w:r w:rsidDel="00000000" w:rsidR="00000000" w:rsidRPr="00000000">
        <w:rPr>
          <w:rtl w:val="0"/>
        </w:rPr>
        <w:t xml:space="preserve">Around 5-10% of patients are at high for acute ovarian failure, or permanent ovarian failure within 5y of treatment.</w:t>
      </w:r>
    </w:p>
    <w:p w:rsidR="00000000" w:rsidDel="00000000" w:rsidP="00000000" w:rsidRDefault="00000000" w:rsidRPr="00000000" w14:paraId="00000C31">
      <w:pPr>
        <w:pStyle w:val="Heading2"/>
        <w:rPr/>
      </w:pPr>
      <w:bookmarkStart w:colFirst="0" w:colLast="0" w:name="_3zglips2oj0f" w:id="154"/>
      <w:bookmarkEnd w:id="154"/>
      <w:r w:rsidDel="00000000" w:rsidR="00000000" w:rsidRPr="00000000">
        <w:rPr>
          <w:rtl w:val="0"/>
        </w:rPr>
      </w:r>
    </w:p>
    <w:p w:rsidR="00000000" w:rsidDel="00000000" w:rsidP="00000000" w:rsidRDefault="00000000" w:rsidRPr="00000000" w14:paraId="00000C32">
      <w:pPr>
        <w:pStyle w:val="Heading2"/>
        <w:rPr/>
      </w:pPr>
      <w:bookmarkStart w:colFirst="0" w:colLast="0" w:name="_6clb2e1yafd6" w:id="155"/>
      <w:bookmarkEnd w:id="155"/>
      <w:hyperlink w:anchor="_xilahm9fbnlf">
        <w:r w:rsidDel="00000000" w:rsidR="00000000" w:rsidRPr="00000000">
          <w:rPr>
            <w:rtl w:val="0"/>
          </w:rPr>
          <w:t xml:space="preserve">Hypothalamic-Pituitary Abnormalities</w:t>
        </w:r>
      </w:hyperlink>
      <w:r w:rsidDel="00000000" w:rsidR="00000000" w:rsidRPr="00000000">
        <w:rPr>
          <w:rtl w:val="0"/>
        </w:rPr>
      </w:r>
    </w:p>
    <w:p w:rsidR="00000000" w:rsidDel="00000000" w:rsidP="00000000" w:rsidRDefault="00000000" w:rsidRPr="00000000" w14:paraId="00000C33">
      <w:pPr>
        <w:ind w:left="0" w:firstLine="0"/>
        <w:rPr/>
      </w:pPr>
      <w:r w:rsidDel="00000000" w:rsidR="00000000" w:rsidRPr="00000000">
        <w:rPr>
          <w:rtl w:val="0"/>
        </w:rPr>
        <w:t xml:space="preserve">Radiosensitivity: "Go Look For The Adenoma Please" (GH, LH, FSH, TSH, ACTH, PRL). </w:t>
        <w:br w:type="textWrapping"/>
        <w:t xml:space="preserve">Nearly all patients will have some deficiency within 5 years after 30-50 Gy RT.</w:t>
      </w:r>
    </w:p>
    <w:p w:rsidR="00000000" w:rsidDel="00000000" w:rsidP="00000000" w:rsidRDefault="00000000" w:rsidRPr="00000000" w14:paraId="00000C34">
      <w:pPr>
        <w:ind w:left="0" w:firstLine="0"/>
        <w:rPr/>
      </w:pPr>
      <w:r w:rsidDel="00000000" w:rsidR="00000000" w:rsidRPr="00000000">
        <w:rPr>
          <w:rtl w:val="0"/>
        </w:rPr>
        <w:t xml:space="preserve">Isolated GH deficiency is the most commonly encountered neuroendocrine complication of cancer treatment, and can occur after cranial doses as low at 10 Gy in children.</w:t>
      </w:r>
      <w:r w:rsidDel="00000000" w:rsidR="00000000" w:rsidRPr="00000000">
        <w:rPr>
          <w:rtl w:val="0"/>
        </w:rPr>
      </w:r>
    </w:p>
    <w:p w:rsidR="00000000" w:rsidDel="00000000" w:rsidP="00000000" w:rsidRDefault="00000000" w:rsidRPr="00000000" w14:paraId="00000C35">
      <w:pPr>
        <w:numPr>
          <w:ilvl w:val="0"/>
          <w:numId w:val="106"/>
        </w:numPr>
        <w:ind w:left="720" w:hanging="360"/>
      </w:pPr>
      <w:r w:rsidDel="00000000" w:rsidR="00000000" w:rsidRPr="00000000">
        <w:rPr>
          <w:rtl w:val="0"/>
        </w:rPr>
        <w:t xml:space="preserve">Doses 18-24 Gy are associated with precocious or delayed puberty [</w:t>
      </w:r>
      <w:hyperlink r:id="rId755">
        <w:r w:rsidDel="00000000" w:rsidR="00000000" w:rsidRPr="00000000">
          <w:rPr>
            <w:rtl w:val="0"/>
          </w:rPr>
          <w:t xml:space="preserve">Hudson Obstr Gyn '16</w:t>
        </w:r>
      </w:hyperlink>
      <w:r w:rsidDel="00000000" w:rsidR="00000000" w:rsidRPr="00000000">
        <w:rPr>
          <w:rtl w:val="0"/>
        </w:rPr>
        <w:t xml:space="preserve">]</w:t>
      </w:r>
    </w:p>
    <w:p w:rsidR="00000000" w:rsidDel="00000000" w:rsidP="00000000" w:rsidRDefault="00000000" w:rsidRPr="00000000" w14:paraId="00000C36">
      <w:pPr>
        <w:numPr>
          <w:ilvl w:val="0"/>
          <w:numId w:val="106"/>
        </w:numPr>
        <w:ind w:left="720" w:hanging="360"/>
      </w:pPr>
      <w:r w:rsidDel="00000000" w:rsidR="00000000" w:rsidRPr="00000000">
        <w:rPr>
          <w:rtl w:val="0"/>
        </w:rPr>
        <w:t xml:space="preserve">More than 30 Gy may cause gonadotropin insufficiency and lack of pubertal onset.</w:t>
      </w:r>
    </w:p>
    <w:p w:rsidR="00000000" w:rsidDel="00000000" w:rsidP="00000000" w:rsidRDefault="00000000" w:rsidRPr="00000000" w14:paraId="00000C37">
      <w:pPr>
        <w:numPr>
          <w:ilvl w:val="0"/>
          <w:numId w:val="106"/>
        </w:numPr>
        <w:ind w:left="720" w:hanging="360"/>
        <w:rPr>
          <w:u w:val="none"/>
        </w:rPr>
      </w:pPr>
      <w:r w:rsidDel="00000000" w:rsidR="00000000" w:rsidRPr="00000000">
        <w:rPr>
          <w:rtl w:val="0"/>
        </w:rPr>
        <w:t xml:space="preserve">Isolated GH deficiency is the most commonly encountered neuroendocrine complication of cancer treatment, and can occur after cranial doses as low at 10 Gy in children. Growth hormone: Isolated GH deficiency may be seen after low-dose cranial RT (e.g., 18-24 Gy), and even after TBI for doses of 10 Gy if very young at irradiation. GH deficiency in almost all patients after 5 years. </w:t>
      </w:r>
      <w:hyperlink w:anchor="36jb6dvhxdo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38">
      <w:pPr>
        <w:numPr>
          <w:ilvl w:val="0"/>
          <w:numId w:val="106"/>
        </w:numPr>
        <w:ind w:left="720" w:hanging="360"/>
      </w:pPr>
      <w:r w:rsidDel="00000000" w:rsidR="00000000" w:rsidRPr="00000000">
        <w:rPr>
          <w:rtl w:val="0"/>
        </w:rPr>
        <w:t xml:space="preserve">Gonadotropins (LH/FSH): Doses of 30 Gy may prematurely activate the hypothalamus-pituitary-gonadal axis resulting in precocious puberty after doses of 30 Gy, with different timing of onset of puberty. The earlier the age of exposure to RT, the earlier the onset of puberty. </w:t>
      </w:r>
      <w:hyperlink w:anchor="36jb6dvhxdo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39">
      <w:pPr>
        <w:ind w:left="720" w:firstLine="0"/>
        <w:rPr/>
      </w:pPr>
      <w:r w:rsidDel="00000000" w:rsidR="00000000" w:rsidRPr="00000000">
        <w:rPr>
          <w:rtl w:val="0"/>
        </w:rPr>
      </w:r>
    </w:p>
    <w:p w:rsidR="00000000" w:rsidDel="00000000" w:rsidP="00000000" w:rsidRDefault="00000000" w:rsidRPr="00000000" w14:paraId="00000C3A">
      <w:pPr>
        <w:pStyle w:val="Heading2"/>
        <w:rPr/>
      </w:pPr>
      <w:bookmarkStart w:colFirst="0" w:colLast="0" w:name="_5drzb9skfc1y" w:id="156"/>
      <w:bookmarkEnd w:id="156"/>
      <w:hyperlink w:anchor="_xilahm9fbnlf">
        <w:r w:rsidDel="00000000" w:rsidR="00000000" w:rsidRPr="00000000">
          <w:rPr>
            <w:rtl w:val="0"/>
          </w:rPr>
          <w:t xml:space="preserve">Thyroid Abnormalities </w:t>
        </w:r>
      </w:hyperlink>
      <w:r w:rsidDel="00000000" w:rsidR="00000000" w:rsidRPr="00000000">
        <w:rPr>
          <w:rtl w:val="0"/>
        </w:rPr>
      </w:r>
    </w:p>
    <w:p w:rsidR="00000000" w:rsidDel="00000000" w:rsidP="00000000" w:rsidRDefault="00000000" w:rsidRPr="00000000" w14:paraId="00000C3B">
      <w:pPr>
        <w:ind w:left="0" w:firstLine="0"/>
        <w:rPr>
          <w:i w:val="1"/>
        </w:rPr>
      </w:pPr>
      <w:r w:rsidDel="00000000" w:rsidR="00000000" w:rsidRPr="00000000">
        <w:rPr>
          <w:rtl w:val="0"/>
        </w:rPr>
        <w:t xml:space="preserve">Thyroid &gt;15 Gy associated with a 30% risk of thyroid insufficiency.</w:t>
      </w:r>
      <w:r w:rsidDel="00000000" w:rsidR="00000000" w:rsidRPr="00000000">
        <w:rPr>
          <w:i w:val="1"/>
          <w:rtl w:val="0"/>
        </w:rPr>
        <w:t xml:space="preserve"> Thyroid abnormalities are more common &gt;26 Gy.</w:t>
      </w:r>
    </w:p>
    <w:p w:rsidR="00000000" w:rsidDel="00000000" w:rsidP="00000000" w:rsidRDefault="00000000" w:rsidRPr="00000000" w14:paraId="00000C3C">
      <w:pPr>
        <w:rPr/>
      </w:pPr>
      <w:r w:rsidDel="00000000" w:rsidR="00000000" w:rsidRPr="00000000">
        <w:rPr>
          <w:rtl w:val="0"/>
        </w:rPr>
        <w:t xml:space="preserve">Newer [</w:t>
      </w:r>
      <w:hyperlink r:id="rId756">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C3D">
      <w:pPr>
        <w:rPr/>
      </w:pPr>
      <w:r w:rsidDel="00000000" w:rsidR="00000000" w:rsidRPr="00000000">
        <w:rPr>
          <w:rtl w:val="0"/>
        </w:rPr>
        <w:t xml:space="preserve">The [</w:t>
      </w:r>
      <w:hyperlink r:id="rId757">
        <w:r w:rsidDel="00000000" w:rsidR="00000000" w:rsidRPr="00000000">
          <w:rPr>
            <w:rtl w:val="0"/>
          </w:rPr>
          <w:t xml:space="preserve">EORTC-LYSA analysis</w:t>
        </w:r>
      </w:hyperlink>
      <w:r w:rsidDel="00000000" w:rsidR="00000000" w:rsidRPr="00000000">
        <w:rPr>
          <w:rtl w:val="0"/>
        </w:rPr>
        <w:t xml:space="preserve">] suggested one cycles of anthracyclines is equivalent to 5 Gy mean heart dose</w:t>
      </w:r>
    </w:p>
    <w:p w:rsidR="00000000" w:rsidDel="00000000" w:rsidP="00000000" w:rsidRDefault="00000000" w:rsidRPr="00000000" w14:paraId="00000C3E">
      <w:pPr>
        <w:rPr>
          <w:i w:val="1"/>
        </w:rPr>
      </w:pPr>
      <w:r w:rsidDel="00000000" w:rsidR="00000000" w:rsidRPr="00000000">
        <w:rPr>
          <w:rtl w:val="0"/>
        </w:rPr>
        <w:t xml:space="preserve">TL; DR - 5 Gy isodose lines matter! Regardless of whether it is pediatric or adults, HL or NHL.</w:t>
      </w:r>
      <w:r w:rsidDel="00000000" w:rsidR="00000000" w:rsidRPr="00000000">
        <w:rPr>
          <w:rtl w:val="0"/>
        </w:rPr>
      </w:r>
    </w:p>
    <w:p w:rsidR="00000000" w:rsidDel="00000000" w:rsidP="00000000" w:rsidRDefault="00000000" w:rsidRPr="00000000" w14:paraId="00000C3F">
      <w:pPr>
        <w:numPr>
          <w:ilvl w:val="0"/>
          <w:numId w:val="132"/>
        </w:numPr>
        <w:ind w:left="720" w:hanging="360"/>
      </w:pPr>
      <w:r w:rsidDel="00000000" w:rsidR="00000000" w:rsidRPr="00000000">
        <w:rPr>
          <w:rtl w:val="0"/>
        </w:rPr>
        <w:t xml:space="preserve">RR for thyroid cancer among HD survivors is 18x higher than the general population in CCSS study [</w:t>
      </w:r>
      <w:hyperlink r:id="rId758">
        <w:r w:rsidDel="00000000" w:rsidR="00000000" w:rsidRPr="00000000">
          <w:rPr>
            <w:rtl w:val="0"/>
          </w:rPr>
          <w:t xml:space="preserve">Sklar JCEM '00</w:t>
        </w:r>
      </w:hyperlink>
      <w:r w:rsidDel="00000000" w:rsidR="00000000" w:rsidRPr="00000000">
        <w:rPr>
          <w:rtl w:val="0"/>
        </w:rPr>
        <w:t xml:space="preserve">]</w:t>
      </w:r>
    </w:p>
    <w:p w:rsidR="00000000" w:rsidDel="00000000" w:rsidP="00000000" w:rsidRDefault="00000000" w:rsidRPr="00000000" w14:paraId="00000C40">
      <w:pPr>
        <w:numPr>
          <w:ilvl w:val="1"/>
          <w:numId w:val="132"/>
        </w:numPr>
        <w:ind w:left="1440" w:hanging="360"/>
      </w:pPr>
      <w:r w:rsidDel="00000000" w:rsidR="00000000" w:rsidRPr="00000000">
        <w:rPr>
          <w:rtl w:val="0"/>
        </w:rPr>
        <w:t xml:space="preserve">Risk factors: Time from Dx &gt; 10y (RR 4.8), female sex (RR 4.0), RT &gt; 25 Gy (RR 2.9).</w:t>
      </w:r>
    </w:p>
    <w:p w:rsidR="00000000" w:rsidDel="00000000" w:rsidP="00000000" w:rsidRDefault="00000000" w:rsidRPr="00000000" w14:paraId="00000C41">
      <w:pPr>
        <w:numPr>
          <w:ilvl w:val="0"/>
          <w:numId w:val="132"/>
        </w:numPr>
        <w:ind w:left="720" w:hanging="360"/>
      </w:pPr>
      <w:r w:rsidDel="00000000" w:rsidR="00000000" w:rsidRPr="00000000">
        <w:rPr>
          <w:rtl w:val="0"/>
        </w:rPr>
        <w:t xml:space="preserve">Risk of thyroid cancer is low, or ~1% of the CCSS HD cohort with MFU 15y.</w:t>
      </w:r>
    </w:p>
    <w:p w:rsidR="00000000" w:rsidDel="00000000" w:rsidP="00000000" w:rsidRDefault="00000000" w:rsidRPr="00000000" w14:paraId="00000C42">
      <w:pPr>
        <w:pStyle w:val="Heading1"/>
        <w:spacing w:after="46" w:lineRule="auto"/>
        <w:ind w:left="0"/>
        <w:jc w:val="left"/>
        <w:rPr>
          <w:color w:val="1d1d1d"/>
        </w:rPr>
      </w:pPr>
      <w:bookmarkStart w:colFirst="0" w:colLast="0" w:name="_mukdu3ek8dpo" w:id="157"/>
      <w:bookmarkEnd w:id="157"/>
      <w:r w:rsidDel="00000000" w:rsidR="00000000" w:rsidRPr="00000000">
        <w:rPr>
          <w:rtl w:val="0"/>
        </w:rPr>
      </w:r>
    </w:p>
    <w:tbl>
      <w:tblPr>
        <w:tblStyle w:val="Table27"/>
        <w:tblW w:w="1081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5"/>
        <w:tblGridChange w:id="0">
          <w:tblGrid>
            <w:gridCol w:w="10815"/>
          </w:tblGrid>
        </w:tblGridChange>
      </w:tblGrid>
      <w:tr>
        <w:trPr>
          <w:trHeight w:val="1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C43">
            <w:pPr>
              <w:rPr/>
            </w:pPr>
            <w:r w:rsidDel="00000000" w:rsidR="00000000" w:rsidRPr="00000000">
              <w:rPr>
                <w:b w:val="1"/>
                <w:rtl w:val="0"/>
              </w:rPr>
              <w:t xml:space="preserve">ILROG Guideline: Modern RT for Hodgkin Lymphoma Field and Dose Guidelines </w:t>
            </w:r>
            <w:r w:rsidDel="00000000" w:rsidR="00000000" w:rsidRPr="00000000">
              <w:rPr>
                <w:rtl w:val="0"/>
              </w:rPr>
              <w:t xml:space="preserve">[</w:t>
            </w:r>
            <w:hyperlink r:id="rId759">
              <w:r w:rsidDel="00000000" w:rsidR="00000000" w:rsidRPr="00000000">
                <w:rPr>
                  <w:rtl w:val="0"/>
                </w:rPr>
                <w:t xml:space="preserve">Specht IJROBP '14]</w:t>
              </w:r>
            </w:hyperlink>
            <w:r w:rsidDel="00000000" w:rsidR="00000000" w:rsidRPr="00000000">
              <w:rPr>
                <w:rtl w:val="0"/>
              </w:rPr>
              <w:t xml:space="preserve">.</w:t>
            </w:r>
          </w:p>
          <w:p w:rsidR="00000000" w:rsidDel="00000000" w:rsidP="00000000" w:rsidRDefault="00000000" w:rsidRPr="00000000" w14:paraId="00000C44">
            <w:pPr>
              <w:numPr>
                <w:ilvl w:val="0"/>
                <w:numId w:val="139"/>
              </w:numPr>
              <w:ind w:left="720" w:hanging="360"/>
            </w:pPr>
            <w:r w:rsidDel="00000000" w:rsidR="00000000" w:rsidRPr="00000000">
              <w:rPr>
                <w:rtl w:val="0"/>
              </w:rPr>
              <w:t xml:space="preserve">In 1978, total nodal irradiation was used and a dose of 30-44 Gy was employed. </w:t>
            </w:r>
          </w:p>
          <w:p w:rsidR="00000000" w:rsidDel="00000000" w:rsidP="00000000" w:rsidRDefault="00000000" w:rsidRPr="00000000" w14:paraId="00000C45">
            <w:pPr>
              <w:numPr>
                <w:ilvl w:val="0"/>
                <w:numId w:val="139"/>
              </w:numPr>
              <w:ind w:left="720" w:hanging="360"/>
            </w:pPr>
            <w:r w:rsidDel="00000000" w:rsidR="00000000" w:rsidRPr="00000000">
              <w:rPr>
                <w:rtl w:val="0"/>
              </w:rPr>
              <w:t xml:space="preserve">In 2019, ISRT is utilized and doses are around 20-30 Gy. </w:t>
            </w:r>
          </w:p>
          <w:bookmarkStart w:colFirst="0" w:colLast="0" w:name="j1llce7s6gd9" w:id="158"/>
          <w:bookmarkEnd w:id="158"/>
          <w:p w:rsidR="00000000" w:rsidDel="00000000" w:rsidP="00000000" w:rsidRDefault="00000000" w:rsidRPr="00000000" w14:paraId="00000C46">
            <w:pPr>
              <w:rPr/>
            </w:pPr>
            <w:r w:rsidDel="00000000" w:rsidR="00000000" w:rsidRPr="00000000">
              <w:rPr>
                <w:b w:val="1"/>
                <w:rtl w:val="0"/>
              </w:rPr>
              <w:t xml:space="preserve">Does the Transition to ISRT Matter in Terms of Late Toxicity? </w:t>
            </w:r>
            <w:r w:rsidDel="00000000" w:rsidR="00000000" w:rsidRPr="00000000">
              <w:rPr>
                <w:rtl w:val="0"/>
              </w:rPr>
              <w:t xml:space="preserve">[Zhou IJROBP '16]: (</w:t>
            </w:r>
            <w:r w:rsidDel="00000000" w:rsidR="00000000" w:rsidRPr="00000000">
              <w:rPr>
                <w:b w:val="1"/>
                <w:rtl w:val="0"/>
              </w:rPr>
              <w:t xml:space="preserve">1970-1986 vs. 2002-2012</w:t>
            </w:r>
            <w:r w:rsidDel="00000000" w:rsidR="00000000" w:rsidRPr="00000000">
              <w:rPr>
                <w:rtl w:val="0"/>
              </w:rPr>
              <w:t xml:space="preserve">).</w:t>
            </w:r>
          </w:p>
          <w:p w:rsidR="00000000" w:rsidDel="00000000" w:rsidP="00000000" w:rsidRDefault="00000000" w:rsidRPr="00000000" w14:paraId="00000C47">
            <w:pPr>
              <w:numPr>
                <w:ilvl w:val="0"/>
                <w:numId w:val="59"/>
              </w:numPr>
              <w:ind w:left="720" w:hanging="360"/>
            </w:pPr>
            <w:r w:rsidDel="00000000" w:rsidR="00000000" w:rsidRPr="00000000">
              <w:rPr>
                <w:rtl w:val="0"/>
              </w:rPr>
              <w:t xml:space="preserve">50 HL survivors from CCSS vs. 191 HL survivors from AHOD0031 and AHOD0831. </w:t>
            </w:r>
          </w:p>
          <w:p w:rsidR="00000000" w:rsidDel="00000000" w:rsidP="00000000" w:rsidRDefault="00000000" w:rsidRPr="00000000" w14:paraId="00000C48">
            <w:pPr>
              <w:numPr>
                <w:ilvl w:val="0"/>
                <w:numId w:val="59"/>
              </w:numPr>
              <w:ind w:left="720" w:hanging="360"/>
            </w:pPr>
            <w:r w:rsidDel="00000000" w:rsidR="00000000" w:rsidRPr="00000000">
              <w:rPr>
                <w:rFonts w:ascii="Cardo" w:cs="Cardo" w:eastAsia="Cardo" w:hAnsi="Cardo"/>
                <w:rtl w:val="0"/>
              </w:rPr>
              <w:t xml:space="preserve">Mean female breast dose 18→ 4 Gy. This is around an 85% reduction! </w:t>
            </w:r>
          </w:p>
          <w:p w:rsidR="00000000" w:rsidDel="00000000" w:rsidP="00000000" w:rsidRDefault="00000000" w:rsidRPr="00000000" w14:paraId="00000C49">
            <w:pPr>
              <w:numPr>
                <w:ilvl w:val="0"/>
                <w:numId w:val="59"/>
              </w:numPr>
              <w:ind w:left="720" w:hanging="360"/>
            </w:pPr>
            <w:r w:rsidDel="00000000" w:rsidR="00000000" w:rsidRPr="00000000">
              <w:rPr>
                <w:rFonts w:ascii="Cardo" w:cs="Cardo" w:eastAsia="Cardo" w:hAnsi="Cardo"/>
                <w:rtl w:val="0"/>
              </w:rPr>
              <w:t xml:space="preserve">Mean heart dose 32→ 12 Gy. This is a decrease by around 20 Gy! </w:t>
            </w:r>
          </w:p>
        </w:tc>
      </w:tr>
    </w:tbl>
    <w:p w:rsidR="00000000" w:rsidDel="00000000" w:rsidP="00000000" w:rsidRDefault="00000000" w:rsidRPr="00000000" w14:paraId="00000C4A">
      <w:pPr>
        <w:pStyle w:val="Heading2"/>
        <w:rPr/>
      </w:pPr>
      <w:bookmarkStart w:colFirst="0" w:colLast="0" w:name="_ek6fr1xm81lq" w:id="159"/>
      <w:bookmarkEnd w:id="159"/>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tbl>
      <w:tblPr>
        <w:tblStyle w:val="Table2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4C">
            <w:pPr>
              <w:jc w:val="center"/>
              <w:rPr/>
            </w:pPr>
            <w:hyperlink r:id="rId760">
              <w:r w:rsidDel="00000000" w:rsidR="00000000" w:rsidRPr="00000000">
                <w:rPr>
                  <w:color w:val="1155cc"/>
                  <w:u w:val="single"/>
                </w:rPr>
                <w:drawing>
                  <wp:inline distB="114300" distT="114300" distL="114300" distR="114300">
                    <wp:extent cx="6687403" cy="1828800"/>
                    <wp:effectExtent b="0" l="0" r="0" t="0"/>
                    <wp:docPr id="42" name="image36.png"/>
                    <a:graphic>
                      <a:graphicData uri="http://schemas.openxmlformats.org/drawingml/2006/picture">
                        <pic:pic>
                          <pic:nvPicPr>
                            <pic:cNvPr id="0" name="image36.png"/>
                            <pic:cNvPicPr preferRelativeResize="0"/>
                          </pic:nvPicPr>
                          <pic:blipFill>
                            <a:blip r:embed="rId761"/>
                            <a:srcRect b="0" l="0" r="0" t="0"/>
                            <a:stretch>
                              <a:fillRect/>
                            </a:stretch>
                          </pic:blipFill>
                          <pic:spPr>
                            <a:xfrm>
                              <a:off x="0" y="0"/>
                              <a:ext cx="6687403" cy="1828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C4D">
            <w:pPr>
              <w:jc w:val="center"/>
              <w:rPr/>
            </w:pPr>
            <w:hyperlink r:id="rId762">
              <w:r w:rsidDel="00000000" w:rsidR="00000000" w:rsidRPr="00000000">
                <w:rPr>
                  <w:color w:val="1155cc"/>
                  <w:u w:val="single"/>
                </w:rPr>
                <w:drawing>
                  <wp:inline distB="114300" distT="114300" distL="114300" distR="114300">
                    <wp:extent cx="5230368" cy="1828800"/>
                    <wp:effectExtent b="0" l="0" r="0" t="0"/>
                    <wp:docPr id="23" name="image16.png"/>
                    <a:graphic>
                      <a:graphicData uri="http://schemas.openxmlformats.org/drawingml/2006/picture">
                        <pic:pic>
                          <pic:nvPicPr>
                            <pic:cNvPr id="0" name="image16.png"/>
                            <pic:cNvPicPr preferRelativeResize="0"/>
                          </pic:nvPicPr>
                          <pic:blipFill>
                            <a:blip r:embed="rId763"/>
                            <a:srcRect b="0" l="0" r="0" t="0"/>
                            <a:stretch>
                              <a:fillRect/>
                            </a:stretch>
                          </pic:blipFill>
                          <pic:spPr>
                            <a:xfrm>
                              <a:off x="0" y="0"/>
                              <a:ext cx="5230368" cy="1828800"/>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C4E">
      <w:pPr>
        <w:jc w:val="left"/>
        <w:rPr/>
      </w:pPr>
      <w:r w:rsidDel="00000000" w:rsidR="00000000" w:rsidRPr="00000000">
        <w:rPr>
          <w:rtl w:val="0"/>
        </w:rPr>
      </w:r>
    </w:p>
    <w:p w:rsidR="00000000" w:rsidDel="00000000" w:rsidP="00000000" w:rsidRDefault="00000000" w:rsidRPr="00000000" w14:paraId="00000C4F">
      <w:pPr>
        <w:pStyle w:val="Heading2"/>
        <w:rPr/>
      </w:pPr>
      <w:bookmarkStart w:colFirst="0" w:colLast="0" w:name="_qev0412w1zn6" w:id="160"/>
      <w:bookmarkEnd w:id="160"/>
      <w:hyperlink w:anchor="_xilahm9fbnlf">
        <w:r w:rsidDel="00000000" w:rsidR="00000000" w:rsidRPr="00000000">
          <w:rPr>
            <w:rtl w:val="0"/>
          </w:rPr>
          <w:t xml:space="preserve">Cardiac Toxicity </w:t>
        </w:r>
      </w:hyperlink>
      <w:r w:rsidDel="00000000" w:rsidR="00000000" w:rsidRPr="00000000">
        <w:rPr>
          <w:rtl w:val="0"/>
        </w:rPr>
      </w:r>
    </w:p>
    <w:p w:rsidR="00000000" w:rsidDel="00000000" w:rsidP="00000000" w:rsidRDefault="00000000" w:rsidRPr="00000000" w14:paraId="00000C50">
      <w:pPr>
        <w:ind w:left="0" w:firstLine="0"/>
        <w:rPr/>
      </w:pPr>
      <w:r w:rsidDel="00000000" w:rsidR="00000000" w:rsidRPr="00000000">
        <w:rPr>
          <w:rFonts w:ascii="Gungsuh" w:cs="Gungsuh" w:eastAsia="Gungsuh" w:hAnsi="Gungsuh"/>
          <w:rtl w:val="0"/>
        </w:rPr>
        <w:t xml:space="preserve">Anthracyclines influence CHF. This risk increases for &lt; 5 yo, dose &gt; 250/m2 (lifetime max 450), use of chest RT, and longer time from treatment. Anthracyclines ≥ 300 mg/m2 will have 10% CHF at 20y [</w:t>
      </w:r>
      <w:hyperlink r:id="rId764">
        <w:r w:rsidDel="00000000" w:rsidR="00000000" w:rsidRPr="00000000">
          <w:rPr>
            <w:rtl w:val="0"/>
          </w:rPr>
          <w:t xml:space="preserve">van Dalen EJC '06</w:t>
        </w:r>
      </w:hyperlink>
      <w:r w:rsidDel="00000000" w:rsidR="00000000" w:rsidRPr="00000000">
        <w:rPr>
          <w:rtl w:val="0"/>
        </w:rPr>
        <w:t xml:space="preserve">].</w:t>
      </w:r>
    </w:p>
    <w:p w:rsidR="00000000" w:rsidDel="00000000" w:rsidP="00000000" w:rsidRDefault="00000000" w:rsidRPr="00000000" w14:paraId="00000C51">
      <w:pPr>
        <w:ind w:left="0" w:firstLine="0"/>
        <w:rPr/>
      </w:pPr>
      <w:r w:rsidDel="00000000" w:rsidR="00000000" w:rsidRPr="00000000">
        <w:rPr>
          <w:rtl w:val="0"/>
        </w:rPr>
        <w:t xml:space="preserve">RT tends to influence stroke and IHD: This risk increases for &lt; 5 yo, RT &gt; 5 Gy (especially 35 Gy), larger volume of heart in the field, use of doxorubicin, and longer time from RT. </w:t>
      </w:r>
      <w:hyperlink w:anchor="_qev0412w1zn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52">
      <w:pPr>
        <w:ind w:left="0" w:firstLine="0"/>
        <w:rPr/>
      </w:pPr>
      <w:r w:rsidDel="00000000" w:rsidR="00000000" w:rsidRPr="00000000">
        <w:rPr>
          <w:rtl w:val="0"/>
        </w:rPr>
        <w:t xml:space="preserve">It has been suggested that one dose of anthracyclines is equivalent to 5 Gy of mean heart dose. </w:t>
      </w:r>
      <w:hyperlink r:id="rId76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53">
      <w:pPr>
        <w:rPr>
          <w:i w:val="1"/>
        </w:rPr>
      </w:pPr>
      <w:r w:rsidDel="00000000" w:rsidR="00000000" w:rsidRPr="00000000">
        <w:rPr>
          <w:rtl w:val="0"/>
        </w:rPr>
        <w:t xml:space="preserve">Limit mean heart dose &lt; 5 Gy (15 Gy). Avoid coronary arteries and left ventricle.</w:t>
      </w:r>
      <w:r w:rsidDel="00000000" w:rsidR="00000000" w:rsidRPr="00000000">
        <w:rPr>
          <w:rtl w:val="0"/>
        </w:rPr>
      </w:r>
    </w:p>
    <w:p w:rsidR="00000000" w:rsidDel="00000000" w:rsidP="00000000" w:rsidRDefault="00000000" w:rsidRPr="00000000" w14:paraId="00000C54">
      <w:pPr>
        <w:rPr/>
      </w:pPr>
      <w:r w:rsidDel="00000000" w:rsidR="00000000" w:rsidRPr="00000000">
        <w:rPr>
          <w:rtl w:val="0"/>
        </w:rPr>
        <w:t xml:space="preserve">Newer [</w:t>
      </w:r>
      <w:hyperlink r:id="rId766">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C55">
      <w:pPr>
        <w:rPr/>
      </w:pPr>
      <w:r w:rsidDel="00000000" w:rsidR="00000000" w:rsidRPr="00000000">
        <w:rPr>
          <w:rtl w:val="0"/>
        </w:rPr>
        <w:t xml:space="preserve">The [</w:t>
      </w:r>
      <w:hyperlink r:id="rId767">
        <w:r w:rsidDel="00000000" w:rsidR="00000000" w:rsidRPr="00000000">
          <w:rPr>
            <w:rtl w:val="0"/>
          </w:rPr>
          <w:t xml:space="preserve">EORTC-LYSA analysis</w:t>
        </w:r>
      </w:hyperlink>
      <w:r w:rsidDel="00000000" w:rsidR="00000000" w:rsidRPr="00000000">
        <w:rPr>
          <w:rtl w:val="0"/>
        </w:rPr>
        <w:t xml:space="preserve">] suggested one cycles of anthracyclines is equivalent to 5 Gy mean heart dose</w:t>
      </w:r>
    </w:p>
    <w:p w:rsidR="00000000" w:rsidDel="00000000" w:rsidP="00000000" w:rsidRDefault="00000000" w:rsidRPr="00000000" w14:paraId="00000C56">
      <w:pPr>
        <w:rPr/>
      </w:pPr>
      <w:r w:rsidDel="00000000" w:rsidR="00000000" w:rsidRPr="00000000">
        <w:rPr>
          <w:rtl w:val="0"/>
        </w:rPr>
        <w:t xml:space="preserve">TL; DR - 5 Gy isodose lines matter! Regardless of whether it is pediatric or adults, HL or NHL.</w:t>
      </w:r>
      <w:r w:rsidDel="00000000" w:rsidR="00000000" w:rsidRPr="00000000">
        <w:rPr>
          <w:rtl w:val="0"/>
        </w:rPr>
      </w:r>
    </w:p>
    <w:p w:rsidR="00000000" w:rsidDel="00000000" w:rsidP="00000000" w:rsidRDefault="00000000" w:rsidRPr="00000000" w14:paraId="00000C57">
      <w:pPr>
        <w:numPr>
          <w:ilvl w:val="0"/>
          <w:numId w:val="11"/>
        </w:numPr>
        <w:ind w:left="720" w:hanging="360"/>
      </w:pPr>
      <w:r w:rsidDel="00000000" w:rsidR="00000000" w:rsidRPr="00000000">
        <w:rPr>
          <w:b w:val="1"/>
          <w:rtl w:val="0"/>
        </w:rPr>
        <w:t xml:space="preserve">EORTC-LYSA Analysis of CVD after treatment for HL </w:t>
      </w:r>
      <w:r w:rsidDel="00000000" w:rsidR="00000000" w:rsidRPr="00000000">
        <w:rPr>
          <w:rtl w:val="0"/>
        </w:rPr>
        <w:t xml:space="preserve">[</w:t>
      </w:r>
      <w:hyperlink r:id="rId768">
        <w:r w:rsidDel="00000000" w:rsidR="00000000" w:rsidRPr="00000000">
          <w:rPr>
            <w:rtl w:val="0"/>
          </w:rPr>
          <w:t xml:space="preserve">Maraldo Lanc Heme '15</w:t>
        </w:r>
      </w:hyperlink>
      <w:r w:rsidDel="00000000" w:rsidR="00000000" w:rsidRPr="00000000">
        <w:rPr>
          <w:rtl w:val="0"/>
        </w:rPr>
        <w:t xml:space="preserve">]:</w:t>
      </w:r>
    </w:p>
    <w:p w:rsidR="00000000" w:rsidDel="00000000" w:rsidP="00000000" w:rsidRDefault="00000000" w:rsidRPr="00000000" w14:paraId="00000C58">
      <w:pPr>
        <w:ind w:left="720" w:firstLine="0"/>
        <w:rPr/>
      </w:pPr>
      <w:r w:rsidDel="00000000" w:rsidR="00000000" w:rsidRPr="00000000">
        <w:rPr>
          <w:b w:val="1"/>
          <w:rtl w:val="0"/>
        </w:rPr>
        <w:t xml:space="preserve">One cycle of anthracycline is considered equivalent to 5 Gy mean heart dose</w:t>
      </w:r>
      <w:r w:rsidDel="00000000" w:rsidR="00000000" w:rsidRPr="00000000">
        <w:rPr>
          <w:rtl w:val="0"/>
        </w:rPr>
        <w:t xml:space="preserve">. </w:t>
      </w:r>
    </w:p>
    <w:p w:rsidR="00000000" w:rsidDel="00000000" w:rsidP="00000000" w:rsidRDefault="00000000" w:rsidRPr="00000000" w14:paraId="00000C59">
      <w:pPr>
        <w:numPr>
          <w:ilvl w:val="1"/>
          <w:numId w:val="11"/>
        </w:numPr>
        <w:ind w:left="1440" w:hanging="360"/>
      </w:pPr>
      <w:r w:rsidDel="00000000" w:rsidR="00000000" w:rsidRPr="00000000">
        <w:rPr>
          <w:rtl w:val="0"/>
        </w:rPr>
        <w:t xml:space="preserve">1,919 patients treated from 1964-2004 completed the questionnaire. Median age at dx 30y. MFU 9y.</w:t>
      </w:r>
    </w:p>
    <w:p w:rsidR="00000000" w:rsidDel="00000000" w:rsidP="00000000" w:rsidRDefault="00000000" w:rsidRPr="00000000" w14:paraId="00000C5A">
      <w:pPr>
        <w:numPr>
          <w:ilvl w:val="1"/>
          <w:numId w:val="11"/>
        </w:numPr>
        <w:ind w:left="1440" w:hanging="360"/>
      </w:pPr>
      <w:r w:rsidDel="00000000" w:rsidR="00000000" w:rsidRPr="00000000">
        <w:rPr>
          <w:rtl w:val="0"/>
        </w:rPr>
        <w:t xml:space="preserve">1,238 first CV events were recorded in 703 patients: IHD (20%), CHF (12%), arrhythmia (16%), VHD (11%).</w:t>
      </w:r>
    </w:p>
    <w:p w:rsidR="00000000" w:rsidDel="00000000" w:rsidP="00000000" w:rsidRDefault="00000000" w:rsidRPr="00000000" w14:paraId="00000C5B">
      <w:pPr>
        <w:numPr>
          <w:ilvl w:val="1"/>
          <w:numId w:val="11"/>
        </w:numPr>
        <w:ind w:left="1440" w:hanging="360"/>
      </w:pPr>
      <w:r w:rsidDel="00000000" w:rsidR="00000000" w:rsidRPr="00000000">
        <w:rPr>
          <w:rtl w:val="0"/>
        </w:rPr>
        <w:t xml:space="preserve">Mean heart dose per 1 Gy increases HR 1.015.</w:t>
      </w:r>
    </w:p>
    <w:p w:rsidR="00000000" w:rsidDel="00000000" w:rsidP="00000000" w:rsidRDefault="00000000" w:rsidRPr="00000000" w14:paraId="00000C5C">
      <w:pPr>
        <w:numPr>
          <w:ilvl w:val="1"/>
          <w:numId w:val="11"/>
        </w:numPr>
        <w:ind w:left="1440" w:hanging="360"/>
      </w:pPr>
      <w:r w:rsidDel="00000000" w:rsidR="00000000" w:rsidRPr="00000000">
        <w:rPr>
          <w:rtl w:val="0"/>
        </w:rPr>
        <w:t xml:space="preserve">Dose of anthracycline per 50 mg/m2 increase in cumulative dose HR 1.077. </w:t>
      </w:r>
    </w:p>
    <w:p w:rsidR="00000000" w:rsidDel="00000000" w:rsidP="00000000" w:rsidRDefault="00000000" w:rsidRPr="00000000" w14:paraId="00000C5D">
      <w:pPr>
        <w:numPr>
          <w:ilvl w:val="0"/>
          <w:numId w:val="11"/>
        </w:numPr>
        <w:ind w:left="720" w:hanging="360"/>
        <w:rPr>
          <w:u w:val="none"/>
        </w:rPr>
      </w:pPr>
      <w:r w:rsidDel="00000000" w:rsidR="00000000" w:rsidRPr="00000000">
        <w:rPr>
          <w:b w:val="1"/>
          <w:rtl w:val="0"/>
        </w:rPr>
        <w:t xml:space="preserve">Subclinical cardiac dysfunction correlates with cumulative anthracycline dose, not RT</w:t>
      </w:r>
      <w:r w:rsidDel="00000000" w:rsidR="00000000" w:rsidRPr="00000000">
        <w:rPr>
          <w:rtl w:val="0"/>
        </w:rPr>
        <w:t xml:space="preserve"> [</w:t>
      </w:r>
      <w:hyperlink r:id="rId769">
        <w:r w:rsidDel="00000000" w:rsidR="00000000" w:rsidRPr="00000000">
          <w:rPr>
            <w:rtl w:val="0"/>
          </w:rPr>
          <w:t xml:space="preserve">Maria Wolf Front Peds '20</w:t>
        </w:r>
      </w:hyperlink>
      <w:r w:rsidDel="00000000" w:rsidR="00000000" w:rsidRPr="00000000">
        <w:rPr>
          <w:rtl w:val="0"/>
        </w:rPr>
        <w:t xml:space="preserve">]</w:t>
      </w:r>
    </w:p>
    <w:p w:rsidR="00000000" w:rsidDel="00000000" w:rsidP="00000000" w:rsidRDefault="00000000" w:rsidRPr="00000000" w14:paraId="00000C5E">
      <w:pPr>
        <w:numPr>
          <w:ilvl w:val="1"/>
          <w:numId w:val="11"/>
        </w:numPr>
        <w:ind w:left="1440" w:hanging="360"/>
        <w:rPr>
          <w:u w:val="none"/>
        </w:rPr>
      </w:pPr>
      <w:r w:rsidDel="00000000" w:rsidR="00000000" w:rsidRPr="00000000">
        <w:rPr>
          <w:rtl w:val="0"/>
        </w:rPr>
        <w:t xml:space="preserve">Cumulative anthracycline dose exceeded 300 mg/m2 in 28 of 79 patients.</w:t>
      </w:r>
    </w:p>
    <w:p w:rsidR="00000000" w:rsidDel="00000000" w:rsidP="00000000" w:rsidRDefault="00000000" w:rsidRPr="00000000" w14:paraId="00000C5F">
      <w:pPr>
        <w:numPr>
          <w:ilvl w:val="1"/>
          <w:numId w:val="11"/>
        </w:numPr>
        <w:ind w:left="1440" w:hanging="360"/>
        <w:rPr>
          <w:u w:val="none"/>
        </w:rPr>
      </w:pPr>
      <w:r w:rsidDel="00000000" w:rsidR="00000000" w:rsidRPr="00000000">
        <w:rPr>
          <w:rtl w:val="0"/>
        </w:rPr>
        <w:t xml:space="preserve">Mediastinal RT was delivered in 26 patients.</w:t>
      </w:r>
    </w:p>
    <w:p w:rsidR="00000000" w:rsidDel="00000000" w:rsidP="00000000" w:rsidRDefault="00000000" w:rsidRPr="00000000" w14:paraId="00000C60">
      <w:pPr>
        <w:numPr>
          <w:ilvl w:val="1"/>
          <w:numId w:val="11"/>
        </w:numPr>
        <w:ind w:left="1440" w:hanging="360"/>
        <w:rPr>
          <w:u w:val="none"/>
        </w:rPr>
      </w:pPr>
      <w:r w:rsidDel="00000000" w:rsidR="00000000" w:rsidRPr="00000000">
        <w:rPr>
          <w:rtl w:val="0"/>
        </w:rPr>
        <w:t xml:space="preserve">Subclinical cardiac dysfunction in childhood cancer is best detected by elevated cardiac serum biomarkers, decreased exercise capacity on cardiopulmonary exercise test, tissue doppler imaging, and speckle tracking TTE.</w:t>
      </w:r>
    </w:p>
    <w:bookmarkStart w:colFirst="0" w:colLast="0" w:name="4t4uhijcmxpe" w:id="161"/>
    <w:bookmarkEnd w:id="161"/>
    <w:p w:rsidR="00000000" w:rsidDel="00000000" w:rsidP="00000000" w:rsidRDefault="00000000" w:rsidRPr="00000000" w14:paraId="00000C61">
      <w:pPr>
        <w:numPr>
          <w:ilvl w:val="0"/>
          <w:numId w:val="11"/>
        </w:numPr>
        <w:ind w:left="720" w:hanging="360"/>
      </w:pPr>
      <w:r w:rsidDel="00000000" w:rsidR="00000000" w:rsidRPr="00000000">
        <w:rPr>
          <w:b w:val="1"/>
          <w:rtl w:val="0"/>
        </w:rPr>
        <w:t xml:space="preserve">Radiation Dose-Response Relationship for Risk of Coronary Heart Disease in Survivors of HL </w:t>
      </w:r>
      <w:hyperlink r:id="rId770">
        <w:r w:rsidDel="00000000" w:rsidR="00000000" w:rsidRPr="00000000">
          <w:rPr>
            <w:rtl w:val="0"/>
          </w:rPr>
          <w:t xml:space="preserve">[Nimwegen JCO '16]</w:t>
        </w:r>
      </w:hyperlink>
      <w:r w:rsidDel="00000000" w:rsidR="00000000" w:rsidRPr="00000000">
        <w:rPr>
          <w:rtl w:val="0"/>
        </w:rPr>
      </w:r>
    </w:p>
    <w:p w:rsidR="00000000" w:rsidDel="00000000" w:rsidP="00000000" w:rsidRDefault="00000000" w:rsidRPr="00000000" w14:paraId="00000C62">
      <w:pPr>
        <w:ind w:left="720" w:firstLine="0"/>
        <w:rPr/>
      </w:pPr>
      <w:r w:rsidDel="00000000" w:rsidR="00000000" w:rsidRPr="00000000">
        <w:rPr>
          <w:rtl w:val="0"/>
        </w:rPr>
        <w:t xml:space="preserve">There is an excess relative risk of 7.4% for each 1 Gy increase to mean heart dose (exactly like [</w:t>
      </w:r>
      <w:hyperlink r:id="rId771">
        <w:r w:rsidDel="00000000" w:rsidR="00000000" w:rsidRPr="00000000">
          <w:rPr>
            <w:rtl w:val="0"/>
          </w:rPr>
          <w:t xml:space="preserve">Darby</w:t>
        </w:r>
      </w:hyperlink>
      <w:r w:rsidDel="00000000" w:rsidR="00000000" w:rsidRPr="00000000">
        <w:rPr>
          <w:rtl w:val="0"/>
        </w:rPr>
        <w:t xml:space="preserve">] for breast cancer), but the excess relative risk for patients who were treated between age 36 and 50 was only 4.2%. However, the confidence intervals in both studies overlap.</w:t>
      </w:r>
    </w:p>
    <w:p w:rsidR="00000000" w:rsidDel="00000000" w:rsidP="00000000" w:rsidRDefault="00000000" w:rsidRPr="00000000" w14:paraId="00000C63">
      <w:pPr>
        <w:numPr>
          <w:ilvl w:val="1"/>
          <w:numId w:val="11"/>
        </w:numPr>
        <w:ind w:left="1440" w:hanging="360"/>
      </w:pPr>
      <w:r w:rsidDel="00000000" w:rsidR="00000000" w:rsidRPr="00000000">
        <w:rPr>
          <w:rtl w:val="0"/>
        </w:rPr>
        <w:t xml:space="preserve">2,617 5y HL survivors. 1965-1995. First CV event after HL met the diagnosis of CHD. MFU 19y.</w:t>
      </w:r>
    </w:p>
    <w:p w:rsidR="00000000" w:rsidDel="00000000" w:rsidP="00000000" w:rsidRDefault="00000000" w:rsidRPr="00000000" w14:paraId="00000C64">
      <w:pPr>
        <w:numPr>
          <w:ilvl w:val="1"/>
          <w:numId w:val="11"/>
        </w:numPr>
        <w:ind w:left="1440" w:hanging="360"/>
      </w:pPr>
      <w:r w:rsidDel="00000000" w:rsidR="00000000" w:rsidRPr="00000000">
        <w:rPr>
          <w:rtl w:val="0"/>
        </w:rPr>
        <w:t xml:space="preserve">CHD as the first CVE increased by 7.4% for each 1 Gy increase to mean heart dose.</w:t>
      </w:r>
    </w:p>
    <w:p w:rsidR="00000000" w:rsidDel="00000000" w:rsidP="00000000" w:rsidRDefault="00000000" w:rsidRPr="00000000" w14:paraId="00000C65">
      <w:pPr>
        <w:numPr>
          <w:ilvl w:val="1"/>
          <w:numId w:val="11"/>
        </w:numPr>
        <w:ind w:left="1440" w:hanging="360"/>
      </w:pPr>
      <w:r w:rsidDel="00000000" w:rsidR="00000000" w:rsidRPr="00000000">
        <w:rPr>
          <w:rtl w:val="0"/>
        </w:rPr>
        <w:t xml:space="preserve">Mean heart dose of 20 Gy with 2.5x increase for CHD.</w:t>
      </w:r>
    </w:p>
    <w:p w:rsidR="00000000" w:rsidDel="00000000" w:rsidP="00000000" w:rsidRDefault="00000000" w:rsidRPr="00000000" w14:paraId="00000C66">
      <w:pPr>
        <w:numPr>
          <w:ilvl w:val="1"/>
          <w:numId w:val="11"/>
        </w:numPr>
        <w:ind w:left="1440" w:hanging="360"/>
      </w:pPr>
      <w:r w:rsidDel="00000000" w:rsidR="00000000" w:rsidRPr="00000000">
        <w:rPr>
          <w:rFonts w:ascii="Cardo" w:cs="Cardo" w:eastAsia="Cardo" w:hAnsi="Cardo"/>
          <w:rtl w:val="0"/>
        </w:rPr>
        <w:t xml:space="preserve">Excess relative risk for age at the time of treatment &lt; 28 / 36 / 50 years of ~20→ 9→ 4%.</w:t>
      </w:r>
    </w:p>
    <w:p w:rsidR="00000000" w:rsidDel="00000000" w:rsidP="00000000" w:rsidRDefault="00000000" w:rsidRPr="00000000" w14:paraId="00000C67">
      <w:pPr>
        <w:numPr>
          <w:ilvl w:val="1"/>
          <w:numId w:val="11"/>
        </w:numPr>
        <w:ind w:left="1440" w:hanging="360"/>
      </w:pPr>
      <w:r w:rsidDel="00000000" w:rsidR="00000000" w:rsidRPr="00000000">
        <w:rPr>
          <w:rtl w:val="0"/>
        </w:rPr>
        <w:t xml:space="preserve">Having 1 or more of DM, HTN, or HLD independently increased CHD rate (RR 1.5).</w:t>
      </w:r>
    </w:p>
    <w:p w:rsidR="00000000" w:rsidDel="00000000" w:rsidP="00000000" w:rsidRDefault="00000000" w:rsidRPr="00000000" w14:paraId="00000C68">
      <w:pPr>
        <w:numPr>
          <w:ilvl w:val="1"/>
          <w:numId w:val="11"/>
        </w:numPr>
        <w:ind w:left="1440" w:hanging="360"/>
      </w:pPr>
      <w:r w:rsidDel="00000000" w:rsidR="00000000" w:rsidRPr="00000000">
        <w:rPr>
          <w:rtl w:val="0"/>
        </w:rPr>
        <w:t xml:space="preserve">A high level of physical activity was associated with a decreased CHD risk (RR 0.5).</w:t>
      </w:r>
    </w:p>
    <w:p w:rsidR="00000000" w:rsidDel="00000000" w:rsidP="00000000" w:rsidRDefault="00000000" w:rsidRPr="00000000" w14:paraId="00000C69">
      <w:pPr>
        <w:numPr>
          <w:ilvl w:val="0"/>
          <w:numId w:val="11"/>
        </w:numPr>
        <w:ind w:left="720" w:hanging="360"/>
      </w:pPr>
      <w:r w:rsidDel="00000000" w:rsidR="00000000" w:rsidRPr="00000000">
        <w:rPr>
          <w:b w:val="1"/>
          <w:rtl w:val="0"/>
        </w:rPr>
        <w:t xml:space="preserve">Therapy-related cardiac risk in CCS </w:t>
      </w:r>
      <w:r w:rsidDel="00000000" w:rsidR="00000000" w:rsidRPr="00000000">
        <w:rPr>
          <w:rtl w:val="0"/>
        </w:rPr>
        <w:t xml:space="preserve">[</w:t>
      </w:r>
      <w:hyperlink r:id="rId772">
        <w:r w:rsidDel="00000000" w:rsidR="00000000" w:rsidRPr="00000000">
          <w:rPr>
            <w:rtl w:val="0"/>
          </w:rPr>
          <w:t xml:space="preserve">Bates JCO '19</w:t>
        </w:r>
      </w:hyperlink>
      <w:r w:rsidDel="00000000" w:rsidR="00000000" w:rsidRPr="00000000">
        <w:rPr>
          <w:rtl w:val="0"/>
        </w:rPr>
        <w:t xml:space="preserve">]:</w:t>
        <w:br w:type="textWrapping"/>
        <w:t xml:space="preserve">Both low to moderate dose RT to a large volume of the heart and high-dose RT to a small volume of the heart is associated with substantially increased risk of cardiac disease. Younger age of anthracycline exposure also confers greater risk for cardiac disease, therefore age should be accounted for in future screening guidelines.</w:t>
      </w:r>
    </w:p>
    <w:p w:rsidR="00000000" w:rsidDel="00000000" w:rsidP="00000000" w:rsidRDefault="00000000" w:rsidRPr="00000000" w14:paraId="00000C6A">
      <w:pPr>
        <w:numPr>
          <w:ilvl w:val="1"/>
          <w:numId w:val="11"/>
        </w:numPr>
        <w:ind w:left="1440" w:hanging="360"/>
      </w:pPr>
      <w:r w:rsidDel="00000000" w:rsidR="00000000" w:rsidRPr="00000000">
        <w:rPr>
          <w:rtl w:val="0"/>
        </w:rPr>
        <w:t xml:space="preserve">24,214 5y survivors of CCSS. 1970-1999. Median age 7, MFU 20y. </w:t>
      </w:r>
    </w:p>
    <w:p w:rsidR="00000000" w:rsidDel="00000000" w:rsidP="00000000" w:rsidRDefault="00000000" w:rsidRPr="00000000" w14:paraId="00000C6B">
      <w:pPr>
        <w:numPr>
          <w:ilvl w:val="1"/>
          <w:numId w:val="11"/>
        </w:numPr>
        <w:ind w:left="1440" w:hanging="360"/>
      </w:pPr>
      <w:r w:rsidDel="00000000" w:rsidR="00000000" w:rsidRPr="00000000">
        <w:rPr>
          <w:rtl w:val="0"/>
        </w:rPr>
        <w:t xml:space="preserve">Cumulative incidence of cardiac disease 30y from diagnosis of 5%. </w:t>
      </w:r>
    </w:p>
    <w:p w:rsidR="00000000" w:rsidDel="00000000" w:rsidP="00000000" w:rsidRDefault="00000000" w:rsidRPr="00000000" w14:paraId="00000C6C">
      <w:pPr>
        <w:numPr>
          <w:ilvl w:val="1"/>
          <w:numId w:val="11"/>
        </w:numPr>
        <w:ind w:left="1440" w:hanging="360"/>
      </w:pPr>
      <w:r w:rsidDel="00000000" w:rsidR="00000000" w:rsidRPr="00000000">
        <w:rPr>
          <w:rtl w:val="0"/>
        </w:rPr>
        <w:t xml:space="preserve">5-20 Gy to large cardiac volumes (&gt;50% of the heart) is associated with an increased rate of cardiac disease (RR 1.6).</w:t>
      </w:r>
    </w:p>
    <w:p w:rsidR="00000000" w:rsidDel="00000000" w:rsidP="00000000" w:rsidRDefault="00000000" w:rsidRPr="00000000" w14:paraId="00000C6D">
      <w:pPr>
        <w:numPr>
          <w:ilvl w:val="1"/>
          <w:numId w:val="11"/>
        </w:numPr>
        <w:ind w:left="1440" w:hanging="360"/>
      </w:pPr>
      <w:r w:rsidDel="00000000" w:rsidR="00000000" w:rsidRPr="00000000">
        <w:rPr>
          <w:rFonts w:ascii="Gungsuh" w:cs="Gungsuh" w:eastAsia="Gungsuh" w:hAnsi="Gungsuh"/>
          <w:rtl w:val="0"/>
        </w:rPr>
        <w:t xml:space="preserve">≥ 20 Gy to small cardiac volumes (0.1-29.9%) is associated with increased rate of cardiac disease (RR 2.4). </w:t>
      </w:r>
    </w:p>
    <w:p w:rsidR="00000000" w:rsidDel="00000000" w:rsidP="00000000" w:rsidRDefault="00000000" w:rsidRPr="00000000" w14:paraId="00000C6E">
      <w:pPr>
        <w:numPr>
          <w:ilvl w:val="1"/>
          <w:numId w:val="11"/>
        </w:numPr>
        <w:ind w:left="1440" w:hanging="360"/>
      </w:pPr>
      <w:r w:rsidDel="00000000" w:rsidR="00000000" w:rsidRPr="00000000">
        <w:rPr>
          <w:rtl w:val="0"/>
        </w:rPr>
        <w:t xml:space="preserve">Anthracycline 1-249 mg/m2 in children 0-4y had increased risk compared to older children (RR 2.1).</w:t>
      </w:r>
    </w:p>
    <w:p w:rsidR="00000000" w:rsidDel="00000000" w:rsidP="00000000" w:rsidRDefault="00000000" w:rsidRPr="00000000" w14:paraId="00000C6F">
      <w:pPr>
        <w:numPr>
          <w:ilvl w:val="1"/>
          <w:numId w:val="11"/>
        </w:numPr>
        <w:ind w:left="1440" w:hanging="360"/>
      </w:pPr>
      <w:r w:rsidDel="00000000" w:rsidR="00000000" w:rsidRPr="00000000">
        <w:rPr>
          <w:rFonts w:ascii="Gungsuh" w:cs="Gungsuh" w:eastAsia="Gungsuh" w:hAnsi="Gungsuh"/>
          <w:rtl w:val="0"/>
        </w:rPr>
        <w:t xml:space="preserve">Anthracycline ≥ 250 mg/m2 for children 0-4y / 4-13y with RR 4→ 2.4 compared to children &gt; 13y.</w:t>
      </w:r>
    </w:p>
    <w:p w:rsidR="00000000" w:rsidDel="00000000" w:rsidP="00000000" w:rsidRDefault="00000000" w:rsidRPr="00000000" w14:paraId="00000C70">
      <w:pPr>
        <w:rPr/>
      </w:pPr>
      <w:r w:rsidDel="00000000" w:rsidR="00000000" w:rsidRPr="00000000">
        <w:rPr>
          <w:rtl w:val="0"/>
        </w:rPr>
      </w:r>
    </w:p>
    <w:tbl>
      <w:tblPr>
        <w:tblStyle w:val="Table2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rPr>
                <w:b w:val="1"/>
              </w:rPr>
            </w:pPr>
            <w:r w:rsidDel="00000000" w:rsidR="00000000" w:rsidRPr="00000000">
              <w:rPr>
                <w:b w:val="1"/>
                <w:rtl w:val="0"/>
              </w:rPr>
              <w:t xml:space="preserve">Childhood Cancer Survival Study: Risks of Ischemic Heart Disease (IHD) and Stroke by age of 50 years.</w:t>
            </w:r>
          </w:p>
          <w:p w:rsidR="00000000" w:rsidDel="00000000" w:rsidP="00000000" w:rsidRDefault="00000000" w:rsidRPr="00000000" w14:paraId="00000C72">
            <w:pPr>
              <w:numPr>
                <w:ilvl w:val="0"/>
                <w:numId w:val="49"/>
              </w:numPr>
              <w:ind w:left="720" w:hanging="360"/>
            </w:pPr>
            <w:r w:rsidDel="00000000" w:rsidR="00000000" w:rsidRPr="00000000">
              <w:rPr>
                <w:b w:val="1"/>
                <w:rtl w:val="0"/>
              </w:rPr>
              <w:t xml:space="preserve">By the age of 50, around 6% of childhood cancer survivors will experience ischemic heart disease (IHD) or stroke</w:t>
            </w:r>
            <w:r w:rsidDel="00000000" w:rsidR="00000000" w:rsidRPr="00000000">
              <w:rPr>
                <w:rtl w:val="0"/>
              </w:rPr>
              <w:t xml:space="preserve">.</w:t>
            </w:r>
          </w:p>
          <w:p w:rsidR="00000000" w:rsidDel="00000000" w:rsidP="00000000" w:rsidRDefault="00000000" w:rsidRPr="00000000" w14:paraId="00000C73">
            <w:pPr>
              <w:numPr>
                <w:ilvl w:val="1"/>
                <w:numId w:val="49"/>
              </w:numPr>
              <w:ind w:left="1440" w:hanging="360"/>
            </w:pPr>
            <w:r w:rsidDel="00000000" w:rsidR="00000000" w:rsidRPr="00000000">
              <w:rPr>
                <w:rtl w:val="0"/>
              </w:rPr>
              <w:t xml:space="preserve">Compared to around 1% of matched siblings who have either IHD or stroke.</w:t>
            </w:r>
          </w:p>
          <w:p w:rsidR="00000000" w:rsidDel="00000000" w:rsidP="00000000" w:rsidRDefault="00000000" w:rsidRPr="00000000" w14:paraId="00000C74">
            <w:pPr>
              <w:numPr>
                <w:ilvl w:val="2"/>
                <w:numId w:val="49"/>
              </w:numPr>
              <w:ind w:left="2160" w:hanging="360"/>
            </w:pPr>
            <w:r w:rsidDel="00000000" w:rsidR="00000000" w:rsidRPr="00000000">
              <w:rPr>
                <w:rtl w:val="0"/>
              </w:rPr>
              <w:t xml:space="preserve">This is similar to the SIR of 6.0 for subsequent malignant neoplasms as above (~6% vs. ~1%).</w:t>
            </w:r>
          </w:p>
          <w:p w:rsidR="00000000" w:rsidDel="00000000" w:rsidP="00000000" w:rsidRDefault="00000000" w:rsidRPr="00000000" w14:paraId="00000C75">
            <w:pPr>
              <w:numPr>
                <w:ilvl w:val="1"/>
                <w:numId w:val="49"/>
              </w:numPr>
              <w:ind w:left="1440" w:hanging="360"/>
            </w:pPr>
            <w:r w:rsidDel="00000000" w:rsidR="00000000" w:rsidRPr="00000000">
              <w:rPr>
                <w:rtl w:val="0"/>
              </w:rPr>
              <w:t xml:space="preserve">Either </w:t>
            </w:r>
            <w:r w:rsidDel="00000000" w:rsidR="00000000" w:rsidRPr="00000000">
              <w:rPr>
                <w:rFonts w:ascii="Gungsuh" w:cs="Gungsuh" w:eastAsia="Gungsuh" w:hAnsi="Gungsuh"/>
                <w:b w:val="1"/>
                <w:rtl w:val="0"/>
              </w:rPr>
              <w:t xml:space="preserve">≥ 35 Gy thoracic RT </w:t>
            </w:r>
            <w:r w:rsidDel="00000000" w:rsidR="00000000" w:rsidRPr="00000000">
              <w:rPr>
                <w:rtl w:val="0"/>
              </w:rPr>
              <w:t xml:space="preserve">or</w:t>
            </w:r>
            <w:r w:rsidDel="00000000" w:rsidR="00000000" w:rsidRPr="00000000">
              <w:rPr>
                <w:rFonts w:ascii="Gungsuh" w:cs="Gungsuh" w:eastAsia="Gungsuh" w:hAnsi="Gungsuh"/>
                <w:b w:val="1"/>
                <w:rtl w:val="0"/>
              </w:rPr>
              <w:t xml:space="preserve"> ≥ 50 Gy cranial RT</w:t>
            </w:r>
            <w:r w:rsidDel="00000000" w:rsidR="00000000" w:rsidRPr="00000000">
              <w:rPr>
                <w:rtl w:val="0"/>
              </w:rPr>
              <w:t xml:space="preserve"> increases the rate or IHD or stroke to ~15% by age of 50.</w:t>
            </w:r>
          </w:p>
          <w:p w:rsidR="00000000" w:rsidDel="00000000" w:rsidP="00000000" w:rsidRDefault="00000000" w:rsidRPr="00000000" w14:paraId="00000C76">
            <w:pPr>
              <w:numPr>
                <w:ilvl w:val="1"/>
                <w:numId w:val="49"/>
              </w:numPr>
              <w:ind w:left="1440" w:hanging="360"/>
            </w:pPr>
            <w:r w:rsidDel="00000000" w:rsidR="00000000" w:rsidRPr="00000000">
              <w:rPr>
                <w:rtl w:val="0"/>
              </w:rPr>
              <w:t xml:space="preserve">Less than 20 Gy of cranial RT does not appear to influence the risk of stroke by the age of 50 years.</w:t>
            </w:r>
          </w:p>
          <w:p w:rsidR="00000000" w:rsidDel="00000000" w:rsidP="00000000" w:rsidRDefault="00000000" w:rsidRPr="00000000" w14:paraId="00000C77">
            <w:pPr>
              <w:numPr>
                <w:ilvl w:val="1"/>
                <w:numId w:val="49"/>
              </w:numPr>
              <w:ind w:left="1440" w:hanging="360"/>
            </w:pPr>
            <w:r w:rsidDel="00000000" w:rsidR="00000000" w:rsidRPr="00000000">
              <w:rPr>
                <w:rtl w:val="0"/>
              </w:rPr>
              <w:t xml:space="preserve">Less than 5 Gy of RT to the heart does not appear to influence the risk of IHD by the age of 50 years.</w:t>
            </w:r>
          </w:p>
          <w:p w:rsidR="00000000" w:rsidDel="00000000" w:rsidP="00000000" w:rsidRDefault="00000000" w:rsidRPr="00000000" w14:paraId="00000C78">
            <w:pPr>
              <w:numPr>
                <w:ilvl w:val="1"/>
                <w:numId w:val="49"/>
              </w:numPr>
              <w:ind w:left="1440" w:hanging="360"/>
            </w:pPr>
            <w:r w:rsidDel="00000000" w:rsidR="00000000" w:rsidRPr="00000000">
              <w:rPr>
                <w:rFonts w:ascii="Gungsuh" w:cs="Gungsuh" w:eastAsia="Gungsuh" w:hAnsi="Gungsuh"/>
                <w:rtl w:val="0"/>
              </w:rPr>
              <w:t xml:space="preserve">Be wary: The use of an alkylator or thoracic RT ≥ 35 Gy with cranial RT ≥ 30 Gy increases risk of stroke to 20%.</w:t>
            </w:r>
          </w:p>
          <w:p w:rsidR="00000000" w:rsidDel="00000000" w:rsidP="00000000" w:rsidRDefault="00000000" w:rsidRPr="00000000" w14:paraId="00000C79">
            <w:pPr>
              <w:numPr>
                <w:ilvl w:val="0"/>
                <w:numId w:val="49"/>
              </w:numPr>
              <w:ind w:left="720" w:hanging="360"/>
            </w:pPr>
            <w:r w:rsidDel="00000000" w:rsidR="00000000" w:rsidRPr="00000000">
              <w:rPr>
                <w:b w:val="1"/>
                <w:rtl w:val="0"/>
              </w:rPr>
              <w:t xml:space="preserve">St. Jude CCSS Cardiovascular Risk Calculator </w:t>
            </w:r>
            <w:hyperlink r:id="rId773">
              <w:r w:rsidDel="00000000" w:rsidR="00000000" w:rsidRPr="00000000">
                <w:rPr>
                  <w:b w:val="1"/>
                  <w:color w:val="1155cc"/>
                  <w:u w:val="single"/>
                  <w:rtl w:val="0"/>
                </w:rPr>
                <w:t xml:space="preserve">here</w:t>
              </w:r>
            </w:hyperlink>
            <w:r w:rsidDel="00000000" w:rsidR="00000000" w:rsidRPr="00000000">
              <w:rPr>
                <w:rtl w:val="0"/>
              </w:rPr>
              <w:t xml:space="preserve">.</w:t>
            </w:r>
          </w:p>
        </w:tc>
      </w:tr>
    </w:tbl>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numPr>
          <w:ilvl w:val="0"/>
          <w:numId w:val="10"/>
        </w:numPr>
        <w:ind w:left="720" w:hanging="360"/>
      </w:pPr>
      <w:r w:rsidDel="00000000" w:rsidR="00000000" w:rsidRPr="00000000">
        <w:rPr>
          <w:b w:val="1"/>
          <w:rtl w:val="0"/>
        </w:rPr>
        <w:t xml:space="preserve">Childhood Cancer Survival Study: Risks of Ischemic Heart Disease and Stroke by age of 50 years</w:t>
      </w:r>
      <w:r w:rsidDel="00000000" w:rsidR="00000000" w:rsidRPr="00000000">
        <w:rPr>
          <w:rtl w:val="0"/>
        </w:rPr>
        <w:t xml:space="preserve"> [</w:t>
      </w:r>
      <w:hyperlink r:id="rId774">
        <w:r w:rsidDel="00000000" w:rsidR="00000000" w:rsidRPr="00000000">
          <w:rPr>
            <w:rtl w:val="0"/>
          </w:rPr>
          <w:t xml:space="preserve">Chow JCO '18</w:t>
        </w:r>
      </w:hyperlink>
      <w:r w:rsidDel="00000000" w:rsidR="00000000" w:rsidRPr="00000000">
        <w:rPr>
          <w:rtl w:val="0"/>
        </w:rPr>
        <w:t xml:space="preserve">]</w:t>
      </w:r>
    </w:p>
    <w:p w:rsidR="00000000" w:rsidDel="00000000" w:rsidP="00000000" w:rsidRDefault="00000000" w:rsidRPr="00000000" w14:paraId="00000C7C">
      <w:pPr>
        <w:ind w:left="720" w:firstLine="0"/>
        <w:rPr/>
      </w:pPr>
      <w:r w:rsidDel="00000000" w:rsidR="00000000" w:rsidRPr="00000000">
        <w:rPr>
          <w:rtl w:val="0"/>
        </w:rPr>
        <w:t xml:space="preserve">Less than 20 Gy of cranial RT does not appear to influence the risk of stroke by the age of 50 years.</w:t>
      </w:r>
    </w:p>
    <w:p w:rsidR="00000000" w:rsidDel="00000000" w:rsidP="00000000" w:rsidRDefault="00000000" w:rsidRPr="00000000" w14:paraId="00000C7D">
      <w:pPr>
        <w:ind w:left="720" w:firstLine="0"/>
        <w:rPr/>
      </w:pPr>
      <w:r w:rsidDel="00000000" w:rsidR="00000000" w:rsidRPr="00000000">
        <w:rPr>
          <w:rtl w:val="0"/>
        </w:rPr>
        <w:t xml:space="preserve">Less than 5 Gy of RT to the heart does not appear to influence the risk of ischemic heart disease by the age of 50 years.</w:t>
      </w:r>
    </w:p>
    <w:p w:rsidR="00000000" w:rsidDel="00000000" w:rsidP="00000000" w:rsidRDefault="00000000" w:rsidRPr="00000000" w14:paraId="00000C7E">
      <w:pPr>
        <w:ind w:left="720" w:firstLine="0"/>
        <w:rPr/>
      </w:pPr>
      <w:r w:rsidDel="00000000" w:rsidR="00000000" w:rsidRPr="00000000">
        <w:rPr>
          <w:b w:val="1"/>
          <w:rtl w:val="0"/>
        </w:rPr>
        <w:t xml:space="preserve">High-risk factors</w:t>
      </w:r>
      <w:r w:rsidDel="00000000" w:rsidR="00000000" w:rsidRPr="00000000">
        <w:rPr>
          <w:rtl w:val="0"/>
        </w:rPr>
        <w:t xml:space="preserve">: </w:t>
      </w:r>
      <w:r w:rsidDel="00000000" w:rsidR="00000000" w:rsidRPr="00000000">
        <w:rPr>
          <w:rFonts w:ascii="Gungsuh" w:cs="Gungsuh" w:eastAsia="Gungsuh" w:hAnsi="Gungsuh"/>
          <w:b w:val="1"/>
          <w:rtl w:val="0"/>
        </w:rPr>
        <w:t xml:space="preserve">≥ 35 Gy thoracic RT or ≥ 50 Gy cranial RT</w:t>
      </w:r>
      <w:r w:rsidDel="00000000" w:rsidR="00000000" w:rsidRPr="00000000">
        <w:rPr>
          <w:rtl w:val="0"/>
        </w:rPr>
        <w:t xml:space="preserve">.</w:t>
      </w:r>
    </w:p>
    <w:p w:rsidR="00000000" w:rsidDel="00000000" w:rsidP="00000000" w:rsidRDefault="00000000" w:rsidRPr="00000000" w14:paraId="00000C7F">
      <w:pPr>
        <w:ind w:left="720" w:firstLine="0"/>
        <w:rPr/>
      </w:pPr>
      <w:r w:rsidDel="00000000" w:rsidR="00000000" w:rsidRPr="00000000">
        <w:rPr>
          <w:rtl w:val="0"/>
        </w:rPr>
        <w:t xml:space="preserve">This study is exactly what the [</w:t>
      </w:r>
      <w:hyperlink r:id="rId775">
        <w:r w:rsidDel="00000000" w:rsidR="00000000" w:rsidRPr="00000000">
          <w:rPr>
            <w:rtl w:val="0"/>
          </w:rPr>
          <w:t xml:space="preserve">St. Jude</w:t>
        </w:r>
      </w:hyperlink>
      <w:r w:rsidDel="00000000" w:rsidR="00000000" w:rsidRPr="00000000">
        <w:rPr>
          <w:rtl w:val="0"/>
        </w:rPr>
        <w:t xml:space="preserve">] cardiovascular calculator is based off of. </w:t>
      </w:r>
    </w:p>
    <w:p w:rsidR="00000000" w:rsidDel="00000000" w:rsidP="00000000" w:rsidRDefault="00000000" w:rsidRPr="00000000" w14:paraId="00000C80">
      <w:pPr>
        <w:numPr>
          <w:ilvl w:val="1"/>
          <w:numId w:val="10"/>
        </w:numPr>
        <w:ind w:left="1440" w:hanging="360"/>
      </w:pPr>
      <w:r w:rsidDel="00000000" w:rsidR="00000000" w:rsidRPr="00000000">
        <w:rPr>
          <w:rtl w:val="0"/>
        </w:rPr>
        <w:t xml:space="preserve">&gt;10k patients under the age of 21 </w:t>
      </w:r>
      <w:r w:rsidDel="00000000" w:rsidR="00000000" w:rsidRPr="00000000">
        <w:rPr>
          <w:b w:val="1"/>
          <w:rtl w:val="0"/>
        </w:rPr>
        <w:t xml:space="preserve">followed to the age of 50</w:t>
      </w:r>
      <w:r w:rsidDel="00000000" w:rsidR="00000000" w:rsidRPr="00000000">
        <w:rPr>
          <w:rtl w:val="0"/>
        </w:rPr>
        <w:t xml:space="preserve">.</w:t>
      </w:r>
    </w:p>
    <w:p w:rsidR="00000000" w:rsidDel="00000000" w:rsidP="00000000" w:rsidRDefault="00000000" w:rsidRPr="00000000" w14:paraId="00000C81">
      <w:pPr>
        <w:numPr>
          <w:ilvl w:val="1"/>
          <w:numId w:val="10"/>
        </w:numPr>
        <w:ind w:left="1440" w:hanging="360"/>
      </w:pPr>
      <w:r w:rsidDel="00000000" w:rsidR="00000000" w:rsidRPr="00000000">
        <w:rPr>
          <w:rtl w:val="0"/>
        </w:rPr>
        <w:t xml:space="preserve">Around 1/3 received cranial RT while 1/4 received thoracic RT. </w:t>
      </w:r>
    </w:p>
    <w:p w:rsidR="00000000" w:rsidDel="00000000" w:rsidP="00000000" w:rsidRDefault="00000000" w:rsidRPr="00000000" w14:paraId="00000C82">
      <w:pPr>
        <w:numPr>
          <w:ilvl w:val="2"/>
          <w:numId w:val="10"/>
        </w:numPr>
        <w:ind w:left="2160" w:hanging="360"/>
      </w:pPr>
      <w:r w:rsidDel="00000000" w:rsidR="00000000" w:rsidRPr="00000000">
        <w:rPr>
          <w:rtl w:val="0"/>
        </w:rPr>
        <w:t xml:space="preserve">Survivors had ~6% chance of either IHD or stroke. </w:t>
      </w:r>
      <w:r w:rsidDel="00000000" w:rsidR="00000000" w:rsidRPr="00000000">
        <w:rPr>
          <w:rtl w:val="0"/>
        </w:rPr>
      </w:r>
    </w:p>
    <w:p w:rsidR="00000000" w:rsidDel="00000000" w:rsidP="00000000" w:rsidRDefault="00000000" w:rsidRPr="00000000" w14:paraId="00000C83">
      <w:pPr>
        <w:numPr>
          <w:ilvl w:val="1"/>
          <w:numId w:val="10"/>
        </w:numPr>
        <w:ind w:left="1440" w:hanging="360"/>
      </w:pPr>
      <w:r w:rsidDel="00000000" w:rsidR="00000000" w:rsidRPr="00000000">
        <w:rPr>
          <w:b w:val="1"/>
          <w:rtl w:val="0"/>
        </w:rPr>
        <w:t xml:space="preserve">Specific examples of risks</w:t>
      </w:r>
      <w:r w:rsidDel="00000000" w:rsidR="00000000" w:rsidRPr="00000000">
        <w:rPr>
          <w:rtl w:val="0"/>
        </w:rPr>
        <w:t xml:space="preserve">: Compare to siblings, who had a ~1% chance of either IHD or stroke.</w:t>
      </w:r>
    </w:p>
    <w:p w:rsidR="00000000" w:rsidDel="00000000" w:rsidP="00000000" w:rsidRDefault="00000000" w:rsidRPr="00000000" w14:paraId="00000C84">
      <w:pPr>
        <w:numPr>
          <w:ilvl w:val="2"/>
          <w:numId w:val="10"/>
        </w:numPr>
        <w:ind w:left="2160" w:hanging="360"/>
      </w:pPr>
      <w:r w:rsidDel="00000000" w:rsidR="00000000" w:rsidRPr="00000000">
        <w:rPr>
          <w:rFonts w:ascii="Gungsuh" w:cs="Gungsuh" w:eastAsia="Gungsuh" w:hAnsi="Gungsuh"/>
          <w:rtl w:val="0"/>
        </w:rPr>
        <w:t xml:space="preserve">Ex: 12% risk of IHD ≥ 5 Gy thoracic RT. </w:t>
      </w:r>
    </w:p>
    <w:p w:rsidR="00000000" w:rsidDel="00000000" w:rsidP="00000000" w:rsidRDefault="00000000" w:rsidRPr="00000000" w14:paraId="00000C85">
      <w:pPr>
        <w:numPr>
          <w:ilvl w:val="2"/>
          <w:numId w:val="10"/>
        </w:numPr>
        <w:ind w:left="2160" w:hanging="360"/>
      </w:pPr>
      <w:r w:rsidDel="00000000" w:rsidR="00000000" w:rsidRPr="00000000">
        <w:rPr>
          <w:rtl w:val="0"/>
        </w:rPr>
        <w:t xml:space="preserve">Ex: </w:t>
      </w:r>
      <w:r w:rsidDel="00000000" w:rsidR="00000000" w:rsidRPr="00000000">
        <w:rPr>
          <w:rFonts w:ascii="Gungsuh" w:cs="Gungsuh" w:eastAsia="Gungsuh" w:hAnsi="Gungsuh"/>
          <w:b w:val="1"/>
          <w:rtl w:val="0"/>
        </w:rPr>
        <w:t xml:space="preserve">20% risk of IHD if ≥ 35 Gy thoracic RT </w:t>
      </w:r>
      <w:r w:rsidDel="00000000" w:rsidR="00000000" w:rsidRPr="00000000">
        <w:rPr>
          <w:b w:val="1"/>
          <w:i w:val="1"/>
          <w:rtl w:val="0"/>
        </w:rPr>
        <w:t xml:space="preserve">and</w:t>
      </w:r>
      <w:r w:rsidDel="00000000" w:rsidR="00000000" w:rsidRPr="00000000">
        <w:rPr>
          <w:b w:val="1"/>
          <w:rtl w:val="0"/>
        </w:rPr>
        <w:t xml:space="preserve"> male</w:t>
      </w:r>
      <w:r w:rsidDel="00000000" w:rsidR="00000000" w:rsidRPr="00000000">
        <w:rPr>
          <w:rtl w:val="0"/>
        </w:rPr>
        <w:t xml:space="preserve">.</w:t>
      </w:r>
    </w:p>
    <w:p w:rsidR="00000000" w:rsidDel="00000000" w:rsidP="00000000" w:rsidRDefault="00000000" w:rsidRPr="00000000" w14:paraId="00000C86">
      <w:pPr>
        <w:numPr>
          <w:ilvl w:val="2"/>
          <w:numId w:val="10"/>
        </w:numPr>
        <w:ind w:left="2160" w:hanging="360"/>
      </w:pPr>
      <w:r w:rsidDel="00000000" w:rsidR="00000000" w:rsidRPr="00000000">
        <w:rPr>
          <w:rFonts w:ascii="Gungsuh" w:cs="Gungsuh" w:eastAsia="Gungsuh" w:hAnsi="Gungsuh"/>
          <w:rtl w:val="0"/>
        </w:rPr>
        <w:t xml:space="preserve">Ex: 7% risk of stroke if ≥ 20 Gy cranial RT or ≥ 35 Gy thoracic RT. </w:t>
      </w:r>
    </w:p>
    <w:p w:rsidR="00000000" w:rsidDel="00000000" w:rsidP="00000000" w:rsidRDefault="00000000" w:rsidRPr="00000000" w14:paraId="00000C87">
      <w:pPr>
        <w:numPr>
          <w:ilvl w:val="2"/>
          <w:numId w:val="10"/>
        </w:numPr>
        <w:ind w:left="2160" w:hanging="360"/>
      </w:pPr>
      <w:r w:rsidDel="00000000" w:rsidR="00000000" w:rsidRPr="00000000">
        <w:rPr>
          <w:rtl w:val="0"/>
        </w:rPr>
        <w:t xml:space="preserve">Ex: </w:t>
      </w:r>
      <w:r w:rsidDel="00000000" w:rsidR="00000000" w:rsidRPr="00000000">
        <w:rPr>
          <w:rFonts w:ascii="Gungsuh" w:cs="Gungsuh" w:eastAsia="Gungsuh" w:hAnsi="Gungsuh"/>
          <w:b w:val="1"/>
          <w:rtl w:val="0"/>
        </w:rPr>
        <w:t xml:space="preserve">20% risk of stroke if ≥ 50 Gy cranial RT</w:t>
      </w:r>
      <w:r w:rsidDel="00000000" w:rsidR="00000000" w:rsidRPr="00000000">
        <w:rPr>
          <w:rFonts w:ascii="Gungsuh" w:cs="Gungsuh" w:eastAsia="Gungsuh" w:hAnsi="Gungsuh"/>
          <w:rtl w:val="0"/>
        </w:rPr>
        <w:t xml:space="preserve"> or ≥ 30 Gy cranial RT +  (≥ 35 Gy chest RT / an alkylator).</w:t>
      </w:r>
    </w:p>
    <w:p w:rsidR="00000000" w:rsidDel="00000000" w:rsidP="00000000" w:rsidRDefault="00000000" w:rsidRPr="00000000" w14:paraId="00000C88">
      <w:pPr>
        <w:numPr>
          <w:ilvl w:val="1"/>
          <w:numId w:val="10"/>
        </w:numPr>
        <w:ind w:left="1440" w:hanging="360"/>
      </w:pPr>
      <w:r w:rsidDel="00000000" w:rsidR="00000000" w:rsidRPr="00000000">
        <w:rPr>
          <w:rtl w:val="0"/>
        </w:rPr>
        <w:t xml:space="preserve">LR factors: </w:t>
      </w:r>
    </w:p>
    <w:p w:rsidR="00000000" w:rsidDel="00000000" w:rsidP="00000000" w:rsidRDefault="00000000" w:rsidRPr="00000000" w14:paraId="00000C89">
      <w:pPr>
        <w:numPr>
          <w:ilvl w:val="2"/>
          <w:numId w:val="10"/>
        </w:numPr>
        <w:ind w:left="2160" w:hanging="360"/>
      </w:pPr>
      <w:r w:rsidDel="00000000" w:rsidR="00000000" w:rsidRPr="00000000">
        <w:rPr>
          <w:rFonts w:ascii="Gungsuh" w:cs="Gungsuh" w:eastAsia="Gungsuh" w:hAnsi="Gungsuh"/>
          <w:rtl w:val="0"/>
        </w:rPr>
        <w:t xml:space="preserve">For IHD: No thoracic RT ≥ 5 Gy. </w:t>
      </w:r>
      <w:r w:rsidDel="00000000" w:rsidR="00000000" w:rsidRPr="00000000">
        <w:rPr>
          <w:i w:val="1"/>
          <w:rtl w:val="0"/>
        </w:rPr>
        <w:t xml:space="preserve">Being a female does not increase the risk of IHD. </w:t>
      </w:r>
    </w:p>
    <w:p w:rsidR="00000000" w:rsidDel="00000000" w:rsidP="00000000" w:rsidRDefault="00000000" w:rsidRPr="00000000" w14:paraId="00000C8A">
      <w:pPr>
        <w:numPr>
          <w:ilvl w:val="2"/>
          <w:numId w:val="10"/>
        </w:numPr>
        <w:ind w:left="2160" w:hanging="360"/>
      </w:pPr>
      <w:r w:rsidDel="00000000" w:rsidR="00000000" w:rsidRPr="00000000">
        <w:rPr>
          <w:rFonts w:ascii="Gungsuh" w:cs="Gungsuh" w:eastAsia="Gungsuh" w:hAnsi="Gungsuh"/>
          <w:rtl w:val="0"/>
        </w:rPr>
        <w:t xml:space="preserve">For stroke: No thoracic RT ≥ 35 Gy or cranial RT ≥ 20 Gy. </w:t>
      </w:r>
      <w:r w:rsidDel="00000000" w:rsidR="00000000" w:rsidRPr="00000000">
        <w:rPr>
          <w:i w:val="1"/>
          <w:rtl w:val="0"/>
        </w:rPr>
        <w:t xml:space="preserve">Alkylators alone do not </w:t>
      </w:r>
      <w:r w:rsidDel="00000000" w:rsidR="00000000" w:rsidRPr="00000000">
        <w:rPr>
          <w:i w:val="1"/>
          <w:rtl w:val="0"/>
        </w:rPr>
        <w:t xml:space="preserve">inc</w:t>
      </w:r>
      <w:r w:rsidDel="00000000" w:rsidR="00000000" w:rsidRPr="00000000">
        <w:rPr>
          <w:i w:val="1"/>
          <w:rtl w:val="0"/>
        </w:rPr>
        <w:t xml:space="preserve"> the risk of stroke.</w:t>
      </w:r>
    </w:p>
    <w:p w:rsidR="00000000" w:rsidDel="00000000" w:rsidP="00000000" w:rsidRDefault="00000000" w:rsidRPr="00000000" w14:paraId="00000C8B">
      <w:pPr>
        <w:numPr>
          <w:ilvl w:val="0"/>
          <w:numId w:val="10"/>
        </w:numPr>
        <w:ind w:left="720" w:hanging="360"/>
      </w:pPr>
      <w:r w:rsidDel="00000000" w:rsidR="00000000" w:rsidRPr="00000000">
        <w:rPr>
          <w:b w:val="1"/>
          <w:rtl w:val="0"/>
        </w:rPr>
        <w:t xml:space="preserve">Late valvular and other cardiac diseases after mediastinal RT</w:t>
      </w:r>
      <w:r w:rsidDel="00000000" w:rsidR="00000000" w:rsidRPr="00000000">
        <w:rPr>
          <w:rtl w:val="0"/>
        </w:rPr>
        <w:t xml:space="preserve"> [</w:t>
      </w:r>
      <w:hyperlink r:id="rId776">
        <w:r w:rsidDel="00000000" w:rsidR="00000000" w:rsidRPr="00000000">
          <w:rPr>
            <w:rtl w:val="0"/>
          </w:rPr>
          <w:t xml:space="preserve">Schellong PBC '10</w:t>
        </w:r>
      </w:hyperlink>
      <w:r w:rsidDel="00000000" w:rsidR="00000000" w:rsidRPr="00000000">
        <w:rPr>
          <w:rtl w:val="0"/>
        </w:rPr>
        <w:t xml:space="preserve">]</w:t>
      </w:r>
    </w:p>
    <w:p w:rsidR="00000000" w:rsidDel="00000000" w:rsidP="00000000" w:rsidRDefault="00000000" w:rsidRPr="00000000" w14:paraId="00000C8C">
      <w:pPr>
        <w:ind w:left="720" w:firstLine="0"/>
        <w:rPr/>
      </w:pPr>
      <w:r w:rsidDel="00000000" w:rsidR="00000000" w:rsidRPr="00000000">
        <w:rPr>
          <w:rtl w:val="0"/>
        </w:rPr>
        <w:t xml:space="preserve">Greater than 30 Gy to the heart appears to be a legitimate risk factor for late valvular and other cardiac diseases after RT.</w:t>
      </w:r>
    </w:p>
    <w:p w:rsidR="00000000" w:rsidDel="00000000" w:rsidP="00000000" w:rsidRDefault="00000000" w:rsidRPr="00000000" w14:paraId="00000C8D">
      <w:pPr>
        <w:numPr>
          <w:ilvl w:val="1"/>
          <w:numId w:val="10"/>
        </w:numPr>
        <w:ind w:left="1440" w:hanging="360"/>
      </w:pPr>
      <w:r w:rsidDel="00000000" w:rsidR="00000000" w:rsidRPr="00000000">
        <w:rPr>
          <w:rtl w:val="0"/>
        </w:rPr>
        <w:t xml:space="preserve">1,132 peds HL survivors. Patient self-reported data. MFU 20y.</w:t>
      </w:r>
    </w:p>
    <w:p w:rsidR="00000000" w:rsidDel="00000000" w:rsidP="00000000" w:rsidRDefault="00000000" w:rsidRPr="00000000" w14:paraId="00000C8E">
      <w:pPr>
        <w:numPr>
          <w:ilvl w:val="1"/>
          <w:numId w:val="10"/>
        </w:numPr>
        <w:ind w:left="1440" w:hanging="360"/>
        <w:rPr>
          <w:u w:val="none"/>
        </w:rPr>
      </w:pPr>
      <w:r w:rsidDel="00000000" w:rsidR="00000000" w:rsidRPr="00000000">
        <w:rPr>
          <w:rtl w:val="0"/>
        </w:rPr>
        <w:t xml:space="preserve">The cumulative dose of doxorubicin was uniformly 150 mg/m2.</w:t>
      </w:r>
    </w:p>
    <w:p w:rsidR="00000000" w:rsidDel="00000000" w:rsidP="00000000" w:rsidRDefault="00000000" w:rsidRPr="00000000" w14:paraId="00000C8F">
      <w:pPr>
        <w:numPr>
          <w:ilvl w:val="1"/>
          <w:numId w:val="10"/>
        </w:numPr>
        <w:ind w:left="1440" w:hanging="360"/>
      </w:pPr>
      <w:r w:rsidDel="00000000" w:rsidR="00000000" w:rsidRPr="00000000">
        <w:rPr>
          <w:rFonts w:ascii="Cardo" w:cs="Cardo" w:eastAsia="Cardo" w:hAnsi="Cardo"/>
          <w:rtl w:val="0"/>
        </w:rPr>
        <w:t xml:space="preserve">25y incidence of heart disease for 0 / 20 / 25 / 30 / 36 Gy of 3→ 5→ 6→ 10→ 21%.</w:t>
      </w:r>
    </w:p>
    <w:p w:rsidR="00000000" w:rsidDel="00000000" w:rsidP="00000000" w:rsidRDefault="00000000" w:rsidRPr="00000000" w14:paraId="00000C90">
      <w:pPr>
        <w:rPr/>
      </w:pPr>
      <w:r w:rsidDel="00000000" w:rsidR="00000000" w:rsidRPr="00000000">
        <w:rPr>
          <w:rtl w:val="0"/>
        </w:rPr>
      </w:r>
    </w:p>
    <w:tbl>
      <w:tblPr>
        <w:tblStyle w:val="Table3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777">
              <w:r w:rsidDel="00000000" w:rsidR="00000000" w:rsidRPr="00000000">
                <w:rPr>
                  <w:color w:val="1155cc"/>
                  <w:u w:val="single"/>
                </w:rPr>
                <w:drawing>
                  <wp:inline distB="114300" distT="114300" distL="114300" distR="114300">
                    <wp:extent cx="3200400" cy="1994916"/>
                    <wp:effectExtent b="0" l="0" r="0" t="0"/>
                    <wp:docPr descr="Rate ratios (RRs) for valvular heart disease (VHD) by estimated radiation dose (EQD2, Gy) to the affected heart valve compared with no radiation exposure. RRs calculated conditional on matched sets. Matching variables were gender, age at Hodgkin lymphoma (HL) diagnosis and date of HL diagnosis (Supplementary Table 1, available online). Circles are estimates for dose categories: 0 Gy, up to 30 Gy, 31–35 Gy, 36–40 Gy, and &gt;40 Gy and are plotted at the median doses in each category, ie, 0.0, 22.9, 34.0, 38.8, and 42.2 Gy. Vertical lines are 95% confidence intervals. Curved line is the best fitting dose-response relationship (RR = 1+exp[-5.02]dose*exp[0.075*dose]), allowing for curvature (two-sided Pnonlinearity = .03, likelihood ratio test). See Supplementary Figure 2 (available online) for additional details." id="39" name="image33.jpg"/>
                    <a:graphic>
                      <a:graphicData uri="http://schemas.openxmlformats.org/drawingml/2006/picture">
                        <pic:pic>
                          <pic:nvPicPr>
                            <pic:cNvPr descr="Rate ratios (RRs) for valvular heart disease (VHD) by estimated radiation dose (EQD2, Gy) to the affected heart valve compared with no radiation exposure. RRs calculated conditional on matched sets. Matching variables were gender, age at Hodgkin lymphoma (HL) diagnosis and date of HL diagnosis (Supplementary Table 1, available online). Circles are estimates for dose categories: 0 Gy, up to 30 Gy, 31–35 Gy, 36–40 Gy, and &gt;40 Gy and are plotted at the median doses in each category, ie, 0.0, 22.9, 34.0, 38.8, and 42.2 Gy. Vertical lines are 95% confidence intervals. Curved line is the best fitting dose-response relationship (RR = 1+exp[-5.02]dose*exp[0.075*dose]), allowing for curvature (two-sided Pnonlinearity = .03, likelihood ratio test). See Supplementary Figure 2 (available online) for additional details." id="0" name="image33.jpg"/>
                            <pic:cNvPicPr preferRelativeResize="0"/>
                          </pic:nvPicPr>
                          <pic:blipFill>
                            <a:blip r:embed="rId778"/>
                            <a:srcRect b="0" l="0" r="0" t="0"/>
                            <a:stretch>
                              <a:fillRect/>
                            </a:stretch>
                          </pic:blipFill>
                          <pic:spPr>
                            <a:xfrm>
                              <a:off x="0" y="0"/>
                              <a:ext cx="3200400" cy="1994916"/>
                            </a:xfrm>
                            <a:prstGeom prst="rect"/>
                            <a:ln/>
                          </pic:spPr>
                        </pic:pic>
                      </a:graphicData>
                    </a:graphic>
                  </wp:inline>
                </w:drawing>
              </w:r>
            </w:hyperlink>
            <w:hyperlink r:id="rId779">
              <w:r w:rsidDel="00000000" w:rsidR="00000000" w:rsidRPr="00000000">
                <w:rPr>
                  <w:color w:val="1155cc"/>
                  <w:u w:val="single"/>
                </w:rPr>
                <w:drawing>
                  <wp:inline distB="114300" distT="114300" distL="114300" distR="114300">
                    <wp:extent cx="3200400" cy="2048256"/>
                    <wp:effectExtent b="0" l="0" r="0" t="0"/>
                    <wp:docPr id="22" name="image35.png"/>
                    <a:graphic>
                      <a:graphicData uri="http://schemas.openxmlformats.org/drawingml/2006/picture">
                        <pic:pic>
                          <pic:nvPicPr>
                            <pic:cNvPr id="0" name="image35.png"/>
                            <pic:cNvPicPr preferRelativeResize="0"/>
                          </pic:nvPicPr>
                          <pic:blipFill>
                            <a:blip r:embed="rId780"/>
                            <a:srcRect b="0" l="0" r="0" t="0"/>
                            <a:stretch>
                              <a:fillRect/>
                            </a:stretch>
                          </pic:blipFill>
                          <pic:spPr>
                            <a:xfrm>
                              <a:off x="0" y="0"/>
                              <a:ext cx="3200400" cy="2048256"/>
                            </a:xfrm>
                            <a:prstGeom prst="rect"/>
                            <a:ln/>
                          </pic:spPr>
                        </pic:pic>
                      </a:graphicData>
                    </a:graphic>
                  </wp:inline>
                </w:drawing>
              </w:r>
            </w:hyperlink>
            <w:hyperlink r:id="rId781">
              <w:r w:rsidDel="00000000" w:rsidR="00000000" w:rsidRPr="00000000">
                <w:rPr>
                  <w:color w:val="1155cc"/>
                  <w:u w:val="single"/>
                </w:rPr>
                <w:drawing>
                  <wp:inline distB="114300" distT="114300" distL="114300" distR="114300">
                    <wp:extent cx="6724650" cy="2514600"/>
                    <wp:effectExtent b="0" l="0" r="0" t="0"/>
                    <wp:docPr id="11" name="image15.png"/>
                    <a:graphic>
                      <a:graphicData uri="http://schemas.openxmlformats.org/drawingml/2006/picture">
                        <pic:pic>
                          <pic:nvPicPr>
                            <pic:cNvPr id="0" name="image15.png"/>
                            <pic:cNvPicPr preferRelativeResize="0"/>
                          </pic:nvPicPr>
                          <pic:blipFill>
                            <a:blip r:embed="rId782"/>
                            <a:srcRect b="0" l="0" r="0" t="0"/>
                            <a:stretch>
                              <a:fillRect/>
                            </a:stretch>
                          </pic:blipFill>
                          <pic:spPr>
                            <a:xfrm>
                              <a:off x="0" y="0"/>
                              <a:ext cx="6724650" cy="2514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C92">
            <w:pPr>
              <w:keepNext w:val="0"/>
              <w:keepLines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Risk for valvular heart disease and heart failure increase exponentially for mean valvular, LV and heart dose &gt; 20 Gy.</w:t>
            </w:r>
          </w:p>
          <w:p w:rsidR="00000000" w:rsidDel="00000000" w:rsidP="00000000" w:rsidRDefault="00000000" w:rsidRPr="00000000" w14:paraId="00000C93">
            <w:pPr>
              <w:keepNext w:val="0"/>
              <w:keepLines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Any anthracyclines is roughly correlated with at least 21 Gy mean heart dose without anthracyclines.</w:t>
            </w:r>
          </w:p>
          <w:p w:rsidR="00000000" w:rsidDel="00000000" w:rsidP="00000000" w:rsidRDefault="00000000" w:rsidRPr="00000000" w14:paraId="00000C94">
            <w:pPr>
              <w:keepNext w:val="0"/>
              <w:keepLines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Experts recommend keeping dose to heart &lt; 5 Gy (15 Gy max) or LV mean to &lt; 2 Gy (10 Gy max). </w:t>
            </w:r>
            <w:hyperlink r:id="rId78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95">
            <w:pPr>
              <w:keepNext w:val="0"/>
              <w:keepLines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rdo" w:cs="Cardo" w:eastAsia="Cardo" w:hAnsi="Cardo"/>
                <w:rtl w:val="0"/>
              </w:rPr>
              <w:t xml:space="preserve">This sharp rise in events for mean heart dose &gt; 20 Gy has also been demonstrated in lung cancer, but events happen much sooner in adults (only at two years). For patients treated with conventionally fractionated dose-escalated RT alone, 2y cardiac events for &lt; 10 Gy / 10-20 Gy / &gt;20 Gy MHD of 4→ 7→ 21%! </w:t>
            </w:r>
            <w:hyperlink r:id="rId784">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numPr>
          <w:ilvl w:val="0"/>
          <w:numId w:val="10"/>
        </w:numPr>
        <w:ind w:left="720" w:hanging="360"/>
        <w:rPr>
          <w:u w:val="none"/>
        </w:rPr>
      </w:pPr>
      <w:r w:rsidDel="00000000" w:rsidR="00000000" w:rsidRPr="00000000">
        <w:rPr>
          <w:b w:val="1"/>
          <w:rtl w:val="0"/>
        </w:rPr>
        <w:t xml:space="preserve">Risk for Valvular Heart Disease after Treatment for Hodgkin Lymphoma</w:t>
      </w:r>
      <w:r w:rsidDel="00000000" w:rsidR="00000000" w:rsidRPr="00000000">
        <w:rPr>
          <w:rtl w:val="0"/>
        </w:rPr>
        <w:t xml:space="preserve"> [</w:t>
      </w:r>
      <w:hyperlink r:id="rId785">
        <w:r w:rsidDel="00000000" w:rsidR="00000000" w:rsidRPr="00000000">
          <w:rPr>
            <w:rtl w:val="0"/>
          </w:rPr>
          <w:t xml:space="preserve">Cutter JNCI '15</w:t>
        </w:r>
      </w:hyperlink>
      <w:r w:rsidDel="00000000" w:rsidR="00000000" w:rsidRPr="00000000">
        <w:rPr>
          <w:rtl w:val="0"/>
        </w:rPr>
        <w:t xml:space="preserve">]:</w:t>
      </w:r>
    </w:p>
    <w:p w:rsidR="00000000" w:rsidDel="00000000" w:rsidP="00000000" w:rsidRDefault="00000000" w:rsidRPr="00000000" w14:paraId="00000C98">
      <w:pPr>
        <w:ind w:left="720" w:firstLine="0"/>
        <w:rPr/>
      </w:pPr>
      <w:r w:rsidDel="00000000" w:rsidR="00000000" w:rsidRPr="00000000">
        <w:rPr>
          <w:rtl w:val="0"/>
        </w:rPr>
        <w:t xml:space="preserve">Greater than 20 Gy to heart valves appears to be a legitimate risk factor for late valvular disease (Figure 3). </w:t>
      </w:r>
    </w:p>
    <w:p w:rsidR="00000000" w:rsidDel="00000000" w:rsidP="00000000" w:rsidRDefault="00000000" w:rsidRPr="00000000" w14:paraId="00000C99">
      <w:pPr>
        <w:numPr>
          <w:ilvl w:val="1"/>
          <w:numId w:val="10"/>
        </w:numPr>
        <w:ind w:left="1440" w:hanging="360"/>
        <w:rPr>
          <w:u w:val="none"/>
        </w:rPr>
      </w:pPr>
      <w:r w:rsidDel="00000000" w:rsidR="00000000" w:rsidRPr="00000000">
        <w:rPr>
          <w:rtl w:val="0"/>
        </w:rPr>
        <w:t xml:space="preserve">1,852 5y HL survivors diagnosed 15-41 yo between 1965 and 1995. Cases (n=89) with at least moderate valvular heart disease as first CV diagnosis following HL treatment. Control (n=200) matched on age, sex, and date.</w:t>
      </w:r>
    </w:p>
    <w:p w:rsidR="00000000" w:rsidDel="00000000" w:rsidP="00000000" w:rsidRDefault="00000000" w:rsidRPr="00000000" w14:paraId="00000C9A">
      <w:pPr>
        <w:numPr>
          <w:ilvl w:val="1"/>
          <w:numId w:val="10"/>
        </w:numPr>
        <w:ind w:left="1440" w:hanging="360"/>
        <w:rPr>
          <w:u w:val="none"/>
        </w:rPr>
      </w:pPr>
      <w:r w:rsidDel="00000000" w:rsidR="00000000" w:rsidRPr="00000000">
        <w:rPr>
          <w:rtl w:val="0"/>
        </w:rPr>
        <w:t xml:space="preserve">Of the 89 cases, aortic (n=63) and mitral valves (n=42) were more frequently affected.</w:t>
      </w:r>
    </w:p>
    <w:p w:rsidR="00000000" w:rsidDel="00000000" w:rsidP="00000000" w:rsidRDefault="00000000" w:rsidRPr="00000000" w14:paraId="00000C9B">
      <w:pPr>
        <w:numPr>
          <w:ilvl w:val="1"/>
          <w:numId w:val="10"/>
        </w:numPr>
        <w:ind w:left="1440" w:hanging="360"/>
        <w:rPr>
          <w:u w:val="none"/>
        </w:rPr>
      </w:pPr>
      <w:r w:rsidDel="00000000" w:rsidR="00000000" w:rsidRPr="00000000">
        <w:rPr>
          <w:rtl w:val="0"/>
        </w:rPr>
        <w:t xml:space="preserve">Risks increased exponentially with RT dose. </w:t>
      </w:r>
    </w:p>
    <w:p w:rsidR="00000000" w:rsidDel="00000000" w:rsidP="00000000" w:rsidRDefault="00000000" w:rsidRPr="00000000" w14:paraId="00000C9C">
      <w:pPr>
        <w:numPr>
          <w:ilvl w:val="1"/>
          <w:numId w:val="10"/>
        </w:numPr>
        <w:ind w:left="1440" w:hanging="360"/>
        <w:rPr>
          <w:u w:val="none"/>
        </w:rPr>
      </w:pPr>
      <w:r w:rsidDel="00000000" w:rsidR="00000000" w:rsidRPr="00000000">
        <w:rPr>
          <w:rFonts w:ascii="Gungsuh" w:cs="Gungsuh" w:eastAsia="Gungsuh" w:hAnsi="Gungsuh"/>
          <w:rtl w:val="0"/>
        </w:rPr>
        <w:t xml:space="preserve">Doses to affected valve(s) of ≤ 30 Gy / 31-35 / 36-40 / &gt; 40 Gy with HR 1.4→ 3.1→ 5.4→ 11.8.</w:t>
      </w:r>
    </w:p>
    <w:p w:rsidR="00000000" w:rsidDel="00000000" w:rsidP="00000000" w:rsidRDefault="00000000" w:rsidRPr="00000000" w14:paraId="00000C9D">
      <w:pPr>
        <w:numPr>
          <w:ilvl w:val="1"/>
          <w:numId w:val="10"/>
        </w:numPr>
        <w:ind w:left="1440" w:hanging="360"/>
        <w:rPr>
          <w:u w:val="none"/>
        </w:rPr>
      </w:pPr>
      <w:r w:rsidDel="00000000" w:rsidR="00000000" w:rsidRPr="00000000">
        <w:rPr>
          <w:rFonts w:ascii="Gungsuh" w:cs="Gungsuh" w:eastAsia="Gungsuh" w:hAnsi="Gungsuh"/>
          <w:rtl w:val="0"/>
        </w:rPr>
        <w:t xml:space="preserve">30y cumulative risks for ≤ 30 Gy / 31-35 / 36-40 / &gt; 40 Gy of 3→ 6→ 9→ 12%.</w:t>
      </w:r>
    </w:p>
    <w:p w:rsidR="00000000" w:rsidDel="00000000" w:rsidP="00000000" w:rsidRDefault="00000000" w:rsidRPr="00000000" w14:paraId="00000C9E">
      <w:pPr>
        <w:numPr>
          <w:ilvl w:val="0"/>
          <w:numId w:val="10"/>
        </w:numPr>
        <w:ind w:left="720" w:hanging="360"/>
        <w:rPr>
          <w:u w:val="none"/>
        </w:rPr>
      </w:pPr>
      <w:r w:rsidDel="00000000" w:rsidR="00000000" w:rsidRPr="00000000">
        <w:rPr>
          <w:b w:val="1"/>
          <w:rtl w:val="0"/>
        </w:rPr>
        <w:t xml:space="preserve">Risk for heart failure in survivors of HL: effects of cardiac exposure and anthracyclines </w:t>
      </w:r>
      <w:r w:rsidDel="00000000" w:rsidR="00000000" w:rsidRPr="00000000">
        <w:rPr>
          <w:rtl w:val="0"/>
        </w:rPr>
        <w:t xml:space="preserve">[</w:t>
      </w:r>
      <w:hyperlink r:id="rId786">
        <w:r w:rsidDel="00000000" w:rsidR="00000000" w:rsidRPr="00000000">
          <w:rPr>
            <w:rtl w:val="0"/>
          </w:rPr>
          <w:t xml:space="preserve">van Nimwegen Blood '17</w:t>
        </w:r>
      </w:hyperlink>
      <w:r w:rsidDel="00000000" w:rsidR="00000000" w:rsidRPr="00000000">
        <w:rPr>
          <w:rtl w:val="0"/>
        </w:rPr>
        <w:t xml:space="preserve">]:</w:t>
      </w:r>
    </w:p>
    <w:p w:rsidR="00000000" w:rsidDel="00000000" w:rsidP="00000000" w:rsidRDefault="00000000" w:rsidRPr="00000000" w14:paraId="00000C9F">
      <w:pPr>
        <w:ind w:left="720" w:firstLine="0"/>
        <w:rPr/>
      </w:pPr>
      <w:r w:rsidDel="00000000" w:rsidR="00000000" w:rsidRPr="00000000">
        <w:rPr>
          <w:rtl w:val="0"/>
        </w:rPr>
        <w:t xml:space="preserve">Greater than 20 Gy mean heart dose appears to exponentially increase risk for heart failure (Figure 1A).</w:t>
      </w:r>
    </w:p>
    <w:p w:rsidR="00000000" w:rsidDel="00000000" w:rsidP="00000000" w:rsidRDefault="00000000" w:rsidRPr="00000000" w14:paraId="00000CA0">
      <w:pPr>
        <w:ind w:left="720" w:firstLine="0"/>
        <w:rPr/>
      </w:pPr>
      <w:r w:rsidDel="00000000" w:rsidR="00000000" w:rsidRPr="00000000">
        <w:rPr>
          <w:rtl w:val="0"/>
        </w:rPr>
        <w:t xml:space="preserve">Greater than 20 Gy to the left ventricle appears to be a legitimate risk factor for heart failure (Figure 1B). </w:t>
      </w:r>
    </w:p>
    <w:p w:rsidR="00000000" w:rsidDel="00000000" w:rsidP="00000000" w:rsidRDefault="00000000" w:rsidRPr="00000000" w14:paraId="00000CA1">
      <w:pPr>
        <w:ind w:left="720" w:firstLine="0"/>
        <w:rPr/>
      </w:pPr>
      <w:r w:rsidDel="00000000" w:rsidR="00000000" w:rsidRPr="00000000">
        <w:rPr>
          <w:rtl w:val="0"/>
        </w:rPr>
        <w:t xml:space="preserve">The risk for heart failure rises sharply above 20 Gy for mean LV dose, regardless of anthracyclines (Figure 2). </w:t>
      </w:r>
    </w:p>
    <w:p w:rsidR="00000000" w:rsidDel="00000000" w:rsidP="00000000" w:rsidRDefault="00000000" w:rsidRPr="00000000" w14:paraId="00000CA2">
      <w:pPr>
        <w:numPr>
          <w:ilvl w:val="1"/>
          <w:numId w:val="10"/>
        </w:numPr>
        <w:ind w:left="1440" w:hanging="360"/>
        <w:rPr>
          <w:u w:val="none"/>
        </w:rPr>
      </w:pPr>
      <w:r w:rsidDel="00000000" w:rsidR="00000000" w:rsidRPr="00000000">
        <w:rPr>
          <w:rtl w:val="0"/>
        </w:rPr>
        <w:t xml:space="preserve">2,617 5y HL survivors diagnosed before at 51 between 1965 and 1995. Cases (n=91) had moderate or severe heart failure as their first cardiovascular diagnosis. Controls (n=278) were matched on age, sex, and HL diagnosis date.</w:t>
      </w:r>
    </w:p>
    <w:p w:rsidR="00000000" w:rsidDel="00000000" w:rsidP="00000000" w:rsidRDefault="00000000" w:rsidRPr="00000000" w14:paraId="00000CA3">
      <w:pPr>
        <w:numPr>
          <w:ilvl w:val="2"/>
          <w:numId w:val="10"/>
        </w:numPr>
        <w:ind w:left="2160" w:hanging="360"/>
        <w:rPr>
          <w:u w:val="none"/>
        </w:rPr>
      </w:pPr>
      <w:r w:rsidDel="00000000" w:rsidR="00000000" w:rsidRPr="00000000">
        <w:rPr>
          <w:rtl w:val="0"/>
        </w:rPr>
        <w:t xml:space="preserve">Most patients received around 300 mg/m2 of doxorubicin.</w:t>
      </w:r>
    </w:p>
    <w:p w:rsidR="00000000" w:rsidDel="00000000" w:rsidP="00000000" w:rsidRDefault="00000000" w:rsidRPr="00000000" w14:paraId="00000CA4">
      <w:pPr>
        <w:numPr>
          <w:ilvl w:val="1"/>
          <w:numId w:val="10"/>
        </w:numPr>
        <w:ind w:left="1440" w:hanging="360"/>
        <w:rPr>
          <w:u w:val="none"/>
        </w:rPr>
      </w:pPr>
      <w:r w:rsidDel="00000000" w:rsidR="00000000" w:rsidRPr="00000000">
        <w:rPr>
          <w:rtl w:val="0"/>
        </w:rPr>
        <w:t xml:space="preserve">Mean heart dose and mean LV dose were estimated by reconstruction of individual treatments.</w:t>
      </w:r>
    </w:p>
    <w:p w:rsidR="00000000" w:rsidDel="00000000" w:rsidP="00000000" w:rsidRDefault="00000000" w:rsidRPr="00000000" w14:paraId="00000CA5">
      <w:pPr>
        <w:numPr>
          <w:ilvl w:val="1"/>
          <w:numId w:val="10"/>
        </w:numPr>
        <w:ind w:left="1440" w:hanging="360"/>
        <w:rPr>
          <w:u w:val="none"/>
        </w:rPr>
      </w:pPr>
      <w:r w:rsidDel="00000000" w:rsidR="00000000" w:rsidRPr="00000000">
        <w:rPr>
          <w:rFonts w:ascii="Cardo" w:cs="Cardo" w:eastAsia="Cardo" w:hAnsi="Cardo"/>
          <w:rtl w:val="0"/>
        </w:rPr>
        <w:t xml:space="preserve">Average mean LV dose (MLVD) of 17→ 14 Gy.</w:t>
      </w:r>
    </w:p>
    <w:p w:rsidR="00000000" w:rsidDel="00000000" w:rsidP="00000000" w:rsidRDefault="00000000" w:rsidRPr="00000000" w14:paraId="00000CA6">
      <w:pPr>
        <w:numPr>
          <w:ilvl w:val="1"/>
          <w:numId w:val="10"/>
        </w:numPr>
        <w:ind w:left="1440" w:hanging="360"/>
        <w:rPr>
          <w:u w:val="none"/>
        </w:rPr>
      </w:pPr>
      <w:r w:rsidDel="00000000" w:rsidR="00000000" w:rsidRPr="00000000">
        <w:rPr>
          <w:rFonts w:ascii="Gungsuh" w:cs="Gungsuh" w:eastAsia="Gungsuh" w:hAnsi="Gungsuh"/>
          <w:rtl w:val="0"/>
        </w:rPr>
        <w:t xml:space="preserve">MLVD of ≤ 15 / 20 / 25 / 26+ Gy with HR for HF of 1.3→ 1.7→ 2.8→ 4.4. </w:t>
      </w:r>
    </w:p>
    <w:p w:rsidR="00000000" w:rsidDel="00000000" w:rsidP="00000000" w:rsidRDefault="00000000" w:rsidRPr="00000000" w14:paraId="00000CA7">
      <w:pPr>
        <w:numPr>
          <w:ilvl w:val="1"/>
          <w:numId w:val="10"/>
        </w:numPr>
        <w:ind w:left="1440" w:hanging="360"/>
        <w:rPr>
          <w:u w:val="none"/>
        </w:rPr>
      </w:pPr>
      <w:r w:rsidDel="00000000" w:rsidR="00000000" w:rsidRPr="00000000">
        <w:rPr>
          <w:rtl w:val="0"/>
        </w:rPr>
        <w:t xml:space="preserve">Anthracycline-containing chemotherapy increased HF rate by 2.8, independently of RT dose.</w:t>
      </w:r>
    </w:p>
    <w:p w:rsidR="00000000" w:rsidDel="00000000" w:rsidP="00000000" w:rsidRDefault="00000000" w:rsidRPr="00000000" w14:paraId="00000CA8">
      <w:pPr>
        <w:numPr>
          <w:ilvl w:val="1"/>
          <w:numId w:val="10"/>
        </w:numPr>
        <w:ind w:left="1440" w:hanging="360"/>
        <w:rPr>
          <w:u w:val="none"/>
        </w:rPr>
      </w:pPr>
      <w:r w:rsidDel="00000000" w:rsidR="00000000" w:rsidRPr="00000000">
        <w:rPr>
          <w:rFonts w:ascii="Gungsuh" w:cs="Gungsuh" w:eastAsia="Gungsuh" w:hAnsi="Gungsuh"/>
          <w:rtl w:val="0"/>
        </w:rPr>
        <w:t xml:space="preserve">25y cumulative risk of HF for MLVD of ≤ 15 / 20 / 21+ Gy without anthracyclines of 4→ 6→ 13%.</w:t>
      </w:r>
    </w:p>
    <w:p w:rsidR="00000000" w:rsidDel="00000000" w:rsidP="00000000" w:rsidRDefault="00000000" w:rsidRPr="00000000" w14:paraId="00000CA9">
      <w:pPr>
        <w:numPr>
          <w:ilvl w:val="1"/>
          <w:numId w:val="10"/>
        </w:numPr>
        <w:ind w:left="1440" w:hanging="360"/>
      </w:pPr>
      <w:r w:rsidDel="00000000" w:rsidR="00000000" w:rsidRPr="00000000">
        <w:rPr>
          <w:rFonts w:ascii="Gungsuh" w:cs="Gungsuh" w:eastAsia="Gungsuh" w:hAnsi="Gungsuh"/>
          <w:rtl w:val="0"/>
        </w:rPr>
        <w:t xml:space="preserve">25y cumulative risk of HF for MLVD of ≤ 15 / 20 / 21+ Gy with anthracyclines of 11→ 16→ 33%.</w:t>
      </w:r>
    </w:p>
    <w:p w:rsidR="00000000" w:rsidDel="00000000" w:rsidP="00000000" w:rsidRDefault="00000000" w:rsidRPr="00000000" w14:paraId="00000CAA">
      <w:pPr>
        <w:numPr>
          <w:ilvl w:val="0"/>
          <w:numId w:val="10"/>
        </w:numPr>
        <w:ind w:left="720" w:hanging="360"/>
      </w:pPr>
      <w:r w:rsidDel="00000000" w:rsidR="00000000" w:rsidRPr="00000000">
        <w:rPr>
          <w:b w:val="1"/>
          <w:rtl w:val="0"/>
        </w:rPr>
        <w:t xml:space="preserve">CCSS: Cerebrovascular Diseases</w:t>
      </w:r>
      <w:r w:rsidDel="00000000" w:rsidR="00000000" w:rsidRPr="00000000">
        <w:rPr>
          <w:rtl w:val="0"/>
        </w:rPr>
        <w:t xml:space="preserve"> [</w:t>
      </w:r>
      <w:hyperlink r:id="rId787">
        <w:r w:rsidDel="00000000" w:rsidR="00000000" w:rsidRPr="00000000">
          <w:rPr>
            <w:rtl w:val="0"/>
          </w:rPr>
          <w:t xml:space="preserve">El-Fayech IJROBP '17</w:t>
        </w:r>
      </w:hyperlink>
      <w:r w:rsidDel="00000000" w:rsidR="00000000" w:rsidRPr="00000000">
        <w:rPr>
          <w:rtl w:val="0"/>
        </w:rPr>
        <w:t xml:space="preserve">]: </w:t>
      </w:r>
      <w:r w:rsidDel="00000000" w:rsidR="00000000" w:rsidRPr="00000000">
        <w:rPr>
          <w:b w:val="1"/>
          <w:rtl w:val="0"/>
        </w:rPr>
        <w:t xml:space="preserve">RT Dose to Circle of Willis</w:t>
      </w:r>
      <w:r w:rsidDel="00000000" w:rsidR="00000000" w:rsidRPr="00000000">
        <w:rPr>
          <w:rtl w:val="0"/>
        </w:rPr>
        <w:t xml:space="preserve">.</w:t>
      </w:r>
    </w:p>
    <w:p w:rsidR="00000000" w:rsidDel="00000000" w:rsidP="00000000" w:rsidRDefault="00000000" w:rsidRPr="00000000" w14:paraId="00000CAB">
      <w:pPr>
        <w:ind w:left="720" w:firstLine="0"/>
        <w:rPr/>
      </w:pPr>
      <w:r w:rsidDel="00000000" w:rsidR="00000000" w:rsidRPr="00000000">
        <w:rPr>
          <w:rtl w:val="0"/>
        </w:rPr>
        <w:t xml:space="preserve">It appears as if the [</w:t>
      </w:r>
      <w:hyperlink r:id="rId788">
        <w:r w:rsidDel="00000000" w:rsidR="00000000" w:rsidRPr="00000000">
          <w:rPr>
            <w:rtl w:val="0"/>
          </w:rPr>
          <w:t xml:space="preserve">St. Jude</w:t>
        </w:r>
      </w:hyperlink>
      <w:r w:rsidDel="00000000" w:rsidR="00000000" w:rsidRPr="00000000">
        <w:rPr>
          <w:rFonts w:ascii="Gungsuh" w:cs="Gungsuh" w:eastAsia="Gungsuh" w:hAnsi="Gungsuh"/>
          <w:rtl w:val="0"/>
        </w:rPr>
        <w:t xml:space="preserve">] cardiovascular calculator relies more heavily on the Chow paper above. However, higher numbers for stroke risks should be quoted when irradiating the circle of willis. The 11% risk of stroke with ≥ 10 Gy to willis circle isn’t too far off from the ~7% risk of stroke if ≥ 20 Gy cranial RT from the Chow paper above.</w:t>
      </w:r>
    </w:p>
    <w:p w:rsidR="00000000" w:rsidDel="00000000" w:rsidP="00000000" w:rsidRDefault="00000000" w:rsidRPr="00000000" w14:paraId="00000CAC">
      <w:pPr>
        <w:numPr>
          <w:ilvl w:val="1"/>
          <w:numId w:val="10"/>
        </w:numPr>
        <w:ind w:left="1440" w:hanging="360"/>
      </w:pPr>
      <w:r w:rsidDel="00000000" w:rsidR="00000000" w:rsidRPr="00000000">
        <w:rPr>
          <w:rtl w:val="0"/>
        </w:rPr>
        <w:t xml:space="preserve">3k 5y cancer survivors. MFU 26y. RT doses to Willis Circle and brain structures were estimated for 2k children who received cranial RT (around 1k did not receive cranial RT). </w:t>
      </w:r>
    </w:p>
    <w:p w:rsidR="00000000" w:rsidDel="00000000" w:rsidP="00000000" w:rsidRDefault="00000000" w:rsidRPr="00000000" w14:paraId="00000CAD">
      <w:pPr>
        <w:numPr>
          <w:ilvl w:val="1"/>
          <w:numId w:val="10"/>
        </w:numPr>
        <w:ind w:left="1440" w:hanging="360"/>
      </w:pPr>
      <w:r w:rsidDel="00000000" w:rsidR="00000000" w:rsidRPr="00000000">
        <w:rPr>
          <w:rtl w:val="0"/>
        </w:rPr>
        <w:t xml:space="preserve">54 patients experienced a confirmed stroke, 39 were ischemic. </w:t>
      </w:r>
    </w:p>
    <w:p w:rsidR="00000000" w:rsidDel="00000000" w:rsidP="00000000" w:rsidRDefault="00000000" w:rsidRPr="00000000" w14:paraId="00000CAE">
      <w:pPr>
        <w:numPr>
          <w:ilvl w:val="1"/>
          <w:numId w:val="10"/>
        </w:numPr>
        <w:ind w:left="1440" w:hanging="360"/>
      </w:pPr>
      <w:r w:rsidDel="00000000" w:rsidR="00000000" w:rsidRPr="00000000">
        <w:rPr>
          <w:rtl w:val="0"/>
        </w:rPr>
        <w:t xml:space="preserve">Patients not receiving RT had a stroke risk similar to the general population.</w:t>
      </w:r>
    </w:p>
    <w:p w:rsidR="00000000" w:rsidDel="00000000" w:rsidP="00000000" w:rsidRDefault="00000000" w:rsidRPr="00000000" w14:paraId="00000CAF">
      <w:pPr>
        <w:numPr>
          <w:ilvl w:val="1"/>
          <w:numId w:val="10"/>
        </w:numPr>
        <w:ind w:left="1440" w:hanging="360"/>
      </w:pPr>
      <w:r w:rsidDel="00000000" w:rsidR="00000000" w:rsidRPr="00000000">
        <w:rPr>
          <w:rtl w:val="0"/>
        </w:rPr>
        <w:t xml:space="preserve">Patients who received RT had SIR for a stroke of 8.5.</w:t>
      </w:r>
    </w:p>
    <w:p w:rsidR="00000000" w:rsidDel="00000000" w:rsidP="00000000" w:rsidRDefault="00000000" w:rsidRPr="00000000" w14:paraId="00000CB0">
      <w:pPr>
        <w:numPr>
          <w:ilvl w:val="1"/>
          <w:numId w:val="10"/>
        </w:numPr>
        <w:ind w:left="1440" w:hanging="360"/>
      </w:pPr>
      <w:r w:rsidDel="00000000" w:rsidR="00000000" w:rsidRPr="00000000">
        <w:rPr>
          <w:rtl w:val="0"/>
        </w:rPr>
        <w:t xml:space="preserve">Willis Circle dose was the best predictor of stroke.</w:t>
      </w:r>
    </w:p>
    <w:p w:rsidR="00000000" w:rsidDel="00000000" w:rsidP="00000000" w:rsidRDefault="00000000" w:rsidRPr="00000000" w14:paraId="00000CB1">
      <w:pPr>
        <w:numPr>
          <w:ilvl w:val="1"/>
          <w:numId w:val="10"/>
        </w:numPr>
        <w:ind w:left="1440" w:hanging="360"/>
        <w:rPr>
          <w:u w:val="none"/>
        </w:rPr>
      </w:pPr>
      <w:r w:rsidDel="00000000" w:rsidR="00000000" w:rsidRPr="00000000">
        <w:rPr>
          <w:rFonts w:ascii="Gungsuh" w:cs="Gungsuh" w:eastAsia="Gungsuh" w:hAnsi="Gungsuh"/>
          <w:rtl w:val="0"/>
        </w:rPr>
        <w:t xml:space="preserve">Willis Circle doses ≥ 40 Gy with stroke RR of 16. </w:t>
      </w:r>
    </w:p>
    <w:p w:rsidR="00000000" w:rsidDel="00000000" w:rsidP="00000000" w:rsidRDefault="00000000" w:rsidRPr="00000000" w14:paraId="00000CB2">
      <w:pPr>
        <w:numPr>
          <w:ilvl w:val="1"/>
          <w:numId w:val="10"/>
        </w:numPr>
        <w:ind w:left="1440" w:hanging="360"/>
        <w:rPr>
          <w:u w:val="none"/>
        </w:rPr>
      </w:pPr>
      <w:r w:rsidDel="00000000" w:rsidR="00000000" w:rsidRPr="00000000">
        <w:rPr>
          <w:rFonts w:ascii="Gungsuh" w:cs="Gungsuh" w:eastAsia="Gungsuh" w:hAnsi="Gungsuh"/>
          <w:rtl w:val="0"/>
        </w:rPr>
        <w:t xml:space="preserve">By 45y of age, the cumulative incidence of stroke was 11% in patients who received ≥ 10 Gy to Willis Circle. </w:t>
      </w:r>
    </w:p>
    <w:p w:rsidR="00000000" w:rsidDel="00000000" w:rsidP="00000000" w:rsidRDefault="00000000" w:rsidRPr="00000000" w14:paraId="00000CB3">
      <w:pPr>
        <w:numPr>
          <w:ilvl w:val="0"/>
          <w:numId w:val="10"/>
        </w:numPr>
        <w:ind w:left="720" w:hanging="360"/>
        <w:rPr/>
      </w:pPr>
      <w:r w:rsidDel="00000000" w:rsidR="00000000" w:rsidRPr="00000000">
        <w:rPr>
          <w:b w:val="1"/>
          <w:rtl w:val="0"/>
        </w:rPr>
        <w:t xml:space="preserve">CCSS: Major cardiac events for adult survivors</w:t>
      </w:r>
      <w:r w:rsidDel="00000000" w:rsidR="00000000" w:rsidRPr="00000000">
        <w:rPr>
          <w:rtl w:val="0"/>
        </w:rPr>
        <w:t xml:space="preserve"> [</w:t>
      </w:r>
      <w:hyperlink r:id="rId789">
        <w:r w:rsidDel="00000000" w:rsidR="00000000" w:rsidRPr="00000000">
          <w:rPr>
            <w:rtl w:val="0"/>
          </w:rPr>
          <w:t xml:space="preserve">Mulrooney BMJ '20</w:t>
        </w:r>
      </w:hyperlink>
      <w:r w:rsidDel="00000000" w:rsidR="00000000" w:rsidRPr="00000000">
        <w:rPr>
          <w:rtl w:val="0"/>
        </w:rPr>
        <w:t xml:space="preserve">]:</w:t>
      </w:r>
    </w:p>
    <w:p w:rsidR="00000000" w:rsidDel="00000000" w:rsidP="00000000" w:rsidRDefault="00000000" w:rsidRPr="00000000" w14:paraId="00000CB4">
      <w:pPr>
        <w:numPr>
          <w:ilvl w:val="1"/>
          <w:numId w:val="10"/>
        </w:numPr>
        <w:ind w:left="1440" w:hanging="360"/>
        <w:rPr>
          <w:u w:val="none"/>
        </w:rPr>
      </w:pPr>
      <w:r w:rsidDel="00000000" w:rsidR="00000000" w:rsidRPr="00000000">
        <w:rPr>
          <w:rtl w:val="0"/>
        </w:rPr>
        <w:t xml:space="preserve">23k 5y cancer survivors, with around 1/3 treated from each decade from 1970-1999. Age at Dx 6y, last f/u age 28y.</w:t>
      </w:r>
    </w:p>
    <w:p w:rsidR="00000000" w:rsidDel="00000000" w:rsidP="00000000" w:rsidRDefault="00000000" w:rsidRPr="00000000" w14:paraId="00000CB5">
      <w:pPr>
        <w:numPr>
          <w:ilvl w:val="1"/>
          <w:numId w:val="10"/>
        </w:numPr>
        <w:ind w:left="1440" w:hanging="360"/>
        <w:rPr>
          <w:u w:val="none"/>
        </w:rPr>
      </w:pPr>
      <w:r w:rsidDel="00000000" w:rsidR="00000000" w:rsidRPr="00000000">
        <w:rPr>
          <w:rtl w:val="0"/>
        </w:rPr>
        <w:t xml:space="preserve">Compared with </w:t>
      </w:r>
      <w:r w:rsidDel="00000000" w:rsidR="00000000" w:rsidRPr="00000000">
        <w:rPr>
          <w:rtl w:val="0"/>
        </w:rPr>
        <w:t xml:space="preserve">pts</w:t>
      </w:r>
      <w:r w:rsidDel="00000000" w:rsidR="00000000" w:rsidRPr="00000000">
        <w:rPr>
          <w:rFonts w:ascii="Cardo" w:cs="Cardo" w:eastAsia="Cardo" w:hAnsi="Cardo"/>
          <w:rtl w:val="0"/>
        </w:rPr>
        <w:t xml:space="preserve"> diagnosed in the 70s, the risk of heart failure, CAD, and valvular heart disease decreased in the 80s and 90s, but only significantly for CAD. 20y cumulative incidence for CAD of 0.4→ 0.24→ 0.19%. </w:t>
      </w:r>
    </w:p>
    <w:p w:rsidR="00000000" w:rsidDel="00000000" w:rsidP="00000000" w:rsidRDefault="00000000" w:rsidRPr="00000000" w14:paraId="00000CB6">
      <w:pPr>
        <w:pStyle w:val="Heading2"/>
        <w:rPr/>
      </w:pPr>
      <w:bookmarkStart w:colFirst="0" w:colLast="0" w:name="_ylu6353h94ub" w:id="162"/>
      <w:bookmarkEnd w:id="162"/>
      <w:hyperlink w:anchor="_xilahm9fbnlf">
        <w:r w:rsidDel="00000000" w:rsidR="00000000" w:rsidRPr="00000000">
          <w:rPr>
            <w:rtl w:val="0"/>
          </w:rPr>
          <w:t xml:space="preserve">Hearing loss</w:t>
        </w:r>
      </w:hyperlink>
      <w:r w:rsidDel="00000000" w:rsidR="00000000" w:rsidRPr="00000000">
        <w:rPr>
          <w:rtl w:val="0"/>
        </w:rPr>
      </w:r>
    </w:p>
    <w:bookmarkStart w:colFirst="0" w:colLast="0" w:name="au96xz81tpyb" w:id="163"/>
    <w:bookmarkEnd w:id="163"/>
    <w:p w:rsidR="00000000" w:rsidDel="00000000" w:rsidP="00000000" w:rsidRDefault="00000000" w:rsidRPr="00000000" w14:paraId="00000CB7">
      <w:pPr>
        <w:numPr>
          <w:ilvl w:val="0"/>
          <w:numId w:val="48"/>
        </w:numPr>
        <w:ind w:left="720" w:hanging="360"/>
        <w:rPr/>
      </w:pPr>
      <w:r w:rsidDel="00000000" w:rsidR="00000000" w:rsidRPr="00000000">
        <w:rPr>
          <w:b w:val="1"/>
          <w:rtl w:val="0"/>
        </w:rPr>
        <w:t xml:space="preserve">PENTEC Risk of Hearing Loss from RT in Childhood Cancer Survivors</w:t>
      </w:r>
      <w:r w:rsidDel="00000000" w:rsidR="00000000" w:rsidRPr="00000000">
        <w:rPr>
          <w:rtl w:val="0"/>
        </w:rPr>
        <w:t xml:space="preserve"> [</w:t>
      </w:r>
      <w:hyperlink r:id="rId790">
        <w:r w:rsidDel="00000000" w:rsidR="00000000" w:rsidRPr="00000000">
          <w:rPr>
            <w:rtl w:val="0"/>
          </w:rPr>
          <w:t xml:space="preserve">Yock ASTRO '19</w:t>
        </w:r>
      </w:hyperlink>
      <w:r w:rsidDel="00000000" w:rsidR="00000000" w:rsidRPr="00000000">
        <w:rPr>
          <w:rtl w:val="0"/>
        </w:rPr>
        <w:t xml:space="preserve">]</w:t>
      </w:r>
    </w:p>
    <w:p w:rsidR="00000000" w:rsidDel="00000000" w:rsidP="00000000" w:rsidRDefault="00000000" w:rsidRPr="00000000" w14:paraId="00000CB8">
      <w:pPr>
        <w:ind w:left="720" w:firstLine="0"/>
        <w:rPr>
          <w:vertAlign w:val="superscript"/>
        </w:rPr>
      </w:pPr>
      <w:r w:rsidDel="00000000" w:rsidR="00000000" w:rsidRPr="00000000">
        <w:rPr>
          <w:rtl w:val="0"/>
        </w:rPr>
        <w:t xml:space="preserve">Recall: Hearing loss is associated with total cisplatin dose &gt; 450 mg/m2, therefore total dose is limited to this on standard and high risk medulloblastoma protocols. No matter how fancy RT gets, there will still be hearing loss. Some modern protocols limit cisplatin to 300 mg/m2. </w:t>
      </w:r>
      <w:hyperlink w:anchor="_g87sayc9v0v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B9">
      <w:pPr>
        <w:numPr>
          <w:ilvl w:val="1"/>
          <w:numId w:val="48"/>
        </w:numPr>
        <w:ind w:left="1440" w:hanging="360"/>
        <w:rPr/>
      </w:pPr>
      <w:r w:rsidDel="00000000" w:rsidR="00000000" w:rsidRPr="00000000">
        <w:rPr>
          <w:rFonts w:ascii="Gungsuh" w:cs="Gungsuh" w:eastAsia="Gungsuh" w:hAnsi="Gungsuh"/>
          <w:rtl w:val="0"/>
        </w:rPr>
        <w:t xml:space="preserve">Risk of hearing loss &lt; 5% if cochlea received ≤ 35 Gy, increasing to ~30% for 50 Gy.</w:t>
      </w:r>
    </w:p>
    <w:p w:rsidR="00000000" w:rsidDel="00000000" w:rsidP="00000000" w:rsidRDefault="00000000" w:rsidRPr="00000000" w14:paraId="00000CBA">
      <w:pPr>
        <w:numPr>
          <w:ilvl w:val="1"/>
          <w:numId w:val="48"/>
        </w:numPr>
        <w:ind w:left="1440" w:hanging="360"/>
        <w:rPr/>
      </w:pPr>
      <w:r w:rsidDel="00000000" w:rsidR="00000000" w:rsidRPr="00000000">
        <w:rPr>
          <w:rtl w:val="0"/>
        </w:rPr>
        <w:t xml:space="preserve">Children &lt; 5y may be at highest risk of developing RT-related hearing loss.</w:t>
      </w:r>
    </w:p>
    <w:p w:rsidR="00000000" w:rsidDel="00000000" w:rsidP="00000000" w:rsidRDefault="00000000" w:rsidRPr="00000000" w14:paraId="00000CBB">
      <w:pPr>
        <w:numPr>
          <w:ilvl w:val="1"/>
          <w:numId w:val="48"/>
        </w:numPr>
        <w:ind w:left="1440" w:hanging="360"/>
        <w:rPr/>
      </w:pPr>
      <w:r w:rsidDel="00000000" w:rsidR="00000000" w:rsidRPr="00000000">
        <w:rPr>
          <w:rtl w:val="0"/>
        </w:rPr>
        <w:t xml:space="preserve">Adults mean cochlear dose of 45 Gy with &lt; 30% risk of SNHL (similar to 14/1). </w:t>
      </w:r>
      <w:hyperlink r:id="rId791">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CBC">
      <w:pPr>
        <w:numPr>
          <w:ilvl w:val="1"/>
          <w:numId w:val="48"/>
        </w:numPr>
        <w:ind w:left="1440" w:hanging="360"/>
        <w:rPr/>
      </w:pPr>
      <w:r w:rsidDel="00000000" w:rsidR="00000000" w:rsidRPr="00000000">
        <w:rPr>
          <w:rtl w:val="0"/>
        </w:rPr>
        <w:t xml:space="preserve">Adults mean cochlear dose of 32 Gy with &lt; 20% risk of G2+ tinnitus. </w:t>
      </w:r>
      <w:hyperlink r:id="rId792">
        <w:r w:rsidDel="00000000" w:rsidR="00000000" w:rsidRPr="00000000">
          <w:rPr>
            <w:vertAlign w:val="superscript"/>
            <w:rtl w:val="0"/>
          </w:rPr>
          <w:t xml:space="preserve">Lee Rad Onc '15</w:t>
        </w:r>
      </w:hyperlink>
      <w:r w:rsidDel="00000000" w:rsidR="00000000" w:rsidRPr="00000000">
        <w:rPr>
          <w:rtl w:val="0"/>
        </w:rPr>
      </w:r>
    </w:p>
    <w:p w:rsidR="00000000" w:rsidDel="00000000" w:rsidP="00000000" w:rsidRDefault="00000000" w:rsidRPr="00000000" w14:paraId="00000CBD">
      <w:pPr>
        <w:numPr>
          <w:ilvl w:val="1"/>
          <w:numId w:val="48"/>
        </w:numPr>
        <w:ind w:left="1440" w:hanging="360"/>
        <w:rPr/>
      </w:pPr>
      <w:r w:rsidDel="00000000" w:rsidR="00000000" w:rsidRPr="00000000">
        <w:rPr>
          <w:rtl w:val="0"/>
        </w:rPr>
        <w:t xml:space="preserve">Threshold ~30 Gy to cochlea to cause damage.</w:t>
      </w:r>
    </w:p>
    <w:p w:rsidR="00000000" w:rsidDel="00000000" w:rsidP="00000000" w:rsidRDefault="00000000" w:rsidRPr="00000000" w14:paraId="00000CBE">
      <w:pPr>
        <w:numPr>
          <w:ilvl w:val="0"/>
          <w:numId w:val="48"/>
        </w:numPr>
        <w:ind w:left="720" w:hanging="360"/>
        <w:rPr>
          <w:u w:val="none"/>
        </w:rPr>
      </w:pPr>
      <w:r w:rsidDel="00000000" w:rsidR="00000000" w:rsidRPr="00000000">
        <w:rPr>
          <w:b w:val="1"/>
          <w:rtl w:val="0"/>
        </w:rPr>
        <w:t xml:space="preserve">Long-Term Incidence and Predictors of Hearing Loss Requiring Hearing Assistive Devices (HAD) </w:t>
      </w:r>
      <w:r w:rsidDel="00000000" w:rsidR="00000000" w:rsidRPr="00000000">
        <w:rPr>
          <w:rtl w:val="0"/>
        </w:rPr>
        <w:t xml:space="preserve">[</w:t>
      </w:r>
      <w:hyperlink r:id="rId793">
        <w:r w:rsidDel="00000000" w:rsidR="00000000" w:rsidRPr="00000000">
          <w:rPr>
            <w:rtl w:val="0"/>
          </w:rPr>
          <w:t xml:space="preserve">Beyea JCO '20</w:t>
        </w:r>
      </w:hyperlink>
      <w:r w:rsidDel="00000000" w:rsidR="00000000" w:rsidRPr="00000000">
        <w:rPr>
          <w:rtl w:val="0"/>
        </w:rPr>
        <w:t xml:space="preserve">]:</w:t>
      </w:r>
    </w:p>
    <w:p w:rsidR="00000000" w:rsidDel="00000000" w:rsidP="00000000" w:rsidRDefault="00000000" w:rsidRPr="00000000" w14:paraId="00000CBF">
      <w:pPr>
        <w:ind w:left="720" w:firstLine="0"/>
        <w:rPr/>
      </w:pPr>
      <w:r w:rsidDel="00000000" w:rsidR="00000000" w:rsidRPr="00000000">
        <w:rPr>
          <w:rtl w:val="0"/>
        </w:rPr>
        <w:t xml:space="preserve">Patients with NB or hepatoblastoma, CDDP exposure &gt; 200 mg/m2, age 0-4 at diagnosis, or cranial RT &gt; 32 Gy were at highest risk.</w:t>
      </w:r>
    </w:p>
    <w:p w:rsidR="00000000" w:rsidDel="00000000" w:rsidP="00000000" w:rsidRDefault="00000000" w:rsidRPr="00000000" w14:paraId="00000CC0">
      <w:pPr>
        <w:numPr>
          <w:ilvl w:val="1"/>
          <w:numId w:val="48"/>
        </w:numPr>
        <w:ind w:left="1440" w:hanging="360"/>
        <w:rPr>
          <w:u w:val="none"/>
        </w:rPr>
      </w:pPr>
      <w:r w:rsidDel="00000000" w:rsidR="00000000" w:rsidRPr="00000000">
        <w:rPr>
          <w:rtl w:val="0"/>
        </w:rPr>
        <w:t xml:space="preserve">11,842 cases and 59,210 controls. 1986-2016.</w:t>
      </w:r>
    </w:p>
    <w:p w:rsidR="00000000" w:rsidDel="00000000" w:rsidP="00000000" w:rsidRDefault="00000000" w:rsidRPr="00000000" w14:paraId="00000CC1">
      <w:pPr>
        <w:numPr>
          <w:ilvl w:val="1"/>
          <w:numId w:val="48"/>
        </w:numPr>
        <w:ind w:left="1440" w:hanging="360"/>
        <w:rPr>
          <w:u w:val="none"/>
        </w:rPr>
      </w:pPr>
      <w:r w:rsidDel="00000000" w:rsidR="00000000" w:rsidRPr="00000000">
        <w:rPr>
          <w:rtl w:val="0"/>
        </w:rPr>
        <w:t xml:space="preserve">Cases were at higher risk for HAD, with HR 12.8. </w:t>
      </w:r>
    </w:p>
    <w:p w:rsidR="00000000" w:rsidDel="00000000" w:rsidP="00000000" w:rsidRDefault="00000000" w:rsidRPr="00000000" w14:paraId="00000CC2">
      <w:pPr>
        <w:numPr>
          <w:ilvl w:val="1"/>
          <w:numId w:val="48"/>
        </w:numPr>
        <w:ind w:left="1440" w:hanging="360"/>
        <w:rPr>
          <w:u w:val="none"/>
        </w:rPr>
      </w:pPr>
      <w:r w:rsidDel="00000000" w:rsidR="00000000" w:rsidRPr="00000000">
        <w:rPr>
          <w:rtl w:val="0"/>
        </w:rPr>
        <w:t xml:space="preserve">Cumulative incidence of HAD among survivors of 2.1% at 20y and 6.4% at 30y. </w:t>
      </w:r>
    </w:p>
    <w:p w:rsidR="00000000" w:rsidDel="00000000" w:rsidP="00000000" w:rsidRDefault="00000000" w:rsidRPr="00000000" w14:paraId="00000CC3">
      <w:pPr>
        <w:numPr>
          <w:ilvl w:val="1"/>
          <w:numId w:val="48"/>
        </w:numPr>
        <w:ind w:left="1440" w:hanging="360"/>
        <w:rPr>
          <w:u w:val="none"/>
        </w:rPr>
      </w:pPr>
      <w:r w:rsidDel="00000000" w:rsidR="00000000" w:rsidRPr="00000000">
        <w:rPr>
          <w:rtl w:val="0"/>
        </w:rPr>
        <w:t xml:space="preserve">The 30y incidence was highest in neuroblastoma at 11% and hepatoblastoma at 16%. </w:t>
      </w:r>
    </w:p>
    <w:p w:rsidR="00000000" w:rsidDel="00000000" w:rsidP="00000000" w:rsidRDefault="00000000" w:rsidRPr="00000000" w14:paraId="00000CC4">
      <w:pPr>
        <w:numPr>
          <w:ilvl w:val="1"/>
          <w:numId w:val="48"/>
        </w:numPr>
        <w:ind w:left="1440" w:hanging="360"/>
        <w:rPr>
          <w:u w:val="none"/>
        </w:rPr>
      </w:pPr>
      <w:r w:rsidDel="00000000" w:rsidR="00000000" w:rsidRPr="00000000">
        <w:rPr>
          <w:rtl w:val="0"/>
        </w:rPr>
        <w:t xml:space="preserve">Predictors of HAD on MVA included age 0-4 t diagnosis.</w:t>
      </w:r>
    </w:p>
    <w:p w:rsidR="00000000" w:rsidDel="00000000" w:rsidP="00000000" w:rsidRDefault="00000000" w:rsidRPr="00000000" w14:paraId="00000CC5">
      <w:pPr>
        <w:numPr>
          <w:ilvl w:val="1"/>
          <w:numId w:val="48"/>
        </w:numPr>
        <w:ind w:left="1440" w:hanging="360"/>
        <w:rPr>
          <w:u w:val="none"/>
        </w:rPr>
      </w:pPr>
      <w:r w:rsidDel="00000000" w:rsidR="00000000" w:rsidRPr="00000000">
        <w:rPr>
          <w:rtl w:val="0"/>
        </w:rPr>
        <w:t xml:space="preserve">Relative to no CDDP exposure, patients receiving &lt; 200 mg/m2 were not at greater risk, unlike those receiving higher doses. </w:t>
      </w:r>
    </w:p>
    <w:p w:rsidR="00000000" w:rsidDel="00000000" w:rsidP="00000000" w:rsidRDefault="00000000" w:rsidRPr="00000000" w14:paraId="00000CC6">
      <w:pPr>
        <w:numPr>
          <w:ilvl w:val="1"/>
          <w:numId w:val="48"/>
        </w:numPr>
        <w:ind w:left="1440" w:hanging="360"/>
        <w:rPr>
          <w:u w:val="none"/>
        </w:rPr>
      </w:pPr>
      <w:r w:rsidDel="00000000" w:rsidR="00000000" w:rsidRPr="00000000">
        <w:rPr>
          <w:rFonts w:ascii="Gungsuh" w:cs="Gungsuh" w:eastAsia="Gungsuh" w:hAnsi="Gungsuh"/>
          <w:rtl w:val="0"/>
        </w:rPr>
        <w:t xml:space="preserve">Relative to no cranial or facial RT, those who received ≤ 32 Gy were at no higher risk, unilike those who had received &gt; 32 Gy.</w:t>
      </w:r>
    </w:p>
    <w:p w:rsidR="00000000" w:rsidDel="00000000" w:rsidP="00000000" w:rsidRDefault="00000000" w:rsidRPr="00000000" w14:paraId="00000CC7">
      <w:pPr>
        <w:numPr>
          <w:ilvl w:val="1"/>
          <w:numId w:val="48"/>
        </w:numPr>
        <w:ind w:left="1440" w:hanging="360"/>
        <w:rPr>
          <w:u w:val="none"/>
        </w:rPr>
      </w:pPr>
      <w:r w:rsidDel="00000000" w:rsidR="00000000" w:rsidRPr="00000000">
        <w:rPr>
          <w:rtl w:val="0"/>
        </w:rPr>
        <w:t xml:space="preserve">Carboplatin exposure was not associated with HAD.</w:t>
      </w:r>
    </w:p>
    <w:p w:rsidR="00000000" w:rsidDel="00000000" w:rsidP="00000000" w:rsidRDefault="00000000" w:rsidRPr="00000000" w14:paraId="00000CC8">
      <w:pPr>
        <w:rPr>
          <w:b w:val="1"/>
        </w:rPr>
      </w:pPr>
      <w:hyperlink w:anchor="_xilahm9fbnlf">
        <w:r w:rsidDel="00000000" w:rsidR="00000000" w:rsidRPr="00000000">
          <w:rPr>
            <w:b w:val="1"/>
            <w:rtl w:val="0"/>
          </w:rPr>
          <w:t xml:space="preserve">Vision loss</w:t>
        </w:r>
      </w:hyperlink>
      <w:r w:rsidDel="00000000" w:rsidR="00000000" w:rsidRPr="00000000">
        <w:rPr>
          <w:rtl w:val="0"/>
        </w:rPr>
      </w:r>
    </w:p>
    <w:p w:rsidR="00000000" w:rsidDel="00000000" w:rsidP="00000000" w:rsidRDefault="00000000" w:rsidRPr="00000000" w14:paraId="00000CC9">
      <w:pPr>
        <w:ind w:left="0" w:firstLine="0"/>
        <w:rPr>
          <w:b w:val="1"/>
        </w:rPr>
      </w:pPr>
      <w:r w:rsidDel="00000000" w:rsidR="00000000" w:rsidRPr="00000000">
        <w:rPr>
          <w:rFonts w:ascii="Gungsuh" w:cs="Gungsuh" w:eastAsia="Gungsuh" w:hAnsi="Gungsuh"/>
          <w:rtl w:val="0"/>
        </w:rPr>
        <w:t xml:space="preserve">Orbital hypoplasia with mean bony orbit dose ≥ 30 Gy (not vision loss, though) [</w:t>
      </w:r>
      <w:hyperlink r:id="rId794">
        <w:r w:rsidDel="00000000" w:rsidR="00000000" w:rsidRPr="00000000">
          <w:rPr>
            <w:rtl w:val="0"/>
          </w:rPr>
          <w:t xml:space="preserve">Tinkle IJROBP ‘20</w:t>
        </w:r>
      </w:hyperlink>
      <w:r w:rsidDel="00000000" w:rsidR="00000000" w:rsidRPr="00000000">
        <w:rPr>
          <w:rtl w:val="0"/>
        </w:rPr>
        <w:t xml:space="preserve">]</w:t>
      </w:r>
      <w:r w:rsidDel="00000000" w:rsidR="00000000" w:rsidRPr="00000000">
        <w:rPr>
          <w:rtl w:val="0"/>
        </w:rPr>
      </w:r>
    </w:p>
    <w:bookmarkStart w:colFirst="0" w:colLast="0" w:name="q14t8cl4fkst" w:id="164"/>
    <w:bookmarkEnd w:id="164"/>
    <w:p w:rsidR="00000000" w:rsidDel="00000000" w:rsidP="00000000" w:rsidRDefault="00000000" w:rsidRPr="00000000" w14:paraId="00000CCA">
      <w:pPr>
        <w:numPr>
          <w:ilvl w:val="0"/>
          <w:numId w:val="91"/>
        </w:numPr>
        <w:ind w:left="720" w:hanging="360"/>
        <w:rPr/>
      </w:pPr>
      <w:r w:rsidDel="00000000" w:rsidR="00000000" w:rsidRPr="00000000">
        <w:rPr>
          <w:b w:val="1"/>
          <w:rtl w:val="0"/>
        </w:rPr>
        <w:t xml:space="preserve">Dose-effect for ON and OC in pediatric brain tumor survivors</w:t>
      </w:r>
      <w:r w:rsidDel="00000000" w:rsidR="00000000" w:rsidRPr="00000000">
        <w:rPr>
          <w:rtl w:val="0"/>
        </w:rPr>
        <w:t xml:space="preserve"> [</w:t>
      </w:r>
      <w:hyperlink r:id="rId795">
        <w:r w:rsidDel="00000000" w:rsidR="00000000" w:rsidRPr="00000000">
          <w:rPr>
            <w:rtl w:val="0"/>
          </w:rPr>
          <w:t xml:space="preserve">Bates ASTRO '19</w:t>
        </w:r>
      </w:hyperlink>
      <w:r w:rsidDel="00000000" w:rsidR="00000000" w:rsidRPr="00000000">
        <w:rPr>
          <w:rtl w:val="0"/>
        </w:rPr>
        <w:t xml:space="preserve">]:</w:t>
      </w:r>
    </w:p>
    <w:p w:rsidR="00000000" w:rsidDel="00000000" w:rsidP="00000000" w:rsidRDefault="00000000" w:rsidRPr="00000000" w14:paraId="00000CCB">
      <w:pPr>
        <w:ind w:left="720" w:firstLine="0"/>
        <w:rPr/>
      </w:pPr>
      <w:r w:rsidDel="00000000" w:rsidR="00000000" w:rsidRPr="00000000">
        <w:rPr>
          <w:rtl w:val="0"/>
        </w:rPr>
        <w:t xml:space="preserve">Interestingly, the Indelicato report </w:t>
      </w:r>
      <w:hyperlink w:anchor="kix.30p1sfi68hv0">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t xml:space="preserve">also associates double-digit toxicity for CGE &gt; 56.6 Gy (although to the brainstem), while traditional QUANTEC data demonstrates &lt; 6-7% brainstem or ON/OC toxicity for doses &lt; 60 Gy. </w:t>
      </w:r>
      <w:hyperlink r:id="rId79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CC">
      <w:pPr>
        <w:numPr>
          <w:ilvl w:val="1"/>
          <w:numId w:val="91"/>
        </w:numPr>
        <w:ind w:left="1440" w:hanging="360"/>
        <w:rPr/>
      </w:pPr>
      <w:r w:rsidDel="00000000" w:rsidR="00000000" w:rsidRPr="00000000">
        <w:rPr>
          <w:rFonts w:ascii="Gungsuh" w:cs="Gungsuh" w:eastAsia="Gungsuh" w:hAnsi="Gungsuh"/>
          <w:rtl w:val="0"/>
        </w:rPr>
        <w:t xml:space="preserve">458 pts with 587 eyes at risk. Children &lt; 22y with ≥ 30 CGE to 0.1cc of ON or OC. MFU 3y.</w:t>
      </w:r>
    </w:p>
    <w:p w:rsidR="00000000" w:rsidDel="00000000" w:rsidP="00000000" w:rsidRDefault="00000000" w:rsidRPr="00000000" w14:paraId="00000CCD">
      <w:pPr>
        <w:numPr>
          <w:ilvl w:val="1"/>
          <w:numId w:val="91"/>
        </w:numPr>
        <w:ind w:left="1440" w:hanging="360"/>
        <w:rPr/>
      </w:pPr>
      <w:r w:rsidDel="00000000" w:rsidR="00000000" w:rsidRPr="00000000">
        <w:rPr>
          <w:rtl w:val="0"/>
        </w:rPr>
        <w:t xml:space="preserve">Only 17 events of visual decline noted, with only 2 events resulting in functionally blind </w:t>
      </w:r>
      <w:r w:rsidDel="00000000" w:rsidR="00000000" w:rsidRPr="00000000">
        <w:rPr>
          <w:rtl w:val="0"/>
        </w:rPr>
        <w:t xml:space="preserve">eye</w:t>
      </w:r>
      <w:r w:rsidDel="00000000" w:rsidR="00000000" w:rsidRPr="00000000">
        <w:rPr>
          <w:rtl w:val="0"/>
        </w:rPr>
        <w:t xml:space="preserve">.</w:t>
      </w:r>
    </w:p>
    <w:p w:rsidR="00000000" w:rsidDel="00000000" w:rsidP="00000000" w:rsidRDefault="00000000" w:rsidRPr="00000000" w14:paraId="00000CCE">
      <w:pPr>
        <w:numPr>
          <w:ilvl w:val="1"/>
          <w:numId w:val="91"/>
        </w:numPr>
        <w:ind w:left="1440" w:hanging="360"/>
        <w:rPr/>
      </w:pPr>
      <w:r w:rsidDel="00000000" w:rsidR="00000000" w:rsidRPr="00000000">
        <w:rPr>
          <w:rtl w:val="0"/>
        </w:rPr>
        <w:t xml:space="preserve">5y cumulative incidence of visual decline of 2.6%. </w:t>
      </w:r>
    </w:p>
    <w:p w:rsidR="00000000" w:rsidDel="00000000" w:rsidP="00000000" w:rsidRDefault="00000000" w:rsidRPr="00000000" w14:paraId="00000CCF">
      <w:pPr>
        <w:numPr>
          <w:ilvl w:val="1"/>
          <w:numId w:val="91"/>
        </w:numPr>
        <w:ind w:left="1440" w:hanging="360"/>
        <w:rPr/>
      </w:pPr>
      <w:r w:rsidDel="00000000" w:rsidR="00000000" w:rsidRPr="00000000">
        <w:rPr>
          <w:rFonts w:ascii="Cardo" w:cs="Cardo" w:eastAsia="Cardo" w:hAnsi="Cardo"/>
          <w:rtl w:val="0"/>
        </w:rPr>
        <w:t xml:space="preserve">D0.1cc of 52.7 / 56.6 / 58.3 CGE with 1→ 5→ 10% risk of visual decline.</w:t>
        <w:br w:type="textWrapping"/>
      </w:r>
      <w:r w:rsidDel="00000000" w:rsidR="00000000" w:rsidRPr="00000000">
        <w:rPr>
          <w:rFonts w:ascii="Cardo" w:cs="Cardo" w:eastAsia="Cardo" w:hAnsi="Cardo"/>
          <w:i w:val="1"/>
          <w:rtl w:val="0"/>
        </w:rPr>
        <w:t xml:space="preserve">Recall: Adults optic neuropathy rates for 55 / 60 Gy of &lt; 3→ &lt; 7%. </w:t>
      </w:r>
    </w:p>
    <w:p w:rsidR="00000000" w:rsidDel="00000000" w:rsidP="00000000" w:rsidRDefault="00000000" w:rsidRPr="00000000" w14:paraId="00000CD0">
      <w:pPr>
        <w:rPr>
          <w:b w:val="1"/>
        </w:rPr>
      </w:pPr>
      <w:hyperlink w:anchor="_xilahm9fbnlf">
        <w:r w:rsidDel="00000000" w:rsidR="00000000" w:rsidRPr="00000000">
          <w:rPr>
            <w:b w:val="1"/>
            <w:rtl w:val="0"/>
          </w:rPr>
          <w:t xml:space="preserve">Job Lock</w:t>
        </w:r>
      </w:hyperlink>
      <w:r w:rsidDel="00000000" w:rsidR="00000000" w:rsidRPr="00000000">
        <w:rPr>
          <w:rtl w:val="0"/>
        </w:rPr>
      </w:r>
    </w:p>
    <w:p w:rsidR="00000000" w:rsidDel="00000000" w:rsidP="00000000" w:rsidRDefault="00000000" w:rsidRPr="00000000" w14:paraId="00000CD1">
      <w:pPr>
        <w:numPr>
          <w:ilvl w:val="0"/>
          <w:numId w:val="70"/>
        </w:numPr>
        <w:ind w:left="720" w:hanging="360"/>
      </w:pPr>
      <w:r w:rsidDel="00000000" w:rsidR="00000000" w:rsidRPr="00000000">
        <w:rPr>
          <w:b w:val="1"/>
          <w:rtl w:val="0"/>
        </w:rPr>
        <w:t xml:space="preserve">CCSS </w:t>
      </w:r>
      <w:r w:rsidDel="00000000" w:rsidR="00000000" w:rsidRPr="00000000">
        <w:rPr>
          <w:rtl w:val="0"/>
        </w:rPr>
        <w:t xml:space="preserve">[</w:t>
      </w:r>
      <w:hyperlink r:id="rId797">
        <w:r w:rsidDel="00000000" w:rsidR="00000000" w:rsidRPr="00000000">
          <w:rPr>
            <w:rtl w:val="0"/>
          </w:rPr>
          <w:t xml:space="preserve">Kirchhoff </w:t>
        </w:r>
      </w:hyperlink>
      <w:hyperlink r:id="rId798">
        <w:r w:rsidDel="00000000" w:rsidR="00000000" w:rsidRPr="00000000">
          <w:rPr>
            <w:rtl w:val="0"/>
          </w:rPr>
          <w:t xml:space="preserve">JAMA Onc '18</w:t>
        </w:r>
      </w:hyperlink>
      <w:r w:rsidDel="00000000" w:rsidR="00000000" w:rsidRPr="00000000">
        <w:rPr>
          <w:rtl w:val="0"/>
        </w:rPr>
        <w:t xml:space="preserve">]: </w:t>
      </w:r>
      <w:r w:rsidDel="00000000" w:rsidR="00000000" w:rsidRPr="00000000">
        <w:rPr>
          <w:b w:val="1"/>
          <w:rtl w:val="0"/>
        </w:rPr>
        <w:t xml:space="preserve">Siblings vs. survivors</w:t>
      </w:r>
      <w:r w:rsidDel="00000000" w:rsidR="00000000" w:rsidRPr="00000000">
        <w:rPr>
          <w:rtl w:val="0"/>
        </w:rPr>
        <w:t xml:space="preserve">.</w:t>
      </w:r>
    </w:p>
    <w:p w:rsidR="00000000" w:rsidDel="00000000" w:rsidP="00000000" w:rsidRDefault="00000000" w:rsidRPr="00000000" w14:paraId="00000CD2">
      <w:pPr>
        <w:ind w:left="720" w:firstLine="0"/>
        <w:rPr/>
      </w:pPr>
      <w:r w:rsidDel="00000000" w:rsidR="00000000" w:rsidRPr="00000000">
        <w:rPr>
          <w:rtl w:val="0"/>
        </w:rPr>
        <w:t xml:space="preserve">"Job lock" is the decision to remain employed at a job in order to maintain health insurance coverage. This may affect career trajectory, diminish potential earning power, and ultimately impact quality of life. </w:t>
      </w:r>
    </w:p>
    <w:p w:rsidR="00000000" w:rsidDel="00000000" w:rsidP="00000000" w:rsidRDefault="00000000" w:rsidRPr="00000000" w14:paraId="00000CD3">
      <w:pPr>
        <w:ind w:left="720" w:firstLine="0"/>
        <w:rPr/>
      </w:pPr>
      <w:r w:rsidDel="00000000" w:rsidR="00000000" w:rsidRPr="00000000">
        <w:rPr>
          <w:rtl w:val="0"/>
        </w:rPr>
        <w:t xml:space="preserve">Nearly 1 in 4 cancer survivors feel obligated to stay at their job for health insurance benefits in the long term.</w:t>
      </w:r>
    </w:p>
    <w:p w:rsidR="00000000" w:rsidDel="00000000" w:rsidP="00000000" w:rsidRDefault="00000000" w:rsidRPr="00000000" w14:paraId="00000CD4">
      <w:pPr>
        <w:numPr>
          <w:ilvl w:val="1"/>
          <w:numId w:val="70"/>
        </w:numPr>
        <w:ind w:left="1440" w:hanging="360"/>
      </w:pPr>
      <w:r w:rsidDel="00000000" w:rsidR="00000000" w:rsidRPr="00000000">
        <w:rPr>
          <w:rtl w:val="0"/>
        </w:rPr>
        <w:t xml:space="preserve">394 cancer survivors, 128 matched siblings. </w:t>
      </w:r>
    </w:p>
    <w:p w:rsidR="00000000" w:rsidDel="00000000" w:rsidP="00000000" w:rsidRDefault="00000000" w:rsidRPr="00000000" w14:paraId="00000CD5">
      <w:pPr>
        <w:numPr>
          <w:ilvl w:val="1"/>
          <w:numId w:val="70"/>
        </w:numPr>
        <w:ind w:left="1440" w:hanging="360"/>
      </w:pPr>
      <w:r w:rsidDel="00000000" w:rsidR="00000000" w:rsidRPr="00000000">
        <w:rPr>
          <w:rFonts w:ascii="Cardo" w:cs="Cardo" w:eastAsia="Cardo" w:hAnsi="Cardo"/>
          <w:rtl w:val="0"/>
        </w:rPr>
        <w:t xml:space="preserve">Job lock 17→ 23% (p=0.16).</w:t>
      </w:r>
    </w:p>
    <w:p w:rsidR="00000000" w:rsidDel="00000000" w:rsidP="00000000" w:rsidRDefault="00000000" w:rsidRPr="00000000" w14:paraId="00000CD6">
      <w:pPr>
        <w:pStyle w:val="Heading3"/>
        <w:rPr/>
      </w:pPr>
      <w:bookmarkStart w:colFirst="0" w:colLast="0" w:name="_9zjz3j6gym9w" w:id="165"/>
      <w:bookmarkEnd w:id="165"/>
      <w:r w:rsidDel="00000000" w:rsidR="00000000" w:rsidRPr="00000000">
        <w:rPr>
          <w:rtl w:val="0"/>
        </w:rPr>
      </w:r>
    </w:p>
    <w:p w:rsidR="00000000" w:rsidDel="00000000" w:rsidP="00000000" w:rsidRDefault="00000000" w:rsidRPr="00000000" w14:paraId="00000CD7">
      <w:pPr>
        <w:pStyle w:val="Heading2"/>
        <w:rPr/>
      </w:pPr>
      <w:bookmarkStart w:colFirst="0" w:colLast="0" w:name="_64rpclrkwkyl" w:id="166"/>
      <w:bookmarkEnd w:id="166"/>
      <w:hyperlink w:anchor="_xilahm9fbnlf">
        <w:r w:rsidDel="00000000" w:rsidR="00000000" w:rsidRPr="00000000">
          <w:rPr>
            <w:rtl w:val="0"/>
          </w:rPr>
          <w:t xml:space="preserve">Subsequent Neoplasms</w:t>
        </w:r>
      </w:hyperlink>
      <w:r w:rsidDel="00000000" w:rsidR="00000000" w:rsidRPr="00000000">
        <w:rPr>
          <w:rtl w:val="0"/>
        </w:rPr>
      </w:r>
    </w:p>
    <w:p w:rsidR="00000000" w:rsidDel="00000000" w:rsidP="00000000" w:rsidRDefault="00000000" w:rsidRPr="00000000" w14:paraId="00000CD8">
      <w:pPr>
        <w:numPr>
          <w:ilvl w:val="0"/>
          <w:numId w:val="55"/>
        </w:numPr>
        <w:ind w:left="720" w:hanging="360"/>
      </w:pPr>
      <w:r w:rsidDel="00000000" w:rsidR="00000000" w:rsidRPr="00000000">
        <w:rPr>
          <w:rtl w:val="0"/>
        </w:rPr>
        <w:t xml:space="preserve">Usually comprised of two distinct groups:</w:t>
      </w:r>
    </w:p>
    <w:p w:rsidR="00000000" w:rsidDel="00000000" w:rsidP="00000000" w:rsidRDefault="00000000" w:rsidRPr="00000000" w14:paraId="00000CD9">
      <w:pPr>
        <w:numPr>
          <w:ilvl w:val="1"/>
          <w:numId w:val="55"/>
        </w:numPr>
        <w:ind w:left="1440" w:hanging="360"/>
      </w:pPr>
      <w:r w:rsidDel="00000000" w:rsidR="00000000" w:rsidRPr="00000000">
        <w:rPr>
          <w:rtl w:val="0"/>
        </w:rPr>
        <w:t xml:space="preserve">Myelodysplasia and AML: Chemotherapy-related.</w:t>
      </w:r>
    </w:p>
    <w:p w:rsidR="00000000" w:rsidDel="00000000" w:rsidP="00000000" w:rsidRDefault="00000000" w:rsidRPr="00000000" w14:paraId="00000CDA">
      <w:pPr>
        <w:numPr>
          <w:ilvl w:val="2"/>
          <w:numId w:val="55"/>
        </w:numPr>
        <w:ind w:left="2160" w:hanging="360"/>
      </w:pPr>
      <w:r w:rsidDel="00000000" w:rsidR="00000000" w:rsidRPr="00000000">
        <w:rPr>
          <w:rtl w:val="0"/>
        </w:rPr>
        <w:t xml:space="preserve">Brief latent period (&lt; 10y). Related to alkylating agents, anthracycline and etoposide.</w:t>
      </w:r>
    </w:p>
    <w:p w:rsidR="00000000" w:rsidDel="00000000" w:rsidP="00000000" w:rsidRDefault="00000000" w:rsidRPr="00000000" w14:paraId="00000CDB">
      <w:pPr>
        <w:numPr>
          <w:ilvl w:val="1"/>
          <w:numId w:val="55"/>
        </w:numPr>
        <w:ind w:left="1440" w:hanging="360"/>
      </w:pPr>
      <w:r w:rsidDel="00000000" w:rsidR="00000000" w:rsidRPr="00000000">
        <w:rPr>
          <w:rtl w:val="0"/>
        </w:rPr>
        <w:t xml:space="preserve">Solid neoplasms: Predominantly radiation related.</w:t>
      </w:r>
    </w:p>
    <w:p w:rsidR="00000000" w:rsidDel="00000000" w:rsidP="00000000" w:rsidRDefault="00000000" w:rsidRPr="00000000" w14:paraId="00000CDC">
      <w:pPr>
        <w:numPr>
          <w:ilvl w:val="2"/>
          <w:numId w:val="55"/>
        </w:numPr>
        <w:ind w:left="2160" w:hanging="360"/>
      </w:pPr>
      <w:r w:rsidDel="00000000" w:rsidR="00000000" w:rsidRPr="00000000">
        <w:rPr>
          <w:rtl w:val="0"/>
        </w:rPr>
        <w:t xml:space="preserve">Risk of solid subsequent neoplasm escalates with time, with a latency of 20+ years.</w:t>
      </w:r>
    </w:p>
    <w:p w:rsidR="00000000" w:rsidDel="00000000" w:rsidP="00000000" w:rsidRDefault="00000000" w:rsidRPr="00000000" w14:paraId="00000CDD">
      <w:pPr>
        <w:numPr>
          <w:ilvl w:val="2"/>
          <w:numId w:val="55"/>
        </w:numPr>
        <w:ind w:left="2160" w:hanging="360"/>
      </w:pPr>
      <w:r w:rsidDel="00000000" w:rsidR="00000000" w:rsidRPr="00000000">
        <w:rPr>
          <w:rtl w:val="0"/>
        </w:rPr>
        <w:t xml:space="preserve">Cumulative incidence of breast cancer by age 40-45y after mantle field ranges from 13-20%, compared to 1% in the general population. This risk is similar to what is observed for women with a BRCA gene mutation. Perform mammogram and breast MRI annually, starting at the age of 25 or 8 years after chest RT.</w:t>
      </w:r>
    </w:p>
    <w:p w:rsidR="00000000" w:rsidDel="00000000" w:rsidP="00000000" w:rsidRDefault="00000000" w:rsidRPr="00000000" w14:paraId="00000CDE">
      <w:pPr>
        <w:rPr/>
      </w:pPr>
      <w:r w:rsidDel="00000000" w:rsidR="00000000" w:rsidRPr="00000000">
        <w:rPr>
          <w:rtl w:val="0"/>
        </w:rPr>
      </w:r>
    </w:p>
    <w:tbl>
      <w:tblPr>
        <w:tblStyle w:val="Table3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rPr/>
            </w:pPr>
            <w:r w:rsidDel="00000000" w:rsidR="00000000" w:rsidRPr="00000000">
              <w:rPr>
                <w:b w:val="1"/>
                <w:rtl w:val="0"/>
              </w:rPr>
              <w:t xml:space="preserve">Pediatric meningiomas are rare, but nearly half are atypical</w:t>
            </w:r>
            <w:r w:rsidDel="00000000" w:rsidR="00000000" w:rsidRPr="00000000">
              <w:rPr>
                <w:rtl w:val="0"/>
              </w:rPr>
              <w:t xml:space="preserve">! </w:t>
            </w:r>
          </w:p>
          <w:p w:rsidR="00000000" w:rsidDel="00000000" w:rsidP="00000000" w:rsidRDefault="00000000" w:rsidRPr="00000000" w14:paraId="00000CE0">
            <w:pPr>
              <w:widowControl w:val="0"/>
              <w:numPr>
                <w:ilvl w:val="0"/>
                <w:numId w:val="49"/>
              </w:numPr>
              <w:ind w:left="720" w:hanging="360"/>
            </w:pPr>
            <w:r w:rsidDel="00000000" w:rsidR="00000000" w:rsidRPr="00000000">
              <w:rPr>
                <w:rFonts w:ascii="Gungsuh" w:cs="Gungsuh" w:eastAsia="Gungsuh" w:hAnsi="Gungsuh"/>
                <w:rtl w:val="0"/>
              </w:rPr>
              <w:t xml:space="preserve">For 20+ Gy of cranial RT given ≤ 8y, half will develop a meningioma within 20 years. </w:t>
            </w:r>
          </w:p>
          <w:p w:rsidR="00000000" w:rsidDel="00000000" w:rsidP="00000000" w:rsidRDefault="00000000" w:rsidRPr="00000000" w14:paraId="00000CE1">
            <w:pPr>
              <w:widowControl w:val="0"/>
              <w:numPr>
                <w:ilvl w:val="0"/>
                <w:numId w:val="49"/>
              </w:numPr>
              <w:ind w:left="720" w:hanging="360"/>
            </w:pPr>
            <w:r w:rsidDel="00000000" w:rsidR="00000000" w:rsidRPr="00000000">
              <w:rPr>
                <w:rtl w:val="0"/>
              </w:rPr>
              <w:t xml:space="preserve">Interestingly, there is a "short" 10y lag time to develop a meningioma if </w:t>
            </w:r>
            <w:r w:rsidDel="00000000" w:rsidR="00000000" w:rsidRPr="00000000">
              <w:rPr>
                <w:rtl w:val="0"/>
              </w:rPr>
              <w:t xml:space="preserve">kiddos</w:t>
            </w:r>
            <w:r w:rsidDel="00000000" w:rsidR="00000000" w:rsidRPr="00000000">
              <w:rPr>
                <w:rtl w:val="0"/>
              </w:rPr>
              <w:t xml:space="preserve"> ~3y of age get cranial RT.</w:t>
            </w:r>
          </w:p>
          <w:p w:rsidR="00000000" w:rsidDel="00000000" w:rsidP="00000000" w:rsidRDefault="00000000" w:rsidRPr="00000000" w14:paraId="00000CE2">
            <w:pPr>
              <w:widowControl w:val="0"/>
              <w:numPr>
                <w:ilvl w:val="1"/>
                <w:numId w:val="49"/>
              </w:numPr>
              <w:ind w:left="1440" w:hanging="360"/>
            </w:pPr>
            <w:r w:rsidDel="00000000" w:rsidR="00000000" w:rsidRPr="00000000">
              <w:rPr>
                <w:rtl w:val="0"/>
              </w:rPr>
              <w:t xml:space="preserve">Typically, there is an over 20y lag time to development of meningiomas. </w:t>
            </w:r>
          </w:p>
          <w:p w:rsidR="00000000" w:rsidDel="00000000" w:rsidP="00000000" w:rsidRDefault="00000000" w:rsidRPr="00000000" w14:paraId="00000CE3">
            <w:pPr>
              <w:widowControl w:val="0"/>
              <w:numPr>
                <w:ilvl w:val="0"/>
                <w:numId w:val="49"/>
              </w:numPr>
              <w:ind w:left="720" w:hanging="360"/>
            </w:pPr>
            <w:r w:rsidDel="00000000" w:rsidR="00000000" w:rsidRPr="00000000">
              <w:rPr>
                <w:rtl w:val="0"/>
              </w:rPr>
              <w:t xml:space="preserve">Despite these risks, screening for meningiomas in kiddos with a history of cranial RT is generally not recommended.</w:t>
            </w:r>
          </w:p>
        </w:tc>
      </w:tr>
    </w:tbl>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numPr>
          <w:ilvl w:val="0"/>
          <w:numId w:val="10"/>
        </w:numPr>
        <w:ind w:left="720" w:hanging="360"/>
      </w:pPr>
      <w:r w:rsidDel="00000000" w:rsidR="00000000" w:rsidRPr="00000000">
        <w:rPr>
          <w:b w:val="1"/>
          <w:rtl w:val="0"/>
        </w:rPr>
        <w:t xml:space="preserve">Pediatric meningiomas are rare</w:t>
      </w:r>
      <w:r w:rsidDel="00000000" w:rsidR="00000000" w:rsidRPr="00000000">
        <w:rPr>
          <w:rtl w:val="0"/>
        </w:rPr>
        <w:t xml:space="preserve">, but almost </w:t>
      </w:r>
      <w:r w:rsidDel="00000000" w:rsidR="00000000" w:rsidRPr="00000000">
        <w:rPr>
          <w:b w:val="1"/>
          <w:rtl w:val="0"/>
        </w:rPr>
        <w:t xml:space="preserve">40% G2+</w:t>
      </w:r>
      <w:r w:rsidDel="00000000" w:rsidR="00000000" w:rsidRPr="00000000">
        <w:rPr>
          <w:rtl w:val="0"/>
        </w:rPr>
        <w:t xml:space="preserve">! </w:t>
      </w:r>
      <w:hyperlink r:id="rId799">
        <w:r w:rsidDel="00000000" w:rsidR="00000000" w:rsidRPr="00000000">
          <w:rPr>
            <w:rtl w:val="0"/>
          </w:rPr>
          <w:t xml:space="preserve">[1]</w:t>
        </w:r>
      </w:hyperlink>
      <w:r w:rsidDel="00000000" w:rsidR="00000000" w:rsidRPr="00000000">
        <w:rPr>
          <w:rtl w:val="0"/>
        </w:rPr>
        <w:t xml:space="preserve">. </w:t>
      </w:r>
      <w:r w:rsidDel="00000000" w:rsidR="00000000" w:rsidRPr="00000000">
        <w:rPr>
          <w:i w:val="1"/>
          <w:rtl w:val="0"/>
        </w:rPr>
        <w:t xml:space="preserve">Compared to ~8% G2+ meningiomas for adults.</w:t>
      </w:r>
    </w:p>
    <w:p w:rsidR="00000000" w:rsidDel="00000000" w:rsidP="00000000" w:rsidRDefault="00000000" w:rsidRPr="00000000" w14:paraId="00000CE6">
      <w:pPr>
        <w:numPr>
          <w:ilvl w:val="1"/>
          <w:numId w:val="10"/>
        </w:numPr>
        <w:ind w:left="1440" w:hanging="360"/>
      </w:pPr>
      <w:r w:rsidDel="00000000" w:rsidR="00000000" w:rsidRPr="00000000">
        <w:rPr>
          <w:rtl w:val="0"/>
        </w:rPr>
        <w:t xml:space="preserve">Prior cranial RT in ~15% of preteen meningiomas. "Short" 10y lag time w median age of cranial RT 3y [</w:t>
      </w:r>
      <w:hyperlink r:id="rId800">
        <w:r w:rsidDel="00000000" w:rsidR="00000000" w:rsidRPr="00000000">
          <w:rPr>
            <w:rtl w:val="0"/>
          </w:rPr>
          <w:t xml:space="preserve">Müller '12</w:t>
        </w:r>
      </w:hyperlink>
      <w:r w:rsidDel="00000000" w:rsidR="00000000" w:rsidRPr="00000000">
        <w:rPr>
          <w:rtl w:val="0"/>
        </w:rPr>
        <w:t xml:space="preserve">]. </w:t>
      </w:r>
    </w:p>
    <w:p w:rsidR="00000000" w:rsidDel="00000000" w:rsidP="00000000" w:rsidRDefault="00000000" w:rsidRPr="00000000" w14:paraId="00000CE7">
      <w:pPr>
        <w:numPr>
          <w:ilvl w:val="1"/>
          <w:numId w:val="10"/>
        </w:numPr>
        <w:ind w:left="1440" w:hanging="360"/>
      </w:pPr>
      <w:r w:rsidDel="00000000" w:rsidR="00000000" w:rsidRPr="00000000">
        <w:rPr>
          <w:rFonts w:ascii="Gungsuh" w:cs="Gungsuh" w:eastAsia="Gungsuh" w:hAnsi="Gungsuh"/>
          <w:rtl w:val="0"/>
        </w:rPr>
        <w:t xml:space="preserve">For childhood leukemia survivors who rec'd cranial RT ≤ 8yo, 22% will develop meningiomas later in life with no other brain tumors seen, increasing to nearly 50% at 20y</w:t>
      </w:r>
      <w:r w:rsidDel="00000000" w:rsidR="00000000" w:rsidRPr="00000000">
        <w:rPr>
          <w:b w:val="1"/>
          <w:rtl w:val="0"/>
        </w:rPr>
        <w:t xml:space="preserve"> </w:t>
      </w:r>
      <w:r w:rsidDel="00000000" w:rsidR="00000000" w:rsidRPr="00000000">
        <w:rPr>
          <w:rtl w:val="0"/>
        </w:rPr>
        <w:t xml:space="preserve">[</w:t>
      </w:r>
      <w:hyperlink r:id="rId801">
        <w:r w:rsidDel="00000000" w:rsidR="00000000" w:rsidRPr="00000000">
          <w:rPr>
            <w:rtl w:val="0"/>
          </w:rPr>
          <w:t xml:space="preserve">Banerjee '09</w:t>
        </w:r>
      </w:hyperlink>
      <w:r w:rsidDel="00000000" w:rsidR="00000000" w:rsidRPr="00000000">
        <w:rPr>
          <w:rtl w:val="0"/>
        </w:rPr>
        <w:t xml:space="preserve">]. </w:t>
      </w:r>
      <w:r w:rsidDel="00000000" w:rsidR="00000000" w:rsidRPr="00000000">
        <w:rPr>
          <w:i w:val="1"/>
          <w:rtl w:val="0"/>
        </w:rPr>
        <w:t xml:space="preserve">Recall: short 10y lag time in lil kiddos.</w:t>
      </w:r>
    </w:p>
    <w:p w:rsidR="00000000" w:rsidDel="00000000" w:rsidP="00000000" w:rsidRDefault="00000000" w:rsidRPr="00000000" w14:paraId="00000CE8">
      <w:pPr>
        <w:numPr>
          <w:ilvl w:val="1"/>
          <w:numId w:val="10"/>
        </w:numPr>
        <w:ind w:left="1440" w:hanging="360"/>
      </w:pPr>
      <w:r w:rsidDel="00000000" w:rsidR="00000000" w:rsidRPr="00000000">
        <w:rPr>
          <w:b w:val="1"/>
          <w:rtl w:val="0"/>
        </w:rPr>
        <w:t xml:space="preserve">Despite these risks</w:t>
      </w:r>
      <w:r w:rsidDel="00000000" w:rsidR="00000000" w:rsidRPr="00000000">
        <w:rPr>
          <w:rtl w:val="0"/>
        </w:rPr>
        <w:t xml:space="preserve">, </w:t>
      </w:r>
      <w:r w:rsidDel="00000000" w:rsidR="00000000" w:rsidRPr="00000000">
        <w:rPr>
          <w:b w:val="1"/>
          <w:rtl w:val="0"/>
        </w:rPr>
        <w:t xml:space="preserve">screening for meningiomas in kiddos with history of cranial RT not recommended</w:t>
      </w:r>
      <w:r w:rsidDel="00000000" w:rsidR="00000000" w:rsidRPr="00000000">
        <w:rPr>
          <w:rtl w:val="0"/>
        </w:rPr>
        <w:t xml:space="preserve"> due to physical risks with surgery (neuro disability, hearing problems) and psychological risks from knowledge of asymptomatic but potentially unresectable lesion and scan anxiety [</w:t>
      </w:r>
      <w:hyperlink r:id="rId802">
        <w:r w:rsidDel="00000000" w:rsidR="00000000" w:rsidRPr="00000000">
          <w:rPr>
            <w:rtl w:val="0"/>
          </w:rPr>
          <w:t xml:space="preserve">Sugden '14</w:t>
        </w:r>
      </w:hyperlink>
      <w:r w:rsidDel="00000000" w:rsidR="00000000" w:rsidRPr="00000000">
        <w:rPr>
          <w:rtl w:val="0"/>
        </w:rPr>
        <w:t xml:space="preserve">].</w:t>
      </w:r>
    </w:p>
    <w:p w:rsidR="00000000" w:rsidDel="00000000" w:rsidP="00000000" w:rsidRDefault="00000000" w:rsidRPr="00000000" w14:paraId="00000CE9">
      <w:pPr>
        <w:numPr>
          <w:ilvl w:val="0"/>
          <w:numId w:val="10"/>
        </w:numPr>
        <w:ind w:left="720" w:hanging="360"/>
      </w:pPr>
      <w:r w:rsidDel="00000000" w:rsidR="00000000" w:rsidRPr="00000000">
        <w:rPr>
          <w:b w:val="1"/>
          <w:rtl w:val="0"/>
        </w:rPr>
        <w:t xml:space="preserve">Population-based risks of CNS tumors in survivors of childhood cancer</w:t>
      </w:r>
      <w:r w:rsidDel="00000000" w:rsidR="00000000" w:rsidRPr="00000000">
        <w:rPr>
          <w:rtl w:val="0"/>
        </w:rPr>
        <w:t xml:space="preserve"> [</w:t>
      </w:r>
      <w:hyperlink r:id="rId803">
        <w:r w:rsidDel="00000000" w:rsidR="00000000" w:rsidRPr="00000000">
          <w:rPr>
            <w:rtl w:val="0"/>
          </w:rPr>
          <w:t xml:space="preserve">Taylor JCO '10</w:t>
        </w:r>
      </w:hyperlink>
      <w:r w:rsidDel="00000000" w:rsidR="00000000" w:rsidRPr="00000000">
        <w:rPr>
          <w:rtl w:val="0"/>
        </w:rPr>
        <w:t xml:space="preserve">]:</w:t>
        <w:br w:type="textWrapping"/>
        <w:t xml:space="preserve">This study likely vastly underestimates the risks of secondary CNS tumors given its dependence on national population-based cancer registries. There appears to be a 500x risk of developing meningioma for pts who received 30+ Gy to the meninges. </w:t>
      </w:r>
    </w:p>
    <w:p w:rsidR="00000000" w:rsidDel="00000000" w:rsidP="00000000" w:rsidRDefault="00000000" w:rsidRPr="00000000" w14:paraId="00000CEA">
      <w:pPr>
        <w:numPr>
          <w:ilvl w:val="1"/>
          <w:numId w:val="10"/>
        </w:numPr>
        <w:ind w:left="1440" w:hanging="360"/>
      </w:pPr>
      <w:r w:rsidDel="00000000" w:rsidR="00000000" w:rsidRPr="00000000">
        <w:rPr>
          <w:rtl w:val="0"/>
        </w:rPr>
        <w:t xml:space="preserve">247 second primary neoplasms of CNS of 18k pts with at least 5y survival after treatment. MFU 17y per survivor.</w:t>
      </w:r>
    </w:p>
    <w:p w:rsidR="00000000" w:rsidDel="00000000" w:rsidP="00000000" w:rsidRDefault="00000000" w:rsidRPr="00000000" w14:paraId="00000CEB">
      <w:pPr>
        <w:numPr>
          <w:ilvl w:val="2"/>
          <w:numId w:val="10"/>
        </w:numPr>
        <w:ind w:left="2160" w:hanging="360"/>
      </w:pPr>
      <w:r w:rsidDel="00000000" w:rsidR="00000000" w:rsidRPr="00000000">
        <w:rPr>
          <w:rtl w:val="0"/>
        </w:rPr>
        <w:t xml:space="preserve">Pts were &lt; 15y at time of diagnosis, and were treated between 1940 and 1991.</w:t>
      </w:r>
    </w:p>
    <w:p w:rsidR="00000000" w:rsidDel="00000000" w:rsidP="00000000" w:rsidRDefault="00000000" w:rsidRPr="00000000" w14:paraId="00000CEC">
      <w:pPr>
        <w:numPr>
          <w:ilvl w:val="2"/>
          <w:numId w:val="10"/>
        </w:numPr>
        <w:ind w:left="2160" w:hanging="360"/>
      </w:pPr>
      <w:r w:rsidDel="00000000" w:rsidR="00000000" w:rsidRPr="00000000">
        <w:rPr>
          <w:rtl w:val="0"/>
        </w:rPr>
        <w:t xml:space="preserve">Linkage to national population-based cancer registries found 247 secondary primary CNS malignancies. </w:t>
      </w:r>
      <w:r w:rsidDel="00000000" w:rsidR="00000000" w:rsidRPr="00000000">
        <w:rPr>
          <w:rtl w:val="0"/>
        </w:rPr>
      </w:r>
    </w:p>
    <w:p w:rsidR="00000000" w:rsidDel="00000000" w:rsidP="00000000" w:rsidRDefault="00000000" w:rsidRPr="00000000" w14:paraId="00000CED">
      <w:pPr>
        <w:numPr>
          <w:ilvl w:val="1"/>
          <w:numId w:val="10"/>
        </w:numPr>
        <w:ind w:left="1440" w:hanging="360"/>
      </w:pPr>
      <w:r w:rsidDel="00000000" w:rsidR="00000000" w:rsidRPr="00000000">
        <w:rPr>
          <w:rtl w:val="0"/>
        </w:rPr>
        <w:t xml:space="preserve">Over half (55%) were meningiomas, while 30% were gliomas occuring 5-52y after treatment (median 20.5y). </w:t>
      </w:r>
    </w:p>
    <w:p w:rsidR="00000000" w:rsidDel="00000000" w:rsidP="00000000" w:rsidRDefault="00000000" w:rsidRPr="00000000" w14:paraId="00000CEE">
      <w:pPr>
        <w:numPr>
          <w:ilvl w:val="2"/>
          <w:numId w:val="10"/>
        </w:numPr>
        <w:ind w:left="2160" w:hanging="360"/>
      </w:pPr>
      <w:r w:rsidDel="00000000" w:rsidR="00000000" w:rsidRPr="00000000">
        <w:rPr>
          <w:rtl w:val="0"/>
        </w:rPr>
        <w:t xml:space="preserve">Meningiomas had the "longest" lag time of 23y, while PNET lag time was the "shortest" of 9.2y. </w:t>
      </w:r>
    </w:p>
    <w:p w:rsidR="00000000" w:rsidDel="00000000" w:rsidP="00000000" w:rsidRDefault="00000000" w:rsidRPr="00000000" w14:paraId="00000CEF">
      <w:pPr>
        <w:numPr>
          <w:ilvl w:val="1"/>
          <w:numId w:val="10"/>
        </w:numPr>
        <w:ind w:left="1440" w:hanging="360"/>
      </w:pPr>
      <w:r w:rsidDel="00000000" w:rsidR="00000000" w:rsidRPr="00000000">
        <w:rPr>
          <w:rtl w:val="0"/>
        </w:rPr>
        <w:t xml:space="preserve">After irradiation of a primary brain tumor, 40y cumulative incidence for meningiomas of 6.3%.</w:t>
      </w:r>
    </w:p>
    <w:p w:rsidR="00000000" w:rsidDel="00000000" w:rsidP="00000000" w:rsidRDefault="00000000" w:rsidRPr="00000000" w14:paraId="00000CF0">
      <w:pPr>
        <w:numPr>
          <w:ilvl w:val="2"/>
          <w:numId w:val="10"/>
        </w:numPr>
        <w:ind w:left="2160" w:hanging="360"/>
      </w:pPr>
      <w:r w:rsidDel="00000000" w:rsidR="00000000" w:rsidRPr="00000000">
        <w:rPr>
          <w:rtl w:val="0"/>
        </w:rPr>
        <w:t xml:space="preserve">Compared to 2.4% risk for gliomas, or 1.4% for non-irradiated CNS first primary malignancy.</w:t>
      </w:r>
    </w:p>
    <w:p w:rsidR="00000000" w:rsidDel="00000000" w:rsidP="00000000" w:rsidRDefault="00000000" w:rsidRPr="00000000" w14:paraId="00000CF1">
      <w:pPr>
        <w:numPr>
          <w:ilvl w:val="1"/>
          <w:numId w:val="10"/>
        </w:numPr>
        <w:ind w:left="1440" w:hanging="360"/>
      </w:pPr>
      <w:r w:rsidDel="00000000" w:rsidR="00000000" w:rsidRPr="00000000">
        <w:rPr>
          <w:rtl w:val="0"/>
        </w:rPr>
        <w:t xml:space="preserve">Patients who rec'd 30+ Gy to meninges have over 500x risk of developing meningioma.</w:t>
      </w:r>
    </w:p>
    <w:p w:rsidR="00000000" w:rsidDel="00000000" w:rsidP="00000000" w:rsidRDefault="00000000" w:rsidRPr="00000000" w14:paraId="00000CF2">
      <w:pPr>
        <w:numPr>
          <w:ilvl w:val="1"/>
          <w:numId w:val="10"/>
        </w:numPr>
        <w:ind w:left="1440" w:hanging="360"/>
      </w:pPr>
      <w:r w:rsidDel="00000000" w:rsidR="00000000" w:rsidRPr="00000000">
        <w:rPr>
          <w:rtl w:val="0"/>
        </w:rPr>
        <w:t xml:space="preserve">Patients who rec'd 20-29 Gy to meninges have 50x risk of developing meningioma. </w:t>
      </w:r>
    </w:p>
    <w:p w:rsidR="00000000" w:rsidDel="00000000" w:rsidP="00000000" w:rsidRDefault="00000000" w:rsidRPr="00000000" w14:paraId="00000CF3">
      <w:pPr>
        <w:numPr>
          <w:ilvl w:val="2"/>
          <w:numId w:val="10"/>
        </w:numPr>
        <w:ind w:left="2160" w:hanging="360"/>
      </w:pPr>
      <w:r w:rsidDel="00000000" w:rsidR="00000000" w:rsidRPr="00000000">
        <w:rPr>
          <w:rtl w:val="0"/>
        </w:rPr>
        <w:t xml:space="preserve">Compare to &lt; 50x risk of developing meningioma even for </w:t>
      </w:r>
      <w:r w:rsidDel="00000000" w:rsidR="00000000" w:rsidRPr="00000000">
        <w:rPr>
          <w:rtl w:val="0"/>
        </w:rPr>
        <w:t xml:space="preserve">pts</w:t>
      </w:r>
      <w:r w:rsidDel="00000000" w:rsidR="00000000" w:rsidRPr="00000000">
        <w:rPr>
          <w:rtl w:val="0"/>
        </w:rPr>
        <w:t xml:space="preserve"> who rec'd high dose of intrathecal MTX.</w:t>
      </w:r>
    </w:p>
    <w:p w:rsidR="00000000" w:rsidDel="00000000" w:rsidP="00000000" w:rsidRDefault="00000000" w:rsidRPr="00000000" w14:paraId="00000CF4">
      <w:pPr>
        <w:numPr>
          <w:ilvl w:val="1"/>
          <w:numId w:val="10"/>
        </w:numPr>
        <w:ind w:left="1440" w:hanging="360"/>
      </w:pPr>
      <w:r w:rsidDel="00000000" w:rsidR="00000000" w:rsidRPr="00000000">
        <w:rPr>
          <w:rtl w:val="0"/>
        </w:rPr>
        <w:t xml:space="preserve">Patients who rec'd 40+ Gy had 4x risk of developing glioma/PNET.</w:t>
      </w:r>
    </w:p>
    <w:p w:rsidR="00000000" w:rsidDel="00000000" w:rsidP="00000000" w:rsidRDefault="00000000" w:rsidRPr="00000000" w14:paraId="00000CF5">
      <w:pPr>
        <w:numPr>
          <w:ilvl w:val="2"/>
          <w:numId w:val="10"/>
        </w:numPr>
        <w:ind w:left="2160" w:hanging="360"/>
      </w:pPr>
      <w:r w:rsidDel="00000000" w:rsidR="00000000" w:rsidRPr="00000000">
        <w:rPr>
          <w:rtl w:val="0"/>
        </w:rPr>
        <w:t xml:space="preserve">There was no increased risk of glioma/PNET for patients who rec'd IT-MTX. </w:t>
      </w:r>
    </w:p>
    <w:p w:rsidR="00000000" w:rsidDel="00000000" w:rsidP="00000000" w:rsidRDefault="00000000" w:rsidRPr="00000000" w14:paraId="00000CF6">
      <w:pPr>
        <w:rPr>
          <w:b w:val="1"/>
        </w:rPr>
      </w:pPr>
      <w:r w:rsidDel="00000000" w:rsidR="00000000" w:rsidRPr="00000000">
        <w:rPr>
          <w:rtl w:val="0"/>
        </w:rPr>
      </w:r>
    </w:p>
    <w:tbl>
      <w:tblPr>
        <w:tblStyle w:val="Table3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rPr>
                <w:b w:val="1"/>
              </w:rPr>
            </w:pPr>
            <w:r w:rsidDel="00000000" w:rsidR="00000000" w:rsidRPr="00000000">
              <w:rPr>
                <w:b w:val="1"/>
                <w:rtl w:val="0"/>
              </w:rPr>
              <w:t xml:space="preserve">Childhood Cancer Survival Study: Subsequent (malignant) neoplasms followed for 30 years after treatment.</w:t>
            </w:r>
          </w:p>
          <w:p w:rsidR="00000000" w:rsidDel="00000000" w:rsidP="00000000" w:rsidRDefault="00000000" w:rsidRPr="00000000" w14:paraId="00000CF8">
            <w:pPr>
              <w:widowControl w:val="0"/>
              <w:numPr>
                <w:ilvl w:val="0"/>
                <w:numId w:val="49"/>
              </w:numPr>
              <w:ind w:left="720" w:hanging="360"/>
            </w:pPr>
            <w:r w:rsidDel="00000000" w:rsidR="00000000" w:rsidRPr="00000000">
              <w:rPr>
                <w:b w:val="1"/>
                <w:rtl w:val="0"/>
              </w:rPr>
              <w:t xml:space="preserve">It would be reasonable to quote an approximate 10% rate of secondary malignancies followed for 30y after tx.</w:t>
            </w:r>
            <w:r w:rsidDel="00000000" w:rsidR="00000000" w:rsidRPr="00000000">
              <w:rPr>
                <w:rtl w:val="0"/>
              </w:rPr>
            </w:r>
          </w:p>
          <w:p w:rsidR="00000000" w:rsidDel="00000000" w:rsidP="00000000" w:rsidRDefault="00000000" w:rsidRPr="00000000" w14:paraId="00000CF9">
            <w:pPr>
              <w:widowControl w:val="0"/>
              <w:numPr>
                <w:ilvl w:val="1"/>
                <w:numId w:val="49"/>
              </w:numPr>
              <w:ind w:left="1440" w:hanging="360"/>
            </w:pPr>
            <w:r w:rsidDel="00000000" w:rsidR="00000000" w:rsidRPr="00000000">
              <w:rPr>
                <w:rtl w:val="0"/>
              </w:rPr>
              <w:t xml:space="preserve">SIR of subsequent malignant neoplasm = 6.0. </w:t>
            </w:r>
          </w:p>
          <w:p w:rsidR="00000000" w:rsidDel="00000000" w:rsidP="00000000" w:rsidRDefault="00000000" w:rsidRPr="00000000" w14:paraId="00000CFA">
            <w:pPr>
              <w:widowControl w:val="0"/>
              <w:numPr>
                <w:ilvl w:val="1"/>
                <w:numId w:val="49"/>
              </w:numPr>
              <w:ind w:left="1440" w:hanging="360"/>
            </w:pPr>
            <w:r w:rsidDel="00000000" w:rsidR="00000000" w:rsidRPr="00000000">
              <w:rPr>
                <w:rtl w:val="0"/>
              </w:rPr>
              <w:t xml:space="preserve">30y subsequent neoplasms of 20.5%, with nearly half malignant. </w:t>
            </w:r>
          </w:p>
          <w:p w:rsidR="00000000" w:rsidDel="00000000" w:rsidP="00000000" w:rsidRDefault="00000000" w:rsidRPr="00000000" w14:paraId="00000CFB">
            <w:pPr>
              <w:widowControl w:val="0"/>
              <w:numPr>
                <w:ilvl w:val="1"/>
                <w:numId w:val="49"/>
              </w:numPr>
              <w:ind w:left="1440" w:hanging="360"/>
            </w:pPr>
            <w:r w:rsidDel="00000000" w:rsidR="00000000" w:rsidRPr="00000000">
              <w:rPr>
                <w:rtl w:val="0"/>
              </w:rPr>
              <w:t xml:space="preserve">Hodgkin's and Ewing sarcoma have the highest risk for subsequent malignant neoplasms.</w:t>
            </w:r>
          </w:p>
          <w:p w:rsidR="00000000" w:rsidDel="00000000" w:rsidP="00000000" w:rsidRDefault="00000000" w:rsidRPr="00000000" w14:paraId="00000CFC">
            <w:pPr>
              <w:widowControl w:val="0"/>
              <w:ind w:left="720" w:firstLine="0"/>
              <w:rPr/>
            </w:pPr>
            <w:r w:rsidDel="00000000" w:rsidR="00000000" w:rsidRPr="00000000">
              <w:rPr>
                <w:rtl w:val="0"/>
              </w:rPr>
            </w:r>
          </w:p>
          <w:p w:rsidR="00000000" w:rsidDel="00000000" w:rsidP="00000000" w:rsidRDefault="00000000" w:rsidRPr="00000000" w14:paraId="00000CFD">
            <w:pPr>
              <w:jc w:val="center"/>
              <w:rPr/>
            </w:pPr>
            <w:r w:rsidDel="00000000" w:rsidR="00000000" w:rsidRPr="00000000">
              <w:rPr>
                <w:rtl w:val="0"/>
              </w:rPr>
              <w:t xml:space="preserve">"</w:t>
            </w:r>
            <w:r w:rsidDel="00000000" w:rsidR="00000000" w:rsidRPr="00000000">
              <w:rPr>
                <w:b w:val="1"/>
                <w:rtl w:val="0"/>
              </w:rPr>
              <w:t xml:space="preserve">Cumulative incidence at 30 years after the childhood cancer diagnosis was high for all subsequent neoplasms, especially for second malignant neoplasms, nonmelanoma skin cancer, and meningioma. Excess risk was observed for all primary diagnoses, the highest being for Hodgkin lymphoma and Ewing sarcoma. Factors associated with risk of subsequent neoplasms were female sex, older age at diagnosis, earlier treatment era, diagnosis of Hodgkin lymphoma, and treatment with radiation therapy. Risk did not appear to decrease with increasing follow-up time</w:t>
            </w:r>
            <w:r w:rsidDel="00000000" w:rsidR="00000000" w:rsidRPr="00000000">
              <w:rPr>
                <w:rtl w:val="0"/>
              </w:rPr>
              <w:t xml:space="preserve">."</w:t>
            </w:r>
          </w:p>
        </w:tc>
      </w:tr>
    </w:tbl>
    <w:p w:rsidR="00000000" w:rsidDel="00000000" w:rsidP="00000000" w:rsidRDefault="00000000" w:rsidRPr="00000000" w14:paraId="00000CFE">
      <w:pPr>
        <w:rPr>
          <w:b w:val="1"/>
        </w:rPr>
      </w:pPr>
      <w:r w:rsidDel="00000000" w:rsidR="00000000" w:rsidRPr="00000000">
        <w:rPr>
          <w:rtl w:val="0"/>
        </w:rPr>
      </w:r>
    </w:p>
    <w:bookmarkStart w:colFirst="0" w:colLast="0" w:name="f1mrjcww2s4d" w:id="167"/>
    <w:bookmarkEnd w:id="167"/>
    <w:p w:rsidR="00000000" w:rsidDel="00000000" w:rsidP="00000000" w:rsidRDefault="00000000" w:rsidRPr="00000000" w14:paraId="00000CFF">
      <w:pPr>
        <w:numPr>
          <w:ilvl w:val="0"/>
          <w:numId w:val="10"/>
        </w:numPr>
        <w:ind w:left="720" w:hanging="360"/>
      </w:pPr>
      <w:r w:rsidDel="00000000" w:rsidR="00000000" w:rsidRPr="00000000">
        <w:rPr>
          <w:b w:val="1"/>
          <w:rtl w:val="0"/>
        </w:rPr>
        <w:t xml:space="preserve">Childhood Cancer Survival Study: Subsequent (malignant) neoplasms by age of 30 years </w:t>
      </w:r>
      <w:r w:rsidDel="00000000" w:rsidR="00000000" w:rsidRPr="00000000">
        <w:rPr>
          <w:rtl w:val="0"/>
        </w:rPr>
        <w:t xml:space="preserve">[</w:t>
      </w:r>
      <w:hyperlink r:id="rId804">
        <w:r w:rsidDel="00000000" w:rsidR="00000000" w:rsidRPr="00000000">
          <w:rPr>
            <w:rtl w:val="0"/>
          </w:rPr>
          <w:t xml:space="preserve">Friedman JNCI '10]</w:t>
        </w:r>
      </w:hyperlink>
      <w:r w:rsidDel="00000000" w:rsidR="00000000" w:rsidRPr="00000000">
        <w:rPr>
          <w:rtl w:val="0"/>
        </w:rPr>
        <w:t xml:space="preserve">: </w:t>
        <w:br w:type="textWrapping"/>
        <w:t xml:space="preserve">15k patients under the age of 21 </w:t>
      </w:r>
      <w:r w:rsidDel="00000000" w:rsidR="00000000" w:rsidRPr="00000000">
        <w:rPr>
          <w:b w:val="1"/>
          <w:rtl w:val="0"/>
        </w:rPr>
        <w:t xml:space="preserve">followed to the age of 30</w:t>
      </w:r>
      <w:r w:rsidDel="00000000" w:rsidR="00000000" w:rsidRPr="00000000">
        <w:rPr>
          <w:rtl w:val="0"/>
        </w:rPr>
        <w:t xml:space="preserve">. </w:t>
      </w:r>
    </w:p>
    <w:p w:rsidR="00000000" w:rsidDel="00000000" w:rsidP="00000000" w:rsidRDefault="00000000" w:rsidRPr="00000000" w14:paraId="00000D00">
      <w:pPr>
        <w:ind w:left="720" w:firstLine="0"/>
        <w:rPr/>
      </w:pPr>
      <w:r w:rsidDel="00000000" w:rsidR="00000000" w:rsidRPr="00000000">
        <w:rPr>
          <w:b w:val="1"/>
          <w:rtl w:val="0"/>
        </w:rPr>
        <w:t xml:space="preserve">30y subsequent neoplasms 20.5%, subsequent malignant neoplasms 8%</w:t>
      </w:r>
      <w:r w:rsidDel="00000000" w:rsidR="00000000" w:rsidRPr="00000000">
        <w:rPr>
          <w:rtl w:val="0"/>
        </w:rPr>
        <w:t xml:space="preserve"> (excludes G1 meningiomas and SqCC/BCC).</w:t>
      </w:r>
    </w:p>
    <w:p w:rsidR="00000000" w:rsidDel="00000000" w:rsidP="00000000" w:rsidRDefault="00000000" w:rsidRPr="00000000" w14:paraId="00000D01">
      <w:pPr>
        <w:numPr>
          <w:ilvl w:val="1"/>
          <w:numId w:val="10"/>
        </w:numPr>
        <w:ind w:left="1440" w:hanging="360"/>
      </w:pPr>
      <w:r w:rsidDel="00000000" w:rsidR="00000000" w:rsidRPr="00000000">
        <w:rPr>
          <w:rtl w:val="0"/>
        </w:rPr>
        <w:t xml:space="preserve">Subsequent neoplasms included meningiomas and nonmelanoma skin cancers.</w:t>
      </w:r>
    </w:p>
    <w:p w:rsidR="00000000" w:rsidDel="00000000" w:rsidP="00000000" w:rsidRDefault="00000000" w:rsidRPr="00000000" w14:paraId="00000D02">
      <w:pPr>
        <w:numPr>
          <w:ilvl w:val="1"/>
          <w:numId w:val="10"/>
        </w:numPr>
        <w:ind w:left="1440" w:hanging="360"/>
      </w:pPr>
      <w:r w:rsidDel="00000000" w:rsidR="00000000" w:rsidRPr="00000000">
        <w:rPr>
          <w:rtl w:val="0"/>
        </w:rPr>
        <w:t xml:space="preserve">Standardized incidence ratio (SIR) of subsequent malignant neoplasm 6.0.</w:t>
      </w:r>
    </w:p>
    <w:p w:rsidR="00000000" w:rsidDel="00000000" w:rsidP="00000000" w:rsidRDefault="00000000" w:rsidRPr="00000000" w14:paraId="00000D03">
      <w:pPr>
        <w:numPr>
          <w:ilvl w:val="1"/>
          <w:numId w:val="10"/>
        </w:numPr>
        <w:ind w:left="1440" w:hanging="360"/>
      </w:pPr>
      <w:r w:rsidDel="00000000" w:rsidR="00000000" w:rsidRPr="00000000">
        <w:rPr>
          <w:rtl w:val="0"/>
        </w:rPr>
        <w:t xml:space="preserve">30y subsequent neoplasms 20.5%, NMSC 9%, subsequent malignant neoplasms 8%, meningioma 3.1%.</w:t>
      </w:r>
    </w:p>
    <w:p w:rsidR="00000000" w:rsidDel="00000000" w:rsidP="00000000" w:rsidRDefault="00000000" w:rsidRPr="00000000" w14:paraId="00000D04">
      <w:pPr>
        <w:numPr>
          <w:ilvl w:val="1"/>
          <w:numId w:val="10"/>
        </w:numPr>
        <w:ind w:left="1440" w:hanging="360"/>
      </w:pPr>
      <w:r w:rsidDel="00000000" w:rsidR="00000000" w:rsidRPr="00000000">
        <w:rPr>
          <w:rtl w:val="0"/>
        </w:rPr>
        <w:t xml:space="preserve">In the Poisson multivariable analysis, female sex, older age at diagnosis, earlier treatment era, diagnosis of Hodgkin lymphoma, and treatment with radiation therapy were associated with increased risk of subsequent neoplasm.</w:t>
      </w:r>
    </w:p>
    <w:p w:rsidR="00000000" w:rsidDel="00000000" w:rsidP="00000000" w:rsidRDefault="00000000" w:rsidRPr="00000000" w14:paraId="00000D05">
      <w:pPr>
        <w:numPr>
          <w:ilvl w:val="1"/>
          <w:numId w:val="10"/>
        </w:numPr>
        <w:ind w:left="1440" w:hanging="360"/>
      </w:pPr>
      <w:r w:rsidDel="00000000" w:rsidR="00000000" w:rsidRPr="00000000">
        <w:rPr>
          <w:rtl w:val="0"/>
        </w:rPr>
        <w:t xml:space="preserve">Incidence of clinically relevant meningioma in pts with history of cranial RT is ~3% at 30y.</w:t>
      </w:r>
    </w:p>
    <w:p w:rsidR="00000000" w:rsidDel="00000000" w:rsidP="00000000" w:rsidRDefault="00000000" w:rsidRPr="00000000" w14:paraId="00000D06">
      <w:pPr>
        <w:numPr>
          <w:ilvl w:val="0"/>
          <w:numId w:val="10"/>
        </w:numPr>
        <w:ind w:left="720" w:hanging="360"/>
      </w:pPr>
      <w:r w:rsidDel="00000000" w:rsidR="00000000" w:rsidRPr="00000000">
        <w:rPr>
          <w:rtl w:val="0"/>
        </w:rPr>
        <w:t xml:space="preserve">CCSS NF-1 patients have a 2.4x increased risk of subsequent neoplasms versus non NF-1 CCSS patients. Radiation increases that relative risk by around 3 times, and this is more pronounced in patients who are preteen or younger. Therefore, radiation is typically reserved after chemo for younger patients with [</w:t>
      </w:r>
      <w:hyperlink w:anchor="a33mvee8s8im">
        <w:r w:rsidDel="00000000" w:rsidR="00000000" w:rsidRPr="00000000">
          <w:rPr>
            <w:rtl w:val="0"/>
          </w:rPr>
          <w:t xml:space="preserve">optic pathway gliomas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07">
      <w:pPr>
        <w:numPr>
          <w:ilvl w:val="1"/>
          <w:numId w:val="10"/>
        </w:numPr>
        <w:ind w:left="1440" w:hanging="360"/>
        <w:rPr>
          <w:u w:val="none"/>
        </w:rPr>
      </w:pPr>
      <w:r w:rsidDel="00000000" w:rsidR="00000000" w:rsidRPr="00000000">
        <w:rPr>
          <w:rtl w:val="0"/>
        </w:rPr>
        <w:t xml:space="preserve">Optic pathway glioma patients have a high rate of moyamoya. </w:t>
      </w:r>
    </w:p>
    <w:p w:rsidR="00000000" w:rsidDel="00000000" w:rsidP="00000000" w:rsidRDefault="00000000" w:rsidRPr="00000000" w14:paraId="00000D08">
      <w:pPr>
        <w:numPr>
          <w:ilvl w:val="1"/>
          <w:numId w:val="10"/>
        </w:numPr>
        <w:ind w:left="1440" w:hanging="360"/>
        <w:rPr>
          <w:u w:val="none"/>
        </w:rPr>
      </w:pPr>
      <w:r w:rsidDel="00000000" w:rsidR="00000000" w:rsidRPr="00000000">
        <w:rPr>
          <w:rtl w:val="0"/>
        </w:rPr>
        <w:t xml:space="preserve">The most common subsequent tumor after optic pathway glioma related to NF-1 is MPNST. </w:t>
      </w:r>
    </w:p>
    <w:p w:rsidR="00000000" w:rsidDel="00000000" w:rsidP="00000000" w:rsidRDefault="00000000" w:rsidRPr="00000000" w14:paraId="00000D09">
      <w:pPr>
        <w:numPr>
          <w:ilvl w:val="0"/>
          <w:numId w:val="10"/>
        </w:numPr>
        <w:ind w:left="720" w:hanging="360"/>
      </w:pPr>
      <w:r w:rsidDel="00000000" w:rsidR="00000000" w:rsidRPr="00000000">
        <w:rPr>
          <w:b w:val="1"/>
          <w:rtl w:val="0"/>
        </w:rPr>
        <w:t xml:space="preserve">Chemotherapy and risk of SMN in CCSS</w:t>
      </w:r>
      <w:r w:rsidDel="00000000" w:rsidR="00000000" w:rsidRPr="00000000">
        <w:rPr>
          <w:rtl w:val="0"/>
        </w:rPr>
        <w:t xml:space="preserve"> </w:t>
      </w:r>
      <w:r w:rsidDel="00000000" w:rsidR="00000000" w:rsidRPr="00000000">
        <w:rPr>
          <w:rtl w:val="0"/>
        </w:rPr>
        <w:t xml:space="preserve">[</w:t>
      </w:r>
      <w:hyperlink r:id="rId805">
        <w:r w:rsidDel="00000000" w:rsidR="00000000" w:rsidRPr="00000000">
          <w:rPr>
            <w:rtl w:val="0"/>
          </w:rPr>
          <w:t xml:space="preserve">Turcotte JCO '19</w:t>
        </w:r>
      </w:hyperlink>
      <w:r w:rsidDel="00000000" w:rsidR="00000000" w:rsidRPr="00000000">
        <w:rPr>
          <w:rtl w:val="0"/>
        </w:rPr>
        <w:t xml:space="preserve">]: </w:t>
      </w:r>
      <w:r w:rsidDel="00000000" w:rsidR="00000000" w:rsidRPr="00000000">
        <w:rPr>
          <w:b w:val="1"/>
          <w:rtl w:val="0"/>
        </w:rPr>
        <w:t xml:space="preserve">SIRs for SMNs</w:t>
      </w:r>
      <w:r w:rsidDel="00000000" w:rsidR="00000000" w:rsidRPr="00000000">
        <w:rPr>
          <w:rtl w:val="0"/>
        </w:rPr>
        <w:t xml:space="preserve">.</w:t>
        <w:br w:type="textWrapping"/>
        <w:t xml:space="preserve">Chemotherapy alone is associated with increased SMNs, particularly for higher doses of platinum and alkylating agents.</w:t>
      </w:r>
    </w:p>
    <w:p w:rsidR="00000000" w:rsidDel="00000000" w:rsidP="00000000" w:rsidRDefault="00000000" w:rsidRPr="00000000" w14:paraId="00000D0A">
      <w:pPr>
        <w:numPr>
          <w:ilvl w:val="1"/>
          <w:numId w:val="10"/>
        </w:numPr>
        <w:ind w:left="1440" w:hanging="360"/>
      </w:pPr>
      <w:r w:rsidDel="00000000" w:rsidR="00000000" w:rsidRPr="00000000">
        <w:rPr>
          <w:rtl w:val="0"/>
        </w:rPr>
        <w:t xml:space="preserve">22k pts under the age of 21. 1970-1999. Evaluates SMNs occurring &gt; 5y from dx (besides NMSC). MFU 25y. </w:t>
      </w:r>
    </w:p>
    <w:p w:rsidR="00000000" w:rsidDel="00000000" w:rsidP="00000000" w:rsidRDefault="00000000" w:rsidRPr="00000000" w14:paraId="00000D0B">
      <w:pPr>
        <w:numPr>
          <w:ilvl w:val="1"/>
          <w:numId w:val="10"/>
        </w:numPr>
        <w:ind w:left="1440" w:hanging="360"/>
      </w:pPr>
      <w:r w:rsidDel="00000000" w:rsidR="00000000" w:rsidRPr="00000000">
        <w:rPr>
          <w:rFonts w:ascii="Cardo" w:cs="Cardo" w:eastAsia="Cardo" w:hAnsi="Cardo"/>
          <w:rtl w:val="0"/>
        </w:rPr>
        <w:t xml:space="preserve">30y SMN for no chemo-RT / chemo only / chemo-RT / RT only of 3.4→ 4→ 9→ 11%. </w:t>
      </w:r>
    </w:p>
    <w:p w:rsidR="00000000" w:rsidDel="00000000" w:rsidP="00000000" w:rsidRDefault="00000000" w:rsidRPr="00000000" w14:paraId="00000D0C">
      <w:pPr>
        <w:numPr>
          <w:ilvl w:val="2"/>
          <w:numId w:val="10"/>
        </w:numPr>
        <w:ind w:left="2160" w:hanging="360"/>
      </w:pPr>
      <w:r w:rsidDel="00000000" w:rsidR="00000000" w:rsidRPr="00000000">
        <w:rPr>
          <w:rtl w:val="0"/>
        </w:rPr>
        <w:t xml:space="preserve">RT alone arm with nearly 90% of patients either HL or CNS tumors. </w:t>
      </w:r>
    </w:p>
    <w:p w:rsidR="00000000" w:rsidDel="00000000" w:rsidP="00000000" w:rsidRDefault="00000000" w:rsidRPr="00000000" w14:paraId="00000D0D">
      <w:pPr>
        <w:numPr>
          <w:ilvl w:val="2"/>
          <w:numId w:val="10"/>
        </w:numPr>
        <w:ind w:left="2160" w:hanging="360"/>
      </w:pPr>
      <w:r w:rsidDel="00000000" w:rsidR="00000000" w:rsidRPr="00000000">
        <w:rPr>
          <w:rtl w:val="0"/>
        </w:rPr>
        <w:t xml:space="preserve">Chemo only with no difference in SMN from 5-10y as compared to no chemo-RT, but RR 1.9 from 10-25y due to lag to development of SMNs after radiotherapy.</w:t>
      </w:r>
    </w:p>
    <w:p w:rsidR="00000000" w:rsidDel="00000000" w:rsidP="00000000" w:rsidRDefault="00000000" w:rsidRPr="00000000" w14:paraId="00000D0E">
      <w:pPr>
        <w:numPr>
          <w:ilvl w:val="1"/>
          <w:numId w:val="10"/>
        </w:numPr>
        <w:ind w:left="1440" w:hanging="360"/>
      </w:pPr>
      <w:r w:rsidDel="00000000" w:rsidR="00000000" w:rsidRPr="00000000">
        <w:rPr>
          <w:rFonts w:ascii="Cardo" w:cs="Cardo" w:eastAsia="Cardo" w:hAnsi="Cardo"/>
          <w:rtl w:val="0"/>
        </w:rPr>
        <w:t xml:space="preserve">SIR for leukemia-lymphoma / neuroblastoma / STS / thyroid / CNS tumors of 2.4→ 3→ 3.3→ 5.8.</w:t>
      </w:r>
    </w:p>
    <w:p w:rsidR="00000000" w:rsidDel="00000000" w:rsidP="00000000" w:rsidRDefault="00000000" w:rsidRPr="00000000" w14:paraId="00000D0F">
      <w:pPr>
        <w:numPr>
          <w:ilvl w:val="1"/>
          <w:numId w:val="10"/>
        </w:numPr>
        <w:ind w:left="1440" w:hanging="360"/>
      </w:pPr>
      <w:r w:rsidDel="00000000" w:rsidR="00000000" w:rsidRPr="00000000">
        <w:rPr>
          <w:rFonts w:ascii="Cardo" w:cs="Cardo" w:eastAsia="Cardo" w:hAnsi="Cardo"/>
          <w:rtl w:val="0"/>
        </w:rPr>
        <w:t xml:space="preserve">Chemo-only SIR 2.8, with SIRs increased for leukemia-lymphoma / STS / thyroid / breast of 1.9→ 3.4→ 3.8→ 4.6. </w:t>
      </w:r>
    </w:p>
    <w:p w:rsidR="00000000" w:rsidDel="00000000" w:rsidP="00000000" w:rsidRDefault="00000000" w:rsidRPr="00000000" w14:paraId="00000D10">
      <w:pPr>
        <w:numPr>
          <w:ilvl w:val="2"/>
          <w:numId w:val="10"/>
        </w:numPr>
        <w:ind w:left="2160" w:hanging="360"/>
      </w:pPr>
      <w:r w:rsidDel="00000000" w:rsidR="00000000" w:rsidRPr="00000000">
        <w:rPr>
          <w:rtl w:val="0"/>
        </w:rPr>
        <w:t xml:space="preserve">30y SMN of 4%, and was highest among HL survivors at 11%. </w:t>
      </w:r>
    </w:p>
    <w:p w:rsidR="00000000" w:rsidDel="00000000" w:rsidP="00000000" w:rsidRDefault="00000000" w:rsidRPr="00000000" w14:paraId="00000D11">
      <w:pPr>
        <w:numPr>
          <w:ilvl w:val="1"/>
          <w:numId w:val="10"/>
        </w:numPr>
        <w:ind w:left="1440" w:hanging="360"/>
      </w:pPr>
      <w:r w:rsidDel="00000000" w:rsidR="00000000" w:rsidRPr="00000000">
        <w:rPr>
          <w:rtl w:val="0"/>
        </w:rPr>
        <w:t xml:space="preserve">SMN for &gt; 750 mg/m2 plt RR 2.7. Dose response observed between alkylating agents and SMN, RR 1.2/5 g/m2</w:t>
      </w:r>
    </w:p>
    <w:p w:rsidR="00000000" w:rsidDel="00000000" w:rsidP="00000000" w:rsidRDefault="00000000" w:rsidRPr="00000000" w14:paraId="00000D12">
      <w:pPr>
        <w:numPr>
          <w:ilvl w:val="1"/>
          <w:numId w:val="10"/>
        </w:numPr>
        <w:ind w:left="1440" w:hanging="360"/>
      </w:pPr>
      <w:r w:rsidDel="00000000" w:rsidR="00000000" w:rsidRPr="00000000">
        <w:rPr>
          <w:rtl w:val="0"/>
        </w:rPr>
        <w:t xml:space="preserve">Linear dose response demonstrated between anthracyclines at breast cancer, RR 1.3/100 mg/m2. </w:t>
      </w:r>
    </w:p>
    <w:bookmarkStart w:colFirst="0" w:colLast="0" w:name="bm0tbbncc9f1" w:id="168"/>
    <w:bookmarkEnd w:id="168"/>
    <w:p w:rsidR="00000000" w:rsidDel="00000000" w:rsidP="00000000" w:rsidRDefault="00000000" w:rsidRPr="00000000" w14:paraId="00000D13">
      <w:pPr>
        <w:numPr>
          <w:ilvl w:val="0"/>
          <w:numId w:val="10"/>
        </w:numPr>
        <w:ind w:left="720" w:hanging="360"/>
      </w:pPr>
      <w:r w:rsidDel="00000000" w:rsidR="00000000" w:rsidRPr="00000000">
        <w:rPr>
          <w:b w:val="1"/>
          <w:rtl w:val="0"/>
        </w:rPr>
        <w:t xml:space="preserve">At short follow up (~10y), there appears to be no difference in SMNs for proton vs. photon CSI </w:t>
      </w:r>
      <w:r w:rsidDel="00000000" w:rsidR="00000000" w:rsidRPr="00000000">
        <w:rPr>
          <w:rtl w:val="0"/>
        </w:rPr>
        <w:t xml:space="preserve">[</w:t>
      </w:r>
      <w:hyperlink r:id="rId806">
        <w:r w:rsidDel="00000000" w:rsidR="00000000" w:rsidRPr="00000000">
          <w:rPr>
            <w:rtl w:val="0"/>
          </w:rPr>
          <w:t xml:space="preserve">Paulino ASTRO '19</w:t>
        </w:r>
      </w:hyperlink>
      <w:r w:rsidDel="00000000" w:rsidR="00000000" w:rsidRPr="00000000">
        <w:rPr>
          <w:rtl w:val="0"/>
        </w:rPr>
        <w:t xml:space="preserve">]</w:t>
        <w:br w:type="textWrapping"/>
        <w:t xml:space="preserve">It is notable, however, </w:t>
      </w:r>
      <w:r w:rsidDel="00000000" w:rsidR="00000000" w:rsidRPr="00000000">
        <w:rPr>
          <w:rtl w:val="0"/>
        </w:rPr>
        <w:t xml:space="preserve">than</w:t>
      </w:r>
      <w:r w:rsidDel="00000000" w:rsidR="00000000" w:rsidRPr="00000000">
        <w:rPr>
          <w:rtl w:val="0"/>
        </w:rPr>
        <w:t xml:space="preserve"> XRT treated patients developed a higher rate of SMNs in regions of exit dose than in the target volume. Longer follow up is needed for protons, however.</w:t>
      </w:r>
    </w:p>
    <w:p w:rsidR="00000000" w:rsidDel="00000000" w:rsidP="00000000" w:rsidRDefault="00000000" w:rsidRPr="00000000" w14:paraId="00000D14">
      <w:pPr>
        <w:numPr>
          <w:ilvl w:val="1"/>
          <w:numId w:val="10"/>
        </w:numPr>
        <w:ind w:left="1440" w:hanging="360"/>
      </w:pPr>
      <w:r w:rsidDel="00000000" w:rsidR="00000000" w:rsidRPr="00000000">
        <w:rPr>
          <w:rtl w:val="0"/>
        </w:rPr>
        <w:t xml:space="preserve">166 pts. </w:t>
      </w:r>
      <w:r w:rsidDel="00000000" w:rsidR="00000000" w:rsidRPr="00000000">
        <w:rPr>
          <w:i w:val="1"/>
          <w:rtl w:val="0"/>
        </w:rPr>
        <w:t xml:space="preserve">Passively scattered</w:t>
      </w:r>
      <w:r w:rsidDel="00000000" w:rsidR="00000000" w:rsidRPr="00000000">
        <w:rPr>
          <w:rtl w:val="0"/>
        </w:rPr>
        <w:t xml:space="preserve"> protons. 1996-2004. MFU 6.5y for protons, 13y for photons.</w:t>
      </w:r>
    </w:p>
    <w:p w:rsidR="00000000" w:rsidDel="00000000" w:rsidP="00000000" w:rsidRDefault="00000000" w:rsidRPr="00000000" w14:paraId="00000D15">
      <w:pPr>
        <w:numPr>
          <w:ilvl w:val="1"/>
          <w:numId w:val="10"/>
        </w:numPr>
        <w:ind w:left="1440" w:hanging="360"/>
      </w:pPr>
      <w:r w:rsidDel="00000000" w:rsidR="00000000" w:rsidRPr="00000000">
        <w:rPr>
          <w:rFonts w:ascii="Cardo" w:cs="Cardo" w:eastAsia="Cardo" w:hAnsi="Cardo"/>
          <w:rtl w:val="0"/>
        </w:rPr>
        <w:t xml:space="preserve">Actuarial SMN at 5y / 10y of 2.3→ 8.1%. </w:t>
      </w:r>
      <w:r w:rsidDel="00000000" w:rsidR="00000000" w:rsidRPr="00000000">
        <w:rPr>
          <w:rtl w:val="0"/>
        </w:rPr>
        <w:t xml:space="preserve">MTTSMN</w:t>
      </w:r>
      <w:r w:rsidDel="00000000" w:rsidR="00000000" w:rsidRPr="00000000">
        <w:rPr>
          <w:rtl w:val="0"/>
        </w:rPr>
        <w:t xml:space="preserve"> of 6y.</w:t>
      </w:r>
    </w:p>
    <w:p w:rsidR="00000000" w:rsidDel="00000000" w:rsidP="00000000" w:rsidRDefault="00000000" w:rsidRPr="00000000" w14:paraId="00000D16">
      <w:pPr>
        <w:numPr>
          <w:ilvl w:val="0"/>
          <w:numId w:val="10"/>
        </w:numPr>
        <w:ind w:left="720" w:hanging="360"/>
        <w:rPr/>
      </w:pPr>
      <w:r w:rsidDel="00000000" w:rsidR="00000000" w:rsidRPr="00000000">
        <w:rPr>
          <w:b w:val="1"/>
          <w:rtl w:val="0"/>
        </w:rPr>
        <w:t xml:space="preserve">Pathogenic Germline Mutations in DNA-DR Genes (DRG) and Risk of SMN</w:t>
      </w:r>
      <w:r w:rsidDel="00000000" w:rsidR="00000000" w:rsidRPr="00000000">
        <w:rPr>
          <w:rtl w:val="0"/>
        </w:rPr>
        <w:t xml:space="preserve"> [</w:t>
      </w:r>
      <w:hyperlink r:id="rId807">
        <w:r w:rsidDel="00000000" w:rsidR="00000000" w:rsidRPr="00000000">
          <w:rPr>
            <w:rtl w:val="0"/>
          </w:rPr>
          <w:t xml:space="preserve">Qin JCO '20</w:t>
        </w:r>
      </w:hyperlink>
      <w:r w:rsidDel="00000000" w:rsidR="00000000" w:rsidRPr="00000000">
        <w:rPr>
          <w:rtl w:val="0"/>
        </w:rPr>
        <w:t xml:space="preserve">]:</w:t>
      </w:r>
    </w:p>
    <w:p w:rsidR="00000000" w:rsidDel="00000000" w:rsidP="00000000" w:rsidRDefault="00000000" w:rsidRPr="00000000" w14:paraId="00000D17">
      <w:pPr>
        <w:numPr>
          <w:ilvl w:val="1"/>
          <w:numId w:val="10"/>
        </w:numPr>
        <w:ind w:left="1440" w:hanging="360"/>
        <w:rPr>
          <w:u w:val="none"/>
        </w:rPr>
      </w:pPr>
      <w:r w:rsidDel="00000000" w:rsidR="00000000" w:rsidRPr="00000000">
        <w:rPr>
          <w:rtl w:val="0"/>
        </w:rPr>
        <w:t xml:space="preserve">4,402 survivors. 127 genes from 6 major DNA repair pathways.</w:t>
      </w:r>
    </w:p>
    <w:p w:rsidR="00000000" w:rsidDel="00000000" w:rsidP="00000000" w:rsidRDefault="00000000" w:rsidRPr="00000000" w14:paraId="00000D18">
      <w:pPr>
        <w:numPr>
          <w:ilvl w:val="1"/>
          <w:numId w:val="10"/>
        </w:numPr>
        <w:ind w:left="1440" w:hanging="360"/>
        <w:rPr>
          <w:u w:val="none"/>
        </w:rPr>
      </w:pPr>
      <w:r w:rsidDel="00000000" w:rsidR="00000000" w:rsidRPr="00000000">
        <w:rPr>
          <w:rtl w:val="0"/>
        </w:rPr>
        <w:t xml:space="preserve">495 survivors (12%) developed 1,269 secondary neoplasms.</w:t>
      </w:r>
    </w:p>
    <w:p w:rsidR="00000000" w:rsidDel="00000000" w:rsidP="00000000" w:rsidRDefault="00000000" w:rsidRPr="00000000" w14:paraId="00000D19">
      <w:pPr>
        <w:numPr>
          <w:ilvl w:val="1"/>
          <w:numId w:val="10"/>
        </w:numPr>
        <w:ind w:left="1440" w:hanging="360"/>
        <w:rPr>
          <w:u w:val="none"/>
        </w:rPr>
      </w:pPr>
      <w:r w:rsidDel="00000000" w:rsidR="00000000" w:rsidRPr="00000000">
        <w:rPr>
          <w:rFonts w:ascii="Gungsuh" w:cs="Gungsuh" w:eastAsia="Gungsuh" w:hAnsi="Gungsuh"/>
          <w:rtl w:val="0"/>
        </w:rPr>
        <w:t xml:space="preserve">Homologous recombination (HR) gene mutations were associated with increased rate of subsequent breast cancer (RR 3.7), especially among survivors with chest RT ≥ 20 Gy (RR 4.4), or with a cumulative dose of anthracyclines in the second or third tertile (RR 4.4). </w:t>
      </w:r>
    </w:p>
    <w:p w:rsidR="00000000" w:rsidDel="00000000" w:rsidP="00000000" w:rsidRDefault="00000000" w:rsidRPr="00000000" w14:paraId="00000D1A">
      <w:pPr>
        <w:numPr>
          <w:ilvl w:val="1"/>
          <w:numId w:val="10"/>
        </w:numPr>
        <w:ind w:left="1440" w:hanging="360"/>
        <w:rPr>
          <w:u w:val="none"/>
        </w:rPr>
      </w:pPr>
      <w:r w:rsidDel="00000000" w:rsidR="00000000" w:rsidRPr="00000000">
        <w:rPr>
          <w:rtl w:val="0"/>
        </w:rPr>
        <w:t xml:space="preserve">Mutations in HR genes were also associated with increased rate of subsequent sarcoma among those who received alkylating doses in the third tertile (RR 14.9). </w:t>
      </w:r>
    </w:p>
    <w:p w:rsidR="00000000" w:rsidDel="00000000" w:rsidP="00000000" w:rsidRDefault="00000000" w:rsidRPr="00000000" w14:paraId="00000D1B">
      <w:pPr>
        <w:numPr>
          <w:ilvl w:val="1"/>
          <w:numId w:val="10"/>
        </w:numPr>
        <w:ind w:left="1440" w:hanging="360"/>
        <w:rPr>
          <w:u w:val="none"/>
        </w:rPr>
      </w:pPr>
      <w:r w:rsidDel="00000000" w:rsidR="00000000" w:rsidRPr="00000000">
        <w:rPr>
          <w:rFonts w:ascii="Gungsuh" w:cs="Gungsuh" w:eastAsia="Gungsuh" w:hAnsi="Gungsuh"/>
          <w:rtl w:val="0"/>
        </w:rPr>
        <w:t xml:space="preserve">Mutations in NER genes were associated with subsequent thyroid cancer for those treated with neck RT ≥ 30 Gy (RR 12.9) with marginal statistical significance.</w:t>
      </w:r>
      <w:r w:rsidDel="00000000" w:rsidR="00000000" w:rsidRPr="00000000">
        <w:rPr>
          <w:rtl w:val="0"/>
        </w:rPr>
      </w:r>
    </w:p>
    <w:p w:rsidR="00000000" w:rsidDel="00000000" w:rsidP="00000000" w:rsidRDefault="00000000" w:rsidRPr="00000000" w14:paraId="00000D1C">
      <w:pPr>
        <w:pStyle w:val="Heading2"/>
        <w:rPr/>
      </w:pPr>
      <w:bookmarkStart w:colFirst="0" w:colLast="0" w:name="_cst7hj7d25r" w:id="169"/>
      <w:bookmarkEnd w:id="169"/>
      <w:r w:rsidDel="00000000" w:rsidR="00000000" w:rsidRPr="00000000">
        <w:rPr>
          <w:rtl w:val="0"/>
        </w:rPr>
      </w:r>
    </w:p>
    <w:p w:rsidR="00000000" w:rsidDel="00000000" w:rsidP="00000000" w:rsidRDefault="00000000" w:rsidRPr="00000000" w14:paraId="00000D1D">
      <w:pPr>
        <w:pStyle w:val="Heading2"/>
        <w:rPr/>
      </w:pPr>
      <w:bookmarkStart w:colFirst="0" w:colLast="0" w:name="_96emqjlatl7w" w:id="170"/>
      <w:bookmarkEnd w:id="170"/>
      <w:hyperlink w:anchor="_xilahm9fbnlf">
        <w:r w:rsidDel="00000000" w:rsidR="00000000" w:rsidRPr="00000000">
          <w:rPr>
            <w:rtl w:val="0"/>
          </w:rPr>
          <w:t xml:space="preserve">Secondary breast cancer</w:t>
        </w:r>
      </w:hyperlink>
      <w:r w:rsidDel="00000000" w:rsidR="00000000" w:rsidRPr="00000000">
        <w:rPr>
          <w:rtl w:val="0"/>
        </w:rPr>
      </w:r>
    </w:p>
    <w:p w:rsidR="00000000" w:rsidDel="00000000" w:rsidP="00000000" w:rsidRDefault="00000000" w:rsidRPr="00000000" w14:paraId="00000D1E">
      <w:pPr>
        <w:rPr>
          <w:i w:val="1"/>
        </w:rPr>
      </w:pPr>
      <w:r w:rsidDel="00000000" w:rsidR="00000000" w:rsidRPr="00000000">
        <w:rPr>
          <w:rtl w:val="0"/>
        </w:rPr>
        <w:t xml:space="preserve">Breast tissue growth and development affected at 5-10 Gy. </w:t>
      </w:r>
      <w:r w:rsidDel="00000000" w:rsidR="00000000" w:rsidRPr="00000000">
        <w:rPr>
          <w:i w:val="1"/>
          <w:rtl w:val="0"/>
        </w:rPr>
        <w:t xml:space="preserve">Ideally, limit to &lt; 4 Gy. </w:t>
      </w:r>
    </w:p>
    <w:p w:rsidR="00000000" w:rsidDel="00000000" w:rsidP="00000000" w:rsidRDefault="00000000" w:rsidRPr="00000000" w14:paraId="00000D1F">
      <w:pPr>
        <w:rPr/>
      </w:pPr>
      <w:r w:rsidDel="00000000" w:rsidR="00000000" w:rsidRPr="00000000">
        <w:rPr>
          <w:rtl w:val="0"/>
        </w:rPr>
        <w:t xml:space="preserve">Newer [</w:t>
      </w:r>
      <w:hyperlink r:id="rId808">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D20">
      <w:pPr>
        <w:rPr/>
      </w:pPr>
      <w:r w:rsidDel="00000000" w:rsidR="00000000" w:rsidRPr="00000000">
        <w:rPr>
          <w:rtl w:val="0"/>
        </w:rPr>
        <w:t xml:space="preserve">The [</w:t>
      </w:r>
      <w:hyperlink r:id="rId809">
        <w:r w:rsidDel="00000000" w:rsidR="00000000" w:rsidRPr="00000000">
          <w:rPr>
            <w:rtl w:val="0"/>
          </w:rPr>
          <w:t xml:space="preserve">EORTC-LYSA analysis</w:t>
        </w:r>
      </w:hyperlink>
      <w:r w:rsidDel="00000000" w:rsidR="00000000" w:rsidRPr="00000000">
        <w:rPr>
          <w:rtl w:val="0"/>
        </w:rPr>
        <w:t xml:space="preserve">] suggested one cycles of anthracyclines is equivalent to 5 Gy mean heart dose</w:t>
      </w:r>
    </w:p>
    <w:p w:rsidR="00000000" w:rsidDel="00000000" w:rsidP="00000000" w:rsidRDefault="00000000" w:rsidRPr="00000000" w14:paraId="00000D21">
      <w:pPr>
        <w:rPr/>
      </w:pPr>
      <w:r w:rsidDel="00000000" w:rsidR="00000000" w:rsidRPr="00000000">
        <w:rPr>
          <w:rtl w:val="0"/>
        </w:rPr>
        <w:t xml:space="preserve">TL; DR - 5 Gy isodose lines matter! Regardless of whether it is pediatric or adults, HL or NHL.</w:t>
      </w:r>
    </w:p>
    <w:p w:rsidR="00000000" w:rsidDel="00000000" w:rsidP="00000000" w:rsidRDefault="00000000" w:rsidRPr="00000000" w14:paraId="00000D22">
      <w:pPr>
        <w:rPr/>
      </w:pPr>
      <w:r w:rsidDel="00000000" w:rsidR="00000000" w:rsidRPr="00000000">
        <w:rPr>
          <w:rtl w:val="0"/>
        </w:rPr>
        <w:t xml:space="preserve">Perform mammogram and breast MRI annually, starting at the age of 25 or 8 years after chest RT.</w:t>
      </w:r>
      <w:r w:rsidDel="00000000" w:rsidR="00000000" w:rsidRPr="00000000">
        <w:rPr>
          <w:rtl w:val="0"/>
        </w:rPr>
      </w:r>
    </w:p>
    <w:p w:rsidR="00000000" w:rsidDel="00000000" w:rsidP="00000000" w:rsidRDefault="00000000" w:rsidRPr="00000000" w14:paraId="00000D23">
      <w:pPr>
        <w:numPr>
          <w:ilvl w:val="0"/>
          <w:numId w:val="120"/>
        </w:numPr>
        <w:ind w:left="720" w:hanging="360"/>
      </w:pPr>
      <w:r w:rsidDel="00000000" w:rsidR="00000000" w:rsidRPr="00000000">
        <w:rPr>
          <w:rtl w:val="0"/>
        </w:rPr>
        <w:t xml:space="preserve">[</w:t>
      </w:r>
      <w:hyperlink r:id="rId810">
        <w:r w:rsidDel="00000000" w:rsidR="00000000" w:rsidRPr="00000000">
          <w:rPr>
            <w:rtl w:val="0"/>
          </w:rPr>
          <w:t xml:space="preserve">De Bruin JCO '09</w:t>
        </w:r>
      </w:hyperlink>
      <w:r w:rsidDel="00000000" w:rsidR="00000000" w:rsidRPr="00000000">
        <w:rPr>
          <w:rtl w:val="0"/>
        </w:rPr>
        <w:t xml:space="preserve">]: Secondary breast cancer in survivors of Hodgkin's lymphoma.</w:t>
      </w:r>
      <w:r w:rsidDel="00000000" w:rsidR="00000000" w:rsidRPr="00000000">
        <w:rPr>
          <w:rtl w:val="0"/>
        </w:rPr>
      </w:r>
    </w:p>
    <w:p w:rsidR="00000000" w:rsidDel="00000000" w:rsidP="00000000" w:rsidRDefault="00000000" w:rsidRPr="00000000" w14:paraId="00000D24">
      <w:pPr>
        <w:numPr>
          <w:ilvl w:val="0"/>
          <w:numId w:val="120"/>
        </w:numPr>
        <w:ind w:left="720" w:hanging="360"/>
      </w:pPr>
      <w:r w:rsidDel="00000000" w:rsidR="00000000" w:rsidRPr="00000000">
        <w:rPr>
          <w:rtl w:val="0"/>
        </w:rPr>
        <w:t xml:space="preserve">Modern screening can detect lesions less than 1 cm. </w:t>
      </w:r>
    </w:p>
    <w:p w:rsidR="00000000" w:rsidDel="00000000" w:rsidP="00000000" w:rsidRDefault="00000000" w:rsidRPr="00000000" w14:paraId="00000D25">
      <w:pPr>
        <w:numPr>
          <w:ilvl w:val="0"/>
          <w:numId w:val="120"/>
        </w:numPr>
        <w:ind w:left="720" w:hanging="360"/>
      </w:pPr>
      <w:r w:rsidDel="00000000" w:rsidR="00000000" w:rsidRPr="00000000">
        <w:rPr>
          <w:b w:val="1"/>
          <w:rtl w:val="0"/>
        </w:rPr>
        <w:t xml:space="preserve">Risk of Breast Cancer with RT to breast and anthracycline use</w:t>
      </w:r>
      <w:r w:rsidDel="00000000" w:rsidR="00000000" w:rsidRPr="00000000">
        <w:rPr>
          <w:rtl w:val="0"/>
        </w:rPr>
        <w:t xml:space="preserve"> [</w:t>
      </w:r>
      <w:hyperlink r:id="rId811">
        <w:r w:rsidDel="00000000" w:rsidR="00000000" w:rsidRPr="00000000">
          <w:rPr>
            <w:rtl w:val="0"/>
          </w:rPr>
          <w:t xml:space="preserve">Veiga JAMA Peds '19</w:t>
        </w:r>
      </w:hyperlink>
      <w:r w:rsidDel="00000000" w:rsidR="00000000" w:rsidRPr="00000000">
        <w:rPr>
          <w:rtl w:val="0"/>
        </w:rPr>
        <w:t xml:space="preserve">]: Retro. </w:t>
      </w:r>
    </w:p>
    <w:p w:rsidR="00000000" w:rsidDel="00000000" w:rsidP="00000000" w:rsidRDefault="00000000" w:rsidRPr="00000000" w14:paraId="00000D26">
      <w:pPr>
        <w:ind w:left="720" w:firstLine="0"/>
        <w:rPr/>
      </w:pPr>
      <w:r w:rsidDel="00000000" w:rsidR="00000000" w:rsidRPr="00000000">
        <w:rPr>
          <w:rtl w:val="0"/>
        </w:rPr>
        <w:t xml:space="preserve">See the [</w:t>
      </w:r>
      <w:hyperlink w:anchor="j1llce7s6gd9">
        <w:r w:rsidDel="00000000" w:rsidR="00000000" w:rsidRPr="00000000">
          <w:rPr>
            <w:rtl w:val="0"/>
          </w:rPr>
          <w:t xml:space="preserve">reduction in breast dose</w:t>
        </w:r>
      </w:hyperlink>
      <w:r w:rsidDel="00000000" w:rsidR="00000000" w:rsidRPr="00000000">
        <w:rPr>
          <w:rFonts w:ascii="Cardo" w:cs="Cardo" w:eastAsia="Cardo" w:hAnsi="Cardo"/>
          <w:rtl w:val="0"/>
        </w:rPr>
        <w:t xml:space="preserve">] with ISRT, as mean female breast dose is reduced on average from 18→ 4 Gy.</w:t>
      </w:r>
    </w:p>
    <w:p w:rsidR="00000000" w:rsidDel="00000000" w:rsidP="00000000" w:rsidRDefault="00000000" w:rsidRPr="00000000" w14:paraId="00000D27">
      <w:pPr>
        <w:ind w:left="720" w:firstLine="0"/>
        <w:rPr/>
      </w:pPr>
      <w:r w:rsidDel="00000000" w:rsidR="00000000" w:rsidRPr="00000000">
        <w:rPr>
          <w:rtl w:val="0"/>
        </w:rPr>
        <w:t xml:space="preserve">TBL </w:t>
      </w:r>
      <w:hyperlink r:id="rId812">
        <w:r w:rsidDel="00000000" w:rsidR="00000000" w:rsidRPr="00000000">
          <w:rPr>
            <w:vertAlign w:val="superscript"/>
            <w:rtl w:val="0"/>
          </w:rPr>
          <w:t xml:space="preserve">QS</w:t>
        </w:r>
      </w:hyperlink>
      <w:r w:rsidDel="00000000" w:rsidR="00000000" w:rsidRPr="00000000">
        <w:rPr>
          <w:rtl w:val="0"/>
        </w:rPr>
        <w:t xml:space="preserve">: We may be overlooking a tricky balancing of toxicities if we continue to discuss the long term risks of radiation, regardless of technique, in the superlative degree of comparison only.</w:t>
      </w:r>
    </w:p>
    <w:p w:rsidR="00000000" w:rsidDel="00000000" w:rsidP="00000000" w:rsidRDefault="00000000" w:rsidRPr="00000000" w14:paraId="00000D28">
      <w:pPr>
        <w:numPr>
          <w:ilvl w:val="1"/>
          <w:numId w:val="120"/>
        </w:numPr>
        <w:ind w:left="1440" w:hanging="360"/>
      </w:pPr>
      <w:r w:rsidDel="00000000" w:rsidR="00000000" w:rsidRPr="00000000">
        <w:rPr>
          <w:rtl w:val="0"/>
        </w:rPr>
        <w:t xml:space="preserve">271 cases of breast cancer nested case-control compared to 1k cohort. 1970-1986. Followed through 2016.</w:t>
      </w:r>
    </w:p>
    <w:p w:rsidR="00000000" w:rsidDel="00000000" w:rsidP="00000000" w:rsidRDefault="00000000" w:rsidRPr="00000000" w14:paraId="00000D29">
      <w:pPr>
        <w:numPr>
          <w:ilvl w:val="2"/>
          <w:numId w:val="120"/>
        </w:numPr>
        <w:ind w:left="2160" w:hanging="360"/>
      </w:pPr>
      <w:r w:rsidDel="00000000" w:rsidR="00000000" w:rsidRPr="00000000">
        <w:rPr>
          <w:rtl w:val="0"/>
        </w:rPr>
        <w:t xml:space="preserve">Median age 15, median age of breast cancer 39. 201 invasive, 70 DCIS. </w:t>
      </w:r>
    </w:p>
    <w:p w:rsidR="00000000" w:rsidDel="00000000" w:rsidP="00000000" w:rsidRDefault="00000000" w:rsidRPr="00000000" w14:paraId="00000D2A">
      <w:pPr>
        <w:numPr>
          <w:ilvl w:val="1"/>
          <w:numId w:val="120"/>
        </w:numPr>
        <w:ind w:left="1440" w:hanging="360"/>
      </w:pPr>
      <w:r w:rsidDel="00000000" w:rsidR="00000000" w:rsidRPr="00000000">
        <w:rPr>
          <w:rtl w:val="0"/>
        </w:rPr>
        <w:t xml:space="preserve">OR per 10 Gy 3.8. No difference based on HR status.</w:t>
      </w:r>
    </w:p>
    <w:p w:rsidR="00000000" w:rsidDel="00000000" w:rsidP="00000000" w:rsidRDefault="00000000" w:rsidRPr="00000000" w14:paraId="00000D2B">
      <w:pPr>
        <w:numPr>
          <w:ilvl w:val="1"/>
          <w:numId w:val="120"/>
        </w:numPr>
        <w:ind w:left="1440" w:hanging="360"/>
      </w:pPr>
      <w:r w:rsidDel="00000000" w:rsidR="00000000" w:rsidRPr="00000000">
        <w:rPr>
          <w:rFonts w:ascii="Gungsuh" w:cs="Gungsuh" w:eastAsia="Gungsuh" w:hAnsi="Gungsuh"/>
          <w:rtl w:val="0"/>
        </w:rPr>
        <w:t xml:space="preserve">Women who received ≥ 15 Gy to ovaries had little risk.</w:t>
      </w:r>
    </w:p>
    <w:p w:rsidR="00000000" w:rsidDel="00000000" w:rsidP="00000000" w:rsidRDefault="00000000" w:rsidRPr="00000000" w14:paraId="00000D2C">
      <w:pPr>
        <w:numPr>
          <w:ilvl w:val="1"/>
          <w:numId w:val="120"/>
        </w:numPr>
        <w:ind w:left="1440" w:hanging="360"/>
      </w:pPr>
      <w:r w:rsidDel="00000000" w:rsidR="00000000" w:rsidRPr="00000000">
        <w:rPr>
          <w:rtl w:val="0"/>
        </w:rPr>
        <w:t xml:space="preserve">OR per 100 mg/m2 anthracycline of 1.23.</w:t>
      </w:r>
    </w:p>
    <w:p w:rsidR="00000000" w:rsidDel="00000000" w:rsidP="00000000" w:rsidRDefault="00000000" w:rsidRPr="00000000" w14:paraId="00000D2D">
      <w:pPr>
        <w:numPr>
          <w:ilvl w:val="1"/>
          <w:numId w:val="120"/>
        </w:numPr>
        <w:ind w:left="1440" w:hanging="360"/>
      </w:pPr>
      <w:r w:rsidDel="00000000" w:rsidR="00000000" w:rsidRPr="00000000">
        <w:rPr>
          <w:rFonts w:ascii="Cardo" w:cs="Cardo" w:eastAsia="Cardo" w:hAnsi="Cardo"/>
          <w:rtl w:val="0"/>
        </w:rPr>
        <w:t xml:space="preserve">There was an additive interaction between RT and anthracycline: For patients who received breast RT to 10 Gy or more (versus 0-1 Gy) ± anthracycline use, OR 10→ 19. </w:t>
      </w:r>
    </w:p>
    <w:p w:rsidR="00000000" w:rsidDel="00000000" w:rsidP="00000000" w:rsidRDefault="00000000" w:rsidRPr="00000000" w14:paraId="00000D2E">
      <w:pPr>
        <w:ind w:left="0" w:firstLine="0"/>
        <w:rPr/>
      </w:pPr>
      <w:r w:rsidDel="00000000" w:rsidR="00000000" w:rsidRPr="00000000">
        <w:rPr>
          <w:rtl w:val="0"/>
        </w:rPr>
      </w:r>
    </w:p>
    <w:p w:rsidR="00000000" w:rsidDel="00000000" w:rsidP="00000000" w:rsidRDefault="00000000" w:rsidRPr="00000000" w14:paraId="00000D2F">
      <w:pPr>
        <w:pStyle w:val="Heading1"/>
        <w:spacing w:after="46" w:lineRule="auto"/>
        <w:ind w:left="0" w:firstLine="0"/>
        <w:rPr/>
        <w:sectPr>
          <w:type w:val="nextPage"/>
          <w:pgSz w:h="15840" w:w="12240"/>
          <w:pgMar w:bottom="720" w:top="720" w:left="720" w:right="720" w:header="720" w:footer="720"/>
          <w:cols w:equalWidth="0"/>
        </w:sectPr>
      </w:pPr>
      <w:bookmarkStart w:colFirst="0" w:colLast="0" w:name="_qq52qvmmmrfk" w:id="171"/>
      <w:bookmarkEnd w:id="171"/>
      <w:r w:rsidDel="00000000" w:rsidR="00000000" w:rsidRPr="00000000">
        <w:rPr>
          <w:rtl w:val="0"/>
        </w:rPr>
      </w:r>
    </w:p>
    <w:p w:rsidR="00000000" w:rsidDel="00000000" w:rsidP="00000000" w:rsidRDefault="00000000" w:rsidRPr="00000000" w14:paraId="00000D30">
      <w:pPr>
        <w:pStyle w:val="Heading1"/>
        <w:spacing w:after="46" w:lineRule="auto"/>
        <w:ind w:left="0" w:firstLine="0"/>
        <w:rPr>
          <w:vertAlign w:val="superscript"/>
        </w:rPr>
      </w:pPr>
      <w:bookmarkStart w:colFirst="0" w:colLast="0" w:name="_scav0ds6b7xm" w:id="172"/>
      <w:bookmarkEnd w:id="172"/>
      <w:hyperlink w:anchor="_dtyy1oq7ungd">
        <w:r w:rsidDel="00000000" w:rsidR="00000000" w:rsidRPr="00000000">
          <w:rPr>
            <w:rtl w:val="0"/>
          </w:rPr>
          <w:t xml:space="preserve">Rhabdomyosarcoma</w:t>
        </w:r>
      </w:hyperlink>
      <w:r w:rsidDel="00000000" w:rsidR="00000000" w:rsidRPr="00000000">
        <w:rPr>
          <w:rtl w:val="0"/>
        </w:rPr>
      </w:r>
    </w:p>
    <w:p w:rsidR="00000000" w:rsidDel="00000000" w:rsidP="00000000" w:rsidRDefault="00000000" w:rsidRPr="00000000" w14:paraId="00000D31">
      <w:pPr>
        <w:rPr/>
      </w:pPr>
      <w:r w:rsidDel="00000000" w:rsidR="00000000" w:rsidRPr="00000000">
        <w:rPr/>
        <w:drawing>
          <wp:inline distB="114300" distT="114300" distL="114300" distR="114300">
            <wp:extent cx="6858000" cy="2501900"/>
            <wp:effectExtent b="12700" l="12700" r="12700" t="12700"/>
            <wp:docPr id="15" name="image11.png"/>
            <a:graphic>
              <a:graphicData uri="http://schemas.openxmlformats.org/drawingml/2006/picture">
                <pic:pic>
                  <pic:nvPicPr>
                    <pic:cNvPr id="0" name="image11.png"/>
                    <pic:cNvPicPr preferRelativeResize="0"/>
                  </pic:nvPicPr>
                  <pic:blipFill>
                    <a:blip r:embed="rId813"/>
                    <a:srcRect b="0" l="0" r="0" t="0"/>
                    <a:stretch>
                      <a:fillRect/>
                    </a:stretch>
                  </pic:blipFill>
                  <pic:spPr>
                    <a:xfrm>
                      <a:off x="0" y="0"/>
                      <a:ext cx="6858000" cy="250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32">
      <w:pPr>
        <w:rPr/>
      </w:pPr>
      <w:r w:rsidDel="00000000" w:rsidR="00000000" w:rsidRPr="00000000">
        <w:rPr>
          <w:rtl w:val="0"/>
        </w:rPr>
        <w:t xml:space="preserve">Compare RMS Group staging to post-operative Neuroblastoma. </w:t>
      </w:r>
      <w:r w:rsidDel="00000000" w:rsidR="00000000" w:rsidRPr="00000000">
        <w:rPr>
          <w:i w:val="1"/>
          <w:rtl w:val="0"/>
        </w:rPr>
        <w:t xml:space="preserve">Contralateral nodes or tumor crossing midline changes staging. </w:t>
      </w:r>
      <w:hyperlink w:anchor="_xm8gyp4b0wt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33">
      <w:pPr>
        <w:rPr/>
      </w:pPr>
      <w:r w:rsidDel="00000000" w:rsidR="00000000" w:rsidRPr="00000000">
        <w:rPr>
          <w:rtl w:val="0"/>
        </w:rPr>
        <w:t xml:space="preserve">Non-PM H&amp;N sites: Orbit, scalp, cheek, parotid, OC, OP, LX. </w:t>
      </w:r>
    </w:p>
    <w:p w:rsidR="00000000" w:rsidDel="00000000" w:rsidP="00000000" w:rsidRDefault="00000000" w:rsidRPr="00000000" w14:paraId="00000D34">
      <w:pPr>
        <w:rPr/>
      </w:pPr>
      <w:r w:rsidDel="00000000" w:rsidR="00000000" w:rsidRPr="00000000">
        <w:rPr>
          <w:rtl w:val="0"/>
        </w:rPr>
        <w:t xml:space="preserve">Stage 1, Group I: No RT.</w:t>
      </w:r>
    </w:p>
    <w:p w:rsidR="00000000" w:rsidDel="00000000" w:rsidP="00000000" w:rsidRDefault="00000000" w:rsidRPr="00000000" w14:paraId="00000D35">
      <w:pPr>
        <w:rPr/>
      </w:pPr>
      <w:r w:rsidDel="00000000" w:rsidR="00000000" w:rsidRPr="00000000">
        <w:rPr>
          <w:rtl w:val="0"/>
        </w:rPr>
        <w:t xml:space="preserve">Stage 1, Group I </w:t>
      </w:r>
      <w:r w:rsidDel="00000000" w:rsidR="00000000" w:rsidRPr="00000000">
        <w:rPr>
          <w:rtl w:val="0"/>
        </w:rPr>
        <w:t xml:space="preserve">testes</w:t>
      </w:r>
      <w:r w:rsidDel="00000000" w:rsidR="00000000" w:rsidRPr="00000000">
        <w:rPr>
          <w:rtl w:val="0"/>
        </w:rPr>
        <w:t xml:space="preserve">: Generally no LN treatment. Stage 1, Group IIB (LN+): Treat pAOs. If &gt;10y then RPLND no matter what.</w:t>
      </w:r>
    </w:p>
    <w:p w:rsidR="00000000" w:rsidDel="00000000" w:rsidP="00000000" w:rsidRDefault="00000000" w:rsidRPr="00000000" w14:paraId="00000D36">
      <w:pPr>
        <w:rPr/>
      </w:pPr>
      <w:r w:rsidDel="00000000" w:rsidR="00000000" w:rsidRPr="00000000">
        <w:rPr>
          <w:rtl w:val="0"/>
        </w:rPr>
        <w:t xml:space="preserve">Common cases: Orbital stage I, Grade III. Parameningeal.</w:t>
      </w:r>
    </w:p>
    <w:p w:rsidR="00000000" w:rsidDel="00000000" w:rsidP="00000000" w:rsidRDefault="00000000" w:rsidRPr="00000000" w14:paraId="00000D37">
      <w:pPr>
        <w:ind w:left="0" w:firstLine="0"/>
        <w:rPr/>
      </w:pPr>
      <w:r w:rsidDel="00000000" w:rsidR="00000000" w:rsidRPr="00000000">
        <w:rPr>
          <w:rtl w:val="0"/>
        </w:rPr>
        <w:t xml:space="preserve">LR: Localized, ERMS, any resected site. </w:t>
      </w:r>
      <w:r w:rsidDel="00000000" w:rsidR="00000000" w:rsidRPr="00000000">
        <w:rPr>
          <w:u w:val="single"/>
          <w:rtl w:val="0"/>
        </w:rPr>
        <w:t xml:space="preserve">5y EFS 70-95%</w:t>
      </w:r>
      <w:r w:rsidDel="00000000" w:rsidR="00000000" w:rsidRPr="00000000">
        <w:rPr>
          <w:rtl w:val="0"/>
        </w:rPr>
        <w:t xml:space="preserve">.</w:t>
      </w:r>
    </w:p>
    <w:p w:rsidR="00000000" w:rsidDel="00000000" w:rsidP="00000000" w:rsidRDefault="00000000" w:rsidRPr="00000000" w14:paraId="00000D38">
      <w:pPr>
        <w:ind w:left="0" w:firstLine="0"/>
        <w:rPr>
          <w:i w:val="1"/>
        </w:rPr>
      </w:pPr>
      <w:r w:rsidDel="00000000" w:rsidR="00000000" w:rsidRPr="00000000">
        <w:rPr>
          <w:b w:val="1"/>
          <w:rtl w:val="0"/>
        </w:rPr>
        <w:t xml:space="preserve">IR: Any alveolar or unfavorable site R2 </w:t>
      </w:r>
      <w:r w:rsidDel="00000000" w:rsidR="00000000" w:rsidRPr="00000000">
        <w:rPr>
          <w:u w:val="single"/>
          <w:rtl w:val="0"/>
        </w:rPr>
        <w:t xml:space="preserve">5y EFS 65-75%</w:t>
      </w:r>
      <w:r w:rsidDel="00000000" w:rsidR="00000000" w:rsidRPr="00000000">
        <w:rPr>
          <w:rtl w:val="0"/>
        </w:rPr>
        <w:t xml:space="preserve">. </w:t>
      </w:r>
      <w:r w:rsidDel="00000000" w:rsidR="00000000" w:rsidRPr="00000000">
        <w:rPr>
          <w:i w:val="1"/>
          <w:rtl w:val="0"/>
        </w:rPr>
        <w:t xml:space="preserve">IR now includes metastatic ERMS and &lt; 10 yo.</w:t>
      </w:r>
    </w:p>
    <w:p w:rsidR="00000000" w:rsidDel="00000000" w:rsidP="00000000" w:rsidRDefault="00000000" w:rsidRPr="00000000" w14:paraId="00000D39">
      <w:pPr>
        <w:ind w:left="0" w:firstLine="0"/>
        <w:rPr>
          <w:i w:val="1"/>
        </w:rPr>
      </w:pPr>
      <w:r w:rsidDel="00000000" w:rsidR="00000000" w:rsidRPr="00000000">
        <w:rPr>
          <w:rtl w:val="0"/>
        </w:rPr>
        <w:t xml:space="preserve">HR: Mets. </w:t>
      </w:r>
      <w:r w:rsidDel="00000000" w:rsidR="00000000" w:rsidRPr="00000000">
        <w:rPr>
          <w:rFonts w:ascii="Cardo" w:cs="Cardo" w:eastAsia="Cardo" w:hAnsi="Cardo"/>
          <w:u w:val="single"/>
          <w:rtl w:val="0"/>
        </w:rPr>
        <w:t xml:space="preserve">EFS for ARMS / ERMS of 15→ 35%</w:t>
      </w:r>
      <w:r w:rsidDel="00000000" w:rsidR="00000000" w:rsidRPr="00000000">
        <w:rPr>
          <w:rtl w:val="0"/>
        </w:rPr>
        <w:t xml:space="preserve">. </w:t>
      </w:r>
      <w:r w:rsidDel="00000000" w:rsidR="00000000" w:rsidRPr="00000000">
        <w:rPr>
          <w:i w:val="1"/>
          <w:rtl w:val="0"/>
        </w:rPr>
        <w:t xml:space="preserve">&lt; 3 sites, and 0-1 Oberlin risk factors are more favorable.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3A">
      <w:pPr>
        <w:ind w:left="720" w:firstLine="0"/>
        <w:rPr/>
      </w:pPr>
      <w:r w:rsidDel="00000000" w:rsidR="00000000" w:rsidRPr="00000000">
        <w:rPr>
          <w:rtl w:val="0"/>
        </w:rPr>
        <w:t xml:space="preserve">TL;DR - EFS is at least 70% for all, but this is only true for metastatic disease only if 0-1 Oberlin risk factor.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3B">
      <w:pPr>
        <w:rPr>
          <w:i w:val="1"/>
        </w:rPr>
      </w:pPr>
      <w:hyperlink r:id="rId814">
        <w:r w:rsidDel="00000000" w:rsidR="00000000" w:rsidRPr="00000000">
          <w:rPr>
            <w:b w:val="1"/>
            <w:rtl w:val="0"/>
          </w:rPr>
          <w:t xml:space="preserve">StatPearls: Rhabdomyosarcoma</w:t>
        </w:r>
      </w:hyperlink>
      <w:r w:rsidDel="00000000" w:rsidR="00000000" w:rsidRPr="00000000">
        <w:rPr>
          <w:b w:val="1"/>
          <w:rtl w:val="0"/>
        </w:rPr>
        <w:t xml:space="preserve"> </w:t>
      </w:r>
      <w:r w:rsidDel="00000000" w:rsidR="00000000" w:rsidRPr="00000000">
        <w:rPr>
          <w:i w:val="1"/>
          <w:rtl w:val="0"/>
        </w:rPr>
        <w:t xml:space="preserve">Last update: 11/13/2019.</w:t>
      </w:r>
    </w:p>
    <w:p w:rsidR="00000000" w:rsidDel="00000000" w:rsidP="00000000" w:rsidRDefault="00000000" w:rsidRPr="00000000" w14:paraId="00000D3C">
      <w:pPr>
        <w:rPr/>
      </w:pPr>
      <w:r w:rsidDel="00000000" w:rsidR="00000000" w:rsidRPr="00000000">
        <w:rPr>
          <w:rtl w:val="0"/>
        </w:rPr>
      </w:r>
    </w:p>
    <w:tbl>
      <w:tblPr>
        <w:tblStyle w:val="Table3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D">
            <w:pPr>
              <w:widowControl w:val="0"/>
              <w:rPr>
                <w:b w:val="1"/>
              </w:rPr>
            </w:pPr>
            <w:r w:rsidDel="00000000" w:rsidR="00000000" w:rsidRPr="00000000">
              <w:rPr>
                <w:b w:val="1"/>
                <w:rtl w:val="0"/>
              </w:rPr>
              <w:t xml:space="preserve">Clinical Pearl: RMS in a nutshell </w:t>
            </w:r>
          </w:p>
          <w:p w:rsidR="00000000" w:rsidDel="00000000" w:rsidP="00000000" w:rsidRDefault="00000000" w:rsidRPr="00000000" w14:paraId="00000D3E">
            <w:pPr>
              <w:ind w:left="0" w:firstLine="0"/>
              <w:rPr/>
            </w:pPr>
            <w:r w:rsidDel="00000000" w:rsidR="00000000" w:rsidRPr="00000000">
              <w:rPr>
                <w:rtl w:val="0"/>
              </w:rPr>
              <w:t xml:space="preserve">Excellent powerpoint here [</w:t>
            </w:r>
            <w:hyperlink r:id="rId815">
              <w:r w:rsidDel="00000000" w:rsidR="00000000" w:rsidRPr="00000000">
                <w:rPr>
                  <w:rtl w:val="0"/>
                </w:rPr>
                <w:t xml:space="preserve">COG 2017</w:t>
              </w:r>
            </w:hyperlink>
            <w:r w:rsidDel="00000000" w:rsidR="00000000" w:rsidRPr="00000000">
              <w:rPr>
                <w:rtl w:val="0"/>
              </w:rPr>
              <w:t xml:space="preserve">], overview of parameningeal vs. non-parameningeal H&amp;N [</w:t>
            </w:r>
            <w:hyperlink r:id="rId816">
              <w:r w:rsidDel="00000000" w:rsidR="00000000" w:rsidRPr="00000000">
                <w:rPr>
                  <w:rtl w:val="0"/>
                </w:rPr>
                <w:t xml:space="preserve">Zaorsky</w:t>
              </w:r>
            </w:hyperlink>
            <w:r w:rsidDel="00000000" w:rsidR="00000000" w:rsidRPr="00000000">
              <w:rPr>
                <w:rtl w:val="0"/>
              </w:rPr>
              <w:t xml:space="preserve">]. </w:t>
            </w:r>
          </w:p>
          <w:p w:rsidR="00000000" w:rsidDel="00000000" w:rsidP="00000000" w:rsidRDefault="00000000" w:rsidRPr="00000000" w14:paraId="00000D3F">
            <w:pPr>
              <w:numPr>
                <w:ilvl w:val="0"/>
                <w:numId w:val="110"/>
              </w:numPr>
              <w:ind w:left="720" w:hanging="360"/>
            </w:pPr>
            <w:r w:rsidDel="00000000" w:rsidR="00000000" w:rsidRPr="00000000">
              <w:rPr>
                <w:rtl w:val="0"/>
              </w:rPr>
              <w:t xml:space="preserve">Favorable sites: "</w:t>
            </w:r>
            <w:hyperlink r:id="rId817">
              <w:r w:rsidDel="00000000" w:rsidR="00000000" w:rsidRPr="00000000">
                <w:rPr>
                  <w:color w:val="1155cc"/>
                  <w:u w:val="single"/>
                  <w:rtl w:val="0"/>
                </w:rPr>
                <w:t xml:space="preserve">Bing-BONG</w:t>
              </w:r>
            </w:hyperlink>
            <w:r w:rsidDel="00000000" w:rsidR="00000000" w:rsidRPr="00000000">
              <w:rPr>
                <w:rtl w:val="0"/>
              </w:rPr>
              <w:t xml:space="preserve">" Biliary, Orbit, Non-parameningeal H&amp;N, GU (non-bladder/prostate).</w:t>
            </w:r>
          </w:p>
          <w:p w:rsidR="00000000" w:rsidDel="00000000" w:rsidP="00000000" w:rsidRDefault="00000000" w:rsidRPr="00000000" w14:paraId="00000D40">
            <w:pPr>
              <w:widowControl w:val="0"/>
              <w:numPr>
                <w:ilvl w:val="0"/>
                <w:numId w:val="110"/>
              </w:numPr>
              <w:ind w:left="720" w:hanging="360"/>
              <w:rPr/>
            </w:pPr>
            <w:r w:rsidDel="00000000" w:rsidR="00000000" w:rsidRPr="00000000">
              <w:rPr>
                <w:rtl w:val="0"/>
              </w:rPr>
              <w:t xml:space="preserve">Only unfavorable sites can be Stage 2/3, with cN+ and size 5 cm as cutoffs.</w:t>
            </w:r>
          </w:p>
          <w:p w:rsidR="00000000" w:rsidDel="00000000" w:rsidP="00000000" w:rsidRDefault="00000000" w:rsidRPr="00000000" w14:paraId="00000D41">
            <w:pPr>
              <w:widowControl w:val="0"/>
              <w:numPr>
                <w:ilvl w:val="0"/>
                <w:numId w:val="110"/>
              </w:numPr>
              <w:ind w:left="720" w:hanging="360"/>
              <w:rPr/>
            </w:pPr>
            <w:r w:rsidDel="00000000" w:rsidR="00000000" w:rsidRPr="00000000">
              <w:rPr>
                <w:rFonts w:ascii="Cardo" w:cs="Cardo" w:eastAsia="Cardo" w:hAnsi="Cardo"/>
                <w:rtl w:val="0"/>
              </w:rPr>
              <w:t xml:space="preserve">Grouping is easiest to remember if based on resection status: R0 / R1 / R2 is Group I→ II→ III. </w:t>
            </w:r>
          </w:p>
          <w:p w:rsidR="00000000" w:rsidDel="00000000" w:rsidP="00000000" w:rsidRDefault="00000000" w:rsidRPr="00000000" w14:paraId="00000D42">
            <w:pPr>
              <w:widowControl w:val="0"/>
              <w:numPr>
                <w:ilvl w:val="1"/>
                <w:numId w:val="110"/>
              </w:numPr>
              <w:ind w:left="1440" w:hanging="360"/>
              <w:rPr/>
            </w:pPr>
            <w:r w:rsidDel="00000000" w:rsidR="00000000" w:rsidRPr="00000000">
              <w:rPr>
                <w:rtl w:val="0"/>
              </w:rPr>
              <w:t xml:space="preserve">Microscopic residual disease is group II. R2 or initially unresectable who received chemo first is group III. </w:t>
            </w:r>
            <w:r w:rsidDel="00000000" w:rsidR="00000000" w:rsidRPr="00000000">
              <w:rPr>
                <w:i w:val="1"/>
                <w:rtl w:val="0"/>
              </w:rPr>
              <w:t xml:space="preserve">Only perform delayed primary excision if R0/R1 resection is believed to be achievable. Otherwise, patients will still receive full RT dose.</w:t>
            </w:r>
            <w:r w:rsidDel="00000000" w:rsidR="00000000" w:rsidRPr="00000000">
              <w:rPr>
                <w:rtl w:val="0"/>
              </w:rPr>
            </w:r>
          </w:p>
          <w:p w:rsidR="00000000" w:rsidDel="00000000" w:rsidP="00000000" w:rsidRDefault="00000000" w:rsidRPr="00000000" w14:paraId="00000D43">
            <w:pPr>
              <w:widowControl w:val="0"/>
              <w:numPr>
                <w:ilvl w:val="0"/>
                <w:numId w:val="110"/>
              </w:numPr>
              <w:ind w:left="720" w:hanging="360"/>
              <w:rPr/>
            </w:pPr>
            <w:r w:rsidDel="00000000" w:rsidR="00000000" w:rsidRPr="00000000">
              <w:rPr>
                <w:rtl w:val="0"/>
              </w:rPr>
              <w:t xml:space="preserve">Risk groups: Intermediate risk any fusion positive (i.e., ARMS) or R2 FH, unfavorable site.</w:t>
            </w:r>
          </w:p>
          <w:p w:rsidR="00000000" w:rsidDel="00000000" w:rsidP="00000000" w:rsidRDefault="00000000" w:rsidRPr="00000000" w14:paraId="00000D44">
            <w:pPr>
              <w:widowControl w:val="0"/>
              <w:numPr>
                <w:ilvl w:val="1"/>
                <w:numId w:val="110"/>
              </w:numPr>
              <w:ind w:left="1440" w:hanging="360"/>
              <w:rPr/>
            </w:pPr>
            <w:r w:rsidDel="00000000" w:rsidR="00000000" w:rsidRPr="00000000">
              <w:rPr>
                <w:rtl w:val="0"/>
              </w:rPr>
              <w:t xml:space="preserve">New trials include metastatic pts who are FOX01 fusion negative and &lt; 10y in the intermediate risk group. </w:t>
            </w:r>
            <w:hyperlink w:anchor="kix.cwg8nj2n0zj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45">
            <w:pPr>
              <w:widowControl w:val="0"/>
              <w:numPr>
                <w:ilvl w:val="0"/>
                <w:numId w:val="110"/>
              </w:numPr>
              <w:ind w:left="720" w:hanging="360"/>
              <w:rPr/>
            </w:pPr>
            <w:r w:rsidDel="00000000" w:rsidR="00000000" w:rsidRPr="00000000">
              <w:rPr>
                <w:rtl w:val="0"/>
              </w:rPr>
              <w:t xml:space="preserve">Like neuroblastoma (and ALL), hyperdiploidy is good. </w:t>
            </w:r>
          </w:p>
          <w:p w:rsidR="00000000" w:rsidDel="00000000" w:rsidP="00000000" w:rsidRDefault="00000000" w:rsidRPr="00000000" w14:paraId="00000D46">
            <w:pPr>
              <w:widowControl w:val="0"/>
              <w:numPr>
                <w:ilvl w:val="0"/>
                <w:numId w:val="110"/>
              </w:numPr>
              <w:ind w:left="720" w:hanging="360"/>
              <w:rPr/>
            </w:pPr>
            <w:r w:rsidDel="00000000" w:rsidR="00000000" w:rsidRPr="00000000">
              <w:rPr>
                <w:rtl w:val="0"/>
              </w:rPr>
              <w:t xml:space="preserve">Unlike NB, RMS can go to the lungs. </w:t>
            </w:r>
            <w:r w:rsidDel="00000000" w:rsidR="00000000" w:rsidRPr="00000000">
              <w:rPr>
                <w:i w:val="1"/>
                <w:rtl w:val="0"/>
              </w:rPr>
              <w:t xml:space="preserve">"Neuroblastoma Never lungs"</w:t>
            </w:r>
          </w:p>
          <w:p w:rsidR="00000000" w:rsidDel="00000000" w:rsidP="00000000" w:rsidRDefault="00000000" w:rsidRPr="00000000" w14:paraId="00000D47">
            <w:pPr>
              <w:widowControl w:val="0"/>
              <w:numPr>
                <w:ilvl w:val="0"/>
                <w:numId w:val="110"/>
              </w:numPr>
              <w:ind w:left="720" w:hanging="360"/>
              <w:rPr/>
            </w:pPr>
            <w:r w:rsidDel="00000000" w:rsidR="00000000" w:rsidRPr="00000000">
              <w:rPr>
                <w:rtl w:val="0"/>
              </w:rPr>
              <w:t xml:space="preserve">Unlike neuroblastoma, treat RMS to </w:t>
            </w:r>
            <w:r w:rsidDel="00000000" w:rsidR="00000000" w:rsidRPr="00000000">
              <w:rPr>
                <w:i w:val="1"/>
                <w:rtl w:val="0"/>
              </w:rPr>
              <w:t xml:space="preserve">pre</w:t>
            </w:r>
            <w:r w:rsidDel="00000000" w:rsidR="00000000" w:rsidRPr="00000000">
              <w:rPr>
                <w:rtl w:val="0"/>
              </w:rPr>
              <w:t xml:space="preserve">-chemo volumes. Give 36 Gy to all, may cone down for 50.4 for all others.</w:t>
            </w:r>
          </w:p>
          <w:p w:rsidR="00000000" w:rsidDel="00000000" w:rsidP="00000000" w:rsidRDefault="00000000" w:rsidRPr="00000000" w14:paraId="00000D48">
            <w:pPr>
              <w:widowControl w:val="0"/>
              <w:numPr>
                <w:ilvl w:val="1"/>
                <w:numId w:val="110"/>
              </w:numPr>
              <w:ind w:left="1440" w:hanging="360"/>
              <w:rPr/>
            </w:pPr>
            <w:r w:rsidDel="00000000" w:rsidR="00000000" w:rsidRPr="00000000">
              <w:rPr>
                <w:rtl w:val="0"/>
              </w:rPr>
              <w:t xml:space="preserve">Recall nodal disease receives 41.4 Gy, while any favorable histology without bulky disease receives no RT.</w:t>
            </w:r>
          </w:p>
          <w:p w:rsidR="00000000" w:rsidDel="00000000" w:rsidP="00000000" w:rsidRDefault="00000000" w:rsidRPr="00000000" w14:paraId="00000D49">
            <w:pPr>
              <w:numPr>
                <w:ilvl w:val="0"/>
                <w:numId w:val="110"/>
              </w:numPr>
              <w:ind w:left="720" w:hanging="360"/>
              <w:rPr/>
            </w:pPr>
            <w:r w:rsidDel="00000000" w:rsidR="00000000" w:rsidRPr="00000000">
              <w:rPr>
                <w:rFonts w:ascii="Gungsuh" w:cs="Gungsuh" w:eastAsia="Gungsuh" w:hAnsi="Gungsuh"/>
                <w:rtl w:val="0"/>
              </w:rPr>
              <w:t xml:space="preserve">Prognostic factors: Oberlin risk factors (metastatic): &gt;10y, &lt; 1y, bone or BM+, ≥ 3 mets or unfavorable primary site. </w:t>
            </w:r>
          </w:p>
          <w:p w:rsidR="00000000" w:rsidDel="00000000" w:rsidP="00000000" w:rsidRDefault="00000000" w:rsidRPr="00000000" w14:paraId="00000D4A">
            <w:pPr>
              <w:numPr>
                <w:ilvl w:val="1"/>
                <w:numId w:val="110"/>
              </w:numPr>
              <w:ind w:left="1440" w:hanging="360"/>
              <w:rPr/>
            </w:pPr>
            <w:r w:rsidDel="00000000" w:rsidR="00000000" w:rsidRPr="00000000">
              <w:rPr>
                <w:rtl w:val="0"/>
              </w:rPr>
              <w:t xml:space="preserve">Metastatic patients with 0-1 Oberlin risk factor have a 3y EFS of nearly 70%, and do very well!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4B">
            <w:pPr>
              <w:numPr>
                <w:ilvl w:val="0"/>
                <w:numId w:val="110"/>
              </w:numPr>
              <w:ind w:left="720" w:hanging="360"/>
              <w:rPr/>
            </w:pPr>
            <w:r w:rsidDel="00000000" w:rsidR="00000000" w:rsidRPr="00000000">
              <w:rPr>
                <w:rFonts w:ascii="Gungsuh" w:cs="Gungsuh" w:eastAsia="Gungsuh" w:hAnsi="Gungsuh"/>
                <w:rtl w:val="0"/>
              </w:rPr>
              <w:t xml:space="preserve">For size ≥ 5 cm at the time of initial chemo, local failure is ~20-25% after RT, HR 2.0 for size ≥ 5 cm. </w:t>
            </w:r>
          </w:p>
          <w:p w:rsidR="00000000" w:rsidDel="00000000" w:rsidP="00000000" w:rsidRDefault="00000000" w:rsidRPr="00000000" w14:paraId="00000D4C">
            <w:pPr>
              <w:numPr>
                <w:ilvl w:val="1"/>
                <w:numId w:val="110"/>
              </w:numPr>
              <w:ind w:left="1440" w:hanging="360"/>
              <w:rPr/>
            </w:pPr>
            <w:r w:rsidDel="00000000" w:rsidR="00000000" w:rsidRPr="00000000">
              <w:rPr>
                <w:rtl w:val="0"/>
              </w:rPr>
              <w:t xml:space="preserve">This is why bulky sites should be considered for an extra 9 Gy to 59.4 Gy in new protocols. </w:t>
            </w:r>
          </w:p>
          <w:p w:rsidR="00000000" w:rsidDel="00000000" w:rsidP="00000000" w:rsidRDefault="00000000" w:rsidRPr="00000000" w14:paraId="00000D4D">
            <w:pPr>
              <w:numPr>
                <w:ilvl w:val="0"/>
                <w:numId w:val="110"/>
              </w:numPr>
              <w:ind w:left="720" w:hanging="360"/>
              <w:rPr/>
            </w:pPr>
            <w:r w:rsidDel="00000000" w:rsidR="00000000" w:rsidRPr="00000000">
              <w:rPr>
                <w:rtl w:val="0"/>
              </w:rPr>
              <w:t xml:space="preserve">DM is also present in ~20% of cases.</w:t>
            </w:r>
          </w:p>
        </w:tc>
      </w:tr>
    </w:tbl>
    <w:p w:rsidR="00000000" w:rsidDel="00000000" w:rsidP="00000000" w:rsidRDefault="00000000" w:rsidRPr="00000000" w14:paraId="00000D4E">
      <w:pPr>
        <w:numPr>
          <w:ilvl w:val="0"/>
          <w:numId w:val="102"/>
        </w:numPr>
        <w:ind w:left="720" w:hanging="360"/>
      </w:pPr>
      <w:r w:rsidDel="00000000" w:rsidR="00000000" w:rsidRPr="00000000">
        <w:rPr>
          <w:rtl w:val="0"/>
        </w:rPr>
        <w:t xml:space="preserve">400 cases per year in the US; Most common 1-9y (70%), peak 2-5y (embryonal) rates of alveolar stay constant into adolescence.</w:t>
      </w:r>
    </w:p>
    <w:p w:rsidR="00000000" w:rsidDel="00000000" w:rsidP="00000000" w:rsidRDefault="00000000" w:rsidRPr="00000000" w14:paraId="00000D4F">
      <w:pPr>
        <w:numPr>
          <w:ilvl w:val="0"/>
          <w:numId w:val="102"/>
        </w:numPr>
        <w:ind w:left="720" w:hanging="360"/>
      </w:pPr>
      <w:r w:rsidDel="00000000" w:rsidR="00000000" w:rsidRPr="00000000">
        <w:rPr>
          <w:rtl w:val="0"/>
        </w:rPr>
        <w:t xml:space="preserve">~3% of all childhood cancers but #1 for childhood STS; ~50% of soft tissue malignancies in children.</w:t>
      </w:r>
    </w:p>
    <w:p w:rsidR="00000000" w:rsidDel="00000000" w:rsidP="00000000" w:rsidRDefault="00000000" w:rsidRPr="00000000" w14:paraId="00000D50">
      <w:pPr>
        <w:numPr>
          <w:ilvl w:val="0"/>
          <w:numId w:val="102"/>
        </w:numPr>
        <w:ind w:left="720" w:hanging="360"/>
      </w:pPr>
      <w:r w:rsidDel="00000000" w:rsidR="00000000" w:rsidRPr="00000000">
        <w:rPr>
          <w:rtl w:val="0"/>
        </w:rPr>
        <w:t xml:space="preserve">M:F 1.3:1.</w:t>
      </w:r>
    </w:p>
    <w:p w:rsidR="00000000" w:rsidDel="00000000" w:rsidP="00000000" w:rsidRDefault="00000000" w:rsidRPr="00000000" w14:paraId="00000D51">
      <w:pPr>
        <w:numPr>
          <w:ilvl w:val="0"/>
          <w:numId w:val="102"/>
        </w:numPr>
        <w:ind w:left="720" w:hanging="360"/>
      </w:pPr>
      <w:r w:rsidDel="00000000" w:rsidR="00000000" w:rsidRPr="00000000">
        <w:rPr>
          <w:rtl w:val="0"/>
        </w:rPr>
        <w:t xml:space="preserve">~50% of pts will have group III disease (R2 or undissected LN). </w:t>
      </w:r>
      <w:r w:rsidDel="00000000" w:rsidR="00000000" w:rsidRPr="00000000">
        <w:rPr>
          <w:i w:val="1"/>
          <w:rtl w:val="0"/>
        </w:rPr>
        <w:t xml:space="preserve">Predominant failure is distant for group III.</w:t>
      </w:r>
      <w:r w:rsidDel="00000000" w:rsidR="00000000" w:rsidRPr="00000000">
        <w:rPr>
          <w:rtl w:val="0"/>
        </w:rPr>
      </w:r>
    </w:p>
    <w:p w:rsidR="00000000" w:rsidDel="00000000" w:rsidP="00000000" w:rsidRDefault="00000000" w:rsidRPr="00000000" w14:paraId="00000D52">
      <w:pPr>
        <w:numPr>
          <w:ilvl w:val="0"/>
          <w:numId w:val="102"/>
        </w:numPr>
        <w:ind w:left="720" w:hanging="360"/>
      </w:pPr>
      <w:r w:rsidDel="00000000" w:rsidR="00000000" w:rsidRPr="00000000">
        <w:rPr>
          <w:b w:val="1"/>
          <w:rtl w:val="0"/>
        </w:rPr>
        <w:t xml:space="preserve">Mesenchymal stem cells</w:t>
      </w:r>
      <w:r w:rsidDel="00000000" w:rsidR="00000000" w:rsidRPr="00000000">
        <w:rPr>
          <w:rtl w:val="0"/>
        </w:rPr>
        <w:t xml:space="preserve"> are the most common origin. </w:t>
      </w:r>
      <w:r w:rsidDel="00000000" w:rsidR="00000000" w:rsidRPr="00000000">
        <w:rPr>
          <w:i w:val="1"/>
          <w:rtl w:val="0"/>
        </w:rPr>
        <w:t xml:space="preserve">Paratesticular PMR arises from distal spermatic duct.</w:t>
      </w:r>
    </w:p>
    <w:p w:rsidR="00000000" w:rsidDel="00000000" w:rsidP="00000000" w:rsidRDefault="00000000" w:rsidRPr="00000000" w14:paraId="00000D53">
      <w:pPr>
        <w:numPr>
          <w:ilvl w:val="0"/>
          <w:numId w:val="102"/>
        </w:numPr>
        <w:ind w:left="720" w:hanging="360"/>
      </w:pPr>
      <w:r w:rsidDel="00000000" w:rsidR="00000000" w:rsidRPr="00000000">
        <w:rPr>
          <w:b w:val="1"/>
          <w:rtl w:val="0"/>
        </w:rPr>
        <w:t xml:space="preserve">Mostly sporadic</w:t>
      </w:r>
      <w:r w:rsidDel="00000000" w:rsidR="00000000" w:rsidRPr="00000000">
        <w:rPr>
          <w:rtl w:val="0"/>
        </w:rPr>
        <w:t xml:space="preserve"> but predisposing conditions include</w:t>
      </w:r>
      <w:r w:rsidDel="00000000" w:rsidR="00000000" w:rsidRPr="00000000">
        <w:rPr>
          <w:b w:val="1"/>
          <w:rtl w:val="0"/>
        </w:rPr>
        <w:t xml:space="preserve"> Li-Fraumeni</w:t>
      </w:r>
      <w:r w:rsidDel="00000000" w:rsidR="00000000" w:rsidRPr="00000000">
        <w:rPr>
          <w:rtl w:val="0"/>
        </w:rPr>
        <w:t xml:space="preserve">, </w:t>
      </w:r>
      <w:r w:rsidDel="00000000" w:rsidR="00000000" w:rsidRPr="00000000">
        <w:rPr>
          <w:b w:val="1"/>
          <w:rtl w:val="0"/>
        </w:rPr>
        <w:t xml:space="preserve">NF-1</w:t>
      </w:r>
      <w:r w:rsidDel="00000000" w:rsidR="00000000" w:rsidRPr="00000000">
        <w:rPr>
          <w:rtl w:val="0"/>
        </w:rPr>
        <w:t xml:space="preserve">, BWS (more commonly Wilms tumor).</w:t>
      </w:r>
    </w:p>
    <w:p w:rsidR="00000000" w:rsidDel="00000000" w:rsidP="00000000" w:rsidRDefault="00000000" w:rsidRPr="00000000" w14:paraId="00000D54">
      <w:pPr>
        <w:numPr>
          <w:ilvl w:val="1"/>
          <w:numId w:val="102"/>
        </w:numPr>
        <w:ind w:left="1440" w:hanging="360"/>
      </w:pPr>
      <w:r w:rsidDel="00000000" w:rsidR="00000000" w:rsidRPr="00000000">
        <w:rPr>
          <w:rtl w:val="0"/>
        </w:rPr>
        <w:t xml:space="preserve">Also seen in Costello [</w:t>
      </w:r>
      <w:hyperlink r:id="rId818">
        <w:r w:rsidDel="00000000" w:rsidR="00000000" w:rsidRPr="00000000">
          <w:rPr>
            <w:rtl w:val="0"/>
          </w:rPr>
          <w:t xml:space="preserve">Gripp '05</w:t>
        </w:r>
      </w:hyperlink>
      <w:r w:rsidDel="00000000" w:rsidR="00000000" w:rsidRPr="00000000">
        <w:rPr>
          <w:rtl w:val="0"/>
        </w:rPr>
        <w:t xml:space="preserve">] and Noonan [</w:t>
      </w:r>
      <w:hyperlink r:id="rId819">
        <w:r w:rsidDel="00000000" w:rsidR="00000000" w:rsidRPr="00000000">
          <w:rPr>
            <w:rtl w:val="0"/>
          </w:rPr>
          <w:t xml:space="preserve">Kratz '12</w:t>
        </w:r>
      </w:hyperlink>
      <w:r w:rsidDel="00000000" w:rsidR="00000000" w:rsidRPr="00000000">
        <w:rPr>
          <w:rtl w:val="0"/>
        </w:rPr>
        <w:t xml:space="preserve">] syndromes.</w:t>
      </w:r>
    </w:p>
    <w:p w:rsidR="00000000" w:rsidDel="00000000" w:rsidP="00000000" w:rsidRDefault="00000000" w:rsidRPr="00000000" w14:paraId="00000D55">
      <w:pPr>
        <w:numPr>
          <w:ilvl w:val="0"/>
          <w:numId w:val="102"/>
        </w:numPr>
        <w:ind w:left="720" w:hanging="360"/>
      </w:pPr>
      <w:r w:rsidDel="00000000" w:rsidR="00000000" w:rsidRPr="00000000">
        <w:rPr>
          <w:b w:val="1"/>
          <w:rtl w:val="0"/>
        </w:rPr>
        <w:t xml:space="preserve">RF</w:t>
      </w:r>
      <w:r w:rsidDel="00000000" w:rsidR="00000000" w:rsidRPr="00000000">
        <w:rPr>
          <w:rtl w:val="0"/>
        </w:rPr>
        <w:t xml:space="preserve">: </w:t>
      </w:r>
      <w:r w:rsidDel="00000000" w:rsidR="00000000" w:rsidRPr="00000000">
        <w:rPr>
          <w:rtl w:val="0"/>
        </w:rPr>
        <w:t xml:space="preserve">ERMS</w:t>
      </w:r>
      <w:r w:rsidDel="00000000" w:rsidR="00000000" w:rsidRPr="00000000">
        <w:rPr>
          <w:rtl w:val="0"/>
        </w:rPr>
        <w:t xml:space="preserve"> associated with high birth weight and large size for gestational age [</w:t>
      </w:r>
      <w:hyperlink r:id="rId820">
        <w:r w:rsidDel="00000000" w:rsidR="00000000" w:rsidRPr="00000000">
          <w:rPr>
            <w:rtl w:val="0"/>
          </w:rPr>
          <w:t xml:space="preserve">Ognjanovic BJC '10</w:t>
        </w:r>
      </w:hyperlink>
      <w:r w:rsidDel="00000000" w:rsidR="00000000" w:rsidRPr="00000000">
        <w:rPr>
          <w:rtl w:val="0"/>
        </w:rPr>
        <w:t xml:space="preserve">].</w:t>
      </w:r>
    </w:p>
    <w:p w:rsidR="00000000" w:rsidDel="00000000" w:rsidP="00000000" w:rsidRDefault="00000000" w:rsidRPr="00000000" w14:paraId="00000D56">
      <w:pPr>
        <w:numPr>
          <w:ilvl w:val="1"/>
          <w:numId w:val="102"/>
        </w:numPr>
        <w:ind w:left="1440" w:hanging="360"/>
      </w:pPr>
      <w:r w:rsidDel="00000000" w:rsidR="00000000" w:rsidRPr="00000000">
        <w:rPr>
          <w:rtl w:val="0"/>
        </w:rPr>
        <w:t xml:space="preserve">Paternal cigarette use, prenatal x-rays, maternal recreational drug use [</w:t>
      </w:r>
      <w:hyperlink r:id="rId821">
        <w:r w:rsidDel="00000000" w:rsidR="00000000" w:rsidRPr="00000000">
          <w:rPr>
            <w:rtl w:val="0"/>
          </w:rPr>
          <w:t xml:space="preserve">Ognjanovic Cancer '10</w:t>
        </w:r>
      </w:hyperlink>
      <w:r w:rsidDel="00000000" w:rsidR="00000000" w:rsidRPr="00000000">
        <w:rPr>
          <w:rtl w:val="0"/>
        </w:rPr>
        <w:t xml:space="preserve">].</w:t>
      </w:r>
    </w:p>
    <w:p w:rsidR="00000000" w:rsidDel="00000000" w:rsidP="00000000" w:rsidRDefault="00000000" w:rsidRPr="00000000" w14:paraId="00000D57">
      <w:pPr>
        <w:jc w:val="center"/>
        <w:rPr/>
      </w:pPr>
      <w:hyperlink r:id="rId822">
        <w:r w:rsidDel="00000000" w:rsidR="00000000" w:rsidRPr="00000000">
          <w:rPr>
            <w:color w:val="1155cc"/>
            <w:u w:val="single"/>
          </w:rPr>
          <w:drawing>
            <wp:inline distB="114300" distT="114300" distL="114300" distR="114300">
              <wp:extent cx="6858000" cy="2870200"/>
              <wp:effectExtent b="0" l="0" r="0" t="0"/>
              <wp:docPr id="38" name="image40.png"/>
              <a:graphic>
                <a:graphicData uri="http://schemas.openxmlformats.org/drawingml/2006/picture">
                  <pic:pic>
                    <pic:nvPicPr>
                      <pic:cNvPr id="0" name="image40.png"/>
                      <pic:cNvPicPr preferRelativeResize="0"/>
                    </pic:nvPicPr>
                    <pic:blipFill>
                      <a:blip r:embed="rId823"/>
                      <a:srcRect b="0" l="0" r="0" t="0"/>
                      <a:stretch>
                        <a:fillRect/>
                      </a:stretch>
                    </pic:blipFill>
                    <pic:spPr>
                      <a:xfrm>
                        <a:off x="0" y="0"/>
                        <a:ext cx="6858000" cy="2870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D58">
      <w:pPr>
        <w:jc w:val="center"/>
        <w:rPr>
          <w:b w:val="1"/>
        </w:rPr>
      </w:pPr>
      <w:hyperlink r:id="rId824">
        <w:r w:rsidDel="00000000" w:rsidR="00000000" w:rsidRPr="00000000">
          <w:rPr>
            <w:b w:val="1"/>
            <w:color w:val="1155cc"/>
            <w:u w:val="single"/>
          </w:rPr>
          <w:drawing>
            <wp:inline distB="114300" distT="114300" distL="114300" distR="114300">
              <wp:extent cx="6477000" cy="4876800"/>
              <wp:effectExtent b="12700" l="12700" r="12700" t="12700"/>
              <wp:docPr id="34" name="image41.png"/>
              <a:graphic>
                <a:graphicData uri="http://schemas.openxmlformats.org/drawingml/2006/picture">
                  <pic:pic>
                    <pic:nvPicPr>
                      <pic:cNvPr id="0" name="image41.png"/>
                      <pic:cNvPicPr preferRelativeResize="0"/>
                    </pic:nvPicPr>
                    <pic:blipFill>
                      <a:blip r:embed="rId825"/>
                      <a:srcRect b="0" l="0" r="0" t="0"/>
                      <a:stretch>
                        <a:fillRect/>
                      </a:stretch>
                    </pic:blipFill>
                    <pic:spPr>
                      <a:xfrm>
                        <a:off x="0" y="0"/>
                        <a:ext cx="6477000" cy="4876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D59">
      <w:pPr>
        <w:numPr>
          <w:ilvl w:val="0"/>
          <w:numId w:val="102"/>
        </w:numPr>
        <w:ind w:left="720" w:hanging="360"/>
      </w:pPr>
      <w:r w:rsidDel="00000000" w:rsidR="00000000" w:rsidRPr="00000000">
        <w:rPr>
          <w:b w:val="1"/>
          <w:rtl w:val="0"/>
        </w:rPr>
        <w:t xml:space="preserve">Sites</w:t>
      </w:r>
      <w:r w:rsidDel="00000000" w:rsidR="00000000" w:rsidRPr="00000000">
        <w:rPr>
          <w:rtl w:val="0"/>
        </w:rPr>
        <w:t xml:space="preserve">:  H&amp;N and GU most common at around 25% each, followed by extremities [</w:t>
      </w:r>
      <w:hyperlink r:id="rId826">
        <w:r w:rsidDel="00000000" w:rsidR="00000000" w:rsidRPr="00000000">
          <w:rPr>
            <w:rtl w:val="0"/>
          </w:rPr>
          <w:t xml:space="preserve">COG 2017</w:t>
        </w:r>
      </w:hyperlink>
      <w:r w:rsidDel="00000000" w:rsidR="00000000" w:rsidRPr="00000000">
        <w:rPr>
          <w:rtl w:val="0"/>
        </w:rPr>
        <w:t xml:space="preserve">].</w:t>
      </w:r>
    </w:p>
    <w:p w:rsidR="00000000" w:rsidDel="00000000" w:rsidP="00000000" w:rsidRDefault="00000000" w:rsidRPr="00000000" w14:paraId="00000D5A">
      <w:pPr>
        <w:numPr>
          <w:ilvl w:val="1"/>
          <w:numId w:val="102"/>
        </w:numPr>
        <w:ind w:left="1440" w:hanging="360"/>
      </w:pPr>
      <w:r w:rsidDel="00000000" w:rsidR="00000000" w:rsidRPr="00000000">
        <w:rPr>
          <w:rtl w:val="0"/>
        </w:rPr>
        <w:t xml:space="preserve">H&amp;N 40% (PM 16%, orbit 9%, non-PM 10%) &gt; GU tract 24% &gt; extremities 19% &gt; trunk 5%. </w:t>
      </w:r>
    </w:p>
    <w:p w:rsidR="00000000" w:rsidDel="00000000" w:rsidP="00000000" w:rsidRDefault="00000000" w:rsidRPr="00000000" w14:paraId="00000D5B">
      <w:pPr>
        <w:numPr>
          <w:ilvl w:val="1"/>
          <w:numId w:val="102"/>
        </w:numPr>
        <w:ind w:left="1440" w:hanging="360"/>
      </w:pPr>
      <w:r w:rsidDel="00000000" w:rsidR="00000000" w:rsidRPr="00000000">
        <w:rPr>
          <w:rtl w:val="0"/>
        </w:rPr>
        <w:t xml:space="preserve">H&amp;N typically embryonal, GU typically botryoid, extremities/trunk commonly alveolar.</w:t>
      </w:r>
    </w:p>
    <w:p w:rsidR="00000000" w:rsidDel="00000000" w:rsidP="00000000" w:rsidRDefault="00000000" w:rsidRPr="00000000" w14:paraId="00000D5C">
      <w:pPr>
        <w:numPr>
          <w:ilvl w:val="1"/>
          <w:numId w:val="102"/>
        </w:numPr>
        <w:ind w:left="1440" w:hanging="360"/>
      </w:pPr>
      <w:r w:rsidDel="00000000" w:rsidR="00000000" w:rsidRPr="00000000">
        <w:rPr>
          <w:rtl w:val="0"/>
        </w:rPr>
        <w:t xml:space="preserve">Distant mets commonly Lung (40%) &gt; BM &gt; LN &gt; Bone (27%) &gt; omentum &gt; soft tissues.</w:t>
      </w:r>
    </w:p>
    <w:p w:rsidR="00000000" w:rsidDel="00000000" w:rsidP="00000000" w:rsidRDefault="00000000" w:rsidRPr="00000000" w14:paraId="00000D5D">
      <w:pPr>
        <w:numPr>
          <w:ilvl w:val="0"/>
          <w:numId w:val="102"/>
        </w:numPr>
        <w:ind w:left="720" w:hanging="360"/>
      </w:pPr>
      <w:r w:rsidDel="00000000" w:rsidR="00000000" w:rsidRPr="00000000">
        <w:rPr>
          <w:b w:val="1"/>
          <w:rtl w:val="0"/>
        </w:rPr>
        <w:t xml:space="preserve">LN involvement is more common than other STS</w:t>
      </w:r>
      <w:r w:rsidDel="00000000" w:rsidR="00000000" w:rsidRPr="00000000">
        <w:rPr>
          <w:rtl w:val="0"/>
        </w:rPr>
        <w:t xml:space="preserve">: </w:t>
      </w:r>
    </w:p>
    <w:p w:rsidR="00000000" w:rsidDel="00000000" w:rsidP="00000000" w:rsidRDefault="00000000" w:rsidRPr="00000000" w14:paraId="00000D5E">
      <w:pPr>
        <w:numPr>
          <w:ilvl w:val="1"/>
          <w:numId w:val="102"/>
        </w:numPr>
        <w:ind w:left="1440" w:hanging="360"/>
      </w:pPr>
      <w:r w:rsidDel="00000000" w:rsidR="00000000" w:rsidRPr="00000000">
        <w:rPr>
          <w:rtl w:val="0"/>
        </w:rPr>
        <w:t xml:space="preserve">LN+: Orbit (0-1%) &lt; extremity (~20%) &lt; paratesticular / prostate / bladder (25-30%). </w:t>
      </w:r>
      <w:r w:rsidDel="00000000" w:rsidR="00000000" w:rsidRPr="00000000">
        <w:rPr>
          <w:rtl w:val="0"/>
        </w:rPr>
      </w:r>
    </w:p>
    <w:p w:rsidR="00000000" w:rsidDel="00000000" w:rsidP="00000000" w:rsidRDefault="00000000" w:rsidRPr="00000000" w14:paraId="00000D5F">
      <w:pPr>
        <w:numPr>
          <w:ilvl w:val="2"/>
          <w:numId w:val="102"/>
        </w:numPr>
        <w:ind w:left="2160" w:hanging="360"/>
      </w:pPr>
      <w:r w:rsidDel="00000000" w:rsidR="00000000" w:rsidRPr="00000000">
        <w:rPr>
          <w:rtl w:val="0"/>
        </w:rPr>
        <w:t xml:space="preserve">All paratesticular boys &gt; 10y get iRP-LN. If &lt; 10y, then no RPLND unless suspicious on imaging.</w:t>
      </w:r>
    </w:p>
    <w:p w:rsidR="00000000" w:rsidDel="00000000" w:rsidP="00000000" w:rsidRDefault="00000000" w:rsidRPr="00000000" w14:paraId="00000D60">
      <w:pPr>
        <w:numPr>
          <w:ilvl w:val="2"/>
          <w:numId w:val="102"/>
        </w:numPr>
        <w:ind w:left="2160" w:hanging="360"/>
      </w:pPr>
      <w:r w:rsidDel="00000000" w:rsidR="00000000" w:rsidRPr="00000000">
        <w:rPr>
          <w:rtl w:val="0"/>
        </w:rPr>
        <w:t xml:space="preserve">&gt;20% chance of LN mets for NPX (No LND performed), bladder, hands/feet [</w:t>
      </w:r>
      <w:hyperlink r:id="rId827">
        <w:r w:rsidDel="00000000" w:rsidR="00000000" w:rsidRPr="00000000">
          <w:rPr>
            <w:rtl w:val="0"/>
          </w:rPr>
          <w:t xml:space="preserve">La IJROBP '11</w:t>
        </w:r>
      </w:hyperlink>
      <w:r w:rsidDel="00000000" w:rsidR="00000000" w:rsidRPr="00000000">
        <w:rPr>
          <w:rtl w:val="0"/>
        </w:rPr>
        <w:t xml:space="preserve">].</w:t>
      </w:r>
    </w:p>
    <w:p w:rsidR="00000000" w:rsidDel="00000000" w:rsidP="00000000" w:rsidRDefault="00000000" w:rsidRPr="00000000" w14:paraId="00000D61">
      <w:pPr>
        <w:numPr>
          <w:ilvl w:val="2"/>
          <w:numId w:val="102"/>
        </w:numPr>
        <w:ind w:left="2160" w:hanging="360"/>
      </w:pPr>
      <w:r w:rsidDel="00000000" w:rsidR="00000000" w:rsidRPr="00000000">
        <w:rPr>
          <w:rtl w:val="0"/>
        </w:rPr>
        <w:t xml:space="preserve">IRS-V called for routine LN sampling of extremity. 76/139 pts had LN eval. Of those cN+ (10%), half were pN+. Of those cN0, 17% were pN+!</w:t>
      </w:r>
      <w:r w:rsidDel="00000000" w:rsidR="00000000" w:rsidRPr="00000000">
        <w:rPr>
          <w:b w:val="1"/>
          <w:rtl w:val="0"/>
        </w:rPr>
        <w:t xml:space="preserve"> </w:t>
      </w:r>
      <w:r w:rsidDel="00000000" w:rsidR="00000000" w:rsidRPr="00000000">
        <w:rPr>
          <w:rtl w:val="0"/>
        </w:rPr>
        <w:t xml:space="preserve">[</w:t>
      </w:r>
      <w:hyperlink r:id="rId828">
        <w:r w:rsidDel="00000000" w:rsidR="00000000" w:rsidRPr="00000000">
          <w:rPr>
            <w:rtl w:val="0"/>
          </w:rPr>
          <w:t xml:space="preserve">Neville JCO '01</w:t>
        </w:r>
      </w:hyperlink>
      <w:r w:rsidDel="00000000" w:rsidR="00000000" w:rsidRPr="00000000">
        <w:rPr>
          <w:rtl w:val="0"/>
        </w:rPr>
        <w:t xml:space="preserve">]</w:t>
      </w:r>
    </w:p>
    <w:p w:rsidR="00000000" w:rsidDel="00000000" w:rsidP="00000000" w:rsidRDefault="00000000" w:rsidRPr="00000000" w14:paraId="00000D62">
      <w:pPr>
        <w:numPr>
          <w:ilvl w:val="1"/>
          <w:numId w:val="102"/>
        </w:numPr>
        <w:ind w:left="1440" w:hanging="360"/>
      </w:pPr>
      <w:r w:rsidDel="00000000" w:rsidR="00000000" w:rsidRPr="00000000">
        <w:rPr>
          <w:rtl w:val="0"/>
        </w:rPr>
        <w:t xml:space="preserve">Non-regional LN by primary site: Scalene for UE, inguinal for paratesticular/vagina/uterus, pAO for RP (unless immediately adjacent), iliacs or pAO for LE.</w:t>
      </w:r>
    </w:p>
    <w:p w:rsidR="00000000" w:rsidDel="00000000" w:rsidP="00000000" w:rsidRDefault="00000000" w:rsidRPr="00000000" w14:paraId="00000D63">
      <w:pPr>
        <w:rPr/>
      </w:pPr>
      <w:r w:rsidDel="00000000" w:rsidR="00000000" w:rsidRPr="00000000">
        <w:rPr>
          <w:rtl w:val="0"/>
        </w:rPr>
      </w:r>
    </w:p>
    <w:tbl>
      <w:tblPr>
        <w:tblStyle w:val="Table3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64">
            <w:pPr>
              <w:rPr>
                <w:b w:val="1"/>
              </w:rPr>
            </w:pPr>
            <w:r w:rsidDel="00000000" w:rsidR="00000000" w:rsidRPr="00000000">
              <w:rPr>
                <w:b w:val="1"/>
                <w:rtl w:val="0"/>
              </w:rPr>
              <w:t xml:space="preserve">Lymph node involvement = Rare in sarcomas</w:t>
            </w:r>
          </w:p>
          <w:p w:rsidR="00000000" w:rsidDel="00000000" w:rsidP="00000000" w:rsidRDefault="00000000" w:rsidRPr="00000000" w14:paraId="00000D65">
            <w:pPr>
              <w:rPr/>
            </w:pPr>
            <w:r w:rsidDel="00000000" w:rsidR="00000000" w:rsidRPr="00000000">
              <w:rPr>
                <w:rtl w:val="0"/>
              </w:rPr>
              <w:t xml:space="preserve">Exceptions: “CARE” (15-20%) </w:t>
            </w:r>
            <w:hyperlink r:id="rId829">
              <w:r w:rsidDel="00000000" w:rsidR="00000000" w:rsidRPr="00000000">
                <w:rPr>
                  <w:rtl w:val="0"/>
                </w:rPr>
                <w:t xml:space="preserve">[Behranwala ASO '04]</w:t>
              </w:r>
            </w:hyperlink>
            <w:r w:rsidDel="00000000" w:rsidR="00000000" w:rsidRPr="00000000">
              <w:rPr>
                <w:rtl w:val="0"/>
              </w:rPr>
              <w:t xml:space="preserve">. </w:t>
            </w:r>
          </w:p>
          <w:p w:rsidR="00000000" w:rsidDel="00000000" w:rsidP="00000000" w:rsidRDefault="00000000" w:rsidRPr="00000000" w14:paraId="00000D66">
            <w:pPr>
              <w:rPr/>
            </w:pPr>
            <w:r w:rsidDel="00000000" w:rsidR="00000000" w:rsidRPr="00000000">
              <w:rPr>
                <w:rtl w:val="0"/>
              </w:rPr>
              <w:t xml:space="preserve">Synovial sarcoma is no longer thought to be high risk for LN involvement </w:t>
            </w:r>
            <w:hyperlink r:id="rId830">
              <w:r w:rsidDel="00000000" w:rsidR="00000000" w:rsidRPr="00000000">
                <w:rPr>
                  <w:rtl w:val="0"/>
                </w:rPr>
                <w:t xml:space="preserve">[Andrew Clinical Ortho '18]</w:t>
              </w:r>
            </w:hyperlink>
            <w:r w:rsidDel="00000000" w:rsidR="00000000" w:rsidRPr="00000000">
              <w:rPr>
                <w:rtl w:val="0"/>
              </w:rPr>
              <w:t xml:space="preserve">.</w:t>
            </w:r>
          </w:p>
          <w:p w:rsidR="00000000" w:rsidDel="00000000" w:rsidP="00000000" w:rsidRDefault="00000000" w:rsidRPr="00000000" w14:paraId="00000D67">
            <w:pPr>
              <w:numPr>
                <w:ilvl w:val="0"/>
              </w:numPr>
              <w:ind w:left="720" w:hanging="360"/>
              <w:rPr/>
            </w:pPr>
            <w:r w:rsidDel="00000000" w:rsidR="00000000" w:rsidRPr="00000000">
              <w:rPr>
                <w:b w:val="1"/>
                <w:u w:val="single"/>
                <w:rtl w:val="0"/>
              </w:rPr>
              <w:t xml:space="preserve">C</w:t>
            </w:r>
            <w:r w:rsidDel="00000000" w:rsidR="00000000" w:rsidRPr="00000000">
              <w:rPr>
                <w:b w:val="1"/>
                <w:rtl w:val="0"/>
              </w:rPr>
              <w:t xml:space="preserve">lear cell sarcoma </w:t>
            </w:r>
            <w:r w:rsidDel="00000000" w:rsidR="00000000" w:rsidRPr="00000000">
              <w:rPr>
                <w:rtl w:val="0"/>
              </w:rPr>
              <w:t xml:space="preserve">- 10%</w:t>
            </w:r>
          </w:p>
          <w:p w:rsidR="00000000" w:rsidDel="00000000" w:rsidP="00000000" w:rsidRDefault="00000000" w:rsidRPr="00000000" w14:paraId="00000D68">
            <w:pPr>
              <w:numPr>
                <w:ilvl w:val="0"/>
              </w:numPr>
              <w:ind w:left="720" w:hanging="360"/>
              <w:rPr/>
            </w:pPr>
            <w:r w:rsidDel="00000000" w:rsidR="00000000" w:rsidRPr="00000000">
              <w:rPr>
                <w:b w:val="1"/>
                <w:rtl w:val="0"/>
              </w:rPr>
              <w:t xml:space="preserve">cutaneous </w:t>
            </w:r>
            <w:r w:rsidDel="00000000" w:rsidR="00000000" w:rsidRPr="00000000">
              <w:rPr>
                <w:b w:val="1"/>
                <w:u w:val="single"/>
                <w:rtl w:val="0"/>
              </w:rPr>
              <w:t xml:space="preserve">A</w:t>
            </w:r>
            <w:r w:rsidDel="00000000" w:rsidR="00000000" w:rsidRPr="00000000">
              <w:rPr>
                <w:b w:val="1"/>
                <w:rtl w:val="0"/>
              </w:rPr>
              <w:t xml:space="preserve">ngiosarcoma</w:t>
            </w:r>
            <w:r w:rsidDel="00000000" w:rsidR="00000000" w:rsidRPr="00000000">
              <w:rPr>
                <w:rtl w:val="0"/>
              </w:rPr>
              <w:t xml:space="preserve"> - 10%</w:t>
            </w:r>
          </w:p>
          <w:p w:rsidR="00000000" w:rsidDel="00000000" w:rsidP="00000000" w:rsidRDefault="00000000" w:rsidRPr="00000000" w14:paraId="00000D69">
            <w:pPr>
              <w:numPr>
                <w:ilvl w:val="0"/>
              </w:numPr>
              <w:ind w:left="720" w:hanging="360"/>
              <w:rPr/>
            </w:pPr>
            <w:r w:rsidDel="00000000" w:rsidR="00000000" w:rsidRPr="00000000">
              <w:rPr>
                <w:b w:val="1"/>
                <w:u w:val="single"/>
                <w:rtl w:val="0"/>
              </w:rPr>
              <w:t xml:space="preserve">R</w:t>
            </w:r>
            <w:r w:rsidDel="00000000" w:rsidR="00000000" w:rsidRPr="00000000">
              <w:rPr>
                <w:b w:val="1"/>
                <w:rtl w:val="0"/>
              </w:rPr>
              <w:t xml:space="preserve">habdomyosarcoma</w:t>
            </w:r>
            <w:r w:rsidDel="00000000" w:rsidR="00000000" w:rsidRPr="00000000">
              <w:rPr>
                <w:rtl w:val="0"/>
              </w:rPr>
              <w:t xml:space="preserve"> - 20%</w:t>
            </w:r>
          </w:p>
          <w:p w:rsidR="00000000" w:rsidDel="00000000" w:rsidP="00000000" w:rsidRDefault="00000000" w:rsidRPr="00000000" w14:paraId="00000D6A">
            <w:pPr>
              <w:numPr>
                <w:ilvl w:val="0"/>
              </w:numPr>
              <w:ind w:left="720" w:hanging="360"/>
              <w:rPr/>
            </w:pPr>
            <w:r w:rsidDel="00000000" w:rsidR="00000000" w:rsidRPr="00000000">
              <w:rPr>
                <w:b w:val="1"/>
                <w:u w:val="single"/>
                <w:rtl w:val="0"/>
              </w:rPr>
              <w:t xml:space="preserve">E</w:t>
            </w:r>
            <w:r w:rsidDel="00000000" w:rsidR="00000000" w:rsidRPr="00000000">
              <w:rPr>
                <w:b w:val="1"/>
                <w:rtl w:val="0"/>
              </w:rPr>
              <w:t xml:space="preserve">pithelioid sarcoma </w:t>
            </w:r>
            <w:r w:rsidDel="00000000" w:rsidR="00000000" w:rsidRPr="00000000">
              <w:rPr>
                <w:rtl w:val="0"/>
              </w:rPr>
              <w:t xml:space="preserve">- 20%</w:t>
            </w:r>
          </w:p>
          <w:p w:rsidR="00000000" w:rsidDel="00000000" w:rsidP="00000000" w:rsidRDefault="00000000" w:rsidRPr="00000000" w14:paraId="00000D6B">
            <w:pPr>
              <w:numPr>
                <w:ilvl w:val="0"/>
              </w:numPr>
              <w:ind w:left="720" w:hanging="360"/>
              <w:rPr/>
            </w:pPr>
            <w:r w:rsidDel="00000000" w:rsidR="00000000" w:rsidRPr="00000000">
              <w:rPr>
                <w:rtl w:val="0"/>
              </w:rPr>
              <w:t xml:space="preserve">Estimated 5y OS of 57% for patients who had resection of involved lymph nodes </w:t>
            </w:r>
            <w:hyperlink r:id="rId831">
              <w:r w:rsidDel="00000000" w:rsidR="00000000" w:rsidRPr="00000000">
                <w:rPr>
                  <w:rtl w:val="0"/>
                </w:rPr>
                <w:t xml:space="preserve">[Riad Clinical Ortho '04]</w:t>
              </w:r>
            </w:hyperlink>
            <w:r w:rsidDel="00000000" w:rsidR="00000000" w:rsidRPr="00000000">
              <w:rPr>
                <w:rtl w:val="0"/>
              </w:rPr>
              <w:t xml:space="preserve">.</w:t>
            </w:r>
          </w:p>
          <w:p w:rsidR="00000000" w:rsidDel="00000000" w:rsidP="00000000" w:rsidRDefault="00000000" w:rsidRPr="00000000" w14:paraId="00000D6C">
            <w:pPr>
              <w:numPr>
                <w:ilvl w:val="1"/>
              </w:numPr>
              <w:ind w:left="1440" w:hanging="360"/>
              <w:rPr/>
            </w:pPr>
            <w:r w:rsidDel="00000000" w:rsidR="00000000" w:rsidRPr="00000000">
              <w:rPr>
                <w:rFonts w:ascii="Cardo" w:cs="Cardo" w:eastAsia="Cardo" w:hAnsi="Cardo"/>
                <w:rtl w:val="0"/>
              </w:rPr>
              <w:t xml:space="preserve">Isolated nodal vs. nodal + systemic 4y OS of 71→ 21%.</w:t>
            </w:r>
          </w:p>
          <w:p w:rsidR="00000000" w:rsidDel="00000000" w:rsidP="00000000" w:rsidRDefault="00000000" w:rsidRPr="00000000" w14:paraId="00000D6D">
            <w:pPr>
              <w:numPr>
                <w:ilvl w:val="1"/>
              </w:numPr>
              <w:ind w:left="1440" w:hanging="360"/>
              <w:rPr/>
            </w:pPr>
            <w:r w:rsidDel="00000000" w:rsidR="00000000" w:rsidRPr="00000000">
              <w:rPr>
                <w:rtl w:val="0"/>
              </w:rPr>
              <w:t xml:space="preserve">Patients with nodal disease and lung disease fare very poorly versus nodes alone.</w:t>
            </w:r>
          </w:p>
        </w:tc>
      </w:tr>
    </w:tbl>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numPr>
          <w:ilvl w:val="0"/>
          <w:numId w:val="102"/>
        </w:numPr>
        <w:ind w:left="720" w:hanging="360"/>
      </w:pPr>
      <w:r w:rsidDel="00000000" w:rsidR="00000000" w:rsidRPr="00000000">
        <w:rPr>
          <w:rtl w:val="0"/>
        </w:rPr>
        <w:t xml:space="preserve">Overall rate of DM for all sites/histologies of &lt; 25%. Highest propensity for DM with prostate, trunk, extremities.</w:t>
      </w:r>
    </w:p>
    <w:p w:rsidR="00000000" w:rsidDel="00000000" w:rsidP="00000000" w:rsidRDefault="00000000" w:rsidRPr="00000000" w14:paraId="00000D70">
      <w:pPr>
        <w:numPr>
          <w:ilvl w:val="1"/>
          <w:numId w:val="102"/>
        </w:numPr>
        <w:ind w:left="1440" w:hanging="360"/>
      </w:pPr>
      <w:r w:rsidDel="00000000" w:rsidR="00000000" w:rsidRPr="00000000">
        <w:rPr>
          <w:rtl w:val="0"/>
        </w:rPr>
        <w:t xml:space="preserve">Mets to bone, lung, BM. Half will have </w:t>
      </w:r>
      <w:r w:rsidDel="00000000" w:rsidR="00000000" w:rsidRPr="00000000">
        <w:rPr>
          <w:rtl w:val="0"/>
        </w:rPr>
        <w:t xml:space="preserve">mets</w:t>
      </w:r>
      <w:r w:rsidDel="00000000" w:rsidR="00000000" w:rsidRPr="00000000">
        <w:rPr>
          <w:rtl w:val="0"/>
        </w:rPr>
        <w:t xml:space="preserve"> at only one site (usually lung).</w:t>
      </w:r>
    </w:p>
    <w:p w:rsidR="00000000" w:rsidDel="00000000" w:rsidP="00000000" w:rsidRDefault="00000000" w:rsidRPr="00000000" w14:paraId="00000D71">
      <w:pPr>
        <w:numPr>
          <w:ilvl w:val="1"/>
          <w:numId w:val="102"/>
        </w:numPr>
        <w:ind w:left="1440" w:hanging="360"/>
      </w:pPr>
      <w:r w:rsidDel="00000000" w:rsidR="00000000" w:rsidRPr="00000000">
        <w:rPr>
          <w:rtl w:val="0"/>
        </w:rPr>
        <w:t xml:space="preserve">Sites of metastasis include lung, bone marrow, nodes, bone, omentum/ascites, and soft tissue.</w:t>
      </w:r>
    </w:p>
    <w:p w:rsidR="00000000" w:rsidDel="00000000" w:rsidP="00000000" w:rsidRDefault="00000000" w:rsidRPr="00000000" w14:paraId="00000D72">
      <w:pPr>
        <w:numPr>
          <w:ilvl w:val="1"/>
          <w:numId w:val="102"/>
        </w:numPr>
        <w:ind w:left="1440" w:hanging="360"/>
      </w:pPr>
      <w:r w:rsidDel="00000000" w:rsidR="00000000" w:rsidRPr="00000000">
        <w:rPr>
          <w:rFonts w:ascii="Gungsuh" w:cs="Gungsuh" w:eastAsia="Gungsuh" w:hAnsi="Gungsuh"/>
          <w:rtl w:val="0"/>
        </w:rPr>
        <w:t xml:space="preserve">FFS for DM is ≤ 20%, double that </w:t>
      </w:r>
      <w:r w:rsidDel="00000000" w:rsidR="00000000" w:rsidRPr="00000000">
        <w:rPr>
          <w:rFonts w:ascii="Gungsuh" w:cs="Gungsuh" w:eastAsia="Gungsuh" w:hAnsi="Gungsuh"/>
          <w:rtl w:val="0"/>
        </w:rPr>
        <w:t xml:space="preserve">if ≤</w:t>
      </w:r>
      <w:r w:rsidDel="00000000" w:rsidR="00000000" w:rsidRPr="00000000">
        <w:rPr>
          <w:rtl w:val="0"/>
        </w:rPr>
        <w:t xml:space="preserve"> 2 metastatic sites and ERMS. Triple that if 0-1 Oberlin risk factors.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73">
      <w:pPr>
        <w:numPr>
          <w:ilvl w:val="0"/>
          <w:numId w:val="102"/>
        </w:numPr>
        <w:ind w:left="720" w:hanging="360"/>
      </w:pPr>
      <w:r w:rsidDel="00000000" w:rsidR="00000000" w:rsidRPr="00000000">
        <w:rPr>
          <w:b w:val="1"/>
          <w:rtl w:val="0"/>
        </w:rPr>
        <w:t xml:space="preserve">Prognostic factors</w:t>
      </w:r>
      <w:r w:rsidDel="00000000" w:rsidR="00000000" w:rsidRPr="00000000">
        <w:rPr>
          <w:rFonts w:ascii="Gungsuh" w:cs="Gungsuh" w:eastAsia="Gungsuh" w:hAnsi="Gungsuh"/>
          <w:rtl w:val="0"/>
        </w:rPr>
        <w:t xml:space="preserve">: Oberlin risk factors (metastatic): &gt;10y, &lt; 1y, ≥ 3 mets, unfavorable primary site or bony involvement. </w:t>
      </w:r>
    </w:p>
    <w:p w:rsidR="00000000" w:rsidDel="00000000" w:rsidP="00000000" w:rsidRDefault="00000000" w:rsidRPr="00000000" w14:paraId="00000D74">
      <w:pPr>
        <w:numPr>
          <w:ilvl w:val="1"/>
          <w:numId w:val="102"/>
        </w:numPr>
        <w:ind w:left="1440" w:hanging="360"/>
      </w:pPr>
      <w:r w:rsidDel="00000000" w:rsidR="00000000" w:rsidRPr="00000000">
        <w:rPr>
          <w:rtl w:val="0"/>
        </w:rPr>
        <w:t xml:space="preserve">Metastatic patients with 0-1 Oberlin risk factor have a 3y EFS of nearly 70%, and do very well!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75">
      <w:pPr>
        <w:numPr>
          <w:ilvl w:val="1"/>
          <w:numId w:val="102"/>
        </w:numPr>
        <w:ind w:left="1440" w:hanging="360"/>
      </w:pPr>
      <w:r w:rsidDel="00000000" w:rsidR="00000000" w:rsidRPr="00000000">
        <w:rPr>
          <w:rtl w:val="0"/>
        </w:rPr>
        <w:t xml:space="preserve">All paratesticular boys above the age of 10 get a RPLND. </w:t>
      </w:r>
    </w:p>
    <w:p w:rsidR="00000000" w:rsidDel="00000000" w:rsidP="00000000" w:rsidRDefault="00000000" w:rsidRPr="00000000" w14:paraId="00000D76">
      <w:pPr>
        <w:numPr>
          <w:ilvl w:val="1"/>
          <w:numId w:val="102"/>
        </w:numPr>
        <w:ind w:left="1440" w:hanging="360"/>
      </w:pPr>
      <w:r w:rsidDel="00000000" w:rsidR="00000000" w:rsidRPr="00000000">
        <w:rPr>
          <w:rtl w:val="0"/>
        </w:rPr>
        <w:t xml:space="preserve">ERMS with 2 mets or less was identified as a very favorable subgroup of patients with metastatic disease.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77">
      <w:pPr>
        <w:numPr>
          <w:ilvl w:val="0"/>
          <w:numId w:val="102"/>
        </w:numPr>
        <w:ind w:left="720" w:hanging="360"/>
      </w:pPr>
      <w:r w:rsidDel="00000000" w:rsidR="00000000" w:rsidRPr="00000000">
        <w:rPr>
          <w:b w:val="1"/>
          <w:rtl w:val="0"/>
        </w:rPr>
        <w:t xml:space="preserve">Genetics</w:t>
      </w:r>
      <w:r w:rsidDel="00000000" w:rsidR="00000000" w:rsidRPr="00000000">
        <w:rPr>
          <w:rtl w:val="0"/>
        </w:rPr>
        <w:t xml:space="preserve">: Abn in ch 2, 8, 12, 13 assoc with Myc-N, MDM2, CKD4, CDKN2A (p16), CDKN2b (p15</w:t>
      </w:r>
      <w:r w:rsidDel="00000000" w:rsidR="00000000" w:rsidRPr="00000000">
        <w:rPr>
          <w:vertAlign w:val="superscript"/>
          <w:rtl w:val="0"/>
        </w:rPr>
        <w:t xml:space="preserve">INK4b</w:t>
      </w:r>
      <w:r w:rsidDel="00000000" w:rsidR="00000000" w:rsidRPr="00000000">
        <w:rPr>
          <w:rtl w:val="0"/>
        </w:rPr>
        <w:t xml:space="preserve">), TP53.</w:t>
      </w:r>
    </w:p>
    <w:p w:rsidR="00000000" w:rsidDel="00000000" w:rsidP="00000000" w:rsidRDefault="00000000" w:rsidRPr="00000000" w14:paraId="00000D78">
      <w:pPr>
        <w:numPr>
          <w:ilvl w:val="1"/>
          <w:numId w:val="102"/>
        </w:numPr>
        <w:ind w:left="1440" w:hanging="360"/>
      </w:pPr>
      <w:r w:rsidDel="00000000" w:rsidR="00000000" w:rsidRPr="00000000">
        <w:rPr>
          <w:b w:val="1"/>
          <w:rtl w:val="0"/>
        </w:rPr>
        <w:t xml:space="preserve">Hyperdiploid </w:t>
      </w:r>
      <w:r w:rsidDel="00000000" w:rsidR="00000000" w:rsidRPr="00000000">
        <w:rPr>
          <w:rtl w:val="0"/>
        </w:rPr>
        <w:t xml:space="preserve">(</w:t>
      </w:r>
      <w:r w:rsidDel="00000000" w:rsidR="00000000" w:rsidRPr="00000000">
        <w:rPr>
          <w:b w:val="1"/>
          <w:rtl w:val="0"/>
        </w:rPr>
        <w:t xml:space="preserve">ERMS</w:t>
      </w:r>
      <w:r w:rsidDel="00000000" w:rsidR="00000000" w:rsidRPr="00000000">
        <w:rPr>
          <w:rtl w:val="0"/>
        </w:rPr>
        <w:t xml:space="preserve">) vs. </w:t>
      </w:r>
      <w:r w:rsidDel="00000000" w:rsidR="00000000" w:rsidRPr="00000000">
        <w:rPr>
          <w:b w:val="1"/>
          <w:rtl w:val="0"/>
        </w:rPr>
        <w:t xml:space="preserve">diploid </w:t>
      </w:r>
      <w:r w:rsidDel="00000000" w:rsidR="00000000" w:rsidRPr="00000000">
        <w:rPr>
          <w:rtl w:val="0"/>
        </w:rPr>
        <w:t xml:space="preserve">(</w:t>
      </w:r>
      <w:r w:rsidDel="00000000" w:rsidR="00000000" w:rsidRPr="00000000">
        <w:rPr>
          <w:b w:val="1"/>
          <w:rtl w:val="0"/>
        </w:rPr>
        <w:t xml:space="preserve">ARMS</w:t>
      </w:r>
      <w:r w:rsidDel="00000000" w:rsidR="00000000" w:rsidRPr="00000000">
        <w:rPr>
          <w:rtl w:val="0"/>
        </w:rPr>
        <w:t xml:space="preserve">).</w:t>
      </w:r>
    </w:p>
    <w:p w:rsidR="00000000" w:rsidDel="00000000" w:rsidP="00000000" w:rsidRDefault="00000000" w:rsidRPr="00000000" w14:paraId="00000D79">
      <w:pPr>
        <w:numPr>
          <w:ilvl w:val="0"/>
          <w:numId w:val="102"/>
        </w:numPr>
        <w:ind w:left="720" w:hanging="360"/>
      </w:pPr>
      <w:r w:rsidDel="00000000" w:rsidR="00000000" w:rsidRPr="00000000">
        <w:rPr>
          <w:b w:val="1"/>
          <w:rtl w:val="0"/>
        </w:rPr>
        <w:t xml:space="preserve">Histologic subtypes</w:t>
      </w:r>
    </w:p>
    <w:p w:rsidR="00000000" w:rsidDel="00000000" w:rsidP="00000000" w:rsidRDefault="00000000" w:rsidRPr="00000000" w14:paraId="00000D7A">
      <w:pPr>
        <w:numPr>
          <w:ilvl w:val="1"/>
          <w:numId w:val="102"/>
        </w:numPr>
        <w:ind w:left="1440" w:hanging="360"/>
      </w:pPr>
      <w:r w:rsidDel="00000000" w:rsidR="00000000" w:rsidRPr="00000000">
        <w:rPr>
          <w:b w:val="1"/>
          <w:rtl w:val="0"/>
        </w:rPr>
        <w:t xml:space="preserve">FH</w:t>
      </w:r>
      <w:r w:rsidDel="00000000" w:rsidR="00000000" w:rsidRPr="00000000">
        <w:rPr>
          <w:rtl w:val="0"/>
        </w:rPr>
        <w:t xml:space="preserve">: </w:t>
      </w:r>
      <w:r w:rsidDel="00000000" w:rsidR="00000000" w:rsidRPr="00000000">
        <w:rPr>
          <w:b w:val="1"/>
          <w:rtl w:val="0"/>
        </w:rPr>
        <w:t xml:space="preserve">Embryonal </w:t>
      </w:r>
      <w:r w:rsidDel="00000000" w:rsidR="00000000" w:rsidRPr="00000000">
        <w:rPr>
          <w:rtl w:val="0"/>
        </w:rPr>
        <w:t xml:space="preserve">(~80%), </w:t>
      </w:r>
      <w:r w:rsidDel="00000000" w:rsidR="00000000" w:rsidRPr="00000000">
        <w:rPr>
          <w:b w:val="1"/>
          <w:rtl w:val="0"/>
        </w:rPr>
        <w:t xml:space="preserve">botryoid </w:t>
      </w:r>
      <w:r w:rsidDel="00000000" w:rsidR="00000000" w:rsidRPr="00000000">
        <w:rPr>
          <w:rtl w:val="0"/>
        </w:rPr>
        <w:t xml:space="preserve">and </w:t>
      </w:r>
      <w:r w:rsidDel="00000000" w:rsidR="00000000" w:rsidRPr="00000000">
        <w:rPr>
          <w:b w:val="1"/>
          <w:rtl w:val="0"/>
        </w:rPr>
        <w:t xml:space="preserve">spindle </w:t>
      </w:r>
      <w:r w:rsidDel="00000000" w:rsidR="00000000" w:rsidRPr="00000000">
        <w:rPr>
          <w:rtl w:val="0"/>
        </w:rPr>
        <w:t xml:space="preserve">cell (paratesticular). Younger patients. FOX01 negative.</w:t>
      </w:r>
    </w:p>
    <w:p w:rsidR="00000000" w:rsidDel="00000000" w:rsidP="00000000" w:rsidRDefault="00000000" w:rsidRPr="00000000" w14:paraId="00000D7B">
      <w:pPr>
        <w:numPr>
          <w:ilvl w:val="2"/>
          <w:numId w:val="102"/>
        </w:numPr>
        <w:ind w:left="2160" w:hanging="360"/>
      </w:pPr>
      <w:r w:rsidDel="00000000" w:rsidR="00000000" w:rsidRPr="00000000">
        <w:rPr>
          <w:rtl w:val="0"/>
        </w:rPr>
        <w:t xml:space="preserve">Incidence highest in children &lt; 5y.</w:t>
      </w:r>
    </w:p>
    <w:p w:rsidR="00000000" w:rsidDel="00000000" w:rsidP="00000000" w:rsidRDefault="00000000" w:rsidRPr="00000000" w14:paraId="00000D7C">
      <w:pPr>
        <w:numPr>
          <w:ilvl w:val="2"/>
          <w:numId w:val="102"/>
        </w:numPr>
        <w:ind w:left="2160" w:hanging="360"/>
      </w:pPr>
      <w:r w:rsidDel="00000000" w:rsidR="00000000" w:rsidRPr="00000000">
        <w:rPr>
          <w:rtl w:val="0"/>
        </w:rPr>
        <w:t xml:space="preserve">Embryonal LOH 11p15.5 (80%) associated with IGF2 gene deletion, also seen in BWS.</w:t>
      </w:r>
    </w:p>
    <w:p w:rsidR="00000000" w:rsidDel="00000000" w:rsidP="00000000" w:rsidRDefault="00000000" w:rsidRPr="00000000" w14:paraId="00000D7D">
      <w:pPr>
        <w:numPr>
          <w:ilvl w:val="2"/>
          <w:numId w:val="102"/>
        </w:numPr>
        <w:ind w:left="2160" w:hanging="360"/>
      </w:pPr>
      <w:r w:rsidDel="00000000" w:rsidR="00000000" w:rsidRPr="00000000">
        <w:rPr>
          <w:rtl w:val="0"/>
        </w:rPr>
        <w:t xml:space="preserve">Botryoid (vagina, bladder, uterus, NPX, biliary, middle ear): Generally localized, non-invasive.</w:t>
      </w:r>
    </w:p>
    <w:p w:rsidR="00000000" w:rsidDel="00000000" w:rsidP="00000000" w:rsidRDefault="00000000" w:rsidRPr="00000000" w14:paraId="00000D7E">
      <w:pPr>
        <w:numPr>
          <w:ilvl w:val="2"/>
          <w:numId w:val="102"/>
        </w:numPr>
        <w:ind w:left="2160" w:hanging="360"/>
      </w:pPr>
      <w:r w:rsidDel="00000000" w:rsidR="00000000" w:rsidRPr="00000000">
        <w:rPr>
          <w:rtl w:val="0"/>
        </w:rPr>
        <w:t xml:space="preserve">Spindle cell (paratesticular) and botryoid have the best OS ~90%.</w:t>
      </w:r>
    </w:p>
    <w:p w:rsidR="00000000" w:rsidDel="00000000" w:rsidP="00000000" w:rsidRDefault="00000000" w:rsidRPr="00000000" w14:paraId="00000D7F">
      <w:pPr>
        <w:numPr>
          <w:ilvl w:val="2"/>
          <w:numId w:val="102"/>
        </w:numPr>
        <w:ind w:left="2160" w:hanging="360"/>
      </w:pPr>
      <w:r w:rsidDel="00000000" w:rsidR="00000000" w:rsidRPr="00000000">
        <w:rPr>
          <w:rtl w:val="0"/>
        </w:rPr>
        <w:t xml:space="preserve">Infants most commonly have botryoid histology.</w:t>
      </w:r>
    </w:p>
    <w:p w:rsidR="00000000" w:rsidDel="00000000" w:rsidP="00000000" w:rsidRDefault="00000000" w:rsidRPr="00000000" w14:paraId="00000D80">
      <w:pPr>
        <w:numPr>
          <w:ilvl w:val="1"/>
          <w:numId w:val="102"/>
        </w:numPr>
        <w:ind w:left="1440" w:hanging="360"/>
      </w:pPr>
      <w:r w:rsidDel="00000000" w:rsidR="00000000" w:rsidRPr="00000000">
        <w:rPr>
          <w:b w:val="1"/>
          <w:rtl w:val="0"/>
        </w:rPr>
        <w:t xml:space="preserve">UH</w:t>
      </w:r>
      <w:r w:rsidDel="00000000" w:rsidR="00000000" w:rsidRPr="00000000">
        <w:rPr>
          <w:rtl w:val="0"/>
        </w:rPr>
        <w:t xml:space="preserve">: </w:t>
      </w:r>
      <w:r w:rsidDel="00000000" w:rsidR="00000000" w:rsidRPr="00000000">
        <w:rPr>
          <w:b w:val="1"/>
          <w:rtl w:val="0"/>
        </w:rPr>
        <w:t xml:space="preserve">Alveolar </w:t>
      </w:r>
      <w:r w:rsidDel="00000000" w:rsidR="00000000" w:rsidRPr="00000000">
        <w:rPr>
          <w:rtl w:val="0"/>
        </w:rPr>
        <w:t xml:space="preserve">(~20%), including </w:t>
      </w:r>
      <w:r w:rsidDel="00000000" w:rsidR="00000000" w:rsidRPr="00000000">
        <w:rPr>
          <w:b w:val="1"/>
          <w:rtl w:val="0"/>
        </w:rPr>
        <w:t xml:space="preserve">solid </w:t>
      </w:r>
      <w:r w:rsidDel="00000000" w:rsidR="00000000" w:rsidRPr="00000000">
        <w:rPr>
          <w:rtl w:val="0"/>
        </w:rPr>
        <w:t xml:space="preserve">variant. Adolescents. PAX-FOX01 fusion. </w:t>
      </w:r>
    </w:p>
    <w:p w:rsidR="00000000" w:rsidDel="00000000" w:rsidP="00000000" w:rsidRDefault="00000000" w:rsidRPr="00000000" w14:paraId="00000D81">
      <w:pPr>
        <w:numPr>
          <w:ilvl w:val="2"/>
          <w:numId w:val="102"/>
        </w:numPr>
        <w:ind w:left="2160" w:hanging="360"/>
      </w:pPr>
      <w:r w:rsidDel="00000000" w:rsidR="00000000" w:rsidRPr="00000000">
        <w:rPr>
          <w:rtl w:val="0"/>
        </w:rPr>
        <w:t xml:space="preserve">Spindle cell/sclerosing RMS in female H&amp;N may be particularly aggressive. </w:t>
      </w:r>
    </w:p>
    <w:p w:rsidR="00000000" w:rsidDel="00000000" w:rsidP="00000000" w:rsidRDefault="00000000" w:rsidRPr="00000000" w14:paraId="00000D82">
      <w:pPr>
        <w:numPr>
          <w:ilvl w:val="2"/>
          <w:numId w:val="102"/>
        </w:numPr>
        <w:ind w:left="2160" w:hanging="360"/>
      </w:pPr>
      <w:r w:rsidDel="00000000" w:rsidR="00000000" w:rsidRPr="00000000">
        <w:rPr>
          <w:rtl w:val="0"/>
        </w:rPr>
        <w:t xml:space="preserve">Incidence does not vary by age in kiddos and adolescents.</w:t>
      </w:r>
    </w:p>
    <w:p w:rsidR="00000000" w:rsidDel="00000000" w:rsidP="00000000" w:rsidRDefault="00000000" w:rsidRPr="00000000" w14:paraId="00000D83">
      <w:pPr>
        <w:numPr>
          <w:ilvl w:val="2"/>
          <w:numId w:val="102"/>
        </w:numPr>
        <w:ind w:left="2160" w:hanging="360"/>
      </w:pPr>
      <w:r w:rsidDel="00000000" w:rsidR="00000000" w:rsidRPr="00000000">
        <w:rPr>
          <w:b w:val="1"/>
          <w:rtl w:val="0"/>
        </w:rPr>
        <w:t xml:space="preserve">Alveolar</w:t>
      </w:r>
      <w:r w:rsidDel="00000000" w:rsidR="00000000" w:rsidRPr="00000000">
        <w:rPr>
          <w:rtl w:val="0"/>
        </w:rPr>
        <w:t xml:space="preserve">: t(</w:t>
      </w:r>
      <w:r w:rsidDel="00000000" w:rsidR="00000000" w:rsidRPr="00000000">
        <w:rPr>
          <w:b w:val="1"/>
          <w:rtl w:val="0"/>
        </w:rPr>
        <w:t xml:space="preserve">2:13</w:t>
      </w:r>
      <w:r w:rsidDel="00000000" w:rsidR="00000000" w:rsidRPr="00000000">
        <w:rPr>
          <w:rtl w:val="0"/>
        </w:rPr>
        <w:t xml:space="preserve">), t(</w:t>
      </w:r>
      <w:r w:rsidDel="00000000" w:rsidR="00000000" w:rsidRPr="00000000">
        <w:rPr>
          <w:b w:val="1"/>
          <w:rtl w:val="0"/>
        </w:rPr>
        <w:t xml:space="preserve">1:13</w:t>
      </w:r>
      <w:r w:rsidDel="00000000" w:rsidR="00000000" w:rsidRPr="00000000">
        <w:rPr>
          <w:rtl w:val="0"/>
        </w:rPr>
        <w:t xml:space="preserve">). PAX3 ch2, PAX7 ch1, FOX01 ch13. </w:t>
      </w:r>
    </w:p>
    <w:p w:rsidR="00000000" w:rsidDel="00000000" w:rsidP="00000000" w:rsidRDefault="00000000" w:rsidRPr="00000000" w14:paraId="00000D84">
      <w:pPr>
        <w:numPr>
          <w:ilvl w:val="3"/>
          <w:numId w:val="102"/>
        </w:numPr>
        <w:ind w:left="2880" w:hanging="360"/>
      </w:pPr>
      <w:r w:rsidDel="00000000" w:rsidR="00000000" w:rsidRPr="00000000">
        <w:rPr>
          <w:rtl w:val="0"/>
        </w:rPr>
        <w:t xml:space="preserve">PAX7 t(1:13) is more favorable than PAX3 t(2:13) per D9803 subset. </w:t>
      </w:r>
      <w:hyperlink w:anchor="68rxwwya8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85">
      <w:pPr>
        <w:numPr>
          <w:ilvl w:val="3"/>
          <w:numId w:val="102"/>
        </w:numPr>
        <w:ind w:left="2880" w:hanging="360"/>
      </w:pPr>
      <w:r w:rsidDel="00000000" w:rsidR="00000000" w:rsidRPr="00000000">
        <w:rPr>
          <w:rtl w:val="0"/>
        </w:rPr>
        <w:t xml:space="preserve">ARMS FOX01 (-) pts have outcomes comparable to embryonal per D9803 subset. </w:t>
      </w:r>
      <w:hyperlink w:anchor="68rxwwya8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86">
      <w:pPr>
        <w:numPr>
          <w:ilvl w:val="2"/>
          <w:numId w:val="102"/>
        </w:numPr>
        <w:ind w:left="2160" w:hanging="360"/>
      </w:pPr>
      <w:r w:rsidDel="00000000" w:rsidR="00000000" w:rsidRPr="00000000">
        <w:rPr>
          <w:rtl w:val="0"/>
        </w:rPr>
        <w:t xml:space="preserve">Alveolar 5y OS 50%, </w:t>
      </w:r>
      <w:r w:rsidDel="00000000" w:rsidR="00000000" w:rsidRPr="00000000">
        <w:rPr>
          <w:b w:val="1"/>
          <w:rtl w:val="0"/>
        </w:rPr>
        <w:t xml:space="preserve">undifferentiated </w:t>
      </w:r>
      <w:r w:rsidDel="00000000" w:rsidR="00000000" w:rsidRPr="00000000">
        <w:rPr>
          <w:rtl w:val="0"/>
        </w:rPr>
        <w:t xml:space="preserve">even worse (40%).</w:t>
      </w:r>
    </w:p>
    <w:p w:rsidR="00000000" w:rsidDel="00000000" w:rsidP="00000000" w:rsidRDefault="00000000" w:rsidRPr="00000000" w14:paraId="00000D87">
      <w:pPr>
        <w:numPr>
          <w:ilvl w:val="1"/>
          <w:numId w:val="102"/>
        </w:numPr>
        <w:ind w:left="1440" w:hanging="360"/>
      </w:pPr>
      <w:r w:rsidDel="00000000" w:rsidR="00000000" w:rsidRPr="00000000">
        <w:rPr>
          <w:b w:val="1"/>
          <w:rtl w:val="0"/>
        </w:rPr>
        <w:t xml:space="preserve">Pleomorphic </w:t>
      </w:r>
      <w:r w:rsidDel="00000000" w:rsidR="00000000" w:rsidRPr="00000000">
        <w:rPr>
          <w:rtl w:val="0"/>
        </w:rPr>
        <w:t xml:space="preserve">and unfavorable location is more common with increasing age.</w:t>
      </w:r>
    </w:p>
    <w:p w:rsidR="00000000" w:rsidDel="00000000" w:rsidP="00000000" w:rsidRDefault="00000000" w:rsidRPr="00000000" w14:paraId="00000D88">
      <w:pPr>
        <w:numPr>
          <w:ilvl w:val="0"/>
          <w:numId w:val="107"/>
        </w:numPr>
        <w:ind w:left="720" w:hanging="360"/>
      </w:pPr>
      <w:r w:rsidDel="00000000" w:rsidR="00000000" w:rsidRPr="00000000">
        <w:rPr>
          <w:b w:val="1"/>
          <w:rtl w:val="0"/>
        </w:rPr>
        <w:t xml:space="preserve">Workup </w:t>
      </w:r>
    </w:p>
    <w:p w:rsidR="00000000" w:rsidDel="00000000" w:rsidP="00000000" w:rsidRDefault="00000000" w:rsidRPr="00000000" w14:paraId="00000D89">
      <w:pPr>
        <w:ind w:left="720" w:firstLine="0"/>
        <w:rPr/>
      </w:pPr>
      <w:r w:rsidDel="00000000" w:rsidR="00000000" w:rsidRPr="00000000">
        <w:rPr>
          <w:rtl w:val="0"/>
        </w:rPr>
        <w:t xml:space="preserve">A nuanced approach to workup (Figure 2) [</w:t>
      </w:r>
      <w:hyperlink r:id="rId832">
        <w:r w:rsidDel="00000000" w:rsidR="00000000" w:rsidRPr="00000000">
          <w:rPr>
            <w:rtl w:val="0"/>
          </w:rPr>
          <w:t xml:space="preserve">Weiss JCO '13]</w:t>
        </w:r>
      </w:hyperlink>
      <w:r w:rsidDel="00000000" w:rsidR="00000000" w:rsidRPr="00000000">
        <w:rPr>
          <w:rtl w:val="0"/>
        </w:rPr>
        <w:t xml:space="preserve"> </w:t>
      </w:r>
    </w:p>
    <w:p w:rsidR="00000000" w:rsidDel="00000000" w:rsidP="00000000" w:rsidRDefault="00000000" w:rsidRPr="00000000" w14:paraId="00000D8A">
      <w:pPr>
        <w:numPr>
          <w:ilvl w:val="1"/>
          <w:numId w:val="107"/>
        </w:numPr>
        <w:ind w:left="1440" w:hanging="360"/>
      </w:pPr>
      <w:r w:rsidDel="00000000" w:rsidR="00000000" w:rsidRPr="00000000">
        <w:rPr>
          <w:rtl w:val="0"/>
        </w:rPr>
        <w:t xml:space="preserve">H&amp;P with EUA, scrotal ultrasound if paratesticular.</w:t>
      </w:r>
    </w:p>
    <w:p w:rsidR="00000000" w:rsidDel="00000000" w:rsidP="00000000" w:rsidRDefault="00000000" w:rsidRPr="00000000" w14:paraId="00000D8B">
      <w:pPr>
        <w:numPr>
          <w:ilvl w:val="1"/>
          <w:numId w:val="107"/>
        </w:numPr>
        <w:ind w:left="1440" w:hanging="360"/>
      </w:pPr>
      <w:r w:rsidDel="00000000" w:rsidR="00000000" w:rsidRPr="00000000">
        <w:rPr>
          <w:rtl w:val="0"/>
        </w:rPr>
        <w:t xml:space="preserve">CBC, CMP, LFT, LDH, UA.</w:t>
      </w:r>
    </w:p>
    <w:p w:rsidR="00000000" w:rsidDel="00000000" w:rsidP="00000000" w:rsidRDefault="00000000" w:rsidRPr="00000000" w14:paraId="00000D8C">
      <w:pPr>
        <w:numPr>
          <w:ilvl w:val="1"/>
          <w:numId w:val="107"/>
        </w:numPr>
        <w:ind w:left="1440" w:hanging="360"/>
      </w:pPr>
      <w:r w:rsidDel="00000000" w:rsidR="00000000" w:rsidRPr="00000000">
        <w:rPr>
          <w:rtl w:val="0"/>
        </w:rPr>
        <w:t xml:space="preserve">CT/MRI of primary.</w:t>
      </w:r>
    </w:p>
    <w:p w:rsidR="00000000" w:rsidDel="00000000" w:rsidP="00000000" w:rsidRDefault="00000000" w:rsidRPr="00000000" w14:paraId="00000D8D">
      <w:pPr>
        <w:numPr>
          <w:ilvl w:val="1"/>
          <w:numId w:val="107"/>
        </w:numPr>
        <w:ind w:left="1440" w:hanging="360"/>
      </w:pPr>
      <w:r w:rsidDel="00000000" w:rsidR="00000000" w:rsidRPr="00000000">
        <w:rPr>
          <w:rtl w:val="0"/>
        </w:rPr>
        <w:t xml:space="preserve">CT C/A/P or PET/CT.</w:t>
      </w:r>
      <w:r w:rsidDel="00000000" w:rsidR="00000000" w:rsidRPr="00000000">
        <w:rPr>
          <w:i w:val="1"/>
          <w:rtl w:val="0"/>
        </w:rPr>
        <w:t xml:space="preserve"> May omit CT chest if T1 ERMS.</w:t>
      </w:r>
    </w:p>
    <w:p w:rsidR="00000000" w:rsidDel="00000000" w:rsidP="00000000" w:rsidRDefault="00000000" w:rsidRPr="00000000" w14:paraId="00000D8E">
      <w:pPr>
        <w:numPr>
          <w:ilvl w:val="1"/>
          <w:numId w:val="107"/>
        </w:numPr>
        <w:ind w:left="1440" w:hanging="360"/>
      </w:pPr>
      <w:r w:rsidDel="00000000" w:rsidR="00000000" w:rsidRPr="00000000">
        <w:rPr>
          <w:rtl w:val="0"/>
        </w:rPr>
        <w:t xml:space="preserve">Primary site core biopsy/incisional biopsy.</w:t>
      </w:r>
    </w:p>
    <w:p w:rsidR="00000000" w:rsidDel="00000000" w:rsidP="00000000" w:rsidRDefault="00000000" w:rsidRPr="00000000" w14:paraId="00000D8F">
      <w:pPr>
        <w:numPr>
          <w:ilvl w:val="2"/>
          <w:numId w:val="107"/>
        </w:numPr>
        <w:ind w:left="2160" w:hanging="360"/>
      </w:pPr>
      <w:r w:rsidDel="00000000" w:rsidR="00000000" w:rsidRPr="00000000">
        <w:rPr>
          <w:rtl w:val="0"/>
        </w:rPr>
        <w:t xml:space="preserve">Markers: </w:t>
      </w:r>
      <w:r w:rsidDel="00000000" w:rsidR="00000000" w:rsidRPr="00000000">
        <w:rPr>
          <w:b w:val="1"/>
          <w:rtl w:val="0"/>
        </w:rPr>
        <w:t xml:space="preserve">MyoD</w:t>
      </w:r>
      <w:r w:rsidDel="00000000" w:rsidR="00000000" w:rsidRPr="00000000">
        <w:rPr>
          <w:rtl w:val="0"/>
        </w:rPr>
        <w:t xml:space="preserve">, other myogenic proteins (e.g. actin, myosin, desmin, myoglobin, myogenin).</w:t>
      </w:r>
    </w:p>
    <w:p w:rsidR="00000000" w:rsidDel="00000000" w:rsidP="00000000" w:rsidRDefault="00000000" w:rsidRPr="00000000" w14:paraId="00000D90">
      <w:pPr>
        <w:numPr>
          <w:ilvl w:val="2"/>
          <w:numId w:val="107"/>
        </w:numPr>
        <w:ind w:left="2160" w:hanging="360"/>
      </w:pPr>
      <w:r w:rsidDel="00000000" w:rsidR="00000000" w:rsidRPr="00000000">
        <w:rPr>
          <w:rtl w:val="0"/>
        </w:rPr>
        <w:t xml:space="preserve">Open biopsy is preferred, as resection is usually reserved for post-chemo.</w:t>
      </w:r>
    </w:p>
    <w:p w:rsidR="00000000" w:rsidDel="00000000" w:rsidP="00000000" w:rsidRDefault="00000000" w:rsidRPr="00000000" w14:paraId="00000D91">
      <w:pPr>
        <w:numPr>
          <w:ilvl w:val="1"/>
          <w:numId w:val="107"/>
        </w:numPr>
        <w:ind w:left="1440" w:hanging="360"/>
      </w:pPr>
      <w:r w:rsidDel="00000000" w:rsidR="00000000" w:rsidRPr="00000000">
        <w:rPr>
          <w:rtl w:val="0"/>
        </w:rPr>
        <w:t xml:space="preserve">Bone scan, BMBx. </w:t>
      </w:r>
      <w:r w:rsidDel="00000000" w:rsidR="00000000" w:rsidRPr="00000000">
        <w:rPr>
          <w:i w:val="1"/>
          <w:rtl w:val="0"/>
        </w:rPr>
        <w:t xml:space="preserve">Only needed if N1, UH or T2+ ERMS and CT chest positive.</w:t>
      </w:r>
    </w:p>
    <w:p w:rsidR="00000000" w:rsidDel="00000000" w:rsidP="00000000" w:rsidRDefault="00000000" w:rsidRPr="00000000" w14:paraId="00000D92">
      <w:pPr>
        <w:numPr>
          <w:ilvl w:val="1"/>
          <w:numId w:val="107"/>
        </w:numPr>
        <w:ind w:left="1440" w:hanging="360"/>
      </w:pPr>
      <w:r w:rsidDel="00000000" w:rsidR="00000000" w:rsidRPr="00000000">
        <w:rPr>
          <w:rtl w:val="0"/>
        </w:rPr>
        <w:t xml:space="preserve">If parameningeal: MRI brain, LP with CSF cytology, if positive, MRI spine.</w:t>
      </w:r>
    </w:p>
    <w:p w:rsidR="00000000" w:rsidDel="00000000" w:rsidP="00000000" w:rsidRDefault="00000000" w:rsidRPr="00000000" w14:paraId="00000D93">
      <w:pPr>
        <w:numPr>
          <w:ilvl w:val="1"/>
          <w:numId w:val="107"/>
        </w:numPr>
        <w:ind w:left="1440" w:hanging="360"/>
      </w:pPr>
      <w:r w:rsidDel="00000000" w:rsidR="00000000" w:rsidRPr="00000000">
        <w:rPr>
          <w:rtl w:val="0"/>
        </w:rPr>
        <w:t xml:space="preserve">If GU: Cystoscopy, EUA.</w:t>
      </w:r>
    </w:p>
    <w:p w:rsidR="00000000" w:rsidDel="00000000" w:rsidP="00000000" w:rsidRDefault="00000000" w:rsidRPr="00000000" w14:paraId="00000D94">
      <w:pPr>
        <w:numPr>
          <w:ilvl w:val="2"/>
          <w:numId w:val="107"/>
        </w:numPr>
        <w:ind w:left="2160" w:hanging="360"/>
        <w:rPr>
          <w:u w:val="none"/>
        </w:rPr>
      </w:pPr>
      <w:r w:rsidDel="00000000" w:rsidR="00000000" w:rsidRPr="00000000">
        <w:rPr>
          <w:rtl w:val="0"/>
        </w:rPr>
        <w:t xml:space="preserve">If &gt; 10y with paratesticular, RPLND is required.</w:t>
      </w:r>
    </w:p>
    <w:p w:rsidR="00000000" w:rsidDel="00000000" w:rsidP="00000000" w:rsidRDefault="00000000" w:rsidRPr="00000000" w14:paraId="00000D95">
      <w:pPr>
        <w:numPr>
          <w:ilvl w:val="1"/>
          <w:numId w:val="107"/>
        </w:numPr>
        <w:ind w:left="1440" w:hanging="360"/>
      </w:pPr>
      <w:r w:rsidDel="00000000" w:rsidR="00000000" w:rsidRPr="00000000">
        <w:rPr>
          <w:rtl w:val="0"/>
        </w:rPr>
        <w:t xml:space="preserve">Full metastatic workup for UH or PAX-FOX01 fusion.</w:t>
      </w:r>
    </w:p>
    <w:p w:rsidR="00000000" w:rsidDel="00000000" w:rsidP="00000000" w:rsidRDefault="00000000" w:rsidRPr="00000000" w14:paraId="00000D96">
      <w:pPr>
        <w:numPr>
          <w:ilvl w:val="2"/>
          <w:numId w:val="107"/>
        </w:numPr>
        <w:ind w:left="2160" w:hanging="360"/>
      </w:pPr>
      <w:r w:rsidDel="00000000" w:rsidR="00000000" w:rsidRPr="00000000">
        <w:rPr>
          <w:rtl w:val="0"/>
        </w:rPr>
        <w:t xml:space="preserve">Overall rate of DM for all sites/histos of &lt; 25%. Highest propensity for DM in prostate, trunk, extremities.</w:t>
      </w:r>
    </w:p>
    <w:p w:rsidR="00000000" w:rsidDel="00000000" w:rsidP="00000000" w:rsidRDefault="00000000" w:rsidRPr="00000000" w14:paraId="00000D97">
      <w:pPr>
        <w:rPr/>
      </w:pPr>
      <w:r w:rsidDel="00000000" w:rsidR="00000000" w:rsidRPr="00000000">
        <w:rPr>
          <w:rtl w:val="0"/>
        </w:rPr>
      </w:r>
    </w:p>
    <w:tbl>
      <w:tblPr>
        <w:tblStyle w:val="Table35"/>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D98">
            <w:pPr>
              <w:rPr/>
            </w:pPr>
            <w:r w:rsidDel="00000000" w:rsidR="00000000" w:rsidRPr="00000000">
              <w:rPr>
                <w:b w:val="1"/>
                <w:rtl w:val="0"/>
              </w:rPr>
              <w:t xml:space="preserve">Small round blue cells </w:t>
            </w:r>
            <w:r w:rsidDel="00000000" w:rsidR="00000000" w:rsidRPr="00000000">
              <w:rPr>
                <w:rtl w:val="0"/>
              </w:rPr>
              <w:t xml:space="preserve">(LEARN NMR): </w:t>
            </w:r>
            <w:r w:rsidDel="00000000" w:rsidR="00000000" w:rsidRPr="00000000">
              <w:rPr>
                <w:b w:val="1"/>
                <w:rtl w:val="0"/>
              </w:rPr>
              <w:t xml:space="preserve">L</w:t>
            </w:r>
            <w:r w:rsidDel="00000000" w:rsidR="00000000" w:rsidRPr="00000000">
              <w:rPr>
                <w:rtl w:val="0"/>
              </w:rPr>
              <w:t xml:space="preserve">ymphoma, </w:t>
            </w:r>
            <w:r w:rsidDel="00000000" w:rsidR="00000000" w:rsidRPr="00000000">
              <w:rPr>
                <w:b w:val="1"/>
                <w:rtl w:val="0"/>
              </w:rPr>
              <w:t xml:space="preserve">E</w:t>
            </w:r>
            <w:r w:rsidDel="00000000" w:rsidR="00000000" w:rsidRPr="00000000">
              <w:rPr>
                <w:rtl w:val="0"/>
              </w:rPr>
              <w:t xml:space="preserve">wing, </w:t>
            </w:r>
            <w:r w:rsidDel="00000000" w:rsidR="00000000" w:rsidRPr="00000000">
              <w:rPr>
                <w:b w:val="1"/>
                <w:rtl w:val="0"/>
              </w:rPr>
              <w:t xml:space="preserve">A</w:t>
            </w:r>
            <w:r w:rsidDel="00000000" w:rsidR="00000000" w:rsidRPr="00000000">
              <w:rPr>
                <w:rtl w:val="0"/>
              </w:rPr>
              <w:t xml:space="preserve">LL, </w:t>
            </w:r>
            <w:r w:rsidDel="00000000" w:rsidR="00000000" w:rsidRPr="00000000">
              <w:rPr>
                <w:b w:val="1"/>
                <w:rtl w:val="0"/>
              </w:rPr>
              <w:t xml:space="preserve">R</w:t>
            </w:r>
            <w:r w:rsidDel="00000000" w:rsidR="00000000" w:rsidRPr="00000000">
              <w:rPr>
                <w:rtl w:val="0"/>
              </w:rPr>
              <w:t xml:space="preserve">MS, </w:t>
            </w:r>
            <w:r w:rsidDel="00000000" w:rsidR="00000000" w:rsidRPr="00000000">
              <w:rPr>
                <w:b w:val="1"/>
                <w:rtl w:val="0"/>
              </w:rPr>
              <w:t xml:space="preserve">N</w:t>
            </w:r>
            <w:r w:rsidDel="00000000" w:rsidR="00000000" w:rsidRPr="00000000">
              <w:rPr>
                <w:rtl w:val="0"/>
              </w:rPr>
              <w:t xml:space="preserve">B, </w:t>
            </w:r>
            <w:r w:rsidDel="00000000" w:rsidR="00000000" w:rsidRPr="00000000">
              <w:rPr>
                <w:b w:val="1"/>
                <w:rtl w:val="0"/>
              </w:rPr>
              <w:t xml:space="preserve">N</w:t>
            </w:r>
            <w:r w:rsidDel="00000000" w:rsidR="00000000" w:rsidRPr="00000000">
              <w:rPr>
                <w:rtl w:val="0"/>
              </w:rPr>
              <w:t xml:space="preserve">euroepithelioma, </w:t>
            </w:r>
            <w:r w:rsidDel="00000000" w:rsidR="00000000" w:rsidRPr="00000000">
              <w:rPr>
                <w:b w:val="1"/>
                <w:rtl w:val="0"/>
              </w:rPr>
              <w:t xml:space="preserve">M</w:t>
            </w:r>
            <w:r w:rsidDel="00000000" w:rsidR="00000000" w:rsidRPr="00000000">
              <w:rPr>
                <w:rtl w:val="0"/>
              </w:rPr>
              <w:t xml:space="preserve">edullo/Merkel, </w:t>
            </w:r>
            <w:r w:rsidDel="00000000" w:rsidR="00000000" w:rsidRPr="00000000">
              <w:rPr>
                <w:b w:val="1"/>
                <w:rtl w:val="0"/>
              </w:rPr>
              <w:t xml:space="preserve">R</w:t>
            </w:r>
            <w:r w:rsidDel="00000000" w:rsidR="00000000" w:rsidRPr="00000000">
              <w:rPr>
                <w:rtl w:val="0"/>
              </w:rPr>
              <w:t xml:space="preserve">b.</w:t>
            </w:r>
          </w:p>
          <w:p w:rsidR="00000000" w:rsidDel="00000000" w:rsidP="00000000" w:rsidRDefault="00000000" w:rsidRPr="00000000" w14:paraId="00000D99">
            <w:pPr>
              <w:numPr>
                <w:ilvl w:val="0"/>
                <w:numId w:val="105"/>
              </w:numPr>
              <w:ind w:left="720" w:hanging="360"/>
            </w:pPr>
            <w:r w:rsidDel="00000000" w:rsidR="00000000" w:rsidRPr="00000000">
              <w:rPr>
                <w:b w:val="1"/>
                <w:rtl w:val="0"/>
              </w:rPr>
              <w:t xml:space="preserve">Ewing family</w:t>
            </w:r>
            <w:r w:rsidDel="00000000" w:rsidR="00000000" w:rsidRPr="00000000">
              <w:rPr>
                <w:rtl w:val="0"/>
              </w:rPr>
              <w:t xml:space="preserve">: Ewing's sarcoma (bone 87%), extraosseous Ewing's sarcoma (8%), peripheral PNET (5%), DSRCT, Askin's tumor (non-osseous PNET of chest wall).</w:t>
            </w:r>
          </w:p>
        </w:tc>
      </w:tr>
    </w:tbl>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numPr>
          <w:ilvl w:val="0"/>
          <w:numId w:val="107"/>
        </w:numPr>
        <w:ind w:left="720" w:hanging="360"/>
      </w:pPr>
      <w:r w:rsidDel="00000000" w:rsidR="00000000" w:rsidRPr="00000000">
        <w:rPr>
          <w:b w:val="1"/>
          <w:rtl w:val="0"/>
        </w:rPr>
        <w:t xml:space="preserve">Chemotherapy is the mainstay of treatment</w:t>
      </w:r>
      <w:r w:rsidDel="00000000" w:rsidR="00000000" w:rsidRPr="00000000">
        <w:rPr>
          <w:rtl w:val="0"/>
        </w:rPr>
        <w:t xml:space="preserve">: Very chemosensitive, radiosensitive. </w:t>
      </w:r>
    </w:p>
    <w:p w:rsidR="00000000" w:rsidDel="00000000" w:rsidP="00000000" w:rsidRDefault="00000000" w:rsidRPr="00000000" w14:paraId="00000D9C">
      <w:pPr>
        <w:numPr>
          <w:ilvl w:val="1"/>
          <w:numId w:val="107"/>
        </w:numPr>
        <w:ind w:left="1440" w:hanging="360"/>
      </w:pPr>
      <w:r w:rsidDel="00000000" w:rsidR="00000000" w:rsidRPr="00000000">
        <w:rPr>
          <w:b w:val="1"/>
          <w:rtl w:val="0"/>
        </w:rPr>
        <w:t xml:space="preserve">Vincristine, dactinomycin and cyclophosphamide</w:t>
      </w:r>
      <w:r w:rsidDel="00000000" w:rsidR="00000000" w:rsidRPr="00000000">
        <w:rPr>
          <w:rtl w:val="0"/>
        </w:rPr>
        <w:t xml:space="preserve"> (</w:t>
      </w:r>
      <w:r w:rsidDel="00000000" w:rsidR="00000000" w:rsidRPr="00000000">
        <w:rPr>
          <w:b w:val="1"/>
          <w:rtl w:val="0"/>
        </w:rPr>
        <w:t xml:space="preserve">VAC</w:t>
      </w:r>
      <w:r w:rsidDel="00000000" w:rsidR="00000000" w:rsidRPr="00000000">
        <w:rPr>
          <w:rtl w:val="0"/>
        </w:rPr>
        <w:t xml:space="preserve">) for pediatric nonmetastatic RMS (int-high risk). </w:t>
      </w:r>
    </w:p>
    <w:p w:rsidR="00000000" w:rsidDel="00000000" w:rsidP="00000000" w:rsidRDefault="00000000" w:rsidRPr="00000000" w14:paraId="00000D9D">
      <w:pPr>
        <w:numPr>
          <w:ilvl w:val="2"/>
          <w:numId w:val="107"/>
        </w:numPr>
        <w:ind w:left="2160" w:hanging="360"/>
      </w:pPr>
      <w:r w:rsidDel="00000000" w:rsidR="00000000" w:rsidRPr="00000000">
        <w:rPr>
          <w:rtl w:val="0"/>
        </w:rPr>
        <w:t xml:space="preserve">[</w:t>
      </w:r>
      <w:hyperlink w:anchor="kix.hhhjw0szqhfr">
        <w:r w:rsidDel="00000000" w:rsidR="00000000" w:rsidRPr="00000000">
          <w:rPr>
            <w:rtl w:val="0"/>
          </w:rPr>
          <w:t xml:space="preserve">COG D9803</w:t>
        </w:r>
      </w:hyperlink>
      <w:r w:rsidDel="00000000" w:rsidR="00000000" w:rsidRPr="00000000">
        <w:rPr>
          <w:rtl w:val="0"/>
        </w:rPr>
        <w:t xml:space="preserve">]: no significant survival benefit in adding Topotecan to VAC for IR disease.</w:t>
      </w:r>
    </w:p>
    <w:p w:rsidR="00000000" w:rsidDel="00000000" w:rsidP="00000000" w:rsidRDefault="00000000" w:rsidRPr="00000000" w14:paraId="00000D9E">
      <w:pPr>
        <w:numPr>
          <w:ilvl w:val="1"/>
          <w:numId w:val="107"/>
        </w:numPr>
        <w:ind w:left="1440" w:hanging="360"/>
      </w:pPr>
      <w:r w:rsidDel="00000000" w:rsidR="00000000" w:rsidRPr="00000000">
        <w:rPr>
          <w:rtl w:val="0"/>
        </w:rPr>
        <w:t xml:space="preserve">Add ifosfamide and etoposide to VAC for metastatic disease. </w:t>
      </w:r>
      <w:hyperlink w:anchor="5bmup446t2c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9F">
      <w:pPr>
        <w:numPr>
          <w:ilvl w:val="1"/>
          <w:numId w:val="107"/>
        </w:numPr>
        <w:ind w:left="1440" w:hanging="360"/>
      </w:pPr>
      <w:r w:rsidDel="00000000" w:rsidR="00000000" w:rsidRPr="00000000">
        <w:rPr>
          <w:rtl w:val="0"/>
        </w:rPr>
        <w:t xml:space="preserve">VA alone has a similar 5-year FFS to VAC for LR disease per COG D9602 [</w:t>
      </w:r>
      <w:hyperlink w:anchor="kix.y2m49ugyele6">
        <w:r w:rsidDel="00000000" w:rsidR="00000000" w:rsidRPr="00000000">
          <w:rPr>
            <w:rtl w:val="0"/>
          </w:rPr>
          <w:t xml:space="preserve">Raney JCO '11</w:t>
        </w:r>
      </w:hyperlink>
      <w:r w:rsidDel="00000000" w:rsidR="00000000" w:rsidRPr="00000000">
        <w:rPr>
          <w:rtl w:val="0"/>
        </w:rPr>
        <w:t xml:space="preserve">].</w:t>
      </w:r>
    </w:p>
    <w:p w:rsidR="00000000" w:rsidDel="00000000" w:rsidP="00000000" w:rsidRDefault="00000000" w:rsidRPr="00000000" w14:paraId="00000DA0">
      <w:pPr>
        <w:numPr>
          <w:ilvl w:val="1"/>
          <w:numId w:val="107"/>
        </w:numPr>
        <w:ind w:left="1440" w:hanging="360"/>
      </w:pPr>
      <w:r w:rsidDel="00000000" w:rsidR="00000000" w:rsidRPr="00000000">
        <w:rPr>
          <w:rtl w:val="0"/>
        </w:rPr>
        <w:t xml:space="preserve">Prelim evidence for CCRT with vincristine ± irinotecan in metastatic disease per ARST 0431 [</w:t>
      </w:r>
      <w:hyperlink r:id="rId833">
        <w:r w:rsidDel="00000000" w:rsidR="00000000" w:rsidRPr="00000000">
          <w:rPr>
            <w:rtl w:val="0"/>
          </w:rPr>
          <w:t xml:space="preserve">Weigel IJO '16</w:t>
        </w:r>
      </w:hyperlink>
      <w:r w:rsidDel="00000000" w:rsidR="00000000" w:rsidRPr="00000000">
        <w:rPr>
          <w:rtl w:val="0"/>
        </w:rPr>
        <w:t xml:space="preserve">].</w:t>
      </w:r>
    </w:p>
    <w:p w:rsidR="00000000" w:rsidDel="00000000" w:rsidP="00000000" w:rsidRDefault="00000000" w:rsidRPr="00000000" w14:paraId="00000DA1">
      <w:pPr>
        <w:numPr>
          <w:ilvl w:val="0"/>
          <w:numId w:val="107"/>
        </w:numPr>
        <w:ind w:left="720" w:hanging="360"/>
      </w:pPr>
      <w:r w:rsidDel="00000000" w:rsidR="00000000" w:rsidRPr="00000000">
        <w:rPr>
          <w:b w:val="1"/>
          <w:rtl w:val="0"/>
        </w:rPr>
        <w:t xml:space="preserve">Surgical principles</w:t>
      </w:r>
      <w:r w:rsidDel="00000000" w:rsidR="00000000" w:rsidRPr="00000000">
        <w:rPr>
          <w:rtl w:val="0"/>
        </w:rPr>
        <w:t xml:space="preserve">: WLE with 5 mm margin preferred, no amputation in group IV (mets) setting. SLNB for extremity sites. Needle bx or open bx may be done as aggressive LND most appropriate. Pre-tx re-excision common. SLS may be performed after chemo and RT at 13w for initial bx only if R0 is feasible (except paratesticular, orbit, vagina, bladder, biliary tract). SLS may be repeated if the tumor appears resectable. H&amp;N sites require no LND unless cN+. Paratesticular req ipsi RP LND up to hilum of ipsi kidney with orchiectomy and high ligation of spermatic cord for all boys &gt; 10y and for clinically suspicious RP LNs on imaging for boys &lt; 10y, bx may be performed first as long as no spillage. Bladder/prostate should have iliac/pAO </w:t>
      </w:r>
      <w:r w:rsidDel="00000000" w:rsidR="00000000" w:rsidRPr="00000000">
        <w:rPr>
          <w:rtl w:val="0"/>
        </w:rPr>
        <w:t xml:space="preserve">LND, bladder preservation (successful in 60% </w:t>
      </w:r>
      <w:hyperlink w:anchor="z66bd1m1r9o5">
        <w:r w:rsidDel="00000000" w:rsidR="00000000" w:rsidRPr="00000000">
          <w:rPr>
            <w:vertAlign w:val="superscript"/>
            <w:rtl w:val="0"/>
          </w:rPr>
          <w:t xml:space="preserve">RoR</w:t>
        </w:r>
      </w:hyperlink>
      <w:r w:rsidDel="00000000" w:rsidR="00000000" w:rsidRPr="00000000">
        <w:rPr>
          <w:rtl w:val="0"/>
        </w:rPr>
        <w:t xml:space="preserve">) and partial cystectomy should be performed for bladder dome tumors. Avoid elective LND except for extremity and paratesticular lesions.</w:t>
      </w:r>
    </w:p>
    <w:p w:rsidR="00000000" w:rsidDel="00000000" w:rsidP="00000000" w:rsidRDefault="00000000" w:rsidRPr="00000000" w14:paraId="00000DA2">
      <w:pPr>
        <w:rPr/>
      </w:pPr>
      <w:r w:rsidDel="00000000" w:rsidR="00000000" w:rsidRPr="00000000">
        <w:rPr>
          <w:rtl w:val="0"/>
        </w:rPr>
      </w:r>
    </w:p>
    <w:tbl>
      <w:tblPr>
        <w:tblStyle w:val="Table3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3">
            <w:pPr>
              <w:rPr>
                <w:b w:val="1"/>
              </w:rPr>
            </w:pPr>
            <w:r w:rsidDel="00000000" w:rsidR="00000000" w:rsidRPr="00000000">
              <w:rPr>
                <w:b w:val="1"/>
                <w:rtl w:val="0"/>
              </w:rPr>
              <w:t xml:space="preserve">Historical background</w:t>
            </w:r>
          </w:p>
          <w:p w:rsidR="00000000" w:rsidDel="00000000" w:rsidP="00000000" w:rsidRDefault="00000000" w:rsidRPr="00000000" w14:paraId="00000DA4">
            <w:pPr>
              <w:numPr>
                <w:ilvl w:val="0"/>
                <w:numId w:val="111"/>
              </w:numPr>
              <w:ind w:left="720" w:hanging="360"/>
            </w:pPr>
            <w:r w:rsidDel="00000000" w:rsidR="00000000" w:rsidRPr="00000000">
              <w:rPr>
                <w:rtl w:val="0"/>
              </w:rPr>
              <w:t xml:space="preserve">Powerpoint here [</w:t>
            </w:r>
            <w:hyperlink r:id="rId834">
              <w:r w:rsidDel="00000000" w:rsidR="00000000" w:rsidRPr="00000000">
                <w:rPr>
                  <w:rtl w:val="0"/>
                </w:rPr>
                <w:t xml:space="preserve">COG RMS 2017</w:t>
              </w:r>
            </w:hyperlink>
            <w:r w:rsidDel="00000000" w:rsidR="00000000" w:rsidRPr="00000000">
              <w:rPr>
                <w:rtl w:val="0"/>
              </w:rPr>
              <w:t xml:space="preserve">]</w:t>
            </w:r>
          </w:p>
          <w:p w:rsidR="00000000" w:rsidDel="00000000" w:rsidP="00000000" w:rsidRDefault="00000000" w:rsidRPr="00000000" w14:paraId="00000DA5">
            <w:pPr>
              <w:numPr>
                <w:ilvl w:val="0"/>
                <w:numId w:val="111"/>
              </w:numPr>
              <w:ind w:left="720" w:hanging="360"/>
            </w:pPr>
            <w:r w:rsidDel="00000000" w:rsidR="00000000" w:rsidRPr="00000000">
              <w:rPr>
                <w:rtl w:val="0"/>
              </w:rPr>
              <w:t xml:space="preserve">Rhabdomyosarcoma, Ewing Sarcoma, and Other Round Cell Sarcomas [</w:t>
            </w:r>
            <w:hyperlink r:id="rId835">
              <w:r w:rsidDel="00000000" w:rsidR="00000000" w:rsidRPr="00000000">
                <w:rPr>
                  <w:rtl w:val="0"/>
                </w:rPr>
                <w:t xml:space="preserve">Pappo and Dirksen JCO ‘18</w:t>
              </w:r>
            </w:hyperlink>
            <w:r w:rsidDel="00000000" w:rsidR="00000000" w:rsidRPr="00000000">
              <w:rPr>
                <w:rtl w:val="0"/>
              </w:rPr>
              <w:t xml:space="preserve">]</w:t>
            </w:r>
          </w:p>
          <w:p w:rsidR="00000000" w:rsidDel="00000000" w:rsidP="00000000" w:rsidRDefault="00000000" w:rsidRPr="00000000" w14:paraId="00000DA6">
            <w:pPr>
              <w:numPr>
                <w:ilvl w:val="0"/>
                <w:numId w:val="111"/>
              </w:numPr>
              <w:ind w:left="720" w:hanging="360"/>
            </w:pPr>
            <w:r w:rsidDel="00000000" w:rsidR="00000000" w:rsidRPr="00000000">
              <w:rPr>
                <w:rtl w:val="0"/>
              </w:rPr>
              <w:t xml:space="preserve">The IRSG was formed in 1972 to investigate the biology and treatment of RMS and undifferentiated sarcoma. </w:t>
            </w:r>
          </w:p>
          <w:p w:rsidR="00000000" w:rsidDel="00000000" w:rsidP="00000000" w:rsidRDefault="00000000" w:rsidRPr="00000000" w14:paraId="00000DA7">
            <w:pPr>
              <w:numPr>
                <w:ilvl w:val="0"/>
                <w:numId w:val="111"/>
              </w:numPr>
              <w:ind w:left="720" w:hanging="360"/>
            </w:pPr>
            <w:r w:rsidDel="00000000" w:rsidR="00000000" w:rsidRPr="00000000">
              <w:rPr>
                <w:rtl w:val="0"/>
              </w:rPr>
              <w:t xml:space="preserve">This was merged into COG in 2000. COG ran the IRS trials, which improved OS from ~50% to &gt; 70%. </w:t>
            </w:r>
          </w:p>
          <w:p w:rsidR="00000000" w:rsidDel="00000000" w:rsidP="00000000" w:rsidRDefault="00000000" w:rsidRPr="00000000" w14:paraId="00000DA8">
            <w:pPr>
              <w:numPr>
                <w:ilvl w:val="0"/>
                <w:numId w:val="111"/>
              </w:numPr>
              <w:ind w:left="720" w:hanging="360"/>
            </w:pPr>
            <w:r w:rsidDel="00000000" w:rsidR="00000000" w:rsidRPr="00000000">
              <w:rPr>
                <w:rtl w:val="0"/>
              </w:rPr>
              <w:t xml:space="preserve">Special pelvis sites: bladder, prostate, vagina, uterus. Bladder preservation doubled to 60% in recent years. </w:t>
            </w:r>
            <w:hyperlink w:anchor="z66bd1m1r9o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A9">
            <w:pPr>
              <w:numPr>
                <w:ilvl w:val="0"/>
                <w:numId w:val="111"/>
              </w:numPr>
              <w:ind w:left="720" w:hanging="360"/>
            </w:pPr>
            <w:r w:rsidDel="00000000" w:rsidR="00000000" w:rsidRPr="00000000">
              <w:rPr>
                <w:rtl w:val="0"/>
              </w:rPr>
              <w:t xml:space="preserve">Orbit irradiation (Always Group III, usually FH): Cyclophosphamide is crucial. Give 45 Gy for CR, though 50.4 may be required in the setting of PR if no cyclophosphamide or low dose cyclophosphamide is used.</w:t>
            </w:r>
          </w:p>
        </w:tc>
      </w:tr>
    </w:tbl>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b w:val="1"/>
        </w:rPr>
      </w:pPr>
      <w:r w:rsidDel="00000000" w:rsidR="00000000" w:rsidRPr="00000000">
        <w:rPr>
          <w:b w:val="1"/>
          <w:rtl w:val="0"/>
        </w:rPr>
        <w:t xml:space="preserve">Historical Trials</w:t>
      </w:r>
    </w:p>
    <w:p w:rsidR="00000000" w:rsidDel="00000000" w:rsidP="00000000" w:rsidRDefault="00000000" w:rsidRPr="00000000" w14:paraId="00000DAC">
      <w:pPr>
        <w:rPr/>
      </w:pPr>
      <w:r w:rsidDel="00000000" w:rsidR="00000000" w:rsidRPr="00000000">
        <w:rPr>
          <w:rFonts w:ascii="Gungsuh" w:cs="Gungsuh" w:eastAsia="Gungsuh" w:hAnsi="Gungsuh"/>
          <w:rtl w:val="0"/>
        </w:rPr>
        <w:t xml:space="preserve">IRS-IV set the gold standard for local control. VA alone may be used for very low risk (e.g., paratesticular R0 after high ligation of the spermatic cord &lt; 10y), Add cyclophosphamide for R2 orbit (low dose cyclophosphamide was proved to be better later on), utilize VAC for stage III tumors, and use VAC-IE for metastatic disease. Patients with ERMS and ≤ 2 mets do very well.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AD">
      <w:pPr>
        <w:numPr>
          <w:ilvl w:val="0"/>
          <w:numId w:val="44"/>
        </w:numPr>
        <w:ind w:left="720" w:hanging="360"/>
      </w:pPr>
      <w:r w:rsidDel="00000000" w:rsidR="00000000" w:rsidRPr="00000000">
        <w:rPr>
          <w:b w:val="1"/>
          <w:rtl w:val="0"/>
        </w:rPr>
        <w:t xml:space="preserve">The role of combined chemo in treatment of RMS </w:t>
      </w:r>
      <w:r w:rsidDel="00000000" w:rsidR="00000000" w:rsidRPr="00000000">
        <w:rPr>
          <w:rtl w:val="0"/>
        </w:rPr>
        <w:t xml:space="preserve">[</w:t>
      </w:r>
      <w:hyperlink r:id="rId836">
        <w:r w:rsidDel="00000000" w:rsidR="00000000" w:rsidRPr="00000000">
          <w:rPr>
            <w:rtl w:val="0"/>
          </w:rPr>
          <w:t xml:space="preserve">Heyn Cancer '74</w:t>
        </w:r>
      </w:hyperlink>
      <w:r w:rsidDel="00000000" w:rsidR="00000000" w:rsidRPr="00000000">
        <w:rPr>
          <w:rtl w:val="0"/>
        </w:rPr>
        <w:t xml:space="preserve">]: </w:t>
      </w:r>
      <w:r w:rsidDel="00000000" w:rsidR="00000000" w:rsidRPr="00000000">
        <w:rPr>
          <w:b w:val="1"/>
          <w:rtl w:val="0"/>
        </w:rPr>
        <w:t xml:space="preserve">R0 and RT ± VCR/Actinomycin D </w:t>
      </w:r>
      <w:r w:rsidDel="00000000" w:rsidR="00000000" w:rsidRPr="00000000">
        <w:rPr>
          <w:rtl w:val="0"/>
        </w:rPr>
        <w:t xml:space="preserve">(VA).</w:t>
      </w:r>
    </w:p>
    <w:p w:rsidR="00000000" w:rsidDel="00000000" w:rsidP="00000000" w:rsidRDefault="00000000" w:rsidRPr="00000000" w14:paraId="00000DAE">
      <w:pPr>
        <w:ind w:left="720" w:firstLine="0"/>
        <w:rPr/>
      </w:pPr>
      <w:r w:rsidDel="00000000" w:rsidR="00000000" w:rsidRPr="00000000">
        <w:rPr>
          <w:rtl w:val="0"/>
        </w:rPr>
        <w:t xml:space="preserve">VA chemotherapy should be given adjuvantly for a year for all patients with RMS. This study does not answer the question as to whether RT is necessary for completely resected, localized disease. This study did not investigate the additio</w:t>
      </w:r>
      <w:r w:rsidDel="00000000" w:rsidR="00000000" w:rsidRPr="00000000">
        <w:rPr>
          <w:rtl w:val="0"/>
        </w:rPr>
        <w:t xml:space="preserve">n of cyclophosphamide, which is known to be an important agent in the modern era, unless low risk disease as per [</w:t>
      </w:r>
      <w:hyperlink w:anchor="kix.y2m49ugyele6">
        <w:r w:rsidDel="00000000" w:rsidR="00000000" w:rsidRPr="00000000">
          <w:rPr>
            <w:rtl w:val="0"/>
          </w:rPr>
          <w:t xml:space="preserve">D9602</w:t>
        </w:r>
      </w:hyperlink>
      <w:r w:rsidDel="00000000" w:rsidR="00000000" w:rsidRPr="00000000">
        <w:rPr>
          <w:rtl w:val="0"/>
        </w:rPr>
        <w:t xml:space="preserve">].</w:t>
      </w:r>
    </w:p>
    <w:p w:rsidR="00000000" w:rsidDel="00000000" w:rsidP="00000000" w:rsidRDefault="00000000" w:rsidRPr="00000000" w14:paraId="00000DAF">
      <w:pPr>
        <w:numPr>
          <w:ilvl w:val="1"/>
          <w:numId w:val="44"/>
        </w:numPr>
        <w:ind w:left="1440" w:hanging="360"/>
      </w:pPr>
      <w:r w:rsidDel="00000000" w:rsidR="00000000" w:rsidRPr="00000000">
        <w:rPr>
          <w:rtl w:val="0"/>
        </w:rPr>
        <w:t xml:space="preserve">28 children. Gross total resection with occult residual disease. 1y of adjuvant VA given.</w:t>
      </w:r>
    </w:p>
    <w:p w:rsidR="00000000" w:rsidDel="00000000" w:rsidP="00000000" w:rsidRDefault="00000000" w:rsidRPr="00000000" w14:paraId="00000DB0">
      <w:pPr>
        <w:numPr>
          <w:ilvl w:val="1"/>
          <w:numId w:val="44"/>
        </w:numPr>
        <w:ind w:left="1440" w:hanging="360"/>
      </w:pPr>
      <w:r w:rsidDel="00000000" w:rsidR="00000000" w:rsidRPr="00000000">
        <w:rPr>
          <w:rtl w:val="0"/>
        </w:rPr>
        <w:t xml:space="preserve">2y DFS 86%.</w:t>
      </w:r>
    </w:p>
    <w:p w:rsidR="00000000" w:rsidDel="00000000" w:rsidP="00000000" w:rsidRDefault="00000000" w:rsidRPr="00000000" w14:paraId="00000DB1">
      <w:pPr>
        <w:numPr>
          <w:ilvl w:val="0"/>
          <w:numId w:val="44"/>
        </w:numPr>
        <w:ind w:left="720" w:hanging="360"/>
      </w:pPr>
      <w:r w:rsidDel="00000000" w:rsidR="00000000" w:rsidRPr="00000000">
        <w:rPr>
          <w:b w:val="1"/>
          <w:rtl w:val="0"/>
        </w:rPr>
        <w:t xml:space="preserve">Treatment of RMS in children</w:t>
      </w:r>
      <w:r w:rsidDel="00000000" w:rsidR="00000000" w:rsidRPr="00000000">
        <w:rPr>
          <w:rtl w:val="0"/>
        </w:rPr>
        <w:t xml:space="preserve"> [</w:t>
      </w:r>
      <w:hyperlink r:id="rId837">
        <w:r w:rsidDel="00000000" w:rsidR="00000000" w:rsidRPr="00000000">
          <w:rPr>
            <w:rtl w:val="0"/>
          </w:rPr>
          <w:t xml:space="preserve">Heyn Med and Ped Onc '77</w:t>
        </w:r>
      </w:hyperlink>
      <w:r w:rsidDel="00000000" w:rsidR="00000000" w:rsidRPr="00000000">
        <w:rPr>
          <w:rtl w:val="0"/>
        </w:rPr>
        <w:t xml:space="preserve">]: </w:t>
      </w:r>
      <w:r w:rsidDel="00000000" w:rsidR="00000000" w:rsidRPr="00000000">
        <w:rPr>
          <w:b w:val="1"/>
          <w:rtl w:val="0"/>
        </w:rPr>
        <w:t xml:space="preserve">R1 ± mets at presentation, or recurrence after surgery/RT</w:t>
      </w:r>
      <w:r w:rsidDel="00000000" w:rsidR="00000000" w:rsidRPr="00000000">
        <w:rPr>
          <w:rtl w:val="0"/>
        </w:rPr>
        <w:t xml:space="preserve">.</w:t>
      </w:r>
    </w:p>
    <w:p w:rsidR="00000000" w:rsidDel="00000000" w:rsidP="00000000" w:rsidRDefault="00000000" w:rsidRPr="00000000" w14:paraId="00000DB2">
      <w:pPr>
        <w:ind w:left="720" w:firstLine="0"/>
        <w:rPr/>
      </w:pPr>
      <w:r w:rsidDel="00000000" w:rsidR="00000000" w:rsidRPr="00000000">
        <w:rPr>
          <w:rtl w:val="0"/>
        </w:rPr>
        <w:t xml:space="preserve">The addition of cyclophosphamide to VCR/Actinomycin D was not enough, especially for gross disease, metastasis or recurrence. Cyclophosphamide was later proven to be important. For instance, if low dose cyclophosphamide is given for orbital ERMS with PR/SD, then consider 50.4 Gy as opposed to 45 Gy (2018 data). </w:t>
      </w:r>
    </w:p>
    <w:p w:rsidR="00000000" w:rsidDel="00000000" w:rsidP="00000000" w:rsidRDefault="00000000" w:rsidRPr="00000000" w14:paraId="00000DB3">
      <w:pPr>
        <w:numPr>
          <w:ilvl w:val="1"/>
          <w:numId w:val="44"/>
        </w:numPr>
        <w:ind w:left="1440" w:hanging="360"/>
      </w:pPr>
      <w:r w:rsidDel="00000000" w:rsidR="00000000" w:rsidRPr="00000000">
        <w:rPr>
          <w:rtl w:val="0"/>
        </w:rPr>
        <w:t xml:space="preserve">97 children with UPS or RMS. Cyclophosphamide was added to VA (VAC), and given for 18 months. MFU 3y.</w:t>
      </w:r>
    </w:p>
    <w:p w:rsidR="00000000" w:rsidDel="00000000" w:rsidP="00000000" w:rsidRDefault="00000000" w:rsidRPr="00000000" w14:paraId="00000DB4">
      <w:pPr>
        <w:numPr>
          <w:ilvl w:val="2"/>
          <w:numId w:val="44"/>
        </w:numPr>
        <w:ind w:left="2160" w:hanging="360"/>
      </w:pPr>
      <w:r w:rsidDel="00000000" w:rsidR="00000000" w:rsidRPr="00000000">
        <w:rPr>
          <w:rtl w:val="0"/>
        </w:rPr>
        <w:t xml:space="preserve">24 R1, 37 R2, 22 metastases at onset, 14 chemotherapy given for recurrent disease.</w:t>
      </w:r>
    </w:p>
    <w:p w:rsidR="00000000" w:rsidDel="00000000" w:rsidP="00000000" w:rsidRDefault="00000000" w:rsidRPr="00000000" w14:paraId="00000DB5">
      <w:pPr>
        <w:numPr>
          <w:ilvl w:val="1"/>
          <w:numId w:val="44"/>
        </w:numPr>
        <w:ind w:left="1440" w:hanging="360"/>
      </w:pPr>
      <w:r w:rsidDel="00000000" w:rsidR="00000000" w:rsidRPr="00000000">
        <w:rPr>
          <w:rFonts w:ascii="Cardo" w:cs="Cardo" w:eastAsia="Cardo" w:hAnsi="Cardo"/>
          <w:rtl w:val="0"/>
        </w:rPr>
        <w:t xml:space="preserve">3y OS for R1 / R2 / mets / recurrence of 71→ 43→ 27→ 28%.</w:t>
      </w:r>
    </w:p>
    <w:p w:rsidR="00000000" w:rsidDel="00000000" w:rsidP="00000000" w:rsidRDefault="00000000" w:rsidRPr="00000000" w14:paraId="00000DB6">
      <w:pPr>
        <w:numPr>
          <w:ilvl w:val="0"/>
          <w:numId w:val="44"/>
        </w:numPr>
        <w:ind w:left="720" w:hanging="360"/>
      </w:pPr>
      <w:r w:rsidDel="00000000" w:rsidR="00000000" w:rsidRPr="00000000">
        <w:rPr>
          <w:b w:val="1"/>
          <w:rtl w:val="0"/>
        </w:rPr>
        <w:t xml:space="preserve">IRS I </w:t>
      </w:r>
      <w:r w:rsidDel="00000000" w:rsidR="00000000" w:rsidRPr="00000000">
        <w:rPr>
          <w:rtl w:val="0"/>
        </w:rPr>
        <w:t xml:space="preserve">(1972-1978) [</w:t>
      </w:r>
      <w:hyperlink r:id="rId838">
        <w:r w:rsidDel="00000000" w:rsidR="00000000" w:rsidRPr="00000000">
          <w:rPr>
            <w:rtl w:val="0"/>
          </w:rPr>
          <w:t xml:space="preserve">Maurer Cancer '88</w:t>
        </w:r>
      </w:hyperlink>
      <w:r w:rsidDel="00000000" w:rsidR="00000000" w:rsidRPr="00000000">
        <w:rPr>
          <w:rtl w:val="0"/>
        </w:rPr>
        <w:t xml:space="preserve">]: </w:t>
      </w:r>
      <w:r w:rsidDel="00000000" w:rsidR="00000000" w:rsidRPr="00000000">
        <w:rPr>
          <w:b w:val="1"/>
          <w:rtl w:val="0"/>
        </w:rPr>
        <w:t xml:space="preserve">Favors VAC chemotherapy, omits RT successfully for Group I disease.</w:t>
      </w:r>
      <w:r w:rsidDel="00000000" w:rsidR="00000000" w:rsidRPr="00000000">
        <w:rPr>
          <w:rtl w:val="0"/>
        </w:rPr>
      </w:r>
    </w:p>
    <w:p w:rsidR="00000000" w:rsidDel="00000000" w:rsidP="00000000" w:rsidRDefault="00000000" w:rsidRPr="00000000" w14:paraId="00000DB7">
      <w:pPr>
        <w:ind w:firstLine="720"/>
        <w:rPr>
          <w:i w:val="1"/>
        </w:rPr>
      </w:pPr>
      <w:r w:rsidDel="00000000" w:rsidR="00000000" w:rsidRPr="00000000">
        <w:rPr>
          <w:rtl w:val="0"/>
        </w:rPr>
        <w:t xml:space="preserve">There is no therapeutic advantage to include RT for Group I (R0, localized) with VAC. </w:t>
      </w:r>
      <w:r w:rsidDel="00000000" w:rsidR="00000000" w:rsidRPr="00000000">
        <w:rPr>
          <w:i w:val="1"/>
          <w:rtl w:val="0"/>
        </w:rPr>
        <w:t xml:space="preserve">Translation: Give 0 Gy for R0 ERMS. </w:t>
      </w:r>
    </w:p>
    <w:p w:rsidR="00000000" w:rsidDel="00000000" w:rsidP="00000000" w:rsidRDefault="00000000" w:rsidRPr="00000000" w14:paraId="00000DB8">
      <w:pPr>
        <w:ind w:firstLine="720"/>
        <w:rPr/>
      </w:pPr>
      <w:r w:rsidDel="00000000" w:rsidR="00000000" w:rsidRPr="00000000">
        <w:rPr>
          <w:rtl w:val="0"/>
        </w:rPr>
        <w:t xml:space="preserve">There is no therapeutic advantage to add low dose oral Cyclophosphamide to VA for Group II disease (R1 or regional).</w:t>
      </w:r>
    </w:p>
    <w:p w:rsidR="00000000" w:rsidDel="00000000" w:rsidP="00000000" w:rsidRDefault="00000000" w:rsidRPr="00000000" w14:paraId="00000DB9">
      <w:pPr>
        <w:ind w:firstLine="720"/>
        <w:rPr/>
      </w:pPr>
      <w:r w:rsidDel="00000000" w:rsidR="00000000" w:rsidRPr="00000000">
        <w:rPr>
          <w:rtl w:val="0"/>
        </w:rPr>
        <w:t xml:space="preserve">There is no therapeutic advantage to add doxorubicin to VAC for Group III (R2) or IV (mets) disease.</w:t>
      </w:r>
    </w:p>
    <w:p w:rsidR="00000000" w:rsidDel="00000000" w:rsidP="00000000" w:rsidRDefault="00000000" w:rsidRPr="00000000" w14:paraId="00000DBA">
      <w:pPr>
        <w:ind w:firstLine="720"/>
        <w:rPr/>
      </w:pPr>
      <w:r w:rsidDel="00000000" w:rsidR="00000000" w:rsidRPr="00000000">
        <w:rPr>
          <w:rtl w:val="0"/>
        </w:rPr>
        <w:t xml:space="preserve">The risk of DM was more common than LF across all clinical groups. </w:t>
      </w:r>
    </w:p>
    <w:p w:rsidR="00000000" w:rsidDel="00000000" w:rsidP="00000000" w:rsidRDefault="00000000" w:rsidRPr="00000000" w14:paraId="00000DBB">
      <w:pPr>
        <w:ind w:firstLine="720"/>
        <w:rPr/>
      </w:pPr>
      <w:r w:rsidDel="00000000" w:rsidR="00000000" w:rsidRPr="00000000">
        <w:rPr>
          <w:rtl w:val="0"/>
        </w:rPr>
        <w:t xml:space="preserve">Primary tumors of the orbit and GU tract had the best prognosis, while retroperitoneum had the worst prognosis.</w:t>
      </w:r>
    </w:p>
    <w:p w:rsidR="00000000" w:rsidDel="00000000" w:rsidP="00000000" w:rsidRDefault="00000000" w:rsidRPr="00000000" w14:paraId="00000DBC">
      <w:pPr>
        <w:ind w:firstLine="720"/>
        <w:rPr/>
      </w:pPr>
      <w:r w:rsidDel="00000000" w:rsidR="00000000" w:rsidRPr="00000000">
        <w:rPr>
          <w:rtl w:val="0"/>
        </w:rPr>
        <w:t xml:space="preserve">RT fields may be tumor + 2 cm instead of whole muscle bundles.</w:t>
      </w:r>
    </w:p>
    <w:p w:rsidR="00000000" w:rsidDel="00000000" w:rsidP="00000000" w:rsidRDefault="00000000" w:rsidRPr="00000000" w14:paraId="00000DBD">
      <w:pPr>
        <w:numPr>
          <w:ilvl w:val="1"/>
          <w:numId w:val="44"/>
        </w:numPr>
        <w:ind w:left="1440" w:hanging="360"/>
      </w:pPr>
      <w:r w:rsidDel="00000000" w:rsidR="00000000" w:rsidRPr="00000000">
        <w:rPr>
          <w:rtl w:val="0"/>
        </w:rPr>
        <w:t xml:space="preserve">686 previously untreated pts under 21 years of age with RMS or UPS. MFU 7y.</w:t>
      </w:r>
    </w:p>
    <w:p w:rsidR="00000000" w:rsidDel="00000000" w:rsidP="00000000" w:rsidRDefault="00000000" w:rsidRPr="00000000" w14:paraId="00000DBE">
      <w:pPr>
        <w:numPr>
          <w:ilvl w:val="1"/>
          <w:numId w:val="44"/>
        </w:numPr>
        <w:ind w:left="1440" w:hanging="360"/>
      </w:pPr>
      <w:r w:rsidDel="00000000" w:rsidR="00000000" w:rsidRPr="00000000">
        <w:rPr>
          <w:b w:val="1"/>
          <w:rtl w:val="0"/>
        </w:rPr>
        <w:t xml:space="preserve">Group I </w:t>
      </w:r>
      <w:r w:rsidDel="00000000" w:rsidR="00000000" w:rsidRPr="00000000">
        <w:rPr>
          <w:rtl w:val="0"/>
        </w:rPr>
        <w:t xml:space="preserve">(localized R0): </w:t>
      </w:r>
      <w:r w:rsidDel="00000000" w:rsidR="00000000" w:rsidRPr="00000000">
        <w:rPr>
          <w:b w:val="1"/>
          <w:rtl w:val="0"/>
        </w:rPr>
        <w:t xml:space="preserve">VAC ± RT</w:t>
      </w:r>
      <w:r w:rsidDel="00000000" w:rsidR="00000000" w:rsidRPr="00000000">
        <w:rPr>
          <w:rtl w:val="0"/>
        </w:rPr>
        <w:t xml:space="preserve">. 5y DFS ~80%. 5y OS ~85%.</w:t>
      </w:r>
    </w:p>
    <w:p w:rsidR="00000000" w:rsidDel="00000000" w:rsidP="00000000" w:rsidRDefault="00000000" w:rsidRPr="00000000" w14:paraId="00000DBF">
      <w:pPr>
        <w:numPr>
          <w:ilvl w:val="2"/>
          <w:numId w:val="44"/>
        </w:numPr>
        <w:ind w:left="2160" w:hanging="360"/>
      </w:pPr>
      <w:r w:rsidDel="00000000" w:rsidR="00000000" w:rsidRPr="00000000">
        <w:rPr>
          <w:rtl w:val="0"/>
        </w:rPr>
        <w:t xml:space="preserve">VAC x2y alone is adequate for FH. </w:t>
      </w:r>
      <w:r w:rsidDel="00000000" w:rsidR="00000000" w:rsidRPr="00000000">
        <w:rPr>
          <w:i w:val="1"/>
          <w:rtl w:val="0"/>
        </w:rPr>
        <w:t xml:space="preserve">Give 0 Gy for R0 ERMS.</w:t>
      </w:r>
    </w:p>
    <w:p w:rsidR="00000000" w:rsidDel="00000000" w:rsidP="00000000" w:rsidRDefault="00000000" w:rsidRPr="00000000" w14:paraId="00000DC0">
      <w:pPr>
        <w:numPr>
          <w:ilvl w:val="1"/>
          <w:numId w:val="44"/>
        </w:numPr>
        <w:ind w:left="1440" w:hanging="360"/>
      </w:pPr>
      <w:r w:rsidDel="00000000" w:rsidR="00000000" w:rsidRPr="00000000">
        <w:rPr>
          <w:b w:val="1"/>
          <w:rtl w:val="0"/>
        </w:rPr>
        <w:t xml:space="preserve">Group II </w:t>
      </w:r>
      <w:r w:rsidDel="00000000" w:rsidR="00000000" w:rsidRPr="00000000">
        <w:rPr>
          <w:rtl w:val="0"/>
        </w:rPr>
        <w:t xml:space="preserve">(R1 or regional): </w:t>
      </w:r>
      <w:r w:rsidDel="00000000" w:rsidR="00000000" w:rsidRPr="00000000">
        <w:rPr>
          <w:b w:val="1"/>
          <w:rtl w:val="0"/>
        </w:rPr>
        <w:t xml:space="preserve">RT + VA ± C</w:t>
      </w:r>
      <w:r w:rsidDel="00000000" w:rsidR="00000000" w:rsidRPr="00000000">
        <w:rPr>
          <w:rFonts w:ascii="Cardo" w:cs="Cardo" w:eastAsia="Cardo" w:hAnsi="Cardo"/>
          <w:rtl w:val="0"/>
        </w:rPr>
        <w:t xml:space="preserve">. 5y DFS / OS ~65→ 70%. </w:t>
      </w:r>
      <w:r w:rsidDel="00000000" w:rsidR="00000000" w:rsidRPr="00000000">
        <w:rPr>
          <w:i w:val="1"/>
          <w:rtl w:val="0"/>
        </w:rPr>
        <w:t xml:space="preserve">No benefit in oral cyclophosphamide.</w:t>
      </w:r>
    </w:p>
    <w:p w:rsidR="00000000" w:rsidDel="00000000" w:rsidP="00000000" w:rsidRDefault="00000000" w:rsidRPr="00000000" w14:paraId="00000DC1">
      <w:pPr>
        <w:numPr>
          <w:ilvl w:val="1"/>
          <w:numId w:val="44"/>
        </w:numPr>
        <w:ind w:left="1440" w:hanging="360"/>
      </w:pPr>
      <w:r w:rsidDel="00000000" w:rsidR="00000000" w:rsidRPr="00000000">
        <w:rPr>
          <w:b w:val="1"/>
          <w:rtl w:val="0"/>
        </w:rPr>
        <w:t xml:space="preserve">Group III </w:t>
      </w:r>
      <w:r w:rsidDel="00000000" w:rsidR="00000000" w:rsidRPr="00000000">
        <w:rPr>
          <w:rtl w:val="0"/>
        </w:rPr>
        <w:t xml:space="preserve">(R2), </w:t>
      </w:r>
      <w:r w:rsidDel="00000000" w:rsidR="00000000" w:rsidRPr="00000000">
        <w:rPr>
          <w:b w:val="1"/>
          <w:rtl w:val="0"/>
        </w:rPr>
        <w:t xml:space="preserve">Group IV</w:t>
      </w:r>
      <w:r w:rsidDel="00000000" w:rsidR="00000000" w:rsidRPr="00000000">
        <w:rPr>
          <w:rtl w:val="0"/>
        </w:rPr>
        <w:t xml:space="preserve"> (metastatic): </w:t>
      </w:r>
      <w:r w:rsidDel="00000000" w:rsidR="00000000" w:rsidRPr="00000000">
        <w:rPr>
          <w:rFonts w:ascii="Cardo" w:cs="Cardo" w:eastAsia="Cardo" w:hAnsi="Cardo"/>
          <w:b w:val="1"/>
          <w:rtl w:val="0"/>
        </w:rPr>
        <w:t xml:space="preserve">Pulse VAC ± Adriamycin→ RT</w:t>
      </w:r>
      <w:r w:rsidDel="00000000" w:rsidR="00000000" w:rsidRPr="00000000">
        <w:rPr>
          <w:rFonts w:ascii="Cardo" w:cs="Cardo" w:eastAsia="Cardo" w:hAnsi="Cardo"/>
          <w:rtl w:val="0"/>
        </w:rPr>
        <w:t xml:space="preserve">. CR for III / IV ~69→ 50%.</w:t>
      </w:r>
    </w:p>
    <w:p w:rsidR="00000000" w:rsidDel="00000000" w:rsidP="00000000" w:rsidRDefault="00000000" w:rsidRPr="00000000" w14:paraId="00000DC2">
      <w:pPr>
        <w:numPr>
          <w:ilvl w:val="2"/>
          <w:numId w:val="44"/>
        </w:numPr>
        <w:ind w:left="2160" w:hanging="360"/>
      </w:pPr>
      <w:r w:rsidDel="00000000" w:rsidR="00000000" w:rsidRPr="00000000">
        <w:rPr>
          <w:rtl w:val="0"/>
        </w:rPr>
        <w:t xml:space="preserve">There is no benefit for the addition of adriamycin to RT + VAC x2y.</w:t>
      </w:r>
    </w:p>
    <w:p w:rsidR="00000000" w:rsidDel="00000000" w:rsidP="00000000" w:rsidRDefault="00000000" w:rsidRPr="00000000" w14:paraId="00000DC3">
      <w:pPr>
        <w:numPr>
          <w:ilvl w:val="2"/>
          <w:numId w:val="44"/>
        </w:numPr>
        <w:ind w:left="2160" w:hanging="360"/>
      </w:pPr>
      <w:r w:rsidDel="00000000" w:rsidR="00000000" w:rsidRPr="00000000">
        <w:rPr>
          <w:rFonts w:ascii="Cardo" w:cs="Cardo" w:eastAsia="Cardo" w:hAnsi="Cardo"/>
          <w:rtl w:val="0"/>
        </w:rPr>
        <w:t xml:space="preserve">5y remission for CR in III / IV of 60→ 30%. Distant relapses are common in metastatic disease.</w:t>
      </w:r>
    </w:p>
    <w:p w:rsidR="00000000" w:rsidDel="00000000" w:rsidP="00000000" w:rsidRDefault="00000000" w:rsidRPr="00000000" w14:paraId="00000DC4">
      <w:pPr>
        <w:numPr>
          <w:ilvl w:val="1"/>
          <w:numId w:val="44"/>
        </w:numPr>
        <w:ind w:left="1440" w:hanging="360"/>
      </w:pPr>
      <w:r w:rsidDel="00000000" w:rsidR="00000000" w:rsidRPr="00000000">
        <w:rPr>
          <w:rtl w:val="0"/>
        </w:rPr>
        <w:t xml:space="preserve">5y OS for all groups I-IV of 55%, 1y OS after relapse was poor at 32%.</w:t>
      </w:r>
    </w:p>
    <w:p w:rsidR="00000000" w:rsidDel="00000000" w:rsidP="00000000" w:rsidRDefault="00000000" w:rsidRPr="00000000" w14:paraId="00000DC5">
      <w:pPr>
        <w:numPr>
          <w:ilvl w:val="1"/>
          <w:numId w:val="44"/>
        </w:numPr>
        <w:ind w:left="1440" w:hanging="360"/>
      </w:pPr>
      <w:r w:rsidDel="00000000" w:rsidR="00000000" w:rsidRPr="00000000">
        <w:rPr>
          <w:rFonts w:ascii="Cardo" w:cs="Cardo" w:eastAsia="Cardo" w:hAnsi="Cardo"/>
          <w:rtl w:val="0"/>
        </w:rPr>
        <w:t xml:space="preserve">5y OS for I / II / III / IV of 87→ 72→ 52→ 20%.</w:t>
      </w:r>
    </w:p>
    <w:p w:rsidR="00000000" w:rsidDel="00000000" w:rsidP="00000000" w:rsidRDefault="00000000" w:rsidRPr="00000000" w14:paraId="00000DC6">
      <w:pPr>
        <w:numPr>
          <w:ilvl w:val="1"/>
          <w:numId w:val="44"/>
        </w:numPr>
        <w:ind w:left="1440" w:hanging="360"/>
      </w:pPr>
      <w:r w:rsidDel="00000000" w:rsidR="00000000" w:rsidRPr="00000000">
        <w:rPr>
          <w:rtl w:val="0"/>
        </w:rPr>
        <w:t xml:space="preserve">No dose response for RT 40-60 Gy, no difference in RT field size (whole muscle bundle vs. tumor + 2 cm only).</w:t>
      </w:r>
    </w:p>
    <w:p w:rsidR="00000000" w:rsidDel="00000000" w:rsidP="00000000" w:rsidRDefault="00000000" w:rsidRPr="00000000" w14:paraId="00000DC7">
      <w:pPr>
        <w:numPr>
          <w:ilvl w:val="1"/>
          <w:numId w:val="44"/>
        </w:numPr>
        <w:ind w:left="1440" w:hanging="360"/>
      </w:pPr>
      <w:r w:rsidDel="00000000" w:rsidR="00000000" w:rsidRPr="00000000">
        <w:rPr>
          <w:rtl w:val="0"/>
        </w:rPr>
        <w:t xml:space="preserve">PM risk factors: subarachnoid space with BOS erosion, CN palsy, intracranial extension.</w:t>
      </w:r>
    </w:p>
    <w:p w:rsidR="00000000" w:rsidDel="00000000" w:rsidP="00000000" w:rsidRDefault="00000000" w:rsidRPr="00000000" w14:paraId="00000DC8">
      <w:pPr>
        <w:numPr>
          <w:ilvl w:val="0"/>
          <w:numId w:val="44"/>
        </w:numPr>
        <w:ind w:left="720" w:hanging="360"/>
      </w:pPr>
      <w:r w:rsidDel="00000000" w:rsidR="00000000" w:rsidRPr="00000000">
        <w:rPr>
          <w:b w:val="1"/>
          <w:rtl w:val="0"/>
        </w:rPr>
        <w:t xml:space="preserve">IRS II </w:t>
      </w:r>
      <w:r w:rsidDel="00000000" w:rsidR="00000000" w:rsidRPr="00000000">
        <w:rPr>
          <w:rtl w:val="0"/>
        </w:rPr>
        <w:t xml:space="preserve">(1978-1984) [</w:t>
      </w:r>
      <w:hyperlink r:id="rId839">
        <w:r w:rsidDel="00000000" w:rsidR="00000000" w:rsidRPr="00000000">
          <w:rPr>
            <w:rtl w:val="0"/>
          </w:rPr>
          <w:t xml:space="preserve">Maurer Cancer '93</w:t>
        </w:r>
      </w:hyperlink>
      <w:r w:rsidDel="00000000" w:rsidR="00000000" w:rsidRPr="00000000">
        <w:rPr>
          <w:rtl w:val="0"/>
        </w:rPr>
        <w:t xml:space="preserve">]:</w:t>
      </w:r>
      <w:r w:rsidDel="00000000" w:rsidR="00000000" w:rsidRPr="00000000">
        <w:rPr>
          <w:b w:val="1"/>
          <w:rtl w:val="0"/>
        </w:rPr>
        <w:t xml:space="preserve"> Groups I/II: VA ± C</w:t>
      </w:r>
      <w:r w:rsidDel="00000000" w:rsidR="00000000" w:rsidRPr="00000000">
        <w:rPr>
          <w:rtl w:val="0"/>
        </w:rPr>
        <w:t xml:space="preserve">. </w:t>
      </w:r>
      <w:r w:rsidDel="00000000" w:rsidR="00000000" w:rsidRPr="00000000">
        <w:rPr>
          <w:b w:val="1"/>
          <w:rtl w:val="0"/>
        </w:rPr>
        <w:t xml:space="preserve">Group III: VAC ± VAdrC. CNS: WBRT ppx + IT-chemo</w:t>
      </w:r>
      <w:r w:rsidDel="00000000" w:rsidR="00000000" w:rsidRPr="00000000">
        <w:rPr>
          <w:rtl w:val="0"/>
        </w:rPr>
        <w:t xml:space="preserve">. </w:t>
      </w:r>
    </w:p>
    <w:p w:rsidR="00000000" w:rsidDel="00000000" w:rsidP="00000000" w:rsidRDefault="00000000" w:rsidRPr="00000000" w14:paraId="00000DC9">
      <w:pPr>
        <w:ind w:left="720" w:firstLine="0"/>
        <w:rPr/>
      </w:pPr>
      <w:r w:rsidDel="00000000" w:rsidR="00000000" w:rsidRPr="00000000">
        <w:rPr>
          <w:rFonts w:ascii="Cardo" w:cs="Cardo" w:eastAsia="Cardo" w:hAnsi="Cardo"/>
          <w:rtl w:val="0"/>
        </w:rPr>
        <w:t xml:space="preserve">Compared to IRS-1, non-metastatic patients experienced a 5y OS benefit 63→ 71%.</w:t>
      </w:r>
    </w:p>
    <w:p w:rsidR="00000000" w:rsidDel="00000000" w:rsidP="00000000" w:rsidRDefault="00000000" w:rsidRPr="00000000" w14:paraId="00000DCA">
      <w:pPr>
        <w:ind w:left="720" w:firstLine="0"/>
        <w:rPr/>
      </w:pPr>
      <w:r w:rsidDel="00000000" w:rsidR="00000000" w:rsidRPr="00000000">
        <w:rPr>
          <w:rtl w:val="0"/>
        </w:rPr>
        <w:t xml:space="preserve">Cyclophosphamide is not needed for FH Group I or II, but repetitive pulsed VAC may improve outcomes in extremity ARMS</w:t>
      </w:r>
    </w:p>
    <w:p w:rsidR="00000000" w:rsidDel="00000000" w:rsidP="00000000" w:rsidRDefault="00000000" w:rsidRPr="00000000" w14:paraId="00000DCB">
      <w:pPr>
        <w:ind w:left="720" w:firstLine="0"/>
        <w:rPr/>
      </w:pPr>
      <w:r w:rsidDel="00000000" w:rsidR="00000000" w:rsidRPr="00000000">
        <w:rPr>
          <w:rtl w:val="0"/>
        </w:rPr>
        <w:t xml:space="preserve">There appears to be no benefit for the addition of doxorubicin to VAC. Adriamycin is associated with more fatal toxicities.</w:t>
      </w:r>
    </w:p>
    <w:p w:rsidR="00000000" w:rsidDel="00000000" w:rsidP="00000000" w:rsidRDefault="00000000" w:rsidRPr="00000000" w14:paraId="00000DCC">
      <w:pPr>
        <w:ind w:left="720" w:firstLine="0"/>
        <w:rPr/>
      </w:pPr>
      <w:r w:rsidDel="00000000" w:rsidR="00000000" w:rsidRPr="00000000">
        <w:rPr>
          <w:rtl w:val="0"/>
        </w:rPr>
        <w:t xml:space="preserve">Identifies bladder, prostate, vagina and uterus (special pelvic sites) to be inadequately treated with VAC alone, and there to be low rates of bladder preservation. The rate of bladder preservation was improved in IRS III.</w:t>
      </w:r>
    </w:p>
    <w:p w:rsidR="00000000" w:rsidDel="00000000" w:rsidP="00000000" w:rsidRDefault="00000000" w:rsidRPr="00000000" w14:paraId="00000DCD">
      <w:pPr>
        <w:ind w:left="720" w:firstLine="0"/>
        <w:rPr/>
      </w:pPr>
      <w:r w:rsidDel="00000000" w:rsidR="00000000" w:rsidRPr="00000000">
        <w:rPr>
          <w:rtl w:val="0"/>
        </w:rPr>
        <w:t xml:space="preserve">Local control of ~90% in groups II-IV. </w:t>
      </w:r>
    </w:p>
    <w:p w:rsidR="00000000" w:rsidDel="00000000" w:rsidP="00000000" w:rsidRDefault="00000000" w:rsidRPr="00000000" w14:paraId="00000DCE">
      <w:pPr>
        <w:numPr>
          <w:ilvl w:val="1"/>
          <w:numId w:val="44"/>
        </w:numPr>
        <w:ind w:left="1440" w:hanging="360"/>
      </w:pPr>
      <w:r w:rsidDel="00000000" w:rsidR="00000000" w:rsidRPr="00000000">
        <w:rPr>
          <w:rtl w:val="0"/>
        </w:rPr>
        <w:t xml:space="preserve">999 previously untreated pts. Includes non-osseus Ewing Sarcoma. </w:t>
      </w:r>
    </w:p>
    <w:p w:rsidR="00000000" w:rsidDel="00000000" w:rsidP="00000000" w:rsidRDefault="00000000" w:rsidRPr="00000000" w14:paraId="00000DCF">
      <w:pPr>
        <w:numPr>
          <w:ilvl w:val="1"/>
          <w:numId w:val="44"/>
        </w:numPr>
        <w:ind w:left="1440" w:hanging="360"/>
      </w:pPr>
      <w:r w:rsidDel="00000000" w:rsidR="00000000" w:rsidRPr="00000000">
        <w:rPr>
          <w:b w:val="1"/>
          <w:rtl w:val="0"/>
        </w:rPr>
        <w:t xml:space="preserve">Group I </w:t>
      </w:r>
      <w:r w:rsidDel="00000000" w:rsidR="00000000" w:rsidRPr="00000000">
        <w:rPr>
          <w:rtl w:val="0"/>
        </w:rPr>
        <w:t xml:space="preserve">(localized R0, excludes extremity ARMS): </w:t>
      </w:r>
      <w:r w:rsidDel="00000000" w:rsidR="00000000" w:rsidRPr="00000000">
        <w:rPr>
          <w:b w:val="1"/>
          <w:rtl w:val="0"/>
        </w:rPr>
        <w:t xml:space="preserve">VA ± C</w:t>
      </w:r>
      <w:r w:rsidDel="00000000" w:rsidR="00000000" w:rsidRPr="00000000">
        <w:rPr>
          <w:rtl w:val="0"/>
        </w:rPr>
        <w:t xml:space="preserve">. 5y DFS ~80%. 5y OS ~85%.</w:t>
      </w:r>
    </w:p>
    <w:p w:rsidR="00000000" w:rsidDel="00000000" w:rsidP="00000000" w:rsidRDefault="00000000" w:rsidRPr="00000000" w14:paraId="00000DD0">
      <w:pPr>
        <w:numPr>
          <w:ilvl w:val="2"/>
          <w:numId w:val="44"/>
        </w:numPr>
        <w:ind w:left="2160" w:hanging="360"/>
      </w:pPr>
      <w:r w:rsidDel="00000000" w:rsidR="00000000" w:rsidRPr="00000000">
        <w:rPr>
          <w:rtl w:val="0"/>
        </w:rPr>
        <w:t xml:space="preserve">VA x1y is equivalent to VAC x2y, unless UH. </w:t>
      </w:r>
      <w:r w:rsidDel="00000000" w:rsidR="00000000" w:rsidRPr="00000000">
        <w:rPr>
          <w:i w:val="1"/>
          <w:rtl w:val="0"/>
        </w:rPr>
        <w:t xml:space="preserve">No RT for R0 as determined by IRS-1.</w:t>
      </w:r>
    </w:p>
    <w:p w:rsidR="00000000" w:rsidDel="00000000" w:rsidP="00000000" w:rsidRDefault="00000000" w:rsidRPr="00000000" w14:paraId="00000DD1">
      <w:pPr>
        <w:numPr>
          <w:ilvl w:val="1"/>
          <w:numId w:val="44"/>
        </w:numPr>
        <w:ind w:left="1440" w:hanging="360"/>
      </w:pPr>
      <w:r w:rsidDel="00000000" w:rsidR="00000000" w:rsidRPr="00000000">
        <w:rPr>
          <w:b w:val="1"/>
          <w:rtl w:val="0"/>
        </w:rPr>
        <w:t xml:space="preserve">Group II </w:t>
      </w:r>
      <w:r w:rsidDel="00000000" w:rsidR="00000000" w:rsidRPr="00000000">
        <w:rPr>
          <w:rtl w:val="0"/>
        </w:rPr>
        <w:t xml:space="preserve">(R1 or regional excluding extremity ARMS): </w:t>
      </w:r>
      <w:r w:rsidDel="00000000" w:rsidR="00000000" w:rsidRPr="00000000">
        <w:rPr>
          <w:b w:val="1"/>
          <w:rtl w:val="0"/>
        </w:rPr>
        <w:t xml:space="preserve">RT + iVA ± C</w:t>
      </w:r>
      <w:r w:rsidDel="00000000" w:rsidR="00000000" w:rsidRPr="00000000">
        <w:rPr>
          <w:rtl w:val="0"/>
        </w:rPr>
        <w:t xml:space="preserve">. 5y DFS ~70%. 5y OS ~85%.</w:t>
      </w:r>
    </w:p>
    <w:p w:rsidR="00000000" w:rsidDel="00000000" w:rsidP="00000000" w:rsidRDefault="00000000" w:rsidRPr="00000000" w14:paraId="00000DD2">
      <w:pPr>
        <w:numPr>
          <w:ilvl w:val="2"/>
          <w:numId w:val="44"/>
        </w:numPr>
        <w:ind w:left="2160" w:hanging="360"/>
      </w:pPr>
      <w:r w:rsidDel="00000000" w:rsidR="00000000" w:rsidRPr="00000000">
        <w:rPr>
          <w:rtl w:val="0"/>
        </w:rPr>
        <w:t xml:space="preserve">RT given initially for VA alone arm, while at week 6 for VAC arm. No ENI.</w:t>
      </w:r>
    </w:p>
    <w:p w:rsidR="00000000" w:rsidDel="00000000" w:rsidP="00000000" w:rsidRDefault="00000000" w:rsidRPr="00000000" w14:paraId="00000DD3">
      <w:pPr>
        <w:numPr>
          <w:ilvl w:val="2"/>
          <w:numId w:val="44"/>
        </w:numPr>
        <w:ind w:left="2160" w:hanging="360"/>
      </w:pPr>
      <w:r w:rsidDel="00000000" w:rsidR="00000000" w:rsidRPr="00000000">
        <w:rPr>
          <w:rtl w:val="0"/>
        </w:rPr>
        <w:t xml:space="preserve">Intensified "pulse VAC" x1y does not improve outcomes compared to IRS-1. </w:t>
      </w:r>
    </w:p>
    <w:p w:rsidR="00000000" w:rsidDel="00000000" w:rsidP="00000000" w:rsidRDefault="00000000" w:rsidRPr="00000000" w14:paraId="00000DD4">
      <w:pPr>
        <w:numPr>
          <w:ilvl w:val="1"/>
          <w:numId w:val="44"/>
        </w:numPr>
        <w:ind w:left="1440" w:hanging="360"/>
      </w:pPr>
      <w:r w:rsidDel="00000000" w:rsidR="00000000" w:rsidRPr="00000000">
        <w:rPr>
          <w:b w:val="1"/>
          <w:rtl w:val="0"/>
        </w:rPr>
        <w:t xml:space="preserve">Group I/II extremity ARMS</w:t>
      </w:r>
      <w:r w:rsidDel="00000000" w:rsidR="00000000" w:rsidRPr="00000000">
        <w:rPr>
          <w:rtl w:val="0"/>
        </w:rPr>
        <w:t xml:space="preserve">: </w:t>
      </w:r>
      <w:r w:rsidDel="00000000" w:rsidR="00000000" w:rsidRPr="00000000">
        <w:rPr>
          <w:b w:val="1"/>
          <w:rtl w:val="0"/>
        </w:rPr>
        <w:t xml:space="preserve">iVA ± C</w:t>
      </w:r>
      <w:r w:rsidDel="00000000" w:rsidR="00000000" w:rsidRPr="00000000">
        <w:rPr>
          <w:rtl w:val="0"/>
        </w:rPr>
        <w:t xml:space="preserve">. </w:t>
      </w:r>
      <w:r w:rsidDel="00000000" w:rsidR="00000000" w:rsidRPr="00000000">
        <w:rPr>
          <w:i w:val="1"/>
          <w:rtl w:val="0"/>
        </w:rPr>
        <w:t xml:space="preserve">There is a benefit for "pulse VAC" in extremity ARMS. </w:t>
      </w:r>
    </w:p>
    <w:p w:rsidR="00000000" w:rsidDel="00000000" w:rsidP="00000000" w:rsidRDefault="00000000" w:rsidRPr="00000000" w14:paraId="00000DD5">
      <w:pPr>
        <w:numPr>
          <w:ilvl w:val="1"/>
          <w:numId w:val="44"/>
        </w:numPr>
        <w:ind w:left="1440" w:hanging="360"/>
      </w:pPr>
      <w:r w:rsidDel="00000000" w:rsidR="00000000" w:rsidRPr="00000000">
        <w:rPr>
          <w:b w:val="1"/>
          <w:rtl w:val="0"/>
        </w:rPr>
        <w:t xml:space="preserve">Group III</w:t>
      </w:r>
      <w:r w:rsidDel="00000000" w:rsidR="00000000" w:rsidRPr="00000000">
        <w:rPr>
          <w:rtl w:val="0"/>
        </w:rPr>
        <w:t xml:space="preserve"> (R2, excluding some pelvic tumors):</w:t>
      </w:r>
      <w:r w:rsidDel="00000000" w:rsidR="00000000" w:rsidRPr="00000000">
        <w:rPr>
          <w:rFonts w:ascii="Cardo" w:cs="Cardo" w:eastAsia="Cardo" w:hAnsi="Cardo"/>
          <w:b w:val="1"/>
          <w:rtl w:val="0"/>
        </w:rPr>
        <w:t xml:space="preserve"> rPulse VAC ± Adriamycin→ RT</w:t>
      </w:r>
      <w:r w:rsidDel="00000000" w:rsidR="00000000" w:rsidRPr="00000000">
        <w:rPr>
          <w:rtl w:val="0"/>
        </w:rPr>
        <w:t xml:space="preserve">. CR ~75%, OS ~66%.</w:t>
      </w:r>
    </w:p>
    <w:p w:rsidR="00000000" w:rsidDel="00000000" w:rsidP="00000000" w:rsidRDefault="00000000" w:rsidRPr="00000000" w14:paraId="00000DD6">
      <w:pPr>
        <w:numPr>
          <w:ilvl w:val="2"/>
          <w:numId w:val="44"/>
        </w:numPr>
        <w:ind w:left="2160" w:hanging="360"/>
      </w:pPr>
      <w:r w:rsidDel="00000000" w:rsidR="00000000" w:rsidRPr="00000000">
        <w:rPr>
          <w:rtl w:val="0"/>
        </w:rPr>
        <w:t xml:space="preserve">RT given at week 6. No ENI. For &lt; 6 yo, 40-45 Gy given if &lt; 5 cm while 45-50 Gy if &gt; 5 cm. For &gt; 6 yo, 45-50 Gy given if &lt; 5 cm while 50-55 Gy for &gt; 5 cm. </w:t>
      </w:r>
    </w:p>
    <w:p w:rsidR="00000000" w:rsidDel="00000000" w:rsidP="00000000" w:rsidRDefault="00000000" w:rsidRPr="00000000" w14:paraId="00000DD7">
      <w:pPr>
        <w:numPr>
          <w:ilvl w:val="2"/>
          <w:numId w:val="44"/>
        </w:numPr>
        <w:ind w:left="2160" w:hanging="360"/>
      </w:pPr>
      <w:r w:rsidDel="00000000" w:rsidR="00000000" w:rsidRPr="00000000">
        <w:rPr>
          <w:rtl w:val="0"/>
        </w:rPr>
        <w:t xml:space="preserve">Repetitive "pulse VAC" improved CR and OS over IRS-1, though no benefit with adriamycin.</w:t>
      </w:r>
    </w:p>
    <w:p w:rsidR="00000000" w:rsidDel="00000000" w:rsidP="00000000" w:rsidRDefault="00000000" w:rsidRPr="00000000" w14:paraId="00000DD8">
      <w:pPr>
        <w:numPr>
          <w:ilvl w:val="1"/>
          <w:numId w:val="44"/>
        </w:numPr>
        <w:ind w:left="1440" w:hanging="360"/>
      </w:pPr>
      <w:r w:rsidDel="00000000" w:rsidR="00000000" w:rsidRPr="00000000">
        <w:rPr>
          <w:b w:val="1"/>
          <w:rtl w:val="0"/>
        </w:rPr>
        <w:t xml:space="preserve">Group IV</w:t>
      </w:r>
      <w:r w:rsidDel="00000000" w:rsidR="00000000" w:rsidRPr="00000000">
        <w:rPr>
          <w:rtl w:val="0"/>
        </w:rPr>
        <w:t xml:space="preserve"> (Mets): </w:t>
      </w:r>
      <w:r w:rsidDel="00000000" w:rsidR="00000000" w:rsidRPr="00000000">
        <w:rPr>
          <w:rFonts w:ascii="Cardo" w:cs="Cardo" w:eastAsia="Cardo" w:hAnsi="Cardo"/>
          <w:b w:val="1"/>
          <w:rtl w:val="0"/>
        </w:rPr>
        <w:t xml:space="preserve"> rPulse VAC ± Adriamycin→ RT</w:t>
      </w:r>
      <w:r w:rsidDel="00000000" w:rsidR="00000000" w:rsidRPr="00000000">
        <w:rPr>
          <w:rtl w:val="0"/>
        </w:rPr>
        <w:t xml:space="preserve">. CR 53%, with 38% remaining in CR. 5y OS ~26%.</w:t>
      </w:r>
    </w:p>
    <w:p w:rsidR="00000000" w:rsidDel="00000000" w:rsidP="00000000" w:rsidRDefault="00000000" w:rsidRPr="00000000" w14:paraId="00000DD9">
      <w:pPr>
        <w:numPr>
          <w:ilvl w:val="2"/>
          <w:numId w:val="44"/>
        </w:numPr>
        <w:ind w:left="2160" w:hanging="360"/>
      </w:pPr>
      <w:r w:rsidDel="00000000" w:rsidR="00000000" w:rsidRPr="00000000">
        <w:rPr>
          <w:rtl w:val="0"/>
        </w:rPr>
        <w:t xml:space="preserve">RT: Same doses as group III, but also included RT to sites of metastatic disease. WLI not exceeding 18 Gy in 9 fractions. Bone and soft tissue mets are treated with 50-55 Gy in 5-6 weeks.</w:t>
      </w:r>
    </w:p>
    <w:p w:rsidR="00000000" w:rsidDel="00000000" w:rsidP="00000000" w:rsidRDefault="00000000" w:rsidRPr="00000000" w14:paraId="00000DDA">
      <w:pPr>
        <w:numPr>
          <w:ilvl w:val="2"/>
          <w:numId w:val="44"/>
        </w:numPr>
        <w:ind w:left="2160" w:hanging="360"/>
      </w:pPr>
      <w:r w:rsidDel="00000000" w:rsidR="00000000" w:rsidRPr="00000000">
        <w:rPr>
          <w:rtl w:val="0"/>
        </w:rPr>
        <w:t xml:space="preserve">Groups III-IV: No benefit for adding adriamycin to VAC+RT, unless UH.</w:t>
      </w:r>
    </w:p>
    <w:p w:rsidR="00000000" w:rsidDel="00000000" w:rsidP="00000000" w:rsidRDefault="00000000" w:rsidRPr="00000000" w14:paraId="00000DDB">
      <w:pPr>
        <w:numPr>
          <w:ilvl w:val="2"/>
          <w:numId w:val="44"/>
        </w:numPr>
        <w:ind w:left="2160" w:hanging="360"/>
      </w:pPr>
      <w:r w:rsidDel="00000000" w:rsidR="00000000" w:rsidRPr="00000000">
        <w:rPr>
          <w:rtl w:val="0"/>
        </w:rPr>
        <w:t xml:space="preserve">There were no better outcomes for the addition of doxorubicin in Group IV patients vs. IRS I.</w:t>
      </w:r>
    </w:p>
    <w:p w:rsidR="00000000" w:rsidDel="00000000" w:rsidP="00000000" w:rsidRDefault="00000000" w:rsidRPr="00000000" w14:paraId="00000DDC">
      <w:pPr>
        <w:numPr>
          <w:ilvl w:val="1"/>
          <w:numId w:val="44"/>
        </w:numPr>
        <w:ind w:left="1440" w:hanging="360"/>
      </w:pPr>
      <w:r w:rsidDel="00000000" w:rsidR="00000000" w:rsidRPr="00000000">
        <w:rPr>
          <w:b w:val="1"/>
          <w:rtl w:val="0"/>
        </w:rPr>
        <w:t xml:space="preserve">Parameningeal abutting/invading CNS</w:t>
      </w:r>
      <w:r w:rsidDel="00000000" w:rsidR="00000000" w:rsidRPr="00000000">
        <w:rPr>
          <w:rtl w:val="0"/>
        </w:rPr>
        <w:t xml:space="preserve">:</w:t>
      </w:r>
      <w:r w:rsidDel="00000000" w:rsidR="00000000" w:rsidRPr="00000000">
        <w:rPr>
          <w:b w:val="1"/>
          <w:rtl w:val="0"/>
        </w:rPr>
        <w:t xml:space="preserve"> Prophylactic WBRT 30/10 on day 0 with IT-Chemo</w:t>
      </w:r>
      <w:r w:rsidDel="00000000" w:rsidR="00000000" w:rsidRPr="00000000">
        <w:rPr>
          <w:rtl w:val="0"/>
        </w:rPr>
        <w:t xml:space="preserve">.</w:t>
      </w:r>
    </w:p>
    <w:p w:rsidR="00000000" w:rsidDel="00000000" w:rsidP="00000000" w:rsidRDefault="00000000" w:rsidRPr="00000000" w14:paraId="00000DDD">
      <w:pPr>
        <w:numPr>
          <w:ilvl w:val="2"/>
          <w:numId w:val="44"/>
        </w:numPr>
        <w:ind w:left="2160" w:hanging="360"/>
      </w:pPr>
      <w:r w:rsidDel="00000000" w:rsidR="00000000" w:rsidRPr="00000000">
        <w:rPr>
          <w:rFonts w:ascii="Cardo" w:cs="Cardo" w:eastAsia="Cardo" w:hAnsi="Cardo"/>
          <w:rtl w:val="0"/>
        </w:rPr>
        <w:t xml:space="preserve">CNS ppx for parameningeal disease increased OS from IRS-I / IRS-2 of 45→ 67%. </w:t>
      </w:r>
    </w:p>
    <w:p w:rsidR="00000000" w:rsidDel="00000000" w:rsidP="00000000" w:rsidRDefault="00000000" w:rsidRPr="00000000" w14:paraId="00000DDE">
      <w:pPr>
        <w:numPr>
          <w:ilvl w:val="1"/>
          <w:numId w:val="44"/>
        </w:numPr>
        <w:ind w:left="1440" w:hanging="360"/>
      </w:pPr>
      <w:r w:rsidDel="00000000" w:rsidR="00000000" w:rsidRPr="00000000">
        <w:rPr>
          <w:b w:val="1"/>
          <w:rtl w:val="0"/>
        </w:rPr>
        <w:t xml:space="preserve">Investigating SLS for Special Pelvic sites</w:t>
      </w:r>
      <w:r w:rsidDel="00000000" w:rsidR="00000000" w:rsidRPr="00000000">
        <w:rPr>
          <w:rtl w:val="0"/>
        </w:rPr>
        <w:t xml:space="preserve"> (bladder, prostate, vagina, uterus): </w:t>
      </w:r>
      <w:r w:rsidDel="00000000" w:rsidR="00000000" w:rsidRPr="00000000">
        <w:rPr>
          <w:b w:val="1"/>
          <w:rtl w:val="0"/>
        </w:rPr>
        <w:t xml:space="preserve">VAC alone</w:t>
      </w:r>
      <w:r w:rsidDel="00000000" w:rsidR="00000000" w:rsidRPr="00000000">
        <w:rPr>
          <w:rtl w:val="0"/>
        </w:rPr>
        <w:t xml:space="preserve">.</w:t>
      </w:r>
    </w:p>
    <w:p w:rsidR="00000000" w:rsidDel="00000000" w:rsidP="00000000" w:rsidRDefault="00000000" w:rsidRPr="00000000" w14:paraId="00000DDF">
      <w:pPr>
        <w:numPr>
          <w:ilvl w:val="2"/>
          <w:numId w:val="44"/>
        </w:numPr>
        <w:ind w:left="2160" w:hanging="360"/>
      </w:pPr>
      <w:r w:rsidDel="00000000" w:rsidR="00000000" w:rsidRPr="00000000">
        <w:rPr>
          <w:rtl w:val="0"/>
        </w:rPr>
        <w:t xml:space="preserve">VAC alone for special pelvic sites is inadequate, only 25% bladder preservation.</w:t>
      </w:r>
    </w:p>
    <w:p w:rsidR="00000000" w:rsidDel="00000000" w:rsidP="00000000" w:rsidRDefault="00000000" w:rsidRPr="00000000" w14:paraId="00000DE0">
      <w:pPr>
        <w:numPr>
          <w:ilvl w:val="2"/>
          <w:numId w:val="44"/>
        </w:numPr>
        <w:ind w:left="2160" w:hanging="360"/>
      </w:pPr>
      <w:r w:rsidDel="00000000" w:rsidR="00000000" w:rsidRPr="00000000">
        <w:rPr>
          <w:rtl w:val="0"/>
        </w:rPr>
        <w:t xml:space="preserve">However, survival rate was not compromised in these patients with omission of surgery.</w:t>
      </w:r>
    </w:p>
    <w:p w:rsidR="00000000" w:rsidDel="00000000" w:rsidP="00000000" w:rsidRDefault="00000000" w:rsidRPr="00000000" w14:paraId="00000DE1">
      <w:pPr>
        <w:numPr>
          <w:ilvl w:val="1"/>
          <w:numId w:val="44"/>
        </w:numPr>
        <w:ind w:left="1440" w:hanging="360"/>
      </w:pPr>
      <w:r w:rsidDel="00000000" w:rsidR="00000000" w:rsidRPr="00000000">
        <w:rPr>
          <w:rFonts w:ascii="Cardo" w:cs="Cardo" w:eastAsia="Cardo" w:hAnsi="Cardo"/>
          <w:rtl w:val="0"/>
        </w:rPr>
        <w:t xml:space="preserve">5y OS for groups I-IV in IRS-I / II of 55→ 63%. </w:t>
      </w:r>
      <w:r w:rsidDel="00000000" w:rsidR="00000000" w:rsidRPr="00000000">
        <w:rPr>
          <w:rtl w:val="0"/>
        </w:rPr>
      </w:r>
    </w:p>
    <w:p w:rsidR="00000000" w:rsidDel="00000000" w:rsidP="00000000" w:rsidRDefault="00000000" w:rsidRPr="00000000" w14:paraId="00000DE2">
      <w:pPr>
        <w:numPr>
          <w:ilvl w:val="1"/>
          <w:numId w:val="44"/>
        </w:numPr>
        <w:ind w:left="1440" w:hanging="360"/>
      </w:pPr>
      <w:r w:rsidDel="00000000" w:rsidR="00000000" w:rsidRPr="00000000">
        <w:rPr>
          <w:rFonts w:ascii="Cardo" w:cs="Cardo" w:eastAsia="Cardo" w:hAnsi="Cardo"/>
          <w:rtl w:val="0"/>
        </w:rPr>
        <w:t xml:space="preserve">5y OS for groups I-III in IRS-I / II of 63→ 71%. </w:t>
      </w:r>
    </w:p>
    <w:p w:rsidR="00000000" w:rsidDel="00000000" w:rsidP="00000000" w:rsidRDefault="00000000" w:rsidRPr="00000000" w14:paraId="00000DE3">
      <w:pPr>
        <w:numPr>
          <w:ilvl w:val="1"/>
          <w:numId w:val="44"/>
        </w:numPr>
        <w:ind w:left="1440" w:hanging="360"/>
      </w:pPr>
      <w:r w:rsidDel="00000000" w:rsidR="00000000" w:rsidRPr="00000000">
        <w:rPr>
          <w:rtl w:val="0"/>
        </w:rPr>
        <w:t xml:space="preserve">LC improved (93% LC) with 40+ Gy for orofacial and laryngopharyngeal sites [</w:t>
      </w:r>
      <w:hyperlink r:id="rId840">
        <w:r w:rsidDel="00000000" w:rsidR="00000000" w:rsidRPr="00000000">
          <w:rPr>
            <w:rtl w:val="0"/>
          </w:rPr>
          <w:t xml:space="preserve">Wharam '87</w:t>
        </w:r>
      </w:hyperlink>
      <w:r w:rsidDel="00000000" w:rsidR="00000000" w:rsidRPr="00000000">
        <w:rPr>
          <w:rtl w:val="0"/>
        </w:rPr>
        <w:t xml:space="preserve">].</w:t>
      </w:r>
    </w:p>
    <w:bookmarkStart w:colFirst="0" w:colLast="0" w:name="z66bd1m1r9o5" w:id="173"/>
    <w:bookmarkEnd w:id="173"/>
    <w:p w:rsidR="00000000" w:rsidDel="00000000" w:rsidP="00000000" w:rsidRDefault="00000000" w:rsidRPr="00000000" w14:paraId="00000DE4">
      <w:pPr>
        <w:numPr>
          <w:ilvl w:val="0"/>
          <w:numId w:val="44"/>
        </w:numPr>
        <w:ind w:left="720" w:hanging="360"/>
      </w:pPr>
      <w:r w:rsidDel="00000000" w:rsidR="00000000" w:rsidRPr="00000000">
        <w:rPr>
          <w:b w:val="1"/>
          <w:rtl w:val="0"/>
        </w:rPr>
        <w:t xml:space="preserve">IRS III</w:t>
      </w:r>
      <w:r w:rsidDel="00000000" w:rsidR="00000000" w:rsidRPr="00000000">
        <w:rPr>
          <w:rtl w:val="0"/>
        </w:rPr>
        <w:t xml:space="preserve"> (1984-1991) [</w:t>
      </w:r>
      <w:hyperlink r:id="rId841">
        <w:r w:rsidDel="00000000" w:rsidR="00000000" w:rsidRPr="00000000">
          <w:rPr>
            <w:rtl w:val="0"/>
          </w:rPr>
          <w:t xml:space="preserve">Crist JCO '95</w:t>
        </w:r>
      </w:hyperlink>
      <w:r w:rsidDel="00000000" w:rsidR="00000000" w:rsidRPr="00000000">
        <w:rPr>
          <w:rtl w:val="0"/>
        </w:rPr>
        <w:t xml:space="preserve">]: No RT for Group I FH and Group III special pelvic sites if CR after chemo.</w:t>
      </w:r>
    </w:p>
    <w:p w:rsidR="00000000" w:rsidDel="00000000" w:rsidP="00000000" w:rsidRDefault="00000000" w:rsidRPr="00000000" w14:paraId="00000DE5">
      <w:pPr>
        <w:ind w:left="720" w:firstLine="0"/>
        <w:rPr/>
      </w:pPr>
      <w:r w:rsidDel="00000000" w:rsidR="00000000" w:rsidRPr="00000000">
        <w:rPr>
          <w:rtl w:val="0"/>
        </w:rPr>
        <w:t xml:space="preserve">VAC remains gold standard. Improved OS for all-comers was driven by Group III patients, the most common presentation.</w:t>
      </w:r>
    </w:p>
    <w:p w:rsidR="00000000" w:rsidDel="00000000" w:rsidP="00000000" w:rsidRDefault="00000000" w:rsidRPr="00000000" w14:paraId="00000DE6">
      <w:pPr>
        <w:ind w:left="720" w:firstLine="0"/>
        <w:rPr/>
      </w:pPr>
      <w:r w:rsidDel="00000000" w:rsidR="00000000" w:rsidRPr="00000000">
        <w:rPr>
          <w:rtl w:val="0"/>
        </w:rPr>
        <w:t xml:space="preserve">Group I UH benefitted from the addition of RT. Do not use prophylactic WBRT for parameningeal tumors, unless true intracranial extension. Use second look surgery after more intense chemo for special pelvic sites.</w:t>
      </w:r>
    </w:p>
    <w:p w:rsidR="00000000" w:rsidDel="00000000" w:rsidP="00000000" w:rsidRDefault="00000000" w:rsidRPr="00000000" w14:paraId="00000DE7">
      <w:pPr>
        <w:ind w:left="720" w:firstLine="0"/>
        <w:rPr/>
      </w:pPr>
      <w:r w:rsidDel="00000000" w:rsidR="00000000" w:rsidRPr="00000000">
        <w:rPr>
          <w:rtl w:val="0"/>
        </w:rPr>
        <w:t xml:space="preserve">Improved bladder preservation and OS rate in multimodality treatment of special pelvic sites.</w:t>
      </w:r>
    </w:p>
    <w:p w:rsidR="00000000" w:rsidDel="00000000" w:rsidP="00000000" w:rsidRDefault="00000000" w:rsidRPr="00000000" w14:paraId="00000DE8">
      <w:pPr>
        <w:numPr>
          <w:ilvl w:val="1"/>
          <w:numId w:val="44"/>
        </w:numPr>
        <w:ind w:left="1440" w:hanging="360"/>
      </w:pPr>
      <w:r w:rsidDel="00000000" w:rsidR="00000000" w:rsidRPr="00000000">
        <w:rPr>
          <w:rtl w:val="0"/>
        </w:rPr>
        <w:t xml:space="preserve">1984-1991. 1,062 previously untreated </w:t>
      </w:r>
      <w:r w:rsidDel="00000000" w:rsidR="00000000" w:rsidRPr="00000000">
        <w:rPr>
          <w:rtl w:val="0"/>
        </w:rPr>
        <w:t xml:space="preserve">pts</w:t>
      </w:r>
      <w:r w:rsidDel="00000000" w:rsidR="00000000" w:rsidRPr="00000000">
        <w:rPr>
          <w:rtl w:val="0"/>
        </w:rPr>
        <w:t xml:space="preserve"> after surgery. UH includes UPS and ARMS.</w:t>
      </w:r>
    </w:p>
    <w:p w:rsidR="00000000" w:rsidDel="00000000" w:rsidP="00000000" w:rsidRDefault="00000000" w:rsidRPr="00000000" w14:paraId="00000DE9">
      <w:pPr>
        <w:numPr>
          <w:ilvl w:val="1"/>
          <w:numId w:val="44"/>
        </w:numPr>
        <w:ind w:left="1440" w:hanging="360"/>
      </w:pPr>
      <w:r w:rsidDel="00000000" w:rsidR="00000000" w:rsidRPr="00000000">
        <w:rPr>
          <w:b w:val="1"/>
          <w:rtl w:val="0"/>
        </w:rPr>
        <w:t xml:space="preserve">Parameningeal abutting/invading CNS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r w:rsidDel="00000000" w:rsidR="00000000" w:rsidRPr="00000000">
        <w:rPr>
          <w:b w:val="1"/>
          <w:rtl w:val="0"/>
        </w:rPr>
        <w:t xml:space="preserve">Ppx WBRT 30/10 on day 0 with IT-Chemo</w:t>
      </w:r>
      <w:r w:rsidDel="00000000" w:rsidR="00000000" w:rsidRPr="00000000">
        <w:rPr>
          <w:rtl w:val="0"/>
        </w:rPr>
        <w:t xml:space="preserve">) </w:t>
      </w:r>
      <w:r w:rsidDel="00000000" w:rsidR="00000000" w:rsidRPr="00000000">
        <w:rPr>
          <w:b w:val="1"/>
          <w:rtl w:val="0"/>
        </w:rPr>
        <w:t xml:space="preserve">vs. localized RT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EA">
      <w:pPr>
        <w:numPr>
          <w:ilvl w:val="2"/>
          <w:numId w:val="44"/>
        </w:numPr>
        <w:ind w:left="2160" w:hanging="360"/>
      </w:pPr>
      <w:r w:rsidDel="00000000" w:rsidR="00000000" w:rsidRPr="00000000">
        <w:rPr>
          <w:rtl w:val="0"/>
        </w:rPr>
        <w:t xml:space="preserve">Tumor + 2 cm margin including adjacent meninges w/o IT chemo if no meningeal involvement.</w:t>
      </w:r>
    </w:p>
    <w:p w:rsidR="00000000" w:rsidDel="00000000" w:rsidP="00000000" w:rsidRDefault="00000000" w:rsidRPr="00000000" w14:paraId="00000DEB">
      <w:pPr>
        <w:numPr>
          <w:ilvl w:val="2"/>
          <w:numId w:val="44"/>
        </w:numPr>
        <w:ind w:left="2160" w:hanging="360"/>
      </w:pPr>
      <w:r w:rsidDel="00000000" w:rsidR="00000000" w:rsidRPr="00000000">
        <w:rPr>
          <w:rtl w:val="0"/>
        </w:rPr>
        <w:t xml:space="preserve">WBRT ppx for parameningeal tumors with nerve palsy or BOS erosion did not reduce CNS relapse.</w:t>
      </w:r>
      <w:r w:rsidDel="00000000" w:rsidR="00000000" w:rsidRPr="00000000">
        <w:rPr>
          <w:rtl w:val="0"/>
        </w:rPr>
      </w:r>
    </w:p>
    <w:p w:rsidR="00000000" w:rsidDel="00000000" w:rsidP="00000000" w:rsidRDefault="00000000" w:rsidRPr="00000000" w14:paraId="00000DEC">
      <w:pPr>
        <w:numPr>
          <w:ilvl w:val="1"/>
          <w:numId w:val="44"/>
        </w:numPr>
        <w:ind w:left="1440" w:hanging="360"/>
      </w:pPr>
      <w:r w:rsidDel="00000000" w:rsidR="00000000" w:rsidRPr="00000000">
        <w:rPr>
          <w:b w:val="1"/>
          <w:rtl w:val="0"/>
        </w:rPr>
        <w:t xml:space="preserve">Group I FH</w:t>
      </w:r>
      <w:r w:rsidDel="00000000" w:rsidR="00000000" w:rsidRPr="00000000">
        <w:rPr>
          <w:rtl w:val="0"/>
        </w:rPr>
        <w:t xml:space="preserve">: </w:t>
      </w:r>
      <w:r w:rsidDel="00000000" w:rsidR="00000000" w:rsidRPr="00000000">
        <w:rPr>
          <w:b w:val="1"/>
          <w:rtl w:val="0"/>
        </w:rPr>
        <w:t xml:space="preserve">VA ± C </w:t>
      </w:r>
      <w:r w:rsidDel="00000000" w:rsidR="00000000" w:rsidRPr="00000000">
        <w:rPr>
          <w:rtl w:val="0"/>
        </w:rPr>
        <w:t xml:space="preserve">x1y. 5y PFS ~80%. </w:t>
      </w:r>
    </w:p>
    <w:p w:rsidR="00000000" w:rsidDel="00000000" w:rsidP="00000000" w:rsidRDefault="00000000" w:rsidRPr="00000000" w14:paraId="00000DED">
      <w:pPr>
        <w:numPr>
          <w:ilvl w:val="2"/>
          <w:numId w:val="44"/>
        </w:numPr>
        <w:ind w:left="2160" w:hanging="360"/>
      </w:pPr>
      <w:r w:rsidDel="00000000" w:rsidR="00000000" w:rsidRPr="00000000">
        <w:rPr>
          <w:rtl w:val="0"/>
        </w:rPr>
        <w:t xml:space="preserve">No benefit with the addition of cyclophosphamide.</w:t>
      </w:r>
    </w:p>
    <w:p w:rsidR="00000000" w:rsidDel="00000000" w:rsidP="00000000" w:rsidRDefault="00000000" w:rsidRPr="00000000" w14:paraId="00000DEE">
      <w:pPr>
        <w:numPr>
          <w:ilvl w:val="2"/>
          <w:numId w:val="44"/>
        </w:numPr>
        <w:ind w:left="2160" w:hanging="360"/>
      </w:pPr>
      <w:r w:rsidDel="00000000" w:rsidR="00000000" w:rsidRPr="00000000">
        <w:rPr>
          <w:rtl w:val="0"/>
        </w:rPr>
        <w:t xml:space="preserve">Orbit and paratesticular benefit from the addition of cyclophosphamide.</w:t>
      </w:r>
    </w:p>
    <w:p w:rsidR="00000000" w:rsidDel="00000000" w:rsidP="00000000" w:rsidRDefault="00000000" w:rsidRPr="00000000" w14:paraId="00000DEF">
      <w:pPr>
        <w:numPr>
          <w:ilvl w:val="1"/>
          <w:numId w:val="44"/>
        </w:numPr>
        <w:ind w:left="1440" w:hanging="360"/>
      </w:pPr>
      <w:r w:rsidDel="00000000" w:rsidR="00000000" w:rsidRPr="00000000">
        <w:rPr>
          <w:b w:val="1"/>
          <w:rtl w:val="0"/>
        </w:rPr>
        <w:t xml:space="preserve">Group II FH </w:t>
      </w:r>
      <w:r w:rsidDel="00000000" w:rsidR="00000000" w:rsidRPr="00000000">
        <w:rPr>
          <w:rtl w:val="0"/>
        </w:rPr>
        <w:t xml:space="preserve">(excludes orbit, head, paratesticular): </w:t>
      </w:r>
      <w:r w:rsidDel="00000000" w:rsidR="00000000" w:rsidRPr="00000000">
        <w:rPr>
          <w:rFonts w:ascii="Cardo" w:cs="Cardo" w:eastAsia="Cardo" w:hAnsi="Cardo"/>
          <w:b w:val="1"/>
          <w:rtl w:val="0"/>
        </w:rPr>
        <w:t xml:space="preserve">VA ± Adriamycin→ RT</w:t>
      </w:r>
      <w:r w:rsidDel="00000000" w:rsidR="00000000" w:rsidRPr="00000000">
        <w:rPr>
          <w:rtl w:val="0"/>
        </w:rPr>
        <w:t xml:space="preserve">. </w:t>
      </w:r>
      <w:r w:rsidDel="00000000" w:rsidR="00000000" w:rsidRPr="00000000">
        <w:rPr>
          <w:i w:val="1"/>
          <w:rtl w:val="0"/>
        </w:rPr>
        <w:t xml:space="preserve">No benefit in Group II FH.</w:t>
      </w:r>
    </w:p>
    <w:p w:rsidR="00000000" w:rsidDel="00000000" w:rsidP="00000000" w:rsidRDefault="00000000" w:rsidRPr="00000000" w14:paraId="00000DF0">
      <w:pPr>
        <w:numPr>
          <w:ilvl w:val="2"/>
          <w:numId w:val="44"/>
        </w:numPr>
        <w:ind w:left="2160" w:hanging="360"/>
        <w:rPr/>
      </w:pPr>
      <w:r w:rsidDel="00000000" w:rsidR="00000000" w:rsidRPr="00000000">
        <w:rPr>
          <w:rtl w:val="0"/>
        </w:rPr>
        <w:t xml:space="preserve">Adriamycin use will be deleted from future protocols for favorable histology.</w:t>
      </w:r>
    </w:p>
    <w:p w:rsidR="00000000" w:rsidDel="00000000" w:rsidP="00000000" w:rsidRDefault="00000000" w:rsidRPr="00000000" w14:paraId="00000DF1">
      <w:pPr>
        <w:numPr>
          <w:ilvl w:val="1"/>
          <w:numId w:val="44"/>
        </w:numPr>
        <w:ind w:left="1440" w:hanging="360"/>
      </w:pPr>
      <w:r w:rsidDel="00000000" w:rsidR="00000000" w:rsidRPr="00000000">
        <w:rPr>
          <w:b w:val="1"/>
          <w:rtl w:val="0"/>
        </w:rPr>
        <w:t xml:space="preserve">Groups I-II UH</w:t>
      </w:r>
      <w:r w:rsidDel="00000000" w:rsidR="00000000" w:rsidRPr="00000000">
        <w:rPr>
          <w:rtl w:val="0"/>
        </w:rPr>
        <w:t xml:space="preserve">: RT+VAdrC-VAC is superior to RT+VA ± C. </w:t>
      </w:r>
      <w:r w:rsidDel="00000000" w:rsidR="00000000" w:rsidRPr="00000000">
        <w:rPr>
          <w:i w:val="1"/>
          <w:rtl w:val="0"/>
        </w:rPr>
        <w:t xml:space="preserve">Add Adriamycin to Groups I-II UH. </w:t>
      </w:r>
      <w:r w:rsidDel="00000000" w:rsidR="00000000" w:rsidRPr="00000000">
        <w:rPr>
          <w:rtl w:val="0"/>
        </w:rPr>
      </w:r>
    </w:p>
    <w:p w:rsidR="00000000" w:rsidDel="00000000" w:rsidP="00000000" w:rsidRDefault="00000000" w:rsidRPr="00000000" w14:paraId="00000DF2">
      <w:pPr>
        <w:numPr>
          <w:ilvl w:val="1"/>
          <w:numId w:val="44"/>
        </w:numPr>
        <w:ind w:left="1440" w:hanging="360"/>
      </w:pPr>
      <w:r w:rsidDel="00000000" w:rsidR="00000000" w:rsidRPr="00000000">
        <w:rPr>
          <w:b w:val="1"/>
          <w:rtl w:val="0"/>
        </w:rPr>
        <w:t xml:space="preserve">Group III</w:t>
      </w:r>
      <w:r w:rsidDel="00000000" w:rsidR="00000000" w:rsidRPr="00000000">
        <w:rPr>
          <w:rtl w:val="0"/>
        </w:rPr>
        <w:t xml:space="preserve"> (excludes special pelvic, non-PM head): More intense chemo than pulsed VAC ± A on IRS-II.</w:t>
      </w:r>
    </w:p>
    <w:p w:rsidR="00000000" w:rsidDel="00000000" w:rsidP="00000000" w:rsidRDefault="00000000" w:rsidRPr="00000000" w14:paraId="00000DF3">
      <w:pPr>
        <w:numPr>
          <w:ilvl w:val="2"/>
          <w:numId w:val="44"/>
        </w:numPr>
        <w:ind w:left="2160" w:hanging="360"/>
      </w:pPr>
      <w:r w:rsidDel="00000000" w:rsidR="00000000" w:rsidRPr="00000000">
        <w:rPr>
          <w:rFonts w:ascii="Cardo" w:cs="Cardo" w:eastAsia="Cardo" w:hAnsi="Cardo"/>
          <w:rtl w:val="0"/>
        </w:rPr>
        <w:t xml:space="preserve">More intensive chemotherapy improved 5y EFS by 10% as compared to IRS-II (50→ 60%).</w:t>
      </w:r>
    </w:p>
    <w:p w:rsidR="00000000" w:rsidDel="00000000" w:rsidP="00000000" w:rsidRDefault="00000000" w:rsidRPr="00000000" w14:paraId="00000DF4">
      <w:pPr>
        <w:numPr>
          <w:ilvl w:val="1"/>
          <w:numId w:val="44"/>
        </w:numPr>
        <w:ind w:left="1440" w:hanging="360"/>
      </w:pPr>
      <w:r w:rsidDel="00000000" w:rsidR="00000000" w:rsidRPr="00000000">
        <w:rPr>
          <w:b w:val="1"/>
          <w:rtl w:val="0"/>
        </w:rPr>
        <w:t xml:space="preserve">Group IV</w:t>
      </w:r>
      <w:r w:rsidDel="00000000" w:rsidR="00000000" w:rsidRPr="00000000">
        <w:rPr>
          <w:rtl w:val="0"/>
        </w:rPr>
        <w:t xml:space="preserve"> (mets) did not benefit from more intense chemo as compared to IRS II. </w:t>
      </w:r>
    </w:p>
    <w:p w:rsidR="00000000" w:rsidDel="00000000" w:rsidP="00000000" w:rsidRDefault="00000000" w:rsidRPr="00000000" w14:paraId="00000DF5">
      <w:pPr>
        <w:numPr>
          <w:ilvl w:val="1"/>
          <w:numId w:val="44"/>
        </w:numPr>
        <w:ind w:left="1440" w:hanging="360"/>
      </w:pPr>
      <w:r w:rsidDel="00000000" w:rsidR="00000000" w:rsidRPr="00000000">
        <w:rPr>
          <w:b w:val="1"/>
          <w:rtl w:val="0"/>
        </w:rPr>
        <w:t xml:space="preserve">Investigating SLS for Special Pelvic sites</w:t>
      </w:r>
      <w:r w:rsidDel="00000000" w:rsidR="00000000" w:rsidRPr="00000000">
        <w:rPr>
          <w:rtl w:val="0"/>
        </w:rPr>
        <w:t xml:space="preserve"> (bladder, prostate, vagina, uterus): </w:t>
      </w:r>
      <w:r w:rsidDel="00000000" w:rsidR="00000000" w:rsidRPr="00000000">
        <w:rPr>
          <w:b w:val="1"/>
          <w:rtl w:val="0"/>
        </w:rPr>
        <w:t xml:space="preserve">SLS for week 20 CR/PR</w:t>
      </w:r>
      <w:r w:rsidDel="00000000" w:rsidR="00000000" w:rsidRPr="00000000">
        <w:rPr>
          <w:rtl w:val="0"/>
        </w:rPr>
        <w:t xml:space="preserve">.</w:t>
      </w:r>
    </w:p>
    <w:p w:rsidR="00000000" w:rsidDel="00000000" w:rsidP="00000000" w:rsidRDefault="00000000" w:rsidRPr="00000000" w14:paraId="00000DF6">
      <w:pPr>
        <w:numPr>
          <w:ilvl w:val="2"/>
          <w:numId w:val="44"/>
        </w:numPr>
        <w:ind w:left="2160" w:hanging="360"/>
      </w:pPr>
      <w:r w:rsidDel="00000000" w:rsidR="00000000" w:rsidRPr="00000000">
        <w:rPr>
          <w:rFonts w:ascii="Cardo" w:cs="Cardo" w:eastAsia="Cardo" w:hAnsi="Cardo"/>
          <w:rtl w:val="0"/>
        </w:rPr>
        <w:t xml:space="preserve">Bladder dome/vagina/uterus: VAdrC-VAC x2y→ SLS at 20w→ PR get RT at week 20 + Adr/etopo x2c. If CR, then no RT and continue chemo.</w:t>
      </w:r>
    </w:p>
    <w:p w:rsidR="00000000" w:rsidDel="00000000" w:rsidP="00000000" w:rsidRDefault="00000000" w:rsidRPr="00000000" w14:paraId="00000DF7">
      <w:pPr>
        <w:numPr>
          <w:ilvl w:val="2"/>
          <w:numId w:val="44"/>
        </w:numPr>
        <w:ind w:left="2160" w:hanging="360"/>
      </w:pPr>
      <w:r w:rsidDel="00000000" w:rsidR="00000000" w:rsidRPr="00000000">
        <w:rPr>
          <w:rFonts w:ascii="Cardo" w:cs="Cardo" w:eastAsia="Cardo" w:hAnsi="Cardo"/>
          <w:rtl w:val="0"/>
        </w:rPr>
        <w:t xml:space="preserve">Bladder neck/trigone, prostate: VAdrC-VAC x2y→ RT at 6w→ SLS at 20w.</w:t>
      </w:r>
    </w:p>
    <w:p w:rsidR="00000000" w:rsidDel="00000000" w:rsidP="00000000" w:rsidRDefault="00000000" w:rsidRPr="00000000" w14:paraId="00000DF8">
      <w:pPr>
        <w:numPr>
          <w:ilvl w:val="2"/>
          <w:numId w:val="44"/>
        </w:numPr>
        <w:ind w:left="2160" w:hanging="360"/>
      </w:pPr>
      <w:r w:rsidDel="00000000" w:rsidR="00000000" w:rsidRPr="00000000">
        <w:rPr>
          <w:rFonts w:ascii="Cardo" w:cs="Cardo" w:eastAsia="Cardo" w:hAnsi="Cardo"/>
          <w:rtl w:val="0"/>
        </w:rPr>
        <w:t xml:space="preserve">Bladder preservation rate for IRS I-II / III of 25→ 60%, with OS 72→ 83%.</w:t>
      </w:r>
    </w:p>
    <w:p w:rsidR="00000000" w:rsidDel="00000000" w:rsidP="00000000" w:rsidRDefault="00000000" w:rsidRPr="00000000" w14:paraId="00000DF9">
      <w:pPr>
        <w:numPr>
          <w:ilvl w:val="1"/>
          <w:numId w:val="44"/>
        </w:numPr>
        <w:ind w:left="1440" w:hanging="360"/>
      </w:pPr>
      <w:r w:rsidDel="00000000" w:rsidR="00000000" w:rsidRPr="00000000">
        <w:rPr>
          <w:rFonts w:ascii="Cardo" w:cs="Cardo" w:eastAsia="Cardo" w:hAnsi="Cardo"/>
          <w:rtl w:val="0"/>
        </w:rPr>
        <w:t xml:space="preserve">5y OS for all groups I-IV for IRS-I / II / III of 55→ 63→ 71%</w:t>
      </w:r>
      <w:r w:rsidDel="00000000" w:rsidR="00000000" w:rsidRPr="00000000">
        <w:rPr>
          <w:rtl w:val="0"/>
        </w:rPr>
      </w:r>
    </w:p>
    <w:p w:rsidR="00000000" w:rsidDel="00000000" w:rsidP="00000000" w:rsidRDefault="00000000" w:rsidRPr="00000000" w14:paraId="00000DFA">
      <w:pPr>
        <w:numPr>
          <w:ilvl w:val="2"/>
          <w:numId w:val="44"/>
        </w:numPr>
        <w:ind w:left="2160" w:hanging="360"/>
        <w:rPr>
          <w:i w:val="1"/>
        </w:rPr>
      </w:pPr>
      <w:r w:rsidDel="00000000" w:rsidR="00000000" w:rsidRPr="00000000">
        <w:rPr>
          <w:rtl w:val="0"/>
        </w:rPr>
        <w:t xml:space="preserve">Improved OS for all-comers was driven by Group III patients, the most common presentation.</w:t>
      </w:r>
    </w:p>
    <w:p w:rsidR="00000000" w:rsidDel="00000000" w:rsidP="00000000" w:rsidRDefault="00000000" w:rsidRPr="00000000" w14:paraId="00000DFB">
      <w:pPr>
        <w:numPr>
          <w:ilvl w:val="2"/>
          <w:numId w:val="44"/>
        </w:numPr>
        <w:ind w:left="2160" w:hanging="360"/>
      </w:pPr>
      <w:r w:rsidDel="00000000" w:rsidR="00000000" w:rsidRPr="00000000">
        <w:rPr>
          <w:rtl w:val="0"/>
        </w:rPr>
        <w:t xml:space="preserve">No improvement in Group III orbit and select head sites, or those with GI-II ARMS.</w:t>
      </w:r>
    </w:p>
    <w:p w:rsidR="00000000" w:rsidDel="00000000" w:rsidP="00000000" w:rsidRDefault="00000000" w:rsidRPr="00000000" w14:paraId="00000DFC">
      <w:pPr>
        <w:numPr>
          <w:ilvl w:val="1"/>
          <w:numId w:val="44"/>
        </w:numPr>
        <w:ind w:left="1440" w:hanging="360"/>
      </w:pPr>
      <w:r w:rsidDel="00000000" w:rsidR="00000000" w:rsidRPr="00000000">
        <w:rPr>
          <w:rFonts w:ascii="Cardo" w:cs="Cardo" w:eastAsia="Cardo" w:hAnsi="Cardo"/>
          <w:rtl w:val="0"/>
        </w:rPr>
        <w:t xml:space="preserve">5y PFS for IRS-II / III of 55→ 65%. </w:t>
      </w:r>
    </w:p>
    <w:bookmarkStart w:colFirst="0" w:colLast="0" w:name="5bmup446t2c1" w:id="174"/>
    <w:bookmarkEnd w:id="174"/>
    <w:p w:rsidR="00000000" w:rsidDel="00000000" w:rsidP="00000000" w:rsidRDefault="00000000" w:rsidRPr="00000000" w14:paraId="00000DFD">
      <w:pPr>
        <w:numPr>
          <w:ilvl w:val="0"/>
          <w:numId w:val="44"/>
        </w:numPr>
        <w:ind w:left="720" w:hanging="360"/>
      </w:pPr>
      <w:r w:rsidDel="00000000" w:rsidR="00000000" w:rsidRPr="00000000">
        <w:rPr>
          <w:b w:val="1"/>
          <w:rtl w:val="0"/>
        </w:rPr>
        <w:t xml:space="preserve">IRS IV Localized </w:t>
      </w:r>
      <w:r w:rsidDel="00000000" w:rsidR="00000000" w:rsidRPr="00000000">
        <w:rPr>
          <w:rtl w:val="0"/>
        </w:rPr>
        <w:t xml:space="preserve">(1991-1997)</w:t>
      </w:r>
      <w:r w:rsidDel="00000000" w:rsidR="00000000" w:rsidRPr="00000000">
        <w:rPr>
          <w:b w:val="1"/>
          <w:rtl w:val="0"/>
        </w:rPr>
        <w:t xml:space="preserve"> </w:t>
      </w:r>
      <w:r w:rsidDel="00000000" w:rsidR="00000000" w:rsidRPr="00000000">
        <w:rPr>
          <w:rtl w:val="0"/>
        </w:rPr>
        <w:t xml:space="preserve">[</w:t>
      </w:r>
      <w:hyperlink r:id="rId842">
        <w:r w:rsidDel="00000000" w:rsidR="00000000" w:rsidRPr="00000000">
          <w:rPr>
            <w:rtl w:val="0"/>
          </w:rPr>
          <w:t xml:space="preserve">Crist JCO '01</w:t>
        </w:r>
      </w:hyperlink>
      <w:r w:rsidDel="00000000" w:rsidR="00000000" w:rsidRPr="00000000">
        <w:rPr>
          <w:rtl w:val="0"/>
        </w:rPr>
        <w:t xml:space="preserve">, </w:t>
      </w:r>
      <w:hyperlink r:id="rId843">
        <w:r w:rsidDel="00000000" w:rsidR="00000000" w:rsidRPr="00000000">
          <w:rPr>
            <w:rtl w:val="0"/>
          </w:rPr>
          <w:t xml:space="preserve">Donaldson IJROBP ‘01</w:t>
        </w:r>
      </w:hyperlink>
      <w:r w:rsidDel="00000000" w:rsidR="00000000" w:rsidRPr="00000000">
        <w:rPr>
          <w:rtl w:val="0"/>
        </w:rPr>
        <w:t xml:space="preserve">]: </w:t>
      </w:r>
      <w:r w:rsidDel="00000000" w:rsidR="00000000" w:rsidRPr="00000000">
        <w:rPr>
          <w:rFonts w:ascii="Cardo" w:cs="Cardo" w:eastAsia="Cardo" w:hAnsi="Cardo"/>
          <w:b w:val="1"/>
          <w:rtl w:val="0"/>
        </w:rPr>
        <w:t xml:space="preserve">VAC vs. VAIf vs. VIE. If R2→ Qday vs. BID RT</w:t>
      </w:r>
      <w:r w:rsidDel="00000000" w:rsidR="00000000" w:rsidRPr="00000000">
        <w:rPr>
          <w:rtl w:val="0"/>
        </w:rPr>
        <w:t xml:space="preserve">.</w:t>
      </w:r>
    </w:p>
    <w:p w:rsidR="00000000" w:rsidDel="00000000" w:rsidP="00000000" w:rsidRDefault="00000000" w:rsidRPr="00000000" w14:paraId="00000DFE">
      <w:pPr>
        <w:ind w:left="720" w:firstLine="0"/>
        <w:rPr/>
      </w:pPr>
      <w:r w:rsidDel="00000000" w:rsidR="00000000" w:rsidRPr="00000000">
        <w:rPr>
          <w:rtl w:val="0"/>
        </w:rPr>
        <w:t xml:space="preserve">Focused on improving Group III outcomes, which have more DM than LR. Prognostic subgroups developed from this trial!</w:t>
      </w:r>
    </w:p>
    <w:p w:rsidR="00000000" w:rsidDel="00000000" w:rsidP="00000000" w:rsidRDefault="00000000" w:rsidRPr="00000000" w14:paraId="00000DFF">
      <w:pPr>
        <w:ind w:left="720" w:firstLine="0"/>
        <w:rPr/>
      </w:pPr>
      <w:r w:rsidDel="00000000" w:rsidR="00000000" w:rsidRPr="00000000">
        <w:rPr>
          <w:rtl w:val="0"/>
        </w:rPr>
        <w:t xml:space="preserve">However, intensive multimodal therapy for Group III failed to prove benefit over "gold standard" VAC in IRS-III.</w:t>
      </w:r>
    </w:p>
    <w:p w:rsidR="00000000" w:rsidDel="00000000" w:rsidP="00000000" w:rsidRDefault="00000000" w:rsidRPr="00000000" w14:paraId="00000E00">
      <w:pPr>
        <w:ind w:left="720" w:firstLine="0"/>
        <w:rPr/>
      </w:pPr>
      <w:r w:rsidDel="00000000" w:rsidR="00000000" w:rsidRPr="00000000">
        <w:rPr>
          <w:rFonts w:ascii="Gungsuh" w:cs="Gungsuh" w:eastAsia="Gungsuh" w:hAnsi="Gungsuh"/>
          <w:rtl w:val="0"/>
        </w:rPr>
        <w:t xml:space="preserve">VAC is standard for Group III, while VAC-IE standard for metastatic disease! ERMS with ≤ 2 sites of mets do very well.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01">
      <w:pPr>
        <w:ind w:left="720" w:firstLine="0"/>
        <w:rPr/>
      </w:pPr>
      <w:r w:rsidDel="00000000" w:rsidR="00000000" w:rsidRPr="00000000">
        <w:rPr>
          <w:b w:val="1"/>
          <w:rtl w:val="0"/>
        </w:rPr>
        <w:t xml:space="preserve">The last trial with a major radiation question</w:t>
      </w:r>
      <w:r w:rsidDel="00000000" w:rsidR="00000000" w:rsidRPr="00000000">
        <w:rPr>
          <w:rtl w:val="0"/>
        </w:rPr>
        <w:t xml:space="preserve">. Qday RT wins, VAC standard for all except VAC-IE for Group IV and VA alone for Group 1 paratesticular tumors or Group 1-2 orbital tumors. Group 3 orbit (most common) req RT in addition to VA.</w:t>
      </w:r>
    </w:p>
    <w:p w:rsidR="00000000" w:rsidDel="00000000" w:rsidP="00000000" w:rsidRDefault="00000000" w:rsidRPr="00000000" w14:paraId="00000E02">
      <w:pPr>
        <w:ind w:left="720" w:firstLine="0"/>
        <w:rPr/>
      </w:pPr>
      <w:r w:rsidDel="00000000" w:rsidR="00000000" w:rsidRPr="00000000">
        <w:rPr>
          <w:rtl w:val="0"/>
        </w:rPr>
        <w:t xml:space="preserve">For tumors with intracranial extension, WBRT is not necessary unless CSF involvement is documented. </w:t>
      </w:r>
    </w:p>
    <w:p w:rsidR="00000000" w:rsidDel="00000000" w:rsidP="00000000" w:rsidRDefault="00000000" w:rsidRPr="00000000" w14:paraId="00000E03">
      <w:pPr>
        <w:ind w:left="720" w:firstLine="0"/>
        <w:rPr/>
      </w:pPr>
      <w:r w:rsidDel="00000000" w:rsidR="00000000" w:rsidRPr="00000000">
        <w:rPr>
          <w:rtl w:val="0"/>
        </w:rPr>
        <w:t xml:space="preserve">Topotecan appears to be the most promising new agent for RMS.</w:t>
      </w:r>
    </w:p>
    <w:p w:rsidR="00000000" w:rsidDel="00000000" w:rsidP="00000000" w:rsidRDefault="00000000" w:rsidRPr="00000000" w14:paraId="00000E04">
      <w:pPr>
        <w:ind w:left="720" w:firstLine="0"/>
        <w:rPr/>
      </w:pPr>
      <w:r w:rsidDel="00000000" w:rsidR="00000000" w:rsidRPr="00000000">
        <w:rPr>
          <w:rtl w:val="0"/>
        </w:rPr>
        <w:t xml:space="preserve">Paratesticular &lt; 10y without RPLND and orbital/eyelid tumors at any age can be cured with VA chemo. </w:t>
      </w:r>
    </w:p>
    <w:p w:rsidR="00000000" w:rsidDel="00000000" w:rsidP="00000000" w:rsidRDefault="00000000" w:rsidRPr="00000000" w14:paraId="00000E05">
      <w:pPr>
        <w:ind w:left="720" w:firstLine="0"/>
        <w:rPr/>
      </w:pPr>
      <w:r w:rsidDel="00000000" w:rsidR="00000000" w:rsidRPr="00000000">
        <w:rPr>
          <w:rtl w:val="0"/>
        </w:rPr>
        <w:t xml:space="preserve">The failure rate for paratesticulars &gt; 10y is unacceptable, mandating RPLND for all </w:t>
      </w:r>
      <w:r w:rsidDel="00000000" w:rsidR="00000000" w:rsidRPr="00000000">
        <w:rPr>
          <w:rtl w:val="0"/>
        </w:rPr>
        <w:t xml:space="preserve">pts</w:t>
      </w:r>
      <w:r w:rsidDel="00000000" w:rsidR="00000000" w:rsidRPr="00000000">
        <w:rPr>
          <w:rtl w:val="0"/>
        </w:rPr>
        <w:t xml:space="preserve"> in this age group. </w:t>
      </w:r>
    </w:p>
    <w:p w:rsidR="00000000" w:rsidDel="00000000" w:rsidP="00000000" w:rsidRDefault="00000000" w:rsidRPr="00000000" w14:paraId="00000E06">
      <w:pPr>
        <w:numPr>
          <w:ilvl w:val="1"/>
          <w:numId w:val="44"/>
        </w:numPr>
        <w:ind w:left="1440" w:hanging="360"/>
      </w:pPr>
      <w:r w:rsidDel="00000000" w:rsidR="00000000" w:rsidRPr="00000000">
        <w:rPr>
          <w:rtl w:val="0"/>
        </w:rPr>
        <w:t xml:space="preserve">883 non-metastatic pts. Very intense chemo including </w:t>
      </w:r>
      <w:r w:rsidDel="00000000" w:rsidR="00000000" w:rsidRPr="00000000">
        <w:rPr>
          <w:b w:val="1"/>
          <w:rtl w:val="0"/>
        </w:rPr>
        <w:t xml:space="preserve">VAC </w:t>
      </w:r>
      <w:r w:rsidDel="00000000" w:rsidR="00000000" w:rsidRPr="00000000">
        <w:rPr>
          <w:rtl w:val="0"/>
        </w:rPr>
        <w:t xml:space="preserve">(C=Cyclophosphamide </w:t>
      </w:r>
      <w:r w:rsidDel="00000000" w:rsidR="00000000" w:rsidRPr="00000000">
        <w:rPr>
          <w:b w:val="1"/>
          <w:rtl w:val="0"/>
        </w:rPr>
        <w:t xml:space="preserve">26.4</w:t>
      </w:r>
      <w:r w:rsidDel="00000000" w:rsidR="00000000" w:rsidRPr="00000000">
        <w:rPr>
          <w:rtl w:val="0"/>
        </w:rPr>
        <w:t xml:space="preserve"> g/m</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E07">
      <w:pPr>
        <w:numPr>
          <w:ilvl w:val="1"/>
          <w:numId w:val="44"/>
        </w:numPr>
        <w:ind w:left="1440" w:hanging="360"/>
      </w:pPr>
      <w:r w:rsidDel="00000000" w:rsidR="00000000" w:rsidRPr="00000000">
        <w:rPr>
          <w:rtl w:val="0"/>
        </w:rPr>
        <w:t xml:space="preserve">WBRT was omitted for PM unless documented CSF involvement. </w:t>
      </w:r>
      <w:r w:rsidDel="00000000" w:rsidR="00000000" w:rsidRPr="00000000">
        <w:rPr>
          <w:i w:val="1"/>
          <w:rtl w:val="0"/>
        </w:rPr>
        <w:t xml:space="preserve">IRS-III with no benefit in ppx WBRT.</w:t>
      </w:r>
    </w:p>
    <w:p w:rsidR="00000000" w:rsidDel="00000000" w:rsidP="00000000" w:rsidRDefault="00000000" w:rsidRPr="00000000" w14:paraId="00000E08">
      <w:pPr>
        <w:numPr>
          <w:ilvl w:val="2"/>
          <w:numId w:val="44"/>
        </w:numPr>
        <w:ind w:left="2160" w:hanging="360"/>
      </w:pPr>
      <w:r w:rsidDel="00000000" w:rsidR="00000000" w:rsidRPr="00000000">
        <w:rPr>
          <w:rtl w:val="0"/>
        </w:rPr>
        <w:t xml:space="preserve">Not WBRT, but tumor + 2 cm margin. Starts at week 9, or week 1 if cord compression or high risk parameningeal (direct intracranial extension, BOS invasion, CN palsy).</w:t>
      </w:r>
    </w:p>
    <w:p w:rsidR="00000000" w:rsidDel="00000000" w:rsidP="00000000" w:rsidRDefault="00000000" w:rsidRPr="00000000" w14:paraId="00000E09">
      <w:pPr>
        <w:numPr>
          <w:ilvl w:val="1"/>
          <w:numId w:val="44"/>
        </w:numPr>
        <w:ind w:left="1440" w:hanging="360"/>
        <w:rPr>
          <w:u w:val="none"/>
        </w:rPr>
      </w:pPr>
      <w:r w:rsidDel="00000000" w:rsidR="00000000" w:rsidRPr="00000000">
        <w:rPr>
          <w:b w:val="1"/>
          <w:rtl w:val="0"/>
        </w:rPr>
        <w:t xml:space="preserve">Group I paratesticular tumors or G1-2 orbit or eyelid tumors</w:t>
      </w:r>
      <w:r w:rsidDel="00000000" w:rsidR="00000000" w:rsidRPr="00000000">
        <w:rPr>
          <w:rtl w:val="0"/>
        </w:rPr>
        <w:t xml:space="preserve">: </w:t>
      </w:r>
      <w:r w:rsidDel="00000000" w:rsidR="00000000" w:rsidRPr="00000000">
        <w:rPr>
          <w:b w:val="1"/>
          <w:rtl w:val="0"/>
        </w:rPr>
        <w:t xml:space="preserve">VA alone</w:t>
      </w:r>
      <w:r w:rsidDel="00000000" w:rsidR="00000000" w:rsidRPr="00000000">
        <w:rPr>
          <w:rtl w:val="0"/>
        </w:rPr>
        <w:t xml:space="preserve"> x36w. </w:t>
      </w:r>
    </w:p>
    <w:p w:rsidR="00000000" w:rsidDel="00000000" w:rsidP="00000000" w:rsidRDefault="00000000" w:rsidRPr="00000000" w14:paraId="00000E0A">
      <w:pPr>
        <w:ind w:left="1440" w:firstLine="0"/>
        <w:rPr/>
      </w:pPr>
      <w:r w:rsidDel="00000000" w:rsidR="00000000" w:rsidRPr="00000000">
        <w:rPr>
          <w:rFonts w:ascii="Cardo" w:cs="Cardo" w:eastAsia="Cardo" w:hAnsi="Cardo"/>
          <w:rtl w:val="0"/>
        </w:rPr>
        <w:t xml:space="preserve">3y FFS for paratesticular on IRS-III / IV of 95→ 81% (IRS-IV did not req RPLND for boys &gt; 1y).</w:t>
      </w:r>
    </w:p>
    <w:p w:rsidR="00000000" w:rsidDel="00000000" w:rsidP="00000000" w:rsidRDefault="00000000" w:rsidRPr="00000000" w14:paraId="00000E0B">
      <w:pPr>
        <w:numPr>
          <w:ilvl w:val="2"/>
          <w:numId w:val="44"/>
        </w:numPr>
        <w:ind w:left="2160" w:hanging="360"/>
        <w:rPr>
          <w:u w:val="none"/>
        </w:rPr>
      </w:pPr>
      <w:r w:rsidDel="00000000" w:rsidR="00000000" w:rsidRPr="00000000">
        <w:rPr>
          <w:rFonts w:ascii="Gungsuh" w:cs="Gungsuh" w:eastAsia="Gungsuh" w:hAnsi="Gungsuh"/>
          <w:rtl w:val="0"/>
        </w:rPr>
        <w:t xml:space="preserve">3y FFS for paratesticular &lt; 10 / ≥ 10y of 90→ 63%. </w:t>
      </w:r>
      <w:r w:rsidDel="00000000" w:rsidR="00000000" w:rsidRPr="00000000">
        <w:rPr>
          <w:i w:val="1"/>
          <w:rtl w:val="0"/>
        </w:rPr>
        <w:t xml:space="preserve">As a result, paratesticulars &gt; 10y now get RPLND, if &lt; 10y then no LND unless suspicious on imaging.</w:t>
      </w:r>
    </w:p>
    <w:p w:rsidR="00000000" w:rsidDel="00000000" w:rsidP="00000000" w:rsidRDefault="00000000" w:rsidRPr="00000000" w14:paraId="00000E0C">
      <w:pPr>
        <w:numPr>
          <w:ilvl w:val="1"/>
          <w:numId w:val="44"/>
        </w:numPr>
        <w:ind w:left="1440" w:hanging="360"/>
        <w:rPr>
          <w:u w:val="none"/>
        </w:rPr>
      </w:pPr>
      <w:r w:rsidDel="00000000" w:rsidR="00000000" w:rsidRPr="00000000">
        <w:rPr>
          <w:b w:val="1"/>
          <w:rtl w:val="0"/>
        </w:rPr>
        <w:t xml:space="preserve">Group I-II</w:t>
      </w:r>
      <w:r w:rsidDel="00000000" w:rsidR="00000000" w:rsidRPr="00000000">
        <w:rPr>
          <w:rtl w:val="0"/>
        </w:rPr>
        <w:t xml:space="preserve">: </w:t>
      </w:r>
      <w:r w:rsidDel="00000000" w:rsidR="00000000" w:rsidRPr="00000000">
        <w:rPr>
          <w:b w:val="1"/>
          <w:rtl w:val="0"/>
        </w:rPr>
        <w:t xml:space="preserve">VAC vs. VAIf vs. VIE. </w:t>
      </w:r>
      <w:r w:rsidDel="00000000" w:rsidR="00000000" w:rsidRPr="00000000">
        <w:rPr>
          <w:rtl w:val="0"/>
        </w:rPr>
        <w:t xml:space="preserve">Total cyclophosphamide dose 26.4 gm/m2.</w:t>
        <w:br w:type="textWrapping"/>
        <w:t xml:space="preserve">VAC now standard for all groups except VAC-IE for Group IV! </w:t>
      </w:r>
    </w:p>
    <w:p w:rsidR="00000000" w:rsidDel="00000000" w:rsidP="00000000" w:rsidRDefault="00000000" w:rsidRPr="00000000" w14:paraId="00000E0D">
      <w:pPr>
        <w:numPr>
          <w:ilvl w:val="2"/>
          <w:numId w:val="44"/>
        </w:numPr>
        <w:ind w:left="2160" w:hanging="360"/>
        <w:rPr>
          <w:u w:val="none"/>
        </w:rPr>
      </w:pPr>
      <w:r w:rsidDel="00000000" w:rsidR="00000000" w:rsidRPr="00000000">
        <w:rPr>
          <w:rFonts w:ascii="Cardo" w:cs="Cardo" w:eastAsia="Cardo" w:hAnsi="Cardo"/>
          <w:rtl w:val="0"/>
        </w:rPr>
        <w:t xml:space="preserve">3y FFS for ERMS on IRS-III / IV of 74→ 83%. </w:t>
      </w:r>
      <w:r w:rsidDel="00000000" w:rsidR="00000000" w:rsidRPr="00000000">
        <w:rPr>
          <w:i w:val="1"/>
          <w:rtl w:val="0"/>
        </w:rPr>
        <w:t xml:space="preserve">This benefit appears to be driven by Group I-II FH who received VA chemo and omitted cyclophosphamide on IRS-III.</w:t>
      </w:r>
    </w:p>
    <w:p w:rsidR="00000000" w:rsidDel="00000000" w:rsidP="00000000" w:rsidRDefault="00000000" w:rsidRPr="00000000" w14:paraId="00000E0E">
      <w:pPr>
        <w:numPr>
          <w:ilvl w:val="1"/>
          <w:numId w:val="44"/>
        </w:numPr>
        <w:ind w:left="1440" w:hanging="360"/>
        <w:rPr>
          <w:u w:val="none"/>
        </w:rPr>
      </w:pPr>
      <w:r w:rsidDel="00000000" w:rsidR="00000000" w:rsidRPr="00000000">
        <w:rPr>
          <w:b w:val="1"/>
          <w:rtl w:val="0"/>
        </w:rPr>
        <w:t xml:space="preserve">Group III</w:t>
      </w:r>
      <w:r w:rsidDel="00000000" w:rsidR="00000000" w:rsidRPr="00000000">
        <w:rPr>
          <w:rtl w:val="0"/>
        </w:rPr>
        <w:t xml:space="preserve">: 2 cohorts: </w:t>
      </w:r>
      <w:r w:rsidDel="00000000" w:rsidR="00000000" w:rsidRPr="00000000">
        <w:rPr>
          <w:b w:val="1"/>
          <w:rtl w:val="0"/>
        </w:rPr>
        <w:t xml:space="preserve">50.4/28 qday vs. 59.4/54 (1.1 BID)</w:t>
      </w:r>
      <w:r w:rsidDel="00000000" w:rsidR="00000000" w:rsidRPr="00000000">
        <w:rPr>
          <w:rtl w:val="0"/>
        </w:rPr>
        <w:t xml:space="preserve"> and </w:t>
      </w:r>
      <w:r w:rsidDel="00000000" w:rsidR="00000000" w:rsidRPr="00000000">
        <w:rPr>
          <w:b w:val="1"/>
          <w:rtl w:val="0"/>
        </w:rPr>
        <w:t xml:space="preserve">VAC vs. VAI/E</w:t>
      </w:r>
      <w:r w:rsidDel="00000000" w:rsidR="00000000" w:rsidRPr="00000000">
        <w:rPr>
          <w:rtl w:val="0"/>
        </w:rPr>
        <w:t xml:space="preserve">.</w:t>
        <w:br w:type="textWrapping"/>
        <w:t xml:space="preserve">Qday RT wins, VAC standard for all except VAC-IE for Group IV. </w:t>
      </w:r>
    </w:p>
    <w:p w:rsidR="00000000" w:rsidDel="00000000" w:rsidP="00000000" w:rsidRDefault="00000000" w:rsidRPr="00000000" w14:paraId="00000E0F">
      <w:pPr>
        <w:numPr>
          <w:ilvl w:val="2"/>
          <w:numId w:val="44"/>
        </w:numPr>
        <w:ind w:left="2160" w:hanging="360"/>
        <w:rPr>
          <w:u w:val="none"/>
        </w:rPr>
      </w:pPr>
      <w:r w:rsidDel="00000000" w:rsidR="00000000" w:rsidRPr="00000000">
        <w:rPr>
          <w:rtl w:val="0"/>
        </w:rPr>
        <w:t xml:space="preserve">RT target pre-surgery, pre-chemo tumor + 2 cm. Note: NB is pre-surgery, </w:t>
      </w:r>
      <w:r w:rsidDel="00000000" w:rsidR="00000000" w:rsidRPr="00000000">
        <w:rPr>
          <w:i w:val="1"/>
          <w:rtl w:val="0"/>
        </w:rPr>
        <w:t xml:space="preserve">post</w:t>
      </w:r>
      <w:r w:rsidDel="00000000" w:rsidR="00000000" w:rsidRPr="00000000">
        <w:rPr>
          <w:rtl w:val="0"/>
        </w:rPr>
        <w:t xml:space="preserve">-chemo volume.</w:t>
      </w:r>
    </w:p>
    <w:p w:rsidR="00000000" w:rsidDel="00000000" w:rsidP="00000000" w:rsidRDefault="00000000" w:rsidRPr="00000000" w14:paraId="00000E10">
      <w:pPr>
        <w:numPr>
          <w:ilvl w:val="2"/>
          <w:numId w:val="44"/>
        </w:numPr>
        <w:ind w:left="2160" w:hanging="360"/>
        <w:rPr>
          <w:u w:val="none"/>
        </w:rPr>
      </w:pPr>
      <w:r w:rsidDel="00000000" w:rsidR="00000000" w:rsidRPr="00000000">
        <w:rPr>
          <w:rtl w:val="0"/>
        </w:rPr>
        <w:t xml:space="preserve">Cohort 1: Once daily RT wins. </w:t>
      </w:r>
    </w:p>
    <w:p w:rsidR="00000000" w:rsidDel="00000000" w:rsidP="00000000" w:rsidRDefault="00000000" w:rsidRPr="00000000" w14:paraId="00000E11">
      <w:pPr>
        <w:numPr>
          <w:ilvl w:val="2"/>
          <w:numId w:val="44"/>
        </w:numPr>
        <w:ind w:left="2160" w:hanging="360"/>
        <w:rPr>
          <w:u w:val="none"/>
        </w:rPr>
      </w:pPr>
      <w:r w:rsidDel="00000000" w:rsidR="00000000" w:rsidRPr="00000000">
        <w:rPr>
          <w:rtl w:val="0"/>
        </w:rPr>
        <w:t xml:space="preserve">Cohort 2: VAC remains standard over VAI or VAE, even for UH.</w:t>
      </w:r>
    </w:p>
    <w:p w:rsidR="00000000" w:rsidDel="00000000" w:rsidP="00000000" w:rsidRDefault="00000000" w:rsidRPr="00000000" w14:paraId="00000E12">
      <w:pPr>
        <w:numPr>
          <w:ilvl w:val="1"/>
          <w:numId w:val="44"/>
        </w:numPr>
        <w:ind w:left="1440" w:hanging="360"/>
        <w:rPr>
          <w:u w:val="none"/>
        </w:rPr>
      </w:pPr>
      <w:r w:rsidDel="00000000" w:rsidR="00000000" w:rsidRPr="00000000">
        <w:rPr>
          <w:rFonts w:ascii="Cardo" w:cs="Cardo" w:eastAsia="Cardo" w:hAnsi="Cardo"/>
          <w:rtl w:val="0"/>
        </w:rPr>
        <w:t xml:space="preserve">3y OS 86%, 5y LC for parameningeal / H&amp;N / bladder-prostate / orbit / extremity of 84→ 88→ 90→ 94→ 96%. </w:t>
        <w:br w:type="textWrapping"/>
      </w:r>
      <w:r w:rsidDel="00000000" w:rsidR="00000000" w:rsidRPr="00000000">
        <w:rPr>
          <w:i w:val="1"/>
          <w:rtl w:val="0"/>
        </w:rPr>
        <w:t xml:space="preserve">This trial is the gold standard for local control. Only 15% of parameningeals failed locally!</w:t>
      </w:r>
    </w:p>
    <w:p w:rsidR="00000000" w:rsidDel="00000000" w:rsidP="00000000" w:rsidRDefault="00000000" w:rsidRPr="00000000" w14:paraId="00000E13">
      <w:pPr>
        <w:numPr>
          <w:ilvl w:val="0"/>
          <w:numId w:val="44"/>
        </w:numPr>
        <w:ind w:left="720" w:hanging="360"/>
      </w:pPr>
      <w:r w:rsidDel="00000000" w:rsidR="00000000" w:rsidRPr="00000000">
        <w:rPr>
          <w:b w:val="1"/>
          <w:rtl w:val="0"/>
        </w:rPr>
        <w:t xml:space="preserve">IRS V</w:t>
      </w:r>
      <w:r w:rsidDel="00000000" w:rsidR="00000000" w:rsidRPr="00000000">
        <w:rPr>
          <w:rtl w:val="0"/>
        </w:rPr>
        <w:t xml:space="preserve">: Decrease dose [</w:t>
      </w:r>
      <w:hyperlink r:id="rId844">
        <w:r w:rsidDel="00000000" w:rsidR="00000000" w:rsidRPr="00000000">
          <w:rPr>
            <w:rtl w:val="0"/>
          </w:rPr>
          <w:t xml:space="preserve">COG 2017</w:t>
        </w:r>
      </w:hyperlink>
      <w:r w:rsidDel="00000000" w:rsidR="00000000" w:rsidRPr="00000000">
        <w:rPr>
          <w:rtl w:val="0"/>
        </w:rPr>
        <w:t xml:space="preserve">]</w:t>
        <w:br w:type="textWrapping"/>
        <w:t xml:space="preserve">Requires RPLND for all paratesticular boys &gt;10y due to the results of IRS-IV.</w:t>
      </w:r>
    </w:p>
    <w:p w:rsidR="00000000" w:rsidDel="00000000" w:rsidP="00000000" w:rsidRDefault="00000000" w:rsidRPr="00000000" w14:paraId="00000E14">
      <w:pPr>
        <w:numPr>
          <w:ilvl w:val="1"/>
          <w:numId w:val="44"/>
        </w:numPr>
        <w:ind w:left="1440" w:hanging="360"/>
      </w:pPr>
      <w:r w:rsidDel="00000000" w:rsidR="00000000" w:rsidRPr="00000000">
        <w:rPr>
          <w:rtl w:val="0"/>
        </w:rPr>
        <w:t xml:space="preserve">ERMS 40%, ARMS 40%, Spindle and botyroid each 8%, undifferentiated 3%.</w:t>
      </w:r>
    </w:p>
    <w:p w:rsidR="00000000" w:rsidDel="00000000" w:rsidP="00000000" w:rsidRDefault="00000000" w:rsidRPr="00000000" w14:paraId="00000E15">
      <w:pPr>
        <w:numPr>
          <w:ilvl w:val="1"/>
          <w:numId w:val="44"/>
        </w:numPr>
        <w:ind w:left="1440" w:hanging="360"/>
      </w:pPr>
      <w:r w:rsidDel="00000000" w:rsidR="00000000" w:rsidRPr="00000000">
        <w:rPr>
          <w:rtl w:val="0"/>
        </w:rPr>
        <w:t xml:space="preserve">RT given at 3w for LR, 12w for IR, and 15w for HR. </w:t>
      </w:r>
      <w:r w:rsidDel="00000000" w:rsidR="00000000" w:rsidRPr="00000000">
        <w:rPr>
          <w:i w:val="1"/>
          <w:rtl w:val="0"/>
        </w:rPr>
        <w:t xml:space="preserve">Compare to 13w / 4w / 20w on IRSG-D9602.</w:t>
      </w:r>
    </w:p>
    <w:p w:rsidR="00000000" w:rsidDel="00000000" w:rsidP="00000000" w:rsidRDefault="00000000" w:rsidRPr="00000000" w14:paraId="00000E16">
      <w:pPr>
        <w:numPr>
          <w:ilvl w:val="1"/>
          <w:numId w:val="44"/>
        </w:numPr>
        <w:ind w:left="1440" w:hanging="360"/>
      </w:pPr>
      <w:r w:rsidDel="00000000" w:rsidR="00000000" w:rsidRPr="00000000">
        <w:rPr>
          <w:rtl w:val="0"/>
        </w:rPr>
        <w:t xml:space="preserve">Tx delays get additional RT: 1.8 Gy for 2-3 weeks, 3.6 Gy for &gt;3 weeks, no change in dose if &lt; 2 weeks.</w:t>
      </w:r>
    </w:p>
    <w:p w:rsidR="00000000" w:rsidDel="00000000" w:rsidP="00000000" w:rsidRDefault="00000000" w:rsidRPr="00000000" w14:paraId="00000E17">
      <w:pPr>
        <w:rPr/>
      </w:pPr>
      <w:r w:rsidDel="00000000" w:rsidR="00000000" w:rsidRPr="00000000">
        <w:rPr>
          <w:rtl w:val="0"/>
        </w:rPr>
      </w:r>
    </w:p>
    <w:p w:rsidR="00000000" w:rsidDel="00000000" w:rsidP="00000000" w:rsidRDefault="00000000" w:rsidRPr="00000000" w14:paraId="00000E18">
      <w:pPr>
        <w:pStyle w:val="Heading2"/>
        <w:rPr/>
      </w:pPr>
      <w:bookmarkStart w:colFirst="0" w:colLast="0" w:name="_gfnseu5jdcow" w:id="175"/>
      <w:bookmarkEnd w:id="175"/>
      <w:hyperlink w:anchor="_scav0ds6b7xm">
        <w:r w:rsidDel="00000000" w:rsidR="00000000" w:rsidRPr="00000000">
          <w:rPr>
            <w:rtl w:val="0"/>
          </w:rPr>
          <w:t xml:space="preserve">Low Risk</w:t>
        </w:r>
      </w:hyperlink>
      <w:r w:rsidDel="00000000" w:rsidR="00000000" w:rsidRPr="00000000">
        <w:rPr>
          <w:rtl w:val="0"/>
        </w:rPr>
      </w:r>
    </w:p>
    <w:p w:rsidR="00000000" w:rsidDel="00000000" w:rsidP="00000000" w:rsidRDefault="00000000" w:rsidRPr="00000000" w14:paraId="00000E19">
      <w:pPr>
        <w:rPr/>
      </w:pPr>
      <w:r w:rsidDel="00000000" w:rsidR="00000000" w:rsidRPr="00000000">
        <w:rPr>
          <w:rtl w:val="0"/>
        </w:rPr>
        <w:t xml:space="preserve">VA chemotherapy is the backbone of chemotherapy. </w:t>
      </w:r>
      <w:r w:rsidDel="00000000" w:rsidR="00000000" w:rsidRPr="00000000">
        <w:rPr>
          <w:rtl w:val="0"/>
        </w:rPr>
        <w:t xml:space="preserve">Cyclophosphamide may be omitted only in the lowest risk category. Consider 50.4 Gy to orbit at a minimum when omitting C, although 45 Gy is adequate if there is CR. Lower doses of RT may be utilized for R1 resections if low risk, such as 36 Gy, but this requires complete response (not even a wisp of tumor can be seen). Therefore, full dose is usually required and it is rare to stop at 36 Gy.</w:t>
      </w:r>
    </w:p>
    <w:p w:rsidR="00000000" w:rsidDel="00000000" w:rsidP="00000000" w:rsidRDefault="00000000" w:rsidRPr="00000000" w14:paraId="00000E1A">
      <w:pPr>
        <w:rPr/>
      </w:pPr>
      <w:r w:rsidDel="00000000" w:rsidR="00000000" w:rsidRPr="00000000">
        <w:rPr>
          <w:rtl w:val="0"/>
        </w:rPr>
        <w:t xml:space="preserve">Chemotherapy can use VA alone for 45 weeks [</w:t>
      </w:r>
      <w:hyperlink w:anchor="kix.y2m49ugyele6">
        <w:r w:rsidDel="00000000" w:rsidR="00000000" w:rsidRPr="00000000">
          <w:rPr>
            <w:rtl w:val="0"/>
          </w:rPr>
          <w:t xml:space="preserve">D9602</w:t>
        </w:r>
      </w:hyperlink>
      <w:r w:rsidDel="00000000" w:rsidR="00000000" w:rsidRPr="00000000">
        <w:rPr>
          <w:rFonts w:ascii="Cardo" w:cs="Cardo" w:eastAsia="Cardo" w:hAnsi="Cardo"/>
          <w:rtl w:val="0"/>
        </w:rPr>
        <w:t xml:space="preserve">] or VAC x12 weeks→ VA to 22 weeks [</w:t>
      </w:r>
      <w:hyperlink w:anchor="kix.l6kl6263ku4r">
        <w:r w:rsidDel="00000000" w:rsidR="00000000" w:rsidRPr="00000000">
          <w:rPr>
            <w:rtl w:val="0"/>
          </w:rPr>
          <w:t xml:space="preserve">0331</w:t>
        </w:r>
      </w:hyperlink>
      <w:r w:rsidDel="00000000" w:rsidR="00000000" w:rsidRPr="00000000">
        <w:rPr>
          <w:rtl w:val="0"/>
        </w:rPr>
        <w:t xml:space="preserve">]. </w:t>
      </w:r>
    </w:p>
    <w:bookmarkStart w:colFirst="0" w:colLast="0" w:name="kix.y2m49ugyele6" w:id="176"/>
    <w:bookmarkEnd w:id="176"/>
    <w:p w:rsidR="00000000" w:rsidDel="00000000" w:rsidP="00000000" w:rsidRDefault="00000000" w:rsidRPr="00000000" w14:paraId="00000E1B">
      <w:pPr>
        <w:numPr>
          <w:ilvl w:val="0"/>
          <w:numId w:val="44"/>
        </w:numPr>
        <w:ind w:left="720" w:hanging="360"/>
      </w:pPr>
      <w:r w:rsidDel="00000000" w:rsidR="00000000" w:rsidRPr="00000000">
        <w:rPr>
          <w:b w:val="1"/>
          <w:rtl w:val="0"/>
        </w:rPr>
        <w:t xml:space="preserve">COG D9602 </w:t>
      </w:r>
      <w:r w:rsidDel="00000000" w:rsidR="00000000" w:rsidRPr="00000000">
        <w:rPr>
          <w:rtl w:val="0"/>
        </w:rPr>
        <w:t xml:space="preserve">(1997-2004) [</w:t>
      </w:r>
      <w:hyperlink r:id="rId845">
        <w:r w:rsidDel="00000000" w:rsidR="00000000" w:rsidRPr="00000000">
          <w:rPr>
            <w:rtl w:val="0"/>
          </w:rPr>
          <w:t xml:space="preserve">Raney JCO '11</w:t>
        </w:r>
      </w:hyperlink>
      <w:r w:rsidDel="00000000" w:rsidR="00000000" w:rsidRPr="00000000">
        <w:rPr>
          <w:rtl w:val="0"/>
        </w:rPr>
        <w:t xml:space="preserve">]:</w:t>
      </w:r>
      <w:r w:rsidDel="00000000" w:rsidR="00000000" w:rsidRPr="00000000">
        <w:rPr>
          <w:b w:val="1"/>
          <w:rtl w:val="0"/>
        </w:rPr>
        <w:t xml:space="preserve"> Purpose</w:t>
      </w:r>
      <w:r w:rsidDel="00000000" w:rsidR="00000000" w:rsidRPr="00000000">
        <w:rPr>
          <w:rtl w:val="0"/>
        </w:rPr>
        <w:t xml:space="preserve">:</w:t>
      </w:r>
      <w:r w:rsidDel="00000000" w:rsidR="00000000" w:rsidRPr="00000000">
        <w:rPr>
          <w:b w:val="1"/>
          <w:rtl w:val="0"/>
        </w:rPr>
        <w:t xml:space="preserve"> To decrease toxicity</w:t>
      </w:r>
      <w:r w:rsidDel="00000000" w:rsidR="00000000" w:rsidRPr="00000000">
        <w:rPr>
          <w:rtl w:val="0"/>
        </w:rPr>
        <w:t xml:space="preserve">. </w:t>
      </w:r>
      <w:r w:rsidDel="00000000" w:rsidR="00000000" w:rsidRPr="00000000">
        <w:rPr>
          <w:b w:val="1"/>
          <w:rtl w:val="0"/>
        </w:rPr>
        <w:t xml:space="preserve">Reduce RT dose and eliminate C in VLR pts</w:t>
      </w:r>
      <w:r w:rsidDel="00000000" w:rsidR="00000000" w:rsidRPr="00000000">
        <w:rPr>
          <w:rtl w:val="0"/>
        </w:rPr>
        <w:t xml:space="preserve">. </w:t>
      </w:r>
    </w:p>
    <w:p w:rsidR="00000000" w:rsidDel="00000000" w:rsidP="00000000" w:rsidRDefault="00000000" w:rsidRPr="00000000" w14:paraId="00000E1C">
      <w:pPr>
        <w:ind w:left="720" w:firstLine="0"/>
        <w:rPr/>
      </w:pPr>
      <w:r w:rsidDel="00000000" w:rsidR="00000000" w:rsidRPr="00000000">
        <w:rPr>
          <w:rtl w:val="0"/>
        </w:rPr>
        <w:t xml:space="preserve">ERMS with R0, R1 or R2 (orbital only) have good 5y FFS (83%) and OS (95%). Can we reduce RT and eliminate C?</w:t>
      </w:r>
    </w:p>
    <w:p w:rsidR="00000000" w:rsidDel="00000000" w:rsidP="00000000" w:rsidRDefault="00000000" w:rsidRPr="00000000" w14:paraId="00000E1D">
      <w:pPr>
        <w:ind w:left="720" w:firstLine="0"/>
        <w:rPr/>
      </w:pPr>
      <w:r w:rsidDel="00000000" w:rsidR="00000000" w:rsidRPr="00000000">
        <w:rPr>
          <w:rtl w:val="0"/>
        </w:rPr>
        <w:t xml:space="preserve">For Groups A and B, should we be giving lower RT doses than IRS IV? Yes.</w:t>
      </w:r>
    </w:p>
    <w:p w:rsidR="00000000" w:rsidDel="00000000" w:rsidP="00000000" w:rsidRDefault="00000000" w:rsidRPr="00000000" w14:paraId="00000E1E">
      <w:pPr>
        <w:ind w:left="720" w:firstLine="0"/>
        <w:rPr/>
      </w:pPr>
      <w:r w:rsidDel="00000000" w:rsidR="00000000" w:rsidRPr="00000000">
        <w:rPr>
          <w:rtl w:val="0"/>
        </w:rPr>
        <w:t xml:space="preserve">For Group A, should we remove cyclophosphamide? No, but consider lowering dose to reduce toxicity.</w:t>
      </w:r>
    </w:p>
    <w:p w:rsidR="00000000" w:rsidDel="00000000" w:rsidP="00000000" w:rsidRDefault="00000000" w:rsidRPr="00000000" w14:paraId="00000E1F">
      <w:pPr>
        <w:ind w:firstLine="720"/>
        <w:rPr>
          <w:i w:val="1"/>
        </w:rPr>
      </w:pPr>
      <w:r w:rsidDel="00000000" w:rsidR="00000000" w:rsidRPr="00000000">
        <w:rPr>
          <w:rtl w:val="0"/>
        </w:rPr>
        <w:t xml:space="preserve">For R2 Orbit, 45 Gy with VA alone is inadequate. </w:t>
      </w:r>
      <w:r w:rsidDel="00000000" w:rsidR="00000000" w:rsidRPr="00000000">
        <w:rPr>
          <w:i w:val="1"/>
          <w:rtl w:val="0"/>
        </w:rPr>
        <w:t xml:space="preserve">See ARST 0331 below for a 45-50.4 Gy scheme with reduced dose C. </w:t>
      </w:r>
      <w:hyperlink w:anchor="kix.l6kl6263ku4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20">
      <w:pPr>
        <w:ind w:left="720" w:firstLine="0"/>
        <w:rPr>
          <w:i w:val="1"/>
          <w:color w:val="d9d9d9"/>
        </w:rPr>
      </w:pPr>
      <w:r w:rsidDel="00000000" w:rsidR="00000000" w:rsidRPr="00000000">
        <w:rPr>
          <w:rtl w:val="0"/>
        </w:rPr>
        <w:t xml:space="preserve">For R1 ERMS, reduced-dose RT to 36 Gy with VA alone has 20% failure. </w:t>
      </w:r>
      <w:r w:rsidDel="00000000" w:rsidR="00000000" w:rsidRPr="00000000">
        <w:rPr>
          <w:i w:val="1"/>
          <w:rtl w:val="0"/>
        </w:rPr>
        <w:t xml:space="preserve">Consider 41.4 Gy for VA alone or add cytoxan and give 36 Gy (preferred). </w:t>
      </w:r>
      <w:hyperlink w:anchor="kix.l6kl6263ku4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21">
      <w:pPr>
        <w:numPr>
          <w:ilvl w:val="1"/>
          <w:numId w:val="44"/>
        </w:numPr>
        <w:ind w:left="1440" w:hanging="360"/>
      </w:pPr>
      <w:r w:rsidDel="00000000" w:rsidR="00000000" w:rsidRPr="00000000">
        <w:rPr>
          <w:rtl w:val="0"/>
        </w:rPr>
        <w:t xml:space="preserve">Non-randomized. 342 pts. Used prognostic subgroups from IRS-IV.</w:t>
      </w:r>
    </w:p>
    <w:p w:rsidR="00000000" w:rsidDel="00000000" w:rsidP="00000000" w:rsidRDefault="00000000" w:rsidRPr="00000000" w14:paraId="00000E22">
      <w:pPr>
        <w:numPr>
          <w:ilvl w:val="1"/>
          <w:numId w:val="44"/>
        </w:numPr>
        <w:ind w:left="1440" w:hanging="360"/>
      </w:pPr>
      <w:r w:rsidDel="00000000" w:rsidR="00000000" w:rsidRPr="00000000">
        <w:rPr>
          <w:rtl w:val="0"/>
        </w:rPr>
        <w:t xml:space="preserve">RT [</w:t>
      </w:r>
      <w:hyperlink r:id="rId846">
        <w:r w:rsidDel="00000000" w:rsidR="00000000" w:rsidRPr="00000000">
          <w:rPr>
            <w:rtl w:val="0"/>
          </w:rPr>
          <w:t xml:space="preserve">Breneman IJROBP '12</w:t>
        </w:r>
      </w:hyperlink>
      <w:r w:rsidDel="00000000" w:rsidR="00000000" w:rsidRPr="00000000">
        <w:rPr>
          <w:rtl w:val="0"/>
        </w:rPr>
        <w:t xml:space="preserve">]: 36 Gy to R1, involved nodes to 41.4-50.4 Gy, orbital primary to 45 Gy. </w:t>
      </w:r>
    </w:p>
    <w:p w:rsidR="00000000" w:rsidDel="00000000" w:rsidP="00000000" w:rsidRDefault="00000000" w:rsidRPr="00000000" w14:paraId="00000E23">
      <w:pPr>
        <w:numPr>
          <w:ilvl w:val="2"/>
          <w:numId w:val="44"/>
        </w:numPr>
        <w:ind w:left="2160" w:hanging="360"/>
      </w:pPr>
      <w:r w:rsidDel="00000000" w:rsidR="00000000" w:rsidRPr="00000000">
        <w:rPr>
          <w:rtl w:val="0"/>
        </w:rPr>
        <w:t xml:space="preserve">RT given at 4w for R1/2, 12w for vaginal primaries and IIB (LN+) or non-orbital stage I R2, and 28w for vaginal primaries and negative nodes with persistent viable tumor cells.</w:t>
      </w:r>
    </w:p>
    <w:p w:rsidR="00000000" w:rsidDel="00000000" w:rsidP="00000000" w:rsidRDefault="00000000" w:rsidRPr="00000000" w14:paraId="00000E24">
      <w:pPr>
        <w:numPr>
          <w:ilvl w:val="2"/>
          <w:numId w:val="44"/>
        </w:numPr>
        <w:ind w:left="2160" w:hanging="360"/>
      </w:pPr>
      <w:r w:rsidDel="00000000" w:rsidR="00000000" w:rsidRPr="00000000">
        <w:rPr>
          <w:i w:val="1"/>
          <w:rtl w:val="0"/>
        </w:rPr>
        <w:t xml:space="preserve">RT given at 13w for LR, 4w for IR, and 20w for HR on D9602. Compared to 3w / 12w / 15w in IRS V.</w:t>
      </w:r>
      <w:r w:rsidDel="00000000" w:rsidR="00000000" w:rsidRPr="00000000">
        <w:rPr>
          <w:rtl w:val="0"/>
        </w:rPr>
      </w:r>
    </w:p>
    <w:p w:rsidR="00000000" w:rsidDel="00000000" w:rsidP="00000000" w:rsidRDefault="00000000" w:rsidRPr="00000000" w14:paraId="00000E25">
      <w:pPr>
        <w:numPr>
          <w:ilvl w:val="1"/>
          <w:numId w:val="44"/>
        </w:numPr>
        <w:ind w:left="1440" w:hanging="360"/>
      </w:pPr>
      <w:r w:rsidDel="00000000" w:rsidR="00000000" w:rsidRPr="00000000">
        <w:rPr>
          <w:rtl w:val="0"/>
        </w:rPr>
        <w:t xml:space="preserve">For group II-III vaginal (R1-R2), RT is delayed. If N0 with repeat negative biopsies, RT was avoided. 5y FFS 52%.</w:t>
      </w:r>
      <w:r w:rsidDel="00000000" w:rsidR="00000000" w:rsidRPr="00000000">
        <w:rPr>
          <w:rtl w:val="0"/>
        </w:rPr>
      </w:r>
    </w:p>
    <w:p w:rsidR="00000000" w:rsidDel="00000000" w:rsidP="00000000" w:rsidRDefault="00000000" w:rsidRPr="00000000" w14:paraId="00000E26">
      <w:pPr>
        <w:numPr>
          <w:ilvl w:val="1"/>
          <w:numId w:val="44"/>
        </w:numPr>
        <w:ind w:left="1440" w:hanging="360"/>
      </w:pPr>
      <w:r w:rsidDel="00000000" w:rsidR="00000000" w:rsidRPr="00000000">
        <w:rPr>
          <w:b w:val="1"/>
          <w:u w:val="single"/>
          <w:rtl w:val="0"/>
        </w:rPr>
        <w:t xml:space="preserve">Group A (Lowest risk)</w:t>
      </w:r>
      <w:r w:rsidDel="00000000" w:rsidR="00000000" w:rsidRPr="00000000">
        <w:rPr>
          <w:rtl w:val="0"/>
        </w:rPr>
        <w:t xml:space="preserve">:</w:t>
      </w:r>
      <w:r w:rsidDel="00000000" w:rsidR="00000000" w:rsidRPr="00000000">
        <w:rPr>
          <w:b w:val="1"/>
          <w:rtl w:val="0"/>
        </w:rPr>
        <w:t xml:space="preserve"> ERMS Group III orbit </w:t>
      </w:r>
      <w:r w:rsidDel="00000000" w:rsidR="00000000" w:rsidRPr="00000000">
        <w:rPr>
          <w:rtl w:val="0"/>
        </w:rPr>
        <w:t xml:space="preserve">(R2), </w:t>
      </w:r>
      <w:r w:rsidDel="00000000" w:rsidR="00000000" w:rsidRPr="00000000">
        <w:rPr>
          <w:b w:val="1"/>
          <w:rtl w:val="0"/>
        </w:rPr>
        <w:t xml:space="preserve">Stage 1 group I/IIA</w:t>
      </w:r>
      <w:r w:rsidDel="00000000" w:rsidR="00000000" w:rsidRPr="00000000">
        <w:rPr>
          <w:rtl w:val="0"/>
        </w:rPr>
        <w:t xml:space="preserve"> (R1, no LN), </w:t>
      </w:r>
      <w:r w:rsidDel="00000000" w:rsidR="00000000" w:rsidRPr="00000000">
        <w:rPr>
          <w:b w:val="1"/>
          <w:rtl w:val="0"/>
        </w:rPr>
        <w:t xml:space="preserve">Stage 2 group I </w:t>
      </w:r>
      <w:r w:rsidDel="00000000" w:rsidR="00000000" w:rsidRPr="00000000">
        <w:rPr>
          <w:rtl w:val="0"/>
        </w:rPr>
        <w:t xml:space="preserve">(R0).</w:t>
      </w:r>
    </w:p>
    <w:p w:rsidR="00000000" w:rsidDel="00000000" w:rsidP="00000000" w:rsidRDefault="00000000" w:rsidRPr="00000000" w14:paraId="00000E27">
      <w:pPr>
        <w:ind w:left="1440" w:firstLine="0"/>
        <w:rPr/>
      </w:pPr>
      <w:r w:rsidDel="00000000" w:rsidR="00000000" w:rsidRPr="00000000">
        <w:rPr>
          <w:b w:val="1"/>
          <w:rtl w:val="0"/>
        </w:rPr>
        <w:t xml:space="preserve">VA x45w with RT for R1</w:t>
      </w:r>
      <w:r w:rsidDel="00000000" w:rsidR="00000000" w:rsidRPr="00000000">
        <w:rPr>
          <w:rtl w:val="0"/>
        </w:rPr>
        <w:t xml:space="preserve">. RT reduced dose from IRS III-IV: 45 Gy for R2 orbit, 36 Gy for stage 1 R1. </w:t>
      </w:r>
    </w:p>
    <w:p w:rsidR="00000000" w:rsidDel="00000000" w:rsidP="00000000" w:rsidRDefault="00000000" w:rsidRPr="00000000" w14:paraId="00000E28">
      <w:pPr>
        <w:ind w:left="1440" w:firstLine="0"/>
        <w:rPr/>
      </w:pPr>
      <w:r w:rsidDel="00000000" w:rsidR="00000000" w:rsidRPr="00000000">
        <w:rPr>
          <w:rtl w:val="0"/>
        </w:rPr>
        <w:t xml:space="preserve">Treated with VA + higher dose RT on IRS III/IV, though IV suggested addition of C (D9602 omitted C).</w:t>
      </w:r>
    </w:p>
    <w:p w:rsidR="00000000" w:rsidDel="00000000" w:rsidP="00000000" w:rsidRDefault="00000000" w:rsidRPr="00000000" w14:paraId="00000E29">
      <w:pPr>
        <w:ind w:left="1440" w:firstLine="0"/>
        <w:rPr/>
      </w:pPr>
      <w:r w:rsidDel="00000000" w:rsidR="00000000" w:rsidRPr="00000000">
        <w:rPr>
          <w:rFonts w:ascii="Cardo" w:cs="Cardo" w:eastAsia="Cardo" w:hAnsi="Cardo"/>
          <w:rtl w:val="0"/>
        </w:rPr>
        <w:t xml:space="preserve">Compared to IRS-IV, doses were reduced for ERMS R2 orbit from 50 or 59 Gy to 45 Gy and Stage 1 Group IIA from 41.4→ 36 Gy [</w:t>
      </w:r>
      <w:hyperlink r:id="rId847">
        <w:r w:rsidDel="00000000" w:rsidR="00000000" w:rsidRPr="00000000">
          <w:rPr>
            <w:rtl w:val="0"/>
          </w:rPr>
          <w:t xml:space="preserve">Regine St. Jude IJROBP '95</w:t>
        </w:r>
      </w:hyperlink>
      <w:r w:rsidDel="00000000" w:rsidR="00000000" w:rsidRPr="00000000">
        <w:rPr>
          <w:rtl w:val="0"/>
        </w:rPr>
        <w:t xml:space="preserve">, </w:t>
      </w:r>
      <w:hyperlink r:id="rId848">
        <w:r w:rsidDel="00000000" w:rsidR="00000000" w:rsidRPr="00000000">
          <w:rPr>
            <w:rtl w:val="0"/>
          </w:rPr>
          <w:t xml:space="preserve">Mandell MSKCC JCO '90</w:t>
        </w:r>
      </w:hyperlink>
      <w:r w:rsidDel="00000000" w:rsidR="00000000" w:rsidRPr="00000000">
        <w:rPr>
          <w:rtl w:val="0"/>
        </w:rPr>
        <w:t xml:space="preserve">].</w:t>
      </w:r>
    </w:p>
    <w:p w:rsidR="00000000" w:rsidDel="00000000" w:rsidP="00000000" w:rsidRDefault="00000000" w:rsidRPr="00000000" w14:paraId="00000E2A">
      <w:pPr>
        <w:ind w:left="1440" w:firstLine="0"/>
        <w:rPr/>
      </w:pPr>
      <w:r w:rsidDel="00000000" w:rsidR="00000000" w:rsidRPr="00000000">
        <w:rPr>
          <w:rtl w:val="0"/>
        </w:rPr>
        <w:t xml:space="preserve">5y FFS 89%, though 5y FFS 86% for Group III orbit and 5y FFS 81% for ERMS Group IIA.</w:t>
      </w:r>
    </w:p>
    <w:p w:rsidR="00000000" w:rsidDel="00000000" w:rsidP="00000000" w:rsidRDefault="00000000" w:rsidRPr="00000000" w14:paraId="00000E2B">
      <w:pPr>
        <w:numPr>
          <w:ilvl w:val="2"/>
          <w:numId w:val="44"/>
        </w:numPr>
        <w:ind w:left="2160" w:hanging="360"/>
      </w:pPr>
      <w:r w:rsidDel="00000000" w:rsidR="00000000" w:rsidRPr="00000000">
        <w:rPr>
          <w:rtl w:val="0"/>
        </w:rPr>
        <w:t xml:space="preserve">Stage I ERMS, up to IIA (R1) without cytoxan and 36 Gy with nearly 20% LF at 5y.</w:t>
        <w:br w:type="textWrapping"/>
      </w:r>
      <w:r w:rsidDel="00000000" w:rsidR="00000000" w:rsidRPr="00000000">
        <w:rPr>
          <w:i w:val="1"/>
          <w:rtl w:val="0"/>
        </w:rPr>
        <w:t xml:space="preserve">It </w:t>
      </w:r>
      <w:r w:rsidDel="00000000" w:rsidR="00000000" w:rsidRPr="00000000">
        <w:rPr>
          <w:i w:val="1"/>
          <w:rtl w:val="0"/>
        </w:rPr>
        <w:t xml:space="preserve">may not be</w:t>
      </w:r>
      <w:r w:rsidDel="00000000" w:rsidR="00000000" w:rsidRPr="00000000">
        <w:rPr>
          <w:i w:val="1"/>
          <w:rtl w:val="0"/>
        </w:rPr>
        <w:t xml:space="preserve"> safe to omit cytoxan with low dose 36 Gy RT for R1 ERMS patients, LF was ~10% on IRS IV.</w:t>
      </w:r>
    </w:p>
    <w:p w:rsidR="00000000" w:rsidDel="00000000" w:rsidP="00000000" w:rsidRDefault="00000000" w:rsidRPr="00000000" w14:paraId="00000E2C">
      <w:pPr>
        <w:ind w:left="2160" w:firstLine="0"/>
        <w:rPr>
          <w:vertAlign w:val="superscript"/>
        </w:rPr>
      </w:pPr>
      <w:r w:rsidDel="00000000" w:rsidR="00000000" w:rsidRPr="00000000">
        <w:rPr>
          <w:rtl w:val="0"/>
        </w:rPr>
        <w:t xml:space="preserve">Preferred: Consider 41.4 Gy instead of 36 Gy for VA alone, or add cytoxan and give 36 Gy (preferred). </w:t>
      </w:r>
      <w:hyperlink w:anchor="kix.l6kl6263ku4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2D">
      <w:pPr>
        <w:numPr>
          <w:ilvl w:val="2"/>
          <w:numId w:val="44"/>
        </w:numPr>
        <w:ind w:left="2160" w:hanging="360"/>
      </w:pPr>
      <w:r w:rsidDel="00000000" w:rsidR="00000000" w:rsidRPr="00000000">
        <w:rPr>
          <w:rtl w:val="0"/>
        </w:rPr>
        <w:t xml:space="preserve">Orbit: Stage 1 ERMS, III (R2) without cytoxan and 45 Gy with nearly 15% LF at 5y.</w:t>
      </w:r>
    </w:p>
    <w:p w:rsidR="00000000" w:rsidDel="00000000" w:rsidP="00000000" w:rsidRDefault="00000000" w:rsidRPr="00000000" w14:paraId="00000E2E">
      <w:pPr>
        <w:ind w:left="2160" w:firstLine="0"/>
        <w:rPr/>
      </w:pPr>
      <w:r w:rsidDel="00000000" w:rsidR="00000000" w:rsidRPr="00000000">
        <w:rPr>
          <w:i w:val="1"/>
          <w:rtl w:val="0"/>
        </w:rPr>
        <w:t xml:space="preserve">It</w:t>
      </w:r>
      <w:r w:rsidDel="00000000" w:rsidR="00000000" w:rsidRPr="00000000">
        <w:rPr>
          <w:i w:val="1"/>
          <w:rtl w:val="0"/>
        </w:rPr>
        <w:t xml:space="preserve"> may not be </w:t>
      </w:r>
      <w:r w:rsidDel="00000000" w:rsidR="00000000" w:rsidRPr="00000000">
        <w:rPr>
          <w:i w:val="1"/>
          <w:rtl w:val="0"/>
        </w:rPr>
        <w:t xml:space="preserve">safe to omit cytoxan in R2 orbit patients, as local failure was only 5% on IRS IV.</w:t>
      </w:r>
      <w:r w:rsidDel="00000000" w:rsidR="00000000" w:rsidRPr="00000000">
        <w:rPr>
          <w:rtl w:val="0"/>
        </w:rPr>
      </w:r>
    </w:p>
    <w:p w:rsidR="00000000" w:rsidDel="00000000" w:rsidP="00000000" w:rsidRDefault="00000000" w:rsidRPr="00000000" w14:paraId="00000E2F">
      <w:pPr>
        <w:numPr>
          <w:ilvl w:val="1"/>
          <w:numId w:val="44"/>
        </w:numPr>
        <w:ind w:left="1440" w:hanging="360"/>
      </w:pPr>
      <w:r w:rsidDel="00000000" w:rsidR="00000000" w:rsidRPr="00000000">
        <w:rPr>
          <w:b w:val="1"/>
          <w:u w:val="single"/>
          <w:rtl w:val="0"/>
        </w:rPr>
        <w:t xml:space="preserve">Group B (Low risk)</w:t>
      </w:r>
      <w:r w:rsidDel="00000000" w:rsidR="00000000" w:rsidRPr="00000000">
        <w:rPr>
          <w:rtl w:val="0"/>
        </w:rPr>
        <w:t xml:space="preserve">: </w:t>
      </w:r>
      <w:r w:rsidDel="00000000" w:rsidR="00000000" w:rsidRPr="00000000">
        <w:rPr>
          <w:b w:val="1"/>
          <w:rtl w:val="0"/>
        </w:rPr>
        <w:t xml:space="preserve">ERMS Stage 1 LN ± R1 or R2 non-orbit, Stage 2 group II</w:t>
      </w:r>
      <w:r w:rsidDel="00000000" w:rsidR="00000000" w:rsidRPr="00000000">
        <w:rPr>
          <w:rtl w:val="0"/>
        </w:rPr>
        <w:t xml:space="preserve"> (R1)</w:t>
      </w:r>
      <w:r w:rsidDel="00000000" w:rsidR="00000000" w:rsidRPr="00000000">
        <w:rPr>
          <w:b w:val="1"/>
          <w:rtl w:val="0"/>
        </w:rPr>
        <w:t xml:space="preserve">, Stage 3 group I-II</w:t>
      </w:r>
      <w:r w:rsidDel="00000000" w:rsidR="00000000" w:rsidRPr="00000000">
        <w:rPr>
          <w:rtl w:val="0"/>
        </w:rPr>
        <w:t xml:space="preserve">.</w:t>
      </w:r>
    </w:p>
    <w:p w:rsidR="00000000" w:rsidDel="00000000" w:rsidP="00000000" w:rsidRDefault="00000000" w:rsidRPr="00000000" w14:paraId="00000E30">
      <w:pPr>
        <w:ind w:left="1440" w:firstLine="0"/>
        <w:rPr/>
      </w:pPr>
      <w:r w:rsidDel="00000000" w:rsidR="00000000" w:rsidRPr="00000000">
        <w:rPr>
          <w:b w:val="1"/>
          <w:rtl w:val="0"/>
        </w:rPr>
        <w:t xml:space="preserve">VAC x45w + RT</w:t>
      </w:r>
      <w:r w:rsidDel="00000000" w:rsidR="00000000" w:rsidRPr="00000000">
        <w:rPr>
          <w:rFonts w:ascii="Cardo" w:cs="Cardo" w:eastAsia="Cardo" w:hAnsi="Cardo"/>
          <w:rtl w:val="0"/>
        </w:rPr>
        <w:t xml:space="preserve">. RT is reduced dose from IRS III-IV (e.g. 41.4→ 36 for R1). Cyclophosphamide cumulative 28.6. </w:t>
      </w:r>
    </w:p>
    <w:p w:rsidR="00000000" w:rsidDel="00000000" w:rsidP="00000000" w:rsidRDefault="00000000" w:rsidRPr="00000000" w14:paraId="00000E31">
      <w:pPr>
        <w:numPr>
          <w:ilvl w:val="2"/>
          <w:numId w:val="44"/>
        </w:numPr>
        <w:ind w:left="2160" w:hanging="360"/>
      </w:pPr>
      <w:r w:rsidDel="00000000" w:rsidR="00000000" w:rsidRPr="00000000">
        <w:rPr>
          <w:rtl w:val="0"/>
        </w:rPr>
        <w:t xml:space="preserve">5y FFS 85%. 5y FFS for stage 2-3 R1 of 94%, while 5y failure was at least 10% on IRS-III and IV.</w:t>
      </w:r>
    </w:p>
    <w:p w:rsidR="00000000" w:rsidDel="00000000" w:rsidP="00000000" w:rsidRDefault="00000000" w:rsidRPr="00000000" w14:paraId="00000E32">
      <w:pPr>
        <w:ind w:left="2160" w:firstLine="0"/>
        <w:rPr>
          <w:i w:val="1"/>
        </w:rPr>
      </w:pPr>
      <w:r w:rsidDel="00000000" w:rsidR="00000000" w:rsidRPr="00000000">
        <w:rPr>
          <w:i w:val="1"/>
          <w:rtl w:val="0"/>
        </w:rPr>
        <w:t xml:space="preserve">As a result, Stage 2 group II (R1) were then classified into the Lower Risk subset 1 on 0331. </w:t>
      </w:r>
    </w:p>
    <w:bookmarkStart w:colFirst="0" w:colLast="0" w:name="kix.l6kl6263ku4r" w:id="177"/>
    <w:bookmarkEnd w:id="177"/>
    <w:p w:rsidR="00000000" w:rsidDel="00000000" w:rsidP="00000000" w:rsidRDefault="00000000" w:rsidRPr="00000000" w14:paraId="00000E33">
      <w:pPr>
        <w:numPr>
          <w:ilvl w:val="0"/>
          <w:numId w:val="44"/>
        </w:numPr>
        <w:ind w:left="720" w:hanging="360"/>
      </w:pPr>
      <w:r w:rsidDel="00000000" w:rsidR="00000000" w:rsidRPr="00000000">
        <w:rPr>
          <w:b w:val="1"/>
          <w:rtl w:val="0"/>
        </w:rPr>
        <w:t xml:space="preserve">ARST 0331 </w:t>
      </w:r>
      <w:r w:rsidDel="00000000" w:rsidR="00000000" w:rsidRPr="00000000">
        <w:rPr>
          <w:rtl w:val="0"/>
        </w:rPr>
        <w:t xml:space="preserve">(2004-2010) [</w:t>
      </w:r>
      <w:hyperlink r:id="rId849">
        <w:r w:rsidDel="00000000" w:rsidR="00000000" w:rsidRPr="00000000">
          <w:rPr>
            <w:rtl w:val="0"/>
          </w:rPr>
          <w:t xml:space="preserve">Walterhouse JCO '14</w:t>
        </w:r>
      </w:hyperlink>
      <w:r w:rsidDel="00000000" w:rsidR="00000000" w:rsidRPr="00000000">
        <w:rPr>
          <w:rtl w:val="0"/>
        </w:rPr>
        <w:t xml:space="preserve">, </w:t>
      </w:r>
      <w:hyperlink r:id="rId850">
        <w:r w:rsidDel="00000000" w:rsidR="00000000" w:rsidRPr="00000000">
          <w:rPr>
            <w:rtl w:val="0"/>
          </w:rPr>
          <w:t xml:space="preserve">Cancer '17</w:t>
        </w:r>
      </w:hyperlink>
      <w:r w:rsidDel="00000000" w:rsidR="00000000" w:rsidRPr="00000000">
        <w:rPr>
          <w:rtl w:val="0"/>
        </w:rPr>
        <w:t xml:space="preserve">]: Noninferiority. </w:t>
      </w:r>
      <w:r w:rsidDel="00000000" w:rsidR="00000000" w:rsidRPr="00000000">
        <w:rPr>
          <w:b w:val="1"/>
          <w:rtl w:val="0"/>
        </w:rPr>
        <w:t xml:space="preserve">R1 ERMS &amp; Orbit: VAC (4.8) + RT</w:t>
      </w:r>
      <w:r w:rsidDel="00000000" w:rsidR="00000000" w:rsidRPr="00000000">
        <w:rPr>
          <w:rtl w:val="0"/>
        </w:rPr>
        <w:t xml:space="preserve">.</w:t>
        <w:br w:type="textWrapping"/>
        <w:t xml:space="preserve">IRS III/IV used high dose Cyclophosphamide (26.4). Goal: To reduce cyclophosphamide dose (4.8) and length of therapy.</w:t>
      </w:r>
    </w:p>
    <w:p w:rsidR="00000000" w:rsidDel="00000000" w:rsidP="00000000" w:rsidRDefault="00000000" w:rsidRPr="00000000" w14:paraId="00000E34">
      <w:pPr>
        <w:ind w:left="720" w:firstLine="0"/>
        <w:rPr/>
      </w:pPr>
      <w:r w:rsidDel="00000000" w:rsidR="00000000" w:rsidRPr="00000000">
        <w:rPr>
          <w:rtl w:val="0"/>
        </w:rPr>
        <w:t xml:space="preserve">For subsets 1&amp;2, should we lower the dose of cyclophosphamide to preserve fertility? Yes for 1 (LR), but no for 2 (IR). </w:t>
      </w:r>
    </w:p>
    <w:p w:rsidR="00000000" w:rsidDel="00000000" w:rsidP="00000000" w:rsidRDefault="00000000" w:rsidRPr="00000000" w14:paraId="00000E35">
      <w:pPr>
        <w:ind w:left="720" w:firstLine="0"/>
        <w:rPr/>
      </w:pPr>
      <w:r w:rsidDel="00000000" w:rsidR="00000000" w:rsidRPr="00000000">
        <w:rPr>
          <w:rtl w:val="0"/>
        </w:rPr>
        <w:t xml:space="preserve">For subset 1, should we use shorter duration chemo? Yes, 22 weeks is okay. </w:t>
      </w:r>
    </w:p>
    <w:p w:rsidR="00000000" w:rsidDel="00000000" w:rsidP="00000000" w:rsidRDefault="00000000" w:rsidRPr="00000000" w14:paraId="00000E36">
      <w:pPr>
        <w:ind w:left="720" w:firstLine="0"/>
        <w:rPr>
          <w:vertAlign w:val="superscript"/>
        </w:rPr>
      </w:pPr>
      <w:r w:rsidDel="00000000" w:rsidR="00000000" w:rsidRPr="00000000">
        <w:rPr>
          <w:rtl w:val="0"/>
        </w:rPr>
        <w:t xml:space="preserve">Can we avoid RT for group III vaginal tumors with CR? N</w:t>
      </w:r>
      <w:r w:rsidDel="00000000" w:rsidR="00000000" w:rsidRPr="00000000">
        <w:rPr>
          <w:rtl w:val="0"/>
        </w:rPr>
        <w:t xml:space="preserve">o. </w:t>
      </w:r>
      <w:hyperlink w:anchor="39qgus7pa27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37">
      <w:pPr>
        <w:numPr>
          <w:ilvl w:val="1"/>
          <w:numId w:val="44"/>
        </w:numPr>
        <w:ind w:left="1440" w:hanging="360"/>
      </w:pPr>
      <w:r w:rsidDel="00000000" w:rsidR="00000000" w:rsidRPr="00000000">
        <w:rPr>
          <w:u w:val="single"/>
          <w:rtl w:val="0"/>
        </w:rPr>
        <w:t xml:space="preserve">Subset 1 (Lower risk)</w:t>
      </w:r>
      <w:r w:rsidDel="00000000" w:rsidR="00000000" w:rsidRPr="00000000">
        <w:rPr>
          <w:rtl w:val="0"/>
        </w:rPr>
        <w:t xml:space="preserve">: </w:t>
      </w:r>
      <w:r w:rsidDel="00000000" w:rsidR="00000000" w:rsidRPr="00000000">
        <w:rPr>
          <w:b w:val="1"/>
          <w:rtl w:val="0"/>
        </w:rPr>
        <w:t xml:space="preserve">ERMS Stage 1-2 up to R1, includes R2 Orbit</w:t>
      </w:r>
      <w:r w:rsidDel="00000000" w:rsidR="00000000" w:rsidRPr="00000000">
        <w:rPr>
          <w:rtl w:val="0"/>
        </w:rPr>
        <w:t xml:space="preserve">.</w:t>
      </w:r>
    </w:p>
    <w:p w:rsidR="00000000" w:rsidDel="00000000" w:rsidP="00000000" w:rsidRDefault="00000000" w:rsidRPr="00000000" w14:paraId="00000E38">
      <w:pPr>
        <w:ind w:left="1440" w:firstLine="0"/>
        <w:rPr/>
      </w:pPr>
      <w:r w:rsidDel="00000000" w:rsidR="00000000" w:rsidRPr="00000000">
        <w:rPr>
          <w:rtl w:val="0"/>
        </w:rPr>
        <w:t xml:space="preserve">271 pts. </w:t>
      </w:r>
      <w:r w:rsidDel="00000000" w:rsidR="00000000" w:rsidRPr="00000000">
        <w:rPr>
          <w:rFonts w:ascii="Cardo" w:cs="Cardo" w:eastAsia="Cardo" w:hAnsi="Cardo"/>
          <w:b w:val="1"/>
          <w:rtl w:val="0"/>
        </w:rPr>
        <w:t xml:space="preserve">VAC x4c (reduced chemo - 4.8 C)→ RT at 13w </w:t>
      </w:r>
      <w:r w:rsidDel="00000000" w:rsidR="00000000" w:rsidRPr="00000000">
        <w:rPr>
          <w:rtl w:val="0"/>
        </w:rPr>
        <w:t xml:space="preserve">(if R1 or R2) </w:t>
      </w:r>
      <w:r w:rsidDel="00000000" w:rsidR="00000000" w:rsidRPr="00000000">
        <w:rPr>
          <w:b w:val="1"/>
          <w:rtl w:val="0"/>
        </w:rPr>
        <w:t xml:space="preserve">+ VA x4c over </w:t>
      </w:r>
      <w:r w:rsidDel="00000000" w:rsidR="00000000" w:rsidRPr="00000000">
        <w:rPr>
          <w:b w:val="1"/>
          <w:rtl w:val="0"/>
        </w:rPr>
        <w:t xml:space="preserve">22w</w:t>
      </w:r>
      <w:r w:rsidDel="00000000" w:rsidR="00000000" w:rsidRPr="00000000">
        <w:rPr>
          <w:rtl w:val="0"/>
        </w:rPr>
        <w:t xml:space="preserve">. MFU 4y.</w:t>
      </w:r>
    </w:p>
    <w:p w:rsidR="00000000" w:rsidDel="00000000" w:rsidP="00000000" w:rsidRDefault="00000000" w:rsidRPr="00000000" w14:paraId="00000E39">
      <w:pPr>
        <w:ind w:left="1440" w:firstLine="0"/>
        <w:rPr/>
      </w:pPr>
      <w:r w:rsidDel="00000000" w:rsidR="00000000" w:rsidRPr="00000000">
        <w:rPr>
          <w:rFonts w:ascii="Cardo" w:cs="Cardo" w:eastAsia="Cardo" w:hAnsi="Cardo"/>
          <w:rtl w:val="0"/>
        </w:rPr>
        <w:t xml:space="preserve">Outcomes maintained: 3y FFS 89%. 3y OS 98%. 3y cumulative incidence of LF / RF / DF of 8→ 2→ 3%.</w:t>
      </w:r>
    </w:p>
    <w:p w:rsidR="00000000" w:rsidDel="00000000" w:rsidP="00000000" w:rsidRDefault="00000000" w:rsidRPr="00000000" w14:paraId="00000E3A">
      <w:pPr>
        <w:ind w:left="1440" w:firstLine="0"/>
        <w:rPr>
          <w:i w:val="1"/>
        </w:rPr>
      </w:pPr>
      <w:r w:rsidDel="00000000" w:rsidR="00000000" w:rsidRPr="00000000">
        <w:rPr>
          <w:rFonts w:ascii="Cardo" w:cs="Cardo" w:eastAsia="Cardo" w:hAnsi="Cardo"/>
          <w:rtl w:val="0"/>
        </w:rPr>
        <w:t xml:space="preserve">5y FFS for R2 Orbit PR-SD / CR at week 12 of 84→ 100%. </w:t>
      </w:r>
      <w:r w:rsidDel="00000000" w:rsidR="00000000" w:rsidRPr="00000000">
        <w:rPr>
          <w:i w:val="1"/>
          <w:rtl w:val="0"/>
        </w:rPr>
        <w:t xml:space="preserve">Perhaps a higher dose than 45 Gy should be used for Orbit in PR-SD. Consider 50.4 Gy for orbit if PR-SD at week 12 in context of reduced dose cyclophosphamide.</w:t>
      </w:r>
    </w:p>
    <w:p w:rsidR="00000000" w:rsidDel="00000000" w:rsidP="00000000" w:rsidRDefault="00000000" w:rsidRPr="00000000" w14:paraId="00000E3B">
      <w:pPr>
        <w:numPr>
          <w:ilvl w:val="2"/>
          <w:numId w:val="44"/>
        </w:numPr>
        <w:ind w:left="2160" w:hanging="360"/>
      </w:pPr>
      <w:r w:rsidDel="00000000" w:rsidR="00000000" w:rsidRPr="00000000">
        <w:rPr>
          <w:rtl w:val="0"/>
        </w:rPr>
        <w:t xml:space="preserve">RT (13w): No RT for Group I tumors, 36 Gy for R1, 41.4 Gy for LN or R2, 45 Gy for orbit. </w:t>
      </w:r>
    </w:p>
    <w:p w:rsidR="00000000" w:rsidDel="00000000" w:rsidP="00000000" w:rsidRDefault="00000000" w:rsidRPr="00000000" w14:paraId="00000E3C">
      <w:pPr>
        <w:numPr>
          <w:ilvl w:val="2"/>
          <w:numId w:val="44"/>
        </w:numPr>
        <w:ind w:left="2160" w:hanging="360"/>
      </w:pPr>
      <w:r w:rsidDel="00000000" w:rsidR="00000000" w:rsidRPr="00000000">
        <w:rPr>
          <w:rtl w:val="0"/>
        </w:rPr>
        <w:t xml:space="preserve">Vaginal tumors: If R1, RT delayed if undetectable by vaginoscopy at 12w, and omitted if NED at 24w. This was later modified after September 2009 to include RT given concern for recurrences even in context of NED at 24w.</w:t>
      </w:r>
    </w:p>
    <w:p w:rsidR="00000000" w:rsidDel="00000000" w:rsidP="00000000" w:rsidRDefault="00000000" w:rsidRPr="00000000" w14:paraId="00000E3D">
      <w:pPr>
        <w:numPr>
          <w:ilvl w:val="2"/>
          <w:numId w:val="44"/>
        </w:numPr>
        <w:ind w:left="2160" w:hanging="360"/>
      </w:pPr>
      <w:r w:rsidDel="00000000" w:rsidR="00000000" w:rsidRPr="00000000">
        <w:rPr>
          <w:rtl w:val="0"/>
        </w:rPr>
        <w:t xml:space="preserve">ERMS with R0 or Orbital R2 have an excellent 5y FFS of 83% and 5y OS of 95%. </w:t>
      </w:r>
    </w:p>
    <w:p w:rsidR="00000000" w:rsidDel="00000000" w:rsidP="00000000" w:rsidRDefault="00000000" w:rsidRPr="00000000" w14:paraId="00000E3E">
      <w:pPr>
        <w:numPr>
          <w:ilvl w:val="2"/>
          <w:numId w:val="44"/>
        </w:numPr>
        <w:ind w:left="2160" w:hanging="360"/>
      </w:pPr>
      <w:r w:rsidDel="00000000" w:rsidR="00000000" w:rsidRPr="00000000">
        <w:rPr>
          <w:rtl w:val="0"/>
        </w:rPr>
        <w:t xml:space="preserve">Paratesticular tumors had the most favorable outcome.</w:t>
      </w:r>
    </w:p>
    <w:p w:rsidR="00000000" w:rsidDel="00000000" w:rsidP="00000000" w:rsidRDefault="00000000" w:rsidRPr="00000000" w14:paraId="00000E3F">
      <w:pPr>
        <w:numPr>
          <w:ilvl w:val="1"/>
          <w:numId w:val="44"/>
        </w:numPr>
        <w:ind w:left="1440" w:hanging="360"/>
      </w:pPr>
      <w:r w:rsidDel="00000000" w:rsidR="00000000" w:rsidRPr="00000000">
        <w:rPr>
          <w:u w:val="single"/>
          <w:rtl w:val="0"/>
        </w:rPr>
        <w:t xml:space="preserve">Subset 2 (Low risk)</w:t>
      </w:r>
      <w:r w:rsidDel="00000000" w:rsidR="00000000" w:rsidRPr="00000000">
        <w:rPr>
          <w:rtl w:val="0"/>
        </w:rPr>
        <w:t xml:space="preserve">: </w:t>
      </w:r>
      <w:r w:rsidDel="00000000" w:rsidR="00000000" w:rsidRPr="00000000">
        <w:rPr>
          <w:b w:val="1"/>
          <w:rtl w:val="0"/>
        </w:rPr>
        <w:t xml:space="preserve">ERMS Stage 1, R2 non-orbit or Stage 3, group I/II </w:t>
      </w:r>
      <w:r w:rsidDel="00000000" w:rsidR="00000000" w:rsidRPr="00000000">
        <w:rPr>
          <w:rtl w:val="0"/>
        </w:rPr>
        <w:t xml:space="preserve">(R0-R1). </w:t>
      </w:r>
      <w:r w:rsidDel="00000000" w:rsidR="00000000" w:rsidRPr="00000000">
        <w:rPr>
          <w:rtl w:val="0"/>
        </w:rPr>
      </w:r>
    </w:p>
    <w:p w:rsidR="00000000" w:rsidDel="00000000" w:rsidP="00000000" w:rsidRDefault="00000000" w:rsidRPr="00000000" w14:paraId="00000E40">
      <w:pPr>
        <w:ind w:left="1440" w:firstLine="0"/>
        <w:rPr/>
      </w:pPr>
      <w:r w:rsidDel="00000000" w:rsidR="00000000" w:rsidRPr="00000000">
        <w:rPr>
          <w:rtl w:val="0"/>
        </w:rPr>
        <w:t xml:space="preserve">66 pts. </w:t>
      </w:r>
      <w:r w:rsidDel="00000000" w:rsidR="00000000" w:rsidRPr="00000000">
        <w:rPr>
          <w:rFonts w:ascii="Cardo" w:cs="Cardo" w:eastAsia="Cardo" w:hAnsi="Cardo"/>
          <w:b w:val="1"/>
          <w:rtl w:val="0"/>
        </w:rPr>
        <w:t xml:space="preserve">VAC x4c (reduced chemo - 4.8 C)→ RT at 13w </w:t>
      </w:r>
      <w:r w:rsidDel="00000000" w:rsidR="00000000" w:rsidRPr="00000000">
        <w:rPr>
          <w:rtl w:val="0"/>
        </w:rPr>
        <w:t xml:space="preserve">(if R1 or R2) </w:t>
      </w:r>
      <w:r w:rsidDel="00000000" w:rsidR="00000000" w:rsidRPr="00000000">
        <w:rPr>
          <w:b w:val="1"/>
          <w:rtl w:val="0"/>
        </w:rPr>
        <w:t xml:space="preserve">+ VA over</w:t>
      </w:r>
      <w:r w:rsidDel="00000000" w:rsidR="00000000" w:rsidRPr="00000000">
        <w:rPr>
          <w:b w:val="1"/>
          <w:rtl w:val="0"/>
        </w:rPr>
        <w:t xml:space="preserve"> 46w</w:t>
      </w:r>
      <w:r w:rsidDel="00000000" w:rsidR="00000000" w:rsidRPr="00000000">
        <w:rPr>
          <w:rtl w:val="0"/>
        </w:rPr>
        <w:t xml:space="preserve">.</w:t>
      </w:r>
      <w:r w:rsidDel="00000000" w:rsidR="00000000" w:rsidRPr="00000000">
        <w:rPr>
          <w:rtl w:val="0"/>
        </w:rPr>
        <w:t xml:space="preserve"> MFU 3.5y. </w:t>
        <w:br w:type="textWrapping"/>
        <w:t xml:space="preserve">More failures than expected with lower dose cyclophosphamide. Higher LR at vaginal site if CR and no RT. </w:t>
      </w:r>
    </w:p>
    <w:p w:rsidR="00000000" w:rsidDel="00000000" w:rsidP="00000000" w:rsidRDefault="00000000" w:rsidRPr="00000000" w14:paraId="00000E41">
      <w:pPr>
        <w:ind w:left="1440" w:firstLine="0"/>
        <w:rPr/>
      </w:pPr>
      <w:r w:rsidDel="00000000" w:rsidR="00000000" w:rsidRPr="00000000">
        <w:rPr>
          <w:rtl w:val="0"/>
        </w:rPr>
        <w:t xml:space="preserve">3y FFS 70%, 3y OS 92%. 3y vaginal FFS 57%. Excluding vaginals, 3y FFS of 77% is worse than [</w:t>
      </w:r>
      <w:hyperlink w:anchor="kix.y2m49ugyele6">
        <w:r w:rsidDel="00000000" w:rsidR="00000000" w:rsidRPr="00000000">
          <w:rPr>
            <w:rtl w:val="0"/>
          </w:rPr>
          <w:t xml:space="preserve">D9602</w:t>
        </w:r>
      </w:hyperlink>
      <w:r w:rsidDel="00000000" w:rsidR="00000000" w:rsidRPr="00000000">
        <w:rPr>
          <w:rtl w:val="0"/>
        </w:rPr>
        <w:t xml:space="preserve">]. </w:t>
      </w:r>
    </w:p>
    <w:p w:rsidR="00000000" w:rsidDel="00000000" w:rsidP="00000000" w:rsidRDefault="00000000" w:rsidRPr="00000000" w14:paraId="00000E42">
      <w:pPr>
        <w:ind w:left="1440" w:firstLine="0"/>
        <w:rPr>
          <w:i w:val="1"/>
        </w:rPr>
      </w:pPr>
      <w:r w:rsidDel="00000000" w:rsidR="00000000" w:rsidRPr="00000000">
        <w:rPr>
          <w:i w:val="1"/>
          <w:rtl w:val="0"/>
        </w:rPr>
        <w:t xml:space="preserve">Poor results from 0331 are why Subset 2 is defined as Intermediate Risk on [</w:t>
      </w:r>
      <w:hyperlink w:anchor="kix.cwg8nj2n0zj1">
        <w:r w:rsidDel="00000000" w:rsidR="00000000" w:rsidRPr="00000000">
          <w:rPr>
            <w:i w:val="1"/>
            <w:rtl w:val="0"/>
          </w:rPr>
          <w:t xml:space="preserve">ARTS 1431</w:t>
        </w:r>
      </w:hyperlink>
      <w:r w:rsidDel="00000000" w:rsidR="00000000" w:rsidRPr="00000000">
        <w:rPr>
          <w:i w:val="1"/>
          <w:rtl w:val="0"/>
        </w:rPr>
        <w:t xml:space="preserve">].</w:t>
      </w:r>
    </w:p>
    <w:p w:rsidR="00000000" w:rsidDel="00000000" w:rsidP="00000000" w:rsidRDefault="00000000" w:rsidRPr="00000000" w14:paraId="00000E43">
      <w:pPr>
        <w:numPr>
          <w:ilvl w:val="2"/>
          <w:numId w:val="44"/>
        </w:numPr>
        <w:ind w:left="2160" w:hanging="360"/>
      </w:pPr>
      <w:r w:rsidDel="00000000" w:rsidR="00000000" w:rsidRPr="00000000">
        <w:rPr>
          <w:rtl w:val="0"/>
        </w:rPr>
        <w:t xml:space="preserve">Pts with R1 or R2 resections received RT, except for girls with R2 vaginal tumors enrolled prior to 9/09.</w:t>
      </w:r>
    </w:p>
    <w:p w:rsidR="00000000" w:rsidDel="00000000" w:rsidP="00000000" w:rsidRDefault="00000000" w:rsidRPr="00000000" w14:paraId="00000E44">
      <w:pPr>
        <w:numPr>
          <w:ilvl w:val="2"/>
          <w:numId w:val="44"/>
        </w:numPr>
        <w:ind w:left="2160" w:hanging="360"/>
      </w:pPr>
      <w:r w:rsidDel="00000000" w:rsidR="00000000" w:rsidRPr="00000000">
        <w:rPr>
          <w:rtl w:val="0"/>
        </w:rPr>
        <w:t xml:space="preserve">Delayed surgical resection encouraged for R2 tumors that could be completely resected at week 13. </w:t>
      </w:r>
    </w:p>
    <w:p w:rsidR="00000000" w:rsidDel="00000000" w:rsidP="00000000" w:rsidRDefault="00000000" w:rsidRPr="00000000" w14:paraId="00000E45">
      <w:pPr>
        <w:numPr>
          <w:ilvl w:val="2"/>
          <w:numId w:val="44"/>
        </w:numPr>
        <w:ind w:left="2160" w:hanging="360"/>
      </w:pPr>
      <w:r w:rsidDel="00000000" w:rsidR="00000000" w:rsidRPr="00000000">
        <w:rPr>
          <w:rFonts w:ascii="Gungsuh" w:cs="Gungsuh" w:eastAsia="Gungsuh" w:hAnsi="Gungsuh"/>
          <w:rtl w:val="0"/>
        </w:rPr>
        <w:t xml:space="preserve">Allowed RT protocol deviations for patients ≤ 2y at the discretion of treating clinician.</w:t>
      </w:r>
    </w:p>
    <w:p w:rsidR="00000000" w:rsidDel="00000000" w:rsidP="00000000" w:rsidRDefault="00000000" w:rsidRPr="00000000" w14:paraId="00000E46">
      <w:pPr>
        <w:numPr>
          <w:ilvl w:val="2"/>
          <w:numId w:val="44"/>
        </w:numPr>
        <w:ind w:left="2160" w:hanging="360"/>
      </w:pPr>
      <w:r w:rsidDel="00000000" w:rsidR="00000000" w:rsidRPr="00000000">
        <w:rPr>
          <w:rtl w:val="0"/>
        </w:rPr>
        <w:t xml:space="preserve">RT (13w): 36 Gy minimum for R1 (includes stage III R0), 41.4 Gy for LN, 50.4 Gy for R2.</w:t>
      </w:r>
    </w:p>
    <w:p w:rsidR="00000000" w:rsidDel="00000000" w:rsidP="00000000" w:rsidRDefault="00000000" w:rsidRPr="00000000" w14:paraId="00000E47">
      <w:pPr>
        <w:ind w:left="1440" w:firstLine="0"/>
        <w:rPr/>
      </w:pPr>
      <w:r w:rsidDel="00000000" w:rsidR="00000000" w:rsidRPr="00000000">
        <w:rPr>
          <w:rtl w:val="0"/>
        </w:rPr>
      </w:r>
    </w:p>
    <w:p w:rsidR="00000000" w:rsidDel="00000000" w:rsidP="00000000" w:rsidRDefault="00000000" w:rsidRPr="00000000" w14:paraId="00000E48">
      <w:pPr>
        <w:pStyle w:val="Heading2"/>
        <w:rPr/>
      </w:pPr>
      <w:bookmarkStart w:colFirst="0" w:colLast="0" w:name="_gsis1oz1oyr5" w:id="178"/>
      <w:bookmarkEnd w:id="178"/>
      <w:hyperlink w:anchor="_scav0ds6b7xm">
        <w:r w:rsidDel="00000000" w:rsidR="00000000" w:rsidRPr="00000000">
          <w:rPr>
            <w:rtl w:val="0"/>
          </w:rPr>
          <w:t xml:space="preserve">Intermediate Risk</w:t>
        </w:r>
      </w:hyperlink>
      <w:r w:rsidDel="00000000" w:rsidR="00000000" w:rsidRPr="00000000">
        <w:rPr>
          <w:rtl w:val="0"/>
        </w:rPr>
      </w:r>
    </w:p>
    <w:p w:rsidR="00000000" w:rsidDel="00000000" w:rsidP="00000000" w:rsidRDefault="00000000" w:rsidRPr="00000000" w14:paraId="00000E49">
      <w:pPr>
        <w:rPr>
          <w:vertAlign w:val="superscript"/>
        </w:rPr>
      </w:pPr>
      <w:r w:rsidDel="00000000" w:rsidR="00000000" w:rsidRPr="00000000">
        <w:rPr>
          <w:rtl w:val="0"/>
        </w:rPr>
        <w:t xml:space="preserve">It is OK</w:t>
      </w:r>
      <w:r w:rsidDel="00000000" w:rsidR="00000000" w:rsidRPr="00000000">
        <w:rPr>
          <w:rtl w:val="0"/>
        </w:rPr>
        <w:t xml:space="preserve"> to deliver RT at 12 weeks for IR.</w:t>
      </w:r>
      <w:r w:rsidDel="00000000" w:rsidR="00000000" w:rsidRPr="00000000">
        <w:rPr>
          <w:vertAlign w:val="superscript"/>
          <w:rtl w:val="0"/>
        </w:rPr>
        <w:t xml:space="preserve"> </w:t>
      </w:r>
      <w:hyperlink w:anchor="66f3in6r480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4A">
      <w:pPr>
        <w:rPr/>
      </w:pPr>
      <w:r w:rsidDel="00000000" w:rsidR="00000000" w:rsidRPr="00000000">
        <w:rPr>
          <w:rtl w:val="0"/>
        </w:rPr>
        <w:t xml:space="preserve">VAC is the backbone of IR RMS. There is less toxicity when replacing half of VAC with VIri (allows for less cyclophosphamide).</w:t>
      </w:r>
    </w:p>
    <w:p w:rsidR="00000000" w:rsidDel="00000000" w:rsidP="00000000" w:rsidRDefault="00000000" w:rsidRPr="00000000" w14:paraId="00000E4B">
      <w:pPr>
        <w:rPr/>
      </w:pPr>
      <w:r w:rsidDel="00000000" w:rsidR="00000000" w:rsidRPr="00000000">
        <w:rPr>
          <w:rtl w:val="0"/>
        </w:rPr>
        <w:t xml:space="preserve">Consider escalating lesions &gt; 5 cm to 59.4 Gy. </w:t>
      </w:r>
    </w:p>
    <w:p w:rsidR="00000000" w:rsidDel="00000000" w:rsidP="00000000" w:rsidRDefault="00000000" w:rsidRPr="00000000" w14:paraId="00000E4C">
      <w:pPr>
        <w:rPr/>
      </w:pPr>
      <w:r w:rsidDel="00000000" w:rsidR="00000000" w:rsidRPr="00000000">
        <w:rPr>
          <w:rtl w:val="0"/>
        </w:rPr>
        <w:t xml:space="preserve">Delayed primary excision may allow for 36 Gy to be delivered as opposed to 50.4 Gy. </w:t>
      </w:r>
    </w:p>
    <w:bookmarkStart w:colFirst="0" w:colLast="0" w:name="kix.hhhjw0szqhfr" w:id="179"/>
    <w:bookmarkEnd w:id="179"/>
    <w:p w:rsidR="00000000" w:rsidDel="00000000" w:rsidP="00000000" w:rsidRDefault="00000000" w:rsidRPr="00000000" w14:paraId="00000E4D">
      <w:pPr>
        <w:numPr>
          <w:ilvl w:val="0"/>
          <w:numId w:val="44"/>
        </w:numPr>
        <w:ind w:left="720" w:hanging="360"/>
      </w:pPr>
      <w:r w:rsidDel="00000000" w:rsidR="00000000" w:rsidRPr="00000000">
        <w:rPr>
          <w:b w:val="1"/>
          <w:rtl w:val="0"/>
        </w:rPr>
        <w:t xml:space="preserve">COG D9803 </w:t>
      </w:r>
      <w:r w:rsidDel="00000000" w:rsidR="00000000" w:rsidRPr="00000000">
        <w:rPr>
          <w:rtl w:val="0"/>
        </w:rPr>
        <w:t xml:space="preserve">[</w:t>
      </w:r>
      <w:hyperlink r:id="rId851">
        <w:r w:rsidDel="00000000" w:rsidR="00000000" w:rsidRPr="00000000">
          <w:rPr>
            <w:rtl w:val="0"/>
          </w:rPr>
          <w:t xml:space="preserve">Arndt JCO ‘09</w:t>
        </w:r>
      </w:hyperlink>
      <w:r w:rsidDel="00000000" w:rsidR="00000000" w:rsidRPr="00000000">
        <w:rPr>
          <w:rtl w:val="0"/>
        </w:rPr>
        <w:t xml:space="preserve">, </w:t>
      </w:r>
      <w:hyperlink r:id="rId852">
        <w:r w:rsidDel="00000000" w:rsidR="00000000" w:rsidRPr="00000000">
          <w:rPr>
            <w:rtl w:val="0"/>
          </w:rPr>
          <w:t xml:space="preserve">Skapek Peds Blood Ca '13</w:t>
        </w:r>
      </w:hyperlink>
      <w:r w:rsidDel="00000000" w:rsidR="00000000" w:rsidRPr="00000000">
        <w:rPr>
          <w:rtl w:val="0"/>
        </w:rPr>
        <w:t xml:space="preserve">]: </w:t>
      </w:r>
      <w:r w:rsidDel="00000000" w:rsidR="00000000" w:rsidRPr="00000000">
        <w:rPr>
          <w:b w:val="1"/>
          <w:rtl w:val="0"/>
        </w:rPr>
        <w:t xml:space="preserve">VAC vs. VAC/VTC </w:t>
      </w:r>
      <w:r w:rsidDel="00000000" w:rsidR="00000000" w:rsidRPr="00000000">
        <w:rPr>
          <w:rtl w:val="0"/>
        </w:rPr>
        <w:t xml:space="preserve">x39w. </w:t>
      </w:r>
      <w:r w:rsidDel="00000000" w:rsidR="00000000" w:rsidRPr="00000000">
        <w:rPr>
          <w:b w:val="1"/>
          <w:rtl w:val="0"/>
        </w:rPr>
        <w:t xml:space="preserve">RT at 12w</w:t>
      </w:r>
      <w:r w:rsidDel="00000000" w:rsidR="00000000" w:rsidRPr="00000000">
        <w:rPr>
          <w:rtl w:val="0"/>
        </w:rPr>
        <w:t xml:space="preserve">. </w:t>
        <w:br w:type="textWrapping"/>
        <w:t xml:space="preserve">VAC/VTC does not improve EFS compared to VAC. VAC (actinomycin) is considered backbone chemo for IR RMS. </w:t>
        <w:br w:type="textWrapping"/>
        <w:t xml:space="preserve">There is no benefit with delayed primary excision, though RT may be reduced to 36 Gy in this setting [</w:t>
      </w:r>
      <w:hyperlink r:id="rId853">
        <w:r w:rsidDel="00000000" w:rsidR="00000000" w:rsidRPr="00000000">
          <w:rPr>
            <w:rtl w:val="0"/>
          </w:rPr>
          <w:t xml:space="preserve">Rodeberg IJC ‘15</w:t>
        </w:r>
      </w:hyperlink>
      <w:r w:rsidDel="00000000" w:rsidR="00000000" w:rsidRPr="00000000">
        <w:rPr>
          <w:rtl w:val="0"/>
        </w:rPr>
        <w:t xml:space="preserve">].</w:t>
      </w:r>
    </w:p>
    <w:p w:rsidR="00000000" w:rsidDel="00000000" w:rsidP="00000000" w:rsidRDefault="00000000" w:rsidRPr="00000000" w14:paraId="00000E4E">
      <w:pPr>
        <w:ind w:left="720" w:firstLine="0"/>
        <w:rPr/>
      </w:pPr>
      <w:r w:rsidDel="00000000" w:rsidR="00000000" w:rsidRPr="00000000">
        <w:rPr>
          <w:rtl w:val="0"/>
        </w:rPr>
        <w:t xml:space="preserve">FOX01(-) ARMS pts have similar outcomes to ERMS patients [</w:t>
      </w:r>
      <w:hyperlink r:id="rId854">
        <w:r w:rsidDel="00000000" w:rsidR="00000000" w:rsidRPr="00000000">
          <w:rPr>
            <w:rtl w:val="0"/>
          </w:rPr>
          <w:t xml:space="preserve">Skapek Peds Blood Ca '13</w:t>
        </w:r>
      </w:hyperlink>
      <w:r w:rsidDel="00000000" w:rsidR="00000000" w:rsidRPr="00000000">
        <w:rPr>
          <w:rtl w:val="0"/>
        </w:rPr>
        <w:t xml:space="preserve">].</w:t>
      </w:r>
    </w:p>
    <w:p w:rsidR="00000000" w:rsidDel="00000000" w:rsidP="00000000" w:rsidRDefault="00000000" w:rsidRPr="00000000" w14:paraId="00000E4F">
      <w:pPr>
        <w:ind w:left="720" w:firstLine="0"/>
        <w:rPr/>
      </w:pPr>
      <w:r w:rsidDel="00000000" w:rsidR="00000000" w:rsidRPr="00000000">
        <w:rPr>
          <w:rtl w:val="0"/>
        </w:rPr>
        <w:t xml:space="preserve">[</w:t>
      </w:r>
      <w:hyperlink w:anchor="kix.cwg8nj2n0zj1">
        <w:r w:rsidDel="00000000" w:rsidR="00000000" w:rsidRPr="00000000">
          <w:rPr>
            <w:rtl w:val="0"/>
          </w:rPr>
          <w:t xml:space="preserve">ARTS 1431</w:t>
        </w:r>
      </w:hyperlink>
      <w:r w:rsidDel="00000000" w:rsidR="00000000" w:rsidRPr="00000000">
        <w:rPr>
          <w:rtl w:val="0"/>
        </w:rPr>
        <w:t xml:space="preserve">] is now escalating to 59.4 Gy due to 25% local failure for lesions &gt; 5 cm [</w:t>
      </w:r>
      <w:hyperlink r:id="rId855">
        <w:r w:rsidDel="00000000" w:rsidR="00000000" w:rsidRPr="00000000">
          <w:rPr>
            <w:rtl w:val="0"/>
          </w:rPr>
          <w:t xml:space="preserve">Wolden IJROBP '15</w:t>
        </w:r>
      </w:hyperlink>
      <w:r w:rsidDel="00000000" w:rsidR="00000000" w:rsidRPr="00000000">
        <w:rPr>
          <w:rtl w:val="0"/>
        </w:rPr>
        <w:t xml:space="preserve">]. An additional study (the first study looking at 1 cm margins) demonstrated lesions &gt; 5 cm to have 15% local failure [</w:t>
      </w:r>
      <w:hyperlink w:anchor="x2uybaizflx">
        <w:r w:rsidDel="00000000" w:rsidR="00000000" w:rsidRPr="00000000">
          <w:rPr>
            <w:rtl w:val="0"/>
          </w:rPr>
          <w:t xml:space="preserve">Tinkle IJROBP ‘20</w:t>
        </w:r>
      </w:hyperlink>
      <w:r w:rsidDel="00000000" w:rsidR="00000000" w:rsidRPr="00000000">
        <w:rPr>
          <w:rtl w:val="0"/>
        </w:rPr>
        <w:t xml:space="preserve">].</w:t>
      </w:r>
    </w:p>
    <w:p w:rsidR="00000000" w:rsidDel="00000000" w:rsidP="00000000" w:rsidRDefault="00000000" w:rsidRPr="00000000" w14:paraId="00000E50">
      <w:pPr>
        <w:ind w:left="720" w:firstLine="0"/>
        <w:rPr/>
      </w:pPr>
      <w:r w:rsidDel="00000000" w:rsidR="00000000" w:rsidRPr="00000000">
        <w:rPr>
          <w:rtl w:val="0"/>
        </w:rPr>
        <w:t xml:space="preserve">The first </w:t>
      </w:r>
      <w:r w:rsidDel="00000000" w:rsidR="00000000" w:rsidRPr="00000000">
        <w:rPr>
          <w:rtl w:val="0"/>
        </w:rPr>
        <w:t xml:space="preserve">[</w:t>
      </w:r>
      <w:hyperlink w:anchor="x2uybaizflx">
        <w:r w:rsidDel="00000000" w:rsidR="00000000" w:rsidRPr="00000000">
          <w:rPr>
            <w:rtl w:val="0"/>
          </w:rPr>
          <w:t xml:space="preserve">phase II trial</w:t>
        </w:r>
      </w:hyperlink>
      <w:r w:rsidDel="00000000" w:rsidR="00000000" w:rsidRPr="00000000">
        <w:rPr>
          <w:rtl w:val="0"/>
        </w:rPr>
        <w:t xml:space="preserve">] looking at reduced 1 cm margins demonstrated no failures with lesions &lt; 5 cm, or 15% if &gt; 5 cm.</w:t>
      </w:r>
    </w:p>
    <w:p w:rsidR="00000000" w:rsidDel="00000000" w:rsidP="00000000" w:rsidRDefault="00000000" w:rsidRPr="00000000" w14:paraId="00000E51">
      <w:pPr>
        <w:numPr>
          <w:ilvl w:val="1"/>
          <w:numId w:val="44"/>
        </w:numPr>
        <w:ind w:left="1440" w:hanging="360"/>
      </w:pPr>
      <w:r w:rsidDel="00000000" w:rsidR="00000000" w:rsidRPr="00000000">
        <w:rPr>
          <w:rtl w:val="0"/>
        </w:rPr>
        <w:t xml:space="preserve">617 pts. For LF, 423 pts analyzed. 41 Group I-II ARMS. Of 382 Group III pts: 3/4 ERMS, 1/4 ARMS. MFU 6.6y. </w:t>
      </w:r>
    </w:p>
    <w:p w:rsidR="00000000" w:rsidDel="00000000" w:rsidP="00000000" w:rsidRDefault="00000000" w:rsidRPr="00000000" w14:paraId="00000E52">
      <w:pPr>
        <w:ind w:left="1440" w:firstLine="0"/>
        <w:rPr/>
      </w:pPr>
      <w:r w:rsidDel="00000000" w:rsidR="00000000" w:rsidRPr="00000000">
        <w:rPr>
          <w:b w:val="1"/>
          <w:rtl w:val="0"/>
        </w:rPr>
        <w:t xml:space="preserve">ERMS Stage 2-3, Group III </w:t>
      </w:r>
      <w:r w:rsidDel="00000000" w:rsidR="00000000" w:rsidRPr="00000000">
        <w:rPr>
          <w:rtl w:val="0"/>
        </w:rPr>
        <w:t xml:space="preserve">(R2), </w:t>
      </w:r>
      <w:r w:rsidDel="00000000" w:rsidR="00000000" w:rsidRPr="00000000">
        <w:rPr>
          <w:b w:val="1"/>
          <w:rtl w:val="0"/>
        </w:rPr>
        <w:t xml:space="preserve">non-metastatic ARMS</w:t>
      </w:r>
      <w:r w:rsidDel="00000000" w:rsidR="00000000" w:rsidRPr="00000000">
        <w:rPr>
          <w:rtl w:val="0"/>
        </w:rPr>
        <w:t xml:space="preserve">. ERMS Stage 4, Group IV, age &lt; 10y also included.</w:t>
      </w:r>
    </w:p>
    <w:p w:rsidR="00000000" w:rsidDel="00000000" w:rsidP="00000000" w:rsidRDefault="00000000" w:rsidRPr="00000000" w14:paraId="00000E53">
      <w:pPr>
        <w:numPr>
          <w:ilvl w:val="2"/>
          <w:numId w:val="44"/>
        </w:numPr>
        <w:ind w:left="2160" w:hanging="360"/>
      </w:pPr>
      <w:r w:rsidDel="00000000" w:rsidR="00000000" w:rsidRPr="00000000">
        <w:rPr>
          <w:b w:val="1"/>
          <w:rtl w:val="0"/>
        </w:rPr>
        <w:t xml:space="preserve">ERMS</w:t>
      </w:r>
      <w:r w:rsidDel="00000000" w:rsidR="00000000" w:rsidRPr="00000000">
        <w:rPr>
          <w:rtl w:val="0"/>
        </w:rPr>
        <w:t xml:space="preserve">: </w:t>
      </w:r>
      <w:r w:rsidDel="00000000" w:rsidR="00000000" w:rsidRPr="00000000">
        <w:rPr>
          <w:b w:val="1"/>
          <w:rtl w:val="0"/>
        </w:rPr>
        <w:t xml:space="preserve">50.4 Gy</w:t>
      </w:r>
      <w:r w:rsidDel="00000000" w:rsidR="00000000" w:rsidRPr="00000000">
        <w:rPr>
          <w:rtl w:val="0"/>
        </w:rPr>
        <w:t xml:space="preserve">, or 36 Gy if SLS with R0 at week 12. 5y EFS 70%. LF 20%</w:t>
        <w:br w:type="textWrapping"/>
        <w:t xml:space="preserve">Nearly half underwent SLS, with R0 in 84%. Despite this, LF was not improved from IRS-IV. </w:t>
      </w:r>
    </w:p>
    <w:p w:rsidR="00000000" w:rsidDel="00000000" w:rsidP="00000000" w:rsidRDefault="00000000" w:rsidRPr="00000000" w14:paraId="00000E54">
      <w:pPr>
        <w:numPr>
          <w:ilvl w:val="2"/>
          <w:numId w:val="44"/>
        </w:numPr>
        <w:ind w:left="2160" w:hanging="360"/>
      </w:pPr>
      <w:r w:rsidDel="00000000" w:rsidR="00000000" w:rsidRPr="00000000">
        <w:rPr>
          <w:b w:val="1"/>
          <w:rtl w:val="0"/>
        </w:rPr>
        <w:t xml:space="preserve">Group I/II ARMS </w:t>
      </w:r>
      <w:r w:rsidDel="00000000" w:rsidR="00000000" w:rsidRPr="00000000">
        <w:rPr>
          <w:rtl w:val="0"/>
        </w:rPr>
        <w:t xml:space="preserve">(36 - 41.4 Gy): 5y EFS 70%, LF 10%.</w:t>
      </w:r>
    </w:p>
    <w:p w:rsidR="00000000" w:rsidDel="00000000" w:rsidP="00000000" w:rsidRDefault="00000000" w:rsidRPr="00000000" w14:paraId="00000E55">
      <w:pPr>
        <w:numPr>
          <w:ilvl w:val="2"/>
          <w:numId w:val="44"/>
        </w:numPr>
        <w:ind w:left="2160" w:hanging="360"/>
      </w:pPr>
      <w:r w:rsidDel="00000000" w:rsidR="00000000" w:rsidRPr="00000000">
        <w:rPr>
          <w:rtl w:val="0"/>
        </w:rPr>
        <w:t xml:space="preserve">RT at week 13. Immediate RT for parameningeal RMS with intracranial extension. </w:t>
        <w:br w:type="textWrapping"/>
        <w:t xml:space="preserve">Presurgical, pre-chemo volume + 1.5-2 cm. Cone down to 0.5 cm as per below. </w:t>
        <w:br w:type="textWrapping"/>
        <w:t xml:space="preserve">Volume reduction allowed after 36 Gy if node negative, or 41.4 Gy if node positive. </w:t>
      </w:r>
    </w:p>
    <w:p w:rsidR="00000000" w:rsidDel="00000000" w:rsidP="00000000" w:rsidRDefault="00000000" w:rsidRPr="00000000" w14:paraId="00000E56">
      <w:pPr>
        <w:numPr>
          <w:ilvl w:val="1"/>
          <w:numId w:val="44"/>
        </w:numPr>
        <w:ind w:left="1440" w:hanging="360"/>
      </w:pPr>
      <w:r w:rsidDel="00000000" w:rsidR="00000000" w:rsidRPr="00000000">
        <w:rPr>
          <w:rtl w:val="0"/>
        </w:rPr>
        <w:t xml:space="preserve">4y FFS ~70%. Frequency of SMN is similar between chemo regimens.</w:t>
      </w:r>
    </w:p>
    <w:p w:rsidR="00000000" w:rsidDel="00000000" w:rsidP="00000000" w:rsidRDefault="00000000" w:rsidRPr="00000000" w14:paraId="00000E57">
      <w:pPr>
        <w:numPr>
          <w:ilvl w:val="1"/>
          <w:numId w:val="44"/>
        </w:numPr>
        <w:ind w:left="1440" w:hanging="360"/>
      </w:pPr>
      <w:r w:rsidDel="00000000" w:rsidR="00000000" w:rsidRPr="00000000">
        <w:rPr>
          <w:rtl w:val="0"/>
        </w:rPr>
        <w:t xml:space="preserve">5y LF ~20% for all comers. 5y EFS 70%.</w:t>
      </w:r>
    </w:p>
    <w:p w:rsidR="00000000" w:rsidDel="00000000" w:rsidP="00000000" w:rsidRDefault="00000000" w:rsidRPr="00000000" w14:paraId="00000E58">
      <w:pPr>
        <w:numPr>
          <w:ilvl w:val="1"/>
          <w:numId w:val="44"/>
        </w:numPr>
        <w:ind w:left="1440" w:hanging="360"/>
      </w:pPr>
      <w:r w:rsidDel="00000000" w:rsidR="00000000" w:rsidRPr="00000000">
        <w:rPr>
          <w:rFonts w:ascii="Cardo" w:cs="Cardo" w:eastAsia="Cardo" w:hAnsi="Cardo"/>
          <w:rtl w:val="0"/>
        </w:rPr>
        <w:t xml:space="preserve">5y LF for ± 5 cm of 10→ 25%. </w:t>
      </w:r>
      <w:r w:rsidDel="00000000" w:rsidR="00000000" w:rsidRPr="00000000">
        <w:rPr>
          <w:rFonts w:ascii="Gungsuh" w:cs="Gungsuh" w:eastAsia="Gungsuh" w:hAnsi="Gungsuh"/>
          <w:i w:val="1"/>
          <w:rtl w:val="0"/>
        </w:rPr>
        <w:t xml:space="preserve">Almost all RP tumors were ≥ 5 cm, a trend to </w:t>
      </w:r>
      <w:r w:rsidDel="00000000" w:rsidR="00000000" w:rsidRPr="00000000">
        <w:rPr>
          <w:i w:val="1"/>
          <w:rtl w:val="0"/>
        </w:rPr>
        <w:t xml:space="preserve">increased</w:t>
      </w:r>
      <w:r w:rsidDel="00000000" w:rsidR="00000000" w:rsidRPr="00000000">
        <w:rPr>
          <w:i w:val="1"/>
          <w:rtl w:val="0"/>
        </w:rPr>
        <w:t xml:space="preserve"> LF for RP tumors.</w:t>
      </w:r>
    </w:p>
    <w:p w:rsidR="00000000" w:rsidDel="00000000" w:rsidP="00000000" w:rsidRDefault="00000000" w:rsidRPr="00000000" w14:paraId="00000E59">
      <w:pPr>
        <w:numPr>
          <w:ilvl w:val="1"/>
          <w:numId w:val="44"/>
        </w:numPr>
        <w:ind w:left="1440" w:hanging="360"/>
      </w:pPr>
      <w:r w:rsidDel="00000000" w:rsidR="00000000" w:rsidRPr="00000000">
        <w:rPr>
          <w:rtl w:val="0"/>
        </w:rPr>
        <w:t xml:space="preserve">The majority of first events were local failures.</w:t>
      </w:r>
    </w:p>
    <w:bookmarkStart w:colFirst="0" w:colLast="0" w:name="68rxwwya87" w:id="180"/>
    <w:bookmarkEnd w:id="180"/>
    <w:p w:rsidR="00000000" w:rsidDel="00000000" w:rsidP="00000000" w:rsidRDefault="00000000" w:rsidRPr="00000000" w14:paraId="00000E5A">
      <w:pPr>
        <w:numPr>
          <w:ilvl w:val="0"/>
          <w:numId w:val="44"/>
        </w:numPr>
        <w:ind w:left="720" w:hanging="360"/>
        <w:rPr>
          <w:u w:val="none"/>
        </w:rPr>
      </w:pPr>
      <w:r w:rsidDel="00000000" w:rsidR="00000000" w:rsidRPr="00000000">
        <w:rPr>
          <w:b w:val="1"/>
          <w:rtl w:val="0"/>
        </w:rPr>
        <w:t xml:space="preserve">PAX-FOX01 Fusion and D9803</w:t>
      </w:r>
      <w:r w:rsidDel="00000000" w:rsidR="00000000" w:rsidRPr="00000000">
        <w:rPr>
          <w:rtl w:val="0"/>
        </w:rPr>
        <w:t xml:space="preserve"> [</w:t>
      </w:r>
      <w:hyperlink r:id="rId856">
        <w:r w:rsidDel="00000000" w:rsidR="00000000" w:rsidRPr="00000000">
          <w:rPr>
            <w:rtl w:val="0"/>
          </w:rPr>
          <w:t xml:space="preserve">Skapek Peds Blood Ca '13</w:t>
        </w:r>
      </w:hyperlink>
      <w:r w:rsidDel="00000000" w:rsidR="00000000" w:rsidRPr="00000000">
        <w:rPr>
          <w:rtl w:val="0"/>
        </w:rPr>
        <w:t xml:space="preserve">]: </w:t>
      </w:r>
      <w:r w:rsidDel="00000000" w:rsidR="00000000" w:rsidRPr="00000000">
        <w:rPr>
          <w:b w:val="1"/>
          <w:rtl w:val="0"/>
        </w:rPr>
        <w:t xml:space="preserve">ARMS PAX3 vs. PAX7 vs. ERMS vs. ARMS Fusion (-)</w:t>
      </w:r>
      <w:r w:rsidDel="00000000" w:rsidR="00000000" w:rsidRPr="00000000">
        <w:rPr>
          <w:rtl w:val="0"/>
        </w:rPr>
        <w:t xml:space="preserve">.</w:t>
      </w:r>
    </w:p>
    <w:p w:rsidR="00000000" w:rsidDel="00000000" w:rsidP="00000000" w:rsidRDefault="00000000" w:rsidRPr="00000000" w14:paraId="00000E5B">
      <w:pPr>
        <w:numPr>
          <w:ilvl w:val="1"/>
          <w:numId w:val="44"/>
        </w:numPr>
        <w:ind w:left="1440" w:hanging="360"/>
        <w:rPr>
          <w:u w:val="none"/>
        </w:rPr>
      </w:pPr>
      <w:r w:rsidDel="00000000" w:rsidR="00000000" w:rsidRPr="00000000">
        <w:rPr>
          <w:rtl w:val="0"/>
        </w:rPr>
        <w:t xml:space="preserve">434 cases with adequate data available. </w:t>
      </w:r>
    </w:p>
    <w:p w:rsidR="00000000" w:rsidDel="00000000" w:rsidP="00000000" w:rsidRDefault="00000000" w:rsidRPr="00000000" w14:paraId="00000E5C">
      <w:pPr>
        <w:numPr>
          <w:ilvl w:val="1"/>
          <w:numId w:val="44"/>
        </w:numPr>
        <w:ind w:left="1440" w:hanging="360"/>
        <w:rPr>
          <w:u w:val="none"/>
        </w:rPr>
      </w:pPr>
      <w:r w:rsidDel="00000000" w:rsidR="00000000" w:rsidRPr="00000000">
        <w:rPr>
          <w:rFonts w:ascii="Cardo" w:cs="Cardo" w:eastAsia="Cardo" w:hAnsi="Cardo"/>
          <w:rtl w:val="0"/>
        </w:rPr>
        <w:t xml:space="preserve">EFS 54→ 65→ 77→ 90%. </w:t>
      </w:r>
      <w:r w:rsidDel="00000000" w:rsidR="00000000" w:rsidRPr="00000000">
        <w:rPr>
          <w:i w:val="1"/>
          <w:rtl w:val="0"/>
        </w:rPr>
        <w:t xml:space="preserve">EFS was no different for ARMS fusion (-) and ERMS.</w:t>
      </w:r>
    </w:p>
    <w:p w:rsidR="00000000" w:rsidDel="00000000" w:rsidP="00000000" w:rsidRDefault="00000000" w:rsidRPr="00000000" w14:paraId="00000E5D">
      <w:pPr>
        <w:numPr>
          <w:ilvl w:val="1"/>
          <w:numId w:val="44"/>
        </w:numPr>
        <w:ind w:left="1440" w:hanging="360"/>
        <w:rPr/>
      </w:pPr>
      <w:r w:rsidDel="00000000" w:rsidR="00000000" w:rsidRPr="00000000">
        <w:rPr>
          <w:rFonts w:ascii="Cardo" w:cs="Cardo" w:eastAsia="Cardo" w:hAnsi="Cardo"/>
          <w:rtl w:val="0"/>
        </w:rPr>
        <w:t xml:space="preserve">OS 64→ 87→ 82→ 89%. </w:t>
      </w:r>
      <w:r w:rsidDel="00000000" w:rsidR="00000000" w:rsidRPr="00000000">
        <w:rPr>
          <w:i w:val="1"/>
          <w:rtl w:val="0"/>
        </w:rPr>
        <w:t xml:space="preserve">OS was statistically significant for worse OS with ARMS PAX3 (or, t(2;13)). </w:t>
      </w:r>
    </w:p>
    <w:bookmarkStart w:colFirst="0" w:colLast="0" w:name="66f3in6r480g" w:id="181"/>
    <w:bookmarkEnd w:id="181"/>
    <w:p w:rsidR="00000000" w:rsidDel="00000000" w:rsidP="00000000" w:rsidRDefault="00000000" w:rsidRPr="00000000" w14:paraId="00000E5E">
      <w:pPr>
        <w:numPr>
          <w:ilvl w:val="0"/>
          <w:numId w:val="44"/>
        </w:numPr>
        <w:ind w:left="720" w:hanging="360"/>
      </w:pPr>
      <w:r w:rsidDel="00000000" w:rsidR="00000000" w:rsidRPr="00000000">
        <w:rPr>
          <w:b w:val="1"/>
          <w:rtl w:val="0"/>
        </w:rPr>
        <w:t xml:space="preserve">ARST 0531 </w:t>
      </w:r>
      <w:r w:rsidDel="00000000" w:rsidR="00000000" w:rsidRPr="00000000">
        <w:rPr>
          <w:rtl w:val="0"/>
        </w:rPr>
        <w:t xml:space="preserve">[</w:t>
      </w:r>
      <w:hyperlink r:id="rId857">
        <w:r w:rsidDel="00000000" w:rsidR="00000000" w:rsidRPr="00000000">
          <w:rPr>
            <w:rtl w:val="0"/>
          </w:rPr>
          <w:t xml:space="preserve">Hawkins JCO ‘18</w:t>
        </w:r>
      </w:hyperlink>
      <w:r w:rsidDel="00000000" w:rsidR="00000000" w:rsidRPr="00000000">
        <w:rPr>
          <w:rtl w:val="0"/>
        </w:rPr>
        <w:t xml:space="preserve">, </w:t>
      </w:r>
      <w:hyperlink r:id="rId858">
        <w:r w:rsidDel="00000000" w:rsidR="00000000" w:rsidRPr="00000000">
          <w:rPr>
            <w:rtl w:val="0"/>
          </w:rPr>
          <w:t xml:space="preserve">Casey Cancer '19</w:t>
        </w:r>
      </w:hyperlink>
      <w:r w:rsidDel="00000000" w:rsidR="00000000" w:rsidRPr="00000000">
        <w:rPr>
          <w:rtl w:val="0"/>
        </w:rPr>
        <w:t xml:space="preserve">]: Intermediate risk. </w:t>
      </w:r>
      <w:r w:rsidDel="00000000" w:rsidR="00000000" w:rsidRPr="00000000">
        <w:rPr>
          <w:b w:val="1"/>
          <w:rtl w:val="0"/>
        </w:rPr>
        <w:t xml:space="preserve">VAC vs. VAC/VIri </w:t>
      </w:r>
      <w:r w:rsidDel="00000000" w:rsidR="00000000" w:rsidRPr="00000000">
        <w:rPr>
          <w:rtl w:val="0"/>
        </w:rPr>
        <w:t xml:space="preserve">x42w. </w:t>
        <w:br w:type="textWrapping"/>
        <w:t xml:space="preserve">Should we be substituting VI for half of the VAC course? Yes (less side effects), but now be sure to add maintenance cyclophosphamide to VAC/VIri regimen as the long term results of this study demonstrated increased local failures. </w:t>
      </w:r>
    </w:p>
    <w:p w:rsidR="00000000" w:rsidDel="00000000" w:rsidP="00000000" w:rsidRDefault="00000000" w:rsidRPr="00000000" w14:paraId="00000E5F">
      <w:pPr>
        <w:ind w:left="720" w:firstLine="0"/>
        <w:rPr/>
      </w:pPr>
      <w:r w:rsidDel="00000000" w:rsidR="00000000" w:rsidRPr="00000000">
        <w:rPr>
          <w:rtl w:val="0"/>
        </w:rPr>
        <w:t xml:space="preserve">Should we be giving RT at week 13 for IR disease? It is ok to deliver from 4-13 weeks. </w:t>
      </w:r>
    </w:p>
    <w:p w:rsidR="00000000" w:rsidDel="00000000" w:rsidP="00000000" w:rsidRDefault="00000000" w:rsidRPr="00000000" w14:paraId="00000E60">
      <w:pPr>
        <w:ind w:left="720" w:firstLine="0"/>
        <w:rPr/>
      </w:pPr>
      <w:r w:rsidDel="00000000" w:rsidR="00000000" w:rsidRPr="00000000">
        <w:rPr>
          <w:rtl w:val="0"/>
        </w:rPr>
        <w:t xml:space="preserve">VAC/VI chemo has less AE than VAC, but has decreased EFS and OS in long term follow up as compared to D9803.</w:t>
      </w:r>
    </w:p>
    <w:p w:rsidR="00000000" w:rsidDel="00000000" w:rsidP="00000000" w:rsidRDefault="00000000" w:rsidRPr="00000000" w14:paraId="00000E61">
      <w:pPr>
        <w:ind w:left="720" w:firstLine="0"/>
        <w:rPr/>
      </w:pPr>
      <w:r w:rsidDel="00000000" w:rsidR="00000000" w:rsidRPr="00000000">
        <w:rPr>
          <w:rtl w:val="0"/>
        </w:rPr>
        <w:t xml:space="preserve">In the subsequent trial [</w:t>
      </w:r>
      <w:hyperlink w:anchor="kix.cwg8nj2n0zj1">
        <w:r w:rsidDel="00000000" w:rsidR="00000000" w:rsidRPr="00000000">
          <w:rPr>
            <w:rtl w:val="0"/>
          </w:rPr>
          <w:t xml:space="preserve">1431</w:t>
        </w:r>
      </w:hyperlink>
      <w:r w:rsidDel="00000000" w:rsidR="00000000" w:rsidRPr="00000000">
        <w:rPr>
          <w:rtl w:val="0"/>
        </w:rPr>
        <w:t xml:space="preserve">], RT at week 13 </w:t>
      </w:r>
      <w:r w:rsidDel="00000000" w:rsidR="00000000" w:rsidRPr="00000000">
        <w:rPr>
          <w:rtl w:val="0"/>
        </w:rPr>
        <w:t xml:space="preserve">chosen</w:t>
      </w:r>
      <w:r w:rsidDel="00000000" w:rsidR="00000000" w:rsidRPr="00000000">
        <w:rPr>
          <w:rtl w:val="0"/>
        </w:rPr>
        <w:t xml:space="preserve"> to allow for assessment of feasibility of temsirolimus, complex RT planning, and possible delayed primary excision.</w:t>
      </w:r>
    </w:p>
    <w:p w:rsidR="00000000" w:rsidDel="00000000" w:rsidP="00000000" w:rsidRDefault="00000000" w:rsidRPr="00000000" w14:paraId="00000E62">
      <w:pPr>
        <w:numPr>
          <w:ilvl w:val="1"/>
          <w:numId w:val="44"/>
        </w:numPr>
        <w:ind w:left="1440" w:hanging="360"/>
      </w:pPr>
      <w:r w:rsidDel="00000000" w:rsidR="00000000" w:rsidRPr="00000000">
        <w:rPr>
          <w:rtl w:val="0"/>
        </w:rPr>
        <w:t xml:space="preserve">448 pts. Allows any RMS histology except pleomorphic. MFU 5y. </w:t>
      </w:r>
    </w:p>
    <w:p w:rsidR="00000000" w:rsidDel="00000000" w:rsidP="00000000" w:rsidRDefault="00000000" w:rsidRPr="00000000" w14:paraId="00000E63">
      <w:pPr>
        <w:numPr>
          <w:ilvl w:val="2"/>
          <w:numId w:val="44"/>
        </w:numPr>
        <w:ind w:left="2160" w:hanging="360"/>
      </w:pPr>
      <w:r w:rsidDel="00000000" w:rsidR="00000000" w:rsidRPr="00000000">
        <w:rPr>
          <w:b w:val="1"/>
          <w:rtl w:val="0"/>
        </w:rPr>
        <w:t xml:space="preserve">ERMS</w:t>
      </w:r>
      <w:r w:rsidDel="00000000" w:rsidR="00000000" w:rsidRPr="00000000">
        <w:rPr>
          <w:rtl w:val="0"/>
        </w:rPr>
        <w:t xml:space="preserve">: </w:t>
      </w:r>
      <w:r w:rsidDel="00000000" w:rsidR="00000000" w:rsidRPr="00000000">
        <w:rPr>
          <w:b w:val="1"/>
          <w:rtl w:val="0"/>
        </w:rPr>
        <w:t xml:space="preserve">Stage 2-3 R2</w:t>
      </w:r>
      <w:r w:rsidDel="00000000" w:rsidR="00000000" w:rsidRPr="00000000">
        <w:rPr>
          <w:rtl w:val="0"/>
        </w:rPr>
        <w:t xml:space="preserve">. 2y EFS ~68%. </w:t>
      </w:r>
    </w:p>
    <w:p w:rsidR="00000000" w:rsidDel="00000000" w:rsidP="00000000" w:rsidRDefault="00000000" w:rsidRPr="00000000" w14:paraId="00000E64">
      <w:pPr>
        <w:numPr>
          <w:ilvl w:val="2"/>
          <w:numId w:val="44"/>
        </w:numPr>
        <w:ind w:left="2160" w:hanging="360"/>
      </w:pPr>
      <w:r w:rsidDel="00000000" w:rsidR="00000000" w:rsidRPr="00000000">
        <w:rPr>
          <w:b w:val="1"/>
          <w:rtl w:val="0"/>
        </w:rPr>
        <w:t xml:space="preserve">ARMS</w:t>
      </w:r>
      <w:r w:rsidDel="00000000" w:rsidR="00000000" w:rsidRPr="00000000">
        <w:rPr>
          <w:rtl w:val="0"/>
        </w:rPr>
        <w:t xml:space="preserve">: </w:t>
      </w:r>
      <w:r w:rsidDel="00000000" w:rsidR="00000000" w:rsidRPr="00000000">
        <w:rPr>
          <w:b w:val="1"/>
          <w:rtl w:val="0"/>
        </w:rPr>
        <w:t xml:space="preserve">Stage 1-3, Group I-III</w:t>
      </w:r>
      <w:r w:rsidDel="00000000" w:rsidR="00000000" w:rsidRPr="00000000">
        <w:rPr>
          <w:rtl w:val="0"/>
        </w:rPr>
        <w:t xml:space="preserve">. 2y EFS ~58%. </w:t>
      </w:r>
    </w:p>
    <w:p w:rsidR="00000000" w:rsidDel="00000000" w:rsidP="00000000" w:rsidRDefault="00000000" w:rsidRPr="00000000" w14:paraId="00000E65">
      <w:pPr>
        <w:numPr>
          <w:ilvl w:val="2"/>
          <w:numId w:val="44"/>
        </w:numPr>
        <w:ind w:left="2160" w:hanging="360"/>
      </w:pPr>
      <w:r w:rsidDel="00000000" w:rsidR="00000000" w:rsidRPr="00000000">
        <w:rPr>
          <w:rtl w:val="0"/>
        </w:rPr>
        <w:t xml:space="preserve">RT at week 4. Cone down to post-chemo volume after 36 Gy. </w:t>
      </w:r>
    </w:p>
    <w:p w:rsidR="00000000" w:rsidDel="00000000" w:rsidP="00000000" w:rsidRDefault="00000000" w:rsidRPr="00000000" w14:paraId="00000E66">
      <w:pPr>
        <w:numPr>
          <w:ilvl w:val="2"/>
          <w:numId w:val="44"/>
        </w:numPr>
        <w:ind w:left="2160" w:hanging="360"/>
      </w:pPr>
      <w:r w:rsidDel="00000000" w:rsidR="00000000" w:rsidRPr="00000000">
        <w:rPr>
          <w:rtl w:val="0"/>
        </w:rPr>
        <w:t xml:space="preserve">Chemo: Cyclophosphamide cumulative dose 16.8 for VAC, or 8.4 for VAC/VI. 42 weeks total. </w:t>
      </w:r>
    </w:p>
    <w:p w:rsidR="00000000" w:rsidDel="00000000" w:rsidP="00000000" w:rsidRDefault="00000000" w:rsidRPr="00000000" w14:paraId="00000E67">
      <w:pPr>
        <w:numPr>
          <w:ilvl w:val="1"/>
          <w:numId w:val="44"/>
        </w:numPr>
        <w:ind w:left="1440" w:hanging="360"/>
      </w:pPr>
      <w:r w:rsidDel="00000000" w:rsidR="00000000" w:rsidRPr="00000000">
        <w:rPr>
          <w:rtl w:val="0"/>
        </w:rPr>
        <w:t xml:space="preserve">Preliminary data shows LC not better with RT at week 4 (compared to standard which is week 12), therefore the answer for IR is to give RT at week 12.</w:t>
      </w:r>
    </w:p>
    <w:p w:rsidR="00000000" w:rsidDel="00000000" w:rsidP="00000000" w:rsidRDefault="00000000" w:rsidRPr="00000000" w14:paraId="00000E68">
      <w:pPr>
        <w:numPr>
          <w:ilvl w:val="1"/>
          <w:numId w:val="44"/>
        </w:numPr>
        <w:ind w:left="1440" w:hanging="360"/>
      </w:pPr>
      <w:r w:rsidDel="00000000" w:rsidR="00000000" w:rsidRPr="00000000">
        <w:rPr>
          <w:rFonts w:ascii="Cardo" w:cs="Cardo" w:eastAsia="Cardo" w:hAnsi="Cardo"/>
          <w:rtl w:val="0"/>
        </w:rPr>
        <w:t xml:space="preserve">Employed cone down after 36 Gy to post-chemo extent of disease (but including infiltrating extent of disease)→ results not available yet. It is acceptable to cone down to post-chemo volume if not meeting constraints.</w:t>
      </w:r>
    </w:p>
    <w:p w:rsidR="00000000" w:rsidDel="00000000" w:rsidP="00000000" w:rsidRDefault="00000000" w:rsidRPr="00000000" w14:paraId="00000E69">
      <w:pPr>
        <w:numPr>
          <w:ilvl w:val="1"/>
          <w:numId w:val="44"/>
        </w:numPr>
        <w:ind w:left="1440" w:hanging="360"/>
      </w:pPr>
      <w:r w:rsidDel="00000000" w:rsidR="00000000" w:rsidRPr="00000000">
        <w:rPr>
          <w:rtl w:val="0"/>
        </w:rPr>
        <w:t xml:space="preserve">Long term follow up demonstrated increased local failure with VAC/VIri arm. However, this arm had less neutropenia, anemia, and thrombocytopenia. There is also a potential for less fertility.</w:t>
      </w:r>
    </w:p>
    <w:p w:rsidR="00000000" w:rsidDel="00000000" w:rsidP="00000000" w:rsidRDefault="00000000" w:rsidRPr="00000000" w14:paraId="00000E6A">
      <w:pPr>
        <w:numPr>
          <w:ilvl w:val="1"/>
          <w:numId w:val="44"/>
        </w:numPr>
        <w:ind w:left="1440" w:hanging="360"/>
      </w:pPr>
      <w:r w:rsidDel="00000000" w:rsidR="00000000" w:rsidRPr="00000000">
        <w:rPr>
          <w:rtl w:val="0"/>
        </w:rPr>
        <w:t xml:space="preserve">4y EFS ~60%. 4y OS ~73%. </w:t>
      </w:r>
    </w:p>
    <w:p w:rsidR="00000000" w:rsidDel="00000000" w:rsidP="00000000" w:rsidRDefault="00000000" w:rsidRPr="00000000" w14:paraId="00000E6B">
      <w:pPr>
        <w:numPr>
          <w:ilvl w:val="1"/>
          <w:numId w:val="44"/>
        </w:numPr>
        <w:ind w:left="1440" w:hanging="360"/>
        <w:rPr>
          <w:u w:val="none"/>
        </w:rPr>
      </w:pPr>
      <w:r w:rsidDel="00000000" w:rsidR="00000000" w:rsidRPr="00000000">
        <w:rPr>
          <w:rFonts w:ascii="Cardo" w:cs="Cardo" w:eastAsia="Cardo" w:hAnsi="Cardo"/>
          <w:rtl w:val="0"/>
        </w:rPr>
        <w:t xml:space="preserve">5y LF for group I-II ARMS / group 3 ARMS / group 3 ERMS of 13→ 20→ 28%. </w:t>
      </w:r>
    </w:p>
    <w:p w:rsidR="00000000" w:rsidDel="00000000" w:rsidP="00000000" w:rsidRDefault="00000000" w:rsidRPr="00000000" w14:paraId="00000E6C">
      <w:pPr>
        <w:numPr>
          <w:ilvl w:val="1"/>
          <w:numId w:val="44"/>
        </w:numPr>
        <w:ind w:left="1440" w:hanging="360"/>
        <w:rPr>
          <w:u w:val="none"/>
        </w:rPr>
      </w:pPr>
      <w:r w:rsidDel="00000000" w:rsidR="00000000" w:rsidRPr="00000000">
        <w:rPr>
          <w:rFonts w:ascii="Cardo" w:cs="Cardo" w:eastAsia="Cardo" w:hAnsi="Cardo"/>
          <w:rtl w:val="0"/>
        </w:rPr>
        <w:t xml:space="preserve">5y LF for ± 5 cm of 17→ 32%. </w:t>
      </w:r>
    </w:p>
    <w:p w:rsidR="00000000" w:rsidDel="00000000" w:rsidP="00000000" w:rsidRDefault="00000000" w:rsidRPr="00000000" w14:paraId="00000E6D">
      <w:pPr>
        <w:numPr>
          <w:ilvl w:val="1"/>
          <w:numId w:val="44"/>
        </w:numPr>
        <w:ind w:left="1440" w:hanging="360"/>
        <w:rPr>
          <w:u w:val="none"/>
        </w:rPr>
      </w:pPr>
      <w:r w:rsidDel="00000000" w:rsidR="00000000" w:rsidRPr="00000000">
        <w:rPr>
          <w:rFonts w:ascii="Cardo" w:cs="Cardo" w:eastAsia="Cardo" w:hAnsi="Cardo"/>
          <w:rtl w:val="0"/>
        </w:rPr>
        <w:t xml:space="preserve">5y LF for group III ERMS from D9803 / ARST 0531 of 28→ 19%. </w:t>
      </w:r>
    </w:p>
    <w:bookmarkStart w:colFirst="0" w:colLast="0" w:name="kix.cwg8nj2n0zj1" w:id="182"/>
    <w:bookmarkEnd w:id="182"/>
    <w:p w:rsidR="00000000" w:rsidDel="00000000" w:rsidP="00000000" w:rsidRDefault="00000000" w:rsidRPr="00000000" w14:paraId="00000E6E">
      <w:pPr>
        <w:numPr>
          <w:ilvl w:val="0"/>
          <w:numId w:val="44"/>
        </w:numPr>
        <w:ind w:left="720" w:hanging="360"/>
      </w:pPr>
      <w:r w:rsidDel="00000000" w:rsidR="00000000" w:rsidRPr="00000000">
        <w:rPr>
          <w:b w:val="1"/>
          <w:rtl w:val="0"/>
        </w:rPr>
        <w:t xml:space="preserve">ARST 1431</w:t>
      </w:r>
      <w:r w:rsidDel="00000000" w:rsidR="00000000" w:rsidRPr="00000000">
        <w:rPr>
          <w:rtl w:val="0"/>
        </w:rPr>
        <w:t xml:space="preserve"> [</w:t>
      </w:r>
      <w:hyperlink r:id="rId859">
        <w:r w:rsidDel="00000000" w:rsidR="00000000" w:rsidRPr="00000000">
          <w:rPr>
            <w:rtl w:val="0"/>
          </w:rPr>
          <w:t xml:space="preserve">COG PPT ’17</w:t>
        </w:r>
      </w:hyperlink>
      <w:r w:rsidDel="00000000" w:rsidR="00000000" w:rsidRPr="00000000">
        <w:rPr>
          <w:rtl w:val="0"/>
        </w:rPr>
        <w:t xml:space="preserve">, </w:t>
      </w:r>
      <w:hyperlink r:id="rId860">
        <w:r w:rsidDel="00000000" w:rsidR="00000000" w:rsidRPr="00000000">
          <w:rPr>
            <w:rtl w:val="0"/>
          </w:rPr>
          <w:t xml:space="preserve">Protocol</w:t>
        </w:r>
      </w:hyperlink>
      <w:r w:rsidDel="00000000" w:rsidR="00000000" w:rsidRPr="00000000">
        <w:rPr>
          <w:rtl w:val="0"/>
        </w:rPr>
        <w:t xml:space="preserve">]: Intermediate risk. </w:t>
      </w:r>
      <w:r w:rsidDel="00000000" w:rsidR="00000000" w:rsidRPr="00000000">
        <w:rPr>
          <w:b w:val="1"/>
          <w:rtl w:val="0"/>
        </w:rPr>
        <w:t xml:space="preserve">VAC/VIri ± Temsirolimus</w:t>
      </w:r>
      <w:r w:rsidDel="00000000" w:rsidR="00000000" w:rsidRPr="00000000">
        <w:rPr>
          <w:rtl w:val="0"/>
        </w:rPr>
        <w:t xml:space="preserve">. All receive RT at 13w. </w:t>
        <w:br w:type="textWrapping"/>
        <w:t xml:space="preserve">See NCTN Trial Portfolios by Disease Site: [</w:t>
      </w:r>
      <w:hyperlink r:id="rId861">
        <w:r w:rsidDel="00000000" w:rsidR="00000000" w:rsidRPr="00000000">
          <w:rPr>
            <w:rtl w:val="0"/>
          </w:rPr>
          <w:t xml:space="preserve">Sarcoma</w:t>
        </w:r>
      </w:hyperlink>
      <w:r w:rsidDel="00000000" w:rsidR="00000000" w:rsidRPr="00000000">
        <w:rPr>
          <w:rtl w:val="0"/>
        </w:rPr>
        <w:t xml:space="preserve">] and [</w:t>
      </w:r>
      <w:hyperlink w:anchor="_dauiraphpd3p">
        <w:r w:rsidDel="00000000" w:rsidR="00000000" w:rsidRPr="00000000">
          <w:rPr>
            <w:rtl w:val="0"/>
          </w:rPr>
          <w:t xml:space="preserve">Future Directions</w:t>
        </w:r>
      </w:hyperlink>
      <w:r w:rsidDel="00000000" w:rsidR="00000000" w:rsidRPr="00000000">
        <w:rPr>
          <w:rtl w:val="0"/>
        </w:rPr>
        <w:t xml:space="preserve">] section for more. </w:t>
      </w:r>
    </w:p>
    <w:p w:rsidR="00000000" w:rsidDel="00000000" w:rsidP="00000000" w:rsidRDefault="00000000" w:rsidRPr="00000000" w14:paraId="00000E6F">
      <w:pPr>
        <w:ind w:left="720" w:firstLine="0"/>
        <w:rPr/>
      </w:pPr>
      <w:r w:rsidDel="00000000" w:rsidR="00000000" w:rsidRPr="00000000">
        <w:rPr>
          <w:rtl w:val="0"/>
        </w:rPr>
        <w:t xml:space="preserve">VAC (actinomycin) is considered backbone chemo for IR RMS. </w:t>
      </w:r>
    </w:p>
    <w:p w:rsidR="00000000" w:rsidDel="00000000" w:rsidP="00000000" w:rsidRDefault="00000000" w:rsidRPr="00000000" w14:paraId="00000E70">
      <w:pPr>
        <w:ind w:left="720" w:firstLine="0"/>
        <w:rPr/>
      </w:pPr>
      <w:r w:rsidDel="00000000" w:rsidR="00000000" w:rsidRPr="00000000">
        <w:rPr>
          <w:rtl w:val="0"/>
        </w:rPr>
        <w:t xml:space="preserve">Should we be adding temsirolimus to VAC/VI? Currently accruing. </w:t>
      </w:r>
    </w:p>
    <w:p w:rsidR="00000000" w:rsidDel="00000000" w:rsidP="00000000" w:rsidRDefault="00000000" w:rsidRPr="00000000" w14:paraId="00000E71">
      <w:pPr>
        <w:ind w:left="720" w:firstLine="0"/>
        <w:rPr/>
      </w:pPr>
      <w:r w:rsidDel="00000000" w:rsidR="00000000" w:rsidRPr="00000000">
        <w:rPr>
          <w:rtl w:val="0"/>
        </w:rPr>
        <w:t xml:space="preserve">Cyclophosphamide is extremely important! This protocol was modified to add maintenance low dose cyclophosphamide/vinorelbine after consolidation chemo.</w:t>
      </w:r>
    </w:p>
    <w:p w:rsidR="00000000" w:rsidDel="00000000" w:rsidP="00000000" w:rsidRDefault="00000000" w:rsidRPr="00000000" w14:paraId="00000E72">
      <w:pPr>
        <w:ind w:left="720" w:firstLine="0"/>
        <w:rPr>
          <w:vertAlign w:val="superscript"/>
        </w:rPr>
      </w:pPr>
      <w:r w:rsidDel="00000000" w:rsidR="00000000" w:rsidRPr="00000000">
        <w:rPr>
          <w:rtl w:val="0"/>
        </w:rPr>
        <w:t xml:space="preserve">Similarly to this trial, an ongoing Ewings trial discourages excision if R2 resection is anticipated, as full-dose RT will be required in the setting of an R2 resection. The difference is 36 Gy may be given pre-op for Ewings, not post-op like RMS. </w:t>
      </w:r>
      <w:hyperlink w:anchor="qiw6ss2t8oq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73">
      <w:pPr>
        <w:ind w:left="720" w:firstLine="0"/>
        <w:rPr>
          <w:vertAlign w:val="superscript"/>
        </w:rPr>
      </w:pPr>
      <w:r w:rsidDel="00000000" w:rsidR="00000000" w:rsidRPr="00000000">
        <w:rPr>
          <w:rtl w:val="0"/>
        </w:rPr>
        <w:t xml:space="preserve">Similarly to this trial, an ongoing Ewings trial encourages SBRT for bony lesions &lt; 5 cm. </w:t>
      </w:r>
      <w:hyperlink w:anchor="fa163pez6hz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74">
      <w:pPr>
        <w:numPr>
          <w:ilvl w:val="1"/>
          <w:numId w:val="44"/>
        </w:numPr>
        <w:ind w:left="1440" w:hanging="360"/>
      </w:pPr>
      <w:r w:rsidDel="00000000" w:rsidR="00000000" w:rsidRPr="00000000">
        <w:rPr>
          <w:b w:val="1"/>
          <w:rtl w:val="0"/>
        </w:rPr>
        <w:t xml:space="preserve">ERMS</w:t>
      </w:r>
      <w:r w:rsidDel="00000000" w:rsidR="00000000" w:rsidRPr="00000000">
        <w:rPr>
          <w:rtl w:val="0"/>
        </w:rPr>
        <w:t xml:space="preserve">: </w:t>
      </w:r>
      <w:r w:rsidDel="00000000" w:rsidR="00000000" w:rsidRPr="00000000">
        <w:rPr>
          <w:b w:val="1"/>
          <w:rtl w:val="0"/>
        </w:rPr>
        <w:t xml:space="preserve">Stage 1 R2 non-orbit</w:t>
      </w:r>
      <w:r w:rsidDel="00000000" w:rsidR="00000000" w:rsidRPr="00000000">
        <w:rPr>
          <w:rtl w:val="0"/>
        </w:rPr>
        <w:t xml:space="preserve">, </w:t>
      </w:r>
      <w:r w:rsidDel="00000000" w:rsidR="00000000" w:rsidRPr="00000000">
        <w:rPr>
          <w:b w:val="1"/>
          <w:rtl w:val="0"/>
        </w:rPr>
        <w:t xml:space="preserve">Stage 2-3 R2</w:t>
      </w:r>
      <w:r w:rsidDel="00000000" w:rsidR="00000000" w:rsidRPr="00000000">
        <w:rPr>
          <w:rtl w:val="0"/>
        </w:rPr>
        <w:t xml:space="preserve">, </w:t>
      </w:r>
      <w:r w:rsidDel="00000000" w:rsidR="00000000" w:rsidRPr="00000000">
        <w:rPr>
          <w:b w:val="1"/>
          <w:rtl w:val="0"/>
        </w:rPr>
        <w:t xml:space="preserve">Stage 3 R0-1</w:t>
      </w:r>
      <w:r w:rsidDel="00000000" w:rsidR="00000000" w:rsidRPr="00000000">
        <w:rPr>
          <w:rtl w:val="0"/>
        </w:rPr>
        <w:t xml:space="preserve">, </w:t>
      </w:r>
      <w:r w:rsidDel="00000000" w:rsidR="00000000" w:rsidRPr="00000000">
        <w:rPr>
          <w:b w:val="1"/>
          <w:rtl w:val="0"/>
        </w:rPr>
        <w:t xml:space="preserve">Metastatic ERMS negative &lt; 10 yo</w:t>
      </w:r>
      <w:r w:rsidDel="00000000" w:rsidR="00000000" w:rsidRPr="00000000">
        <w:rPr>
          <w:rtl w:val="0"/>
        </w:rPr>
        <w:t xml:space="preserve">.</w:t>
        <w:br w:type="textWrapping"/>
      </w:r>
      <w:r w:rsidDel="00000000" w:rsidR="00000000" w:rsidRPr="00000000">
        <w:rPr>
          <w:i w:val="1"/>
          <w:rtl w:val="0"/>
        </w:rPr>
        <w:t xml:space="preserve">Intermediate risk includes patients with metastasis if fusion negative and &lt; 10 years old!</w:t>
      </w:r>
    </w:p>
    <w:p w:rsidR="00000000" w:rsidDel="00000000" w:rsidP="00000000" w:rsidRDefault="00000000" w:rsidRPr="00000000" w14:paraId="00000E75">
      <w:pPr>
        <w:ind w:left="1440" w:firstLine="0"/>
        <w:rPr>
          <w:i w:val="1"/>
        </w:rPr>
      </w:pPr>
      <w:r w:rsidDel="00000000" w:rsidR="00000000" w:rsidRPr="00000000">
        <w:rPr>
          <w:i w:val="1"/>
          <w:rtl w:val="0"/>
        </w:rPr>
        <w:t xml:space="preserve">Intermediate risk includes Subset 2 from [</w:t>
      </w:r>
      <w:hyperlink w:anchor="kix.l6kl6263ku4r">
        <w:r w:rsidDel="00000000" w:rsidR="00000000" w:rsidRPr="00000000">
          <w:rPr>
            <w:i w:val="1"/>
            <w:rtl w:val="0"/>
          </w:rPr>
          <w:t xml:space="preserve">0331</w:t>
        </w:r>
      </w:hyperlink>
      <w:r w:rsidDel="00000000" w:rsidR="00000000" w:rsidRPr="00000000">
        <w:rPr>
          <w:i w:val="1"/>
          <w:rtl w:val="0"/>
        </w:rPr>
        <w:t xml:space="preserve">] given these patients did so poorly on that trial.</w:t>
      </w:r>
    </w:p>
    <w:p w:rsidR="00000000" w:rsidDel="00000000" w:rsidP="00000000" w:rsidRDefault="00000000" w:rsidRPr="00000000" w14:paraId="00000E76">
      <w:pPr>
        <w:numPr>
          <w:ilvl w:val="1"/>
          <w:numId w:val="44"/>
        </w:numPr>
        <w:ind w:left="1440" w:hanging="360"/>
      </w:pPr>
      <w:r w:rsidDel="00000000" w:rsidR="00000000" w:rsidRPr="00000000">
        <w:rPr>
          <w:b w:val="1"/>
          <w:rtl w:val="0"/>
        </w:rPr>
        <w:t xml:space="preserve">ARMS</w:t>
      </w:r>
      <w:r w:rsidDel="00000000" w:rsidR="00000000" w:rsidRPr="00000000">
        <w:rPr>
          <w:rtl w:val="0"/>
        </w:rPr>
        <w:t xml:space="preserve">: </w:t>
      </w:r>
      <w:r w:rsidDel="00000000" w:rsidR="00000000" w:rsidRPr="00000000">
        <w:rPr>
          <w:b w:val="1"/>
          <w:rtl w:val="0"/>
        </w:rPr>
        <w:t xml:space="preserve">Stage 1-3, Group I-III</w:t>
      </w:r>
      <w:r w:rsidDel="00000000" w:rsidR="00000000" w:rsidRPr="00000000">
        <w:rPr>
          <w:rtl w:val="0"/>
        </w:rPr>
        <w:t xml:space="preserve">.</w:t>
      </w:r>
    </w:p>
    <w:p w:rsidR="00000000" w:rsidDel="00000000" w:rsidP="00000000" w:rsidRDefault="00000000" w:rsidRPr="00000000" w14:paraId="00000E77">
      <w:pPr>
        <w:numPr>
          <w:ilvl w:val="1"/>
          <w:numId w:val="44"/>
        </w:numPr>
        <w:ind w:left="1440" w:hanging="360"/>
      </w:pPr>
      <w:r w:rsidDel="00000000" w:rsidR="00000000" w:rsidRPr="00000000">
        <w:rPr>
          <w:rtl w:val="0"/>
        </w:rPr>
        <w:t xml:space="preserve">ARMS FOX01 negative, Stage 1-2 Group I-II, orbit: Single arm VAC/VA and RT. </w:t>
      </w:r>
    </w:p>
    <w:p w:rsidR="00000000" w:rsidDel="00000000" w:rsidP="00000000" w:rsidRDefault="00000000" w:rsidRPr="00000000" w14:paraId="00000E78">
      <w:pPr>
        <w:numPr>
          <w:ilvl w:val="1"/>
          <w:numId w:val="44"/>
        </w:numPr>
        <w:ind w:left="1440" w:hanging="360"/>
      </w:pPr>
      <w:r w:rsidDel="00000000" w:rsidR="00000000" w:rsidRPr="00000000">
        <w:rPr>
          <w:rtl w:val="0"/>
        </w:rPr>
        <w:t xml:space="preserve">Allows any RMS histology except pleomorphic. </w:t>
      </w:r>
    </w:p>
    <w:p w:rsidR="00000000" w:rsidDel="00000000" w:rsidP="00000000" w:rsidRDefault="00000000" w:rsidRPr="00000000" w14:paraId="00000E79">
      <w:pPr>
        <w:numPr>
          <w:ilvl w:val="1"/>
          <w:numId w:val="44"/>
        </w:numPr>
        <w:ind w:left="1440" w:hanging="360"/>
      </w:pPr>
      <w:r w:rsidDel="00000000" w:rsidR="00000000" w:rsidRPr="00000000">
        <w:rPr>
          <w:rtl w:val="0"/>
        </w:rPr>
        <w:t xml:space="preserve">All primary </w:t>
      </w:r>
      <w:r w:rsidDel="00000000" w:rsidR="00000000" w:rsidRPr="00000000">
        <w:rPr>
          <w:rtl w:val="0"/>
        </w:rPr>
        <w:t xml:space="preserve">site</w:t>
      </w:r>
      <w:r w:rsidDel="00000000" w:rsidR="00000000" w:rsidRPr="00000000">
        <w:rPr>
          <w:rtl w:val="0"/>
        </w:rPr>
        <w:t xml:space="preserve"> RT begins at week 13.</w:t>
      </w:r>
    </w:p>
    <w:p w:rsidR="00000000" w:rsidDel="00000000" w:rsidP="00000000" w:rsidRDefault="00000000" w:rsidRPr="00000000" w14:paraId="00000E7A">
      <w:pPr>
        <w:numPr>
          <w:ilvl w:val="2"/>
          <w:numId w:val="44"/>
        </w:numPr>
        <w:ind w:left="2160" w:hanging="360"/>
      </w:pPr>
      <w:r w:rsidDel="00000000" w:rsidR="00000000" w:rsidRPr="00000000">
        <w:rPr>
          <w:rtl w:val="0"/>
        </w:rPr>
        <w:t xml:space="preserve">This is due to no difference in timing in RT between IRS-IV, D9803, and ARST 0531. Week 13 was chosen to allow for assessment of feasibility of temsirolimus, complex RT planning, and possible delayed primary excision.</w:t>
      </w:r>
    </w:p>
    <w:p w:rsidR="00000000" w:rsidDel="00000000" w:rsidP="00000000" w:rsidRDefault="00000000" w:rsidRPr="00000000" w14:paraId="00000E7B">
      <w:pPr>
        <w:numPr>
          <w:ilvl w:val="1"/>
          <w:numId w:val="44"/>
        </w:numPr>
        <w:ind w:left="1440" w:hanging="360"/>
      </w:pPr>
      <w:r w:rsidDel="00000000" w:rsidR="00000000" w:rsidRPr="00000000">
        <w:rPr>
          <w:rtl w:val="0"/>
        </w:rPr>
        <w:t xml:space="preserve">PET encouraged at week 9, but only required if CR without biopsy. If PET at 9 weeks is CR </w:t>
      </w:r>
      <w:r w:rsidDel="00000000" w:rsidR="00000000" w:rsidRPr="00000000">
        <w:rPr>
          <w:i w:val="1"/>
          <w:rtl w:val="0"/>
        </w:rPr>
        <w:t xml:space="preserve">and </w:t>
      </w:r>
      <w:r w:rsidDel="00000000" w:rsidR="00000000" w:rsidRPr="00000000">
        <w:rPr>
          <w:rtl w:val="0"/>
        </w:rPr>
        <w:t xml:space="preserve">there is no residual tumor on CT/MRI, then the dose of RT is reduced to 36 Gy (this is an extremely rare case - if there is a wisp of tumor, treat it to full dose and don't stop at 36 Gy). If PR, RT replanning allowed at 36 Gy. Delayed primary excision allowed at week 12 (debulking strongly discouraged). </w:t>
      </w:r>
      <w:r w:rsidDel="00000000" w:rsidR="00000000" w:rsidRPr="00000000">
        <w:rPr>
          <w:b w:val="1"/>
          <w:rtl w:val="0"/>
        </w:rPr>
        <w:t xml:space="preserve">For size &gt; 5 cm at time of study entry </w:t>
      </w:r>
      <w:r w:rsidDel="00000000" w:rsidR="00000000" w:rsidRPr="00000000">
        <w:rPr>
          <w:rtl w:val="0"/>
        </w:rPr>
        <w:t xml:space="preserve">(not at time of RT)</w:t>
      </w:r>
      <w:r w:rsidDel="00000000" w:rsidR="00000000" w:rsidRPr="00000000">
        <w:rPr>
          <w:b w:val="1"/>
          <w:rtl w:val="0"/>
        </w:rPr>
        <w:t xml:space="preserve">, boost to 59.4 Gy</w:t>
      </w:r>
      <w:r w:rsidDel="00000000" w:rsidR="00000000" w:rsidRPr="00000000">
        <w:rPr>
          <w:rtl w:val="0"/>
        </w:rPr>
        <w:t xml:space="preserve">. </w:t>
      </w:r>
    </w:p>
    <w:p w:rsidR="00000000" w:rsidDel="00000000" w:rsidP="00000000" w:rsidRDefault="00000000" w:rsidRPr="00000000" w14:paraId="00000E7C">
      <w:pPr>
        <w:numPr>
          <w:ilvl w:val="1"/>
          <w:numId w:val="44"/>
        </w:numPr>
        <w:ind w:left="1440" w:hanging="360"/>
      </w:pPr>
      <w:r w:rsidDel="00000000" w:rsidR="00000000" w:rsidRPr="00000000">
        <w:rPr>
          <w:rtl w:val="0"/>
        </w:rPr>
        <w:t xml:space="preserve">No early RT for high risk parameningeal tumors. Emergent RT only in rare cases of failure to respond to chemo.</w:t>
      </w:r>
    </w:p>
    <w:p w:rsidR="00000000" w:rsidDel="00000000" w:rsidP="00000000" w:rsidRDefault="00000000" w:rsidRPr="00000000" w14:paraId="00000E7D">
      <w:pPr>
        <w:numPr>
          <w:ilvl w:val="2"/>
          <w:numId w:val="44"/>
        </w:numPr>
        <w:ind w:left="2160" w:hanging="360"/>
      </w:pPr>
      <w:r w:rsidDel="00000000" w:rsidR="00000000" w:rsidRPr="00000000">
        <w:rPr>
          <w:rtl w:val="0"/>
        </w:rPr>
        <w:t xml:space="preserve">Protons and photons allowed: Expect 50/50. </w:t>
      </w:r>
    </w:p>
    <w:p w:rsidR="00000000" w:rsidDel="00000000" w:rsidP="00000000" w:rsidRDefault="00000000" w:rsidRPr="00000000" w14:paraId="00000E7E">
      <w:pPr>
        <w:numPr>
          <w:ilvl w:val="2"/>
          <w:numId w:val="44"/>
        </w:numPr>
        <w:ind w:left="2160" w:hanging="360"/>
      </w:pPr>
      <w:r w:rsidDel="00000000" w:rsidR="00000000" w:rsidRPr="00000000">
        <w:rPr>
          <w:rtl w:val="0"/>
        </w:rPr>
        <w:t xml:space="preserve">Metastatic lesions (all non-bone sites, all non-lung sites and bone &gt; 5 cm)</w:t>
      </w:r>
    </w:p>
    <w:p w:rsidR="00000000" w:rsidDel="00000000" w:rsidP="00000000" w:rsidRDefault="00000000" w:rsidRPr="00000000" w14:paraId="00000E7F">
      <w:pPr>
        <w:numPr>
          <w:ilvl w:val="3"/>
          <w:numId w:val="44"/>
        </w:numPr>
        <w:ind w:left="2880" w:hanging="360"/>
      </w:pPr>
      <w:r w:rsidDel="00000000" w:rsidR="00000000" w:rsidRPr="00000000">
        <w:rPr>
          <w:rtl w:val="0"/>
        </w:rPr>
        <w:t xml:space="preserve">CR: 40/20. SD/PR 50/25.</w:t>
      </w:r>
    </w:p>
    <w:p w:rsidR="00000000" w:rsidDel="00000000" w:rsidP="00000000" w:rsidRDefault="00000000" w:rsidRPr="00000000" w14:paraId="00000E80">
      <w:pPr>
        <w:numPr>
          <w:ilvl w:val="2"/>
          <w:numId w:val="44"/>
        </w:numPr>
        <w:ind w:left="2160" w:hanging="360"/>
      </w:pPr>
      <w:r w:rsidDel="00000000" w:rsidR="00000000" w:rsidRPr="00000000">
        <w:rPr>
          <w:rtl w:val="0"/>
        </w:rPr>
        <w:t xml:space="preserve">Bone mets &lt; 5 cm: Optional 5 fraction SBRT. </w:t>
      </w:r>
      <w:r w:rsidDel="00000000" w:rsidR="00000000" w:rsidRPr="00000000">
        <w:rPr>
          <w:i w:val="1"/>
          <w:rtl w:val="0"/>
        </w:rPr>
        <w:t xml:space="preserve">Varies from 25-35 Gy depending on CR or PR/SD and WLI.</w:t>
      </w:r>
      <w:r w:rsidDel="00000000" w:rsidR="00000000" w:rsidRPr="00000000">
        <w:rPr>
          <w:rtl w:val="0"/>
        </w:rPr>
      </w:r>
    </w:p>
    <w:p w:rsidR="00000000" w:rsidDel="00000000" w:rsidP="00000000" w:rsidRDefault="00000000" w:rsidRPr="00000000" w14:paraId="00000E81">
      <w:pPr>
        <w:ind w:left="2160" w:firstLine="0"/>
        <w:rPr/>
      </w:pPr>
      <w:r w:rsidDel="00000000" w:rsidR="00000000" w:rsidRPr="00000000">
        <w:rPr>
          <w:rtl w:val="0"/>
        </w:rPr>
        <w:t xml:space="preserve">GTV2 is </w:t>
      </w:r>
      <w:r w:rsidDel="00000000" w:rsidR="00000000" w:rsidRPr="00000000">
        <w:rPr>
          <w:i w:val="1"/>
          <w:rtl w:val="0"/>
        </w:rPr>
        <w:t xml:space="preserve">post</w:t>
      </w:r>
      <w:r w:rsidDel="00000000" w:rsidR="00000000" w:rsidRPr="00000000">
        <w:rPr>
          <w:rtl w:val="0"/>
        </w:rPr>
        <w:t xml:space="preserve">-chemo/surgery residual and involved bone. Add 1 cm for CTV2. Add 2 mm for PTV.</w:t>
      </w:r>
    </w:p>
    <w:p w:rsidR="00000000" w:rsidDel="00000000" w:rsidP="00000000" w:rsidRDefault="00000000" w:rsidRPr="00000000" w14:paraId="00000E82">
      <w:pPr>
        <w:numPr>
          <w:ilvl w:val="3"/>
          <w:numId w:val="44"/>
        </w:numPr>
        <w:ind w:left="2880" w:hanging="360"/>
      </w:pPr>
      <w:r w:rsidDel="00000000" w:rsidR="00000000" w:rsidRPr="00000000">
        <w:rPr>
          <w:rtl w:val="0"/>
        </w:rPr>
        <w:t xml:space="preserve">SD/PR: PTV1 (30 Gy): CTV2 + 2 mm. PTV2 (35 Gy): GTV2. </w:t>
      </w:r>
      <w:r w:rsidDel="00000000" w:rsidR="00000000" w:rsidRPr="00000000">
        <w:rPr>
          <w:i w:val="1"/>
          <w:rtl w:val="0"/>
        </w:rPr>
        <w:t xml:space="preserve">Subtract 5 Gy if after 15 Gy WLI.</w:t>
      </w:r>
      <w:r w:rsidDel="00000000" w:rsidR="00000000" w:rsidRPr="00000000">
        <w:rPr>
          <w:rtl w:val="0"/>
        </w:rPr>
      </w:r>
    </w:p>
    <w:p w:rsidR="00000000" w:rsidDel="00000000" w:rsidP="00000000" w:rsidRDefault="00000000" w:rsidRPr="00000000" w14:paraId="00000E83">
      <w:pPr>
        <w:numPr>
          <w:ilvl w:val="3"/>
          <w:numId w:val="44"/>
        </w:numPr>
        <w:ind w:left="2880" w:hanging="360"/>
      </w:pPr>
      <w:r w:rsidDel="00000000" w:rsidR="00000000" w:rsidRPr="00000000">
        <w:rPr>
          <w:rtl w:val="0"/>
        </w:rPr>
        <w:t xml:space="preserve">CR:  PTV1 (25 Gy): CTV2 + 2 mm. PTV2 (30 Gy): GTV2. </w:t>
      </w:r>
      <w:r w:rsidDel="00000000" w:rsidR="00000000" w:rsidRPr="00000000">
        <w:rPr>
          <w:i w:val="1"/>
          <w:rtl w:val="0"/>
        </w:rPr>
        <w:t xml:space="preserve">Subtact 5 Gy, keep at 30 Gy after WLI</w:t>
      </w:r>
    </w:p>
    <w:p w:rsidR="00000000" w:rsidDel="00000000" w:rsidP="00000000" w:rsidRDefault="00000000" w:rsidRPr="00000000" w14:paraId="00000E84">
      <w:pPr>
        <w:numPr>
          <w:ilvl w:val="2"/>
          <w:numId w:val="44"/>
        </w:numPr>
        <w:ind w:left="2160" w:hanging="360"/>
      </w:pPr>
      <w:r w:rsidDel="00000000" w:rsidR="00000000" w:rsidRPr="00000000">
        <w:rPr>
          <w:rtl w:val="0"/>
        </w:rPr>
        <w:t xml:space="preserve">Lung mets: All pts with any lung mets or malignant pleural effusion should receive bilateral WLI to 15/10.</w:t>
      </w:r>
    </w:p>
    <w:p w:rsidR="00000000" w:rsidDel="00000000" w:rsidP="00000000" w:rsidRDefault="00000000" w:rsidRPr="00000000" w14:paraId="00000E85">
      <w:pPr>
        <w:numPr>
          <w:ilvl w:val="2"/>
          <w:numId w:val="44"/>
        </w:numPr>
        <w:ind w:left="2160" w:hanging="360"/>
      </w:pPr>
      <w:r w:rsidDel="00000000" w:rsidR="00000000" w:rsidRPr="00000000">
        <w:rPr>
          <w:rtl w:val="0"/>
        </w:rPr>
        <w:t xml:space="preserve">Patients &lt; 2y old:</w:t>
      </w:r>
    </w:p>
    <w:p w:rsidR="00000000" w:rsidDel="00000000" w:rsidP="00000000" w:rsidRDefault="00000000" w:rsidRPr="00000000" w14:paraId="00000E86">
      <w:pPr>
        <w:numPr>
          <w:ilvl w:val="3"/>
          <w:numId w:val="44"/>
        </w:numPr>
        <w:ind w:left="2880" w:hanging="360"/>
      </w:pPr>
      <w:r w:rsidDel="00000000" w:rsidR="00000000" w:rsidRPr="00000000">
        <w:rPr>
          <w:rtl w:val="0"/>
        </w:rPr>
        <w:t xml:space="preserve">Adherence to guidelines encouraged, as outcomes were poor for these kiddos on 0531.</w:t>
      </w:r>
    </w:p>
    <w:p w:rsidR="00000000" w:rsidDel="00000000" w:rsidP="00000000" w:rsidRDefault="00000000" w:rsidRPr="00000000" w14:paraId="00000E87">
      <w:pPr>
        <w:numPr>
          <w:ilvl w:val="3"/>
          <w:numId w:val="44"/>
        </w:numPr>
        <w:ind w:left="2880" w:hanging="360"/>
      </w:pPr>
      <w:r w:rsidDel="00000000" w:rsidR="00000000" w:rsidRPr="00000000">
        <w:rPr>
          <w:rFonts w:ascii="Gungsuh" w:cs="Gungsuh" w:eastAsia="Gungsuh" w:hAnsi="Gungsuh"/>
          <w:rtl w:val="0"/>
        </w:rPr>
        <w:t xml:space="preserve">Deviation allowed for kiddos ≤ 24 mo who are FOX01 negative.</w:t>
      </w:r>
    </w:p>
    <w:p w:rsidR="00000000" w:rsidDel="00000000" w:rsidP="00000000" w:rsidRDefault="00000000" w:rsidRPr="00000000" w14:paraId="00000E88">
      <w:pPr>
        <w:numPr>
          <w:ilvl w:val="1"/>
          <w:numId w:val="44"/>
        </w:numPr>
        <w:ind w:left="1440" w:hanging="360"/>
      </w:pPr>
      <w:r w:rsidDel="00000000" w:rsidR="00000000" w:rsidRPr="00000000">
        <w:rPr>
          <w:rtl w:val="0"/>
        </w:rPr>
        <w:t xml:space="preserve">Temsirolimus (mTOR inhibitor) shows activity in relapsed RMS pts [</w:t>
      </w:r>
      <w:hyperlink r:id="rId862">
        <w:r w:rsidDel="00000000" w:rsidR="00000000" w:rsidRPr="00000000">
          <w:rPr>
            <w:rtl w:val="0"/>
          </w:rPr>
          <w:t xml:space="preserve">Mascarenhas JCO '19</w:t>
        </w:r>
      </w:hyperlink>
      <w:r w:rsidDel="00000000" w:rsidR="00000000" w:rsidRPr="00000000">
        <w:rPr>
          <w:rtl w:val="0"/>
        </w:rPr>
        <w:t xml:space="preserve">]. </w:t>
      </w:r>
    </w:p>
    <w:p w:rsidR="00000000" w:rsidDel="00000000" w:rsidP="00000000" w:rsidRDefault="00000000" w:rsidRPr="00000000" w14:paraId="00000E89">
      <w:pPr>
        <w:rPr>
          <w:b w:val="1"/>
        </w:rPr>
      </w:pPr>
      <w:r w:rsidDel="00000000" w:rsidR="00000000" w:rsidRPr="00000000">
        <w:rPr>
          <w:rtl w:val="0"/>
        </w:rPr>
      </w:r>
    </w:p>
    <w:p w:rsidR="00000000" w:rsidDel="00000000" w:rsidP="00000000" w:rsidRDefault="00000000" w:rsidRPr="00000000" w14:paraId="00000E8A">
      <w:pPr>
        <w:pStyle w:val="Heading2"/>
        <w:rPr/>
      </w:pPr>
      <w:bookmarkStart w:colFirst="0" w:colLast="0" w:name="_rupkpel8jbfa" w:id="183"/>
      <w:bookmarkEnd w:id="183"/>
      <w:hyperlink w:anchor="_scav0ds6b7xm">
        <w:r w:rsidDel="00000000" w:rsidR="00000000" w:rsidRPr="00000000">
          <w:rPr>
            <w:rtl w:val="0"/>
          </w:rPr>
          <w:t xml:space="preserve">High Risk</w:t>
        </w:r>
      </w:hyperlink>
      <w:r w:rsidDel="00000000" w:rsidR="00000000" w:rsidRPr="00000000">
        <w:rPr>
          <w:rtl w:val="0"/>
        </w:rPr>
      </w:r>
    </w:p>
    <w:p w:rsidR="00000000" w:rsidDel="00000000" w:rsidP="00000000" w:rsidRDefault="00000000" w:rsidRPr="00000000" w14:paraId="00000E8B">
      <w:pPr>
        <w:rPr>
          <w:vertAlign w:val="superscript"/>
        </w:rPr>
      </w:pPr>
      <w:r w:rsidDel="00000000" w:rsidR="00000000" w:rsidRPr="00000000">
        <w:rPr>
          <w:rFonts w:ascii="Gungsuh" w:cs="Gungsuh" w:eastAsia="Gungsuh" w:hAnsi="Gungsuh"/>
          <w:rtl w:val="0"/>
        </w:rPr>
        <w:t xml:space="preserve">Oberlin Risk Factors: Age &gt; 10y or &lt; 1y, unfavorable site, bone mets, or ≥ 3 sites of mets.</w:t>
      </w:r>
      <w:r w:rsidDel="00000000" w:rsidR="00000000" w:rsidRPr="00000000">
        <w:rPr>
          <w:rtl w:val="0"/>
        </w:rPr>
      </w:r>
    </w:p>
    <w:p w:rsidR="00000000" w:rsidDel="00000000" w:rsidP="00000000" w:rsidRDefault="00000000" w:rsidRPr="00000000" w14:paraId="00000E8C">
      <w:pPr>
        <w:rPr>
          <w:vertAlign w:val="superscript"/>
        </w:rPr>
      </w:pPr>
      <w:r w:rsidDel="00000000" w:rsidR="00000000" w:rsidRPr="00000000">
        <w:rPr>
          <w:rtl w:val="0"/>
        </w:rPr>
        <w:t xml:space="preserve">Patients with up to one Oberlin risk factor had a very favorable prognosis. </w:t>
      </w:r>
      <w:r w:rsidDel="00000000" w:rsidR="00000000" w:rsidRPr="00000000">
        <w:rPr>
          <w:rtl w:val="0"/>
        </w:rPr>
      </w:r>
    </w:p>
    <w:p w:rsidR="00000000" w:rsidDel="00000000" w:rsidP="00000000" w:rsidRDefault="00000000" w:rsidRPr="00000000" w14:paraId="00000E8D">
      <w:pPr>
        <w:rPr/>
      </w:pPr>
      <w:r w:rsidDel="00000000" w:rsidR="00000000" w:rsidRPr="00000000">
        <w:rPr>
          <w:rtl w:val="0"/>
        </w:rPr>
        <w:t xml:space="preserve">Patients less than the age of 10y with ERMS or FOX01 fusion negative are now considered intermediate risk.</w:t>
      </w:r>
    </w:p>
    <w:p w:rsidR="00000000" w:rsidDel="00000000" w:rsidP="00000000" w:rsidRDefault="00000000" w:rsidRPr="00000000" w14:paraId="00000E8E">
      <w:pPr>
        <w:numPr>
          <w:ilvl w:val="0"/>
          <w:numId w:val="44"/>
        </w:numPr>
        <w:ind w:left="720" w:hanging="360"/>
      </w:pPr>
      <w:r w:rsidDel="00000000" w:rsidR="00000000" w:rsidRPr="00000000">
        <w:rPr>
          <w:b w:val="1"/>
          <w:rtl w:val="0"/>
        </w:rPr>
        <w:t xml:space="preserve">IRS IV Metastatic </w:t>
      </w:r>
      <w:r w:rsidDel="00000000" w:rsidR="00000000" w:rsidRPr="00000000">
        <w:rPr>
          <w:rtl w:val="0"/>
        </w:rPr>
        <w:t xml:space="preserve">(1991-1997) </w:t>
      </w:r>
      <w:r w:rsidDel="00000000" w:rsidR="00000000" w:rsidRPr="00000000">
        <w:rPr>
          <w:b w:val="1"/>
          <w:rtl w:val="0"/>
        </w:rPr>
        <w:t xml:space="preserve">[</w:t>
      </w:r>
      <w:hyperlink r:id="rId863">
        <w:r w:rsidDel="00000000" w:rsidR="00000000" w:rsidRPr="00000000">
          <w:rPr>
            <w:rtl w:val="0"/>
          </w:rPr>
          <w:t xml:space="preserve">Breneman JCO '03</w:t>
        </w:r>
      </w:hyperlink>
      <w:r w:rsidDel="00000000" w:rsidR="00000000" w:rsidRPr="00000000">
        <w:rPr>
          <w:rtl w:val="0"/>
        </w:rPr>
        <w:t xml:space="preserve">]. </w:t>
      </w:r>
      <w:r w:rsidDel="00000000" w:rsidR="00000000" w:rsidRPr="00000000">
        <w:rPr>
          <w:b w:val="1"/>
          <w:rtl w:val="0"/>
        </w:rPr>
        <w:t xml:space="preserve">Group IV received VAC ± IE.</w:t>
      </w:r>
      <w:r w:rsidDel="00000000" w:rsidR="00000000" w:rsidRPr="00000000">
        <w:rPr>
          <w:rtl w:val="0"/>
        </w:rPr>
        <w:t xml:space="preserve"> </w:t>
      </w:r>
    </w:p>
    <w:p w:rsidR="00000000" w:rsidDel="00000000" w:rsidP="00000000" w:rsidRDefault="00000000" w:rsidRPr="00000000" w14:paraId="00000E8F">
      <w:pPr>
        <w:ind w:left="720" w:firstLine="0"/>
        <w:rPr/>
      </w:pPr>
      <w:r w:rsidDel="00000000" w:rsidR="00000000" w:rsidRPr="00000000">
        <w:rPr>
          <w:rFonts w:ascii="Gungsuh" w:cs="Gungsuh" w:eastAsia="Gungsuh" w:hAnsi="Gungsuh"/>
          <w:rtl w:val="0"/>
        </w:rPr>
        <w:t xml:space="preserve">This trial found a subgroup of metastatic patients (ERMS with ≤ 2 sites of mets) to have nearly doubled OS.</w:t>
      </w:r>
    </w:p>
    <w:p w:rsidR="00000000" w:rsidDel="00000000" w:rsidP="00000000" w:rsidRDefault="00000000" w:rsidRPr="00000000" w14:paraId="00000E90">
      <w:pPr>
        <w:ind w:left="720" w:firstLine="0"/>
        <w:rPr>
          <w:vertAlign w:val="superscript"/>
        </w:rPr>
      </w:pPr>
      <w:r w:rsidDel="00000000" w:rsidR="00000000" w:rsidRPr="00000000">
        <w:rPr>
          <w:rtl w:val="0"/>
        </w:rPr>
        <w:t xml:space="preserve">VAC is standard for Group III tumors per IRS IV Localized results. </w:t>
      </w:r>
      <w:hyperlink w:anchor="5bmup446t2c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91">
      <w:pPr>
        <w:numPr>
          <w:ilvl w:val="1"/>
          <w:numId w:val="44"/>
        </w:numPr>
        <w:ind w:left="1440" w:hanging="360"/>
      </w:pPr>
      <w:r w:rsidDel="00000000" w:rsidR="00000000" w:rsidRPr="00000000">
        <w:rPr>
          <w:rtl w:val="0"/>
        </w:rPr>
        <w:t xml:space="preserve">127 patients.</w:t>
      </w:r>
    </w:p>
    <w:p w:rsidR="00000000" w:rsidDel="00000000" w:rsidP="00000000" w:rsidRDefault="00000000" w:rsidRPr="00000000" w14:paraId="00000E92">
      <w:pPr>
        <w:numPr>
          <w:ilvl w:val="1"/>
          <w:numId w:val="44"/>
        </w:numPr>
        <w:ind w:left="1440" w:hanging="360"/>
      </w:pPr>
      <w:r w:rsidDel="00000000" w:rsidR="00000000" w:rsidRPr="00000000">
        <w:rPr>
          <w:rFonts w:ascii="Gungsuh" w:cs="Gungsuh" w:eastAsia="Gungsuh" w:hAnsi="Gungsuh"/>
          <w:rtl w:val="0"/>
        </w:rPr>
        <w:t xml:space="preserve">3y FFS for ERMS with &gt; 2 / ≤ 2 metastatic sites of 25→ 40%. 3y OS for ERMS ≤ 2 sites ~50%.</w:t>
      </w:r>
    </w:p>
    <w:p w:rsidR="00000000" w:rsidDel="00000000" w:rsidP="00000000" w:rsidRDefault="00000000" w:rsidRPr="00000000" w14:paraId="00000E93">
      <w:pPr>
        <w:numPr>
          <w:ilvl w:val="2"/>
          <w:numId w:val="44"/>
        </w:numPr>
        <w:ind w:left="2160" w:hanging="360"/>
      </w:pPr>
      <w:r w:rsidDel="00000000" w:rsidR="00000000" w:rsidRPr="00000000">
        <w:rPr>
          <w:rtl w:val="0"/>
        </w:rPr>
        <w:t xml:space="preserve">Previously, 5y OS was around 25% for all Group IV patients. </w:t>
      </w:r>
    </w:p>
    <w:p w:rsidR="00000000" w:rsidDel="00000000" w:rsidP="00000000" w:rsidRDefault="00000000" w:rsidRPr="00000000" w14:paraId="00000E94">
      <w:pPr>
        <w:numPr>
          <w:ilvl w:val="1"/>
          <w:numId w:val="44"/>
        </w:numPr>
        <w:ind w:left="1440" w:hanging="360"/>
      </w:pPr>
      <w:r w:rsidDel="00000000" w:rsidR="00000000" w:rsidRPr="00000000">
        <w:rPr>
          <w:rFonts w:ascii="Gungsuh" w:cs="Gungsuh" w:eastAsia="Gungsuh" w:hAnsi="Gungsuh"/>
          <w:rtl w:val="0"/>
        </w:rPr>
        <w:t xml:space="preserve">3y FFS for non-ERMS with &gt; 2 / ≤ 2 metastatic sites of 5→ 21%.</w:t>
      </w:r>
    </w:p>
    <w:p w:rsidR="00000000" w:rsidDel="00000000" w:rsidP="00000000" w:rsidRDefault="00000000" w:rsidRPr="00000000" w14:paraId="00000E95">
      <w:pPr>
        <w:numPr>
          <w:ilvl w:val="1"/>
          <w:numId w:val="44"/>
        </w:numPr>
        <w:ind w:left="1440" w:hanging="360"/>
      </w:pPr>
      <w:r w:rsidDel="00000000" w:rsidR="00000000" w:rsidRPr="00000000">
        <w:rPr>
          <w:rtl w:val="0"/>
        </w:rPr>
        <w:t xml:space="preserve">Sites of metastasis include lung, bone marrow, nodes, bone, omentum/ascites, and soft tissue.</w:t>
      </w:r>
      <w:r w:rsidDel="00000000" w:rsidR="00000000" w:rsidRPr="00000000">
        <w:rPr>
          <w:rtl w:val="0"/>
        </w:rPr>
      </w:r>
    </w:p>
    <w:p w:rsidR="00000000" w:rsidDel="00000000" w:rsidP="00000000" w:rsidRDefault="00000000" w:rsidRPr="00000000" w14:paraId="00000E96">
      <w:pPr>
        <w:numPr>
          <w:ilvl w:val="0"/>
          <w:numId w:val="44"/>
        </w:numPr>
        <w:ind w:left="720" w:hanging="360"/>
      </w:pPr>
      <w:r w:rsidDel="00000000" w:rsidR="00000000" w:rsidRPr="00000000">
        <w:rPr>
          <w:b w:val="1"/>
          <w:rtl w:val="0"/>
        </w:rPr>
        <w:t xml:space="preserve">ARST 0431</w:t>
      </w:r>
      <w:r w:rsidDel="00000000" w:rsidR="00000000" w:rsidRPr="00000000">
        <w:rPr>
          <w:rtl w:val="0"/>
        </w:rPr>
        <w:t xml:space="preserve"> [</w:t>
      </w:r>
      <w:hyperlink r:id="rId864">
        <w:r w:rsidDel="00000000" w:rsidR="00000000" w:rsidRPr="00000000">
          <w:rPr>
            <w:rtl w:val="0"/>
          </w:rPr>
          <w:t xml:space="preserve">Weigel IJO '16</w:t>
        </w:r>
      </w:hyperlink>
      <w:r w:rsidDel="00000000" w:rsidR="00000000" w:rsidRPr="00000000">
        <w:rPr>
          <w:rtl w:val="0"/>
        </w:rPr>
        <w:t xml:space="preserve">]: </w:t>
      </w:r>
      <w:r w:rsidDel="00000000" w:rsidR="00000000" w:rsidRPr="00000000">
        <w:rPr>
          <w:b w:val="1"/>
          <w:rtl w:val="0"/>
        </w:rPr>
        <w:t xml:space="preserve">VIr-VDC/IfE-VAC</w:t>
      </w:r>
    </w:p>
    <w:p w:rsidR="00000000" w:rsidDel="00000000" w:rsidP="00000000" w:rsidRDefault="00000000" w:rsidRPr="00000000" w14:paraId="00000E97">
      <w:pPr>
        <w:ind w:left="720" w:firstLine="0"/>
        <w:rPr/>
      </w:pPr>
      <w:r w:rsidDel="00000000" w:rsidR="00000000" w:rsidRPr="00000000">
        <w:rPr>
          <w:rtl w:val="0"/>
        </w:rPr>
        <w:t xml:space="preserve">Dose intensification with interval compression, use of irinotecan as RT sensitizer.</w:t>
      </w:r>
    </w:p>
    <w:p w:rsidR="00000000" w:rsidDel="00000000" w:rsidP="00000000" w:rsidRDefault="00000000" w:rsidRPr="00000000" w14:paraId="00000E98">
      <w:pPr>
        <w:ind w:left="720" w:firstLine="0"/>
        <w:rPr/>
      </w:pPr>
      <w:r w:rsidDel="00000000" w:rsidR="00000000" w:rsidRPr="00000000">
        <w:rPr>
          <w:rFonts w:ascii="Gungsuh" w:cs="Gungsuh" w:eastAsia="Gungsuh" w:hAnsi="Gungsuh"/>
          <w:rtl w:val="0"/>
        </w:rPr>
        <w:t xml:space="preserve">Metastatic patients with up to 1 Oberlin risk factor had a 3y EFS of nearly 70%.</w:t>
        <w:br w:type="textWrapping"/>
        <w:t xml:space="preserve">Oberlin risk factors: Age &gt; 10y or &lt; 1y, unfavorable site, ≥ 3 sites of mets and bone involvement.</w:t>
      </w:r>
    </w:p>
    <w:p w:rsidR="00000000" w:rsidDel="00000000" w:rsidP="00000000" w:rsidRDefault="00000000" w:rsidRPr="00000000" w14:paraId="00000E99">
      <w:pPr>
        <w:numPr>
          <w:ilvl w:val="1"/>
          <w:numId w:val="44"/>
        </w:numPr>
        <w:ind w:left="1440" w:hanging="360"/>
      </w:pPr>
      <w:r w:rsidDel="00000000" w:rsidR="00000000" w:rsidRPr="00000000">
        <w:rPr>
          <w:rtl w:val="0"/>
        </w:rPr>
        <w:t xml:space="preserve">109 pts with metastatic RMS. MFU 4y.</w:t>
      </w:r>
    </w:p>
    <w:p w:rsidR="00000000" w:rsidDel="00000000" w:rsidP="00000000" w:rsidRDefault="00000000" w:rsidRPr="00000000" w14:paraId="00000E9A">
      <w:pPr>
        <w:numPr>
          <w:ilvl w:val="2"/>
          <w:numId w:val="44"/>
        </w:numPr>
        <w:ind w:left="2160" w:hanging="360"/>
      </w:pPr>
      <w:r w:rsidDel="00000000" w:rsidR="00000000" w:rsidRPr="00000000">
        <w:rPr>
          <w:rtl w:val="0"/>
        </w:rPr>
        <w:t xml:space="preserve">VCR/Irinotecan, interval compression with VAdrC-IfosE and VAC. </w:t>
      </w:r>
    </w:p>
    <w:p w:rsidR="00000000" w:rsidDel="00000000" w:rsidP="00000000" w:rsidRDefault="00000000" w:rsidRPr="00000000" w14:paraId="00000E9B">
      <w:pPr>
        <w:numPr>
          <w:ilvl w:val="2"/>
          <w:numId w:val="44"/>
        </w:numPr>
        <w:ind w:left="2160" w:hanging="360"/>
      </w:pPr>
      <w:r w:rsidDel="00000000" w:rsidR="00000000" w:rsidRPr="00000000">
        <w:rPr>
          <w:rtl w:val="0"/>
        </w:rPr>
        <w:t xml:space="preserve">RT occurred at Week 20-25 with vincristine and irinotecan, but also permitted at Week 1-6 (intracranial/paraspinal extension) or delayed to one year for extensive metastasis.</w:t>
      </w:r>
    </w:p>
    <w:p w:rsidR="00000000" w:rsidDel="00000000" w:rsidP="00000000" w:rsidRDefault="00000000" w:rsidRPr="00000000" w14:paraId="00000E9C">
      <w:pPr>
        <w:numPr>
          <w:ilvl w:val="2"/>
          <w:numId w:val="44"/>
        </w:numPr>
        <w:ind w:left="2160" w:hanging="360"/>
      </w:pPr>
      <w:r w:rsidDel="00000000" w:rsidR="00000000" w:rsidRPr="00000000">
        <w:rPr>
          <w:rtl w:val="0"/>
        </w:rPr>
        <w:t xml:space="preserve">Pts with cord compression, visual loss, or intracranial extension should rec RT on day 0.</w:t>
      </w:r>
    </w:p>
    <w:p w:rsidR="00000000" w:rsidDel="00000000" w:rsidP="00000000" w:rsidRDefault="00000000" w:rsidRPr="00000000" w14:paraId="00000E9D">
      <w:pPr>
        <w:numPr>
          <w:ilvl w:val="1"/>
          <w:numId w:val="44"/>
        </w:numPr>
        <w:ind w:left="1440" w:hanging="360"/>
      </w:pPr>
      <w:r w:rsidDel="00000000" w:rsidR="00000000" w:rsidRPr="00000000">
        <w:rPr>
          <w:rtl w:val="0"/>
        </w:rPr>
        <w:t xml:space="preserve">3y EFS 38%. </w:t>
      </w:r>
    </w:p>
    <w:p w:rsidR="00000000" w:rsidDel="00000000" w:rsidP="00000000" w:rsidRDefault="00000000" w:rsidRPr="00000000" w14:paraId="00000E9E">
      <w:pPr>
        <w:numPr>
          <w:ilvl w:val="1"/>
          <w:numId w:val="44"/>
        </w:numPr>
        <w:ind w:left="1440" w:hanging="360"/>
      </w:pPr>
      <w:r w:rsidDel="00000000" w:rsidR="00000000" w:rsidRPr="00000000">
        <w:rPr>
          <w:rFonts w:ascii="Cardo" w:cs="Cardo" w:eastAsia="Cardo" w:hAnsi="Cardo"/>
          <w:rtl w:val="0"/>
        </w:rPr>
        <w:t xml:space="preserve">3y EFS for 0-1 / 2+ Oberlin RF of 69→ 20%.</w:t>
      </w:r>
    </w:p>
    <w:p w:rsidR="00000000" w:rsidDel="00000000" w:rsidP="00000000" w:rsidRDefault="00000000" w:rsidRPr="00000000" w14:paraId="00000E9F">
      <w:pPr>
        <w:numPr>
          <w:ilvl w:val="1"/>
          <w:numId w:val="44"/>
        </w:numPr>
        <w:ind w:left="1440" w:hanging="360"/>
      </w:pPr>
      <w:r w:rsidDel="00000000" w:rsidR="00000000" w:rsidRPr="00000000">
        <w:rPr>
          <w:rtl w:val="0"/>
        </w:rPr>
        <w:t xml:space="preserve">Toxicity similar to prior studies. </w:t>
      </w:r>
    </w:p>
    <w:p w:rsidR="00000000" w:rsidDel="00000000" w:rsidP="00000000" w:rsidRDefault="00000000" w:rsidRPr="00000000" w14:paraId="00000EA0">
      <w:pPr>
        <w:rPr>
          <w:b w:val="1"/>
        </w:rPr>
      </w:pPr>
      <w:r w:rsidDel="00000000" w:rsidR="00000000" w:rsidRPr="00000000">
        <w:rPr>
          <w:rtl w:val="0"/>
        </w:rPr>
      </w:r>
    </w:p>
    <w:tbl>
      <w:tblPr>
        <w:tblStyle w:val="Table3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rPr>
                <w:b w:val="1"/>
              </w:rPr>
            </w:pPr>
            <w:r w:rsidDel="00000000" w:rsidR="00000000" w:rsidRPr="00000000">
              <w:rPr>
                <w:b w:val="1"/>
                <w:rtl w:val="0"/>
              </w:rPr>
              <w:t xml:space="preserve">Avoidance of RT in select patients</w:t>
            </w:r>
          </w:p>
          <w:p w:rsidR="00000000" w:rsidDel="00000000" w:rsidP="00000000" w:rsidRDefault="00000000" w:rsidRPr="00000000" w14:paraId="00000EA2">
            <w:pPr>
              <w:numPr>
                <w:ilvl w:val="0"/>
                <w:numId w:val="129"/>
              </w:numPr>
              <w:ind w:left="720" w:hanging="360"/>
            </w:pPr>
            <w:r w:rsidDel="00000000" w:rsidR="00000000" w:rsidRPr="00000000">
              <w:rPr>
                <w:rtl w:val="0"/>
              </w:rPr>
              <w:t xml:space="preserve">Group I FH (R0) may omit RT.</w:t>
            </w:r>
          </w:p>
          <w:p w:rsidR="00000000" w:rsidDel="00000000" w:rsidP="00000000" w:rsidRDefault="00000000" w:rsidRPr="00000000" w14:paraId="00000EA3">
            <w:pPr>
              <w:numPr>
                <w:ilvl w:val="0"/>
                <w:numId w:val="129"/>
              </w:numPr>
              <w:ind w:left="720" w:hanging="360"/>
            </w:pPr>
            <w:r w:rsidDel="00000000" w:rsidR="00000000" w:rsidRPr="00000000">
              <w:rPr>
                <w:rtl w:val="0"/>
              </w:rPr>
              <w:t xml:space="preserve">LC is extremely important in PM disease. Do not omit RT even if &lt; 3y, as only 1/3 are cured if CR after chemo alone.</w:t>
            </w:r>
          </w:p>
          <w:p w:rsidR="00000000" w:rsidDel="00000000" w:rsidP="00000000" w:rsidRDefault="00000000" w:rsidRPr="00000000" w14:paraId="00000EA4">
            <w:pPr>
              <w:numPr>
                <w:ilvl w:val="0"/>
                <w:numId w:val="129"/>
              </w:numPr>
              <w:ind w:left="720" w:hanging="360"/>
            </w:pPr>
            <w:r w:rsidDel="00000000" w:rsidR="00000000" w:rsidRPr="00000000">
              <w:rPr>
                <w:rtl w:val="0"/>
              </w:rPr>
              <w:t xml:space="preserve">There appears to be an EFS benefit with RT for all patients except Group I ERMS.</w:t>
            </w:r>
          </w:p>
          <w:p w:rsidR="00000000" w:rsidDel="00000000" w:rsidP="00000000" w:rsidRDefault="00000000" w:rsidRPr="00000000" w14:paraId="00000EA5">
            <w:pPr>
              <w:numPr>
                <w:ilvl w:val="0"/>
                <w:numId w:val="129"/>
              </w:numPr>
              <w:ind w:left="720" w:hanging="360"/>
            </w:pPr>
            <w:r w:rsidDel="00000000" w:rsidR="00000000" w:rsidRPr="00000000">
              <w:rPr>
                <w:rtl w:val="0"/>
              </w:rPr>
              <w:t xml:space="preserve">Pelvic tumors unable to be completely resected require RT, even in the context of complete response to chemotherapy.</w:t>
            </w:r>
          </w:p>
        </w:tc>
      </w:tr>
    </w:tbl>
    <w:p w:rsidR="00000000" w:rsidDel="00000000" w:rsidP="00000000" w:rsidRDefault="00000000" w:rsidRPr="00000000" w14:paraId="00000EA6">
      <w:pPr>
        <w:rPr>
          <w:b w:val="1"/>
        </w:rPr>
      </w:pPr>
      <w:r w:rsidDel="00000000" w:rsidR="00000000" w:rsidRPr="00000000">
        <w:rPr>
          <w:rtl w:val="0"/>
        </w:rPr>
      </w:r>
    </w:p>
    <w:p w:rsidR="00000000" w:rsidDel="00000000" w:rsidP="00000000" w:rsidRDefault="00000000" w:rsidRPr="00000000" w14:paraId="00000EA7">
      <w:pPr>
        <w:rPr>
          <w:b w:val="1"/>
        </w:rPr>
      </w:pPr>
      <w:r w:rsidDel="00000000" w:rsidR="00000000" w:rsidRPr="00000000">
        <w:rPr>
          <w:b w:val="1"/>
          <w:rtl w:val="0"/>
        </w:rPr>
        <w:t xml:space="preserve">Avoidance of RT in select patients</w:t>
      </w:r>
    </w:p>
    <w:p w:rsidR="00000000" w:rsidDel="00000000" w:rsidP="00000000" w:rsidRDefault="00000000" w:rsidRPr="00000000" w14:paraId="00000EA8">
      <w:pPr>
        <w:numPr>
          <w:ilvl w:val="0"/>
          <w:numId w:val="44"/>
        </w:numPr>
        <w:ind w:left="720" w:hanging="360"/>
      </w:pPr>
      <w:r w:rsidDel="00000000" w:rsidR="00000000" w:rsidRPr="00000000">
        <w:rPr>
          <w:b w:val="1"/>
          <w:rtl w:val="0"/>
        </w:rPr>
        <w:t xml:space="preserve">Group I subanalysis of IRS I-III</w:t>
      </w:r>
      <w:r w:rsidDel="00000000" w:rsidR="00000000" w:rsidRPr="00000000">
        <w:rPr>
          <w:rtl w:val="0"/>
        </w:rPr>
        <w:t xml:space="preserve"> [</w:t>
      </w:r>
      <w:hyperlink r:id="rId865">
        <w:r w:rsidDel="00000000" w:rsidR="00000000" w:rsidRPr="00000000">
          <w:rPr>
            <w:rtl w:val="0"/>
          </w:rPr>
          <w:t xml:space="preserve">Wolden JCO '99</w:t>
        </w:r>
      </w:hyperlink>
      <w:r w:rsidDel="00000000" w:rsidR="00000000" w:rsidRPr="00000000">
        <w:rPr>
          <w:rtl w:val="0"/>
        </w:rPr>
        <w:t xml:space="preserve">]: </w:t>
      </w:r>
      <w:r w:rsidDel="00000000" w:rsidR="00000000" w:rsidRPr="00000000">
        <w:rPr>
          <w:b w:val="1"/>
          <w:rtl w:val="0"/>
        </w:rPr>
        <w:t xml:space="preserve">± RT after R0 </w:t>
      </w:r>
      <w:r w:rsidDel="00000000" w:rsidR="00000000" w:rsidRPr="00000000">
        <w:rPr>
          <w:rtl w:val="0"/>
        </w:rPr>
        <w:t xml:space="preserve">(Group 1). </w:t>
      </w:r>
    </w:p>
    <w:p w:rsidR="00000000" w:rsidDel="00000000" w:rsidP="00000000" w:rsidRDefault="00000000" w:rsidRPr="00000000" w14:paraId="00000EA9">
      <w:pPr>
        <w:ind w:left="720" w:firstLine="0"/>
        <w:rPr/>
      </w:pPr>
      <w:r w:rsidDel="00000000" w:rsidR="00000000" w:rsidRPr="00000000">
        <w:rPr>
          <w:rtl w:val="0"/>
        </w:rPr>
        <w:t xml:space="preserve">RT may be omitted for Group 1 FH, but may not be omitted for UH.</w:t>
      </w:r>
    </w:p>
    <w:p w:rsidR="00000000" w:rsidDel="00000000" w:rsidP="00000000" w:rsidRDefault="00000000" w:rsidRPr="00000000" w14:paraId="00000EAA">
      <w:pPr>
        <w:numPr>
          <w:ilvl w:val="1"/>
          <w:numId w:val="44"/>
        </w:numPr>
        <w:ind w:left="1440" w:hanging="360"/>
      </w:pPr>
      <w:r w:rsidDel="00000000" w:rsidR="00000000" w:rsidRPr="00000000">
        <w:rPr>
          <w:rtl w:val="0"/>
        </w:rPr>
        <w:t xml:space="preserve">439 pts. 1972-1991. 20% got RT as a component of initial tx.</w:t>
      </w:r>
    </w:p>
    <w:p w:rsidR="00000000" w:rsidDel="00000000" w:rsidP="00000000" w:rsidRDefault="00000000" w:rsidRPr="00000000" w14:paraId="00000EAB">
      <w:pPr>
        <w:numPr>
          <w:ilvl w:val="1"/>
          <w:numId w:val="44"/>
        </w:numPr>
        <w:ind w:left="1440" w:hanging="360"/>
      </w:pPr>
      <w:r w:rsidDel="00000000" w:rsidR="00000000" w:rsidRPr="00000000">
        <w:rPr>
          <w:rtl w:val="0"/>
        </w:rPr>
        <w:t xml:space="preserve">10y FFS 79%, 10y OS 89%. </w:t>
      </w:r>
    </w:p>
    <w:p w:rsidR="00000000" w:rsidDel="00000000" w:rsidP="00000000" w:rsidRDefault="00000000" w:rsidRPr="00000000" w14:paraId="00000EAC">
      <w:pPr>
        <w:numPr>
          <w:ilvl w:val="1"/>
          <w:numId w:val="44"/>
        </w:numPr>
        <w:ind w:left="1440" w:hanging="360"/>
      </w:pPr>
      <w:r w:rsidDel="00000000" w:rsidR="00000000" w:rsidRPr="00000000">
        <w:rPr>
          <w:rtl w:val="0"/>
        </w:rPr>
        <w:t xml:space="preserve">FH with no difference in FFS or OS.</w:t>
      </w:r>
    </w:p>
    <w:p w:rsidR="00000000" w:rsidDel="00000000" w:rsidP="00000000" w:rsidRDefault="00000000" w:rsidRPr="00000000" w14:paraId="00000EAD">
      <w:pPr>
        <w:numPr>
          <w:ilvl w:val="1"/>
          <w:numId w:val="44"/>
        </w:numPr>
        <w:ind w:left="1440" w:hanging="360"/>
      </w:pPr>
      <w:r w:rsidDel="00000000" w:rsidR="00000000" w:rsidRPr="00000000">
        <w:rPr>
          <w:rFonts w:ascii="Cardo" w:cs="Cardo" w:eastAsia="Cardo" w:hAnsi="Cardo"/>
          <w:rtl w:val="0"/>
        </w:rPr>
        <w:t xml:space="preserve">10y FFS for UH on IRS I-II for ± RT of 44→ 73% and 10y OS 52→ 82%.</w:t>
      </w:r>
    </w:p>
    <w:p w:rsidR="00000000" w:rsidDel="00000000" w:rsidP="00000000" w:rsidRDefault="00000000" w:rsidRPr="00000000" w14:paraId="00000EAE">
      <w:pPr>
        <w:numPr>
          <w:ilvl w:val="1"/>
          <w:numId w:val="44"/>
        </w:numPr>
        <w:ind w:left="1440" w:hanging="360"/>
      </w:pPr>
      <w:r w:rsidDel="00000000" w:rsidR="00000000" w:rsidRPr="00000000">
        <w:rPr>
          <w:rFonts w:ascii="Cardo" w:cs="Cardo" w:eastAsia="Cardo" w:hAnsi="Cardo"/>
          <w:rtl w:val="0"/>
        </w:rPr>
        <w:t xml:space="preserve">10y FFS for UH on IRS III for ± RT of 69→ 95%, and 10y OS ~86→ 95% (p=0.23).</w:t>
      </w:r>
    </w:p>
    <w:p w:rsidR="00000000" w:rsidDel="00000000" w:rsidP="00000000" w:rsidRDefault="00000000" w:rsidRPr="00000000" w14:paraId="00000EAF">
      <w:pPr>
        <w:numPr>
          <w:ilvl w:val="0"/>
          <w:numId w:val="44"/>
        </w:numPr>
        <w:ind w:left="720" w:hanging="360"/>
      </w:pPr>
      <w:r w:rsidDel="00000000" w:rsidR="00000000" w:rsidRPr="00000000">
        <w:rPr>
          <w:b w:val="1"/>
          <w:rtl w:val="0"/>
        </w:rPr>
        <w:t xml:space="preserve">MMT 89 </w:t>
      </w:r>
      <w:r w:rsidDel="00000000" w:rsidR="00000000" w:rsidRPr="00000000">
        <w:rPr>
          <w:rtl w:val="0"/>
        </w:rPr>
        <w:t xml:space="preserve">[</w:t>
      </w:r>
      <w:hyperlink r:id="rId866">
        <w:r w:rsidDel="00000000" w:rsidR="00000000" w:rsidRPr="00000000">
          <w:rPr>
            <w:rtl w:val="0"/>
          </w:rPr>
          <w:t xml:space="preserve">Stevens JCO '05</w:t>
        </w:r>
      </w:hyperlink>
      <w:r w:rsidDel="00000000" w:rsidR="00000000" w:rsidRPr="00000000">
        <w:rPr>
          <w:rtl w:val="0"/>
        </w:rPr>
        <w:t xml:space="preserve">]: Non-metastatic RMS with goal to avoid RT with chemo alone.</w:t>
      </w:r>
    </w:p>
    <w:p w:rsidR="00000000" w:rsidDel="00000000" w:rsidP="00000000" w:rsidRDefault="00000000" w:rsidRPr="00000000" w14:paraId="00000EB0">
      <w:pPr>
        <w:ind w:left="720" w:firstLine="0"/>
        <w:rPr/>
      </w:pPr>
      <w:r w:rsidDel="00000000" w:rsidR="00000000" w:rsidRPr="00000000">
        <w:rPr>
          <w:rtl w:val="0"/>
        </w:rPr>
        <w:t xml:space="preserve">Selective avoidance of local therapy is justified in some patients.</w:t>
      </w:r>
    </w:p>
    <w:p w:rsidR="00000000" w:rsidDel="00000000" w:rsidP="00000000" w:rsidRDefault="00000000" w:rsidRPr="00000000" w14:paraId="00000EB1">
      <w:pPr>
        <w:numPr>
          <w:ilvl w:val="1"/>
          <w:numId w:val="44"/>
        </w:numPr>
        <w:ind w:left="1440" w:hanging="360"/>
      </w:pPr>
      <w:r w:rsidDel="00000000" w:rsidR="00000000" w:rsidRPr="00000000">
        <w:rPr>
          <w:rtl w:val="0"/>
        </w:rPr>
        <w:t xml:space="preserve">503 non-mets RMS pts w goal to avoid RT with chemo. 1989-1995. </w:t>
      </w:r>
    </w:p>
    <w:p w:rsidR="00000000" w:rsidDel="00000000" w:rsidP="00000000" w:rsidRDefault="00000000" w:rsidRPr="00000000" w14:paraId="00000EB2">
      <w:pPr>
        <w:numPr>
          <w:ilvl w:val="1"/>
          <w:numId w:val="44"/>
        </w:numPr>
        <w:ind w:left="1440" w:hanging="360"/>
      </w:pPr>
      <w:r w:rsidDel="00000000" w:rsidR="00000000" w:rsidRPr="00000000">
        <w:rPr>
          <w:rtl w:val="0"/>
        </w:rPr>
        <w:t xml:space="preserve">5y OS 71%, 49% cured without local therapy </w:t>
      </w:r>
    </w:p>
    <w:p w:rsidR="00000000" w:rsidDel="00000000" w:rsidP="00000000" w:rsidRDefault="00000000" w:rsidRPr="00000000" w14:paraId="00000EB3">
      <w:pPr>
        <w:numPr>
          <w:ilvl w:val="1"/>
          <w:numId w:val="44"/>
        </w:numPr>
        <w:ind w:left="1440" w:hanging="360"/>
      </w:pPr>
      <w:r w:rsidDel="00000000" w:rsidR="00000000" w:rsidRPr="00000000">
        <w:rPr>
          <w:rtl w:val="0"/>
        </w:rPr>
        <w:t xml:space="preserve">5y OS for GU non-bladder/prostate of 94%. </w:t>
      </w:r>
    </w:p>
    <w:p w:rsidR="00000000" w:rsidDel="00000000" w:rsidP="00000000" w:rsidRDefault="00000000" w:rsidRPr="00000000" w14:paraId="00000EB4">
      <w:pPr>
        <w:numPr>
          <w:ilvl w:val="0"/>
          <w:numId w:val="44"/>
        </w:numPr>
        <w:ind w:left="720" w:hanging="360"/>
      </w:pPr>
      <w:r w:rsidDel="00000000" w:rsidR="00000000" w:rsidRPr="00000000">
        <w:rPr>
          <w:b w:val="1"/>
          <w:rtl w:val="0"/>
        </w:rPr>
        <w:t xml:space="preserve">MMT 89 vs. IRS-IV </w:t>
      </w:r>
      <w:r w:rsidDel="00000000" w:rsidR="00000000" w:rsidRPr="00000000">
        <w:rPr>
          <w:rtl w:val="0"/>
        </w:rPr>
        <w:t xml:space="preserve">[</w:t>
      </w:r>
      <w:hyperlink r:id="rId867">
        <w:r w:rsidDel="00000000" w:rsidR="00000000" w:rsidRPr="00000000">
          <w:rPr>
            <w:rtl w:val="0"/>
          </w:rPr>
          <w:t xml:space="preserve">Donaldson JCO '05</w:t>
        </w:r>
      </w:hyperlink>
      <w:r w:rsidDel="00000000" w:rsidR="00000000" w:rsidRPr="00000000">
        <w:rPr>
          <w:rtl w:val="0"/>
        </w:rPr>
        <w:t xml:space="preserve">]: MMT 89 had a goal of avoiding RT and/or radical surgery with chemo.</w:t>
      </w:r>
    </w:p>
    <w:p w:rsidR="00000000" w:rsidDel="00000000" w:rsidP="00000000" w:rsidRDefault="00000000" w:rsidRPr="00000000" w14:paraId="00000EB5">
      <w:pPr>
        <w:numPr>
          <w:ilvl w:val="1"/>
          <w:numId w:val="44"/>
        </w:numPr>
        <w:ind w:left="1440" w:hanging="360"/>
      </w:pPr>
      <w:r w:rsidDel="00000000" w:rsidR="00000000" w:rsidRPr="00000000">
        <w:rPr>
          <w:rtl w:val="0"/>
        </w:rPr>
        <w:t xml:space="preserve"> IRS-IV with superior EFS and somewhat better OS than MMT 89.</w:t>
      </w:r>
    </w:p>
    <w:bookmarkStart w:colFirst="0" w:colLast="0" w:name="39qgus7pa27a" w:id="184"/>
    <w:bookmarkEnd w:id="184"/>
    <w:p w:rsidR="00000000" w:rsidDel="00000000" w:rsidP="00000000" w:rsidRDefault="00000000" w:rsidRPr="00000000" w14:paraId="00000EB6">
      <w:pPr>
        <w:numPr>
          <w:ilvl w:val="0"/>
          <w:numId w:val="44"/>
        </w:numPr>
        <w:ind w:left="720" w:hanging="360"/>
      </w:pPr>
      <w:r w:rsidDel="00000000" w:rsidR="00000000" w:rsidRPr="00000000">
        <w:rPr>
          <w:b w:val="1"/>
          <w:rtl w:val="0"/>
        </w:rPr>
        <w:t xml:space="preserve">SIOP-MMT</w:t>
      </w:r>
      <w:r w:rsidDel="00000000" w:rsidR="00000000" w:rsidRPr="00000000">
        <w:rPr>
          <w:rtl w:val="0"/>
        </w:rPr>
        <w:t xml:space="preserve"> [</w:t>
      </w:r>
      <w:hyperlink r:id="rId868">
        <w:r w:rsidDel="00000000" w:rsidR="00000000" w:rsidRPr="00000000">
          <w:rPr>
            <w:rtl w:val="0"/>
          </w:rPr>
          <w:t xml:space="preserve">Réguerre EJC '12</w:t>
        </w:r>
      </w:hyperlink>
      <w:r w:rsidDel="00000000" w:rsidR="00000000" w:rsidRPr="00000000">
        <w:rPr>
          <w:rtl w:val="0"/>
        </w:rPr>
        <w:t xml:space="preserve">]: </w:t>
      </w:r>
      <w:r w:rsidDel="00000000" w:rsidR="00000000" w:rsidRPr="00000000">
        <w:rPr>
          <w:rFonts w:ascii="Cardo" w:cs="Cardo" w:eastAsia="Cardo" w:hAnsi="Cardo"/>
          <w:b w:val="1"/>
          <w:rtl w:val="0"/>
        </w:rPr>
        <w:t xml:space="preserve">Primary surgery or biopsy→ VAI-based chemo. RT and SLS if &lt; CR.</w:t>
      </w:r>
    </w:p>
    <w:p w:rsidR="00000000" w:rsidDel="00000000" w:rsidP="00000000" w:rsidRDefault="00000000" w:rsidRPr="00000000" w14:paraId="00000EB7">
      <w:pPr>
        <w:ind w:left="720" w:firstLine="0"/>
        <w:rPr/>
      </w:pPr>
      <w:r w:rsidDel="00000000" w:rsidR="00000000" w:rsidRPr="00000000">
        <w:rPr>
          <w:rtl w:val="0"/>
        </w:rPr>
        <w:t xml:space="preserve">Local therapy is critical for localized pelvic RMS. </w:t>
      </w:r>
    </w:p>
    <w:p w:rsidR="00000000" w:rsidDel="00000000" w:rsidP="00000000" w:rsidRDefault="00000000" w:rsidRPr="00000000" w14:paraId="00000EB8">
      <w:pPr>
        <w:ind w:left="0" w:firstLine="720"/>
        <w:rPr>
          <w:vertAlign w:val="superscript"/>
        </w:rPr>
      </w:pPr>
      <w:r w:rsidDel="00000000" w:rsidR="00000000" w:rsidRPr="00000000">
        <w:rPr>
          <w:rtl w:val="0"/>
        </w:rPr>
        <w:t xml:space="preserve">RT is necessary for all group III patients, including those with CR after NAC with or without surgery. </w:t>
      </w:r>
      <w:hyperlink w:anchor="kix.l6kl6263ku4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B9">
      <w:pPr>
        <w:ind w:left="720" w:firstLine="0"/>
        <w:rPr/>
      </w:pPr>
      <w:r w:rsidDel="00000000" w:rsidR="00000000" w:rsidRPr="00000000">
        <w:rPr>
          <w:rtl w:val="0"/>
        </w:rPr>
        <w:t xml:space="preserve">RT may be withheld in R0 patients and kiddos &lt; 3y if R1. </w:t>
      </w:r>
    </w:p>
    <w:p w:rsidR="00000000" w:rsidDel="00000000" w:rsidP="00000000" w:rsidRDefault="00000000" w:rsidRPr="00000000" w14:paraId="00000EBA">
      <w:pPr>
        <w:numPr>
          <w:ilvl w:val="1"/>
          <w:numId w:val="44"/>
        </w:numPr>
        <w:ind w:left="1440" w:hanging="360"/>
      </w:pPr>
      <w:r w:rsidDel="00000000" w:rsidR="00000000" w:rsidRPr="00000000">
        <w:rPr>
          <w:rtl w:val="0"/>
        </w:rPr>
        <w:t xml:space="preserve">97 kiddos on MMT 84, 89 and 95. Median age 4y. ERMS (n=41), ARMS (n=29). MFU 10y.</w:t>
      </w:r>
    </w:p>
    <w:p w:rsidR="00000000" w:rsidDel="00000000" w:rsidP="00000000" w:rsidRDefault="00000000" w:rsidRPr="00000000" w14:paraId="00000EBB">
      <w:pPr>
        <w:numPr>
          <w:ilvl w:val="1"/>
          <w:numId w:val="44"/>
        </w:numPr>
        <w:ind w:left="1440" w:hanging="360"/>
      </w:pPr>
      <w:r w:rsidDel="00000000" w:rsidR="00000000" w:rsidRPr="00000000">
        <w:rPr>
          <w:rtl w:val="0"/>
        </w:rPr>
        <w:t xml:space="preserve">Local control in 90% (n=87), though 43% (n=37) relapsed in a mainly local pattern (84%).</w:t>
      </w:r>
    </w:p>
    <w:p w:rsidR="00000000" w:rsidDel="00000000" w:rsidP="00000000" w:rsidRDefault="00000000" w:rsidRPr="00000000" w14:paraId="00000EBC">
      <w:pPr>
        <w:numPr>
          <w:ilvl w:val="1"/>
          <w:numId w:val="44"/>
        </w:numPr>
        <w:ind w:left="1440" w:hanging="360"/>
      </w:pPr>
      <w:r w:rsidDel="00000000" w:rsidR="00000000" w:rsidRPr="00000000">
        <w:rPr>
          <w:rtl w:val="0"/>
        </w:rPr>
        <w:t xml:space="preserve">5y OS 66%. 5y EFS 52%.</w:t>
      </w:r>
    </w:p>
    <w:p w:rsidR="00000000" w:rsidDel="00000000" w:rsidP="00000000" w:rsidRDefault="00000000" w:rsidRPr="00000000" w14:paraId="00000EBD">
      <w:pPr>
        <w:numPr>
          <w:ilvl w:val="1"/>
          <w:numId w:val="44"/>
        </w:numPr>
        <w:ind w:left="1440" w:hanging="360"/>
        <w:rPr>
          <w:u w:val="none"/>
        </w:rPr>
      </w:pPr>
      <w:r w:rsidDel="00000000" w:rsidR="00000000" w:rsidRPr="00000000">
        <w:rPr>
          <w:rtl w:val="0"/>
        </w:rPr>
        <w:t xml:space="preserve">Perineal and perianal locations had trended towards worse prognosis.</w:t>
      </w:r>
    </w:p>
    <w:p w:rsidR="00000000" w:rsidDel="00000000" w:rsidP="00000000" w:rsidRDefault="00000000" w:rsidRPr="00000000" w14:paraId="00000EBE">
      <w:pPr>
        <w:numPr>
          <w:ilvl w:val="1"/>
          <w:numId w:val="44"/>
        </w:numPr>
        <w:ind w:left="1440" w:hanging="360"/>
      </w:pPr>
      <w:r w:rsidDel="00000000" w:rsidR="00000000" w:rsidRPr="00000000">
        <w:rPr>
          <w:rtl w:val="0"/>
        </w:rPr>
        <w:t xml:space="preserve">MVA demonstrated age &gt; 10y, LN involvement and R2 resection to have a negative impact on OS.</w:t>
      </w:r>
    </w:p>
    <w:p w:rsidR="00000000" w:rsidDel="00000000" w:rsidP="00000000" w:rsidRDefault="00000000" w:rsidRPr="00000000" w14:paraId="00000EBF">
      <w:pPr>
        <w:numPr>
          <w:ilvl w:val="0"/>
          <w:numId w:val="44"/>
        </w:numPr>
        <w:ind w:left="720" w:hanging="360"/>
      </w:pPr>
      <w:r w:rsidDel="00000000" w:rsidR="00000000" w:rsidRPr="00000000">
        <w:rPr>
          <w:b w:val="1"/>
          <w:rtl w:val="0"/>
        </w:rPr>
        <w:t xml:space="preserve">SIOP-MMT </w:t>
      </w:r>
      <w:r w:rsidDel="00000000" w:rsidR="00000000" w:rsidRPr="00000000">
        <w:rPr>
          <w:rtl w:val="0"/>
        </w:rPr>
        <w:t xml:space="preserve">[</w:t>
      </w:r>
      <w:hyperlink r:id="rId869">
        <w:r w:rsidDel="00000000" w:rsidR="00000000" w:rsidRPr="00000000">
          <w:rPr>
            <w:rtl w:val="0"/>
          </w:rPr>
          <w:t xml:space="preserve">Defachelles JCO '09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Parameningeal disease ± RT for kiddos ≤ 3 yo</w:t>
      </w:r>
      <w:r w:rsidDel="00000000" w:rsidR="00000000" w:rsidRPr="00000000">
        <w:rPr>
          <w:rtl w:val="0"/>
        </w:rPr>
        <w:t xml:space="preserve">.</w:t>
      </w:r>
    </w:p>
    <w:p w:rsidR="00000000" w:rsidDel="00000000" w:rsidP="00000000" w:rsidRDefault="00000000" w:rsidRPr="00000000" w14:paraId="00000EC0">
      <w:pPr>
        <w:ind w:left="720" w:firstLine="0"/>
        <w:rPr/>
      </w:pPr>
      <w:r w:rsidDel="00000000" w:rsidR="00000000" w:rsidRPr="00000000">
        <w:rPr>
          <w:rtl w:val="0"/>
        </w:rPr>
        <w:t xml:space="preserve">Increased mortality when omitting RT for PM kiddos &lt; 3y. Local control is extremely important for PM disease.</w:t>
      </w:r>
    </w:p>
    <w:p w:rsidR="00000000" w:rsidDel="00000000" w:rsidP="00000000" w:rsidRDefault="00000000" w:rsidRPr="00000000" w14:paraId="00000EC1">
      <w:pPr>
        <w:numPr>
          <w:ilvl w:val="1"/>
          <w:numId w:val="44"/>
        </w:numPr>
        <w:ind w:left="1440" w:hanging="360"/>
      </w:pPr>
      <w:r w:rsidDel="00000000" w:rsidR="00000000" w:rsidRPr="00000000">
        <w:rPr>
          <w:rFonts w:ascii="Gungsuh" w:cs="Gungsuh" w:eastAsia="Gungsuh" w:hAnsi="Gungsuh"/>
          <w:rtl w:val="0"/>
        </w:rPr>
        <w:t xml:space="preserve">59 kids ≤ 3y, median age 2.25y. Non-metastatic PM RMS. 1989-2003 on MMT 89 and MMT 95.</w:t>
      </w:r>
    </w:p>
    <w:p w:rsidR="00000000" w:rsidDel="00000000" w:rsidP="00000000" w:rsidRDefault="00000000" w:rsidRPr="00000000" w14:paraId="00000EC2">
      <w:pPr>
        <w:numPr>
          <w:ilvl w:val="1"/>
          <w:numId w:val="44"/>
        </w:numPr>
        <w:ind w:left="1440" w:hanging="360"/>
      </w:pPr>
      <w:r w:rsidDel="00000000" w:rsidR="00000000" w:rsidRPr="00000000">
        <w:rPr>
          <w:rtl w:val="0"/>
        </w:rPr>
        <w:t xml:space="preserve">5y EFS 46%, 5y OS 54%.</w:t>
      </w:r>
    </w:p>
    <w:p w:rsidR="00000000" w:rsidDel="00000000" w:rsidP="00000000" w:rsidRDefault="00000000" w:rsidRPr="00000000" w14:paraId="00000EC3">
      <w:pPr>
        <w:numPr>
          <w:ilvl w:val="1"/>
          <w:numId w:val="44"/>
        </w:numPr>
        <w:ind w:left="1440" w:hanging="360"/>
      </w:pPr>
      <w:r w:rsidDel="00000000" w:rsidR="00000000" w:rsidRPr="00000000">
        <w:rPr>
          <w:rtl w:val="0"/>
        </w:rPr>
        <w:t xml:space="preserve">All pts (n=9) who did not achieve LC died. </w:t>
      </w:r>
      <w:r w:rsidDel="00000000" w:rsidR="00000000" w:rsidRPr="00000000">
        <w:rPr>
          <w:i w:val="1"/>
          <w:rtl w:val="0"/>
        </w:rPr>
        <w:t xml:space="preserve">Only 4 of these kiddos got RT.</w:t>
      </w:r>
    </w:p>
    <w:p w:rsidR="00000000" w:rsidDel="00000000" w:rsidP="00000000" w:rsidRDefault="00000000" w:rsidRPr="00000000" w14:paraId="00000EC4">
      <w:pPr>
        <w:numPr>
          <w:ilvl w:val="1"/>
          <w:numId w:val="44"/>
        </w:numPr>
        <w:ind w:left="1440" w:hanging="360"/>
      </w:pPr>
      <w:r w:rsidDel="00000000" w:rsidR="00000000" w:rsidRPr="00000000">
        <w:rPr>
          <w:rFonts w:ascii="Cardo" w:cs="Cardo" w:eastAsia="Cardo" w:hAnsi="Cardo"/>
          <w:rtl w:val="0"/>
        </w:rPr>
        <w:t xml:space="preserve">5y EFS 28→ 59% Around 50% experienced relapse with MTTR of 15 mo.</w:t>
      </w:r>
    </w:p>
    <w:p w:rsidR="00000000" w:rsidDel="00000000" w:rsidP="00000000" w:rsidRDefault="00000000" w:rsidRPr="00000000" w14:paraId="00000EC5">
      <w:pPr>
        <w:numPr>
          <w:ilvl w:val="1"/>
          <w:numId w:val="44"/>
        </w:numPr>
        <w:ind w:left="1440" w:hanging="360"/>
      </w:pPr>
      <w:r w:rsidDel="00000000" w:rsidR="00000000" w:rsidRPr="00000000">
        <w:rPr>
          <w:rtl w:val="0"/>
        </w:rPr>
        <w:t xml:space="preserve">Only 12% (n=7) cured without RT, representing 32% of those who achieved LC with initial chemo.</w:t>
      </w:r>
    </w:p>
    <w:p w:rsidR="00000000" w:rsidDel="00000000" w:rsidP="00000000" w:rsidRDefault="00000000" w:rsidRPr="00000000" w14:paraId="00000EC6">
      <w:pPr>
        <w:ind w:left="0" w:firstLine="0"/>
        <w:rPr/>
      </w:pPr>
      <w:r w:rsidDel="00000000" w:rsidR="00000000" w:rsidRPr="00000000">
        <w:rPr>
          <w:rtl w:val="0"/>
        </w:rPr>
      </w:r>
    </w:p>
    <w:p w:rsidR="00000000" w:rsidDel="00000000" w:rsidP="00000000" w:rsidRDefault="00000000" w:rsidRPr="00000000" w14:paraId="00000EC7">
      <w:pPr>
        <w:pStyle w:val="Heading2"/>
        <w:rPr/>
      </w:pPr>
      <w:bookmarkStart w:colFirst="0" w:colLast="0" w:name="_hxtjdzfwq47q" w:id="185"/>
      <w:bookmarkEnd w:id="185"/>
      <w:hyperlink w:anchor="_scav0ds6b7xm">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EC8">
      <w:pPr>
        <w:numPr>
          <w:ilvl w:val="0"/>
          <w:numId w:val="44"/>
        </w:numPr>
        <w:ind w:left="720" w:hanging="360"/>
      </w:pPr>
      <w:r w:rsidDel="00000000" w:rsidR="00000000" w:rsidRPr="00000000">
        <w:rPr>
          <w:rtl w:val="0"/>
        </w:rPr>
        <w:t xml:space="preserve">Conjunctivitis, vision deficits, dry eye, orbital hypoplasia, pituitary dysfxn, cataracts.</w:t>
      </w:r>
    </w:p>
    <w:p w:rsidR="00000000" w:rsidDel="00000000" w:rsidP="00000000" w:rsidRDefault="00000000" w:rsidRPr="00000000" w14:paraId="00000EC9">
      <w:pPr>
        <w:numPr>
          <w:ilvl w:val="0"/>
          <w:numId w:val="44"/>
        </w:numPr>
        <w:ind w:left="720" w:hanging="360"/>
      </w:pPr>
      <w:r w:rsidDel="00000000" w:rsidR="00000000" w:rsidRPr="00000000">
        <w:rPr>
          <w:rtl w:val="0"/>
        </w:rPr>
        <w:t xml:space="preserve">VAC chemo: Myelosuppression, veno-occlusive disease of the liver.</w:t>
      </w:r>
    </w:p>
    <w:p w:rsidR="00000000" w:rsidDel="00000000" w:rsidP="00000000" w:rsidRDefault="00000000" w:rsidRPr="00000000" w14:paraId="00000ECA">
      <w:pPr>
        <w:numPr>
          <w:ilvl w:val="1"/>
          <w:numId w:val="44"/>
        </w:numPr>
        <w:ind w:left="1440" w:hanging="360"/>
      </w:pPr>
      <w:r w:rsidDel="00000000" w:rsidR="00000000" w:rsidRPr="00000000">
        <w:rPr>
          <w:rtl w:val="0"/>
        </w:rPr>
        <w:t xml:space="preserve">Cyclophosphamide: hemorrhagic cystitis/fertility.</w:t>
      </w:r>
    </w:p>
    <w:p w:rsidR="00000000" w:rsidDel="00000000" w:rsidP="00000000" w:rsidRDefault="00000000" w:rsidRPr="00000000" w14:paraId="00000ECB">
      <w:pPr>
        <w:numPr>
          <w:ilvl w:val="1"/>
          <w:numId w:val="44"/>
        </w:numPr>
        <w:ind w:left="1440" w:hanging="360"/>
      </w:pPr>
      <w:r w:rsidDel="00000000" w:rsidR="00000000" w:rsidRPr="00000000">
        <w:rPr>
          <w:rtl w:val="0"/>
        </w:rPr>
        <w:t xml:space="preserve">Actinomycin: RT recall.</w:t>
      </w:r>
    </w:p>
    <w:p w:rsidR="00000000" w:rsidDel="00000000" w:rsidP="00000000" w:rsidRDefault="00000000" w:rsidRPr="00000000" w14:paraId="00000ECC">
      <w:pPr>
        <w:numPr>
          <w:ilvl w:val="1"/>
          <w:numId w:val="44"/>
        </w:numPr>
        <w:ind w:left="1440" w:hanging="360"/>
      </w:pPr>
      <w:r w:rsidDel="00000000" w:rsidR="00000000" w:rsidRPr="00000000">
        <w:rPr>
          <w:rtl w:val="0"/>
        </w:rPr>
        <w:t xml:space="preserve">Vincristine: Hoarseness, CN palsy, ileus.</w:t>
      </w:r>
    </w:p>
    <w:p w:rsidR="00000000" w:rsidDel="00000000" w:rsidP="00000000" w:rsidRDefault="00000000" w:rsidRPr="00000000" w14:paraId="00000ECD">
      <w:pPr>
        <w:numPr>
          <w:ilvl w:val="0"/>
          <w:numId w:val="44"/>
        </w:numPr>
        <w:ind w:left="720" w:hanging="360"/>
      </w:pPr>
      <w:r w:rsidDel="00000000" w:rsidR="00000000" w:rsidRPr="00000000">
        <w:rPr>
          <w:rtl w:val="0"/>
        </w:rPr>
        <w:t xml:space="preserve">Interruption of RT if: ANC &lt; 750, Plt &lt; 75k, uncontrolled infection or Hgb &lt; 10. May reduce or withhold chemo if nec.</w:t>
      </w:r>
    </w:p>
    <w:p w:rsidR="00000000" w:rsidDel="00000000" w:rsidP="00000000" w:rsidRDefault="00000000" w:rsidRPr="00000000" w14:paraId="00000ECE">
      <w:pPr>
        <w:numPr>
          <w:ilvl w:val="1"/>
          <w:numId w:val="44"/>
        </w:numPr>
        <w:ind w:left="1440" w:hanging="360"/>
      </w:pPr>
      <w:r w:rsidDel="00000000" w:rsidR="00000000" w:rsidRPr="00000000">
        <w:rPr>
          <w:rtl w:val="0"/>
        </w:rPr>
        <w:t xml:space="preserve">Ideally, no breaks in RT. May consider giving cone-down/boost fields first if counts are of concern.</w:t>
      </w:r>
    </w:p>
    <w:p w:rsidR="00000000" w:rsidDel="00000000" w:rsidP="00000000" w:rsidRDefault="00000000" w:rsidRPr="00000000" w14:paraId="00000ECF">
      <w:pPr>
        <w:numPr>
          <w:ilvl w:val="0"/>
          <w:numId w:val="44"/>
        </w:numPr>
        <w:ind w:left="720" w:hanging="360"/>
      </w:pPr>
      <w:r w:rsidDel="00000000" w:rsidR="00000000" w:rsidRPr="00000000">
        <w:rPr>
          <w:rtl w:val="0"/>
        </w:rPr>
        <w:t xml:space="preserve">Pituitary &lt; 18 Gy. GH 10-18 Gy; FSH/LH 30-40 Gy, TSH and ACTH &gt;30 Gy. </w:t>
      </w:r>
    </w:p>
    <w:p w:rsidR="00000000" w:rsidDel="00000000" w:rsidP="00000000" w:rsidRDefault="00000000" w:rsidRPr="00000000" w14:paraId="00000ED0">
      <w:pPr>
        <w:numPr>
          <w:ilvl w:val="1"/>
          <w:numId w:val="44"/>
        </w:numPr>
        <w:ind w:left="1440" w:hanging="360"/>
        <w:rPr/>
      </w:pPr>
      <w:r w:rsidDel="00000000" w:rsidR="00000000" w:rsidRPr="00000000">
        <w:rPr>
          <w:rtl w:val="0"/>
        </w:rPr>
        <w:t xml:space="preserve">Doses 18-24 Gy are associated with precocious or delayed puberty [</w:t>
      </w:r>
      <w:hyperlink r:id="rId870">
        <w:r w:rsidDel="00000000" w:rsidR="00000000" w:rsidRPr="00000000">
          <w:rPr>
            <w:rtl w:val="0"/>
          </w:rPr>
          <w:t xml:space="preserve">Hudson Obstr Gyn '16</w:t>
        </w:r>
      </w:hyperlink>
      <w:r w:rsidDel="00000000" w:rsidR="00000000" w:rsidRPr="00000000">
        <w:rPr>
          <w:rtl w:val="0"/>
        </w:rPr>
        <w:t xml:space="preserve">]</w:t>
      </w:r>
    </w:p>
    <w:p w:rsidR="00000000" w:rsidDel="00000000" w:rsidP="00000000" w:rsidRDefault="00000000" w:rsidRPr="00000000" w14:paraId="00000ED1">
      <w:pPr>
        <w:numPr>
          <w:ilvl w:val="1"/>
          <w:numId w:val="44"/>
        </w:numPr>
        <w:ind w:left="1440" w:hanging="360"/>
        <w:rPr/>
      </w:pPr>
      <w:r w:rsidDel="00000000" w:rsidR="00000000" w:rsidRPr="00000000">
        <w:rPr>
          <w:rtl w:val="0"/>
        </w:rPr>
        <w:t xml:space="preserve">More than 30 Gy may cause gonadotropin insufficiency and lack of pubertal onset.</w:t>
      </w:r>
    </w:p>
    <w:p w:rsidR="00000000" w:rsidDel="00000000" w:rsidP="00000000" w:rsidRDefault="00000000" w:rsidRPr="00000000" w14:paraId="00000ED2">
      <w:pPr>
        <w:numPr>
          <w:ilvl w:val="1"/>
          <w:numId w:val="44"/>
        </w:numPr>
        <w:ind w:left="1440" w:hanging="360"/>
        <w:rPr/>
      </w:pPr>
      <w:r w:rsidDel="00000000" w:rsidR="00000000" w:rsidRPr="00000000">
        <w:rPr>
          <w:rFonts w:ascii="Cardo" w:cs="Cardo" w:eastAsia="Cardo" w:hAnsi="Cardo"/>
          <w:rtl w:val="0"/>
        </w:rPr>
        <w:t xml:space="preserve">GH deficiency for 18 / &gt; 35 Gy of 0→ 100%. </w:t>
      </w:r>
    </w:p>
    <w:p w:rsidR="00000000" w:rsidDel="00000000" w:rsidP="00000000" w:rsidRDefault="00000000" w:rsidRPr="00000000" w14:paraId="00000ED3">
      <w:pPr>
        <w:numPr>
          <w:ilvl w:val="0"/>
          <w:numId w:val="44"/>
        </w:numPr>
        <w:ind w:left="720" w:hanging="360"/>
      </w:pPr>
      <w:r w:rsidDel="00000000" w:rsidR="00000000" w:rsidRPr="00000000">
        <w:rPr>
          <w:rtl w:val="0"/>
        </w:rPr>
        <w:t xml:space="preserve">Lacrimal 41.4 Gy, </w:t>
      </w:r>
      <w:r w:rsidDel="00000000" w:rsidR="00000000" w:rsidRPr="00000000">
        <w:rPr>
          <w:i w:val="1"/>
          <w:rtl w:val="0"/>
        </w:rPr>
        <w:t xml:space="preserve">V35 &lt; 50%?</w:t>
      </w:r>
    </w:p>
    <w:p w:rsidR="00000000" w:rsidDel="00000000" w:rsidP="00000000" w:rsidRDefault="00000000" w:rsidRPr="00000000" w14:paraId="00000ED4">
      <w:pPr>
        <w:numPr>
          <w:ilvl w:val="0"/>
          <w:numId w:val="44"/>
        </w:numPr>
        <w:ind w:left="720" w:hanging="360"/>
      </w:pPr>
      <w:r w:rsidDel="00000000" w:rsidR="00000000" w:rsidRPr="00000000">
        <w:rPr>
          <w:rtl w:val="0"/>
        </w:rPr>
        <w:t xml:space="preserve">ON/OC &lt; 46.8 Gy. </w:t>
      </w:r>
    </w:p>
    <w:p w:rsidR="00000000" w:rsidDel="00000000" w:rsidP="00000000" w:rsidRDefault="00000000" w:rsidRPr="00000000" w14:paraId="00000ED5">
      <w:pPr>
        <w:numPr>
          <w:ilvl w:val="1"/>
          <w:numId w:val="44"/>
        </w:numPr>
        <w:ind w:left="1440" w:hanging="360"/>
        <w:rPr/>
      </w:pPr>
      <w:r w:rsidDel="00000000" w:rsidR="00000000" w:rsidRPr="00000000">
        <w:rPr>
          <w:rFonts w:ascii="Cardo" w:cs="Cardo" w:eastAsia="Cardo" w:hAnsi="Cardo"/>
          <w:rtl w:val="0"/>
        </w:rPr>
        <w:t xml:space="preserve">D0.1cc of 52.7 / 56.6 / 58.3 CGE with 1→ 5→ 10% risk of visual decline [</w:t>
      </w:r>
      <w:hyperlink r:id="rId871">
        <w:r w:rsidDel="00000000" w:rsidR="00000000" w:rsidRPr="00000000">
          <w:rPr>
            <w:rtl w:val="0"/>
          </w:rPr>
          <w:t xml:space="preserve">Bates ASTRO '19</w:t>
        </w:r>
      </w:hyperlink>
      <w:r w:rsidDel="00000000" w:rsidR="00000000" w:rsidRPr="00000000">
        <w:rPr>
          <w:rtl w:val="0"/>
        </w:rPr>
        <w:t xml:space="preserve">]</w:t>
      </w:r>
    </w:p>
    <w:p w:rsidR="00000000" w:rsidDel="00000000" w:rsidP="00000000" w:rsidRDefault="00000000" w:rsidRPr="00000000" w14:paraId="00000ED6">
      <w:pPr>
        <w:numPr>
          <w:ilvl w:val="1"/>
          <w:numId w:val="44"/>
        </w:numPr>
        <w:ind w:left="1440" w:hanging="360"/>
        <w:rPr/>
      </w:pPr>
      <w:r w:rsidDel="00000000" w:rsidR="00000000" w:rsidRPr="00000000">
        <w:rPr>
          <w:rFonts w:ascii="Cardo" w:cs="Cardo" w:eastAsia="Cardo" w:hAnsi="Cardo"/>
          <w:rtl w:val="0"/>
        </w:rPr>
        <w:t xml:space="preserve">Adults optic neuropathy rates for 55 / 60 / 60+ Gy of 3→ 7→ 7-20%. </w:t>
      </w:r>
      <w:hyperlink r:id="rId872">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ED7">
      <w:pPr>
        <w:numPr>
          <w:ilvl w:val="0"/>
          <w:numId w:val="44"/>
        </w:numPr>
        <w:ind w:left="720" w:hanging="360"/>
      </w:pPr>
      <w:r w:rsidDel="00000000" w:rsidR="00000000" w:rsidRPr="00000000">
        <w:rPr>
          <w:rtl w:val="0"/>
        </w:rPr>
        <w:t xml:space="preserve">Mean</w:t>
      </w:r>
      <w:r w:rsidDel="00000000" w:rsidR="00000000" w:rsidRPr="00000000">
        <w:rPr>
          <w:rtl w:val="0"/>
        </w:rPr>
        <w:t xml:space="preserve"> kidney dose &lt; 14.4 Gy. </w:t>
      </w:r>
    </w:p>
    <w:p w:rsidR="00000000" w:rsidDel="00000000" w:rsidP="00000000" w:rsidRDefault="00000000" w:rsidRPr="00000000" w14:paraId="00000ED8">
      <w:pPr>
        <w:widowControl w:val="0"/>
        <w:numPr>
          <w:ilvl w:val="1"/>
          <w:numId w:val="44"/>
        </w:numPr>
        <w:ind w:left="1440" w:hanging="360"/>
        <w:rPr/>
      </w:pPr>
      <w:r w:rsidDel="00000000" w:rsidR="00000000" w:rsidRPr="00000000">
        <w:rPr>
          <w:rtl w:val="0"/>
        </w:rPr>
        <w:t xml:space="preserve">14.4 Gy appears to be ok, only causing renal hypoplas</w:t>
      </w:r>
      <w:r w:rsidDel="00000000" w:rsidR="00000000" w:rsidRPr="00000000">
        <w:rPr>
          <w:rtl w:val="0"/>
        </w:rPr>
        <w:t xml:space="preserve">ia [</w:t>
      </w:r>
      <w:hyperlink r:id="rId873">
        <w:r w:rsidDel="00000000" w:rsidR="00000000" w:rsidRPr="00000000">
          <w:rPr>
            <w:rtl w:val="0"/>
          </w:rPr>
          <w:t xml:space="preserve">Kandula Peds blood cancer '15</w:t>
        </w:r>
      </w:hyperlink>
      <w:r w:rsidDel="00000000" w:rsidR="00000000" w:rsidRPr="00000000">
        <w:rPr>
          <w:rtl w:val="0"/>
        </w:rPr>
        <w:t xml:space="preserve">].</w:t>
      </w:r>
    </w:p>
    <w:p w:rsidR="00000000" w:rsidDel="00000000" w:rsidP="00000000" w:rsidRDefault="00000000" w:rsidRPr="00000000" w14:paraId="00000ED9">
      <w:pPr>
        <w:numPr>
          <w:ilvl w:val="0"/>
          <w:numId w:val="44"/>
        </w:numPr>
        <w:ind w:left="720" w:hanging="360"/>
      </w:pPr>
      <w:r w:rsidDel="00000000" w:rsidR="00000000" w:rsidRPr="00000000">
        <w:rPr>
          <w:rtl w:val="0"/>
        </w:rPr>
        <w:t xml:space="preserve">Whole liver &lt; 23.4 Gy. </w:t>
      </w:r>
      <w:r w:rsidDel="00000000" w:rsidR="00000000" w:rsidRPr="00000000">
        <w:rPr>
          <w:rtl w:val="0"/>
        </w:rPr>
        <w:t xml:space="preserve">WART 24/16 (1.5 Gy) with kidney blocking (i.e., Ewings, RMS).</w:t>
      </w:r>
      <w:r w:rsidDel="00000000" w:rsidR="00000000" w:rsidRPr="00000000">
        <w:rPr>
          <w:rtl w:val="0"/>
        </w:rPr>
      </w:r>
    </w:p>
    <w:p w:rsidR="00000000" w:rsidDel="00000000" w:rsidP="00000000" w:rsidRDefault="00000000" w:rsidRPr="00000000" w14:paraId="00000EDA">
      <w:pPr>
        <w:numPr>
          <w:ilvl w:val="0"/>
          <w:numId w:val="44"/>
        </w:numPr>
        <w:ind w:left="720" w:hanging="360"/>
      </w:pPr>
      <w:r w:rsidDel="00000000" w:rsidR="00000000" w:rsidRPr="00000000">
        <w:rPr>
          <w:rtl w:val="0"/>
        </w:rPr>
        <w:t xml:space="preserve">Whole heart &lt; 30.6 Gy.</w:t>
      </w:r>
    </w:p>
    <w:p w:rsidR="00000000" w:rsidDel="00000000" w:rsidP="00000000" w:rsidRDefault="00000000" w:rsidRPr="00000000" w14:paraId="00000EDB">
      <w:pPr>
        <w:numPr>
          <w:ilvl w:val="0"/>
          <w:numId w:val="44"/>
        </w:numPr>
        <w:ind w:left="720" w:hanging="360"/>
      </w:pPr>
      <w:r w:rsidDel="00000000" w:rsidR="00000000" w:rsidRPr="00000000">
        <w:rPr>
          <w:rtl w:val="0"/>
        </w:rPr>
        <w:t xml:space="preserve">Lung V20 &lt; 20%. WLI 15/10 (1.5 Gy) for &gt; 7y (i.e., Ewings, RMS) if less than half of combined lung volume is in the PTV.</w:t>
      </w:r>
    </w:p>
    <w:p w:rsidR="00000000" w:rsidDel="00000000" w:rsidP="00000000" w:rsidRDefault="00000000" w:rsidRPr="00000000" w14:paraId="00000EDC">
      <w:pPr>
        <w:numPr>
          <w:ilvl w:val="0"/>
          <w:numId w:val="44"/>
        </w:numPr>
        <w:ind w:left="720" w:hanging="360"/>
        <w:rPr/>
      </w:pPr>
      <w:r w:rsidDel="00000000" w:rsidR="00000000" w:rsidRPr="00000000">
        <w:rPr>
          <w:rtl w:val="0"/>
        </w:rPr>
      </w:r>
    </w:p>
    <w:bookmarkStart w:colFirst="0" w:colLast="0" w:name="x2uybaizflx" w:id="186"/>
    <w:bookmarkEnd w:id="186"/>
    <w:p w:rsidR="00000000" w:rsidDel="00000000" w:rsidP="00000000" w:rsidRDefault="00000000" w:rsidRPr="00000000" w14:paraId="00000EDD">
      <w:pPr>
        <w:numPr>
          <w:ilvl w:val="0"/>
          <w:numId w:val="44"/>
        </w:numPr>
        <w:ind w:left="720" w:hanging="360"/>
      </w:pPr>
      <w:r w:rsidDel="00000000" w:rsidR="00000000" w:rsidRPr="00000000">
        <w:rPr>
          <w:b w:val="1"/>
          <w:rtl w:val="0"/>
        </w:rPr>
        <w:t xml:space="preserve">Efficacy and safety of limited-margin conformal RT</w:t>
      </w:r>
      <w:r w:rsidDel="00000000" w:rsidR="00000000" w:rsidRPr="00000000">
        <w:rPr>
          <w:rtl w:val="0"/>
        </w:rPr>
        <w:t xml:space="preserve"> [</w:t>
      </w:r>
      <w:hyperlink r:id="rId874">
        <w:r w:rsidDel="00000000" w:rsidR="00000000" w:rsidRPr="00000000">
          <w:rPr>
            <w:rtl w:val="0"/>
          </w:rPr>
          <w:t xml:space="preserve">Tinkle IJROBP ‘20</w:t>
        </w:r>
      </w:hyperlink>
      <w:r w:rsidDel="00000000" w:rsidR="00000000" w:rsidRPr="00000000">
        <w:rPr>
          <w:rtl w:val="0"/>
        </w:rPr>
        <w:t xml:space="preserve">]: Phase II. </w:t>
      </w:r>
      <w:r w:rsidDel="00000000" w:rsidR="00000000" w:rsidRPr="00000000">
        <w:rPr>
          <w:b w:val="1"/>
          <w:rtl w:val="0"/>
        </w:rPr>
        <w:t xml:space="preserve">The first study to use 1 cm margins</w:t>
      </w:r>
      <w:r w:rsidDel="00000000" w:rsidR="00000000" w:rsidRPr="00000000">
        <w:rPr>
          <w:rtl w:val="0"/>
        </w:rPr>
        <w:t xml:space="preserve">.</w:t>
      </w:r>
    </w:p>
    <w:p w:rsidR="00000000" w:rsidDel="00000000" w:rsidP="00000000" w:rsidRDefault="00000000" w:rsidRPr="00000000" w14:paraId="00000EDE">
      <w:pPr>
        <w:ind w:left="720" w:firstLine="0"/>
        <w:rPr/>
      </w:pPr>
      <w:r w:rsidDel="00000000" w:rsidR="00000000" w:rsidRPr="00000000">
        <w:rPr>
          <w:rtl w:val="0"/>
        </w:rPr>
        <w:t xml:space="preserve">All 7 failures occurred in high dose areas. No tumors &lt; 5 cm recurred. </w:t>
      </w:r>
    </w:p>
    <w:p w:rsidR="00000000" w:rsidDel="00000000" w:rsidP="00000000" w:rsidRDefault="00000000" w:rsidRPr="00000000" w14:paraId="00000EDF">
      <w:pPr>
        <w:ind w:left="720" w:firstLine="0"/>
        <w:rPr/>
      </w:pPr>
      <w:r w:rsidDel="00000000" w:rsidR="00000000" w:rsidRPr="00000000">
        <w:rPr>
          <w:rtl w:val="0"/>
        </w:rPr>
        <w:t xml:space="preserve">[</w:t>
      </w:r>
      <w:hyperlink w:anchor="kix.cwg8nj2n0zj1">
        <w:r w:rsidDel="00000000" w:rsidR="00000000" w:rsidRPr="00000000">
          <w:rPr>
            <w:rtl w:val="0"/>
          </w:rPr>
          <w:t xml:space="preserve">ARTS 1431</w:t>
        </w:r>
      </w:hyperlink>
      <w:r w:rsidDel="00000000" w:rsidR="00000000" w:rsidRPr="00000000">
        <w:rPr>
          <w:rtl w:val="0"/>
        </w:rPr>
        <w:t xml:space="preserve">] is now escalating to 59.4 Gy due to increased local failure for lesions &gt; 5 cm.</w:t>
      </w:r>
    </w:p>
    <w:p w:rsidR="00000000" w:rsidDel="00000000" w:rsidP="00000000" w:rsidRDefault="00000000" w:rsidRPr="00000000" w14:paraId="00000EE0">
      <w:pPr>
        <w:numPr>
          <w:ilvl w:val="1"/>
          <w:numId w:val="44"/>
        </w:numPr>
        <w:ind w:left="1440" w:hanging="360"/>
        <w:rPr>
          <w:u w:val="none"/>
        </w:rPr>
      </w:pPr>
      <w:r w:rsidDel="00000000" w:rsidR="00000000" w:rsidRPr="00000000">
        <w:rPr>
          <w:rtl w:val="0"/>
        </w:rPr>
        <w:t xml:space="preserve">68 pts. Median age 7y. Typically VAC-based chemo. 2003-2013. MFU 5.4y.</w:t>
      </w:r>
    </w:p>
    <w:p w:rsidR="00000000" w:rsidDel="00000000" w:rsidP="00000000" w:rsidRDefault="00000000" w:rsidRPr="00000000" w14:paraId="00000EE1">
      <w:pPr>
        <w:numPr>
          <w:ilvl w:val="2"/>
          <w:numId w:val="44"/>
        </w:numPr>
        <w:ind w:left="2160" w:hanging="360"/>
        <w:rPr>
          <w:u w:val="none"/>
        </w:rPr>
      </w:pPr>
      <w:r w:rsidDel="00000000" w:rsidR="00000000" w:rsidRPr="00000000">
        <w:rPr>
          <w:rtl w:val="0"/>
        </w:rPr>
        <w:t xml:space="preserve">RT: 36 Gy to microscopic disease + 1 cm, cone down to 50.4 Gy.</w:t>
      </w:r>
    </w:p>
    <w:p w:rsidR="00000000" w:rsidDel="00000000" w:rsidP="00000000" w:rsidRDefault="00000000" w:rsidRPr="00000000" w14:paraId="00000EE2">
      <w:pPr>
        <w:numPr>
          <w:ilvl w:val="2"/>
          <w:numId w:val="44"/>
        </w:numPr>
        <w:ind w:left="2160" w:hanging="360"/>
        <w:rPr>
          <w:u w:val="none"/>
        </w:rPr>
      </w:pPr>
      <w:r w:rsidDel="00000000" w:rsidR="00000000" w:rsidRPr="00000000">
        <w:rPr>
          <w:rFonts w:ascii="Cardo" w:cs="Cardo" w:eastAsia="Cardo" w:hAnsi="Cardo"/>
          <w:rtl w:val="0"/>
        </w:rPr>
        <w:t xml:space="preserve">Delivery was either sequential (36/20→ 14.4/8) or SIB (1.5-2.1 Gy/fx over 24 treatments). </w:t>
      </w:r>
    </w:p>
    <w:p w:rsidR="00000000" w:rsidDel="00000000" w:rsidP="00000000" w:rsidRDefault="00000000" w:rsidRPr="00000000" w14:paraId="00000EE3">
      <w:pPr>
        <w:numPr>
          <w:ilvl w:val="2"/>
          <w:numId w:val="44"/>
        </w:numPr>
        <w:ind w:left="2160" w:hanging="360"/>
        <w:rPr>
          <w:u w:val="none"/>
        </w:rPr>
      </w:pPr>
      <w:r w:rsidDel="00000000" w:rsidR="00000000" w:rsidRPr="00000000">
        <w:rPr>
          <w:rtl w:val="0"/>
        </w:rPr>
        <w:t xml:space="preserve">Chemo: for IR patients, the minimum dose of cyclophosphamide was 16.8, median 30.8 </w:t>
      </w:r>
      <w:r w:rsidDel="00000000" w:rsidR="00000000" w:rsidRPr="00000000">
        <w:rPr>
          <w:rtl w:val="0"/>
        </w:rPr>
        <w:t xml:space="preserve">[</w:t>
      </w:r>
      <w:hyperlink w:anchor="5bmup446t2c1">
        <w:r w:rsidDel="00000000" w:rsidR="00000000" w:rsidRPr="00000000">
          <w:rPr>
            <w:rtl w:val="0"/>
          </w:rPr>
          <w:t xml:space="preserve">26.4 historically</w:t>
        </w:r>
      </w:hyperlink>
      <w:r w:rsidDel="00000000" w:rsidR="00000000" w:rsidRPr="00000000">
        <w:rPr>
          <w:rtl w:val="0"/>
        </w:rPr>
        <w:t xml:space="preserve">]</w:t>
      </w:r>
      <w:r w:rsidDel="00000000" w:rsidR="00000000" w:rsidRPr="00000000">
        <w:rPr>
          <w:rtl w:val="0"/>
        </w:rPr>
        <w:t xml:space="preserve">. Higher doses of cyclophosphamide did not impact local failure if accounting for tumor size.</w:t>
      </w:r>
    </w:p>
    <w:p w:rsidR="00000000" w:rsidDel="00000000" w:rsidP="00000000" w:rsidRDefault="00000000" w:rsidRPr="00000000" w14:paraId="00000EE4">
      <w:pPr>
        <w:numPr>
          <w:ilvl w:val="1"/>
          <w:numId w:val="44"/>
        </w:numPr>
        <w:ind w:left="1440" w:hanging="360"/>
        <w:rPr>
          <w:u w:val="none"/>
        </w:rPr>
      </w:pPr>
      <w:r w:rsidDel="00000000" w:rsidR="00000000" w:rsidRPr="00000000">
        <w:rPr>
          <w:rFonts w:ascii="Cardo" w:cs="Cardo" w:eastAsia="Cardo" w:hAnsi="Cardo"/>
          <w:rtl w:val="0"/>
        </w:rPr>
        <w:t xml:space="preserve">5y DFS for LR / IR / HR of 88→ 76→ 36%. </w:t>
      </w:r>
    </w:p>
    <w:p w:rsidR="00000000" w:rsidDel="00000000" w:rsidP="00000000" w:rsidRDefault="00000000" w:rsidRPr="00000000" w14:paraId="00000EE5">
      <w:pPr>
        <w:numPr>
          <w:ilvl w:val="1"/>
          <w:numId w:val="44"/>
        </w:numPr>
        <w:ind w:left="1440" w:hanging="360"/>
        <w:rPr>
          <w:u w:val="none"/>
        </w:rPr>
      </w:pPr>
      <w:r w:rsidDel="00000000" w:rsidR="00000000" w:rsidRPr="00000000">
        <w:rPr>
          <w:rtl w:val="0"/>
        </w:rPr>
        <w:t xml:space="preserve">5y LF for all-comers of 10%. </w:t>
      </w:r>
    </w:p>
    <w:p w:rsidR="00000000" w:rsidDel="00000000" w:rsidP="00000000" w:rsidRDefault="00000000" w:rsidRPr="00000000" w14:paraId="00000EE6">
      <w:pPr>
        <w:numPr>
          <w:ilvl w:val="1"/>
          <w:numId w:val="44"/>
        </w:numPr>
        <w:ind w:left="1440" w:hanging="360"/>
        <w:rPr>
          <w:u w:val="none"/>
        </w:rPr>
      </w:pPr>
      <w:r w:rsidDel="00000000" w:rsidR="00000000" w:rsidRPr="00000000">
        <w:rPr>
          <w:rFonts w:ascii="Cardo" w:cs="Cardo" w:eastAsia="Cardo" w:hAnsi="Cardo"/>
          <w:rtl w:val="0"/>
        </w:rPr>
        <w:t xml:space="preserve">5y LF for tumors ± 5 cm at diagnosis of ~0→ 15% (p=0.07), similarly to the 25% reported in </w:t>
      </w:r>
      <w:r w:rsidDel="00000000" w:rsidR="00000000" w:rsidRPr="00000000">
        <w:rPr>
          <w:rtl w:val="0"/>
        </w:rPr>
        <w:t xml:space="preserve">[</w:t>
      </w:r>
      <w:hyperlink w:anchor="kix.hhhjw0szqhfr">
        <w:r w:rsidDel="00000000" w:rsidR="00000000" w:rsidRPr="00000000">
          <w:rPr>
            <w:rtl w:val="0"/>
          </w:rPr>
          <w:t xml:space="preserve">D9803</w:t>
        </w:r>
      </w:hyperlink>
      <w:r w:rsidDel="00000000" w:rsidR="00000000" w:rsidRPr="00000000">
        <w:rPr>
          <w:rtl w:val="0"/>
        </w:rPr>
        <w:t xml:space="preserve">].</w:t>
      </w:r>
    </w:p>
    <w:p w:rsidR="00000000" w:rsidDel="00000000" w:rsidP="00000000" w:rsidRDefault="00000000" w:rsidRPr="00000000" w14:paraId="00000EE7">
      <w:pPr>
        <w:numPr>
          <w:ilvl w:val="1"/>
          <w:numId w:val="44"/>
        </w:numPr>
        <w:ind w:left="1440" w:hanging="360"/>
        <w:rPr>
          <w:u w:val="none"/>
        </w:rPr>
      </w:pPr>
      <w:r w:rsidDel="00000000" w:rsidR="00000000" w:rsidRPr="00000000">
        <w:rPr>
          <w:rtl w:val="0"/>
        </w:rPr>
        <w:t xml:space="preserve">There was a trend to more failures with IMRT, although less late effects with IMRT.</w:t>
      </w:r>
    </w:p>
    <w:p w:rsidR="00000000" w:rsidDel="00000000" w:rsidP="00000000" w:rsidRDefault="00000000" w:rsidRPr="00000000" w14:paraId="00000EE8">
      <w:pPr>
        <w:numPr>
          <w:ilvl w:val="1"/>
          <w:numId w:val="44"/>
        </w:numPr>
        <w:ind w:left="1440" w:hanging="360"/>
        <w:rPr>
          <w:u w:val="none"/>
        </w:rPr>
      </w:pPr>
      <w:r w:rsidDel="00000000" w:rsidR="00000000" w:rsidRPr="00000000">
        <w:rPr>
          <w:rFonts w:ascii="Cardo" w:cs="Cardo" w:eastAsia="Cardo" w:hAnsi="Cardo"/>
          <w:rtl w:val="0"/>
        </w:rPr>
        <w:t xml:space="preserve">5y LF for tumors with residual PET avidity of ~0→ 18% (p=0.08).</w:t>
      </w:r>
    </w:p>
    <w:p w:rsidR="00000000" w:rsidDel="00000000" w:rsidP="00000000" w:rsidRDefault="00000000" w:rsidRPr="00000000" w14:paraId="00000EE9">
      <w:pPr>
        <w:numPr>
          <w:ilvl w:val="1"/>
          <w:numId w:val="44"/>
        </w:numPr>
        <w:ind w:left="1440" w:hanging="360"/>
        <w:rPr>
          <w:u w:val="none"/>
        </w:rPr>
      </w:pPr>
      <w:r w:rsidDel="00000000" w:rsidR="00000000" w:rsidRPr="00000000">
        <w:rPr>
          <w:rtl w:val="0"/>
        </w:rPr>
        <w:t xml:space="preserve">H&amp;N tumors had 35% incidence of cataracts, risk correlating with lens dose.</w:t>
      </w:r>
    </w:p>
    <w:p w:rsidR="00000000" w:rsidDel="00000000" w:rsidP="00000000" w:rsidRDefault="00000000" w:rsidRPr="00000000" w14:paraId="00000EEA">
      <w:pPr>
        <w:numPr>
          <w:ilvl w:val="1"/>
          <w:numId w:val="44"/>
        </w:numPr>
        <w:ind w:left="1440" w:hanging="360"/>
        <w:rPr>
          <w:u w:val="none"/>
        </w:rPr>
      </w:pPr>
      <w:r w:rsidDel="00000000" w:rsidR="00000000" w:rsidRPr="00000000">
        <w:rPr>
          <w:rFonts w:ascii="Gungsuh" w:cs="Gungsuh" w:eastAsia="Gungsuh" w:hAnsi="Gungsuh"/>
          <w:rtl w:val="0"/>
        </w:rPr>
        <w:t xml:space="preserve">Jaw dysfunction was more severe when the pterygoid and masseter received mean dose ≥ 20 Gy.</w:t>
      </w:r>
    </w:p>
    <w:p w:rsidR="00000000" w:rsidDel="00000000" w:rsidP="00000000" w:rsidRDefault="00000000" w:rsidRPr="00000000" w14:paraId="00000EEB">
      <w:pPr>
        <w:numPr>
          <w:ilvl w:val="1"/>
          <w:numId w:val="44"/>
        </w:numPr>
        <w:ind w:left="1440" w:hanging="360"/>
        <w:rPr>
          <w:u w:val="none"/>
        </w:rPr>
      </w:pPr>
      <w:r w:rsidDel="00000000" w:rsidR="00000000" w:rsidRPr="00000000">
        <w:rPr>
          <w:rFonts w:ascii="Gungsuh" w:cs="Gungsuh" w:eastAsia="Gungsuh" w:hAnsi="Gungsuh"/>
          <w:rtl w:val="0"/>
        </w:rPr>
        <w:t xml:space="preserve">Orbital hypoplasia with mean bony orbit dose ≥ 30 Gy.</w:t>
      </w:r>
    </w:p>
    <w:p w:rsidR="00000000" w:rsidDel="00000000" w:rsidP="00000000" w:rsidRDefault="00000000" w:rsidRPr="00000000" w14:paraId="00000EEC">
      <w:pPr>
        <w:numPr>
          <w:ilvl w:val="1"/>
          <w:numId w:val="44"/>
        </w:numPr>
        <w:ind w:left="1440" w:hanging="360"/>
        <w:rPr>
          <w:u w:val="none"/>
        </w:rPr>
      </w:pPr>
      <w:r w:rsidDel="00000000" w:rsidR="00000000" w:rsidRPr="00000000">
        <w:rPr>
          <w:rtl w:val="0"/>
        </w:rPr>
        <w:t xml:space="preserve">Late toxicity in patients with GU tumors included microscopic hematuria (9/14), bladder wall thickening (10/14) and vaginal stenosis.</w:t>
      </w:r>
    </w:p>
    <w:p w:rsidR="00000000" w:rsidDel="00000000" w:rsidP="00000000" w:rsidRDefault="00000000" w:rsidRPr="00000000" w14:paraId="00000EED">
      <w:pPr>
        <w:numPr>
          <w:ilvl w:val="1"/>
          <w:numId w:val="44"/>
        </w:numPr>
        <w:ind w:left="1440" w:hanging="360"/>
        <w:rPr>
          <w:u w:val="none"/>
        </w:rPr>
      </w:pPr>
      <w:r w:rsidDel="00000000" w:rsidR="00000000" w:rsidRPr="00000000">
        <w:rPr>
          <w:rtl w:val="0"/>
        </w:rPr>
        <w:t xml:space="preserve">Two patients developed SMN within the high-dose RT field at 4.5y (osteosarcoma) and 10.9y (MPNST).</w:t>
      </w:r>
    </w:p>
    <w:p w:rsidR="00000000" w:rsidDel="00000000" w:rsidP="00000000" w:rsidRDefault="00000000" w:rsidRPr="00000000" w14:paraId="00000EEE">
      <w:pPr>
        <w:rPr>
          <w:b w:val="1"/>
        </w:rPr>
      </w:pPr>
      <w:r w:rsidDel="00000000" w:rsidR="00000000" w:rsidRPr="00000000">
        <w:rPr>
          <w:rtl w:val="0"/>
        </w:rPr>
      </w:r>
    </w:p>
    <w:tbl>
      <w:tblPr>
        <w:tblStyle w:val="Table38"/>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EEF">
            <w:pPr>
              <w:rPr>
                <w:b w:val="1"/>
              </w:rPr>
            </w:pPr>
            <w:r w:rsidDel="00000000" w:rsidR="00000000" w:rsidRPr="00000000">
              <w:rPr>
                <w:b w:val="1"/>
                <w:rtl w:val="0"/>
              </w:rPr>
              <w:t xml:space="preserve">Risk groups</w:t>
            </w:r>
          </w:p>
          <w:p w:rsidR="00000000" w:rsidDel="00000000" w:rsidP="00000000" w:rsidRDefault="00000000" w:rsidRPr="00000000" w14:paraId="00000EF0">
            <w:pPr>
              <w:rPr/>
            </w:pPr>
            <w:r w:rsidDel="00000000" w:rsidR="00000000" w:rsidRPr="00000000">
              <w:rPr>
                <w:rtl w:val="0"/>
              </w:rPr>
              <w:t xml:space="preserve">Unlike Ewings (VDC - Doxorubicin), RMS typically uses actinomycin D as part of backbone chemotherapy. Do not deliver RT concurrently with either doxorubicin or actinomycin D. Vincristine is typically given concurrently.</w:t>
            </w:r>
          </w:p>
          <w:p w:rsidR="00000000" w:rsidDel="00000000" w:rsidP="00000000" w:rsidRDefault="00000000" w:rsidRPr="00000000" w14:paraId="00000EF1">
            <w:pPr>
              <w:numPr>
                <w:ilvl w:val="0"/>
                <w:numId w:val="119"/>
              </w:numPr>
              <w:ind w:left="720" w:hanging="360"/>
            </w:pPr>
            <w:r w:rsidDel="00000000" w:rsidR="00000000" w:rsidRPr="00000000">
              <w:rPr>
                <w:b w:val="1"/>
                <w:rtl w:val="0"/>
              </w:rPr>
              <w:t xml:space="preserve">Low risk</w:t>
            </w:r>
            <w:r w:rsidDel="00000000" w:rsidR="00000000" w:rsidRPr="00000000">
              <w:rPr>
                <w:rtl w:val="0"/>
              </w:rPr>
              <w:t xml:space="preserve">: VAC week 1-12. VA week 13-24. RT at week 12 with vincristine (no actinomycin during RT). </w:t>
            </w:r>
          </w:p>
          <w:p w:rsidR="00000000" w:rsidDel="00000000" w:rsidP="00000000" w:rsidRDefault="00000000" w:rsidRPr="00000000" w14:paraId="00000EF2">
            <w:pPr>
              <w:numPr>
                <w:ilvl w:val="0"/>
                <w:numId w:val="119"/>
              </w:numPr>
              <w:ind w:left="720" w:hanging="360"/>
            </w:pPr>
            <w:r w:rsidDel="00000000" w:rsidR="00000000" w:rsidRPr="00000000">
              <w:rPr>
                <w:b w:val="1"/>
                <w:rtl w:val="0"/>
              </w:rPr>
              <w:t xml:space="preserve">Int-risk</w:t>
            </w:r>
            <w:r w:rsidDel="00000000" w:rsidR="00000000" w:rsidRPr="00000000">
              <w:rPr>
                <w:rtl w:val="0"/>
              </w:rPr>
              <w:t xml:space="preserve">: VAC week 1-42. RT at week 12 with vincristine (no actinomycin during RT). </w:t>
            </w:r>
          </w:p>
          <w:p w:rsidR="00000000" w:rsidDel="00000000" w:rsidP="00000000" w:rsidRDefault="00000000" w:rsidRPr="00000000" w14:paraId="00000EF3">
            <w:pPr>
              <w:numPr>
                <w:ilvl w:val="1"/>
                <w:numId w:val="119"/>
              </w:numPr>
              <w:ind w:left="1440" w:hanging="360"/>
            </w:pPr>
            <w:r w:rsidDel="00000000" w:rsidR="00000000" w:rsidRPr="00000000">
              <w:rPr>
                <w:rtl w:val="0"/>
              </w:rPr>
              <w:t xml:space="preserve">If the site is amputated or orchiectomy (R0), then no RT to the primary site is needed. </w:t>
            </w:r>
          </w:p>
          <w:p w:rsidR="00000000" w:rsidDel="00000000" w:rsidP="00000000" w:rsidRDefault="00000000" w:rsidRPr="00000000" w14:paraId="00000EF4">
            <w:pPr>
              <w:numPr>
                <w:ilvl w:val="1"/>
                <w:numId w:val="119"/>
              </w:numPr>
              <w:ind w:left="1440" w:hanging="360"/>
            </w:pPr>
            <w:r w:rsidDel="00000000" w:rsidR="00000000" w:rsidRPr="00000000">
              <w:rPr>
                <w:rtl w:val="0"/>
              </w:rPr>
              <w:t xml:space="preserve">If nodes are positive, then radiate the nodal chain.</w:t>
            </w:r>
          </w:p>
          <w:p w:rsidR="00000000" w:rsidDel="00000000" w:rsidP="00000000" w:rsidRDefault="00000000" w:rsidRPr="00000000" w14:paraId="00000EF5">
            <w:pPr>
              <w:numPr>
                <w:ilvl w:val="0"/>
                <w:numId w:val="119"/>
              </w:numPr>
              <w:ind w:left="720" w:hanging="360"/>
              <w:rPr>
                <w:i w:val="1"/>
              </w:rPr>
            </w:pPr>
            <w:r w:rsidDel="00000000" w:rsidR="00000000" w:rsidRPr="00000000">
              <w:rPr>
                <w:b w:val="1"/>
                <w:rtl w:val="0"/>
              </w:rPr>
              <w:t xml:space="preserve">High risk</w:t>
            </w:r>
            <w:r w:rsidDel="00000000" w:rsidR="00000000" w:rsidRPr="00000000">
              <w:rPr>
                <w:rtl w:val="0"/>
              </w:rPr>
              <w:t xml:space="preserve">: VAC-IE week 1-52. RT at 20w to primary and mets with vincristine. Add concurrent irinotecan on study.</w:t>
            </w:r>
            <w:r w:rsidDel="00000000" w:rsidR="00000000" w:rsidRPr="00000000">
              <w:rPr>
                <w:rtl w:val="0"/>
              </w:rPr>
              <w:t xml:space="preserve"> </w:t>
            </w:r>
            <w:hyperlink w:anchor="_rupkpel8jbfa">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EF6">
            <w:pPr>
              <w:numPr>
                <w:ilvl w:val="1"/>
                <w:numId w:val="119"/>
              </w:numPr>
              <w:ind w:left="1440" w:hanging="360"/>
            </w:pPr>
            <w:r w:rsidDel="00000000" w:rsidR="00000000" w:rsidRPr="00000000">
              <w:rPr>
                <w:rtl w:val="0"/>
              </w:rPr>
              <w:t xml:space="preserve">Extensive metastatic disease such as lung mets may receive WLI in one year.</w:t>
            </w:r>
          </w:p>
          <w:p w:rsidR="00000000" w:rsidDel="00000000" w:rsidP="00000000" w:rsidRDefault="00000000" w:rsidRPr="00000000" w14:paraId="00000EF7">
            <w:pPr>
              <w:numPr>
                <w:ilvl w:val="1"/>
                <w:numId w:val="119"/>
              </w:numPr>
              <w:ind w:left="1440" w:hanging="360"/>
            </w:pPr>
            <w:r w:rsidDel="00000000" w:rsidR="00000000" w:rsidRPr="00000000">
              <w:rPr>
                <w:rtl w:val="0"/>
              </w:rPr>
              <w:t xml:space="preserve">Parameningeal can get RT upfront (cord compression, vision loss or intracranial extension) or week 12.</w:t>
            </w:r>
          </w:p>
          <w:p w:rsidR="00000000" w:rsidDel="00000000" w:rsidP="00000000" w:rsidRDefault="00000000" w:rsidRPr="00000000" w14:paraId="00000EF8">
            <w:pPr>
              <w:numPr>
                <w:ilvl w:val="1"/>
                <w:numId w:val="119"/>
              </w:numPr>
              <w:ind w:left="1440" w:hanging="360"/>
            </w:pPr>
            <w:r w:rsidDel="00000000" w:rsidR="00000000" w:rsidRPr="00000000">
              <w:rPr>
                <w:rtl w:val="0"/>
              </w:rPr>
              <w:t xml:space="preserve">Intracranial extension no longer indicted for up front RT. </w:t>
            </w:r>
            <w:r w:rsidDel="00000000" w:rsidR="00000000" w:rsidRPr="00000000">
              <w:rPr>
                <w:rtl w:val="0"/>
              </w:rPr>
            </w:r>
          </w:p>
        </w:tc>
      </w:tr>
    </w:tbl>
    <w:p w:rsidR="00000000" w:rsidDel="00000000" w:rsidP="00000000" w:rsidRDefault="00000000" w:rsidRPr="00000000" w14:paraId="00000EF9">
      <w:pPr>
        <w:pStyle w:val="Heading2"/>
        <w:rPr/>
      </w:pPr>
      <w:bookmarkStart w:colFirst="0" w:colLast="0" w:name="_bt4qpit5kndl" w:id="187"/>
      <w:bookmarkEnd w:id="187"/>
      <w:r w:rsidDel="00000000" w:rsidR="00000000" w:rsidRPr="00000000">
        <w:rPr>
          <w:rtl w:val="0"/>
        </w:rPr>
      </w:r>
    </w:p>
    <w:p w:rsidR="00000000" w:rsidDel="00000000" w:rsidP="00000000" w:rsidRDefault="00000000" w:rsidRPr="00000000" w14:paraId="00000EFA">
      <w:pPr>
        <w:pStyle w:val="Heading2"/>
        <w:rPr/>
      </w:pPr>
      <w:bookmarkStart w:colFirst="0" w:colLast="0" w:name="_rsfxmxshi4nn" w:id="188"/>
      <w:bookmarkEnd w:id="188"/>
      <w:hyperlink w:anchor="_scav0ds6b7xm">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EFB">
      <w:pPr>
        <w:numPr>
          <w:ilvl w:val="0"/>
          <w:numId w:val="44"/>
        </w:numPr>
        <w:ind w:left="720" w:hanging="360"/>
      </w:pPr>
      <w:r w:rsidDel="00000000" w:rsidR="00000000" w:rsidRPr="00000000">
        <w:rPr>
          <w:rFonts w:ascii="Cardo" w:cs="Cardo" w:eastAsia="Cardo" w:hAnsi="Cardo"/>
          <w:b w:val="1"/>
          <w:rtl w:val="0"/>
        </w:rPr>
        <w:t xml:space="preserve">Biopsy or non-morbid resection→ chemo→ local therapy (surgery or RT)→ chemo</w:t>
      </w:r>
      <w:r w:rsidDel="00000000" w:rsidR="00000000" w:rsidRPr="00000000">
        <w:rPr>
          <w:rtl w:val="0"/>
        </w:rPr>
        <w:t xml:space="preserve">.</w:t>
      </w:r>
    </w:p>
    <w:p w:rsidR="00000000" w:rsidDel="00000000" w:rsidP="00000000" w:rsidRDefault="00000000" w:rsidRPr="00000000" w14:paraId="00000EFC">
      <w:pPr>
        <w:numPr>
          <w:ilvl w:val="1"/>
          <w:numId w:val="44"/>
        </w:numPr>
        <w:ind w:left="1440" w:hanging="360"/>
      </w:pPr>
      <w:r w:rsidDel="00000000" w:rsidR="00000000" w:rsidRPr="00000000">
        <w:rPr>
          <w:rtl w:val="0"/>
        </w:rPr>
        <w:t xml:space="preserve">Ipsilateral LND for paratesticular, bladder, extremity or cN+. If &lt; 10y, only sample if suspicious on imaging.</w:t>
      </w:r>
    </w:p>
    <w:p w:rsidR="00000000" w:rsidDel="00000000" w:rsidP="00000000" w:rsidRDefault="00000000" w:rsidRPr="00000000" w14:paraId="00000EFD">
      <w:pPr>
        <w:numPr>
          <w:ilvl w:val="1"/>
          <w:numId w:val="44"/>
        </w:numPr>
        <w:ind w:left="1440" w:hanging="360"/>
      </w:pPr>
      <w:r w:rsidDel="00000000" w:rsidR="00000000" w:rsidRPr="00000000">
        <w:rPr>
          <w:rtl w:val="0"/>
        </w:rPr>
        <w:t xml:space="preserve">No surgery for orbit, parameningeal, bladder/prostate.</w:t>
      </w:r>
    </w:p>
    <w:p w:rsidR="00000000" w:rsidDel="00000000" w:rsidP="00000000" w:rsidRDefault="00000000" w:rsidRPr="00000000" w14:paraId="00000EFE">
      <w:pPr>
        <w:numPr>
          <w:ilvl w:val="1"/>
          <w:numId w:val="44"/>
        </w:numPr>
        <w:ind w:left="1440" w:hanging="360"/>
      </w:pPr>
      <w:r w:rsidDel="00000000" w:rsidR="00000000" w:rsidRPr="00000000">
        <w:rPr>
          <w:rFonts w:ascii="Cardo" w:cs="Cardo" w:eastAsia="Cardo" w:hAnsi="Cardo"/>
          <w:rtl w:val="0"/>
        </w:rPr>
        <w:t xml:space="preserve">If initially group III (R2 e.g. vulvar, vaginal, biliary) consider SLS after chemo to reduce RT from 50.4→ 36 Gy.</w:t>
      </w:r>
    </w:p>
    <w:p w:rsidR="00000000" w:rsidDel="00000000" w:rsidP="00000000" w:rsidRDefault="00000000" w:rsidRPr="00000000" w14:paraId="00000EFF">
      <w:pPr>
        <w:numPr>
          <w:ilvl w:val="2"/>
          <w:numId w:val="44"/>
        </w:numPr>
        <w:ind w:left="2160" w:hanging="360"/>
      </w:pPr>
      <w:r w:rsidDel="00000000" w:rsidR="00000000" w:rsidRPr="00000000">
        <w:rPr>
          <w:rtl w:val="0"/>
        </w:rPr>
        <w:t xml:space="preserve">Only ~25% of group III pts will achieve GTR at SLS.</w:t>
      </w:r>
    </w:p>
    <w:p w:rsidR="00000000" w:rsidDel="00000000" w:rsidP="00000000" w:rsidRDefault="00000000" w:rsidRPr="00000000" w14:paraId="00000F00">
      <w:pPr>
        <w:numPr>
          <w:ilvl w:val="1"/>
          <w:numId w:val="44"/>
        </w:numPr>
        <w:ind w:left="1440" w:hanging="360"/>
      </w:pPr>
      <w:r w:rsidDel="00000000" w:rsidR="00000000" w:rsidRPr="00000000">
        <w:rPr>
          <w:rtl w:val="0"/>
        </w:rPr>
        <w:t xml:space="preserve">No dose reduction if recommended dose is 41.4 Gy.</w:t>
      </w:r>
    </w:p>
    <w:p w:rsidR="00000000" w:rsidDel="00000000" w:rsidP="00000000" w:rsidRDefault="00000000" w:rsidRPr="00000000" w14:paraId="00000F01">
      <w:pPr>
        <w:numPr>
          <w:ilvl w:val="0"/>
          <w:numId w:val="44"/>
        </w:numPr>
        <w:ind w:left="720" w:hanging="360"/>
      </w:pPr>
      <w:r w:rsidDel="00000000" w:rsidR="00000000" w:rsidRPr="00000000">
        <w:rPr>
          <w:b w:val="1"/>
          <w:rtl w:val="0"/>
        </w:rPr>
        <w:t xml:space="preserve">Timing of RT</w:t>
      </w:r>
    </w:p>
    <w:p w:rsidR="00000000" w:rsidDel="00000000" w:rsidP="00000000" w:rsidRDefault="00000000" w:rsidRPr="00000000" w14:paraId="00000F02">
      <w:pPr>
        <w:ind w:left="720" w:firstLine="0"/>
        <w:rPr/>
      </w:pPr>
      <w:r w:rsidDel="00000000" w:rsidR="00000000" w:rsidRPr="00000000">
        <w:rPr>
          <w:rtl w:val="0"/>
        </w:rPr>
        <w:t xml:space="preserve">Chemo first, RT moved up earlier if cord compression or loss of vision despite chemo. </w:t>
      </w:r>
    </w:p>
    <w:p w:rsidR="00000000" w:rsidDel="00000000" w:rsidP="00000000" w:rsidRDefault="00000000" w:rsidRPr="00000000" w14:paraId="00000F03">
      <w:pPr>
        <w:ind w:left="720" w:firstLine="0"/>
        <w:rPr>
          <w:vertAlign w:val="superscript"/>
        </w:rPr>
      </w:pPr>
      <w:r w:rsidDel="00000000" w:rsidR="00000000" w:rsidRPr="00000000">
        <w:rPr>
          <w:rtl w:val="0"/>
        </w:rPr>
        <w:t xml:space="preserve">Generally speaking, 12 weeks is ok in all scenarios although metastases are treated at 20w or at the end of chemo in order to spare bone marrow. SBRT may be delivered only to bony mets &lt; 5 cm. </w:t>
      </w:r>
      <w:hyperlink w:anchor="kix.cwg8nj2n0zj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04">
      <w:pPr>
        <w:numPr>
          <w:ilvl w:val="1"/>
          <w:numId w:val="44"/>
        </w:numPr>
        <w:ind w:left="1440" w:hanging="360"/>
      </w:pPr>
      <w:r w:rsidDel="00000000" w:rsidR="00000000" w:rsidRPr="00000000">
        <w:rPr>
          <w:rtl w:val="0"/>
        </w:rPr>
        <w:t xml:space="preserve">RT first for </w:t>
      </w:r>
      <w:r w:rsidDel="00000000" w:rsidR="00000000" w:rsidRPr="00000000">
        <w:rPr>
          <w:strike w:val="1"/>
          <w:rtl w:val="0"/>
        </w:rPr>
        <w:t xml:space="preserve">intracranial extension</w:t>
      </w:r>
      <w:r w:rsidDel="00000000" w:rsidR="00000000" w:rsidRPr="00000000">
        <w:rPr>
          <w:rtl w:val="0"/>
        </w:rPr>
        <w:t xml:space="preserve">, spinal cord compression or loss of vision (if fails to respond to chemo).</w:t>
      </w:r>
    </w:p>
    <w:p w:rsidR="00000000" w:rsidDel="00000000" w:rsidP="00000000" w:rsidRDefault="00000000" w:rsidRPr="00000000" w14:paraId="00000F05">
      <w:pPr>
        <w:numPr>
          <w:ilvl w:val="2"/>
          <w:numId w:val="44"/>
        </w:numPr>
        <w:ind w:left="2160" w:hanging="360"/>
      </w:pPr>
      <w:r w:rsidDel="00000000" w:rsidR="00000000" w:rsidRPr="00000000">
        <w:rPr>
          <w:rtl w:val="0"/>
        </w:rPr>
        <w:t xml:space="preserve">Michalski [</w:t>
      </w:r>
      <w:hyperlink r:id="rId875">
        <w:r w:rsidDel="00000000" w:rsidR="00000000" w:rsidRPr="00000000">
          <w:rPr>
            <w:rtl w:val="0"/>
          </w:rPr>
          <w:t xml:space="preserve">IJROBP '04</w:t>
        </w:r>
      </w:hyperlink>
      <w:r w:rsidDel="00000000" w:rsidR="00000000" w:rsidRPr="00000000">
        <w:rPr>
          <w:rtl w:val="0"/>
        </w:rPr>
        <w:t xml:space="preserve">]: Localized PM RMS in IRS II-IV. </w:t>
      </w:r>
    </w:p>
    <w:p w:rsidR="00000000" w:rsidDel="00000000" w:rsidP="00000000" w:rsidRDefault="00000000" w:rsidRPr="00000000" w14:paraId="00000F06">
      <w:pPr>
        <w:rPr/>
      </w:pPr>
      <w:r w:rsidDel="00000000" w:rsidR="00000000" w:rsidRPr="00000000">
        <w:rPr>
          <w:rtl w:val="0"/>
        </w:rPr>
        <w:tab/>
        <w:tab/>
        <w:tab/>
        <w:t xml:space="preserve">For pts w/o meningeal impingement signs, RT may be delayed longer than 10w with similar LC.</w:t>
      </w:r>
    </w:p>
    <w:p w:rsidR="00000000" w:rsidDel="00000000" w:rsidP="00000000" w:rsidRDefault="00000000" w:rsidRPr="00000000" w14:paraId="00000F07">
      <w:pPr>
        <w:numPr>
          <w:ilvl w:val="3"/>
          <w:numId w:val="44"/>
        </w:numPr>
        <w:ind w:left="2880" w:hanging="360"/>
      </w:pPr>
      <w:r w:rsidDel="00000000" w:rsidR="00000000" w:rsidRPr="00000000">
        <w:rPr>
          <w:rFonts w:ascii="Cardo" w:cs="Cardo" w:eastAsia="Cardo" w:hAnsi="Cardo"/>
          <w:rtl w:val="0"/>
        </w:rPr>
        <w:t xml:space="preserve">LF for pts with meningeal involvement and RT start ± 2w after dx of 18→ 33%.</w:t>
      </w:r>
    </w:p>
    <w:p w:rsidR="00000000" w:rsidDel="00000000" w:rsidP="00000000" w:rsidRDefault="00000000" w:rsidRPr="00000000" w14:paraId="00000F08">
      <w:pPr>
        <w:numPr>
          <w:ilvl w:val="3"/>
          <w:numId w:val="44"/>
        </w:numPr>
        <w:ind w:left="2880" w:hanging="360"/>
      </w:pPr>
      <w:r w:rsidDel="00000000" w:rsidR="00000000" w:rsidRPr="00000000">
        <w:rPr>
          <w:rFonts w:ascii="Cardo" w:cs="Cardo" w:eastAsia="Cardo" w:hAnsi="Cardo"/>
          <w:rtl w:val="0"/>
        </w:rPr>
        <w:t xml:space="preserve">LF for pts with intracranial impairment and RT start ± 2w after dx of ~16→ 37% (p=0.07).</w:t>
      </w:r>
    </w:p>
    <w:p w:rsidR="00000000" w:rsidDel="00000000" w:rsidP="00000000" w:rsidRDefault="00000000" w:rsidRPr="00000000" w14:paraId="00000F09">
      <w:pPr>
        <w:numPr>
          <w:ilvl w:val="2"/>
          <w:numId w:val="44"/>
        </w:numPr>
        <w:ind w:left="2160" w:hanging="360"/>
      </w:pPr>
      <w:r w:rsidDel="00000000" w:rsidR="00000000" w:rsidRPr="00000000">
        <w:rPr>
          <w:rtl w:val="0"/>
        </w:rPr>
        <w:t xml:space="preserve">Spalding [</w:t>
      </w:r>
      <w:hyperlink r:id="rId876">
        <w:r w:rsidDel="00000000" w:rsidR="00000000" w:rsidRPr="00000000">
          <w:rPr>
            <w:rtl w:val="0"/>
          </w:rPr>
          <w:t xml:space="preserve">IJROBP '13</w:t>
        </w:r>
      </w:hyperlink>
      <w:r w:rsidDel="00000000" w:rsidR="00000000" w:rsidRPr="00000000">
        <w:rPr>
          <w:rtl w:val="0"/>
        </w:rPr>
        <w:t xml:space="preserve">]: Localized PM RMS in IRS-IV and D9803.</w:t>
        <w:br w:type="textWrapping"/>
        <w:t xml:space="preserve">There is no longer a need to treat intracranial extension at week 1.</w:t>
      </w:r>
    </w:p>
    <w:p w:rsidR="00000000" w:rsidDel="00000000" w:rsidP="00000000" w:rsidRDefault="00000000" w:rsidRPr="00000000" w14:paraId="00000F0A">
      <w:pPr>
        <w:numPr>
          <w:ilvl w:val="3"/>
          <w:numId w:val="44"/>
        </w:numPr>
        <w:ind w:left="2880" w:hanging="360"/>
      </w:pPr>
      <w:r w:rsidDel="00000000" w:rsidR="00000000" w:rsidRPr="00000000">
        <w:rPr>
          <w:rtl w:val="0"/>
        </w:rPr>
        <w:t xml:space="preserve">Day 0 for intracranial extension, while delay to 12w appears appropriate for CN palsy or cranial base bony erosion.</w:t>
      </w:r>
    </w:p>
    <w:p w:rsidR="00000000" w:rsidDel="00000000" w:rsidP="00000000" w:rsidRDefault="00000000" w:rsidRPr="00000000" w14:paraId="00000F0B">
      <w:pPr>
        <w:numPr>
          <w:ilvl w:val="2"/>
          <w:numId w:val="44"/>
        </w:numPr>
        <w:ind w:left="2160" w:hanging="360"/>
      </w:pPr>
      <w:r w:rsidDel="00000000" w:rsidR="00000000" w:rsidRPr="00000000">
        <w:rPr>
          <w:rtl w:val="0"/>
        </w:rPr>
        <w:t xml:space="preserve">Per ARST 1431: No early RT for high risk PM tumors. Emergent RT only in rare cases of failure to respond to chemo.</w:t>
      </w:r>
    </w:p>
    <w:p w:rsidR="00000000" w:rsidDel="00000000" w:rsidP="00000000" w:rsidRDefault="00000000" w:rsidRPr="00000000" w14:paraId="00000F0C">
      <w:pPr>
        <w:numPr>
          <w:ilvl w:val="1"/>
          <w:numId w:val="44"/>
        </w:numPr>
        <w:ind w:left="1440" w:hanging="360"/>
      </w:pPr>
      <w:r w:rsidDel="00000000" w:rsidR="00000000" w:rsidRPr="00000000">
        <w:rPr>
          <w:rtl w:val="0"/>
        </w:rPr>
        <w:t xml:space="preserve">Defer RT as long as you can because patients are at risk for DM.</w:t>
      </w:r>
    </w:p>
    <w:p w:rsidR="00000000" w:rsidDel="00000000" w:rsidP="00000000" w:rsidRDefault="00000000" w:rsidRPr="00000000" w14:paraId="00000F0D">
      <w:pPr>
        <w:ind w:left="1440" w:firstLine="0"/>
        <w:rPr/>
      </w:pPr>
      <w:r w:rsidDel="00000000" w:rsidR="00000000" w:rsidRPr="00000000">
        <w:rPr>
          <w:rtl w:val="0"/>
        </w:rPr>
        <w:t xml:space="preserve">TL;DR - most RT can be delivered at 12 weeks, while disease with DM can wait until the end of chemo.</w:t>
      </w:r>
    </w:p>
    <w:p w:rsidR="00000000" w:rsidDel="00000000" w:rsidP="00000000" w:rsidRDefault="00000000" w:rsidRPr="00000000" w14:paraId="00000F0E">
      <w:pPr>
        <w:numPr>
          <w:ilvl w:val="2"/>
          <w:numId w:val="44"/>
        </w:numPr>
        <w:ind w:left="2160" w:hanging="360"/>
      </w:pPr>
      <w:r w:rsidDel="00000000" w:rsidR="00000000" w:rsidRPr="00000000">
        <w:rPr>
          <w:rtl w:val="0"/>
        </w:rPr>
        <w:t xml:space="preserve">LR: Week 12 or shortly after delayed primary excision.</w:t>
      </w:r>
    </w:p>
    <w:p w:rsidR="00000000" w:rsidDel="00000000" w:rsidP="00000000" w:rsidRDefault="00000000" w:rsidRPr="00000000" w14:paraId="00000F0F">
      <w:pPr>
        <w:numPr>
          <w:ilvl w:val="2"/>
          <w:numId w:val="44"/>
        </w:numPr>
        <w:ind w:left="2160" w:hanging="360"/>
        <w:rPr/>
      </w:pPr>
      <w:r w:rsidDel="00000000" w:rsidR="00000000" w:rsidRPr="00000000">
        <w:rPr>
          <w:rtl w:val="0"/>
        </w:rPr>
        <w:t xml:space="preserve">IR: Week 12. </w:t>
      </w:r>
      <w:r w:rsidDel="00000000" w:rsidR="00000000" w:rsidRPr="00000000">
        <w:rPr>
          <w:i w:val="1"/>
          <w:rtl w:val="0"/>
        </w:rPr>
        <w:t xml:space="preserve">Week 4 does not improve outcomes. </w:t>
      </w:r>
      <w:hyperlink w:anchor="66f3in6r480g">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F10">
      <w:pPr>
        <w:numPr>
          <w:ilvl w:val="2"/>
          <w:numId w:val="44"/>
        </w:numPr>
        <w:ind w:left="2160" w:hanging="360"/>
      </w:pPr>
      <w:r w:rsidDel="00000000" w:rsidR="00000000" w:rsidRPr="00000000">
        <w:rPr>
          <w:rtl w:val="0"/>
        </w:rPr>
        <w:t xml:space="preserve">HR: Week 20. May delay to 1 year (after all chemo has been given) if there are a lot of mets to avoid bone marrow suppression with large RT fields. </w:t>
      </w:r>
      <w:r w:rsidDel="00000000" w:rsidR="00000000" w:rsidRPr="00000000">
        <w:rPr>
          <w:rtl w:val="0"/>
        </w:rPr>
      </w:r>
    </w:p>
    <w:p w:rsidR="00000000" w:rsidDel="00000000" w:rsidP="00000000" w:rsidRDefault="00000000" w:rsidRPr="00000000" w14:paraId="00000F11">
      <w:pPr>
        <w:numPr>
          <w:ilvl w:val="0"/>
          <w:numId w:val="44"/>
        </w:numPr>
        <w:ind w:left="720" w:hanging="360"/>
      </w:pPr>
      <w:r w:rsidDel="00000000" w:rsidR="00000000" w:rsidRPr="00000000">
        <w:rPr>
          <w:b w:val="1"/>
          <w:rtl w:val="0"/>
        </w:rPr>
        <w:t xml:space="preserve">Dose</w:t>
      </w:r>
    </w:p>
    <w:p w:rsidR="00000000" w:rsidDel="00000000" w:rsidP="00000000" w:rsidRDefault="00000000" w:rsidRPr="00000000" w14:paraId="00000F12">
      <w:pPr>
        <w:ind w:left="720" w:firstLine="0"/>
        <w:rPr/>
      </w:pPr>
      <w:r w:rsidDel="00000000" w:rsidR="00000000" w:rsidRPr="00000000">
        <w:rPr>
          <w:rtl w:val="0"/>
        </w:rPr>
        <w:t xml:space="preserve">For Group I (R0, N0): Only give RT if Alveolar unless amputation (e.g., extremity, T1 paratesticular with orchiectomy). </w:t>
      </w:r>
    </w:p>
    <w:p w:rsidR="00000000" w:rsidDel="00000000" w:rsidP="00000000" w:rsidRDefault="00000000" w:rsidRPr="00000000" w14:paraId="00000F13">
      <w:pPr>
        <w:ind w:left="720" w:firstLine="0"/>
        <w:rPr/>
      </w:pPr>
      <w:r w:rsidDel="00000000" w:rsidR="00000000" w:rsidRPr="00000000">
        <w:rPr>
          <w:rtl w:val="0"/>
        </w:rPr>
        <w:t xml:space="preserve">For Group II (R1, N1): Always give RT. 36 Gy for R1, while 41.4 Gy for resected lymph nodes.</w:t>
      </w:r>
    </w:p>
    <w:p w:rsidR="00000000" w:rsidDel="00000000" w:rsidP="00000000" w:rsidRDefault="00000000" w:rsidRPr="00000000" w14:paraId="00000F14">
      <w:pPr>
        <w:ind w:left="720" w:firstLine="0"/>
        <w:rPr/>
      </w:pPr>
      <w:r w:rsidDel="00000000" w:rsidR="00000000" w:rsidRPr="00000000">
        <w:rPr>
          <w:rtl w:val="0"/>
        </w:rPr>
        <w:t xml:space="preserve">For Group III (R2 or biopsy only): Always give RT. 50.4-59.4 Gy, unless orbital primary which gets 45-50.4 Gy.</w:t>
      </w:r>
    </w:p>
    <w:p w:rsidR="00000000" w:rsidDel="00000000" w:rsidP="00000000" w:rsidRDefault="00000000" w:rsidRPr="00000000" w14:paraId="00000F15">
      <w:pPr>
        <w:ind w:left="720" w:firstLine="0"/>
        <w:rPr/>
      </w:pPr>
      <w:r w:rsidDel="00000000" w:rsidR="00000000" w:rsidRPr="00000000">
        <w:rPr>
          <w:rtl w:val="0"/>
        </w:rPr>
        <w:t xml:space="preserve">For Group IV (DM): RT to local and metastatic sites, including SBRT 6-7 Gy x5 or WLI 12-15 Gy [</w:t>
      </w:r>
      <w:hyperlink w:anchor="kix.cwg8nj2n0zj1">
        <w:r w:rsidDel="00000000" w:rsidR="00000000" w:rsidRPr="00000000">
          <w:rPr>
            <w:rtl w:val="0"/>
          </w:rPr>
          <w:t xml:space="preserve">ARTS 1431</w:t>
        </w:r>
      </w:hyperlink>
      <w:r w:rsidDel="00000000" w:rsidR="00000000" w:rsidRPr="00000000">
        <w:rPr>
          <w:rtl w:val="0"/>
        </w:rPr>
        <w:t xml:space="preserve">].</w:t>
      </w:r>
    </w:p>
    <w:p w:rsidR="00000000" w:rsidDel="00000000" w:rsidP="00000000" w:rsidRDefault="00000000" w:rsidRPr="00000000" w14:paraId="00000F16">
      <w:pPr>
        <w:numPr>
          <w:ilvl w:val="1"/>
          <w:numId w:val="44"/>
        </w:numPr>
        <w:ind w:left="1440" w:hanging="360"/>
      </w:pPr>
      <w:r w:rsidDel="00000000" w:rsidR="00000000" w:rsidRPr="00000000">
        <w:rPr>
          <w:b w:val="1"/>
          <w:rtl w:val="0"/>
        </w:rPr>
        <w:t xml:space="preserve">Group I ERMS (R0, N0)</w:t>
      </w:r>
      <w:r w:rsidDel="00000000" w:rsidR="00000000" w:rsidRPr="00000000">
        <w:rPr>
          <w:rtl w:val="0"/>
        </w:rPr>
        <w:t xml:space="preserve">: </w:t>
      </w:r>
      <w:r w:rsidDel="00000000" w:rsidR="00000000" w:rsidRPr="00000000">
        <w:rPr>
          <w:b w:val="1"/>
          <w:rtl w:val="0"/>
        </w:rPr>
        <w:t xml:space="preserve">0 Gy</w:t>
      </w:r>
      <w:r w:rsidDel="00000000" w:rsidR="00000000" w:rsidRPr="00000000">
        <w:rPr>
          <w:rtl w:val="0"/>
        </w:rPr>
        <w:t xml:space="preserve">.</w:t>
      </w:r>
    </w:p>
    <w:p w:rsidR="00000000" w:rsidDel="00000000" w:rsidP="00000000" w:rsidRDefault="00000000" w:rsidRPr="00000000" w14:paraId="00000F17">
      <w:pPr>
        <w:numPr>
          <w:ilvl w:val="1"/>
          <w:numId w:val="44"/>
        </w:numPr>
        <w:ind w:left="1440" w:hanging="360"/>
      </w:pPr>
      <w:r w:rsidDel="00000000" w:rsidR="00000000" w:rsidRPr="00000000">
        <w:rPr>
          <w:b w:val="1"/>
          <w:rtl w:val="0"/>
        </w:rPr>
        <w:t xml:space="preserve">Group I (R0) ARMS </w:t>
      </w:r>
      <w:r w:rsidDel="00000000" w:rsidR="00000000" w:rsidRPr="00000000">
        <w:rPr>
          <w:rtl w:val="0"/>
        </w:rPr>
        <w:t xml:space="preserve">or Group III with R0 after delayed primary excision (DPE): </w:t>
      </w:r>
      <w:r w:rsidDel="00000000" w:rsidR="00000000" w:rsidRPr="00000000">
        <w:rPr>
          <w:b w:val="1"/>
          <w:rtl w:val="0"/>
        </w:rPr>
        <w:t xml:space="preserve">36 Gy</w:t>
      </w:r>
      <w:r w:rsidDel="00000000" w:rsidR="00000000" w:rsidRPr="00000000">
        <w:rPr>
          <w:rtl w:val="0"/>
        </w:rPr>
        <w:t xml:space="preserve">. </w:t>
      </w:r>
      <w:r w:rsidDel="00000000" w:rsidR="00000000" w:rsidRPr="00000000">
        <w:rPr>
          <w:i w:val="1"/>
          <w:rtl w:val="0"/>
        </w:rPr>
        <w:t xml:space="preserve">Full dose if R2 DPE. </w:t>
      </w:r>
    </w:p>
    <w:p w:rsidR="00000000" w:rsidDel="00000000" w:rsidP="00000000" w:rsidRDefault="00000000" w:rsidRPr="00000000" w14:paraId="00000F18">
      <w:pPr>
        <w:numPr>
          <w:ilvl w:val="1"/>
          <w:numId w:val="44"/>
        </w:numPr>
        <w:ind w:left="1440" w:hanging="360"/>
      </w:pPr>
      <w:r w:rsidDel="00000000" w:rsidR="00000000" w:rsidRPr="00000000">
        <w:rPr>
          <w:b w:val="1"/>
          <w:rtl w:val="0"/>
        </w:rPr>
        <w:t xml:space="preserve">Group IIB, Resected N+ </w:t>
      </w:r>
      <w:r w:rsidDel="00000000" w:rsidR="00000000" w:rsidRPr="00000000">
        <w:rPr>
          <w:rtl w:val="0"/>
        </w:rPr>
        <w:t xml:space="preserve">or Group III with R1 after DPE:</w:t>
      </w:r>
      <w:r w:rsidDel="00000000" w:rsidR="00000000" w:rsidRPr="00000000">
        <w:rPr>
          <w:b w:val="1"/>
          <w:rtl w:val="0"/>
        </w:rPr>
        <w:t xml:space="preserve"> 41.4 Gy</w:t>
      </w:r>
      <w:r w:rsidDel="00000000" w:rsidR="00000000" w:rsidRPr="00000000">
        <w:rPr>
          <w:rtl w:val="0"/>
        </w:rPr>
        <w:t xml:space="preserve">. </w:t>
      </w:r>
      <w:r w:rsidDel="00000000" w:rsidR="00000000" w:rsidRPr="00000000">
        <w:rPr>
          <w:i w:val="1"/>
          <w:rtl w:val="0"/>
        </w:rPr>
        <w:t xml:space="preserve">Full dose if R2 DPE - don't cut if R2 is likely.</w:t>
      </w:r>
      <w:r w:rsidDel="00000000" w:rsidR="00000000" w:rsidRPr="00000000">
        <w:rPr>
          <w:rtl w:val="0"/>
        </w:rPr>
      </w:r>
    </w:p>
    <w:p w:rsidR="00000000" w:rsidDel="00000000" w:rsidP="00000000" w:rsidRDefault="00000000" w:rsidRPr="00000000" w14:paraId="00000F19">
      <w:pPr>
        <w:numPr>
          <w:ilvl w:val="2"/>
          <w:numId w:val="44"/>
        </w:numPr>
        <w:ind w:left="2160" w:hanging="360"/>
      </w:pPr>
      <w:r w:rsidDel="00000000" w:rsidR="00000000" w:rsidRPr="00000000">
        <w:rPr>
          <w:rtl w:val="0"/>
        </w:rPr>
        <w:t xml:space="preserve">Irradiate the entire lymph node drainage chain, unless biopsied and pathologically negative.</w:t>
      </w:r>
    </w:p>
    <w:p w:rsidR="00000000" w:rsidDel="00000000" w:rsidP="00000000" w:rsidRDefault="00000000" w:rsidRPr="00000000" w14:paraId="00000F1A">
      <w:pPr>
        <w:numPr>
          <w:ilvl w:val="1"/>
          <w:numId w:val="44"/>
        </w:numPr>
        <w:ind w:left="1440" w:hanging="360"/>
      </w:pPr>
      <w:r w:rsidDel="00000000" w:rsidR="00000000" w:rsidRPr="00000000">
        <w:rPr>
          <w:b w:val="1"/>
          <w:rtl w:val="0"/>
        </w:rPr>
        <w:t xml:space="preserve">Group III non-orbit</w:t>
      </w:r>
      <w:r w:rsidDel="00000000" w:rsidR="00000000" w:rsidRPr="00000000">
        <w:rPr>
          <w:rtl w:val="0"/>
        </w:rPr>
        <w:t xml:space="preserve">: </w:t>
      </w:r>
      <w:r w:rsidDel="00000000" w:rsidR="00000000" w:rsidRPr="00000000">
        <w:rPr>
          <w:b w:val="1"/>
          <w:rtl w:val="0"/>
        </w:rPr>
        <w:t xml:space="preserve">50.4 - 59.4 Gy</w:t>
      </w:r>
      <w:r w:rsidDel="00000000" w:rsidR="00000000" w:rsidRPr="00000000">
        <w:rPr>
          <w:rtl w:val="0"/>
        </w:rPr>
        <w:t xml:space="preserve">. Only consider 59.4 Gy if originally above 5 cm in size [</w:t>
      </w:r>
      <w:hyperlink w:anchor="kix.hhhjw0szqhfr">
        <w:r w:rsidDel="00000000" w:rsidR="00000000" w:rsidRPr="00000000">
          <w:rPr>
            <w:rtl w:val="0"/>
          </w:rPr>
          <w:t xml:space="preserve">D9802</w:t>
        </w:r>
      </w:hyperlink>
      <w:r w:rsidDel="00000000" w:rsidR="00000000" w:rsidRPr="00000000">
        <w:rPr>
          <w:rtl w:val="0"/>
        </w:rPr>
        <w:t xml:space="preserve">, </w:t>
      </w:r>
      <w:hyperlink w:anchor="x2uybaizflx">
        <w:r w:rsidDel="00000000" w:rsidR="00000000" w:rsidRPr="00000000">
          <w:rPr>
            <w:rtl w:val="0"/>
          </w:rPr>
          <w:t xml:space="preserve">Tinkle IJROBP ‘20</w:t>
        </w:r>
      </w:hyperlink>
      <w:r w:rsidDel="00000000" w:rsidR="00000000" w:rsidRPr="00000000">
        <w:rPr>
          <w:rtl w:val="0"/>
        </w:rPr>
        <w:t xml:space="preserve">]. [</w:t>
      </w:r>
      <w:hyperlink w:anchor="kix.cwg8nj2n0zj1">
        <w:r w:rsidDel="00000000" w:rsidR="00000000" w:rsidRPr="00000000">
          <w:rPr>
            <w:rtl w:val="0"/>
          </w:rPr>
          <w:t xml:space="preserve">ARTS 1431</w:t>
        </w:r>
      </w:hyperlink>
      <w:r w:rsidDel="00000000" w:rsidR="00000000" w:rsidRPr="00000000">
        <w:rPr>
          <w:rtl w:val="0"/>
        </w:rPr>
        <w:t xml:space="preserve">] is an ongoing trial investigating the impact of this boost. Therefore, it is optional and should be given if the patient tolerates the treatment course up to 50.4 Gy well.</w:t>
      </w:r>
    </w:p>
    <w:p w:rsidR="00000000" w:rsidDel="00000000" w:rsidP="00000000" w:rsidRDefault="00000000" w:rsidRPr="00000000" w14:paraId="00000F1B">
      <w:pPr>
        <w:numPr>
          <w:ilvl w:val="2"/>
          <w:numId w:val="44"/>
        </w:numPr>
        <w:ind w:left="2160" w:hanging="360"/>
      </w:pPr>
      <w:r w:rsidDel="00000000" w:rsidR="00000000" w:rsidRPr="00000000">
        <w:rPr>
          <w:rtl w:val="0"/>
        </w:rPr>
        <w:t xml:space="preserve">May give 36 Gy if CR to chemo at week 9 (super rare, if there is a wisp of tumor, then treat to full dose).</w:t>
      </w:r>
    </w:p>
    <w:bookmarkStart w:colFirst="0" w:colLast="0" w:name="i7gddg2zbhna" w:id="189"/>
    <w:bookmarkEnd w:id="189"/>
    <w:p w:rsidR="00000000" w:rsidDel="00000000" w:rsidP="00000000" w:rsidRDefault="00000000" w:rsidRPr="00000000" w14:paraId="00000F1C">
      <w:pPr>
        <w:numPr>
          <w:ilvl w:val="1"/>
          <w:numId w:val="44"/>
        </w:numPr>
        <w:ind w:left="1440" w:hanging="360"/>
        <w:rPr/>
      </w:pPr>
      <w:r w:rsidDel="00000000" w:rsidR="00000000" w:rsidRPr="00000000">
        <w:rPr>
          <w:b w:val="1"/>
          <w:rtl w:val="0"/>
        </w:rPr>
        <w:t xml:space="preserve">Orbital R2 ERMS</w:t>
      </w:r>
      <w:r w:rsidDel="00000000" w:rsidR="00000000" w:rsidRPr="00000000">
        <w:rPr>
          <w:rtl w:val="0"/>
        </w:rPr>
        <w:t xml:space="preserve">: 45 Gy is not sufficient after &lt; CR for ARST0331 chemotherapy [</w:t>
      </w:r>
      <w:hyperlink r:id="rId877">
        <w:r w:rsidDel="00000000" w:rsidR="00000000" w:rsidRPr="00000000">
          <w:rPr>
            <w:rtl w:val="0"/>
          </w:rPr>
          <w:t xml:space="preserve">Ermoian Peds Blood Ca '17</w:t>
        </w:r>
      </w:hyperlink>
      <w:r w:rsidDel="00000000" w:rsidR="00000000" w:rsidRPr="00000000">
        <w:rPr>
          <w:rtl w:val="0"/>
        </w:rPr>
        <w:t xml:space="preserve">]</w:t>
      </w:r>
    </w:p>
    <w:p w:rsidR="00000000" w:rsidDel="00000000" w:rsidP="00000000" w:rsidRDefault="00000000" w:rsidRPr="00000000" w14:paraId="00000F1D">
      <w:pPr>
        <w:ind w:left="1440" w:firstLine="0"/>
        <w:rPr/>
      </w:pPr>
      <w:r w:rsidDel="00000000" w:rsidR="00000000" w:rsidRPr="00000000">
        <w:rPr>
          <w:rtl w:val="0"/>
        </w:rPr>
        <w:t xml:space="preserve">Deliver 45 - 50.4 Gy. 45 Gy is usually ok, but give 50.4 Gy with low dose cyclophosphamide (4.8) if PR/SD at 12w.</w:t>
      </w:r>
    </w:p>
    <w:p w:rsidR="00000000" w:rsidDel="00000000" w:rsidP="00000000" w:rsidRDefault="00000000" w:rsidRPr="00000000" w14:paraId="00000F1E">
      <w:pPr>
        <w:numPr>
          <w:ilvl w:val="2"/>
          <w:numId w:val="44"/>
        </w:numPr>
        <w:ind w:left="2160" w:hanging="360"/>
        <w:rPr/>
      </w:pPr>
      <w:r w:rsidDel="00000000" w:rsidR="00000000" w:rsidRPr="00000000">
        <w:rPr>
          <w:rtl w:val="0"/>
        </w:rPr>
        <w:t xml:space="preserve">IRS III (1984-1991) delivered 45 Gy or 50.4 Gy and </w:t>
      </w:r>
      <w:r w:rsidDel="00000000" w:rsidR="00000000" w:rsidRPr="00000000">
        <w:rPr>
          <w:i w:val="1"/>
          <w:rtl w:val="0"/>
        </w:rPr>
        <w:t xml:space="preserve">omitted</w:t>
      </w:r>
      <w:r w:rsidDel="00000000" w:rsidR="00000000" w:rsidRPr="00000000">
        <w:rPr>
          <w:rtl w:val="0"/>
        </w:rPr>
        <w:t xml:space="preserve"> cyclophosphamide with 5y FFS 79%. </w:t>
      </w:r>
      <w:hyperlink w:anchor="z66bd1m1r9o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1F">
      <w:pPr>
        <w:numPr>
          <w:ilvl w:val="2"/>
          <w:numId w:val="44"/>
        </w:numPr>
        <w:ind w:left="2160" w:hanging="360"/>
        <w:rPr/>
      </w:pPr>
      <w:r w:rsidDel="00000000" w:rsidR="00000000" w:rsidRPr="00000000">
        <w:rPr>
          <w:rtl w:val="0"/>
        </w:rPr>
        <w:t xml:space="preserve">IRS IV (1991-1997) delivered 50.4 Gy qday (or 59.4 Gy BID) and cytoxan (26.4) with 5y FFS 94%. </w:t>
      </w:r>
      <w:hyperlink w:anchor="5bmup446t2c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20">
      <w:pPr>
        <w:numPr>
          <w:ilvl w:val="2"/>
          <w:numId w:val="44"/>
        </w:numPr>
        <w:ind w:left="2160" w:hanging="360"/>
        <w:rPr/>
      </w:pPr>
      <w:r w:rsidDel="00000000" w:rsidR="00000000" w:rsidRPr="00000000">
        <w:rPr>
          <w:rtl w:val="0"/>
        </w:rPr>
        <w:t xml:space="preserve">COG D602 (1997-2004) delivered 45 Gy and </w:t>
      </w:r>
      <w:r w:rsidDel="00000000" w:rsidR="00000000" w:rsidRPr="00000000">
        <w:rPr>
          <w:i w:val="1"/>
          <w:rtl w:val="0"/>
        </w:rPr>
        <w:t xml:space="preserve">omitted</w:t>
      </w:r>
      <w:r w:rsidDel="00000000" w:rsidR="00000000" w:rsidRPr="00000000">
        <w:rPr>
          <w:rtl w:val="0"/>
        </w:rPr>
        <w:t xml:space="preserve"> cyclophosphamide with 5y FFS 86%. </w:t>
      </w:r>
      <w:hyperlink w:anchor="kix.y2m49ugyele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21">
      <w:pPr>
        <w:numPr>
          <w:ilvl w:val="2"/>
          <w:numId w:val="44"/>
        </w:numPr>
        <w:ind w:left="2160" w:hanging="360"/>
        <w:rPr/>
      </w:pPr>
      <w:r w:rsidDel="00000000" w:rsidR="00000000" w:rsidRPr="00000000">
        <w:rPr>
          <w:rFonts w:ascii="Cardo" w:cs="Cardo" w:eastAsia="Cardo" w:hAnsi="Cardo"/>
          <w:rtl w:val="0"/>
        </w:rPr>
        <w:t xml:space="preserve">ARST0331 (2004-2010) delivered 45 Gy and cytoxan (4.8) 5y FFS for 12w PR-SD / CR of 84→ 100%. </w:t>
      </w:r>
      <w:hyperlink w:anchor="kix.l6kl6263ku4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22">
      <w:pPr>
        <w:numPr>
          <w:ilvl w:val="1"/>
          <w:numId w:val="44"/>
        </w:numPr>
        <w:ind w:left="1440" w:hanging="360"/>
      </w:pPr>
      <w:r w:rsidDel="00000000" w:rsidR="00000000" w:rsidRPr="00000000">
        <w:rPr>
          <w:rtl w:val="0"/>
        </w:rPr>
        <w:t xml:space="preserve">WLI 15/10 (</w:t>
      </w:r>
      <w:r w:rsidDel="00000000" w:rsidR="00000000" w:rsidRPr="00000000">
        <w:rPr>
          <w:b w:val="1"/>
          <w:rtl w:val="0"/>
        </w:rPr>
        <w:t xml:space="preserve">12</w:t>
      </w:r>
      <w:r w:rsidDel="00000000" w:rsidR="00000000" w:rsidRPr="00000000">
        <w:rPr>
          <w:rtl w:val="0"/>
        </w:rPr>
        <w:t xml:space="preserve">/</w:t>
      </w:r>
      <w:r w:rsidDel="00000000" w:rsidR="00000000" w:rsidRPr="00000000">
        <w:rPr>
          <w:b w:val="1"/>
          <w:rtl w:val="0"/>
        </w:rPr>
        <w:t xml:space="preserve">8</w:t>
      </w:r>
      <w:r w:rsidDel="00000000" w:rsidR="00000000" w:rsidRPr="00000000">
        <w:rPr>
          <w:rtl w:val="0"/>
        </w:rPr>
        <w:t xml:space="preserve"> if &lt; 7y</w:t>
      </w:r>
      <w:r w:rsidDel="00000000" w:rsidR="00000000" w:rsidRPr="00000000">
        <w:rPr>
          <w:i w:val="1"/>
          <w:rtl w:val="0"/>
        </w:rPr>
        <w:t xml:space="preserve"> - like wilms</w:t>
      </w:r>
      <w:r w:rsidDel="00000000" w:rsidR="00000000" w:rsidRPr="00000000">
        <w:rPr>
          <w:rtl w:val="0"/>
        </w:rPr>
        <w:t xml:space="preserve">). May boost gross dz to 50.4 Gy.</w:t>
      </w:r>
    </w:p>
    <w:p w:rsidR="00000000" w:rsidDel="00000000" w:rsidP="00000000" w:rsidRDefault="00000000" w:rsidRPr="00000000" w14:paraId="00000F23">
      <w:pPr>
        <w:numPr>
          <w:ilvl w:val="2"/>
          <w:numId w:val="44"/>
        </w:numPr>
        <w:ind w:left="2160" w:hanging="360"/>
      </w:pPr>
      <w:r w:rsidDel="00000000" w:rsidR="00000000" w:rsidRPr="00000000">
        <w:rPr>
          <w:rtl w:val="0"/>
        </w:rPr>
        <w:t xml:space="preserve">Given at week 47, or essentially one year out.</w:t>
      </w:r>
    </w:p>
    <w:p w:rsidR="00000000" w:rsidDel="00000000" w:rsidP="00000000" w:rsidRDefault="00000000" w:rsidRPr="00000000" w14:paraId="00000F24">
      <w:pPr>
        <w:numPr>
          <w:ilvl w:val="1"/>
          <w:numId w:val="44"/>
        </w:numPr>
        <w:ind w:left="1440" w:hanging="360"/>
      </w:pPr>
      <w:r w:rsidDel="00000000" w:rsidR="00000000" w:rsidRPr="00000000">
        <w:rPr>
          <w:rtl w:val="0"/>
        </w:rPr>
        <w:t xml:space="preserve">WART: 24/16 with kidney blocking if malignant ascites or diffuse peritoneal involvement.</w:t>
      </w:r>
    </w:p>
    <w:p w:rsidR="00000000" w:rsidDel="00000000" w:rsidP="00000000" w:rsidRDefault="00000000" w:rsidRPr="00000000" w14:paraId="00000F25">
      <w:pPr>
        <w:numPr>
          <w:ilvl w:val="1"/>
          <w:numId w:val="44"/>
        </w:numPr>
        <w:ind w:left="1440" w:hanging="360"/>
      </w:pPr>
      <w:r w:rsidDel="00000000" w:rsidR="00000000" w:rsidRPr="00000000">
        <w:rPr>
          <w:rtl w:val="0"/>
        </w:rPr>
        <w:t xml:space="preserve">No elective LN treatment: Only treat involved nodal basin.</w:t>
      </w:r>
    </w:p>
    <w:p w:rsidR="00000000" w:rsidDel="00000000" w:rsidP="00000000" w:rsidRDefault="00000000" w:rsidRPr="00000000" w14:paraId="00000F26">
      <w:pPr>
        <w:numPr>
          <w:ilvl w:val="1"/>
          <w:numId w:val="44"/>
        </w:numPr>
        <w:ind w:left="1440" w:hanging="360"/>
      </w:pPr>
      <w:r w:rsidDel="00000000" w:rsidR="00000000" w:rsidRPr="00000000">
        <w:rPr>
          <w:rtl w:val="0"/>
        </w:rPr>
        <w:t xml:space="preserve">Minor deviation: 95% IDL covers &lt; 90% PTV but between 90-100% CTV, or &gt; 110% PTV.</w:t>
      </w:r>
    </w:p>
    <w:p w:rsidR="00000000" w:rsidDel="00000000" w:rsidP="00000000" w:rsidRDefault="00000000" w:rsidRPr="00000000" w14:paraId="00000F27">
      <w:pPr>
        <w:numPr>
          <w:ilvl w:val="1"/>
          <w:numId w:val="44"/>
        </w:numPr>
        <w:ind w:left="1440" w:hanging="360"/>
      </w:pPr>
      <w:r w:rsidDel="00000000" w:rsidR="00000000" w:rsidRPr="00000000">
        <w:rPr>
          <w:rtl w:val="0"/>
        </w:rPr>
        <w:t xml:space="preserve">Major deviation: 95% IDL covering &lt; 90% of CTV. </w:t>
      </w:r>
    </w:p>
    <w:p w:rsidR="00000000" w:rsidDel="00000000" w:rsidP="00000000" w:rsidRDefault="00000000" w:rsidRPr="00000000" w14:paraId="00000F28">
      <w:pPr>
        <w:numPr>
          <w:ilvl w:val="1"/>
          <w:numId w:val="44"/>
        </w:numPr>
        <w:ind w:left="1440" w:hanging="360"/>
        <w:rPr>
          <w:u w:val="none"/>
        </w:rPr>
      </w:pPr>
      <w:r w:rsidDel="00000000" w:rsidR="00000000" w:rsidRPr="00000000">
        <w:rPr>
          <w:rtl w:val="0"/>
        </w:rPr>
        <w:t xml:space="preserve">If paratesticular, then inguinal orchiectomy can be </w:t>
      </w:r>
      <w:r w:rsidDel="00000000" w:rsidR="00000000" w:rsidRPr="00000000">
        <w:rPr>
          <w:rtl w:val="0"/>
        </w:rPr>
        <w:t xml:space="preserve">considered</w:t>
      </w:r>
      <w:r w:rsidDel="00000000" w:rsidR="00000000" w:rsidRPr="00000000">
        <w:rPr>
          <w:rtl w:val="0"/>
        </w:rPr>
        <w:t xml:space="preserve"> like amputation (in which case you would not need to treat the primary).</w:t>
      </w:r>
    </w:p>
    <w:p w:rsidR="00000000" w:rsidDel="00000000" w:rsidP="00000000" w:rsidRDefault="00000000" w:rsidRPr="00000000" w14:paraId="00000F29">
      <w:pPr>
        <w:rPr>
          <w:b w:val="1"/>
        </w:rPr>
      </w:pPr>
      <w:r w:rsidDel="00000000" w:rsidR="00000000" w:rsidRPr="00000000">
        <w:rPr>
          <w:rtl w:val="0"/>
        </w:rPr>
      </w:r>
    </w:p>
    <w:tbl>
      <w:tblPr>
        <w:tblStyle w:val="Table3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2A">
            <w:pPr>
              <w:widowControl w:val="0"/>
              <w:rPr/>
            </w:pPr>
            <w:r w:rsidDel="00000000" w:rsidR="00000000" w:rsidRPr="00000000">
              <w:rPr>
                <w:b w:val="1"/>
                <w:rtl w:val="0"/>
              </w:rPr>
              <w:t xml:space="preserve">RT volume guidelines </w:t>
            </w:r>
            <w:r w:rsidDel="00000000" w:rsidR="00000000" w:rsidRPr="00000000">
              <w:rPr>
                <w:rtl w:val="0"/>
              </w:rPr>
              <w:t xml:space="preserve">[</w:t>
            </w:r>
            <w:hyperlink r:id="rId878">
              <w:r w:rsidDel="00000000" w:rsidR="00000000" w:rsidRPr="00000000">
                <w:rPr>
                  <w:rtl w:val="0"/>
                </w:rPr>
                <w:t xml:space="preserve">COG 2017</w:t>
              </w:r>
            </w:hyperlink>
            <w:r w:rsidDel="00000000" w:rsidR="00000000" w:rsidRPr="00000000">
              <w:rPr>
                <w:rtl w:val="0"/>
              </w:rPr>
              <w:t xml:space="preserve">]</w:t>
            </w:r>
          </w:p>
          <w:p w:rsidR="00000000" w:rsidDel="00000000" w:rsidP="00000000" w:rsidRDefault="00000000" w:rsidRPr="00000000" w14:paraId="00000F2B">
            <w:pPr>
              <w:widowControl w:val="0"/>
              <w:numPr>
                <w:ilvl w:val="0"/>
                <w:numId w:val="57"/>
              </w:numPr>
              <w:ind w:left="720" w:hanging="360"/>
            </w:pPr>
            <w:r w:rsidDel="00000000" w:rsidR="00000000" w:rsidRPr="00000000">
              <w:rPr>
                <w:rtl w:val="0"/>
              </w:rPr>
              <w:t xml:space="preserve">IRS-1: Involved muscle compartment.</w:t>
            </w:r>
          </w:p>
          <w:p w:rsidR="00000000" w:rsidDel="00000000" w:rsidP="00000000" w:rsidRDefault="00000000" w:rsidRPr="00000000" w14:paraId="00000F2C">
            <w:pPr>
              <w:widowControl w:val="0"/>
              <w:numPr>
                <w:ilvl w:val="0"/>
                <w:numId w:val="57"/>
              </w:numPr>
              <w:ind w:left="720" w:hanging="360"/>
            </w:pPr>
            <w:r w:rsidDel="00000000" w:rsidR="00000000" w:rsidRPr="00000000">
              <w:rPr>
                <w:rtl w:val="0"/>
              </w:rPr>
              <w:t xml:space="preserve">IRS-2: Initial tumor volume + 5 cm.</w:t>
            </w:r>
          </w:p>
          <w:p w:rsidR="00000000" w:rsidDel="00000000" w:rsidP="00000000" w:rsidRDefault="00000000" w:rsidRPr="00000000" w14:paraId="00000F2D">
            <w:pPr>
              <w:widowControl w:val="0"/>
              <w:numPr>
                <w:ilvl w:val="0"/>
                <w:numId w:val="57"/>
              </w:numPr>
              <w:ind w:left="720" w:hanging="360"/>
            </w:pPr>
            <w:r w:rsidDel="00000000" w:rsidR="00000000" w:rsidRPr="00000000">
              <w:rPr>
                <w:rtl w:val="0"/>
              </w:rPr>
              <w:t xml:space="preserve">IRS-3: Initial tumor volume + 5 cm.</w:t>
            </w:r>
          </w:p>
          <w:p w:rsidR="00000000" w:rsidDel="00000000" w:rsidP="00000000" w:rsidRDefault="00000000" w:rsidRPr="00000000" w14:paraId="00000F2E">
            <w:pPr>
              <w:widowControl w:val="0"/>
              <w:numPr>
                <w:ilvl w:val="0"/>
                <w:numId w:val="57"/>
              </w:numPr>
              <w:ind w:left="720" w:hanging="360"/>
            </w:pPr>
            <w:r w:rsidDel="00000000" w:rsidR="00000000" w:rsidRPr="00000000">
              <w:rPr>
                <w:rtl w:val="0"/>
              </w:rPr>
              <w:t xml:space="preserve">IRS-4: Initial tumor volume + 2 cm.</w:t>
            </w:r>
          </w:p>
          <w:p w:rsidR="00000000" w:rsidDel="00000000" w:rsidP="00000000" w:rsidRDefault="00000000" w:rsidRPr="00000000" w14:paraId="00000F2F">
            <w:pPr>
              <w:widowControl w:val="0"/>
              <w:numPr>
                <w:ilvl w:val="0"/>
                <w:numId w:val="57"/>
              </w:numPr>
              <w:ind w:left="720" w:hanging="360"/>
            </w:pPr>
            <w:r w:rsidDel="00000000" w:rsidR="00000000" w:rsidRPr="00000000">
              <w:rPr>
                <w:rtl w:val="0"/>
              </w:rPr>
              <w:t xml:space="preserve">IRS-5: 3DCRT to GTV + 1.5 cm CTV + 0.5 cm PTV.</w:t>
            </w:r>
          </w:p>
          <w:p w:rsidR="00000000" w:rsidDel="00000000" w:rsidP="00000000" w:rsidRDefault="00000000" w:rsidRPr="00000000" w14:paraId="00000F30">
            <w:pPr>
              <w:widowControl w:val="0"/>
              <w:numPr>
                <w:ilvl w:val="0"/>
                <w:numId w:val="57"/>
              </w:numPr>
              <w:ind w:left="720" w:hanging="360"/>
            </w:pPr>
            <w:r w:rsidDel="00000000" w:rsidR="00000000" w:rsidRPr="00000000">
              <w:rPr>
                <w:rtl w:val="0"/>
              </w:rPr>
              <w:t xml:space="preserve">Current: IMRT to GTV + 1 cm CTV + 0.3 cm PTV [</w:t>
            </w:r>
            <w:hyperlink w:anchor="x2uybaizflx">
              <w:r w:rsidDel="00000000" w:rsidR="00000000" w:rsidRPr="00000000">
                <w:rPr>
                  <w:rtl w:val="0"/>
                </w:rPr>
                <w:t xml:space="preserve">Tinkle IJROBP ‘20</w:t>
              </w:r>
            </w:hyperlink>
            <w:r w:rsidDel="00000000" w:rsidR="00000000" w:rsidRPr="00000000">
              <w:rPr>
                <w:rtl w:val="0"/>
              </w:rPr>
              <w:t xml:space="preserve">].</w:t>
            </w:r>
          </w:p>
        </w:tc>
      </w:tr>
    </w:tbl>
    <w:p w:rsidR="00000000" w:rsidDel="00000000" w:rsidP="00000000" w:rsidRDefault="00000000" w:rsidRPr="00000000" w14:paraId="00000F31">
      <w:pPr>
        <w:rPr>
          <w:b w:val="1"/>
        </w:rPr>
      </w:pPr>
      <w:r w:rsidDel="00000000" w:rsidR="00000000" w:rsidRPr="00000000">
        <w:rPr>
          <w:rtl w:val="0"/>
        </w:rPr>
      </w:r>
    </w:p>
    <w:p w:rsidR="00000000" w:rsidDel="00000000" w:rsidP="00000000" w:rsidRDefault="00000000" w:rsidRPr="00000000" w14:paraId="00000F32">
      <w:pPr>
        <w:numPr>
          <w:ilvl w:val="0"/>
          <w:numId w:val="44"/>
        </w:numPr>
        <w:ind w:left="720" w:hanging="360"/>
      </w:pPr>
      <w:r w:rsidDel="00000000" w:rsidR="00000000" w:rsidRPr="00000000">
        <w:rPr>
          <w:b w:val="1"/>
          <w:rtl w:val="0"/>
        </w:rPr>
        <w:t xml:space="preserve">Volumes</w:t>
      </w:r>
    </w:p>
    <w:p w:rsidR="00000000" w:rsidDel="00000000" w:rsidP="00000000" w:rsidRDefault="00000000" w:rsidRPr="00000000" w14:paraId="00000F33">
      <w:pPr>
        <w:numPr>
          <w:ilvl w:val="1"/>
          <w:numId w:val="44"/>
        </w:numPr>
        <w:ind w:left="1440" w:hanging="360"/>
      </w:pPr>
      <w:r w:rsidDel="00000000" w:rsidR="00000000" w:rsidRPr="00000000">
        <w:rPr>
          <w:rtl w:val="0"/>
        </w:rPr>
        <w:t xml:space="preserve">Pre-chemo, presurgical GTV, accounting for pushing margins/infiltrating margin that recede.</w:t>
      </w:r>
    </w:p>
    <w:p w:rsidR="00000000" w:rsidDel="00000000" w:rsidP="00000000" w:rsidRDefault="00000000" w:rsidRPr="00000000" w14:paraId="00000F34">
      <w:pPr>
        <w:numPr>
          <w:ilvl w:val="1"/>
          <w:numId w:val="44"/>
        </w:numPr>
        <w:ind w:left="1440" w:hanging="360"/>
      </w:pPr>
      <w:r w:rsidDel="00000000" w:rsidR="00000000" w:rsidRPr="00000000">
        <w:rPr>
          <w:rtl w:val="0"/>
        </w:rPr>
        <w:t xml:space="preserve">Assess response at 9 weeks to decide GTV2. </w:t>
      </w:r>
    </w:p>
    <w:p w:rsidR="00000000" w:rsidDel="00000000" w:rsidP="00000000" w:rsidRDefault="00000000" w:rsidRPr="00000000" w14:paraId="00000F35">
      <w:pPr>
        <w:numPr>
          <w:ilvl w:val="1"/>
          <w:numId w:val="44"/>
        </w:numPr>
        <w:ind w:left="1440" w:hanging="360"/>
      </w:pPr>
      <w:r w:rsidDel="00000000" w:rsidR="00000000" w:rsidRPr="00000000">
        <w:rPr>
          <w:rtl w:val="0"/>
        </w:rPr>
        <w:t xml:space="preserve">May give 36 Gy if CR to chemo at week 9 (super rare, if there is a wisp of tumor, then treat to full dose).</w:t>
      </w:r>
    </w:p>
    <w:p w:rsidR="00000000" w:rsidDel="00000000" w:rsidP="00000000" w:rsidRDefault="00000000" w:rsidRPr="00000000" w14:paraId="00000F36">
      <w:pPr>
        <w:numPr>
          <w:ilvl w:val="1"/>
          <w:numId w:val="44"/>
        </w:numPr>
        <w:ind w:left="1440" w:hanging="360"/>
      </w:pPr>
      <w:r w:rsidDel="00000000" w:rsidR="00000000" w:rsidRPr="00000000">
        <w:rPr>
          <w:rtl w:val="0"/>
        </w:rPr>
        <w:t xml:space="preserve">RT Guidelines per </w:t>
      </w:r>
      <w:r w:rsidDel="00000000" w:rsidR="00000000" w:rsidRPr="00000000">
        <w:rPr>
          <w:rtl w:val="0"/>
        </w:rPr>
        <w:t xml:space="preserve">[</w:t>
      </w:r>
      <w:hyperlink w:anchor="kix.cwg8nj2n0zj1">
        <w:r w:rsidDel="00000000" w:rsidR="00000000" w:rsidRPr="00000000">
          <w:rPr>
            <w:rtl w:val="0"/>
          </w:rPr>
          <w:t xml:space="preserve">ARTS 1431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37">
      <w:pPr>
        <w:numPr>
          <w:ilvl w:val="2"/>
          <w:numId w:val="44"/>
        </w:numPr>
        <w:ind w:left="2160" w:hanging="360"/>
      </w:pPr>
      <w:r w:rsidDel="00000000" w:rsidR="00000000" w:rsidRPr="00000000">
        <w:rPr>
          <w:rtl w:val="0"/>
        </w:rPr>
        <w:t xml:space="preserve">Dose escalation to 59.4 Gy mandatory for tumors &gt; 5 cm at the time of enrollment.</w:t>
      </w:r>
    </w:p>
    <w:p w:rsidR="00000000" w:rsidDel="00000000" w:rsidP="00000000" w:rsidRDefault="00000000" w:rsidRPr="00000000" w14:paraId="00000F38">
      <w:pPr>
        <w:numPr>
          <w:ilvl w:val="2"/>
          <w:numId w:val="44"/>
        </w:numPr>
        <w:ind w:left="2160" w:hanging="360"/>
      </w:pPr>
      <w:r w:rsidDel="00000000" w:rsidR="00000000" w:rsidRPr="00000000">
        <w:rPr>
          <w:rtl w:val="0"/>
        </w:rPr>
        <w:t xml:space="preserve">Cone-down at 36 Gy to residual gross disease.</w:t>
      </w:r>
    </w:p>
    <w:p w:rsidR="00000000" w:rsidDel="00000000" w:rsidP="00000000" w:rsidRDefault="00000000" w:rsidRPr="00000000" w14:paraId="00000F39">
      <w:pPr>
        <w:numPr>
          <w:ilvl w:val="2"/>
          <w:numId w:val="44"/>
        </w:numPr>
        <w:ind w:left="2160" w:hanging="360"/>
      </w:pPr>
      <w:r w:rsidDel="00000000" w:rsidR="00000000" w:rsidRPr="00000000">
        <w:rPr>
          <w:rtl w:val="0"/>
        </w:rPr>
        <w:t xml:space="preserve">GTV1: All disease at dx prior to therapy.</w:t>
      </w:r>
    </w:p>
    <w:p w:rsidR="00000000" w:rsidDel="00000000" w:rsidP="00000000" w:rsidRDefault="00000000" w:rsidRPr="00000000" w14:paraId="00000F3A">
      <w:pPr>
        <w:numPr>
          <w:ilvl w:val="2"/>
          <w:numId w:val="44"/>
        </w:numPr>
        <w:ind w:left="2160" w:hanging="360"/>
      </w:pPr>
      <w:r w:rsidDel="00000000" w:rsidR="00000000" w:rsidRPr="00000000">
        <w:rPr>
          <w:rtl w:val="0"/>
        </w:rPr>
        <w:t xml:space="preserve">CTV1: GTV1 + 1 cm and areas at risk for microscopic disease, anatomically constrained (may avoid intact cortex).</w:t>
      </w:r>
    </w:p>
    <w:p w:rsidR="00000000" w:rsidDel="00000000" w:rsidP="00000000" w:rsidRDefault="00000000" w:rsidRPr="00000000" w14:paraId="00000F3B">
      <w:pPr>
        <w:numPr>
          <w:ilvl w:val="2"/>
          <w:numId w:val="44"/>
        </w:numPr>
        <w:ind w:left="2160" w:hanging="360"/>
      </w:pPr>
      <w:r w:rsidDel="00000000" w:rsidR="00000000" w:rsidRPr="00000000">
        <w:rPr>
          <w:rtl w:val="0"/>
        </w:rPr>
        <w:t xml:space="preserve">GTV2: If not invasive, then gross residual disease after chemo (assessed at week 9).</w:t>
      </w:r>
    </w:p>
    <w:p w:rsidR="00000000" w:rsidDel="00000000" w:rsidP="00000000" w:rsidRDefault="00000000" w:rsidRPr="00000000" w14:paraId="00000F3C">
      <w:pPr>
        <w:numPr>
          <w:ilvl w:val="2"/>
          <w:numId w:val="44"/>
        </w:numPr>
        <w:ind w:left="2160" w:hanging="360"/>
      </w:pPr>
      <w:r w:rsidDel="00000000" w:rsidR="00000000" w:rsidRPr="00000000">
        <w:rPr>
          <w:rtl w:val="0"/>
        </w:rPr>
        <w:t xml:space="preserve">CTV2: GTV2 + 1 cm.</w:t>
      </w:r>
    </w:p>
    <w:p w:rsidR="00000000" w:rsidDel="00000000" w:rsidP="00000000" w:rsidRDefault="00000000" w:rsidRPr="00000000" w14:paraId="00000F3D">
      <w:pPr>
        <w:numPr>
          <w:ilvl w:val="2"/>
          <w:numId w:val="44"/>
        </w:numPr>
        <w:ind w:left="2160" w:hanging="360"/>
      </w:pPr>
      <w:r w:rsidDel="00000000" w:rsidR="00000000" w:rsidRPr="00000000">
        <w:rPr>
          <w:rtl w:val="0"/>
        </w:rPr>
        <w:t xml:space="preserve">PTVs: Add 3-5mm. </w:t>
      </w:r>
    </w:p>
    <w:p w:rsidR="00000000" w:rsidDel="00000000" w:rsidP="00000000" w:rsidRDefault="00000000" w:rsidRPr="00000000" w14:paraId="00000F3E">
      <w:pPr>
        <w:numPr>
          <w:ilvl w:val="2"/>
          <w:numId w:val="44"/>
        </w:numPr>
        <w:ind w:left="2160" w:hanging="360"/>
      </w:pPr>
      <w:r w:rsidDel="00000000" w:rsidR="00000000" w:rsidRPr="00000000">
        <w:rPr>
          <w:rtl w:val="0"/>
        </w:rPr>
        <w:t xml:space="preserve">In the rare case of CR at week 9, total dose will be 36 Gy (there must be </w:t>
      </w:r>
      <w:r w:rsidDel="00000000" w:rsidR="00000000" w:rsidRPr="00000000">
        <w:rPr>
          <w:i w:val="1"/>
          <w:rtl w:val="0"/>
        </w:rPr>
        <w:t xml:space="preserve">zero</w:t>
      </w:r>
      <w:r w:rsidDel="00000000" w:rsidR="00000000" w:rsidRPr="00000000">
        <w:rPr>
          <w:rtl w:val="0"/>
        </w:rPr>
        <w:t xml:space="preserve"> residual abnormality on CT/MRI AND negative PET or biopsy to confirm).</w:t>
      </w:r>
    </w:p>
    <w:p w:rsidR="00000000" w:rsidDel="00000000" w:rsidP="00000000" w:rsidRDefault="00000000" w:rsidRPr="00000000" w14:paraId="00000F3F">
      <w:pPr>
        <w:numPr>
          <w:ilvl w:val="2"/>
          <w:numId w:val="44"/>
        </w:numPr>
        <w:ind w:left="2160" w:hanging="360"/>
      </w:pPr>
      <w:r w:rsidDel="00000000" w:rsidR="00000000" w:rsidRPr="00000000">
        <w:rPr>
          <w:rtl w:val="0"/>
        </w:rPr>
        <w:t xml:space="preserve">For H&amp;N, utilize T1c and T2 to delineate tumors from sinus inflammation / mucous.</w:t>
      </w:r>
    </w:p>
    <w:p w:rsidR="00000000" w:rsidDel="00000000" w:rsidP="00000000" w:rsidRDefault="00000000" w:rsidRPr="00000000" w14:paraId="00000F40">
      <w:pPr>
        <w:numPr>
          <w:ilvl w:val="1"/>
          <w:numId w:val="44"/>
        </w:numPr>
        <w:ind w:left="1440" w:hanging="360"/>
      </w:pPr>
      <w:r w:rsidDel="00000000" w:rsidR="00000000" w:rsidRPr="00000000">
        <w:rPr>
          <w:rtl w:val="0"/>
        </w:rPr>
        <w:t xml:space="preserve">CTV = GTV + 1-1.5 cm.</w:t>
      </w:r>
    </w:p>
    <w:p w:rsidR="00000000" w:rsidDel="00000000" w:rsidP="00000000" w:rsidRDefault="00000000" w:rsidRPr="00000000" w14:paraId="00000F41">
      <w:pPr>
        <w:numPr>
          <w:ilvl w:val="2"/>
          <w:numId w:val="44"/>
        </w:numPr>
        <w:ind w:left="2160" w:hanging="360"/>
      </w:pPr>
      <w:r w:rsidDel="00000000" w:rsidR="00000000" w:rsidRPr="00000000">
        <w:rPr>
          <w:rtl w:val="0"/>
        </w:rPr>
        <w:t xml:space="preserve">If CR to chemo, give 36 Gy to 1 cm margin, then cone-down to 0.5 cm margin to complete 50.4 Gy.</w:t>
      </w:r>
    </w:p>
    <w:p w:rsidR="00000000" w:rsidDel="00000000" w:rsidP="00000000" w:rsidRDefault="00000000" w:rsidRPr="00000000" w14:paraId="00000F42">
      <w:pPr>
        <w:numPr>
          <w:ilvl w:val="1"/>
          <w:numId w:val="44"/>
        </w:numPr>
        <w:ind w:left="1440" w:hanging="360"/>
      </w:pPr>
      <w:r w:rsidDel="00000000" w:rsidR="00000000" w:rsidRPr="00000000">
        <w:rPr>
          <w:rtl w:val="0"/>
        </w:rPr>
        <w:t xml:space="preserve">PTV is very site specific, usually 3-5 mm.</w:t>
      </w:r>
    </w:p>
    <w:p w:rsidR="00000000" w:rsidDel="00000000" w:rsidP="00000000" w:rsidRDefault="00000000" w:rsidRPr="00000000" w14:paraId="00000F43">
      <w:pPr>
        <w:numPr>
          <w:ilvl w:val="1"/>
          <w:numId w:val="44"/>
        </w:numPr>
        <w:ind w:left="1440" w:hanging="360"/>
      </w:pPr>
      <w:r w:rsidDel="00000000" w:rsidR="00000000" w:rsidRPr="00000000">
        <w:rPr>
          <w:rFonts w:ascii="Cardo" w:cs="Cardo" w:eastAsia="Cardo" w:hAnsi="Cardo"/>
          <w:rtl w:val="0"/>
        </w:rPr>
        <w:t xml:space="preserve">pAO technique: 36 AP/PA→ 50.4 Gy off-cord boost, IMRT, or protons.</w:t>
      </w:r>
    </w:p>
    <w:p w:rsidR="00000000" w:rsidDel="00000000" w:rsidP="00000000" w:rsidRDefault="00000000" w:rsidRPr="00000000" w14:paraId="00000F44">
      <w:pPr>
        <w:numPr>
          <w:ilvl w:val="1"/>
          <w:numId w:val="44"/>
        </w:numPr>
        <w:ind w:left="1440" w:hanging="360"/>
      </w:pPr>
      <w:r w:rsidDel="00000000" w:rsidR="00000000" w:rsidRPr="00000000">
        <w:rPr>
          <w:rtl w:val="0"/>
        </w:rPr>
        <w:t xml:space="preserve">Utilize IMRT for H&amp;N [</w:t>
      </w:r>
      <w:hyperlink r:id="rId879">
        <w:r w:rsidDel="00000000" w:rsidR="00000000" w:rsidRPr="00000000">
          <w:rPr>
            <w:rtl w:val="0"/>
          </w:rPr>
          <w:t xml:space="preserve">Wolden IJROBP '05</w:t>
        </w:r>
      </w:hyperlink>
      <w:r w:rsidDel="00000000" w:rsidR="00000000" w:rsidRPr="00000000">
        <w:rPr>
          <w:rtl w:val="0"/>
        </w:rPr>
        <w:t xml:space="preserve">].</w:t>
      </w:r>
    </w:p>
    <w:p w:rsidR="00000000" w:rsidDel="00000000" w:rsidP="00000000" w:rsidRDefault="00000000" w:rsidRPr="00000000" w14:paraId="00000F45">
      <w:pPr>
        <w:numPr>
          <w:ilvl w:val="1"/>
          <w:numId w:val="44"/>
        </w:numPr>
        <w:ind w:left="1440" w:hanging="360"/>
      </w:pPr>
      <w:r w:rsidDel="00000000" w:rsidR="00000000" w:rsidRPr="00000000">
        <w:rPr>
          <w:b w:val="1"/>
          <w:rtl w:val="0"/>
        </w:rPr>
        <w:t xml:space="preserve">ARST0531 </w:t>
      </w:r>
      <w:r w:rsidDel="00000000" w:rsidR="00000000" w:rsidRPr="00000000">
        <w:rPr>
          <w:rtl w:val="0"/>
        </w:rPr>
        <w:t xml:space="preserve">employed </w:t>
      </w:r>
      <w:r w:rsidDel="00000000" w:rsidR="00000000" w:rsidRPr="00000000">
        <w:rPr>
          <w:rtl w:val="0"/>
        </w:rPr>
        <w:t xml:space="preserve">cone</w:t>
      </w:r>
      <w:r w:rsidDel="00000000" w:rsidR="00000000" w:rsidRPr="00000000">
        <w:rPr>
          <w:rFonts w:ascii="Cardo" w:cs="Cardo" w:eastAsia="Cardo" w:hAnsi="Cardo"/>
          <w:rtl w:val="0"/>
        </w:rPr>
        <w:t xml:space="preserve"> down after 36 Gy to post-chemo extent of disease (but including infiltrating extent of disease)→ results not available yet. </w:t>
      </w:r>
      <w:r w:rsidDel="00000000" w:rsidR="00000000" w:rsidRPr="00000000">
        <w:rPr>
          <w:i w:val="1"/>
          <w:rtl w:val="0"/>
        </w:rPr>
        <w:t xml:space="preserve">Can condone to post-chemo volume if not meeting constraints.</w:t>
      </w:r>
    </w:p>
    <w:p w:rsidR="00000000" w:rsidDel="00000000" w:rsidP="00000000" w:rsidRDefault="00000000" w:rsidRPr="00000000" w14:paraId="00000F46">
      <w:pPr>
        <w:numPr>
          <w:ilvl w:val="0"/>
          <w:numId w:val="44"/>
        </w:numPr>
        <w:ind w:left="720" w:hanging="360"/>
      </w:pPr>
      <w:r w:rsidDel="00000000" w:rsidR="00000000" w:rsidRPr="00000000">
        <w:rPr>
          <w:rtl w:val="0"/>
        </w:rPr>
        <w:t xml:space="preserve">Many "Rules of thumb": Some examples</w:t>
      </w:r>
    </w:p>
    <w:p w:rsidR="00000000" w:rsidDel="00000000" w:rsidP="00000000" w:rsidRDefault="00000000" w:rsidRPr="00000000" w14:paraId="00000F47">
      <w:pPr>
        <w:numPr>
          <w:ilvl w:val="1"/>
          <w:numId w:val="44"/>
        </w:numPr>
        <w:ind w:left="1440" w:hanging="360"/>
      </w:pPr>
      <w:r w:rsidDel="00000000" w:rsidR="00000000" w:rsidRPr="00000000">
        <w:rPr>
          <w:rtl w:val="0"/>
        </w:rPr>
        <w:t xml:space="preserve">Confine orbital CTV to orbit unless extended beyond.</w:t>
      </w:r>
    </w:p>
    <w:p w:rsidR="00000000" w:rsidDel="00000000" w:rsidP="00000000" w:rsidRDefault="00000000" w:rsidRPr="00000000" w14:paraId="00000F48">
      <w:pPr>
        <w:numPr>
          <w:ilvl w:val="2"/>
          <w:numId w:val="44"/>
        </w:numPr>
        <w:ind w:left="2160" w:hanging="360"/>
      </w:pPr>
      <w:r w:rsidDel="00000000" w:rsidR="00000000" w:rsidRPr="00000000">
        <w:rPr>
          <w:rtl w:val="0"/>
        </w:rPr>
        <w:t xml:space="preserve">Try to spare either lacrimal gland and/or not treat the entire conjunctival surface.</w:t>
      </w:r>
    </w:p>
    <w:p w:rsidR="00000000" w:rsidDel="00000000" w:rsidP="00000000" w:rsidRDefault="00000000" w:rsidRPr="00000000" w14:paraId="00000F49">
      <w:pPr>
        <w:numPr>
          <w:ilvl w:val="1"/>
          <w:numId w:val="44"/>
        </w:numPr>
        <w:ind w:left="1440" w:hanging="360"/>
      </w:pPr>
      <w:r w:rsidDel="00000000" w:rsidR="00000000" w:rsidRPr="00000000">
        <w:rPr>
          <w:rFonts w:ascii="Gungsuh" w:cs="Gungsuh" w:eastAsia="Gungsuh" w:hAnsi="Gungsuh"/>
          <w:rtl w:val="0"/>
        </w:rPr>
        <w:t xml:space="preserve">Boys ≥ 10y w paratesticular RMS should get aggressive LND even if cN0. Boys of all ages should get LND if cN+.</w:t>
      </w:r>
    </w:p>
    <w:p w:rsidR="00000000" w:rsidDel="00000000" w:rsidP="00000000" w:rsidRDefault="00000000" w:rsidRPr="00000000" w14:paraId="00000F4A">
      <w:pPr>
        <w:numPr>
          <w:ilvl w:val="1"/>
          <w:numId w:val="44"/>
        </w:numPr>
        <w:ind w:left="1440" w:hanging="360"/>
      </w:pPr>
      <w:r w:rsidDel="00000000" w:rsidR="00000000" w:rsidRPr="00000000">
        <w:rPr>
          <w:rtl w:val="0"/>
        </w:rPr>
        <w:t xml:space="preserve">Treat only regionally involved nodal basins.</w:t>
      </w:r>
    </w:p>
    <w:p w:rsidR="00000000" w:rsidDel="00000000" w:rsidP="00000000" w:rsidRDefault="00000000" w:rsidRPr="00000000" w14:paraId="00000F4B">
      <w:pPr>
        <w:numPr>
          <w:ilvl w:val="1"/>
          <w:numId w:val="44"/>
        </w:numPr>
        <w:ind w:left="1440" w:hanging="360"/>
      </w:pPr>
      <w:r w:rsidDel="00000000" w:rsidR="00000000" w:rsidRPr="00000000">
        <w:rPr>
          <w:rtl w:val="0"/>
        </w:rPr>
        <w:t xml:space="preserve">Have a low threshold for treating regionally involved nodal basins of perineal and perianal regions.</w:t>
      </w:r>
    </w:p>
    <w:p w:rsidR="00000000" w:rsidDel="00000000" w:rsidP="00000000" w:rsidRDefault="00000000" w:rsidRPr="00000000" w14:paraId="00000F4C">
      <w:pPr>
        <w:numPr>
          <w:ilvl w:val="1"/>
          <w:numId w:val="44"/>
        </w:numPr>
        <w:ind w:left="1440" w:hanging="360"/>
      </w:pPr>
      <w:r w:rsidDel="00000000" w:rsidR="00000000" w:rsidRPr="00000000">
        <w:rPr>
          <w:rtl w:val="0"/>
        </w:rPr>
        <w:t xml:space="preserve">Tx delays get additional RT: 1.8 Gy for 2-3 weeks, 3.6 Gy for &gt;3 weeks, no change in dose if &lt; 2 weeks. </w:t>
      </w:r>
      <w:r w:rsidDel="00000000" w:rsidR="00000000" w:rsidRPr="00000000">
        <w:rPr>
          <w:i w:val="1"/>
          <w:rtl w:val="0"/>
        </w:rPr>
        <w:t xml:space="preserve">Per IRS V.</w:t>
      </w:r>
    </w:p>
    <w:p w:rsidR="00000000" w:rsidDel="00000000" w:rsidP="00000000" w:rsidRDefault="00000000" w:rsidRPr="00000000" w14:paraId="00000F4D">
      <w:pPr>
        <w:numPr>
          <w:ilvl w:val="1"/>
          <w:numId w:val="44"/>
        </w:numPr>
        <w:ind w:left="1440" w:hanging="360"/>
      </w:pPr>
      <w:r w:rsidDel="00000000" w:rsidR="00000000" w:rsidRPr="00000000">
        <w:rPr>
          <w:rtl w:val="0"/>
        </w:rPr>
        <w:t xml:space="preserve">Extremity considerations: Evaluate the need to treat regional nodes, including scars and drains in the field, and try to spare a strip of skin or portion of the joint/epiphysis.</w:t>
      </w:r>
    </w:p>
    <w:p w:rsidR="00000000" w:rsidDel="00000000" w:rsidP="00000000" w:rsidRDefault="00000000" w:rsidRPr="00000000" w14:paraId="00000F4E">
      <w:pPr>
        <w:numPr>
          <w:ilvl w:val="0"/>
          <w:numId w:val="44"/>
        </w:numPr>
        <w:ind w:left="720" w:hanging="360"/>
      </w:pPr>
      <w:r w:rsidDel="00000000" w:rsidR="00000000" w:rsidRPr="00000000">
        <w:rPr>
          <w:rtl w:val="0"/>
        </w:rPr>
        <w:t xml:space="preserve">RMS Mets: Should they be treated? Perhaps, if feasible</w:t>
      </w:r>
    </w:p>
    <w:p w:rsidR="00000000" w:rsidDel="00000000" w:rsidP="00000000" w:rsidRDefault="00000000" w:rsidRPr="00000000" w14:paraId="00000F4F">
      <w:pPr>
        <w:numPr>
          <w:ilvl w:val="1"/>
          <w:numId w:val="44"/>
        </w:numPr>
        <w:ind w:left="1440" w:hanging="360"/>
      </w:pPr>
      <w:r w:rsidDel="00000000" w:rsidR="00000000" w:rsidRPr="00000000">
        <w:rPr>
          <w:b w:val="1"/>
          <w:rtl w:val="0"/>
        </w:rPr>
        <w:t xml:space="preserve">IRS IV</w:t>
      </w:r>
      <w:r w:rsidDel="00000000" w:rsidR="00000000" w:rsidRPr="00000000">
        <w:rPr>
          <w:rFonts w:ascii="Cardo" w:cs="Cardo" w:eastAsia="Cardo" w:hAnsi="Cardo"/>
          <w:rtl w:val="0"/>
        </w:rPr>
        <w:t xml:space="preserve">: LC lung mets for lung mets ± WLI of 56→ 80%.</w:t>
      </w:r>
    </w:p>
    <w:p w:rsidR="00000000" w:rsidDel="00000000" w:rsidP="00000000" w:rsidRDefault="00000000" w:rsidRPr="00000000" w14:paraId="00000F50">
      <w:pPr>
        <w:numPr>
          <w:ilvl w:val="1"/>
          <w:numId w:val="44"/>
        </w:numPr>
        <w:ind w:left="1440" w:hanging="360"/>
      </w:pPr>
      <w:r w:rsidDel="00000000" w:rsidR="00000000" w:rsidRPr="00000000">
        <w:rPr>
          <w:rtl w:val="0"/>
        </w:rPr>
        <w:t xml:space="preserve">Liu and Casey [Ped blood cancer '11/'15] show great control with definitive RT.</w:t>
      </w:r>
    </w:p>
    <w:p w:rsidR="00000000" w:rsidDel="00000000" w:rsidP="00000000" w:rsidRDefault="00000000" w:rsidRPr="00000000" w14:paraId="00000F51">
      <w:pPr>
        <w:numPr>
          <w:ilvl w:val="1"/>
          <w:numId w:val="44"/>
        </w:numPr>
        <w:ind w:left="1440" w:hanging="360"/>
      </w:pPr>
      <w:r w:rsidDel="00000000" w:rsidR="00000000" w:rsidRPr="00000000">
        <w:rPr>
          <w:rtl w:val="0"/>
        </w:rPr>
        <w:t xml:space="preserve">On metastatic study ARST08P1, even when directed to treat mets, many Rad Oncs did not.</w:t>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pStyle w:val="Heading2"/>
        <w:rPr/>
      </w:pPr>
      <w:bookmarkStart w:colFirst="0" w:colLast="0" w:name="_8dmqoauqip3u" w:id="190"/>
      <w:bookmarkEnd w:id="190"/>
      <w:hyperlink w:anchor="_qq52qvmmmrfk">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F54">
      <w:pPr>
        <w:numPr>
          <w:ilvl w:val="0"/>
          <w:numId w:val="45"/>
        </w:numPr>
        <w:ind w:left="720" w:hanging="360"/>
      </w:pPr>
      <w:r w:rsidDel="00000000" w:rsidR="00000000" w:rsidRPr="00000000">
        <w:rPr>
          <w:rtl w:val="0"/>
        </w:rPr>
        <w:t xml:space="preserve">Patterns of Failure in Parameningeal ARMS [</w:t>
      </w:r>
      <w:hyperlink r:id="rId880">
        <w:r w:rsidDel="00000000" w:rsidR="00000000" w:rsidRPr="00000000">
          <w:rPr>
            <w:rtl w:val="0"/>
          </w:rPr>
          <w:t xml:space="preserve">Bradley IJROBP '20</w:t>
        </w:r>
      </w:hyperlink>
      <w:r w:rsidDel="00000000" w:rsidR="00000000" w:rsidRPr="00000000">
        <w:rPr>
          <w:rtl w:val="0"/>
        </w:rPr>
        <w:t xml:space="preserve">]:</w:t>
      </w:r>
    </w:p>
    <w:p w:rsidR="00000000" w:rsidDel="00000000" w:rsidP="00000000" w:rsidRDefault="00000000" w:rsidRPr="00000000" w14:paraId="00000F55">
      <w:pPr>
        <w:numPr>
          <w:ilvl w:val="1"/>
          <w:numId w:val="45"/>
        </w:numPr>
        <w:ind w:left="1440" w:hanging="360"/>
        <w:rPr>
          <w:u w:val="none"/>
        </w:rPr>
      </w:pPr>
      <w:r w:rsidDel="00000000" w:rsidR="00000000" w:rsidRPr="00000000">
        <w:rPr>
          <w:rtl w:val="0"/>
        </w:rPr>
        <w:t xml:space="preserve">Regional nodal failures are rare, although in-field local recurrences and leptomeningeal progression in those with intracranial extension suggest the need for modification of local and CNS therapies.</w:t>
      </w:r>
    </w:p>
    <w:p w:rsidR="00000000" w:rsidDel="00000000" w:rsidP="00000000" w:rsidRDefault="00000000" w:rsidRPr="00000000" w14:paraId="00000F56">
      <w:pPr>
        <w:numPr>
          <w:ilvl w:val="0"/>
          <w:numId w:val="45"/>
        </w:numPr>
        <w:ind w:left="720" w:hanging="360"/>
      </w:pPr>
      <w:r w:rsidDel="00000000" w:rsidR="00000000" w:rsidRPr="00000000">
        <w:rPr>
          <w:rFonts w:ascii="Cardo" w:cs="Cardo" w:eastAsia="Cardo" w:hAnsi="Cardo"/>
          <w:rtl w:val="0"/>
        </w:rPr>
        <w:t xml:space="preserve">By histology: 5y OS for botryoid / spindle cell / emb / alv / UD of 95→ 88→ 66→ 54→ 40%.</w:t>
      </w:r>
    </w:p>
    <w:p w:rsidR="00000000" w:rsidDel="00000000" w:rsidP="00000000" w:rsidRDefault="00000000" w:rsidRPr="00000000" w14:paraId="00000F57">
      <w:pPr>
        <w:numPr>
          <w:ilvl w:val="0"/>
          <w:numId w:val="45"/>
        </w:numPr>
        <w:ind w:left="720" w:hanging="360"/>
      </w:pPr>
      <w:r w:rsidDel="00000000" w:rsidR="00000000" w:rsidRPr="00000000">
        <w:rPr>
          <w:rtl w:val="0"/>
        </w:rPr>
        <w:t xml:space="preserve">By site: 3y OS for orbit, non-PM H&amp;N, non-prostate/bladder GU and biliary ~94%.</w:t>
      </w:r>
    </w:p>
    <w:p w:rsidR="00000000" w:rsidDel="00000000" w:rsidP="00000000" w:rsidRDefault="00000000" w:rsidRPr="00000000" w14:paraId="00000F58">
      <w:pPr>
        <w:numPr>
          <w:ilvl w:val="1"/>
          <w:numId w:val="45"/>
        </w:numPr>
        <w:ind w:left="1440" w:hanging="360"/>
      </w:pPr>
      <w:r w:rsidDel="00000000" w:rsidR="00000000" w:rsidRPr="00000000">
        <w:rPr>
          <w:rtl w:val="0"/>
        </w:rPr>
        <w:t xml:space="preserve">3y OS for unfavorable sites (PM, prostate/bladder, extremity/trunk) ~70%.</w:t>
      </w:r>
    </w:p>
    <w:p w:rsidR="00000000" w:rsidDel="00000000" w:rsidP="00000000" w:rsidRDefault="00000000" w:rsidRPr="00000000" w14:paraId="00000F59">
      <w:pPr>
        <w:numPr>
          <w:ilvl w:val="0"/>
          <w:numId w:val="45"/>
        </w:numPr>
        <w:ind w:left="720" w:hanging="360"/>
      </w:pPr>
      <w:r w:rsidDel="00000000" w:rsidR="00000000" w:rsidRPr="00000000">
        <w:rPr>
          <w:rFonts w:ascii="Cardo" w:cs="Cardo" w:eastAsia="Cardo" w:hAnsi="Cardo"/>
          <w:rtl w:val="0"/>
        </w:rPr>
        <w:t xml:space="preserve">By risk group: 5y OS for HR / IR / LR of 30-40→ 60-80→ &gt;90%.</w:t>
      </w:r>
    </w:p>
    <w:p w:rsidR="00000000" w:rsidDel="00000000" w:rsidP="00000000" w:rsidRDefault="00000000" w:rsidRPr="00000000" w14:paraId="00000F5A">
      <w:pPr>
        <w:numPr>
          <w:ilvl w:val="0"/>
          <w:numId w:val="45"/>
        </w:numPr>
        <w:ind w:left="720" w:hanging="360"/>
      </w:pPr>
      <w:r w:rsidDel="00000000" w:rsidR="00000000" w:rsidRPr="00000000">
        <w:rPr>
          <w:rtl w:val="0"/>
        </w:rPr>
        <w:t xml:space="preserve">Prognosis is depending on risk category and site</w:t>
      </w:r>
    </w:p>
    <w:p w:rsidR="00000000" w:rsidDel="00000000" w:rsidP="00000000" w:rsidRDefault="00000000" w:rsidRPr="00000000" w14:paraId="00000F5B">
      <w:pPr>
        <w:numPr>
          <w:ilvl w:val="0"/>
          <w:numId w:val="45"/>
        </w:numPr>
        <w:ind w:left="720" w:hanging="360"/>
      </w:pPr>
      <w:r w:rsidDel="00000000" w:rsidR="00000000" w:rsidRPr="00000000">
        <w:rPr>
          <w:rtl w:val="0"/>
        </w:rPr>
        <w:t xml:space="preserve">Overall prognosis for all RMS: 5y OS 70%.</w:t>
      </w:r>
    </w:p>
    <w:p w:rsidR="00000000" w:rsidDel="00000000" w:rsidP="00000000" w:rsidRDefault="00000000" w:rsidRPr="00000000" w14:paraId="00000F5C">
      <w:pPr>
        <w:numPr>
          <w:ilvl w:val="0"/>
          <w:numId w:val="45"/>
        </w:numPr>
        <w:ind w:left="720" w:hanging="360"/>
      </w:pPr>
      <w:r w:rsidDel="00000000" w:rsidR="00000000" w:rsidRPr="00000000">
        <w:rPr>
          <w:rFonts w:ascii="Cardo" w:cs="Cardo" w:eastAsia="Cardo" w:hAnsi="Cardo"/>
          <w:rtl w:val="0"/>
        </w:rPr>
        <w:t xml:space="preserve">Orbits: 3y FFS if PR/SD at week 12 of VAC for IRS-IV/ARST 0031 of 94→ 86%. </w:t>
      </w:r>
      <w:hyperlink w:anchor="kix.y2m49ugyele6">
        <w:r w:rsidDel="00000000" w:rsidR="00000000" w:rsidRPr="00000000">
          <w:rPr>
            <w:vertAlign w:val="superscript"/>
            <w:rtl w:val="0"/>
          </w:rPr>
          <w:t xml:space="preserve">D9602</w:t>
        </w:r>
      </w:hyperlink>
      <w:r w:rsidDel="00000000" w:rsidR="00000000" w:rsidRPr="00000000">
        <w:rPr>
          <w:rtl w:val="0"/>
        </w:rPr>
      </w:r>
    </w:p>
    <w:p w:rsidR="00000000" w:rsidDel="00000000" w:rsidP="00000000" w:rsidRDefault="00000000" w:rsidRPr="00000000" w14:paraId="00000F5D">
      <w:pPr>
        <w:numPr>
          <w:ilvl w:val="1"/>
          <w:numId w:val="45"/>
        </w:numPr>
        <w:ind w:left="1440" w:hanging="360"/>
      </w:pPr>
      <w:r w:rsidDel="00000000" w:rsidR="00000000" w:rsidRPr="00000000">
        <w:rPr>
          <w:rtl w:val="0"/>
        </w:rPr>
        <w:t xml:space="preserve">High dose cytoxan 26.4 in IRS IV w 45 Gy. ARST0331 cytoxan 4.8 w 45 Gy.</w:t>
      </w:r>
    </w:p>
    <w:p w:rsidR="00000000" w:rsidDel="00000000" w:rsidP="00000000" w:rsidRDefault="00000000" w:rsidRPr="00000000" w14:paraId="00000F5E">
      <w:pPr>
        <w:numPr>
          <w:ilvl w:val="1"/>
          <w:numId w:val="45"/>
        </w:numPr>
        <w:ind w:left="1440" w:hanging="360"/>
      </w:pPr>
      <w:r w:rsidDel="00000000" w:rsidR="00000000" w:rsidRPr="00000000">
        <w:rPr>
          <w:rtl w:val="0"/>
        </w:rPr>
        <w:t xml:space="preserve">45 Gy is usually ok, but give 50.4 Gy w low dose cyclophosphamide if PR/SD.</w:t>
      </w:r>
    </w:p>
    <w:p w:rsidR="00000000" w:rsidDel="00000000" w:rsidP="00000000" w:rsidRDefault="00000000" w:rsidRPr="00000000" w14:paraId="00000F5F">
      <w:pPr>
        <w:numPr>
          <w:ilvl w:val="0"/>
          <w:numId w:val="45"/>
        </w:numPr>
        <w:ind w:left="720" w:hanging="360"/>
      </w:pPr>
      <w:r w:rsidDel="00000000" w:rsidR="00000000" w:rsidRPr="00000000">
        <w:rPr>
          <w:rFonts w:ascii="Cardo" w:cs="Cardo" w:eastAsia="Cardo" w:hAnsi="Cardo"/>
          <w:rtl w:val="0"/>
        </w:rPr>
        <w:t xml:space="preserve">Intermediate risk: 5y OS 70%. 5y FFS for PM of 70%, for ± ICE of 64→ 80%. [</w:t>
      </w:r>
      <w:hyperlink r:id="rId881">
        <w:r w:rsidDel="00000000" w:rsidR="00000000" w:rsidRPr="00000000">
          <w:rPr>
            <w:rtl w:val="0"/>
          </w:rPr>
          <w:t xml:space="preserve">Michalski IJROBP '04</w:t>
        </w:r>
      </w:hyperlink>
      <w:r w:rsidDel="00000000" w:rsidR="00000000" w:rsidRPr="00000000">
        <w:rPr>
          <w:rtl w:val="0"/>
        </w:rPr>
        <w:t xml:space="preserve">].</w:t>
      </w:r>
    </w:p>
    <w:p w:rsidR="00000000" w:rsidDel="00000000" w:rsidP="00000000" w:rsidRDefault="00000000" w:rsidRPr="00000000" w14:paraId="00000F60">
      <w:pPr>
        <w:numPr>
          <w:ilvl w:val="0"/>
          <w:numId w:val="45"/>
        </w:numPr>
        <w:ind w:left="720" w:hanging="360"/>
      </w:pPr>
      <w:r w:rsidDel="00000000" w:rsidR="00000000" w:rsidRPr="00000000">
        <w:rPr>
          <w:rtl w:val="0"/>
        </w:rPr>
        <w:t xml:space="preserve">High risk/metastatic: 3y EFS 27%, 3y OS 34%. </w:t>
      </w:r>
    </w:p>
    <w:p w:rsidR="00000000" w:rsidDel="00000000" w:rsidP="00000000" w:rsidRDefault="00000000" w:rsidRPr="00000000" w14:paraId="00000F61">
      <w:pPr>
        <w:numPr>
          <w:ilvl w:val="1"/>
          <w:numId w:val="45"/>
        </w:numPr>
        <w:ind w:left="1440" w:hanging="360"/>
      </w:pPr>
      <w:r w:rsidDel="00000000" w:rsidR="00000000" w:rsidRPr="00000000">
        <w:rPr>
          <w:rFonts w:ascii="Gungsuh" w:cs="Gungsuh" w:eastAsia="Gungsuh" w:hAnsi="Gungsuh"/>
          <w:rtl w:val="0"/>
        </w:rPr>
        <w:t xml:space="preserve">Oberlin risk factors (metastatic): &gt;10y, &lt; 1y, bone or BM+, ≥ 3 mets or unfavorable primary site.</w:t>
      </w:r>
    </w:p>
    <w:p w:rsidR="00000000" w:rsidDel="00000000" w:rsidP="00000000" w:rsidRDefault="00000000" w:rsidRPr="00000000" w14:paraId="00000F62">
      <w:pPr>
        <w:numPr>
          <w:ilvl w:val="1"/>
          <w:numId w:val="45"/>
        </w:numPr>
        <w:ind w:left="1440" w:hanging="360"/>
      </w:pPr>
      <w:r w:rsidDel="00000000" w:rsidR="00000000" w:rsidRPr="00000000">
        <w:rPr>
          <w:rtl w:val="0"/>
        </w:rPr>
        <w:t xml:space="preserve">Metastatic patients with 0-1 Oberlin risk factor have a 3y EFS of nearly 70%, and do very well!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63">
      <w:pPr>
        <w:numPr>
          <w:ilvl w:val="1"/>
          <w:numId w:val="45"/>
        </w:numPr>
        <w:ind w:left="1440" w:hanging="360"/>
      </w:pPr>
      <w:r w:rsidDel="00000000" w:rsidR="00000000" w:rsidRPr="00000000">
        <w:rPr>
          <w:rtl w:val="0"/>
        </w:rPr>
        <w:t xml:space="preserve">All paratesticular boys above the age of 10 get a RPLND. </w:t>
      </w:r>
    </w:p>
    <w:p w:rsidR="00000000" w:rsidDel="00000000" w:rsidP="00000000" w:rsidRDefault="00000000" w:rsidRPr="00000000" w14:paraId="00000F64">
      <w:pPr>
        <w:numPr>
          <w:ilvl w:val="1"/>
          <w:numId w:val="45"/>
        </w:numPr>
        <w:ind w:left="1440" w:hanging="360"/>
      </w:pPr>
      <w:r w:rsidDel="00000000" w:rsidR="00000000" w:rsidRPr="00000000">
        <w:rPr>
          <w:rtl w:val="0"/>
        </w:rPr>
        <w:t xml:space="preserve">ERMS with 2 mets or less was identified as a very favorable subgroup of patients with metastatic disease.</w:t>
      </w:r>
    </w:p>
    <w:p w:rsidR="00000000" w:rsidDel="00000000" w:rsidP="00000000" w:rsidRDefault="00000000" w:rsidRPr="00000000" w14:paraId="00000F65">
      <w:pPr>
        <w:numPr>
          <w:ilvl w:val="0"/>
          <w:numId w:val="45"/>
        </w:numPr>
        <w:ind w:left="720" w:hanging="360"/>
      </w:pPr>
      <w:r w:rsidDel="00000000" w:rsidR="00000000" w:rsidRPr="00000000">
        <w:rPr>
          <w:rtl w:val="0"/>
        </w:rPr>
        <w:t xml:space="preserve">LF 10-15% (&lt; 5% for orbit).</w:t>
      </w:r>
    </w:p>
    <w:p w:rsidR="00000000" w:rsidDel="00000000" w:rsidP="00000000" w:rsidRDefault="00000000" w:rsidRPr="00000000" w14:paraId="00000F66">
      <w:pPr>
        <w:pStyle w:val="Heading2"/>
        <w:rPr/>
      </w:pPr>
      <w:bookmarkStart w:colFirst="0" w:colLast="0" w:name="_rh2f8roh66es" w:id="191"/>
      <w:bookmarkEnd w:id="191"/>
      <w:r w:rsidDel="00000000" w:rsidR="00000000" w:rsidRPr="00000000">
        <w:rPr>
          <w:rtl w:val="0"/>
        </w:rPr>
      </w:r>
    </w:p>
    <w:p w:rsidR="00000000" w:rsidDel="00000000" w:rsidP="00000000" w:rsidRDefault="00000000" w:rsidRPr="00000000" w14:paraId="00000F67">
      <w:pPr>
        <w:pStyle w:val="Heading2"/>
        <w:rPr/>
      </w:pPr>
      <w:bookmarkStart w:colFirst="0" w:colLast="0" w:name="_dauiraphpd3p" w:id="192"/>
      <w:bookmarkEnd w:id="192"/>
      <w:hyperlink w:anchor="_scav0ds6b7xm">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F68">
      <w:pPr>
        <w:rPr/>
      </w:pPr>
      <w:r w:rsidDel="00000000" w:rsidR="00000000" w:rsidRPr="00000000">
        <w:rPr>
          <w:rtl w:val="0"/>
        </w:rPr>
        <w:t xml:space="preserve">See NCTN Trial Portfolios by Disease Site: [</w:t>
      </w:r>
      <w:hyperlink r:id="rId882">
        <w:r w:rsidDel="00000000" w:rsidR="00000000" w:rsidRPr="00000000">
          <w:rPr>
            <w:rtl w:val="0"/>
          </w:rPr>
          <w:t xml:space="preserve">Sarcoma</w:t>
        </w:r>
      </w:hyperlink>
      <w:r w:rsidDel="00000000" w:rsidR="00000000" w:rsidRPr="00000000">
        <w:rPr>
          <w:rtl w:val="0"/>
        </w:rPr>
        <w:t xml:space="preserve">]. </w:t>
      </w:r>
    </w:p>
    <w:p w:rsidR="00000000" w:rsidDel="00000000" w:rsidP="00000000" w:rsidRDefault="00000000" w:rsidRPr="00000000" w14:paraId="00000F69">
      <w:pPr>
        <w:numPr>
          <w:ilvl w:val="0"/>
          <w:numId w:val="61"/>
        </w:numPr>
        <w:ind w:left="720" w:hanging="360"/>
      </w:pPr>
      <w:r w:rsidDel="00000000" w:rsidR="00000000" w:rsidRPr="00000000">
        <w:rPr>
          <w:rtl w:val="0"/>
        </w:rPr>
        <w:t xml:space="preserve">See [</w:t>
      </w:r>
      <w:hyperlink w:anchor="kix.cwg8nj2n0zj1">
        <w:r w:rsidDel="00000000" w:rsidR="00000000" w:rsidRPr="00000000">
          <w:rPr>
            <w:b w:val="1"/>
            <w:rtl w:val="0"/>
          </w:rPr>
          <w:t xml:space="preserve">ARST 1431</w:t>
        </w:r>
      </w:hyperlink>
      <w:r w:rsidDel="00000000" w:rsidR="00000000" w:rsidRPr="00000000">
        <w:rPr>
          <w:rtl w:val="0"/>
        </w:rPr>
        <w:t xml:space="preserve">]: Phase III. </w:t>
      </w:r>
      <w:r w:rsidDel="00000000" w:rsidR="00000000" w:rsidRPr="00000000">
        <w:rPr>
          <w:b w:val="1"/>
          <w:rtl w:val="0"/>
        </w:rPr>
        <w:t xml:space="preserve">VAC/VI ± Temsirolimus </w:t>
      </w:r>
      <w:r w:rsidDel="00000000" w:rsidR="00000000" w:rsidRPr="00000000">
        <w:rPr>
          <w:rtl w:val="0"/>
        </w:rPr>
        <w:t xml:space="preserve">in patients with IR RMS. </w:t>
      </w:r>
    </w:p>
    <w:p w:rsidR="00000000" w:rsidDel="00000000" w:rsidP="00000000" w:rsidRDefault="00000000" w:rsidRPr="00000000" w14:paraId="00000F6A">
      <w:pPr>
        <w:ind w:left="720" w:firstLine="0"/>
        <w:rPr/>
      </w:pPr>
      <w:r w:rsidDel="00000000" w:rsidR="00000000" w:rsidRPr="00000000">
        <w:rPr>
          <w:rtl w:val="0"/>
        </w:rPr>
        <w:t xml:space="preserve">VAC (actinomycin) is considered backbone chemo for IR RMS. </w:t>
      </w:r>
    </w:p>
    <w:p w:rsidR="00000000" w:rsidDel="00000000" w:rsidP="00000000" w:rsidRDefault="00000000" w:rsidRPr="00000000" w14:paraId="00000F6B">
      <w:pPr>
        <w:ind w:left="720" w:firstLine="0"/>
        <w:rPr/>
      </w:pPr>
      <w:r w:rsidDel="00000000" w:rsidR="00000000" w:rsidRPr="00000000">
        <w:rPr>
          <w:rtl w:val="0"/>
        </w:rPr>
        <w:t xml:space="preserve">Should we be adding temsirolimus to VAC/VI? Currently accruing. </w:t>
      </w:r>
    </w:p>
    <w:p w:rsidR="00000000" w:rsidDel="00000000" w:rsidP="00000000" w:rsidRDefault="00000000" w:rsidRPr="00000000" w14:paraId="00000F6C">
      <w:pPr>
        <w:ind w:left="720" w:firstLine="0"/>
        <w:rPr/>
      </w:pPr>
      <w:r w:rsidDel="00000000" w:rsidR="00000000" w:rsidRPr="00000000">
        <w:rPr>
          <w:rtl w:val="0"/>
        </w:rPr>
        <w:t xml:space="preserve">Cyclophosphamide is extremely important! This protocol was modified to add maintenance low dose cyclophosphamide/vinorelbine after consolidation chemo.</w:t>
      </w:r>
    </w:p>
    <w:p w:rsidR="00000000" w:rsidDel="00000000" w:rsidP="00000000" w:rsidRDefault="00000000" w:rsidRPr="00000000" w14:paraId="00000F6D">
      <w:pPr>
        <w:numPr>
          <w:ilvl w:val="1"/>
          <w:numId w:val="61"/>
        </w:numPr>
        <w:ind w:left="1440" w:hanging="360"/>
        <w:rPr/>
      </w:pPr>
      <w:r w:rsidDel="00000000" w:rsidR="00000000" w:rsidRPr="00000000">
        <w:rPr>
          <w:rtl w:val="0"/>
        </w:rPr>
        <w:t xml:space="preserve">ERMS: Stage 2-3 R2; Stage 4, Group IV, age &lt; 10 years old; Stage 1, R2 non-orbit; Stage 3, Group I/II (R0-1);</w:t>
        <w:br w:type="textWrapping"/>
      </w:r>
      <w:r w:rsidDel="00000000" w:rsidR="00000000" w:rsidRPr="00000000">
        <w:rPr>
          <w:i w:val="1"/>
          <w:rtl w:val="0"/>
        </w:rPr>
        <w:t xml:space="preserve">Intermediate risk now includes patients with metastasis if fusion negative and &lt; 10 years old!</w:t>
      </w:r>
    </w:p>
    <w:p w:rsidR="00000000" w:rsidDel="00000000" w:rsidP="00000000" w:rsidRDefault="00000000" w:rsidRPr="00000000" w14:paraId="00000F6E">
      <w:pPr>
        <w:ind w:left="1440" w:firstLine="0"/>
        <w:rPr>
          <w:i w:val="1"/>
        </w:rPr>
      </w:pPr>
      <w:r w:rsidDel="00000000" w:rsidR="00000000" w:rsidRPr="00000000">
        <w:rPr>
          <w:i w:val="1"/>
          <w:rtl w:val="0"/>
        </w:rPr>
        <w:t xml:space="preserve">Intermediate risk now includes Subset 2 from [</w:t>
      </w:r>
      <w:hyperlink w:anchor="kix.l6kl6263ku4r">
        <w:r w:rsidDel="00000000" w:rsidR="00000000" w:rsidRPr="00000000">
          <w:rPr>
            <w:i w:val="1"/>
            <w:rtl w:val="0"/>
          </w:rPr>
          <w:t xml:space="preserve">0331</w:t>
        </w:r>
      </w:hyperlink>
      <w:r w:rsidDel="00000000" w:rsidR="00000000" w:rsidRPr="00000000">
        <w:rPr>
          <w:i w:val="1"/>
          <w:rtl w:val="0"/>
        </w:rPr>
        <w:t xml:space="preserve">] given these patients did so poorly on that trial.</w:t>
      </w:r>
    </w:p>
    <w:p w:rsidR="00000000" w:rsidDel="00000000" w:rsidP="00000000" w:rsidRDefault="00000000" w:rsidRPr="00000000" w14:paraId="00000F6F">
      <w:pPr>
        <w:numPr>
          <w:ilvl w:val="1"/>
          <w:numId w:val="61"/>
        </w:numPr>
        <w:ind w:left="1440" w:hanging="360"/>
        <w:rPr/>
      </w:pPr>
      <w:r w:rsidDel="00000000" w:rsidR="00000000" w:rsidRPr="00000000">
        <w:rPr>
          <w:rtl w:val="0"/>
        </w:rPr>
        <w:t xml:space="preserve">ARMS: Stage 1-3, Group I-III. </w:t>
      </w:r>
    </w:p>
    <w:p w:rsidR="00000000" w:rsidDel="00000000" w:rsidP="00000000" w:rsidRDefault="00000000" w:rsidRPr="00000000" w14:paraId="00000F70">
      <w:pPr>
        <w:numPr>
          <w:ilvl w:val="1"/>
          <w:numId w:val="61"/>
        </w:numPr>
        <w:ind w:left="1440" w:hanging="360"/>
      </w:pPr>
      <w:r w:rsidDel="00000000" w:rsidR="00000000" w:rsidRPr="00000000">
        <w:rPr>
          <w:rtl w:val="0"/>
        </w:rPr>
        <w:t xml:space="preserve">ARMS FOX01 negative, Stage 1-2 Group I-II, orbit: Single arm VAC/VA and RT. </w:t>
      </w:r>
    </w:p>
    <w:p w:rsidR="00000000" w:rsidDel="00000000" w:rsidP="00000000" w:rsidRDefault="00000000" w:rsidRPr="00000000" w14:paraId="00000F71">
      <w:pPr>
        <w:ind w:left="144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F72">
      <w:pPr>
        <w:pStyle w:val="Heading1"/>
        <w:spacing w:after="46" w:lineRule="auto"/>
        <w:rPr/>
      </w:pPr>
      <w:bookmarkStart w:colFirst="0" w:colLast="0" w:name="_vr99eqievr5k" w:id="193"/>
      <w:bookmarkEnd w:id="193"/>
      <w:hyperlink w:anchor="_dtyy1oq7ungd">
        <w:r w:rsidDel="00000000" w:rsidR="00000000" w:rsidRPr="00000000">
          <w:rPr>
            <w:rtl w:val="0"/>
          </w:rPr>
          <w:t xml:space="preserve">Ewing's Sarcoma</w:t>
        </w:r>
      </w:hyperlink>
      <w:r w:rsidDel="00000000" w:rsidR="00000000" w:rsidRPr="00000000">
        <w:rPr>
          <w:rtl w:val="0"/>
        </w:rPr>
      </w:r>
    </w:p>
    <w:p w:rsidR="00000000" w:rsidDel="00000000" w:rsidP="00000000" w:rsidRDefault="00000000" w:rsidRPr="00000000" w14:paraId="00000F73">
      <w:pPr>
        <w:ind w:left="0" w:firstLine="0"/>
        <w:rPr/>
      </w:pPr>
      <w:r w:rsidDel="00000000" w:rsidR="00000000" w:rsidRPr="00000000">
        <w:rPr>
          <w:rtl w:val="0"/>
        </w:rPr>
        <w:t xml:space="preserve">Ewing Sarcoma: Local control after surgery or RT [</w:t>
      </w:r>
      <w:hyperlink r:id="rId883">
        <w:r w:rsidDel="00000000" w:rsidR="00000000" w:rsidRPr="00000000">
          <w:rPr>
            <w:rtl w:val="0"/>
          </w:rPr>
          <w:t xml:space="preserve">Ahmed IJROBP '17</w:t>
        </w:r>
      </w:hyperlink>
      <w:r w:rsidDel="00000000" w:rsidR="00000000" w:rsidRPr="00000000">
        <w:rPr>
          <w:rtl w:val="0"/>
        </w:rPr>
        <w:t xml:space="preserve">, </w:t>
      </w:r>
      <w:hyperlink r:id="rId884">
        <w:r w:rsidDel="00000000" w:rsidR="00000000" w:rsidRPr="00000000">
          <w:rPr>
            <w:rtl w:val="0"/>
          </w:rPr>
          <w:t xml:space="preserve">Powerpoint</w:t>
        </w:r>
      </w:hyperlink>
      <w:r w:rsidDel="00000000" w:rsidR="00000000" w:rsidRPr="00000000">
        <w:rPr>
          <w:rtl w:val="0"/>
        </w:rPr>
        <w:t xml:space="preserve">] </w:t>
      </w:r>
      <w:hyperlink w:anchor="kix.x8gyf59w6m2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74">
      <w:pPr>
        <w:ind w:left="0" w:firstLine="0"/>
        <w:rPr/>
      </w:pPr>
      <w:r w:rsidDel="00000000" w:rsidR="00000000" w:rsidRPr="00000000">
        <w:rPr>
          <w:rtl w:val="0"/>
        </w:rPr>
      </w:r>
    </w:p>
    <w:p w:rsidR="00000000" w:rsidDel="00000000" w:rsidP="00000000" w:rsidRDefault="00000000" w:rsidRPr="00000000" w14:paraId="00000F75">
      <w:pPr>
        <w:numPr>
          <w:ilvl w:val="0"/>
          <w:numId w:val="33"/>
        </w:numPr>
        <w:ind w:left="720" w:hanging="360"/>
      </w:pPr>
      <w:r w:rsidDel="00000000" w:rsidR="00000000" w:rsidRPr="00000000">
        <w:rPr>
          <w:rtl w:val="0"/>
        </w:rPr>
        <w:t xml:space="preserve">Osteosarcoma is the most common bone tumor in kiddos. </w:t>
      </w:r>
    </w:p>
    <w:p w:rsidR="00000000" w:rsidDel="00000000" w:rsidP="00000000" w:rsidRDefault="00000000" w:rsidRPr="00000000" w14:paraId="00000F76">
      <w:pPr>
        <w:numPr>
          <w:ilvl w:val="0"/>
          <w:numId w:val="33"/>
        </w:numPr>
        <w:ind w:left="720" w:hanging="360"/>
      </w:pPr>
      <w:r w:rsidDel="00000000" w:rsidR="00000000" w:rsidRPr="00000000">
        <w:rPr>
          <w:rtl w:val="0"/>
        </w:rPr>
        <w:t xml:space="preserve">400 cases per year in the US. 2nd MCC bone cancer in children after osteosarcoma.</w:t>
      </w:r>
    </w:p>
    <w:p w:rsidR="00000000" w:rsidDel="00000000" w:rsidP="00000000" w:rsidRDefault="00000000" w:rsidRPr="00000000" w14:paraId="00000F77">
      <w:pPr>
        <w:numPr>
          <w:ilvl w:val="0"/>
          <w:numId w:val="33"/>
        </w:numPr>
        <w:ind w:left="720" w:hanging="360"/>
      </w:pPr>
      <w:r w:rsidDel="00000000" w:rsidR="00000000" w:rsidRPr="00000000">
        <w:rPr>
          <w:rtl w:val="0"/>
        </w:rPr>
        <w:t xml:space="preserve">White male predominance. Median age 14y, with 70% occurring in pts &lt; 20y.</w:t>
      </w:r>
    </w:p>
    <w:p w:rsidR="00000000" w:rsidDel="00000000" w:rsidP="00000000" w:rsidRDefault="00000000" w:rsidRPr="00000000" w14:paraId="00000F78">
      <w:pPr>
        <w:numPr>
          <w:ilvl w:val="0"/>
          <w:numId w:val="33"/>
        </w:numPr>
        <w:ind w:left="720" w:hanging="360"/>
      </w:pPr>
      <w:r w:rsidDel="00000000" w:rsidR="00000000" w:rsidRPr="00000000">
        <w:rPr>
          <w:rtl w:val="0"/>
        </w:rPr>
        <w:t xml:space="preserve">No formal staging system.</w:t>
      </w:r>
    </w:p>
    <w:p w:rsidR="00000000" w:rsidDel="00000000" w:rsidP="00000000" w:rsidRDefault="00000000" w:rsidRPr="00000000" w14:paraId="00000F79">
      <w:pPr>
        <w:numPr>
          <w:ilvl w:val="0"/>
          <w:numId w:val="33"/>
        </w:numPr>
        <w:ind w:left="720" w:hanging="360"/>
      </w:pPr>
      <w:r w:rsidDel="00000000" w:rsidR="00000000" w:rsidRPr="00000000">
        <w:rPr>
          <w:rtl w:val="0"/>
        </w:rPr>
        <w:t xml:space="preserve">No association with congenital disease, but may have SMN after chemo such as etoposide (aka VP-16) or RT.</w:t>
      </w:r>
    </w:p>
    <w:p w:rsidR="00000000" w:rsidDel="00000000" w:rsidP="00000000" w:rsidRDefault="00000000" w:rsidRPr="00000000" w14:paraId="00000F7A">
      <w:pPr>
        <w:numPr>
          <w:ilvl w:val="0"/>
          <w:numId w:val="33"/>
        </w:numPr>
        <w:ind w:left="720" w:hanging="360"/>
      </w:pPr>
      <w:r w:rsidDel="00000000" w:rsidR="00000000" w:rsidRPr="00000000">
        <w:rPr>
          <w:rtl w:val="0"/>
        </w:rPr>
        <w:t xml:space="preserve">Neuroectoderm is the origin.</w:t>
      </w:r>
    </w:p>
    <w:p w:rsidR="00000000" w:rsidDel="00000000" w:rsidP="00000000" w:rsidRDefault="00000000" w:rsidRPr="00000000" w14:paraId="00000F7B">
      <w:pPr>
        <w:rPr/>
      </w:pPr>
      <w:r w:rsidDel="00000000" w:rsidR="00000000" w:rsidRPr="00000000">
        <w:rPr>
          <w:rtl w:val="0"/>
        </w:rPr>
      </w:r>
    </w:p>
    <w:tbl>
      <w:tblPr>
        <w:tblStyle w:val="Table40"/>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7C">
            <w:pPr>
              <w:ind w:left="0" w:firstLine="0"/>
              <w:rPr/>
            </w:pPr>
            <w:r w:rsidDel="00000000" w:rsidR="00000000" w:rsidRPr="00000000">
              <w:rPr>
                <w:b w:val="1"/>
                <w:rtl w:val="0"/>
              </w:rPr>
              <w:t xml:space="preserve">Small round blue cells </w:t>
            </w:r>
            <w:r w:rsidDel="00000000" w:rsidR="00000000" w:rsidRPr="00000000">
              <w:rPr>
                <w:rtl w:val="0"/>
              </w:rPr>
              <w:t xml:space="preserve">(LEARN NMR): </w:t>
            </w:r>
            <w:r w:rsidDel="00000000" w:rsidR="00000000" w:rsidRPr="00000000">
              <w:rPr>
                <w:b w:val="1"/>
                <w:rtl w:val="0"/>
              </w:rPr>
              <w:t xml:space="preserve">L</w:t>
            </w:r>
            <w:r w:rsidDel="00000000" w:rsidR="00000000" w:rsidRPr="00000000">
              <w:rPr>
                <w:rtl w:val="0"/>
              </w:rPr>
              <w:t xml:space="preserve">ymphoma, </w:t>
            </w:r>
            <w:r w:rsidDel="00000000" w:rsidR="00000000" w:rsidRPr="00000000">
              <w:rPr>
                <w:b w:val="1"/>
                <w:rtl w:val="0"/>
              </w:rPr>
              <w:t xml:space="preserve">E</w:t>
            </w:r>
            <w:r w:rsidDel="00000000" w:rsidR="00000000" w:rsidRPr="00000000">
              <w:rPr>
                <w:rtl w:val="0"/>
              </w:rPr>
              <w:t xml:space="preserve">wing, </w:t>
            </w:r>
            <w:r w:rsidDel="00000000" w:rsidR="00000000" w:rsidRPr="00000000">
              <w:rPr>
                <w:b w:val="1"/>
                <w:rtl w:val="0"/>
              </w:rPr>
              <w:t xml:space="preserve">A</w:t>
            </w:r>
            <w:r w:rsidDel="00000000" w:rsidR="00000000" w:rsidRPr="00000000">
              <w:rPr>
                <w:rtl w:val="0"/>
              </w:rPr>
              <w:t xml:space="preserve">LL, </w:t>
            </w:r>
            <w:r w:rsidDel="00000000" w:rsidR="00000000" w:rsidRPr="00000000">
              <w:rPr>
                <w:b w:val="1"/>
                <w:rtl w:val="0"/>
              </w:rPr>
              <w:t xml:space="preserve">R</w:t>
            </w:r>
            <w:r w:rsidDel="00000000" w:rsidR="00000000" w:rsidRPr="00000000">
              <w:rPr>
                <w:rtl w:val="0"/>
              </w:rPr>
              <w:t xml:space="preserve">MS, </w:t>
            </w:r>
            <w:r w:rsidDel="00000000" w:rsidR="00000000" w:rsidRPr="00000000">
              <w:rPr>
                <w:b w:val="1"/>
                <w:rtl w:val="0"/>
              </w:rPr>
              <w:t xml:space="preserve">N</w:t>
            </w:r>
            <w:r w:rsidDel="00000000" w:rsidR="00000000" w:rsidRPr="00000000">
              <w:rPr>
                <w:rtl w:val="0"/>
              </w:rPr>
              <w:t xml:space="preserve">B, </w:t>
            </w:r>
            <w:r w:rsidDel="00000000" w:rsidR="00000000" w:rsidRPr="00000000">
              <w:rPr>
                <w:b w:val="1"/>
                <w:rtl w:val="0"/>
              </w:rPr>
              <w:t xml:space="preserve">N</w:t>
            </w:r>
            <w:r w:rsidDel="00000000" w:rsidR="00000000" w:rsidRPr="00000000">
              <w:rPr>
                <w:rtl w:val="0"/>
              </w:rPr>
              <w:t xml:space="preserve">euroepithelioma, </w:t>
            </w:r>
            <w:r w:rsidDel="00000000" w:rsidR="00000000" w:rsidRPr="00000000">
              <w:rPr>
                <w:b w:val="1"/>
                <w:rtl w:val="0"/>
              </w:rPr>
              <w:t xml:space="preserve">M</w:t>
            </w:r>
            <w:r w:rsidDel="00000000" w:rsidR="00000000" w:rsidRPr="00000000">
              <w:rPr>
                <w:rtl w:val="0"/>
              </w:rPr>
              <w:t xml:space="preserve">edullo/Merkel, </w:t>
            </w:r>
            <w:r w:rsidDel="00000000" w:rsidR="00000000" w:rsidRPr="00000000">
              <w:rPr>
                <w:b w:val="1"/>
                <w:rtl w:val="0"/>
              </w:rPr>
              <w:t xml:space="preserve">R</w:t>
            </w:r>
            <w:r w:rsidDel="00000000" w:rsidR="00000000" w:rsidRPr="00000000">
              <w:rPr>
                <w:rtl w:val="0"/>
              </w:rPr>
              <w:t xml:space="preserve">b.</w:t>
            </w:r>
          </w:p>
          <w:p w:rsidR="00000000" w:rsidDel="00000000" w:rsidP="00000000" w:rsidRDefault="00000000" w:rsidRPr="00000000" w14:paraId="00000F7D">
            <w:pPr>
              <w:numPr>
                <w:ilvl w:val="0"/>
                <w:numId w:val="26"/>
              </w:numPr>
              <w:ind w:left="720" w:hanging="360"/>
            </w:pPr>
            <w:r w:rsidDel="00000000" w:rsidR="00000000" w:rsidRPr="00000000">
              <w:rPr>
                <w:b w:val="1"/>
                <w:rtl w:val="0"/>
              </w:rPr>
              <w:t xml:space="preserve">Ewing family</w:t>
            </w:r>
            <w:r w:rsidDel="00000000" w:rsidR="00000000" w:rsidRPr="00000000">
              <w:rPr>
                <w:rtl w:val="0"/>
              </w:rPr>
              <w:t xml:space="preserve">: Ewing's sarcoma (bone 87%), extraosseous Ewing's sarcoma (8%), peripheral PNET (5%), DSRCT, Askin's tumor (non-osseous PNET of chest wall).</w:t>
            </w:r>
          </w:p>
        </w:tc>
      </w:tr>
    </w:tbl>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numPr>
          <w:ilvl w:val="0"/>
          <w:numId w:val="33"/>
        </w:numPr>
        <w:ind w:left="720" w:hanging="360"/>
      </w:pPr>
      <w:r w:rsidDel="00000000" w:rsidR="00000000" w:rsidRPr="00000000">
        <w:rPr>
          <w:b w:val="1"/>
          <w:rtl w:val="0"/>
        </w:rPr>
        <w:t xml:space="preserve">Location</w:t>
      </w:r>
      <w:r w:rsidDel="00000000" w:rsidR="00000000" w:rsidRPr="00000000">
        <w:rPr>
          <w:rtl w:val="0"/>
        </w:rPr>
        <w:t xml:space="preserve">: Slightly more in extremities (LE &gt; UE) than axial. 25% axial (includes CW, not pelvis). 26% pelvis, 20% femur.</w:t>
      </w:r>
    </w:p>
    <w:p w:rsidR="00000000" w:rsidDel="00000000" w:rsidP="00000000" w:rsidRDefault="00000000" w:rsidRPr="00000000" w14:paraId="00000F80">
      <w:pPr>
        <w:numPr>
          <w:ilvl w:val="1"/>
          <w:numId w:val="33"/>
        </w:numPr>
        <w:ind w:left="1440" w:hanging="360"/>
      </w:pPr>
      <w:r w:rsidDel="00000000" w:rsidR="00000000" w:rsidRPr="00000000">
        <w:rPr>
          <w:rtl w:val="0"/>
        </w:rPr>
        <w:t xml:space="preserve">Commonly found in the diaphysis.</w:t>
      </w:r>
    </w:p>
    <w:p w:rsidR="00000000" w:rsidDel="00000000" w:rsidP="00000000" w:rsidRDefault="00000000" w:rsidRPr="00000000" w14:paraId="00000F81">
      <w:pPr>
        <w:numPr>
          <w:ilvl w:val="1"/>
          <w:numId w:val="33"/>
        </w:numPr>
        <w:ind w:left="1440" w:hanging="360"/>
      </w:pPr>
      <w:r w:rsidDel="00000000" w:rsidR="00000000" w:rsidRPr="00000000">
        <w:rPr>
          <w:rtl w:val="0"/>
        </w:rPr>
        <w:t xml:space="preserve">Rad oncs tend to see pelvic tumors more often as they are usually unresectable. </w:t>
      </w:r>
    </w:p>
    <w:p w:rsidR="00000000" w:rsidDel="00000000" w:rsidP="00000000" w:rsidRDefault="00000000" w:rsidRPr="00000000" w14:paraId="00000F82">
      <w:pPr>
        <w:numPr>
          <w:ilvl w:val="1"/>
          <w:numId w:val="33"/>
        </w:numPr>
        <w:ind w:left="1440" w:hanging="360"/>
      </w:pPr>
      <w:r w:rsidDel="00000000" w:rsidR="00000000" w:rsidRPr="00000000">
        <w:rPr>
          <w:b w:val="1"/>
          <w:rtl w:val="0"/>
        </w:rPr>
        <w:t xml:space="preserve">Expendable bones</w:t>
      </w:r>
      <w:r w:rsidDel="00000000" w:rsidR="00000000" w:rsidRPr="00000000">
        <w:rPr>
          <w:rtl w:val="0"/>
        </w:rPr>
        <w:t xml:space="preserve">: Rib, distal clavicle, proximal fibula, body of scapula, iliac wing.</w:t>
      </w:r>
    </w:p>
    <w:p w:rsidR="00000000" w:rsidDel="00000000" w:rsidP="00000000" w:rsidRDefault="00000000" w:rsidRPr="00000000" w14:paraId="00000F83">
      <w:pPr>
        <w:numPr>
          <w:ilvl w:val="0"/>
          <w:numId w:val="33"/>
        </w:numPr>
        <w:ind w:left="720" w:hanging="360"/>
      </w:pPr>
      <w:r w:rsidDel="00000000" w:rsidR="00000000" w:rsidRPr="00000000">
        <w:rPr>
          <w:b w:val="1"/>
          <w:rtl w:val="0"/>
        </w:rPr>
        <w:t xml:space="preserve">75% present as localized disease </w:t>
      </w:r>
      <w:r w:rsidDel="00000000" w:rsidR="00000000" w:rsidRPr="00000000">
        <w:rPr>
          <w:rtl w:val="0"/>
        </w:rPr>
        <w:t xml:space="preserve">although covert microscopic disease is present in nearly all patients.</w:t>
      </w:r>
    </w:p>
    <w:p w:rsidR="00000000" w:rsidDel="00000000" w:rsidP="00000000" w:rsidRDefault="00000000" w:rsidRPr="00000000" w14:paraId="00000F84">
      <w:pPr>
        <w:numPr>
          <w:ilvl w:val="1"/>
          <w:numId w:val="33"/>
        </w:numPr>
        <w:ind w:left="1440" w:hanging="360"/>
      </w:pPr>
      <w:r w:rsidDel="00000000" w:rsidR="00000000" w:rsidRPr="00000000">
        <w:rPr>
          <w:rtl w:val="0"/>
        </w:rPr>
        <w:t xml:space="preserve">Pelvis has the highest probability of metastatic disease.</w:t>
      </w:r>
    </w:p>
    <w:p w:rsidR="00000000" w:rsidDel="00000000" w:rsidP="00000000" w:rsidRDefault="00000000" w:rsidRPr="00000000" w14:paraId="00000F85">
      <w:pPr>
        <w:numPr>
          <w:ilvl w:val="1"/>
          <w:numId w:val="33"/>
        </w:numPr>
        <w:ind w:left="1440" w:hanging="360"/>
      </w:pPr>
      <w:r w:rsidDel="00000000" w:rsidR="00000000" w:rsidRPr="00000000">
        <w:rPr>
          <w:rtl w:val="0"/>
        </w:rPr>
        <w:t xml:space="preserve">25% have lung lesions/metastatic disease at diagnosis. </w:t>
      </w:r>
      <w:r w:rsidDel="00000000" w:rsidR="00000000" w:rsidRPr="00000000">
        <w:rPr>
          <w:rtl w:val="0"/>
        </w:rPr>
        <w:t xml:space="preserve">If lung mets at diagnosis, 40% will have BM micromets.</w:t>
      </w:r>
    </w:p>
    <w:p w:rsidR="00000000" w:rsidDel="00000000" w:rsidP="00000000" w:rsidRDefault="00000000" w:rsidRPr="00000000" w14:paraId="00000F86">
      <w:pPr>
        <w:numPr>
          <w:ilvl w:val="2"/>
          <w:numId w:val="33"/>
        </w:numPr>
        <w:ind w:left="2160" w:hanging="360"/>
      </w:pPr>
      <w:r w:rsidDel="00000000" w:rsidR="00000000" w:rsidRPr="00000000">
        <w:rPr>
          <w:rtl w:val="0"/>
        </w:rPr>
        <w:t xml:space="preserve">5y OS for DM 30%, unless solitary lung met: 5y OS for solitary lung met ~50%.</w:t>
      </w:r>
    </w:p>
    <w:p w:rsidR="00000000" w:rsidDel="00000000" w:rsidP="00000000" w:rsidRDefault="00000000" w:rsidRPr="00000000" w14:paraId="00000F87">
      <w:pPr>
        <w:numPr>
          <w:ilvl w:val="1"/>
          <w:numId w:val="33"/>
        </w:numPr>
        <w:ind w:left="1440" w:hanging="360"/>
      </w:pPr>
      <w:r w:rsidDel="00000000" w:rsidR="00000000" w:rsidRPr="00000000">
        <w:rPr>
          <w:rtl w:val="0"/>
        </w:rPr>
        <w:t xml:space="preserve">5y OS for localized 70%.</w:t>
      </w:r>
    </w:p>
    <w:p w:rsidR="00000000" w:rsidDel="00000000" w:rsidP="00000000" w:rsidRDefault="00000000" w:rsidRPr="00000000" w14:paraId="00000F88">
      <w:pPr>
        <w:numPr>
          <w:ilvl w:val="1"/>
          <w:numId w:val="33"/>
        </w:numPr>
        <w:ind w:left="1440" w:hanging="360"/>
      </w:pPr>
      <w:r w:rsidDel="00000000" w:rsidR="00000000" w:rsidRPr="00000000">
        <w:rPr>
          <w:rtl w:val="0"/>
        </w:rPr>
        <w:t xml:space="preserve">Without chemo, only 10% are cured.</w:t>
      </w:r>
    </w:p>
    <w:p w:rsidR="00000000" w:rsidDel="00000000" w:rsidP="00000000" w:rsidRDefault="00000000" w:rsidRPr="00000000" w14:paraId="00000F89">
      <w:pPr>
        <w:numPr>
          <w:ilvl w:val="1"/>
          <w:numId w:val="33"/>
        </w:numPr>
        <w:ind w:left="1440" w:hanging="360"/>
        <w:rPr>
          <w:u w:val="none"/>
        </w:rPr>
      </w:pPr>
      <w:r w:rsidDel="00000000" w:rsidR="00000000" w:rsidRPr="00000000">
        <w:rPr>
          <w:rtl w:val="0"/>
        </w:rPr>
        <w:t xml:space="preserve">Without local therapy, less than 30% are cured. </w:t>
      </w:r>
    </w:p>
    <w:p w:rsidR="00000000" w:rsidDel="00000000" w:rsidP="00000000" w:rsidRDefault="00000000" w:rsidRPr="00000000" w14:paraId="00000F8A">
      <w:pPr>
        <w:numPr>
          <w:ilvl w:val="0"/>
          <w:numId w:val="33"/>
        </w:numPr>
        <w:ind w:left="720" w:hanging="360"/>
      </w:pPr>
      <w:r w:rsidDel="00000000" w:rsidR="00000000" w:rsidRPr="00000000">
        <w:rPr>
          <w:b w:val="1"/>
          <w:rtl w:val="0"/>
        </w:rPr>
        <w:t xml:space="preserve">Prognostic factors</w:t>
      </w:r>
    </w:p>
    <w:p w:rsidR="00000000" w:rsidDel="00000000" w:rsidP="00000000" w:rsidRDefault="00000000" w:rsidRPr="00000000" w14:paraId="00000F8B">
      <w:pPr>
        <w:ind w:left="720" w:firstLine="0"/>
        <w:rPr>
          <w:b w:val="1"/>
          <w:vertAlign w:val="superscript"/>
        </w:rPr>
      </w:pPr>
      <w:r w:rsidDel="00000000" w:rsidR="00000000" w:rsidRPr="00000000">
        <w:rPr>
          <w:rtl w:val="0"/>
        </w:rPr>
        <w:t xml:space="preserve">There is a suggestion of nearly 50% LF after R0 resection and surgery alone for patients with &lt; 95% necrosis, while this becomes single digit LF after R0 resection and surgery alone if &gt; 95% necrosis. Perhaps patients with &lt; 90-95% necrosis would benefit from PORT (especially if close margins: 1 cm for bone, 0.5 cm for soft tissue, 0.2 cm for fascia). </w:t>
      </w:r>
      <w:hyperlink w:anchor="ufmgjs21zfd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8C">
      <w:pPr>
        <w:numPr>
          <w:ilvl w:val="1"/>
          <w:numId w:val="33"/>
        </w:numPr>
        <w:ind w:left="1440" w:hanging="360"/>
      </w:pPr>
      <w:r w:rsidDel="00000000" w:rsidR="00000000" w:rsidRPr="00000000">
        <w:rPr>
          <w:b w:val="1"/>
          <w:rtl w:val="0"/>
        </w:rPr>
        <w:t xml:space="preserve">Positive</w:t>
      </w:r>
      <w:r w:rsidDel="00000000" w:rsidR="00000000" w:rsidRPr="00000000">
        <w:rPr>
          <w:rtl w:val="0"/>
        </w:rPr>
        <w:t xml:space="preserve">: </w:t>
      </w:r>
      <w:r w:rsidDel="00000000" w:rsidR="00000000" w:rsidRPr="00000000">
        <w:rPr>
          <w:b w:val="1"/>
          <w:rtl w:val="0"/>
        </w:rPr>
        <w:t xml:space="preserve">Good response to induction chemotherapy</w:t>
      </w:r>
      <w:r w:rsidDel="00000000" w:rsidR="00000000" w:rsidRPr="00000000">
        <w:rPr>
          <w:rtl w:val="0"/>
        </w:rPr>
        <w:t xml:space="preserve"> (</w:t>
      </w:r>
      <w:r w:rsidDel="00000000" w:rsidR="00000000" w:rsidRPr="00000000">
        <w:rPr>
          <w:b w:val="1"/>
          <w:rtl w:val="0"/>
        </w:rPr>
        <w:t xml:space="preserve">&gt; 90-95% necrosis</w:t>
      </w:r>
      <w:r w:rsidDel="00000000" w:rsidR="00000000" w:rsidRPr="00000000">
        <w:rPr>
          <w:rtl w:val="0"/>
        </w:rPr>
        <w:t xml:space="preserve">), </w:t>
      </w:r>
      <w:r w:rsidDel="00000000" w:rsidR="00000000" w:rsidRPr="00000000">
        <w:rPr>
          <w:b w:val="1"/>
          <w:rtl w:val="0"/>
        </w:rPr>
        <w:t xml:space="preserve">post-chemo SUV &lt; 2.5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8D">
      <w:pPr>
        <w:numPr>
          <w:ilvl w:val="1"/>
          <w:numId w:val="33"/>
        </w:numPr>
        <w:ind w:left="1440" w:hanging="360"/>
      </w:pPr>
      <w:r w:rsidDel="00000000" w:rsidR="00000000" w:rsidRPr="00000000">
        <w:rPr>
          <w:b w:val="1"/>
          <w:rtl w:val="0"/>
        </w:rPr>
        <w:t xml:space="preserve">Negative</w:t>
      </w:r>
      <w:r w:rsidDel="00000000" w:rsidR="00000000" w:rsidRPr="00000000">
        <w:rPr>
          <w:rtl w:val="0"/>
        </w:rPr>
        <w:t xml:space="preserve">: </w:t>
      </w:r>
      <w:r w:rsidDel="00000000" w:rsidR="00000000" w:rsidRPr="00000000">
        <w:rPr>
          <w:b w:val="1"/>
          <w:rtl w:val="0"/>
        </w:rPr>
        <w:t xml:space="preserve">Mets </w:t>
      </w:r>
      <w:r w:rsidDel="00000000" w:rsidR="00000000" w:rsidRPr="00000000">
        <w:rPr>
          <w:rtl w:val="0"/>
        </w:rPr>
        <w:t xml:space="preserve">at diagnosis, size &gt; 200 cc at diagnosis</w:t>
      </w:r>
      <w:r w:rsidDel="00000000" w:rsidR="00000000" w:rsidRPr="00000000">
        <w:rPr>
          <w:b w:val="1"/>
          <w:rtl w:val="0"/>
        </w:rPr>
        <w:t xml:space="preserve"> </w:t>
      </w:r>
      <w:r w:rsidDel="00000000" w:rsidR="00000000" w:rsidRPr="00000000">
        <w:rPr>
          <w:rtl w:val="0"/>
        </w:rPr>
        <w:t xml:space="preserve">(old school: &gt; 8 cm), smaller tumors with &lt; 50-64% radiological response to induction chemo, age &gt;17y (</w:t>
      </w:r>
      <w:r w:rsidDel="00000000" w:rsidR="00000000" w:rsidRPr="00000000">
        <w:rPr>
          <w:b w:val="1"/>
          <w:rtl w:val="0"/>
        </w:rPr>
        <w:t xml:space="preserve">older</w:t>
      </w:r>
      <w:r w:rsidDel="00000000" w:rsidR="00000000" w:rsidRPr="00000000">
        <w:rPr>
          <w:rtl w:val="0"/>
        </w:rPr>
        <w:t xml:space="preserve">), poor response to induction chemo (&gt; 10% viable tumor), proximal extremity primaries (</w:t>
      </w:r>
      <w:r w:rsidDel="00000000" w:rsidR="00000000" w:rsidRPr="00000000">
        <w:rPr>
          <w:b w:val="1"/>
          <w:rtl w:val="0"/>
        </w:rPr>
        <w:t xml:space="preserve">axial</w:t>
      </w:r>
      <w:r w:rsidDel="00000000" w:rsidR="00000000" w:rsidRPr="00000000">
        <w:rPr>
          <w:rtl w:val="0"/>
        </w:rPr>
        <w:t xml:space="preserve">/</w:t>
      </w:r>
      <w:r w:rsidDel="00000000" w:rsidR="00000000" w:rsidRPr="00000000">
        <w:rPr>
          <w:b w:val="1"/>
          <w:rtl w:val="0"/>
        </w:rPr>
        <w:t xml:space="preserve">pelvic</w:t>
      </w:r>
      <w:r w:rsidDel="00000000" w:rsidR="00000000" w:rsidRPr="00000000">
        <w:rPr>
          <w:rtl w:val="0"/>
        </w:rPr>
        <w:t xml:space="preserve">/</w:t>
      </w:r>
      <w:r w:rsidDel="00000000" w:rsidR="00000000" w:rsidRPr="00000000">
        <w:rPr>
          <w:b w:val="1"/>
          <w:rtl w:val="0"/>
        </w:rPr>
        <w:t xml:space="preserve">spine</w:t>
      </w:r>
      <w:r w:rsidDel="00000000" w:rsidR="00000000" w:rsidRPr="00000000">
        <w:rPr>
          <w:rtl w:val="0"/>
        </w:rPr>
        <w:t xml:space="preserve"> - hard to get R0), elevated ESR/LDH, fever </w:t>
      </w:r>
      <w:hyperlink w:anchor="d0mg8vhacmeq">
        <w:r w:rsidDel="00000000" w:rsidR="00000000" w:rsidRPr="00000000">
          <w:rPr>
            <w:vertAlign w:val="superscript"/>
            <w:rtl w:val="0"/>
          </w:rPr>
          <w:t xml:space="preserve">RoR</w:t>
        </w:r>
      </w:hyperlink>
      <w:r w:rsidDel="00000000" w:rsidR="00000000" w:rsidRPr="00000000">
        <w:rPr>
          <w:rtl w:val="0"/>
        </w:rPr>
        <w:t xml:space="preserve">.</w:t>
      </w:r>
    </w:p>
    <w:p w:rsidR="00000000" w:rsidDel="00000000" w:rsidP="00000000" w:rsidRDefault="00000000" w:rsidRPr="00000000" w14:paraId="00000F8E">
      <w:pPr>
        <w:numPr>
          <w:ilvl w:val="0"/>
          <w:numId w:val="33"/>
        </w:numPr>
        <w:ind w:left="720" w:hanging="360"/>
      </w:pPr>
      <w:r w:rsidDel="00000000" w:rsidR="00000000" w:rsidRPr="00000000">
        <w:rPr>
          <w:b w:val="1"/>
          <w:rtl w:val="0"/>
        </w:rPr>
        <w:t xml:space="preserve">Measuring response</w:t>
      </w:r>
    </w:p>
    <w:p w:rsidR="00000000" w:rsidDel="00000000" w:rsidP="00000000" w:rsidRDefault="00000000" w:rsidRPr="00000000" w14:paraId="00000F8F">
      <w:pPr>
        <w:numPr>
          <w:ilvl w:val="1"/>
          <w:numId w:val="33"/>
        </w:numPr>
        <w:ind w:left="1440" w:hanging="360"/>
        <w:rPr/>
      </w:pPr>
      <w:r w:rsidDel="00000000" w:rsidR="00000000" w:rsidRPr="00000000">
        <w:rPr>
          <w:rtl w:val="0"/>
        </w:rPr>
        <w:t xml:space="preserve">MRI cannot be used to exclude active bony disease after chemotherapy, so always treat pre-chemo bony MRI volume to full dose [</w:t>
      </w:r>
      <w:hyperlink r:id="rId885">
        <w:r w:rsidDel="00000000" w:rsidR="00000000" w:rsidRPr="00000000">
          <w:rPr>
            <w:rtl w:val="0"/>
          </w:rPr>
          <w:t xml:space="preserve">Garcia-Castellano Sarcoma '12</w:t>
        </w:r>
      </w:hyperlink>
      <w:r w:rsidDel="00000000" w:rsidR="00000000" w:rsidRPr="00000000">
        <w:rPr>
          <w:rtl w:val="0"/>
        </w:rPr>
        <w:t xml:space="preserve">, </w:t>
      </w:r>
      <w:hyperlink r:id="rId886">
        <w:r w:rsidDel="00000000" w:rsidR="00000000" w:rsidRPr="00000000">
          <w:rPr>
            <w:rtl w:val="0"/>
          </w:rPr>
          <w:t xml:space="preserve">McCarville Am J Roent '15</w:t>
        </w:r>
      </w:hyperlink>
      <w:r w:rsidDel="00000000" w:rsidR="00000000" w:rsidRPr="00000000">
        <w:rPr>
          <w:rtl w:val="0"/>
        </w:rPr>
        <w:t xml:space="preserve">].</w:t>
      </w:r>
    </w:p>
    <w:p w:rsidR="00000000" w:rsidDel="00000000" w:rsidP="00000000" w:rsidRDefault="00000000" w:rsidRPr="00000000" w14:paraId="00000F90">
      <w:pPr>
        <w:numPr>
          <w:ilvl w:val="1"/>
          <w:numId w:val="33"/>
        </w:numPr>
        <w:ind w:left="1440" w:hanging="360"/>
      </w:pPr>
      <w:r w:rsidDel="00000000" w:rsidR="00000000" w:rsidRPr="00000000">
        <w:rPr>
          <w:rtl w:val="0"/>
        </w:rPr>
        <w:t xml:space="preserve">One dimensional tumor measurements appear inadequate (e.g. &gt; 8 cm), utilize volume instead (e.g. 200 cc, as 100 cc appears less prognostic) [</w:t>
      </w:r>
      <w:hyperlink r:id="rId887">
        <w:r w:rsidDel="00000000" w:rsidR="00000000" w:rsidRPr="00000000">
          <w:rPr>
            <w:rtl w:val="0"/>
          </w:rPr>
          <w:t xml:space="preserve">Aghighi Radiology '16</w:t>
        </w:r>
      </w:hyperlink>
      <w:r w:rsidDel="00000000" w:rsidR="00000000" w:rsidRPr="00000000">
        <w:rPr>
          <w:rtl w:val="0"/>
        </w:rPr>
        <w:t xml:space="preserve">]. Radiologic shrinkage &lt; 50% after 9 weeks of induction chemo, regardless of size, also appears to be a poor prognostic indicator.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91">
      <w:pPr>
        <w:numPr>
          <w:ilvl w:val="1"/>
          <w:numId w:val="33"/>
        </w:numPr>
        <w:ind w:left="1440" w:hanging="360"/>
      </w:pPr>
      <w:r w:rsidDel="00000000" w:rsidR="00000000" w:rsidRPr="00000000">
        <w:rPr>
          <w:rFonts w:ascii="Cardo" w:cs="Cardo" w:eastAsia="Cardo" w:hAnsi="Cardo"/>
          <w:rtl w:val="0"/>
        </w:rPr>
        <w:t xml:space="preserve">4y PFS for SUV2 ± 2.5 of ~25→ 70% (all pts), or ~33→ 80% (localized disease)! [</w:t>
      </w:r>
      <w:hyperlink r:id="rId888">
        <w:r w:rsidDel="00000000" w:rsidR="00000000" w:rsidRPr="00000000">
          <w:rPr>
            <w:rtl w:val="0"/>
          </w:rPr>
          <w:t xml:space="preserve">Hawkings JCO '05]</w:t>
        </w:r>
      </w:hyperlink>
      <w:r w:rsidDel="00000000" w:rsidR="00000000" w:rsidRPr="00000000">
        <w:rPr>
          <w:rtl w:val="0"/>
        </w:rPr>
        <w:t xml:space="preserve"> </w:t>
      </w:r>
    </w:p>
    <w:p w:rsidR="00000000" w:rsidDel="00000000" w:rsidP="00000000" w:rsidRDefault="00000000" w:rsidRPr="00000000" w14:paraId="00000F92">
      <w:pPr>
        <w:numPr>
          <w:ilvl w:val="0"/>
          <w:numId w:val="33"/>
        </w:numPr>
        <w:ind w:left="720" w:hanging="360"/>
      </w:pPr>
      <w:r w:rsidDel="00000000" w:rsidR="00000000" w:rsidRPr="00000000">
        <w:rPr>
          <w:b w:val="1"/>
          <w:rtl w:val="0"/>
        </w:rPr>
        <w:t xml:space="preserve">Workup</w:t>
      </w:r>
    </w:p>
    <w:p w:rsidR="00000000" w:rsidDel="00000000" w:rsidP="00000000" w:rsidRDefault="00000000" w:rsidRPr="00000000" w14:paraId="00000F93">
      <w:pPr>
        <w:numPr>
          <w:ilvl w:val="1"/>
          <w:numId w:val="33"/>
        </w:numPr>
        <w:ind w:left="1440" w:hanging="360"/>
      </w:pPr>
      <w:r w:rsidDel="00000000" w:rsidR="00000000" w:rsidRPr="00000000">
        <w:rPr>
          <w:rtl w:val="0"/>
        </w:rPr>
        <w:t xml:space="preserve">H&amp;P: Neuro and MSK exam.</w:t>
      </w:r>
    </w:p>
    <w:p w:rsidR="00000000" w:rsidDel="00000000" w:rsidP="00000000" w:rsidRDefault="00000000" w:rsidRPr="00000000" w14:paraId="00000F94">
      <w:pPr>
        <w:numPr>
          <w:ilvl w:val="1"/>
          <w:numId w:val="33"/>
        </w:numPr>
        <w:ind w:left="1440" w:hanging="360"/>
      </w:pPr>
      <w:r w:rsidDel="00000000" w:rsidR="00000000" w:rsidRPr="00000000">
        <w:rPr>
          <w:rtl w:val="0"/>
        </w:rPr>
        <w:t xml:space="preserve">Labs: CBC, CMP, LDH, ESR, UA.</w:t>
      </w:r>
    </w:p>
    <w:p w:rsidR="00000000" w:rsidDel="00000000" w:rsidP="00000000" w:rsidRDefault="00000000" w:rsidRPr="00000000" w14:paraId="00000F95">
      <w:pPr>
        <w:numPr>
          <w:ilvl w:val="1"/>
          <w:numId w:val="33"/>
        </w:numPr>
        <w:ind w:left="1440" w:hanging="360"/>
      </w:pPr>
      <w:r w:rsidDel="00000000" w:rsidR="00000000" w:rsidRPr="00000000">
        <w:rPr>
          <w:rtl w:val="0"/>
        </w:rPr>
        <w:t xml:space="preserve">CXR: periosteal stranding (onion skinning) or periosteum displaced by an underlying tumor (Codman triangles).</w:t>
      </w:r>
    </w:p>
    <w:p w:rsidR="00000000" w:rsidDel="00000000" w:rsidP="00000000" w:rsidRDefault="00000000" w:rsidRPr="00000000" w14:paraId="00000F96">
      <w:pPr>
        <w:numPr>
          <w:ilvl w:val="1"/>
          <w:numId w:val="33"/>
        </w:numPr>
        <w:ind w:left="1440" w:hanging="360"/>
      </w:pPr>
      <w:r w:rsidDel="00000000" w:rsidR="00000000" w:rsidRPr="00000000">
        <w:rPr>
          <w:rtl w:val="0"/>
        </w:rPr>
        <w:t xml:space="preserve">CT/MRI primary. </w:t>
      </w:r>
    </w:p>
    <w:p w:rsidR="00000000" w:rsidDel="00000000" w:rsidP="00000000" w:rsidRDefault="00000000" w:rsidRPr="00000000" w14:paraId="00000F97">
      <w:pPr>
        <w:numPr>
          <w:ilvl w:val="1"/>
          <w:numId w:val="33"/>
        </w:numPr>
        <w:ind w:left="1440" w:hanging="360"/>
      </w:pPr>
      <w:r w:rsidDel="00000000" w:rsidR="00000000" w:rsidRPr="00000000">
        <w:rPr>
          <w:rtl w:val="0"/>
        </w:rPr>
        <w:t xml:space="preserve">Bx primary site: </w:t>
      </w:r>
      <w:r w:rsidDel="00000000" w:rsidR="00000000" w:rsidRPr="00000000">
        <w:rPr>
          <w:b w:val="1"/>
          <w:rtl w:val="0"/>
        </w:rPr>
        <w:t xml:space="preserve">longitudinal incisional biopsy </w:t>
      </w:r>
      <w:r w:rsidDel="00000000" w:rsidR="00000000" w:rsidRPr="00000000">
        <w:rPr>
          <w:rtl w:val="0"/>
        </w:rPr>
        <w:t xml:space="preserve">(Tru Cut core).</w:t>
      </w:r>
    </w:p>
    <w:p w:rsidR="00000000" w:rsidDel="00000000" w:rsidP="00000000" w:rsidRDefault="00000000" w:rsidRPr="00000000" w14:paraId="00000F98">
      <w:pPr>
        <w:numPr>
          <w:ilvl w:val="2"/>
          <w:numId w:val="33"/>
        </w:numPr>
        <w:ind w:left="2160" w:hanging="360"/>
      </w:pPr>
      <w:r w:rsidDel="00000000" w:rsidR="00000000" w:rsidRPr="00000000">
        <w:rPr>
          <w:rtl w:val="0"/>
        </w:rPr>
        <w:t xml:space="preserve">Classic</w:t>
      </w:r>
      <w:r w:rsidDel="00000000" w:rsidR="00000000" w:rsidRPr="00000000">
        <w:rPr>
          <w:b w:val="1"/>
          <w:rtl w:val="0"/>
        </w:rPr>
        <w:t xml:space="preserve"> t(11,22) FLI1:EWS </w:t>
      </w:r>
      <w:r w:rsidDel="00000000" w:rsidR="00000000" w:rsidRPr="00000000">
        <w:rPr>
          <w:rtl w:val="0"/>
        </w:rPr>
        <w:t xml:space="preserve">(85%); can be </w:t>
      </w:r>
      <w:r w:rsidDel="00000000" w:rsidR="00000000" w:rsidRPr="00000000">
        <w:rPr>
          <w:b w:val="1"/>
          <w:rtl w:val="0"/>
        </w:rPr>
        <w:t xml:space="preserve">t(21;22) </w:t>
      </w:r>
      <w:r w:rsidDel="00000000" w:rsidR="00000000" w:rsidRPr="00000000">
        <w:rPr>
          <w:rtl w:val="0"/>
        </w:rPr>
        <w:t xml:space="preserve">EWS/ERG (5-10%).</w:t>
      </w:r>
    </w:p>
    <w:p w:rsidR="00000000" w:rsidDel="00000000" w:rsidP="00000000" w:rsidRDefault="00000000" w:rsidRPr="00000000" w14:paraId="00000F99">
      <w:pPr>
        <w:numPr>
          <w:ilvl w:val="2"/>
          <w:numId w:val="33"/>
        </w:numPr>
        <w:ind w:left="2160" w:hanging="360"/>
      </w:pPr>
      <w:r w:rsidDel="00000000" w:rsidR="00000000" w:rsidRPr="00000000">
        <w:rPr>
          <w:rFonts w:ascii="Cardo" w:cs="Cardo" w:eastAsia="Cardo" w:hAnsi="Cardo"/>
          <w:rtl w:val="0"/>
        </w:rPr>
        <w:t xml:space="preserve">t(11:22) EWS→ FLI1 (Exon 7, Exon 6). Exon fusion is seen in 60% and is associated with lower Ki-67 and better prognosis.</w:t>
      </w:r>
    </w:p>
    <w:p w:rsidR="00000000" w:rsidDel="00000000" w:rsidP="00000000" w:rsidRDefault="00000000" w:rsidRPr="00000000" w14:paraId="00000F9A">
      <w:pPr>
        <w:numPr>
          <w:ilvl w:val="2"/>
          <w:numId w:val="33"/>
        </w:numPr>
        <w:ind w:left="2160" w:hanging="360"/>
      </w:pPr>
      <w:r w:rsidDel="00000000" w:rsidR="00000000" w:rsidRPr="00000000">
        <w:rPr>
          <w:rtl w:val="0"/>
        </w:rPr>
        <w:t xml:space="preserve">Vimentin, HBA71, β2 micro, c-myc. </w:t>
      </w:r>
      <w:r w:rsidDel="00000000" w:rsidR="00000000" w:rsidRPr="00000000">
        <w:rPr>
          <w:i w:val="1"/>
          <w:rtl w:val="0"/>
        </w:rPr>
        <w:t xml:space="preserve">Compared to n-myc in NB.</w:t>
      </w:r>
      <w:r w:rsidDel="00000000" w:rsidR="00000000" w:rsidRPr="00000000">
        <w:rPr>
          <w:rtl w:val="0"/>
        </w:rPr>
      </w:r>
    </w:p>
    <w:p w:rsidR="00000000" w:rsidDel="00000000" w:rsidP="00000000" w:rsidRDefault="00000000" w:rsidRPr="00000000" w14:paraId="00000F9B">
      <w:pPr>
        <w:numPr>
          <w:ilvl w:val="2"/>
          <w:numId w:val="33"/>
        </w:numPr>
        <w:ind w:left="2160" w:hanging="360"/>
      </w:pPr>
      <w:r w:rsidDel="00000000" w:rsidR="00000000" w:rsidRPr="00000000">
        <w:rPr>
          <w:rtl w:val="0"/>
        </w:rPr>
        <w:t xml:space="preserve">Neuron specific enolase (NSE) negative. </w:t>
      </w:r>
      <w:r w:rsidDel="00000000" w:rsidR="00000000" w:rsidRPr="00000000">
        <w:rPr>
          <w:i w:val="1"/>
          <w:rtl w:val="0"/>
        </w:rPr>
        <w:t xml:space="preserve">PNETs are NSE+.</w:t>
      </w:r>
      <w:r w:rsidDel="00000000" w:rsidR="00000000" w:rsidRPr="00000000">
        <w:rPr>
          <w:rtl w:val="0"/>
        </w:rPr>
      </w:r>
    </w:p>
    <w:p w:rsidR="00000000" w:rsidDel="00000000" w:rsidP="00000000" w:rsidRDefault="00000000" w:rsidRPr="00000000" w14:paraId="00000F9C">
      <w:pPr>
        <w:numPr>
          <w:ilvl w:val="1"/>
          <w:numId w:val="33"/>
        </w:numPr>
        <w:ind w:left="1440" w:hanging="360"/>
      </w:pPr>
      <w:r w:rsidDel="00000000" w:rsidR="00000000" w:rsidRPr="00000000">
        <w:rPr>
          <w:rtl w:val="0"/>
        </w:rPr>
        <w:t xml:space="preserve">CT chest.</w:t>
      </w:r>
    </w:p>
    <w:p w:rsidR="00000000" w:rsidDel="00000000" w:rsidP="00000000" w:rsidRDefault="00000000" w:rsidRPr="00000000" w14:paraId="00000F9D">
      <w:pPr>
        <w:numPr>
          <w:ilvl w:val="1"/>
          <w:numId w:val="33"/>
        </w:numPr>
        <w:ind w:left="1440" w:hanging="360"/>
      </w:pPr>
      <w:r w:rsidDel="00000000" w:rsidR="00000000" w:rsidRPr="00000000">
        <w:rPr>
          <w:rtl w:val="0"/>
        </w:rPr>
        <w:t xml:space="preserve">Bone scan or PET/CT head to toe.</w:t>
      </w:r>
    </w:p>
    <w:p w:rsidR="00000000" w:rsidDel="00000000" w:rsidP="00000000" w:rsidRDefault="00000000" w:rsidRPr="00000000" w14:paraId="00000F9E">
      <w:pPr>
        <w:numPr>
          <w:ilvl w:val="1"/>
          <w:numId w:val="33"/>
        </w:numPr>
        <w:ind w:left="1440" w:hanging="360"/>
      </w:pPr>
      <w:r w:rsidDel="00000000" w:rsidR="00000000" w:rsidRPr="00000000">
        <w:rPr>
          <w:rtl w:val="0"/>
        </w:rPr>
        <w:t xml:space="preserve">BM biopsy. Around 25% of localized disease and 40% of lung mets patients will have BM micro-mets at diagnosis.</w:t>
      </w:r>
    </w:p>
    <w:p w:rsidR="00000000" w:rsidDel="00000000" w:rsidP="00000000" w:rsidRDefault="00000000" w:rsidRPr="00000000" w14:paraId="00000F9F">
      <w:pPr>
        <w:numPr>
          <w:ilvl w:val="1"/>
          <w:numId w:val="33"/>
        </w:numPr>
        <w:ind w:left="1440" w:hanging="360"/>
      </w:pPr>
      <w:r w:rsidDel="00000000" w:rsidR="00000000" w:rsidRPr="00000000">
        <w:rPr>
          <w:rtl w:val="0"/>
        </w:rPr>
        <w:t xml:space="preserve">Fertility counseling! Transpose ovaries (oopexy) and sperm bank if necessary.</w:t>
      </w:r>
    </w:p>
    <w:p w:rsidR="00000000" w:rsidDel="00000000" w:rsidP="00000000" w:rsidRDefault="00000000" w:rsidRPr="00000000" w14:paraId="00000FA0">
      <w:pPr>
        <w:numPr>
          <w:ilvl w:val="0"/>
          <w:numId w:val="33"/>
        </w:numPr>
        <w:ind w:left="720" w:hanging="360"/>
      </w:pPr>
      <w:r w:rsidDel="00000000" w:rsidR="00000000" w:rsidRPr="00000000">
        <w:rPr>
          <w:rtl w:val="0"/>
        </w:rPr>
        <w:t xml:space="preserve">Rhabdomyosarcoma, Ewing Sarcoma, and Other Round Cell Sarcomas [</w:t>
      </w:r>
      <w:hyperlink r:id="rId889">
        <w:r w:rsidDel="00000000" w:rsidR="00000000" w:rsidRPr="00000000">
          <w:rPr>
            <w:rtl w:val="0"/>
          </w:rPr>
          <w:t xml:space="preserve">Pappo and Dirksen JCO ‘18</w:t>
        </w:r>
      </w:hyperlink>
      <w:r w:rsidDel="00000000" w:rsidR="00000000" w:rsidRPr="00000000">
        <w:rPr>
          <w:rtl w:val="0"/>
        </w:rPr>
        <w:t xml:space="preserve">]</w:t>
      </w:r>
    </w:p>
    <w:p w:rsidR="00000000" w:rsidDel="00000000" w:rsidP="00000000" w:rsidRDefault="00000000" w:rsidRPr="00000000" w14:paraId="00000FA1">
      <w:pPr>
        <w:numPr>
          <w:ilvl w:val="0"/>
          <w:numId w:val="33"/>
        </w:numPr>
        <w:ind w:left="720" w:hanging="360"/>
      </w:pPr>
      <w:r w:rsidDel="00000000" w:rsidR="00000000" w:rsidRPr="00000000">
        <w:rPr>
          <w:b w:val="1"/>
          <w:rtl w:val="0"/>
        </w:rPr>
        <w:t xml:space="preserve">Induction chemo</w:t>
      </w:r>
      <w:r w:rsidDel="00000000" w:rsidR="00000000" w:rsidRPr="00000000">
        <w:rPr>
          <w:rtl w:val="0"/>
        </w:rPr>
        <w:t xml:space="preserve"> (</w:t>
      </w:r>
      <w:r w:rsidDel="00000000" w:rsidR="00000000" w:rsidRPr="00000000">
        <w:rPr>
          <w:b w:val="1"/>
          <w:rtl w:val="0"/>
        </w:rPr>
        <w:t xml:space="preserve">VDC-IE </w:t>
      </w:r>
      <w:r w:rsidDel="00000000" w:rsidR="00000000" w:rsidRPr="00000000">
        <w:rPr>
          <w:rtl w:val="0"/>
        </w:rPr>
        <w:t xml:space="preserve">q</w:t>
      </w:r>
      <w:r w:rsidDel="00000000" w:rsidR="00000000" w:rsidRPr="00000000">
        <w:rPr>
          <w:u w:val="single"/>
          <w:rtl w:val="0"/>
        </w:rPr>
        <w:t xml:space="preserve">2</w:t>
      </w:r>
      <w:r w:rsidDel="00000000" w:rsidR="00000000" w:rsidRPr="00000000">
        <w:rPr>
          <w:rtl w:val="0"/>
        </w:rPr>
        <w:t xml:space="preserve">w) with local therapy at</w:t>
      </w:r>
      <w:r w:rsidDel="00000000" w:rsidR="00000000" w:rsidRPr="00000000">
        <w:rPr>
          <w:b w:val="1"/>
          <w:rtl w:val="0"/>
        </w:rPr>
        <w:t xml:space="preserve"> week 12</w:t>
      </w:r>
      <w:r w:rsidDel="00000000" w:rsidR="00000000" w:rsidRPr="00000000">
        <w:rPr>
          <w:rFonts w:ascii="Cardo" w:cs="Cardo" w:eastAsia="Cardo" w:hAnsi="Cardo"/>
          <w:rtl w:val="0"/>
        </w:rPr>
        <w:t xml:space="preserve">→ up to</w:t>
      </w:r>
      <w:r w:rsidDel="00000000" w:rsidR="00000000" w:rsidRPr="00000000">
        <w:rPr>
          <w:b w:val="1"/>
          <w:rtl w:val="0"/>
        </w:rPr>
        <w:t xml:space="preserve"> 48w systemic therapy total</w:t>
      </w:r>
      <w:r w:rsidDel="00000000" w:rsidR="00000000" w:rsidRPr="00000000">
        <w:rPr>
          <w:rtl w:val="0"/>
        </w:rPr>
        <w:t xml:space="preserve">.</w:t>
      </w:r>
    </w:p>
    <w:p w:rsidR="00000000" w:rsidDel="00000000" w:rsidP="00000000" w:rsidRDefault="00000000" w:rsidRPr="00000000" w14:paraId="00000FA2">
      <w:pPr>
        <w:numPr>
          <w:ilvl w:val="1"/>
          <w:numId w:val="33"/>
        </w:numPr>
        <w:ind w:left="1440" w:hanging="360"/>
      </w:pPr>
      <w:r w:rsidDel="00000000" w:rsidR="00000000" w:rsidRPr="00000000">
        <w:rPr>
          <w:b w:val="1"/>
          <w:rtl w:val="0"/>
        </w:rPr>
        <w:t xml:space="preserve">VDC-IE</w:t>
      </w:r>
      <w:r w:rsidDel="00000000" w:rsidR="00000000" w:rsidRPr="00000000">
        <w:rPr>
          <w:rtl w:val="0"/>
        </w:rPr>
        <w:t xml:space="preserve">: </w:t>
      </w:r>
      <w:r w:rsidDel="00000000" w:rsidR="00000000" w:rsidRPr="00000000">
        <w:rPr>
          <w:b w:val="1"/>
          <w:rtl w:val="0"/>
        </w:rPr>
        <w:t xml:space="preserve">V</w:t>
      </w:r>
      <w:r w:rsidDel="00000000" w:rsidR="00000000" w:rsidRPr="00000000">
        <w:rPr>
          <w:rtl w:val="0"/>
        </w:rPr>
        <w:t xml:space="preserve">incristine, </w:t>
      </w:r>
      <w:r w:rsidDel="00000000" w:rsidR="00000000" w:rsidRPr="00000000">
        <w:rPr>
          <w:b w:val="1"/>
          <w:rtl w:val="0"/>
        </w:rPr>
        <w:t xml:space="preserve">A</w:t>
      </w:r>
      <w:r w:rsidDel="00000000" w:rsidR="00000000" w:rsidRPr="00000000">
        <w:rPr>
          <w:rtl w:val="0"/>
        </w:rPr>
        <w:t xml:space="preserve">driamycin, </w:t>
      </w:r>
      <w:r w:rsidDel="00000000" w:rsidR="00000000" w:rsidRPr="00000000">
        <w:rPr>
          <w:b w:val="1"/>
          <w:rtl w:val="0"/>
        </w:rPr>
        <w:t xml:space="preserve">C</w:t>
      </w:r>
      <w:r w:rsidDel="00000000" w:rsidR="00000000" w:rsidRPr="00000000">
        <w:rPr>
          <w:rtl w:val="0"/>
        </w:rPr>
        <w:t xml:space="preserve">yclophosphamide alternating with </w:t>
      </w:r>
      <w:r w:rsidDel="00000000" w:rsidR="00000000" w:rsidRPr="00000000">
        <w:rPr>
          <w:b w:val="1"/>
          <w:rtl w:val="0"/>
        </w:rPr>
        <w:t xml:space="preserve">I</w:t>
      </w:r>
      <w:r w:rsidDel="00000000" w:rsidR="00000000" w:rsidRPr="00000000">
        <w:rPr>
          <w:rtl w:val="0"/>
        </w:rPr>
        <w:t xml:space="preserve">fosfamide, and </w:t>
      </w:r>
      <w:r w:rsidDel="00000000" w:rsidR="00000000" w:rsidRPr="00000000">
        <w:rPr>
          <w:b w:val="1"/>
          <w:rtl w:val="0"/>
        </w:rPr>
        <w:t xml:space="preserve">E</w:t>
      </w:r>
      <w:r w:rsidDel="00000000" w:rsidR="00000000" w:rsidRPr="00000000">
        <w:rPr>
          <w:rtl w:val="0"/>
        </w:rPr>
        <w:t xml:space="preserve">toposide.</w:t>
      </w:r>
    </w:p>
    <w:p w:rsidR="00000000" w:rsidDel="00000000" w:rsidP="00000000" w:rsidRDefault="00000000" w:rsidRPr="00000000" w14:paraId="00000FA3">
      <w:pPr>
        <w:numPr>
          <w:ilvl w:val="2"/>
          <w:numId w:val="33"/>
        </w:numPr>
        <w:ind w:left="2160" w:hanging="360"/>
      </w:pPr>
      <w:r w:rsidDel="00000000" w:rsidR="00000000" w:rsidRPr="00000000">
        <w:rPr>
          <w:rtl w:val="0"/>
        </w:rPr>
        <w:t xml:space="preserve">Adding IE to VDC does not improve OS for patients with metastasis at diagnosis. </w:t>
      </w:r>
      <w:r w:rsidDel="00000000" w:rsidR="00000000" w:rsidRPr="00000000">
        <w:rPr>
          <w:i w:val="1"/>
          <w:rtl w:val="0"/>
        </w:rPr>
        <w:t xml:space="preserve">Consider busulfan-melphalan with ASCT? </w:t>
      </w:r>
      <w:hyperlink w:anchor="w7gqjsu8zwp0">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FA4">
      <w:pPr>
        <w:numPr>
          <w:ilvl w:val="1"/>
          <w:numId w:val="33"/>
        </w:numPr>
        <w:ind w:left="1440" w:hanging="360"/>
      </w:pPr>
      <w:r w:rsidDel="00000000" w:rsidR="00000000" w:rsidRPr="00000000">
        <w:rPr>
          <w:rtl w:val="0"/>
        </w:rPr>
        <w:t xml:space="preserve">The response rate to induction chemo is up to 90%.</w:t>
      </w:r>
    </w:p>
    <w:p w:rsidR="00000000" w:rsidDel="00000000" w:rsidP="00000000" w:rsidRDefault="00000000" w:rsidRPr="00000000" w14:paraId="00000FA5">
      <w:pPr>
        <w:numPr>
          <w:ilvl w:val="1"/>
          <w:numId w:val="33"/>
        </w:numPr>
        <w:ind w:left="1440" w:hanging="360"/>
      </w:pPr>
      <w:r w:rsidDel="00000000" w:rsidR="00000000" w:rsidRPr="00000000">
        <w:rPr>
          <w:rtl w:val="0"/>
        </w:rPr>
        <w:t xml:space="preserve">Adults do not tolerate the dose-dense chemo. It is acceptable to do q3w in adults.</w:t>
      </w:r>
      <w:r w:rsidDel="00000000" w:rsidR="00000000" w:rsidRPr="00000000">
        <w:rPr>
          <w:rtl w:val="0"/>
        </w:rPr>
      </w:r>
    </w:p>
    <w:p w:rsidR="00000000" w:rsidDel="00000000" w:rsidP="00000000" w:rsidRDefault="00000000" w:rsidRPr="00000000" w14:paraId="00000FA6">
      <w:pPr>
        <w:ind w:left="0" w:firstLine="0"/>
        <w:rPr>
          <w:b w:val="1"/>
        </w:rPr>
      </w:pPr>
      <w:r w:rsidDel="00000000" w:rsidR="00000000" w:rsidRPr="00000000">
        <w:rPr>
          <w:rtl w:val="0"/>
        </w:rPr>
      </w:r>
    </w:p>
    <w:p w:rsidR="00000000" w:rsidDel="00000000" w:rsidP="00000000" w:rsidRDefault="00000000" w:rsidRPr="00000000" w14:paraId="00000FA7">
      <w:pPr>
        <w:ind w:left="0" w:firstLine="0"/>
        <w:rPr>
          <w:b w:val="1"/>
        </w:rPr>
      </w:pPr>
      <w:hyperlink w:anchor="_vr99eqievr5k">
        <w:r w:rsidDel="00000000" w:rsidR="00000000" w:rsidRPr="00000000">
          <w:rPr>
            <w:b w:val="1"/>
            <w:rtl w:val="0"/>
          </w:rPr>
          <w:t xml:space="preserve">Historical trials</w:t>
        </w:r>
      </w:hyperlink>
      <w:r w:rsidDel="00000000" w:rsidR="00000000" w:rsidRPr="00000000">
        <w:rPr>
          <w:rtl w:val="0"/>
        </w:rPr>
      </w:r>
    </w:p>
    <w:p w:rsidR="00000000" w:rsidDel="00000000" w:rsidP="00000000" w:rsidRDefault="00000000" w:rsidRPr="00000000" w14:paraId="00000FA8">
      <w:pPr>
        <w:numPr>
          <w:ilvl w:val="0"/>
          <w:numId w:val="33"/>
        </w:numPr>
        <w:ind w:left="720" w:hanging="360"/>
      </w:pPr>
      <w:r w:rsidDel="00000000" w:rsidR="00000000" w:rsidRPr="00000000">
        <w:rPr>
          <w:b w:val="1"/>
          <w:rtl w:val="0"/>
        </w:rPr>
        <w:t xml:space="preserve">IESS-1</w:t>
      </w:r>
      <w:r w:rsidDel="00000000" w:rsidR="00000000" w:rsidRPr="00000000">
        <w:rPr>
          <w:rtl w:val="0"/>
        </w:rPr>
        <w:t xml:space="preserve"> [</w:t>
      </w:r>
      <w:hyperlink r:id="rId890">
        <w:r w:rsidDel="00000000" w:rsidR="00000000" w:rsidRPr="00000000">
          <w:rPr>
            <w:rtl w:val="0"/>
          </w:rPr>
          <w:t xml:space="preserve">Nestbit</w:t>
        </w:r>
      </w:hyperlink>
      <w:hyperlink r:id="rId891">
        <w:r w:rsidDel="00000000" w:rsidR="00000000" w:rsidRPr="00000000">
          <w:rPr>
            <w:rtl w:val="0"/>
          </w:rPr>
          <w:t xml:space="preserve"> JCO '90</w:t>
        </w:r>
      </w:hyperlink>
      <w:r w:rsidDel="00000000" w:rsidR="00000000" w:rsidRPr="00000000">
        <w:rPr>
          <w:rFonts w:ascii="Cardo" w:cs="Cardo" w:eastAsia="Cardo" w:hAnsi="Cardo"/>
          <w:rtl w:val="0"/>
        </w:rPr>
        <w:t xml:space="preserve">]: 45-55 Gy + 10 Gy boost→ 4 drugs &gt; 3 drugs (VACD &gt; VAC).</w:t>
      </w:r>
    </w:p>
    <w:p w:rsidR="00000000" w:rsidDel="00000000" w:rsidP="00000000" w:rsidRDefault="00000000" w:rsidRPr="00000000" w14:paraId="00000FA9">
      <w:pPr>
        <w:numPr>
          <w:ilvl w:val="1"/>
          <w:numId w:val="33"/>
        </w:numPr>
        <w:ind w:left="1440" w:hanging="360"/>
      </w:pPr>
      <w:r w:rsidDel="00000000" w:rsidR="00000000" w:rsidRPr="00000000">
        <w:rPr>
          <w:rtl w:val="0"/>
        </w:rPr>
        <w:t xml:space="preserve">342 pts. Localized Ewing sarcoma of bone.</w:t>
      </w:r>
    </w:p>
    <w:p w:rsidR="00000000" w:rsidDel="00000000" w:rsidP="00000000" w:rsidRDefault="00000000" w:rsidRPr="00000000" w14:paraId="00000FAA">
      <w:pPr>
        <w:numPr>
          <w:ilvl w:val="1"/>
          <w:numId w:val="33"/>
        </w:numPr>
        <w:ind w:left="1440" w:hanging="360"/>
      </w:pPr>
      <w:r w:rsidDel="00000000" w:rsidR="00000000" w:rsidRPr="00000000">
        <w:rPr>
          <w:rtl w:val="0"/>
        </w:rPr>
        <w:t xml:space="preserve">Chemo: Vincristine, Adriamycin, Cyclophosphamide, actinomycin D.</w:t>
      </w:r>
    </w:p>
    <w:p w:rsidR="00000000" w:rsidDel="00000000" w:rsidP="00000000" w:rsidRDefault="00000000" w:rsidRPr="00000000" w14:paraId="00000FAB">
      <w:pPr>
        <w:numPr>
          <w:ilvl w:val="1"/>
          <w:numId w:val="33"/>
        </w:numPr>
        <w:ind w:left="1440" w:hanging="360"/>
      </w:pPr>
      <w:r w:rsidDel="00000000" w:rsidR="00000000" w:rsidRPr="00000000">
        <w:rPr>
          <w:rtl w:val="0"/>
        </w:rPr>
        <w:t xml:space="preserve">OS</w:t>
      </w:r>
      <w:r w:rsidDel="00000000" w:rsidR="00000000" w:rsidRPr="00000000">
        <w:rPr>
          <w:rtl w:val="0"/>
        </w:rPr>
        <w:t xml:space="preserve"> improved with VACD. </w:t>
      </w:r>
    </w:p>
    <w:p w:rsidR="00000000" w:rsidDel="00000000" w:rsidP="00000000" w:rsidRDefault="00000000" w:rsidRPr="00000000" w14:paraId="00000FAC">
      <w:pPr>
        <w:numPr>
          <w:ilvl w:val="0"/>
          <w:numId w:val="33"/>
        </w:numPr>
        <w:ind w:left="720" w:hanging="360"/>
      </w:pPr>
      <w:r w:rsidDel="00000000" w:rsidR="00000000" w:rsidRPr="00000000">
        <w:rPr>
          <w:b w:val="1"/>
          <w:rtl w:val="0"/>
        </w:rPr>
        <w:t xml:space="preserve">IESS-2</w:t>
      </w:r>
      <w:r w:rsidDel="00000000" w:rsidR="00000000" w:rsidRPr="00000000">
        <w:rPr>
          <w:rtl w:val="0"/>
        </w:rPr>
        <w:t xml:space="preserve"> [</w:t>
      </w:r>
      <w:hyperlink r:id="rId892">
        <w:r w:rsidDel="00000000" w:rsidR="00000000" w:rsidRPr="00000000">
          <w:rPr>
            <w:rtl w:val="0"/>
          </w:rPr>
          <w:t xml:space="preserve">Burgert JCO '90</w:t>
        </w:r>
      </w:hyperlink>
      <w:r w:rsidDel="00000000" w:rsidR="00000000" w:rsidRPr="00000000">
        <w:rPr>
          <w:rtl w:val="0"/>
        </w:rPr>
        <w:t xml:space="preserve">]: Non-met pelvic/sacral: more intense chemo, CT planning associated with better outcome.</w:t>
      </w:r>
    </w:p>
    <w:p w:rsidR="00000000" w:rsidDel="00000000" w:rsidP="00000000" w:rsidRDefault="00000000" w:rsidRPr="00000000" w14:paraId="00000FAD">
      <w:pPr>
        <w:numPr>
          <w:ilvl w:val="1"/>
          <w:numId w:val="33"/>
        </w:numPr>
        <w:ind w:left="1440" w:hanging="360"/>
      </w:pPr>
      <w:r w:rsidDel="00000000" w:rsidR="00000000" w:rsidRPr="00000000">
        <w:rPr>
          <w:rFonts w:ascii="Cardo" w:cs="Cardo" w:eastAsia="Cardo" w:hAnsi="Cardo"/>
          <w:rtl w:val="0"/>
        </w:rPr>
        <w:t xml:space="preserve">RT for IESS 1 and 2: Whole bone to 45-50→ cone down to 55-60 Gy.</w:t>
      </w:r>
    </w:p>
    <w:p w:rsidR="00000000" w:rsidDel="00000000" w:rsidP="00000000" w:rsidRDefault="00000000" w:rsidRPr="00000000" w14:paraId="00000FAE">
      <w:pPr>
        <w:numPr>
          <w:ilvl w:val="0"/>
          <w:numId w:val="33"/>
        </w:numPr>
        <w:ind w:left="720" w:hanging="360"/>
      </w:pPr>
      <w:r w:rsidDel="00000000" w:rsidR="00000000" w:rsidRPr="00000000">
        <w:rPr>
          <w:b w:val="1"/>
          <w:rtl w:val="0"/>
        </w:rPr>
        <w:t xml:space="preserve">POG 8346</w:t>
      </w:r>
      <w:r w:rsidDel="00000000" w:rsidR="00000000" w:rsidRPr="00000000">
        <w:rPr>
          <w:rtl w:val="0"/>
        </w:rPr>
        <w:t xml:space="preserve"> [</w:t>
      </w:r>
      <w:hyperlink r:id="rId893">
        <w:r w:rsidDel="00000000" w:rsidR="00000000" w:rsidRPr="00000000">
          <w:rPr>
            <w:rtl w:val="0"/>
          </w:rPr>
          <w:t xml:space="preserve">Donaldson IJROBP '98</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Fonts w:ascii="Cardo" w:cs="Cardo" w:eastAsia="Cardo" w:hAnsi="Cardo"/>
          <w:rtl w:val="0"/>
        </w:rPr>
        <w:t xml:space="preserve">Whole bone RT 39.6→ 55.8 boost to GTV + 2 cm vs. IFRT 55.8 Gy to GTV + 2 cm.</w:t>
      </w:r>
    </w:p>
    <w:p w:rsidR="00000000" w:rsidDel="00000000" w:rsidP="00000000" w:rsidRDefault="00000000" w:rsidRPr="00000000" w14:paraId="00000FAF">
      <w:pPr>
        <w:numPr>
          <w:ilvl w:val="1"/>
          <w:numId w:val="33"/>
        </w:numPr>
        <w:ind w:left="1440" w:hanging="360"/>
      </w:pPr>
      <w:r w:rsidDel="00000000" w:rsidR="00000000" w:rsidRPr="00000000">
        <w:rPr>
          <w:b w:val="1"/>
          <w:rtl w:val="0"/>
        </w:rPr>
        <w:t xml:space="preserve">Conclusion: No need to do whole bone RT</w:t>
      </w:r>
      <w:r w:rsidDel="00000000" w:rsidR="00000000" w:rsidRPr="00000000">
        <w:rPr>
          <w:rtl w:val="0"/>
        </w:rPr>
        <w:t xml:space="preserve">. </w:t>
      </w:r>
    </w:p>
    <w:bookmarkStart w:colFirst="0" w:colLast="0" w:name="bsj0l6xli8oq" w:id="194"/>
    <w:bookmarkEnd w:id="194"/>
    <w:p w:rsidR="00000000" w:rsidDel="00000000" w:rsidP="00000000" w:rsidRDefault="00000000" w:rsidRPr="00000000" w14:paraId="00000FB0">
      <w:pPr>
        <w:numPr>
          <w:ilvl w:val="0"/>
          <w:numId w:val="33"/>
        </w:numPr>
        <w:ind w:left="720" w:hanging="360"/>
      </w:pPr>
      <w:r w:rsidDel="00000000" w:rsidR="00000000" w:rsidRPr="00000000">
        <w:rPr>
          <w:b w:val="1"/>
          <w:rtl w:val="0"/>
        </w:rPr>
        <w:t xml:space="preserve">INT-0091/IESS-3</w:t>
      </w:r>
      <w:r w:rsidDel="00000000" w:rsidR="00000000" w:rsidRPr="00000000">
        <w:rPr>
          <w:rtl w:val="0"/>
        </w:rPr>
        <w:t xml:space="preserve"> </w:t>
      </w:r>
      <w:hyperlink r:id="rId894">
        <w:r w:rsidDel="00000000" w:rsidR="00000000" w:rsidRPr="00000000">
          <w:rPr>
            <w:rtl w:val="0"/>
          </w:rPr>
          <w:t xml:space="preserve">(</w:t>
        </w:r>
      </w:hyperlink>
      <w:r w:rsidDel="00000000" w:rsidR="00000000" w:rsidRPr="00000000">
        <w:rPr>
          <w:rtl w:val="0"/>
        </w:rPr>
        <w:t xml:space="preserve">1988-1992) </w:t>
      </w:r>
      <w:hyperlink r:id="rId895">
        <w:r w:rsidDel="00000000" w:rsidR="00000000" w:rsidRPr="00000000">
          <w:rPr>
            <w:rtl w:val="0"/>
          </w:rPr>
          <w:t xml:space="preserve">[Grier NEJM '03]</w:t>
        </w:r>
      </w:hyperlink>
      <w:r w:rsidDel="00000000" w:rsidR="00000000" w:rsidRPr="00000000">
        <w:rPr>
          <w:rtl w:val="0"/>
        </w:rPr>
        <w:t xml:space="preserve">: </w:t>
      </w:r>
      <w:r w:rsidDel="00000000" w:rsidR="00000000" w:rsidRPr="00000000">
        <w:rPr>
          <w:b w:val="1"/>
          <w:rtl w:val="0"/>
        </w:rPr>
        <w:t xml:space="preserve">VACA ± IE</w:t>
      </w:r>
      <w:r w:rsidDel="00000000" w:rsidR="00000000" w:rsidRPr="00000000">
        <w:rPr>
          <w:rtl w:val="0"/>
        </w:rPr>
        <w:t xml:space="preserve"> q2w x6c (weeks 1-12). </w:t>
        <w:br w:type="textWrapping"/>
        <w:t xml:space="preserve">For localized Ewings, adding IE to VACA improves LC, EFS and OS (Cat 1 on NCCN 2020).</w:t>
      </w:r>
    </w:p>
    <w:p w:rsidR="00000000" w:rsidDel="00000000" w:rsidP="00000000" w:rsidRDefault="00000000" w:rsidRPr="00000000" w14:paraId="00000FB1">
      <w:pPr>
        <w:ind w:left="0" w:firstLine="720"/>
        <w:rPr>
          <w:i w:val="1"/>
        </w:rPr>
      </w:pPr>
      <w:r w:rsidDel="00000000" w:rsidR="00000000" w:rsidRPr="00000000">
        <w:rPr>
          <w:rtl w:val="0"/>
        </w:rPr>
        <w:t xml:space="preserve">For metastatic Ewings, there was no difference in adding IE to VACA (Cat 2B on NCCN 2020).</w:t>
      </w:r>
      <w:r w:rsidDel="00000000" w:rsidR="00000000" w:rsidRPr="00000000">
        <w:rPr>
          <w:rtl w:val="0"/>
        </w:rPr>
      </w:r>
    </w:p>
    <w:p w:rsidR="00000000" w:rsidDel="00000000" w:rsidP="00000000" w:rsidRDefault="00000000" w:rsidRPr="00000000" w14:paraId="00000FB2">
      <w:pPr>
        <w:ind w:left="0" w:firstLine="720"/>
        <w:rPr>
          <w:i w:val="1"/>
          <w:vertAlign w:val="superscript"/>
        </w:rPr>
      </w:pPr>
      <w:r w:rsidDel="00000000" w:rsidR="00000000" w:rsidRPr="00000000">
        <w:rPr>
          <w:rtl w:val="0"/>
        </w:rPr>
        <w:t xml:space="preserve">While tumors &gt; 8 cm are associated with worse outcomes, this does not pan out in </w:t>
      </w:r>
      <w:r w:rsidDel="00000000" w:rsidR="00000000" w:rsidRPr="00000000">
        <w:rPr>
          <w:rtl w:val="0"/>
        </w:rPr>
        <w:t xml:space="preserve">[</w:t>
      </w:r>
      <w:hyperlink w:anchor="kix.x8gyf59w6m2v">
        <w:r w:rsidDel="00000000" w:rsidR="00000000" w:rsidRPr="00000000">
          <w:rPr>
            <w:rtl w:val="0"/>
          </w:rPr>
          <w:t xml:space="preserve">Ahmed study</w:t>
        </w:r>
      </w:hyperlink>
      <w:r w:rsidDel="00000000" w:rsidR="00000000" w:rsidRPr="00000000">
        <w:rPr>
          <w:rtl w:val="0"/>
        </w:rPr>
        <w:t xml:space="preserve">] or EU</w:t>
      </w:r>
      <w:r w:rsidDel="00000000" w:rsidR="00000000" w:rsidRPr="00000000">
        <w:rPr>
          <w:rtl w:val="0"/>
        </w:rPr>
        <w:t xml:space="preserve">RO-EWING99.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B3">
      <w:pPr>
        <w:ind w:left="0" w:firstLine="720"/>
        <w:rPr/>
      </w:pPr>
      <w:r w:rsidDel="00000000" w:rsidR="00000000" w:rsidRPr="00000000">
        <w:rPr>
          <w:rtl w:val="0"/>
        </w:rPr>
        <w:t xml:space="preserve">One dimensional tumor measurements appear inadequate, utilize volume instead [</w:t>
      </w:r>
      <w:hyperlink r:id="rId896">
        <w:r w:rsidDel="00000000" w:rsidR="00000000" w:rsidRPr="00000000">
          <w:rPr>
            <w:rtl w:val="0"/>
          </w:rPr>
          <w:t xml:space="preserve">Aghighi Radiology '16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B4">
      <w:pPr>
        <w:numPr>
          <w:ilvl w:val="1"/>
          <w:numId w:val="33"/>
        </w:numPr>
        <w:ind w:left="1440" w:hanging="360"/>
      </w:pPr>
      <w:r w:rsidDel="00000000" w:rsidR="00000000" w:rsidRPr="00000000">
        <w:rPr>
          <w:rtl w:val="0"/>
        </w:rPr>
        <w:t xml:space="preserve">518 pts. Localized or mets (23%). Local therapy at 9-15 weeks.</w:t>
      </w:r>
    </w:p>
    <w:p w:rsidR="00000000" w:rsidDel="00000000" w:rsidP="00000000" w:rsidRDefault="00000000" w:rsidRPr="00000000" w14:paraId="00000FB5">
      <w:pPr>
        <w:numPr>
          <w:ilvl w:val="2"/>
          <w:numId w:val="33"/>
        </w:numPr>
        <w:ind w:left="2160" w:hanging="360"/>
      </w:pPr>
      <w:r w:rsidDel="00000000" w:rsidR="00000000" w:rsidRPr="00000000">
        <w:rPr>
          <w:rtl w:val="0"/>
        </w:rPr>
        <w:t xml:space="preserve">Local therapy: 1/3 surgery, 1/3 RT (55.8 Gy), 1/5 got combined (50.4 Gy PORT for SM &lt; 5 mm).</w:t>
      </w:r>
    </w:p>
    <w:p w:rsidR="00000000" w:rsidDel="00000000" w:rsidP="00000000" w:rsidRDefault="00000000" w:rsidRPr="00000000" w14:paraId="00000FB6">
      <w:pPr>
        <w:numPr>
          <w:ilvl w:val="2"/>
          <w:numId w:val="33"/>
        </w:numPr>
        <w:ind w:left="2160" w:hanging="360"/>
      </w:pPr>
      <w:r w:rsidDel="00000000" w:rsidR="00000000" w:rsidRPr="00000000">
        <w:rPr>
          <w:rFonts w:ascii="Cardo" w:cs="Cardo" w:eastAsia="Cardo" w:hAnsi="Cardo"/>
          <w:rtl w:val="0"/>
        </w:rPr>
        <w:t xml:space="preserve">RT: Given with IE. GTV + 3 cm margin to 45 Gy→ postchemo 55.8 Gy.</w:t>
      </w:r>
    </w:p>
    <w:p w:rsidR="00000000" w:rsidDel="00000000" w:rsidP="00000000" w:rsidRDefault="00000000" w:rsidRPr="00000000" w14:paraId="00000FB7">
      <w:pPr>
        <w:numPr>
          <w:ilvl w:val="2"/>
          <w:numId w:val="33"/>
        </w:numPr>
        <w:ind w:left="2160" w:hanging="360"/>
      </w:pPr>
      <w:r w:rsidDel="00000000" w:rsidR="00000000" w:rsidRPr="00000000">
        <w:rPr>
          <w:rtl w:val="0"/>
        </w:rPr>
        <w:t xml:space="preserve">PORT: R1 to 45 (pre-chemo + 1 cm), T2 to 55.8 Gy.</w:t>
      </w:r>
    </w:p>
    <w:p w:rsidR="00000000" w:rsidDel="00000000" w:rsidP="00000000" w:rsidRDefault="00000000" w:rsidRPr="00000000" w14:paraId="00000FB8">
      <w:pPr>
        <w:numPr>
          <w:ilvl w:val="2"/>
          <w:numId w:val="33"/>
        </w:numPr>
        <w:ind w:left="2160" w:hanging="360"/>
      </w:pPr>
      <w:r w:rsidDel="00000000" w:rsidR="00000000" w:rsidRPr="00000000">
        <w:rPr>
          <w:rtl w:val="0"/>
        </w:rPr>
        <w:t xml:space="preserve">Second A = Actinomycin D.</w:t>
      </w:r>
      <w:r w:rsidDel="00000000" w:rsidR="00000000" w:rsidRPr="00000000">
        <w:rPr>
          <w:i w:val="1"/>
          <w:rtl w:val="0"/>
        </w:rPr>
        <w:t xml:space="preserve"> Significant to us? Hold the A's - Act D and Adriamycin - during RT.</w:t>
      </w:r>
    </w:p>
    <w:p w:rsidR="00000000" w:rsidDel="00000000" w:rsidP="00000000" w:rsidRDefault="00000000" w:rsidRPr="00000000" w14:paraId="00000FB9">
      <w:pPr>
        <w:numPr>
          <w:ilvl w:val="1"/>
          <w:numId w:val="33"/>
        </w:numPr>
        <w:ind w:left="1440" w:hanging="360"/>
      </w:pPr>
      <w:r w:rsidDel="00000000" w:rsidR="00000000" w:rsidRPr="00000000">
        <w:rPr>
          <w:rFonts w:ascii="Cardo" w:cs="Cardo" w:eastAsia="Cardo" w:hAnsi="Cardo"/>
          <w:rtl w:val="0"/>
        </w:rPr>
        <w:t xml:space="preserve">5y local failure 15→ 5%. </w:t>
      </w:r>
      <w:r w:rsidDel="00000000" w:rsidR="00000000" w:rsidRPr="00000000">
        <w:rPr>
          <w:i w:val="1"/>
          <w:rtl w:val="0"/>
        </w:rPr>
        <w:t xml:space="preserve">This is one of many studies demonstrating systemic therapy influences local control.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BA">
      <w:pPr>
        <w:numPr>
          <w:ilvl w:val="1"/>
          <w:numId w:val="33"/>
        </w:numPr>
        <w:ind w:left="1440" w:hanging="360"/>
      </w:pPr>
      <w:r w:rsidDel="00000000" w:rsidR="00000000" w:rsidRPr="00000000">
        <w:rPr>
          <w:rFonts w:ascii="Cardo" w:cs="Cardo" w:eastAsia="Cardo" w:hAnsi="Cardo"/>
          <w:rtl w:val="0"/>
        </w:rPr>
        <w:t xml:space="preserve">5y OS for localized disease 61→ 72%. 5y OS ~25% for metastatic disease.</w:t>
      </w:r>
    </w:p>
    <w:p w:rsidR="00000000" w:rsidDel="00000000" w:rsidP="00000000" w:rsidRDefault="00000000" w:rsidRPr="00000000" w14:paraId="00000FBB">
      <w:pPr>
        <w:numPr>
          <w:ilvl w:val="1"/>
          <w:numId w:val="33"/>
        </w:numPr>
        <w:ind w:left="1440" w:hanging="360"/>
      </w:pPr>
      <w:r w:rsidDel="00000000" w:rsidR="00000000" w:rsidRPr="00000000">
        <w:rPr>
          <w:rFonts w:ascii="Cardo" w:cs="Cardo" w:eastAsia="Cardo" w:hAnsi="Cardo"/>
          <w:rtl w:val="0"/>
        </w:rPr>
        <w:t xml:space="preserve">5y isolated LF for RT alone / surgery alone / both of ~9→ 5→ 2% (NS). </w:t>
      </w:r>
    </w:p>
    <w:p w:rsidR="00000000" w:rsidDel="00000000" w:rsidP="00000000" w:rsidRDefault="00000000" w:rsidRPr="00000000" w14:paraId="00000FBC">
      <w:pPr>
        <w:numPr>
          <w:ilvl w:val="1"/>
          <w:numId w:val="33"/>
        </w:numPr>
        <w:ind w:left="1440" w:hanging="360"/>
      </w:pPr>
      <w:r w:rsidDel="00000000" w:rsidR="00000000" w:rsidRPr="00000000">
        <w:rPr>
          <w:rFonts w:ascii="Gungsuh" w:cs="Gungsuh" w:eastAsia="Gungsuh" w:hAnsi="Gungsuh"/>
          <w:rtl w:val="0"/>
        </w:rPr>
        <w:t xml:space="preserve">Pelvis tumors, tumors ≥ 8 cm, and ≥ 18y associated with worse outcomes. </w:t>
      </w:r>
      <w:r w:rsidDel="00000000" w:rsidR="00000000" w:rsidRPr="00000000">
        <w:rPr>
          <w:rtl w:val="0"/>
        </w:rPr>
      </w:r>
    </w:p>
    <w:bookmarkStart w:colFirst="0" w:colLast="0" w:name="pwc0yzo9sncq" w:id="195"/>
    <w:bookmarkEnd w:id="195"/>
    <w:p w:rsidR="00000000" w:rsidDel="00000000" w:rsidP="00000000" w:rsidRDefault="00000000" w:rsidRPr="00000000" w14:paraId="00000FBD">
      <w:pPr>
        <w:numPr>
          <w:ilvl w:val="0"/>
          <w:numId w:val="33"/>
        </w:numPr>
        <w:ind w:left="720" w:hanging="360"/>
      </w:pPr>
      <w:r w:rsidDel="00000000" w:rsidR="00000000" w:rsidRPr="00000000">
        <w:rPr>
          <w:b w:val="1"/>
          <w:rtl w:val="0"/>
        </w:rPr>
        <w:t xml:space="preserve">CESS-86</w:t>
      </w:r>
      <w:r w:rsidDel="00000000" w:rsidR="00000000" w:rsidRPr="00000000">
        <w:rPr>
          <w:rtl w:val="0"/>
        </w:rPr>
        <w:t xml:space="preserve"> (1986-1991) [</w:t>
      </w:r>
      <w:hyperlink r:id="rId897">
        <w:r w:rsidDel="00000000" w:rsidR="00000000" w:rsidRPr="00000000">
          <w:rPr>
            <w:rtl w:val="0"/>
          </w:rPr>
          <w:t xml:space="preserve">Dunst IJROBP '95</w:t>
        </w:r>
      </w:hyperlink>
      <w:r w:rsidDel="00000000" w:rsidR="00000000" w:rsidRPr="00000000">
        <w:rPr>
          <w:rtl w:val="0"/>
        </w:rPr>
        <w:t xml:space="preserve">, </w:t>
      </w:r>
      <w:hyperlink r:id="rId898">
        <w:r w:rsidDel="00000000" w:rsidR="00000000" w:rsidRPr="00000000">
          <w:rPr>
            <w:rtl w:val="0"/>
          </w:rPr>
          <w:t xml:space="preserve">Paulussen JCO '01</w:t>
        </w:r>
      </w:hyperlink>
      <w:r w:rsidDel="00000000" w:rsidR="00000000" w:rsidRPr="00000000">
        <w:rPr>
          <w:rtl w:val="0"/>
        </w:rPr>
        <w:t xml:space="preserve">]:</w:t>
      </w:r>
      <w:r w:rsidDel="00000000" w:rsidR="00000000" w:rsidRPr="00000000">
        <w:rPr>
          <w:b w:val="1"/>
          <w:rtl w:val="0"/>
        </w:rPr>
        <w:t xml:space="preserve"> VACA if low risk </w:t>
      </w:r>
      <w:r w:rsidDel="00000000" w:rsidR="00000000" w:rsidRPr="00000000">
        <w:rPr>
          <w:rtl w:val="0"/>
        </w:rPr>
        <w:t xml:space="preserve">(&lt; 100 cc),</w:t>
      </w:r>
      <w:r w:rsidDel="00000000" w:rsidR="00000000" w:rsidRPr="00000000">
        <w:rPr>
          <w:b w:val="1"/>
          <w:rtl w:val="0"/>
        </w:rPr>
        <w:t xml:space="preserve"> VAIA if high risk </w:t>
      </w:r>
      <w:r w:rsidDel="00000000" w:rsidR="00000000" w:rsidRPr="00000000">
        <w:rPr>
          <w:rFonts w:ascii="Gungsuh" w:cs="Gungsuh" w:eastAsia="Gungsuh" w:hAnsi="Gungsuh"/>
          <w:rtl w:val="0"/>
        </w:rPr>
        <w:t xml:space="preserve">(≥ 100 cc).</w:t>
      </w:r>
    </w:p>
    <w:p w:rsidR="00000000" w:rsidDel="00000000" w:rsidP="00000000" w:rsidRDefault="00000000" w:rsidRPr="00000000" w14:paraId="00000FBE">
      <w:pPr>
        <w:ind w:left="720" w:firstLine="0"/>
        <w:rPr/>
      </w:pPr>
      <w:r w:rsidDel="00000000" w:rsidR="00000000" w:rsidRPr="00000000">
        <w:rPr>
          <w:rtl w:val="0"/>
        </w:rPr>
        <w:t xml:space="preserve">High risk patients appear to benefit from ifosfamide. ± 200 cc is likely a better size to risk-stratify upon, and histologic response (i.e., histologic response to NAC) appears to matter more than tumor size.</w:t>
      </w:r>
    </w:p>
    <w:p w:rsidR="00000000" w:rsidDel="00000000" w:rsidP="00000000" w:rsidRDefault="00000000" w:rsidRPr="00000000" w14:paraId="00000FBF">
      <w:pPr>
        <w:numPr>
          <w:ilvl w:val="1"/>
          <w:numId w:val="33"/>
        </w:numPr>
        <w:ind w:left="1440" w:hanging="360"/>
        <w:rPr/>
      </w:pPr>
      <w:r w:rsidDel="00000000" w:rsidR="00000000" w:rsidRPr="00000000">
        <w:rPr>
          <w:rtl w:val="0"/>
        </w:rPr>
        <w:t xml:space="preserve">301 patients. Localized Ewing's of bone, age 25 or less. Local therapy at 9 - 20 weeks. MFU 10y.</w:t>
      </w:r>
    </w:p>
    <w:p w:rsidR="00000000" w:rsidDel="00000000" w:rsidP="00000000" w:rsidRDefault="00000000" w:rsidRPr="00000000" w14:paraId="00000FC0">
      <w:pPr>
        <w:numPr>
          <w:ilvl w:val="2"/>
          <w:numId w:val="33"/>
        </w:numPr>
        <w:ind w:left="2160" w:hanging="360"/>
        <w:rPr>
          <w:u w:val="none"/>
        </w:rPr>
      </w:pPr>
      <w:r w:rsidDel="00000000" w:rsidR="00000000" w:rsidRPr="00000000">
        <w:rPr>
          <w:rtl w:val="0"/>
        </w:rPr>
        <w:t xml:space="preserve">Replaced cyclophosphamide for ifosfamide if high risk. </w:t>
      </w:r>
    </w:p>
    <w:p w:rsidR="00000000" w:rsidDel="00000000" w:rsidP="00000000" w:rsidRDefault="00000000" w:rsidRPr="00000000" w14:paraId="00000FC1">
      <w:pPr>
        <w:numPr>
          <w:ilvl w:val="2"/>
          <w:numId w:val="33"/>
        </w:numPr>
        <w:ind w:left="2160" w:hanging="360"/>
        <w:rPr>
          <w:u w:val="none"/>
        </w:rPr>
      </w:pPr>
      <w:r w:rsidDel="00000000" w:rsidR="00000000" w:rsidRPr="00000000">
        <w:rPr>
          <w:rFonts w:ascii="Cardo" w:cs="Cardo" w:eastAsia="Cardo" w:hAnsi="Cardo"/>
          <w:rtl w:val="0"/>
        </w:rPr>
        <w:t xml:space="preserve">RT: PORT to 45 Gy or definitive to 45→ 60 Gy (45 Gy + boost to post-chemotherapy volume).</w:t>
      </w:r>
    </w:p>
    <w:p w:rsidR="00000000" w:rsidDel="00000000" w:rsidP="00000000" w:rsidRDefault="00000000" w:rsidRPr="00000000" w14:paraId="00000FC2">
      <w:pPr>
        <w:numPr>
          <w:ilvl w:val="1"/>
          <w:numId w:val="33"/>
        </w:numPr>
        <w:ind w:left="1440" w:hanging="360"/>
        <w:rPr>
          <w:u w:val="none"/>
        </w:rPr>
      </w:pPr>
      <w:r w:rsidDel="00000000" w:rsidR="00000000" w:rsidRPr="00000000">
        <w:rPr>
          <w:rtl w:val="0"/>
        </w:rPr>
        <w:t xml:space="preserve">5y OS ~65%</w:t>
      </w:r>
    </w:p>
    <w:p w:rsidR="00000000" w:rsidDel="00000000" w:rsidP="00000000" w:rsidRDefault="00000000" w:rsidRPr="00000000" w14:paraId="00000FC3">
      <w:pPr>
        <w:numPr>
          <w:ilvl w:val="1"/>
          <w:numId w:val="33"/>
        </w:numPr>
        <w:ind w:left="1440" w:hanging="360"/>
      </w:pPr>
      <w:r w:rsidDel="00000000" w:rsidR="00000000" w:rsidRPr="00000000">
        <w:rPr>
          <w:rtl w:val="0"/>
        </w:rPr>
        <w:t xml:space="preserve">10y EFS ~52%. </w:t>
      </w:r>
      <w:r w:rsidDel="00000000" w:rsidR="00000000" w:rsidRPr="00000000">
        <w:rPr>
          <w:i w:val="1"/>
          <w:rtl w:val="0"/>
        </w:rPr>
        <w:t xml:space="preserve">There was no difference in EFS between "low risk" and "high risk" arms (i.e., ± 100 cc).</w:t>
      </w:r>
    </w:p>
    <w:p w:rsidR="00000000" w:rsidDel="00000000" w:rsidP="00000000" w:rsidRDefault="00000000" w:rsidRPr="00000000" w14:paraId="00000FC4">
      <w:pPr>
        <w:numPr>
          <w:ilvl w:val="1"/>
          <w:numId w:val="33"/>
        </w:numPr>
        <w:ind w:left="1440" w:hanging="360"/>
        <w:rPr/>
      </w:pPr>
      <w:r w:rsidDel="00000000" w:rsidR="00000000" w:rsidRPr="00000000">
        <w:rPr>
          <w:rFonts w:ascii="Cardo" w:cs="Cardo" w:eastAsia="Cardo" w:hAnsi="Cardo"/>
          <w:rtl w:val="0"/>
        </w:rPr>
        <w:t xml:space="preserve">10y EFS for ± 90% viable tumor cells of 38→ 64% (Table 3).</w:t>
      </w:r>
    </w:p>
    <w:p w:rsidR="00000000" w:rsidDel="00000000" w:rsidP="00000000" w:rsidRDefault="00000000" w:rsidRPr="00000000" w14:paraId="00000FC5">
      <w:pPr>
        <w:numPr>
          <w:ilvl w:val="1"/>
          <w:numId w:val="33"/>
        </w:numPr>
        <w:ind w:left="1440" w:hanging="360"/>
        <w:rPr>
          <w:u w:val="none"/>
        </w:rPr>
      </w:pPr>
      <w:r w:rsidDel="00000000" w:rsidR="00000000" w:rsidRPr="00000000">
        <w:rPr>
          <w:rFonts w:ascii="Cardo" w:cs="Cardo" w:eastAsia="Cardo" w:hAnsi="Cardo"/>
          <w:rtl w:val="0"/>
        </w:rPr>
        <w:t xml:space="preserve">10y EFS for ± 200 cc of 36→ 63% (Table 3).</w:t>
      </w:r>
    </w:p>
    <w:p w:rsidR="00000000" w:rsidDel="00000000" w:rsidP="00000000" w:rsidRDefault="00000000" w:rsidRPr="00000000" w14:paraId="00000FC6">
      <w:pPr>
        <w:numPr>
          <w:ilvl w:val="1"/>
          <w:numId w:val="33"/>
        </w:numPr>
        <w:ind w:left="1440" w:hanging="360"/>
        <w:rPr>
          <w:u w:val="none"/>
        </w:rPr>
      </w:pPr>
      <w:r w:rsidDel="00000000" w:rsidR="00000000" w:rsidRPr="00000000">
        <w:rPr>
          <w:rtl w:val="0"/>
        </w:rPr>
        <w:t xml:space="preserve">Metastatic relapse dominates, ranging from 24-52%. Patients with &gt;10% viable tumor cells fared the worst.</w:t>
      </w:r>
    </w:p>
    <w:p w:rsidR="00000000" w:rsidDel="00000000" w:rsidP="00000000" w:rsidRDefault="00000000" w:rsidRPr="00000000" w14:paraId="00000FC7">
      <w:pPr>
        <w:numPr>
          <w:ilvl w:val="1"/>
          <w:numId w:val="33"/>
        </w:numPr>
        <w:ind w:left="1440" w:hanging="360"/>
        <w:rPr/>
      </w:pPr>
      <w:r w:rsidDel="00000000" w:rsidR="00000000" w:rsidRPr="00000000">
        <w:rPr>
          <w:rtl w:val="0"/>
        </w:rPr>
        <w:t xml:space="preserve">On MVA, tumor volume &gt; 200 cc and poor histologic response had a negative impact on EFS.</w:t>
      </w:r>
      <w:r w:rsidDel="00000000" w:rsidR="00000000" w:rsidRPr="00000000">
        <w:rPr>
          <w:rtl w:val="0"/>
        </w:rPr>
      </w:r>
    </w:p>
    <w:p w:rsidR="00000000" w:rsidDel="00000000" w:rsidP="00000000" w:rsidRDefault="00000000" w:rsidRPr="00000000" w14:paraId="00000FC8">
      <w:pPr>
        <w:ind w:left="0" w:firstLine="0"/>
        <w:rPr/>
      </w:pPr>
      <w:r w:rsidDel="00000000" w:rsidR="00000000" w:rsidRPr="00000000">
        <w:rPr>
          <w:rtl w:val="0"/>
        </w:rPr>
      </w:r>
    </w:p>
    <w:p w:rsidR="00000000" w:rsidDel="00000000" w:rsidP="00000000" w:rsidRDefault="00000000" w:rsidRPr="00000000" w14:paraId="00000FC9">
      <w:pPr>
        <w:ind w:left="0" w:firstLine="0"/>
        <w:rPr>
          <w:b w:val="1"/>
        </w:rPr>
      </w:pPr>
      <w:hyperlink w:anchor="_vr99eqievr5k">
        <w:r w:rsidDel="00000000" w:rsidR="00000000" w:rsidRPr="00000000">
          <w:rPr>
            <w:b w:val="1"/>
            <w:rtl w:val="0"/>
          </w:rPr>
          <w:t xml:space="preserve">Modern Trials</w:t>
        </w:r>
      </w:hyperlink>
      <w:r w:rsidDel="00000000" w:rsidR="00000000" w:rsidRPr="00000000">
        <w:rPr>
          <w:rtl w:val="0"/>
        </w:rPr>
      </w:r>
    </w:p>
    <w:bookmarkStart w:colFirst="0" w:colLast="0" w:name="cw7zresksb94" w:id="196"/>
    <w:bookmarkEnd w:id="196"/>
    <w:p w:rsidR="00000000" w:rsidDel="00000000" w:rsidP="00000000" w:rsidRDefault="00000000" w:rsidRPr="00000000" w14:paraId="00000FCA">
      <w:pPr>
        <w:numPr>
          <w:ilvl w:val="0"/>
          <w:numId w:val="27"/>
        </w:numPr>
        <w:ind w:left="720" w:hanging="360"/>
      </w:pPr>
      <w:r w:rsidDel="00000000" w:rsidR="00000000" w:rsidRPr="00000000">
        <w:rPr>
          <w:b w:val="1"/>
          <w:rtl w:val="0"/>
        </w:rPr>
        <w:t xml:space="preserve">AEWS 0031 </w:t>
      </w:r>
      <w:r w:rsidDel="00000000" w:rsidR="00000000" w:rsidRPr="00000000">
        <w:rPr>
          <w:rtl w:val="0"/>
        </w:rPr>
        <w:t xml:space="preserve">(2001-2005) [</w:t>
      </w:r>
      <w:hyperlink r:id="rId899">
        <w:r w:rsidDel="00000000" w:rsidR="00000000" w:rsidRPr="00000000">
          <w:rPr>
            <w:rtl w:val="0"/>
          </w:rPr>
          <w:t xml:space="preserve">Womer JCO '12</w:t>
        </w:r>
      </w:hyperlink>
      <w:r w:rsidDel="00000000" w:rsidR="00000000" w:rsidRPr="00000000">
        <w:rPr>
          <w:rtl w:val="0"/>
        </w:rPr>
        <w:t xml:space="preserve">]: </w:t>
      </w:r>
      <w:r w:rsidDel="00000000" w:rsidR="00000000" w:rsidRPr="00000000">
        <w:rPr>
          <w:b w:val="1"/>
          <w:rtl w:val="0"/>
        </w:rPr>
        <w:t xml:space="preserve">VAC-IE q3w vs. q2w</w:t>
      </w:r>
      <w:r w:rsidDel="00000000" w:rsidR="00000000" w:rsidRPr="00000000">
        <w:rPr>
          <w:rtl w:val="0"/>
        </w:rPr>
        <w:t xml:space="preserve">. </w:t>
      </w:r>
    </w:p>
    <w:p w:rsidR="00000000" w:rsidDel="00000000" w:rsidP="00000000" w:rsidRDefault="00000000" w:rsidRPr="00000000" w14:paraId="00000FCB">
      <w:pPr>
        <w:ind w:left="720" w:firstLine="0"/>
        <w:rPr/>
      </w:pPr>
      <w:r w:rsidDel="00000000" w:rsidR="00000000" w:rsidRPr="00000000">
        <w:rPr>
          <w:rtl w:val="0"/>
        </w:rPr>
        <w:t xml:space="preserve">Standard of care for Ewing's is interval compression VAC-IE (q2w) due to EFS benefit. </w:t>
      </w:r>
    </w:p>
    <w:p w:rsidR="00000000" w:rsidDel="00000000" w:rsidP="00000000" w:rsidRDefault="00000000" w:rsidRPr="00000000" w14:paraId="00000FCC">
      <w:pPr>
        <w:ind w:left="720" w:firstLine="0"/>
        <w:rPr/>
      </w:pPr>
      <w:r w:rsidDel="00000000" w:rsidR="00000000" w:rsidRPr="00000000">
        <w:rPr>
          <w:rtl w:val="0"/>
        </w:rPr>
        <w:t xml:space="preserve">Modern OS and EFS numbers from this trial: 5y EFS ~75%, 5y OS ~85%. </w:t>
      </w:r>
    </w:p>
    <w:p w:rsidR="00000000" w:rsidDel="00000000" w:rsidP="00000000" w:rsidRDefault="00000000" w:rsidRPr="00000000" w14:paraId="00000FCD">
      <w:pPr>
        <w:ind w:left="720" w:firstLine="0"/>
        <w:rPr/>
      </w:pPr>
      <w:r w:rsidDel="00000000" w:rsidR="00000000" w:rsidRPr="00000000">
        <w:rPr>
          <w:rFonts w:ascii="Gungsuh" w:cs="Gungsuh" w:eastAsia="Gungsuh" w:hAnsi="Gungsuh"/>
          <w:rtl w:val="0"/>
        </w:rPr>
        <w:t xml:space="preserve">Patients aged ≥ 18 yo and those with pelvic tumors had the worst EFS and OS (Fig 3c/d).</w:t>
      </w:r>
    </w:p>
    <w:p w:rsidR="00000000" w:rsidDel="00000000" w:rsidP="00000000" w:rsidRDefault="00000000" w:rsidRPr="00000000" w14:paraId="00000FCE">
      <w:pPr>
        <w:numPr>
          <w:ilvl w:val="1"/>
          <w:numId w:val="27"/>
        </w:numPr>
        <w:ind w:left="1440" w:hanging="360"/>
      </w:pPr>
      <w:r w:rsidDel="00000000" w:rsidR="00000000" w:rsidRPr="00000000">
        <w:rPr>
          <w:rtl w:val="0"/>
        </w:rPr>
        <w:t xml:space="preserve">587 non-metastatic extradural Ewing's patients &lt; 50y of age. </w:t>
      </w:r>
    </w:p>
    <w:p w:rsidR="00000000" w:rsidDel="00000000" w:rsidP="00000000" w:rsidRDefault="00000000" w:rsidRPr="00000000" w14:paraId="00000FCF">
      <w:pPr>
        <w:numPr>
          <w:ilvl w:val="2"/>
          <w:numId w:val="27"/>
        </w:numPr>
        <w:ind w:left="2160" w:hanging="360"/>
      </w:pPr>
      <w:r w:rsidDel="00000000" w:rsidR="00000000" w:rsidRPr="00000000">
        <w:rPr>
          <w:rtl w:val="0"/>
        </w:rPr>
        <w:t xml:space="preserve">RT at 13 weeks: CTV1 pre-chemo GTV + 1.5 cm, CTV2 post-chemo GTV + 1 cm with concurrent VC/IE.</w:t>
      </w:r>
    </w:p>
    <w:p w:rsidR="00000000" w:rsidDel="00000000" w:rsidP="00000000" w:rsidRDefault="00000000" w:rsidRPr="00000000" w14:paraId="00000FD0">
      <w:pPr>
        <w:numPr>
          <w:ilvl w:val="2"/>
          <w:numId w:val="27"/>
        </w:numPr>
        <w:ind w:left="2160" w:hanging="360"/>
      </w:pPr>
      <w:r w:rsidDel="00000000" w:rsidR="00000000" w:rsidRPr="00000000">
        <w:rPr>
          <w:rtl w:val="0"/>
        </w:rPr>
        <w:t xml:space="preserve">LSS preferred, with 1 cm margin for bone, 0.5 cm for soft tissue, and 0.2 cm for fascia.</w:t>
      </w:r>
    </w:p>
    <w:p w:rsidR="00000000" w:rsidDel="00000000" w:rsidP="00000000" w:rsidRDefault="00000000" w:rsidRPr="00000000" w14:paraId="00000FD1">
      <w:pPr>
        <w:numPr>
          <w:ilvl w:val="1"/>
          <w:numId w:val="27"/>
        </w:numPr>
        <w:ind w:left="1440" w:hanging="360"/>
      </w:pPr>
      <w:r w:rsidDel="00000000" w:rsidR="00000000" w:rsidRPr="00000000">
        <w:rPr>
          <w:rFonts w:ascii="Cardo" w:cs="Cardo" w:eastAsia="Cardo" w:hAnsi="Cardo"/>
          <w:rtl w:val="0"/>
        </w:rPr>
        <w:t xml:space="preserve">5y OS ~77→ 83% (p=0.056). 10y OS 68→ 77%.</w:t>
      </w:r>
    </w:p>
    <w:p w:rsidR="00000000" w:rsidDel="00000000" w:rsidP="00000000" w:rsidRDefault="00000000" w:rsidRPr="00000000" w14:paraId="00000FD2">
      <w:pPr>
        <w:numPr>
          <w:ilvl w:val="1"/>
          <w:numId w:val="27"/>
        </w:numPr>
        <w:ind w:left="1440" w:hanging="360"/>
      </w:pPr>
      <w:r w:rsidDel="00000000" w:rsidR="00000000" w:rsidRPr="00000000">
        <w:rPr>
          <w:rFonts w:ascii="Cardo" w:cs="Cardo" w:eastAsia="Cardo" w:hAnsi="Cardo"/>
          <w:rtl w:val="0"/>
        </w:rPr>
        <w:t xml:space="preserve">5y EFS 65→ 73%, 10y EFS 60→ 70%.</w:t>
      </w:r>
    </w:p>
    <w:bookmarkStart w:colFirst="0" w:colLast="0" w:name="qiw6ss2t8oqi" w:id="197"/>
    <w:bookmarkEnd w:id="197"/>
    <w:p w:rsidR="00000000" w:rsidDel="00000000" w:rsidP="00000000" w:rsidRDefault="00000000" w:rsidRPr="00000000" w14:paraId="00000FD3">
      <w:pPr>
        <w:numPr>
          <w:ilvl w:val="0"/>
          <w:numId w:val="27"/>
        </w:numPr>
        <w:ind w:left="720" w:hanging="360"/>
      </w:pPr>
      <w:r w:rsidDel="00000000" w:rsidR="00000000" w:rsidRPr="00000000">
        <w:rPr>
          <w:b w:val="1"/>
          <w:rtl w:val="0"/>
        </w:rPr>
        <w:t xml:space="preserve">AEWS 1031</w:t>
      </w:r>
      <w:r w:rsidDel="00000000" w:rsidR="00000000" w:rsidRPr="00000000">
        <w:rPr>
          <w:rtl w:val="0"/>
        </w:rPr>
        <w:t xml:space="preserve"> [Pending]: </w:t>
      </w:r>
      <w:r w:rsidDel="00000000" w:rsidR="00000000" w:rsidRPr="00000000">
        <w:rPr>
          <w:b w:val="1"/>
          <w:rtl w:val="0"/>
        </w:rPr>
        <w:t xml:space="preserve">VAC-IE ± VTC</w:t>
      </w:r>
      <w:r w:rsidDel="00000000" w:rsidR="00000000" w:rsidRPr="00000000">
        <w:rPr>
          <w:rtl w:val="0"/>
        </w:rPr>
        <w:t xml:space="preserve">.</w:t>
      </w:r>
    </w:p>
    <w:p w:rsidR="00000000" w:rsidDel="00000000" w:rsidP="00000000" w:rsidRDefault="00000000" w:rsidRPr="00000000" w14:paraId="00000FD4">
      <w:pPr>
        <w:ind w:left="720" w:firstLine="0"/>
        <w:rPr/>
      </w:pPr>
      <w:r w:rsidDel="00000000" w:rsidR="00000000" w:rsidRPr="00000000">
        <w:rPr>
          <w:rtl w:val="0"/>
        </w:rPr>
        <w:t xml:space="preserve">Looking into histologic response as a prognostic factor for EFS.</w:t>
      </w:r>
    </w:p>
    <w:p w:rsidR="00000000" w:rsidDel="00000000" w:rsidP="00000000" w:rsidRDefault="00000000" w:rsidRPr="00000000" w14:paraId="00000FD5">
      <w:pPr>
        <w:ind w:left="720" w:firstLine="0"/>
        <w:rPr/>
      </w:pPr>
      <w:r w:rsidDel="00000000" w:rsidR="00000000" w:rsidRPr="00000000">
        <w:rPr>
          <w:rtl w:val="0"/>
        </w:rPr>
        <w:t xml:space="preserve">Allows for 36 Gy to be delivered preoperatively, but don't operate unless R0/R1 is likely as full dose with R2 disease. This same concept applies with Delayed Primary Excision (DPE) in Rhabdomyosarcoma - no DPE for RMS if R2 is expected. </w:t>
      </w:r>
      <w:hyperlink w:anchor="kix.cwg8nj2n0zj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D6">
      <w:pPr>
        <w:numPr>
          <w:ilvl w:val="1"/>
          <w:numId w:val="27"/>
        </w:numPr>
        <w:ind w:left="1440" w:hanging="360"/>
      </w:pPr>
      <w:r w:rsidDel="00000000" w:rsidR="00000000" w:rsidRPr="00000000">
        <w:rPr>
          <w:b w:val="1"/>
          <w:rtl w:val="0"/>
        </w:rPr>
        <w:t xml:space="preserve">Standard</w:t>
      </w:r>
      <w:r w:rsidDel="00000000" w:rsidR="00000000" w:rsidRPr="00000000">
        <w:rPr>
          <w:rtl w:val="0"/>
        </w:rPr>
        <w:t xml:space="preserve">: VDC alternating with IE for a total of 17 cycles (22w) with 6 cycles (12w) before local therapy.</w:t>
      </w:r>
    </w:p>
    <w:p w:rsidR="00000000" w:rsidDel="00000000" w:rsidP="00000000" w:rsidRDefault="00000000" w:rsidRPr="00000000" w14:paraId="00000FD7">
      <w:pPr>
        <w:numPr>
          <w:ilvl w:val="2"/>
          <w:numId w:val="27"/>
        </w:numPr>
        <w:ind w:left="2160" w:hanging="360"/>
      </w:pPr>
      <w:r w:rsidDel="00000000" w:rsidR="00000000" w:rsidRPr="00000000">
        <w:rPr>
          <w:rtl w:val="0"/>
        </w:rPr>
        <w:t xml:space="preserve">VDC: Vincristine, doxorubicin, cyclophosphamide.</w:t>
      </w:r>
    </w:p>
    <w:p w:rsidR="00000000" w:rsidDel="00000000" w:rsidP="00000000" w:rsidRDefault="00000000" w:rsidRPr="00000000" w14:paraId="00000FD8">
      <w:pPr>
        <w:numPr>
          <w:ilvl w:val="1"/>
          <w:numId w:val="27"/>
        </w:numPr>
        <w:ind w:left="1440" w:hanging="360"/>
      </w:pPr>
      <w:r w:rsidDel="00000000" w:rsidR="00000000" w:rsidRPr="00000000">
        <w:rPr>
          <w:b w:val="1"/>
          <w:rtl w:val="0"/>
        </w:rPr>
        <w:t xml:space="preserve">Experimental</w:t>
      </w:r>
      <w:r w:rsidDel="00000000" w:rsidR="00000000" w:rsidRPr="00000000">
        <w:rPr>
          <w:rtl w:val="0"/>
        </w:rPr>
        <w:t xml:space="preserve">: Adding VTC to standard therapy.</w:t>
      </w:r>
    </w:p>
    <w:p w:rsidR="00000000" w:rsidDel="00000000" w:rsidP="00000000" w:rsidRDefault="00000000" w:rsidRPr="00000000" w14:paraId="00000FD9">
      <w:pPr>
        <w:numPr>
          <w:ilvl w:val="2"/>
          <w:numId w:val="27"/>
        </w:numPr>
        <w:ind w:left="2160" w:hanging="360"/>
      </w:pPr>
      <w:r w:rsidDel="00000000" w:rsidR="00000000" w:rsidRPr="00000000">
        <w:rPr>
          <w:rtl w:val="0"/>
        </w:rPr>
        <w:t xml:space="preserve">VTC: Vincristine, Topotecan and cyclophosphamide.</w:t>
      </w:r>
    </w:p>
    <w:p w:rsidR="00000000" w:rsidDel="00000000" w:rsidP="00000000" w:rsidRDefault="00000000" w:rsidRPr="00000000" w14:paraId="00000FDA">
      <w:pPr>
        <w:numPr>
          <w:ilvl w:val="1"/>
          <w:numId w:val="27"/>
        </w:numPr>
        <w:ind w:left="1440" w:hanging="360"/>
      </w:pPr>
      <w:r w:rsidDel="00000000" w:rsidR="00000000" w:rsidRPr="00000000">
        <w:rPr>
          <w:rtl w:val="0"/>
        </w:rPr>
        <w:t xml:space="preserve">5y EFS 78%. </w:t>
      </w:r>
      <w:r w:rsidDel="00000000" w:rsidR="00000000" w:rsidRPr="00000000">
        <w:rPr>
          <w:i w:val="1"/>
          <w:rtl w:val="0"/>
        </w:rPr>
        <w:t xml:space="preserve">No difference in adding topotecan. Toxicity is similar. </w:t>
      </w:r>
    </w:p>
    <w:p w:rsidR="00000000" w:rsidDel="00000000" w:rsidP="00000000" w:rsidRDefault="00000000" w:rsidRPr="00000000" w14:paraId="00000FDB">
      <w:pPr>
        <w:numPr>
          <w:ilvl w:val="1"/>
          <w:numId w:val="27"/>
        </w:numPr>
        <w:ind w:left="1440" w:hanging="360"/>
      </w:pPr>
      <w:r w:rsidDel="00000000" w:rsidR="00000000" w:rsidRPr="00000000">
        <w:rPr>
          <w:rFonts w:ascii="Cardo" w:cs="Cardo" w:eastAsia="Cardo" w:hAnsi="Cardo"/>
          <w:rtl w:val="0"/>
        </w:rPr>
        <w:t xml:space="preserve">Allows RT alone, surgery alone, surgery + PORT or 36 Gy pre-op→ ± PORT.</w:t>
      </w:r>
    </w:p>
    <w:p w:rsidR="00000000" w:rsidDel="00000000" w:rsidP="00000000" w:rsidRDefault="00000000" w:rsidRPr="00000000" w14:paraId="00000FDC">
      <w:pPr>
        <w:numPr>
          <w:ilvl w:val="1"/>
          <w:numId w:val="27"/>
        </w:numPr>
        <w:ind w:left="1440" w:hanging="360"/>
        <w:rPr>
          <w:u w:val="none"/>
        </w:rPr>
      </w:pPr>
      <w:r w:rsidDel="00000000" w:rsidR="00000000" w:rsidRPr="00000000">
        <w:rPr>
          <w:rtl w:val="0"/>
        </w:rPr>
        <w:t xml:space="preserve">Deliver</w:t>
      </w:r>
      <w:r w:rsidDel="00000000" w:rsidR="00000000" w:rsidRPr="00000000">
        <w:rPr>
          <w:b w:val="1"/>
          <w:rtl w:val="0"/>
        </w:rPr>
        <w:t xml:space="preserve"> 45 Gy to pre-chemo volume</w:t>
      </w:r>
      <w:r w:rsidDel="00000000" w:rsidR="00000000" w:rsidRPr="00000000">
        <w:rPr>
          <w:rtl w:val="0"/>
        </w:rPr>
        <w:t xml:space="preserve"> + 1 cm.</w:t>
      </w:r>
    </w:p>
    <w:p w:rsidR="00000000" w:rsidDel="00000000" w:rsidP="00000000" w:rsidRDefault="00000000" w:rsidRPr="00000000" w14:paraId="00000FDD">
      <w:pPr>
        <w:numPr>
          <w:ilvl w:val="2"/>
          <w:numId w:val="27"/>
        </w:numPr>
        <w:ind w:left="2160" w:hanging="360"/>
      </w:pPr>
      <w:r w:rsidDel="00000000" w:rsidR="00000000" w:rsidRPr="00000000">
        <w:rPr>
          <w:rtl w:val="0"/>
        </w:rPr>
        <w:t xml:space="preserve">For VB lesions, deliver 45 Gy to the entire VB and 1 cm margin on pre-chemo GTV (stop at 50.4 Gy).</w:t>
      </w:r>
    </w:p>
    <w:p w:rsidR="00000000" w:rsidDel="00000000" w:rsidP="00000000" w:rsidRDefault="00000000" w:rsidRPr="00000000" w14:paraId="00000FDE">
      <w:pPr>
        <w:numPr>
          <w:ilvl w:val="2"/>
          <w:numId w:val="27"/>
        </w:numPr>
        <w:ind w:left="2160" w:hanging="360"/>
      </w:pPr>
      <w:r w:rsidDel="00000000" w:rsidR="00000000" w:rsidRPr="00000000">
        <w:rPr>
          <w:rtl w:val="0"/>
        </w:rPr>
        <w:t xml:space="preserve">For soft tissue CR to chemo or resected LN, deliver a full 50.4 Gy dose to pre-chemo volume and stop.</w:t>
      </w:r>
    </w:p>
    <w:p w:rsidR="00000000" w:rsidDel="00000000" w:rsidP="00000000" w:rsidRDefault="00000000" w:rsidRPr="00000000" w14:paraId="00000FDF">
      <w:pPr>
        <w:numPr>
          <w:ilvl w:val="1"/>
          <w:numId w:val="27"/>
        </w:numPr>
        <w:ind w:left="1440" w:hanging="360"/>
      </w:pPr>
      <w:r w:rsidDel="00000000" w:rsidR="00000000" w:rsidRPr="00000000">
        <w:rPr>
          <w:rtl w:val="0"/>
        </w:rPr>
        <w:t xml:space="preserve">Cone down </w:t>
      </w:r>
      <w:r w:rsidDel="00000000" w:rsidR="00000000" w:rsidRPr="00000000">
        <w:rPr>
          <w:b w:val="1"/>
          <w:rtl w:val="0"/>
        </w:rPr>
        <w:t xml:space="preserve">55.8 Gy to post-chemo soft tissue + pre-chemo bone</w:t>
      </w:r>
      <w:r w:rsidDel="00000000" w:rsidR="00000000" w:rsidRPr="00000000">
        <w:rPr>
          <w:rtl w:val="0"/>
        </w:rPr>
        <w:t xml:space="preserve"> + 1 cm. </w:t>
      </w:r>
    </w:p>
    <w:p w:rsidR="00000000" w:rsidDel="00000000" w:rsidP="00000000" w:rsidRDefault="00000000" w:rsidRPr="00000000" w14:paraId="00000FE0">
      <w:pPr>
        <w:numPr>
          <w:ilvl w:val="2"/>
          <w:numId w:val="27"/>
        </w:numPr>
        <w:ind w:left="2160" w:hanging="360"/>
        <w:rPr>
          <w:u w:val="none"/>
        </w:rPr>
      </w:pPr>
      <w:r w:rsidDel="00000000" w:rsidR="00000000" w:rsidRPr="00000000">
        <w:rPr>
          <w:rtl w:val="0"/>
        </w:rPr>
        <w:t xml:space="preserve">For VB, cone down 50.4 Gy to pre-chemo GTV + 0.5-1 cm. </w:t>
      </w:r>
    </w:p>
    <w:p w:rsidR="00000000" w:rsidDel="00000000" w:rsidP="00000000" w:rsidRDefault="00000000" w:rsidRPr="00000000" w14:paraId="00000FE1">
      <w:pPr>
        <w:numPr>
          <w:ilvl w:val="1"/>
          <w:numId w:val="27"/>
        </w:numPr>
        <w:ind w:left="1440" w:hanging="360"/>
        <w:rPr>
          <w:u w:val="none"/>
        </w:rPr>
      </w:pPr>
      <w:r w:rsidDel="00000000" w:rsidR="00000000" w:rsidRPr="00000000">
        <w:rPr>
          <w:b w:val="1"/>
          <w:rtl w:val="0"/>
        </w:rPr>
        <w:t xml:space="preserve">Preoperative 36 Gy</w:t>
      </w:r>
      <w:r w:rsidDel="00000000" w:rsidR="00000000" w:rsidRPr="00000000">
        <w:rPr>
          <w:rtl w:val="0"/>
        </w:rPr>
        <w:t xml:space="preserve"> to pre-chemo. Take R1 to 50.4/28 (depends on ± 90% necrosis), R2 pre-chemo to 55.8/31. </w:t>
      </w:r>
    </w:p>
    <w:p w:rsidR="00000000" w:rsidDel="00000000" w:rsidP="00000000" w:rsidRDefault="00000000" w:rsidRPr="00000000" w14:paraId="00000FE2">
      <w:pPr>
        <w:ind w:left="1440" w:firstLine="0"/>
        <w:rPr/>
      </w:pPr>
      <w:r w:rsidDel="00000000" w:rsidR="00000000" w:rsidRPr="00000000">
        <w:rPr>
          <w:rtl w:val="0"/>
        </w:rPr>
        <w:t xml:space="preserve">Macroscopic post-surgical to 55.8/31 after 45 Gy cone down; Microscopic post-surgical to 50.4/28.</w:t>
      </w:r>
    </w:p>
    <w:p w:rsidR="00000000" w:rsidDel="00000000" w:rsidP="00000000" w:rsidRDefault="00000000" w:rsidRPr="00000000" w14:paraId="00000FE3">
      <w:pPr>
        <w:ind w:left="720" w:firstLine="720"/>
        <w:rPr/>
      </w:pPr>
      <w:r w:rsidDel="00000000" w:rsidR="00000000" w:rsidRPr="00000000">
        <w:rPr>
          <w:rtl w:val="0"/>
        </w:rPr>
        <w:t xml:space="preserve">R1 disease volume depends on percent necrosis. If &lt; 90% necrosis, then RT volumes based on pre-chemo volume.</w:t>
      </w:r>
    </w:p>
    <w:p w:rsidR="00000000" w:rsidDel="00000000" w:rsidP="00000000" w:rsidRDefault="00000000" w:rsidRPr="00000000" w14:paraId="00000FE4">
      <w:pPr>
        <w:numPr>
          <w:ilvl w:val="2"/>
          <w:numId w:val="27"/>
        </w:numPr>
        <w:ind w:left="2160" w:hanging="360"/>
      </w:pPr>
      <w:r w:rsidDel="00000000" w:rsidR="00000000" w:rsidRPr="00000000">
        <w:rPr>
          <w:rtl w:val="0"/>
        </w:rPr>
        <w:t xml:space="preserve">Post-op R1: give 50.4 Gy to pre / post-chemo GTV if &lt; 90% / &gt; 90% necrosis.</w:t>
      </w:r>
    </w:p>
    <w:p w:rsidR="00000000" w:rsidDel="00000000" w:rsidP="00000000" w:rsidRDefault="00000000" w:rsidRPr="00000000" w14:paraId="00000FE5">
      <w:pPr>
        <w:numPr>
          <w:ilvl w:val="2"/>
          <w:numId w:val="27"/>
        </w:numPr>
        <w:ind w:left="2160" w:hanging="360"/>
        <w:rPr>
          <w:u w:val="none"/>
        </w:rPr>
      </w:pPr>
      <w:r w:rsidDel="00000000" w:rsidR="00000000" w:rsidRPr="00000000">
        <w:rPr>
          <w:rtl w:val="0"/>
        </w:rPr>
        <w:t xml:space="preserve">Post-op R2: give 45 Gy to pre-chemo volume and 55.8 Gy to post-chemo volume.</w:t>
      </w:r>
    </w:p>
    <w:p w:rsidR="00000000" w:rsidDel="00000000" w:rsidP="00000000" w:rsidRDefault="00000000" w:rsidRPr="00000000" w14:paraId="00000FE6">
      <w:pPr>
        <w:numPr>
          <w:ilvl w:val="0"/>
          <w:numId w:val="27"/>
        </w:numPr>
        <w:ind w:left="720" w:hanging="360"/>
      </w:pPr>
      <w:r w:rsidDel="00000000" w:rsidR="00000000" w:rsidRPr="00000000">
        <w:rPr>
          <w:b w:val="1"/>
          <w:rtl w:val="0"/>
        </w:rPr>
        <w:t xml:space="preserve">There are no randomized studies to guide local therapy</w:t>
      </w:r>
    </w:p>
    <w:p w:rsidR="00000000" w:rsidDel="00000000" w:rsidP="00000000" w:rsidRDefault="00000000" w:rsidRPr="00000000" w14:paraId="00000FE7">
      <w:pPr>
        <w:numPr>
          <w:ilvl w:val="1"/>
          <w:numId w:val="27"/>
        </w:numPr>
        <w:ind w:left="1440" w:hanging="360"/>
      </w:pPr>
      <w:r w:rsidDel="00000000" w:rsidR="00000000" w:rsidRPr="00000000">
        <w:rPr>
          <w:rtl w:val="0"/>
        </w:rPr>
        <w:t xml:space="preserve">Per AEWS 0031: LSS preferred, with 1 cm margin for bone, 0.5 cm for soft tissue, and 0.2 cm for fascia.</w:t>
      </w:r>
    </w:p>
    <w:p w:rsidR="00000000" w:rsidDel="00000000" w:rsidP="00000000" w:rsidRDefault="00000000" w:rsidRPr="00000000" w14:paraId="00000FE8">
      <w:pPr>
        <w:numPr>
          <w:ilvl w:val="1"/>
          <w:numId w:val="27"/>
        </w:numPr>
        <w:ind w:left="1440" w:hanging="360"/>
      </w:pPr>
      <w:r w:rsidDel="00000000" w:rsidR="00000000" w:rsidRPr="00000000">
        <w:rPr>
          <w:rtl w:val="0"/>
        </w:rPr>
        <w:t xml:space="preserve">Surgery preferred for expendable bones (Rib, distal clavicle, proximal fibula, body of scapula, iliac wing), pathologic fracture, or LE lesion in kiddos &lt; 10y.</w:t>
      </w:r>
    </w:p>
    <w:p w:rsidR="00000000" w:rsidDel="00000000" w:rsidP="00000000" w:rsidRDefault="00000000" w:rsidRPr="00000000" w14:paraId="00000FE9">
      <w:pPr>
        <w:rPr/>
      </w:pPr>
      <w:r w:rsidDel="00000000" w:rsidR="00000000" w:rsidRPr="00000000">
        <w:rPr>
          <w:rtl w:val="0"/>
        </w:rPr>
      </w:r>
    </w:p>
    <w:tbl>
      <w:tblPr>
        <w:tblStyle w:val="Table4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FEA">
            <w:pPr>
              <w:widowControl w:val="0"/>
              <w:rPr>
                <w:b w:val="1"/>
              </w:rPr>
            </w:pPr>
            <w:r w:rsidDel="00000000" w:rsidR="00000000" w:rsidRPr="00000000">
              <w:rPr>
                <w:b w:val="1"/>
                <w:rtl w:val="0"/>
              </w:rPr>
              <w:t xml:space="preserve">Ewing's sarcoma and patterns of relapse</w:t>
            </w:r>
          </w:p>
          <w:p w:rsidR="00000000" w:rsidDel="00000000" w:rsidP="00000000" w:rsidRDefault="00000000" w:rsidRPr="00000000" w14:paraId="00000FEB">
            <w:pPr>
              <w:numPr>
                <w:ilvl w:val="0"/>
                <w:numId w:val="51"/>
              </w:numPr>
              <w:ind w:left="720" w:hanging="360"/>
            </w:pPr>
            <w:r w:rsidDel="00000000" w:rsidR="00000000" w:rsidRPr="00000000">
              <w:rPr>
                <w:rtl w:val="0"/>
              </w:rPr>
              <w:t xml:space="preserve">There is a suggestion of nearly 50% LF after R0 resection and surgery alone for pts with &lt; 95% necrosis. </w:t>
            </w:r>
            <w:hyperlink w:anchor="ufmgjs21zfd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EC">
            <w:pPr>
              <w:numPr>
                <w:ilvl w:val="0"/>
                <w:numId w:val="51"/>
              </w:numPr>
              <w:ind w:left="720" w:hanging="360"/>
            </w:pPr>
            <w:r w:rsidDel="00000000" w:rsidR="00000000" w:rsidRPr="00000000">
              <w:rPr>
                <w:rtl w:val="0"/>
              </w:rPr>
              <w:t xml:space="preserve">Local recurrences appear to occur within 2-3y of local therapy. </w:t>
            </w:r>
          </w:p>
          <w:p w:rsidR="00000000" w:rsidDel="00000000" w:rsidP="00000000" w:rsidRDefault="00000000" w:rsidRPr="00000000" w14:paraId="00000FED">
            <w:pPr>
              <w:numPr>
                <w:ilvl w:val="0"/>
                <w:numId w:val="51"/>
              </w:numPr>
              <w:ind w:left="720" w:hanging="360"/>
            </w:pPr>
            <w:r w:rsidDel="00000000" w:rsidR="00000000" w:rsidRPr="00000000">
              <w:rPr>
                <w:rtl w:val="0"/>
              </w:rPr>
              <w:t xml:space="preserve">Initial recurrences are most commonly distant, while nearly half will have a component of local failure.</w:t>
            </w:r>
          </w:p>
        </w:tc>
      </w:tr>
    </w:tbl>
    <w:p w:rsidR="00000000" w:rsidDel="00000000" w:rsidP="00000000" w:rsidRDefault="00000000" w:rsidRPr="00000000" w14:paraId="00000FEE">
      <w:pPr>
        <w:rPr/>
      </w:pPr>
      <w:r w:rsidDel="00000000" w:rsidR="00000000" w:rsidRPr="00000000">
        <w:rPr>
          <w:rtl w:val="0"/>
        </w:rPr>
      </w:r>
    </w:p>
    <w:tbl>
      <w:tblPr>
        <w:tblStyle w:val="Table4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EF">
            <w:pPr>
              <w:widowControl w:val="0"/>
              <w:rPr/>
            </w:pPr>
            <w:r w:rsidDel="00000000" w:rsidR="00000000" w:rsidRPr="00000000">
              <w:rPr>
                <w:b w:val="1"/>
                <w:rtl w:val="0"/>
              </w:rPr>
              <w:t xml:space="preserve">Local Therapy for Ewing Sarcoma </w:t>
            </w:r>
            <w:r w:rsidDel="00000000" w:rsidR="00000000" w:rsidRPr="00000000">
              <w:rPr>
                <w:rtl w:val="0"/>
              </w:rPr>
              <w:t xml:space="preserve">[</w:t>
            </w:r>
            <w:hyperlink r:id="rId900">
              <w:r w:rsidDel="00000000" w:rsidR="00000000" w:rsidRPr="00000000">
                <w:rPr>
                  <w:rtl w:val="0"/>
                </w:rPr>
                <w:t xml:space="preserve">Ahmed COG '17</w:t>
              </w:r>
            </w:hyperlink>
            <w:r w:rsidDel="00000000" w:rsidR="00000000" w:rsidRPr="00000000">
              <w:rPr>
                <w:rtl w:val="0"/>
              </w:rPr>
              <w:t xml:space="preserve">]</w:t>
            </w:r>
          </w:p>
          <w:p w:rsidR="00000000" w:rsidDel="00000000" w:rsidP="00000000" w:rsidRDefault="00000000" w:rsidRPr="00000000" w14:paraId="00000FF0">
            <w:pPr>
              <w:widowControl w:val="0"/>
              <w:numPr>
                <w:ilvl w:val="0"/>
                <w:numId w:val="39"/>
              </w:numPr>
              <w:ind w:left="720" w:hanging="360"/>
            </w:pPr>
            <w:r w:rsidDel="00000000" w:rsidR="00000000" w:rsidRPr="00000000">
              <w:rPr>
                <w:rFonts w:ascii="Cardo" w:cs="Cardo" w:eastAsia="Cardo" w:hAnsi="Cardo"/>
                <w:rtl w:val="0"/>
              </w:rPr>
              <w:t xml:space="preserve">Current paradigm: Baseline eval→ Induction VDC/IE x6c→ primary tumor local therapy→ consolidation VDC/IE. </w:t>
            </w:r>
          </w:p>
          <w:p w:rsidR="00000000" w:rsidDel="00000000" w:rsidP="00000000" w:rsidRDefault="00000000" w:rsidRPr="00000000" w14:paraId="00000FF1">
            <w:pPr>
              <w:widowControl w:val="0"/>
              <w:numPr>
                <w:ilvl w:val="0"/>
                <w:numId w:val="39"/>
              </w:numPr>
              <w:ind w:left="720" w:hanging="360"/>
            </w:pPr>
            <w:r w:rsidDel="00000000" w:rsidR="00000000" w:rsidRPr="00000000">
              <w:rPr>
                <w:rtl w:val="0"/>
              </w:rPr>
              <w:t xml:space="preserve">5y OS 85%, 5y EFS 75%. </w:t>
            </w:r>
            <w:hyperlink w:anchor="cw7zresksb9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F2">
            <w:pPr>
              <w:widowControl w:val="0"/>
              <w:numPr>
                <w:ilvl w:val="0"/>
                <w:numId w:val="39"/>
              </w:numPr>
              <w:ind w:left="720" w:hanging="360"/>
            </w:pPr>
            <w:r w:rsidDel="00000000" w:rsidR="00000000" w:rsidRPr="00000000">
              <w:rPr>
                <w:rtl w:val="0"/>
              </w:rPr>
              <w:t xml:space="preserve">Without local therapy, 5y OS &lt; 30%. </w:t>
            </w:r>
          </w:p>
        </w:tc>
      </w:tr>
    </w:tbl>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pStyle w:val="Heading2"/>
        <w:rPr/>
      </w:pPr>
      <w:bookmarkStart w:colFirst="0" w:colLast="0" w:name="_xobjw0ll48jz" w:id="198"/>
      <w:bookmarkEnd w:id="198"/>
      <w:hyperlink w:anchor="_vr99eqievr5k">
        <w:r w:rsidDel="00000000" w:rsidR="00000000" w:rsidRPr="00000000">
          <w:rPr>
            <w:rtl w:val="0"/>
          </w:rPr>
          <w:t xml:space="preserve">Response and Local Control</w:t>
        </w:r>
      </w:hyperlink>
      <w:r w:rsidDel="00000000" w:rsidR="00000000" w:rsidRPr="00000000">
        <w:rPr>
          <w:rtl w:val="0"/>
        </w:rPr>
      </w:r>
    </w:p>
    <w:p w:rsidR="00000000" w:rsidDel="00000000" w:rsidP="00000000" w:rsidRDefault="00000000" w:rsidRPr="00000000" w14:paraId="00000FF5">
      <w:pPr>
        <w:rPr/>
      </w:pPr>
      <w:r w:rsidDel="00000000" w:rsidR="00000000" w:rsidRPr="00000000">
        <w:rPr>
          <w:rtl w:val="0"/>
        </w:rPr>
        <w:t xml:space="preserve">Prefer surgery if possible due to increased risk of secondary malignancies, unless increased morbidity with surgery (e.g., pelvic).</w:t>
      </w:r>
    </w:p>
    <w:p w:rsidR="00000000" w:rsidDel="00000000" w:rsidP="00000000" w:rsidRDefault="00000000" w:rsidRPr="00000000" w14:paraId="00000FF6">
      <w:pPr>
        <w:rPr/>
      </w:pPr>
      <w:r w:rsidDel="00000000" w:rsidR="00000000" w:rsidRPr="00000000">
        <w:rPr>
          <w:rtl w:val="0"/>
        </w:rPr>
        <w:t xml:space="preserve">Histologic response appears to influence local control more than tumor size [</w:t>
      </w:r>
      <w:hyperlink w:anchor="pwc0yzo9sncq">
        <w:r w:rsidDel="00000000" w:rsidR="00000000" w:rsidRPr="00000000">
          <w:rPr>
            <w:rtl w:val="0"/>
          </w:rPr>
          <w:t xml:space="preserve">CESS 86</w:t>
        </w:r>
      </w:hyperlink>
      <w:r w:rsidDel="00000000" w:rsidR="00000000" w:rsidRPr="00000000">
        <w:rPr>
          <w:rtl w:val="0"/>
        </w:rPr>
        <w:t xml:space="preserve">, </w:t>
      </w:r>
      <w:hyperlink w:anchor="ufmgjs21zfda">
        <w:r w:rsidDel="00000000" w:rsidR="00000000" w:rsidRPr="00000000">
          <w:rPr>
            <w:rtl w:val="0"/>
          </w:rPr>
          <w:t xml:space="preserve">MDACC</w:t>
        </w:r>
      </w:hyperlink>
      <w:r w:rsidDel="00000000" w:rsidR="00000000" w:rsidRPr="00000000">
        <w:rPr>
          <w:rtl w:val="0"/>
        </w:rPr>
        <w:t xml:space="preserve">], but cannot be directly compared as histologic response requires surgery and initial tumor size (or radiologic response &lt; 50% for smaller tumors) may influence local control if RT alone is delivered.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F7">
      <w:pPr>
        <w:numPr>
          <w:ilvl w:val="0"/>
          <w:numId w:val="87"/>
        </w:numPr>
        <w:ind w:left="720" w:hanging="360"/>
        <w:rPr>
          <w:u w:val="none"/>
        </w:rPr>
      </w:pPr>
      <w:r w:rsidDel="00000000" w:rsidR="00000000" w:rsidRPr="00000000">
        <w:rPr>
          <w:b w:val="1"/>
          <w:rtl w:val="0"/>
        </w:rPr>
        <w:t xml:space="preserve">Who cares which modality has the best LC! Many Med Oncs say "local control is no longer an issue in the modern era", as mostly systemic failures. However, it is important to identify patients at higher risk for relapse </w:t>
      </w:r>
      <w:r w:rsidDel="00000000" w:rsidR="00000000" w:rsidRPr="00000000">
        <w:rPr>
          <w:rFonts w:ascii="Gungsuh" w:cs="Gungsuh" w:eastAsia="Gungsuh" w:hAnsi="Gungsuh"/>
          <w:rtl w:val="0"/>
        </w:rPr>
        <w:t xml:space="preserve">(e.g., RT alone for non-surgical pelvis, poor response, or patients ≥ 18 yo). GPOH trials from 1980-1998 demonstrated 50% of patients will relapse, 72% within 2y after diagnosis. Systemic relapse is most common in lung [</w:t>
      </w:r>
      <w:hyperlink r:id="rId901">
        <w:r w:rsidDel="00000000" w:rsidR="00000000" w:rsidRPr="00000000">
          <w:rPr>
            <w:rtl w:val="0"/>
          </w:rPr>
          <w:t xml:space="preserve">Stahl Ped Blood Cancer '11]</w:t>
        </w:r>
      </w:hyperlink>
      <w:r w:rsidDel="00000000" w:rsidR="00000000" w:rsidRPr="00000000">
        <w:rPr>
          <w:rtl w:val="0"/>
        </w:rPr>
        <w:t xml:space="preserve">.</w:t>
      </w:r>
      <w:r w:rsidDel="00000000" w:rsidR="00000000" w:rsidRPr="00000000">
        <w:rPr>
          <w:rtl w:val="0"/>
        </w:rPr>
      </w:r>
    </w:p>
    <w:bookmarkStart w:colFirst="0" w:colLast="0" w:name="ufmgjs21zfda" w:id="199"/>
    <w:bookmarkEnd w:id="199"/>
    <w:p w:rsidR="00000000" w:rsidDel="00000000" w:rsidP="00000000" w:rsidRDefault="00000000" w:rsidRPr="00000000" w14:paraId="00000FF8">
      <w:pPr>
        <w:numPr>
          <w:ilvl w:val="0"/>
          <w:numId w:val="87"/>
        </w:numPr>
        <w:ind w:left="720" w:hanging="360"/>
      </w:pPr>
      <w:r w:rsidDel="00000000" w:rsidR="00000000" w:rsidRPr="00000000">
        <w:rPr>
          <w:b w:val="1"/>
          <w:rtl w:val="0"/>
        </w:rPr>
        <w:t xml:space="preserve">MDACC </w:t>
      </w:r>
      <w:r w:rsidDel="00000000" w:rsidR="00000000" w:rsidRPr="00000000">
        <w:rPr>
          <w:b w:val="1"/>
          <w:rtl w:val="0"/>
        </w:rPr>
        <w:t xml:space="preserve">Prognostic factors and patterns of relapse </w:t>
      </w:r>
      <w:r w:rsidDel="00000000" w:rsidR="00000000" w:rsidRPr="00000000">
        <w:rPr>
          <w:rtl w:val="0"/>
        </w:rPr>
        <w:t xml:space="preserve">[</w:t>
      </w:r>
      <w:hyperlink r:id="rId902">
        <w:r w:rsidDel="00000000" w:rsidR="00000000" w:rsidRPr="00000000">
          <w:rPr>
            <w:rtl w:val="0"/>
          </w:rPr>
          <w:t xml:space="preserve">Pan IJROBP '15</w:t>
        </w:r>
      </w:hyperlink>
      <w:r w:rsidDel="00000000" w:rsidR="00000000" w:rsidRPr="00000000">
        <w:rPr>
          <w:rtl w:val="0"/>
        </w:rPr>
        <w:t xml:space="preserve">]: </w:t>
      </w:r>
      <w:r w:rsidDel="00000000" w:rsidR="00000000" w:rsidRPr="00000000">
        <w:rPr>
          <w:rFonts w:ascii="Cardo" w:cs="Cardo" w:eastAsia="Cardo" w:hAnsi="Cardo"/>
          <w:b w:val="1"/>
          <w:rtl w:val="0"/>
        </w:rPr>
        <w:t xml:space="preserve">Chemo→ Surgery alone ± 95% necrosis</w:t>
      </w:r>
      <w:r w:rsidDel="00000000" w:rsidR="00000000" w:rsidRPr="00000000">
        <w:rPr>
          <w:rtl w:val="0"/>
        </w:rPr>
        <w:t xml:space="preserve">. </w:t>
        <w:br w:type="textWrapping"/>
        <w:t xml:space="preserve">There is a suggestion of nearly 50% LF after R0 resection and surgery alone for patients with &lt; 95% necrosis, while this becomes single digit LF after R0 resection and surgery alone if &gt; 95% necrosis. </w:t>
      </w:r>
    </w:p>
    <w:p w:rsidR="00000000" w:rsidDel="00000000" w:rsidP="00000000" w:rsidRDefault="00000000" w:rsidRPr="00000000" w14:paraId="00000FF9">
      <w:pPr>
        <w:ind w:left="720" w:firstLine="0"/>
        <w:rPr/>
      </w:pPr>
      <w:r w:rsidDel="00000000" w:rsidR="00000000" w:rsidRPr="00000000">
        <w:rPr>
          <w:rtl w:val="0"/>
        </w:rPr>
        <w:t xml:space="preserve">Should we be considering PORT for tumors with &lt; 95% necrosis? NCCN only says to consider RT for close margins, so PORT may be reasonable in this context, especially if close margins: 1 cm for bone, 0.5 cm for soft tissue, 0.2 cm for fascia.</w:t>
      </w:r>
    </w:p>
    <w:p w:rsidR="00000000" w:rsidDel="00000000" w:rsidP="00000000" w:rsidRDefault="00000000" w:rsidRPr="00000000" w14:paraId="00000FFA">
      <w:pPr>
        <w:numPr>
          <w:ilvl w:val="1"/>
          <w:numId w:val="87"/>
        </w:numPr>
        <w:ind w:left="1440" w:hanging="360"/>
      </w:pPr>
      <w:r w:rsidDel="00000000" w:rsidR="00000000" w:rsidRPr="00000000">
        <w:rPr>
          <w:rtl w:val="0"/>
        </w:rPr>
        <w:t xml:space="preserve">66 pts. 2000-2013. Median tumor volume reduction after chemo of 73%. At least PR in 40%. MFU 5.6y.</w:t>
      </w:r>
    </w:p>
    <w:p w:rsidR="00000000" w:rsidDel="00000000" w:rsidP="00000000" w:rsidRDefault="00000000" w:rsidRPr="00000000" w14:paraId="00000FFB">
      <w:pPr>
        <w:numPr>
          <w:ilvl w:val="1"/>
          <w:numId w:val="87"/>
        </w:numPr>
        <w:ind w:left="1440" w:hanging="360"/>
      </w:pPr>
      <w:r w:rsidDel="00000000" w:rsidR="00000000" w:rsidRPr="00000000">
        <w:rPr>
          <w:rFonts w:ascii="Gungsuh" w:cs="Gungsuh" w:eastAsia="Gungsuh" w:hAnsi="Gungsuh"/>
          <w:rtl w:val="0"/>
        </w:rPr>
        <w:t xml:space="preserve">Necrosis ≤ 95% or metastasis on presentation independently predicts for LC, PFS and OS.</w:t>
      </w:r>
    </w:p>
    <w:p w:rsidR="00000000" w:rsidDel="00000000" w:rsidP="00000000" w:rsidRDefault="00000000" w:rsidRPr="00000000" w14:paraId="00000FFC">
      <w:pPr>
        <w:numPr>
          <w:ilvl w:val="1"/>
          <w:numId w:val="87"/>
        </w:numPr>
        <w:ind w:left="1440" w:hanging="360"/>
      </w:pPr>
      <w:r w:rsidDel="00000000" w:rsidR="00000000" w:rsidRPr="00000000">
        <w:rPr>
          <w:rtl w:val="0"/>
        </w:rPr>
        <w:t xml:space="preserve">Of the 8 initial local-only relapses, 63% (n=5) were soon followed by DM. </w:t>
      </w:r>
    </w:p>
    <w:p w:rsidR="00000000" w:rsidDel="00000000" w:rsidP="00000000" w:rsidRDefault="00000000" w:rsidRPr="00000000" w14:paraId="00000FFD">
      <w:pPr>
        <w:numPr>
          <w:ilvl w:val="1"/>
          <w:numId w:val="87"/>
        </w:numPr>
        <w:ind w:left="1440" w:hanging="360"/>
      </w:pPr>
      <w:r w:rsidDel="00000000" w:rsidR="00000000" w:rsidRPr="00000000">
        <w:rPr>
          <w:rFonts w:ascii="Cardo" w:cs="Cardo" w:eastAsia="Cardo" w:hAnsi="Cardo"/>
          <w:rtl w:val="0"/>
        </w:rPr>
        <w:t xml:space="preserve">PFS HR for radiologic response / &gt; 95% necrosis of 2.2→ 3.0. </w:t>
      </w:r>
      <w:r w:rsidDel="00000000" w:rsidR="00000000" w:rsidRPr="00000000">
        <w:rPr>
          <w:i w:val="1"/>
          <w:rtl w:val="0"/>
        </w:rPr>
        <w:t xml:space="preserve">Percent necrosis matters more.</w:t>
      </w:r>
    </w:p>
    <w:p w:rsidR="00000000" w:rsidDel="00000000" w:rsidP="00000000" w:rsidRDefault="00000000" w:rsidRPr="00000000" w14:paraId="00000FFE">
      <w:pPr>
        <w:numPr>
          <w:ilvl w:val="1"/>
          <w:numId w:val="87"/>
        </w:numPr>
        <w:ind w:left="1440" w:hanging="360"/>
      </w:pPr>
      <w:r w:rsidDel="00000000" w:rsidR="00000000" w:rsidRPr="00000000">
        <w:rPr>
          <w:rFonts w:ascii="Cardo" w:cs="Cardo" w:eastAsia="Cardo" w:hAnsi="Cardo"/>
          <w:rtl w:val="0"/>
        </w:rPr>
        <w:t xml:space="preserve">2y LC for ± 95% necrosis of 56→ 91%. </w:t>
      </w:r>
    </w:p>
    <w:p w:rsidR="00000000" w:rsidDel="00000000" w:rsidP="00000000" w:rsidRDefault="00000000" w:rsidRPr="00000000" w14:paraId="00000FFF">
      <w:pPr>
        <w:numPr>
          <w:ilvl w:val="1"/>
          <w:numId w:val="87"/>
        </w:numPr>
        <w:ind w:left="1440" w:hanging="360"/>
      </w:pPr>
      <w:r w:rsidDel="00000000" w:rsidR="00000000" w:rsidRPr="00000000">
        <w:rPr>
          <w:rFonts w:ascii="Cardo" w:cs="Cardo" w:eastAsia="Cardo" w:hAnsi="Cardo"/>
          <w:rtl w:val="0"/>
        </w:rPr>
        <w:t xml:space="preserve">2y LC for non-metastatic disease on presentation for ± 95% necrosis of 62→ 97%. </w:t>
      </w:r>
    </w:p>
    <w:p w:rsidR="00000000" w:rsidDel="00000000" w:rsidP="00000000" w:rsidRDefault="00000000" w:rsidRPr="00000000" w14:paraId="00001000">
      <w:pPr>
        <w:numPr>
          <w:ilvl w:val="1"/>
          <w:numId w:val="87"/>
        </w:numPr>
        <w:ind w:left="1440" w:hanging="360"/>
      </w:pPr>
      <w:r w:rsidDel="00000000" w:rsidR="00000000" w:rsidRPr="00000000">
        <w:rPr>
          <w:rFonts w:ascii="Cardo" w:cs="Cardo" w:eastAsia="Cardo" w:hAnsi="Cardo"/>
          <w:rtl w:val="0"/>
        </w:rPr>
        <w:t xml:space="preserve">2y PFS for ± 95% necrosis of 36→ 74%. </w:t>
      </w:r>
      <w:r w:rsidDel="00000000" w:rsidR="00000000" w:rsidRPr="00000000">
        <w:rPr>
          <w:rtl w:val="0"/>
        </w:rPr>
      </w:r>
    </w:p>
    <w:p w:rsidR="00000000" w:rsidDel="00000000" w:rsidP="00000000" w:rsidRDefault="00000000" w:rsidRPr="00000000" w14:paraId="00001001">
      <w:pPr>
        <w:numPr>
          <w:ilvl w:val="1"/>
          <w:numId w:val="87"/>
        </w:numPr>
        <w:ind w:left="1440" w:hanging="360"/>
      </w:pPr>
      <w:r w:rsidDel="00000000" w:rsidR="00000000" w:rsidRPr="00000000">
        <w:rPr>
          <w:rFonts w:ascii="Cardo" w:cs="Cardo" w:eastAsia="Cardo" w:hAnsi="Cardo"/>
          <w:rtl w:val="0"/>
        </w:rPr>
        <w:t xml:space="preserve">5y OS for ± 95% necrosis of 48→ 76%. </w:t>
      </w:r>
      <w:r w:rsidDel="00000000" w:rsidR="00000000" w:rsidRPr="00000000">
        <w:rPr>
          <w:i w:val="1"/>
          <w:rtl w:val="0"/>
        </w:rPr>
        <w:t xml:space="preserve">Not significant on MVA. </w:t>
      </w:r>
    </w:p>
    <w:p w:rsidR="00000000" w:rsidDel="00000000" w:rsidP="00000000" w:rsidRDefault="00000000" w:rsidRPr="00000000" w14:paraId="00001002">
      <w:pPr>
        <w:numPr>
          <w:ilvl w:val="1"/>
          <w:numId w:val="87"/>
        </w:numPr>
        <w:ind w:left="1440" w:hanging="360"/>
      </w:pPr>
      <w:r w:rsidDel="00000000" w:rsidR="00000000" w:rsidRPr="00000000">
        <w:rPr>
          <w:rFonts w:ascii="Cardo" w:cs="Cardo" w:eastAsia="Cardo" w:hAnsi="Cardo"/>
          <w:rtl w:val="0"/>
        </w:rPr>
        <w:t xml:space="preserve">5y OS for ± metastasis on presentation of 11→ 74%. </w:t>
      </w:r>
      <w:r w:rsidDel="00000000" w:rsidR="00000000" w:rsidRPr="00000000">
        <w:rPr>
          <w:i w:val="1"/>
          <w:rtl w:val="0"/>
        </w:rPr>
        <w:t xml:space="preserve">Not significant on MVA. </w:t>
      </w:r>
    </w:p>
    <w:p w:rsidR="00000000" w:rsidDel="00000000" w:rsidP="00000000" w:rsidRDefault="00000000" w:rsidRPr="00000000" w14:paraId="00001003">
      <w:pPr>
        <w:numPr>
          <w:ilvl w:val="1"/>
          <w:numId w:val="87"/>
        </w:numPr>
        <w:ind w:left="1440" w:hanging="360"/>
      </w:pPr>
      <w:r w:rsidDel="00000000" w:rsidR="00000000" w:rsidRPr="00000000">
        <w:rPr>
          <w:rtl w:val="0"/>
        </w:rPr>
        <w:t xml:space="preserve">MTTR 0.7y. All but one LR event occurred within 2y of surgery.</w:t>
      </w:r>
    </w:p>
    <w:p w:rsidR="00000000" w:rsidDel="00000000" w:rsidP="00000000" w:rsidRDefault="00000000" w:rsidRPr="00000000" w14:paraId="00001004">
      <w:pPr>
        <w:numPr>
          <w:ilvl w:val="1"/>
          <w:numId w:val="87"/>
        </w:numPr>
        <w:ind w:left="1440" w:hanging="360"/>
      </w:pPr>
      <w:r w:rsidDel="00000000" w:rsidR="00000000" w:rsidRPr="00000000">
        <w:rPr>
          <w:rFonts w:ascii="Cardo" w:cs="Cardo" w:eastAsia="Cardo" w:hAnsi="Cardo"/>
          <w:rtl w:val="0"/>
        </w:rPr>
        <w:t xml:space="preserve">Initial recurrence (n=28) distant only / local only / distant + local of 57→ 28→ 14%.</w:t>
      </w:r>
    </w:p>
    <w:p w:rsidR="00000000" w:rsidDel="00000000" w:rsidP="00000000" w:rsidRDefault="00000000" w:rsidRPr="00000000" w14:paraId="00001005">
      <w:pPr>
        <w:numPr>
          <w:ilvl w:val="0"/>
          <w:numId w:val="87"/>
        </w:numPr>
        <w:ind w:left="720" w:hanging="360"/>
      </w:pPr>
      <w:r w:rsidDel="00000000" w:rsidR="00000000" w:rsidRPr="00000000">
        <w:rPr>
          <w:b w:val="1"/>
          <w:rtl w:val="0"/>
        </w:rPr>
        <w:t xml:space="preserve">Mayo Clinic LC and OS for Pelvic Tumors in the Modern Era </w:t>
      </w:r>
      <w:r w:rsidDel="00000000" w:rsidR="00000000" w:rsidRPr="00000000">
        <w:rPr>
          <w:rtl w:val="0"/>
        </w:rPr>
        <w:t xml:space="preserve">(1990-2012) [</w:t>
      </w:r>
      <w:hyperlink r:id="rId903">
        <w:r w:rsidDel="00000000" w:rsidR="00000000" w:rsidRPr="00000000">
          <w:rPr>
            <w:rtl w:val="0"/>
          </w:rPr>
          <w:t xml:space="preserve">Ahmed PBC '17]</w:t>
        </w:r>
      </w:hyperlink>
      <w:r w:rsidDel="00000000" w:rsidR="00000000" w:rsidRPr="00000000">
        <w:rPr>
          <w:rtl w:val="0"/>
        </w:rPr>
        <w:t xml:space="preserve">: Retro.</w:t>
      </w:r>
    </w:p>
    <w:p w:rsidR="00000000" w:rsidDel="00000000" w:rsidP="00000000" w:rsidRDefault="00000000" w:rsidRPr="00000000" w14:paraId="00001006">
      <w:pPr>
        <w:ind w:left="720" w:firstLine="0"/>
        <w:rPr/>
      </w:pPr>
      <w:r w:rsidDel="00000000" w:rsidR="00000000" w:rsidRPr="00000000">
        <w:rPr>
          <w:rtl w:val="0"/>
        </w:rPr>
        <w:t xml:space="preserve">Total local failure for pelvic tumors is problematic, and is around 20% in the modern era.</w:t>
      </w:r>
    </w:p>
    <w:p w:rsidR="00000000" w:rsidDel="00000000" w:rsidP="00000000" w:rsidRDefault="00000000" w:rsidRPr="00000000" w14:paraId="00001007">
      <w:pPr>
        <w:ind w:left="720" w:firstLine="0"/>
        <w:rPr/>
      </w:pPr>
      <w:r w:rsidDel="00000000" w:rsidR="00000000" w:rsidRPr="00000000">
        <w:rPr>
          <w:rtl w:val="0"/>
        </w:rPr>
        <w:t xml:space="preserve">Tumor size &gt; 8 cm did not correlate with LF, but were more likely associated with distant metastases. </w:t>
      </w:r>
    </w:p>
    <w:p w:rsidR="00000000" w:rsidDel="00000000" w:rsidP="00000000" w:rsidRDefault="00000000" w:rsidRPr="00000000" w14:paraId="00001008">
      <w:pPr>
        <w:numPr>
          <w:ilvl w:val="1"/>
          <w:numId w:val="87"/>
        </w:numPr>
        <w:ind w:left="1440" w:hanging="360"/>
      </w:pPr>
      <w:r w:rsidDel="00000000" w:rsidR="00000000" w:rsidRPr="00000000">
        <w:rPr>
          <w:rtl w:val="0"/>
        </w:rPr>
        <w:t xml:space="preserve">48 patients, half of whom were metastatic at diagnosis. </w:t>
      </w:r>
    </w:p>
    <w:p w:rsidR="00000000" w:rsidDel="00000000" w:rsidP="00000000" w:rsidRDefault="00000000" w:rsidRPr="00000000" w14:paraId="00001009">
      <w:pPr>
        <w:numPr>
          <w:ilvl w:val="2"/>
          <w:numId w:val="87"/>
        </w:numPr>
        <w:ind w:left="2160" w:hanging="360"/>
      </w:pPr>
      <w:r w:rsidDel="00000000" w:rsidR="00000000" w:rsidRPr="00000000">
        <w:rPr>
          <w:rtl w:val="0"/>
        </w:rPr>
        <w:t xml:space="preserve">Partial chemo response was defined as at least 64% decrease in volume per AEWS 1031. </w:t>
      </w:r>
      <w:hyperlink w:anchor="qiw6ss2t8oq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0A">
      <w:pPr>
        <w:numPr>
          <w:ilvl w:val="1"/>
          <w:numId w:val="87"/>
        </w:numPr>
        <w:ind w:left="1440" w:hanging="360"/>
      </w:pPr>
      <w:r w:rsidDel="00000000" w:rsidR="00000000" w:rsidRPr="00000000">
        <w:rPr>
          <w:rFonts w:ascii="Cardo" w:cs="Cardo" w:eastAsia="Cardo" w:hAnsi="Cardo"/>
          <w:rtl w:val="0"/>
        </w:rPr>
        <w:t xml:space="preserve">5y EFS / OS of 65→ 73%. </w:t>
      </w:r>
      <w:r w:rsidDel="00000000" w:rsidR="00000000" w:rsidRPr="00000000">
        <w:rPr>
          <w:rFonts w:ascii="Cardo" w:cs="Cardo" w:eastAsia="Cardo" w:hAnsi="Cardo"/>
          <w:i w:val="1"/>
          <w:rtl w:val="0"/>
        </w:rPr>
        <w:t xml:space="preserve">For other sites, 5y EFS / OS is typically ~75→ 85% with LF as low as 5%. </w:t>
      </w:r>
      <w:hyperlink w:anchor="cw7zresksb94">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100B">
      <w:pPr>
        <w:numPr>
          <w:ilvl w:val="1"/>
          <w:numId w:val="87"/>
        </w:numPr>
        <w:ind w:left="1440" w:hanging="360"/>
      </w:pPr>
      <w:r w:rsidDel="00000000" w:rsidR="00000000" w:rsidRPr="00000000">
        <w:rPr>
          <w:rFonts w:ascii="Cardo" w:cs="Cardo" w:eastAsia="Cardo" w:hAnsi="Cardo"/>
          <w:rtl w:val="0"/>
        </w:rPr>
        <w:t xml:space="preserve">LF for RT alone / surgery alone / both of ~26→ 13→ 0% (p=0.45). </w:t>
      </w:r>
      <w:r w:rsidDel="00000000" w:rsidR="00000000" w:rsidRPr="00000000">
        <w:rPr>
          <w:i w:val="1"/>
          <w:rtl w:val="0"/>
        </w:rPr>
        <w:t xml:space="preserve">All local failures were in-field.</w:t>
      </w:r>
    </w:p>
    <w:p w:rsidR="00000000" w:rsidDel="00000000" w:rsidP="00000000" w:rsidRDefault="00000000" w:rsidRPr="00000000" w14:paraId="0000100C">
      <w:pPr>
        <w:numPr>
          <w:ilvl w:val="1"/>
          <w:numId w:val="87"/>
        </w:numPr>
        <w:ind w:left="1440" w:hanging="360"/>
      </w:pPr>
      <w:r w:rsidDel="00000000" w:rsidR="00000000" w:rsidRPr="00000000">
        <w:rPr>
          <w:rFonts w:ascii="Cardo" w:cs="Cardo" w:eastAsia="Cardo" w:hAnsi="Cardo"/>
          <w:rtl w:val="0"/>
        </w:rPr>
        <w:t xml:space="preserve">Local recurrence for ± sacral involvement of ~12→ 36% (p=0.09).</w:t>
      </w:r>
    </w:p>
    <w:p w:rsidR="00000000" w:rsidDel="00000000" w:rsidP="00000000" w:rsidRDefault="00000000" w:rsidRPr="00000000" w14:paraId="0000100D">
      <w:pPr>
        <w:numPr>
          <w:ilvl w:val="1"/>
          <w:numId w:val="87"/>
        </w:numPr>
        <w:ind w:left="1440" w:hanging="360"/>
      </w:pPr>
      <w:r w:rsidDel="00000000" w:rsidR="00000000" w:rsidRPr="00000000">
        <w:rPr>
          <w:rFonts w:ascii="Cardo" w:cs="Cardo" w:eastAsia="Cardo" w:hAnsi="Cardo"/>
          <w:rtl w:val="0"/>
        </w:rPr>
        <w:t xml:space="preserve">Local recurrence for RT ± 56 Gy of ~28→ 17% (p=0.61).</w:t>
      </w:r>
    </w:p>
    <w:p w:rsidR="00000000" w:rsidDel="00000000" w:rsidP="00000000" w:rsidRDefault="00000000" w:rsidRPr="00000000" w14:paraId="0000100E">
      <w:pPr>
        <w:numPr>
          <w:ilvl w:val="1"/>
          <w:numId w:val="87"/>
        </w:numPr>
        <w:ind w:left="1440" w:hanging="360"/>
      </w:pPr>
      <w:r w:rsidDel="00000000" w:rsidR="00000000" w:rsidRPr="00000000">
        <w:rPr>
          <w:rFonts w:ascii="Cardo" w:cs="Cardo" w:eastAsia="Cardo" w:hAnsi="Cardo"/>
          <w:rtl w:val="0"/>
        </w:rPr>
        <w:t xml:space="preserve">Local recurrence for ± at least partial response to chemotherapy of ~36→ 13% (p=0.28). </w:t>
      </w:r>
    </w:p>
    <w:bookmarkStart w:colFirst="0" w:colLast="0" w:name="kix.x8gyf59w6m2v" w:id="200"/>
    <w:bookmarkEnd w:id="200"/>
    <w:p w:rsidR="00000000" w:rsidDel="00000000" w:rsidP="00000000" w:rsidRDefault="00000000" w:rsidRPr="00000000" w14:paraId="0000100F">
      <w:pPr>
        <w:numPr>
          <w:ilvl w:val="0"/>
          <w:numId w:val="87"/>
        </w:numPr>
        <w:ind w:left="720" w:hanging="360"/>
      </w:pPr>
      <w:r w:rsidDel="00000000" w:rsidR="00000000" w:rsidRPr="00000000">
        <w:rPr>
          <w:b w:val="1"/>
          <w:rtl w:val="0"/>
        </w:rPr>
        <w:t xml:space="preserve">Local control </w:t>
      </w:r>
      <w:r w:rsidDel="00000000" w:rsidR="00000000" w:rsidRPr="00000000">
        <w:rPr>
          <w:rtl w:val="0"/>
        </w:rPr>
        <w:t xml:space="preserve">[</w:t>
      </w:r>
      <w:hyperlink r:id="rId904">
        <w:r w:rsidDel="00000000" w:rsidR="00000000" w:rsidRPr="00000000">
          <w:rPr>
            <w:rtl w:val="0"/>
          </w:rPr>
          <w:t xml:space="preserve">Ahmed IJROBP '17</w:t>
        </w:r>
      </w:hyperlink>
      <w:r w:rsidDel="00000000" w:rsidR="00000000" w:rsidRPr="00000000">
        <w:rPr>
          <w:rtl w:val="0"/>
        </w:rPr>
        <w:t xml:space="preserve">, </w:t>
      </w:r>
      <w:hyperlink r:id="rId905">
        <w:r w:rsidDel="00000000" w:rsidR="00000000" w:rsidRPr="00000000">
          <w:rPr>
            <w:rtl w:val="0"/>
          </w:rPr>
          <w:t xml:space="preserve">Powerpoint</w:t>
        </w:r>
      </w:hyperlink>
      <w:r w:rsidDel="00000000" w:rsidR="00000000" w:rsidRPr="00000000">
        <w:rPr>
          <w:rtl w:val="0"/>
        </w:rPr>
        <w:t xml:space="preserve">]: Pooled analysis. </w:t>
      </w:r>
      <w:r w:rsidDel="00000000" w:rsidR="00000000" w:rsidRPr="00000000">
        <w:rPr>
          <w:b w:val="1"/>
          <w:rtl w:val="0"/>
        </w:rPr>
        <w:t xml:space="preserve">RT alone vs. Surgery + RT vs. Surgery</w:t>
      </w:r>
      <w:r w:rsidDel="00000000" w:rsidR="00000000" w:rsidRPr="00000000">
        <w:rPr>
          <w:rtl w:val="0"/>
        </w:rPr>
        <w:t xml:space="preserve">. </w:t>
        <w:br w:type="textWrapping"/>
        <w:t xml:space="preserve">Age &gt; 18y and RT alone (especially if pelvis or extremity tumors) were the only factors for LR on MVA (not size ± 8 cm). </w:t>
      </w:r>
    </w:p>
    <w:p w:rsidR="00000000" w:rsidDel="00000000" w:rsidP="00000000" w:rsidRDefault="00000000" w:rsidRPr="00000000" w14:paraId="00001010">
      <w:pPr>
        <w:ind w:left="720" w:firstLine="0"/>
        <w:rPr/>
      </w:pPr>
      <w:r w:rsidDel="00000000" w:rsidR="00000000" w:rsidRPr="00000000">
        <w:rPr>
          <w:rtl w:val="0"/>
        </w:rPr>
        <w:t xml:space="preserve">RT alone appears inferior for extremity and pelvis (Table 3), but these tumors are likely higher risk (Fig 2).</w:t>
      </w:r>
    </w:p>
    <w:p w:rsidR="00000000" w:rsidDel="00000000" w:rsidP="00000000" w:rsidRDefault="00000000" w:rsidRPr="00000000" w14:paraId="00001011">
      <w:pPr>
        <w:ind w:left="720" w:firstLine="0"/>
        <w:rPr/>
      </w:pPr>
      <w:r w:rsidDel="00000000" w:rsidR="00000000" w:rsidRPr="00000000">
        <w:rPr>
          <w:rtl w:val="0"/>
        </w:rPr>
        <w:t xml:space="preserve">RT is ~3x risk of higher failure (~6x for pelvis, ~4x for extremity). Adult ~2x higher risk. No association with tumor size.</w:t>
      </w:r>
    </w:p>
    <w:p w:rsidR="00000000" w:rsidDel="00000000" w:rsidP="00000000" w:rsidRDefault="00000000" w:rsidRPr="00000000" w14:paraId="00001012">
      <w:pPr>
        <w:numPr>
          <w:ilvl w:val="1"/>
          <w:numId w:val="87"/>
        </w:numPr>
        <w:ind w:left="1440" w:hanging="360"/>
      </w:pPr>
      <w:r w:rsidDel="00000000" w:rsidR="00000000" w:rsidRPr="00000000">
        <w:rPr>
          <w:rtl w:val="0"/>
        </w:rPr>
        <w:t xml:space="preserve">956 patients. Pooled analysis of INT0091, INT0154, AEWS 0031.</w:t>
      </w:r>
    </w:p>
    <w:p w:rsidR="00000000" w:rsidDel="00000000" w:rsidP="00000000" w:rsidRDefault="00000000" w:rsidRPr="00000000" w14:paraId="00001013">
      <w:pPr>
        <w:numPr>
          <w:ilvl w:val="2"/>
          <w:numId w:val="87"/>
        </w:numPr>
        <w:ind w:left="2160" w:hanging="360"/>
        <w:rPr>
          <w:u w:val="none"/>
        </w:rPr>
      </w:pPr>
      <w:r w:rsidDel="00000000" w:rsidR="00000000" w:rsidRPr="00000000">
        <w:rPr>
          <w:rtl w:val="0"/>
        </w:rPr>
        <w:t xml:space="preserve">Half of patients received RT only for pelvis, while over half received RT only for spine. RT only was given to less than 20% of patients with extremity, axial non-spine, and extraskeletal (Table 1).</w:t>
      </w:r>
    </w:p>
    <w:p w:rsidR="00000000" w:rsidDel="00000000" w:rsidP="00000000" w:rsidRDefault="00000000" w:rsidRPr="00000000" w14:paraId="00001014">
      <w:pPr>
        <w:numPr>
          <w:ilvl w:val="2"/>
          <w:numId w:val="87"/>
        </w:numPr>
        <w:ind w:left="2160" w:hanging="360"/>
        <w:rPr>
          <w:u w:val="none"/>
        </w:rPr>
      </w:pPr>
      <w:r w:rsidDel="00000000" w:rsidR="00000000" w:rsidRPr="00000000">
        <w:rPr>
          <w:rtl w:val="0"/>
        </w:rPr>
        <w:t xml:space="preserve">Surgery alone was commonly performed for extremity tumors (Table 1). </w:t>
      </w:r>
    </w:p>
    <w:p w:rsidR="00000000" w:rsidDel="00000000" w:rsidP="00000000" w:rsidRDefault="00000000" w:rsidRPr="00000000" w14:paraId="00001015">
      <w:pPr>
        <w:numPr>
          <w:ilvl w:val="1"/>
          <w:numId w:val="87"/>
        </w:numPr>
        <w:ind w:left="1440" w:hanging="360"/>
      </w:pPr>
      <w:r w:rsidDel="00000000" w:rsidR="00000000" w:rsidRPr="00000000">
        <w:rPr>
          <w:rtl w:val="0"/>
        </w:rPr>
        <w:t xml:space="preserve">5y LF 7%. </w:t>
      </w:r>
    </w:p>
    <w:p w:rsidR="00000000" w:rsidDel="00000000" w:rsidP="00000000" w:rsidRDefault="00000000" w:rsidRPr="00000000" w14:paraId="00001016">
      <w:pPr>
        <w:numPr>
          <w:ilvl w:val="1"/>
          <w:numId w:val="87"/>
        </w:numPr>
        <w:ind w:left="1440" w:hanging="360"/>
      </w:pPr>
      <w:r w:rsidDel="00000000" w:rsidR="00000000" w:rsidRPr="00000000">
        <w:rPr>
          <w:rFonts w:ascii="Cardo" w:cs="Cardo" w:eastAsia="Cardo" w:hAnsi="Cardo"/>
          <w:rtl w:val="0"/>
        </w:rPr>
        <w:t xml:space="preserve">5y LF of 15→ 7→ 4%. </w:t>
      </w:r>
    </w:p>
    <w:p w:rsidR="00000000" w:rsidDel="00000000" w:rsidP="00000000" w:rsidRDefault="00000000" w:rsidRPr="00000000" w14:paraId="00001017">
      <w:pPr>
        <w:numPr>
          <w:ilvl w:val="1"/>
          <w:numId w:val="87"/>
        </w:numPr>
        <w:ind w:left="1440" w:hanging="360"/>
      </w:pPr>
      <w:r w:rsidDel="00000000" w:rsidR="00000000" w:rsidRPr="00000000">
        <w:rPr>
          <w:rFonts w:ascii="Cardo" w:cs="Cardo" w:eastAsia="Cardo" w:hAnsi="Cardo"/>
          <w:rtl w:val="0"/>
        </w:rPr>
        <w:t xml:space="preserve">LF for spine / axial non-spine / extremity / extraskeletal / pelvis of 4→ 5→ 5→ 9→ 13%.</w:t>
      </w:r>
    </w:p>
    <w:p w:rsidR="00000000" w:rsidDel="00000000" w:rsidP="00000000" w:rsidRDefault="00000000" w:rsidRPr="00000000" w14:paraId="00001018">
      <w:pPr>
        <w:numPr>
          <w:ilvl w:val="1"/>
          <w:numId w:val="87"/>
        </w:numPr>
        <w:ind w:left="1440" w:hanging="360"/>
      </w:pPr>
      <w:r w:rsidDel="00000000" w:rsidR="00000000" w:rsidRPr="00000000">
        <w:rPr>
          <w:rFonts w:ascii="Cardo" w:cs="Cardo" w:eastAsia="Cardo" w:hAnsi="Cardo"/>
          <w:rtl w:val="0"/>
        </w:rPr>
        <w:t xml:space="preserve">LF for RT alone in extremity / pelvis of 15→ 22%, while ~4% in either site for surgery alone.</w:t>
      </w:r>
    </w:p>
    <w:p w:rsidR="00000000" w:rsidDel="00000000" w:rsidP="00000000" w:rsidRDefault="00000000" w:rsidRPr="00000000" w14:paraId="00001019">
      <w:pPr>
        <w:numPr>
          <w:ilvl w:val="1"/>
          <w:numId w:val="87"/>
        </w:numPr>
        <w:ind w:left="1440" w:hanging="360"/>
      </w:pPr>
      <w:r w:rsidDel="00000000" w:rsidR="00000000" w:rsidRPr="00000000">
        <w:rPr>
          <w:rFonts w:ascii="Cardo" w:cs="Cardo" w:eastAsia="Cardo" w:hAnsi="Cardo"/>
          <w:rtl w:val="0"/>
        </w:rPr>
        <w:t xml:space="preserve">LF for ± 18y of 7→ 12%. </w:t>
      </w:r>
    </w:p>
    <w:p w:rsidR="00000000" w:rsidDel="00000000" w:rsidP="00000000" w:rsidRDefault="00000000" w:rsidRPr="00000000" w14:paraId="0000101A">
      <w:pPr>
        <w:numPr>
          <w:ilvl w:val="1"/>
          <w:numId w:val="87"/>
        </w:numPr>
        <w:ind w:left="1440" w:hanging="360"/>
        <w:rPr>
          <w:u w:val="none"/>
        </w:rPr>
      </w:pPr>
      <w:r w:rsidDel="00000000" w:rsidR="00000000" w:rsidRPr="00000000">
        <w:rPr>
          <w:rFonts w:ascii="Cardo" w:cs="Cardo" w:eastAsia="Cardo" w:hAnsi="Cardo"/>
          <w:rtl w:val="0"/>
        </w:rPr>
        <w:t xml:space="preserve">Tumor size ± 8 cm was available in 40% of patients and did not correlate with local failure incidence, but was associated with 8% more failure for patients receiving RT alone from ~12→ 20% (~5% if surgery ± RT). </w:t>
      </w:r>
    </w:p>
    <w:p w:rsidR="00000000" w:rsidDel="00000000" w:rsidP="00000000" w:rsidRDefault="00000000" w:rsidRPr="00000000" w14:paraId="0000101B">
      <w:pPr>
        <w:numPr>
          <w:ilvl w:val="1"/>
          <w:numId w:val="87"/>
        </w:numPr>
        <w:ind w:left="1440" w:hanging="360"/>
      </w:pPr>
      <w:r w:rsidDel="00000000" w:rsidR="00000000" w:rsidRPr="00000000">
        <w:rPr>
          <w:rtl w:val="0"/>
        </w:rPr>
        <w:t xml:space="preserve">Cumulative incidence of local failure appears to plateau around 3y.</w:t>
      </w:r>
    </w:p>
    <w:bookmarkStart w:colFirst="0" w:colLast="0" w:name="w7gqjsu8zwp0" w:id="201"/>
    <w:bookmarkEnd w:id="201"/>
    <w:p w:rsidR="00000000" w:rsidDel="00000000" w:rsidP="00000000" w:rsidRDefault="00000000" w:rsidRPr="00000000" w14:paraId="0000101C">
      <w:pPr>
        <w:numPr>
          <w:ilvl w:val="0"/>
          <w:numId w:val="87"/>
        </w:numPr>
        <w:ind w:left="720" w:hanging="360"/>
      </w:pPr>
      <w:r w:rsidDel="00000000" w:rsidR="00000000" w:rsidRPr="00000000">
        <w:rPr>
          <w:b w:val="1"/>
          <w:rtl w:val="0"/>
        </w:rPr>
        <w:t xml:space="preserve">French EW93</w:t>
      </w:r>
      <w:r w:rsidDel="00000000" w:rsidR="00000000" w:rsidRPr="00000000">
        <w:rPr>
          <w:rtl w:val="0"/>
        </w:rPr>
        <w:t xml:space="preserve"> (1993-1999)</w:t>
      </w:r>
      <w:r w:rsidDel="00000000" w:rsidR="00000000" w:rsidRPr="00000000">
        <w:rPr>
          <w:rtl w:val="0"/>
        </w:rPr>
        <w:t xml:space="preserve"> [</w:t>
      </w:r>
      <w:hyperlink r:id="rId906">
        <w:r w:rsidDel="00000000" w:rsidR="00000000" w:rsidRPr="00000000">
          <w:rPr>
            <w:rtl w:val="0"/>
          </w:rPr>
          <w:t xml:space="preserve">Gaspar EJC '12</w:t>
        </w:r>
      </w:hyperlink>
      <w:r w:rsidDel="00000000" w:rsidR="00000000" w:rsidRPr="00000000">
        <w:rPr>
          <w:rtl w:val="0"/>
        </w:rPr>
        <w:t xml:space="preserve">]: S</w:t>
      </w:r>
      <w:r w:rsidDel="00000000" w:rsidR="00000000" w:rsidRPr="00000000">
        <w:rPr>
          <w:rtl w:val="0"/>
        </w:rPr>
        <w:t xml:space="preserve">chema based on percent viability (surgical) or initial size and response (RT).</w:t>
      </w:r>
    </w:p>
    <w:p w:rsidR="00000000" w:rsidDel="00000000" w:rsidP="00000000" w:rsidRDefault="00000000" w:rsidRPr="00000000" w14:paraId="0000101D">
      <w:pPr>
        <w:ind w:left="720" w:firstLine="0"/>
        <w:rPr>
          <w:vertAlign w:val="superscript"/>
        </w:rPr>
      </w:pPr>
      <w:r w:rsidDel="00000000" w:rsidR="00000000" w:rsidRPr="00000000">
        <w:rPr>
          <w:rtl w:val="0"/>
        </w:rPr>
        <w:t xml:space="preserve">BuMel chemo escalation appears to benefit patients with a large proportion of tumor cells after NAC (Fig 3b).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1E">
      <w:pPr>
        <w:ind w:left="720" w:firstLine="0"/>
        <w:rPr/>
      </w:pPr>
      <w:r w:rsidDel="00000000" w:rsidR="00000000" w:rsidRPr="00000000">
        <w:rPr>
          <w:rtl w:val="0"/>
        </w:rPr>
        <w:t xml:space="preserve">This trial suggested ± 200 cc to have more prognostic implications than ± 100 cc.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1F">
      <w:pPr>
        <w:numPr>
          <w:ilvl w:val="1"/>
          <w:numId w:val="87"/>
        </w:numPr>
        <w:ind w:left="1440" w:hanging="360"/>
        <w:rPr>
          <w:u w:val="none"/>
        </w:rPr>
      </w:pPr>
      <w:r w:rsidDel="00000000" w:rsidR="00000000" w:rsidRPr="00000000">
        <w:rPr>
          <w:rtl w:val="0"/>
        </w:rPr>
        <w:t xml:space="preserve">214 patients. IE added to induction cyclophosphamide and doxorubicin if tumor regression &lt; 50%. </w:t>
      </w:r>
    </w:p>
    <w:p w:rsidR="00000000" w:rsidDel="00000000" w:rsidP="00000000" w:rsidRDefault="00000000" w:rsidRPr="00000000" w14:paraId="00001020">
      <w:pPr>
        <w:numPr>
          <w:ilvl w:val="2"/>
          <w:numId w:val="87"/>
        </w:numPr>
        <w:ind w:left="2160" w:hanging="360"/>
        <w:rPr>
          <w:u w:val="none"/>
        </w:rPr>
      </w:pPr>
      <w:r w:rsidDel="00000000" w:rsidR="00000000" w:rsidRPr="00000000">
        <w:rPr>
          <w:rFonts w:ascii="Cardo" w:cs="Cardo" w:eastAsia="Cardo" w:hAnsi="Cardo"/>
          <w:rtl w:val="0"/>
        </w:rPr>
        <w:t xml:space="preserve">RT: None if CR and viable cells &lt; 5%. R2 or unresectable 50→ 60-65 Gy to bony/residual tumor.</w:t>
      </w:r>
    </w:p>
    <w:p w:rsidR="00000000" w:rsidDel="00000000" w:rsidP="00000000" w:rsidRDefault="00000000" w:rsidRPr="00000000" w14:paraId="00001021">
      <w:pPr>
        <w:numPr>
          <w:ilvl w:val="2"/>
          <w:numId w:val="87"/>
        </w:numPr>
        <w:ind w:left="2160" w:hanging="360"/>
        <w:rPr>
          <w:u w:val="none"/>
        </w:rPr>
      </w:pPr>
      <w:r w:rsidDel="00000000" w:rsidR="00000000" w:rsidRPr="00000000">
        <w:rPr>
          <w:rFonts w:ascii="Gungsuh" w:cs="Gungsuh" w:eastAsia="Gungsuh" w:hAnsi="Gungsuh"/>
          <w:rtl w:val="0"/>
        </w:rPr>
        <w:t xml:space="preserve">After surgery: LR (&lt; 5 % viable cells), IR (5-29% viable cells) and HR (≥ 30% viable cells).</w:t>
      </w:r>
    </w:p>
    <w:p w:rsidR="00000000" w:rsidDel="00000000" w:rsidP="00000000" w:rsidRDefault="00000000" w:rsidRPr="00000000" w14:paraId="00001022">
      <w:pPr>
        <w:numPr>
          <w:ilvl w:val="2"/>
          <w:numId w:val="87"/>
        </w:numPr>
        <w:ind w:left="2160" w:hanging="360"/>
        <w:rPr>
          <w:u w:val="none"/>
        </w:rPr>
      </w:pPr>
      <w:r w:rsidDel="00000000" w:rsidR="00000000" w:rsidRPr="00000000">
        <w:rPr>
          <w:rtl w:val="0"/>
        </w:rPr>
        <w:t xml:space="preserve">Unresectable: LR (Responders and ITV &lt; 100 cc), IR (Responders and ITV &gt; 100 cc), Non-responders (reduction of tumor volume &lt; 50%).</w:t>
      </w:r>
    </w:p>
    <w:p w:rsidR="00000000" w:rsidDel="00000000" w:rsidP="00000000" w:rsidRDefault="00000000" w:rsidRPr="00000000" w14:paraId="00001023">
      <w:pPr>
        <w:numPr>
          <w:ilvl w:val="2"/>
          <w:numId w:val="87"/>
        </w:numPr>
        <w:ind w:left="2160" w:hanging="360"/>
        <w:rPr>
          <w:u w:val="none"/>
        </w:rPr>
      </w:pPr>
      <w:r w:rsidDel="00000000" w:rsidR="00000000" w:rsidRPr="00000000">
        <w:rPr>
          <w:rtl w:val="0"/>
        </w:rPr>
        <w:t xml:space="preserve">Adjuvant chemo: LR received VACA, IR received VA-IE, and HR received IE-BuMel.</w:t>
      </w:r>
    </w:p>
    <w:p w:rsidR="00000000" w:rsidDel="00000000" w:rsidP="00000000" w:rsidRDefault="00000000" w:rsidRPr="00000000" w14:paraId="00001024">
      <w:pPr>
        <w:numPr>
          <w:ilvl w:val="1"/>
          <w:numId w:val="87"/>
        </w:numPr>
        <w:ind w:left="1440" w:hanging="360"/>
        <w:rPr>
          <w:u w:val="none"/>
        </w:rPr>
      </w:pPr>
      <w:r w:rsidDel="00000000" w:rsidR="00000000" w:rsidRPr="00000000">
        <w:rPr>
          <w:rFonts w:ascii="Gungsuh" w:cs="Gungsuh" w:eastAsia="Gungsuh" w:hAnsi="Gungsuh"/>
          <w:rtl w:val="0"/>
        </w:rPr>
        <w:t xml:space="preserve">3y OS for poor histologic response ( ≥ 30% viable tumor) for EW88 / EW93 of 20→ 45% (Fig 3b).</w:t>
      </w:r>
    </w:p>
    <w:p w:rsidR="00000000" w:rsidDel="00000000" w:rsidP="00000000" w:rsidRDefault="00000000" w:rsidRPr="00000000" w14:paraId="00001025">
      <w:pPr>
        <w:numPr>
          <w:ilvl w:val="1"/>
          <w:numId w:val="87"/>
        </w:numPr>
        <w:ind w:left="1440" w:hanging="360"/>
        <w:rPr>
          <w:u w:val="none"/>
        </w:rPr>
      </w:pPr>
      <w:r w:rsidDel="00000000" w:rsidR="00000000" w:rsidRPr="00000000">
        <w:rPr>
          <w:rFonts w:ascii="Cardo" w:cs="Cardo" w:eastAsia="Cardo" w:hAnsi="Cardo"/>
          <w:rtl w:val="0"/>
        </w:rPr>
        <w:t xml:space="preserve">5y EFS for ± 10% viable tumor cells of 50→ 73% (Table 1).</w:t>
      </w:r>
    </w:p>
    <w:p w:rsidR="00000000" w:rsidDel="00000000" w:rsidP="00000000" w:rsidRDefault="00000000" w:rsidRPr="00000000" w14:paraId="00001026">
      <w:pPr>
        <w:numPr>
          <w:ilvl w:val="1"/>
          <w:numId w:val="87"/>
        </w:numPr>
        <w:ind w:left="1440" w:hanging="360"/>
        <w:rPr>
          <w:u w:val="none"/>
        </w:rPr>
      </w:pPr>
      <w:r w:rsidDel="00000000" w:rsidR="00000000" w:rsidRPr="00000000">
        <w:rPr>
          <w:rFonts w:ascii="Gungsuh" w:cs="Gungsuh" w:eastAsia="Gungsuh" w:hAnsi="Gungsuh"/>
          <w:rtl w:val="0"/>
        </w:rPr>
        <w:t xml:space="preserve">5y EFS for tumor ≤ 100 cc / &lt; 200 cc / &gt; 200 cc of 69→ 65→ 47% (Table 1).</w:t>
      </w:r>
    </w:p>
    <w:p w:rsidR="00000000" w:rsidDel="00000000" w:rsidP="00000000" w:rsidRDefault="00000000" w:rsidRPr="00000000" w14:paraId="00001027">
      <w:pPr>
        <w:numPr>
          <w:ilvl w:val="1"/>
          <w:numId w:val="87"/>
        </w:numPr>
        <w:ind w:left="1440" w:hanging="360"/>
        <w:rPr>
          <w:u w:val="none"/>
        </w:rPr>
      </w:pPr>
      <w:r w:rsidDel="00000000" w:rsidR="00000000" w:rsidRPr="00000000">
        <w:rPr>
          <w:rFonts w:ascii="Cardo" w:cs="Cardo" w:eastAsia="Cardo" w:hAnsi="Cardo"/>
          <w:rtl w:val="0"/>
        </w:rPr>
        <w:t xml:space="preserve">5y EFS for ± 50% reduction of tumor volume of ~50→ 63% (Table 1). </w:t>
      </w:r>
      <w:hyperlink w:anchor="yhqf7arjn5tr">
        <w:r w:rsidDel="00000000" w:rsidR="00000000" w:rsidRPr="00000000">
          <w:rPr>
            <w:vertAlign w:val="superscript"/>
            <w:rtl w:val="0"/>
          </w:rPr>
          <w:t xml:space="preserve">RoR</w:t>
        </w:r>
      </w:hyperlink>
      <w:r w:rsidDel="00000000" w:rsidR="00000000" w:rsidRPr="00000000">
        <w:rPr>
          <w:rtl w:val="0"/>
        </w:rPr>
      </w:r>
    </w:p>
    <w:bookmarkStart w:colFirst="0" w:colLast="0" w:name="yhqf7arjn5tr" w:id="202"/>
    <w:bookmarkEnd w:id="202"/>
    <w:p w:rsidR="00000000" w:rsidDel="00000000" w:rsidP="00000000" w:rsidRDefault="00000000" w:rsidRPr="00000000" w14:paraId="00001028">
      <w:pPr>
        <w:numPr>
          <w:ilvl w:val="0"/>
          <w:numId w:val="137"/>
        </w:numPr>
        <w:ind w:left="720" w:hanging="360"/>
      </w:pPr>
      <w:r w:rsidDel="00000000" w:rsidR="00000000" w:rsidRPr="00000000">
        <w:rPr>
          <w:b w:val="1"/>
          <w:rtl w:val="0"/>
        </w:rPr>
        <w:t xml:space="preserve">EWING 99/2008 High Risk</w:t>
      </w:r>
      <w:r w:rsidDel="00000000" w:rsidR="00000000" w:rsidRPr="00000000">
        <w:rPr>
          <w:rtl w:val="0"/>
        </w:rPr>
        <w:t xml:space="preserve"> (2000-2015) [</w:t>
      </w:r>
      <w:hyperlink r:id="rId907">
        <w:r w:rsidDel="00000000" w:rsidR="00000000" w:rsidRPr="00000000">
          <w:rPr>
            <w:rtl w:val="0"/>
          </w:rPr>
          <w:t xml:space="preserve">Whelan JCO '18</w:t>
        </w:r>
      </w:hyperlink>
      <w:r w:rsidDel="00000000" w:rsidR="00000000" w:rsidRPr="00000000">
        <w:rPr>
          <w:rtl w:val="0"/>
        </w:rPr>
        <w:t xml:space="preserve">]: </w:t>
      </w:r>
      <w:r w:rsidDel="00000000" w:rsidR="00000000" w:rsidRPr="00000000">
        <w:rPr>
          <w:b w:val="1"/>
          <w:rtl w:val="0"/>
        </w:rPr>
        <w:t xml:space="preserve">VAI vs. BuMel with ASCT</w:t>
      </w:r>
      <w:r w:rsidDel="00000000" w:rsidR="00000000" w:rsidRPr="00000000">
        <w:rPr>
          <w:rtl w:val="0"/>
        </w:rPr>
        <w:t xml:space="preserve">. Surgery or RT allowed. </w:t>
        <w:br w:type="textWrapping"/>
        <w:t xml:space="preserve">BuMel improves LC, EFS and OS for HR Ewings. </w:t>
      </w:r>
      <w:hyperlink w:anchor="bsj0l6xli8o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29">
      <w:pPr>
        <w:ind w:left="720" w:firstLine="0"/>
        <w:rPr>
          <w:vertAlign w:val="superscript"/>
        </w:rPr>
      </w:pPr>
      <w:r w:rsidDel="00000000" w:rsidR="00000000" w:rsidRPr="00000000">
        <w:rPr>
          <w:rFonts w:ascii="Gungsuh" w:cs="Gungsuh" w:eastAsia="Gungsuh" w:hAnsi="Gungsuh"/>
          <w:rtl w:val="0"/>
        </w:rPr>
        <w:t xml:space="preserve">Tumors ≥ 200 mL and Tumor histologic regression &lt; 90% are associated with higher local failure rate. </w:t>
      </w:r>
      <w:hyperlink w:anchor="bsj0l6xli8o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2A">
      <w:pPr>
        <w:numPr>
          <w:ilvl w:val="1"/>
          <w:numId w:val="137"/>
        </w:numPr>
        <w:ind w:left="1440" w:hanging="360"/>
      </w:pPr>
      <w:r w:rsidDel="00000000" w:rsidR="00000000" w:rsidRPr="00000000">
        <w:rPr>
          <w:rFonts w:ascii="Gungsuh" w:cs="Gungsuh" w:eastAsia="Gungsuh" w:hAnsi="Gungsuh"/>
          <w:rtl w:val="0"/>
        </w:rPr>
        <w:t xml:space="preserve">240 HR pts &lt; 50 yo. HR: Surgery with ≥ 10% viable cells (80% of patients) or Unresectable ≥ 200 cc, including smaller tumors with &lt; 50% response to NAC.</w:t>
      </w:r>
      <w:r w:rsidDel="00000000" w:rsidR="00000000" w:rsidRPr="00000000">
        <w:rPr>
          <w:rtl w:val="0"/>
        </w:rPr>
        <w:t xml:space="preserve"> </w:t>
      </w:r>
      <w:hyperlink w:anchor="w7gqjsu8zwp0">
        <w:r w:rsidDel="00000000" w:rsidR="00000000" w:rsidRPr="00000000">
          <w:rPr>
            <w:vertAlign w:val="superscript"/>
            <w:rtl w:val="0"/>
          </w:rPr>
          <w:t xml:space="preserve">RoR</w:t>
        </w:r>
      </w:hyperlink>
      <w:r w:rsidDel="00000000" w:rsidR="00000000" w:rsidRPr="00000000">
        <w:rPr>
          <w:rtl w:val="0"/>
        </w:rPr>
        <w:t xml:space="preserve"> MFU 8y.</w:t>
      </w:r>
    </w:p>
    <w:p w:rsidR="00000000" w:rsidDel="00000000" w:rsidP="00000000" w:rsidRDefault="00000000" w:rsidRPr="00000000" w14:paraId="0000102B">
      <w:pPr>
        <w:numPr>
          <w:ilvl w:val="2"/>
          <w:numId w:val="137"/>
        </w:numPr>
        <w:ind w:left="2160" w:hanging="360"/>
      </w:pPr>
      <w:r w:rsidDel="00000000" w:rsidR="00000000" w:rsidRPr="00000000">
        <w:rPr>
          <w:rFonts w:ascii="Cardo" w:cs="Cardo" w:eastAsia="Cardo" w:hAnsi="Cardo"/>
          <w:rtl w:val="0"/>
        </w:rPr>
        <w:t xml:space="preserve">Chemo: VAI x1c→ VAI x7c vs. BuMel x1c→ ASCT.</w:t>
      </w:r>
    </w:p>
    <w:p w:rsidR="00000000" w:rsidDel="00000000" w:rsidP="00000000" w:rsidRDefault="00000000" w:rsidRPr="00000000" w14:paraId="0000102C">
      <w:pPr>
        <w:numPr>
          <w:ilvl w:val="2"/>
          <w:numId w:val="137"/>
        </w:numPr>
        <w:ind w:left="2160" w:hanging="360"/>
      </w:pPr>
      <w:r w:rsidDel="00000000" w:rsidR="00000000" w:rsidRPr="00000000">
        <w:rPr>
          <w:rtl w:val="0"/>
        </w:rPr>
        <w:t xml:space="preserve">VAI: Vincristine, actinomycin D and ifosfamide.</w:t>
      </w:r>
    </w:p>
    <w:p w:rsidR="00000000" w:rsidDel="00000000" w:rsidP="00000000" w:rsidRDefault="00000000" w:rsidRPr="00000000" w14:paraId="0000102D">
      <w:pPr>
        <w:numPr>
          <w:ilvl w:val="1"/>
          <w:numId w:val="137"/>
        </w:numPr>
        <w:ind w:left="1440" w:hanging="360"/>
      </w:pPr>
      <w:r w:rsidDel="00000000" w:rsidR="00000000" w:rsidRPr="00000000">
        <w:rPr>
          <w:rFonts w:ascii="Cardo" w:cs="Cardo" w:eastAsia="Cardo" w:hAnsi="Cardo"/>
          <w:rtl w:val="0"/>
        </w:rPr>
        <w:t xml:space="preserve">3y EFS 57→ 69%, 8y EFS 47→ 61%.</w:t>
      </w:r>
    </w:p>
    <w:p w:rsidR="00000000" w:rsidDel="00000000" w:rsidP="00000000" w:rsidRDefault="00000000" w:rsidRPr="00000000" w14:paraId="0000102E">
      <w:pPr>
        <w:numPr>
          <w:ilvl w:val="1"/>
          <w:numId w:val="137"/>
        </w:numPr>
        <w:ind w:left="1440" w:hanging="360"/>
      </w:pPr>
      <w:r w:rsidDel="00000000" w:rsidR="00000000" w:rsidRPr="00000000">
        <w:rPr>
          <w:rFonts w:ascii="Cardo" w:cs="Cardo" w:eastAsia="Cardo" w:hAnsi="Cardo"/>
          <w:rtl w:val="0"/>
        </w:rPr>
        <w:t xml:space="preserve">3y OS 72→ 78%, 8y OS 56→ 64%. </w:t>
      </w:r>
    </w:p>
    <w:p w:rsidR="00000000" w:rsidDel="00000000" w:rsidP="00000000" w:rsidRDefault="00000000" w:rsidRPr="00000000" w14:paraId="0000102F">
      <w:pPr>
        <w:numPr>
          <w:ilvl w:val="1"/>
          <w:numId w:val="137"/>
        </w:numPr>
        <w:ind w:left="1440" w:hanging="360"/>
      </w:pPr>
      <w:r w:rsidDel="00000000" w:rsidR="00000000" w:rsidRPr="00000000">
        <w:rPr>
          <w:rtl w:val="0"/>
        </w:rPr>
        <w:t xml:space="preserve">Tumor regression &gt; 90% associated with better local control. </w:t>
      </w:r>
    </w:p>
    <w:p w:rsidR="00000000" w:rsidDel="00000000" w:rsidP="00000000" w:rsidRDefault="00000000" w:rsidRPr="00000000" w14:paraId="00001030">
      <w:pPr>
        <w:numPr>
          <w:ilvl w:val="1"/>
          <w:numId w:val="137"/>
        </w:numPr>
        <w:ind w:left="1440" w:hanging="360"/>
      </w:pPr>
      <w:r w:rsidDel="00000000" w:rsidR="00000000" w:rsidRPr="00000000">
        <w:rPr>
          <w:rFonts w:ascii="Gungsuh" w:cs="Gungsuh" w:eastAsia="Gungsuh" w:hAnsi="Gungsuh"/>
          <w:rtl w:val="0"/>
        </w:rPr>
        <w:t xml:space="preserve">BuMel appears best for extremity, ≥ 200cc, or intermediate poor response (10-29% vs. ≥ 30% viable cells).</w:t>
      </w:r>
    </w:p>
    <w:p w:rsidR="00000000" w:rsidDel="00000000" w:rsidP="00000000" w:rsidRDefault="00000000" w:rsidRPr="00000000" w14:paraId="00001031">
      <w:pPr>
        <w:numPr>
          <w:ilvl w:val="1"/>
          <w:numId w:val="137"/>
        </w:numPr>
        <w:ind w:left="1440" w:hanging="360"/>
      </w:pPr>
      <w:r w:rsidDel="00000000" w:rsidR="00000000" w:rsidRPr="00000000">
        <w:rPr>
          <w:rtl w:val="0"/>
        </w:rPr>
        <w:t xml:space="preserve">More toxicity with BuMel (GIT, liver, infection - Fig 3).</w:t>
      </w:r>
    </w:p>
    <w:p w:rsidR="00000000" w:rsidDel="00000000" w:rsidP="00000000" w:rsidRDefault="00000000" w:rsidRPr="00000000" w14:paraId="00001032">
      <w:pPr>
        <w:pStyle w:val="Heading2"/>
        <w:rPr/>
      </w:pPr>
      <w:bookmarkStart w:colFirst="0" w:colLast="0" w:name="_cavdjybqwu82" w:id="203"/>
      <w:bookmarkEnd w:id="203"/>
      <w:r w:rsidDel="00000000" w:rsidR="00000000" w:rsidRPr="00000000">
        <w:rPr>
          <w:rtl w:val="0"/>
        </w:rPr>
      </w:r>
    </w:p>
    <w:p w:rsidR="00000000" w:rsidDel="00000000" w:rsidP="00000000" w:rsidRDefault="00000000" w:rsidRPr="00000000" w14:paraId="00001033">
      <w:pPr>
        <w:pStyle w:val="Heading2"/>
        <w:rPr/>
      </w:pPr>
      <w:bookmarkStart w:colFirst="0" w:colLast="0" w:name="_10zlph9kya85" w:id="204"/>
      <w:bookmarkEnd w:id="204"/>
      <w:hyperlink w:anchor="_vr99eqievr5k">
        <w:r w:rsidDel="00000000" w:rsidR="00000000" w:rsidRPr="00000000">
          <w:rPr>
            <w:rtl w:val="0"/>
          </w:rPr>
          <w:t xml:space="preserve">Metastatic Ewing: What to treat? </w:t>
        </w:r>
      </w:hyperlink>
      <w:r w:rsidDel="00000000" w:rsidR="00000000" w:rsidRPr="00000000">
        <w:rPr>
          <w:rtl w:val="0"/>
        </w:rPr>
      </w:r>
    </w:p>
    <w:p w:rsidR="00000000" w:rsidDel="00000000" w:rsidP="00000000" w:rsidRDefault="00000000" w:rsidRPr="00000000" w14:paraId="00001034">
      <w:pPr>
        <w:rPr/>
      </w:pPr>
      <w:r w:rsidDel="00000000" w:rsidR="00000000" w:rsidRPr="00000000">
        <w:rPr>
          <w:rtl w:val="0"/>
        </w:rPr>
        <w:t xml:space="preserve">Similar principles to RMS - treatment of all lesions is recommended if feasible!</w:t>
      </w:r>
    </w:p>
    <w:p w:rsidR="00000000" w:rsidDel="00000000" w:rsidP="00000000" w:rsidRDefault="00000000" w:rsidRPr="00000000" w14:paraId="00001035">
      <w:pPr>
        <w:numPr>
          <w:ilvl w:val="0"/>
          <w:numId w:val="137"/>
        </w:numPr>
        <w:ind w:left="720" w:hanging="360"/>
      </w:pPr>
      <w:r w:rsidDel="00000000" w:rsidR="00000000" w:rsidRPr="00000000">
        <w:rPr>
          <w:rtl w:val="0"/>
        </w:rPr>
        <w:t xml:space="preserve">25% have lung lesions/metastatic dz at dx. Solitary lung-only metastasis does the best.</w:t>
      </w:r>
    </w:p>
    <w:p w:rsidR="00000000" w:rsidDel="00000000" w:rsidP="00000000" w:rsidRDefault="00000000" w:rsidRPr="00000000" w14:paraId="00001036">
      <w:pPr>
        <w:numPr>
          <w:ilvl w:val="1"/>
          <w:numId w:val="137"/>
        </w:numPr>
        <w:ind w:left="1440" w:hanging="360"/>
      </w:pPr>
      <w:r w:rsidDel="00000000" w:rsidR="00000000" w:rsidRPr="00000000">
        <w:rPr>
          <w:rtl w:val="0"/>
        </w:rPr>
        <w:t xml:space="preserve">5y OS for DM 30%. 5y OS for solitary lung met ~50%. </w:t>
      </w:r>
      <w:r w:rsidDel="00000000" w:rsidR="00000000" w:rsidRPr="00000000">
        <w:rPr>
          <w:rtl w:val="0"/>
        </w:rPr>
      </w:r>
    </w:p>
    <w:p w:rsidR="00000000" w:rsidDel="00000000" w:rsidP="00000000" w:rsidRDefault="00000000" w:rsidRPr="00000000" w14:paraId="00001037">
      <w:pPr>
        <w:numPr>
          <w:ilvl w:val="1"/>
          <w:numId w:val="137"/>
        </w:numPr>
        <w:ind w:left="1440" w:hanging="360"/>
      </w:pPr>
      <w:r w:rsidDel="00000000" w:rsidR="00000000" w:rsidRPr="00000000">
        <w:rPr>
          <w:rFonts w:ascii="Cardo" w:cs="Cardo" w:eastAsia="Cardo" w:hAnsi="Cardo"/>
          <w:rtl w:val="0"/>
        </w:rPr>
        <w:t xml:space="preserve">5y OS for lung or bone mets / both of ~30→ 15% [</w:t>
      </w:r>
      <w:hyperlink r:id="rId908">
        <w:r w:rsidDel="00000000" w:rsidR="00000000" w:rsidRPr="00000000">
          <w:rPr>
            <w:rtl w:val="0"/>
          </w:rPr>
          <w:t xml:space="preserve">Paulussen Ann Onc '09</w:t>
        </w:r>
      </w:hyperlink>
      <w:r w:rsidDel="00000000" w:rsidR="00000000" w:rsidRPr="00000000">
        <w:rPr>
          <w:rtl w:val="0"/>
        </w:rPr>
        <w:t xml:space="preserve">].</w:t>
      </w:r>
    </w:p>
    <w:p w:rsidR="00000000" w:rsidDel="00000000" w:rsidP="00000000" w:rsidRDefault="00000000" w:rsidRPr="00000000" w14:paraId="00001038">
      <w:pPr>
        <w:numPr>
          <w:ilvl w:val="0"/>
          <w:numId w:val="137"/>
        </w:numPr>
        <w:ind w:left="720" w:hanging="360"/>
      </w:pPr>
      <w:r w:rsidDel="00000000" w:rsidR="00000000" w:rsidRPr="00000000">
        <w:rPr>
          <w:rtl w:val="0"/>
        </w:rPr>
        <w:t xml:space="preserve">3y EFS </w:t>
      </w:r>
      <w:r w:rsidDel="00000000" w:rsidR="00000000" w:rsidRPr="00000000">
        <w:rPr>
          <w:rtl w:val="0"/>
        </w:rPr>
        <w:t xml:space="preserve">for ± treating</w:t>
      </w:r>
      <w:r w:rsidDel="00000000" w:rsidR="00000000" w:rsidRPr="00000000">
        <w:rPr>
          <w:rFonts w:ascii="Cardo" w:cs="Cardo" w:eastAsia="Cardo" w:hAnsi="Cardo"/>
          <w:rtl w:val="0"/>
        </w:rPr>
        <w:t xml:space="preserve"> primary site and mets of ~15→ ~40% [</w:t>
      </w:r>
      <w:hyperlink r:id="rId909">
        <w:r w:rsidDel="00000000" w:rsidR="00000000" w:rsidRPr="00000000">
          <w:rPr>
            <w:rtl w:val="0"/>
          </w:rPr>
          <w:t xml:space="preserve">Haeusler Cancer '09]</w:t>
        </w:r>
      </w:hyperlink>
      <w:r w:rsidDel="00000000" w:rsidR="00000000" w:rsidRPr="00000000">
        <w:rPr>
          <w:rtl w:val="0"/>
        </w:rPr>
        <w:t xml:space="preserve">.</w:t>
      </w:r>
    </w:p>
    <w:bookmarkStart w:colFirst="0" w:colLast="0" w:name="d0mg8vhacmeq" w:id="205"/>
    <w:bookmarkEnd w:id="205"/>
    <w:p w:rsidR="00000000" w:rsidDel="00000000" w:rsidP="00000000" w:rsidRDefault="00000000" w:rsidRPr="00000000" w14:paraId="00001039">
      <w:pPr>
        <w:numPr>
          <w:ilvl w:val="0"/>
          <w:numId w:val="137"/>
        </w:numPr>
        <w:ind w:left="720" w:hanging="360"/>
      </w:pPr>
      <w:r w:rsidDel="00000000" w:rsidR="00000000" w:rsidRPr="00000000">
        <w:rPr>
          <w:b w:val="1"/>
          <w:rtl w:val="0"/>
        </w:rPr>
        <w:t xml:space="preserve">SFOP </w:t>
      </w:r>
      <w:r w:rsidDel="00000000" w:rsidR="00000000" w:rsidRPr="00000000">
        <w:rPr>
          <w:rtl w:val="0"/>
        </w:rPr>
        <w:t xml:space="preserve">[</w:t>
      </w:r>
      <w:hyperlink r:id="rId910">
        <w:r w:rsidDel="00000000" w:rsidR="00000000" w:rsidRPr="00000000">
          <w:rPr>
            <w:rtl w:val="0"/>
          </w:rPr>
          <w:t xml:space="preserve">Oberlin JCO '06</w:t>
        </w:r>
      </w:hyperlink>
      <w:r w:rsidDel="00000000" w:rsidR="00000000" w:rsidRPr="00000000">
        <w:rPr>
          <w:rtl w:val="0"/>
        </w:rPr>
        <w:t xml:space="preserve">]: </w:t>
      </w:r>
      <w:r w:rsidDel="00000000" w:rsidR="00000000" w:rsidRPr="00000000">
        <w:rPr>
          <w:rFonts w:ascii="Cardo" w:cs="Cardo" w:eastAsia="Cardo" w:hAnsi="Cardo"/>
          <w:b w:val="1"/>
          <w:rtl w:val="0"/>
        </w:rPr>
        <w:t xml:space="preserve">VAC-IE→ Busulfan/Melphalan conditioning→ ASCT→ Local treatment</w:t>
      </w:r>
      <w:r w:rsidDel="00000000" w:rsidR="00000000" w:rsidRPr="00000000">
        <w:rPr>
          <w:rtl w:val="0"/>
        </w:rPr>
        <w:t xml:space="preserve">.</w:t>
      </w:r>
    </w:p>
    <w:p w:rsidR="00000000" w:rsidDel="00000000" w:rsidP="00000000" w:rsidRDefault="00000000" w:rsidRPr="00000000" w14:paraId="0000103A">
      <w:pPr>
        <w:ind w:left="720" w:firstLine="0"/>
        <w:rPr/>
      </w:pPr>
      <w:r w:rsidDel="00000000" w:rsidR="00000000" w:rsidRPr="00000000">
        <w:rPr>
          <w:rtl w:val="0"/>
        </w:rPr>
        <w:t xml:space="preserve">Lung only metastasis does best, bone marrow mets do awful. Younger patients (&lt; 15y) do substantially better.</w:t>
      </w:r>
    </w:p>
    <w:p w:rsidR="00000000" w:rsidDel="00000000" w:rsidP="00000000" w:rsidRDefault="00000000" w:rsidRPr="00000000" w14:paraId="0000103B">
      <w:pPr>
        <w:ind w:left="720" w:firstLine="0"/>
        <w:rPr/>
      </w:pPr>
      <w:r w:rsidDel="00000000" w:rsidR="00000000" w:rsidRPr="00000000">
        <w:rPr>
          <w:rtl w:val="0"/>
        </w:rPr>
        <w:t xml:space="preserve">MVA for worse EFS: Age &gt; 15y, fever at diagnosis, BMBx + at diagnosis. OS impact for size &gt;200cc.</w:t>
      </w:r>
    </w:p>
    <w:p w:rsidR="00000000" w:rsidDel="00000000" w:rsidP="00000000" w:rsidRDefault="00000000" w:rsidRPr="00000000" w14:paraId="0000103C">
      <w:pPr>
        <w:numPr>
          <w:ilvl w:val="1"/>
          <w:numId w:val="137"/>
        </w:numPr>
        <w:ind w:left="1440" w:hanging="360"/>
      </w:pPr>
      <w:r w:rsidDel="00000000" w:rsidR="00000000" w:rsidRPr="00000000">
        <w:rPr>
          <w:rtl w:val="0"/>
        </w:rPr>
        <w:t xml:space="preserve">97 newly diagnosed  metastatic ES/PNET. 54 lung-only mets, 22 bone-only, 23 BM involvement.</w:t>
      </w:r>
    </w:p>
    <w:p w:rsidR="00000000" w:rsidDel="00000000" w:rsidP="00000000" w:rsidRDefault="00000000" w:rsidRPr="00000000" w14:paraId="0000103D">
      <w:pPr>
        <w:numPr>
          <w:ilvl w:val="2"/>
          <w:numId w:val="137"/>
        </w:numPr>
        <w:ind w:left="2160" w:hanging="360"/>
      </w:pPr>
      <w:r w:rsidDel="00000000" w:rsidR="00000000" w:rsidRPr="00000000">
        <w:rPr>
          <w:rtl w:val="0"/>
        </w:rPr>
        <w:t xml:space="preserve">Local treatment: Surgery preferred, usually after ASCT because planned surgeries usually with prolonged healing </w:t>
      </w:r>
      <w:r w:rsidDel="00000000" w:rsidR="00000000" w:rsidRPr="00000000">
        <w:rPr>
          <w:rtl w:val="0"/>
        </w:rPr>
        <w:t xml:space="preserve">period</w:t>
      </w:r>
      <w:r w:rsidDel="00000000" w:rsidR="00000000" w:rsidRPr="00000000">
        <w:rPr>
          <w:rtl w:val="0"/>
        </w:rPr>
        <w:t xml:space="preserve">. Also recommends RT after ASCT if it includes bulky pelvic or abdominal disease.</w:t>
      </w:r>
    </w:p>
    <w:p w:rsidR="00000000" w:rsidDel="00000000" w:rsidP="00000000" w:rsidRDefault="00000000" w:rsidRPr="00000000" w14:paraId="0000103E">
      <w:pPr>
        <w:numPr>
          <w:ilvl w:val="2"/>
          <w:numId w:val="137"/>
        </w:numPr>
        <w:ind w:left="2160" w:hanging="360"/>
      </w:pPr>
      <w:r w:rsidDel="00000000" w:rsidR="00000000" w:rsidRPr="00000000">
        <w:rPr>
          <w:rtl w:val="0"/>
        </w:rPr>
        <w:t xml:space="preserve">RT: 45 Gy whole bone for R1+, with 10-15 Gy boost to GTV + 2 cm. </w:t>
      </w:r>
    </w:p>
    <w:p w:rsidR="00000000" w:rsidDel="00000000" w:rsidP="00000000" w:rsidRDefault="00000000" w:rsidRPr="00000000" w14:paraId="0000103F">
      <w:pPr>
        <w:numPr>
          <w:ilvl w:val="3"/>
          <w:numId w:val="137"/>
        </w:numPr>
        <w:ind w:left="2880" w:hanging="360"/>
      </w:pPr>
      <w:r w:rsidDel="00000000" w:rsidR="00000000" w:rsidRPr="00000000">
        <w:rPr>
          <w:rtl w:val="0"/>
        </w:rPr>
        <w:t xml:space="preserve">After R0, no RT is given if &gt; 95% necrosis. If &gt;5% viable cells, give 40 Gy.</w:t>
      </w:r>
    </w:p>
    <w:p w:rsidR="00000000" w:rsidDel="00000000" w:rsidP="00000000" w:rsidRDefault="00000000" w:rsidRPr="00000000" w14:paraId="00001040">
      <w:pPr>
        <w:numPr>
          <w:ilvl w:val="1"/>
          <w:numId w:val="137"/>
        </w:numPr>
        <w:ind w:left="1440" w:hanging="360"/>
      </w:pPr>
      <w:r w:rsidDel="00000000" w:rsidR="00000000" w:rsidRPr="00000000">
        <w:rPr>
          <w:rFonts w:ascii="Cardo" w:cs="Cardo" w:eastAsia="Cardo" w:hAnsi="Cardo"/>
          <w:rtl w:val="0"/>
        </w:rPr>
        <w:t xml:space="preserve">5y EFS for non-lung only mets / lung only mets of 24→ 52%. </w:t>
      </w:r>
      <w:r w:rsidDel="00000000" w:rsidR="00000000" w:rsidRPr="00000000">
        <w:rPr>
          <w:rtl w:val="0"/>
        </w:rPr>
      </w:r>
    </w:p>
    <w:p w:rsidR="00000000" w:rsidDel="00000000" w:rsidP="00000000" w:rsidRDefault="00000000" w:rsidRPr="00000000" w14:paraId="00001041">
      <w:pPr>
        <w:numPr>
          <w:ilvl w:val="1"/>
          <w:numId w:val="137"/>
        </w:numPr>
        <w:ind w:left="1440" w:hanging="360"/>
      </w:pPr>
      <w:r w:rsidDel="00000000" w:rsidR="00000000" w:rsidRPr="00000000">
        <w:rPr>
          <w:rFonts w:ascii="Cardo" w:cs="Cardo" w:eastAsia="Cardo" w:hAnsi="Cardo"/>
          <w:rtl w:val="0"/>
        </w:rPr>
        <w:t xml:space="preserve">5y EFS for BM mets / bone mets without BM mets of 4→ 36%. </w:t>
      </w:r>
      <w:r w:rsidDel="00000000" w:rsidR="00000000" w:rsidRPr="00000000">
        <w:rPr>
          <w:rtl w:val="0"/>
        </w:rPr>
      </w:r>
    </w:p>
    <w:p w:rsidR="00000000" w:rsidDel="00000000" w:rsidP="00000000" w:rsidRDefault="00000000" w:rsidRPr="00000000" w14:paraId="00001042">
      <w:pPr>
        <w:numPr>
          <w:ilvl w:val="1"/>
          <w:numId w:val="137"/>
        </w:numPr>
        <w:ind w:left="1440" w:hanging="360"/>
      </w:pPr>
      <w:r w:rsidDel="00000000" w:rsidR="00000000" w:rsidRPr="00000000">
        <w:rPr>
          <w:rFonts w:ascii="Cardo" w:cs="Cardo" w:eastAsia="Cardo" w:hAnsi="Cardo"/>
          <w:rtl w:val="0"/>
        </w:rPr>
        <w:t xml:space="preserve">5y EFS for ± 15y of 46→ 21%; 5y OS for ± 15y of 49→ 20%.</w:t>
      </w:r>
      <w:r w:rsidDel="00000000" w:rsidR="00000000" w:rsidRPr="00000000">
        <w:rPr>
          <w:rtl w:val="0"/>
        </w:rPr>
      </w:r>
    </w:p>
    <w:p w:rsidR="00000000" w:rsidDel="00000000" w:rsidP="00000000" w:rsidRDefault="00000000" w:rsidRPr="00000000" w14:paraId="00001043">
      <w:pPr>
        <w:numPr>
          <w:ilvl w:val="1"/>
          <w:numId w:val="137"/>
        </w:numPr>
        <w:ind w:left="1440" w:hanging="360"/>
      </w:pPr>
      <w:r w:rsidDel="00000000" w:rsidR="00000000" w:rsidRPr="00000000">
        <w:rPr>
          <w:rFonts w:ascii="Cardo" w:cs="Cardo" w:eastAsia="Cardo" w:hAnsi="Cardo"/>
          <w:rtl w:val="0"/>
        </w:rPr>
        <w:t xml:space="preserve">5y EFS for ± 200 cc of 28→ 56%, 5y OS for ± 200 cc of 30→ 58%.</w:t>
      </w:r>
    </w:p>
    <w:p w:rsidR="00000000" w:rsidDel="00000000" w:rsidP="00000000" w:rsidRDefault="00000000" w:rsidRPr="00000000" w14:paraId="00001044">
      <w:pPr>
        <w:numPr>
          <w:ilvl w:val="1"/>
          <w:numId w:val="137"/>
        </w:numPr>
        <w:ind w:left="1440" w:hanging="360"/>
      </w:pPr>
      <w:r w:rsidDel="00000000" w:rsidR="00000000" w:rsidRPr="00000000">
        <w:rPr>
          <w:rFonts w:ascii="Cardo" w:cs="Cardo" w:eastAsia="Cardo" w:hAnsi="Cardo"/>
          <w:rtl w:val="0"/>
        </w:rPr>
        <w:t xml:space="preserve">5y EFS for ± fever at diagnosis of 14→ 45%. 5y OS for ± fever at dx of 15→ 48%. </w:t>
      </w:r>
    </w:p>
    <w:p w:rsidR="00000000" w:rsidDel="00000000" w:rsidP="00000000" w:rsidRDefault="00000000" w:rsidRPr="00000000" w14:paraId="00001045">
      <w:pPr>
        <w:numPr>
          <w:ilvl w:val="0"/>
          <w:numId w:val="137"/>
        </w:numPr>
        <w:ind w:left="720" w:hanging="360"/>
      </w:pPr>
      <w:r w:rsidDel="00000000" w:rsidR="00000000" w:rsidRPr="00000000">
        <w:rPr>
          <w:b w:val="1"/>
          <w:rtl w:val="0"/>
        </w:rPr>
        <w:t xml:space="preserve">EWING 99/2008 Pulmonary mets </w:t>
      </w:r>
      <w:r w:rsidDel="00000000" w:rsidR="00000000" w:rsidRPr="00000000">
        <w:rPr>
          <w:rtl w:val="0"/>
        </w:rPr>
        <w:t xml:space="preserve">[</w:t>
      </w:r>
      <w:hyperlink r:id="rId911">
        <w:r w:rsidDel="00000000" w:rsidR="00000000" w:rsidRPr="00000000">
          <w:rPr>
            <w:rtl w:val="0"/>
          </w:rPr>
          <w:t xml:space="preserve">Dirksen JCO '19</w:t>
        </w:r>
      </w:hyperlink>
      <w:r w:rsidDel="00000000" w:rsidR="00000000" w:rsidRPr="00000000">
        <w:rPr>
          <w:rtl w:val="0"/>
        </w:rPr>
        <w:t xml:space="preserve">]: </w:t>
      </w:r>
      <w:r w:rsidDel="00000000" w:rsidR="00000000" w:rsidRPr="00000000">
        <w:rPr>
          <w:rFonts w:ascii="Cardo" w:cs="Cardo" w:eastAsia="Cardo" w:hAnsi="Cardo"/>
          <w:b w:val="1"/>
          <w:rtl w:val="0"/>
        </w:rPr>
        <w:t xml:space="preserve">VIDE x6c→ VAI x1→ BuMel vs. VAI x7c + WLI</w:t>
      </w:r>
      <w:r w:rsidDel="00000000" w:rsidR="00000000" w:rsidRPr="00000000">
        <w:rPr>
          <w:rtl w:val="0"/>
        </w:rPr>
        <w:t xml:space="preserve">.</w:t>
        <w:br w:type="textWrapping"/>
        <w:t xml:space="preserve">There appears to be no benefit in replacing WLI with BuMel. </w:t>
      </w:r>
    </w:p>
    <w:p w:rsidR="00000000" w:rsidDel="00000000" w:rsidP="00000000" w:rsidRDefault="00000000" w:rsidRPr="00000000" w14:paraId="00001046">
      <w:pPr>
        <w:numPr>
          <w:ilvl w:val="1"/>
          <w:numId w:val="137"/>
        </w:numPr>
        <w:ind w:left="1440" w:hanging="360"/>
      </w:pPr>
      <w:r w:rsidDel="00000000" w:rsidR="00000000" w:rsidRPr="00000000">
        <w:rPr>
          <w:rtl w:val="0"/>
        </w:rPr>
        <w:t xml:space="preserve">287 pts. &lt; 50y. De-novo only pulmonary or pleural mets. MFU 8y.</w:t>
      </w:r>
    </w:p>
    <w:p w:rsidR="00000000" w:rsidDel="00000000" w:rsidP="00000000" w:rsidRDefault="00000000" w:rsidRPr="00000000" w14:paraId="00001047">
      <w:pPr>
        <w:numPr>
          <w:ilvl w:val="2"/>
          <w:numId w:val="137"/>
        </w:numPr>
        <w:ind w:left="2160" w:hanging="360"/>
      </w:pPr>
      <w:r w:rsidDel="00000000" w:rsidR="00000000" w:rsidRPr="00000000">
        <w:rPr>
          <w:rtl w:val="0"/>
        </w:rPr>
        <w:t xml:space="preserve">Excluded patients who required RT to axial primary to reduce lung toxicity. </w:t>
      </w:r>
    </w:p>
    <w:p w:rsidR="00000000" w:rsidDel="00000000" w:rsidP="00000000" w:rsidRDefault="00000000" w:rsidRPr="00000000" w14:paraId="00001048">
      <w:pPr>
        <w:numPr>
          <w:ilvl w:val="1"/>
          <w:numId w:val="137"/>
        </w:numPr>
        <w:ind w:left="1440" w:hanging="360"/>
      </w:pPr>
      <w:r w:rsidDel="00000000" w:rsidR="00000000" w:rsidRPr="00000000">
        <w:rPr>
          <w:rtl w:val="0"/>
        </w:rPr>
        <w:t xml:space="preserve">3y EFS ~50%. 8y EFS ~45%. </w:t>
      </w:r>
    </w:p>
    <w:p w:rsidR="00000000" w:rsidDel="00000000" w:rsidP="00000000" w:rsidRDefault="00000000" w:rsidRPr="00000000" w14:paraId="00001049">
      <w:pPr>
        <w:numPr>
          <w:ilvl w:val="1"/>
          <w:numId w:val="137"/>
        </w:numPr>
        <w:ind w:left="1440" w:hanging="360"/>
      </w:pPr>
      <w:r w:rsidDel="00000000" w:rsidR="00000000" w:rsidRPr="00000000">
        <w:rPr>
          <w:rtl w:val="0"/>
        </w:rPr>
        <w:t xml:space="preserve">Four patients died as a result of BuMel-related toxicity. </w:t>
      </w:r>
    </w:p>
    <w:bookmarkStart w:colFirst="0" w:colLast="0" w:name="fa163pez6hzi" w:id="206"/>
    <w:bookmarkEnd w:id="206"/>
    <w:p w:rsidR="00000000" w:rsidDel="00000000" w:rsidP="00000000" w:rsidRDefault="00000000" w:rsidRPr="00000000" w14:paraId="0000104A">
      <w:pPr>
        <w:numPr>
          <w:ilvl w:val="0"/>
          <w:numId w:val="137"/>
        </w:numPr>
        <w:ind w:left="720" w:hanging="360"/>
      </w:pPr>
      <w:r w:rsidDel="00000000" w:rsidR="00000000" w:rsidRPr="00000000">
        <w:rPr>
          <w:b w:val="1"/>
          <w:rtl w:val="0"/>
        </w:rPr>
        <w:t xml:space="preserve">AEWS 1221 </w:t>
      </w:r>
      <w:r w:rsidDel="00000000" w:rsidR="00000000" w:rsidRPr="00000000">
        <w:rPr>
          <w:rtl w:val="0"/>
        </w:rPr>
        <w:t xml:space="preserve">[</w:t>
      </w:r>
      <w:hyperlink r:id="rId912">
        <w:r w:rsidDel="00000000" w:rsidR="00000000" w:rsidRPr="00000000">
          <w:rPr>
            <w:rtl w:val="0"/>
          </w:rPr>
          <w:t xml:space="preserve">Schema</w:t>
        </w:r>
      </w:hyperlink>
      <w:r w:rsidDel="00000000" w:rsidR="00000000" w:rsidRPr="00000000">
        <w:rPr>
          <w:rtl w:val="0"/>
        </w:rPr>
        <w:t xml:space="preserve">]: </w:t>
      </w:r>
      <w:r w:rsidDel="00000000" w:rsidR="00000000" w:rsidRPr="00000000">
        <w:rPr>
          <w:b w:val="1"/>
          <w:rtl w:val="0"/>
        </w:rPr>
        <w:t xml:space="preserve">VDC/IE ± Ganitumab</w:t>
      </w:r>
      <w:r w:rsidDel="00000000" w:rsidR="00000000" w:rsidRPr="00000000">
        <w:rPr>
          <w:rtl w:val="0"/>
        </w:rPr>
        <w:t xml:space="preserve"> x 28w. Local therapy at week 12. Drop adriamycin after week 20. </w:t>
      </w:r>
    </w:p>
    <w:p w:rsidR="00000000" w:rsidDel="00000000" w:rsidP="00000000" w:rsidRDefault="00000000" w:rsidRPr="00000000" w14:paraId="0000104B">
      <w:pPr>
        <w:ind w:left="720" w:firstLine="0"/>
        <w:rPr/>
      </w:pPr>
      <w:r w:rsidDel="00000000" w:rsidR="00000000" w:rsidRPr="00000000">
        <w:rPr>
          <w:rtl w:val="0"/>
        </w:rPr>
        <w:t xml:space="preserve">Encourages 40/5 SBRT for bony lesions if &lt; 5 cm like the RMS trial. </w:t>
      </w:r>
      <w:hyperlink w:anchor="kix.cwg8nj2n0zj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4C">
      <w:pPr>
        <w:numPr>
          <w:ilvl w:val="1"/>
          <w:numId w:val="137"/>
        </w:numPr>
        <w:ind w:left="1440" w:hanging="360"/>
      </w:pPr>
      <w:r w:rsidDel="00000000" w:rsidR="00000000" w:rsidRPr="00000000">
        <w:rPr>
          <w:rtl w:val="0"/>
        </w:rPr>
        <w:t xml:space="preserve">Metastatic ES examining role for IGF-1R mAb Ganitumab (preventing subsequent activation of PI3K/AKT signaling pathway). Metastatic site RT after chemo completed at week 28. </w:t>
      </w:r>
    </w:p>
    <w:p w:rsidR="00000000" w:rsidDel="00000000" w:rsidP="00000000" w:rsidRDefault="00000000" w:rsidRPr="00000000" w14:paraId="0000104D">
      <w:pPr>
        <w:numPr>
          <w:ilvl w:val="1"/>
          <w:numId w:val="137"/>
        </w:numPr>
        <w:ind w:left="1440" w:hanging="360"/>
        <w:rPr>
          <w:u w:val="none"/>
        </w:rPr>
      </w:pPr>
      <w:r w:rsidDel="00000000" w:rsidR="00000000" w:rsidRPr="00000000">
        <w:rPr>
          <w:rtl w:val="0"/>
        </w:rPr>
        <w:t xml:space="preserve">Includes maintenance Ganitumab for a total systemic therapy duration of one year (no maintenance in the control arm, systemic therapy stops at 28 weeks).</w:t>
      </w:r>
      <w:r w:rsidDel="00000000" w:rsidR="00000000" w:rsidRPr="00000000">
        <w:rPr>
          <w:rtl w:val="0"/>
        </w:rPr>
      </w:r>
    </w:p>
    <w:p w:rsidR="00000000" w:rsidDel="00000000" w:rsidP="00000000" w:rsidRDefault="00000000" w:rsidRPr="00000000" w14:paraId="0000104E">
      <w:pPr>
        <w:numPr>
          <w:ilvl w:val="0"/>
          <w:numId w:val="137"/>
        </w:numPr>
        <w:ind w:left="720" w:hanging="360"/>
        <w:rPr>
          <w:u w:val="none"/>
        </w:rPr>
      </w:pPr>
      <w:r w:rsidDel="00000000" w:rsidR="00000000" w:rsidRPr="00000000">
        <w:rPr>
          <w:b w:val="1"/>
          <w:rtl w:val="0"/>
        </w:rPr>
        <w:t xml:space="preserve">Spine SRS early outcomes and toxicity in patients with metastatic Ewing’s and Osteosarcoma</w:t>
      </w:r>
      <w:r w:rsidDel="00000000" w:rsidR="00000000" w:rsidRPr="00000000">
        <w:rPr>
          <w:rtl w:val="0"/>
        </w:rPr>
        <w:t xml:space="preserve"> [</w:t>
      </w:r>
      <w:hyperlink r:id="rId913">
        <w:r w:rsidDel="00000000" w:rsidR="00000000" w:rsidRPr="00000000">
          <w:rPr>
            <w:rtl w:val="0"/>
          </w:rPr>
          <w:t xml:space="preserve">Parsai JNS ‘19</w:t>
        </w:r>
      </w:hyperlink>
      <w:r w:rsidDel="00000000" w:rsidR="00000000" w:rsidRPr="00000000">
        <w:rPr>
          <w:rtl w:val="0"/>
        </w:rPr>
        <w:t xml:space="preserve">]: </w:t>
      </w:r>
      <w:r w:rsidDel="00000000" w:rsidR="00000000" w:rsidRPr="00000000">
        <w:rPr>
          <w:b w:val="1"/>
          <w:rtl w:val="0"/>
        </w:rPr>
        <w:t xml:space="preserve">35/5</w:t>
      </w:r>
      <w:r w:rsidDel="00000000" w:rsidR="00000000" w:rsidRPr="00000000">
        <w:rPr>
          <w:rtl w:val="0"/>
        </w:rPr>
        <w:t xml:space="preserve">.</w:t>
      </w:r>
    </w:p>
    <w:p w:rsidR="00000000" w:rsidDel="00000000" w:rsidP="00000000" w:rsidRDefault="00000000" w:rsidRPr="00000000" w14:paraId="0000104F">
      <w:pPr>
        <w:numPr>
          <w:ilvl w:val="1"/>
          <w:numId w:val="137"/>
        </w:numPr>
        <w:ind w:left="1440" w:hanging="360"/>
        <w:rPr>
          <w:u w:val="none"/>
        </w:rPr>
      </w:pPr>
      <w:r w:rsidDel="00000000" w:rsidR="00000000" w:rsidRPr="00000000">
        <w:rPr>
          <w:rtl w:val="0"/>
        </w:rPr>
        <w:t xml:space="preserve">Seven patients with 11 lesions, half and half Ewings and osteosarcoma. MFU nearly 1y.</w:t>
      </w:r>
    </w:p>
    <w:p w:rsidR="00000000" w:rsidDel="00000000" w:rsidP="00000000" w:rsidRDefault="00000000" w:rsidRPr="00000000" w14:paraId="00001050">
      <w:pPr>
        <w:numPr>
          <w:ilvl w:val="1"/>
          <w:numId w:val="137"/>
        </w:numPr>
        <w:ind w:left="1440" w:hanging="360"/>
        <w:rPr>
          <w:u w:val="none"/>
        </w:rPr>
      </w:pPr>
      <w:r w:rsidDel="00000000" w:rsidR="00000000" w:rsidRPr="00000000">
        <w:rPr>
          <w:rtl w:val="0"/>
        </w:rPr>
        <w:t xml:space="preserve">Local failure in 3 lesions. Three patients died within the follow-up period.</w:t>
      </w:r>
    </w:p>
    <w:p w:rsidR="00000000" w:rsidDel="00000000" w:rsidP="00000000" w:rsidRDefault="00000000" w:rsidRPr="00000000" w14:paraId="00001051">
      <w:pPr>
        <w:numPr>
          <w:ilvl w:val="1"/>
          <w:numId w:val="137"/>
        </w:numPr>
        <w:ind w:left="1440" w:hanging="360"/>
        <w:rPr>
          <w:u w:val="none"/>
        </w:rPr>
      </w:pPr>
      <w:r w:rsidDel="00000000" w:rsidR="00000000" w:rsidRPr="00000000">
        <w:rPr>
          <w:rtl w:val="0"/>
        </w:rPr>
        <w:t xml:space="preserve">No acute G3+ toxicity, one patient with late G3 enteritis.</w:t>
      </w:r>
    </w:p>
    <w:p w:rsidR="00000000" w:rsidDel="00000000" w:rsidP="00000000" w:rsidRDefault="00000000" w:rsidRPr="00000000" w14:paraId="00001052">
      <w:pPr>
        <w:pStyle w:val="Heading2"/>
        <w:rPr/>
      </w:pPr>
      <w:bookmarkStart w:colFirst="0" w:colLast="0" w:name="_xyg2q74do4cp" w:id="207"/>
      <w:bookmarkEnd w:id="207"/>
      <w:r w:rsidDel="00000000" w:rsidR="00000000" w:rsidRPr="00000000">
        <w:rPr>
          <w:rtl w:val="0"/>
        </w:rPr>
      </w:r>
    </w:p>
    <w:p w:rsidR="00000000" w:rsidDel="00000000" w:rsidP="00000000" w:rsidRDefault="00000000" w:rsidRPr="00000000" w14:paraId="00001053">
      <w:pPr>
        <w:pStyle w:val="Heading2"/>
        <w:rPr/>
      </w:pPr>
      <w:bookmarkStart w:colFirst="0" w:colLast="0" w:name="_lvk8io7ar4lk" w:id="208"/>
      <w:bookmarkEnd w:id="208"/>
      <w:r w:rsidDel="00000000" w:rsidR="00000000" w:rsidRPr="00000000">
        <w:rPr>
          <w:rtl w:val="0"/>
        </w:rPr>
        <w:t xml:space="preserve">Toxicity</w:t>
      </w:r>
    </w:p>
    <w:p w:rsidR="00000000" w:rsidDel="00000000" w:rsidP="00000000" w:rsidRDefault="00000000" w:rsidRPr="00000000" w14:paraId="00001054">
      <w:pPr>
        <w:numPr>
          <w:ilvl w:val="0"/>
          <w:numId w:val="4"/>
        </w:numPr>
        <w:ind w:left="720" w:hanging="360"/>
      </w:pPr>
      <w:r w:rsidDel="00000000" w:rsidR="00000000" w:rsidRPr="00000000">
        <w:rPr>
          <w:rtl w:val="0"/>
        </w:rPr>
        <w:t xml:space="preserve">Secondary malignancy: 1%/y, 10% over 15 years (primarily sarcoma).</w:t>
      </w:r>
    </w:p>
    <w:p w:rsidR="00000000" w:rsidDel="00000000" w:rsidP="00000000" w:rsidRDefault="00000000" w:rsidRPr="00000000" w14:paraId="00001055">
      <w:pPr>
        <w:numPr>
          <w:ilvl w:val="1"/>
          <w:numId w:val="4"/>
        </w:numPr>
        <w:ind w:left="1440" w:hanging="360"/>
      </w:pPr>
      <w:r w:rsidDel="00000000" w:rsidR="00000000" w:rsidRPr="00000000">
        <w:rPr>
          <w:rtl w:val="0"/>
        </w:rPr>
        <w:t xml:space="preserve">Most common SMN after RT is sarcoma: 5% risk at 20y (less with chemo and surgery) [</w:t>
      </w:r>
      <w:hyperlink r:id="rId914">
        <w:r w:rsidDel="00000000" w:rsidR="00000000" w:rsidRPr="00000000">
          <w:rPr>
            <w:rtl w:val="0"/>
          </w:rPr>
          <w:t xml:space="preserve">Kuttesch JCO '96</w:t>
        </w:r>
      </w:hyperlink>
      <w:r w:rsidDel="00000000" w:rsidR="00000000" w:rsidRPr="00000000">
        <w:rPr>
          <w:rtl w:val="0"/>
        </w:rPr>
        <w:t xml:space="preserve">].</w:t>
      </w:r>
    </w:p>
    <w:p w:rsidR="00000000" w:rsidDel="00000000" w:rsidP="00000000" w:rsidRDefault="00000000" w:rsidRPr="00000000" w14:paraId="00001056">
      <w:pPr>
        <w:numPr>
          <w:ilvl w:val="1"/>
          <w:numId w:val="4"/>
        </w:numPr>
        <w:ind w:left="1440" w:hanging="360"/>
      </w:pPr>
      <w:r w:rsidDel="00000000" w:rsidR="00000000" w:rsidRPr="00000000">
        <w:rPr>
          <w:rtl w:val="0"/>
        </w:rPr>
        <w:t xml:space="preserve">There appears to be no SMNs if &lt; 40 Gy, while 130/10,000 for &gt; 60 Gy.</w:t>
      </w:r>
    </w:p>
    <w:p w:rsidR="00000000" w:rsidDel="00000000" w:rsidP="00000000" w:rsidRDefault="00000000" w:rsidRPr="00000000" w14:paraId="00001057">
      <w:pPr>
        <w:numPr>
          <w:ilvl w:val="0"/>
          <w:numId w:val="4"/>
        </w:numPr>
        <w:ind w:left="720" w:hanging="360"/>
      </w:pPr>
      <w:r w:rsidDel="00000000" w:rsidR="00000000" w:rsidRPr="00000000">
        <w:rPr>
          <w:rtl w:val="0"/>
        </w:rPr>
        <w:t xml:space="preserve">Extremity: Spare 1 cm strip of skin. V20 &lt; 50%. </w:t>
      </w:r>
    </w:p>
    <w:p w:rsidR="00000000" w:rsidDel="00000000" w:rsidP="00000000" w:rsidRDefault="00000000" w:rsidRPr="00000000" w14:paraId="00001058">
      <w:pPr>
        <w:numPr>
          <w:ilvl w:val="0"/>
          <w:numId w:val="4"/>
        </w:numPr>
        <w:ind w:left="720" w:hanging="360"/>
      </w:pPr>
      <w:r w:rsidDel="00000000" w:rsidR="00000000" w:rsidRPr="00000000">
        <w:rPr>
          <w:rtl w:val="0"/>
        </w:rPr>
        <w:t xml:space="preserve">Epiphysis max 20 Gy.</w:t>
      </w:r>
    </w:p>
    <w:p w:rsidR="00000000" w:rsidDel="00000000" w:rsidP="00000000" w:rsidRDefault="00000000" w:rsidRPr="00000000" w14:paraId="00001059">
      <w:pPr>
        <w:numPr>
          <w:ilvl w:val="0"/>
          <w:numId w:val="4"/>
        </w:numPr>
        <w:ind w:left="720" w:hanging="360"/>
      </w:pPr>
      <w:r w:rsidDel="00000000" w:rsidR="00000000" w:rsidRPr="00000000">
        <w:rPr>
          <w:rtl w:val="0"/>
        </w:rPr>
        <w:t xml:space="preserve">Femoral head max 45 Gy.</w:t>
      </w:r>
    </w:p>
    <w:p w:rsidR="00000000" w:rsidDel="00000000" w:rsidP="00000000" w:rsidRDefault="00000000" w:rsidRPr="00000000" w14:paraId="0000105A">
      <w:pPr>
        <w:numPr>
          <w:ilvl w:val="0"/>
          <w:numId w:val="4"/>
        </w:numPr>
        <w:ind w:left="720" w:hanging="360"/>
      </w:pPr>
      <w:r w:rsidDel="00000000" w:rsidR="00000000" w:rsidRPr="00000000">
        <w:rPr>
          <w:rtl w:val="0"/>
        </w:rPr>
        <w:t xml:space="preserve">Spare bladder: Hemorrhagic cystitis with cyclophosphamide.</w:t>
      </w:r>
    </w:p>
    <w:p w:rsidR="00000000" w:rsidDel="00000000" w:rsidP="00000000" w:rsidRDefault="00000000" w:rsidRPr="00000000" w14:paraId="0000105B">
      <w:pPr>
        <w:numPr>
          <w:ilvl w:val="0"/>
          <w:numId w:val="4"/>
        </w:numPr>
        <w:ind w:left="720" w:hanging="360"/>
      </w:pPr>
      <w:r w:rsidDel="00000000" w:rsidR="00000000" w:rsidRPr="00000000">
        <w:rPr>
          <w:rtl w:val="0"/>
        </w:rPr>
        <w:t xml:space="preserve">Late toxicity: Infertility, fracture, lymphedema, soft tissue hypoplasia.</w:t>
      </w:r>
    </w:p>
    <w:p w:rsidR="00000000" w:rsidDel="00000000" w:rsidP="00000000" w:rsidRDefault="00000000" w:rsidRPr="00000000" w14:paraId="0000105C">
      <w:pPr>
        <w:ind w:left="720" w:firstLine="0"/>
        <w:rPr/>
      </w:pPr>
      <w:r w:rsidDel="00000000" w:rsidR="00000000" w:rsidRPr="00000000">
        <w:rPr>
          <w:rtl w:val="0"/>
        </w:rPr>
      </w:r>
    </w:p>
    <w:p w:rsidR="00000000" w:rsidDel="00000000" w:rsidP="00000000" w:rsidRDefault="00000000" w:rsidRPr="00000000" w14:paraId="0000105D">
      <w:pPr>
        <w:pStyle w:val="Heading2"/>
        <w:rPr/>
      </w:pPr>
      <w:bookmarkStart w:colFirst="0" w:colLast="0" w:name="_9a7ko7exw8ct" w:id="209"/>
      <w:bookmarkEnd w:id="209"/>
      <w:hyperlink w:anchor="_vr99eqievr5k">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05E">
      <w:pPr>
        <w:rPr/>
      </w:pPr>
      <w:r w:rsidDel="00000000" w:rsidR="00000000" w:rsidRPr="00000000">
        <w:rPr>
          <w:rtl w:val="0"/>
        </w:rPr>
        <w:t xml:space="preserve">Volumes below based on</w:t>
      </w:r>
      <w:r w:rsidDel="00000000" w:rsidR="00000000" w:rsidRPr="00000000">
        <w:rPr>
          <w:rtl w:val="0"/>
        </w:rPr>
        <w:t xml:space="preserve"> [</w:t>
      </w:r>
      <w:hyperlink w:anchor="qiw6ss2t8oqi">
        <w:r w:rsidDel="00000000" w:rsidR="00000000" w:rsidRPr="00000000">
          <w:rPr>
            <w:rtl w:val="0"/>
          </w:rPr>
          <w:t xml:space="preserve">AEWS 1031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5F">
      <w:pPr>
        <w:numPr>
          <w:ilvl w:val="0"/>
          <w:numId w:val="87"/>
        </w:numPr>
        <w:ind w:left="720" w:hanging="360"/>
      </w:pPr>
      <w:r w:rsidDel="00000000" w:rsidR="00000000" w:rsidRPr="00000000">
        <w:rPr>
          <w:b w:val="1"/>
          <w:rtl w:val="0"/>
        </w:rPr>
        <w:t xml:space="preserve">Definitive</w:t>
        <w:br w:type="textWrapping"/>
      </w:r>
      <w:r w:rsidDel="00000000" w:rsidR="00000000" w:rsidRPr="00000000">
        <w:rPr>
          <w:rtl w:val="0"/>
        </w:rPr>
        <w:t xml:space="preserve">Concurrent non-adriamycin based chemotherapy.</w:t>
      </w:r>
    </w:p>
    <w:p w:rsidR="00000000" w:rsidDel="00000000" w:rsidP="00000000" w:rsidRDefault="00000000" w:rsidRPr="00000000" w14:paraId="00001060">
      <w:pPr>
        <w:ind w:left="720" w:firstLine="0"/>
        <w:rPr>
          <w:vertAlign w:val="superscript"/>
        </w:rPr>
      </w:pPr>
      <w:r w:rsidDel="00000000" w:rsidR="00000000" w:rsidRPr="00000000">
        <w:rPr>
          <w:rtl w:val="0"/>
        </w:rPr>
        <w:t xml:space="preserve">VDC alternated with IE for a total of 17 cycles (22w) with 6 cycles (12w) before local therapy. </w:t>
      </w:r>
      <w:hyperlink w:anchor="qiw6ss2t8oq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61">
      <w:pPr>
        <w:numPr>
          <w:ilvl w:val="1"/>
          <w:numId w:val="87"/>
        </w:numPr>
        <w:ind w:left="1440" w:hanging="360"/>
      </w:pPr>
      <w:r w:rsidDel="00000000" w:rsidR="00000000" w:rsidRPr="00000000">
        <w:rPr>
          <w:rtl w:val="0"/>
        </w:rPr>
        <w:t xml:space="preserve">Used for skull, face, vertebral, or pelvic primaries along with unresectable.</w:t>
      </w:r>
    </w:p>
    <w:p w:rsidR="00000000" w:rsidDel="00000000" w:rsidP="00000000" w:rsidRDefault="00000000" w:rsidRPr="00000000" w14:paraId="00001062">
      <w:pPr>
        <w:numPr>
          <w:ilvl w:val="1"/>
          <w:numId w:val="87"/>
        </w:numPr>
        <w:ind w:left="1440" w:hanging="360"/>
      </w:pPr>
      <w:r w:rsidDel="00000000" w:rsidR="00000000" w:rsidRPr="00000000">
        <w:rPr>
          <w:b w:val="1"/>
          <w:rtl w:val="0"/>
        </w:rPr>
        <w:t xml:space="preserve">GTV1_45</w:t>
      </w:r>
      <w:r w:rsidDel="00000000" w:rsidR="00000000" w:rsidRPr="00000000">
        <w:rPr>
          <w:rtl w:val="0"/>
        </w:rPr>
        <w:t xml:space="preserve">: T2/flair changes. </w:t>
      </w:r>
      <w:r w:rsidDel="00000000" w:rsidR="00000000" w:rsidRPr="00000000">
        <w:rPr>
          <w:b w:val="1"/>
          <w:rtl w:val="0"/>
        </w:rPr>
        <w:t xml:space="preserve">Pre-chemo </w:t>
      </w:r>
      <w:r w:rsidDel="00000000" w:rsidR="00000000" w:rsidRPr="00000000">
        <w:rPr>
          <w:rtl w:val="0"/>
        </w:rPr>
        <w:t xml:space="preserve">volume with modification for "pushing margin" into body cavities. </w:t>
      </w:r>
    </w:p>
    <w:p w:rsidR="00000000" w:rsidDel="00000000" w:rsidP="00000000" w:rsidRDefault="00000000" w:rsidRPr="00000000" w14:paraId="00001063">
      <w:pPr>
        <w:numPr>
          <w:ilvl w:val="1"/>
          <w:numId w:val="87"/>
        </w:numPr>
        <w:ind w:left="1440" w:hanging="360"/>
      </w:pPr>
      <w:r w:rsidDel="00000000" w:rsidR="00000000" w:rsidRPr="00000000">
        <w:rPr>
          <w:rtl w:val="0"/>
        </w:rPr>
        <w:t xml:space="preserve">CTV1_45: GTV1 + 1 cm (2 cm to block).</w:t>
      </w:r>
    </w:p>
    <w:p w:rsidR="00000000" w:rsidDel="00000000" w:rsidP="00000000" w:rsidRDefault="00000000" w:rsidRPr="00000000" w14:paraId="00001064">
      <w:pPr>
        <w:numPr>
          <w:ilvl w:val="2"/>
          <w:numId w:val="87"/>
        </w:numPr>
        <w:ind w:left="2160" w:hanging="360"/>
      </w:pPr>
      <w:r w:rsidDel="00000000" w:rsidR="00000000" w:rsidRPr="00000000">
        <w:rPr>
          <w:rtl w:val="0"/>
        </w:rPr>
        <w:t xml:space="preserve">For VB lesions, deliver 45 Gy to the entire VB and 1 cm margin on pre-chemo GTV (stop at 50.4 Gy).</w:t>
      </w:r>
    </w:p>
    <w:p w:rsidR="00000000" w:rsidDel="00000000" w:rsidP="00000000" w:rsidRDefault="00000000" w:rsidRPr="00000000" w14:paraId="00001065">
      <w:pPr>
        <w:numPr>
          <w:ilvl w:val="2"/>
          <w:numId w:val="87"/>
        </w:numPr>
        <w:ind w:left="2160" w:hanging="360"/>
      </w:pPr>
      <w:r w:rsidDel="00000000" w:rsidR="00000000" w:rsidRPr="00000000">
        <w:rPr>
          <w:rtl w:val="0"/>
        </w:rPr>
        <w:t xml:space="preserve">For extraosseous with CR to chemotherapy, deliver 50.4 Gy to PTV1 and stop. </w:t>
      </w:r>
    </w:p>
    <w:p w:rsidR="00000000" w:rsidDel="00000000" w:rsidP="00000000" w:rsidRDefault="00000000" w:rsidRPr="00000000" w14:paraId="00001066">
      <w:pPr>
        <w:numPr>
          <w:ilvl w:val="2"/>
          <w:numId w:val="87"/>
        </w:numPr>
        <w:ind w:left="2160" w:hanging="360"/>
      </w:pPr>
      <w:r w:rsidDel="00000000" w:rsidR="00000000" w:rsidRPr="00000000">
        <w:rPr>
          <w:rtl w:val="0"/>
        </w:rPr>
        <w:t xml:space="preserve">For R0 </w:t>
      </w:r>
      <w:r w:rsidDel="00000000" w:rsidR="00000000" w:rsidRPr="00000000">
        <w:rPr>
          <w:rtl w:val="0"/>
        </w:rPr>
        <w:t xml:space="preserve">resected</w:t>
      </w:r>
      <w:r w:rsidDel="00000000" w:rsidR="00000000" w:rsidRPr="00000000">
        <w:rPr>
          <w:rtl w:val="0"/>
        </w:rPr>
        <w:t xml:space="preserve"> LN, deliver 50.4 Gy to PTV1 and stop.</w:t>
      </w:r>
    </w:p>
    <w:p w:rsidR="00000000" w:rsidDel="00000000" w:rsidP="00000000" w:rsidRDefault="00000000" w:rsidRPr="00000000" w14:paraId="00001067">
      <w:pPr>
        <w:numPr>
          <w:ilvl w:val="1"/>
          <w:numId w:val="87"/>
        </w:numPr>
        <w:ind w:left="1440" w:hanging="360"/>
      </w:pPr>
      <w:r w:rsidDel="00000000" w:rsidR="00000000" w:rsidRPr="00000000">
        <w:rPr>
          <w:b w:val="1"/>
          <w:rtl w:val="0"/>
        </w:rPr>
        <w:t xml:space="preserve">GTV2_ 55.8</w:t>
      </w:r>
      <w:r w:rsidDel="00000000" w:rsidR="00000000" w:rsidRPr="00000000">
        <w:rPr>
          <w:rtl w:val="0"/>
        </w:rPr>
        <w:t xml:space="preserve">: </w:t>
      </w:r>
      <w:r w:rsidDel="00000000" w:rsidR="00000000" w:rsidRPr="00000000">
        <w:rPr>
          <w:b w:val="1"/>
          <w:rtl w:val="0"/>
        </w:rPr>
        <w:t xml:space="preserve">Post-chemo soft tissue tumor + pre-chemo bone</w:t>
      </w:r>
      <w:r w:rsidDel="00000000" w:rsidR="00000000" w:rsidRPr="00000000">
        <w:rPr>
          <w:rtl w:val="0"/>
        </w:rPr>
        <w:t xml:space="preserve">. </w:t>
      </w:r>
    </w:p>
    <w:p w:rsidR="00000000" w:rsidDel="00000000" w:rsidP="00000000" w:rsidRDefault="00000000" w:rsidRPr="00000000" w14:paraId="00001068">
      <w:pPr>
        <w:numPr>
          <w:ilvl w:val="1"/>
          <w:numId w:val="87"/>
        </w:numPr>
        <w:ind w:left="1440" w:hanging="360"/>
      </w:pPr>
      <w:r w:rsidDel="00000000" w:rsidR="00000000" w:rsidRPr="00000000">
        <w:rPr>
          <w:rtl w:val="0"/>
        </w:rPr>
        <w:t xml:space="preserve">CTV2_55.8: GTV2 + </w:t>
      </w:r>
      <w:r w:rsidDel="00000000" w:rsidR="00000000" w:rsidRPr="00000000">
        <w:rPr>
          <w:b w:val="1"/>
          <w:rtl w:val="0"/>
        </w:rPr>
        <w:t xml:space="preserve">1 cm</w:t>
      </w:r>
      <w:r w:rsidDel="00000000" w:rsidR="00000000" w:rsidRPr="00000000">
        <w:rPr>
          <w:rtl w:val="0"/>
        </w:rPr>
        <w:t xml:space="preserve"> (2 cm to block).</w:t>
      </w:r>
    </w:p>
    <w:p w:rsidR="00000000" w:rsidDel="00000000" w:rsidP="00000000" w:rsidRDefault="00000000" w:rsidRPr="00000000" w14:paraId="00001069">
      <w:pPr>
        <w:numPr>
          <w:ilvl w:val="2"/>
          <w:numId w:val="87"/>
        </w:numPr>
        <w:ind w:left="2160" w:hanging="360"/>
      </w:pPr>
      <w:r w:rsidDel="00000000" w:rsidR="00000000" w:rsidRPr="00000000">
        <w:rPr>
          <w:rtl w:val="0"/>
        </w:rPr>
        <w:t xml:space="preserve">For VB lesions, CTV2 includes pre-chemo GTV + 0.5-1 cm margin. Deliver </w:t>
      </w:r>
      <w:r w:rsidDel="00000000" w:rsidR="00000000" w:rsidRPr="00000000">
        <w:rPr>
          <w:rtl w:val="0"/>
        </w:rPr>
        <w:t xml:space="preserve">50.4 Gy then stop.</w:t>
      </w:r>
    </w:p>
    <w:p w:rsidR="00000000" w:rsidDel="00000000" w:rsidP="00000000" w:rsidRDefault="00000000" w:rsidRPr="00000000" w14:paraId="0000106A">
      <w:pPr>
        <w:numPr>
          <w:ilvl w:val="1"/>
          <w:numId w:val="87"/>
        </w:numPr>
        <w:ind w:left="1440" w:hanging="360"/>
      </w:pPr>
      <w:r w:rsidDel="00000000" w:rsidR="00000000" w:rsidRPr="00000000">
        <w:rPr>
          <w:rtl w:val="0"/>
        </w:rPr>
        <w:t xml:space="preserve">PTV: CTV + 0.5 cm at a minimum.</w:t>
      </w:r>
    </w:p>
    <w:p w:rsidR="00000000" w:rsidDel="00000000" w:rsidP="00000000" w:rsidRDefault="00000000" w:rsidRPr="00000000" w14:paraId="0000106B">
      <w:pPr>
        <w:numPr>
          <w:ilvl w:val="0"/>
          <w:numId w:val="87"/>
        </w:numPr>
        <w:ind w:left="720" w:hanging="360"/>
      </w:pPr>
      <w:r w:rsidDel="00000000" w:rsidR="00000000" w:rsidRPr="00000000">
        <w:rPr>
          <w:b w:val="1"/>
          <w:rtl w:val="0"/>
        </w:rPr>
        <w:t xml:space="preserve">PORT</w:t>
      </w:r>
      <w:r w:rsidDel="00000000" w:rsidR="00000000" w:rsidRPr="00000000">
        <w:rPr>
          <w:rtl w:val="0"/>
        </w:rPr>
        <w:t xml:space="preserve">: Indications: </w:t>
      </w:r>
      <w:r w:rsidDel="00000000" w:rsidR="00000000" w:rsidRPr="00000000">
        <w:rPr>
          <w:b w:val="1"/>
          <w:rtl w:val="0"/>
        </w:rPr>
        <w:t xml:space="preserve">&lt; 5 mm SM</w:t>
      </w:r>
      <w:r w:rsidDel="00000000" w:rsidR="00000000" w:rsidRPr="00000000">
        <w:rPr>
          <w:rtl w:val="0"/>
        </w:rPr>
        <w:t xml:space="preserve">, spill (per AEWS 1031), or &lt; 90-95% necrosis.</w:t>
        <w:br w:type="textWrapping"/>
        <w:t xml:space="preserve">LSS preferred, with 1 cm margin for bone, 0.5 cm for soft tissue, and 0.2 cm for fascia.</w:t>
      </w:r>
    </w:p>
    <w:p w:rsidR="00000000" w:rsidDel="00000000" w:rsidP="00000000" w:rsidRDefault="00000000" w:rsidRPr="00000000" w14:paraId="0000106C">
      <w:pPr>
        <w:ind w:left="720" w:firstLine="0"/>
        <w:rPr/>
      </w:pPr>
      <w:r w:rsidDel="00000000" w:rsidR="00000000" w:rsidRPr="00000000">
        <w:rPr>
          <w:rtl w:val="0"/>
        </w:rPr>
        <w:t xml:space="preserve">For R1 disease, volume depends on percent necrosis. If &lt; 90% necrosis, then RT volumes based on pre-chemo volume.</w:t>
      </w:r>
    </w:p>
    <w:p w:rsidR="00000000" w:rsidDel="00000000" w:rsidP="00000000" w:rsidRDefault="00000000" w:rsidRPr="00000000" w14:paraId="0000106D">
      <w:pPr>
        <w:numPr>
          <w:ilvl w:val="1"/>
          <w:numId w:val="87"/>
        </w:numPr>
        <w:ind w:left="1440" w:hanging="360"/>
      </w:pPr>
      <w:r w:rsidDel="00000000" w:rsidR="00000000" w:rsidRPr="00000000">
        <w:rPr>
          <w:rtl w:val="0"/>
        </w:rPr>
        <w:t xml:space="preserve">For R1 PORT, give 50.4 Gy to pre-chemo / post-chemo GTV if &lt; 90% / &gt; 90% necrosis.</w:t>
      </w:r>
    </w:p>
    <w:p w:rsidR="00000000" w:rsidDel="00000000" w:rsidP="00000000" w:rsidRDefault="00000000" w:rsidRPr="00000000" w14:paraId="0000106E">
      <w:pPr>
        <w:numPr>
          <w:ilvl w:val="1"/>
          <w:numId w:val="87"/>
        </w:numPr>
        <w:ind w:left="1440" w:hanging="360"/>
      </w:pPr>
      <w:r w:rsidDel="00000000" w:rsidR="00000000" w:rsidRPr="00000000">
        <w:rPr>
          <w:rtl w:val="0"/>
        </w:rPr>
        <w:t xml:space="preserve">For R2 PORT, give 45 Gy to pre-chemo volume and 55.8 Gy to post-chemo volume.</w:t>
      </w:r>
    </w:p>
    <w:p w:rsidR="00000000" w:rsidDel="00000000" w:rsidP="00000000" w:rsidRDefault="00000000" w:rsidRPr="00000000" w14:paraId="0000106F">
      <w:pPr>
        <w:numPr>
          <w:ilvl w:val="0"/>
          <w:numId w:val="87"/>
        </w:numPr>
        <w:ind w:left="720" w:hanging="360"/>
      </w:pPr>
      <w:r w:rsidDel="00000000" w:rsidR="00000000" w:rsidRPr="00000000">
        <w:rPr>
          <w:b w:val="1"/>
          <w:rtl w:val="0"/>
        </w:rPr>
        <w:t xml:space="preserve">Preoperative</w:t>
      </w:r>
      <w:r w:rsidDel="00000000" w:rsidR="00000000" w:rsidRPr="00000000">
        <w:rPr>
          <w:rtl w:val="0"/>
        </w:rPr>
        <w:t xml:space="preserve">: 36 Gy to pre-chemo GTV. </w:t>
      </w:r>
    </w:p>
    <w:p w:rsidR="00000000" w:rsidDel="00000000" w:rsidP="00000000" w:rsidRDefault="00000000" w:rsidRPr="00000000" w14:paraId="00001070">
      <w:pPr>
        <w:ind w:left="720" w:firstLine="0"/>
        <w:rPr/>
      </w:pPr>
      <w:r w:rsidDel="00000000" w:rsidR="00000000" w:rsidRPr="00000000">
        <w:rPr>
          <w:rtl w:val="0"/>
        </w:rPr>
        <w:t xml:space="preserve">Allows for 36 Gy to be delivered preoperatively, but don't operate unless R0/R1 is likely as full dose with R2 disease. This same concept applies with Delayed Primary Excision (DPE) in Rhabdomyosarcoma - no DPE for RMS if R2 is expected. </w:t>
      </w:r>
      <w:hyperlink w:anchor="kix.cwg8nj2n0zj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71">
      <w:pPr>
        <w:numPr>
          <w:ilvl w:val="1"/>
          <w:numId w:val="87"/>
        </w:numPr>
        <w:ind w:left="1440" w:hanging="360"/>
      </w:pPr>
      <w:r w:rsidDel="00000000" w:rsidR="00000000" w:rsidRPr="00000000">
        <w:rPr>
          <w:rtl w:val="0"/>
        </w:rPr>
        <w:t xml:space="preserve">For R1, give 14.4 Gy (50.4 Gy) to pre / post-chemo GTV if &lt; 90% / &gt; 90% necrosis.</w:t>
      </w:r>
    </w:p>
    <w:p w:rsidR="00000000" w:rsidDel="00000000" w:rsidP="00000000" w:rsidRDefault="00000000" w:rsidRPr="00000000" w14:paraId="00001072">
      <w:pPr>
        <w:numPr>
          <w:ilvl w:val="1"/>
          <w:numId w:val="87"/>
        </w:numPr>
        <w:ind w:left="1440" w:hanging="360"/>
      </w:pPr>
      <w:r w:rsidDel="00000000" w:rsidR="00000000" w:rsidRPr="00000000">
        <w:rPr>
          <w:rtl w:val="0"/>
        </w:rPr>
        <w:t xml:space="preserve">For R2, give 19.8 Gy (55.8 Gy) to pre-chemo GTV. </w:t>
      </w:r>
    </w:p>
    <w:p w:rsidR="00000000" w:rsidDel="00000000" w:rsidP="00000000" w:rsidRDefault="00000000" w:rsidRPr="00000000" w14:paraId="00001073">
      <w:pPr>
        <w:numPr>
          <w:ilvl w:val="0"/>
          <w:numId w:val="87"/>
        </w:numPr>
        <w:ind w:left="720" w:hanging="360"/>
      </w:pPr>
      <w:r w:rsidDel="00000000" w:rsidR="00000000" w:rsidRPr="00000000">
        <w:rPr>
          <w:b w:val="1"/>
          <w:rtl w:val="0"/>
        </w:rPr>
        <w:t xml:space="preserve">Malignant pleural effusion </w:t>
      </w:r>
      <w:r w:rsidDel="00000000" w:rsidR="00000000" w:rsidRPr="00000000">
        <w:rPr>
          <w:rtl w:val="0"/>
        </w:rPr>
        <w:t xml:space="preserve">(Rib primary): </w:t>
      </w:r>
    </w:p>
    <w:p w:rsidR="00000000" w:rsidDel="00000000" w:rsidP="00000000" w:rsidRDefault="00000000" w:rsidRPr="00000000" w14:paraId="00001074">
      <w:pPr>
        <w:numPr>
          <w:ilvl w:val="1"/>
          <w:numId w:val="87"/>
        </w:numPr>
        <w:ind w:left="1440" w:hanging="360"/>
      </w:pPr>
      <w:r w:rsidDel="00000000" w:rsidR="00000000" w:rsidRPr="00000000">
        <w:rPr>
          <w:rtl w:val="0"/>
        </w:rPr>
        <w:t xml:space="preserve">Hemithoracic RT 15/10 with RT to primary.</w:t>
      </w:r>
    </w:p>
    <w:p w:rsidR="00000000" w:rsidDel="00000000" w:rsidP="00000000" w:rsidRDefault="00000000" w:rsidRPr="00000000" w14:paraId="00001075">
      <w:pPr>
        <w:numPr>
          <w:ilvl w:val="2"/>
          <w:numId w:val="87"/>
        </w:numPr>
        <w:ind w:left="2160" w:hanging="360"/>
      </w:pPr>
      <w:r w:rsidDel="00000000" w:rsidR="00000000" w:rsidRPr="00000000">
        <w:rPr>
          <w:rtl w:val="0"/>
        </w:rPr>
        <w:t xml:space="preserve">Entire lung and pleural surface accounting for rep motion + 0.5-1 cm for PTV.</w:t>
      </w:r>
    </w:p>
    <w:p w:rsidR="00000000" w:rsidDel="00000000" w:rsidP="00000000" w:rsidRDefault="00000000" w:rsidRPr="00000000" w14:paraId="00001076">
      <w:pPr>
        <w:numPr>
          <w:ilvl w:val="0"/>
          <w:numId w:val="87"/>
        </w:numPr>
        <w:ind w:left="720" w:hanging="360"/>
      </w:pPr>
      <w:r w:rsidDel="00000000" w:rsidR="00000000" w:rsidRPr="00000000">
        <w:rPr>
          <w:b w:val="1"/>
          <w:rtl w:val="0"/>
        </w:rPr>
        <w:t xml:space="preserve">Lung mets</w:t>
      </w:r>
      <w:r w:rsidDel="00000000" w:rsidR="00000000" w:rsidRPr="00000000">
        <w:rPr>
          <w:rtl w:val="0"/>
        </w:rPr>
        <w:t xml:space="preserve">: Treat after all chemo complete at 48 weeks.</w:t>
      </w:r>
    </w:p>
    <w:p w:rsidR="00000000" w:rsidDel="00000000" w:rsidP="00000000" w:rsidRDefault="00000000" w:rsidRPr="00000000" w14:paraId="00001077">
      <w:pPr>
        <w:numPr>
          <w:ilvl w:val="1"/>
          <w:numId w:val="87"/>
        </w:numPr>
        <w:ind w:left="1440" w:hanging="360"/>
      </w:pPr>
      <w:r w:rsidDel="00000000" w:rsidR="00000000" w:rsidRPr="00000000">
        <w:rPr>
          <w:rtl w:val="0"/>
        </w:rPr>
        <w:t xml:space="preserve">Resection should be considered if oligometastatic (&lt; 5 </w:t>
      </w:r>
      <w:r w:rsidDel="00000000" w:rsidR="00000000" w:rsidRPr="00000000">
        <w:rPr>
          <w:rtl w:val="0"/>
        </w:rPr>
        <w:t xml:space="preserve">mets</w:t>
      </w:r>
      <w:r w:rsidDel="00000000" w:rsidR="00000000" w:rsidRPr="00000000">
        <w:rPr>
          <w:rtl w:val="0"/>
        </w:rPr>
        <w:t xml:space="preserve">).</w:t>
      </w:r>
    </w:p>
    <w:p w:rsidR="00000000" w:rsidDel="00000000" w:rsidP="00000000" w:rsidRDefault="00000000" w:rsidRPr="00000000" w14:paraId="00001078">
      <w:pPr>
        <w:numPr>
          <w:ilvl w:val="1"/>
          <w:numId w:val="87"/>
        </w:numPr>
        <w:ind w:left="1440" w:hanging="360"/>
      </w:pPr>
      <w:r w:rsidDel="00000000" w:rsidR="00000000" w:rsidRPr="00000000">
        <w:rPr>
          <w:b w:val="1"/>
          <w:rtl w:val="0"/>
        </w:rPr>
        <w:t xml:space="preserve">WLI 15/10</w:t>
      </w:r>
      <w:r w:rsidDel="00000000" w:rsidR="00000000" w:rsidRPr="00000000">
        <w:rPr>
          <w:rtl w:val="0"/>
        </w:rPr>
        <w:t xml:space="preserve"> with boost to 45 Gy for gross mets post WLI. </w:t>
      </w:r>
    </w:p>
    <w:p w:rsidR="00000000" w:rsidDel="00000000" w:rsidP="00000000" w:rsidRDefault="00000000" w:rsidRPr="00000000" w14:paraId="00001079">
      <w:pPr>
        <w:numPr>
          <w:ilvl w:val="2"/>
          <w:numId w:val="87"/>
        </w:numPr>
        <w:ind w:left="2160" w:hanging="360"/>
      </w:pPr>
      <w:r w:rsidDel="00000000" w:rsidR="00000000" w:rsidRPr="00000000">
        <w:rPr>
          <w:rtl w:val="0"/>
        </w:rPr>
        <w:t xml:space="preserve">If &lt; 6y, WLI </w:t>
      </w:r>
      <w:r w:rsidDel="00000000" w:rsidR="00000000" w:rsidRPr="00000000">
        <w:rPr>
          <w:b w:val="1"/>
          <w:rtl w:val="0"/>
        </w:rPr>
        <w:t xml:space="preserve">12</w:t>
      </w:r>
      <w:r w:rsidDel="00000000" w:rsidR="00000000" w:rsidRPr="00000000">
        <w:rPr>
          <w:rtl w:val="0"/>
        </w:rPr>
        <w:t xml:space="preserve">/8.</w:t>
      </w:r>
    </w:p>
    <w:p w:rsidR="00000000" w:rsidDel="00000000" w:rsidP="00000000" w:rsidRDefault="00000000" w:rsidRPr="00000000" w14:paraId="0000107A">
      <w:pPr>
        <w:numPr>
          <w:ilvl w:val="2"/>
          <w:numId w:val="87"/>
        </w:numPr>
        <w:ind w:left="2160" w:hanging="360"/>
      </w:pPr>
      <w:r w:rsidDel="00000000" w:rsidR="00000000" w:rsidRPr="00000000">
        <w:rPr>
          <w:rtl w:val="0"/>
        </w:rPr>
        <w:t xml:space="preserve">Sup/Inf: 1 cm above 1st rib to L2. </w:t>
      </w:r>
      <w:r w:rsidDel="00000000" w:rsidR="00000000" w:rsidRPr="00000000">
        <w:rPr>
          <w:i w:val="1"/>
          <w:rtl w:val="0"/>
        </w:rPr>
        <w:t xml:space="preserve">Right crus L3, Left crus L2. Lowest point of pleural space can be L4.</w:t>
      </w:r>
    </w:p>
    <w:p w:rsidR="00000000" w:rsidDel="00000000" w:rsidP="00000000" w:rsidRDefault="00000000" w:rsidRPr="00000000" w14:paraId="0000107B">
      <w:pPr>
        <w:numPr>
          <w:ilvl w:val="2"/>
          <w:numId w:val="87"/>
        </w:numPr>
        <w:ind w:left="2160" w:hanging="360"/>
      </w:pPr>
      <w:r w:rsidDel="00000000" w:rsidR="00000000" w:rsidRPr="00000000">
        <w:rPr>
          <w:rtl w:val="0"/>
        </w:rPr>
        <w:t xml:space="preserve">Lat: 1 cm ribcage.</w:t>
      </w:r>
    </w:p>
    <w:p w:rsidR="00000000" w:rsidDel="00000000" w:rsidP="00000000" w:rsidRDefault="00000000" w:rsidRPr="00000000" w14:paraId="0000107C">
      <w:pPr>
        <w:numPr>
          <w:ilvl w:val="2"/>
          <w:numId w:val="87"/>
        </w:numPr>
        <w:ind w:left="2160" w:hanging="360"/>
      </w:pPr>
      <w:r w:rsidDel="00000000" w:rsidR="00000000" w:rsidRPr="00000000">
        <w:rPr>
          <w:rtl w:val="0"/>
        </w:rPr>
        <w:t xml:space="preserve">Block PA kidney at 7.5 Gy, boost residual lung tumor with additional 25.2 Gy.</w:t>
      </w:r>
    </w:p>
    <w:p w:rsidR="00000000" w:rsidDel="00000000" w:rsidP="00000000" w:rsidRDefault="00000000" w:rsidRPr="00000000" w14:paraId="0000107D">
      <w:pPr>
        <w:numPr>
          <w:ilvl w:val="0"/>
          <w:numId w:val="87"/>
        </w:numPr>
        <w:ind w:left="720" w:hanging="360"/>
      </w:pPr>
      <w:r w:rsidDel="00000000" w:rsidR="00000000" w:rsidRPr="00000000">
        <w:rPr>
          <w:b w:val="1"/>
          <w:rtl w:val="0"/>
        </w:rPr>
        <w:t xml:space="preserve">Malignant ascites</w:t>
      </w:r>
      <w:r w:rsidDel="00000000" w:rsidR="00000000" w:rsidRPr="00000000">
        <w:rPr>
          <w:rtl w:val="0"/>
        </w:rPr>
        <w:t xml:space="preserve">: WART to 24/16 (1.5). </w:t>
      </w:r>
    </w:p>
    <w:p w:rsidR="00000000" w:rsidDel="00000000" w:rsidP="00000000" w:rsidRDefault="00000000" w:rsidRPr="00000000" w14:paraId="0000107E">
      <w:pPr>
        <w:numPr>
          <w:ilvl w:val="0"/>
          <w:numId w:val="87"/>
        </w:numPr>
        <w:ind w:left="720" w:hanging="360"/>
      </w:pPr>
      <w:r w:rsidDel="00000000" w:rsidR="00000000" w:rsidRPr="00000000">
        <w:rPr>
          <w:rtl w:val="0"/>
        </w:rPr>
        <w:t xml:space="preserve">For metastatic lesions, SBRT to doses approximately 40/5 may be considered. </w:t>
      </w:r>
    </w:p>
    <w:p w:rsidR="00000000" w:rsidDel="00000000" w:rsidP="00000000" w:rsidRDefault="00000000" w:rsidRPr="00000000" w14:paraId="0000107F">
      <w:pPr>
        <w:ind w:left="720" w:firstLine="0"/>
        <w:rPr/>
      </w:pPr>
      <w:r w:rsidDel="00000000" w:rsidR="00000000" w:rsidRPr="00000000">
        <w:rPr>
          <w:rtl w:val="0"/>
        </w:rPr>
      </w:r>
    </w:p>
    <w:p w:rsidR="00000000" w:rsidDel="00000000" w:rsidP="00000000" w:rsidRDefault="00000000" w:rsidRPr="00000000" w14:paraId="00001080">
      <w:pPr>
        <w:pStyle w:val="Heading2"/>
        <w:rPr/>
      </w:pPr>
      <w:bookmarkStart w:colFirst="0" w:colLast="0" w:name="_a768ovj7v7ne" w:id="210"/>
      <w:bookmarkEnd w:id="210"/>
      <w:hyperlink w:anchor="_vr99eqievr5k">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081">
      <w:pPr>
        <w:numPr>
          <w:ilvl w:val="0"/>
          <w:numId w:val="1"/>
        </w:numPr>
        <w:ind w:left="720" w:hanging="360"/>
      </w:pPr>
      <w:r w:rsidDel="00000000" w:rsidR="00000000" w:rsidRPr="00000000">
        <w:rPr>
          <w:rtl w:val="0"/>
        </w:rPr>
        <w:t xml:space="preserve">5y OS 80% M0 extremity.</w:t>
      </w:r>
    </w:p>
    <w:p w:rsidR="00000000" w:rsidDel="00000000" w:rsidP="00000000" w:rsidRDefault="00000000" w:rsidRPr="00000000" w14:paraId="00001082">
      <w:pPr>
        <w:numPr>
          <w:ilvl w:val="0"/>
          <w:numId w:val="1"/>
        </w:numPr>
        <w:ind w:left="720" w:hanging="360"/>
      </w:pPr>
      <w:r w:rsidDel="00000000" w:rsidR="00000000" w:rsidRPr="00000000">
        <w:rPr>
          <w:rtl w:val="0"/>
        </w:rPr>
        <w:t xml:space="preserve">5y OS 60% M0 pelvis.</w:t>
      </w:r>
    </w:p>
    <w:p w:rsidR="00000000" w:rsidDel="00000000" w:rsidP="00000000" w:rsidRDefault="00000000" w:rsidRPr="00000000" w14:paraId="00001083">
      <w:pPr>
        <w:numPr>
          <w:ilvl w:val="0"/>
          <w:numId w:val="1"/>
        </w:numPr>
        <w:ind w:left="720" w:hanging="360"/>
      </w:pPr>
      <w:r w:rsidDel="00000000" w:rsidR="00000000" w:rsidRPr="00000000">
        <w:rPr>
          <w:rtl w:val="0"/>
        </w:rPr>
        <w:t xml:space="preserve">5y OS 30% bone marrow mets, 5y OS 50% lung mets (better prognosis).</w:t>
      </w:r>
    </w:p>
    <w:p w:rsidR="00000000" w:rsidDel="00000000" w:rsidP="00000000" w:rsidRDefault="00000000" w:rsidRPr="00000000" w14:paraId="00001084">
      <w:pPr>
        <w:numPr>
          <w:ilvl w:val="0"/>
          <w:numId w:val="1"/>
        </w:numPr>
        <w:ind w:left="720" w:hanging="360"/>
      </w:pPr>
      <w:r w:rsidDel="00000000" w:rsidR="00000000" w:rsidRPr="00000000">
        <w:rPr>
          <w:rtl w:val="0"/>
        </w:rPr>
        <w:t xml:space="preserve">Most failures occur within the first two years.</w:t>
      </w:r>
    </w:p>
    <w:p w:rsidR="00000000" w:rsidDel="00000000" w:rsidP="00000000" w:rsidRDefault="00000000" w:rsidRPr="00000000" w14:paraId="00001085">
      <w:pPr>
        <w:numPr>
          <w:ilvl w:val="0"/>
          <w:numId w:val="1"/>
        </w:numPr>
        <w:ind w:left="720" w:hanging="360"/>
      </w:pPr>
      <w:r w:rsidDel="00000000" w:rsidR="00000000" w:rsidRPr="00000000">
        <w:rPr>
          <w:rtl w:val="0"/>
        </w:rPr>
        <w:t xml:space="preserve">2-3 mo with CXR, MR q6 mo x2 years.</w:t>
      </w:r>
    </w:p>
    <w:p w:rsidR="00000000" w:rsidDel="00000000" w:rsidP="00000000" w:rsidRDefault="00000000" w:rsidRPr="00000000" w14:paraId="00001086">
      <w:pPr>
        <w:pStyle w:val="Heading1"/>
        <w:spacing w:after="46" w:lineRule="auto"/>
        <w:rPr/>
        <w:sectPr>
          <w:type w:val="nextPage"/>
          <w:pgSz w:h="15840" w:w="12240"/>
          <w:pgMar w:bottom="720" w:top="720" w:left="720" w:right="720" w:header="720" w:footer="720"/>
          <w:cols w:equalWidth="0"/>
        </w:sectPr>
      </w:pPr>
      <w:bookmarkStart w:colFirst="0" w:colLast="0" w:name="_uasgmctenv1b" w:id="211"/>
      <w:bookmarkEnd w:id="211"/>
      <w:r w:rsidDel="00000000" w:rsidR="00000000" w:rsidRPr="00000000">
        <w:rPr>
          <w:rtl w:val="0"/>
        </w:rPr>
      </w:r>
    </w:p>
    <w:p w:rsidR="00000000" w:rsidDel="00000000" w:rsidP="00000000" w:rsidRDefault="00000000" w:rsidRPr="00000000" w14:paraId="00001087">
      <w:pPr>
        <w:pStyle w:val="Heading1"/>
        <w:spacing w:after="46" w:lineRule="auto"/>
        <w:rPr/>
      </w:pPr>
      <w:bookmarkStart w:colFirst="0" w:colLast="0" w:name="_v70h3sa8t6mf" w:id="212"/>
      <w:bookmarkEnd w:id="212"/>
      <w:hyperlink w:anchor="_dtyy1oq7ungd">
        <w:r w:rsidDel="00000000" w:rsidR="00000000" w:rsidRPr="00000000">
          <w:rPr>
            <w:rtl w:val="0"/>
          </w:rPr>
          <w:t xml:space="preserve">Wilms Tumor</w:t>
        </w:r>
      </w:hyperlink>
      <w:r w:rsidDel="00000000" w:rsidR="00000000" w:rsidRPr="00000000">
        <w:rPr>
          <w:rtl w:val="0"/>
        </w:rPr>
      </w:r>
    </w:p>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jc w:val="center"/>
        <w:rPr/>
      </w:pPr>
      <w:r w:rsidDel="00000000" w:rsidR="00000000" w:rsidRPr="00000000">
        <w:rPr/>
        <w:drawing>
          <wp:inline distB="114300" distT="114300" distL="114300" distR="114300">
            <wp:extent cx="3186113" cy="740556"/>
            <wp:effectExtent b="0" l="0" r="0" t="0"/>
            <wp:docPr id="31" name="image25.png"/>
            <a:graphic>
              <a:graphicData uri="http://schemas.openxmlformats.org/drawingml/2006/picture">
                <pic:pic>
                  <pic:nvPicPr>
                    <pic:cNvPr id="0" name="image25.png"/>
                    <pic:cNvPicPr preferRelativeResize="0"/>
                  </pic:nvPicPr>
                  <pic:blipFill>
                    <a:blip r:embed="rId915"/>
                    <a:srcRect b="0" l="0" r="0" t="0"/>
                    <a:stretch>
                      <a:fillRect/>
                    </a:stretch>
                  </pic:blipFill>
                  <pic:spPr>
                    <a:xfrm>
                      <a:off x="0" y="0"/>
                      <a:ext cx="3186113" cy="740556"/>
                    </a:xfrm>
                    <a:prstGeom prst="rect"/>
                    <a:ln/>
                  </pic:spPr>
                </pic:pic>
              </a:graphicData>
            </a:graphic>
          </wp:inline>
        </w:drawing>
      </w:r>
      <w:r w:rsidDel="00000000" w:rsidR="00000000" w:rsidRPr="00000000">
        <w:rPr>
          <w:rtl w:val="0"/>
        </w:rPr>
      </w:r>
    </w:p>
    <w:p w:rsidR="00000000" w:rsidDel="00000000" w:rsidP="00000000" w:rsidRDefault="00000000" w:rsidRPr="00000000" w14:paraId="0000108A">
      <w:pPr>
        <w:rPr/>
      </w:pPr>
      <w:r w:rsidDel="00000000" w:rsidR="00000000" w:rsidRPr="00000000">
        <w:rPr>
          <w:rtl w:val="0"/>
        </w:rPr>
        <w:t xml:space="preserve">I/II: R0. II: Broken capsule or vessel &gt; 2 mm.</w:t>
        <w:br w:type="textWrapping"/>
        <w:t xml:space="preserve">III: "</w:t>
      </w:r>
      <w:r w:rsidDel="00000000" w:rsidR="00000000" w:rsidRPr="00000000">
        <w:rPr>
          <w:rtl w:val="0"/>
        </w:rPr>
        <w:t xml:space="preserve">BSSLURPP</w:t>
      </w:r>
      <w:r w:rsidDel="00000000" w:rsidR="00000000" w:rsidRPr="00000000">
        <w:rPr>
          <w:rtl w:val="0"/>
        </w:rPr>
        <w:t xml:space="preserve">": Bx, Spillage, STR, LN, Unresectable (preop chemo), Rupture, Peritoneal implant, Piecemeal.</w:t>
      </w:r>
    </w:p>
    <w:p w:rsidR="00000000" w:rsidDel="00000000" w:rsidP="00000000" w:rsidRDefault="00000000" w:rsidRPr="00000000" w14:paraId="0000108B">
      <w:pPr>
        <w:rPr/>
      </w:pPr>
      <w:r w:rsidDel="00000000" w:rsidR="00000000" w:rsidRPr="00000000">
        <w:rPr>
          <w:rtl w:val="0"/>
        </w:rPr>
        <w:t xml:space="preserve">V: Bilateral. </w:t>
      </w:r>
      <w:r w:rsidDel="00000000" w:rsidR="00000000" w:rsidRPr="00000000">
        <w:rPr>
          <w:rtl w:val="0"/>
        </w:rPr>
        <w:t xml:space="preserve">Even stage V has nearly 80% 10y OS if FH!</w:t>
      </w:r>
    </w:p>
    <w:p w:rsidR="00000000" w:rsidDel="00000000" w:rsidP="00000000" w:rsidRDefault="00000000" w:rsidRPr="00000000" w14:paraId="0000108C">
      <w:pPr>
        <w:widowControl w:val="0"/>
        <w:ind w:left="0" w:firstLine="0"/>
        <w:rPr/>
      </w:pPr>
      <w:r w:rsidDel="00000000" w:rsidR="00000000" w:rsidRPr="00000000">
        <w:rPr>
          <w:rtl w:val="0"/>
        </w:rPr>
        <w:t xml:space="preserve">Wilms Tumor [</w:t>
      </w:r>
      <w:hyperlink r:id="rId916">
        <w:r w:rsidDel="00000000" w:rsidR="00000000" w:rsidRPr="00000000">
          <w:rPr>
            <w:rtl w:val="0"/>
          </w:rPr>
          <w:t xml:space="preserve">Kalapurakal COG Powerpoint</w:t>
        </w:r>
      </w:hyperlink>
      <w:r w:rsidDel="00000000" w:rsidR="00000000" w:rsidRPr="00000000">
        <w:rPr>
          <w:rtl w:val="0"/>
        </w:rPr>
        <w:t xml:space="preserve">, </w:t>
      </w:r>
      <w:hyperlink r:id="rId917">
        <w:r w:rsidDel="00000000" w:rsidR="00000000" w:rsidRPr="00000000">
          <w:rPr>
            <w:rtl w:val="0"/>
          </w:rPr>
          <w:t xml:space="preserve">summary of NWTS trials</w:t>
        </w:r>
      </w:hyperlink>
      <w:r w:rsidDel="00000000" w:rsidR="00000000" w:rsidRPr="00000000">
        <w:rPr>
          <w:rtl w:val="0"/>
        </w:rPr>
        <w:t xml:space="preserve">] </w:t>
      </w:r>
      <w:hyperlink w:anchor="_qy3igkd95sd6">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08D">
      <w:pPr>
        <w:rPr>
          <w:i w:val="1"/>
        </w:rPr>
      </w:pPr>
      <w:hyperlink r:id="rId918">
        <w:r w:rsidDel="00000000" w:rsidR="00000000" w:rsidRPr="00000000">
          <w:rPr>
            <w:b w:val="1"/>
            <w:rtl w:val="0"/>
          </w:rPr>
          <w:t xml:space="preserve">StatPearls: Wilms Tumor</w:t>
        </w:r>
      </w:hyperlink>
      <w:r w:rsidDel="00000000" w:rsidR="00000000" w:rsidRPr="00000000">
        <w:rPr>
          <w:b w:val="1"/>
          <w:rtl w:val="0"/>
        </w:rPr>
        <w:t xml:space="preserve"> </w:t>
      </w:r>
      <w:r w:rsidDel="00000000" w:rsidR="00000000" w:rsidRPr="00000000">
        <w:rPr>
          <w:i w:val="1"/>
          <w:rtl w:val="0"/>
        </w:rPr>
        <w:t xml:space="preserve">Last update: 9/27/2019.</w:t>
      </w:r>
    </w:p>
    <w:p w:rsidR="00000000" w:rsidDel="00000000" w:rsidP="00000000" w:rsidRDefault="00000000" w:rsidRPr="00000000" w14:paraId="0000108E">
      <w:pPr>
        <w:rPr/>
      </w:pPr>
      <w:r w:rsidDel="00000000" w:rsidR="00000000" w:rsidRPr="00000000">
        <w:rPr>
          <w:rtl w:val="0"/>
        </w:rPr>
        <w:t xml:space="preserve">ARRO: [</w:t>
      </w:r>
      <w:hyperlink r:id="rId919">
        <w:r w:rsidDel="00000000" w:rsidR="00000000" w:rsidRPr="00000000">
          <w:rPr>
            <w:rtl w:val="0"/>
          </w:rPr>
          <w:t xml:space="preserve">Wilms Tumor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8F">
      <w:pPr>
        <w:numPr>
          <w:ilvl w:val="0"/>
          <w:numId w:val="107"/>
        </w:numPr>
        <w:ind w:left="720" w:hanging="360"/>
      </w:pPr>
      <w:r w:rsidDel="00000000" w:rsidR="00000000" w:rsidRPr="00000000">
        <w:rPr>
          <w:rtl w:val="0"/>
        </w:rPr>
        <w:t xml:space="preserve">500 cases per year. MC renal tumor of childhood, the second most common abdominal tumor behind NB. </w:t>
      </w:r>
    </w:p>
    <w:p w:rsidR="00000000" w:rsidDel="00000000" w:rsidP="00000000" w:rsidRDefault="00000000" w:rsidRPr="00000000" w14:paraId="00001090">
      <w:pPr>
        <w:numPr>
          <w:ilvl w:val="0"/>
          <w:numId w:val="107"/>
        </w:numPr>
        <w:ind w:left="720" w:hanging="360"/>
      </w:pPr>
      <w:r w:rsidDel="00000000" w:rsidR="00000000" w:rsidRPr="00000000">
        <w:rPr>
          <w:rtl w:val="0"/>
        </w:rPr>
        <w:t xml:space="preserve">6% of overall childhood cancers. 1% familial.</w:t>
      </w:r>
    </w:p>
    <w:p w:rsidR="00000000" w:rsidDel="00000000" w:rsidP="00000000" w:rsidRDefault="00000000" w:rsidRPr="00000000" w14:paraId="00001091">
      <w:pPr>
        <w:numPr>
          <w:ilvl w:val="0"/>
          <w:numId w:val="107"/>
        </w:numPr>
        <w:ind w:left="720" w:hanging="360"/>
      </w:pPr>
      <w:r w:rsidDel="00000000" w:rsidR="00000000" w:rsidRPr="00000000">
        <w:rPr>
          <w:b w:val="1"/>
          <w:rtl w:val="0"/>
        </w:rPr>
        <w:t xml:space="preserve">Female</w:t>
      </w:r>
      <w:r w:rsidDel="00000000" w:rsidR="00000000" w:rsidRPr="00000000">
        <w:rPr>
          <w:rtl w:val="0"/>
        </w:rPr>
        <w:t xml:space="preserve"> predominance. </w:t>
      </w:r>
    </w:p>
    <w:p w:rsidR="00000000" w:rsidDel="00000000" w:rsidP="00000000" w:rsidRDefault="00000000" w:rsidRPr="00000000" w14:paraId="00001092">
      <w:pPr>
        <w:numPr>
          <w:ilvl w:val="0"/>
          <w:numId w:val="107"/>
        </w:numPr>
        <w:ind w:left="720" w:hanging="360"/>
      </w:pPr>
      <w:r w:rsidDel="00000000" w:rsidR="00000000" w:rsidRPr="00000000">
        <w:rPr>
          <w:rtl w:val="0"/>
        </w:rPr>
        <w:t xml:space="preserve">Not usually calcified (5-10%). </w:t>
      </w:r>
      <w:r w:rsidDel="00000000" w:rsidR="00000000" w:rsidRPr="00000000">
        <w:rPr>
          <w:i w:val="1"/>
          <w:rtl w:val="0"/>
        </w:rPr>
        <w:t xml:space="preserve">Neuroblastoma has ~90% calcifications.</w:t>
      </w:r>
      <w:r w:rsidDel="00000000" w:rsidR="00000000" w:rsidRPr="00000000">
        <w:rPr>
          <w:rtl w:val="0"/>
        </w:rPr>
      </w:r>
    </w:p>
    <w:p w:rsidR="00000000" w:rsidDel="00000000" w:rsidP="00000000" w:rsidRDefault="00000000" w:rsidRPr="00000000" w14:paraId="00001093">
      <w:pPr>
        <w:numPr>
          <w:ilvl w:val="0"/>
          <w:numId w:val="107"/>
        </w:numPr>
        <w:ind w:left="720" w:hanging="360"/>
      </w:pPr>
      <w:r w:rsidDel="00000000" w:rsidR="00000000" w:rsidRPr="00000000">
        <w:rPr>
          <w:rtl w:val="0"/>
        </w:rPr>
        <w:t xml:space="preserve">Median age </w:t>
      </w:r>
      <w:r w:rsidDel="00000000" w:rsidR="00000000" w:rsidRPr="00000000">
        <w:rPr>
          <w:b w:val="1"/>
          <w:rtl w:val="0"/>
        </w:rPr>
        <w:t xml:space="preserve">3-4y</w:t>
      </w:r>
      <w:r w:rsidDel="00000000" w:rsidR="00000000" w:rsidRPr="00000000">
        <w:rPr>
          <w:rtl w:val="0"/>
        </w:rPr>
        <w:t xml:space="preserve">, younger (2.5y) if bilateral (7%) or underlying genetic/congenital syndromes. </w:t>
      </w:r>
      <w:r w:rsidDel="00000000" w:rsidR="00000000" w:rsidRPr="00000000">
        <w:rPr>
          <w:i w:val="1"/>
          <w:rtl w:val="0"/>
        </w:rPr>
        <w:t xml:space="preserve">NB at &lt; 2y.</w:t>
      </w:r>
      <w:r w:rsidDel="00000000" w:rsidR="00000000" w:rsidRPr="00000000">
        <w:rPr>
          <w:rtl w:val="0"/>
        </w:rPr>
      </w:r>
    </w:p>
    <w:p w:rsidR="00000000" w:rsidDel="00000000" w:rsidP="00000000" w:rsidRDefault="00000000" w:rsidRPr="00000000" w14:paraId="00001094">
      <w:pPr>
        <w:numPr>
          <w:ilvl w:val="0"/>
          <w:numId w:val="107"/>
        </w:numPr>
        <w:ind w:left="720" w:hanging="360"/>
      </w:pPr>
      <w:r w:rsidDel="00000000" w:rsidR="00000000" w:rsidRPr="00000000">
        <w:rPr>
          <w:rtl w:val="0"/>
        </w:rPr>
        <w:t xml:space="preserve">More common in African Americans. </w:t>
      </w:r>
      <w:r w:rsidDel="00000000" w:rsidR="00000000" w:rsidRPr="00000000">
        <w:rPr>
          <w:i w:val="1"/>
          <w:rtl w:val="0"/>
        </w:rPr>
        <w:t xml:space="preserve">NB more common in older white kiddos.</w:t>
      </w:r>
    </w:p>
    <w:p w:rsidR="00000000" w:rsidDel="00000000" w:rsidP="00000000" w:rsidRDefault="00000000" w:rsidRPr="00000000" w14:paraId="00001095">
      <w:pPr>
        <w:rPr>
          <w:b w:val="1"/>
        </w:rPr>
      </w:pPr>
      <w:r w:rsidDel="00000000" w:rsidR="00000000" w:rsidRPr="00000000">
        <w:rPr>
          <w:rtl w:val="0"/>
        </w:rPr>
      </w:r>
    </w:p>
    <w:tbl>
      <w:tblPr>
        <w:tblStyle w:val="Table4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96">
            <w:pPr>
              <w:numPr>
                <w:ilvl w:val="0"/>
                <w:numId w:val="35"/>
              </w:numPr>
              <w:ind w:left="720" w:hanging="360"/>
            </w:pPr>
            <w:r w:rsidDel="00000000" w:rsidR="00000000" w:rsidRPr="00000000">
              <w:rPr>
                <w:b w:val="1"/>
                <w:rtl w:val="0"/>
              </w:rPr>
              <w:t xml:space="preserve">Congenital abnormalities in 10%</w:t>
            </w:r>
            <w:r w:rsidDel="00000000" w:rsidR="00000000" w:rsidRPr="00000000">
              <w:rPr>
                <w:rtl w:val="0"/>
              </w:rPr>
              <w:t xml:space="preserve">: </w:t>
            </w:r>
            <w:r w:rsidDel="00000000" w:rsidR="00000000" w:rsidRPr="00000000">
              <w:rPr>
                <w:b w:val="1"/>
                <w:rtl w:val="0"/>
              </w:rPr>
              <w:t xml:space="preserve">WAGR </w:t>
            </w:r>
            <w:r w:rsidDel="00000000" w:rsidR="00000000" w:rsidRPr="00000000">
              <w:rPr>
                <w:rtl w:val="0"/>
              </w:rPr>
              <w:t xml:space="preserve">(d11p13),</w:t>
            </w:r>
            <w:r w:rsidDel="00000000" w:rsidR="00000000" w:rsidRPr="00000000">
              <w:rPr>
                <w:b w:val="1"/>
                <w:rtl w:val="0"/>
              </w:rPr>
              <w:t xml:space="preserve"> Denys-drash</w:t>
            </w:r>
            <w:r w:rsidDel="00000000" w:rsidR="00000000" w:rsidRPr="00000000">
              <w:rPr>
                <w:rtl w:val="0"/>
              </w:rPr>
              <w:t xml:space="preserve">, </w:t>
            </w:r>
            <w:r w:rsidDel="00000000" w:rsidR="00000000" w:rsidRPr="00000000">
              <w:rPr>
                <w:b w:val="1"/>
                <w:rtl w:val="0"/>
              </w:rPr>
              <w:t xml:space="preserve">BWS </w:t>
            </w:r>
            <w:r w:rsidDel="00000000" w:rsidR="00000000" w:rsidRPr="00000000">
              <w:rPr>
                <w:rtl w:val="0"/>
              </w:rPr>
              <w:t xml:space="preserve">(11p15.5). First two are TSGs.</w:t>
            </w:r>
          </w:p>
          <w:p w:rsidR="00000000" w:rsidDel="00000000" w:rsidP="00000000" w:rsidRDefault="00000000" w:rsidRPr="00000000" w14:paraId="00001097">
            <w:pPr>
              <w:numPr>
                <w:ilvl w:val="1"/>
                <w:numId w:val="35"/>
              </w:numPr>
              <w:ind w:left="1440" w:hanging="360"/>
            </w:pPr>
            <w:r w:rsidDel="00000000" w:rsidR="00000000" w:rsidRPr="00000000">
              <w:rPr>
                <w:rtl w:val="0"/>
              </w:rPr>
              <w:t xml:space="preserve">WT1 del 11p13: </w:t>
            </w:r>
            <w:r w:rsidDel="00000000" w:rsidR="00000000" w:rsidRPr="00000000">
              <w:rPr>
                <w:b w:val="1"/>
                <w:rtl w:val="0"/>
              </w:rPr>
              <w:t xml:space="preserve">WAGR</w:t>
            </w:r>
            <w:r w:rsidDel="00000000" w:rsidR="00000000" w:rsidRPr="00000000">
              <w:rPr>
                <w:rtl w:val="0"/>
              </w:rPr>
              <w:t xml:space="preserve"> (30% develop Wilms) </w:t>
            </w:r>
            <w:r w:rsidDel="00000000" w:rsidR="00000000" w:rsidRPr="00000000">
              <w:rPr>
                <w:rtl w:val="0"/>
              </w:rPr>
              <w:t xml:space="preserve">- Aniridia, GU abn, MR. </w:t>
            </w:r>
            <w:r w:rsidDel="00000000" w:rsidR="00000000" w:rsidRPr="00000000">
              <w:rPr>
                <w:rtl w:val="0"/>
              </w:rPr>
            </w:r>
          </w:p>
          <w:p w:rsidR="00000000" w:rsidDel="00000000" w:rsidP="00000000" w:rsidRDefault="00000000" w:rsidRPr="00000000" w14:paraId="00001098">
            <w:pPr>
              <w:numPr>
                <w:ilvl w:val="1"/>
                <w:numId w:val="35"/>
              </w:numPr>
              <w:ind w:left="1440" w:hanging="360"/>
            </w:pPr>
            <w:r w:rsidDel="00000000" w:rsidR="00000000" w:rsidRPr="00000000">
              <w:rPr>
                <w:rtl w:val="0"/>
              </w:rPr>
              <w:t xml:space="preserve">WT1 11p13 missense: </w:t>
            </w:r>
            <w:r w:rsidDel="00000000" w:rsidR="00000000" w:rsidRPr="00000000">
              <w:rPr>
                <w:b w:val="1"/>
                <w:rtl w:val="0"/>
              </w:rPr>
              <w:t xml:space="preserve">Denys-Drash</w:t>
            </w:r>
            <w:r w:rsidDel="00000000" w:rsidR="00000000" w:rsidRPr="00000000">
              <w:rPr>
                <w:rtl w:val="0"/>
              </w:rPr>
              <w:t xml:space="preserve"> </w:t>
            </w:r>
            <w:r w:rsidDel="00000000" w:rsidR="00000000" w:rsidRPr="00000000">
              <w:rPr>
                <w:rtl w:val="0"/>
              </w:rPr>
              <w:t xml:space="preserve">(90% develop Wilms) </w:t>
            </w:r>
            <w:r w:rsidDel="00000000" w:rsidR="00000000" w:rsidRPr="00000000">
              <w:rPr>
                <w:rtl w:val="0"/>
              </w:rPr>
              <w:t xml:space="preserve">- </w:t>
            </w:r>
            <w:r w:rsidDel="00000000" w:rsidR="00000000" w:rsidRPr="00000000">
              <w:rPr>
                <w:rtl w:val="0"/>
              </w:rPr>
              <w:t xml:space="preserve">Pseudoherm</w:t>
            </w:r>
            <w:r w:rsidDel="00000000" w:rsidR="00000000" w:rsidRPr="00000000">
              <w:rPr>
                <w:rtl w:val="0"/>
              </w:rPr>
              <w:t xml:space="preserve">, mesangial renal sclerosis.</w:t>
            </w:r>
            <w:r w:rsidDel="00000000" w:rsidR="00000000" w:rsidRPr="00000000">
              <w:rPr>
                <w:rtl w:val="0"/>
              </w:rPr>
            </w:r>
          </w:p>
          <w:p w:rsidR="00000000" w:rsidDel="00000000" w:rsidP="00000000" w:rsidRDefault="00000000" w:rsidRPr="00000000" w14:paraId="00001099">
            <w:pPr>
              <w:numPr>
                <w:ilvl w:val="1"/>
                <w:numId w:val="35"/>
              </w:numPr>
              <w:ind w:left="1440" w:hanging="360"/>
            </w:pPr>
            <w:r w:rsidDel="00000000" w:rsidR="00000000" w:rsidRPr="00000000">
              <w:rPr>
                <w:rtl w:val="0"/>
              </w:rPr>
              <w:t xml:space="preserve">WT2 11p15: </w:t>
            </w:r>
            <w:r w:rsidDel="00000000" w:rsidR="00000000" w:rsidRPr="00000000">
              <w:rPr>
                <w:b w:val="1"/>
                <w:rtl w:val="0"/>
              </w:rPr>
              <w:t xml:space="preserve">BWS</w:t>
            </w:r>
            <w:r w:rsidDel="00000000" w:rsidR="00000000" w:rsidRPr="00000000">
              <w:rPr>
                <w:rtl w:val="0"/>
              </w:rPr>
              <w:t xml:space="preserve"> - Macroglossia/somia, midline abdominal wall defect, ear crease/pit, neonatal hypoglycemia.</w:t>
            </w:r>
          </w:p>
          <w:p w:rsidR="00000000" w:rsidDel="00000000" w:rsidP="00000000" w:rsidRDefault="00000000" w:rsidRPr="00000000" w14:paraId="0000109A">
            <w:pPr>
              <w:numPr>
                <w:ilvl w:val="2"/>
                <w:numId w:val="35"/>
              </w:numPr>
              <w:ind w:left="2160" w:hanging="360"/>
            </w:pPr>
            <w:r w:rsidDel="00000000" w:rsidR="00000000" w:rsidRPr="00000000">
              <w:rPr>
                <w:rtl w:val="0"/>
              </w:rPr>
              <w:t xml:space="preserve">11p15 leads to overactivity of IGF-2 and/or no CDKN1C, an inhibitor of cellular proliferation.</w:t>
            </w:r>
          </w:p>
          <w:p w:rsidR="00000000" w:rsidDel="00000000" w:rsidP="00000000" w:rsidRDefault="00000000" w:rsidRPr="00000000" w14:paraId="0000109B">
            <w:pPr>
              <w:numPr>
                <w:ilvl w:val="1"/>
                <w:numId w:val="35"/>
              </w:numPr>
              <w:ind w:left="1440" w:hanging="360"/>
            </w:pPr>
            <w:r w:rsidDel="00000000" w:rsidR="00000000" w:rsidRPr="00000000">
              <w:rPr>
                <w:rtl w:val="0"/>
              </w:rPr>
              <w:t xml:space="preserve">WTX mutation: X chromosome: 30% of Wilms tumor [</w:t>
            </w:r>
            <w:hyperlink r:id="rId920">
              <w:r w:rsidDel="00000000" w:rsidR="00000000" w:rsidRPr="00000000">
                <w:rPr>
                  <w:rtl w:val="0"/>
                </w:rPr>
                <w:t xml:space="preserve">Rivera Science '07</w:t>
              </w:r>
            </w:hyperlink>
            <w:r w:rsidDel="00000000" w:rsidR="00000000" w:rsidRPr="00000000">
              <w:rPr>
                <w:rtl w:val="0"/>
              </w:rPr>
              <w:t xml:space="preserve">]</w:t>
            </w:r>
          </w:p>
          <w:p w:rsidR="00000000" w:rsidDel="00000000" w:rsidP="00000000" w:rsidRDefault="00000000" w:rsidRPr="00000000" w14:paraId="0000109C">
            <w:pPr>
              <w:numPr>
                <w:ilvl w:val="1"/>
                <w:numId w:val="35"/>
              </w:numPr>
              <w:ind w:left="1440" w:hanging="360"/>
            </w:pPr>
            <w:r w:rsidDel="00000000" w:rsidR="00000000" w:rsidRPr="00000000">
              <w:rPr>
                <w:rtl w:val="0"/>
              </w:rPr>
              <w:t xml:space="preserve">Perlman, Sotos, Simpson-Golabi-Behmel, hemihypertrophy.</w:t>
            </w:r>
          </w:p>
          <w:p w:rsidR="00000000" w:rsidDel="00000000" w:rsidP="00000000" w:rsidRDefault="00000000" w:rsidRPr="00000000" w14:paraId="0000109D">
            <w:pPr>
              <w:numPr>
                <w:ilvl w:val="1"/>
                <w:numId w:val="35"/>
              </w:numPr>
              <w:ind w:left="1440" w:hanging="360"/>
            </w:pPr>
            <w:r w:rsidDel="00000000" w:rsidR="00000000" w:rsidRPr="00000000">
              <w:rPr>
                <w:rtl w:val="0"/>
              </w:rPr>
              <w:t xml:space="preserve">Other genetic defects: LOH 1p16q (poor prognosis), FWT1 (17q), FWT2 (19q).</w:t>
            </w:r>
          </w:p>
          <w:p w:rsidR="00000000" w:rsidDel="00000000" w:rsidP="00000000" w:rsidRDefault="00000000" w:rsidRPr="00000000" w14:paraId="0000109E">
            <w:pPr>
              <w:numPr>
                <w:ilvl w:val="0"/>
                <w:numId w:val="35"/>
              </w:numPr>
              <w:ind w:left="720" w:hanging="360"/>
            </w:pPr>
            <w:r w:rsidDel="00000000" w:rsidR="00000000" w:rsidRPr="00000000">
              <w:rPr>
                <w:b w:val="1"/>
                <w:rtl w:val="0"/>
              </w:rPr>
              <w:t xml:space="preserve">Family history in 1-2%</w:t>
            </w:r>
            <w:r w:rsidDel="00000000" w:rsidR="00000000" w:rsidRPr="00000000">
              <w:rPr>
                <w:rtl w:val="0"/>
              </w:rPr>
              <w:t xml:space="preserve"> </w:t>
            </w:r>
            <w:hyperlink r:id="rId921">
              <w:r w:rsidDel="00000000" w:rsidR="00000000" w:rsidRPr="00000000">
                <w:rPr>
                  <w:rtl w:val="0"/>
                </w:rPr>
                <w:t xml:space="preserve">[Ruteshouser and Huff AJMG '04</w:t>
              </w:r>
            </w:hyperlink>
            <w:r w:rsidDel="00000000" w:rsidR="00000000" w:rsidRPr="00000000">
              <w:rPr>
                <w:rtl w:val="0"/>
              </w:rPr>
              <w:t xml:space="preserve">]</w:t>
            </w:r>
            <w:r w:rsidDel="00000000" w:rsidR="00000000" w:rsidRPr="00000000">
              <w:rPr>
                <w:rtl w:val="0"/>
              </w:rPr>
              <w:t xml:space="preserve">. Usually WT1 del 11p13.</w:t>
            </w:r>
          </w:p>
          <w:p w:rsidR="00000000" w:rsidDel="00000000" w:rsidP="00000000" w:rsidRDefault="00000000" w:rsidRPr="00000000" w14:paraId="0000109F">
            <w:pPr>
              <w:numPr>
                <w:ilvl w:val="1"/>
                <w:numId w:val="35"/>
              </w:numPr>
              <w:ind w:left="1440" w:hanging="360"/>
            </w:pPr>
            <w:r w:rsidDel="00000000" w:rsidR="00000000" w:rsidRPr="00000000">
              <w:rPr>
                <w:rtl w:val="0"/>
              </w:rPr>
              <w:t xml:space="preserve">WT1: Zinc finger protein is important for normal kidney/gonadal development.</w:t>
            </w:r>
          </w:p>
        </w:tc>
      </w:tr>
    </w:tbl>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numPr>
          <w:ilvl w:val="0"/>
          <w:numId w:val="107"/>
        </w:numPr>
        <w:ind w:left="720" w:hanging="360"/>
      </w:pPr>
      <w:r w:rsidDel="00000000" w:rsidR="00000000" w:rsidRPr="00000000">
        <w:rPr>
          <w:b w:val="1"/>
          <w:rtl w:val="0"/>
        </w:rPr>
        <w:t xml:space="preserve">Histology</w:t>
      </w:r>
      <w:r w:rsidDel="00000000" w:rsidR="00000000" w:rsidRPr="00000000">
        <w:rPr>
          <w:rtl w:val="0"/>
        </w:rPr>
      </w:r>
    </w:p>
    <w:p w:rsidR="00000000" w:rsidDel="00000000" w:rsidP="00000000" w:rsidRDefault="00000000" w:rsidRPr="00000000" w14:paraId="000010A2">
      <w:pPr>
        <w:numPr>
          <w:ilvl w:val="1"/>
          <w:numId w:val="107"/>
        </w:numPr>
        <w:ind w:left="1440" w:hanging="360"/>
      </w:pPr>
      <w:r w:rsidDel="00000000" w:rsidR="00000000" w:rsidRPr="00000000">
        <w:rPr>
          <w:rtl w:val="0"/>
        </w:rPr>
        <w:t xml:space="preserve">Triphasic. Blastemal (40%) &gt; epithelial (20%) &gt; stromal (1%); mixed histology is most common (41%).</w:t>
      </w:r>
    </w:p>
    <w:p w:rsidR="00000000" w:rsidDel="00000000" w:rsidP="00000000" w:rsidRDefault="00000000" w:rsidRPr="00000000" w14:paraId="000010A3">
      <w:pPr>
        <w:numPr>
          <w:ilvl w:val="2"/>
          <w:numId w:val="107"/>
        </w:numPr>
        <w:ind w:left="2160" w:hanging="360"/>
        <w:rPr>
          <w:u w:val="none"/>
        </w:rPr>
      </w:pPr>
      <w:r w:rsidDel="00000000" w:rsidR="00000000" w:rsidRPr="00000000">
        <w:rPr>
          <w:rtl w:val="0"/>
        </w:rPr>
        <w:t xml:space="preserve">Blastemal histology is associated with worse outcomes, at least in the stage IV setting. </w:t>
      </w:r>
      <w:hyperlink w:anchor="7c0j9616f0qz">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A4">
      <w:pPr>
        <w:numPr>
          <w:ilvl w:val="1"/>
          <w:numId w:val="107"/>
        </w:numPr>
        <w:ind w:left="1440" w:hanging="360"/>
        <w:rPr/>
      </w:pPr>
      <w:r w:rsidDel="00000000" w:rsidR="00000000" w:rsidRPr="00000000">
        <w:rPr>
          <w:rtl w:val="0"/>
        </w:rPr>
        <w:t xml:space="preserve">Anaplasia in 5%. May be focal or diffuse.</w:t>
      </w:r>
    </w:p>
    <w:p w:rsidR="00000000" w:rsidDel="00000000" w:rsidP="00000000" w:rsidRDefault="00000000" w:rsidRPr="00000000" w14:paraId="000010A5">
      <w:pPr>
        <w:numPr>
          <w:ilvl w:val="2"/>
          <w:numId w:val="107"/>
        </w:numPr>
        <w:ind w:left="2160" w:hanging="360"/>
      </w:pPr>
      <w:r w:rsidDel="00000000" w:rsidR="00000000" w:rsidRPr="00000000">
        <w:rPr>
          <w:rtl w:val="0"/>
        </w:rPr>
        <w:t xml:space="preserve">Focal anaplasia: Anaplastic changes confined to sharply restricted foci within primary tumor.</w:t>
      </w:r>
    </w:p>
    <w:p w:rsidR="00000000" w:rsidDel="00000000" w:rsidP="00000000" w:rsidRDefault="00000000" w:rsidRPr="00000000" w14:paraId="000010A6">
      <w:pPr>
        <w:numPr>
          <w:ilvl w:val="2"/>
          <w:numId w:val="107"/>
        </w:numPr>
        <w:ind w:left="2160" w:hanging="360"/>
      </w:pPr>
      <w:r w:rsidDel="00000000" w:rsidR="00000000" w:rsidRPr="00000000">
        <w:rPr>
          <w:rtl w:val="0"/>
        </w:rPr>
        <w:t xml:space="preserve">Diffuse anaplasia: Occurs outside the primary tumor, in an extrarenal site such as vessels of renal sinus, or in a random biopsy section.</w:t>
      </w:r>
      <w:r w:rsidDel="00000000" w:rsidR="00000000" w:rsidRPr="00000000">
        <w:rPr>
          <w:rtl w:val="0"/>
        </w:rPr>
      </w:r>
    </w:p>
    <w:p w:rsidR="00000000" w:rsidDel="00000000" w:rsidP="00000000" w:rsidRDefault="00000000" w:rsidRPr="00000000" w14:paraId="000010A7">
      <w:pPr>
        <w:numPr>
          <w:ilvl w:val="1"/>
          <w:numId w:val="107"/>
        </w:numPr>
        <w:ind w:left="1440" w:hanging="360"/>
      </w:pPr>
      <w:r w:rsidDel="00000000" w:rsidR="00000000" w:rsidRPr="00000000">
        <w:rPr>
          <w:b w:val="1"/>
          <w:rtl w:val="0"/>
        </w:rPr>
        <w:t xml:space="preserve">Favorable </w:t>
      </w:r>
      <w:r w:rsidDel="00000000" w:rsidR="00000000" w:rsidRPr="00000000">
        <w:rPr>
          <w:rtl w:val="0"/>
        </w:rPr>
        <w:t xml:space="preserve">(90-95%): No anaplasia or sarcomatous features. </w:t>
      </w:r>
      <w:r w:rsidDel="00000000" w:rsidR="00000000" w:rsidRPr="00000000">
        <w:rPr>
          <w:i w:val="1"/>
          <w:rtl w:val="0"/>
        </w:rPr>
        <w:t xml:space="preserve">90-95% are resectable as well.</w:t>
      </w:r>
      <w:r w:rsidDel="00000000" w:rsidR="00000000" w:rsidRPr="00000000">
        <w:rPr>
          <w:rtl w:val="0"/>
        </w:rPr>
      </w:r>
    </w:p>
    <w:p w:rsidR="00000000" w:rsidDel="00000000" w:rsidP="00000000" w:rsidRDefault="00000000" w:rsidRPr="00000000" w14:paraId="000010A8">
      <w:pPr>
        <w:numPr>
          <w:ilvl w:val="2"/>
          <w:numId w:val="107"/>
        </w:numPr>
        <w:ind w:left="2160" w:hanging="360"/>
      </w:pPr>
      <w:r w:rsidDel="00000000" w:rsidR="00000000" w:rsidRPr="00000000">
        <w:rPr>
          <w:rtl w:val="0"/>
        </w:rPr>
        <w:t xml:space="preserve">FH with LOH </w:t>
      </w:r>
      <w:r w:rsidDel="00000000" w:rsidR="00000000" w:rsidRPr="00000000">
        <w:rPr>
          <w:b w:val="1"/>
          <w:rtl w:val="0"/>
        </w:rPr>
        <w:t xml:space="preserve">1p/16q</w:t>
      </w:r>
      <w:r w:rsidDel="00000000" w:rsidR="00000000" w:rsidRPr="00000000">
        <w:rPr>
          <w:rtl w:val="0"/>
        </w:rPr>
        <w:t xml:space="preserve"> is part of risk stratification in COG trials - an increased risk of relapse.</w:t>
      </w:r>
    </w:p>
    <w:p w:rsidR="00000000" w:rsidDel="00000000" w:rsidP="00000000" w:rsidRDefault="00000000" w:rsidRPr="00000000" w14:paraId="000010A9">
      <w:pPr>
        <w:numPr>
          <w:ilvl w:val="2"/>
          <w:numId w:val="107"/>
        </w:numPr>
        <w:ind w:left="2160" w:hanging="360"/>
      </w:pPr>
      <w:r w:rsidDel="00000000" w:rsidR="00000000" w:rsidRPr="00000000">
        <w:rPr>
          <w:rtl w:val="0"/>
        </w:rPr>
        <w:t xml:space="preserve">Gain of </w:t>
      </w:r>
      <w:r w:rsidDel="00000000" w:rsidR="00000000" w:rsidRPr="00000000">
        <w:rPr>
          <w:b w:val="1"/>
          <w:rtl w:val="0"/>
        </w:rPr>
        <w:t xml:space="preserve">1q </w:t>
      </w:r>
      <w:r w:rsidDel="00000000" w:rsidR="00000000" w:rsidRPr="00000000">
        <w:rPr>
          <w:rtl w:val="0"/>
        </w:rPr>
        <w:t xml:space="preserve">also poorer prognosis [</w:t>
      </w:r>
      <w:hyperlink r:id="rId922">
        <w:r w:rsidDel="00000000" w:rsidR="00000000" w:rsidRPr="00000000">
          <w:rPr>
            <w:rtl w:val="0"/>
          </w:rPr>
          <w:t xml:space="preserve">Gratias JCO '16</w:t>
        </w:r>
      </w:hyperlink>
      <w:r w:rsidDel="00000000" w:rsidR="00000000" w:rsidRPr="00000000">
        <w:rPr>
          <w:rtl w:val="0"/>
        </w:rPr>
        <w:t xml:space="preserve">, </w:t>
      </w:r>
      <w:hyperlink r:id="rId923">
        <w:r w:rsidDel="00000000" w:rsidR="00000000" w:rsidRPr="00000000">
          <w:rPr>
            <w:rtl w:val="0"/>
          </w:rPr>
          <w:t xml:space="preserve">Chagtai JCO '16</w:t>
        </w:r>
      </w:hyperlink>
      <w:r w:rsidDel="00000000" w:rsidR="00000000" w:rsidRPr="00000000">
        <w:rPr>
          <w:rtl w:val="0"/>
        </w:rPr>
        <w:t xml:space="preserve">]</w:t>
      </w:r>
      <w:r w:rsidDel="00000000" w:rsidR="00000000" w:rsidRPr="00000000">
        <w:rPr>
          <w:rtl w:val="0"/>
        </w:rPr>
        <w:t xml:space="preserve">. (Slide 78) [</w:t>
      </w:r>
      <w:hyperlink r:id="rId924">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0AA">
      <w:pPr>
        <w:numPr>
          <w:ilvl w:val="3"/>
          <w:numId w:val="107"/>
        </w:numPr>
        <w:ind w:left="2880" w:hanging="360"/>
        <w:rPr>
          <w:u w:val="none"/>
        </w:rPr>
      </w:pPr>
      <w:r w:rsidDel="00000000" w:rsidR="00000000" w:rsidRPr="00000000">
        <w:rPr>
          <w:rFonts w:ascii="Cardo" w:cs="Cardo" w:eastAsia="Cardo" w:hAnsi="Cardo"/>
          <w:rtl w:val="0"/>
        </w:rPr>
        <w:t xml:space="preserve">8y EFS for ± 1q gain of 77→ 90%. </w:t>
      </w:r>
    </w:p>
    <w:p w:rsidR="00000000" w:rsidDel="00000000" w:rsidP="00000000" w:rsidRDefault="00000000" w:rsidRPr="00000000" w14:paraId="000010AB">
      <w:pPr>
        <w:numPr>
          <w:ilvl w:val="3"/>
          <w:numId w:val="107"/>
        </w:numPr>
        <w:ind w:left="2880" w:hanging="360"/>
        <w:rPr>
          <w:u w:val="none"/>
        </w:rPr>
      </w:pPr>
      <w:r w:rsidDel="00000000" w:rsidR="00000000" w:rsidRPr="00000000">
        <w:rPr>
          <w:rFonts w:ascii="Cardo" w:cs="Cardo" w:eastAsia="Cardo" w:hAnsi="Cardo"/>
          <w:rtl w:val="0"/>
        </w:rPr>
        <w:t xml:space="preserve">8y OS for ± 1q gain of 88→ 96%.</w:t>
      </w:r>
    </w:p>
    <w:p w:rsidR="00000000" w:rsidDel="00000000" w:rsidP="00000000" w:rsidRDefault="00000000" w:rsidRPr="00000000" w14:paraId="000010AC">
      <w:pPr>
        <w:numPr>
          <w:ilvl w:val="3"/>
          <w:numId w:val="107"/>
        </w:numPr>
        <w:ind w:left="2880" w:hanging="360"/>
        <w:rPr>
          <w:u w:val="none"/>
        </w:rPr>
      </w:pPr>
      <w:r w:rsidDel="00000000" w:rsidR="00000000" w:rsidRPr="00000000">
        <w:rPr>
          <w:rtl w:val="0"/>
        </w:rPr>
        <w:t xml:space="preserve">1q gain is associated with inferior EFS for all stages, while OS only for stage I and IV.</w:t>
      </w:r>
      <w:r w:rsidDel="00000000" w:rsidR="00000000" w:rsidRPr="00000000">
        <w:rPr>
          <w:rtl w:val="0"/>
        </w:rPr>
      </w:r>
    </w:p>
    <w:p w:rsidR="00000000" w:rsidDel="00000000" w:rsidP="00000000" w:rsidRDefault="00000000" w:rsidRPr="00000000" w14:paraId="000010AD">
      <w:pPr>
        <w:numPr>
          <w:ilvl w:val="1"/>
          <w:numId w:val="107"/>
        </w:numPr>
        <w:ind w:left="1440" w:hanging="360"/>
      </w:pPr>
      <w:r w:rsidDel="00000000" w:rsidR="00000000" w:rsidRPr="00000000">
        <w:rPr>
          <w:b w:val="1"/>
          <w:rtl w:val="0"/>
        </w:rPr>
        <w:t xml:space="preserve">Unfavorable</w:t>
      </w:r>
      <w:r w:rsidDel="00000000" w:rsidR="00000000" w:rsidRPr="00000000">
        <w:rPr>
          <w:rtl w:val="0"/>
        </w:rPr>
        <w:t xml:space="preserve">: "SARC" </w:t>
      </w:r>
      <w:r w:rsidDel="00000000" w:rsidR="00000000" w:rsidRPr="00000000">
        <w:rPr>
          <w:b w:val="1"/>
          <w:rtl w:val="0"/>
        </w:rPr>
        <w:t xml:space="preserve">S</w:t>
      </w:r>
      <w:r w:rsidDel="00000000" w:rsidR="00000000" w:rsidRPr="00000000">
        <w:rPr>
          <w:rtl w:val="0"/>
        </w:rPr>
        <w:t xml:space="preserve">arcomatous, </w:t>
      </w:r>
      <w:r w:rsidDel="00000000" w:rsidR="00000000" w:rsidRPr="00000000">
        <w:rPr>
          <w:b w:val="1"/>
          <w:rtl w:val="0"/>
        </w:rPr>
        <w:t xml:space="preserve">A</w:t>
      </w:r>
      <w:r w:rsidDel="00000000" w:rsidR="00000000" w:rsidRPr="00000000">
        <w:rPr>
          <w:rtl w:val="0"/>
        </w:rPr>
        <w:t xml:space="preserve">naplastic (5%), </w:t>
      </w:r>
      <w:r w:rsidDel="00000000" w:rsidR="00000000" w:rsidRPr="00000000">
        <w:rPr>
          <w:b w:val="1"/>
          <w:rtl w:val="0"/>
        </w:rPr>
        <w:t xml:space="preserve">R</w:t>
      </w:r>
      <w:r w:rsidDel="00000000" w:rsidR="00000000" w:rsidRPr="00000000">
        <w:rPr>
          <w:rtl w:val="0"/>
        </w:rPr>
        <w:t xml:space="preserve">TK</w:t>
      </w:r>
      <w:r w:rsidDel="00000000" w:rsidR="00000000" w:rsidRPr="00000000">
        <w:rPr>
          <w:b w:val="1"/>
          <w:rtl w:val="0"/>
        </w:rPr>
        <w:t xml:space="preserve"> </w:t>
      </w:r>
      <w:r w:rsidDel="00000000" w:rsidR="00000000" w:rsidRPr="00000000">
        <w:rPr>
          <w:rtl w:val="0"/>
        </w:rPr>
        <w:t xml:space="preserve">(20% have a brain tumor), </w:t>
      </w:r>
      <w:r w:rsidDel="00000000" w:rsidR="00000000" w:rsidRPr="00000000">
        <w:rPr>
          <w:b w:val="1"/>
          <w:rtl w:val="0"/>
        </w:rPr>
        <w:t xml:space="preserve">C</w:t>
      </w:r>
      <w:r w:rsidDel="00000000" w:rsidR="00000000" w:rsidRPr="00000000">
        <w:rPr>
          <w:rtl w:val="0"/>
        </w:rPr>
        <w:t xml:space="preserve">CSK (BMBx, brain).</w:t>
      </w:r>
    </w:p>
    <w:p w:rsidR="00000000" w:rsidDel="00000000" w:rsidP="00000000" w:rsidRDefault="00000000" w:rsidRPr="00000000" w14:paraId="000010AE">
      <w:pPr>
        <w:numPr>
          <w:ilvl w:val="2"/>
          <w:numId w:val="107"/>
        </w:numPr>
        <w:ind w:left="2160" w:hanging="360"/>
      </w:pPr>
      <w:r w:rsidDel="00000000" w:rsidR="00000000" w:rsidRPr="00000000">
        <w:rPr>
          <w:rtl w:val="0"/>
        </w:rPr>
        <w:t xml:space="preserve">NWTS 5 demonstrates 4y OS &gt; 80% for IV/V unless diffuse anaplasia (30-50% for IV/V). </w:t>
      </w:r>
    </w:p>
    <w:p w:rsidR="00000000" w:rsidDel="00000000" w:rsidP="00000000" w:rsidRDefault="00000000" w:rsidRPr="00000000" w14:paraId="000010AF">
      <w:pPr>
        <w:numPr>
          <w:ilvl w:val="2"/>
          <w:numId w:val="107"/>
        </w:numPr>
        <w:ind w:left="2160" w:hanging="360"/>
        <w:rPr/>
      </w:pPr>
      <w:r w:rsidDel="00000000" w:rsidR="00000000" w:rsidRPr="00000000">
        <w:rPr>
          <w:rtl w:val="0"/>
        </w:rPr>
        <w:t xml:space="preserve">Anaplastic changes on 17p (TP53d</w:t>
      </w:r>
      <w:r w:rsidDel="00000000" w:rsidR="00000000" w:rsidRPr="00000000">
        <w:rPr>
          <w:rtl w:val="0"/>
        </w:rPr>
        <w:t xml:space="preserve">el) and genomic loss on 4q and 14q with focal gain of MYCN [</w:t>
      </w:r>
      <w:hyperlink r:id="rId925">
        <w:r w:rsidDel="00000000" w:rsidR="00000000" w:rsidRPr="00000000">
          <w:rPr>
            <w:rtl w:val="0"/>
          </w:rPr>
          <w:t xml:space="preserve">Williams Genes Chrom Ca '11</w:t>
        </w:r>
      </w:hyperlink>
      <w:r w:rsidDel="00000000" w:rsidR="00000000" w:rsidRPr="00000000">
        <w:rPr>
          <w:rtl w:val="0"/>
        </w:rPr>
        <w:t xml:space="preserve">]</w:t>
      </w:r>
    </w:p>
    <w:p w:rsidR="00000000" w:rsidDel="00000000" w:rsidP="00000000" w:rsidRDefault="00000000" w:rsidRPr="00000000" w14:paraId="000010B0">
      <w:pPr>
        <w:numPr>
          <w:ilvl w:val="2"/>
          <w:numId w:val="107"/>
        </w:numPr>
        <w:ind w:left="2160" w:hanging="360"/>
        <w:rPr/>
      </w:pPr>
      <w:r w:rsidDel="00000000" w:rsidR="00000000" w:rsidRPr="00000000">
        <w:rPr>
          <w:rtl w:val="0"/>
        </w:rPr>
        <w:t xml:space="preserve">RTK: Loss of SMARCB1/INI-1 gene with repression of NCC development and transcription, loss of CDK inhibition [</w:t>
      </w:r>
      <w:hyperlink r:id="rId926">
        <w:r w:rsidDel="00000000" w:rsidR="00000000" w:rsidRPr="00000000">
          <w:rPr>
            <w:rtl w:val="0"/>
          </w:rPr>
          <w:t xml:space="preserve">Gadd Lab Invest '10</w:t>
        </w:r>
      </w:hyperlink>
      <w:r w:rsidDel="00000000" w:rsidR="00000000" w:rsidRPr="00000000">
        <w:rPr>
          <w:rtl w:val="0"/>
        </w:rPr>
        <w:t xml:space="preserve">].</w:t>
      </w:r>
    </w:p>
    <w:p w:rsidR="00000000" w:rsidDel="00000000" w:rsidP="00000000" w:rsidRDefault="00000000" w:rsidRPr="00000000" w14:paraId="000010B1">
      <w:pPr>
        <w:numPr>
          <w:ilvl w:val="2"/>
          <w:numId w:val="107"/>
        </w:numPr>
        <w:ind w:left="2160" w:hanging="360"/>
        <w:rPr/>
      </w:pPr>
      <w:r w:rsidDel="00000000" w:rsidR="00000000" w:rsidRPr="00000000">
        <w:rPr>
          <w:rtl w:val="0"/>
        </w:rPr>
        <w:t xml:space="preserve">RTK appears to fare much worse than CCSK. Stage I CCSK may not require flank RT [</w:t>
      </w:r>
      <w:hyperlink w:anchor="kuo26r2ozsg1">
        <w:r w:rsidDel="00000000" w:rsidR="00000000" w:rsidRPr="00000000">
          <w:rPr>
            <w:rtl w:val="0"/>
          </w:rPr>
          <w:t xml:space="preserve">AREN0321</w:t>
        </w:r>
      </w:hyperlink>
      <w:r w:rsidDel="00000000" w:rsidR="00000000" w:rsidRPr="00000000">
        <w:rPr>
          <w:rtl w:val="0"/>
        </w:rPr>
        <w:t xml:space="preserve">].</w:t>
      </w:r>
    </w:p>
    <w:p w:rsidR="00000000" w:rsidDel="00000000" w:rsidP="00000000" w:rsidRDefault="00000000" w:rsidRPr="00000000" w14:paraId="000010B2">
      <w:pPr>
        <w:numPr>
          <w:ilvl w:val="0"/>
          <w:numId w:val="107"/>
        </w:numPr>
        <w:ind w:left="720" w:hanging="360"/>
      </w:pPr>
      <w:r w:rsidDel="00000000" w:rsidR="00000000" w:rsidRPr="00000000">
        <w:rPr>
          <w:b w:val="1"/>
          <w:rtl w:val="0"/>
        </w:rPr>
        <w:t xml:space="preserve">Workup</w:t>
      </w:r>
    </w:p>
    <w:p w:rsidR="00000000" w:rsidDel="00000000" w:rsidP="00000000" w:rsidRDefault="00000000" w:rsidRPr="00000000" w14:paraId="000010B3">
      <w:pPr>
        <w:numPr>
          <w:ilvl w:val="1"/>
          <w:numId w:val="107"/>
        </w:numPr>
        <w:ind w:left="1440" w:hanging="360"/>
      </w:pPr>
      <w:r w:rsidDel="00000000" w:rsidR="00000000" w:rsidRPr="00000000">
        <w:rPr>
          <w:b w:val="1"/>
          <w:rtl w:val="0"/>
        </w:rPr>
        <w:t xml:space="preserve">H&amp;P</w:t>
      </w:r>
      <w:r w:rsidDel="00000000" w:rsidR="00000000" w:rsidRPr="00000000">
        <w:rPr>
          <w:rtl w:val="0"/>
        </w:rPr>
        <w:t xml:space="preserve">: Asymptomatic mass, pain, hematuria, HTN, fever, anemia.</w:t>
      </w:r>
    </w:p>
    <w:p w:rsidR="00000000" w:rsidDel="00000000" w:rsidP="00000000" w:rsidRDefault="00000000" w:rsidRPr="00000000" w14:paraId="000010B4">
      <w:pPr>
        <w:numPr>
          <w:ilvl w:val="2"/>
          <w:numId w:val="107"/>
        </w:numPr>
        <w:ind w:left="2160" w:hanging="360"/>
      </w:pPr>
      <w:r w:rsidDel="00000000" w:rsidR="00000000" w:rsidRPr="00000000">
        <w:rPr>
          <w:rtl w:val="0"/>
        </w:rPr>
        <w:t xml:space="preserve">RF: Dads who are welders/machinists (RR 5.3); moms who use hair dyes (RR 3.6). </w:t>
      </w:r>
    </w:p>
    <w:p w:rsidR="00000000" w:rsidDel="00000000" w:rsidP="00000000" w:rsidRDefault="00000000" w:rsidRPr="00000000" w14:paraId="000010B5">
      <w:pPr>
        <w:numPr>
          <w:ilvl w:val="1"/>
          <w:numId w:val="107"/>
        </w:numPr>
        <w:ind w:left="1440" w:hanging="360"/>
      </w:pPr>
      <w:r w:rsidDel="00000000" w:rsidR="00000000" w:rsidRPr="00000000">
        <w:rPr>
          <w:rtl w:val="0"/>
        </w:rPr>
        <w:t xml:space="preserve">CBC, CMP, LFTs, UA with catecholamines (DDx: neuroblastoma).</w:t>
      </w:r>
    </w:p>
    <w:p w:rsidR="00000000" w:rsidDel="00000000" w:rsidP="00000000" w:rsidRDefault="00000000" w:rsidRPr="00000000" w14:paraId="000010B6">
      <w:pPr>
        <w:numPr>
          <w:ilvl w:val="1"/>
          <w:numId w:val="107"/>
        </w:numPr>
        <w:ind w:left="1440" w:hanging="360"/>
      </w:pPr>
      <w:r w:rsidDel="00000000" w:rsidR="00000000" w:rsidRPr="00000000">
        <w:rPr>
          <w:b w:val="1"/>
          <w:rtl w:val="0"/>
        </w:rPr>
        <w:t xml:space="preserve">Abdominal U/S</w:t>
      </w:r>
      <w:r w:rsidDel="00000000" w:rsidR="00000000" w:rsidRPr="00000000">
        <w:rPr>
          <w:rtl w:val="0"/>
        </w:rPr>
        <w:t xml:space="preserve">: Crosses midline? Vascular? Can you </w:t>
      </w:r>
      <w:r w:rsidDel="00000000" w:rsidR="00000000" w:rsidRPr="00000000">
        <w:rPr>
          <w:rtl w:val="0"/>
        </w:rPr>
        <w:t xml:space="preserve">see contra</w:t>
      </w:r>
      <w:r w:rsidDel="00000000" w:rsidR="00000000" w:rsidRPr="00000000">
        <w:rPr>
          <w:rtl w:val="0"/>
        </w:rPr>
        <w:t xml:space="preserve"> kidney? </w:t>
      </w:r>
      <w:r w:rsidDel="00000000" w:rsidR="00000000" w:rsidRPr="00000000">
        <w:rPr>
          <w:i w:val="1"/>
          <w:rtl w:val="0"/>
        </w:rPr>
        <w:t xml:space="preserve">Less likely to cross midline than NB.</w:t>
      </w:r>
    </w:p>
    <w:p w:rsidR="00000000" w:rsidDel="00000000" w:rsidP="00000000" w:rsidRDefault="00000000" w:rsidRPr="00000000" w14:paraId="000010B7">
      <w:pPr>
        <w:numPr>
          <w:ilvl w:val="1"/>
          <w:numId w:val="107"/>
        </w:numPr>
        <w:ind w:left="1440" w:hanging="360"/>
      </w:pPr>
      <w:r w:rsidDel="00000000" w:rsidR="00000000" w:rsidRPr="00000000">
        <w:rPr>
          <w:rtl w:val="0"/>
        </w:rPr>
        <w:t xml:space="preserve">CT/MRI of primary.</w:t>
      </w:r>
    </w:p>
    <w:p w:rsidR="00000000" w:rsidDel="00000000" w:rsidP="00000000" w:rsidRDefault="00000000" w:rsidRPr="00000000" w14:paraId="000010B8">
      <w:pPr>
        <w:numPr>
          <w:ilvl w:val="1"/>
          <w:numId w:val="107"/>
        </w:numPr>
        <w:ind w:left="1440" w:hanging="360"/>
      </w:pPr>
      <w:r w:rsidDel="00000000" w:rsidR="00000000" w:rsidRPr="00000000">
        <w:rPr>
          <w:rtl w:val="0"/>
        </w:rPr>
        <w:t xml:space="preserve">CT chest.</w:t>
      </w:r>
    </w:p>
    <w:p w:rsidR="00000000" w:rsidDel="00000000" w:rsidP="00000000" w:rsidRDefault="00000000" w:rsidRPr="00000000" w14:paraId="000010B9">
      <w:pPr>
        <w:numPr>
          <w:ilvl w:val="1"/>
          <w:numId w:val="107"/>
        </w:numPr>
        <w:ind w:left="1440" w:hanging="360"/>
      </w:pPr>
      <w:r w:rsidDel="00000000" w:rsidR="00000000" w:rsidRPr="00000000">
        <w:rPr>
          <w:rtl w:val="0"/>
        </w:rPr>
        <w:t xml:space="preserve">Don't need BMBx (exception: CCSK).</w:t>
      </w:r>
      <w:r w:rsidDel="00000000" w:rsidR="00000000" w:rsidRPr="00000000">
        <w:rPr>
          <w:i w:val="1"/>
          <w:rtl w:val="0"/>
        </w:rPr>
        <w:t xml:space="preserve"> The only non-CNS peds which </w:t>
      </w:r>
      <w:r w:rsidDel="00000000" w:rsidR="00000000" w:rsidRPr="00000000">
        <w:rPr>
          <w:i w:val="1"/>
          <w:rtl w:val="0"/>
        </w:rPr>
        <w:t xml:space="preserve">does</w:t>
      </w:r>
      <w:r w:rsidDel="00000000" w:rsidR="00000000" w:rsidRPr="00000000">
        <w:rPr>
          <w:i w:val="1"/>
          <w:rtl w:val="0"/>
        </w:rPr>
        <w:t xml:space="preserve"> not require BMBx.</w:t>
      </w:r>
      <w:r w:rsidDel="00000000" w:rsidR="00000000" w:rsidRPr="00000000">
        <w:rPr>
          <w:rtl w:val="0"/>
        </w:rPr>
      </w:r>
    </w:p>
    <w:p w:rsidR="00000000" w:rsidDel="00000000" w:rsidP="00000000" w:rsidRDefault="00000000" w:rsidRPr="00000000" w14:paraId="000010BA">
      <w:pPr>
        <w:numPr>
          <w:ilvl w:val="1"/>
          <w:numId w:val="107"/>
        </w:numPr>
        <w:ind w:left="1440" w:hanging="360"/>
      </w:pPr>
      <w:r w:rsidDel="00000000" w:rsidR="00000000" w:rsidRPr="00000000">
        <w:rPr>
          <w:rtl w:val="0"/>
        </w:rPr>
        <w:t xml:space="preserve">Bone scan (CCSK).</w:t>
      </w:r>
    </w:p>
    <w:p w:rsidR="00000000" w:rsidDel="00000000" w:rsidP="00000000" w:rsidRDefault="00000000" w:rsidRPr="00000000" w14:paraId="000010BB">
      <w:pPr>
        <w:numPr>
          <w:ilvl w:val="1"/>
          <w:numId w:val="107"/>
        </w:numPr>
        <w:ind w:left="1440" w:hanging="360"/>
      </w:pPr>
      <w:r w:rsidDel="00000000" w:rsidR="00000000" w:rsidRPr="00000000">
        <w:rPr>
          <w:rtl w:val="0"/>
        </w:rPr>
        <w:t xml:space="preserve">MRI brain (CCSK, RTK). RTK may have a second primary ATRT in the posterior fossa (10-15%).</w:t>
      </w:r>
    </w:p>
    <w:p w:rsidR="00000000" w:rsidDel="00000000" w:rsidP="00000000" w:rsidRDefault="00000000" w:rsidRPr="00000000" w14:paraId="000010BC">
      <w:pPr>
        <w:numPr>
          <w:ilvl w:val="1"/>
          <w:numId w:val="107"/>
        </w:numPr>
        <w:ind w:left="1440" w:hanging="360"/>
      </w:pPr>
      <w:r w:rsidDel="00000000" w:rsidR="00000000" w:rsidRPr="00000000">
        <w:rPr>
          <w:rtl w:val="0"/>
        </w:rPr>
        <w:t xml:space="preserve">NO BIOPSY unless bilateral or unresectable. </w:t>
      </w:r>
      <w:r w:rsidDel="00000000" w:rsidR="00000000" w:rsidRPr="00000000">
        <w:rPr>
          <w:i w:val="1"/>
          <w:rtl w:val="0"/>
        </w:rPr>
        <w:t xml:space="preserve">If you have to, biopsy posteriorly (retroperitoneal approach).</w:t>
      </w:r>
    </w:p>
    <w:p w:rsidR="00000000" w:rsidDel="00000000" w:rsidP="00000000" w:rsidRDefault="00000000" w:rsidRPr="00000000" w14:paraId="000010BD">
      <w:pPr>
        <w:numPr>
          <w:ilvl w:val="1"/>
          <w:numId w:val="107"/>
        </w:numPr>
        <w:ind w:left="1440" w:hanging="360"/>
      </w:pPr>
      <w:r w:rsidDel="00000000" w:rsidR="00000000" w:rsidRPr="00000000">
        <w:rPr>
          <w:rtl w:val="0"/>
        </w:rPr>
        <w:t xml:space="preserve">Surgery comments on: Nodes (bx renal hilar/pAO), contra kidney, renal vein/IVC, spillage, confined to flank, liver, peritoneum/ascites/fluid or cytology.</w:t>
      </w:r>
      <w:r w:rsidDel="00000000" w:rsidR="00000000" w:rsidRPr="00000000">
        <w:rPr>
          <w:rtl w:val="0"/>
        </w:rPr>
      </w:r>
    </w:p>
    <w:p w:rsidR="00000000" w:rsidDel="00000000" w:rsidP="00000000" w:rsidRDefault="00000000" w:rsidRPr="00000000" w14:paraId="000010BE">
      <w:pPr>
        <w:numPr>
          <w:ilvl w:val="0"/>
          <w:numId w:val="107"/>
        </w:numPr>
        <w:ind w:left="720" w:hanging="360"/>
      </w:pPr>
      <w:r w:rsidDel="00000000" w:rsidR="00000000" w:rsidRPr="00000000">
        <w:rPr>
          <w:b w:val="1"/>
          <w:rtl w:val="0"/>
        </w:rPr>
        <w:t xml:space="preserve">Surgery</w:t>
      </w:r>
    </w:p>
    <w:p w:rsidR="00000000" w:rsidDel="00000000" w:rsidP="00000000" w:rsidRDefault="00000000" w:rsidRPr="00000000" w14:paraId="000010BF">
      <w:pPr>
        <w:numPr>
          <w:ilvl w:val="1"/>
          <w:numId w:val="107"/>
        </w:numPr>
        <w:ind w:left="1440" w:hanging="360"/>
      </w:pPr>
      <w:r w:rsidDel="00000000" w:rsidR="00000000" w:rsidRPr="00000000">
        <w:rPr>
          <w:rtl w:val="0"/>
        </w:rPr>
        <w:t xml:space="preserve">Usually the initial treatment for most children. Wilms tumors are large and typically compress nearby organs without invasion. Precautions to avoid tumor spillage.</w:t>
      </w:r>
    </w:p>
    <w:p w:rsidR="00000000" w:rsidDel="00000000" w:rsidP="00000000" w:rsidRDefault="00000000" w:rsidRPr="00000000" w14:paraId="000010C0">
      <w:pPr>
        <w:numPr>
          <w:ilvl w:val="1"/>
          <w:numId w:val="107"/>
        </w:numPr>
        <w:ind w:left="1440" w:hanging="360"/>
      </w:pPr>
      <w:r w:rsidDel="00000000" w:rsidR="00000000" w:rsidRPr="00000000">
        <w:rPr>
          <w:rtl w:val="0"/>
        </w:rPr>
        <w:t xml:space="preserve">Transabdominal, transperitoneal approach with </w:t>
      </w:r>
      <w:r w:rsidDel="00000000" w:rsidR="00000000" w:rsidRPr="00000000">
        <w:rPr>
          <w:b w:val="1"/>
          <w:rtl w:val="0"/>
        </w:rPr>
        <w:t xml:space="preserve">en bloc resection</w:t>
      </w:r>
      <w:r w:rsidDel="00000000" w:rsidR="00000000" w:rsidRPr="00000000">
        <w:rPr>
          <w:rtl w:val="0"/>
        </w:rPr>
        <w:t xml:space="preserve"> of Gerota's fascia.</w:t>
      </w:r>
    </w:p>
    <w:p w:rsidR="00000000" w:rsidDel="00000000" w:rsidP="00000000" w:rsidRDefault="00000000" w:rsidRPr="00000000" w14:paraId="000010C1">
      <w:pPr>
        <w:numPr>
          <w:ilvl w:val="1"/>
          <w:numId w:val="107"/>
        </w:numPr>
        <w:ind w:left="1440" w:hanging="360"/>
      </w:pPr>
      <w:r w:rsidDel="00000000" w:rsidR="00000000" w:rsidRPr="00000000">
        <w:rPr>
          <w:rtl w:val="0"/>
        </w:rPr>
        <w:t xml:space="preserve">Stage V: Consider nephron sparing surgery. </w:t>
      </w:r>
      <w:hyperlink w:anchor="tuek7gsf2dbp">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C2">
      <w:pPr>
        <w:rPr>
          <w:vertAlign w:val="superscript"/>
        </w:rPr>
      </w:pPr>
      <w:r w:rsidDel="00000000" w:rsidR="00000000" w:rsidRPr="00000000">
        <w:rPr>
          <w:rtl w:val="0"/>
        </w:rPr>
      </w:r>
    </w:p>
    <w:tbl>
      <w:tblPr>
        <w:tblStyle w:val="Table4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C3">
            <w:pPr>
              <w:pStyle w:val="Heading2"/>
              <w:widowControl w:val="0"/>
              <w:rPr>
                <w:b w:val="0"/>
                <w:i w:val="1"/>
              </w:rPr>
            </w:pPr>
            <w:bookmarkStart w:colFirst="0" w:colLast="0" w:name="_rueit8iy5w1i" w:id="213"/>
            <w:bookmarkEnd w:id="213"/>
            <w:hyperlink w:anchor="_v70h3sa8t6mf">
              <w:r w:rsidDel="00000000" w:rsidR="00000000" w:rsidRPr="00000000">
                <w:rPr>
                  <w:rtl w:val="0"/>
                </w:rPr>
                <w:t xml:space="preserve">Chemo</w:t>
              </w:r>
            </w:hyperlink>
            <w:hyperlink w:anchor="_v70h3sa8t6mf">
              <w:r w:rsidDel="00000000" w:rsidR="00000000" w:rsidRPr="00000000">
                <w:rPr>
                  <w:b w:val="0"/>
                  <w:rtl w:val="0"/>
                </w:rPr>
                <w:t xml:space="preserve">: </w:t>
              </w:r>
            </w:hyperlink>
            <w:hyperlink w:anchor="_v70h3sa8t6mf">
              <w:r w:rsidDel="00000000" w:rsidR="00000000" w:rsidRPr="00000000">
                <w:rPr>
                  <w:b w:val="0"/>
                  <w:i w:val="1"/>
                  <w:rtl w:val="0"/>
                </w:rPr>
                <w:t xml:space="preserve">"EDM" </w:t>
              </w:r>
            </w:hyperlink>
            <w:r w:rsidDel="00000000" w:rsidR="00000000" w:rsidRPr="00000000">
              <w:rPr>
                <w:rtl w:val="0"/>
              </w:rPr>
            </w:r>
          </w:p>
          <w:p w:rsidR="00000000" w:rsidDel="00000000" w:rsidP="00000000" w:rsidRDefault="00000000" w:rsidRPr="00000000" w14:paraId="000010C4">
            <w:pPr>
              <w:widowControl w:val="0"/>
              <w:numPr>
                <w:ilvl w:val="0"/>
                <w:numId w:val="74"/>
              </w:numPr>
              <w:ind w:left="720" w:hanging="360"/>
            </w:pPr>
            <w:r w:rsidDel="00000000" w:rsidR="00000000" w:rsidRPr="00000000">
              <w:rPr>
                <w:b w:val="1"/>
                <w:rtl w:val="0"/>
              </w:rPr>
              <w:t xml:space="preserve">Regimen EE4A </w:t>
            </w:r>
            <w:r w:rsidDel="00000000" w:rsidR="00000000" w:rsidRPr="00000000">
              <w:rPr>
                <w:rtl w:val="0"/>
              </w:rPr>
              <w:t xml:space="preserve">(2 drugs): </w:t>
            </w:r>
            <w:r w:rsidDel="00000000" w:rsidR="00000000" w:rsidRPr="00000000">
              <w:rPr>
                <w:b w:val="1"/>
                <w:rtl w:val="0"/>
              </w:rPr>
              <w:t xml:space="preserve">Vincristine and Dactinomycin</w:t>
            </w:r>
            <w:r w:rsidDel="00000000" w:rsidR="00000000" w:rsidRPr="00000000">
              <w:rPr>
                <w:rtl w:val="0"/>
              </w:rPr>
              <w:t xml:space="preserve"> for ~18 weeks.</w:t>
            </w:r>
            <w:r w:rsidDel="00000000" w:rsidR="00000000" w:rsidRPr="00000000">
              <w:rPr>
                <w:i w:val="1"/>
                <w:rtl w:val="0"/>
              </w:rPr>
              <w:t xml:space="preserve"> Almost all regimens include this.</w:t>
            </w:r>
          </w:p>
          <w:p w:rsidR="00000000" w:rsidDel="00000000" w:rsidP="00000000" w:rsidRDefault="00000000" w:rsidRPr="00000000" w14:paraId="000010C5">
            <w:pPr>
              <w:widowControl w:val="0"/>
              <w:numPr>
                <w:ilvl w:val="0"/>
                <w:numId w:val="74"/>
              </w:numPr>
              <w:ind w:left="720" w:hanging="360"/>
            </w:pPr>
            <w:r w:rsidDel="00000000" w:rsidR="00000000" w:rsidRPr="00000000">
              <w:rPr>
                <w:b w:val="1"/>
                <w:rtl w:val="0"/>
              </w:rPr>
              <w:t xml:space="preserve">Regimen DD4A </w:t>
            </w:r>
            <w:r w:rsidDel="00000000" w:rsidR="00000000" w:rsidRPr="00000000">
              <w:rPr>
                <w:rtl w:val="0"/>
              </w:rPr>
              <w:t xml:space="preserve">(3 drugs): </w:t>
            </w:r>
            <w:r w:rsidDel="00000000" w:rsidR="00000000" w:rsidRPr="00000000">
              <w:rPr>
                <w:b w:val="1"/>
                <w:rtl w:val="0"/>
              </w:rPr>
              <w:t xml:space="preserve">Add Doxorubicin</w:t>
            </w:r>
            <w:r w:rsidDel="00000000" w:rsidR="00000000" w:rsidRPr="00000000">
              <w:rPr>
                <w:rtl w:val="0"/>
              </w:rPr>
              <w:t xml:space="preserve"> with some increased risk for ~24 weeks (e.g.  </w:t>
            </w:r>
            <w:r w:rsidDel="00000000" w:rsidR="00000000" w:rsidRPr="00000000">
              <w:rPr>
                <w:b w:val="1"/>
                <w:rtl w:val="0"/>
              </w:rPr>
              <w:t xml:space="preserve">LOH 1p/16q</w:t>
            </w:r>
            <w:r w:rsidDel="00000000" w:rsidR="00000000" w:rsidRPr="00000000">
              <w:rPr>
                <w:rtl w:val="0"/>
              </w:rPr>
              <w:t xml:space="preserve"> with FH).</w:t>
            </w:r>
          </w:p>
          <w:p w:rsidR="00000000" w:rsidDel="00000000" w:rsidP="00000000" w:rsidRDefault="00000000" w:rsidRPr="00000000" w14:paraId="000010C6">
            <w:pPr>
              <w:widowControl w:val="0"/>
              <w:numPr>
                <w:ilvl w:val="0"/>
                <w:numId w:val="74"/>
              </w:numPr>
              <w:ind w:left="720" w:hanging="360"/>
            </w:pPr>
            <w:r w:rsidDel="00000000" w:rsidR="00000000" w:rsidRPr="00000000">
              <w:rPr>
                <w:b w:val="1"/>
                <w:rtl w:val="0"/>
              </w:rPr>
              <w:t xml:space="preserve">Regimen M</w:t>
            </w:r>
            <w:r w:rsidDel="00000000" w:rsidR="00000000" w:rsidRPr="00000000">
              <w:rPr>
                <w:rtl w:val="0"/>
              </w:rPr>
              <w:t xml:space="preserve">: </w:t>
            </w:r>
            <w:r w:rsidDel="00000000" w:rsidR="00000000" w:rsidRPr="00000000">
              <w:rPr>
                <w:b w:val="1"/>
                <w:rtl w:val="0"/>
              </w:rPr>
              <w:t xml:space="preserve">Cyclophosphamide and Etoposide</w:t>
            </w:r>
            <w:r w:rsidDel="00000000" w:rsidR="00000000" w:rsidRPr="00000000">
              <w:rPr>
                <w:rtl w:val="0"/>
              </w:rPr>
              <w:t xml:space="preserve"> with Dactinomycin and Doxorubicin on the same day.</w:t>
            </w:r>
          </w:p>
          <w:p w:rsidR="00000000" w:rsidDel="00000000" w:rsidP="00000000" w:rsidRDefault="00000000" w:rsidRPr="00000000" w14:paraId="000010C7">
            <w:pPr>
              <w:widowControl w:val="0"/>
              <w:numPr>
                <w:ilvl w:val="1"/>
                <w:numId w:val="74"/>
              </w:numPr>
              <w:ind w:left="1440" w:hanging="360"/>
            </w:pPr>
            <w:r w:rsidDel="00000000" w:rsidR="00000000" w:rsidRPr="00000000">
              <w:rPr>
                <w:rtl w:val="0"/>
              </w:rPr>
              <w:t xml:space="preserve">The addition of cyclophosphamide does not appear to benefit favorable histology, even if metastatic.</w:t>
            </w:r>
          </w:p>
          <w:p w:rsidR="00000000" w:rsidDel="00000000" w:rsidP="00000000" w:rsidRDefault="00000000" w:rsidRPr="00000000" w14:paraId="000010C8">
            <w:pPr>
              <w:widowControl w:val="0"/>
              <w:numPr>
                <w:ilvl w:val="0"/>
                <w:numId w:val="74"/>
              </w:numPr>
              <w:ind w:left="720" w:hanging="360"/>
              <w:rPr>
                <w:u w:val="none"/>
              </w:rPr>
            </w:pPr>
            <w:r w:rsidDel="00000000" w:rsidR="00000000" w:rsidRPr="00000000">
              <w:rPr>
                <w:rtl w:val="0"/>
              </w:rPr>
              <w:t xml:space="preserve">Regimen I: All of the above without dactinomycin (VCR/DOX/CY; CY/ETOP).</w:t>
            </w:r>
          </w:p>
          <w:p w:rsidR="00000000" w:rsidDel="00000000" w:rsidP="00000000" w:rsidRDefault="00000000" w:rsidRPr="00000000" w14:paraId="000010C9">
            <w:pPr>
              <w:widowControl w:val="0"/>
              <w:numPr>
                <w:ilvl w:val="0"/>
                <w:numId w:val="74"/>
              </w:numPr>
              <w:ind w:left="720" w:hanging="360"/>
            </w:pPr>
            <w:r w:rsidDel="00000000" w:rsidR="00000000" w:rsidRPr="00000000">
              <w:rPr>
                <w:b w:val="1"/>
                <w:rtl w:val="0"/>
              </w:rPr>
              <w:t xml:space="preserve">Window therapy </w:t>
            </w:r>
            <w:r w:rsidDel="00000000" w:rsidR="00000000" w:rsidRPr="00000000">
              <w:rPr>
                <w:rtl w:val="0"/>
              </w:rPr>
              <w:t xml:space="preserve">(UH1): For Diffuse anaplasia. Vincristine/irinotecan was added to regimen I with carboplatin.</w:t>
            </w:r>
          </w:p>
        </w:tc>
      </w:tr>
    </w:tbl>
    <w:p w:rsidR="00000000" w:rsidDel="00000000" w:rsidP="00000000" w:rsidRDefault="00000000" w:rsidRPr="00000000" w14:paraId="000010CA">
      <w:pPr>
        <w:ind w:left="0" w:firstLine="0"/>
        <w:rPr/>
      </w:pPr>
      <w:r w:rsidDel="00000000" w:rsidR="00000000" w:rsidRPr="00000000">
        <w:rPr>
          <w:rtl w:val="0"/>
        </w:rPr>
      </w:r>
    </w:p>
    <w:tbl>
      <w:tblPr>
        <w:tblStyle w:val="Table4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kix.edgibfciwvfl" w:id="214"/>
          <w:bookmarkEnd w:id="214"/>
          <w:p w:rsidR="00000000" w:rsidDel="00000000" w:rsidP="00000000" w:rsidRDefault="00000000" w:rsidRPr="00000000" w14:paraId="000010CB">
            <w:pPr>
              <w:pStyle w:val="Heading2"/>
              <w:rPr/>
            </w:pPr>
            <w:bookmarkStart w:colFirst="0" w:colLast="0" w:name="_qy3igkd95sd6" w:id="215"/>
            <w:bookmarkEnd w:id="215"/>
            <w:hyperlink w:anchor="_v70h3sa8t6mf">
              <w:r w:rsidDel="00000000" w:rsidR="00000000" w:rsidRPr="00000000">
                <w:rPr>
                  <w:rtl w:val="0"/>
                </w:rPr>
                <w:t xml:space="preserve">Historical protocols: NWTS </w:t>
              </w:r>
            </w:hyperlink>
            <w:r w:rsidDel="00000000" w:rsidR="00000000" w:rsidRPr="00000000">
              <w:rPr>
                <w:rtl w:val="0"/>
              </w:rPr>
            </w:r>
          </w:p>
          <w:p w:rsidR="00000000" w:rsidDel="00000000" w:rsidP="00000000" w:rsidRDefault="00000000" w:rsidRPr="00000000" w14:paraId="000010CC">
            <w:pPr>
              <w:widowControl w:val="0"/>
              <w:rPr/>
            </w:pPr>
            <w:r w:rsidDel="00000000" w:rsidR="00000000" w:rsidRPr="00000000">
              <w:rPr>
                <w:rtl w:val="0"/>
              </w:rPr>
              <w:t xml:space="preserve">Wilms Tumor [</w:t>
            </w:r>
            <w:hyperlink r:id="rId927">
              <w:r w:rsidDel="00000000" w:rsidR="00000000" w:rsidRPr="00000000">
                <w:rPr>
                  <w:rtl w:val="0"/>
                </w:rPr>
                <w:t xml:space="preserve">Kalapurakal COG Powerpoint</w:t>
              </w:r>
            </w:hyperlink>
            <w:r w:rsidDel="00000000" w:rsidR="00000000" w:rsidRPr="00000000">
              <w:rPr>
                <w:rtl w:val="0"/>
              </w:rPr>
              <w:t xml:space="preserve">, </w:t>
            </w:r>
            <w:hyperlink r:id="rId928">
              <w:r w:rsidDel="00000000" w:rsidR="00000000" w:rsidRPr="00000000">
                <w:rPr>
                  <w:rtl w:val="0"/>
                </w:rPr>
                <w:t xml:space="preserve">summary of NWTS trials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CD">
            <w:pPr>
              <w:rPr/>
            </w:pPr>
            <w:r w:rsidDel="00000000" w:rsidR="00000000" w:rsidRPr="00000000">
              <w:rPr>
                <w:rtl w:val="0"/>
              </w:rPr>
              <w:t xml:space="preserve">Advances in Wilms tumor treatment and Biology: Progress through International Collaboration [</w:t>
            </w:r>
            <w:hyperlink r:id="rId929">
              <w:r w:rsidDel="00000000" w:rsidR="00000000" w:rsidRPr="00000000">
                <w:rPr>
                  <w:rtl w:val="0"/>
                </w:rPr>
                <w:t xml:space="preserve">Dome JCO '15</w:t>
              </w:r>
            </w:hyperlink>
            <w:r w:rsidDel="00000000" w:rsidR="00000000" w:rsidRPr="00000000">
              <w:rPr>
                <w:rtl w:val="0"/>
              </w:rPr>
              <w:t xml:space="preserve">]</w:t>
            </w:r>
          </w:p>
          <w:p w:rsidR="00000000" w:rsidDel="00000000" w:rsidP="00000000" w:rsidRDefault="00000000" w:rsidRPr="00000000" w14:paraId="000010CE">
            <w:pPr>
              <w:numPr>
                <w:ilvl w:val="0"/>
                <w:numId w:val="19"/>
              </w:numPr>
              <w:ind w:left="720" w:hanging="360"/>
            </w:pPr>
            <w:r w:rsidDel="00000000" w:rsidR="00000000" w:rsidRPr="00000000">
              <w:rPr>
                <w:rtl w:val="0"/>
              </w:rPr>
              <w:t xml:space="preserve">NWTS 1 and 2 (1970s) utilized an age-adjusted dose schedule for flank RT, with the lowest dose of 18 Gy (if &lt; 18 mo) and the highest dose of 40 Gy (if &gt; 40 mo). The toxicity data we see today are from the era of higher doses [</w:t>
            </w:r>
            <w:hyperlink r:id="rId930">
              <w:r w:rsidDel="00000000" w:rsidR="00000000" w:rsidRPr="00000000">
                <w:rPr>
                  <w:rtl w:val="0"/>
                </w:rPr>
                <w:t xml:space="preserve">Slide 19</w:t>
              </w:r>
            </w:hyperlink>
            <w:r w:rsidDel="00000000" w:rsidR="00000000" w:rsidRPr="00000000">
              <w:rPr>
                <w:rtl w:val="0"/>
              </w:rPr>
              <w:t xml:space="preserve">].</w:t>
            </w:r>
          </w:p>
          <w:p w:rsidR="00000000" w:rsidDel="00000000" w:rsidP="00000000" w:rsidRDefault="00000000" w:rsidRPr="00000000" w14:paraId="000010CF">
            <w:pPr>
              <w:numPr>
                <w:ilvl w:val="0"/>
                <w:numId w:val="19"/>
              </w:numPr>
              <w:ind w:left="720" w:hanging="360"/>
              <w:rPr>
                <w:u w:val="none"/>
              </w:rPr>
            </w:pPr>
            <w:r w:rsidDel="00000000" w:rsidR="00000000" w:rsidRPr="00000000">
              <w:rPr>
                <w:rtl w:val="0"/>
              </w:rPr>
              <w:t xml:space="preserve">NWTS 1-5: RT delay of 10+ days is associated with poor outcome, flank RT volumes must cross midline to include the vertebrae. NWTS 3-5 demonstrated the superior border need not extend up to the dome of the diaphragm.</w:t>
            </w:r>
          </w:p>
          <w:p w:rsidR="00000000" w:rsidDel="00000000" w:rsidP="00000000" w:rsidRDefault="00000000" w:rsidRPr="00000000" w14:paraId="000010D0">
            <w:pPr>
              <w:numPr>
                <w:ilvl w:val="0"/>
                <w:numId w:val="19"/>
              </w:numPr>
              <w:ind w:left="720" w:hanging="360"/>
            </w:pPr>
            <w:r w:rsidDel="00000000" w:rsidR="00000000" w:rsidRPr="00000000">
              <w:rPr>
                <w:b w:val="1"/>
                <w:rtl w:val="0"/>
              </w:rPr>
              <w:t xml:space="preserve">NWTS 1</w:t>
            </w:r>
            <w:r w:rsidDel="00000000" w:rsidR="00000000" w:rsidRPr="00000000">
              <w:rPr>
                <w:rtl w:val="0"/>
              </w:rPr>
              <w:t xml:space="preserve"> (1969-1975) aimed to eliminate RT for Group I, investigate dual agent chemo, and identify bad histology.</w:t>
              <w:br w:type="textWrapping"/>
              <w:t xml:space="preserve">Dactinomycin and Vincristine (EE4A) are better together than one agent, building blocks of chemo!</w:t>
            </w:r>
          </w:p>
          <w:p w:rsidR="00000000" w:rsidDel="00000000" w:rsidP="00000000" w:rsidRDefault="00000000" w:rsidRPr="00000000" w14:paraId="000010D1">
            <w:pPr>
              <w:numPr>
                <w:ilvl w:val="1"/>
                <w:numId w:val="19"/>
              </w:numPr>
              <w:ind w:left="1440" w:hanging="360"/>
            </w:pPr>
            <w:r w:rsidDel="00000000" w:rsidR="00000000" w:rsidRPr="00000000">
              <w:rPr>
                <w:rtl w:val="0"/>
              </w:rPr>
              <w:t xml:space="preserve">RT is not necessary for localized disease that is completely resected, especially if &lt; 2y (low risk Group 1).</w:t>
            </w:r>
          </w:p>
          <w:p w:rsidR="00000000" w:rsidDel="00000000" w:rsidP="00000000" w:rsidRDefault="00000000" w:rsidRPr="00000000" w14:paraId="000010D2">
            <w:pPr>
              <w:numPr>
                <w:ilvl w:val="1"/>
                <w:numId w:val="19"/>
              </w:numPr>
              <w:ind w:left="1440" w:hanging="360"/>
            </w:pPr>
            <w:r w:rsidDel="00000000" w:rsidR="00000000" w:rsidRPr="00000000">
              <w:rPr>
                <w:rtl w:val="0"/>
              </w:rPr>
              <w:t xml:space="preserve">Local spillage only needs flank RT, not WAI.</w:t>
            </w:r>
          </w:p>
          <w:p w:rsidR="00000000" w:rsidDel="00000000" w:rsidP="00000000" w:rsidRDefault="00000000" w:rsidRPr="00000000" w14:paraId="000010D3">
            <w:pPr>
              <w:numPr>
                <w:ilvl w:val="0"/>
                <w:numId w:val="19"/>
              </w:numPr>
              <w:ind w:left="720" w:hanging="360"/>
            </w:pPr>
            <w:r w:rsidDel="00000000" w:rsidR="00000000" w:rsidRPr="00000000">
              <w:rPr>
                <w:b w:val="1"/>
                <w:rtl w:val="0"/>
              </w:rPr>
              <w:t xml:space="preserve">NWTS 2</w:t>
            </w:r>
            <w:r w:rsidDel="00000000" w:rsidR="00000000" w:rsidRPr="00000000">
              <w:rPr>
                <w:rtl w:val="0"/>
              </w:rPr>
              <w:t xml:space="preserve"> (1975-1979) aimed to investigate three agent chemo and reduce chemo by 50% for babies.</w:t>
              <w:br w:type="textWrapping"/>
              <w:t xml:space="preserve">Add Doxorubicin to EE4A (DD4A) for advanced disease (Group II-IV) to result in fewer relapses.</w:t>
            </w:r>
          </w:p>
          <w:p w:rsidR="00000000" w:rsidDel="00000000" w:rsidP="00000000" w:rsidRDefault="00000000" w:rsidRPr="00000000" w14:paraId="000010D4">
            <w:pPr>
              <w:numPr>
                <w:ilvl w:val="1"/>
                <w:numId w:val="19"/>
              </w:numPr>
              <w:ind w:left="1440" w:hanging="360"/>
            </w:pPr>
            <w:r w:rsidDel="00000000" w:rsidR="00000000" w:rsidRPr="00000000">
              <w:rPr>
                <w:rtl w:val="0"/>
              </w:rPr>
              <w:t xml:space="preserve">Treating with EE4A (instead of actinomycin only) obviates the need for flank RT in Group I, regardless of age.</w:t>
            </w:r>
          </w:p>
          <w:p w:rsidR="00000000" w:rsidDel="00000000" w:rsidP="00000000" w:rsidRDefault="00000000" w:rsidRPr="00000000" w14:paraId="000010D5">
            <w:pPr>
              <w:numPr>
                <w:ilvl w:val="1"/>
                <w:numId w:val="19"/>
              </w:numPr>
              <w:ind w:left="1440" w:hanging="360"/>
              <w:rPr>
                <w:u w:val="none"/>
              </w:rPr>
            </w:pPr>
            <w:r w:rsidDel="00000000" w:rsidR="00000000" w:rsidRPr="00000000">
              <w:rPr>
                <w:rtl w:val="0"/>
              </w:rPr>
              <w:t xml:space="preserve">There was no difference in 6 mo versus 15 mo of chemotherapy. </w:t>
            </w:r>
          </w:p>
          <w:p w:rsidR="00000000" w:rsidDel="00000000" w:rsidP="00000000" w:rsidRDefault="00000000" w:rsidRPr="00000000" w14:paraId="000010D6">
            <w:pPr>
              <w:numPr>
                <w:ilvl w:val="1"/>
                <w:numId w:val="19"/>
              </w:numPr>
              <w:ind w:left="1440" w:hanging="360"/>
            </w:pPr>
            <w:r w:rsidDel="00000000" w:rsidR="00000000" w:rsidRPr="00000000">
              <w:rPr>
                <w:rtl w:val="0"/>
              </w:rPr>
              <w:t xml:space="preserve">Nodal disease is a poorer prognostic factor, therefore moved from Group II from Group III.</w:t>
            </w:r>
          </w:p>
          <w:p w:rsidR="00000000" w:rsidDel="00000000" w:rsidP="00000000" w:rsidRDefault="00000000" w:rsidRPr="00000000" w14:paraId="000010D7">
            <w:pPr>
              <w:numPr>
                <w:ilvl w:val="0"/>
                <w:numId w:val="19"/>
              </w:numPr>
              <w:ind w:left="720" w:hanging="360"/>
            </w:pPr>
            <w:r w:rsidDel="00000000" w:rsidR="00000000" w:rsidRPr="00000000">
              <w:rPr>
                <w:b w:val="1"/>
                <w:rtl w:val="0"/>
              </w:rPr>
              <w:t xml:space="preserve">NWTS 3</w:t>
            </w:r>
            <w:r w:rsidDel="00000000" w:rsidR="00000000" w:rsidRPr="00000000">
              <w:rPr>
                <w:rtl w:val="0"/>
              </w:rPr>
              <w:t xml:space="preserve"> (1979-1986) aimed to reduce treatment according to staging and intensify study of histology and pathology.</w:t>
              <w:br w:type="textWrapping"/>
              <w:t xml:space="preserve">Nodal involvement is now considered Group III, while "local" tumor spillage is now considered Group II (modern: III).</w:t>
            </w:r>
          </w:p>
          <w:p w:rsidR="00000000" w:rsidDel="00000000" w:rsidP="00000000" w:rsidRDefault="00000000" w:rsidRPr="00000000" w14:paraId="000010D8">
            <w:pPr>
              <w:ind w:left="720" w:firstLine="0"/>
              <w:rPr/>
            </w:pPr>
            <w:r w:rsidDel="00000000" w:rsidR="00000000" w:rsidRPr="00000000">
              <w:rPr>
                <w:rtl w:val="0"/>
              </w:rPr>
              <w:t xml:space="preserve">Stage II favorable histology patients do not need RT as long as EE4A is given.</w:t>
              <w:br w:type="textWrapping"/>
              <w:t xml:space="preserve">Stage III favorable histology patients may be treated with 10 Gy with DD4A instead of 20 Gy with EE4A [NWTS 1, 3].</w:t>
            </w:r>
          </w:p>
          <w:p w:rsidR="00000000" w:rsidDel="00000000" w:rsidP="00000000" w:rsidRDefault="00000000" w:rsidRPr="00000000" w14:paraId="000010D9">
            <w:pPr>
              <w:ind w:left="720" w:firstLine="0"/>
              <w:rPr/>
            </w:pPr>
            <w:r w:rsidDel="00000000" w:rsidR="00000000" w:rsidRPr="00000000">
              <w:rPr>
                <w:rtl w:val="0"/>
              </w:rPr>
              <w:t xml:space="preserve">Consider addition of cyclophosphamide (Regimen M-ish) for UH, though there appears to be no benefit in FH. </w:t>
            </w:r>
          </w:p>
          <w:p w:rsidR="00000000" w:rsidDel="00000000" w:rsidP="00000000" w:rsidRDefault="00000000" w:rsidRPr="00000000" w14:paraId="000010DA">
            <w:pPr>
              <w:numPr>
                <w:ilvl w:val="1"/>
                <w:numId w:val="19"/>
              </w:numPr>
              <w:ind w:left="1440" w:hanging="360"/>
            </w:pPr>
            <w:r w:rsidDel="00000000" w:rsidR="00000000" w:rsidRPr="00000000">
              <w:rPr>
                <w:rtl w:val="0"/>
              </w:rPr>
              <w:t xml:space="preserve">Total treatment time for stage I patients can be reduced from 6 mo to 10 weeks.</w:t>
            </w:r>
          </w:p>
          <w:p w:rsidR="00000000" w:rsidDel="00000000" w:rsidP="00000000" w:rsidRDefault="00000000" w:rsidRPr="00000000" w14:paraId="000010DB">
            <w:pPr>
              <w:numPr>
                <w:ilvl w:val="1"/>
                <w:numId w:val="19"/>
              </w:numPr>
              <w:ind w:left="1440" w:hanging="360"/>
            </w:pPr>
            <w:r w:rsidDel="00000000" w:rsidR="00000000" w:rsidRPr="00000000">
              <w:rPr>
                <w:rtl w:val="0"/>
              </w:rPr>
              <w:t xml:space="preserve">Unfavorable histology: Diffuse (DA) and focal anaplasia (FA), CCSK, and RTK.</w:t>
            </w:r>
          </w:p>
          <w:p w:rsidR="00000000" w:rsidDel="00000000" w:rsidP="00000000" w:rsidRDefault="00000000" w:rsidRPr="00000000" w14:paraId="000010DC">
            <w:pPr>
              <w:numPr>
                <w:ilvl w:val="2"/>
                <w:numId w:val="19"/>
              </w:numPr>
              <w:ind w:left="2160" w:hanging="360"/>
            </w:pPr>
            <w:r w:rsidDel="00000000" w:rsidR="00000000" w:rsidRPr="00000000">
              <w:rPr>
                <w:rtl w:val="0"/>
              </w:rPr>
              <w:t xml:space="preserve">Children with stage I FH or focal anaplasia may not require flank RT.</w:t>
            </w:r>
          </w:p>
          <w:p w:rsidR="00000000" w:rsidDel="00000000" w:rsidP="00000000" w:rsidRDefault="00000000" w:rsidRPr="00000000" w14:paraId="000010DD">
            <w:pPr>
              <w:numPr>
                <w:ilvl w:val="2"/>
                <w:numId w:val="19"/>
              </w:numPr>
              <w:ind w:left="2160" w:hanging="360"/>
            </w:pPr>
            <w:r w:rsidDel="00000000" w:rsidR="00000000" w:rsidRPr="00000000">
              <w:rPr>
                <w:rtl w:val="0"/>
              </w:rPr>
              <w:t xml:space="preserve">Consider addition of cyclophosphamide (Regimen M-ish) to EE4A for UH if &gt; stage I, while there is no benefit for cyclophosphamide in FH even if stage IV.</w:t>
            </w:r>
          </w:p>
          <w:p w:rsidR="00000000" w:rsidDel="00000000" w:rsidP="00000000" w:rsidRDefault="00000000" w:rsidRPr="00000000" w14:paraId="000010DE">
            <w:pPr>
              <w:numPr>
                <w:ilvl w:val="0"/>
                <w:numId w:val="19"/>
              </w:numPr>
              <w:ind w:left="720" w:hanging="360"/>
            </w:pPr>
            <w:r w:rsidDel="00000000" w:rsidR="00000000" w:rsidRPr="00000000">
              <w:rPr>
                <w:b w:val="1"/>
                <w:rtl w:val="0"/>
              </w:rPr>
              <w:t xml:space="preserve">NWTS 4</w:t>
            </w:r>
            <w:r w:rsidDel="00000000" w:rsidR="00000000" w:rsidRPr="00000000">
              <w:rPr>
                <w:rtl w:val="0"/>
              </w:rPr>
              <w:t xml:space="preserve"> (1986-1995) aimed to simplify, shorten and refine treatment regimens. It also expanded the study of late effects.</w:t>
              <w:br w:type="textWrapping"/>
              <w:t xml:space="preserve">Local spillage increases LR but with ~OS, and was eventually moved from stage II to III to signify the need for flank RT.</w:t>
            </w:r>
          </w:p>
          <w:p w:rsidR="00000000" w:rsidDel="00000000" w:rsidP="00000000" w:rsidRDefault="00000000" w:rsidRPr="00000000" w14:paraId="000010DF">
            <w:pPr>
              <w:numPr>
                <w:ilvl w:val="1"/>
                <w:numId w:val="19"/>
              </w:numPr>
              <w:ind w:left="1440" w:hanging="360"/>
            </w:pPr>
            <w:r w:rsidDel="00000000" w:rsidR="00000000" w:rsidRPr="00000000">
              <w:rPr>
                <w:rtl w:val="0"/>
              </w:rPr>
              <w:t xml:space="preserve">Chemo can be given in single doses rather than in multiple divided daily doses [NWTS 4]</w:t>
            </w:r>
          </w:p>
          <w:p w:rsidR="00000000" w:rsidDel="00000000" w:rsidP="00000000" w:rsidRDefault="00000000" w:rsidRPr="00000000" w14:paraId="000010E0">
            <w:pPr>
              <w:numPr>
                <w:ilvl w:val="1"/>
                <w:numId w:val="19"/>
              </w:numPr>
              <w:ind w:left="1440" w:hanging="360"/>
            </w:pPr>
            <w:r w:rsidDel="00000000" w:rsidR="00000000" w:rsidRPr="00000000">
              <w:rPr>
                <w:rtl w:val="0"/>
              </w:rPr>
              <w:t xml:space="preserve">Total treatment time can be reduced from 15 mo to 24 weeks. </w:t>
            </w:r>
            <w:r w:rsidDel="00000000" w:rsidR="00000000" w:rsidRPr="00000000">
              <w:rPr>
                <w:i w:val="1"/>
                <w:rtl w:val="0"/>
              </w:rPr>
              <w:t xml:space="preserve">This is called pulse-intense chemo.</w:t>
            </w:r>
            <w:r w:rsidDel="00000000" w:rsidR="00000000" w:rsidRPr="00000000">
              <w:rPr>
                <w:rtl w:val="0"/>
              </w:rPr>
            </w:r>
          </w:p>
          <w:p w:rsidR="00000000" w:rsidDel="00000000" w:rsidP="00000000" w:rsidRDefault="00000000" w:rsidRPr="00000000" w14:paraId="000010E1">
            <w:pPr>
              <w:numPr>
                <w:ilvl w:val="1"/>
                <w:numId w:val="19"/>
              </w:numPr>
              <w:ind w:left="1440" w:hanging="360"/>
            </w:pPr>
            <w:r w:rsidDel="00000000" w:rsidR="00000000" w:rsidRPr="00000000">
              <w:rPr>
                <w:rtl w:val="0"/>
              </w:rPr>
              <w:t xml:space="preserve">An estimated $790,000 per year could be saved if all U.S. kiddos with stage I-IV FH were treated using "pulse intensive" regimens.</w:t>
            </w:r>
          </w:p>
          <w:p w:rsidR="00000000" w:rsidDel="00000000" w:rsidP="00000000" w:rsidRDefault="00000000" w:rsidRPr="00000000" w14:paraId="000010E2">
            <w:pPr>
              <w:numPr>
                <w:ilvl w:val="0"/>
                <w:numId w:val="19"/>
              </w:numPr>
              <w:ind w:left="720" w:hanging="360"/>
            </w:pPr>
            <w:r w:rsidDel="00000000" w:rsidR="00000000" w:rsidRPr="00000000">
              <w:rPr>
                <w:b w:val="1"/>
                <w:rtl w:val="0"/>
              </w:rPr>
              <w:t xml:space="preserve">NWTS 5 </w:t>
            </w:r>
            <w:r w:rsidDel="00000000" w:rsidR="00000000" w:rsidRPr="00000000">
              <w:rPr>
                <w:rtl w:val="0"/>
              </w:rPr>
              <w:t xml:space="preserve">(1995-2002) aimed to investigate LOH 16q and 1p, the addition of etoposide and cytoxan for UH (</w:t>
            </w:r>
            <w:r w:rsidDel="00000000" w:rsidR="00000000" w:rsidRPr="00000000">
              <w:rPr>
                <w:b w:val="1"/>
                <w:rtl w:val="0"/>
              </w:rPr>
              <w:t xml:space="preserve">Regimen M</w:t>
            </w:r>
            <w:r w:rsidDel="00000000" w:rsidR="00000000" w:rsidRPr="00000000">
              <w:rPr>
                <w:rtl w:val="0"/>
              </w:rPr>
              <w:t xml:space="preserve">), to study bilateral tumors, and to increase survival rate of children with FH and other renal tumors of childhood.</w:t>
              <w:br w:type="textWrapping"/>
              <w:t xml:space="preserve">Very Low Risk (VLR): Surgery alone may be adequate treatment for Stage I FH &lt; 2y and tumor &lt; 550g.</w:t>
            </w:r>
          </w:p>
          <w:p w:rsidR="00000000" w:rsidDel="00000000" w:rsidP="00000000" w:rsidRDefault="00000000" w:rsidRPr="00000000" w14:paraId="000010E3">
            <w:pPr>
              <w:numPr>
                <w:ilvl w:val="1"/>
                <w:numId w:val="19"/>
              </w:numPr>
              <w:ind w:left="1440" w:hanging="360"/>
            </w:pPr>
            <w:r w:rsidDel="00000000" w:rsidR="00000000" w:rsidRPr="00000000">
              <w:rPr>
                <w:rtl w:val="0"/>
              </w:rPr>
              <w:t xml:space="preserve">NWTS 5 demonstrates </w:t>
            </w:r>
            <w:r w:rsidDel="00000000" w:rsidR="00000000" w:rsidRPr="00000000">
              <w:rPr>
                <w:b w:val="1"/>
                <w:rtl w:val="0"/>
              </w:rPr>
              <w:t xml:space="preserve">4y OS for Stage IV-V</w:t>
            </w:r>
            <w:r w:rsidDel="00000000" w:rsidR="00000000" w:rsidRPr="00000000">
              <w:rPr>
                <w:rFonts w:ascii="Cardo" w:cs="Cardo" w:eastAsia="Cardo" w:hAnsi="Cardo"/>
                <w:rtl w:val="0"/>
              </w:rPr>
              <w:t xml:space="preserve"> diffuse anaplasia / all other histologies of 30-50→ </w:t>
            </w:r>
            <w:r w:rsidDel="00000000" w:rsidR="00000000" w:rsidRPr="00000000">
              <w:rPr>
                <w:b w:val="1"/>
                <w:rtl w:val="0"/>
              </w:rPr>
              <w:t xml:space="preserve">&gt; 80%</w:t>
            </w:r>
            <w:r w:rsidDel="00000000" w:rsidR="00000000" w:rsidRPr="00000000">
              <w:rPr>
                <w:rtl w:val="0"/>
              </w:rPr>
              <w:t xml:space="preserve">. </w:t>
            </w:r>
          </w:p>
          <w:p w:rsidR="00000000" w:rsidDel="00000000" w:rsidP="00000000" w:rsidRDefault="00000000" w:rsidRPr="00000000" w14:paraId="000010E4">
            <w:pPr>
              <w:numPr>
                <w:ilvl w:val="1"/>
                <w:numId w:val="19"/>
              </w:numPr>
              <w:ind w:left="1440" w:hanging="360"/>
            </w:pPr>
            <w:r w:rsidDel="00000000" w:rsidR="00000000" w:rsidRPr="00000000">
              <w:rPr>
                <w:rtl w:val="0"/>
              </w:rPr>
              <w:t xml:space="preserve">Of note, spillage into flank and biopsy were considered stage II disease on this trial. </w:t>
            </w:r>
          </w:p>
          <w:p w:rsidR="00000000" w:rsidDel="00000000" w:rsidP="00000000" w:rsidRDefault="00000000" w:rsidRPr="00000000" w14:paraId="000010E5">
            <w:pPr>
              <w:numPr>
                <w:ilvl w:val="1"/>
                <w:numId w:val="19"/>
              </w:numPr>
              <w:ind w:left="1440" w:hanging="360"/>
            </w:pPr>
            <w:r w:rsidDel="00000000" w:rsidR="00000000" w:rsidRPr="00000000">
              <w:rPr>
                <w:rtl w:val="0"/>
              </w:rPr>
              <w:t xml:space="preserve">LOH for either 1p or 16q is associated with adverse outcomes for FH pts.</w:t>
            </w:r>
          </w:p>
          <w:p w:rsidR="00000000" w:rsidDel="00000000" w:rsidP="00000000" w:rsidRDefault="00000000" w:rsidRPr="00000000" w14:paraId="000010E6">
            <w:pPr>
              <w:numPr>
                <w:ilvl w:val="1"/>
                <w:numId w:val="19"/>
              </w:numPr>
              <w:ind w:left="1440" w:hanging="360"/>
            </w:pPr>
            <w:r w:rsidDel="00000000" w:rsidR="00000000" w:rsidRPr="00000000">
              <w:rPr>
                <w:rtl w:val="0"/>
              </w:rPr>
              <w:t xml:space="preserve">Tumor-specific LOH 1p is associated with worse outcomes for Stage I-II, but apparently not Stage III-IV.</w:t>
            </w:r>
          </w:p>
          <w:p w:rsidR="00000000" w:rsidDel="00000000" w:rsidP="00000000" w:rsidRDefault="00000000" w:rsidRPr="00000000" w14:paraId="000010E7">
            <w:pPr>
              <w:numPr>
                <w:ilvl w:val="2"/>
                <w:numId w:val="19"/>
              </w:numPr>
              <w:ind w:left="2160" w:hanging="360"/>
            </w:pPr>
            <w:r w:rsidDel="00000000" w:rsidR="00000000" w:rsidRPr="00000000">
              <w:rPr>
                <w:rtl w:val="0"/>
              </w:rPr>
              <w:t xml:space="preserve">For stage III disease, lymph nodes needed in addition to LOH 1p (or 16q) to be a risk factor. </w:t>
            </w:r>
            <w:hyperlink w:anchor="regnfk23yor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E8">
            <w:pPr>
              <w:numPr>
                <w:ilvl w:val="1"/>
                <w:numId w:val="19"/>
              </w:numPr>
              <w:ind w:left="1440" w:hanging="360"/>
            </w:pPr>
            <w:r w:rsidDel="00000000" w:rsidR="00000000" w:rsidRPr="00000000">
              <w:rPr>
                <w:rtl w:val="0"/>
              </w:rPr>
              <w:t xml:space="preserve">The adverse effect on outcome is greatest for tumors classified as LOH for both 1p and 16q. </w:t>
            </w:r>
          </w:p>
          <w:p w:rsidR="00000000" w:rsidDel="00000000" w:rsidP="00000000" w:rsidRDefault="00000000" w:rsidRPr="00000000" w14:paraId="000010E9">
            <w:pPr>
              <w:numPr>
                <w:ilvl w:val="2"/>
                <w:numId w:val="19"/>
              </w:numPr>
              <w:ind w:left="2160" w:hanging="360"/>
            </w:pPr>
            <w:r w:rsidDel="00000000" w:rsidR="00000000" w:rsidRPr="00000000">
              <w:rPr>
                <w:rtl w:val="0"/>
              </w:rPr>
              <w:t xml:space="preserve">Stage I-II patients with LOH 1p/16q may avoid RT if DD4A is given instead of EE4A. </w:t>
            </w:r>
            <w:hyperlink w:anchor="xvnedtuup0k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EA">
            <w:pPr>
              <w:numPr>
                <w:ilvl w:val="1"/>
                <w:numId w:val="19"/>
              </w:numPr>
              <w:ind w:left="1440" w:hanging="360"/>
            </w:pPr>
            <w:r w:rsidDel="00000000" w:rsidR="00000000" w:rsidRPr="00000000">
              <w:rPr>
                <w:rtl w:val="0"/>
              </w:rPr>
              <w:t xml:space="preserve">CT-only pulmonary lesions are not invariably tumors. Lung nodules &lt; 0.5 cm are common in kiddos. </w:t>
            </w:r>
            <w:hyperlink w:anchor="3xavuaf2vkj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EB">
            <w:pPr>
              <w:numPr>
                <w:ilvl w:val="2"/>
                <w:numId w:val="19"/>
              </w:numPr>
              <w:ind w:left="2160" w:hanging="360"/>
            </w:pPr>
            <w:r w:rsidDel="00000000" w:rsidR="00000000" w:rsidRPr="00000000">
              <w:rPr>
                <w:rtl w:val="0"/>
              </w:rPr>
              <w:t xml:space="preserve">Therefore, biopsy or resection of lung nodule is required at initial diagnosis and/or 6w of chemo. </w:t>
            </w:r>
          </w:p>
          <w:p w:rsidR="00000000" w:rsidDel="00000000" w:rsidP="00000000" w:rsidRDefault="00000000" w:rsidRPr="00000000" w14:paraId="000010EC">
            <w:pPr>
              <w:numPr>
                <w:ilvl w:val="2"/>
                <w:numId w:val="19"/>
              </w:numPr>
              <w:ind w:left="2160" w:hanging="360"/>
            </w:pPr>
            <w:r w:rsidDel="00000000" w:rsidR="00000000" w:rsidRPr="00000000">
              <w:rPr>
                <w:rtl w:val="0"/>
              </w:rPr>
              <w:t xml:space="preserve">If CR after 6w of DD4A, continue DD4A. If PR/SD or LOH 1p/16w, give WLI and Regimen M.</w:t>
            </w:r>
          </w:p>
          <w:p w:rsidR="00000000" w:rsidDel="00000000" w:rsidP="00000000" w:rsidRDefault="00000000" w:rsidRPr="00000000" w14:paraId="000010ED">
            <w:pPr>
              <w:numPr>
                <w:ilvl w:val="2"/>
                <w:numId w:val="19"/>
              </w:numPr>
              <w:ind w:left="2160" w:hanging="360"/>
              <w:rPr>
                <w:u w:val="none"/>
              </w:rPr>
            </w:pPr>
            <w:r w:rsidDel="00000000" w:rsidR="00000000" w:rsidRPr="00000000">
              <w:rPr>
                <w:rtl w:val="0"/>
              </w:rPr>
              <w:t xml:space="preserve">Even for complete responders, avoiding RT for lung mets leads to 10% EFS detriment. </w:t>
            </w:r>
            <w:hyperlink w:anchor="f0eetellotn0">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10EE">
      <w:pPr>
        <w:rPr>
          <w:b w:val="1"/>
        </w:rPr>
      </w:pPr>
      <w:r w:rsidDel="00000000" w:rsidR="00000000" w:rsidRPr="00000000">
        <w:rPr>
          <w:rtl w:val="0"/>
        </w:rPr>
      </w:r>
    </w:p>
    <w:tbl>
      <w:tblPr>
        <w:tblStyle w:val="Table4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EF">
            <w:pPr>
              <w:rPr>
                <w:b w:val="1"/>
              </w:rPr>
            </w:pPr>
            <w:r w:rsidDel="00000000" w:rsidR="00000000" w:rsidRPr="00000000">
              <w:rPr>
                <w:b w:val="1"/>
                <w:rtl w:val="0"/>
              </w:rPr>
              <w:t xml:space="preserve">LOH 1p and 16q and Very Low Risk (Stage I FH &lt; 2y and tumor &lt; 550g)</w:t>
            </w:r>
          </w:p>
          <w:p w:rsidR="00000000" w:rsidDel="00000000" w:rsidP="00000000" w:rsidRDefault="00000000" w:rsidRPr="00000000" w14:paraId="000010F0">
            <w:pPr>
              <w:numPr>
                <w:ilvl w:val="0"/>
                <w:numId w:val="38"/>
              </w:numPr>
              <w:ind w:left="720" w:hanging="360"/>
            </w:pPr>
            <w:r w:rsidDel="00000000" w:rsidR="00000000" w:rsidRPr="00000000">
              <w:rPr>
                <w:rtl w:val="0"/>
              </w:rPr>
              <w:t xml:space="preserve">LOH of both 1p or 16q is associated with adverse outcomes for FH patients.</w:t>
            </w:r>
          </w:p>
          <w:p w:rsidR="00000000" w:rsidDel="00000000" w:rsidP="00000000" w:rsidRDefault="00000000" w:rsidRPr="00000000" w14:paraId="000010F1">
            <w:pPr>
              <w:numPr>
                <w:ilvl w:val="0"/>
                <w:numId w:val="38"/>
              </w:numPr>
              <w:ind w:left="720" w:hanging="360"/>
            </w:pPr>
            <w:r w:rsidDel="00000000" w:rsidR="00000000" w:rsidRPr="00000000">
              <w:rPr>
                <w:rtl w:val="0"/>
              </w:rPr>
              <w:t xml:space="preserve">Stage I-II patients with isolated or combined LOH 1p/16q may avoid RT if DD4A is given instead of EE4A.</w:t>
            </w:r>
            <w:hyperlink w:anchor="xvnedtuup0k9">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0F2">
            <w:pPr>
              <w:numPr>
                <w:ilvl w:val="0"/>
                <w:numId w:val="38"/>
              </w:numPr>
              <w:ind w:left="720" w:hanging="360"/>
            </w:pPr>
            <w:r w:rsidDel="00000000" w:rsidR="00000000" w:rsidRPr="00000000">
              <w:rPr>
                <w:rtl w:val="0"/>
              </w:rPr>
              <w:t xml:space="preserve">Stage III patients with isolated LOH of either 1p or 16q need lymph nodes to be positive to be predictive for EFS. </w:t>
            </w:r>
            <w:hyperlink w:anchor="regnfk23yor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3">
            <w:pPr>
              <w:numPr>
                <w:ilvl w:val="0"/>
                <w:numId w:val="38"/>
              </w:numPr>
              <w:ind w:left="720" w:hanging="360"/>
            </w:pPr>
            <w:r w:rsidDel="00000000" w:rsidR="00000000" w:rsidRPr="00000000">
              <w:rPr>
                <w:rtl w:val="0"/>
              </w:rPr>
              <w:t xml:space="preserve">LOH 1p and 16q is rare for Stage I FH &lt; 2y and tumor &lt; 550g. However, around half do not retain 11p15 imprinting. </w:t>
            </w:r>
            <w:hyperlink w:anchor="bptcztrgxna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4">
            <w:pPr>
              <w:numPr>
                <w:ilvl w:val="1"/>
                <w:numId w:val="38"/>
              </w:numPr>
              <w:ind w:left="1440" w:hanging="360"/>
            </w:pPr>
            <w:r w:rsidDel="00000000" w:rsidR="00000000" w:rsidRPr="00000000">
              <w:rPr>
                <w:rtl w:val="0"/>
              </w:rPr>
              <w:t xml:space="preserve">Observation is appropriate for 1p/16q LOH, though perhaps not with 11p15 methylation (20-25% failure). </w:t>
            </w:r>
            <w:hyperlink w:anchor="bptcztrgxna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5">
            <w:pPr>
              <w:widowControl w:val="0"/>
              <w:numPr>
                <w:ilvl w:val="1"/>
                <w:numId w:val="38"/>
              </w:numPr>
              <w:ind w:left="1440" w:hanging="360"/>
            </w:pPr>
            <w:r w:rsidDel="00000000" w:rsidR="00000000" w:rsidRPr="00000000">
              <w:rPr>
                <w:rtl w:val="0"/>
              </w:rPr>
              <w:t xml:space="preserve">Note: 11p15 methylation is not tested routinely for patients who are not enrolled in clinical trials. Therefore, many Very Low Risk patients will likely be observed in clinical settings regardless of 11p15 methylation/LOI.</w:t>
            </w:r>
          </w:p>
        </w:tc>
      </w:tr>
    </w:tbl>
    <w:p w:rsidR="00000000" w:rsidDel="00000000" w:rsidP="00000000" w:rsidRDefault="00000000" w:rsidRPr="00000000" w14:paraId="000010F6">
      <w:pPr>
        <w:rPr>
          <w:b w:val="1"/>
        </w:rPr>
      </w:pPr>
      <w:r w:rsidDel="00000000" w:rsidR="00000000" w:rsidRPr="00000000">
        <w:rPr>
          <w:rtl w:val="0"/>
        </w:rPr>
      </w:r>
    </w:p>
    <w:p w:rsidR="00000000" w:rsidDel="00000000" w:rsidP="00000000" w:rsidRDefault="00000000" w:rsidRPr="00000000" w14:paraId="000010F7">
      <w:pPr>
        <w:jc w:val="center"/>
        <w:rPr>
          <w:b w:val="1"/>
        </w:rPr>
      </w:pPr>
      <w:hyperlink r:id="rId931">
        <w:r w:rsidDel="00000000" w:rsidR="00000000" w:rsidRPr="00000000">
          <w:rPr>
            <w:b w:val="1"/>
            <w:color w:val="1155cc"/>
            <w:u w:val="single"/>
          </w:rPr>
          <w:drawing>
            <wp:inline distB="114300" distT="114300" distL="114300" distR="114300">
              <wp:extent cx="3200400" cy="2773680"/>
              <wp:effectExtent b="12700" l="12700" r="12700" t="12700"/>
              <wp:docPr id="7" name="image6.png"/>
              <a:graphic>
                <a:graphicData uri="http://schemas.openxmlformats.org/drawingml/2006/picture">
                  <pic:pic>
                    <pic:nvPicPr>
                      <pic:cNvPr id="0" name="image6.png"/>
                      <pic:cNvPicPr preferRelativeResize="0"/>
                    </pic:nvPicPr>
                    <pic:blipFill>
                      <a:blip r:embed="rId932"/>
                      <a:srcRect b="0" l="0" r="0" t="0"/>
                      <a:stretch>
                        <a:fillRect/>
                      </a:stretch>
                    </pic:blipFill>
                    <pic:spPr>
                      <a:xfrm>
                        <a:off x="0" y="0"/>
                        <a:ext cx="3200400" cy="2773680"/>
                      </a:xfrm>
                      <a:prstGeom prst="rect"/>
                      <a:ln w="12700">
                        <a:solidFill>
                          <a:srgbClr val="000000"/>
                        </a:solidFill>
                        <a:prstDash val="solid"/>
                      </a:ln>
                    </pic:spPr>
                  </pic:pic>
                </a:graphicData>
              </a:graphic>
            </wp:inline>
          </w:drawing>
        </w:r>
      </w:hyperlink>
      <w:hyperlink r:id="rId933">
        <w:r w:rsidDel="00000000" w:rsidR="00000000" w:rsidRPr="00000000">
          <w:rPr>
            <w:b w:val="1"/>
            <w:color w:val="1155cc"/>
            <w:u w:val="single"/>
          </w:rPr>
          <w:drawing>
            <wp:inline distB="114300" distT="114300" distL="114300" distR="114300">
              <wp:extent cx="3200400" cy="2773680"/>
              <wp:effectExtent b="12700" l="12700" r="12700" t="12700"/>
              <wp:docPr id="16" name="image14.png"/>
              <a:graphic>
                <a:graphicData uri="http://schemas.openxmlformats.org/drawingml/2006/picture">
                  <pic:pic>
                    <pic:nvPicPr>
                      <pic:cNvPr id="0" name="image14.png"/>
                      <pic:cNvPicPr preferRelativeResize="0"/>
                    </pic:nvPicPr>
                    <pic:blipFill>
                      <a:blip r:embed="rId934"/>
                      <a:srcRect b="0" l="0" r="0" t="0"/>
                      <a:stretch>
                        <a:fillRect/>
                      </a:stretch>
                    </pic:blipFill>
                    <pic:spPr>
                      <a:xfrm>
                        <a:off x="0" y="0"/>
                        <a:ext cx="3200400" cy="277368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0F8">
      <w:pPr>
        <w:jc w:val="center"/>
        <w:rPr>
          <w:i w:val="1"/>
        </w:rPr>
      </w:pPr>
      <w:r w:rsidDel="00000000" w:rsidR="00000000" w:rsidRPr="00000000">
        <w:rPr>
          <w:rtl w:val="0"/>
        </w:rPr>
        <w:t xml:space="preserve">Stage I/II LOH received DD4A (instead of EE4A on NWTS 5) on AREN0532 (still avoids RT), while Stage III/IV received flank RT + Regimen M - add cyclophosphamide/etoposide (instead of flank RT + DD4A on NWTS 5) on AREN 0533. </w:t>
      </w:r>
      <w:hyperlink w:anchor="xvnedtuup0k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9">
      <w:pPr>
        <w:jc w:val="center"/>
        <w:rPr>
          <w:b w:val="1"/>
        </w:rPr>
      </w:pPr>
      <w:r w:rsidDel="00000000" w:rsidR="00000000" w:rsidRPr="00000000">
        <w:rPr>
          <w:rtl w:val="0"/>
        </w:rPr>
      </w:r>
    </w:p>
    <w:bookmarkStart w:colFirst="0" w:colLast="0" w:name="oy2gclb1b99u" w:id="216"/>
    <w:bookmarkEnd w:id="216"/>
    <w:p w:rsidR="00000000" w:rsidDel="00000000" w:rsidP="00000000" w:rsidRDefault="00000000" w:rsidRPr="00000000" w14:paraId="000010FA">
      <w:pPr>
        <w:numPr>
          <w:ilvl w:val="0"/>
          <w:numId w:val="107"/>
        </w:numPr>
        <w:ind w:left="720" w:hanging="360"/>
      </w:pPr>
      <w:r w:rsidDel="00000000" w:rsidR="00000000" w:rsidRPr="00000000">
        <w:rPr>
          <w:b w:val="1"/>
          <w:rtl w:val="0"/>
        </w:rPr>
        <w:t xml:space="preserve">NWTS 5 LOH 1p and 16q</w:t>
      </w:r>
      <w:r w:rsidDel="00000000" w:rsidR="00000000" w:rsidRPr="00000000">
        <w:rPr>
          <w:rtl w:val="0"/>
        </w:rPr>
        <w:t xml:space="preserve"> [</w:t>
      </w:r>
      <w:hyperlink r:id="rId935">
        <w:r w:rsidDel="00000000" w:rsidR="00000000" w:rsidRPr="00000000">
          <w:rPr>
            <w:rtl w:val="0"/>
          </w:rPr>
          <w:t xml:space="preserve">Grundy JCO '05]</w:t>
        </w:r>
      </w:hyperlink>
      <w:r w:rsidDel="00000000" w:rsidR="00000000" w:rsidRPr="00000000">
        <w:rPr>
          <w:rtl w:val="0"/>
        </w:rPr>
        <w:t xml:space="preserve">: </w:t>
      </w:r>
      <w:r w:rsidDel="00000000" w:rsidR="00000000" w:rsidRPr="00000000">
        <w:rPr>
          <w:b w:val="1"/>
          <w:rtl w:val="0"/>
        </w:rPr>
        <w:t xml:space="preserve">No LOH vs. LOH 1p and 16q</w:t>
      </w:r>
      <w:r w:rsidDel="00000000" w:rsidR="00000000" w:rsidRPr="00000000">
        <w:rPr>
          <w:rtl w:val="0"/>
        </w:rPr>
        <w:t xml:space="preserve">. </w:t>
        <w:br w:type="textWrapping"/>
        <w:t xml:space="preserve">Only 10-20% of patients have LOH of at least one site on NWTS 5. </w:t>
      </w:r>
      <w:r w:rsidDel="00000000" w:rsidR="00000000" w:rsidRPr="00000000">
        <w:rPr>
          <w:i w:val="1"/>
          <w:rtl w:val="0"/>
        </w:rPr>
        <w:t xml:space="preserve">LOH is rarely seen in RTK or CCSK.</w:t>
      </w:r>
    </w:p>
    <w:p w:rsidR="00000000" w:rsidDel="00000000" w:rsidP="00000000" w:rsidRDefault="00000000" w:rsidRPr="00000000" w14:paraId="000010FB">
      <w:pPr>
        <w:ind w:left="720" w:firstLine="0"/>
        <w:rPr>
          <w:vertAlign w:val="superscript"/>
        </w:rPr>
      </w:pPr>
      <w:r w:rsidDel="00000000" w:rsidR="00000000" w:rsidRPr="00000000">
        <w:rPr>
          <w:rtl w:val="0"/>
        </w:rPr>
        <w:t xml:space="preserve">For FH stage I-II, even isolated LOH 1p or 16q increases risk of relapse. For FH stage III-IV, either lymph node positivity with isolated LOH of either 1p or 16q OR combined 1p and 16q LOH is needed to impact EFS. </w:t>
      </w:r>
      <w:hyperlink w:anchor="xvnedtuup0k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C">
      <w:pPr>
        <w:ind w:left="720" w:firstLine="0"/>
        <w:rPr/>
      </w:pPr>
      <w:r w:rsidDel="00000000" w:rsidR="00000000" w:rsidRPr="00000000">
        <w:rPr>
          <w:rtl w:val="0"/>
        </w:rPr>
        <w:t xml:space="preserve">The more intensive chemo for stage III-IV disease (e.g. DD4A or Regimen M instead of EE4A) may overcome the effect of LOH. Lymph node positive disease should consider the addition of Regimen M chemo even if isolated LOH is present. </w:t>
      </w:r>
      <w:hyperlink w:anchor="regnfk23yor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D">
      <w:pPr>
        <w:numPr>
          <w:ilvl w:val="1"/>
          <w:numId w:val="107"/>
        </w:numPr>
        <w:ind w:left="1440" w:hanging="360"/>
      </w:pPr>
      <w:r w:rsidDel="00000000" w:rsidR="00000000" w:rsidRPr="00000000">
        <w:rPr>
          <w:rtl w:val="0"/>
        </w:rPr>
        <w:t xml:space="preserve">2,021 pts with FH or anaplastic Wilms, CCSK, or RTK. </w:t>
      </w:r>
    </w:p>
    <w:p w:rsidR="00000000" w:rsidDel="00000000" w:rsidP="00000000" w:rsidRDefault="00000000" w:rsidRPr="00000000" w14:paraId="000010FE">
      <w:pPr>
        <w:numPr>
          <w:ilvl w:val="1"/>
          <w:numId w:val="107"/>
        </w:numPr>
        <w:ind w:left="1440" w:hanging="360"/>
      </w:pPr>
      <w:r w:rsidDel="00000000" w:rsidR="00000000" w:rsidRPr="00000000">
        <w:rPr>
          <w:rFonts w:ascii="Cardo" w:cs="Cardo" w:eastAsia="Cardo" w:hAnsi="Cardo"/>
          <w:rtl w:val="0"/>
        </w:rPr>
        <w:t xml:space="preserve">Any LOH in RTK / CCSK / Anaplasia / FH of 0→ 6→ 29→ 29%. </w:t>
      </w:r>
    </w:p>
    <w:p w:rsidR="00000000" w:rsidDel="00000000" w:rsidP="00000000" w:rsidRDefault="00000000" w:rsidRPr="00000000" w14:paraId="000010FF">
      <w:pPr>
        <w:numPr>
          <w:ilvl w:val="1"/>
          <w:numId w:val="107"/>
        </w:numPr>
        <w:ind w:left="1440" w:hanging="360"/>
        <w:rPr>
          <w:u w:val="none"/>
        </w:rPr>
      </w:pPr>
      <w:r w:rsidDel="00000000" w:rsidR="00000000" w:rsidRPr="00000000">
        <w:rPr>
          <w:rtl w:val="0"/>
        </w:rPr>
        <w:t xml:space="preserve">Very low risk tumors (&lt; 2y and tumor &lt; 550g) will rarely have LOH 1p and/or 16q.</w:t>
      </w:r>
    </w:p>
    <w:p w:rsidR="00000000" w:rsidDel="00000000" w:rsidP="00000000" w:rsidRDefault="00000000" w:rsidRPr="00000000" w14:paraId="00001100">
      <w:pPr>
        <w:numPr>
          <w:ilvl w:val="1"/>
          <w:numId w:val="107"/>
        </w:numPr>
        <w:ind w:left="1440" w:hanging="360"/>
      </w:pPr>
      <w:r w:rsidDel="00000000" w:rsidR="00000000" w:rsidRPr="00000000">
        <w:rPr>
          <w:rFonts w:ascii="Cardo" w:cs="Cardo" w:eastAsia="Cardo" w:hAnsi="Cardo"/>
          <w:rtl w:val="0"/>
        </w:rPr>
        <w:t xml:space="preserve">4y OS for Stage I-II FH of 98→ 90%.</w:t>
      </w:r>
      <w:r w:rsidDel="00000000" w:rsidR="00000000" w:rsidRPr="00000000">
        <w:rPr>
          <w:i w:val="1"/>
          <w:rtl w:val="0"/>
        </w:rPr>
        <w:t xml:space="preserve"> Isolated 1p or 16q still has a poor prognosis for early stage.</w:t>
      </w:r>
    </w:p>
    <w:p w:rsidR="00000000" w:rsidDel="00000000" w:rsidP="00000000" w:rsidRDefault="00000000" w:rsidRPr="00000000" w14:paraId="00001101">
      <w:pPr>
        <w:numPr>
          <w:ilvl w:val="1"/>
          <w:numId w:val="107"/>
        </w:numPr>
        <w:ind w:left="1440" w:hanging="360"/>
      </w:pPr>
      <w:r w:rsidDel="00000000" w:rsidR="00000000" w:rsidRPr="00000000">
        <w:rPr>
          <w:rFonts w:ascii="Cardo" w:cs="Cardo" w:eastAsia="Cardo" w:hAnsi="Cardo"/>
          <w:rtl w:val="0"/>
        </w:rPr>
        <w:t xml:space="preserve">4y OS for Stage III-IV FH of 92→ 78%. </w:t>
      </w:r>
      <w:r w:rsidDel="00000000" w:rsidR="00000000" w:rsidRPr="00000000">
        <w:rPr>
          <w:i w:val="1"/>
          <w:rtl w:val="0"/>
        </w:rPr>
        <w:t xml:space="preserve">Must have LOH of both for advanced stage.</w:t>
      </w:r>
      <w:r w:rsidDel="00000000" w:rsidR="00000000" w:rsidRPr="00000000">
        <w:rPr>
          <w:rtl w:val="0"/>
        </w:rPr>
      </w:r>
    </w:p>
    <w:p w:rsidR="00000000" w:rsidDel="00000000" w:rsidP="00000000" w:rsidRDefault="00000000" w:rsidRPr="00000000" w14:paraId="00001102">
      <w:pPr>
        <w:numPr>
          <w:ilvl w:val="0"/>
          <w:numId w:val="107"/>
        </w:numPr>
        <w:ind w:left="720" w:hanging="360"/>
      </w:pPr>
      <w:r w:rsidDel="00000000" w:rsidR="00000000" w:rsidRPr="00000000">
        <w:rPr>
          <w:b w:val="1"/>
          <w:rtl w:val="0"/>
        </w:rPr>
        <w:t xml:space="preserve">Stage I FH &lt; 2y and tumor &lt; 550g </w:t>
      </w:r>
      <w:r w:rsidDel="00000000" w:rsidR="00000000" w:rsidRPr="00000000">
        <w:rPr>
          <w:rtl w:val="0"/>
        </w:rPr>
        <w:t xml:space="preserve">[</w:t>
      </w:r>
      <w:hyperlink r:id="rId936">
        <w:r w:rsidDel="00000000" w:rsidR="00000000" w:rsidRPr="00000000">
          <w:rPr>
            <w:rtl w:val="0"/>
          </w:rPr>
          <w:t xml:space="preserve">Green JCO '01]</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Observation</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Surgery alone may be adequate treatment for these patients.</w:t>
      </w:r>
    </w:p>
    <w:p w:rsidR="00000000" w:rsidDel="00000000" w:rsidP="00000000" w:rsidRDefault="00000000" w:rsidRPr="00000000" w14:paraId="00001103">
      <w:pPr>
        <w:ind w:left="0" w:firstLine="720"/>
        <w:rPr/>
      </w:pPr>
      <w:r w:rsidDel="00000000" w:rsidR="00000000" w:rsidRPr="00000000">
        <w:rPr>
          <w:rtl w:val="0"/>
        </w:rPr>
        <w:t xml:space="preserve">Observation arm was closed early/underpowered! Therefore, observation was not widely adopted as a result of this paper.</w:t>
      </w:r>
    </w:p>
    <w:p w:rsidR="00000000" w:rsidDel="00000000" w:rsidP="00000000" w:rsidRDefault="00000000" w:rsidRPr="00000000" w14:paraId="00001104">
      <w:pPr>
        <w:ind w:left="0" w:firstLine="720"/>
        <w:rPr>
          <w:b w:val="1"/>
          <w:vertAlign w:val="superscript"/>
        </w:rPr>
      </w:pPr>
      <w:r w:rsidDel="00000000" w:rsidR="00000000" w:rsidRPr="00000000">
        <w:rPr>
          <w:rtl w:val="0"/>
        </w:rPr>
        <w:t xml:space="preserve">This trial did not tease out 1p / 16q LOH. 11p15 methylation was later associated with around 20-25% failure for VLR. </w:t>
      </w:r>
      <w:hyperlink w:anchor="bptcztrgxna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05">
      <w:pPr>
        <w:numPr>
          <w:ilvl w:val="1"/>
          <w:numId w:val="107"/>
        </w:numPr>
        <w:ind w:left="1440" w:hanging="360"/>
      </w:pPr>
      <w:r w:rsidDel="00000000" w:rsidR="00000000" w:rsidRPr="00000000">
        <w:rPr>
          <w:rtl w:val="0"/>
        </w:rPr>
        <w:t xml:space="preserve">75 pts from NWTS 5. 11 pts (15%) relapsed, with &gt; 70% successfully salvaged.</w:t>
      </w:r>
    </w:p>
    <w:p w:rsidR="00000000" w:rsidDel="00000000" w:rsidP="00000000" w:rsidRDefault="00000000" w:rsidRPr="00000000" w14:paraId="00001106">
      <w:pPr>
        <w:numPr>
          <w:ilvl w:val="2"/>
          <w:numId w:val="107"/>
        </w:numPr>
        <w:ind w:left="2160" w:hanging="360"/>
      </w:pPr>
      <w:r w:rsidDel="00000000" w:rsidR="00000000" w:rsidRPr="00000000">
        <w:rPr>
          <w:rtl w:val="0"/>
        </w:rPr>
        <w:t xml:space="preserve">3/11 relapses were metachronous disease in the contralateral kidney with MTTR 4 mo.</w:t>
      </w:r>
    </w:p>
    <w:p w:rsidR="00000000" w:rsidDel="00000000" w:rsidP="00000000" w:rsidRDefault="00000000" w:rsidRPr="00000000" w14:paraId="00001107">
      <w:pPr>
        <w:numPr>
          <w:ilvl w:val="2"/>
          <w:numId w:val="107"/>
        </w:numPr>
        <w:ind w:left="2160" w:hanging="360"/>
      </w:pPr>
      <w:r w:rsidDel="00000000" w:rsidR="00000000" w:rsidRPr="00000000">
        <w:rPr>
          <w:rtl w:val="0"/>
        </w:rPr>
        <w:t xml:space="preserve">Rare relapse after 2y (only 1).</w:t>
      </w:r>
    </w:p>
    <w:p w:rsidR="00000000" w:rsidDel="00000000" w:rsidP="00000000" w:rsidRDefault="00000000" w:rsidRPr="00000000" w14:paraId="00001108">
      <w:pPr>
        <w:numPr>
          <w:ilvl w:val="1"/>
          <w:numId w:val="107"/>
        </w:numPr>
        <w:ind w:left="1440" w:hanging="360"/>
      </w:pPr>
      <w:r w:rsidDel="00000000" w:rsidR="00000000" w:rsidRPr="00000000">
        <w:rPr>
          <w:rtl w:val="0"/>
        </w:rPr>
        <w:t xml:space="preserve">2y DFS 87%, 2y OS 100%. </w:t>
      </w:r>
      <w:r w:rsidDel="00000000" w:rsidR="00000000" w:rsidRPr="00000000">
        <w:rPr>
          <w:i w:val="1"/>
          <w:rtl w:val="0"/>
        </w:rPr>
        <w:t xml:space="preserve">Same numbers although 4y on AREN0532.</w:t>
      </w:r>
    </w:p>
    <w:p w:rsidR="00000000" w:rsidDel="00000000" w:rsidP="00000000" w:rsidRDefault="00000000" w:rsidRPr="00000000" w14:paraId="00001109">
      <w:pPr>
        <w:rPr/>
      </w:pPr>
      <w:r w:rsidDel="00000000" w:rsidR="00000000" w:rsidRPr="00000000">
        <w:rPr>
          <w:rtl w:val="0"/>
        </w:rPr>
      </w:r>
    </w:p>
    <w:tbl>
      <w:tblPr>
        <w:tblStyle w:val="Table4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rPr>
                <w:b w:val="1"/>
              </w:rPr>
            </w:pPr>
            <w:r w:rsidDel="00000000" w:rsidR="00000000" w:rsidRPr="00000000">
              <w:rPr>
                <w:b w:val="1"/>
                <w:rtl w:val="0"/>
              </w:rPr>
              <w:t xml:space="preserve">Unfavorable Histologies: Diffuse Anaplasia, CCSK, and RTK</w:t>
            </w:r>
          </w:p>
          <w:p w:rsidR="00000000" w:rsidDel="00000000" w:rsidP="00000000" w:rsidRDefault="00000000" w:rsidRPr="00000000" w14:paraId="0000110B">
            <w:pPr>
              <w:widowControl w:val="0"/>
              <w:rPr>
                <w:b w:val="1"/>
              </w:rPr>
            </w:pPr>
            <w:r w:rsidDel="00000000" w:rsidR="00000000" w:rsidRPr="00000000">
              <w:rPr>
                <w:rtl w:val="0"/>
              </w:rPr>
              <w:t xml:space="preserve">Enrolled on [</w:t>
            </w:r>
            <w:hyperlink w:anchor="kuo26r2ozsg1">
              <w:r w:rsidDel="00000000" w:rsidR="00000000" w:rsidRPr="00000000">
                <w:rPr>
                  <w:rtl w:val="0"/>
                </w:rPr>
                <w:t xml:space="preserve">AREN0321</w:t>
              </w:r>
            </w:hyperlink>
            <w:r w:rsidDel="00000000" w:rsidR="00000000" w:rsidRPr="00000000">
              <w:rPr>
                <w:rtl w:val="0"/>
              </w:rPr>
              <w:t xml:space="preserve">]. Modern Protocol Overview (Slide 62-68) [</w:t>
            </w:r>
            <w:hyperlink r:id="rId937">
              <w:r w:rsidDel="00000000" w:rsidR="00000000" w:rsidRPr="00000000">
                <w:rPr>
                  <w:rtl w:val="0"/>
                </w:rPr>
                <w:t xml:space="preserve">Kalapurakal COG Powerpoint</w:t>
              </w:r>
            </w:hyperlink>
            <w:r w:rsidDel="00000000" w:rsidR="00000000" w:rsidRPr="00000000">
              <w:rPr>
                <w:b w:val="1"/>
                <w:rtl w:val="0"/>
              </w:rPr>
              <w:t xml:space="preserve">]</w:t>
            </w:r>
          </w:p>
          <w:p w:rsidR="00000000" w:rsidDel="00000000" w:rsidP="00000000" w:rsidRDefault="00000000" w:rsidRPr="00000000" w14:paraId="0000110C">
            <w:pPr>
              <w:numPr>
                <w:ilvl w:val="0"/>
                <w:numId w:val="88"/>
              </w:numPr>
              <w:ind w:left="720" w:hanging="360"/>
            </w:pPr>
            <w:r w:rsidDel="00000000" w:rsidR="00000000" w:rsidRPr="00000000">
              <w:rPr>
                <w:b w:val="1"/>
                <w:rtl w:val="0"/>
              </w:rPr>
              <w:t xml:space="preserve">Diffuse Anaplasia </w:t>
            </w:r>
            <w:r w:rsidDel="00000000" w:rsidR="00000000" w:rsidRPr="00000000">
              <w:rPr>
                <w:rtl w:val="0"/>
              </w:rPr>
              <w:t xml:space="preserve">(DA)</w:t>
            </w:r>
          </w:p>
          <w:p w:rsidR="00000000" w:rsidDel="00000000" w:rsidP="00000000" w:rsidRDefault="00000000" w:rsidRPr="00000000" w14:paraId="0000110D">
            <w:pPr>
              <w:ind w:left="720" w:firstLine="0"/>
              <w:rPr/>
            </w:pPr>
            <w:r w:rsidDel="00000000" w:rsidR="00000000" w:rsidRPr="00000000">
              <w:rPr>
                <w:rtl w:val="0"/>
              </w:rPr>
              <w:t xml:space="preserve">Focal anaplasia: has anaplastic changes confined to sharply restricted foci within primary tumor.</w:t>
            </w:r>
          </w:p>
          <w:p w:rsidR="00000000" w:rsidDel="00000000" w:rsidP="00000000" w:rsidRDefault="00000000" w:rsidRPr="00000000" w14:paraId="0000110E">
            <w:pPr>
              <w:ind w:left="720" w:firstLine="0"/>
              <w:rPr>
                <w:b w:val="1"/>
              </w:rPr>
            </w:pPr>
            <w:r w:rsidDel="00000000" w:rsidR="00000000" w:rsidRPr="00000000">
              <w:rPr>
                <w:rtl w:val="0"/>
              </w:rPr>
              <w:t xml:space="preserve">DA: Occurs outside the primary tumor, in an extrarenal site such as vessels of renal sinus, or in a random biopsy section.</w:t>
            </w:r>
            <w:r w:rsidDel="00000000" w:rsidR="00000000" w:rsidRPr="00000000">
              <w:rPr>
                <w:rtl w:val="0"/>
              </w:rPr>
            </w:r>
          </w:p>
          <w:p w:rsidR="00000000" w:rsidDel="00000000" w:rsidP="00000000" w:rsidRDefault="00000000" w:rsidRPr="00000000" w14:paraId="0000110F">
            <w:pPr>
              <w:numPr>
                <w:ilvl w:val="1"/>
                <w:numId w:val="88"/>
              </w:numPr>
              <w:ind w:left="1440" w:hanging="360"/>
            </w:pPr>
            <w:r w:rsidDel="00000000" w:rsidR="00000000" w:rsidRPr="00000000">
              <w:rPr>
                <w:rtl w:val="0"/>
              </w:rPr>
              <w:t xml:space="preserve">Children with stage I FH or focal anaplasia may not require flank RT.</w:t>
            </w:r>
          </w:p>
          <w:p w:rsidR="00000000" w:rsidDel="00000000" w:rsidP="00000000" w:rsidRDefault="00000000" w:rsidRPr="00000000" w14:paraId="00001110">
            <w:pPr>
              <w:numPr>
                <w:ilvl w:val="1"/>
                <w:numId w:val="88"/>
              </w:numPr>
              <w:ind w:left="1440" w:hanging="360"/>
            </w:pPr>
            <w:r w:rsidDel="00000000" w:rsidR="00000000" w:rsidRPr="00000000">
              <w:rPr>
                <w:rFonts w:ascii="Cardo" w:cs="Cardo" w:eastAsia="Cardo" w:hAnsi="Cardo"/>
                <w:rtl w:val="0"/>
              </w:rPr>
              <w:t xml:space="preserve">NWTS 5 demonstrates 4y OS for Stage IV-V diffuse anaplasia / all other histologies of 30-50→ &gt; 80%. </w:t>
            </w:r>
          </w:p>
          <w:p w:rsidR="00000000" w:rsidDel="00000000" w:rsidP="00000000" w:rsidRDefault="00000000" w:rsidRPr="00000000" w14:paraId="00001111">
            <w:pPr>
              <w:numPr>
                <w:ilvl w:val="1"/>
                <w:numId w:val="88"/>
              </w:numPr>
              <w:ind w:left="1440" w:hanging="360"/>
            </w:pPr>
            <w:r w:rsidDel="00000000" w:rsidR="00000000" w:rsidRPr="00000000">
              <w:rPr>
                <w:rtl w:val="0"/>
              </w:rPr>
              <w:t xml:space="preserve">If Diffuse Anaplasia is present: Add Cyclophosphamide and Etoposide to chemotherapy (Regimen M), and consider Window Therapy [</w:t>
            </w:r>
            <w:hyperlink w:anchor="kuo26r2ozsg1">
              <w:r w:rsidDel="00000000" w:rsidR="00000000" w:rsidRPr="00000000">
                <w:rPr>
                  <w:rtl w:val="0"/>
                </w:rPr>
                <w:t xml:space="preserve">AREN0321</w:t>
              </w:r>
            </w:hyperlink>
            <w:r w:rsidDel="00000000" w:rsidR="00000000" w:rsidRPr="00000000">
              <w:rPr>
                <w:rtl w:val="0"/>
              </w:rPr>
              <w:t xml:space="preserve">]. </w:t>
            </w:r>
            <w:hyperlink w:anchor="_rueit8iy5w1i">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12">
            <w:pPr>
              <w:numPr>
                <w:ilvl w:val="0"/>
                <w:numId w:val="88"/>
              </w:numPr>
              <w:ind w:left="720" w:hanging="360"/>
              <w:rPr>
                <w:b w:val="1"/>
              </w:rPr>
            </w:pPr>
            <w:r w:rsidDel="00000000" w:rsidR="00000000" w:rsidRPr="00000000">
              <w:rPr>
                <w:b w:val="1"/>
                <w:rtl w:val="0"/>
              </w:rPr>
              <w:t xml:space="preserve">CCSK and RTK</w:t>
            </w:r>
          </w:p>
          <w:p w:rsidR="00000000" w:rsidDel="00000000" w:rsidP="00000000" w:rsidRDefault="00000000" w:rsidRPr="00000000" w14:paraId="00001113">
            <w:pPr>
              <w:numPr>
                <w:ilvl w:val="1"/>
                <w:numId w:val="88"/>
              </w:numPr>
              <w:ind w:left="1440" w:hanging="360"/>
            </w:pPr>
            <w:r w:rsidDel="00000000" w:rsidR="00000000" w:rsidRPr="00000000">
              <w:rPr>
                <w:rtl w:val="0"/>
              </w:rPr>
              <w:t xml:space="preserve">CCSK does much better than RTK. Stage I CCSK patients may not require flank RT [</w:t>
            </w:r>
            <w:hyperlink w:anchor="kuo26r2ozsg1">
              <w:r w:rsidDel="00000000" w:rsidR="00000000" w:rsidRPr="00000000">
                <w:rPr>
                  <w:rtl w:val="0"/>
                </w:rPr>
                <w:t xml:space="preserve">AREN0321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14">
            <w:pPr>
              <w:numPr>
                <w:ilvl w:val="1"/>
                <w:numId w:val="88"/>
              </w:numPr>
              <w:ind w:left="1440" w:hanging="360"/>
              <w:rPr>
                <w:u w:val="none"/>
              </w:rPr>
            </w:pPr>
            <w:r w:rsidDel="00000000" w:rsidR="00000000" w:rsidRPr="00000000">
              <w:rPr>
                <w:rtl w:val="0"/>
              </w:rPr>
              <w:t xml:space="preserve">CCSK is the only Wilms tumor that requires a bone marrow biopsy. Add MRI brain for RTK. </w:t>
            </w:r>
            <w:r w:rsidDel="00000000" w:rsidR="00000000" w:rsidRPr="00000000">
              <w:rPr>
                <w:rtl w:val="0"/>
              </w:rPr>
            </w:r>
          </w:p>
        </w:tc>
      </w:tr>
    </w:tbl>
    <w:p w:rsidR="00000000" w:rsidDel="00000000" w:rsidP="00000000" w:rsidRDefault="00000000" w:rsidRPr="00000000" w14:paraId="00001115">
      <w:pPr>
        <w:rPr>
          <w:i w:val="1"/>
        </w:rPr>
      </w:pPr>
      <w:r w:rsidDel="00000000" w:rsidR="00000000" w:rsidRPr="00000000">
        <w:rPr>
          <w:rtl w:val="0"/>
        </w:rPr>
      </w:r>
    </w:p>
    <w:p w:rsidR="00000000" w:rsidDel="00000000" w:rsidP="00000000" w:rsidRDefault="00000000" w:rsidRPr="00000000" w14:paraId="00001116">
      <w:pPr>
        <w:numPr>
          <w:ilvl w:val="0"/>
          <w:numId w:val="107"/>
        </w:numPr>
        <w:ind w:left="720" w:hanging="360"/>
      </w:pPr>
      <w:r w:rsidDel="00000000" w:rsidR="00000000" w:rsidRPr="00000000">
        <w:rPr>
          <w:rtl w:val="0"/>
        </w:rPr>
        <w:t xml:space="preserve">Faria [</w:t>
      </w:r>
      <w:hyperlink r:id="rId938">
        <w:r w:rsidDel="00000000" w:rsidR="00000000" w:rsidRPr="00000000">
          <w:rPr>
            <w:rtl w:val="0"/>
          </w:rPr>
          <w:t xml:space="preserve">Amer J Surg Path '96</w:t>
        </w:r>
      </w:hyperlink>
      <w:r w:rsidDel="00000000" w:rsidR="00000000" w:rsidRPr="00000000">
        <w:rPr>
          <w:rtl w:val="0"/>
        </w:rPr>
        <w:t xml:space="preserve">]: </w:t>
      </w:r>
      <w:r w:rsidDel="00000000" w:rsidR="00000000" w:rsidRPr="00000000">
        <w:rPr>
          <w:b w:val="1"/>
          <w:rtl w:val="0"/>
        </w:rPr>
        <w:t xml:space="preserve">Diffuse vs. Focal anaplasia</w:t>
      </w:r>
      <w:r w:rsidDel="00000000" w:rsidR="00000000" w:rsidRPr="00000000">
        <w:rPr>
          <w:rtl w:val="0"/>
        </w:rPr>
        <w:t xml:space="preserve">. </w:t>
      </w:r>
    </w:p>
    <w:p w:rsidR="00000000" w:rsidDel="00000000" w:rsidP="00000000" w:rsidRDefault="00000000" w:rsidRPr="00000000" w14:paraId="00001117">
      <w:pPr>
        <w:ind w:left="720" w:firstLine="0"/>
        <w:rPr/>
      </w:pPr>
      <w:r w:rsidDel="00000000" w:rsidR="00000000" w:rsidRPr="00000000">
        <w:rPr>
          <w:rtl w:val="0"/>
        </w:rPr>
        <w:t xml:space="preserve">Focal anaplasia has excellent outcomes. </w:t>
      </w:r>
    </w:p>
    <w:p w:rsidR="00000000" w:rsidDel="00000000" w:rsidP="00000000" w:rsidRDefault="00000000" w:rsidRPr="00000000" w14:paraId="00001118">
      <w:pPr>
        <w:numPr>
          <w:ilvl w:val="1"/>
          <w:numId w:val="107"/>
        </w:numPr>
        <w:ind w:left="1440" w:hanging="360"/>
      </w:pPr>
      <w:r w:rsidDel="00000000" w:rsidR="00000000" w:rsidRPr="00000000">
        <w:rPr>
          <w:rtl w:val="0"/>
        </w:rPr>
        <w:t xml:space="preserve">165 cases with anaplasia from </w:t>
      </w:r>
      <w:hyperlink r:id="rId939">
        <w:r w:rsidDel="00000000" w:rsidR="00000000" w:rsidRPr="00000000">
          <w:rPr>
            <w:rtl w:val="0"/>
          </w:rPr>
          <w:t xml:space="preserve">NWTS 3 and 4</w:t>
        </w:r>
      </w:hyperlink>
      <w:r w:rsidDel="00000000" w:rsidR="00000000" w:rsidRPr="00000000">
        <w:rPr>
          <w:rtl w:val="0"/>
        </w:rPr>
        <w:t xml:space="preserve">.</w:t>
      </w:r>
    </w:p>
    <w:p w:rsidR="00000000" w:rsidDel="00000000" w:rsidP="00000000" w:rsidRDefault="00000000" w:rsidRPr="00000000" w14:paraId="00001119">
      <w:pPr>
        <w:numPr>
          <w:ilvl w:val="1"/>
          <w:numId w:val="107"/>
        </w:numPr>
        <w:ind w:left="1440" w:hanging="360"/>
      </w:pPr>
      <w:r w:rsidDel="00000000" w:rsidR="00000000" w:rsidRPr="00000000">
        <w:rPr>
          <w:rFonts w:ascii="Cardo" w:cs="Cardo" w:eastAsia="Cardo" w:hAnsi="Cardo"/>
          <w:rtl w:val="0"/>
        </w:rPr>
        <w:t xml:space="preserve">4y OS for Stage IV of 4→ 100%. </w:t>
      </w:r>
      <w:r w:rsidDel="00000000" w:rsidR="00000000" w:rsidRPr="00000000">
        <w:rPr>
          <w:i w:val="1"/>
          <w:rtl w:val="0"/>
        </w:rPr>
        <w:t xml:space="preserve">Stage IV diffuse anaplasia fares much worse</w:t>
      </w:r>
      <w:r w:rsidDel="00000000" w:rsidR="00000000" w:rsidRPr="00000000">
        <w:rPr>
          <w:rtl w:val="0"/>
        </w:rPr>
      </w:r>
    </w:p>
    <w:p w:rsidR="00000000" w:rsidDel="00000000" w:rsidP="00000000" w:rsidRDefault="00000000" w:rsidRPr="00000000" w14:paraId="0000111A">
      <w:pPr>
        <w:numPr>
          <w:ilvl w:val="1"/>
          <w:numId w:val="107"/>
        </w:numPr>
        <w:ind w:left="1440" w:hanging="360"/>
      </w:pPr>
      <w:r w:rsidDel="00000000" w:rsidR="00000000" w:rsidRPr="00000000">
        <w:rPr>
          <w:rtl w:val="0"/>
        </w:rPr>
        <w:t xml:space="preserve">4y OS for Stage II-III diffuse anaplasia ~50%. </w:t>
      </w:r>
      <w:r w:rsidDel="00000000" w:rsidR="00000000" w:rsidRPr="00000000">
        <w:rPr>
          <w:rtl w:val="0"/>
        </w:rPr>
      </w:r>
    </w:p>
    <w:p w:rsidR="00000000" w:rsidDel="00000000" w:rsidP="00000000" w:rsidRDefault="00000000" w:rsidRPr="00000000" w14:paraId="0000111B">
      <w:pPr>
        <w:numPr>
          <w:ilvl w:val="0"/>
          <w:numId w:val="107"/>
        </w:numPr>
        <w:ind w:left="720" w:hanging="360"/>
      </w:pPr>
      <w:r w:rsidDel="00000000" w:rsidR="00000000" w:rsidRPr="00000000">
        <w:rPr>
          <w:b w:val="1"/>
          <w:rtl w:val="0"/>
        </w:rPr>
        <w:t xml:space="preserve">Anaplastic histology </w:t>
      </w:r>
      <w:r w:rsidDel="00000000" w:rsidR="00000000" w:rsidRPr="00000000">
        <w:rPr>
          <w:rtl w:val="0"/>
        </w:rPr>
        <w:t xml:space="preserve">[</w:t>
      </w:r>
      <w:hyperlink r:id="rId940">
        <w:r w:rsidDel="00000000" w:rsidR="00000000" w:rsidRPr="00000000">
          <w:rPr>
            <w:rtl w:val="0"/>
          </w:rPr>
          <w:t xml:space="preserve">Dome JCO '06]</w:t>
        </w:r>
      </w:hyperlink>
      <w:r w:rsidDel="00000000" w:rsidR="00000000" w:rsidRPr="00000000">
        <w:rPr>
          <w:rtl w:val="0"/>
        </w:rPr>
        <w:t xml:space="preserve">: </w:t>
      </w:r>
      <w:r w:rsidDel="00000000" w:rsidR="00000000" w:rsidRPr="00000000">
        <w:rPr>
          <w:b w:val="1"/>
          <w:rtl w:val="0"/>
        </w:rPr>
        <w:t xml:space="preserve">Diffuse vs. Focal anaplasia</w:t>
      </w:r>
      <w:r w:rsidDel="00000000" w:rsidR="00000000" w:rsidRPr="00000000">
        <w:rPr>
          <w:rtl w:val="0"/>
        </w:rPr>
        <w:t xml:space="preserve">. </w:t>
        <w:br w:type="textWrapping"/>
        <w:t xml:space="preserve">Stage IV-V DA has 4y OS under 50%, while NWTS 5 demonstrated all other stage IV/V histology to have 4y OS &gt;80%.</w:t>
      </w:r>
      <w:r w:rsidDel="00000000" w:rsidR="00000000" w:rsidRPr="00000000">
        <w:rPr>
          <w:rtl w:val="0"/>
        </w:rPr>
      </w:r>
    </w:p>
    <w:p w:rsidR="00000000" w:rsidDel="00000000" w:rsidP="00000000" w:rsidRDefault="00000000" w:rsidRPr="00000000" w14:paraId="0000111C">
      <w:pPr>
        <w:numPr>
          <w:ilvl w:val="1"/>
          <w:numId w:val="107"/>
        </w:numPr>
        <w:ind w:left="1440" w:hanging="360"/>
      </w:pPr>
      <w:r w:rsidDel="00000000" w:rsidR="00000000" w:rsidRPr="00000000">
        <w:rPr>
          <w:rtl w:val="0"/>
        </w:rPr>
        <w:t xml:space="preserve">281 (11%) of 2,596 patients had anaplasia in NWTS 5.</w:t>
      </w:r>
      <w:r w:rsidDel="00000000" w:rsidR="00000000" w:rsidRPr="00000000">
        <w:rPr>
          <w:rtl w:val="0"/>
        </w:rPr>
      </w:r>
    </w:p>
    <w:p w:rsidR="00000000" w:rsidDel="00000000" w:rsidP="00000000" w:rsidRDefault="00000000" w:rsidRPr="00000000" w14:paraId="0000111D">
      <w:pPr>
        <w:numPr>
          <w:ilvl w:val="1"/>
          <w:numId w:val="107"/>
        </w:numPr>
        <w:ind w:left="1440" w:hanging="360"/>
      </w:pPr>
      <w:r w:rsidDel="00000000" w:rsidR="00000000" w:rsidRPr="00000000">
        <w:rPr>
          <w:rFonts w:ascii="Cardo" w:cs="Cardo" w:eastAsia="Cardo" w:hAnsi="Cardo"/>
          <w:rtl w:val="0"/>
        </w:rPr>
        <w:t xml:space="preserve">4y OS for any stage of 60→ 80%.</w:t>
      </w:r>
    </w:p>
    <w:p w:rsidR="00000000" w:rsidDel="00000000" w:rsidP="00000000" w:rsidRDefault="00000000" w:rsidRPr="00000000" w14:paraId="0000111E">
      <w:pPr>
        <w:numPr>
          <w:ilvl w:val="1"/>
          <w:numId w:val="107"/>
        </w:numPr>
        <w:ind w:left="1440" w:hanging="360"/>
      </w:pPr>
      <w:r w:rsidDel="00000000" w:rsidR="00000000" w:rsidRPr="00000000">
        <w:rPr>
          <w:rtl w:val="0"/>
        </w:rPr>
        <w:t xml:space="preserve">Diffuse anaplasia (DA) 4y OS for Stage II-III of ~50%. </w:t>
      </w:r>
    </w:p>
    <w:p w:rsidR="00000000" w:rsidDel="00000000" w:rsidP="00000000" w:rsidRDefault="00000000" w:rsidRPr="00000000" w14:paraId="0000111F">
      <w:pPr>
        <w:numPr>
          <w:ilvl w:val="1"/>
          <w:numId w:val="107"/>
        </w:numPr>
        <w:ind w:left="1440" w:hanging="360"/>
      </w:pPr>
      <w:r w:rsidDel="00000000" w:rsidR="00000000" w:rsidRPr="00000000">
        <w:rPr>
          <w:rFonts w:ascii="Cardo" w:cs="Cardo" w:eastAsia="Cardo" w:hAnsi="Cardo"/>
          <w:rtl w:val="0"/>
        </w:rPr>
        <w:t xml:space="preserve">4y OS for Stage I-II of 80→ 90%. </w:t>
      </w:r>
    </w:p>
    <w:p w:rsidR="00000000" w:rsidDel="00000000" w:rsidP="00000000" w:rsidRDefault="00000000" w:rsidRPr="00000000" w14:paraId="00001120">
      <w:pPr>
        <w:numPr>
          <w:ilvl w:val="1"/>
          <w:numId w:val="107"/>
        </w:numPr>
        <w:ind w:left="1440" w:hanging="360"/>
      </w:pPr>
      <w:r w:rsidDel="00000000" w:rsidR="00000000" w:rsidRPr="00000000">
        <w:rPr>
          <w:rFonts w:ascii="Cardo" w:cs="Cardo" w:eastAsia="Cardo" w:hAnsi="Cardo"/>
          <w:rtl w:val="0"/>
        </w:rPr>
        <w:t xml:space="preserve">4y OS for Stage IV of ~40→ 70%.</w:t>
      </w:r>
    </w:p>
    <w:p w:rsidR="00000000" w:rsidDel="00000000" w:rsidP="00000000" w:rsidRDefault="00000000" w:rsidRPr="00000000" w14:paraId="00001121">
      <w:pPr>
        <w:numPr>
          <w:ilvl w:val="1"/>
          <w:numId w:val="107"/>
        </w:numPr>
        <w:ind w:left="1440" w:hanging="360"/>
      </w:pPr>
      <w:r w:rsidDel="00000000" w:rsidR="00000000" w:rsidRPr="00000000">
        <w:rPr>
          <w:rFonts w:ascii="Cardo" w:cs="Cardo" w:eastAsia="Cardo" w:hAnsi="Cardo"/>
          <w:rtl w:val="0"/>
        </w:rPr>
        <w:t xml:space="preserve">4y OS for Stage V of 40→ 90%. </w:t>
      </w:r>
      <w:r w:rsidDel="00000000" w:rsidR="00000000" w:rsidRPr="00000000">
        <w:rPr>
          <w:i w:val="1"/>
          <w:rtl w:val="0"/>
        </w:rPr>
        <w:t xml:space="preserve">Does stage V have a better prognosis than stage IV? </w:t>
      </w:r>
      <w:r w:rsidDel="00000000" w:rsidR="00000000" w:rsidRPr="00000000">
        <w:rPr>
          <w:rtl w:val="0"/>
        </w:rPr>
      </w:r>
    </w:p>
    <w:bookmarkStart w:colFirst="0" w:colLast="0" w:name="7c0j9616f0qz" w:id="217"/>
    <w:bookmarkEnd w:id="217"/>
    <w:p w:rsidR="00000000" w:rsidDel="00000000" w:rsidP="00000000" w:rsidRDefault="00000000" w:rsidRPr="00000000" w14:paraId="00001122">
      <w:pPr>
        <w:numPr>
          <w:ilvl w:val="0"/>
          <w:numId w:val="107"/>
        </w:numPr>
        <w:ind w:left="720" w:hanging="360"/>
      </w:pPr>
      <w:r w:rsidDel="00000000" w:rsidR="00000000" w:rsidRPr="00000000">
        <w:rPr>
          <w:b w:val="1"/>
          <w:rtl w:val="0"/>
        </w:rPr>
        <w:t xml:space="preserve">SIOP2001 </w:t>
      </w:r>
      <w:r w:rsidDel="00000000" w:rsidR="00000000" w:rsidRPr="00000000">
        <w:rPr>
          <w:rtl w:val="0"/>
        </w:rPr>
        <w:t xml:space="preserve">[</w:t>
      </w:r>
      <w:hyperlink r:id="rId941">
        <w:r w:rsidDel="00000000" w:rsidR="00000000" w:rsidRPr="00000000">
          <w:rPr>
            <w:rtl w:val="0"/>
          </w:rPr>
          <w:t xml:space="preserve">Pasqualini EJC '20</w:t>
        </w:r>
      </w:hyperlink>
      <w:r w:rsidDel="00000000" w:rsidR="00000000" w:rsidRPr="00000000">
        <w:rPr>
          <w:rtl w:val="0"/>
        </w:rPr>
        <w:t xml:space="preserve">]: </w:t>
      </w:r>
      <w:r w:rsidDel="00000000" w:rsidR="00000000" w:rsidRPr="00000000">
        <w:rPr>
          <w:b w:val="1"/>
          <w:rtl w:val="0"/>
        </w:rPr>
        <w:t xml:space="preserve">Stage IV high-risk Wilms</w:t>
      </w:r>
      <w:r w:rsidDel="00000000" w:rsidR="00000000" w:rsidRPr="00000000">
        <w:rPr>
          <w:rtl w:val="0"/>
        </w:rPr>
        <w:t xml:space="preserve"> (</w:t>
      </w:r>
      <w:r w:rsidDel="00000000" w:rsidR="00000000" w:rsidRPr="00000000">
        <w:rPr>
          <w:b w:val="1"/>
          <w:rtl w:val="0"/>
        </w:rPr>
        <w:t xml:space="preserve">Diffuse Anaplasia, Blastemal type</w:t>
      </w:r>
      <w:r w:rsidDel="00000000" w:rsidR="00000000" w:rsidRPr="00000000">
        <w:rPr>
          <w:rtl w:val="0"/>
        </w:rPr>
        <w:t xml:space="preserve">).</w:t>
      </w:r>
    </w:p>
    <w:p w:rsidR="00000000" w:rsidDel="00000000" w:rsidP="00000000" w:rsidRDefault="00000000" w:rsidRPr="00000000" w14:paraId="00001123">
      <w:pPr>
        <w:numPr>
          <w:ilvl w:val="1"/>
          <w:numId w:val="107"/>
        </w:numPr>
        <w:ind w:left="1440" w:hanging="360"/>
        <w:rPr>
          <w:u w:val="none"/>
        </w:rPr>
      </w:pPr>
      <w:r w:rsidDel="00000000" w:rsidR="00000000" w:rsidRPr="00000000">
        <w:rPr>
          <w:rtl w:val="0"/>
        </w:rPr>
        <w:t xml:space="preserve">74 pts of 3,559 enrolled on SIOP 2001. 2002-2014. Median 5.5y. </w:t>
      </w:r>
    </w:p>
    <w:p w:rsidR="00000000" w:rsidDel="00000000" w:rsidP="00000000" w:rsidRDefault="00000000" w:rsidRPr="00000000" w14:paraId="00001124">
      <w:pPr>
        <w:numPr>
          <w:ilvl w:val="1"/>
          <w:numId w:val="107"/>
        </w:numPr>
        <w:ind w:left="1440" w:hanging="360"/>
        <w:rPr>
          <w:u w:val="none"/>
        </w:rPr>
      </w:pPr>
      <w:r w:rsidDel="00000000" w:rsidR="00000000" w:rsidRPr="00000000">
        <w:rPr>
          <w:rtl w:val="0"/>
        </w:rPr>
        <w:t xml:space="preserve">Blastemal type: 5y EFS 44%. 5y OS 53%</w:t>
      </w:r>
    </w:p>
    <w:p w:rsidR="00000000" w:rsidDel="00000000" w:rsidP="00000000" w:rsidRDefault="00000000" w:rsidRPr="00000000" w14:paraId="00001125">
      <w:pPr>
        <w:numPr>
          <w:ilvl w:val="1"/>
          <w:numId w:val="107"/>
        </w:numPr>
        <w:ind w:left="1440" w:hanging="360"/>
        <w:rPr>
          <w:u w:val="none"/>
        </w:rPr>
      </w:pPr>
      <w:r w:rsidDel="00000000" w:rsidR="00000000" w:rsidRPr="00000000">
        <w:rPr>
          <w:rtl w:val="0"/>
        </w:rPr>
        <w:t xml:space="preserve">Diffuse anaplasia: 5y EFS 28%. 5y OS 29%. </w:t>
      </w:r>
    </w:p>
    <w:p w:rsidR="00000000" w:rsidDel="00000000" w:rsidP="00000000" w:rsidRDefault="00000000" w:rsidRPr="00000000" w14:paraId="00001126">
      <w:pPr>
        <w:numPr>
          <w:ilvl w:val="1"/>
          <w:numId w:val="107"/>
        </w:numPr>
        <w:ind w:left="1440" w:hanging="360"/>
        <w:rPr>
          <w:u w:val="none"/>
        </w:rPr>
      </w:pPr>
      <w:r w:rsidDel="00000000" w:rsidR="00000000" w:rsidRPr="00000000">
        <w:rPr>
          <w:rtl w:val="0"/>
        </w:rPr>
        <w:t xml:space="preserve">43 of 74 pts experienced relapse or progression in the lungs (80%). Therefore, PORT might have been beneficial.</w:t>
      </w:r>
    </w:p>
    <w:p w:rsidR="00000000" w:rsidDel="00000000" w:rsidP="00000000" w:rsidRDefault="00000000" w:rsidRPr="00000000" w14:paraId="00001127">
      <w:pPr>
        <w:numPr>
          <w:ilvl w:val="1"/>
          <w:numId w:val="107"/>
        </w:numPr>
        <w:ind w:left="1440" w:hanging="360"/>
        <w:rPr>
          <w:u w:val="none"/>
        </w:rPr>
      </w:pPr>
      <w:r w:rsidDel="00000000" w:rsidR="00000000" w:rsidRPr="00000000">
        <w:rPr>
          <w:rtl w:val="0"/>
        </w:rPr>
        <w:t xml:space="preserve">MTT relapse 7 mo. MTT progression 5 mo.</w:t>
      </w:r>
    </w:p>
    <w:p w:rsidR="00000000" w:rsidDel="00000000" w:rsidP="00000000" w:rsidRDefault="00000000" w:rsidRPr="00000000" w14:paraId="00001128">
      <w:pPr>
        <w:numPr>
          <w:ilvl w:val="0"/>
          <w:numId w:val="107"/>
        </w:numPr>
        <w:ind w:left="720" w:hanging="360"/>
      </w:pPr>
      <w:r w:rsidDel="00000000" w:rsidR="00000000" w:rsidRPr="00000000">
        <w:rPr>
          <w:b w:val="1"/>
          <w:rtl w:val="0"/>
        </w:rPr>
        <w:t xml:space="preserve">Rhabdoid Tumor of the Kidney </w:t>
      </w:r>
      <w:r w:rsidDel="00000000" w:rsidR="00000000" w:rsidRPr="00000000">
        <w:rPr>
          <w:rtl w:val="0"/>
        </w:rPr>
        <w:t xml:space="preserve">[</w:t>
      </w:r>
      <w:hyperlink r:id="rId942">
        <w:r w:rsidDel="00000000" w:rsidR="00000000" w:rsidRPr="00000000">
          <w:rPr>
            <w:rtl w:val="0"/>
          </w:rPr>
          <w:t xml:space="preserve">Tomlinson JCO '05]</w:t>
        </w:r>
      </w:hyperlink>
      <w:r w:rsidDel="00000000" w:rsidR="00000000" w:rsidRPr="00000000">
        <w:rPr>
          <w:rtl w:val="0"/>
        </w:rPr>
        <w:t xml:space="preserve">: NWTS 1-5, treated heterogeneously. Some didn't even get cytoxan.</w:t>
      </w:r>
    </w:p>
    <w:p w:rsidR="00000000" w:rsidDel="00000000" w:rsidP="00000000" w:rsidRDefault="00000000" w:rsidRPr="00000000" w14:paraId="00001129">
      <w:pPr>
        <w:numPr>
          <w:ilvl w:val="1"/>
          <w:numId w:val="107"/>
        </w:numPr>
        <w:ind w:left="1440" w:hanging="360"/>
      </w:pPr>
      <w:r w:rsidDel="00000000" w:rsidR="00000000" w:rsidRPr="00000000">
        <w:rPr>
          <w:rtl w:val="0"/>
        </w:rPr>
        <w:t xml:space="preserve">Based on 142 pts from NWTS 1-5. </w:t>
      </w:r>
    </w:p>
    <w:p w:rsidR="00000000" w:rsidDel="00000000" w:rsidP="00000000" w:rsidRDefault="00000000" w:rsidRPr="00000000" w14:paraId="0000112A">
      <w:pPr>
        <w:numPr>
          <w:ilvl w:val="1"/>
          <w:numId w:val="107"/>
        </w:numPr>
        <w:ind w:left="1440" w:hanging="360"/>
      </w:pPr>
      <w:r w:rsidDel="00000000" w:rsidR="00000000" w:rsidRPr="00000000">
        <w:rPr>
          <w:rtl w:val="0"/>
        </w:rPr>
        <w:t xml:space="preserve">30 patients (20%) had CNS involvement at some time. </w:t>
      </w:r>
      <w:r w:rsidDel="00000000" w:rsidR="00000000" w:rsidRPr="00000000">
        <w:rPr>
          <w:i w:val="1"/>
          <w:rtl w:val="0"/>
        </w:rPr>
        <w:t xml:space="preserve">All but one patient with CNS involvement died.</w:t>
      </w:r>
    </w:p>
    <w:p w:rsidR="00000000" w:rsidDel="00000000" w:rsidP="00000000" w:rsidRDefault="00000000" w:rsidRPr="00000000" w14:paraId="0000112B">
      <w:pPr>
        <w:numPr>
          <w:ilvl w:val="2"/>
          <w:numId w:val="107"/>
        </w:numPr>
        <w:ind w:left="2160" w:hanging="360"/>
      </w:pPr>
      <w:r w:rsidDel="00000000" w:rsidR="00000000" w:rsidRPr="00000000">
        <w:rPr>
          <w:rtl w:val="0"/>
        </w:rPr>
        <w:t xml:space="preserve">Recall: NWTS 3 started adding cyclophosphamide to chemotherapy.</w:t>
      </w:r>
    </w:p>
    <w:p w:rsidR="00000000" w:rsidDel="00000000" w:rsidP="00000000" w:rsidRDefault="00000000" w:rsidRPr="00000000" w14:paraId="0000112C">
      <w:pPr>
        <w:numPr>
          <w:ilvl w:val="1"/>
          <w:numId w:val="107"/>
        </w:numPr>
        <w:ind w:left="1440" w:hanging="360"/>
      </w:pPr>
      <w:r w:rsidDel="00000000" w:rsidR="00000000" w:rsidRPr="00000000">
        <w:rPr>
          <w:rFonts w:ascii="Cardo" w:cs="Cardo" w:eastAsia="Cardo" w:hAnsi="Cardo"/>
          <w:rtl w:val="0"/>
        </w:rPr>
        <w:t xml:space="preserve">4y OS for stage I-II / III-V of 42→ 16%.</w:t>
      </w:r>
    </w:p>
    <w:p w:rsidR="00000000" w:rsidDel="00000000" w:rsidP="00000000" w:rsidRDefault="00000000" w:rsidRPr="00000000" w14:paraId="0000112D">
      <w:pPr>
        <w:numPr>
          <w:ilvl w:val="1"/>
          <w:numId w:val="107"/>
        </w:numPr>
        <w:ind w:left="1440" w:hanging="360"/>
      </w:pPr>
      <w:r w:rsidDel="00000000" w:rsidR="00000000" w:rsidRPr="00000000">
        <w:rPr>
          <w:rFonts w:ascii="Cardo" w:cs="Cardo" w:eastAsia="Cardo" w:hAnsi="Cardo"/>
          <w:rtl w:val="0"/>
        </w:rPr>
        <w:t xml:space="preserve">4y OS for &lt; 6 mo / &gt; 2y of 9→ 41%. </w:t>
      </w:r>
      <w:r w:rsidDel="00000000" w:rsidR="00000000" w:rsidRPr="00000000">
        <w:rPr>
          <w:i w:val="1"/>
          <w:rtl w:val="0"/>
        </w:rPr>
        <w:t xml:space="preserve">RTK in pts &lt; 2y do extremely poorly.</w:t>
      </w:r>
      <w:r w:rsidDel="00000000" w:rsidR="00000000" w:rsidRPr="00000000">
        <w:rPr>
          <w:rtl w:val="0"/>
        </w:rPr>
      </w:r>
    </w:p>
    <w:p w:rsidR="00000000" w:rsidDel="00000000" w:rsidP="00000000" w:rsidRDefault="00000000" w:rsidRPr="00000000" w14:paraId="0000112E">
      <w:pPr>
        <w:numPr>
          <w:ilvl w:val="0"/>
          <w:numId w:val="107"/>
        </w:numPr>
        <w:ind w:left="720" w:hanging="360"/>
      </w:pPr>
      <w:r w:rsidDel="00000000" w:rsidR="00000000" w:rsidRPr="00000000">
        <w:rPr>
          <w:b w:val="1"/>
          <w:rtl w:val="0"/>
        </w:rPr>
        <w:t xml:space="preserve">Clear Cell Sarcoma of the Kidney </w:t>
      </w:r>
      <w:r w:rsidDel="00000000" w:rsidR="00000000" w:rsidRPr="00000000">
        <w:rPr>
          <w:rtl w:val="0"/>
        </w:rPr>
        <w:t xml:space="preserve">[</w:t>
      </w:r>
      <w:hyperlink r:id="rId943">
        <w:r w:rsidDel="00000000" w:rsidR="00000000" w:rsidRPr="00000000">
          <w:rPr>
            <w:rtl w:val="0"/>
          </w:rPr>
          <w:t xml:space="preserve">Siebel PBC '18]</w:t>
        </w:r>
      </w:hyperlink>
      <w:r w:rsidDel="00000000" w:rsidR="00000000" w:rsidRPr="00000000">
        <w:rPr>
          <w:rtl w:val="0"/>
        </w:rPr>
        <w:t xml:space="preserve">: </w:t>
      </w:r>
      <w:r w:rsidDel="00000000" w:rsidR="00000000" w:rsidRPr="00000000">
        <w:rPr>
          <w:b w:val="1"/>
          <w:rtl w:val="0"/>
        </w:rPr>
        <w:t xml:space="preserve">NWTS 5 treated with Regimen M </w:t>
      </w:r>
      <w:r w:rsidDel="00000000" w:rsidR="00000000" w:rsidRPr="00000000">
        <w:rPr>
          <w:rtl w:val="0"/>
        </w:rPr>
        <w:t xml:space="preserve">(adds cytoxan/etoposide).</w:t>
        <w:br w:type="textWrapping"/>
        <w:t xml:space="preserve">CCSK does much better than RTK. Stage I patients may not require flank RT [</w:t>
      </w:r>
      <w:hyperlink w:anchor="kuo26r2ozsg1">
        <w:r w:rsidDel="00000000" w:rsidR="00000000" w:rsidRPr="00000000">
          <w:rPr>
            <w:rtl w:val="0"/>
          </w:rPr>
          <w:t xml:space="preserve">AREN0321</w:t>
        </w:r>
      </w:hyperlink>
      <w:r w:rsidDel="00000000" w:rsidR="00000000" w:rsidRPr="00000000">
        <w:rPr>
          <w:rtl w:val="0"/>
        </w:rPr>
        <w:t xml:space="preserve">].</w:t>
      </w:r>
    </w:p>
    <w:p w:rsidR="00000000" w:rsidDel="00000000" w:rsidP="00000000" w:rsidRDefault="00000000" w:rsidRPr="00000000" w14:paraId="0000112F">
      <w:pPr>
        <w:numPr>
          <w:ilvl w:val="1"/>
          <w:numId w:val="107"/>
        </w:numPr>
        <w:ind w:left="1440" w:hanging="360"/>
      </w:pPr>
      <w:r w:rsidDel="00000000" w:rsidR="00000000" w:rsidRPr="00000000">
        <w:rPr>
          <w:rtl w:val="0"/>
        </w:rPr>
        <w:t xml:space="preserve">Based on 108 pts from NWTS 5 treated with Regimen M (adds cyclo/etopo). </w:t>
      </w:r>
      <w:hyperlink w:anchor="_rueit8iy5w1i">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130">
      <w:pPr>
        <w:numPr>
          <w:ilvl w:val="1"/>
          <w:numId w:val="107"/>
        </w:numPr>
        <w:ind w:left="1440" w:hanging="360"/>
      </w:pPr>
      <w:r w:rsidDel="00000000" w:rsidR="00000000" w:rsidRPr="00000000">
        <w:rPr>
          <w:rtl w:val="0"/>
        </w:rPr>
        <w:t xml:space="preserve">23 recurred, over half of recurrences in the brain. 20 events occurred within 3y of dx.</w:t>
      </w:r>
    </w:p>
    <w:p w:rsidR="00000000" w:rsidDel="00000000" w:rsidP="00000000" w:rsidRDefault="00000000" w:rsidRPr="00000000" w14:paraId="00001131">
      <w:pPr>
        <w:numPr>
          <w:ilvl w:val="1"/>
          <w:numId w:val="107"/>
        </w:numPr>
        <w:ind w:left="1440" w:hanging="360"/>
      </w:pPr>
      <w:r w:rsidDel="00000000" w:rsidR="00000000" w:rsidRPr="00000000">
        <w:rPr>
          <w:rtl w:val="0"/>
        </w:rPr>
        <w:t xml:space="preserve">5y OS</w:t>
      </w:r>
      <w:r w:rsidDel="00000000" w:rsidR="00000000" w:rsidRPr="00000000">
        <w:rPr>
          <w:b w:val="1"/>
          <w:rtl w:val="0"/>
        </w:rPr>
        <w:t xml:space="preserve"> 90%</w:t>
      </w:r>
      <w:r w:rsidDel="00000000" w:rsidR="00000000" w:rsidRPr="00000000">
        <w:rPr>
          <w:rtl w:val="0"/>
        </w:rPr>
        <w:t xml:space="preserve">.</w:t>
      </w:r>
    </w:p>
    <w:p w:rsidR="00000000" w:rsidDel="00000000" w:rsidP="00000000" w:rsidRDefault="00000000" w:rsidRPr="00000000" w14:paraId="00001132">
      <w:pPr>
        <w:numPr>
          <w:ilvl w:val="1"/>
          <w:numId w:val="107"/>
        </w:numPr>
        <w:ind w:left="1440" w:hanging="360"/>
      </w:pPr>
      <w:r w:rsidDel="00000000" w:rsidR="00000000" w:rsidRPr="00000000">
        <w:rPr>
          <w:rFonts w:ascii="Cardo" w:cs="Cardo" w:eastAsia="Cardo" w:hAnsi="Cardo"/>
          <w:rtl w:val="0"/>
        </w:rPr>
        <w:t xml:space="preserve">5y EFS for I / II / III / IV CCSK 100→ 88→ 73→ 29%. </w:t>
      </w:r>
    </w:p>
    <w:p w:rsidR="00000000" w:rsidDel="00000000" w:rsidP="00000000" w:rsidRDefault="00000000" w:rsidRPr="00000000" w14:paraId="00001133">
      <w:pPr>
        <w:numPr>
          <w:ilvl w:val="1"/>
          <w:numId w:val="107"/>
        </w:numPr>
        <w:ind w:left="1440" w:hanging="360"/>
      </w:pPr>
      <w:r w:rsidDel="00000000" w:rsidR="00000000" w:rsidRPr="00000000">
        <w:rPr>
          <w:rFonts w:ascii="Cardo" w:cs="Cardo" w:eastAsia="Cardo" w:hAnsi="Cardo"/>
          <w:rtl w:val="0"/>
        </w:rPr>
        <w:t xml:space="preserve">5y OS for I / II / III / IV CCSK 100→ 98→ 89→ 36%.</w:t>
      </w:r>
    </w:p>
    <w:p w:rsidR="00000000" w:rsidDel="00000000" w:rsidP="00000000" w:rsidRDefault="00000000" w:rsidRPr="00000000" w14:paraId="00001134">
      <w:pPr>
        <w:numPr>
          <w:ilvl w:val="0"/>
          <w:numId w:val="107"/>
        </w:numPr>
        <w:ind w:left="720" w:hanging="360"/>
        <w:rPr/>
      </w:pPr>
      <w:r w:rsidDel="00000000" w:rsidR="00000000" w:rsidRPr="00000000">
        <w:rPr>
          <w:rtl w:val="0"/>
        </w:rPr>
        <w:t xml:space="preserve">Bilateral Wilms Tumor [</w:t>
      </w:r>
      <w:hyperlink r:id="rId944">
        <w:r w:rsidDel="00000000" w:rsidR="00000000" w:rsidRPr="00000000">
          <w:rPr>
            <w:rtl w:val="0"/>
          </w:rPr>
          <w:t xml:space="preserve">Hamilton ASO '11</w:t>
        </w:r>
      </w:hyperlink>
      <w:r w:rsidDel="00000000" w:rsidR="00000000" w:rsidRPr="00000000">
        <w:rPr>
          <w:rtl w:val="0"/>
        </w:rPr>
        <w:t xml:space="preserve">]: </w:t>
      </w:r>
    </w:p>
    <w:p w:rsidR="00000000" w:rsidDel="00000000" w:rsidP="00000000" w:rsidRDefault="00000000" w:rsidRPr="00000000" w14:paraId="00001135">
      <w:pPr>
        <w:numPr>
          <w:ilvl w:val="1"/>
          <w:numId w:val="107"/>
        </w:numPr>
        <w:ind w:left="1440" w:hanging="360"/>
        <w:rPr/>
      </w:pPr>
      <w:r w:rsidDel="00000000" w:rsidR="00000000" w:rsidRPr="00000000">
        <w:rPr>
          <w:rtl w:val="0"/>
        </w:rPr>
        <w:t xml:space="preserve">188 patients (5.6%). 87 patients had initial resection. Anaplasia in 14% (delay in diagnosis due to delayed surgery to try to spare nephrons with delayed surgery). </w:t>
      </w:r>
    </w:p>
    <w:p w:rsidR="00000000" w:rsidDel="00000000" w:rsidP="00000000" w:rsidRDefault="00000000" w:rsidRPr="00000000" w14:paraId="00001136">
      <w:pPr>
        <w:numPr>
          <w:ilvl w:val="1"/>
          <w:numId w:val="107"/>
        </w:numPr>
        <w:ind w:left="1440" w:hanging="360"/>
        <w:rPr>
          <w:u w:val="none"/>
        </w:rPr>
      </w:pPr>
      <w:r w:rsidDel="00000000" w:rsidR="00000000" w:rsidRPr="00000000">
        <w:rPr>
          <w:rtl w:val="0"/>
        </w:rPr>
        <w:t xml:space="preserve">Core needle biopsy did not diagnose anaplasia in a single child [</w:t>
      </w:r>
      <w:hyperlink r:id="rId945">
        <w:r w:rsidDel="00000000" w:rsidR="00000000" w:rsidRPr="00000000">
          <w:rPr>
            <w:rtl w:val="0"/>
          </w:rPr>
          <w:t xml:space="preserve">Hamilton JPS '06</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1137">
      <w:pPr>
        <w:numPr>
          <w:ilvl w:val="1"/>
          <w:numId w:val="107"/>
        </w:numPr>
        <w:ind w:left="1440" w:hanging="360"/>
        <w:rPr>
          <w:u w:val="none"/>
        </w:rPr>
      </w:pPr>
      <w:r w:rsidDel="00000000" w:rsidR="00000000" w:rsidRPr="00000000">
        <w:rPr>
          <w:rtl w:val="0"/>
        </w:rPr>
        <w:t xml:space="preserve">End stage renal failure in 23 patients (12%).</w:t>
      </w:r>
    </w:p>
    <w:p w:rsidR="00000000" w:rsidDel="00000000" w:rsidP="00000000" w:rsidRDefault="00000000" w:rsidRPr="00000000" w14:paraId="00001138">
      <w:pPr>
        <w:numPr>
          <w:ilvl w:val="1"/>
          <w:numId w:val="107"/>
        </w:numPr>
        <w:ind w:left="1440" w:hanging="360"/>
        <w:rPr>
          <w:u w:val="none"/>
        </w:rPr>
      </w:pPr>
      <w:r w:rsidDel="00000000" w:rsidR="00000000" w:rsidRPr="00000000">
        <w:rPr>
          <w:rtl w:val="0"/>
        </w:rPr>
        <w:t xml:space="preserve">12% had &lt; 50% nephron sparing surgery. </w:t>
      </w:r>
    </w:p>
    <w:p w:rsidR="00000000" w:rsidDel="00000000" w:rsidP="00000000" w:rsidRDefault="00000000" w:rsidRPr="00000000" w14:paraId="00001139">
      <w:pPr>
        <w:numPr>
          <w:ilvl w:val="1"/>
          <w:numId w:val="107"/>
        </w:numPr>
        <w:ind w:left="1440" w:hanging="360"/>
        <w:rPr>
          <w:u w:val="none"/>
        </w:rPr>
      </w:pPr>
      <w:r w:rsidDel="00000000" w:rsidR="00000000" w:rsidRPr="00000000">
        <w:rPr>
          <w:rtl w:val="0"/>
        </w:rPr>
        <w:t xml:space="preserve">Earlier surgery is required for non-responding tumors. </w:t>
      </w:r>
    </w:p>
    <w:p w:rsidR="00000000" w:rsidDel="00000000" w:rsidP="00000000" w:rsidRDefault="00000000" w:rsidRPr="00000000" w14:paraId="0000113A">
      <w:pPr>
        <w:numPr>
          <w:ilvl w:val="1"/>
          <w:numId w:val="107"/>
        </w:numPr>
        <w:ind w:left="1440" w:hanging="360"/>
        <w:rPr>
          <w:u w:val="none"/>
        </w:rPr>
      </w:pPr>
      <w:r w:rsidDel="00000000" w:rsidR="00000000" w:rsidRPr="00000000">
        <w:rPr>
          <w:rFonts w:ascii="Gungsuh" w:cs="Gungsuh" w:eastAsia="Gungsuh" w:hAnsi="Gungsuh"/>
          <w:rtl w:val="0"/>
        </w:rPr>
        <w:t xml:space="preserve">8y EFS ≥ 70%. 8y OS 89%.  </w:t>
      </w:r>
    </w:p>
    <w:p w:rsidR="00000000" w:rsidDel="00000000" w:rsidP="00000000" w:rsidRDefault="00000000" w:rsidRPr="00000000" w14:paraId="0000113B">
      <w:pPr>
        <w:jc w:val="center"/>
        <w:rPr/>
      </w:pPr>
      <w:hyperlink r:id="rId946">
        <w:r w:rsidDel="00000000" w:rsidR="00000000" w:rsidRPr="00000000">
          <w:rPr>
            <w:color w:val="1155cc"/>
            <w:u w:val="single"/>
          </w:rPr>
          <w:drawing>
            <wp:inline distB="114300" distT="114300" distL="114300" distR="114300">
              <wp:extent cx="4864608" cy="3657600"/>
              <wp:effectExtent b="0" l="0" r="0" t="0"/>
              <wp:docPr id="30" name="image24.png"/>
              <a:graphic>
                <a:graphicData uri="http://schemas.openxmlformats.org/drawingml/2006/picture">
                  <pic:pic>
                    <pic:nvPicPr>
                      <pic:cNvPr id="0" name="image24.png"/>
                      <pic:cNvPicPr preferRelativeResize="0"/>
                    </pic:nvPicPr>
                    <pic:blipFill>
                      <a:blip r:embed="rId947"/>
                      <a:srcRect b="0" l="0" r="0" t="0"/>
                      <a:stretch>
                        <a:fillRect/>
                      </a:stretch>
                    </pic:blipFill>
                    <pic:spPr>
                      <a:xfrm>
                        <a:off x="0" y="0"/>
                        <a:ext cx="4864608" cy="3657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13C">
      <w:pPr>
        <w:rPr/>
      </w:pPr>
      <w:r w:rsidDel="00000000" w:rsidR="00000000" w:rsidRPr="00000000">
        <w:rPr>
          <w:rtl w:val="0"/>
        </w:rPr>
      </w:r>
    </w:p>
    <w:tbl>
      <w:tblPr>
        <w:tblStyle w:val="Table4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113D">
            <w:pPr>
              <w:pStyle w:val="Heading2"/>
              <w:rPr/>
            </w:pPr>
            <w:bookmarkStart w:colFirst="0" w:colLast="0" w:name="_d7awqciahiqf" w:id="218"/>
            <w:bookmarkEnd w:id="218"/>
            <w:r w:rsidDel="00000000" w:rsidR="00000000" w:rsidRPr="00000000">
              <w:rPr>
                <w:rtl w:val="0"/>
              </w:rPr>
              <w:t xml:space="preserve">Risk groups </w:t>
            </w:r>
          </w:p>
          <w:p w:rsidR="00000000" w:rsidDel="00000000" w:rsidP="00000000" w:rsidRDefault="00000000" w:rsidRPr="00000000" w14:paraId="0000113E">
            <w:pPr>
              <w:rPr>
                <w:b w:val="1"/>
              </w:rPr>
            </w:pPr>
            <w:r w:rsidDel="00000000" w:rsidR="00000000" w:rsidRPr="00000000">
              <w:rPr>
                <w:rtl w:val="0"/>
              </w:rPr>
              <w:t xml:space="preserve">1p/16q LOH and 1q gain portend to a worse prognosis. 1q gain also portends to a poor prognosis in ependymomas. </w:t>
            </w:r>
            <w:hyperlink w:anchor="kix.klr69gcso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3F">
            <w:pPr>
              <w:numPr>
                <w:ilvl w:val="0"/>
                <w:numId w:val="81"/>
              </w:numPr>
              <w:ind w:left="720" w:hanging="360"/>
            </w:pPr>
            <w:r w:rsidDel="00000000" w:rsidR="00000000" w:rsidRPr="00000000">
              <w:rPr>
                <w:b w:val="1"/>
                <w:rtl w:val="0"/>
              </w:rPr>
              <w:t xml:space="preserve">Very Low </w:t>
            </w:r>
            <w:r w:rsidDel="00000000" w:rsidR="00000000" w:rsidRPr="00000000">
              <w:rPr>
                <w:rtl w:val="0"/>
              </w:rPr>
              <w:t xml:space="preserve">(VLR): Stage I, </w:t>
            </w:r>
            <w:r w:rsidDel="00000000" w:rsidR="00000000" w:rsidRPr="00000000">
              <w:rPr>
                <w:b w:val="1"/>
                <w:rtl w:val="0"/>
              </w:rPr>
              <w:t xml:space="preserve">&lt; 2y and tumor &lt; 550 g</w:t>
            </w:r>
            <w:r w:rsidDel="00000000" w:rsidR="00000000" w:rsidRPr="00000000">
              <w:rPr>
                <w:rtl w:val="0"/>
              </w:rPr>
              <w:t xml:space="preserve"> with </w:t>
            </w:r>
            <w:r w:rsidDel="00000000" w:rsidR="00000000" w:rsidRPr="00000000">
              <w:rPr>
                <w:i w:val="1"/>
                <w:rtl w:val="0"/>
              </w:rPr>
              <w:t xml:space="preserve">any </w:t>
            </w:r>
            <w:r w:rsidDel="00000000" w:rsidR="00000000" w:rsidRPr="00000000">
              <w:rPr>
                <w:rtl w:val="0"/>
              </w:rPr>
              <w:t xml:space="preserve">LOH.</w:t>
            </w:r>
          </w:p>
          <w:p w:rsidR="00000000" w:rsidDel="00000000" w:rsidP="00000000" w:rsidRDefault="00000000" w:rsidRPr="00000000" w14:paraId="00001140">
            <w:pPr>
              <w:numPr>
                <w:ilvl w:val="0"/>
                <w:numId w:val="81"/>
              </w:numPr>
              <w:ind w:left="720" w:hanging="360"/>
            </w:pPr>
            <w:r w:rsidDel="00000000" w:rsidR="00000000" w:rsidRPr="00000000">
              <w:rPr>
                <w:b w:val="1"/>
                <w:rtl w:val="0"/>
              </w:rPr>
              <w:t xml:space="preserve">Low</w:t>
            </w:r>
            <w:r w:rsidDel="00000000" w:rsidR="00000000" w:rsidRPr="00000000">
              <w:rPr>
                <w:rtl w:val="0"/>
              </w:rPr>
              <w:t xml:space="preserve">: Stage I-II without LOH, not VLR.</w:t>
            </w:r>
          </w:p>
          <w:p w:rsidR="00000000" w:rsidDel="00000000" w:rsidP="00000000" w:rsidRDefault="00000000" w:rsidRPr="00000000" w14:paraId="00001141">
            <w:pPr>
              <w:numPr>
                <w:ilvl w:val="0"/>
                <w:numId w:val="81"/>
              </w:numPr>
              <w:ind w:left="720" w:hanging="360"/>
            </w:pPr>
            <w:r w:rsidDel="00000000" w:rsidR="00000000" w:rsidRPr="00000000">
              <w:rPr>
                <w:b w:val="1"/>
                <w:rtl w:val="0"/>
              </w:rPr>
              <w:t xml:space="preserve">Standard</w:t>
            </w:r>
            <w:r w:rsidDel="00000000" w:rsidR="00000000" w:rsidRPr="00000000">
              <w:rPr>
                <w:rtl w:val="0"/>
              </w:rPr>
              <w:t xml:space="preserve">: Stage I-II with LOH, not VLR; stage III without LOH; or stage IV without LOH with rapid response in lungs.</w:t>
            </w:r>
          </w:p>
          <w:p w:rsidR="00000000" w:rsidDel="00000000" w:rsidP="00000000" w:rsidRDefault="00000000" w:rsidRPr="00000000" w14:paraId="00001142">
            <w:pPr>
              <w:numPr>
                <w:ilvl w:val="0"/>
                <w:numId w:val="81"/>
              </w:numPr>
              <w:ind w:left="720" w:hanging="360"/>
            </w:pPr>
            <w:r w:rsidDel="00000000" w:rsidR="00000000" w:rsidRPr="00000000">
              <w:rPr>
                <w:b w:val="1"/>
                <w:rtl w:val="0"/>
              </w:rPr>
              <w:t xml:space="preserve">Higher</w:t>
            </w:r>
            <w:r w:rsidDel="00000000" w:rsidR="00000000" w:rsidRPr="00000000">
              <w:rPr>
                <w:rtl w:val="0"/>
              </w:rPr>
              <w:t xml:space="preserve">: Stage III/IV with LOH or stage IV without LOH and no rapid response in the lungs.</w:t>
            </w:r>
          </w:p>
          <w:p w:rsidR="00000000" w:rsidDel="00000000" w:rsidP="00000000" w:rsidRDefault="00000000" w:rsidRPr="00000000" w14:paraId="00001143">
            <w:pPr>
              <w:numPr>
                <w:ilvl w:val="0"/>
                <w:numId w:val="81"/>
              </w:numPr>
              <w:ind w:left="720" w:hanging="360"/>
            </w:pPr>
            <w:r w:rsidDel="00000000" w:rsidR="00000000" w:rsidRPr="00000000">
              <w:rPr>
                <w:b w:val="1"/>
                <w:rtl w:val="0"/>
              </w:rPr>
              <w:t xml:space="preserve">Bilateral</w:t>
            </w:r>
            <w:r w:rsidDel="00000000" w:rsidR="00000000" w:rsidRPr="00000000">
              <w:rPr>
                <w:rtl w:val="0"/>
              </w:rPr>
              <w:t xml:space="preserve">: Stage V. </w:t>
            </w:r>
            <w:r w:rsidDel="00000000" w:rsidR="00000000" w:rsidRPr="00000000">
              <w:rPr>
                <w:i w:val="1"/>
                <w:rtl w:val="0"/>
              </w:rPr>
              <w:t xml:space="preserve">This is the only cancer with Stage V, and stage V may actually have a better prognosis than IV. </w:t>
            </w:r>
          </w:p>
        </w:tc>
      </w:tr>
    </w:tbl>
    <w:p w:rsidR="00000000" w:rsidDel="00000000" w:rsidP="00000000" w:rsidRDefault="00000000" w:rsidRPr="00000000" w14:paraId="00001144">
      <w:pPr>
        <w:jc w:val="left"/>
        <w:rPr/>
      </w:pPr>
      <w:r w:rsidDel="00000000" w:rsidR="00000000" w:rsidRPr="00000000">
        <w:rPr>
          <w:rtl w:val="0"/>
        </w:rPr>
      </w:r>
    </w:p>
    <w:p w:rsidR="00000000" w:rsidDel="00000000" w:rsidP="00000000" w:rsidRDefault="00000000" w:rsidRPr="00000000" w14:paraId="00001145">
      <w:pPr>
        <w:jc w:val="center"/>
        <w:rPr/>
      </w:pPr>
      <w:hyperlink r:id="rId948">
        <w:r w:rsidDel="00000000" w:rsidR="00000000" w:rsidRPr="00000000">
          <w:rPr>
            <w:color w:val="1155cc"/>
            <w:u w:val="single"/>
          </w:rPr>
          <w:drawing>
            <wp:inline distB="114300" distT="114300" distL="114300" distR="114300">
              <wp:extent cx="4256532" cy="3200400"/>
              <wp:effectExtent b="0" l="0" r="0" t="0"/>
              <wp:docPr id="24" name="image22.png"/>
              <a:graphic>
                <a:graphicData uri="http://schemas.openxmlformats.org/drawingml/2006/picture">
                  <pic:pic>
                    <pic:nvPicPr>
                      <pic:cNvPr id="0" name="image22.png"/>
                      <pic:cNvPicPr preferRelativeResize="0"/>
                    </pic:nvPicPr>
                    <pic:blipFill>
                      <a:blip r:embed="rId949"/>
                      <a:srcRect b="0" l="0" r="0" t="0"/>
                      <a:stretch>
                        <a:fillRect/>
                      </a:stretch>
                    </pic:blipFill>
                    <pic:spPr>
                      <a:xfrm>
                        <a:off x="0" y="0"/>
                        <a:ext cx="4256532"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pStyle w:val="Heading2"/>
        <w:rPr/>
      </w:pPr>
      <w:bookmarkStart w:colFirst="0" w:colLast="0" w:name="_5x6xrltdu1w1" w:id="219"/>
      <w:bookmarkEnd w:id="219"/>
      <w:hyperlink w:anchor="_v70h3sa8t6mf">
        <w:r w:rsidDel="00000000" w:rsidR="00000000" w:rsidRPr="00000000">
          <w:rPr>
            <w:rtl w:val="0"/>
          </w:rPr>
          <w:t xml:space="preserve">Modern protocols</w:t>
        </w:r>
      </w:hyperlink>
      <w:r w:rsidDel="00000000" w:rsidR="00000000" w:rsidRPr="00000000">
        <w:rPr>
          <w:rtl w:val="0"/>
        </w:rPr>
      </w:r>
    </w:p>
    <w:p w:rsidR="00000000" w:rsidDel="00000000" w:rsidP="00000000" w:rsidRDefault="00000000" w:rsidRPr="00000000" w14:paraId="00001148">
      <w:pPr>
        <w:rPr/>
      </w:pPr>
      <w:r w:rsidDel="00000000" w:rsidR="00000000" w:rsidRPr="00000000">
        <w:rPr>
          <w:rtl w:val="0"/>
        </w:rPr>
        <w:t xml:space="preserve">Modern Protocol Overview (Slide 22) [</w:t>
      </w:r>
      <w:hyperlink r:id="rId950">
        <w:r w:rsidDel="00000000" w:rsidR="00000000" w:rsidRPr="00000000">
          <w:rPr>
            <w:rtl w:val="0"/>
          </w:rPr>
          <w:t xml:space="preserve">Murphy Powerpoint '12</w:t>
        </w:r>
      </w:hyperlink>
      <w:r w:rsidDel="00000000" w:rsidR="00000000" w:rsidRPr="00000000">
        <w:rPr>
          <w:rtl w:val="0"/>
        </w:rPr>
        <w:t xml:space="preserve">]. </w:t>
      </w:r>
    </w:p>
    <w:p w:rsidR="00000000" w:rsidDel="00000000" w:rsidP="00000000" w:rsidRDefault="00000000" w:rsidRPr="00000000" w14:paraId="00001149">
      <w:pPr>
        <w:rPr/>
      </w:pPr>
      <w:r w:rsidDel="00000000" w:rsidR="00000000" w:rsidRPr="00000000">
        <w:rPr>
          <w:rtl w:val="0"/>
        </w:rPr>
        <w:t xml:space="preserve">Chemo is two agents (EE4A - no rhyme or reason for this abbreviation), three agents (DD4A - both of the "Ds"), or more. </w:t>
      </w:r>
      <w:hyperlink w:anchor="_rueit8iy5w1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4A">
      <w:pPr>
        <w:rPr/>
      </w:pPr>
      <w:r w:rsidDel="00000000" w:rsidR="00000000" w:rsidRPr="00000000">
        <w:rPr>
          <w:rtl w:val="0"/>
        </w:rPr>
      </w:r>
    </w:p>
    <w:tbl>
      <w:tblPr>
        <w:tblStyle w:val="Table4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3075"/>
        <w:gridCol w:w="2790"/>
        <w:gridCol w:w="3405"/>
        <w:tblGridChange w:id="0">
          <w:tblGrid>
            <w:gridCol w:w="1530"/>
            <w:gridCol w:w="3075"/>
            <w:gridCol w:w="2790"/>
            <w:gridCol w:w="3405"/>
          </w:tblGrid>
        </w:tblGridChange>
      </w:tblGrid>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Trial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Tumor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Details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Multimodality Treatment</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j6dzggm9r538">
              <w:r w:rsidDel="00000000" w:rsidR="00000000" w:rsidRPr="00000000">
                <w:rPr>
                  <w:b w:val="1"/>
                  <w:rtl w:val="0"/>
                </w:rPr>
                <w:t xml:space="preserve">AREN 0532</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Very Low </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 2y, stage I FH, &lt; 550g</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treatment if central pathology review and LN sampling.</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3">
            <w:pPr>
              <w:widowControl w:val="0"/>
              <w:jc w:val="center"/>
              <w:rPr>
                <w:b w:val="1"/>
              </w:rPr>
            </w:pPr>
            <w:r w:rsidDel="00000000" w:rsidR="00000000" w:rsidRPr="00000000">
              <w:rPr>
                <w:b w:val="1"/>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4">
            <w:pPr>
              <w:widowControl w:val="0"/>
              <w:jc w:val="center"/>
              <w:rPr/>
            </w:pPr>
            <w:r w:rsidDel="00000000" w:rsidR="00000000" w:rsidRPr="00000000">
              <w:rPr>
                <w:rtl w:val="0"/>
              </w:rPr>
              <w:t xml:space="preserve">Low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5">
            <w:pPr>
              <w:widowControl w:val="0"/>
              <w:jc w:val="center"/>
              <w:rPr/>
            </w:pPr>
            <w:r w:rsidDel="00000000" w:rsidR="00000000" w:rsidRPr="00000000">
              <w:rPr>
                <w:rFonts w:ascii="Gungsuh" w:cs="Gungsuh" w:eastAsia="Gungsuh" w:hAnsi="Gungsuh"/>
                <w:rtl w:val="0"/>
              </w:rPr>
              <w:t xml:space="preserve">≥ 2y, stage I FH, ≥ 550g;</w:t>
            </w:r>
          </w:p>
          <w:p w:rsidR="00000000" w:rsidDel="00000000" w:rsidP="00000000" w:rsidRDefault="00000000" w:rsidRPr="00000000" w14:paraId="00001156">
            <w:pPr>
              <w:widowControl w:val="0"/>
              <w:jc w:val="center"/>
              <w:rPr/>
            </w:pPr>
            <w:r w:rsidDel="00000000" w:rsidR="00000000" w:rsidRPr="00000000">
              <w:rPr>
                <w:rtl w:val="0"/>
              </w:rPr>
              <w:t xml:space="preserve">Stage II FH without LOH</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RT. EE4A.</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8">
            <w:pPr>
              <w:widowControl w:val="0"/>
              <w:jc w:val="center"/>
              <w:rPr/>
            </w:pPr>
            <w:r w:rsidDel="00000000" w:rsidR="00000000" w:rsidRPr="00000000">
              <w:rPr>
                <w:rtl w:val="0"/>
              </w:rPr>
              <w:t xml:space="preserve">[</w:t>
            </w:r>
            <w:hyperlink w:anchor="j6dzggm9r538">
              <w:r w:rsidDel="00000000" w:rsidR="00000000" w:rsidRPr="00000000">
                <w:rPr>
                  <w:b w:val="1"/>
                  <w:rtl w:val="0"/>
                </w:rPr>
                <w:t xml:space="preserve">AREN 0532</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9">
            <w:pPr>
              <w:widowControl w:val="0"/>
              <w:jc w:val="center"/>
              <w:rPr/>
            </w:pPr>
            <w:r w:rsidDel="00000000" w:rsidR="00000000" w:rsidRPr="00000000">
              <w:rPr>
                <w:rtl w:val="0"/>
              </w:rPr>
              <w:t xml:space="preserve">Standard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A">
            <w:pPr>
              <w:widowControl w:val="0"/>
              <w:jc w:val="center"/>
              <w:rPr/>
            </w:pPr>
            <w:r w:rsidDel="00000000" w:rsidR="00000000" w:rsidRPr="00000000">
              <w:rPr>
                <w:rtl w:val="0"/>
              </w:rPr>
              <w:t xml:space="preserve">Stage I and II FH with LOH.</w:t>
            </w:r>
          </w:p>
          <w:p w:rsidR="00000000" w:rsidDel="00000000" w:rsidP="00000000" w:rsidRDefault="00000000" w:rsidRPr="00000000" w14:paraId="0000115B">
            <w:pPr>
              <w:widowControl w:val="0"/>
              <w:jc w:val="center"/>
              <w:rPr/>
            </w:pPr>
            <w:r w:rsidDel="00000000" w:rsidR="00000000" w:rsidRPr="00000000">
              <w:rPr>
                <w:rtl w:val="0"/>
              </w:rPr>
              <w:t xml:space="preserve">Stage III FH without LOH.</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DD4A</w:t>
            </w:r>
          </w:p>
          <w:p w:rsidR="00000000" w:rsidDel="00000000" w:rsidP="00000000" w:rsidRDefault="00000000" w:rsidRPr="00000000" w14:paraId="00001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DD4A </w:t>
            </w:r>
            <w:r w:rsidDel="00000000" w:rsidR="00000000" w:rsidRPr="00000000">
              <w:rPr>
                <w:b w:val="1"/>
                <w:rtl w:val="0"/>
              </w:rPr>
              <w:t xml:space="preserve">+ RT</w:t>
            </w:r>
          </w:p>
        </w:tc>
      </w:tr>
      <w:tr>
        <w:trPr>
          <w:trHeight w:val="257.59999999999997"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pa3pt576pi81">
              <w:r w:rsidDel="00000000" w:rsidR="00000000" w:rsidRPr="00000000">
                <w:rPr>
                  <w:b w:val="1"/>
                  <w:rtl w:val="0"/>
                </w:rPr>
                <w:t xml:space="preserve">AREN 0533</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Standard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Stage IV CR of lung mets at week 6/DD4A (RER).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Flank RT. DD4A. </w:t>
            </w:r>
            <w:r w:rsidDel="00000000" w:rsidR="00000000" w:rsidRPr="00000000">
              <w:rPr>
                <w:b w:val="1"/>
                <w:rtl w:val="0"/>
              </w:rPr>
              <w:t xml:space="preserve">No WLI</w:t>
            </w:r>
            <w:r w:rsidDel="00000000" w:rsidR="00000000" w:rsidRPr="00000000">
              <w:rPr>
                <w:rtl w:val="0"/>
              </w:rPr>
              <w:t xml:space="preserve">. </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3">
            <w:pPr>
              <w:widowControl w:val="0"/>
              <w:jc w:val="center"/>
              <w:rPr/>
            </w:pPr>
            <w:r w:rsidDel="00000000" w:rsidR="00000000" w:rsidRPr="00000000">
              <w:rPr>
                <w:rtl w:val="0"/>
              </w:rPr>
              <w:t xml:space="preserve"> Higher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4">
            <w:pPr>
              <w:widowControl w:val="0"/>
              <w:jc w:val="center"/>
              <w:rPr/>
            </w:pPr>
            <w:r w:rsidDel="00000000" w:rsidR="00000000" w:rsidRPr="00000000">
              <w:rPr>
                <w:rtl w:val="0"/>
              </w:rPr>
              <w:t xml:space="preserve">Stage III/IV FH with LOH</w:t>
            </w:r>
          </w:p>
          <w:p w:rsidR="00000000" w:rsidDel="00000000" w:rsidP="00000000" w:rsidRDefault="00000000" w:rsidRPr="00000000" w14:paraId="00001165">
            <w:pPr>
              <w:widowControl w:val="0"/>
              <w:jc w:val="center"/>
              <w:rPr/>
            </w:pPr>
            <w:r w:rsidDel="00000000" w:rsidR="00000000" w:rsidRPr="00000000">
              <w:rPr>
                <w:rtl w:val="0"/>
              </w:rPr>
              <w:t xml:space="preserve">Stage IV no CR lung mets.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6">
            <w:pPr>
              <w:widowControl w:val="0"/>
              <w:jc w:val="center"/>
              <w:rPr/>
            </w:pPr>
            <w:r w:rsidDel="00000000" w:rsidR="00000000" w:rsidRPr="00000000">
              <w:rPr>
                <w:rtl w:val="0"/>
              </w:rPr>
              <w:t xml:space="preserve">Flank RT. Regimen </w:t>
            </w:r>
            <w:r w:rsidDel="00000000" w:rsidR="00000000" w:rsidRPr="00000000">
              <w:rPr>
                <w:b w:val="1"/>
                <w:rtl w:val="0"/>
              </w:rPr>
              <w:t xml:space="preserve">M</w:t>
            </w:r>
            <w:r w:rsidDel="00000000" w:rsidR="00000000" w:rsidRPr="00000000">
              <w:rPr>
                <w:rtl w:val="0"/>
              </w:rPr>
              <w:t xml:space="preserve">. WLI.</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tuek7gsf2dbp">
              <w:r w:rsidDel="00000000" w:rsidR="00000000" w:rsidRPr="00000000">
                <w:rPr>
                  <w:b w:val="1"/>
                  <w:rtl w:val="0"/>
                </w:rPr>
                <w:t xml:space="preserve">AREN 0534</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Bilateral, multicentric, or susceptible to developing bilateral Wilms tumor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EE or DD4A with evaluation at 6-12 weeks for nephron sparing surgery. </w:t>
            </w:r>
          </w:p>
        </w:tc>
      </w:tr>
      <w:tr>
        <w:trPr>
          <w:trHeight w:val="257.59999999999997"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kuo26r2ozsg1">
              <w:r w:rsidDel="00000000" w:rsidR="00000000" w:rsidRPr="00000000">
                <w:rPr>
                  <w:b w:val="1"/>
                  <w:rtl w:val="0"/>
                </w:rPr>
                <w:t xml:space="preserve">AREN 0321</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Anaplastic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Stage I-III FA. Stage I DA.</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Flank RT. DD4A.</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70">
            <w:pPr>
              <w:widowControl w:val="0"/>
              <w:jc w:val="center"/>
              <w:rPr/>
            </w:pPr>
            <w:r w:rsidDel="00000000" w:rsidR="00000000" w:rsidRPr="00000000">
              <w:rPr>
                <w:rtl w:val="0"/>
              </w:rPr>
              <w:t xml:space="preserve">CCSK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Stage I-III CCSK.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Regimen I. No RT if Stage I.</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74">
            <w:pPr>
              <w:widowControl w:val="0"/>
              <w:jc w:val="center"/>
              <w:rPr/>
            </w:pPr>
            <w:r w:rsidDel="00000000" w:rsidR="00000000" w:rsidRPr="00000000">
              <w:rPr>
                <w:rtl w:val="0"/>
              </w:rPr>
              <w:t xml:space="preserve">CCSK, RTK, RCC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Stage IV FA. Stage II-IV DA.</w:t>
            </w:r>
          </w:p>
          <w:p w:rsidR="00000000" w:rsidDel="00000000" w:rsidP="00000000" w:rsidRDefault="00000000" w:rsidRPr="00000000" w14:paraId="00001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Stage IV CCSK. Stage I-IV RTK.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Flank RT. UH1.</w:t>
            </w:r>
          </w:p>
        </w:tc>
      </w:tr>
    </w:tbl>
    <w:p w:rsidR="00000000" w:rsidDel="00000000" w:rsidP="00000000" w:rsidRDefault="00000000" w:rsidRPr="00000000" w14:paraId="00001178">
      <w:pPr>
        <w:jc w:val="left"/>
        <w:rPr>
          <w:b w:val="1"/>
        </w:rPr>
      </w:pPr>
      <w:r w:rsidDel="00000000" w:rsidR="00000000" w:rsidRPr="00000000">
        <w:rPr>
          <w:rtl w:val="0"/>
        </w:rPr>
      </w:r>
    </w:p>
    <w:tbl>
      <w:tblPr>
        <w:tblStyle w:val="Table5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79">
            <w:pPr>
              <w:widowControl w:val="0"/>
              <w:rPr>
                <w:b w:val="1"/>
              </w:rPr>
            </w:pPr>
            <w:r w:rsidDel="00000000" w:rsidR="00000000" w:rsidRPr="00000000">
              <w:rPr>
                <w:b w:val="1"/>
                <w:rtl w:val="0"/>
              </w:rPr>
              <w:t xml:space="preserve">AREN 0532: Very Low / Standard Risk (up to isolated 1p or 16q loss for Stage III)</w:t>
            </w:r>
          </w:p>
          <w:p w:rsidR="00000000" w:rsidDel="00000000" w:rsidP="00000000" w:rsidRDefault="00000000" w:rsidRPr="00000000" w14:paraId="0000117A">
            <w:pPr>
              <w:rPr>
                <w:b w:val="1"/>
              </w:rPr>
            </w:pPr>
            <w:r w:rsidDel="00000000" w:rsidR="00000000" w:rsidRPr="00000000">
              <w:rPr>
                <w:rtl w:val="0"/>
              </w:rPr>
              <w:t xml:space="preserve">Modern Protocol Overview (Slide 22) [</w:t>
            </w:r>
            <w:hyperlink r:id="rId951">
              <w:r w:rsidDel="00000000" w:rsidR="00000000" w:rsidRPr="00000000">
                <w:rPr>
                  <w:rtl w:val="0"/>
                </w:rPr>
                <w:t xml:space="preserve">Murphy Powerpoint '12</w:t>
              </w:r>
            </w:hyperlink>
            <w:r w:rsidDel="00000000" w:rsidR="00000000" w:rsidRPr="00000000">
              <w:rPr>
                <w:rtl w:val="0"/>
              </w:rPr>
              <w:t xml:space="preserve">], (Slide 51) [</w:t>
            </w:r>
            <w:hyperlink r:id="rId952">
              <w:r w:rsidDel="00000000" w:rsidR="00000000" w:rsidRPr="00000000">
                <w:rPr>
                  <w:rtl w:val="0"/>
                </w:rPr>
                <w:t xml:space="preserve">Kalapurakal Powerpoint</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7B">
            <w:pPr>
              <w:widowControl w:val="0"/>
              <w:numPr>
                <w:ilvl w:val="0"/>
                <w:numId w:val="73"/>
              </w:numPr>
              <w:ind w:left="720" w:hanging="360"/>
              <w:rPr>
                <w:b w:val="1"/>
              </w:rPr>
            </w:pPr>
            <w:r w:rsidDel="00000000" w:rsidR="00000000" w:rsidRPr="00000000">
              <w:rPr>
                <w:rtl w:val="0"/>
              </w:rPr>
              <w:t xml:space="preserve">Observation is appropriate for 1p/16q LOH, though perhaps not with 11p15 methylation/imprinting. </w:t>
            </w:r>
            <w:r w:rsidDel="00000000" w:rsidR="00000000" w:rsidRPr="00000000">
              <w:rPr>
                <w:i w:val="1"/>
                <w:rtl w:val="0"/>
              </w:rPr>
              <w:t xml:space="preserve">Note: 11p15 methylation is not tested routinely for patients who are not enrolled in clinical trials. Therefore, many Very Low Risk patients will likely be observed in clinical settings.</w:t>
            </w:r>
          </w:p>
          <w:p w:rsidR="00000000" w:rsidDel="00000000" w:rsidP="00000000" w:rsidRDefault="00000000" w:rsidRPr="00000000" w14:paraId="0000117C">
            <w:pPr>
              <w:widowControl w:val="0"/>
              <w:numPr>
                <w:ilvl w:val="0"/>
                <w:numId w:val="73"/>
              </w:numPr>
              <w:ind w:left="720" w:hanging="360"/>
              <w:rPr>
                <w:b w:val="1"/>
              </w:rPr>
            </w:pPr>
            <w:r w:rsidDel="00000000" w:rsidR="00000000" w:rsidRPr="00000000">
              <w:rPr>
                <w:rtl w:val="0"/>
              </w:rPr>
              <w:t xml:space="preserve">Radiation may be omitted for stage I/II with LOH if Doxo is added (DD4A).</w:t>
            </w:r>
          </w:p>
          <w:p w:rsidR="00000000" w:rsidDel="00000000" w:rsidP="00000000" w:rsidRDefault="00000000" w:rsidRPr="00000000" w14:paraId="0000117D">
            <w:pPr>
              <w:widowControl w:val="0"/>
              <w:numPr>
                <w:ilvl w:val="1"/>
                <w:numId w:val="73"/>
              </w:numPr>
              <w:ind w:left="1440" w:hanging="360"/>
            </w:pPr>
            <w:r w:rsidDel="00000000" w:rsidR="00000000" w:rsidRPr="00000000">
              <w:rPr>
                <w:rtl w:val="0"/>
              </w:rPr>
              <w:t xml:space="preserve">Stage III-IV LOH receives Regimen M (add Cyclophosphamide and Etoposide) and RT.</w:t>
            </w:r>
          </w:p>
          <w:p w:rsidR="00000000" w:rsidDel="00000000" w:rsidP="00000000" w:rsidRDefault="00000000" w:rsidRPr="00000000" w14:paraId="0000117E">
            <w:pPr>
              <w:widowControl w:val="0"/>
              <w:numPr>
                <w:ilvl w:val="0"/>
                <w:numId w:val="73"/>
              </w:numPr>
              <w:ind w:left="720" w:hanging="360"/>
            </w:pPr>
            <w:r w:rsidDel="00000000" w:rsidR="00000000" w:rsidRPr="00000000">
              <w:rPr>
                <w:rtl w:val="0"/>
              </w:rPr>
              <w:t xml:space="preserve">1p or 16q LOH alone (not combined loss) is not prognostic for Stage III unless there is also involvement of lymph nodes.</w:t>
            </w:r>
          </w:p>
        </w:tc>
      </w:tr>
    </w:tbl>
    <w:p w:rsidR="00000000" w:rsidDel="00000000" w:rsidP="00000000" w:rsidRDefault="00000000" w:rsidRPr="00000000" w14:paraId="0000117F">
      <w:pPr>
        <w:rPr>
          <w:b w:val="1"/>
        </w:rPr>
      </w:pPr>
      <w:r w:rsidDel="00000000" w:rsidR="00000000" w:rsidRPr="00000000">
        <w:rPr>
          <w:rtl w:val="0"/>
        </w:rPr>
      </w:r>
    </w:p>
    <w:bookmarkStart w:colFirst="0" w:colLast="0" w:name="j6dzggm9r538" w:id="220"/>
    <w:bookmarkEnd w:id="220"/>
    <w:p w:rsidR="00000000" w:rsidDel="00000000" w:rsidP="00000000" w:rsidRDefault="00000000" w:rsidRPr="00000000" w14:paraId="00001180">
      <w:pPr>
        <w:rPr/>
      </w:pPr>
      <w:r w:rsidDel="00000000" w:rsidR="00000000" w:rsidRPr="00000000">
        <w:rPr>
          <w:b w:val="1"/>
          <w:rtl w:val="0"/>
        </w:rPr>
        <w:t xml:space="preserve">AREN 0532</w:t>
      </w:r>
      <w:r w:rsidDel="00000000" w:rsidR="00000000" w:rsidRPr="00000000">
        <w:rPr>
          <w:rFonts w:ascii="Gungsuh" w:cs="Gungsuh" w:eastAsia="Gungsuh" w:hAnsi="Gungsuh"/>
          <w:rtl w:val="0"/>
        </w:rPr>
        <w:t xml:space="preserve">: ≤ 30 yo, </w:t>
      </w:r>
      <w:r w:rsidDel="00000000" w:rsidR="00000000" w:rsidRPr="00000000">
        <w:rPr>
          <w:b w:val="1"/>
          <w:rtl w:val="0"/>
        </w:rPr>
        <w:t xml:space="preserve">Very low/standard risk</w:t>
      </w:r>
      <w:r w:rsidDel="00000000" w:rsidR="00000000" w:rsidRPr="00000000">
        <w:rPr>
          <w:rtl w:val="0"/>
        </w:rPr>
        <w:t xml:space="preserve"> </w:t>
      </w:r>
      <w:r w:rsidDel="00000000" w:rsidR="00000000" w:rsidRPr="00000000">
        <w:rPr>
          <w:b w:val="1"/>
          <w:rtl w:val="0"/>
        </w:rPr>
        <w:t xml:space="preserve">Stage I-III FH</w:t>
      </w:r>
      <w:r w:rsidDel="00000000" w:rsidR="00000000" w:rsidRPr="00000000">
        <w:rPr>
          <w:rtl w:val="0"/>
        </w:rPr>
        <w:t xml:space="preserve">. </w:t>
      </w:r>
    </w:p>
    <w:p w:rsidR="00000000" w:rsidDel="00000000" w:rsidP="00000000" w:rsidRDefault="00000000" w:rsidRPr="00000000" w14:paraId="00001181">
      <w:pPr>
        <w:rPr/>
      </w:pPr>
      <w:r w:rsidDel="00000000" w:rsidR="00000000" w:rsidRPr="00000000">
        <w:rPr>
          <w:rtl w:val="0"/>
        </w:rPr>
        <w:t xml:space="preserve">Modern Protocol Overview (Slide 22) [</w:t>
      </w:r>
      <w:hyperlink r:id="rId953">
        <w:r w:rsidDel="00000000" w:rsidR="00000000" w:rsidRPr="00000000">
          <w:rPr>
            <w:rtl w:val="0"/>
          </w:rPr>
          <w:t xml:space="preserve">Murphy '12</w:t>
        </w:r>
      </w:hyperlink>
      <w:r w:rsidDel="00000000" w:rsidR="00000000" w:rsidRPr="00000000">
        <w:rPr>
          <w:rtl w:val="0"/>
        </w:rPr>
        <w:t xml:space="preserve">], (Slides 52-57) [</w:t>
      </w:r>
      <w:hyperlink r:id="rId954">
        <w:r w:rsidDel="00000000" w:rsidR="00000000" w:rsidRPr="00000000">
          <w:rPr>
            <w:rtl w:val="0"/>
          </w:rPr>
          <w:t xml:space="preserve">Kalapurakal Powerpoint</w:t>
        </w:r>
      </w:hyperlink>
      <w:r w:rsidDel="00000000" w:rsidR="00000000" w:rsidRPr="00000000">
        <w:rPr>
          <w:rtl w:val="0"/>
        </w:rPr>
        <w:t xml:space="preserve">]. Return to</w:t>
      </w:r>
      <w:r w:rsidDel="00000000" w:rsidR="00000000" w:rsidRPr="00000000">
        <w:rPr>
          <w:rtl w:val="0"/>
        </w:rPr>
        <w:t xml:space="preserve"> [</w:t>
      </w:r>
      <w:hyperlink w:anchor="_5x6xrltdu1w1">
        <w:r w:rsidDel="00000000" w:rsidR="00000000" w:rsidRPr="00000000">
          <w:rPr>
            <w:rtl w:val="0"/>
          </w:rPr>
          <w:t xml:space="preserve">Modern Protocols</w:t>
        </w:r>
      </w:hyperlink>
      <w:r w:rsidDel="00000000" w:rsidR="00000000" w:rsidRPr="00000000">
        <w:rPr>
          <w:rtl w:val="0"/>
        </w:rPr>
        <w:t xml:space="preserve">].</w:t>
      </w:r>
    </w:p>
    <w:p w:rsidR="00000000" w:rsidDel="00000000" w:rsidP="00000000" w:rsidRDefault="00000000" w:rsidRPr="00000000" w14:paraId="00001182">
      <w:pPr>
        <w:numPr>
          <w:ilvl w:val="0"/>
          <w:numId w:val="15"/>
        </w:numPr>
        <w:ind w:left="720" w:hanging="360"/>
      </w:pPr>
      <w:r w:rsidDel="00000000" w:rsidR="00000000" w:rsidRPr="00000000">
        <w:rPr>
          <w:b w:val="1"/>
          <w:rtl w:val="0"/>
        </w:rPr>
        <w:t xml:space="preserve">Three arms</w:t>
      </w:r>
      <w:r w:rsidDel="00000000" w:rsidR="00000000" w:rsidRPr="00000000">
        <w:rPr>
          <w:rtl w:val="0"/>
        </w:rPr>
        <w:t xml:space="preserve">: </w:t>
      </w:r>
    </w:p>
    <w:p w:rsidR="00000000" w:rsidDel="00000000" w:rsidP="00000000" w:rsidRDefault="00000000" w:rsidRPr="00000000" w14:paraId="00001183">
      <w:pPr>
        <w:numPr>
          <w:ilvl w:val="0"/>
          <w:numId w:val="36"/>
        </w:numPr>
        <w:ind w:left="1440" w:hanging="360"/>
        <w:rPr/>
      </w:pPr>
      <w:r w:rsidDel="00000000" w:rsidR="00000000" w:rsidRPr="00000000">
        <w:rPr>
          <w:b w:val="1"/>
          <w:rtl w:val="0"/>
        </w:rPr>
        <w:t xml:space="preserve">I Very low risk</w:t>
      </w:r>
      <w:r w:rsidDel="00000000" w:rsidR="00000000" w:rsidRPr="00000000">
        <w:rPr>
          <w:rtl w:val="0"/>
        </w:rPr>
        <w:t xml:space="preserve"> (&lt; 2y and tumor &lt; 550 g with any LOH): </w:t>
      </w:r>
      <w:r w:rsidDel="00000000" w:rsidR="00000000" w:rsidRPr="00000000">
        <w:rPr>
          <w:rFonts w:ascii="Cardo" w:cs="Cardo" w:eastAsia="Cardo" w:hAnsi="Cardo"/>
          <w:b w:val="1"/>
          <w:rtl w:val="0"/>
        </w:rPr>
        <w:t xml:space="preserve">Surgery→ Observation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84">
      <w:pPr>
        <w:numPr>
          <w:ilvl w:val="0"/>
          <w:numId w:val="36"/>
        </w:numPr>
        <w:ind w:left="1440" w:hanging="360"/>
        <w:rPr/>
      </w:pPr>
      <w:r w:rsidDel="00000000" w:rsidR="00000000" w:rsidRPr="00000000">
        <w:rPr>
          <w:b w:val="1"/>
          <w:rtl w:val="0"/>
        </w:rPr>
        <w:t xml:space="preserve">I/II Standard risk</w:t>
      </w:r>
      <w:r w:rsidDel="00000000" w:rsidR="00000000" w:rsidRPr="00000000">
        <w:rPr>
          <w:rtl w:val="0"/>
        </w:rPr>
        <w:t xml:space="preserve"> (LOH): </w:t>
      </w:r>
      <w:r w:rsidDel="00000000" w:rsidR="00000000" w:rsidRPr="00000000">
        <w:rPr>
          <w:rFonts w:ascii="Cardo" w:cs="Cardo" w:eastAsia="Cardo" w:hAnsi="Cardo"/>
          <w:b w:val="1"/>
          <w:rtl w:val="0"/>
        </w:rPr>
        <w:t xml:space="preserve">Surgery→ DD4A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85">
      <w:pPr>
        <w:widowControl w:val="0"/>
        <w:numPr>
          <w:ilvl w:val="0"/>
          <w:numId w:val="36"/>
        </w:numPr>
        <w:ind w:left="1440" w:hanging="360"/>
        <w:rPr/>
      </w:pPr>
      <w:r w:rsidDel="00000000" w:rsidR="00000000" w:rsidRPr="00000000">
        <w:rPr>
          <w:b w:val="1"/>
          <w:rtl w:val="0"/>
        </w:rPr>
        <w:t xml:space="preserve">III Standard risk </w:t>
      </w:r>
      <w:r w:rsidDel="00000000" w:rsidR="00000000" w:rsidRPr="00000000">
        <w:rPr>
          <w:rtl w:val="0"/>
        </w:rPr>
        <w:t xml:space="preserve">(no combined 1p / 16q LOH):</w:t>
      </w:r>
      <w:r w:rsidDel="00000000" w:rsidR="00000000" w:rsidRPr="00000000">
        <w:rPr>
          <w:rFonts w:ascii="Cardo" w:cs="Cardo" w:eastAsia="Cardo" w:hAnsi="Cardo"/>
          <w:b w:val="1"/>
          <w:rtl w:val="0"/>
        </w:rPr>
        <w:t xml:space="preserve"> Surgery→ DD4A + XRT</w:t>
      </w:r>
      <w:r w:rsidDel="00000000" w:rsidR="00000000" w:rsidRPr="00000000">
        <w:rPr>
          <w:rtl w:val="0"/>
        </w:rPr>
        <w:t xml:space="preserve">. </w:t>
      </w:r>
      <w:r w:rsidDel="00000000" w:rsidR="00000000" w:rsidRPr="00000000">
        <w:rPr>
          <w:i w:val="1"/>
          <w:rtl w:val="0"/>
        </w:rPr>
        <w:t xml:space="preserve">Combined LOH enrolled on AREN0533</w:t>
      </w:r>
      <w:r w:rsidDel="00000000" w:rsidR="00000000" w:rsidRPr="00000000">
        <w:rPr>
          <w:rtl w:val="0"/>
        </w:rPr>
      </w:r>
    </w:p>
    <w:bookmarkStart w:colFirst="0" w:colLast="0" w:name="bptcztrgxnau" w:id="221"/>
    <w:bookmarkEnd w:id="221"/>
    <w:p w:rsidR="00000000" w:rsidDel="00000000" w:rsidP="00000000" w:rsidRDefault="00000000" w:rsidRPr="00000000" w14:paraId="00001186">
      <w:pPr>
        <w:numPr>
          <w:ilvl w:val="0"/>
          <w:numId w:val="34"/>
        </w:numPr>
        <w:ind w:left="720" w:hanging="360"/>
      </w:pPr>
      <w:r w:rsidDel="00000000" w:rsidR="00000000" w:rsidRPr="00000000">
        <w:rPr>
          <w:b w:val="1"/>
          <w:rtl w:val="0"/>
        </w:rPr>
        <w:t xml:space="preserve">Stage I FH &lt; 2y and tumor &lt; 550g </w:t>
      </w:r>
      <w:r w:rsidDel="00000000" w:rsidR="00000000" w:rsidRPr="00000000">
        <w:rPr>
          <w:rtl w:val="0"/>
        </w:rPr>
        <w:t xml:space="preserve">[</w:t>
      </w:r>
      <w:hyperlink r:id="rId955">
        <w:r w:rsidDel="00000000" w:rsidR="00000000" w:rsidRPr="00000000">
          <w:rPr>
            <w:rtl w:val="0"/>
          </w:rPr>
          <w:t xml:space="preserve">Fernandez Ann Surg '17]</w:t>
        </w:r>
      </w:hyperlink>
      <w:r w:rsidDel="00000000" w:rsidR="00000000" w:rsidRPr="00000000">
        <w:rPr>
          <w:rtl w:val="0"/>
        </w:rPr>
        <w:t xml:space="preserve">:</w:t>
      </w:r>
      <w:r w:rsidDel="00000000" w:rsidR="00000000" w:rsidRPr="00000000">
        <w:rPr>
          <w:rFonts w:ascii="Cardo" w:cs="Cardo" w:eastAsia="Cardo" w:hAnsi="Cardo"/>
          <w:b w:val="1"/>
          <w:rtl w:val="0"/>
        </w:rPr>
        <w:t xml:space="preserve"> Nephrectomy→ Observation</w:t>
      </w:r>
      <w:r w:rsidDel="00000000" w:rsidR="00000000" w:rsidRPr="00000000">
        <w:rPr>
          <w:rtl w:val="0"/>
        </w:rPr>
        <w:t xml:space="preserve">.</w:t>
      </w:r>
    </w:p>
    <w:p w:rsidR="00000000" w:rsidDel="00000000" w:rsidP="00000000" w:rsidRDefault="00000000" w:rsidRPr="00000000" w14:paraId="00001187">
      <w:pPr>
        <w:widowControl w:val="0"/>
        <w:ind w:left="720" w:firstLine="0"/>
        <w:rPr>
          <w:i w:val="1"/>
        </w:rPr>
      </w:pPr>
      <w:r w:rsidDel="00000000" w:rsidR="00000000" w:rsidRPr="00000000">
        <w:rPr>
          <w:rtl w:val="0"/>
        </w:rPr>
        <w:t xml:space="preserve">Observation is appropriate for 1p/16q LOH, though perhaps not with 11p15 methylation.</w:t>
        <w:br w:type="textWrapping"/>
        <w:t xml:space="preserve">Note: 11p15 methylation is not tested routinely for patients who are not enrolled in clinical trials. </w:t>
        <w:br w:type="textWrapping"/>
        <w:t xml:space="preserve">Therefore, many Very Low Risk patients will likely be observed in clinical settings.</w:t>
      </w:r>
      <w:r w:rsidDel="00000000" w:rsidR="00000000" w:rsidRPr="00000000">
        <w:rPr>
          <w:rtl w:val="0"/>
        </w:rPr>
      </w:r>
    </w:p>
    <w:p w:rsidR="00000000" w:rsidDel="00000000" w:rsidP="00000000" w:rsidRDefault="00000000" w:rsidRPr="00000000" w14:paraId="00001188">
      <w:pPr>
        <w:numPr>
          <w:ilvl w:val="1"/>
          <w:numId w:val="34"/>
        </w:numPr>
        <w:ind w:left="1440" w:hanging="360"/>
      </w:pPr>
      <w:r w:rsidDel="00000000" w:rsidR="00000000" w:rsidRPr="00000000">
        <w:rPr>
          <w:rtl w:val="0"/>
        </w:rPr>
        <w:t xml:space="preserve">116 pts. LN sampling, central review. 12 patients relapsed. Median TTR 4 mo w most in lung or tumor bed.</w:t>
      </w:r>
    </w:p>
    <w:p w:rsidR="00000000" w:rsidDel="00000000" w:rsidP="00000000" w:rsidRDefault="00000000" w:rsidRPr="00000000" w14:paraId="00001189">
      <w:pPr>
        <w:widowControl w:val="0"/>
        <w:numPr>
          <w:ilvl w:val="2"/>
          <w:numId w:val="34"/>
        </w:numPr>
        <w:ind w:left="2160" w:hanging="360"/>
      </w:pPr>
      <w:r w:rsidDel="00000000" w:rsidR="00000000" w:rsidRPr="00000000">
        <w:rPr>
          <w:rtl w:val="0"/>
        </w:rPr>
        <w:t xml:space="preserve">Only ~3% had 1p/16q loss, and only 5.5% had 1q gain. Lower than previously reported.</w:t>
      </w:r>
      <w:r w:rsidDel="00000000" w:rsidR="00000000" w:rsidRPr="00000000">
        <w:rPr>
          <w:rtl w:val="0"/>
        </w:rPr>
      </w:r>
    </w:p>
    <w:p w:rsidR="00000000" w:rsidDel="00000000" w:rsidP="00000000" w:rsidRDefault="00000000" w:rsidRPr="00000000" w14:paraId="0000118A">
      <w:pPr>
        <w:widowControl w:val="0"/>
        <w:numPr>
          <w:ilvl w:val="2"/>
          <w:numId w:val="34"/>
        </w:numPr>
        <w:ind w:left="2160" w:hanging="360"/>
      </w:pPr>
      <w:r w:rsidDel="00000000" w:rsidR="00000000" w:rsidRPr="00000000">
        <w:rPr>
          <w:rtl w:val="0"/>
        </w:rPr>
        <w:t xml:space="preserve">Around half will have 11p15 LOH or 11p15 loss of imprinting (less likely than LOH).</w:t>
      </w:r>
    </w:p>
    <w:p w:rsidR="00000000" w:rsidDel="00000000" w:rsidP="00000000" w:rsidRDefault="00000000" w:rsidRPr="00000000" w14:paraId="0000118B">
      <w:pPr>
        <w:numPr>
          <w:ilvl w:val="1"/>
          <w:numId w:val="34"/>
        </w:numPr>
        <w:ind w:left="1440" w:hanging="360"/>
      </w:pPr>
      <w:r w:rsidDel="00000000" w:rsidR="00000000" w:rsidRPr="00000000">
        <w:rPr>
          <w:rFonts w:ascii="Cardo" w:cs="Cardo" w:eastAsia="Cardo" w:hAnsi="Cardo"/>
          <w:rtl w:val="0"/>
        </w:rPr>
        <w:t xml:space="preserve">4y EFS / OS of 90→ 100%.</w:t>
      </w:r>
    </w:p>
    <w:p w:rsidR="00000000" w:rsidDel="00000000" w:rsidP="00000000" w:rsidRDefault="00000000" w:rsidRPr="00000000" w14:paraId="0000118C">
      <w:pPr>
        <w:numPr>
          <w:ilvl w:val="1"/>
          <w:numId w:val="34"/>
        </w:numPr>
        <w:ind w:left="1440" w:hanging="360"/>
      </w:pPr>
      <w:r w:rsidDel="00000000" w:rsidR="00000000" w:rsidRPr="00000000">
        <w:rPr>
          <w:rtl w:val="0"/>
        </w:rPr>
        <w:t xml:space="preserve">1q gain, 1p and 16q loss, and WT1 mutation not associated with relapse.</w:t>
      </w:r>
    </w:p>
    <w:p w:rsidR="00000000" w:rsidDel="00000000" w:rsidP="00000000" w:rsidRDefault="00000000" w:rsidRPr="00000000" w14:paraId="0000118D">
      <w:pPr>
        <w:numPr>
          <w:ilvl w:val="1"/>
          <w:numId w:val="34"/>
        </w:numPr>
        <w:ind w:left="1440" w:hanging="360"/>
      </w:pPr>
      <w:r w:rsidDel="00000000" w:rsidR="00000000" w:rsidRPr="00000000">
        <w:rPr>
          <w:rtl w:val="0"/>
        </w:rPr>
        <w:t xml:space="preserve">11p15 methylation associated with relapse: 20% relapse with LOH, 25% relapse with loss of imprinting.</w:t>
      </w:r>
    </w:p>
    <w:bookmarkStart w:colFirst="0" w:colLast="0" w:name="xvnedtuup0k9" w:id="222"/>
    <w:bookmarkEnd w:id="222"/>
    <w:p w:rsidR="00000000" w:rsidDel="00000000" w:rsidP="00000000" w:rsidRDefault="00000000" w:rsidRPr="00000000" w14:paraId="0000118E">
      <w:pPr>
        <w:numPr>
          <w:ilvl w:val="0"/>
          <w:numId w:val="34"/>
        </w:numPr>
        <w:ind w:left="720" w:hanging="360"/>
      </w:pPr>
      <w:r w:rsidDel="00000000" w:rsidR="00000000" w:rsidRPr="00000000">
        <w:rPr>
          <w:b w:val="1"/>
          <w:rtl w:val="0"/>
        </w:rPr>
        <w:t xml:space="preserve">Stage I/II standard risk </w:t>
      </w:r>
      <w:r w:rsidDel="00000000" w:rsidR="00000000" w:rsidRPr="00000000">
        <w:rPr>
          <w:rtl w:val="0"/>
        </w:rPr>
        <w:t xml:space="preserve">[</w:t>
      </w:r>
      <w:hyperlink r:id="rId956">
        <w:r w:rsidDel="00000000" w:rsidR="00000000" w:rsidRPr="00000000">
          <w:rPr>
            <w:rtl w:val="0"/>
          </w:rPr>
          <w:t xml:space="preserve">Dix ASCO Abstract '15</w:t>
        </w:r>
      </w:hyperlink>
      <w:r w:rsidDel="00000000" w:rsidR="00000000" w:rsidRPr="00000000">
        <w:rPr>
          <w:rtl w:val="0"/>
        </w:rPr>
        <w:t xml:space="preserve">]: </w:t>
      </w:r>
      <w:r w:rsidDel="00000000" w:rsidR="00000000" w:rsidRPr="00000000">
        <w:rPr>
          <w:b w:val="1"/>
          <w:rtl w:val="0"/>
        </w:rPr>
        <w:t xml:space="preserve">Augmentation of therapy for combined LOH 1p and 16q</w:t>
      </w:r>
      <w:r w:rsidDel="00000000" w:rsidR="00000000" w:rsidRPr="00000000">
        <w:rPr>
          <w:rtl w:val="0"/>
        </w:rPr>
        <w:t xml:space="preserve">.</w:t>
      </w:r>
    </w:p>
    <w:p w:rsidR="00000000" w:rsidDel="00000000" w:rsidP="00000000" w:rsidRDefault="00000000" w:rsidRPr="00000000" w14:paraId="0000118F">
      <w:pPr>
        <w:widowControl w:val="0"/>
        <w:ind w:left="720" w:firstLine="0"/>
        <w:rPr/>
      </w:pPr>
      <w:r w:rsidDel="00000000" w:rsidR="00000000" w:rsidRPr="00000000">
        <w:rPr>
          <w:rtl w:val="0"/>
        </w:rPr>
        <w:t xml:space="preserve">Radiation may be omitted for Stage I/II with LOH if Doxorubicin is added (DD4A).</w:t>
      </w:r>
    </w:p>
    <w:p w:rsidR="00000000" w:rsidDel="00000000" w:rsidP="00000000" w:rsidRDefault="00000000" w:rsidRPr="00000000" w14:paraId="00001190">
      <w:pPr>
        <w:widowControl w:val="0"/>
        <w:ind w:left="720" w:firstLine="0"/>
        <w:rPr>
          <w:i w:val="1"/>
        </w:rPr>
      </w:pPr>
      <w:r w:rsidDel="00000000" w:rsidR="00000000" w:rsidRPr="00000000">
        <w:rPr>
          <w:rtl w:val="0"/>
        </w:rPr>
        <w:t xml:space="preserve">Consider the addition of Regimen M to Stage III/IV with combined LOH. </w:t>
      </w:r>
      <w:r w:rsidDel="00000000" w:rsidR="00000000" w:rsidRPr="00000000">
        <w:rPr>
          <w:i w:val="1"/>
          <w:rtl w:val="0"/>
        </w:rPr>
        <w:t xml:space="preserve">These patients were enrolled on AREN 0533.</w:t>
      </w:r>
    </w:p>
    <w:p w:rsidR="00000000" w:rsidDel="00000000" w:rsidP="00000000" w:rsidRDefault="00000000" w:rsidRPr="00000000" w14:paraId="00001191">
      <w:pPr>
        <w:widowControl w:val="0"/>
        <w:numPr>
          <w:ilvl w:val="1"/>
          <w:numId w:val="34"/>
        </w:numPr>
        <w:ind w:left="1440" w:hanging="360"/>
      </w:pPr>
      <w:r w:rsidDel="00000000" w:rsidR="00000000" w:rsidRPr="00000000">
        <w:rPr>
          <w:rFonts w:ascii="Cardo" w:cs="Cardo" w:eastAsia="Cardo" w:hAnsi="Cardo"/>
          <w:rtl w:val="0"/>
        </w:rPr>
        <w:t xml:space="preserve">4y EFS for stage I/II 1p/16q LOH treated with EE4A (NWTS 5) / DD4A (AREN 0532) of 75→ 84%. </w:t>
      </w:r>
    </w:p>
    <w:p w:rsidR="00000000" w:rsidDel="00000000" w:rsidP="00000000" w:rsidRDefault="00000000" w:rsidRPr="00000000" w14:paraId="00001192">
      <w:pPr>
        <w:widowControl w:val="0"/>
        <w:numPr>
          <w:ilvl w:val="2"/>
          <w:numId w:val="34"/>
        </w:numPr>
        <w:ind w:left="2160" w:hanging="360"/>
      </w:pPr>
      <w:r w:rsidDel="00000000" w:rsidR="00000000" w:rsidRPr="00000000">
        <w:rPr>
          <w:rtl w:val="0"/>
        </w:rPr>
        <w:t xml:space="preserve">NWTS 5 treated stage I/II with EE4A. </w:t>
      </w:r>
      <w:r w:rsidDel="00000000" w:rsidR="00000000" w:rsidRPr="00000000">
        <w:rPr>
          <w:rFonts w:ascii="Cardo" w:cs="Cardo" w:eastAsia="Cardo" w:hAnsi="Cardo"/>
          <w:i w:val="1"/>
          <w:rtl w:val="0"/>
        </w:rPr>
        <w:t xml:space="preserve">4y EFS for ± 1p/16q LOH of 91→ 75%.</w:t>
      </w:r>
    </w:p>
    <w:p w:rsidR="00000000" w:rsidDel="00000000" w:rsidP="00000000" w:rsidRDefault="00000000" w:rsidRPr="00000000" w14:paraId="00001193">
      <w:pPr>
        <w:widowControl w:val="0"/>
        <w:numPr>
          <w:ilvl w:val="2"/>
          <w:numId w:val="34"/>
        </w:numPr>
        <w:ind w:left="2160" w:hanging="360"/>
      </w:pPr>
      <w:r w:rsidDel="00000000" w:rsidR="00000000" w:rsidRPr="00000000">
        <w:rPr>
          <w:rtl w:val="0"/>
        </w:rPr>
        <w:t xml:space="preserve">AREN0532/3 treated stage I/II with DD4A (n=35). </w:t>
      </w:r>
      <w:r w:rsidDel="00000000" w:rsidR="00000000" w:rsidRPr="00000000">
        <w:rPr>
          <w:i w:val="1"/>
          <w:rtl w:val="0"/>
        </w:rPr>
        <w:t xml:space="preserve">6 events observed, 9 expected.</w:t>
      </w:r>
    </w:p>
    <w:p w:rsidR="00000000" w:rsidDel="00000000" w:rsidP="00000000" w:rsidRDefault="00000000" w:rsidRPr="00000000" w14:paraId="00001194">
      <w:pPr>
        <w:widowControl w:val="0"/>
        <w:numPr>
          <w:ilvl w:val="1"/>
          <w:numId w:val="34"/>
        </w:numPr>
        <w:ind w:left="1440" w:hanging="360"/>
      </w:pPr>
      <w:r w:rsidDel="00000000" w:rsidR="00000000" w:rsidRPr="00000000">
        <w:rPr>
          <w:rFonts w:ascii="Cardo" w:cs="Cardo" w:eastAsia="Cardo" w:hAnsi="Cardo"/>
          <w:rtl w:val="0"/>
        </w:rPr>
        <w:t xml:space="preserve">4y EFS for stage III/IV 1p/16q LOH treated with DD4A (NWTS 5) / Regimen M (AREN 0533) of 66→ 92%. </w:t>
      </w:r>
      <w:r w:rsidDel="00000000" w:rsidR="00000000" w:rsidRPr="00000000">
        <w:rPr>
          <w:rtl w:val="0"/>
        </w:rPr>
      </w:r>
    </w:p>
    <w:p w:rsidR="00000000" w:rsidDel="00000000" w:rsidP="00000000" w:rsidRDefault="00000000" w:rsidRPr="00000000" w14:paraId="00001195">
      <w:pPr>
        <w:widowControl w:val="0"/>
        <w:numPr>
          <w:ilvl w:val="2"/>
          <w:numId w:val="34"/>
        </w:numPr>
        <w:ind w:left="2160" w:hanging="360"/>
      </w:pPr>
      <w:r w:rsidDel="00000000" w:rsidR="00000000" w:rsidRPr="00000000">
        <w:rPr>
          <w:rtl w:val="0"/>
        </w:rPr>
        <w:t xml:space="preserve">NWTS treated stage III/IV with DD4A and RT. </w:t>
      </w:r>
      <w:r w:rsidDel="00000000" w:rsidR="00000000" w:rsidRPr="00000000">
        <w:rPr>
          <w:rFonts w:ascii="Cardo" w:cs="Cardo" w:eastAsia="Cardo" w:hAnsi="Cardo"/>
          <w:i w:val="1"/>
          <w:rtl w:val="0"/>
        </w:rPr>
        <w:t xml:space="preserve">4y EFS for ± 1p/q6q LOH of 83→ 66%.</w:t>
      </w:r>
    </w:p>
    <w:p w:rsidR="00000000" w:rsidDel="00000000" w:rsidP="00000000" w:rsidRDefault="00000000" w:rsidRPr="00000000" w14:paraId="00001196">
      <w:pPr>
        <w:widowControl w:val="0"/>
        <w:numPr>
          <w:ilvl w:val="2"/>
          <w:numId w:val="34"/>
        </w:numPr>
        <w:ind w:left="2160" w:hanging="360"/>
      </w:pPr>
      <w:r w:rsidDel="00000000" w:rsidR="00000000" w:rsidRPr="00000000">
        <w:rPr>
          <w:rtl w:val="0"/>
        </w:rPr>
        <w:t xml:space="preserve">AREN0532/3 treated stage III/IV with Regimen M and RT (n=52). </w:t>
      </w:r>
      <w:r w:rsidDel="00000000" w:rsidR="00000000" w:rsidRPr="00000000">
        <w:rPr>
          <w:i w:val="1"/>
          <w:rtl w:val="0"/>
        </w:rPr>
        <w:t xml:space="preserve">4 events observed, 18 expected.</w:t>
      </w:r>
    </w:p>
    <w:p w:rsidR="00000000" w:rsidDel="00000000" w:rsidP="00000000" w:rsidRDefault="00000000" w:rsidRPr="00000000" w14:paraId="00001197">
      <w:pPr>
        <w:widowControl w:val="0"/>
        <w:numPr>
          <w:ilvl w:val="2"/>
          <w:numId w:val="34"/>
        </w:numPr>
        <w:ind w:left="2160" w:hanging="360"/>
        <w:rPr/>
      </w:pPr>
      <w:r w:rsidDel="00000000" w:rsidR="00000000" w:rsidRPr="00000000">
        <w:rPr>
          <w:rtl w:val="0"/>
        </w:rPr>
        <w:t xml:space="preserve">G3+ heme toxicity seen with Regimen M in 60% of patients.</w:t>
      </w:r>
    </w:p>
    <w:bookmarkStart w:colFirst="0" w:colLast="0" w:name="regnfk23yorv" w:id="223"/>
    <w:bookmarkEnd w:id="223"/>
    <w:p w:rsidR="00000000" w:rsidDel="00000000" w:rsidP="00000000" w:rsidRDefault="00000000" w:rsidRPr="00000000" w14:paraId="00001198">
      <w:pPr>
        <w:numPr>
          <w:ilvl w:val="0"/>
          <w:numId w:val="34"/>
        </w:numPr>
        <w:ind w:left="720" w:hanging="360"/>
      </w:pPr>
      <w:r w:rsidDel="00000000" w:rsidR="00000000" w:rsidRPr="00000000">
        <w:rPr>
          <w:b w:val="1"/>
          <w:rtl w:val="0"/>
        </w:rPr>
        <w:t xml:space="preserve">Stage III standard risk </w:t>
      </w:r>
      <w:r w:rsidDel="00000000" w:rsidR="00000000" w:rsidRPr="00000000">
        <w:rPr>
          <w:rtl w:val="0"/>
        </w:rPr>
        <w:t xml:space="preserve">[</w:t>
      </w:r>
      <w:hyperlink r:id="rId957">
        <w:r w:rsidDel="00000000" w:rsidR="00000000" w:rsidRPr="00000000">
          <w:rPr>
            <w:rtl w:val="0"/>
          </w:rPr>
          <w:t xml:space="preserve">Fernandez JCO '18]</w:t>
        </w:r>
      </w:hyperlink>
      <w:r w:rsidDel="00000000" w:rsidR="00000000" w:rsidRPr="00000000">
        <w:rPr>
          <w:rtl w:val="0"/>
        </w:rPr>
        <w:t xml:space="preserve">: </w:t>
      </w:r>
      <w:r w:rsidDel="00000000" w:rsidR="00000000" w:rsidRPr="00000000">
        <w:rPr>
          <w:b w:val="1"/>
          <w:rtl w:val="0"/>
        </w:rPr>
        <w:t xml:space="preserve">No combined 1/16q LOH</w:t>
      </w:r>
      <w:r w:rsidDel="00000000" w:rsidR="00000000" w:rsidRPr="00000000">
        <w:rPr>
          <w:rtl w:val="0"/>
        </w:rPr>
        <w:t xml:space="preserve">:</w:t>
      </w:r>
      <w:r w:rsidDel="00000000" w:rsidR="00000000" w:rsidRPr="00000000">
        <w:rPr>
          <w:rFonts w:ascii="Cardo" w:cs="Cardo" w:eastAsia="Cardo" w:hAnsi="Cardo"/>
          <w:b w:val="1"/>
          <w:rtl w:val="0"/>
        </w:rPr>
        <w:t xml:space="preserve"> Surgery→ DD4A + XRT</w:t>
      </w:r>
      <w:r w:rsidDel="00000000" w:rsidR="00000000" w:rsidRPr="00000000">
        <w:rPr>
          <w:rtl w:val="0"/>
        </w:rPr>
        <w:t xml:space="preserve">.</w:t>
        <w:br w:type="textWrapping"/>
        <w:t xml:space="preserve">LOH of 1p or 16q is required lymph node positivity to impact EFS for stage III disease treated with DD4A chemotherapy. This is in contrast to stage I-II disease, where LOH of 1p or 16q impacts EFS in the setting of EE4A chemotherapy. </w:t>
      </w:r>
      <w:hyperlink w:anchor="oy2gclb1b99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99">
      <w:pPr>
        <w:ind w:left="720" w:firstLine="0"/>
        <w:rPr/>
      </w:pPr>
      <w:r w:rsidDel="00000000" w:rsidR="00000000" w:rsidRPr="00000000">
        <w:rPr>
          <w:rtl w:val="0"/>
        </w:rPr>
        <w:t xml:space="preserve">Consider the addition of Regimen M to Stage III/IV with lymph node positive disease and isolated LOH.</w:t>
      </w:r>
    </w:p>
    <w:p w:rsidR="00000000" w:rsidDel="00000000" w:rsidP="00000000" w:rsidRDefault="00000000" w:rsidRPr="00000000" w14:paraId="0000119A">
      <w:pPr>
        <w:numPr>
          <w:ilvl w:val="1"/>
          <w:numId w:val="34"/>
        </w:numPr>
        <w:ind w:left="1440" w:hanging="360"/>
      </w:pPr>
      <w:r w:rsidDel="00000000" w:rsidR="00000000" w:rsidRPr="00000000">
        <w:rPr>
          <w:rtl w:val="0"/>
        </w:rPr>
        <w:t xml:space="preserve">588 pts. 2006-2013. MFU 5y.</w:t>
      </w:r>
    </w:p>
    <w:p w:rsidR="00000000" w:rsidDel="00000000" w:rsidP="00000000" w:rsidRDefault="00000000" w:rsidRPr="00000000" w14:paraId="0000119B">
      <w:pPr>
        <w:numPr>
          <w:ilvl w:val="1"/>
          <w:numId w:val="34"/>
        </w:numPr>
        <w:ind w:left="1440" w:hanging="360"/>
      </w:pPr>
      <w:r w:rsidDel="00000000" w:rsidR="00000000" w:rsidRPr="00000000">
        <w:rPr>
          <w:rFonts w:ascii="Cardo" w:cs="Cardo" w:eastAsia="Cardo" w:hAnsi="Cardo"/>
          <w:rtl w:val="0"/>
        </w:rPr>
        <w:t xml:space="preserve">4y EFS / OS of 88→ 97%. </w:t>
      </w:r>
    </w:p>
    <w:p w:rsidR="00000000" w:rsidDel="00000000" w:rsidP="00000000" w:rsidRDefault="00000000" w:rsidRPr="00000000" w14:paraId="0000119C">
      <w:pPr>
        <w:numPr>
          <w:ilvl w:val="1"/>
          <w:numId w:val="34"/>
        </w:numPr>
        <w:ind w:left="1440" w:hanging="360"/>
      </w:pPr>
      <w:r w:rsidDel="00000000" w:rsidR="00000000" w:rsidRPr="00000000">
        <w:rPr>
          <w:rtl w:val="0"/>
        </w:rPr>
        <w:t xml:space="preserve">4y EFS for patients with positive lymph nodes and LOH 1p </w:t>
      </w:r>
      <w:r w:rsidDel="00000000" w:rsidR="00000000" w:rsidRPr="00000000">
        <w:rPr>
          <w:i w:val="1"/>
          <w:rtl w:val="0"/>
        </w:rPr>
        <w:t xml:space="preserve">or</w:t>
      </w:r>
      <w:r w:rsidDel="00000000" w:rsidR="00000000" w:rsidRPr="00000000">
        <w:rPr>
          <w:rtl w:val="0"/>
        </w:rPr>
        <w:t xml:space="preserve"> 16q of 74%.</w:t>
      </w:r>
    </w:p>
    <w:p w:rsidR="00000000" w:rsidDel="00000000" w:rsidP="00000000" w:rsidRDefault="00000000" w:rsidRPr="00000000" w14:paraId="0000119D">
      <w:pPr>
        <w:numPr>
          <w:ilvl w:val="1"/>
          <w:numId w:val="34"/>
        </w:numPr>
        <w:ind w:left="1440" w:hanging="360"/>
      </w:pPr>
      <w:r w:rsidDel="00000000" w:rsidR="00000000" w:rsidRPr="00000000">
        <w:rPr>
          <w:rtl w:val="0"/>
        </w:rPr>
        <w:t xml:space="preserve">58 of 66 relapses occurred in the first 2y with 36 pulmonary mets. 18 patients died, 14 secondary to disease.</w:t>
      </w:r>
    </w:p>
    <w:p w:rsidR="00000000" w:rsidDel="00000000" w:rsidP="00000000" w:rsidRDefault="00000000" w:rsidRPr="00000000" w14:paraId="0000119E">
      <w:pPr>
        <w:rPr/>
      </w:pPr>
      <w:r w:rsidDel="00000000" w:rsidR="00000000" w:rsidRPr="00000000">
        <w:rPr>
          <w:rtl w:val="0"/>
        </w:rPr>
      </w:r>
    </w:p>
    <w:tbl>
      <w:tblPr>
        <w:tblStyle w:val="Table5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9F">
            <w:pPr>
              <w:widowControl w:val="0"/>
              <w:rPr>
                <w:b w:val="1"/>
              </w:rPr>
            </w:pPr>
            <w:r w:rsidDel="00000000" w:rsidR="00000000" w:rsidRPr="00000000">
              <w:rPr>
                <w:b w:val="1"/>
                <w:rtl w:val="0"/>
              </w:rPr>
              <w:t xml:space="preserve">AREN 0533: Standard / Higher Risk </w:t>
            </w:r>
          </w:p>
          <w:p w:rsidR="00000000" w:rsidDel="00000000" w:rsidP="00000000" w:rsidRDefault="00000000" w:rsidRPr="00000000" w14:paraId="000011A0">
            <w:pPr>
              <w:rPr>
                <w:b w:val="1"/>
              </w:rPr>
            </w:pPr>
            <w:r w:rsidDel="00000000" w:rsidR="00000000" w:rsidRPr="00000000">
              <w:rPr>
                <w:rtl w:val="0"/>
              </w:rPr>
              <w:t xml:space="preserve">Modern Protocol Overview (Slide 22) [</w:t>
            </w:r>
            <w:hyperlink r:id="rId958">
              <w:r w:rsidDel="00000000" w:rsidR="00000000" w:rsidRPr="00000000">
                <w:rPr>
                  <w:rtl w:val="0"/>
                </w:rPr>
                <w:t xml:space="preserve">Murphy Powerpoint '12</w:t>
              </w:r>
            </w:hyperlink>
            <w:r w:rsidDel="00000000" w:rsidR="00000000" w:rsidRPr="00000000">
              <w:rPr>
                <w:rtl w:val="0"/>
              </w:rPr>
              <w:t xml:space="preserve">], (Slides 58-61) [</w:t>
            </w:r>
            <w:hyperlink r:id="rId959">
              <w:r w:rsidDel="00000000" w:rsidR="00000000" w:rsidRPr="00000000">
                <w:rPr>
                  <w:rtl w:val="0"/>
                </w:rPr>
                <w:t xml:space="preserve">Kalapurakal Powerpoint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A1">
            <w:pPr>
              <w:numPr>
                <w:ilvl w:val="0"/>
                <w:numId w:val="142"/>
              </w:numPr>
              <w:ind w:left="720" w:hanging="360"/>
            </w:pPr>
            <w:r w:rsidDel="00000000" w:rsidR="00000000" w:rsidRPr="00000000">
              <w:rPr>
                <w:rtl w:val="0"/>
              </w:rPr>
              <w:t xml:space="preserve">TBL</w:t>
            </w:r>
            <w:r w:rsidDel="00000000" w:rsidR="00000000" w:rsidRPr="00000000">
              <w:rPr>
                <w:b w:val="1"/>
                <w:rtl w:val="0"/>
              </w:rPr>
              <w:t xml:space="preserve"> </w:t>
            </w:r>
            <w:hyperlink r:id="rId960">
              <w:r w:rsidDel="00000000" w:rsidR="00000000" w:rsidRPr="00000000">
                <w:rPr>
                  <w:vertAlign w:val="superscript"/>
                  <w:rtl w:val="0"/>
                </w:rPr>
                <w:t xml:space="preserve">QS</w:t>
              </w:r>
            </w:hyperlink>
            <w:r w:rsidDel="00000000" w:rsidR="00000000" w:rsidRPr="00000000">
              <w:rPr>
                <w:rtl w:val="0"/>
              </w:rPr>
              <w:t xml:space="preserve">: Omission of low-dose WLI in children with favorable Wilms resulted in a 10% detriment in EFS when compared to their counterparts with unfavorable and/or refractory disease receiving WLI. </w:t>
            </w:r>
          </w:p>
          <w:p w:rsidR="00000000" w:rsidDel="00000000" w:rsidP="00000000" w:rsidRDefault="00000000" w:rsidRPr="00000000" w14:paraId="000011A2">
            <w:pPr>
              <w:numPr>
                <w:ilvl w:val="0"/>
                <w:numId w:val="142"/>
              </w:numPr>
              <w:ind w:left="720" w:hanging="360"/>
            </w:pPr>
            <w:r w:rsidDel="00000000" w:rsidR="00000000" w:rsidRPr="00000000">
              <w:rPr>
                <w:rtl w:val="0"/>
              </w:rPr>
              <w:t xml:space="preserve">Although patients without LOH and RCR at 6w have a 10% EFS detriment as compared to PR who received WLI and were escalated to Regimen M (Cyclophosphamide and Etoposide), perhaps additional chemo to DD4A (3 agent) such as cyclophosphamide is a more reasonable solution in order to avoid WLI as opposed to DD4A alone.</w:t>
            </w:r>
          </w:p>
        </w:tc>
      </w:tr>
    </w:tbl>
    <w:p w:rsidR="00000000" w:rsidDel="00000000" w:rsidP="00000000" w:rsidRDefault="00000000" w:rsidRPr="00000000" w14:paraId="000011A3">
      <w:pPr>
        <w:rPr/>
      </w:pPr>
      <w:r w:rsidDel="00000000" w:rsidR="00000000" w:rsidRPr="00000000">
        <w:rPr>
          <w:rtl w:val="0"/>
        </w:rPr>
      </w:r>
    </w:p>
    <w:bookmarkStart w:colFirst="0" w:colLast="0" w:name="pa3pt576pi81" w:id="224"/>
    <w:bookmarkEnd w:id="224"/>
    <w:p w:rsidR="00000000" w:rsidDel="00000000" w:rsidP="00000000" w:rsidRDefault="00000000" w:rsidRPr="00000000" w14:paraId="000011A4">
      <w:pPr>
        <w:rPr/>
      </w:pPr>
      <w:r w:rsidDel="00000000" w:rsidR="00000000" w:rsidRPr="00000000">
        <w:rPr>
          <w:b w:val="1"/>
          <w:rtl w:val="0"/>
        </w:rPr>
        <w:t xml:space="preserve">AREN 0533</w:t>
      </w:r>
      <w:r w:rsidDel="00000000" w:rsidR="00000000" w:rsidRPr="00000000">
        <w:rPr>
          <w:rtl w:val="0"/>
        </w:rPr>
        <w:t xml:space="preserve">: </w:t>
      </w:r>
      <w:r w:rsidDel="00000000" w:rsidR="00000000" w:rsidRPr="00000000">
        <w:rPr>
          <w:b w:val="1"/>
          <w:rtl w:val="0"/>
        </w:rPr>
        <w:t xml:space="preserve">Stage III-IV FH ± lung disease</w:t>
      </w:r>
      <w:r w:rsidDel="00000000" w:rsidR="00000000" w:rsidRPr="00000000">
        <w:rPr>
          <w:rtl w:val="0"/>
        </w:rPr>
      </w:r>
    </w:p>
    <w:p w:rsidR="00000000" w:rsidDel="00000000" w:rsidP="00000000" w:rsidRDefault="00000000" w:rsidRPr="00000000" w14:paraId="000011A5">
      <w:pPr>
        <w:rPr/>
      </w:pPr>
      <w:r w:rsidDel="00000000" w:rsidR="00000000" w:rsidRPr="00000000">
        <w:rPr>
          <w:rtl w:val="0"/>
        </w:rPr>
        <w:t xml:space="preserve">Modern Protocol Overview (Slide 22) [</w:t>
      </w:r>
      <w:hyperlink r:id="rId961">
        <w:r w:rsidDel="00000000" w:rsidR="00000000" w:rsidRPr="00000000">
          <w:rPr>
            <w:rtl w:val="0"/>
          </w:rPr>
          <w:t xml:space="preserve">Murphy '12</w:t>
        </w:r>
      </w:hyperlink>
      <w:r w:rsidDel="00000000" w:rsidR="00000000" w:rsidRPr="00000000">
        <w:rPr>
          <w:rtl w:val="0"/>
        </w:rPr>
        <w:t xml:space="preserve">], (Slides 58-60) [</w:t>
      </w:r>
      <w:hyperlink r:id="rId962">
        <w:r w:rsidDel="00000000" w:rsidR="00000000" w:rsidRPr="00000000">
          <w:rPr>
            <w:rtl w:val="0"/>
          </w:rPr>
          <w:t xml:space="preserve">Kalapurakal Powerpoint</w:t>
        </w:r>
      </w:hyperlink>
      <w:r w:rsidDel="00000000" w:rsidR="00000000" w:rsidRPr="00000000">
        <w:rPr>
          <w:rtl w:val="0"/>
        </w:rPr>
        <w:t xml:space="preserve">]. Return to [</w:t>
      </w:r>
      <w:hyperlink w:anchor="_5x6xrltdu1w1">
        <w:r w:rsidDel="00000000" w:rsidR="00000000" w:rsidRPr="00000000">
          <w:rPr>
            <w:rtl w:val="0"/>
          </w:rPr>
          <w:t xml:space="preserve">Modern Protocols</w:t>
        </w:r>
      </w:hyperlink>
      <w:r w:rsidDel="00000000" w:rsidR="00000000" w:rsidRPr="00000000">
        <w:rPr>
          <w:rtl w:val="0"/>
        </w:rPr>
        <w:t xml:space="preserve">].</w:t>
      </w:r>
    </w:p>
    <w:p w:rsidR="00000000" w:rsidDel="00000000" w:rsidP="00000000" w:rsidRDefault="00000000" w:rsidRPr="00000000" w14:paraId="000011A6">
      <w:pPr>
        <w:numPr>
          <w:ilvl w:val="0"/>
          <w:numId w:val="133"/>
        </w:numPr>
        <w:ind w:left="720" w:hanging="360"/>
      </w:pPr>
      <w:r w:rsidDel="00000000" w:rsidR="00000000" w:rsidRPr="00000000">
        <w:rPr>
          <w:b w:val="1"/>
          <w:rtl w:val="0"/>
        </w:rPr>
        <w:t xml:space="preserve">Simplified arms</w:t>
      </w:r>
      <w:r w:rsidDel="00000000" w:rsidR="00000000" w:rsidRPr="00000000">
        <w:rPr>
          <w:rtl w:val="0"/>
        </w:rPr>
        <w:t xml:space="preserve">: </w:t>
      </w:r>
    </w:p>
    <w:p w:rsidR="00000000" w:rsidDel="00000000" w:rsidP="00000000" w:rsidRDefault="00000000" w:rsidRPr="00000000" w14:paraId="000011A7">
      <w:pPr>
        <w:numPr>
          <w:ilvl w:val="1"/>
          <w:numId w:val="133"/>
        </w:numPr>
        <w:ind w:left="1440" w:hanging="360"/>
      </w:pPr>
      <w:r w:rsidDel="00000000" w:rsidR="00000000" w:rsidRPr="00000000">
        <w:rPr>
          <w:b w:val="1"/>
          <w:rtl w:val="0"/>
        </w:rPr>
        <w:t xml:space="preserve">Lung disease</w:t>
      </w:r>
      <w:r w:rsidDel="00000000" w:rsidR="00000000" w:rsidRPr="00000000">
        <w:rPr>
          <w:rtl w:val="0"/>
        </w:rPr>
        <w:t xml:space="preserve">: </w:t>
      </w:r>
      <w:r w:rsidDel="00000000" w:rsidR="00000000" w:rsidRPr="00000000">
        <w:rPr>
          <w:b w:val="1"/>
          <w:rtl w:val="0"/>
        </w:rPr>
        <w:t xml:space="preserve">Not all get WLI! </w:t>
      </w:r>
      <w:r w:rsidDel="00000000" w:rsidR="00000000" w:rsidRPr="00000000">
        <w:rPr>
          <w:rtl w:val="0"/>
        </w:rPr>
        <w:t xml:space="preserve">Biopsy or resection of lung nodules required at initial Dx and/or at 6w of chemo.  </w:t>
      </w:r>
    </w:p>
    <w:p w:rsidR="00000000" w:rsidDel="00000000" w:rsidP="00000000" w:rsidRDefault="00000000" w:rsidRPr="00000000" w14:paraId="000011A8">
      <w:pPr>
        <w:numPr>
          <w:ilvl w:val="2"/>
          <w:numId w:val="133"/>
        </w:numPr>
        <w:ind w:left="2160" w:hanging="360"/>
      </w:pPr>
      <w:r w:rsidDel="00000000" w:rsidR="00000000" w:rsidRPr="00000000">
        <w:rPr>
          <w:rFonts w:ascii="Cardo" w:cs="Cardo" w:eastAsia="Cardo" w:hAnsi="Cardo"/>
          <w:b w:val="1"/>
          <w:rtl w:val="0"/>
        </w:rPr>
        <w:t xml:space="preserve">If CR after 6w of DD4A→ continue DD4A</w:t>
      </w:r>
      <w:r w:rsidDel="00000000" w:rsidR="00000000" w:rsidRPr="00000000">
        <w:rPr>
          <w:rtl w:val="0"/>
        </w:rPr>
        <w:t xml:space="preserve">. </w:t>
      </w:r>
    </w:p>
    <w:p w:rsidR="00000000" w:rsidDel="00000000" w:rsidP="00000000" w:rsidRDefault="00000000" w:rsidRPr="00000000" w14:paraId="000011A9">
      <w:pPr>
        <w:numPr>
          <w:ilvl w:val="2"/>
          <w:numId w:val="133"/>
        </w:numPr>
        <w:ind w:left="2160" w:hanging="360"/>
      </w:pPr>
      <w:r w:rsidDel="00000000" w:rsidR="00000000" w:rsidRPr="00000000">
        <w:rPr>
          <w:rFonts w:ascii="Cardo" w:cs="Cardo" w:eastAsia="Cardo" w:hAnsi="Cardo"/>
          <w:b w:val="1"/>
          <w:rtl w:val="0"/>
        </w:rPr>
        <w:t xml:space="preserve">If PR/SD or LOH 1p/16q→ WLI and Regimen M</w:t>
      </w:r>
      <w:r w:rsidDel="00000000" w:rsidR="00000000" w:rsidRPr="00000000">
        <w:rPr>
          <w:rtl w:val="0"/>
        </w:rPr>
        <w:t xml:space="preserve">. </w:t>
      </w:r>
    </w:p>
    <w:p w:rsidR="00000000" w:rsidDel="00000000" w:rsidP="00000000" w:rsidRDefault="00000000" w:rsidRPr="00000000" w14:paraId="000011AA">
      <w:pPr>
        <w:numPr>
          <w:ilvl w:val="1"/>
          <w:numId w:val="133"/>
        </w:numPr>
        <w:ind w:left="1440" w:hanging="360"/>
      </w:pPr>
      <w:r w:rsidDel="00000000" w:rsidR="00000000" w:rsidRPr="00000000">
        <w:rPr>
          <w:rtl w:val="0"/>
        </w:rPr>
        <w:t xml:space="preserve">No lung disease: Stage IV or LOH get Regimen M.</w:t>
      </w:r>
    </w:p>
    <w:bookmarkStart w:colFirst="0" w:colLast="0" w:name="f0eetellotn0" w:id="225"/>
    <w:bookmarkEnd w:id="225"/>
    <w:p w:rsidR="00000000" w:rsidDel="00000000" w:rsidP="00000000" w:rsidRDefault="00000000" w:rsidRPr="00000000" w14:paraId="000011AB">
      <w:pPr>
        <w:numPr>
          <w:ilvl w:val="0"/>
          <w:numId w:val="133"/>
        </w:numPr>
        <w:ind w:left="720" w:hanging="360"/>
      </w:pPr>
      <w:r w:rsidDel="00000000" w:rsidR="00000000" w:rsidRPr="00000000">
        <w:rPr>
          <w:b w:val="1"/>
          <w:rtl w:val="0"/>
        </w:rPr>
        <w:t xml:space="preserve">Stage IV FH with lung mets </w:t>
      </w:r>
      <w:r w:rsidDel="00000000" w:rsidR="00000000" w:rsidRPr="00000000">
        <w:rPr>
          <w:rtl w:val="0"/>
        </w:rPr>
        <w:t xml:space="preserve">[</w:t>
      </w:r>
      <w:hyperlink r:id="rId963">
        <w:r w:rsidDel="00000000" w:rsidR="00000000" w:rsidRPr="00000000">
          <w:rPr>
            <w:rtl w:val="0"/>
          </w:rPr>
          <w:t xml:space="preserve">Dix JCO '18]</w:t>
        </w:r>
      </w:hyperlink>
      <w:r w:rsidDel="00000000" w:rsidR="00000000" w:rsidRPr="00000000">
        <w:rPr>
          <w:rtl w:val="0"/>
        </w:rPr>
        <w:t xml:space="preserve">: Can we defer whole lung irradiation in rapid CR?</w:t>
        <w:br w:type="textWrapping"/>
        <w:t xml:space="preserve">Best outcomes yet for patients with lung nodules! </w:t>
      </w:r>
    </w:p>
    <w:p w:rsidR="00000000" w:rsidDel="00000000" w:rsidP="00000000" w:rsidRDefault="00000000" w:rsidRPr="00000000" w14:paraId="000011AC">
      <w:pPr>
        <w:ind w:left="720" w:firstLine="0"/>
        <w:rPr/>
      </w:pPr>
      <w:r w:rsidDel="00000000" w:rsidR="00000000" w:rsidRPr="00000000">
        <w:rPr>
          <w:rtl w:val="0"/>
        </w:rPr>
        <w:t xml:space="preserve">TBL</w:t>
      </w:r>
      <w:r w:rsidDel="00000000" w:rsidR="00000000" w:rsidRPr="00000000">
        <w:rPr>
          <w:b w:val="1"/>
          <w:rtl w:val="0"/>
        </w:rPr>
        <w:t xml:space="preserve"> </w:t>
      </w:r>
      <w:hyperlink r:id="rId964">
        <w:r w:rsidDel="00000000" w:rsidR="00000000" w:rsidRPr="00000000">
          <w:rPr>
            <w:vertAlign w:val="superscript"/>
            <w:rtl w:val="0"/>
          </w:rPr>
          <w:t xml:space="preserve">QS</w:t>
        </w:r>
      </w:hyperlink>
      <w:r w:rsidDel="00000000" w:rsidR="00000000" w:rsidRPr="00000000">
        <w:rPr>
          <w:rtl w:val="0"/>
        </w:rPr>
        <w:t xml:space="preserve">: Omission of low-dose WLI in children with favorable Wilms resulted in a 10% detriment in EFS when compared to their counterparts with unfavorable and/or refractory disease receiving WLI. </w:t>
      </w:r>
    </w:p>
    <w:p w:rsidR="00000000" w:rsidDel="00000000" w:rsidP="00000000" w:rsidRDefault="00000000" w:rsidRPr="00000000" w14:paraId="000011AD">
      <w:pPr>
        <w:ind w:left="720" w:firstLine="0"/>
        <w:rPr/>
      </w:pPr>
      <w:r w:rsidDel="00000000" w:rsidR="00000000" w:rsidRPr="00000000">
        <w:rPr>
          <w:rtl w:val="0"/>
        </w:rPr>
        <w:t xml:space="preserve">Our take: Although patients without LOH and RCR at 6w have a 10% EFS detriment as compared to PR who received WLI and Regimen M, perhaps additional chemo to DD4A in the CR subgroup is a more reasonable solution to avoid WLI.</w:t>
      </w:r>
    </w:p>
    <w:p w:rsidR="00000000" w:rsidDel="00000000" w:rsidP="00000000" w:rsidRDefault="00000000" w:rsidRPr="00000000" w14:paraId="000011AE">
      <w:pPr>
        <w:numPr>
          <w:ilvl w:val="1"/>
          <w:numId w:val="133"/>
        </w:numPr>
        <w:ind w:left="1440" w:hanging="360"/>
      </w:pPr>
      <w:r w:rsidDel="00000000" w:rsidR="00000000" w:rsidRPr="00000000">
        <w:rPr>
          <w:rtl w:val="0"/>
        </w:rPr>
        <w:t xml:space="preserve">292 pts. Stage IV FH with lung mets. 133 RCR, 159 SIR. </w:t>
      </w:r>
      <w:r w:rsidDel="00000000" w:rsidR="00000000" w:rsidRPr="00000000">
        <w:rPr>
          <w:rtl w:val="0"/>
        </w:rPr>
      </w:r>
    </w:p>
    <w:p w:rsidR="00000000" w:rsidDel="00000000" w:rsidP="00000000" w:rsidRDefault="00000000" w:rsidRPr="00000000" w14:paraId="000011AF">
      <w:pPr>
        <w:numPr>
          <w:ilvl w:val="1"/>
          <w:numId w:val="133"/>
        </w:numPr>
        <w:ind w:left="1440" w:hanging="360"/>
      </w:pPr>
      <w:r w:rsidDel="00000000" w:rsidR="00000000" w:rsidRPr="00000000">
        <w:rPr>
          <w:rFonts w:ascii="Cardo" w:cs="Cardo" w:eastAsia="Cardo" w:hAnsi="Cardo"/>
          <w:rtl w:val="0"/>
        </w:rPr>
        <w:t xml:space="preserve">4y EFS / OS for CR of 80→ 96%. Expected/observed events of 15→ 20% (no RT). </w:t>
      </w:r>
      <w:r w:rsidDel="00000000" w:rsidR="00000000" w:rsidRPr="00000000">
        <w:rPr>
          <w:i w:val="1"/>
          <w:rtl w:val="0"/>
        </w:rPr>
        <w:t xml:space="preserve">More than expected without RT.</w:t>
      </w:r>
    </w:p>
    <w:p w:rsidR="00000000" w:rsidDel="00000000" w:rsidP="00000000" w:rsidRDefault="00000000" w:rsidRPr="00000000" w14:paraId="000011B0">
      <w:pPr>
        <w:numPr>
          <w:ilvl w:val="1"/>
          <w:numId w:val="133"/>
        </w:numPr>
        <w:ind w:left="1440" w:hanging="360"/>
      </w:pPr>
      <w:r w:rsidDel="00000000" w:rsidR="00000000" w:rsidRPr="00000000">
        <w:rPr>
          <w:rFonts w:ascii="Cardo" w:cs="Cardo" w:eastAsia="Cardo" w:hAnsi="Cardo"/>
          <w:rtl w:val="0"/>
        </w:rPr>
        <w:t xml:space="preserve">4y EFS / OS for PR (n=163, 58%) of 89→ 95%. Expected/observed events of 25→ 12% (RT).</w:t>
      </w:r>
    </w:p>
    <w:p w:rsidR="00000000" w:rsidDel="00000000" w:rsidP="00000000" w:rsidRDefault="00000000" w:rsidRPr="00000000" w14:paraId="000011B1">
      <w:pPr>
        <w:numPr>
          <w:ilvl w:val="1"/>
          <w:numId w:val="133"/>
        </w:numPr>
        <w:ind w:left="1440" w:hanging="360"/>
      </w:pPr>
      <w:r w:rsidDel="00000000" w:rsidR="00000000" w:rsidRPr="00000000">
        <w:rPr>
          <w:rFonts w:ascii="Cardo" w:cs="Cardo" w:eastAsia="Cardo" w:hAnsi="Cardo"/>
          <w:rtl w:val="0"/>
        </w:rPr>
        <w:t xml:space="preserve">4y EFS for NWTS5 / 0533 of 72→ 85%.</w:t>
      </w:r>
    </w:p>
    <w:p w:rsidR="00000000" w:rsidDel="00000000" w:rsidP="00000000" w:rsidRDefault="00000000" w:rsidRPr="00000000" w14:paraId="000011B2">
      <w:pPr>
        <w:numPr>
          <w:ilvl w:val="1"/>
          <w:numId w:val="133"/>
        </w:numPr>
        <w:ind w:left="1440" w:hanging="360"/>
      </w:pPr>
      <w:r w:rsidDel="00000000" w:rsidR="00000000" w:rsidRPr="00000000">
        <w:rPr>
          <w:rFonts w:ascii="Cardo" w:cs="Cardo" w:eastAsia="Cardo" w:hAnsi="Cardo"/>
          <w:rtl w:val="0"/>
        </w:rPr>
        <w:t xml:space="preserve">4y OS for NWTS5 / 0533 of 84→ 95%. </w:t>
      </w:r>
    </w:p>
    <w:p w:rsidR="00000000" w:rsidDel="00000000" w:rsidP="00000000" w:rsidRDefault="00000000" w:rsidRPr="00000000" w14:paraId="000011B3">
      <w:pPr>
        <w:widowControl w:val="0"/>
        <w:numPr>
          <w:ilvl w:val="1"/>
          <w:numId w:val="133"/>
        </w:numPr>
        <w:ind w:left="1440" w:hanging="360"/>
      </w:pPr>
      <w:r w:rsidDel="00000000" w:rsidR="00000000" w:rsidRPr="00000000">
        <w:rPr>
          <w:rtl w:val="0"/>
        </w:rPr>
        <w:t xml:space="preserve">G3+ heme toxicity seen with Regimen M in 60% of patients.</w:t>
      </w:r>
    </w:p>
    <w:bookmarkStart w:colFirst="0" w:colLast="0" w:name="3xavuaf2vkj7" w:id="226"/>
    <w:bookmarkEnd w:id="226"/>
    <w:p w:rsidR="00000000" w:rsidDel="00000000" w:rsidP="00000000" w:rsidRDefault="00000000" w:rsidRPr="00000000" w14:paraId="000011B4">
      <w:pPr>
        <w:numPr>
          <w:ilvl w:val="0"/>
          <w:numId w:val="133"/>
        </w:numPr>
        <w:ind w:left="720" w:hanging="360"/>
      </w:pPr>
      <w:r w:rsidDel="00000000" w:rsidR="00000000" w:rsidRPr="00000000">
        <w:rPr>
          <w:b w:val="1"/>
          <w:rtl w:val="0"/>
        </w:rPr>
        <w:t xml:space="preserve">Lung Mets </w:t>
      </w:r>
      <w:r w:rsidDel="00000000" w:rsidR="00000000" w:rsidRPr="00000000">
        <w:rPr>
          <w:rtl w:val="0"/>
        </w:rPr>
        <w:t xml:space="preserve">[</w:t>
      </w:r>
      <w:hyperlink r:id="rId965">
        <w:r w:rsidDel="00000000" w:rsidR="00000000" w:rsidRPr="00000000">
          <w:rPr>
            <w:rtl w:val="0"/>
          </w:rPr>
          <w:t xml:space="preserve">Ehrlich JPS '06</w:t>
        </w:r>
      </w:hyperlink>
      <w:r w:rsidDel="00000000" w:rsidR="00000000" w:rsidRPr="00000000">
        <w:rPr>
          <w:rtl w:val="0"/>
        </w:rPr>
        <w:t xml:space="preserve">]: 252 pts (10%) with lung mets.</w:t>
      </w:r>
    </w:p>
    <w:p w:rsidR="00000000" w:rsidDel="00000000" w:rsidP="00000000" w:rsidRDefault="00000000" w:rsidRPr="00000000" w14:paraId="000011B5">
      <w:pPr>
        <w:ind w:left="720" w:firstLine="0"/>
        <w:rPr/>
      </w:pPr>
      <w:r w:rsidDel="00000000" w:rsidR="00000000" w:rsidRPr="00000000">
        <w:rPr>
          <w:rtl w:val="0"/>
        </w:rPr>
        <w:t xml:space="preserve">Generally speaking, around 40% of the healthy pediatric population may have incidental nodules on scans </w:t>
      </w:r>
      <w:hyperlink r:id="rId966">
        <w:r w:rsidDel="00000000" w:rsidR="00000000" w:rsidRPr="00000000">
          <w:rPr>
            <w:rtl w:val="0"/>
          </w:rPr>
          <w:t xml:space="preserve">[1</w:t>
        </w:r>
      </w:hyperlink>
      <w:r w:rsidDel="00000000" w:rsidR="00000000" w:rsidRPr="00000000">
        <w:rPr>
          <w:rtl w:val="0"/>
        </w:rPr>
        <w:t xml:space="preserve">,</w:t>
      </w:r>
      <w:hyperlink r:id="rId967">
        <w:r w:rsidDel="00000000" w:rsidR="00000000" w:rsidRPr="00000000">
          <w:rPr>
            <w:rtl w:val="0"/>
          </w:rPr>
          <w:t xml:space="preserve">2</w:t>
        </w:r>
      </w:hyperlink>
      <w:r w:rsidDel="00000000" w:rsidR="00000000" w:rsidRPr="00000000">
        <w:rPr>
          <w:rtl w:val="0"/>
        </w:rPr>
        <w:t xml:space="preserve">]. This is why a biopsy is mandated at initial diagnosis and/or at six weeks of chemotherapy. </w:t>
      </w:r>
      <w:r w:rsidDel="00000000" w:rsidR="00000000" w:rsidRPr="00000000">
        <w:rPr>
          <w:rtl w:val="0"/>
        </w:rPr>
      </w:r>
    </w:p>
    <w:p w:rsidR="00000000" w:rsidDel="00000000" w:rsidP="00000000" w:rsidRDefault="00000000" w:rsidRPr="00000000" w14:paraId="000011B6">
      <w:pPr>
        <w:numPr>
          <w:ilvl w:val="1"/>
          <w:numId w:val="133"/>
        </w:numPr>
        <w:ind w:left="1440" w:hanging="360"/>
      </w:pPr>
      <w:r w:rsidDel="00000000" w:rsidR="00000000" w:rsidRPr="00000000">
        <w:rPr>
          <w:rtl w:val="0"/>
        </w:rPr>
        <w:t xml:space="preserve">Up to 20% of patients will have a negative biopsy. Median size 6 mm.</w:t>
      </w:r>
    </w:p>
    <w:p w:rsidR="00000000" w:rsidDel="00000000" w:rsidP="00000000" w:rsidRDefault="00000000" w:rsidRPr="00000000" w14:paraId="000011B7">
      <w:pPr>
        <w:numPr>
          <w:ilvl w:val="1"/>
          <w:numId w:val="133"/>
        </w:numPr>
        <w:ind w:left="1440" w:hanging="360"/>
      </w:pPr>
      <w:r w:rsidDel="00000000" w:rsidR="00000000" w:rsidRPr="00000000">
        <w:rPr>
          <w:rtl w:val="0"/>
        </w:rPr>
        <w:t xml:space="preserve">Only ~75% of lung nodules were positive for Wilms. </w:t>
      </w:r>
    </w:p>
    <w:p w:rsidR="00000000" w:rsidDel="00000000" w:rsidP="00000000" w:rsidRDefault="00000000" w:rsidRPr="00000000" w14:paraId="000011B8">
      <w:pPr>
        <w:rPr/>
      </w:pPr>
      <w:r w:rsidDel="00000000" w:rsidR="00000000" w:rsidRPr="00000000">
        <w:rPr>
          <w:rtl w:val="0"/>
        </w:rPr>
      </w:r>
    </w:p>
    <w:tbl>
      <w:tblPr>
        <w:tblStyle w:val="Table5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B9">
            <w:pPr>
              <w:widowControl w:val="0"/>
              <w:rPr>
                <w:b w:val="1"/>
              </w:rPr>
            </w:pPr>
            <w:r w:rsidDel="00000000" w:rsidR="00000000" w:rsidRPr="00000000">
              <w:rPr>
                <w:b w:val="1"/>
                <w:rtl w:val="0"/>
              </w:rPr>
              <w:t xml:space="preserve">AREN 0534: Bilateral disease, unilateral with bilateral predisposition or DHPLN </w:t>
            </w:r>
          </w:p>
          <w:p w:rsidR="00000000" w:rsidDel="00000000" w:rsidP="00000000" w:rsidRDefault="00000000" w:rsidRPr="00000000" w14:paraId="000011BA">
            <w:pPr>
              <w:rPr>
                <w:b w:val="1"/>
              </w:rPr>
            </w:pPr>
            <w:r w:rsidDel="00000000" w:rsidR="00000000" w:rsidRPr="00000000">
              <w:rPr>
                <w:rtl w:val="0"/>
              </w:rPr>
              <w:t xml:space="preserve">Modern Protocol Overview (Slide 22) [</w:t>
            </w:r>
            <w:hyperlink r:id="rId968">
              <w:r w:rsidDel="00000000" w:rsidR="00000000" w:rsidRPr="00000000">
                <w:rPr>
                  <w:rtl w:val="0"/>
                </w:rPr>
                <w:t xml:space="preserve">Murphy Powerpoint '12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BB">
            <w:pPr>
              <w:widowControl w:val="0"/>
              <w:numPr>
                <w:ilvl w:val="0"/>
                <w:numId w:val="2"/>
              </w:numPr>
              <w:ind w:left="720" w:hanging="360"/>
            </w:pPr>
            <w:r w:rsidDel="00000000" w:rsidR="00000000" w:rsidRPr="00000000">
              <w:rPr>
                <w:rtl w:val="0"/>
              </w:rPr>
              <w:t xml:space="preserve">Nephron sparing surgery is achievable in many patients with bilateral disease after three agent chemo (DD4A).</w:t>
            </w:r>
          </w:p>
          <w:p w:rsidR="00000000" w:rsidDel="00000000" w:rsidP="00000000" w:rsidRDefault="00000000" w:rsidRPr="00000000" w14:paraId="000011BC">
            <w:pPr>
              <w:widowControl w:val="0"/>
              <w:numPr>
                <w:ilvl w:val="0"/>
                <w:numId w:val="2"/>
              </w:numPr>
              <w:ind w:left="720" w:hanging="360"/>
            </w:pPr>
            <w:r w:rsidDel="00000000" w:rsidR="00000000" w:rsidRPr="00000000">
              <w:rPr>
                <w:rtl w:val="0"/>
              </w:rPr>
              <w:t xml:space="preserve">Surgical resection planned at week 12.</w:t>
            </w:r>
          </w:p>
          <w:p w:rsidR="00000000" w:rsidDel="00000000" w:rsidP="00000000" w:rsidRDefault="00000000" w:rsidRPr="00000000" w14:paraId="000011BD">
            <w:pPr>
              <w:widowControl w:val="0"/>
              <w:numPr>
                <w:ilvl w:val="0"/>
                <w:numId w:val="2"/>
              </w:numPr>
              <w:ind w:left="720" w:hanging="360"/>
            </w:pPr>
            <w:r w:rsidDel="00000000" w:rsidR="00000000" w:rsidRPr="00000000">
              <w:rPr>
                <w:rtl w:val="0"/>
              </w:rPr>
              <w:t xml:space="preserve">DHPLN can receive EE4A. </w:t>
            </w:r>
          </w:p>
        </w:tc>
      </w:tr>
    </w:tbl>
    <w:p w:rsidR="00000000" w:rsidDel="00000000" w:rsidP="00000000" w:rsidRDefault="00000000" w:rsidRPr="00000000" w14:paraId="000011BE">
      <w:pPr>
        <w:rPr/>
      </w:pPr>
      <w:r w:rsidDel="00000000" w:rsidR="00000000" w:rsidRPr="00000000">
        <w:rPr>
          <w:rtl w:val="0"/>
        </w:rPr>
      </w:r>
    </w:p>
    <w:bookmarkStart w:colFirst="0" w:colLast="0" w:name="tuek7gsf2dbp" w:id="227"/>
    <w:bookmarkEnd w:id="227"/>
    <w:p w:rsidR="00000000" w:rsidDel="00000000" w:rsidP="00000000" w:rsidRDefault="00000000" w:rsidRPr="00000000" w14:paraId="000011BF">
      <w:pPr>
        <w:rPr/>
      </w:pPr>
      <w:r w:rsidDel="00000000" w:rsidR="00000000" w:rsidRPr="00000000">
        <w:rPr>
          <w:b w:val="1"/>
          <w:rtl w:val="0"/>
        </w:rPr>
        <w:t xml:space="preserve">AREN0534</w:t>
      </w:r>
      <w:r w:rsidDel="00000000" w:rsidR="00000000" w:rsidRPr="00000000">
        <w:rPr>
          <w:rtl w:val="0"/>
        </w:rPr>
        <w:t xml:space="preserve">: V, unilateral bilaterally predisposed, or diffuse hyperplastic perilobar nephroblastomatosis (DHPLN).</w:t>
        <w:br w:type="textWrapping"/>
        <w:t xml:space="preserve">Exception: Flank RT is not given for pre-CT biopsy. Goal is to spare as much renal function as possible.</w:t>
      </w:r>
    </w:p>
    <w:p w:rsidR="00000000" w:rsidDel="00000000" w:rsidP="00000000" w:rsidRDefault="00000000" w:rsidRPr="00000000" w14:paraId="000011C0">
      <w:pPr>
        <w:rPr/>
      </w:pPr>
      <w:r w:rsidDel="00000000" w:rsidR="00000000" w:rsidRPr="00000000">
        <w:rPr>
          <w:rtl w:val="0"/>
        </w:rPr>
        <w:t xml:space="preserve">Modern Protocol Overview (Slide 22) [</w:t>
      </w:r>
      <w:hyperlink r:id="rId969">
        <w:r w:rsidDel="00000000" w:rsidR="00000000" w:rsidRPr="00000000">
          <w:rPr>
            <w:rtl w:val="0"/>
          </w:rPr>
          <w:t xml:space="preserve">Murphy Powerpoint '12</w:t>
        </w:r>
      </w:hyperlink>
      <w:r w:rsidDel="00000000" w:rsidR="00000000" w:rsidRPr="00000000">
        <w:rPr>
          <w:rtl w:val="0"/>
        </w:rPr>
        <w:t xml:space="preserve">], (Slide 69) [</w:t>
      </w:r>
      <w:hyperlink r:id="rId970">
        <w:r w:rsidDel="00000000" w:rsidR="00000000" w:rsidRPr="00000000">
          <w:rPr>
            <w:rtl w:val="0"/>
          </w:rPr>
          <w:t xml:space="preserve">Kalapurakal Powerpoint</w:t>
        </w:r>
      </w:hyperlink>
      <w:r w:rsidDel="00000000" w:rsidR="00000000" w:rsidRPr="00000000">
        <w:rPr>
          <w:rtl w:val="0"/>
        </w:rPr>
        <w:t xml:space="preserve">]. Return to [</w:t>
      </w:r>
      <w:hyperlink w:anchor="_5x6xrltdu1w1">
        <w:r w:rsidDel="00000000" w:rsidR="00000000" w:rsidRPr="00000000">
          <w:rPr>
            <w:rtl w:val="0"/>
          </w:rPr>
          <w:t xml:space="preserve">Modern Protocols</w:t>
        </w:r>
      </w:hyperlink>
      <w:r w:rsidDel="00000000" w:rsidR="00000000" w:rsidRPr="00000000">
        <w:rPr>
          <w:rtl w:val="0"/>
        </w:rPr>
        <w:t xml:space="preserve">].</w:t>
      </w:r>
    </w:p>
    <w:p w:rsidR="00000000" w:rsidDel="00000000" w:rsidP="00000000" w:rsidRDefault="00000000" w:rsidRPr="00000000" w14:paraId="000011C1">
      <w:pPr>
        <w:numPr>
          <w:ilvl w:val="0"/>
          <w:numId w:val="107"/>
        </w:numPr>
        <w:ind w:left="720" w:hanging="360"/>
      </w:pPr>
      <w:r w:rsidDel="00000000" w:rsidR="00000000" w:rsidRPr="00000000">
        <w:rPr>
          <w:rtl w:val="0"/>
        </w:rPr>
        <w:t xml:space="preserve">Three arms:</w:t>
      </w:r>
    </w:p>
    <w:p w:rsidR="00000000" w:rsidDel="00000000" w:rsidP="00000000" w:rsidRDefault="00000000" w:rsidRPr="00000000" w14:paraId="000011C2">
      <w:pPr>
        <w:ind w:left="720" w:firstLine="0"/>
        <w:rPr/>
      </w:pPr>
      <w:r w:rsidDel="00000000" w:rsidR="00000000" w:rsidRPr="00000000">
        <w:rPr>
          <w:rtl w:val="0"/>
        </w:rPr>
        <w:t xml:space="preserve">Renal sparing IMRT/IGRT (21.6 Gy) for selected tumors meeting all criteria: Favorable histology, hilar or polar location, unresectable or multiple positive margins after renal conserving surgery in a solitary kidney, responsive to chemotherapy.</w:t>
      </w:r>
    </w:p>
    <w:p w:rsidR="00000000" w:rsidDel="00000000" w:rsidP="00000000" w:rsidRDefault="00000000" w:rsidRPr="00000000" w14:paraId="000011C3">
      <w:pPr>
        <w:numPr>
          <w:ilvl w:val="1"/>
          <w:numId w:val="107"/>
        </w:numPr>
        <w:ind w:left="1440" w:hanging="360"/>
      </w:pPr>
      <w:r w:rsidDel="00000000" w:rsidR="00000000" w:rsidRPr="00000000">
        <w:rPr>
          <w:b w:val="1"/>
          <w:rtl w:val="0"/>
        </w:rPr>
        <w:t xml:space="preserve">Bilateral</w:t>
      </w:r>
      <w:r w:rsidDel="00000000" w:rsidR="00000000" w:rsidRPr="00000000">
        <w:rPr>
          <w:rtl w:val="0"/>
        </w:rPr>
        <w:t xml:space="preserve">: Chemo first. VAD (like DD4A) with 6/12w eval for feasibility of nephron sparing surgery. Week 12: surgery followed by chemo and RT. Goal to improve 4y EFS to 73%. </w:t>
      </w:r>
    </w:p>
    <w:p w:rsidR="00000000" w:rsidDel="00000000" w:rsidP="00000000" w:rsidRDefault="00000000" w:rsidRPr="00000000" w14:paraId="000011C4">
      <w:pPr>
        <w:numPr>
          <w:ilvl w:val="1"/>
          <w:numId w:val="107"/>
        </w:numPr>
        <w:ind w:left="1440" w:hanging="360"/>
      </w:pPr>
      <w:r w:rsidDel="00000000" w:rsidR="00000000" w:rsidRPr="00000000">
        <w:rPr>
          <w:b w:val="1"/>
          <w:rtl w:val="0"/>
        </w:rPr>
        <w:t xml:space="preserve">Unilateral with bilateral predisposition </w:t>
      </w:r>
      <w:r w:rsidDel="00000000" w:rsidR="00000000" w:rsidRPr="00000000">
        <w:rPr>
          <w:rtl w:val="0"/>
        </w:rPr>
        <w:t xml:space="preserve">(aniridia, BWS, hemihypertrophy or other syndromes): EE4A or DD4A with 6/12w evaluation for feasibility of nephron sparing surgery. Week 12: definitive surgery followed by chemo. Goal to facilitate partial nephrectomy in 25% of children.</w:t>
      </w:r>
    </w:p>
    <w:p w:rsidR="00000000" w:rsidDel="00000000" w:rsidP="00000000" w:rsidRDefault="00000000" w:rsidRPr="00000000" w14:paraId="000011C5">
      <w:pPr>
        <w:numPr>
          <w:ilvl w:val="1"/>
          <w:numId w:val="107"/>
        </w:numPr>
        <w:ind w:left="1440" w:hanging="360"/>
      </w:pPr>
      <w:r w:rsidDel="00000000" w:rsidR="00000000" w:rsidRPr="00000000">
        <w:rPr>
          <w:b w:val="1"/>
          <w:rtl w:val="0"/>
        </w:rPr>
        <w:t xml:space="preserve">DHPLN </w:t>
      </w:r>
      <w:r w:rsidDel="00000000" w:rsidR="00000000" w:rsidRPr="00000000">
        <w:rPr>
          <w:rtl w:val="0"/>
        </w:rPr>
        <w:t xml:space="preserve">diagnosed by cross-sectional imaging. EE4A with 6/12w eval. Responders complete chemo for 19 weeks. If progression is detected, biopsy is performed and therapy is adjusted. Goal to evaluate the efficacy of chemotherapy in preserving renal units in patients with WT and preventing WT development.</w:t>
      </w:r>
    </w:p>
    <w:p w:rsidR="00000000" w:rsidDel="00000000" w:rsidP="00000000" w:rsidRDefault="00000000" w:rsidRPr="00000000" w14:paraId="000011C6">
      <w:pPr>
        <w:numPr>
          <w:ilvl w:val="0"/>
          <w:numId w:val="107"/>
        </w:numPr>
        <w:ind w:left="720" w:hanging="360"/>
      </w:pPr>
      <w:r w:rsidDel="00000000" w:rsidR="00000000" w:rsidRPr="00000000">
        <w:rPr>
          <w:b w:val="1"/>
          <w:rtl w:val="0"/>
        </w:rPr>
        <w:t xml:space="preserve">Bilateral tumors</w:t>
      </w:r>
      <w:r w:rsidDel="00000000" w:rsidR="00000000" w:rsidRPr="00000000">
        <w:rPr>
          <w:rtl w:val="0"/>
        </w:rPr>
        <w:t xml:space="preserve"> [</w:t>
      </w:r>
      <w:hyperlink r:id="rId971">
        <w:r w:rsidDel="00000000" w:rsidR="00000000" w:rsidRPr="00000000">
          <w:rPr>
            <w:rtl w:val="0"/>
          </w:rPr>
          <w:t xml:space="preserve">Ehrlich Ann Surg '17</w:t>
        </w:r>
      </w:hyperlink>
      <w:r w:rsidDel="00000000" w:rsidR="00000000" w:rsidRPr="00000000">
        <w:rPr>
          <w:rFonts w:ascii="Cardo" w:cs="Cardo" w:eastAsia="Cardo" w:hAnsi="Cardo"/>
          <w:rtl w:val="0"/>
        </w:rPr>
        <w:t xml:space="preserve">]: VAD→ 6/12w surgery. Biopsy at 6w if &lt; PR. </w:t>
        <w:br w:type="textWrapping"/>
        <w:t xml:space="preserve">The three drug approach (DD4A) led to improved EFS and OS compared to historical controls for bilateral Wilms. </w:t>
      </w:r>
    </w:p>
    <w:p w:rsidR="00000000" w:rsidDel="00000000" w:rsidP="00000000" w:rsidRDefault="00000000" w:rsidRPr="00000000" w14:paraId="000011C7">
      <w:pPr>
        <w:ind w:left="720" w:firstLine="0"/>
        <w:rPr/>
      </w:pPr>
      <w:r w:rsidDel="00000000" w:rsidR="00000000" w:rsidRPr="00000000">
        <w:rPr>
          <w:rtl w:val="0"/>
        </w:rPr>
        <w:t xml:space="preserve">Goal: To prevent complete removal of at least one kidney in half of patients. </w:t>
      </w:r>
    </w:p>
    <w:p w:rsidR="00000000" w:rsidDel="00000000" w:rsidP="00000000" w:rsidRDefault="00000000" w:rsidRPr="00000000" w14:paraId="000011C8">
      <w:pPr>
        <w:numPr>
          <w:ilvl w:val="1"/>
          <w:numId w:val="107"/>
        </w:numPr>
        <w:ind w:left="1440" w:hanging="360"/>
      </w:pPr>
      <w:r w:rsidDel="00000000" w:rsidR="00000000" w:rsidRPr="00000000">
        <w:rPr>
          <w:rtl w:val="0"/>
        </w:rPr>
        <w:t xml:space="preserve">189 pts. 2009-2015. MFU 3.75y.</w:t>
      </w:r>
    </w:p>
    <w:p w:rsidR="00000000" w:rsidDel="00000000" w:rsidP="00000000" w:rsidRDefault="00000000" w:rsidRPr="00000000" w14:paraId="000011C9">
      <w:pPr>
        <w:numPr>
          <w:ilvl w:val="1"/>
          <w:numId w:val="107"/>
        </w:numPr>
        <w:ind w:left="1440" w:hanging="360"/>
      </w:pPr>
      <w:r w:rsidDel="00000000" w:rsidR="00000000" w:rsidRPr="00000000">
        <w:rPr>
          <w:rFonts w:ascii="Cardo" w:cs="Cardo" w:eastAsia="Cardo" w:hAnsi="Cardo"/>
          <w:rtl w:val="0"/>
        </w:rPr>
        <w:t xml:space="preserve">4y EFS for NWTS / 0534 of 61→ 82%.</w:t>
      </w:r>
    </w:p>
    <w:p w:rsidR="00000000" w:rsidDel="00000000" w:rsidP="00000000" w:rsidRDefault="00000000" w:rsidRPr="00000000" w14:paraId="000011CA">
      <w:pPr>
        <w:numPr>
          <w:ilvl w:val="1"/>
          <w:numId w:val="107"/>
        </w:numPr>
        <w:ind w:left="1440" w:hanging="360"/>
      </w:pPr>
      <w:r w:rsidDel="00000000" w:rsidR="00000000" w:rsidRPr="00000000">
        <w:rPr>
          <w:rFonts w:ascii="Cardo" w:cs="Cardo" w:eastAsia="Cardo" w:hAnsi="Cardo"/>
          <w:rtl w:val="0"/>
        </w:rPr>
        <w:t xml:space="preserve">4y OS for NWTS / 0534 of 80→ 95%.</w:t>
      </w:r>
    </w:p>
    <w:p w:rsidR="00000000" w:rsidDel="00000000" w:rsidP="00000000" w:rsidRDefault="00000000" w:rsidRPr="00000000" w14:paraId="000011CB">
      <w:pPr>
        <w:numPr>
          <w:ilvl w:val="1"/>
          <w:numId w:val="107"/>
        </w:numPr>
        <w:ind w:left="1440" w:hanging="360"/>
      </w:pPr>
      <w:r w:rsidDel="00000000" w:rsidR="00000000" w:rsidRPr="00000000">
        <w:rPr>
          <w:rtl w:val="0"/>
        </w:rPr>
        <w:t xml:space="preserve">After NAC, 84% underwent definitive surgery of at least one kidney and 39% retained parts of both kidneys.</w:t>
      </w:r>
    </w:p>
    <w:p w:rsidR="00000000" w:rsidDel="00000000" w:rsidP="00000000" w:rsidRDefault="00000000" w:rsidRPr="00000000" w14:paraId="000011CC">
      <w:pPr>
        <w:numPr>
          <w:ilvl w:val="1"/>
          <w:numId w:val="107"/>
        </w:numPr>
        <w:ind w:left="1440" w:hanging="360"/>
      </w:pPr>
      <w:r w:rsidDel="00000000" w:rsidR="00000000" w:rsidRPr="00000000">
        <w:rPr>
          <w:rtl w:val="0"/>
        </w:rPr>
        <w:t xml:space="preserve">Unilateral total nephrectomy with contralateral partial nephrectomy in 48%, bilateral partial nephrectomy in 35%, unilateral total nephrectomy in 11%, unilateral partial nephrectomy in 4%, and bilateral total nephrectomy in 2.5%.</w:t>
      </w:r>
    </w:p>
    <w:p w:rsidR="00000000" w:rsidDel="00000000" w:rsidP="00000000" w:rsidRDefault="00000000" w:rsidRPr="00000000" w14:paraId="000011CD">
      <w:pPr>
        <w:numPr>
          <w:ilvl w:val="0"/>
          <w:numId w:val="107"/>
        </w:numPr>
        <w:ind w:left="720" w:hanging="360"/>
        <w:rPr>
          <w:u w:val="none"/>
        </w:rPr>
      </w:pPr>
      <w:r w:rsidDel="00000000" w:rsidR="00000000" w:rsidRPr="00000000">
        <w:rPr>
          <w:b w:val="1"/>
          <w:rtl w:val="0"/>
        </w:rPr>
        <w:t xml:space="preserve">Multicentric or bilaterally predisposed</w:t>
      </w:r>
      <w:r w:rsidDel="00000000" w:rsidR="00000000" w:rsidRPr="00000000">
        <w:rPr>
          <w:rtl w:val="0"/>
        </w:rPr>
        <w:t xml:space="preserve"> [</w:t>
      </w:r>
      <w:hyperlink r:id="rId972">
        <w:r w:rsidDel="00000000" w:rsidR="00000000" w:rsidRPr="00000000">
          <w:rPr>
            <w:rtl w:val="0"/>
          </w:rPr>
          <w:t xml:space="preserve">Ehrlich Cancer '20</w:t>
        </w:r>
      </w:hyperlink>
      <w:r w:rsidDel="00000000" w:rsidR="00000000" w:rsidRPr="00000000">
        <w:rPr>
          <w:rtl w:val="0"/>
        </w:rPr>
        <w:t xml:space="preserve">]:</w:t>
      </w:r>
    </w:p>
    <w:p w:rsidR="00000000" w:rsidDel="00000000" w:rsidP="00000000" w:rsidRDefault="00000000" w:rsidRPr="00000000" w14:paraId="000011CE">
      <w:pPr>
        <w:numPr>
          <w:ilvl w:val="1"/>
          <w:numId w:val="107"/>
        </w:numPr>
        <w:ind w:left="1440" w:hanging="360"/>
        <w:rPr>
          <w:u w:val="none"/>
        </w:rPr>
      </w:pPr>
      <w:r w:rsidDel="00000000" w:rsidR="00000000" w:rsidRPr="00000000">
        <w:rPr>
          <w:rtl w:val="0"/>
        </w:rPr>
        <w:t xml:space="preserve">34 patients. Mean age 2.8y. BWS (n=9), hemihypertrophy (n=9), multicentric (n=10), WAGR (n=2), solitary kidney (n=2), DD (n=1), Simpson-Golabi-Behmel (n=1). MFU 4.5y. </w:t>
      </w:r>
    </w:p>
    <w:p w:rsidR="00000000" w:rsidDel="00000000" w:rsidP="00000000" w:rsidRDefault="00000000" w:rsidRPr="00000000" w14:paraId="000011CF">
      <w:pPr>
        <w:numPr>
          <w:ilvl w:val="1"/>
          <w:numId w:val="107"/>
        </w:numPr>
        <w:ind w:left="1440" w:hanging="360"/>
        <w:rPr>
          <w:u w:val="none"/>
        </w:rPr>
      </w:pPr>
      <w:r w:rsidDel="00000000" w:rsidR="00000000" w:rsidRPr="00000000">
        <w:rPr>
          <w:rFonts w:ascii="Cardo" w:cs="Cardo" w:eastAsia="Cardo" w:hAnsi="Cardo"/>
          <w:rtl w:val="0"/>
        </w:rPr>
        <w:t xml:space="preserve">4y EFS / OS of 94→ 100%. </w:t>
      </w:r>
    </w:p>
    <w:p w:rsidR="00000000" w:rsidDel="00000000" w:rsidP="00000000" w:rsidRDefault="00000000" w:rsidRPr="00000000" w14:paraId="000011D0">
      <w:pPr>
        <w:numPr>
          <w:ilvl w:val="1"/>
          <w:numId w:val="107"/>
        </w:numPr>
        <w:ind w:left="1440" w:hanging="360"/>
        <w:rPr>
          <w:u w:val="none"/>
        </w:rPr>
      </w:pPr>
      <w:r w:rsidDel="00000000" w:rsidR="00000000" w:rsidRPr="00000000">
        <w:rPr>
          <w:rtl w:val="0"/>
        </w:rPr>
        <w:t xml:space="preserve">Radiographic CR (n=2), PR (n=21), SD (n=11), PD (n=0).</w:t>
      </w:r>
    </w:p>
    <w:p w:rsidR="00000000" w:rsidDel="00000000" w:rsidP="00000000" w:rsidRDefault="00000000" w:rsidRPr="00000000" w14:paraId="000011D1">
      <w:pPr>
        <w:numPr>
          <w:ilvl w:val="1"/>
          <w:numId w:val="107"/>
        </w:numPr>
        <w:ind w:left="1440" w:hanging="360"/>
        <w:rPr>
          <w:u w:val="none"/>
        </w:rPr>
      </w:pPr>
      <w:r w:rsidDel="00000000" w:rsidR="00000000" w:rsidRPr="00000000">
        <w:rPr>
          <w:rtl w:val="0"/>
        </w:rPr>
        <w:t xml:space="preserve">Post Therapy histologic classification low risk (n=13, including 2 CR), intermediate risk (n=15), HR (n=6, 5 blastemal). </w:t>
      </w:r>
    </w:p>
    <w:p w:rsidR="00000000" w:rsidDel="00000000" w:rsidP="00000000" w:rsidRDefault="00000000" w:rsidRPr="00000000" w14:paraId="000011D2">
      <w:pPr>
        <w:numPr>
          <w:ilvl w:val="1"/>
          <w:numId w:val="107"/>
        </w:numPr>
        <w:ind w:left="1440" w:hanging="360"/>
        <w:rPr>
          <w:u w:val="none"/>
        </w:rPr>
      </w:pPr>
      <w:r w:rsidDel="00000000" w:rsidR="00000000" w:rsidRPr="00000000">
        <w:rPr>
          <w:rtl w:val="0"/>
        </w:rPr>
        <w:t xml:space="preserve">Pre Nephrectomy chemotherapy facilitated renal preservation in 22 of 34 patients.</w:t>
      </w:r>
    </w:p>
    <w:p w:rsidR="00000000" w:rsidDel="00000000" w:rsidP="00000000" w:rsidRDefault="00000000" w:rsidRPr="00000000" w14:paraId="000011D3">
      <w:pPr>
        <w:rPr/>
      </w:pPr>
      <w:r w:rsidDel="00000000" w:rsidR="00000000" w:rsidRPr="00000000">
        <w:rPr>
          <w:rtl w:val="0"/>
        </w:rPr>
      </w:r>
    </w:p>
    <w:tbl>
      <w:tblPr>
        <w:tblStyle w:val="Table5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17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11D4">
            <w:pPr>
              <w:widowControl w:val="0"/>
              <w:rPr>
                <w:b w:val="1"/>
              </w:rPr>
            </w:pPr>
            <w:r w:rsidDel="00000000" w:rsidR="00000000" w:rsidRPr="00000000">
              <w:rPr>
                <w:b w:val="1"/>
                <w:rtl w:val="0"/>
              </w:rPr>
              <w:t xml:space="preserve">AREN 0321: Anaplastic WT, CCSK, RTK and RCC </w:t>
            </w:r>
          </w:p>
          <w:p w:rsidR="00000000" w:rsidDel="00000000" w:rsidP="00000000" w:rsidRDefault="00000000" w:rsidRPr="00000000" w14:paraId="000011D5">
            <w:pPr>
              <w:rPr>
                <w:b w:val="1"/>
              </w:rPr>
            </w:pPr>
            <w:r w:rsidDel="00000000" w:rsidR="00000000" w:rsidRPr="00000000">
              <w:rPr>
                <w:rtl w:val="0"/>
              </w:rPr>
              <w:t xml:space="preserve">Modern Protocol Overview (Slide 22) [</w:t>
            </w:r>
            <w:hyperlink r:id="rId973">
              <w:r w:rsidDel="00000000" w:rsidR="00000000" w:rsidRPr="00000000">
                <w:rPr>
                  <w:rtl w:val="0"/>
                </w:rPr>
                <w:t xml:space="preserve">Murphy Powerpoint '12</w:t>
              </w:r>
            </w:hyperlink>
            <w:r w:rsidDel="00000000" w:rsidR="00000000" w:rsidRPr="00000000">
              <w:rPr>
                <w:rtl w:val="0"/>
              </w:rPr>
              <w:t xml:space="preserve">], (Slide 62-68) [</w:t>
            </w:r>
            <w:hyperlink r:id="rId974">
              <w:r w:rsidDel="00000000" w:rsidR="00000000" w:rsidRPr="00000000">
                <w:rPr>
                  <w:rtl w:val="0"/>
                </w:rPr>
                <w:t xml:space="preserve">Kalapurakal COG Powerpoint</w:t>
              </w:r>
            </w:hyperlink>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D6">
            <w:pPr>
              <w:widowControl w:val="0"/>
              <w:numPr>
                <w:ilvl w:val="0"/>
                <w:numId w:val="12"/>
              </w:numPr>
              <w:ind w:left="720" w:hanging="360"/>
            </w:pPr>
            <w:r w:rsidDel="00000000" w:rsidR="00000000" w:rsidRPr="00000000">
              <w:rPr>
                <w:rtl w:val="0"/>
              </w:rPr>
              <w:t xml:space="preserve">All histologies are &lt; 10% of all pediatric Wilms tumors. Anaplasia </w:t>
            </w:r>
            <w:r w:rsidDel="00000000" w:rsidR="00000000" w:rsidRPr="00000000">
              <w:rPr>
                <w:rtl w:val="0"/>
              </w:rPr>
              <w:t xml:space="preserve">in nearly</w:t>
            </w:r>
            <w:r w:rsidDel="00000000" w:rsidR="00000000" w:rsidRPr="00000000">
              <w:rPr>
                <w:rFonts w:ascii="Gungsuh" w:cs="Gungsuh" w:eastAsia="Gungsuh" w:hAnsi="Gungsuh"/>
                <w:rtl w:val="0"/>
              </w:rPr>
              <w:t xml:space="preserve"> 10%, all others ≤ 5%.</w:t>
            </w:r>
          </w:p>
          <w:p w:rsidR="00000000" w:rsidDel="00000000" w:rsidP="00000000" w:rsidRDefault="00000000" w:rsidRPr="00000000" w14:paraId="000011D7">
            <w:pPr>
              <w:widowControl w:val="0"/>
              <w:numPr>
                <w:ilvl w:val="0"/>
                <w:numId w:val="12"/>
              </w:numPr>
              <w:ind w:left="720" w:hanging="360"/>
            </w:pPr>
            <w:r w:rsidDel="00000000" w:rsidR="00000000" w:rsidRPr="00000000">
              <w:rPr>
                <w:rtl w:val="0"/>
              </w:rPr>
              <w:t xml:space="preserve">Focal anaplasia Stage I slated to receive XRT, even though they received no flank RT on NWTS 5.</w:t>
            </w:r>
          </w:p>
          <w:p w:rsidR="00000000" w:rsidDel="00000000" w:rsidP="00000000" w:rsidRDefault="00000000" w:rsidRPr="00000000" w14:paraId="000011D8">
            <w:pPr>
              <w:widowControl w:val="0"/>
              <w:numPr>
                <w:ilvl w:val="0"/>
                <w:numId w:val="12"/>
              </w:numPr>
              <w:ind w:left="720" w:hanging="360"/>
            </w:pPr>
            <w:r w:rsidDel="00000000" w:rsidR="00000000" w:rsidRPr="00000000">
              <w:rPr>
                <w:rtl w:val="0"/>
              </w:rPr>
              <w:t xml:space="preserve">CCSK has better prognosis than RTK, and does not require flank RT if Stage I.</w:t>
            </w:r>
          </w:p>
          <w:p w:rsidR="00000000" w:rsidDel="00000000" w:rsidP="00000000" w:rsidRDefault="00000000" w:rsidRPr="00000000" w14:paraId="000011D9">
            <w:pPr>
              <w:widowControl w:val="0"/>
              <w:numPr>
                <w:ilvl w:val="0"/>
                <w:numId w:val="12"/>
              </w:numPr>
              <w:ind w:left="720" w:hanging="360"/>
            </w:pPr>
            <w:r w:rsidDel="00000000" w:rsidR="00000000" w:rsidRPr="00000000">
              <w:rPr>
                <w:rtl w:val="0"/>
              </w:rPr>
              <w:t xml:space="preserve">Window therapy (add irinotecan) is well tolerated for Diffuse Anaplasia with measurable disease.</w:t>
            </w:r>
          </w:p>
        </w:tc>
      </w:tr>
    </w:tbl>
    <w:p w:rsidR="00000000" w:rsidDel="00000000" w:rsidP="00000000" w:rsidRDefault="00000000" w:rsidRPr="00000000" w14:paraId="000011DA">
      <w:pPr>
        <w:rPr/>
      </w:pPr>
      <w:r w:rsidDel="00000000" w:rsidR="00000000" w:rsidRPr="00000000">
        <w:rPr>
          <w:rtl w:val="0"/>
        </w:rPr>
      </w:r>
    </w:p>
    <w:bookmarkStart w:colFirst="0" w:colLast="0" w:name="kuo26r2ozsg1" w:id="228"/>
    <w:bookmarkEnd w:id="228"/>
    <w:p w:rsidR="00000000" w:rsidDel="00000000" w:rsidP="00000000" w:rsidRDefault="00000000" w:rsidRPr="00000000" w14:paraId="000011DB">
      <w:pPr>
        <w:rPr/>
      </w:pPr>
      <w:r w:rsidDel="00000000" w:rsidR="00000000" w:rsidRPr="00000000">
        <w:rPr>
          <w:b w:val="1"/>
          <w:rtl w:val="0"/>
        </w:rPr>
        <w:t xml:space="preserve">AREN0321</w:t>
      </w:r>
      <w:r w:rsidDel="00000000" w:rsidR="00000000" w:rsidRPr="00000000">
        <w:rPr>
          <w:rtl w:val="0"/>
        </w:rPr>
        <w:t xml:space="preserve"> [</w:t>
      </w:r>
      <w:hyperlink r:id="rId975">
        <w:r w:rsidDel="00000000" w:rsidR="00000000" w:rsidRPr="00000000">
          <w:rPr>
            <w:rtl w:val="0"/>
          </w:rPr>
          <w:t xml:space="preserve">NCT00335556</w:t>
        </w:r>
      </w:hyperlink>
      <w:r w:rsidDel="00000000" w:rsidR="00000000" w:rsidRPr="00000000">
        <w:rPr>
          <w:rtl w:val="0"/>
        </w:rPr>
        <w:t xml:space="preserve">]: </w:t>
      </w:r>
      <w:r w:rsidDel="00000000" w:rsidR="00000000" w:rsidRPr="00000000">
        <w:rPr>
          <w:b w:val="1"/>
          <w:rtl w:val="0"/>
        </w:rPr>
        <w:t xml:space="preserve">UH</w:t>
      </w:r>
      <w:r w:rsidDel="00000000" w:rsidR="00000000" w:rsidRPr="00000000">
        <w:rPr>
          <w:rtl w:val="0"/>
        </w:rPr>
        <w:t xml:space="preserve">. Designed to improve outcomes for anaplastic, RTK and stage IV CCSK while maintaining excellent outcomes for stages I-III CCSK.</w:t>
      </w:r>
    </w:p>
    <w:p w:rsidR="00000000" w:rsidDel="00000000" w:rsidP="00000000" w:rsidRDefault="00000000" w:rsidRPr="00000000" w14:paraId="000011DC">
      <w:pPr>
        <w:rPr/>
      </w:pPr>
      <w:r w:rsidDel="00000000" w:rsidR="00000000" w:rsidRPr="00000000">
        <w:rPr>
          <w:rtl w:val="0"/>
        </w:rPr>
        <w:t xml:space="preserve">Modern Protocol Overview (Slide 22) [</w:t>
      </w:r>
      <w:hyperlink r:id="rId976">
        <w:r w:rsidDel="00000000" w:rsidR="00000000" w:rsidRPr="00000000">
          <w:rPr>
            <w:rtl w:val="0"/>
          </w:rPr>
          <w:t xml:space="preserve">Murphy '12</w:t>
        </w:r>
      </w:hyperlink>
      <w:r w:rsidDel="00000000" w:rsidR="00000000" w:rsidRPr="00000000">
        <w:rPr>
          <w:rtl w:val="0"/>
        </w:rPr>
        <w:t xml:space="preserve">], (Slides 62-68) [</w:t>
      </w:r>
      <w:hyperlink r:id="rId977">
        <w:r w:rsidDel="00000000" w:rsidR="00000000" w:rsidRPr="00000000">
          <w:rPr>
            <w:rtl w:val="0"/>
          </w:rPr>
          <w:t xml:space="preserve">Kalapurakal Powerpoint</w:t>
        </w:r>
      </w:hyperlink>
      <w:r w:rsidDel="00000000" w:rsidR="00000000" w:rsidRPr="00000000">
        <w:rPr>
          <w:rtl w:val="0"/>
        </w:rPr>
        <w:t xml:space="preserve">]. Return to [</w:t>
      </w:r>
      <w:hyperlink w:anchor="_5x6xrltdu1w1">
        <w:r w:rsidDel="00000000" w:rsidR="00000000" w:rsidRPr="00000000">
          <w:rPr>
            <w:rtl w:val="0"/>
          </w:rPr>
          <w:t xml:space="preserve">Modern Protocols</w:t>
        </w:r>
      </w:hyperlink>
      <w:r w:rsidDel="00000000" w:rsidR="00000000" w:rsidRPr="00000000">
        <w:rPr>
          <w:rtl w:val="0"/>
        </w:rPr>
        <w:t xml:space="preserve">].</w:t>
      </w:r>
    </w:p>
    <w:p w:rsidR="00000000" w:rsidDel="00000000" w:rsidP="00000000" w:rsidRDefault="00000000" w:rsidRPr="00000000" w14:paraId="000011DD">
      <w:pPr>
        <w:widowControl w:val="0"/>
        <w:numPr>
          <w:ilvl w:val="0"/>
          <w:numId w:val="107"/>
        </w:numPr>
        <w:ind w:left="720" w:hanging="360"/>
      </w:pPr>
      <w:r w:rsidDel="00000000" w:rsidR="00000000" w:rsidRPr="00000000">
        <w:rPr>
          <w:rtl w:val="0"/>
        </w:rPr>
        <w:t xml:space="preserve">Anaplastic, CCSK, RTK comprise 7.5%, 3.5% and 1.6% of pediatric renal tumors. 5.9% RCC.</w:t>
      </w:r>
    </w:p>
    <w:p w:rsidR="00000000" w:rsidDel="00000000" w:rsidP="00000000" w:rsidRDefault="00000000" w:rsidRPr="00000000" w14:paraId="000011DE">
      <w:pPr>
        <w:widowControl w:val="0"/>
        <w:numPr>
          <w:ilvl w:val="0"/>
          <w:numId w:val="107"/>
        </w:numPr>
        <w:ind w:left="720" w:hanging="360"/>
      </w:pPr>
      <w:r w:rsidDel="00000000" w:rsidR="00000000" w:rsidRPr="00000000">
        <w:rPr>
          <w:b w:val="1"/>
          <w:rtl w:val="0"/>
        </w:rPr>
        <w:t xml:space="preserve">Focal anaplasia I-III and diffuse anaplasia I</w:t>
      </w:r>
      <w:r w:rsidDel="00000000" w:rsidR="00000000" w:rsidRPr="00000000">
        <w:rPr>
          <w:rFonts w:ascii="Cardo" w:cs="Cardo" w:eastAsia="Cardo" w:hAnsi="Cardo"/>
          <w:rtl w:val="0"/>
        </w:rPr>
        <w:t xml:space="preserve">→ DD4A x25w, XRT. </w:t>
      </w:r>
      <w:r w:rsidDel="00000000" w:rsidR="00000000" w:rsidRPr="00000000">
        <w:rPr>
          <w:i w:val="1"/>
          <w:rtl w:val="0"/>
        </w:rPr>
        <w:t xml:space="preserve">These pts got no XRT on NWTS 5.</w:t>
      </w:r>
    </w:p>
    <w:p w:rsidR="00000000" w:rsidDel="00000000" w:rsidP="00000000" w:rsidRDefault="00000000" w:rsidRPr="00000000" w14:paraId="000011DF">
      <w:pPr>
        <w:widowControl w:val="0"/>
        <w:numPr>
          <w:ilvl w:val="0"/>
          <w:numId w:val="107"/>
        </w:numPr>
        <w:ind w:left="720" w:hanging="360"/>
      </w:pPr>
      <w:r w:rsidDel="00000000" w:rsidR="00000000" w:rsidRPr="00000000">
        <w:rPr>
          <w:b w:val="1"/>
          <w:rtl w:val="0"/>
        </w:rPr>
        <w:t xml:space="preserve">CCSK I-III</w:t>
      </w:r>
      <w:r w:rsidDel="00000000" w:rsidR="00000000" w:rsidRPr="00000000">
        <w:rPr>
          <w:rtl w:val="0"/>
        </w:rPr>
        <w:t xml:space="preserve">: Regimen M, </w:t>
      </w:r>
      <w:r w:rsidDel="00000000" w:rsidR="00000000" w:rsidRPr="00000000">
        <w:rPr>
          <w:b w:val="1"/>
          <w:rtl w:val="0"/>
        </w:rPr>
        <w:t xml:space="preserve">no XRT for stage I</w:t>
      </w:r>
      <w:r w:rsidDel="00000000" w:rsidR="00000000" w:rsidRPr="00000000">
        <w:rPr>
          <w:rtl w:val="0"/>
        </w:rPr>
        <w:t xml:space="preserve">.</w:t>
      </w:r>
    </w:p>
    <w:p w:rsidR="00000000" w:rsidDel="00000000" w:rsidP="00000000" w:rsidRDefault="00000000" w:rsidRPr="00000000" w14:paraId="000011E0">
      <w:pPr>
        <w:widowControl w:val="0"/>
        <w:numPr>
          <w:ilvl w:val="0"/>
          <w:numId w:val="107"/>
        </w:numPr>
        <w:ind w:left="720" w:hanging="360"/>
      </w:pPr>
      <w:r w:rsidDel="00000000" w:rsidR="00000000" w:rsidRPr="00000000">
        <w:rPr>
          <w:b w:val="1"/>
          <w:rtl w:val="0"/>
        </w:rPr>
        <w:t xml:space="preserve">RCC Stage I-IV R0</w:t>
      </w:r>
      <w:r w:rsidDel="00000000" w:rsidR="00000000" w:rsidRPr="00000000">
        <w:rPr>
          <w:rtl w:val="0"/>
        </w:rPr>
        <w:t xml:space="preserve">: Surgery only.</w:t>
      </w:r>
    </w:p>
    <w:p w:rsidR="00000000" w:rsidDel="00000000" w:rsidP="00000000" w:rsidRDefault="00000000" w:rsidRPr="00000000" w14:paraId="000011E1">
      <w:pPr>
        <w:widowControl w:val="0"/>
        <w:numPr>
          <w:ilvl w:val="0"/>
          <w:numId w:val="107"/>
        </w:numPr>
        <w:ind w:left="720" w:hanging="360"/>
      </w:pPr>
      <w:r w:rsidDel="00000000" w:rsidR="00000000" w:rsidRPr="00000000">
        <w:rPr>
          <w:b w:val="1"/>
          <w:rtl w:val="0"/>
        </w:rPr>
        <w:t xml:space="preserve">RCC Stage I-IV R1-2</w:t>
      </w:r>
      <w:r w:rsidDel="00000000" w:rsidR="00000000" w:rsidRPr="00000000">
        <w:rPr>
          <w:rtl w:val="0"/>
        </w:rPr>
        <w:t xml:space="preserve">: Institutional preference.</w:t>
      </w:r>
    </w:p>
    <w:p w:rsidR="00000000" w:rsidDel="00000000" w:rsidP="00000000" w:rsidRDefault="00000000" w:rsidRPr="00000000" w14:paraId="000011E2">
      <w:pPr>
        <w:widowControl w:val="0"/>
        <w:numPr>
          <w:ilvl w:val="0"/>
          <w:numId w:val="107"/>
        </w:numPr>
        <w:ind w:left="720" w:hanging="360"/>
      </w:pPr>
      <w:r w:rsidDel="00000000" w:rsidR="00000000" w:rsidRPr="00000000">
        <w:rPr>
          <w:b w:val="1"/>
          <w:rtl w:val="0"/>
        </w:rPr>
        <w:t xml:space="preserve">FA IV, DA II-IV</w:t>
      </w:r>
      <w:r w:rsidDel="00000000" w:rsidR="00000000" w:rsidRPr="00000000">
        <w:rPr>
          <w:rFonts w:ascii="Cardo" w:cs="Cardo" w:eastAsia="Cardo" w:hAnsi="Cardo"/>
          <w:rtl w:val="0"/>
        </w:rPr>
        <w:t xml:space="preserve"> (no measurable disease), MRT I-IV, CCSK IV→ Regimen M-ish with carboplatin x30w, XRT.</w:t>
      </w:r>
    </w:p>
    <w:p w:rsidR="00000000" w:rsidDel="00000000" w:rsidP="00000000" w:rsidRDefault="00000000" w:rsidRPr="00000000" w14:paraId="000011E3">
      <w:pPr>
        <w:widowControl w:val="0"/>
        <w:numPr>
          <w:ilvl w:val="0"/>
          <w:numId w:val="107"/>
        </w:numPr>
        <w:ind w:left="720" w:hanging="360"/>
      </w:pPr>
      <w:r w:rsidDel="00000000" w:rsidR="00000000" w:rsidRPr="00000000">
        <w:rPr>
          <w:b w:val="1"/>
          <w:rtl w:val="0"/>
        </w:rPr>
        <w:t xml:space="preserve">Diffuse anaplasia IV </w:t>
      </w:r>
      <w:r w:rsidDel="00000000" w:rsidR="00000000" w:rsidRPr="00000000">
        <w:rPr>
          <w:rtl w:val="0"/>
        </w:rPr>
        <w:t xml:space="preserve">(with measurable disease): </w:t>
      </w:r>
      <w:r w:rsidDel="00000000" w:rsidR="00000000" w:rsidRPr="00000000">
        <w:rPr>
          <w:b w:val="1"/>
          <w:rtl w:val="0"/>
        </w:rPr>
        <w:t xml:space="preserve">Window therapy </w:t>
      </w:r>
      <w:r w:rsidDel="00000000" w:rsidR="00000000" w:rsidRPr="00000000">
        <w:rPr>
          <w:rtl w:val="0"/>
        </w:rPr>
        <w:t xml:space="preserve">(UH1) with </w:t>
      </w:r>
      <w:r w:rsidDel="00000000" w:rsidR="00000000" w:rsidRPr="00000000">
        <w:rPr>
          <w:rtl w:val="0"/>
        </w:rPr>
        <w:t xml:space="preserve">IRIN</w:t>
      </w:r>
      <w:r w:rsidDel="00000000" w:rsidR="00000000" w:rsidRPr="00000000">
        <w:rPr>
          <w:rtl w:val="0"/>
        </w:rPr>
        <w:t xml:space="preserve">/VCR. Regimen M-ish with carboplatin and vincristine/irinotecan x36w for PR/CR vs. 30w regimen as above for SD/PD.</w:t>
      </w:r>
    </w:p>
    <w:p w:rsidR="00000000" w:rsidDel="00000000" w:rsidP="00000000" w:rsidRDefault="00000000" w:rsidRPr="00000000" w14:paraId="000011E4">
      <w:pPr>
        <w:widowControl w:val="0"/>
        <w:numPr>
          <w:ilvl w:val="0"/>
          <w:numId w:val="107"/>
        </w:numPr>
        <w:ind w:left="720" w:hanging="360"/>
        <w:rPr>
          <w:u w:val="none"/>
        </w:rPr>
      </w:pPr>
      <w:r w:rsidDel="00000000" w:rsidR="00000000" w:rsidRPr="00000000">
        <w:rPr>
          <w:rtl w:val="0"/>
        </w:rPr>
        <w:t xml:space="preserve">CCSK Stage I (unpublished): Regimen I without RT. Only 8 patients. 4y EFS 80%. 4y OS 100%. 1 relapse in the brain. </w:t>
      </w:r>
    </w:p>
    <w:p w:rsidR="00000000" w:rsidDel="00000000" w:rsidP="00000000" w:rsidRDefault="00000000" w:rsidRPr="00000000" w14:paraId="000011E5">
      <w:pPr>
        <w:widowControl w:val="0"/>
        <w:numPr>
          <w:ilvl w:val="0"/>
          <w:numId w:val="107"/>
        </w:numPr>
        <w:ind w:left="720" w:hanging="360"/>
      </w:pPr>
      <w:r w:rsidDel="00000000" w:rsidR="00000000" w:rsidRPr="00000000">
        <w:rPr>
          <w:b w:val="1"/>
          <w:rtl w:val="0"/>
        </w:rPr>
        <w:t xml:space="preserve">Stage II-IV Diffuse Anaplasia</w:t>
      </w:r>
      <w:r w:rsidDel="00000000" w:rsidR="00000000" w:rsidRPr="00000000">
        <w:rPr>
          <w:rtl w:val="0"/>
        </w:rPr>
        <w:t xml:space="preserve"> [</w:t>
      </w:r>
      <w:hyperlink r:id="rId978">
        <w:r w:rsidDel="00000000" w:rsidR="00000000" w:rsidRPr="00000000">
          <w:rPr>
            <w:rtl w:val="0"/>
          </w:rPr>
          <w:t xml:space="preserve">Daw JCO '20</w:t>
        </w:r>
      </w:hyperlink>
      <w:r w:rsidDel="00000000" w:rsidR="00000000" w:rsidRPr="00000000">
        <w:rPr>
          <w:rtl w:val="0"/>
        </w:rPr>
        <w:t xml:space="preserve">]: </w:t>
      </w:r>
      <w:r w:rsidDel="00000000" w:rsidR="00000000" w:rsidRPr="00000000">
        <w:rPr>
          <w:b w:val="1"/>
          <w:rtl w:val="0"/>
        </w:rPr>
        <w:t xml:space="preserve">Regimen UH-1 (Regimen I + Carboplatin) + XRT</w:t>
      </w:r>
      <w:r w:rsidDel="00000000" w:rsidR="00000000" w:rsidRPr="00000000">
        <w:rPr>
          <w:rtl w:val="0"/>
        </w:rPr>
        <w:t xml:space="preserve">.  </w:t>
      </w:r>
    </w:p>
    <w:p w:rsidR="00000000" w:rsidDel="00000000" w:rsidP="00000000" w:rsidRDefault="00000000" w:rsidRPr="00000000" w14:paraId="000011E6">
      <w:pPr>
        <w:widowControl w:val="0"/>
        <w:ind w:left="720" w:firstLine="0"/>
        <w:rPr/>
      </w:pPr>
      <w:r w:rsidDel="00000000" w:rsidR="00000000" w:rsidRPr="00000000">
        <w:rPr>
          <w:rtl w:val="0"/>
        </w:rPr>
        <w:t xml:space="preserve">Doses of doxorubicin, cyclophosphamide, and etoposide were reduced midstudy because of non-heme toxicity. Grade 5 toxicity 6% (n=4), but outcomes improved over NWTS-5.</w:t>
      </w:r>
    </w:p>
    <w:p w:rsidR="00000000" w:rsidDel="00000000" w:rsidP="00000000" w:rsidRDefault="00000000" w:rsidRPr="00000000" w14:paraId="000011E7">
      <w:pPr>
        <w:widowControl w:val="0"/>
        <w:ind w:left="720" w:firstLine="0"/>
        <w:rPr/>
      </w:pPr>
      <w:r w:rsidDel="00000000" w:rsidR="00000000" w:rsidRPr="00000000">
        <w:rPr>
          <w:rtl w:val="0"/>
        </w:rPr>
        <w:t xml:space="preserve">Raised dose for stage III diffuse anaplasia from 10.8 Gy to 19.8 Gy.</w:t>
      </w:r>
    </w:p>
    <w:p w:rsidR="00000000" w:rsidDel="00000000" w:rsidP="00000000" w:rsidRDefault="00000000" w:rsidRPr="00000000" w14:paraId="000011E8">
      <w:pPr>
        <w:widowControl w:val="0"/>
        <w:numPr>
          <w:ilvl w:val="1"/>
          <w:numId w:val="107"/>
        </w:numPr>
        <w:ind w:left="1440" w:hanging="360"/>
      </w:pPr>
      <w:r w:rsidDel="00000000" w:rsidR="00000000" w:rsidRPr="00000000">
        <w:rPr>
          <w:rtl w:val="0"/>
        </w:rPr>
        <w:t xml:space="preserve">66 patients, including 14 patients with metastatic disease.</w:t>
      </w:r>
      <w:r w:rsidDel="00000000" w:rsidR="00000000" w:rsidRPr="00000000">
        <w:rPr>
          <w:rtl w:val="0"/>
        </w:rPr>
      </w:r>
    </w:p>
    <w:p w:rsidR="00000000" w:rsidDel="00000000" w:rsidP="00000000" w:rsidRDefault="00000000" w:rsidRPr="00000000" w14:paraId="000011E9">
      <w:pPr>
        <w:widowControl w:val="0"/>
        <w:numPr>
          <w:ilvl w:val="0"/>
          <w:numId w:val="107"/>
        </w:numPr>
        <w:ind w:left="720" w:hanging="360"/>
      </w:pPr>
      <w:r w:rsidDel="00000000" w:rsidR="00000000" w:rsidRPr="00000000">
        <w:rPr>
          <w:b w:val="1"/>
          <w:rtl w:val="0"/>
        </w:rPr>
        <w:t xml:space="preserve">Stage IV Diffuse Anaplasia</w:t>
      </w:r>
      <w:r w:rsidDel="00000000" w:rsidR="00000000" w:rsidRPr="00000000">
        <w:rPr>
          <w:rtl w:val="0"/>
        </w:rPr>
        <w:t xml:space="preserve"> [</w:t>
      </w:r>
      <w:hyperlink r:id="rId979">
        <w:r w:rsidDel="00000000" w:rsidR="00000000" w:rsidRPr="00000000">
          <w:rPr>
            <w:rtl w:val="0"/>
          </w:rPr>
          <w:t xml:space="preserve">Daw ASCO '14</w:t>
        </w:r>
      </w:hyperlink>
      <w:r w:rsidDel="00000000" w:rsidR="00000000" w:rsidRPr="00000000">
        <w:rPr>
          <w:rtl w:val="0"/>
        </w:rPr>
        <w:t xml:space="preserve">]: Vincristine/Irinotecan. If PR, give the second cycle and Regimen I + WLI. </w:t>
      </w:r>
    </w:p>
    <w:p w:rsidR="00000000" w:rsidDel="00000000" w:rsidP="00000000" w:rsidRDefault="00000000" w:rsidRPr="00000000" w14:paraId="000011EA">
      <w:pPr>
        <w:widowControl w:val="0"/>
        <w:numPr>
          <w:ilvl w:val="1"/>
          <w:numId w:val="107"/>
        </w:numPr>
        <w:ind w:left="1440" w:hanging="360"/>
      </w:pPr>
      <w:r w:rsidDel="00000000" w:rsidR="00000000" w:rsidRPr="00000000">
        <w:rPr>
          <w:rtl w:val="0"/>
        </w:rPr>
        <w:t xml:space="preserve">14 patients. 2006-2012. ORR to Vincristine/Irinotecan x2c of 79%. </w:t>
      </w:r>
    </w:p>
    <w:p w:rsidR="00000000" w:rsidDel="00000000" w:rsidP="00000000" w:rsidRDefault="00000000" w:rsidRPr="00000000" w14:paraId="000011EB">
      <w:pPr>
        <w:widowControl w:val="0"/>
        <w:numPr>
          <w:ilvl w:val="1"/>
          <w:numId w:val="107"/>
        </w:numPr>
        <w:ind w:left="1440" w:hanging="360"/>
        <w:rPr>
          <w:u w:val="none"/>
        </w:rPr>
      </w:pPr>
      <w:r w:rsidDel="00000000" w:rsidR="00000000" w:rsidRPr="00000000">
        <w:rPr>
          <w:rFonts w:ascii="Cardo" w:cs="Cardo" w:eastAsia="Cardo" w:hAnsi="Cardo"/>
          <w:rtl w:val="0"/>
        </w:rPr>
        <w:t xml:space="preserve">4y EFS for NWTS-5 / AREN0321 of 58→ 68%.</w:t>
      </w:r>
    </w:p>
    <w:p w:rsidR="00000000" w:rsidDel="00000000" w:rsidP="00000000" w:rsidRDefault="00000000" w:rsidRPr="00000000" w14:paraId="000011EC">
      <w:pPr>
        <w:widowControl w:val="0"/>
        <w:numPr>
          <w:ilvl w:val="1"/>
          <w:numId w:val="107"/>
        </w:numPr>
        <w:ind w:left="1440" w:hanging="360"/>
      </w:pPr>
      <w:r w:rsidDel="00000000" w:rsidR="00000000" w:rsidRPr="00000000">
        <w:rPr>
          <w:rFonts w:ascii="Cardo" w:cs="Cardo" w:eastAsia="Cardo" w:hAnsi="Cardo"/>
          <w:rtl w:val="0"/>
        </w:rPr>
        <w:t xml:space="preserve">4y RFS for NWTS-5 / AREN0321 of 58→ 73%.</w:t>
      </w:r>
    </w:p>
    <w:p w:rsidR="00000000" w:rsidDel="00000000" w:rsidP="00000000" w:rsidRDefault="00000000" w:rsidRPr="00000000" w14:paraId="000011ED">
      <w:pPr>
        <w:widowControl w:val="0"/>
        <w:numPr>
          <w:ilvl w:val="1"/>
          <w:numId w:val="107"/>
        </w:numPr>
        <w:ind w:left="1440" w:hanging="360"/>
      </w:pPr>
      <w:r w:rsidDel="00000000" w:rsidR="00000000" w:rsidRPr="00000000">
        <w:rPr>
          <w:rFonts w:ascii="Cardo" w:cs="Cardo" w:eastAsia="Cardo" w:hAnsi="Cardo"/>
          <w:rtl w:val="0"/>
        </w:rPr>
        <w:t xml:space="preserve">4y OS for NWTS-5 / AREN0321 of 59→ 74%. </w:t>
      </w:r>
    </w:p>
    <w:p w:rsidR="00000000" w:rsidDel="00000000" w:rsidP="00000000" w:rsidRDefault="00000000" w:rsidRPr="00000000" w14:paraId="000011EE">
      <w:pPr>
        <w:widowControl w:val="0"/>
        <w:ind w:left="0" w:firstLine="0"/>
        <w:rPr/>
      </w:pPr>
      <w:r w:rsidDel="00000000" w:rsidR="00000000" w:rsidRPr="00000000">
        <w:rPr>
          <w:rtl w:val="0"/>
        </w:rPr>
      </w:r>
    </w:p>
    <w:bookmarkStart w:colFirst="0" w:colLast="0" w:name="j2ix2hd2tluo" w:id="229"/>
    <w:bookmarkEnd w:id="229"/>
    <w:p w:rsidR="00000000" w:rsidDel="00000000" w:rsidP="00000000" w:rsidRDefault="00000000" w:rsidRPr="00000000" w14:paraId="000011EF">
      <w:pPr>
        <w:widowControl w:val="0"/>
        <w:ind w:left="0" w:firstLine="0"/>
        <w:rPr/>
      </w:pPr>
      <w:r w:rsidDel="00000000" w:rsidR="00000000" w:rsidRPr="00000000">
        <w:rPr>
          <w:b w:val="1"/>
          <w:rtl w:val="0"/>
        </w:rPr>
        <w:t xml:space="preserve">AREN03B2</w:t>
      </w:r>
      <w:r w:rsidDel="00000000" w:rsidR="00000000" w:rsidRPr="00000000">
        <w:rPr>
          <w:rtl w:val="0"/>
        </w:rPr>
        <w:t xml:space="preserve"> </w:t>
      </w:r>
      <w:r w:rsidDel="00000000" w:rsidR="00000000" w:rsidRPr="00000000">
        <w:rPr>
          <w:rtl w:val="0"/>
        </w:rPr>
        <w:t xml:space="preserve">[</w:t>
      </w:r>
      <w:hyperlink r:id="rId980">
        <w:r w:rsidDel="00000000" w:rsidR="00000000" w:rsidRPr="00000000">
          <w:rPr>
            <w:rtl w:val="0"/>
          </w:rPr>
          <w:t xml:space="preserve">Parsons Cancer '20</w:t>
        </w:r>
      </w:hyperlink>
      <w:r w:rsidDel="00000000" w:rsidR="00000000" w:rsidRPr="00000000">
        <w:rPr>
          <w:rtl w:val="0"/>
        </w:rPr>
        <w:t xml:space="preserve">]: </w:t>
      </w:r>
      <w:r w:rsidDel="00000000" w:rsidR="00000000" w:rsidRPr="00000000">
        <w:rPr>
          <w:rFonts w:ascii="Cardo" w:cs="Cardo" w:eastAsia="Cardo" w:hAnsi="Cardo"/>
          <w:b w:val="1"/>
          <w:rtl w:val="0"/>
        </w:rPr>
        <w:t xml:space="preserve">Stage I epithelial predominant→ Obs vs. EE4A</w:t>
      </w:r>
      <w:r w:rsidDel="00000000" w:rsidR="00000000" w:rsidRPr="00000000">
        <w:rPr>
          <w:rtl w:val="0"/>
        </w:rPr>
        <w:t xml:space="preserve">.</w:t>
      </w:r>
    </w:p>
    <w:p w:rsidR="00000000" w:rsidDel="00000000" w:rsidP="00000000" w:rsidRDefault="00000000" w:rsidRPr="00000000" w14:paraId="000011F0">
      <w:pPr>
        <w:rPr/>
      </w:pPr>
      <w:r w:rsidDel="00000000" w:rsidR="00000000" w:rsidRPr="00000000">
        <w:rPr>
          <w:rtl w:val="0"/>
        </w:rPr>
        <w:t xml:space="preserve">Modern Protocol Overview (Slide 22) [</w:t>
      </w:r>
      <w:hyperlink r:id="rId981">
        <w:r w:rsidDel="00000000" w:rsidR="00000000" w:rsidRPr="00000000">
          <w:rPr>
            <w:rtl w:val="0"/>
          </w:rPr>
          <w:t xml:space="preserve">Murphy Powerpoint '12</w:t>
        </w:r>
      </w:hyperlink>
      <w:r w:rsidDel="00000000" w:rsidR="00000000" w:rsidRPr="00000000">
        <w:rPr>
          <w:rtl w:val="0"/>
        </w:rPr>
        <w:t xml:space="preserve">]</w:t>
      </w:r>
    </w:p>
    <w:p w:rsidR="00000000" w:rsidDel="00000000" w:rsidP="00000000" w:rsidRDefault="00000000" w:rsidRPr="00000000" w14:paraId="000011F1">
      <w:pPr>
        <w:widowControl w:val="0"/>
        <w:ind w:left="0" w:firstLine="0"/>
        <w:rPr/>
      </w:pPr>
      <w:r w:rsidDel="00000000" w:rsidR="00000000" w:rsidRPr="00000000">
        <w:rPr>
          <w:rtl w:val="0"/>
        </w:rPr>
        <w:t xml:space="preserve">There is &gt; 95% EFS and OS for predo</w:t>
      </w:r>
      <w:r w:rsidDel="00000000" w:rsidR="00000000" w:rsidRPr="00000000">
        <w:rPr>
          <w:rtl w:val="0"/>
        </w:rPr>
        <w:t xml:space="preserve">minant epithelial histology. Observation alone warrants investigation. </w:t>
      </w:r>
    </w:p>
    <w:p w:rsidR="00000000" w:rsidDel="00000000" w:rsidP="00000000" w:rsidRDefault="00000000" w:rsidRPr="00000000" w14:paraId="000011F2">
      <w:pPr>
        <w:widowControl w:val="0"/>
        <w:numPr>
          <w:ilvl w:val="0"/>
          <w:numId w:val="52"/>
        </w:numPr>
        <w:ind w:left="720" w:hanging="360"/>
        <w:rPr>
          <w:u w:val="none"/>
        </w:rPr>
      </w:pPr>
      <w:r w:rsidDel="00000000" w:rsidR="00000000" w:rsidRPr="00000000">
        <w:rPr>
          <w:rtl w:val="0"/>
        </w:rPr>
        <w:t xml:space="preserve">177 pts. Stage I epithelial predominant (&gt;66%). 2006-2017. MFU 3.6y.</w:t>
      </w:r>
    </w:p>
    <w:p w:rsidR="00000000" w:rsidDel="00000000" w:rsidP="00000000" w:rsidRDefault="00000000" w:rsidRPr="00000000" w14:paraId="000011F3">
      <w:pPr>
        <w:widowControl w:val="0"/>
        <w:numPr>
          <w:ilvl w:val="1"/>
          <w:numId w:val="52"/>
        </w:numPr>
        <w:ind w:left="1440" w:hanging="360"/>
        <w:rPr>
          <w:u w:val="none"/>
        </w:rPr>
      </w:pPr>
      <w:r w:rsidDel="00000000" w:rsidR="00000000" w:rsidRPr="00000000">
        <w:rPr>
          <w:rtl w:val="0"/>
        </w:rPr>
        <w:t xml:space="preserve">57 patients (32%) were classified as very low risk and were observed.</w:t>
      </w:r>
    </w:p>
    <w:p w:rsidR="00000000" w:rsidDel="00000000" w:rsidP="00000000" w:rsidRDefault="00000000" w:rsidRPr="00000000" w14:paraId="000011F4">
      <w:pPr>
        <w:widowControl w:val="0"/>
        <w:numPr>
          <w:ilvl w:val="1"/>
          <w:numId w:val="52"/>
        </w:numPr>
        <w:ind w:left="1440" w:hanging="360"/>
        <w:rPr>
          <w:u w:val="none"/>
        </w:rPr>
      </w:pPr>
      <w:r w:rsidDel="00000000" w:rsidR="00000000" w:rsidRPr="00000000">
        <w:rPr>
          <w:rtl w:val="0"/>
        </w:rPr>
        <w:t xml:space="preserve">Approximately 20% of stage I FHWTs registered on AREN03B2 were epithelial predominant.</w:t>
      </w:r>
    </w:p>
    <w:p w:rsidR="00000000" w:rsidDel="00000000" w:rsidP="00000000" w:rsidRDefault="00000000" w:rsidRPr="00000000" w14:paraId="000011F5">
      <w:pPr>
        <w:widowControl w:val="0"/>
        <w:numPr>
          <w:ilvl w:val="0"/>
          <w:numId w:val="52"/>
        </w:numPr>
        <w:ind w:left="720" w:hanging="360"/>
        <w:rPr>
          <w:u w:val="none"/>
        </w:rPr>
      </w:pPr>
      <w:r w:rsidDel="00000000" w:rsidR="00000000" w:rsidRPr="00000000">
        <w:rPr>
          <w:rtl w:val="0"/>
        </w:rPr>
        <w:t xml:space="preserve">4y EFS 96%. 4y OS 100%. EFS and OS did not differ with age at diagnosis (± 48 mo) or treatment (EE4A or obs).</w:t>
      </w:r>
    </w:p>
    <w:p w:rsidR="00000000" w:rsidDel="00000000" w:rsidP="00000000" w:rsidRDefault="00000000" w:rsidRPr="00000000" w14:paraId="000011F6">
      <w:pPr>
        <w:widowControl w:val="0"/>
        <w:numPr>
          <w:ilvl w:val="0"/>
          <w:numId w:val="52"/>
        </w:numPr>
        <w:ind w:left="720" w:hanging="360"/>
        <w:rPr>
          <w:u w:val="none"/>
        </w:rPr>
      </w:pPr>
      <w:r w:rsidDel="00000000" w:rsidR="00000000" w:rsidRPr="00000000">
        <w:rPr>
          <w:rtl w:val="0"/>
        </w:rPr>
        <w:t xml:space="preserve">Six events were reported. Three patients developed contra tumors and did not otherwise relapse; none of these had nephrogenic rests or a recognized predisposition syndrome. Three patients developed a metastatic recurrence, all 3 had received EE4A as primary therapy after nephrectomy. </w:t>
      </w:r>
    </w:p>
    <w:p w:rsidR="00000000" w:rsidDel="00000000" w:rsidP="00000000" w:rsidRDefault="00000000" w:rsidRPr="00000000" w14:paraId="000011F7">
      <w:pPr>
        <w:widowControl w:val="0"/>
        <w:ind w:left="0" w:firstLine="0"/>
        <w:rPr/>
      </w:pPr>
      <w:r w:rsidDel="00000000" w:rsidR="00000000" w:rsidRPr="00000000">
        <w:rPr>
          <w:rtl w:val="0"/>
        </w:rPr>
      </w:r>
    </w:p>
    <w:p w:rsidR="00000000" w:rsidDel="00000000" w:rsidP="00000000" w:rsidRDefault="00000000" w:rsidRPr="00000000" w14:paraId="000011F8">
      <w:pPr>
        <w:pStyle w:val="Heading2"/>
        <w:rPr/>
      </w:pPr>
      <w:bookmarkStart w:colFirst="0" w:colLast="0" w:name="_jtuig8aefuu0" w:id="230"/>
      <w:bookmarkEnd w:id="230"/>
      <w:hyperlink w:anchor="_v70h3sa8t6mf">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1F9">
      <w:pPr>
        <w:rPr/>
      </w:pPr>
      <w:r w:rsidDel="00000000" w:rsidR="00000000" w:rsidRPr="00000000">
        <w:rPr>
          <w:rtl w:val="0"/>
        </w:rPr>
        <w:t xml:space="preserve">See the [</w:t>
      </w:r>
      <w:hyperlink w:anchor="_xilahm9fbnlf">
        <w:r w:rsidDel="00000000" w:rsidR="00000000" w:rsidRPr="00000000">
          <w:rPr>
            <w:rtl w:val="0"/>
          </w:rPr>
          <w:t xml:space="preserve">Pediatrics section</w:t>
        </w:r>
      </w:hyperlink>
      <w:r w:rsidDel="00000000" w:rsidR="00000000" w:rsidRPr="00000000">
        <w:rPr>
          <w:rtl w:val="0"/>
        </w:rPr>
        <w:t xml:space="preserve">] for late pediatric toxicity.</w:t>
      </w:r>
      <w:r w:rsidDel="00000000" w:rsidR="00000000" w:rsidRPr="00000000">
        <w:rPr>
          <w:rtl w:val="0"/>
        </w:rPr>
      </w:r>
    </w:p>
    <w:p w:rsidR="00000000" w:rsidDel="00000000" w:rsidP="00000000" w:rsidRDefault="00000000" w:rsidRPr="00000000" w14:paraId="000011FA">
      <w:pPr>
        <w:numPr>
          <w:ilvl w:val="0"/>
          <w:numId w:val="3"/>
        </w:numPr>
        <w:ind w:left="720" w:hanging="360"/>
      </w:pPr>
      <w:r w:rsidDel="00000000" w:rsidR="00000000" w:rsidRPr="00000000">
        <w:rPr>
          <w:rtl w:val="0"/>
        </w:rPr>
        <w:t xml:space="preserve">Heart dose ALARA as all patients with lung mets receive doxorubicin (DD4A).</w:t>
      </w:r>
    </w:p>
    <w:p w:rsidR="00000000" w:rsidDel="00000000" w:rsidP="00000000" w:rsidRDefault="00000000" w:rsidRPr="00000000" w14:paraId="000011FB">
      <w:pPr>
        <w:ind w:left="720" w:firstLine="0"/>
        <w:rPr/>
      </w:pPr>
      <w:r w:rsidDel="00000000" w:rsidR="00000000" w:rsidRPr="00000000">
        <w:rPr>
          <w:rtl w:val="0"/>
        </w:rPr>
        <w:t xml:space="preserve">Generally speaking, try to deliver WART and WLI simultaneously to avoid overlap in the heart.</w:t>
      </w:r>
    </w:p>
    <w:p w:rsidR="00000000" w:rsidDel="00000000" w:rsidP="00000000" w:rsidRDefault="00000000" w:rsidRPr="00000000" w14:paraId="000011FC">
      <w:pPr>
        <w:numPr>
          <w:ilvl w:val="1"/>
          <w:numId w:val="3"/>
        </w:numPr>
        <w:ind w:left="1440" w:hanging="360"/>
      </w:pPr>
      <w:r w:rsidDel="00000000" w:rsidR="00000000" w:rsidRPr="00000000">
        <w:rPr>
          <w:rtl w:val="0"/>
        </w:rPr>
        <w:t xml:space="preserve">If WART and WLI are treated separately, 3D fields may overlap in heart [</w:t>
      </w:r>
      <w:hyperlink r:id="rId982">
        <w:r w:rsidDel="00000000" w:rsidR="00000000" w:rsidRPr="00000000">
          <w:rPr>
            <w:rtl w:val="0"/>
          </w:rPr>
          <w:t xml:space="preserve">Farooqi Peds blood Ca' 14</w:t>
        </w:r>
      </w:hyperlink>
      <w:r w:rsidDel="00000000" w:rsidR="00000000" w:rsidRPr="00000000">
        <w:rPr>
          <w:rtl w:val="0"/>
        </w:rPr>
        <w:t xml:space="preserve">].</w:t>
      </w:r>
    </w:p>
    <w:p w:rsidR="00000000" w:rsidDel="00000000" w:rsidP="00000000" w:rsidRDefault="00000000" w:rsidRPr="00000000" w14:paraId="000011FD">
      <w:pPr>
        <w:numPr>
          <w:ilvl w:val="1"/>
          <w:numId w:val="3"/>
        </w:numPr>
        <w:ind w:left="1440" w:hanging="360"/>
      </w:pPr>
      <w:r w:rsidDel="00000000" w:rsidR="00000000" w:rsidRPr="00000000">
        <w:rPr>
          <w:rtl w:val="0"/>
        </w:rPr>
        <w:t xml:space="preserve">If you have to treat separately, consider heart sparing IMRT to avoid overlap in heart</w:t>
      </w:r>
      <w:r w:rsidDel="00000000" w:rsidR="00000000" w:rsidRPr="00000000">
        <w:rPr>
          <w:rtl w:val="0"/>
        </w:rPr>
        <w:t xml:space="preserve"> [</w:t>
      </w:r>
      <w:hyperlink r:id="rId983">
        <w:r w:rsidDel="00000000" w:rsidR="00000000" w:rsidRPr="00000000">
          <w:rPr>
            <w:rtl w:val="0"/>
          </w:rPr>
          <w:t xml:space="preserve">Kalapurakal IJROBP '13]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FE">
      <w:pPr>
        <w:numPr>
          <w:ilvl w:val="0"/>
          <w:numId w:val="3"/>
        </w:numPr>
        <w:ind w:left="720" w:hanging="360"/>
      </w:pPr>
      <w:r w:rsidDel="00000000" w:rsidR="00000000" w:rsidRPr="00000000">
        <w:rPr>
          <w:rtl w:val="0"/>
        </w:rPr>
        <w:t xml:space="preserve">Cardiac-sparing WLI IMRT is standard of care (not AP-PA) </w:t>
      </w:r>
      <w:r w:rsidDel="00000000" w:rsidR="00000000" w:rsidRPr="00000000">
        <w:rPr>
          <w:rtl w:val="0"/>
        </w:rPr>
        <w:t xml:space="preserve">[</w:t>
      </w:r>
      <w:hyperlink r:id="rId984">
        <w:r w:rsidDel="00000000" w:rsidR="00000000" w:rsidRPr="00000000">
          <w:rPr>
            <w:rtl w:val="0"/>
          </w:rPr>
          <w:t xml:space="preserve">Kalapurakal IJROBP '16</w:t>
        </w:r>
      </w:hyperlink>
      <w:r w:rsidDel="00000000" w:rsidR="00000000" w:rsidRPr="00000000">
        <w:rPr>
          <w:rtl w:val="0"/>
        </w:rPr>
        <w:t xml:space="preserve">]. (Slide 86-106) [</w:t>
      </w:r>
      <w:hyperlink r:id="rId985">
        <w:r w:rsidDel="00000000" w:rsidR="00000000" w:rsidRPr="00000000">
          <w:rPr>
            <w:rtl w:val="0"/>
          </w:rPr>
          <w:t xml:space="preserve">Kalapurakal Ppt</w:t>
        </w:r>
      </w:hyperlink>
      <w:r w:rsidDel="00000000" w:rsidR="00000000" w:rsidRPr="00000000">
        <w:rPr>
          <w:rtl w:val="0"/>
        </w:rPr>
        <w:t xml:space="preserve">].</w:t>
      </w:r>
    </w:p>
    <w:p w:rsidR="00000000" w:rsidDel="00000000" w:rsidP="00000000" w:rsidRDefault="00000000" w:rsidRPr="00000000" w14:paraId="000011FF">
      <w:pPr>
        <w:numPr>
          <w:ilvl w:val="1"/>
          <w:numId w:val="3"/>
        </w:numPr>
        <w:ind w:left="1440" w:hanging="360"/>
        <w:rPr>
          <w:u w:val="none"/>
        </w:rPr>
      </w:pPr>
      <w:r w:rsidDel="00000000" w:rsidR="00000000" w:rsidRPr="00000000">
        <w:rPr>
          <w:rtl w:val="0"/>
        </w:rPr>
        <w:t xml:space="preserve">20 patients were accrued in &gt; 2y from 5 centers. 11 Ewings, 2 RMS, 5 wilms. Median RT dose 15 Gy (12 Gy, n=5).</w:t>
      </w:r>
    </w:p>
    <w:p w:rsidR="00000000" w:rsidDel="00000000" w:rsidP="00000000" w:rsidRDefault="00000000" w:rsidRPr="00000000" w14:paraId="00001200">
      <w:pPr>
        <w:numPr>
          <w:ilvl w:val="2"/>
          <w:numId w:val="3"/>
        </w:numPr>
        <w:ind w:left="2160" w:hanging="360"/>
        <w:rPr>
          <w:u w:val="none"/>
        </w:rPr>
      </w:pPr>
      <w:r w:rsidDel="00000000" w:rsidR="00000000" w:rsidRPr="00000000">
        <w:rPr>
          <w:rtl w:val="0"/>
        </w:rPr>
        <w:t xml:space="preserve">CTV was the 4D MinIP of both lungs with 1 cm PTV.</w:t>
      </w:r>
    </w:p>
    <w:p w:rsidR="00000000" w:rsidDel="00000000" w:rsidP="00000000" w:rsidRDefault="00000000" w:rsidRPr="00000000" w14:paraId="00001201">
      <w:pPr>
        <w:numPr>
          <w:ilvl w:val="1"/>
          <w:numId w:val="3"/>
        </w:numPr>
        <w:ind w:left="1440" w:hanging="360"/>
        <w:rPr>
          <w:u w:val="none"/>
        </w:rPr>
      </w:pPr>
      <w:r w:rsidDel="00000000" w:rsidR="00000000" w:rsidRPr="00000000">
        <w:rPr>
          <w:rtl w:val="0"/>
        </w:rPr>
        <w:t xml:space="preserve">Target contour changes in 7 (35%) patients. Replanning in 3 (15%) patients. Minor deviations in 2 (10%) patients. There were no major deviations!</w:t>
      </w:r>
    </w:p>
    <w:p w:rsidR="00000000" w:rsidDel="00000000" w:rsidP="00000000" w:rsidRDefault="00000000" w:rsidRPr="00000000" w14:paraId="00001202">
      <w:pPr>
        <w:numPr>
          <w:ilvl w:val="1"/>
          <w:numId w:val="3"/>
        </w:numPr>
        <w:ind w:left="1440" w:hanging="360"/>
        <w:rPr>
          <w:u w:val="none"/>
        </w:rPr>
      </w:pPr>
      <w:r w:rsidDel="00000000" w:rsidR="00000000" w:rsidRPr="00000000">
        <w:rPr>
          <w:rtl w:val="0"/>
        </w:rPr>
        <w:t xml:space="preserve">4D lung volumes were significantly larger than 3D volumes (AP-PA). </w:t>
      </w:r>
    </w:p>
    <w:p w:rsidR="00000000" w:rsidDel="00000000" w:rsidP="00000000" w:rsidRDefault="00000000" w:rsidRPr="00000000" w14:paraId="00001203">
      <w:pPr>
        <w:numPr>
          <w:ilvl w:val="1"/>
          <w:numId w:val="3"/>
        </w:numPr>
        <w:ind w:left="1440" w:hanging="360"/>
        <w:rPr>
          <w:u w:val="none"/>
        </w:rPr>
      </w:pPr>
      <w:r w:rsidDel="00000000" w:rsidR="00000000" w:rsidRPr="00000000">
        <w:rPr>
          <w:rtl w:val="0"/>
        </w:rPr>
        <w:t xml:space="preserve">The use of AP-WLI would have significantly underdosed 4D lung volumes.</w:t>
      </w:r>
    </w:p>
    <w:p w:rsidR="00000000" w:rsidDel="00000000" w:rsidP="00000000" w:rsidRDefault="00000000" w:rsidRPr="00000000" w14:paraId="00001204">
      <w:pPr>
        <w:numPr>
          <w:ilvl w:val="0"/>
          <w:numId w:val="3"/>
        </w:numPr>
        <w:ind w:left="720" w:hanging="360"/>
      </w:pPr>
      <w:r w:rsidDel="00000000" w:rsidR="00000000" w:rsidRPr="00000000">
        <w:rPr>
          <w:rtl w:val="0"/>
        </w:rPr>
        <w:t xml:space="preserve">Orbital hypoplasia with</w:t>
      </w:r>
      <w:r w:rsidDel="00000000" w:rsidR="00000000" w:rsidRPr="00000000">
        <w:rPr>
          <w:rtl w:val="0"/>
        </w:rPr>
        <w:t xml:space="preserve"> mean bony orbit do</w:t>
      </w:r>
      <w:r w:rsidDel="00000000" w:rsidR="00000000" w:rsidRPr="00000000">
        <w:rPr>
          <w:rFonts w:ascii="Gungsuh" w:cs="Gungsuh" w:eastAsia="Gungsuh" w:hAnsi="Gungsuh"/>
          <w:rtl w:val="0"/>
        </w:rPr>
        <w:t xml:space="preserve">se ≥ 30 Gy [</w:t>
      </w:r>
      <w:hyperlink r:id="rId986">
        <w:r w:rsidDel="00000000" w:rsidR="00000000" w:rsidRPr="00000000">
          <w:rPr>
            <w:rtl w:val="0"/>
          </w:rPr>
          <w:t xml:space="preserve">Tinkle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05">
      <w:pPr>
        <w:numPr>
          <w:ilvl w:val="0"/>
          <w:numId w:val="3"/>
        </w:numPr>
        <w:ind w:left="720" w:hanging="360"/>
        <w:rPr/>
      </w:pPr>
      <w:r w:rsidDel="00000000" w:rsidR="00000000" w:rsidRPr="00000000">
        <w:rPr>
          <w:b w:val="1"/>
          <w:rtl w:val="0"/>
        </w:rPr>
        <w:t xml:space="preserve">Congestive heart failure </w:t>
      </w:r>
      <w:r w:rsidDel="00000000" w:rsidR="00000000" w:rsidRPr="00000000">
        <w:rPr>
          <w:rtl w:val="0"/>
        </w:rPr>
        <w:t xml:space="preserve">[</w:t>
      </w:r>
      <w:hyperlink r:id="rId987">
        <w:r w:rsidDel="00000000" w:rsidR="00000000" w:rsidRPr="00000000">
          <w:rPr>
            <w:rtl w:val="0"/>
          </w:rPr>
          <w:t xml:space="preserve">Green JCO '11</w:t>
        </w:r>
      </w:hyperlink>
      <w:r w:rsidDel="00000000" w:rsidR="00000000" w:rsidRPr="00000000">
        <w:rPr>
          <w:rtl w:val="0"/>
        </w:rPr>
        <w:t xml:space="preserve">]:</w:t>
      </w:r>
      <w:r w:rsidDel="00000000" w:rsidR="00000000" w:rsidRPr="00000000">
        <w:rPr>
          <w:rtl w:val="0"/>
        </w:rPr>
        <w:t xml:space="preserve"> (Slide 71) [</w:t>
      </w:r>
      <w:hyperlink r:id="rId988">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206">
      <w:pPr>
        <w:ind w:left="720" w:firstLine="0"/>
        <w:rPr/>
      </w:pPr>
      <w:r w:rsidDel="00000000" w:rsidR="00000000" w:rsidRPr="00000000">
        <w:rPr>
          <w:rtl w:val="0"/>
        </w:rPr>
        <w:t xml:space="preserve">New cases continue to be reported at 20 years after diagnosis, therefore long term monitoring is required for high-risk pts.</w:t>
      </w:r>
    </w:p>
    <w:p w:rsidR="00000000" w:rsidDel="00000000" w:rsidP="00000000" w:rsidRDefault="00000000" w:rsidRPr="00000000" w14:paraId="00001207">
      <w:pPr>
        <w:numPr>
          <w:ilvl w:val="1"/>
          <w:numId w:val="3"/>
        </w:numPr>
        <w:ind w:left="1440" w:hanging="360"/>
        <w:rPr/>
      </w:pPr>
      <w:r w:rsidDel="00000000" w:rsidR="00000000" w:rsidRPr="00000000">
        <w:rPr>
          <w:rtl w:val="0"/>
        </w:rPr>
        <w:t xml:space="preserve">Survivors from NWTS 1-4. </w:t>
      </w:r>
    </w:p>
    <w:p w:rsidR="00000000" w:rsidDel="00000000" w:rsidP="00000000" w:rsidRDefault="00000000" w:rsidRPr="00000000" w14:paraId="00001208">
      <w:pPr>
        <w:numPr>
          <w:ilvl w:val="1"/>
          <w:numId w:val="3"/>
        </w:numPr>
        <w:ind w:left="1440" w:hanging="360"/>
        <w:rPr/>
      </w:pPr>
      <w:r w:rsidDel="00000000" w:rsidR="00000000" w:rsidRPr="00000000">
        <w:rPr>
          <w:rFonts w:ascii="Cardo" w:cs="Cardo" w:eastAsia="Cardo" w:hAnsi="Cardo"/>
          <w:rtl w:val="0"/>
        </w:rPr>
        <w:t xml:space="preserve">20y cumulative incidence of CHF for doxorubicin at diagnosis / relapse of 4→ 17%. </w:t>
      </w:r>
    </w:p>
    <w:p w:rsidR="00000000" w:rsidDel="00000000" w:rsidP="00000000" w:rsidRDefault="00000000" w:rsidRPr="00000000" w14:paraId="00001209">
      <w:pPr>
        <w:numPr>
          <w:ilvl w:val="1"/>
          <w:numId w:val="3"/>
        </w:numPr>
        <w:ind w:left="1440" w:hanging="360"/>
        <w:rPr/>
      </w:pPr>
      <w:r w:rsidDel="00000000" w:rsidR="00000000" w:rsidRPr="00000000">
        <w:rPr>
          <w:rtl w:val="0"/>
        </w:rPr>
        <w:t xml:space="preserve">Higher relative risk for females (RR 4.5), doxorubicin dose (RR 3.3 per 100 mg/m2), lung RT (RR 1.6 per 10 Gy) and left flank RT (RR 1.8 per 10 Gy). </w:t>
      </w:r>
    </w:p>
    <w:p w:rsidR="00000000" w:rsidDel="00000000" w:rsidP="00000000" w:rsidRDefault="00000000" w:rsidRPr="00000000" w14:paraId="0000120A">
      <w:pPr>
        <w:numPr>
          <w:ilvl w:val="0"/>
          <w:numId w:val="3"/>
        </w:numPr>
        <w:ind w:left="720" w:hanging="360"/>
        <w:rPr/>
      </w:pPr>
      <w:r w:rsidDel="00000000" w:rsidR="00000000" w:rsidRPr="00000000">
        <w:rPr>
          <w:b w:val="1"/>
          <w:rtl w:val="0"/>
        </w:rPr>
        <w:t xml:space="preserve">Pregnancy outcomes </w:t>
      </w:r>
      <w:r w:rsidDel="00000000" w:rsidR="00000000" w:rsidRPr="00000000">
        <w:rPr>
          <w:rtl w:val="0"/>
        </w:rPr>
        <w:t xml:space="preserve">[</w:t>
      </w:r>
      <w:hyperlink r:id="rId989">
        <w:r w:rsidDel="00000000" w:rsidR="00000000" w:rsidRPr="00000000">
          <w:rPr>
            <w:rtl w:val="0"/>
          </w:rPr>
          <w:t xml:space="preserve">Green JCO '10</w:t>
        </w:r>
      </w:hyperlink>
      <w:r w:rsidDel="00000000" w:rsidR="00000000" w:rsidRPr="00000000">
        <w:rPr>
          <w:rtl w:val="0"/>
        </w:rPr>
        <w:t xml:space="preserve">]: </w:t>
      </w:r>
      <w:r w:rsidDel="00000000" w:rsidR="00000000" w:rsidRPr="00000000">
        <w:rPr>
          <w:rtl w:val="0"/>
        </w:rPr>
        <w:t xml:space="preserve">(Slide 72) [</w:t>
      </w:r>
      <w:hyperlink r:id="rId990">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20B">
      <w:pPr>
        <w:ind w:left="720" w:firstLine="0"/>
        <w:rPr/>
      </w:pPr>
      <w:r w:rsidDel="00000000" w:rsidR="00000000" w:rsidRPr="00000000">
        <w:rPr>
          <w:rtl w:val="0"/>
        </w:rPr>
        <w:t xml:space="preserve">Obstetric management of female Wilms tumor survivors should consider these risks.</w:t>
      </w:r>
      <w:r w:rsidDel="00000000" w:rsidR="00000000" w:rsidRPr="00000000">
        <w:rPr>
          <w:rtl w:val="0"/>
        </w:rPr>
      </w:r>
    </w:p>
    <w:p w:rsidR="00000000" w:rsidDel="00000000" w:rsidP="00000000" w:rsidRDefault="00000000" w:rsidRPr="00000000" w14:paraId="0000120C">
      <w:pPr>
        <w:numPr>
          <w:ilvl w:val="1"/>
          <w:numId w:val="3"/>
        </w:numPr>
        <w:ind w:left="1440" w:hanging="360"/>
        <w:rPr/>
      </w:pPr>
      <w:r w:rsidDel="00000000" w:rsidR="00000000" w:rsidRPr="00000000">
        <w:rPr>
          <w:rFonts w:ascii="Gungsuh" w:cs="Gungsuh" w:eastAsia="Gungsuh" w:hAnsi="Gungsuh"/>
          <w:rtl w:val="0"/>
        </w:rPr>
        <w:t xml:space="preserve">Survivors from NWTS 1-4. 1,021 pregnancies of ≥ 20 weeks gestation reported.</w:t>
      </w:r>
    </w:p>
    <w:p w:rsidR="00000000" w:rsidDel="00000000" w:rsidP="00000000" w:rsidRDefault="00000000" w:rsidRPr="00000000" w14:paraId="0000120D">
      <w:pPr>
        <w:numPr>
          <w:ilvl w:val="1"/>
          <w:numId w:val="3"/>
        </w:numPr>
        <w:ind w:left="1440" w:hanging="360"/>
        <w:rPr/>
      </w:pPr>
      <w:r w:rsidDel="00000000" w:rsidR="00000000" w:rsidRPr="00000000">
        <w:rPr>
          <w:rtl w:val="0"/>
        </w:rPr>
        <w:t xml:space="preserve">Flank RT dose response was noted for: pregnancy induced HTN, early/threatened labor, fetal malposition.</w:t>
      </w:r>
    </w:p>
    <w:p w:rsidR="00000000" w:rsidDel="00000000" w:rsidP="00000000" w:rsidRDefault="00000000" w:rsidRPr="00000000" w14:paraId="0000120E">
      <w:pPr>
        <w:numPr>
          <w:ilvl w:val="1"/>
          <w:numId w:val="3"/>
        </w:numPr>
        <w:ind w:left="1440" w:hanging="360"/>
        <w:rPr/>
      </w:pPr>
      <w:r w:rsidDel="00000000" w:rsidR="00000000" w:rsidRPr="00000000">
        <w:rPr>
          <w:rFonts w:ascii="Cardo" w:cs="Cardo" w:eastAsia="Cardo" w:hAnsi="Cardo"/>
          <w:rtl w:val="0"/>
        </w:rPr>
        <w:t xml:space="preserve">Premature birth &lt; 37 weeks for no flank RT / &gt; 35 Gy flank RT of 10→ 22%. </w:t>
      </w:r>
    </w:p>
    <w:p w:rsidR="00000000" w:rsidDel="00000000" w:rsidP="00000000" w:rsidRDefault="00000000" w:rsidRPr="00000000" w14:paraId="0000120F">
      <w:pPr>
        <w:numPr>
          <w:ilvl w:val="1"/>
          <w:numId w:val="3"/>
        </w:numPr>
        <w:ind w:left="1440" w:hanging="360"/>
        <w:rPr/>
      </w:pPr>
      <w:r w:rsidDel="00000000" w:rsidR="00000000" w:rsidRPr="00000000">
        <w:rPr>
          <w:rFonts w:ascii="Cardo" w:cs="Cardo" w:eastAsia="Cardo" w:hAnsi="Cardo"/>
          <w:rtl w:val="0"/>
        </w:rPr>
        <w:t xml:space="preserve">Low birth weight &lt; 2500g for no flank RT / &gt; 35 Gy flank RT of 9→ 16%.</w:t>
      </w:r>
    </w:p>
    <w:p w:rsidR="00000000" w:rsidDel="00000000" w:rsidP="00000000" w:rsidRDefault="00000000" w:rsidRPr="00000000" w14:paraId="00001210">
      <w:pPr>
        <w:numPr>
          <w:ilvl w:val="1"/>
          <w:numId w:val="3"/>
        </w:numPr>
        <w:ind w:left="1440" w:hanging="360"/>
        <w:rPr/>
      </w:pPr>
      <w:r w:rsidDel="00000000" w:rsidR="00000000" w:rsidRPr="00000000">
        <w:rPr>
          <w:rtl w:val="0"/>
        </w:rPr>
        <w:t xml:space="preserve">One-third of women after WART had premature delivery and low birth weight infants &lt; 2500g.</w:t>
      </w:r>
    </w:p>
    <w:p w:rsidR="00000000" w:rsidDel="00000000" w:rsidP="00000000" w:rsidRDefault="00000000" w:rsidRPr="00000000" w14:paraId="00001211">
      <w:pPr>
        <w:numPr>
          <w:ilvl w:val="0"/>
          <w:numId w:val="3"/>
        </w:numPr>
        <w:ind w:left="720" w:hanging="360"/>
        <w:rPr/>
      </w:pPr>
      <w:r w:rsidDel="00000000" w:rsidR="00000000" w:rsidRPr="00000000">
        <w:rPr>
          <w:b w:val="1"/>
          <w:rtl w:val="0"/>
        </w:rPr>
        <w:t xml:space="preserve">Pulmonary disease </w:t>
      </w:r>
      <w:r w:rsidDel="00000000" w:rsidR="00000000" w:rsidRPr="00000000">
        <w:rPr>
          <w:rtl w:val="0"/>
        </w:rPr>
        <w:t xml:space="preserve">[</w:t>
      </w:r>
      <w:hyperlink r:id="rId991">
        <w:r w:rsidDel="00000000" w:rsidR="00000000" w:rsidRPr="00000000">
          <w:rPr>
            <w:rtl w:val="0"/>
          </w:rPr>
          <w:t xml:space="preserve">Green PBC '13</w:t>
        </w:r>
      </w:hyperlink>
      <w:r w:rsidDel="00000000" w:rsidR="00000000" w:rsidRPr="00000000">
        <w:rPr>
          <w:rtl w:val="0"/>
        </w:rPr>
        <w:t xml:space="preserve">]: </w:t>
      </w:r>
      <w:r w:rsidDel="00000000" w:rsidR="00000000" w:rsidRPr="00000000">
        <w:rPr>
          <w:rtl w:val="0"/>
        </w:rPr>
        <w:t xml:space="preserve">(Slide 73) [</w:t>
      </w:r>
      <w:hyperlink r:id="rId992">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212">
      <w:pPr>
        <w:ind w:left="720" w:firstLine="0"/>
        <w:rPr/>
      </w:pPr>
      <w:r w:rsidDel="00000000" w:rsidR="00000000" w:rsidRPr="00000000">
        <w:rPr>
          <w:rtl w:val="0"/>
        </w:rPr>
        <w:t xml:space="preserve">Long term survivors should be monitored for lung functions after WLI and advised to avoid smoking.</w:t>
      </w:r>
      <w:r w:rsidDel="00000000" w:rsidR="00000000" w:rsidRPr="00000000">
        <w:rPr>
          <w:rtl w:val="0"/>
        </w:rPr>
      </w:r>
    </w:p>
    <w:p w:rsidR="00000000" w:rsidDel="00000000" w:rsidP="00000000" w:rsidRDefault="00000000" w:rsidRPr="00000000" w14:paraId="00001213">
      <w:pPr>
        <w:numPr>
          <w:ilvl w:val="1"/>
          <w:numId w:val="3"/>
        </w:numPr>
        <w:ind w:left="1440" w:hanging="360"/>
        <w:rPr/>
      </w:pPr>
      <w:r w:rsidDel="00000000" w:rsidR="00000000" w:rsidRPr="00000000">
        <w:rPr>
          <w:rtl w:val="0"/>
        </w:rPr>
        <w:t xml:space="preserve">Survivors from NWTS 1-4. 6,449 patients. 64 fully evaluable and 16 partially evaluable cases of pulmonary disease were identified.</w:t>
      </w:r>
    </w:p>
    <w:p w:rsidR="00000000" w:rsidDel="00000000" w:rsidP="00000000" w:rsidRDefault="00000000" w:rsidRPr="00000000" w14:paraId="00001214">
      <w:pPr>
        <w:numPr>
          <w:ilvl w:val="1"/>
          <w:numId w:val="3"/>
        </w:numPr>
        <w:ind w:left="1440" w:hanging="360"/>
        <w:rPr/>
      </w:pPr>
      <w:r w:rsidDel="00000000" w:rsidR="00000000" w:rsidRPr="00000000">
        <w:rPr>
          <w:rtl w:val="0"/>
        </w:rPr>
        <w:t xml:space="preserve">Cumulative incidence of pulmonary disease at 15y was &lt; 0.5% after no RT / abdominal RT.</w:t>
      </w:r>
    </w:p>
    <w:p w:rsidR="00000000" w:rsidDel="00000000" w:rsidP="00000000" w:rsidRDefault="00000000" w:rsidRPr="00000000" w14:paraId="00001215">
      <w:pPr>
        <w:numPr>
          <w:ilvl w:val="1"/>
          <w:numId w:val="3"/>
        </w:numPr>
        <w:ind w:left="1440" w:hanging="360"/>
        <w:rPr/>
      </w:pPr>
      <w:r w:rsidDel="00000000" w:rsidR="00000000" w:rsidRPr="00000000">
        <w:rPr>
          <w:rtl w:val="0"/>
        </w:rPr>
        <w:t xml:space="preserve">Cumulative incidence of pulmonary disease at 15y was ~5% after lung RT.</w:t>
      </w:r>
    </w:p>
    <w:p w:rsidR="00000000" w:rsidDel="00000000" w:rsidP="00000000" w:rsidRDefault="00000000" w:rsidRPr="00000000" w14:paraId="00001216">
      <w:pPr>
        <w:numPr>
          <w:ilvl w:val="0"/>
          <w:numId w:val="3"/>
        </w:numPr>
        <w:ind w:left="720" w:hanging="360"/>
        <w:rPr/>
      </w:pPr>
      <w:r w:rsidDel="00000000" w:rsidR="00000000" w:rsidRPr="00000000">
        <w:rPr>
          <w:b w:val="1"/>
          <w:rtl w:val="0"/>
        </w:rPr>
        <w:t xml:space="preserve">Secondary malignant tumors </w:t>
      </w:r>
      <w:r w:rsidDel="00000000" w:rsidR="00000000" w:rsidRPr="00000000">
        <w:rPr>
          <w:rtl w:val="0"/>
        </w:rPr>
        <w:t xml:space="preserve">[</w:t>
      </w:r>
      <w:hyperlink r:id="rId993">
        <w:r w:rsidDel="00000000" w:rsidR="00000000" w:rsidRPr="00000000">
          <w:rPr>
            <w:rtl w:val="0"/>
          </w:rPr>
          <w:t xml:space="preserve">Breslow Int J Ca '10</w:t>
        </w:r>
      </w:hyperlink>
      <w:r w:rsidDel="00000000" w:rsidR="00000000" w:rsidRPr="00000000">
        <w:rPr>
          <w:rtl w:val="0"/>
        </w:rPr>
        <w:t xml:space="preserve">]: </w:t>
      </w:r>
      <w:r w:rsidDel="00000000" w:rsidR="00000000" w:rsidRPr="00000000">
        <w:rPr>
          <w:rtl w:val="0"/>
        </w:rPr>
        <w:t xml:space="preserve">(Slide 74) [</w:t>
      </w:r>
      <w:hyperlink r:id="rId994">
        <w:r w:rsidDel="00000000" w:rsidR="00000000" w:rsidRPr="00000000">
          <w:rPr>
            <w:rtl w:val="0"/>
          </w:rPr>
          <w:t xml:space="preserve">Kalapurakal Powerpoint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17">
      <w:pPr>
        <w:numPr>
          <w:ilvl w:val="1"/>
          <w:numId w:val="3"/>
        </w:numPr>
        <w:ind w:left="1440" w:hanging="360"/>
        <w:rPr/>
      </w:pPr>
      <w:r w:rsidDel="00000000" w:rsidR="00000000" w:rsidRPr="00000000">
        <w:rPr>
          <w:rtl w:val="0"/>
        </w:rPr>
        <w:t xml:space="preserve">Combined cohort of 8,884 (N. America), 2,893 (British), 1,573 (Nordic) diagnosed &lt; 15yo during 1960-2004.</w:t>
      </w:r>
    </w:p>
    <w:p w:rsidR="00000000" w:rsidDel="00000000" w:rsidP="00000000" w:rsidRDefault="00000000" w:rsidRPr="00000000" w14:paraId="00001218">
      <w:pPr>
        <w:numPr>
          <w:ilvl w:val="1"/>
          <w:numId w:val="3"/>
        </w:numPr>
        <w:ind w:left="1440" w:hanging="360"/>
        <w:rPr/>
      </w:pPr>
      <w:r w:rsidDel="00000000" w:rsidR="00000000" w:rsidRPr="00000000">
        <w:rPr>
          <w:rtl w:val="0"/>
        </w:rPr>
        <w:t xml:space="preserve">After 169,641 person-years of observation, only 174 solid tumors and 28 leukemias in 195 subjects.</w:t>
      </w:r>
    </w:p>
    <w:p w:rsidR="00000000" w:rsidDel="00000000" w:rsidP="00000000" w:rsidRDefault="00000000" w:rsidRPr="00000000" w14:paraId="00001219">
      <w:pPr>
        <w:numPr>
          <w:ilvl w:val="1"/>
          <w:numId w:val="3"/>
        </w:numPr>
        <w:ind w:left="1440" w:hanging="360"/>
        <w:rPr/>
      </w:pPr>
      <w:r w:rsidDel="00000000" w:rsidR="00000000" w:rsidRPr="00000000">
        <w:rPr>
          <w:rtl w:val="0"/>
        </w:rPr>
        <w:t xml:space="preserve">Leukemia was higher within 5y of diagnosis while solid tumor incidence peaked at 10-18 years.</w:t>
      </w:r>
    </w:p>
    <w:p w:rsidR="00000000" w:rsidDel="00000000" w:rsidP="00000000" w:rsidRDefault="00000000" w:rsidRPr="00000000" w14:paraId="0000121A">
      <w:pPr>
        <w:numPr>
          <w:ilvl w:val="1"/>
          <w:numId w:val="3"/>
        </w:numPr>
        <w:ind w:left="1440" w:hanging="360"/>
        <w:rPr/>
      </w:pPr>
      <w:r w:rsidDel="00000000" w:rsidR="00000000" w:rsidRPr="00000000">
        <w:rPr>
          <w:rtl w:val="0"/>
        </w:rPr>
        <w:t xml:space="preserve">SIR for solid tumors and leukemia was ~5.0. </w:t>
      </w:r>
    </w:p>
    <w:p w:rsidR="00000000" w:rsidDel="00000000" w:rsidP="00000000" w:rsidRDefault="00000000" w:rsidRPr="00000000" w14:paraId="0000121B">
      <w:pPr>
        <w:numPr>
          <w:ilvl w:val="1"/>
          <w:numId w:val="3"/>
        </w:numPr>
        <w:ind w:left="1440" w:hanging="360"/>
        <w:rPr/>
      </w:pPr>
      <w:r w:rsidDel="00000000" w:rsidR="00000000" w:rsidRPr="00000000">
        <w:rPr>
          <w:rtl w:val="0"/>
        </w:rPr>
        <w:t xml:space="preserve">Cumulative incidence of solid tumor SMN by age 40 was 6.7%. </w:t>
      </w:r>
    </w:p>
    <w:p w:rsidR="00000000" w:rsidDel="00000000" w:rsidP="00000000" w:rsidRDefault="00000000" w:rsidRPr="00000000" w14:paraId="0000121C">
      <w:pPr>
        <w:numPr>
          <w:ilvl w:val="1"/>
          <w:numId w:val="3"/>
        </w:numPr>
        <w:ind w:left="1440" w:hanging="360"/>
        <w:rPr/>
      </w:pPr>
      <w:r w:rsidDel="00000000" w:rsidR="00000000" w:rsidRPr="00000000">
        <w:rPr>
          <w:rtl w:val="0"/>
        </w:rPr>
        <w:t xml:space="preserve">Incidence of SMN was high if age at diagnosis was &gt; 5y.</w:t>
      </w:r>
    </w:p>
    <w:p w:rsidR="00000000" w:rsidDel="00000000" w:rsidP="00000000" w:rsidRDefault="00000000" w:rsidRPr="00000000" w14:paraId="0000121D">
      <w:pPr>
        <w:numPr>
          <w:ilvl w:val="1"/>
          <w:numId w:val="3"/>
        </w:numPr>
        <w:ind w:left="1440" w:hanging="360"/>
        <w:rPr/>
      </w:pPr>
      <w:r w:rsidDel="00000000" w:rsidR="00000000" w:rsidRPr="00000000">
        <w:rPr>
          <w:rtl w:val="0"/>
        </w:rPr>
        <w:t xml:space="preserve">Age specific mortality increased 15x after solid tumor secondary malignancy.</w:t>
      </w:r>
    </w:p>
    <w:p w:rsidR="00000000" w:rsidDel="00000000" w:rsidP="00000000" w:rsidRDefault="00000000" w:rsidRPr="00000000" w14:paraId="0000121E">
      <w:pPr>
        <w:numPr>
          <w:ilvl w:val="1"/>
          <w:numId w:val="3"/>
        </w:numPr>
        <w:ind w:left="1440" w:hanging="360"/>
        <w:rPr/>
      </w:pPr>
      <w:r w:rsidDel="00000000" w:rsidR="00000000" w:rsidRPr="00000000">
        <w:rPr>
          <w:rtl w:val="0"/>
        </w:rPr>
        <w:t xml:space="preserve">Incidence of solid tumors was lower for those diagnosed after the 1980s, while leukemias were higher for those diagnosed after 1990.</w:t>
      </w:r>
    </w:p>
    <w:p w:rsidR="00000000" w:rsidDel="00000000" w:rsidP="00000000" w:rsidRDefault="00000000" w:rsidRPr="00000000" w14:paraId="0000121F">
      <w:pPr>
        <w:numPr>
          <w:ilvl w:val="0"/>
          <w:numId w:val="3"/>
        </w:numPr>
        <w:ind w:left="720" w:hanging="360"/>
        <w:rPr/>
      </w:pPr>
      <w:r w:rsidDel="00000000" w:rsidR="00000000" w:rsidRPr="00000000">
        <w:rPr>
          <w:b w:val="1"/>
          <w:rtl w:val="0"/>
        </w:rPr>
        <w:t xml:space="preserve">Breast cancer </w:t>
      </w:r>
      <w:r w:rsidDel="00000000" w:rsidR="00000000" w:rsidRPr="00000000">
        <w:rPr>
          <w:rtl w:val="0"/>
        </w:rPr>
        <w:t xml:space="preserve">[</w:t>
      </w:r>
      <w:hyperlink r:id="rId995">
        <w:r w:rsidDel="00000000" w:rsidR="00000000" w:rsidRPr="00000000">
          <w:rPr>
            <w:rtl w:val="0"/>
          </w:rPr>
          <w:t xml:space="preserve">Lange Cancer '14</w:t>
        </w:r>
      </w:hyperlink>
      <w:r w:rsidDel="00000000" w:rsidR="00000000" w:rsidRPr="00000000">
        <w:rPr>
          <w:rtl w:val="0"/>
        </w:rPr>
        <w:t xml:space="preserve">]: </w:t>
      </w:r>
      <w:r w:rsidDel="00000000" w:rsidR="00000000" w:rsidRPr="00000000">
        <w:rPr>
          <w:rtl w:val="0"/>
        </w:rPr>
        <w:t xml:space="preserve">(Slide 75) [</w:t>
      </w:r>
      <w:hyperlink r:id="rId996">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220">
      <w:pPr>
        <w:ind w:left="720" w:firstLine="0"/>
        <w:rPr>
          <w:i w:val="1"/>
        </w:rPr>
      </w:pPr>
      <w:r w:rsidDel="00000000" w:rsidR="00000000" w:rsidRPr="00000000">
        <w:rPr>
          <w:rtl w:val="0"/>
        </w:rPr>
        <w:t xml:space="preserve">Current screening recommendations (NCCN 2020.3): If prior thoracic RT</w:t>
      </w:r>
      <w:r w:rsidDel="00000000" w:rsidR="00000000" w:rsidRPr="00000000">
        <w:rPr>
          <w:i w:val="1"/>
          <w:rtl w:val="0"/>
        </w:rPr>
        <w:t xml:space="preserve"> </w:t>
      </w:r>
      <w:r w:rsidDel="00000000" w:rsidR="00000000" w:rsidRPr="00000000">
        <w:rPr>
          <w:rtl w:val="0"/>
        </w:rPr>
        <w:t xml:space="preserve">at age 10-30, screen with annual MMA and MRI breast 10y after RT, but not prior to age 30 (MMA) or 25 (MRI). </w:t>
      </w:r>
      <w:r w:rsidDel="00000000" w:rsidR="00000000" w:rsidRPr="00000000">
        <w:rPr>
          <w:rtl w:val="0"/>
        </w:rPr>
      </w:r>
    </w:p>
    <w:p w:rsidR="00000000" w:rsidDel="00000000" w:rsidP="00000000" w:rsidRDefault="00000000" w:rsidRPr="00000000" w14:paraId="00001221">
      <w:pPr>
        <w:numPr>
          <w:ilvl w:val="1"/>
          <w:numId w:val="3"/>
        </w:numPr>
        <w:ind w:left="1440" w:hanging="360"/>
        <w:rPr/>
      </w:pPr>
      <w:r w:rsidDel="00000000" w:rsidR="00000000" w:rsidRPr="00000000">
        <w:rPr>
          <w:rtl w:val="0"/>
        </w:rPr>
        <w:t xml:space="preserve">2,492 female survivors from NWTS 1-4. Followed for invasive breast cancer from age 15 through 2013.</w:t>
      </w:r>
    </w:p>
    <w:p w:rsidR="00000000" w:rsidDel="00000000" w:rsidP="00000000" w:rsidRDefault="00000000" w:rsidRPr="00000000" w14:paraId="00001222">
      <w:pPr>
        <w:numPr>
          <w:ilvl w:val="1"/>
          <w:numId w:val="3"/>
        </w:numPr>
        <w:ind w:left="1440" w:hanging="360"/>
        <w:rPr/>
      </w:pPr>
      <w:r w:rsidDel="00000000" w:rsidR="00000000" w:rsidRPr="00000000">
        <w:rPr>
          <w:rFonts w:ascii="Cardo" w:cs="Cardo" w:eastAsia="Cardo" w:hAnsi="Cardo"/>
          <w:rtl w:val="0"/>
        </w:rPr>
        <w:t xml:space="preserve">Cumulative risk by age 40y for no RT / abdominal RT / WLI of 0.3→ 3→ 15%. </w:t>
      </w:r>
    </w:p>
    <w:p w:rsidR="00000000" w:rsidDel="00000000" w:rsidP="00000000" w:rsidRDefault="00000000" w:rsidRPr="00000000" w14:paraId="00001223">
      <w:pPr>
        <w:numPr>
          <w:ilvl w:val="1"/>
          <w:numId w:val="3"/>
        </w:numPr>
        <w:ind w:left="1440" w:hanging="360"/>
        <w:rPr/>
      </w:pPr>
      <w:r w:rsidDel="00000000" w:rsidR="00000000" w:rsidRPr="00000000">
        <w:rPr>
          <w:rtl w:val="0"/>
        </w:rPr>
        <w:t xml:space="preserve">SIR for breast cancer after doxorubicin of 19.7. However, all who got doxorubicin also received RT therefore could not separate RT/doxorubicin association. </w:t>
      </w:r>
    </w:p>
    <w:p w:rsidR="00000000" w:rsidDel="00000000" w:rsidP="00000000" w:rsidRDefault="00000000" w:rsidRPr="00000000" w14:paraId="00001224">
      <w:pPr>
        <w:numPr>
          <w:ilvl w:val="0"/>
          <w:numId w:val="3"/>
        </w:numPr>
        <w:ind w:left="720" w:hanging="360"/>
        <w:rPr/>
      </w:pPr>
      <w:r w:rsidDel="00000000" w:rsidR="00000000" w:rsidRPr="00000000">
        <w:rPr>
          <w:b w:val="1"/>
          <w:rtl w:val="0"/>
        </w:rPr>
        <w:t xml:space="preserve">End Stage Renal Disease </w:t>
      </w:r>
      <w:r w:rsidDel="00000000" w:rsidR="00000000" w:rsidRPr="00000000">
        <w:rPr>
          <w:rtl w:val="0"/>
        </w:rPr>
        <w:t xml:space="preserve">[</w:t>
      </w:r>
      <w:hyperlink r:id="rId997">
        <w:r w:rsidDel="00000000" w:rsidR="00000000" w:rsidRPr="00000000">
          <w:rPr>
            <w:rtl w:val="0"/>
          </w:rPr>
          <w:t xml:space="preserve">Breslow J Uro '05</w:t>
        </w:r>
      </w:hyperlink>
      <w:r w:rsidDel="00000000" w:rsidR="00000000" w:rsidRPr="00000000">
        <w:rPr>
          <w:rtl w:val="0"/>
        </w:rPr>
        <w:t xml:space="preserve">, </w:t>
      </w:r>
      <w:hyperlink r:id="rId998">
        <w:r w:rsidDel="00000000" w:rsidR="00000000" w:rsidRPr="00000000">
          <w:rPr>
            <w:rtl w:val="0"/>
          </w:rPr>
          <w:t xml:space="preserve">Lange J Uro '10</w:t>
        </w:r>
      </w:hyperlink>
      <w:r w:rsidDel="00000000" w:rsidR="00000000" w:rsidRPr="00000000">
        <w:rPr>
          <w:rtl w:val="0"/>
        </w:rPr>
        <w:t xml:space="preserve">]: </w:t>
      </w:r>
      <w:r w:rsidDel="00000000" w:rsidR="00000000" w:rsidRPr="00000000">
        <w:rPr>
          <w:rtl w:val="0"/>
        </w:rPr>
        <w:t xml:space="preserve">(Slide 76) [</w:t>
      </w:r>
      <w:hyperlink r:id="rId999">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225">
      <w:pPr>
        <w:numPr>
          <w:ilvl w:val="1"/>
          <w:numId w:val="3"/>
        </w:numPr>
        <w:ind w:left="1440" w:hanging="360"/>
        <w:rPr/>
      </w:pPr>
      <w:r w:rsidDel="00000000" w:rsidR="00000000" w:rsidRPr="00000000">
        <w:rPr>
          <w:rtl w:val="0"/>
        </w:rPr>
        <w:t xml:space="preserve">5,910 patients enrolled between 1969 and 1994.</w:t>
      </w:r>
    </w:p>
    <w:p w:rsidR="00000000" w:rsidDel="00000000" w:rsidP="00000000" w:rsidRDefault="00000000" w:rsidRPr="00000000" w14:paraId="00001226">
      <w:pPr>
        <w:numPr>
          <w:ilvl w:val="1"/>
          <w:numId w:val="3"/>
        </w:numPr>
        <w:ind w:left="1440" w:hanging="360"/>
        <w:rPr/>
      </w:pPr>
      <w:r w:rsidDel="00000000" w:rsidR="00000000" w:rsidRPr="00000000">
        <w:rPr>
          <w:rFonts w:ascii="Cardo" w:cs="Cardo" w:eastAsia="Cardo" w:hAnsi="Cardo"/>
          <w:rtl w:val="0"/>
        </w:rPr>
        <w:t xml:space="preserve">10y cumulative incidence of ESRD for unilateral Wilms tumor with no issues / genito-urinary anomalies / WAGR / Denys Drash syndrome of 0.6→ 7→ 36→ 74%. </w:t>
      </w:r>
    </w:p>
    <w:p w:rsidR="00000000" w:rsidDel="00000000" w:rsidP="00000000" w:rsidRDefault="00000000" w:rsidRPr="00000000" w14:paraId="00001227">
      <w:pPr>
        <w:numPr>
          <w:ilvl w:val="1"/>
          <w:numId w:val="3"/>
        </w:numPr>
        <w:ind w:left="1440" w:hanging="360"/>
        <w:rPr/>
      </w:pPr>
      <w:r w:rsidDel="00000000" w:rsidR="00000000" w:rsidRPr="00000000">
        <w:rPr>
          <w:rFonts w:ascii="Cardo" w:cs="Cardo" w:eastAsia="Cardo" w:hAnsi="Cardo"/>
          <w:rtl w:val="0"/>
        </w:rPr>
        <w:t xml:space="preserve">10y cumulative incidence of ESRD for bilateral Wilms tumor with no issues / genito-urinary anomalies / WAGR / Denys Drash syndrome of 12→ 25→ 90→ 50%&gt; </w:t>
      </w:r>
    </w:p>
    <w:p w:rsidR="00000000" w:rsidDel="00000000" w:rsidP="00000000" w:rsidRDefault="00000000" w:rsidRPr="00000000" w14:paraId="00001228">
      <w:pPr>
        <w:numPr>
          <w:ilvl w:val="1"/>
          <w:numId w:val="3"/>
        </w:numPr>
        <w:ind w:left="1440" w:hanging="360"/>
        <w:rPr/>
      </w:pPr>
      <w:r w:rsidDel="00000000" w:rsidR="00000000" w:rsidRPr="00000000">
        <w:rPr>
          <w:rtl w:val="0"/>
        </w:rPr>
        <w:t xml:space="preserve">Children with unilateral and non-syndromic Wilms tumors have a low rate of ESRD.</w:t>
      </w:r>
    </w:p>
    <w:p w:rsidR="00000000" w:rsidDel="00000000" w:rsidP="00000000" w:rsidRDefault="00000000" w:rsidRPr="00000000" w14:paraId="00001229">
      <w:pPr>
        <w:numPr>
          <w:ilvl w:val="1"/>
          <w:numId w:val="3"/>
        </w:numPr>
        <w:ind w:left="1440" w:hanging="360"/>
        <w:rPr/>
      </w:pPr>
      <w:r w:rsidDel="00000000" w:rsidR="00000000" w:rsidRPr="00000000">
        <w:rPr>
          <w:rtl w:val="0"/>
        </w:rPr>
        <w:t xml:space="preserve">Children with syndromic WIlms tumor (WT1mt) should be screened indefinitely for renal function abnormalities and treated early for impaired renal function. </w:t>
      </w:r>
      <w:r w:rsidDel="00000000" w:rsidR="00000000" w:rsidRPr="00000000">
        <w:rPr>
          <w:rtl w:val="0"/>
        </w:rPr>
      </w:r>
    </w:p>
    <w:p w:rsidR="00000000" w:rsidDel="00000000" w:rsidP="00000000" w:rsidRDefault="00000000" w:rsidRPr="00000000" w14:paraId="0000122A">
      <w:pPr>
        <w:numPr>
          <w:ilvl w:val="0"/>
          <w:numId w:val="3"/>
        </w:numPr>
        <w:ind w:left="720" w:hanging="360"/>
      </w:pPr>
      <w:r w:rsidDel="00000000" w:rsidR="00000000" w:rsidRPr="00000000">
        <w:rPr>
          <w:rtl w:val="0"/>
        </w:rPr>
        <w:t xml:space="preserve">AREN 0533 dose constraints:</w:t>
      </w:r>
    </w:p>
    <w:p w:rsidR="00000000" w:rsidDel="00000000" w:rsidP="00000000" w:rsidRDefault="00000000" w:rsidRPr="00000000" w14:paraId="0000122B">
      <w:pPr>
        <w:ind w:left="720" w:firstLine="0"/>
        <w:rPr/>
      </w:pPr>
      <w:r w:rsidDel="00000000" w:rsidR="00000000" w:rsidRPr="00000000">
        <w:rPr>
          <w:rtl w:val="0"/>
        </w:rPr>
        <w:t xml:space="preserve">See (Slides 79-) for detailed discussion on renal-sparing whole liver irradiation [</w:t>
      </w:r>
      <w:hyperlink r:id="rId1000">
        <w:r w:rsidDel="00000000" w:rsidR="00000000" w:rsidRPr="00000000">
          <w:rPr>
            <w:rtl w:val="0"/>
          </w:rPr>
          <w:t xml:space="preserve">Kalapurakal Powerpoint</w:t>
        </w:r>
      </w:hyperlink>
      <w:r w:rsidDel="00000000" w:rsidR="00000000" w:rsidRPr="00000000">
        <w:rPr>
          <w:rtl w:val="0"/>
        </w:rPr>
        <w:t xml:space="preserve">, </w:t>
      </w:r>
      <w:hyperlink r:id="rId1001">
        <w:r w:rsidDel="00000000" w:rsidR="00000000" w:rsidRPr="00000000">
          <w:rPr>
            <w:rtl w:val="0"/>
          </w:rPr>
          <w:t xml:space="preserve">IJROBP '13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2C">
      <w:pPr>
        <w:numPr>
          <w:ilvl w:val="1"/>
          <w:numId w:val="3"/>
        </w:numPr>
        <w:ind w:left="1440" w:hanging="360"/>
      </w:pPr>
      <w:r w:rsidDel="00000000" w:rsidR="00000000" w:rsidRPr="00000000">
        <w:rPr>
          <w:b w:val="1"/>
          <w:rtl w:val="0"/>
        </w:rPr>
        <w:t xml:space="preserve">Contra kidney</w:t>
      </w:r>
      <w:r w:rsidDel="00000000" w:rsidR="00000000" w:rsidRPr="00000000">
        <w:rPr>
          <w:rtl w:val="0"/>
        </w:rPr>
        <w:t xml:space="preserve">:</w:t>
      </w:r>
      <w:r w:rsidDel="00000000" w:rsidR="00000000" w:rsidRPr="00000000">
        <w:rPr>
          <w:rFonts w:ascii="Gungsuh" w:cs="Gungsuh" w:eastAsia="Gungsuh" w:hAnsi="Gungsuh"/>
          <w:b w:val="1"/>
          <w:rtl w:val="0"/>
        </w:rPr>
        <w:t xml:space="preserve"> D33 ≤ 14.4 Gy</w:t>
      </w:r>
      <w:r w:rsidDel="00000000" w:rsidR="00000000" w:rsidRPr="00000000">
        <w:rPr>
          <w:rFonts w:ascii="Gungsuh" w:cs="Gungsuh" w:eastAsia="Gungsuh" w:hAnsi="Gungsuh"/>
          <w:rtl w:val="0"/>
        </w:rPr>
        <w:t xml:space="preserve"> or D100 ≤ 19.8 Gy. TD5/5 23 Gy.</w:t>
      </w:r>
    </w:p>
    <w:p w:rsidR="00000000" w:rsidDel="00000000" w:rsidP="00000000" w:rsidRDefault="00000000" w:rsidRPr="00000000" w14:paraId="0000122D">
      <w:pPr>
        <w:numPr>
          <w:ilvl w:val="1"/>
          <w:numId w:val="3"/>
        </w:numPr>
        <w:ind w:left="1440" w:hanging="360"/>
      </w:pPr>
      <w:r w:rsidDel="00000000" w:rsidR="00000000" w:rsidRPr="00000000">
        <w:rPr>
          <w:b w:val="1"/>
          <w:rtl w:val="0"/>
        </w:rPr>
        <w:t xml:space="preserve">Uninvolved liver</w:t>
      </w:r>
      <w:r w:rsidDel="00000000" w:rsidR="00000000" w:rsidRPr="00000000">
        <w:rPr>
          <w:rtl w:val="0"/>
        </w:rPr>
        <w:t xml:space="preserve">: </w:t>
      </w:r>
      <w:r w:rsidDel="00000000" w:rsidR="00000000" w:rsidRPr="00000000">
        <w:rPr>
          <w:rFonts w:ascii="Gungsuh" w:cs="Gungsuh" w:eastAsia="Gungsuh" w:hAnsi="Gungsuh"/>
          <w:b w:val="1"/>
          <w:rtl w:val="0"/>
        </w:rPr>
        <w:t xml:space="preserve">D50 ≤ 19.8 Gy</w:t>
      </w:r>
      <w:r w:rsidDel="00000000" w:rsidR="00000000" w:rsidRPr="00000000">
        <w:rPr>
          <w:rFonts w:ascii="Gungsuh" w:cs="Gungsuh" w:eastAsia="Gungsuh" w:hAnsi="Gungsuh"/>
          <w:rtl w:val="0"/>
        </w:rPr>
        <w:t xml:space="preserve">, D100 ≤ 23.4 Gy. </w:t>
      </w:r>
      <w:r w:rsidDel="00000000" w:rsidR="00000000" w:rsidRPr="00000000">
        <w:rPr>
          <w:rtl w:val="0"/>
        </w:rPr>
      </w:r>
    </w:p>
    <w:p w:rsidR="00000000" w:rsidDel="00000000" w:rsidP="00000000" w:rsidRDefault="00000000" w:rsidRPr="00000000" w14:paraId="0000122E">
      <w:pPr>
        <w:numPr>
          <w:ilvl w:val="1"/>
          <w:numId w:val="3"/>
        </w:numPr>
        <w:ind w:left="1440" w:hanging="360"/>
      </w:pPr>
      <w:r w:rsidDel="00000000" w:rsidR="00000000" w:rsidRPr="00000000">
        <w:rPr>
          <w:rtl w:val="0"/>
        </w:rPr>
        <w:t xml:space="preserve">DM with pancreatic tail &gt;10 Gy.</w:t>
      </w:r>
    </w:p>
    <w:p w:rsidR="00000000" w:rsidDel="00000000" w:rsidP="00000000" w:rsidRDefault="00000000" w:rsidRPr="00000000" w14:paraId="0000122F">
      <w:pPr>
        <w:numPr>
          <w:ilvl w:val="1"/>
          <w:numId w:val="3"/>
        </w:numPr>
        <w:ind w:left="1440" w:hanging="360"/>
        <w:rPr>
          <w:u w:val="none"/>
        </w:rPr>
      </w:pPr>
      <w:r w:rsidDel="00000000" w:rsidR="00000000" w:rsidRPr="00000000">
        <w:rPr>
          <w:rtl w:val="0"/>
        </w:rPr>
        <w:t xml:space="preserve">Kidney dose to 14.4 Gy appears to be ok, only causing renal hypop</w:t>
      </w:r>
      <w:r w:rsidDel="00000000" w:rsidR="00000000" w:rsidRPr="00000000">
        <w:rPr>
          <w:rtl w:val="0"/>
        </w:rPr>
        <w:t xml:space="preserve">lasi</w:t>
      </w:r>
      <w:r w:rsidDel="00000000" w:rsidR="00000000" w:rsidRPr="00000000">
        <w:rPr>
          <w:rtl w:val="0"/>
        </w:rPr>
        <w:t xml:space="preserve">a [</w:t>
      </w:r>
      <w:hyperlink r:id="rId1002">
        <w:r w:rsidDel="00000000" w:rsidR="00000000" w:rsidRPr="00000000">
          <w:rPr>
            <w:rtl w:val="0"/>
          </w:rPr>
          <w:t xml:space="preserve">Kandula Peds blood cancer '15</w:t>
        </w:r>
      </w:hyperlink>
      <w:r w:rsidDel="00000000" w:rsidR="00000000" w:rsidRPr="00000000">
        <w:rPr>
          <w:rtl w:val="0"/>
        </w:rPr>
        <w:t xml:space="preserve">]</w:t>
      </w:r>
    </w:p>
    <w:bookmarkStart w:colFirst="0" w:colLast="0" w:name="bvejuqbavmvc" w:id="231"/>
    <w:bookmarkEnd w:id="231"/>
    <w:p w:rsidR="00000000" w:rsidDel="00000000" w:rsidP="00000000" w:rsidRDefault="00000000" w:rsidRPr="00000000" w14:paraId="00001230">
      <w:pPr>
        <w:numPr>
          <w:ilvl w:val="0"/>
          <w:numId w:val="3"/>
        </w:numPr>
        <w:ind w:left="720" w:hanging="360"/>
      </w:pPr>
      <w:r w:rsidDel="00000000" w:rsidR="00000000" w:rsidRPr="00000000">
        <w:rPr>
          <w:rtl w:val="0"/>
        </w:rPr>
        <w:t xml:space="preserve">Late toxicity [</w:t>
      </w:r>
      <w:hyperlink r:id="rId1003">
        <w:r w:rsidDel="00000000" w:rsidR="00000000" w:rsidRPr="00000000">
          <w:rPr>
            <w:rtl w:val="0"/>
          </w:rPr>
          <w:t xml:space="preserve">Paulino IJROBP '00</w:t>
        </w:r>
      </w:hyperlink>
      <w:r w:rsidDel="00000000" w:rsidR="00000000" w:rsidRPr="00000000">
        <w:rPr>
          <w:rtl w:val="0"/>
        </w:rPr>
        <w:t xml:space="preserve">]: 55 pts. Group A (10-12 Gy) / Group B ( &lt; 24 Gy) / Group C ( 24-40 Gy).</w:t>
      </w:r>
    </w:p>
    <w:p w:rsidR="00000000" w:rsidDel="00000000" w:rsidP="00000000" w:rsidRDefault="00000000" w:rsidRPr="00000000" w14:paraId="00001231">
      <w:pPr>
        <w:numPr>
          <w:ilvl w:val="1"/>
          <w:numId w:val="3"/>
        </w:numPr>
        <w:ind w:left="1440" w:hanging="360"/>
      </w:pPr>
      <w:r w:rsidDel="00000000" w:rsidR="00000000" w:rsidRPr="00000000">
        <w:rPr>
          <w:rtl w:val="0"/>
        </w:rPr>
        <w:t xml:space="preserve">Secondary malignancy 1-2% at 15y.</w:t>
      </w:r>
    </w:p>
    <w:p w:rsidR="00000000" w:rsidDel="00000000" w:rsidP="00000000" w:rsidRDefault="00000000" w:rsidRPr="00000000" w14:paraId="00001232">
      <w:pPr>
        <w:numPr>
          <w:ilvl w:val="1"/>
          <w:numId w:val="3"/>
        </w:numPr>
        <w:ind w:left="1440" w:hanging="360"/>
      </w:pPr>
      <w:r w:rsidDel="00000000" w:rsidR="00000000" w:rsidRPr="00000000">
        <w:rPr>
          <w:rtl w:val="0"/>
        </w:rPr>
        <w:t xml:space="preserve">SBO 15% at 15y.</w:t>
      </w:r>
    </w:p>
    <w:p w:rsidR="00000000" w:rsidDel="00000000" w:rsidP="00000000" w:rsidRDefault="00000000" w:rsidRPr="00000000" w14:paraId="00001233">
      <w:pPr>
        <w:numPr>
          <w:ilvl w:val="1"/>
          <w:numId w:val="3"/>
        </w:numPr>
        <w:ind w:left="1440" w:hanging="360"/>
      </w:pPr>
      <w:r w:rsidDel="00000000" w:rsidR="00000000" w:rsidRPr="00000000">
        <w:rPr>
          <w:rFonts w:ascii="Cardo" w:cs="Cardo" w:eastAsia="Cardo" w:hAnsi="Cardo"/>
          <w:rtl w:val="0"/>
        </w:rPr>
        <w:t xml:space="preserve">Scoliosis at 15y for ± 24 Gy of ~35→ 70%, though severe physical and functional deformity </w:t>
      </w:r>
      <w:r w:rsidDel="00000000" w:rsidR="00000000" w:rsidRPr="00000000">
        <w:rPr>
          <w:rtl w:val="0"/>
        </w:rPr>
        <w:t xml:space="preserve">uncommon.</w:t>
      </w:r>
      <w:r w:rsidDel="00000000" w:rsidR="00000000" w:rsidRPr="00000000">
        <w:rPr>
          <w:rtl w:val="0"/>
        </w:rPr>
      </w:r>
    </w:p>
    <w:p w:rsidR="00000000" w:rsidDel="00000000" w:rsidP="00000000" w:rsidRDefault="00000000" w:rsidRPr="00000000" w14:paraId="00001234">
      <w:pPr>
        <w:numPr>
          <w:ilvl w:val="1"/>
          <w:numId w:val="3"/>
        </w:numPr>
        <w:ind w:left="1440" w:hanging="360"/>
      </w:pPr>
      <w:r w:rsidDel="00000000" w:rsidR="00000000" w:rsidRPr="00000000">
        <w:rPr>
          <w:rtl w:val="0"/>
        </w:rPr>
        <w:t xml:space="preserve">Muscular, breast, iliac hypoplasia.</w:t>
      </w:r>
    </w:p>
    <w:p w:rsidR="00000000" w:rsidDel="00000000" w:rsidP="00000000" w:rsidRDefault="00000000" w:rsidRPr="00000000" w14:paraId="00001235">
      <w:pPr>
        <w:numPr>
          <w:ilvl w:val="1"/>
          <w:numId w:val="3"/>
        </w:numPr>
        <w:ind w:left="1440" w:hanging="360"/>
      </w:pPr>
      <w:r w:rsidDel="00000000" w:rsidR="00000000" w:rsidRPr="00000000">
        <w:rPr>
          <w:rFonts w:ascii="Cardo" w:cs="Cardo" w:eastAsia="Cardo" w:hAnsi="Cardo"/>
          <w:rtl w:val="0"/>
        </w:rPr>
        <w:t xml:space="preserve">Muscular hypoplasia / limb length inequality / kyphosis / iliac wing hypoplasia of 17→ 12→ 7→ 7%.</w:t>
      </w:r>
    </w:p>
    <w:p w:rsidR="00000000" w:rsidDel="00000000" w:rsidP="00000000" w:rsidRDefault="00000000" w:rsidRPr="00000000" w14:paraId="00001236">
      <w:pPr>
        <w:numPr>
          <w:ilvl w:val="1"/>
          <w:numId w:val="3"/>
        </w:numPr>
        <w:ind w:left="1440" w:hanging="360"/>
      </w:pPr>
      <w:r w:rsidDel="00000000" w:rsidR="00000000" w:rsidRPr="00000000">
        <w:rPr>
          <w:rtl w:val="0"/>
        </w:rPr>
        <w:t xml:space="preserve">Renal hypoplasia and failure.</w:t>
      </w:r>
    </w:p>
    <w:p w:rsidR="00000000" w:rsidDel="00000000" w:rsidP="00000000" w:rsidRDefault="00000000" w:rsidRPr="00000000" w14:paraId="00001237">
      <w:pPr>
        <w:numPr>
          <w:ilvl w:val="1"/>
          <w:numId w:val="3"/>
        </w:numPr>
        <w:ind w:left="1440" w:hanging="360"/>
      </w:pPr>
      <w:r w:rsidDel="00000000" w:rsidR="00000000" w:rsidRPr="00000000">
        <w:rPr>
          <w:rtl w:val="0"/>
        </w:rPr>
        <w:t xml:space="preserve">Breast hypoplasia in 80% of females who get WLI.</w:t>
      </w:r>
    </w:p>
    <w:p w:rsidR="00000000" w:rsidDel="00000000" w:rsidP="00000000" w:rsidRDefault="00000000" w:rsidRPr="00000000" w14:paraId="00001238">
      <w:pPr>
        <w:numPr>
          <w:ilvl w:val="0"/>
          <w:numId w:val="3"/>
        </w:numPr>
        <w:ind w:left="720" w:hanging="360"/>
      </w:pPr>
      <w:r w:rsidDel="00000000" w:rsidR="00000000" w:rsidRPr="00000000">
        <w:rPr>
          <w:rtl w:val="0"/>
        </w:rPr>
        <w:t xml:space="preserve">Vincristine: Peripheral neuropathy, diarrhea.</w:t>
      </w:r>
    </w:p>
    <w:p w:rsidR="00000000" w:rsidDel="00000000" w:rsidP="00000000" w:rsidRDefault="00000000" w:rsidRPr="00000000" w14:paraId="00001239">
      <w:pPr>
        <w:numPr>
          <w:ilvl w:val="0"/>
          <w:numId w:val="3"/>
        </w:numPr>
        <w:ind w:left="720" w:hanging="360"/>
      </w:pPr>
      <w:r w:rsidDel="00000000" w:rsidR="00000000" w:rsidRPr="00000000">
        <w:rPr>
          <w:rtl w:val="0"/>
        </w:rPr>
        <w:t xml:space="preserve">Actinomycin D: Infertility, secondary malignancy.</w:t>
      </w:r>
    </w:p>
    <w:p w:rsidR="00000000" w:rsidDel="00000000" w:rsidP="00000000" w:rsidRDefault="00000000" w:rsidRPr="00000000" w14:paraId="0000123A">
      <w:pPr>
        <w:numPr>
          <w:ilvl w:val="0"/>
          <w:numId w:val="3"/>
        </w:numPr>
        <w:ind w:left="720" w:hanging="360"/>
      </w:pPr>
      <w:r w:rsidDel="00000000" w:rsidR="00000000" w:rsidRPr="00000000">
        <w:rPr>
          <w:rtl w:val="0"/>
        </w:rPr>
        <w:t xml:space="preserve">Adriamycin: CHF.</w:t>
      </w:r>
      <w:r w:rsidDel="00000000" w:rsidR="00000000" w:rsidRPr="00000000">
        <w:rPr>
          <w:rtl w:val="0"/>
        </w:rPr>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pStyle w:val="Heading2"/>
        <w:rPr/>
      </w:pPr>
      <w:bookmarkStart w:colFirst="0" w:colLast="0" w:name="_6zn5584rb92f" w:id="232"/>
      <w:bookmarkEnd w:id="232"/>
      <w:hyperlink w:anchor="_v70h3sa8t6mf">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23D">
      <w:pPr>
        <w:rPr/>
      </w:pPr>
      <w:r w:rsidDel="00000000" w:rsidR="00000000" w:rsidRPr="00000000">
        <w:rPr>
          <w:rtl w:val="0"/>
        </w:rPr>
        <w:t xml:space="preserve">ARRO: [</w:t>
      </w:r>
      <w:hyperlink r:id="rId1004">
        <w:r w:rsidDel="00000000" w:rsidR="00000000" w:rsidRPr="00000000">
          <w:rPr>
            <w:rtl w:val="0"/>
          </w:rPr>
          <w:t xml:space="preserve">Wilms Tumor</w:t>
        </w:r>
      </w:hyperlink>
      <w:r w:rsidDel="00000000" w:rsidR="00000000" w:rsidRPr="00000000">
        <w:rPr>
          <w:rtl w:val="0"/>
        </w:rPr>
        <w:t xml:space="preserve">].</w:t>
      </w:r>
    </w:p>
    <w:p w:rsidR="00000000" w:rsidDel="00000000" w:rsidP="00000000" w:rsidRDefault="00000000" w:rsidRPr="00000000" w14:paraId="0000123E">
      <w:pPr>
        <w:ind w:left="0" w:firstLine="0"/>
        <w:rPr/>
      </w:pPr>
      <w:r w:rsidDel="00000000" w:rsidR="00000000" w:rsidRPr="00000000">
        <w:rPr>
          <w:rtl w:val="0"/>
        </w:rPr>
        <w:t xml:space="preserve">Generally speaking, fraction size </w:t>
      </w:r>
      <w:r w:rsidDel="00000000" w:rsidR="00000000" w:rsidRPr="00000000">
        <w:rPr>
          <w:b w:val="1"/>
          <w:rtl w:val="0"/>
        </w:rPr>
        <w:t xml:space="preserve">1.8 Gy</w:t>
      </w:r>
      <w:r w:rsidDel="00000000" w:rsidR="00000000" w:rsidRPr="00000000">
        <w:rPr>
          <w:rtl w:val="0"/>
        </w:rPr>
        <w:t xml:space="preserve"> (except WAI and WLI, which is </w:t>
      </w:r>
      <w:r w:rsidDel="00000000" w:rsidR="00000000" w:rsidRPr="00000000">
        <w:rPr>
          <w:b w:val="1"/>
          <w:rtl w:val="0"/>
        </w:rPr>
        <w:t xml:space="preserve">1.5 Gy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3F">
      <w:pPr>
        <w:numPr>
          <w:ilvl w:val="0"/>
          <w:numId w:val="14"/>
        </w:numPr>
        <w:ind w:left="720" w:hanging="360"/>
      </w:pPr>
      <w:r w:rsidDel="00000000" w:rsidR="00000000" w:rsidRPr="00000000">
        <w:rPr>
          <w:b w:val="1"/>
          <w:rtl w:val="0"/>
        </w:rPr>
        <w:t xml:space="preserve">Unresectable or bilateral</w:t>
      </w:r>
      <w:r w:rsidDel="00000000" w:rsidR="00000000" w:rsidRPr="00000000">
        <w:rPr>
          <w:rtl w:val="0"/>
        </w:rPr>
        <w:t xml:space="preserve">: If adherent to other structures or bilateral, cannot do surgery, begin chemo and re-eval in 6w.</w:t>
      </w:r>
    </w:p>
    <w:p w:rsidR="00000000" w:rsidDel="00000000" w:rsidP="00000000" w:rsidRDefault="00000000" w:rsidRPr="00000000" w14:paraId="00001240">
      <w:pPr>
        <w:numPr>
          <w:ilvl w:val="0"/>
          <w:numId w:val="14"/>
        </w:numPr>
        <w:ind w:left="720" w:hanging="360"/>
      </w:pPr>
      <w:r w:rsidDel="00000000" w:rsidR="00000000" w:rsidRPr="00000000">
        <w:rPr>
          <w:b w:val="1"/>
          <w:rtl w:val="0"/>
        </w:rPr>
        <w:t xml:space="preserve">Start no later than 10-14 days after surgery</w:t>
      </w:r>
      <w:r w:rsidDel="00000000" w:rsidR="00000000" w:rsidRPr="00000000">
        <w:rPr>
          <w:rtl w:val="0"/>
        </w:rPr>
        <w:t xml:space="preserve">. Ideally, </w:t>
      </w:r>
      <w:r w:rsidDel="00000000" w:rsidR="00000000" w:rsidRPr="00000000">
        <w:rPr>
          <w:b w:val="1"/>
          <w:rtl w:val="0"/>
        </w:rPr>
        <w:t xml:space="preserve">9 days</w:t>
      </w:r>
      <w:r w:rsidDel="00000000" w:rsidR="00000000" w:rsidRPr="00000000">
        <w:rPr>
          <w:rtl w:val="0"/>
        </w:rPr>
        <w:t xml:space="preserve">, with up to </w:t>
      </w:r>
      <w:r w:rsidDel="00000000" w:rsidR="00000000" w:rsidRPr="00000000">
        <w:rPr>
          <w:b w:val="1"/>
          <w:rtl w:val="0"/>
        </w:rPr>
        <w:t xml:space="preserve">14 days</w:t>
      </w:r>
      <w:r w:rsidDel="00000000" w:rsidR="00000000" w:rsidRPr="00000000">
        <w:rPr>
          <w:rtl w:val="0"/>
        </w:rPr>
        <w:t xml:space="preserve"> for favorable histology. </w:t>
      </w:r>
    </w:p>
    <w:p w:rsidR="00000000" w:rsidDel="00000000" w:rsidP="00000000" w:rsidRDefault="00000000" w:rsidRPr="00000000" w14:paraId="00001241">
      <w:pPr>
        <w:numPr>
          <w:ilvl w:val="1"/>
          <w:numId w:val="14"/>
        </w:numPr>
        <w:ind w:left="1440" w:hanging="360"/>
      </w:pPr>
      <w:r w:rsidDel="00000000" w:rsidR="00000000" w:rsidRPr="00000000">
        <w:rPr>
          <w:rtl w:val="0"/>
        </w:rPr>
        <w:t xml:space="preserve">Surgery is typically at week 6 or 12. At least one week is needed to recover from surgery.</w:t>
      </w:r>
    </w:p>
    <w:p w:rsidR="00000000" w:rsidDel="00000000" w:rsidP="00000000" w:rsidRDefault="00000000" w:rsidRPr="00000000" w14:paraId="00001242">
      <w:pPr>
        <w:numPr>
          <w:ilvl w:val="1"/>
          <w:numId w:val="14"/>
        </w:numPr>
        <w:ind w:left="1440" w:hanging="360"/>
      </w:pPr>
      <w:r w:rsidDel="00000000" w:rsidR="00000000" w:rsidRPr="00000000">
        <w:rPr>
          <w:rtl w:val="0"/>
        </w:rPr>
        <w:t xml:space="preserve">Delay in RT beyond 10 days after surgery may increase abdominal recurrence, esp in tumor w UH.</w:t>
      </w:r>
    </w:p>
    <w:p w:rsidR="00000000" w:rsidDel="00000000" w:rsidP="00000000" w:rsidRDefault="00000000" w:rsidRPr="00000000" w14:paraId="00001243">
      <w:pPr>
        <w:numPr>
          <w:ilvl w:val="1"/>
          <w:numId w:val="14"/>
        </w:numPr>
        <w:ind w:left="1440" w:hanging="360"/>
      </w:pPr>
      <w:r w:rsidDel="00000000" w:rsidR="00000000" w:rsidRPr="00000000">
        <w:rPr>
          <w:rtl w:val="0"/>
        </w:rPr>
        <w:t xml:space="preserve">RT given concurrently at the start of chemotherapy (vincristine ± doxorubicin).</w:t>
      </w:r>
    </w:p>
    <w:p w:rsidR="00000000" w:rsidDel="00000000" w:rsidP="00000000" w:rsidRDefault="00000000" w:rsidRPr="00000000" w14:paraId="00001244">
      <w:pPr>
        <w:numPr>
          <w:ilvl w:val="0"/>
          <w:numId w:val="14"/>
        </w:numPr>
        <w:ind w:left="720" w:hanging="360"/>
      </w:pPr>
      <w:r w:rsidDel="00000000" w:rsidR="00000000" w:rsidRPr="00000000">
        <w:rPr>
          <w:rtl w:val="0"/>
        </w:rPr>
        <w:t xml:space="preserve">Non-contrasted. Arms up. AP-PA for flank. </w:t>
      </w:r>
    </w:p>
    <w:p w:rsidR="00000000" w:rsidDel="00000000" w:rsidP="00000000" w:rsidRDefault="00000000" w:rsidRPr="00000000" w14:paraId="00001245">
      <w:pPr>
        <w:numPr>
          <w:ilvl w:val="0"/>
          <w:numId w:val="14"/>
        </w:numPr>
        <w:ind w:left="720" w:hanging="360"/>
      </w:pPr>
      <w:r w:rsidDel="00000000" w:rsidR="00000000" w:rsidRPr="00000000">
        <w:rPr>
          <w:rtl w:val="0"/>
        </w:rPr>
        <w:t xml:space="preserve">No Flank RT if Stage I/II FH or Stage I CCSK. </w:t>
      </w:r>
    </w:p>
    <w:p w:rsidR="00000000" w:rsidDel="00000000" w:rsidP="00000000" w:rsidRDefault="00000000" w:rsidRPr="00000000" w14:paraId="00001246">
      <w:pPr>
        <w:numPr>
          <w:ilvl w:val="0"/>
          <w:numId w:val="14"/>
        </w:numPr>
        <w:ind w:left="720" w:hanging="360"/>
      </w:pPr>
      <w:r w:rsidDel="00000000" w:rsidR="00000000" w:rsidRPr="00000000">
        <w:rPr>
          <w:b w:val="1"/>
          <w:rtl w:val="0"/>
        </w:rPr>
        <w:t xml:space="preserve">Flank RT</w:t>
      </w:r>
      <w:r w:rsidDel="00000000" w:rsidR="00000000" w:rsidRPr="00000000">
        <w:rPr>
          <w:rtl w:val="0"/>
        </w:rPr>
        <w:t xml:space="preserve">: Preop GTV </w:t>
      </w:r>
      <w:r w:rsidDel="00000000" w:rsidR="00000000" w:rsidRPr="00000000">
        <w:rPr>
          <w:b w:val="1"/>
          <w:rtl w:val="0"/>
        </w:rPr>
        <w:t xml:space="preserve">+ 1 cm</w:t>
      </w:r>
      <w:r w:rsidDel="00000000" w:rsidR="00000000" w:rsidRPr="00000000">
        <w:rPr>
          <w:rtl w:val="0"/>
        </w:rPr>
        <w:t xml:space="preserve"> CC. Contra 1 cm on VB, Ipsi at least 1 cm flash beyond lateral abdominal wall.</w:t>
      </w:r>
    </w:p>
    <w:p w:rsidR="00000000" w:rsidDel="00000000" w:rsidP="00000000" w:rsidRDefault="00000000" w:rsidRPr="00000000" w14:paraId="00001247">
      <w:pPr>
        <w:numPr>
          <w:ilvl w:val="1"/>
          <w:numId w:val="14"/>
        </w:numPr>
        <w:ind w:left="1440" w:hanging="360"/>
      </w:pPr>
      <w:r w:rsidDel="00000000" w:rsidR="00000000" w:rsidRPr="00000000">
        <w:rPr>
          <w:rtl w:val="0"/>
        </w:rPr>
        <w:t xml:space="preserve">Stage III or any stage unfavorable histology receives flank RT (except stage I CCSK). </w:t>
      </w:r>
    </w:p>
    <w:p w:rsidR="00000000" w:rsidDel="00000000" w:rsidP="00000000" w:rsidRDefault="00000000" w:rsidRPr="00000000" w14:paraId="00001248">
      <w:pPr>
        <w:numPr>
          <w:ilvl w:val="1"/>
          <w:numId w:val="14"/>
        </w:numPr>
        <w:ind w:left="1440" w:hanging="360"/>
        <w:rPr>
          <w:u w:val="none"/>
        </w:rPr>
      </w:pPr>
      <w:r w:rsidDel="00000000" w:rsidR="00000000" w:rsidRPr="00000000">
        <w:rPr>
          <w:rtl w:val="0"/>
        </w:rPr>
        <w:t xml:space="preserve">Stage I-III focal anaplasia, stage I-II diffuse anaplasia and stage II+ CCSK receive 10.8 Gy flank RT [</w:t>
      </w:r>
      <w:hyperlink r:id="rId1005">
        <w:r w:rsidDel="00000000" w:rsidR="00000000" w:rsidRPr="00000000">
          <w:rPr>
            <w:rtl w:val="0"/>
          </w:rPr>
          <w:t xml:space="preserve">Slide 39</w:t>
        </w:r>
      </w:hyperlink>
      <w:r w:rsidDel="00000000" w:rsidR="00000000" w:rsidRPr="00000000">
        <w:rPr>
          <w:rtl w:val="0"/>
        </w:rPr>
        <w:t xml:space="preserve">]. </w:t>
      </w:r>
    </w:p>
    <w:p w:rsidR="00000000" w:rsidDel="00000000" w:rsidP="00000000" w:rsidRDefault="00000000" w:rsidRPr="00000000" w14:paraId="00001249">
      <w:pPr>
        <w:numPr>
          <w:ilvl w:val="1"/>
          <w:numId w:val="14"/>
        </w:numPr>
        <w:ind w:left="1440" w:hanging="360"/>
        <w:rPr>
          <w:u w:val="none"/>
        </w:rPr>
      </w:pPr>
      <w:r w:rsidDel="00000000" w:rsidR="00000000" w:rsidRPr="00000000">
        <w:rPr>
          <w:rFonts w:ascii="Gungsuh" w:cs="Gungsuh" w:eastAsia="Gungsuh" w:hAnsi="Gungsuh"/>
          <w:rtl w:val="0"/>
        </w:rPr>
        <w:t xml:space="preserve">Diffuse anaplasia, RTK, or patients ≥ 16 yo receive nearly 20 Gy. </w:t>
      </w:r>
    </w:p>
    <w:p w:rsidR="00000000" w:rsidDel="00000000" w:rsidP="00000000" w:rsidRDefault="00000000" w:rsidRPr="00000000" w14:paraId="0000124A">
      <w:pPr>
        <w:numPr>
          <w:ilvl w:val="0"/>
          <w:numId w:val="14"/>
        </w:numPr>
        <w:ind w:left="720" w:hanging="360"/>
      </w:pPr>
      <w:r w:rsidDel="00000000" w:rsidR="00000000" w:rsidRPr="00000000">
        <w:rPr>
          <w:b w:val="1"/>
          <w:rtl w:val="0"/>
        </w:rPr>
        <w:t xml:space="preserve">LN</w:t>
      </w:r>
      <w:r w:rsidDel="00000000" w:rsidR="00000000" w:rsidRPr="00000000">
        <w:rPr>
          <w:rtl w:val="0"/>
        </w:rPr>
        <w:t xml:space="preserve">: For resected nodes, include pAO chain from crus to L5.</w:t>
      </w:r>
    </w:p>
    <w:p w:rsidR="00000000" w:rsidDel="00000000" w:rsidP="00000000" w:rsidRDefault="00000000" w:rsidRPr="00000000" w14:paraId="0000124B">
      <w:pPr>
        <w:numPr>
          <w:ilvl w:val="1"/>
          <w:numId w:val="14"/>
        </w:numPr>
        <w:ind w:left="1440" w:hanging="360"/>
        <w:rPr>
          <w:u w:val="none"/>
        </w:rPr>
      </w:pPr>
      <w:r w:rsidDel="00000000" w:rsidR="00000000" w:rsidRPr="00000000">
        <w:rPr>
          <w:rtl w:val="0"/>
        </w:rPr>
        <w:t xml:space="preserve">Unresected lymph nodes received nearly 20 Gy. Otherwise, standard flank dose.</w:t>
      </w:r>
    </w:p>
    <w:p w:rsidR="00000000" w:rsidDel="00000000" w:rsidP="00000000" w:rsidRDefault="00000000" w:rsidRPr="00000000" w14:paraId="0000124C">
      <w:pPr>
        <w:numPr>
          <w:ilvl w:val="0"/>
          <w:numId w:val="14"/>
        </w:numPr>
        <w:ind w:left="720" w:hanging="360"/>
      </w:pPr>
      <w:r w:rsidDel="00000000" w:rsidR="00000000" w:rsidRPr="00000000">
        <w:rPr>
          <w:b w:val="1"/>
          <w:rtl w:val="0"/>
        </w:rPr>
        <w:t xml:space="preserve">WART</w:t>
      </w:r>
      <w:r w:rsidDel="00000000" w:rsidR="00000000" w:rsidRPr="00000000">
        <w:rPr>
          <w:rtl w:val="0"/>
        </w:rPr>
        <w:t xml:space="preserve">: 1 cm above diaphragm dome to bottom of obturators, flash laterally with blocking of femoral heads.</w:t>
      </w:r>
    </w:p>
    <w:p w:rsidR="00000000" w:rsidDel="00000000" w:rsidP="00000000" w:rsidRDefault="00000000" w:rsidRPr="00000000" w14:paraId="0000124D">
      <w:pPr>
        <w:ind w:left="720" w:firstLine="0"/>
        <w:rPr/>
      </w:pPr>
      <w:r w:rsidDel="00000000" w:rsidR="00000000" w:rsidRPr="00000000">
        <w:rPr>
          <w:rtl w:val="0"/>
        </w:rPr>
        <w:t xml:space="preserve">Give if "</w:t>
      </w:r>
      <w:r w:rsidDel="00000000" w:rsidR="00000000" w:rsidRPr="00000000">
        <w:rPr>
          <w:rtl w:val="0"/>
        </w:rPr>
        <w:t xml:space="preserve">SPPAR</w:t>
      </w:r>
      <w:r w:rsidDel="00000000" w:rsidR="00000000" w:rsidRPr="00000000">
        <w:rPr>
          <w:rtl w:val="0"/>
        </w:rPr>
        <w:t xml:space="preserve">": </w:t>
      </w:r>
      <w:r w:rsidDel="00000000" w:rsidR="00000000" w:rsidRPr="00000000">
        <w:rPr>
          <w:b w:val="1"/>
          <w:rtl w:val="0"/>
        </w:rPr>
        <w:t xml:space="preserve">S</w:t>
      </w:r>
      <w:r w:rsidDel="00000000" w:rsidR="00000000" w:rsidRPr="00000000">
        <w:rPr>
          <w:rtl w:val="0"/>
        </w:rPr>
        <w:t xml:space="preserve">pillage not confined to retroperitoneum, </w:t>
      </w:r>
      <w:r w:rsidDel="00000000" w:rsidR="00000000" w:rsidRPr="00000000">
        <w:rPr>
          <w:b w:val="1"/>
          <w:rtl w:val="0"/>
        </w:rPr>
        <w:t xml:space="preserve">P</w:t>
      </w:r>
      <w:r w:rsidDel="00000000" w:rsidR="00000000" w:rsidRPr="00000000">
        <w:rPr>
          <w:rtl w:val="0"/>
        </w:rPr>
        <w:t xml:space="preserve">eritoneal seeding, </w:t>
      </w:r>
      <w:r w:rsidDel="00000000" w:rsidR="00000000" w:rsidRPr="00000000">
        <w:rPr>
          <w:b w:val="1"/>
          <w:rtl w:val="0"/>
        </w:rPr>
        <w:t xml:space="preserve">P</w:t>
      </w:r>
      <w:r w:rsidDel="00000000" w:rsidR="00000000" w:rsidRPr="00000000">
        <w:rPr>
          <w:rtl w:val="0"/>
        </w:rPr>
        <w:t xml:space="preserve">ositive cytology, </w:t>
      </w:r>
      <w:r w:rsidDel="00000000" w:rsidR="00000000" w:rsidRPr="00000000">
        <w:rPr>
          <w:b w:val="1"/>
          <w:rtl w:val="0"/>
        </w:rPr>
        <w:t xml:space="preserve">A</w:t>
      </w:r>
      <w:r w:rsidDel="00000000" w:rsidR="00000000" w:rsidRPr="00000000">
        <w:rPr>
          <w:rtl w:val="0"/>
        </w:rPr>
        <w:t xml:space="preserve">bdominal biopsy as posterior approach/flank doesn't count, or </w:t>
      </w:r>
      <w:r w:rsidDel="00000000" w:rsidR="00000000" w:rsidRPr="00000000">
        <w:rPr>
          <w:b w:val="1"/>
          <w:rtl w:val="0"/>
        </w:rPr>
        <w:t xml:space="preserve">R</w:t>
      </w:r>
      <w:r w:rsidDel="00000000" w:rsidR="00000000" w:rsidRPr="00000000">
        <w:rPr>
          <w:rtl w:val="0"/>
        </w:rPr>
        <w:t xml:space="preserve">upture.</w:t>
      </w:r>
    </w:p>
    <w:p w:rsidR="00000000" w:rsidDel="00000000" w:rsidP="00000000" w:rsidRDefault="00000000" w:rsidRPr="00000000" w14:paraId="0000124E">
      <w:pPr>
        <w:numPr>
          <w:ilvl w:val="1"/>
          <w:numId w:val="14"/>
        </w:numPr>
        <w:ind w:left="1440" w:hanging="360"/>
        <w:rPr>
          <w:u w:val="none"/>
        </w:rPr>
      </w:pPr>
      <w:r w:rsidDel="00000000" w:rsidR="00000000" w:rsidRPr="00000000">
        <w:rPr>
          <w:rtl w:val="0"/>
        </w:rPr>
        <w:t xml:space="preserve">Diffuse or unresectable peritoneal mets receive just over 20 Gy. </w:t>
      </w:r>
    </w:p>
    <w:p w:rsidR="00000000" w:rsidDel="00000000" w:rsidP="00000000" w:rsidRDefault="00000000" w:rsidRPr="00000000" w14:paraId="0000124F">
      <w:pPr>
        <w:numPr>
          <w:ilvl w:val="1"/>
          <w:numId w:val="14"/>
        </w:numPr>
        <w:ind w:left="1440" w:hanging="360"/>
      </w:pPr>
      <w:r w:rsidDel="00000000" w:rsidR="00000000" w:rsidRPr="00000000">
        <w:rPr>
          <w:rtl w:val="0"/>
        </w:rPr>
        <w:t xml:space="preserve">Block contra kidney posteriorly to limit max to 14.4 Gy.</w:t>
      </w:r>
    </w:p>
    <w:p w:rsidR="00000000" w:rsidDel="00000000" w:rsidP="00000000" w:rsidRDefault="00000000" w:rsidRPr="00000000" w14:paraId="00001250">
      <w:pPr>
        <w:numPr>
          <w:ilvl w:val="0"/>
          <w:numId w:val="14"/>
        </w:numPr>
        <w:ind w:left="720" w:hanging="360"/>
      </w:pPr>
      <w:r w:rsidDel="00000000" w:rsidR="00000000" w:rsidRPr="00000000">
        <w:rPr>
          <w:b w:val="1"/>
          <w:rtl w:val="0"/>
        </w:rPr>
        <w:t xml:space="preserve">Lung</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Entire lung, mediastinum and pleural recesses to L1, block humeral heads. 1 cm to the field edge.</w:t>
      </w:r>
    </w:p>
    <w:p w:rsidR="00000000" w:rsidDel="00000000" w:rsidP="00000000" w:rsidRDefault="00000000" w:rsidRPr="00000000" w14:paraId="00001251">
      <w:pPr>
        <w:numPr>
          <w:ilvl w:val="1"/>
          <w:numId w:val="14"/>
        </w:numPr>
        <w:ind w:left="1440" w:hanging="360"/>
      </w:pPr>
      <w:r w:rsidDel="00000000" w:rsidR="00000000" w:rsidRPr="00000000">
        <w:rPr>
          <w:rtl w:val="0"/>
        </w:rPr>
        <w:t xml:space="preserve">Patients treated with WLI should receive TMP/SMX for PCP prophylaxis.</w:t>
      </w:r>
    </w:p>
    <w:p w:rsidR="00000000" w:rsidDel="00000000" w:rsidP="00000000" w:rsidRDefault="00000000" w:rsidRPr="00000000" w14:paraId="00001252">
      <w:pPr>
        <w:numPr>
          <w:ilvl w:val="1"/>
          <w:numId w:val="14"/>
        </w:numPr>
        <w:ind w:left="1440" w:hanging="360"/>
      </w:pPr>
      <w:r w:rsidDel="00000000" w:rsidR="00000000" w:rsidRPr="00000000">
        <w:rPr>
          <w:rtl w:val="0"/>
        </w:rPr>
        <w:t xml:space="preserve">Give WLI if 1p/16q regardless of chemo response, or if non 1p/16q mutants without CR at 6w.</w:t>
      </w:r>
    </w:p>
    <w:p w:rsidR="00000000" w:rsidDel="00000000" w:rsidP="00000000" w:rsidRDefault="00000000" w:rsidRPr="00000000" w14:paraId="00001253">
      <w:pPr>
        <w:numPr>
          <w:ilvl w:val="2"/>
          <w:numId w:val="14"/>
        </w:numPr>
        <w:ind w:left="2160" w:hanging="360"/>
      </w:pPr>
      <w:r w:rsidDel="00000000" w:rsidR="00000000" w:rsidRPr="00000000">
        <w:rPr>
          <w:rtl w:val="0"/>
        </w:rPr>
        <w:t xml:space="preserve">It is controversial to omit WLI even for non 1p/16q complete responders </w:t>
      </w:r>
      <w:hyperlink r:id="rId1006">
        <w:r w:rsidDel="00000000" w:rsidR="00000000" w:rsidRPr="00000000">
          <w:rPr>
            <w:vertAlign w:val="superscript"/>
            <w:rtl w:val="0"/>
          </w:rPr>
          <w:t xml:space="preserve">QS</w:t>
        </w:r>
      </w:hyperlink>
      <w:r w:rsidDel="00000000" w:rsidR="00000000" w:rsidRPr="00000000">
        <w:rPr>
          <w:rtl w:val="0"/>
        </w:rPr>
        <w:t xml:space="preserve"> [</w:t>
      </w:r>
      <w:hyperlink r:id="rId1007">
        <w:r w:rsidDel="00000000" w:rsidR="00000000" w:rsidRPr="00000000">
          <w:rPr>
            <w:rtl w:val="0"/>
          </w:rPr>
          <w:t xml:space="preserve">Dix JCO '18]</w:t>
        </w:r>
      </w:hyperlink>
      <w:r w:rsidDel="00000000" w:rsidR="00000000" w:rsidRPr="00000000">
        <w:rPr>
          <w:rtl w:val="0"/>
        </w:rPr>
        <w:t xml:space="preserve">  </w:t>
      </w:r>
    </w:p>
    <w:p w:rsidR="00000000" w:rsidDel="00000000" w:rsidP="00000000" w:rsidRDefault="00000000" w:rsidRPr="00000000" w14:paraId="00001254">
      <w:pPr>
        <w:numPr>
          <w:ilvl w:val="1"/>
          <w:numId w:val="14"/>
        </w:numPr>
        <w:ind w:left="1440" w:hanging="360"/>
        <w:rPr>
          <w:u w:val="none"/>
        </w:rPr>
      </w:pPr>
      <w:r w:rsidDel="00000000" w:rsidR="00000000" w:rsidRPr="00000000">
        <w:rPr>
          <w:rtl w:val="0"/>
        </w:rPr>
        <w:t xml:space="preserve">Use MinIP when planning lung on 4D [</w:t>
      </w:r>
      <w:hyperlink r:id="rId1008">
        <w:r w:rsidDel="00000000" w:rsidR="00000000" w:rsidRPr="00000000">
          <w:rPr>
            <w:rtl w:val="0"/>
          </w:rPr>
          <w:t xml:space="preserve">MinIP</w:t>
        </w:r>
      </w:hyperlink>
      <w:r w:rsidDel="00000000" w:rsidR="00000000" w:rsidRPr="00000000">
        <w:rPr>
          <w:rtl w:val="0"/>
        </w:rPr>
        <w:t xml:space="preserve">]</w:t>
      </w:r>
    </w:p>
    <w:p w:rsidR="00000000" w:rsidDel="00000000" w:rsidP="00000000" w:rsidRDefault="00000000" w:rsidRPr="00000000" w14:paraId="00001255">
      <w:pPr>
        <w:numPr>
          <w:ilvl w:val="0"/>
          <w:numId w:val="14"/>
        </w:numPr>
        <w:ind w:left="720" w:hanging="360"/>
      </w:pPr>
      <w:r w:rsidDel="00000000" w:rsidR="00000000" w:rsidRPr="00000000">
        <w:rPr>
          <w:b w:val="1"/>
          <w:rtl w:val="0"/>
        </w:rPr>
        <w:t xml:space="preserve">Liver</w:t>
      </w:r>
      <w:r w:rsidDel="00000000" w:rsidR="00000000" w:rsidRPr="00000000">
        <w:rPr>
          <w:rtl w:val="0"/>
        </w:rPr>
        <w:t xml:space="preserve">: Surgery preferred for solitary mets if negative surgical margins are achievable.</w:t>
      </w:r>
    </w:p>
    <w:p w:rsidR="00000000" w:rsidDel="00000000" w:rsidP="00000000" w:rsidRDefault="00000000" w:rsidRPr="00000000" w14:paraId="00001256">
      <w:pPr>
        <w:numPr>
          <w:ilvl w:val="0"/>
          <w:numId w:val="14"/>
        </w:numPr>
        <w:ind w:left="720" w:hanging="360"/>
        <w:rPr>
          <w:u w:val="none"/>
        </w:rPr>
      </w:pPr>
      <w:r w:rsidDel="00000000" w:rsidR="00000000" w:rsidRPr="00000000">
        <w:rPr>
          <w:b w:val="1"/>
          <w:rtl w:val="0"/>
        </w:rPr>
        <w:t xml:space="preserve">Brain</w:t>
      </w:r>
      <w:r w:rsidDel="00000000" w:rsidR="00000000" w:rsidRPr="00000000">
        <w:rPr>
          <w:rtl w:val="0"/>
        </w:rPr>
        <w:t xml:space="preserve">: Whole brain to 21.6/12 (same RT dose as neuroblastoma to pre-surgical volume). May boost an additional 10.8 Gy.</w:t>
      </w:r>
    </w:p>
    <w:p w:rsidR="00000000" w:rsidDel="00000000" w:rsidP="00000000" w:rsidRDefault="00000000" w:rsidRPr="00000000" w14:paraId="00001257">
      <w:pPr>
        <w:numPr>
          <w:ilvl w:val="0"/>
          <w:numId w:val="14"/>
        </w:numPr>
        <w:ind w:left="720" w:hanging="360"/>
        <w:rPr>
          <w:u w:val="none"/>
        </w:rPr>
      </w:pPr>
      <w:r w:rsidDel="00000000" w:rsidR="00000000" w:rsidRPr="00000000">
        <w:rPr>
          <w:b w:val="1"/>
          <w:rtl w:val="0"/>
        </w:rPr>
        <w:t xml:space="preserve">Bone</w:t>
      </w:r>
      <w:r w:rsidDel="00000000" w:rsidR="00000000" w:rsidRPr="00000000">
        <w:rPr>
          <w:rtl w:val="0"/>
        </w:rPr>
        <w:t xml:space="preserve">: Highest dose. 25.2/14. </w:t>
      </w:r>
    </w:p>
    <w:tbl>
      <w:tblPr>
        <w:tblStyle w:val="Table54"/>
        <w:tblW w:w="91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100"/>
        <w:gridCol w:w="840"/>
        <w:gridCol w:w="3015"/>
        <w:gridCol w:w="1035"/>
        <w:gridCol w:w="960"/>
        <w:tblGridChange w:id="0">
          <w:tblGrid>
            <w:gridCol w:w="1245"/>
            <w:gridCol w:w="2100"/>
            <w:gridCol w:w="840"/>
            <w:gridCol w:w="3015"/>
            <w:gridCol w:w="1035"/>
            <w:gridCol w:w="96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1.8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Boost to Residual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&lt; 12 mo</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Gungsuh" w:cs="Gungsuh" w:eastAsia="Gungsuh" w:hAnsi="Gungsuh"/>
                <w:b w:val="1"/>
                <w:rtl w:val="0"/>
              </w:rPr>
              <w:t xml:space="preserve">≥ 16 yo</w:t>
            </w: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Flank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10.8/6</w:t>
            </w:r>
          </w:p>
          <w:p w:rsidR="00000000" w:rsidDel="00000000" w:rsidP="00000000" w:rsidRDefault="00000000" w:rsidRPr="00000000" w14:paraId="00001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19.8/11</w:t>
            </w:r>
            <w:r w:rsidDel="00000000" w:rsidR="00000000" w:rsidRPr="00000000">
              <w:rPr>
                <w:rtl w:val="0"/>
              </w:rPr>
              <w:t xml:space="preserve"> if DA*, RTK.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May boost 10.8 Gy if &gt; 3 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19.8/11</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Lymph nodes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10.8/6 </w:t>
            </w:r>
            <w:r w:rsidDel="00000000" w:rsidR="00000000" w:rsidRPr="00000000">
              <w:rPr>
                <w:rtl w:val="0"/>
              </w:rPr>
              <w:t xml:space="preserve">resected</w:t>
            </w:r>
          </w:p>
          <w:p w:rsidR="00000000" w:rsidDel="00000000" w:rsidP="00000000" w:rsidRDefault="00000000" w:rsidRPr="00000000" w14:paraId="00001267">
            <w:pPr>
              <w:widowControl w:val="0"/>
              <w:rPr>
                <w:b w:val="1"/>
              </w:rPr>
            </w:pPr>
            <w:r w:rsidDel="00000000" w:rsidR="00000000" w:rsidRPr="00000000">
              <w:rPr>
                <w:b w:val="1"/>
                <w:rtl w:val="0"/>
              </w:rPr>
              <w:t xml:space="preserve">19.8/11</w:t>
            </w:r>
            <w:r w:rsidDel="00000000" w:rsidR="00000000" w:rsidRPr="00000000">
              <w:rPr>
                <w:rtl w:val="0"/>
              </w:rPr>
              <w:t xml:space="preserve"> unresected</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May boost 5.4 - 10.8 Gy </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30.6/17</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WART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10.5/7</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21/14</w:t>
            </w:r>
            <w:r w:rsidDel="00000000" w:rsidR="00000000" w:rsidRPr="00000000">
              <w:rPr>
                <w:rtl w:val="0"/>
              </w:rPr>
              <w:t xml:space="preserve"> </w:t>
            </w:r>
          </w:p>
          <w:p w:rsidR="00000000" w:rsidDel="00000000" w:rsidP="00000000" w:rsidRDefault="00000000" w:rsidRPr="00000000" w14:paraId="00001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diffuse / unresectable peritoneal mets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Lung</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12/8</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If residual after 2 weeks, may boost 7.5/5 or resect.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10.5/7</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Liver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19.8/11</w:t>
            </w:r>
            <w:r w:rsidDel="00000000" w:rsidR="00000000" w:rsidRPr="00000000">
              <w:rPr>
                <w:rtl w:val="0"/>
              </w:rPr>
              <w:t xml:space="preserve"> + 2 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May boost 5.4 - 10.8 Gy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Brain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21.6/12</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May boost 10.8 Gy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30.6/17</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Bone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25.2/14 </w:t>
            </w:r>
            <w:r w:rsidDel="00000000" w:rsidR="00000000" w:rsidRPr="00000000">
              <w:rPr>
                <w:rtl w:val="0"/>
              </w:rPr>
              <w:t xml:space="preserve">+ 1-3 cm margin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30.6/17</w:t>
            </w:r>
          </w:p>
        </w:tc>
      </w:tr>
      <w:tr>
        <w:trPr>
          <w:trHeight w:val="257.59999999999997" w:hRule="atLeast"/>
        </w:trPr>
        <w:tc>
          <w:tcPr>
            <w:gridSpan w:val="6"/>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Boosts of up to 10.8 Gy are typically acceptable, usually adding a 2 cm margin (exception: bone, e.g., 3 cm).</w:t>
            </w:r>
          </w:p>
          <w:p w:rsidR="00000000" w:rsidDel="00000000" w:rsidP="00000000" w:rsidRDefault="00000000" w:rsidRPr="00000000" w14:paraId="00001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Block the contra kidney at 14.4 Gy. This applies to the situation of diffuse or unresectable peritoneal mets. </w:t>
            </w:r>
          </w:p>
          <w:p w:rsidR="00000000" w:rsidDel="00000000" w:rsidP="00000000" w:rsidRDefault="00000000" w:rsidRPr="00000000" w14:paraId="0000128D">
            <w:pPr>
              <w:widowControl w:val="0"/>
              <w:rPr/>
            </w:pPr>
            <w:r w:rsidDel="00000000" w:rsidR="00000000" w:rsidRPr="00000000">
              <w:rPr>
                <w:rFonts w:ascii="Gungsuh" w:cs="Gungsuh" w:eastAsia="Gungsuh" w:hAnsi="Gungsuh"/>
                <w:rtl w:val="0"/>
              </w:rPr>
              <w:t xml:space="preserve">Patients aged &lt; 12 mo or ≥ 16 years are exceedingly rare.</w:t>
            </w:r>
          </w:p>
          <w:p w:rsidR="00000000" w:rsidDel="00000000" w:rsidP="00000000" w:rsidRDefault="00000000" w:rsidRPr="00000000" w14:paraId="0000128E">
            <w:pPr>
              <w:ind w:left="0" w:firstLine="0"/>
              <w:rPr/>
            </w:pPr>
            <w:r w:rsidDel="00000000" w:rsidR="00000000" w:rsidRPr="00000000">
              <w:rPr>
                <w:rtl w:val="0"/>
              </w:rPr>
              <w:t xml:space="preserve">*Stage I-III focal anaplasia, stage I-II diffuse anaplasia and stage II+ CCSK receive 10.8 Gy flank RT [</w:t>
            </w:r>
            <w:hyperlink r:id="rId1009">
              <w:r w:rsidDel="00000000" w:rsidR="00000000" w:rsidRPr="00000000">
                <w:rPr>
                  <w:rtl w:val="0"/>
                </w:rPr>
                <w:t xml:space="preserve">Slide 39</w:t>
              </w:r>
            </w:hyperlink>
            <w:r w:rsidDel="00000000" w:rsidR="00000000" w:rsidRPr="00000000">
              <w:rPr>
                <w:rtl w:val="0"/>
              </w:rPr>
              <w:t xml:space="preserve">]. </w:t>
            </w:r>
          </w:p>
        </w:tc>
      </w:tr>
    </w:tbl>
    <w:p w:rsidR="00000000" w:rsidDel="00000000" w:rsidP="00000000" w:rsidRDefault="00000000" w:rsidRPr="00000000" w14:paraId="00001294">
      <w:pPr>
        <w:rPr/>
      </w:pPr>
      <w:r w:rsidDel="00000000" w:rsidR="00000000" w:rsidRPr="00000000">
        <w:rPr>
          <w:rtl w:val="0"/>
        </w:rPr>
      </w:r>
    </w:p>
    <w:p w:rsidR="00000000" w:rsidDel="00000000" w:rsidP="00000000" w:rsidRDefault="00000000" w:rsidRPr="00000000" w14:paraId="00001295">
      <w:pPr>
        <w:pStyle w:val="Heading2"/>
        <w:rPr/>
      </w:pPr>
      <w:bookmarkStart w:colFirst="0" w:colLast="0" w:name="_s9hgbs9k2xyh" w:id="233"/>
      <w:bookmarkEnd w:id="233"/>
      <w:hyperlink w:anchor="_v70h3sa8t6mf">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296">
      <w:pPr>
        <w:numPr>
          <w:ilvl w:val="0"/>
          <w:numId w:val="28"/>
        </w:numPr>
        <w:ind w:left="720" w:hanging="360"/>
      </w:pPr>
      <w:r w:rsidDel="00000000" w:rsidR="00000000" w:rsidRPr="00000000">
        <w:rPr>
          <w:rtl w:val="0"/>
        </w:rPr>
        <w:t xml:space="preserve">4y OS &gt; 90% for stage IV/V FH with lung mets, while this becomes 30-50% for UH.</w:t>
      </w:r>
    </w:p>
    <w:p w:rsidR="00000000" w:rsidDel="00000000" w:rsidP="00000000" w:rsidRDefault="00000000" w:rsidRPr="00000000" w14:paraId="00001297">
      <w:pPr>
        <w:numPr>
          <w:ilvl w:val="0"/>
          <w:numId w:val="28"/>
        </w:numPr>
        <w:ind w:left="720" w:hanging="360"/>
      </w:pPr>
      <w:r w:rsidDel="00000000" w:rsidR="00000000" w:rsidRPr="00000000">
        <w:rPr>
          <w:rtl w:val="0"/>
        </w:rPr>
        <w:t xml:space="preserve">4y EFS &gt; 80% for stage IV/V FH with lung mets, while this becomes 20-30% for UH.</w:t>
      </w:r>
    </w:p>
    <w:p w:rsidR="00000000" w:rsidDel="00000000" w:rsidP="00000000" w:rsidRDefault="00000000" w:rsidRPr="00000000" w14:paraId="00001298">
      <w:pPr>
        <w:pStyle w:val="Heading2"/>
        <w:rPr/>
      </w:pPr>
      <w:bookmarkStart w:colFirst="0" w:colLast="0" w:name="_ng6vghtxxe9" w:id="234"/>
      <w:bookmarkEnd w:id="234"/>
      <w:r w:rsidDel="00000000" w:rsidR="00000000" w:rsidRPr="00000000">
        <w:rPr>
          <w:rtl w:val="0"/>
        </w:rPr>
      </w:r>
    </w:p>
    <w:p w:rsidR="00000000" w:rsidDel="00000000" w:rsidP="00000000" w:rsidRDefault="00000000" w:rsidRPr="00000000" w14:paraId="00001299">
      <w:pPr>
        <w:pStyle w:val="Heading2"/>
        <w:rPr/>
      </w:pPr>
      <w:bookmarkStart w:colFirst="0" w:colLast="0" w:name="_103av5145d45" w:id="235"/>
      <w:bookmarkEnd w:id="235"/>
      <w:hyperlink w:anchor="_v70h3sa8t6mf">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29A">
      <w:pPr>
        <w:rPr/>
      </w:pPr>
      <w:r w:rsidDel="00000000" w:rsidR="00000000" w:rsidRPr="00000000">
        <w:rPr>
          <w:rtl w:val="0"/>
        </w:rPr>
        <w:t xml:space="preserve">See NCTN Trial Portfolios by Disease Site: [</w:t>
      </w:r>
      <w:hyperlink r:id="rId1010">
        <w:r w:rsidDel="00000000" w:rsidR="00000000" w:rsidRPr="00000000">
          <w:rPr>
            <w:rtl w:val="0"/>
          </w:rPr>
          <w:t xml:space="preserve">Sarcoma</w:t>
        </w:r>
      </w:hyperlink>
      <w:r w:rsidDel="00000000" w:rsidR="00000000" w:rsidRPr="00000000">
        <w:rPr>
          <w:rtl w:val="0"/>
        </w:rPr>
        <w:t xml:space="preserve">] and [</w:t>
      </w:r>
      <w:hyperlink r:id="rId1011">
        <w:r w:rsidDel="00000000" w:rsidR="00000000" w:rsidRPr="00000000">
          <w:rPr>
            <w:rtl w:val="0"/>
          </w:rPr>
          <w:t xml:space="preserve">AYA</w:t>
        </w:r>
      </w:hyperlink>
      <w:r w:rsidDel="00000000" w:rsidR="00000000" w:rsidRPr="00000000">
        <w:rPr>
          <w:rtl w:val="0"/>
        </w:rPr>
        <w:t xml:space="preserve">]. See future directions in the [</w:t>
      </w:r>
      <w:hyperlink r:id="rId1012">
        <w:r w:rsidDel="00000000" w:rsidR="00000000" w:rsidRPr="00000000">
          <w:rPr>
            <w:rtl w:val="0"/>
          </w:rPr>
          <w:t xml:space="preserve">bone tumors</w:t>
        </w:r>
      </w:hyperlink>
      <w:r w:rsidDel="00000000" w:rsidR="00000000" w:rsidRPr="00000000">
        <w:rPr>
          <w:rtl w:val="0"/>
        </w:rPr>
        <w:t xml:space="preserve">] section for more.</w:t>
      </w:r>
    </w:p>
    <w:p w:rsidR="00000000" w:rsidDel="00000000" w:rsidP="00000000" w:rsidRDefault="00000000" w:rsidRPr="00000000" w14:paraId="0000129B">
      <w:pPr>
        <w:numPr>
          <w:ilvl w:val="0"/>
          <w:numId w:val="118"/>
        </w:numPr>
        <w:ind w:left="720" w:hanging="360"/>
      </w:pPr>
      <w:r w:rsidDel="00000000" w:rsidR="00000000" w:rsidRPr="00000000">
        <w:rPr>
          <w:b w:val="1"/>
          <w:rtl w:val="0"/>
        </w:rPr>
        <w:t xml:space="preserve">ADVL 1622</w:t>
      </w:r>
      <w:r w:rsidDel="00000000" w:rsidR="00000000" w:rsidRPr="00000000">
        <w:rPr>
          <w:rtl w:val="0"/>
        </w:rPr>
        <w:t xml:space="preserve"> [</w:t>
      </w:r>
      <w:hyperlink r:id="rId1013">
        <w:r w:rsidDel="00000000" w:rsidR="00000000" w:rsidRPr="00000000">
          <w:rPr>
            <w:rtl w:val="0"/>
          </w:rPr>
          <w:t xml:space="preserve">NCT02867592</w:t>
        </w:r>
      </w:hyperlink>
      <w:r w:rsidDel="00000000" w:rsidR="00000000" w:rsidRPr="00000000">
        <w:rPr>
          <w:rtl w:val="0"/>
        </w:rPr>
        <w:t xml:space="preserve">]: Phase II. Recurrent bone sarcoma. Cabozantinib in children and young adults with refractory sarcomas, Wilms tumors and other rare tumors. </w:t>
      </w:r>
    </w:p>
    <w:p w:rsidR="00000000" w:rsidDel="00000000" w:rsidP="00000000" w:rsidRDefault="00000000" w:rsidRPr="00000000" w14:paraId="0000129C">
      <w:pPr>
        <w:pStyle w:val="Heading1"/>
        <w:spacing w:after="46" w:lineRule="auto"/>
        <w:rPr/>
        <w:sectPr>
          <w:type w:val="nextPage"/>
          <w:pgSz w:h="15840" w:w="12240"/>
          <w:pgMar w:bottom="720" w:top="720" w:left="720" w:right="720" w:header="720" w:footer="720"/>
          <w:cols w:equalWidth="0"/>
        </w:sectPr>
      </w:pPr>
      <w:bookmarkStart w:colFirst="0" w:colLast="0" w:name="_qsamd2u4c13k" w:id="236"/>
      <w:bookmarkEnd w:id="236"/>
      <w:r w:rsidDel="00000000" w:rsidR="00000000" w:rsidRPr="00000000">
        <w:rPr>
          <w:rtl w:val="0"/>
        </w:rPr>
      </w:r>
    </w:p>
    <w:p w:rsidR="00000000" w:rsidDel="00000000" w:rsidP="00000000" w:rsidRDefault="00000000" w:rsidRPr="00000000" w14:paraId="0000129D">
      <w:pPr>
        <w:pStyle w:val="Heading1"/>
        <w:spacing w:after="46" w:lineRule="auto"/>
        <w:rPr/>
      </w:pPr>
      <w:bookmarkStart w:colFirst="0" w:colLast="0" w:name="_xm8gyp4b0wt3" w:id="237"/>
      <w:bookmarkEnd w:id="237"/>
      <w:hyperlink w:anchor="_dtyy1oq7ungd">
        <w:r w:rsidDel="00000000" w:rsidR="00000000" w:rsidRPr="00000000">
          <w:rPr>
            <w:rtl w:val="0"/>
          </w:rPr>
          <w:t xml:space="preserve">Neuroblastoma</w:t>
        </w:r>
      </w:hyperlink>
      <w:r w:rsidDel="00000000" w:rsidR="00000000" w:rsidRPr="00000000">
        <w:rPr>
          <w:rtl w:val="0"/>
        </w:rPr>
      </w:r>
    </w:p>
    <w:p w:rsidR="00000000" w:rsidDel="00000000" w:rsidP="00000000" w:rsidRDefault="00000000" w:rsidRPr="00000000" w14:paraId="0000129E">
      <w:pPr>
        <w:rPr/>
      </w:pPr>
      <w:r w:rsidDel="00000000" w:rsidR="00000000" w:rsidRPr="00000000">
        <w:rPr/>
        <w:drawing>
          <wp:inline distB="114300" distT="114300" distL="114300" distR="114300">
            <wp:extent cx="6858000" cy="2247900"/>
            <wp:effectExtent b="12700" l="12700" r="12700" t="12700"/>
            <wp:docPr id="6" name="image5.png"/>
            <a:graphic>
              <a:graphicData uri="http://schemas.openxmlformats.org/drawingml/2006/picture">
                <pic:pic>
                  <pic:nvPicPr>
                    <pic:cNvPr id="0" name="image5.png"/>
                    <pic:cNvPicPr preferRelativeResize="0"/>
                  </pic:nvPicPr>
                  <pic:blipFill>
                    <a:blip r:embed="rId1014"/>
                    <a:srcRect b="0" l="0" r="0" t="0"/>
                    <a:stretch>
                      <a:fillRect/>
                    </a:stretch>
                  </pic:blipFill>
                  <pic:spPr>
                    <a:xfrm>
                      <a:off x="0" y="0"/>
                      <a:ext cx="6858000" cy="224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29F">
      <w:pPr>
        <w:rPr>
          <w:vertAlign w:val="superscript"/>
        </w:rPr>
      </w:pPr>
      <w:r w:rsidDel="00000000" w:rsidR="00000000" w:rsidRPr="00000000">
        <w:rPr>
          <w:rtl w:val="0"/>
        </w:rPr>
        <w:t xml:space="preserve">Compare staging to Rhabdomyosarcoma. </w:t>
      </w:r>
      <w:r w:rsidDel="00000000" w:rsidR="00000000" w:rsidRPr="00000000">
        <w:rPr>
          <w:i w:val="1"/>
          <w:rtl w:val="0"/>
        </w:rPr>
        <w:t xml:space="preserve">Contralateral nodes or tumor crossing midline does not change staging for RMS. </w:t>
      </w:r>
      <w:hyperlink w:anchor="_scav0ds6b7x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2A0">
      <w:pPr>
        <w:rPr/>
      </w:pPr>
      <w:hyperlink r:id="rId1015">
        <w:r w:rsidDel="00000000" w:rsidR="00000000" w:rsidRPr="00000000">
          <w:rPr>
            <w:b w:val="1"/>
            <w:rtl w:val="0"/>
          </w:rPr>
          <w:t xml:space="preserve">StatPearls: Neuroblastoma</w:t>
        </w:r>
      </w:hyperlink>
      <w:r w:rsidDel="00000000" w:rsidR="00000000" w:rsidRPr="00000000">
        <w:rPr>
          <w:b w:val="1"/>
          <w:rtl w:val="0"/>
        </w:rPr>
        <w:t xml:space="preserve"> </w:t>
      </w:r>
      <w:r w:rsidDel="00000000" w:rsidR="00000000" w:rsidRPr="00000000">
        <w:rPr>
          <w:i w:val="1"/>
          <w:rtl w:val="0"/>
        </w:rPr>
        <w:t xml:space="preserve">Last update: 10/13/2019.</w:t>
      </w:r>
      <w:r w:rsidDel="00000000" w:rsidR="00000000" w:rsidRPr="00000000">
        <w:rPr>
          <w:rtl w:val="0"/>
        </w:rPr>
      </w:r>
    </w:p>
    <w:p w:rsidR="00000000" w:rsidDel="00000000" w:rsidP="00000000" w:rsidRDefault="00000000" w:rsidRPr="00000000" w14:paraId="000012A1">
      <w:pPr>
        <w:rPr/>
      </w:pPr>
      <w:r w:rsidDel="00000000" w:rsidR="00000000" w:rsidRPr="00000000">
        <w:rPr>
          <w:rtl w:val="0"/>
        </w:rPr>
        <w:t xml:space="preserve">ARRO: [</w:t>
      </w:r>
      <w:hyperlink r:id="rId1016">
        <w:r w:rsidDel="00000000" w:rsidR="00000000" w:rsidRPr="00000000">
          <w:rPr>
            <w:rtl w:val="0"/>
          </w:rPr>
          <w:t xml:space="preserve">Neuroblastoma</w:t>
        </w:r>
      </w:hyperlink>
      <w:r w:rsidDel="00000000" w:rsidR="00000000" w:rsidRPr="00000000">
        <w:rPr>
          <w:rtl w:val="0"/>
        </w:rPr>
        <w:t xml:space="preserve">].</w:t>
      </w:r>
    </w:p>
    <w:p w:rsidR="00000000" w:rsidDel="00000000" w:rsidP="00000000" w:rsidRDefault="00000000" w:rsidRPr="00000000" w14:paraId="000012A2">
      <w:pPr>
        <w:ind w:left="0" w:firstLine="0"/>
        <w:rPr/>
      </w:pPr>
      <w:r w:rsidDel="00000000" w:rsidR="00000000" w:rsidRPr="00000000">
        <w:rPr>
          <w:rtl w:val="0"/>
        </w:rPr>
        <w:t xml:space="preserve">Neuroblastoma: Excellent powerpoint overview of protocols [</w:t>
      </w:r>
      <w:hyperlink r:id="rId1017">
        <w:r w:rsidDel="00000000" w:rsidR="00000000" w:rsidRPr="00000000">
          <w:rPr>
            <w:rtl w:val="0"/>
          </w:rPr>
          <w:t xml:space="preserve">Haas-Kogan COG 2016</w:t>
        </w:r>
      </w:hyperlink>
      <w:r w:rsidDel="00000000" w:rsidR="00000000" w:rsidRPr="00000000">
        <w:rPr>
          <w:rtl w:val="0"/>
        </w:rPr>
        <w:t xml:space="preserve">].</w:t>
      </w:r>
    </w:p>
    <w:p w:rsidR="00000000" w:rsidDel="00000000" w:rsidP="00000000" w:rsidRDefault="00000000" w:rsidRPr="00000000" w14:paraId="000012A3">
      <w:pPr>
        <w:ind w:left="0" w:firstLine="0"/>
        <w:rPr/>
      </w:pPr>
      <w:r w:rsidDel="00000000" w:rsidR="00000000" w:rsidRPr="00000000">
        <w:rPr>
          <w:rtl w:val="0"/>
        </w:rPr>
        <w:t xml:space="preserve">Neuroblastoma Review [</w:t>
      </w:r>
      <w:hyperlink r:id="rId1018">
        <w:r w:rsidDel="00000000" w:rsidR="00000000" w:rsidRPr="00000000">
          <w:rPr>
            <w:rtl w:val="0"/>
          </w:rPr>
          <w:t xml:space="preserve">Worawongsakul Powerpoint</w:t>
        </w:r>
      </w:hyperlink>
      <w:r w:rsidDel="00000000" w:rsidR="00000000" w:rsidRPr="00000000">
        <w:rPr>
          <w:rtl w:val="0"/>
        </w:rPr>
        <w:t xml:space="preserve">]</w:t>
      </w:r>
    </w:p>
    <w:p w:rsidR="00000000" w:rsidDel="00000000" w:rsidP="00000000" w:rsidRDefault="00000000" w:rsidRPr="00000000" w14:paraId="000012A4">
      <w:pPr>
        <w:rPr/>
      </w:pPr>
      <w:r w:rsidDel="00000000" w:rsidR="00000000" w:rsidRPr="00000000">
        <w:rPr>
          <w:rtl w:val="0"/>
        </w:rPr>
      </w:r>
    </w:p>
    <w:tbl>
      <w:tblPr>
        <w:tblStyle w:val="Table5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A5">
            <w:pPr>
              <w:widowControl w:val="0"/>
              <w:rPr/>
            </w:pPr>
            <w:r w:rsidDel="00000000" w:rsidR="00000000" w:rsidRPr="00000000">
              <w:rPr>
                <w:b w:val="1"/>
                <w:rtl w:val="0"/>
              </w:rPr>
              <w:t xml:space="preserve">Neuroblastoma—remembering the three physicians who described it a century ago </w:t>
            </w:r>
            <w:r w:rsidDel="00000000" w:rsidR="00000000" w:rsidRPr="00000000">
              <w:rPr>
                <w:rtl w:val="0"/>
              </w:rPr>
              <w:t xml:space="preserve">[</w:t>
            </w:r>
            <w:hyperlink r:id="rId1019">
              <w:r w:rsidDel="00000000" w:rsidR="00000000" w:rsidRPr="00000000">
                <w:rPr>
                  <w:rtl w:val="0"/>
                </w:rPr>
                <w:t xml:space="preserve">Rothenberg Peds Rads '09</w:t>
              </w:r>
            </w:hyperlink>
            <w:r w:rsidDel="00000000" w:rsidR="00000000" w:rsidRPr="00000000">
              <w:rPr>
                <w:rtl w:val="0"/>
              </w:rPr>
              <w:t xml:space="preserve">]</w:t>
            </w:r>
          </w:p>
          <w:p w:rsidR="00000000" w:rsidDel="00000000" w:rsidP="00000000" w:rsidRDefault="00000000" w:rsidRPr="00000000" w14:paraId="000012A6">
            <w:pPr>
              <w:widowControl w:val="0"/>
              <w:numPr>
                <w:ilvl w:val="0"/>
                <w:numId w:val="67"/>
              </w:numPr>
              <w:ind w:left="720" w:hanging="360"/>
            </w:pPr>
            <w:r w:rsidDel="00000000" w:rsidR="00000000" w:rsidRPr="00000000">
              <w:rPr>
                <w:rtl w:val="0"/>
              </w:rPr>
              <w:t xml:space="preserve">In 1910 </w:t>
            </w:r>
            <w:r w:rsidDel="00000000" w:rsidR="00000000" w:rsidRPr="00000000">
              <w:rPr>
                <w:b w:val="1"/>
                <w:rtl w:val="0"/>
              </w:rPr>
              <w:t xml:space="preserve">James Homer Wright </w:t>
            </w:r>
            <w:r w:rsidDel="00000000" w:rsidR="00000000" w:rsidRPr="00000000">
              <w:rPr>
                <w:rtl w:val="0"/>
              </w:rPr>
              <w:t xml:space="preserve">was the first to recognize the tumor as being of primitive neural cell origin, calling it neuroblastoma and emphasizing the bundle of cells termed rosettes. While Wright recognized the neural nature of the tumor, the authors of previous reports had described its two distinct patterns of spread. </w:t>
            </w:r>
          </w:p>
          <w:p w:rsidR="00000000" w:rsidDel="00000000" w:rsidP="00000000" w:rsidRDefault="00000000" w:rsidRPr="00000000" w14:paraId="000012A7">
            <w:pPr>
              <w:widowControl w:val="0"/>
              <w:numPr>
                <w:ilvl w:val="0"/>
                <w:numId w:val="67"/>
              </w:numPr>
              <w:ind w:left="720" w:hanging="360"/>
            </w:pPr>
            <w:r w:rsidDel="00000000" w:rsidR="00000000" w:rsidRPr="00000000">
              <w:rPr>
                <w:rtl w:val="0"/>
              </w:rPr>
              <w:t xml:space="preserve">In 1901 </w:t>
            </w:r>
            <w:r w:rsidDel="00000000" w:rsidR="00000000" w:rsidRPr="00000000">
              <w:rPr>
                <w:b w:val="1"/>
                <w:rtl w:val="0"/>
              </w:rPr>
              <w:t xml:space="preserve">William Pepper</w:t>
            </w:r>
            <w:r w:rsidDel="00000000" w:rsidR="00000000" w:rsidRPr="00000000">
              <w:rPr>
                <w:rtl w:val="0"/>
              </w:rPr>
              <w:t xml:space="preserve"> published a series of infants with massive hepatic infiltration associated with adrenal tumors without spread to bone.</w:t>
            </w:r>
          </w:p>
          <w:p w:rsidR="00000000" w:rsidDel="00000000" w:rsidP="00000000" w:rsidRDefault="00000000" w:rsidRPr="00000000" w14:paraId="000012A8">
            <w:pPr>
              <w:widowControl w:val="0"/>
              <w:numPr>
                <w:ilvl w:val="0"/>
                <w:numId w:val="67"/>
              </w:numPr>
              <w:ind w:left="720" w:hanging="360"/>
            </w:pPr>
            <w:r w:rsidDel="00000000" w:rsidR="00000000" w:rsidRPr="00000000">
              <w:rPr>
                <w:rtl w:val="0"/>
              </w:rPr>
              <w:t xml:space="preserve">In 1907 </w:t>
            </w:r>
            <w:r w:rsidDel="00000000" w:rsidR="00000000" w:rsidRPr="00000000">
              <w:rPr>
                <w:b w:val="1"/>
                <w:rtl w:val="0"/>
              </w:rPr>
              <w:t xml:space="preserve">Robert Grieve Hutchison</w:t>
            </w:r>
            <w:r w:rsidDel="00000000" w:rsidR="00000000" w:rsidRPr="00000000">
              <w:rPr>
                <w:rtl w:val="0"/>
              </w:rPr>
              <w:t xml:space="preserve"> reported his experience with a similar pathologic process in older infants and children who had orbital and skull metastases. </w:t>
            </w:r>
          </w:p>
          <w:p w:rsidR="00000000" w:rsidDel="00000000" w:rsidP="00000000" w:rsidRDefault="00000000" w:rsidRPr="00000000" w14:paraId="000012A9">
            <w:pPr>
              <w:widowControl w:val="0"/>
              <w:rPr/>
            </w:pPr>
            <w:r w:rsidDel="00000000" w:rsidR="00000000" w:rsidRPr="00000000">
              <w:rPr>
                <w:rtl w:val="0"/>
              </w:rPr>
            </w:r>
          </w:p>
          <w:p w:rsidR="00000000" w:rsidDel="00000000" w:rsidP="00000000" w:rsidRDefault="00000000" w:rsidRPr="00000000" w14:paraId="000012AA">
            <w:pPr>
              <w:widowControl w:val="0"/>
              <w:jc w:val="center"/>
              <w:rPr/>
            </w:pPr>
            <w:r w:rsidDel="00000000" w:rsidR="00000000" w:rsidRPr="00000000">
              <w:rPr>
                <w:rtl w:val="0"/>
              </w:rPr>
              <w:t xml:space="preserve">"Wright’s valuable unifying concept served to tie together the descriptions of Pepper and Hutchison. A century later the names of these physicians should be remembered—Wright, who defined the adrenal tumor as of primitive neural origin, Pepper for his clinically accurate report of massive liver involvement in the infant, and Hutchison for describing the propensity of the tumor to spread to bone in older children."</w:t>
            </w:r>
          </w:p>
        </w:tc>
      </w:tr>
    </w:tbl>
    <w:p w:rsidR="00000000" w:rsidDel="00000000" w:rsidP="00000000" w:rsidRDefault="00000000" w:rsidRPr="00000000" w14:paraId="000012AB">
      <w:pPr>
        <w:rPr/>
      </w:pPr>
      <w:r w:rsidDel="00000000" w:rsidR="00000000" w:rsidRPr="00000000">
        <w:rPr>
          <w:rtl w:val="0"/>
        </w:rPr>
      </w:r>
    </w:p>
    <w:p w:rsidR="00000000" w:rsidDel="00000000" w:rsidP="00000000" w:rsidRDefault="00000000" w:rsidRPr="00000000" w14:paraId="000012AC">
      <w:pPr>
        <w:numPr>
          <w:ilvl w:val="0"/>
          <w:numId w:val="90"/>
        </w:numPr>
        <w:ind w:left="720" w:hanging="360"/>
      </w:pPr>
      <w:r w:rsidDel="00000000" w:rsidR="00000000" w:rsidRPr="00000000">
        <w:rPr>
          <w:rtl w:val="0"/>
        </w:rPr>
        <w:t xml:space="preserve">650 new cases in the US per year. </w:t>
      </w:r>
      <w:r w:rsidDel="00000000" w:rsidR="00000000" w:rsidRPr="00000000">
        <w:rPr>
          <w:b w:val="1"/>
          <w:rtl w:val="0"/>
        </w:rPr>
        <w:t xml:space="preserve">The most common extracranial solid tumor in children</w:t>
      </w:r>
      <w:r w:rsidDel="00000000" w:rsidR="00000000" w:rsidRPr="00000000">
        <w:rPr>
          <w:rtl w:val="0"/>
        </w:rPr>
        <w:t xml:space="preserve">.</w:t>
      </w:r>
    </w:p>
    <w:p w:rsidR="00000000" w:rsidDel="00000000" w:rsidP="00000000" w:rsidRDefault="00000000" w:rsidRPr="00000000" w14:paraId="000012AD">
      <w:pPr>
        <w:numPr>
          <w:ilvl w:val="0"/>
          <w:numId w:val="90"/>
        </w:numPr>
        <w:ind w:left="720" w:hanging="360"/>
      </w:pPr>
      <w:r w:rsidDel="00000000" w:rsidR="00000000" w:rsidRPr="00000000">
        <w:rPr>
          <w:rtl w:val="0"/>
        </w:rPr>
        <w:t xml:space="preserve">Most common extracranial solid tumor.</w:t>
      </w:r>
    </w:p>
    <w:p w:rsidR="00000000" w:rsidDel="00000000" w:rsidP="00000000" w:rsidRDefault="00000000" w:rsidRPr="00000000" w14:paraId="000012AE">
      <w:pPr>
        <w:numPr>
          <w:ilvl w:val="0"/>
          <w:numId w:val="90"/>
        </w:numPr>
        <w:ind w:left="720" w:hanging="360"/>
      </w:pPr>
      <w:r w:rsidDel="00000000" w:rsidR="00000000" w:rsidRPr="00000000">
        <w:rPr>
          <w:rtl w:val="0"/>
        </w:rPr>
        <w:t xml:space="preserve">Most common malignancy in infants &lt; 1y.</w:t>
      </w:r>
    </w:p>
    <w:p w:rsidR="00000000" w:rsidDel="00000000" w:rsidP="00000000" w:rsidRDefault="00000000" w:rsidRPr="00000000" w14:paraId="000012AF">
      <w:pPr>
        <w:numPr>
          <w:ilvl w:val="0"/>
          <w:numId w:val="90"/>
        </w:numPr>
        <w:ind w:left="720" w:hanging="360"/>
      </w:pPr>
      <w:r w:rsidDel="00000000" w:rsidR="00000000" w:rsidRPr="00000000">
        <w:rPr>
          <w:b w:val="1"/>
          <w:rtl w:val="0"/>
        </w:rPr>
        <w:t xml:space="preserve">MCC in infants &lt; 18 mo</w:t>
      </w:r>
      <w:r w:rsidDel="00000000" w:rsidR="00000000" w:rsidRPr="00000000">
        <w:rPr>
          <w:rtl w:val="0"/>
        </w:rPr>
        <w:t xml:space="preserve">, but leukemia &gt; brain tumors &gt; lymphoma &gt; NB overall.</w:t>
      </w:r>
    </w:p>
    <w:p w:rsidR="00000000" w:rsidDel="00000000" w:rsidP="00000000" w:rsidRDefault="00000000" w:rsidRPr="00000000" w14:paraId="000012B0">
      <w:pPr>
        <w:numPr>
          <w:ilvl w:val="0"/>
          <w:numId w:val="90"/>
        </w:numPr>
        <w:ind w:left="720" w:hanging="360"/>
      </w:pPr>
      <w:r w:rsidDel="00000000" w:rsidR="00000000" w:rsidRPr="00000000">
        <w:rPr>
          <w:rtl w:val="0"/>
        </w:rPr>
        <w:t xml:space="preserve">Median age of diagnosis 17 mo. </w:t>
      </w:r>
      <w:r w:rsidDel="00000000" w:rsidR="00000000" w:rsidRPr="00000000">
        <w:rPr>
          <w:i w:val="1"/>
          <w:rtl w:val="0"/>
        </w:rPr>
        <w:t xml:space="preserve">Compared to 3-4y for Wilms.</w:t>
      </w:r>
    </w:p>
    <w:p w:rsidR="00000000" w:rsidDel="00000000" w:rsidP="00000000" w:rsidRDefault="00000000" w:rsidRPr="00000000" w14:paraId="000012B1">
      <w:pPr>
        <w:numPr>
          <w:ilvl w:val="0"/>
          <w:numId w:val="90"/>
        </w:numPr>
        <w:ind w:left="720" w:hanging="360"/>
      </w:pPr>
      <w:r w:rsidDel="00000000" w:rsidR="00000000" w:rsidRPr="00000000">
        <w:rPr>
          <w:rtl w:val="0"/>
        </w:rPr>
        <w:t xml:space="preserve">Neuroblastoma </w:t>
      </w:r>
      <w:r w:rsidDel="00000000" w:rsidR="00000000" w:rsidRPr="00000000">
        <w:rPr>
          <w:rtl w:val="0"/>
        </w:rPr>
        <w:t xml:space="preserve">never goes to the lung. </w:t>
      </w:r>
      <w:r w:rsidDel="00000000" w:rsidR="00000000" w:rsidRPr="00000000">
        <w:rPr>
          <w:i w:val="1"/>
          <w:rtl w:val="0"/>
        </w:rPr>
        <w:t xml:space="preserve">Wilms does.</w:t>
      </w:r>
    </w:p>
    <w:p w:rsidR="00000000" w:rsidDel="00000000" w:rsidP="00000000" w:rsidRDefault="00000000" w:rsidRPr="00000000" w14:paraId="000012B2">
      <w:pPr>
        <w:numPr>
          <w:ilvl w:val="0"/>
          <w:numId w:val="90"/>
        </w:numPr>
        <w:ind w:left="720" w:hanging="360"/>
      </w:pPr>
      <w:r w:rsidDel="00000000" w:rsidR="00000000" w:rsidRPr="00000000">
        <w:rPr>
          <w:rtl w:val="0"/>
        </w:rPr>
        <w:t xml:space="preserve">Neuroblastoma </w:t>
      </w:r>
      <w:r w:rsidDel="00000000" w:rsidR="00000000" w:rsidRPr="00000000">
        <w:rPr>
          <w:rtl w:val="0"/>
        </w:rPr>
        <w:t xml:space="preserve">has calcifications in 85%. </w:t>
      </w:r>
      <w:r w:rsidDel="00000000" w:rsidR="00000000" w:rsidRPr="00000000">
        <w:rPr>
          <w:i w:val="1"/>
          <w:rtl w:val="0"/>
        </w:rPr>
        <w:t xml:space="preserve">Compare to 5-10% for Wilms.</w:t>
      </w:r>
    </w:p>
    <w:p w:rsidR="00000000" w:rsidDel="00000000" w:rsidP="00000000" w:rsidRDefault="00000000" w:rsidRPr="00000000" w14:paraId="000012B3">
      <w:pPr>
        <w:numPr>
          <w:ilvl w:val="0"/>
          <w:numId w:val="90"/>
        </w:numPr>
        <w:ind w:left="720" w:hanging="360"/>
      </w:pPr>
      <w:r w:rsidDel="00000000" w:rsidR="00000000" w:rsidRPr="00000000">
        <w:rPr>
          <w:rtl w:val="0"/>
        </w:rPr>
        <w:t xml:space="preserve">Hemorrhage is common.</w:t>
      </w:r>
    </w:p>
    <w:p w:rsidR="00000000" w:rsidDel="00000000" w:rsidP="00000000" w:rsidRDefault="00000000" w:rsidRPr="00000000" w14:paraId="000012B4">
      <w:pPr>
        <w:numPr>
          <w:ilvl w:val="0"/>
          <w:numId w:val="90"/>
        </w:numPr>
        <w:ind w:left="720" w:hanging="360"/>
      </w:pPr>
      <w:r w:rsidDel="00000000" w:rsidR="00000000" w:rsidRPr="00000000">
        <w:rPr>
          <w:rtl w:val="0"/>
        </w:rPr>
        <w:t xml:space="preserve">More common in white kiddos. </w:t>
      </w:r>
      <w:r w:rsidDel="00000000" w:rsidR="00000000" w:rsidRPr="00000000">
        <w:rPr>
          <w:i w:val="1"/>
          <w:rtl w:val="0"/>
        </w:rPr>
        <w:t xml:space="preserve">Compared to AA kiddos for Wilms.</w:t>
      </w:r>
    </w:p>
    <w:p w:rsidR="00000000" w:rsidDel="00000000" w:rsidP="00000000" w:rsidRDefault="00000000" w:rsidRPr="00000000" w14:paraId="000012B5">
      <w:pPr>
        <w:numPr>
          <w:ilvl w:val="0"/>
          <w:numId w:val="90"/>
        </w:numPr>
        <w:ind w:left="720" w:hanging="360"/>
      </w:pPr>
      <w:r w:rsidDel="00000000" w:rsidR="00000000" w:rsidRPr="00000000">
        <w:rPr>
          <w:rtl w:val="0"/>
        </w:rPr>
        <w:t xml:space="preserve">NCCs of the sympathetic ganglion.</w:t>
      </w:r>
    </w:p>
    <w:p w:rsidR="00000000" w:rsidDel="00000000" w:rsidP="00000000" w:rsidRDefault="00000000" w:rsidRPr="00000000" w14:paraId="000012B6">
      <w:pPr>
        <w:numPr>
          <w:ilvl w:val="0"/>
          <w:numId w:val="90"/>
        </w:numPr>
        <w:ind w:left="720" w:hanging="360"/>
      </w:pPr>
      <w:r w:rsidDel="00000000" w:rsidR="00000000" w:rsidRPr="00000000">
        <w:rPr>
          <w:rtl w:val="0"/>
        </w:rPr>
        <w:t xml:space="preserve">7-15% present with cord compression. Chemo should help. </w:t>
      </w:r>
      <w:r w:rsidDel="00000000" w:rsidR="00000000" w:rsidRPr="00000000">
        <w:rPr>
          <w:i w:val="1"/>
          <w:rtl w:val="0"/>
        </w:rPr>
        <w:t xml:space="preserve">If not, 9/5 if &lt; 3y, 21.6/12 otherwise (rare in older kids, though).</w:t>
      </w:r>
    </w:p>
    <w:p w:rsidR="00000000" w:rsidDel="00000000" w:rsidP="00000000" w:rsidRDefault="00000000" w:rsidRPr="00000000" w14:paraId="000012B7">
      <w:pPr>
        <w:numPr>
          <w:ilvl w:val="0"/>
          <w:numId w:val="90"/>
        </w:numPr>
        <w:ind w:left="720" w:hanging="360"/>
      </w:pPr>
      <w:r w:rsidDel="00000000" w:rsidR="00000000" w:rsidRPr="00000000">
        <w:rPr>
          <w:rtl w:val="0"/>
        </w:rPr>
        <w:t xml:space="preserve">40% AM = paraspinal ganglia &gt; posterior mediastinum (20%) &gt; 5% pelvis = neck &gt; cervical sympathetic ganglion (1%).</w:t>
      </w:r>
    </w:p>
    <w:p w:rsidR="00000000" w:rsidDel="00000000" w:rsidP="00000000" w:rsidRDefault="00000000" w:rsidRPr="00000000" w14:paraId="000012B8">
      <w:pPr>
        <w:numPr>
          <w:ilvl w:val="1"/>
          <w:numId w:val="90"/>
        </w:numPr>
        <w:ind w:left="1440" w:hanging="360"/>
      </w:pPr>
      <w:r w:rsidDel="00000000" w:rsidR="00000000" w:rsidRPr="00000000">
        <w:rPr>
          <w:rtl w:val="0"/>
        </w:rPr>
        <w:t xml:space="preserve">Infants are more likely to have thoracic neuroblastoma.</w:t>
      </w:r>
    </w:p>
    <w:p w:rsidR="00000000" w:rsidDel="00000000" w:rsidP="00000000" w:rsidRDefault="00000000" w:rsidRPr="00000000" w14:paraId="000012B9">
      <w:pPr>
        <w:numPr>
          <w:ilvl w:val="0"/>
          <w:numId w:val="90"/>
        </w:numPr>
        <w:ind w:left="720" w:hanging="360"/>
      </w:pPr>
      <w:r w:rsidDel="00000000" w:rsidR="00000000" w:rsidRPr="00000000">
        <w:rPr>
          <w:b w:val="1"/>
          <w:rtl w:val="0"/>
        </w:rPr>
        <w:t xml:space="preserve">Favorable features</w:t>
      </w:r>
      <w:r w:rsidDel="00000000" w:rsidR="00000000" w:rsidRPr="00000000">
        <w:rPr>
          <w:rtl w:val="0"/>
        </w:rPr>
        <w:t xml:space="preserve">: overexpression of Trk A, hyperdiploidy (also favorable in RMS and ALL), rich Schwann cell stroma, Age &lt; 1y or 18 mo, diffuse pattern, absence of n-myc histology.</w:t>
      </w:r>
    </w:p>
    <w:p w:rsidR="00000000" w:rsidDel="00000000" w:rsidP="00000000" w:rsidRDefault="00000000" w:rsidRPr="00000000" w14:paraId="000012BA">
      <w:pPr>
        <w:numPr>
          <w:ilvl w:val="1"/>
          <w:numId w:val="90"/>
        </w:numPr>
        <w:ind w:left="1440" w:hanging="360"/>
      </w:pPr>
      <w:r w:rsidDel="00000000" w:rsidR="00000000" w:rsidRPr="00000000">
        <w:rPr>
          <w:rtl w:val="0"/>
        </w:rPr>
        <w:t xml:space="preserve">TrkC is a TK that mediates neuronal differentiation.</w:t>
      </w:r>
    </w:p>
    <w:p w:rsidR="00000000" w:rsidDel="00000000" w:rsidP="00000000" w:rsidRDefault="00000000" w:rsidRPr="00000000" w14:paraId="000012BB">
      <w:pPr>
        <w:numPr>
          <w:ilvl w:val="0"/>
          <w:numId w:val="90"/>
        </w:numPr>
        <w:ind w:left="720" w:hanging="360"/>
      </w:pPr>
      <w:r w:rsidDel="00000000" w:rsidR="00000000" w:rsidRPr="00000000">
        <w:rPr>
          <w:b w:val="1"/>
          <w:rtl w:val="0"/>
        </w:rPr>
        <w:t xml:space="preserve">Histology</w:t>
      </w:r>
    </w:p>
    <w:p w:rsidR="00000000" w:rsidDel="00000000" w:rsidP="00000000" w:rsidRDefault="00000000" w:rsidRPr="00000000" w14:paraId="000012BC">
      <w:pPr>
        <w:numPr>
          <w:ilvl w:val="1"/>
          <w:numId w:val="90"/>
        </w:numPr>
        <w:ind w:left="1440" w:hanging="360"/>
      </w:pPr>
      <w:r w:rsidDel="00000000" w:rsidR="00000000" w:rsidRPr="00000000">
        <w:rPr>
          <w:b w:val="1"/>
          <w:rtl w:val="0"/>
        </w:rPr>
        <w:t xml:space="preserve">Shimada classification </w:t>
      </w:r>
      <w:r w:rsidDel="00000000" w:rsidR="00000000" w:rsidRPr="00000000">
        <w:rPr>
          <w:rtl w:val="0"/>
        </w:rPr>
        <w:t xml:space="preserve">(SAD MiNd) [</w:t>
      </w:r>
      <w:hyperlink r:id="rId1020">
        <w:r w:rsidDel="00000000" w:rsidR="00000000" w:rsidRPr="00000000">
          <w:rPr>
            <w:rtl w:val="0"/>
          </w:rPr>
          <w:t xml:space="preserve">Shimada Cancer '01</w:t>
        </w:r>
      </w:hyperlink>
      <w:r w:rsidDel="00000000" w:rsidR="00000000" w:rsidRPr="00000000">
        <w:rPr>
          <w:rtl w:val="0"/>
        </w:rPr>
        <w:t xml:space="preserve">]: FH/UH based on </w:t>
      </w:r>
      <w:r w:rsidDel="00000000" w:rsidR="00000000" w:rsidRPr="00000000">
        <w:rPr>
          <w:b w:val="1"/>
          <w:rtl w:val="0"/>
        </w:rPr>
        <w:t xml:space="preserve">S</w:t>
      </w:r>
      <w:r w:rsidDel="00000000" w:rsidR="00000000" w:rsidRPr="00000000">
        <w:rPr>
          <w:rtl w:val="0"/>
        </w:rPr>
        <w:t xml:space="preserve">chwann cell stroma (rich, better), </w:t>
      </w:r>
      <w:r w:rsidDel="00000000" w:rsidR="00000000" w:rsidRPr="00000000">
        <w:rPr>
          <w:b w:val="1"/>
          <w:rtl w:val="0"/>
        </w:rPr>
        <w:t xml:space="preserve">A</w:t>
      </w:r>
      <w:r w:rsidDel="00000000" w:rsidR="00000000" w:rsidRPr="00000000">
        <w:rPr>
          <w:rtl w:val="0"/>
        </w:rPr>
        <w:t xml:space="preserve">ge (&lt; 1y/18 mo better), degree of </w:t>
      </w:r>
      <w:r w:rsidDel="00000000" w:rsidR="00000000" w:rsidRPr="00000000">
        <w:rPr>
          <w:b w:val="1"/>
          <w:rtl w:val="0"/>
        </w:rPr>
        <w:t xml:space="preserve">D</w:t>
      </w:r>
      <w:r w:rsidDel="00000000" w:rsidR="00000000" w:rsidRPr="00000000">
        <w:rPr>
          <w:rtl w:val="0"/>
        </w:rPr>
        <w:t xml:space="preserve">ifferentiation, </w:t>
      </w:r>
      <w:r w:rsidDel="00000000" w:rsidR="00000000" w:rsidRPr="00000000">
        <w:rPr>
          <w:b w:val="1"/>
          <w:rtl w:val="0"/>
        </w:rPr>
        <w:t xml:space="preserve">M</w:t>
      </w:r>
      <w:r w:rsidDel="00000000" w:rsidR="00000000" w:rsidRPr="00000000">
        <w:rPr>
          <w:b w:val="1"/>
          <w:rtl w:val="0"/>
        </w:rPr>
        <w:t xml:space="preserve">i</w:t>
      </w:r>
      <w:r w:rsidDel="00000000" w:rsidR="00000000" w:rsidRPr="00000000">
        <w:rPr>
          <w:rtl w:val="0"/>
        </w:rPr>
        <w:t xml:space="preserve">totic index, </w:t>
      </w:r>
      <w:r w:rsidDel="00000000" w:rsidR="00000000" w:rsidRPr="00000000">
        <w:rPr>
          <w:b w:val="1"/>
          <w:rtl w:val="0"/>
        </w:rPr>
        <w:t xml:space="preserve">N</w:t>
      </w:r>
      <w:r w:rsidDel="00000000" w:rsidR="00000000" w:rsidRPr="00000000">
        <w:rPr>
          <w:rtl w:val="0"/>
        </w:rPr>
        <w:t xml:space="preserve">o</w:t>
      </w:r>
      <w:r w:rsidDel="00000000" w:rsidR="00000000" w:rsidRPr="00000000">
        <w:rPr>
          <w:b w:val="1"/>
          <w:rtl w:val="0"/>
        </w:rPr>
        <w:t xml:space="preserve">d</w:t>
      </w:r>
      <w:r w:rsidDel="00000000" w:rsidR="00000000" w:rsidRPr="00000000">
        <w:rPr>
          <w:rtl w:val="0"/>
        </w:rPr>
        <w:t xml:space="preserve">ular vs. diffuse pattern (diffuse better).</w:t>
      </w:r>
    </w:p>
    <w:p w:rsidR="00000000" w:rsidDel="00000000" w:rsidP="00000000" w:rsidRDefault="00000000" w:rsidRPr="00000000" w14:paraId="000012BD">
      <w:pPr>
        <w:numPr>
          <w:ilvl w:val="2"/>
          <w:numId w:val="90"/>
        </w:numPr>
        <w:ind w:left="2160" w:hanging="360"/>
      </w:pPr>
      <w:r w:rsidDel="00000000" w:rsidR="00000000" w:rsidRPr="00000000">
        <w:rPr>
          <w:rtl w:val="0"/>
        </w:rPr>
        <w:t xml:space="preserve">If poorly differentiated, it may still be favorable if &lt; 18 mo. </w:t>
      </w:r>
      <w:r w:rsidDel="00000000" w:rsidR="00000000" w:rsidRPr="00000000">
        <w:rPr>
          <w:i w:val="1"/>
          <w:rtl w:val="0"/>
        </w:rPr>
        <w:t xml:space="preserve">In this age group, age even trumps N-myc!</w:t>
      </w:r>
    </w:p>
    <w:p w:rsidR="00000000" w:rsidDel="00000000" w:rsidP="00000000" w:rsidRDefault="00000000" w:rsidRPr="00000000" w14:paraId="000012BE">
      <w:pPr>
        <w:numPr>
          <w:ilvl w:val="2"/>
          <w:numId w:val="90"/>
        </w:numPr>
        <w:ind w:left="2160" w:hanging="360"/>
        <w:rPr/>
      </w:pPr>
      <w:r w:rsidDel="00000000" w:rsidR="00000000" w:rsidRPr="00000000">
        <w:rPr>
          <w:rtl w:val="0"/>
        </w:rPr>
        <w:t xml:space="preserve">Ganglioneuroblastoma has &gt; 50% Schwannian stroma.</w:t>
      </w:r>
    </w:p>
    <w:p w:rsidR="00000000" w:rsidDel="00000000" w:rsidP="00000000" w:rsidRDefault="00000000" w:rsidRPr="00000000" w14:paraId="000012BF">
      <w:pPr>
        <w:numPr>
          <w:ilvl w:val="1"/>
          <w:numId w:val="90"/>
        </w:numPr>
        <w:ind w:left="1440" w:hanging="360"/>
      </w:pPr>
      <w:r w:rsidDel="00000000" w:rsidR="00000000" w:rsidRPr="00000000">
        <w:rPr>
          <w:b w:val="1"/>
          <w:rtl w:val="0"/>
        </w:rPr>
        <w:t xml:space="preserve">Homer-Wright pseudorosettes </w:t>
      </w:r>
      <w:r w:rsidDel="00000000" w:rsidR="00000000" w:rsidRPr="00000000">
        <w:rPr>
          <w:rtl w:val="0"/>
        </w:rPr>
        <w:t xml:space="preserve">in 15-50% of cases (circular groups dark tumor cells with pale neuropils).</w:t>
      </w:r>
    </w:p>
    <w:p w:rsidR="00000000" w:rsidDel="00000000" w:rsidP="00000000" w:rsidRDefault="00000000" w:rsidRPr="00000000" w14:paraId="000012C0">
      <w:pPr>
        <w:ind w:left="1440" w:firstLine="0"/>
        <w:rPr>
          <w:i w:val="1"/>
        </w:rPr>
      </w:pPr>
      <w:r w:rsidDel="00000000" w:rsidR="00000000" w:rsidRPr="00000000">
        <w:rPr>
          <w:rtl w:val="0"/>
        </w:rPr>
        <w:t xml:space="preserve">Seen in NB, MB, pineoblastoma, and PNET.</w:t>
      </w:r>
      <w:r w:rsidDel="00000000" w:rsidR="00000000" w:rsidRPr="00000000">
        <w:rPr>
          <w:rtl w:val="0"/>
        </w:rPr>
      </w:r>
    </w:p>
    <w:p w:rsidR="00000000" w:rsidDel="00000000" w:rsidP="00000000" w:rsidRDefault="00000000" w:rsidRPr="00000000" w14:paraId="000012C1">
      <w:pPr>
        <w:numPr>
          <w:ilvl w:val="1"/>
          <w:numId w:val="90"/>
        </w:numPr>
        <w:ind w:left="1440" w:hanging="360"/>
      </w:pPr>
      <w:r w:rsidDel="00000000" w:rsidR="00000000" w:rsidRPr="00000000">
        <w:rPr>
          <w:rFonts w:ascii="Cardo" w:cs="Cardo" w:eastAsia="Cardo" w:hAnsi="Cardo"/>
          <w:rtl w:val="0"/>
        </w:rPr>
        <w:t xml:space="preserve">Three types of neuroblastoma: NB / GNB / GN with Schwannian stroma poor→ rich→ dominant.</w:t>
      </w:r>
    </w:p>
    <w:p w:rsidR="00000000" w:rsidDel="00000000" w:rsidP="00000000" w:rsidRDefault="00000000" w:rsidRPr="00000000" w14:paraId="000012C2">
      <w:pPr>
        <w:numPr>
          <w:ilvl w:val="2"/>
          <w:numId w:val="90"/>
        </w:numPr>
        <w:ind w:left="2160" w:hanging="360"/>
      </w:pPr>
      <w:r w:rsidDel="00000000" w:rsidR="00000000" w:rsidRPr="00000000">
        <w:rPr>
          <w:rtl w:val="0"/>
        </w:rPr>
        <w:t xml:space="preserve">GNB = Ganglioneuroblastoma, GN = ganglioneuroma. </w:t>
      </w:r>
    </w:p>
    <w:p w:rsidR="00000000" w:rsidDel="00000000" w:rsidP="00000000" w:rsidRDefault="00000000" w:rsidRPr="00000000" w14:paraId="000012C3">
      <w:pPr>
        <w:numPr>
          <w:ilvl w:val="0"/>
          <w:numId w:val="90"/>
        </w:numPr>
        <w:ind w:left="720" w:hanging="360"/>
      </w:pPr>
      <w:r w:rsidDel="00000000" w:rsidR="00000000" w:rsidRPr="00000000">
        <w:rPr>
          <w:b w:val="1"/>
          <w:rtl w:val="0"/>
        </w:rPr>
        <w:t xml:space="preserve">Risk factors</w:t>
      </w:r>
      <w:r w:rsidDel="00000000" w:rsidR="00000000" w:rsidRPr="00000000">
        <w:rPr>
          <w:rtl w:val="0"/>
        </w:rPr>
        <w:t xml:space="preserve">: </w:t>
      </w:r>
      <w:r w:rsidDel="00000000" w:rsidR="00000000" w:rsidRPr="00000000">
        <w:rPr>
          <w:b w:val="1"/>
          <w:rtl w:val="0"/>
        </w:rPr>
        <w:t xml:space="preserve">nMYC </w:t>
      </w:r>
      <w:r w:rsidDel="00000000" w:rsidR="00000000" w:rsidRPr="00000000">
        <w:rPr>
          <w:rtl w:val="0"/>
        </w:rPr>
        <w:t xml:space="preserve">amplification (30-40%); </w:t>
      </w:r>
      <w:r w:rsidDel="00000000" w:rsidR="00000000" w:rsidRPr="00000000">
        <w:rPr>
          <w:b w:val="1"/>
          <w:rtl w:val="0"/>
        </w:rPr>
        <w:t xml:space="preserve">Diploid</w:t>
      </w:r>
      <w:r w:rsidDel="00000000" w:rsidR="00000000" w:rsidRPr="00000000">
        <w:rPr>
          <w:rtl w:val="0"/>
        </w:rPr>
        <w:t xml:space="preserve">; Older (</w:t>
      </w:r>
      <w:r w:rsidDel="00000000" w:rsidR="00000000" w:rsidRPr="00000000">
        <w:rPr>
          <w:rFonts w:ascii="Gungsuh" w:cs="Gungsuh" w:eastAsia="Gungsuh" w:hAnsi="Gungsuh"/>
          <w:b w:val="1"/>
          <w:rtl w:val="0"/>
        </w:rPr>
        <w:t xml:space="preserve"> ≥ 12/18 mo</w:t>
      </w:r>
      <w:r w:rsidDel="00000000" w:rsidR="00000000" w:rsidRPr="00000000">
        <w:rPr>
          <w:rtl w:val="0"/>
        </w:rPr>
        <w:t xml:space="preserve">); TERT promoter rearrangement, ALK copy number gain and gene amplification,  </w:t>
      </w:r>
      <w:r w:rsidDel="00000000" w:rsidR="00000000" w:rsidRPr="00000000">
        <w:rPr>
          <w:b w:val="1"/>
          <w:rtl w:val="0"/>
        </w:rPr>
        <w:t xml:space="preserve">LOH 1p</w:t>
      </w:r>
      <w:r w:rsidDel="00000000" w:rsidR="00000000" w:rsidRPr="00000000">
        <w:rPr>
          <w:rtl w:val="0"/>
        </w:rPr>
        <w:t xml:space="preserve">36 (20-40%), </w:t>
      </w:r>
      <w:r w:rsidDel="00000000" w:rsidR="00000000" w:rsidRPr="00000000">
        <w:rPr>
          <w:b w:val="1"/>
          <w:rtl w:val="0"/>
        </w:rPr>
        <w:t xml:space="preserve">11q</w:t>
      </w:r>
      <w:r w:rsidDel="00000000" w:rsidR="00000000" w:rsidRPr="00000000">
        <w:rPr>
          <w:rtl w:val="0"/>
        </w:rPr>
        <w:t xml:space="preserve">14-23</w:t>
      </w:r>
      <w:r w:rsidDel="00000000" w:rsidR="00000000" w:rsidRPr="00000000">
        <w:rPr>
          <w:b w:val="1"/>
          <w:rtl w:val="0"/>
        </w:rPr>
        <w:t xml:space="preserve"> </w:t>
      </w:r>
      <w:r w:rsidDel="00000000" w:rsidR="00000000" w:rsidRPr="00000000">
        <w:rPr>
          <w:rtl w:val="0"/>
        </w:rPr>
        <w:t xml:space="preserve">or isolated 17p; 1q or 17q gain (trisomy).</w:t>
      </w:r>
    </w:p>
    <w:p w:rsidR="00000000" w:rsidDel="00000000" w:rsidP="00000000" w:rsidRDefault="00000000" w:rsidRPr="00000000" w14:paraId="000012C4">
      <w:pPr>
        <w:numPr>
          <w:ilvl w:val="1"/>
          <w:numId w:val="90"/>
        </w:numPr>
        <w:ind w:left="1440" w:hanging="360"/>
      </w:pPr>
      <w:r w:rsidDel="00000000" w:rsidR="00000000" w:rsidRPr="00000000">
        <w:rPr>
          <w:rtl w:val="0"/>
        </w:rPr>
        <w:t xml:space="preserve">Patients &lt; 1y are localized 60% of the time; while patients &gt; 1y have metastasis 70% of the time.</w:t>
      </w:r>
    </w:p>
    <w:p w:rsidR="00000000" w:rsidDel="00000000" w:rsidP="00000000" w:rsidRDefault="00000000" w:rsidRPr="00000000" w14:paraId="000012C5">
      <w:pPr>
        <w:numPr>
          <w:ilvl w:val="1"/>
          <w:numId w:val="90"/>
        </w:numPr>
        <w:ind w:left="1440" w:hanging="360"/>
      </w:pPr>
      <w:r w:rsidDel="00000000" w:rsidR="00000000" w:rsidRPr="00000000">
        <w:rPr>
          <w:rtl w:val="0"/>
        </w:rPr>
        <w:t xml:space="preserve">NB homozygous for risk 3 SNPs at 6p22 assoc with mets, N-myc and disease relapse [</w:t>
      </w:r>
      <w:hyperlink r:id="rId1021">
        <w:r w:rsidDel="00000000" w:rsidR="00000000" w:rsidRPr="00000000">
          <w:rPr>
            <w:rtl w:val="0"/>
          </w:rPr>
          <w:t xml:space="preserve">Maris NEJM '08</w:t>
        </w:r>
      </w:hyperlink>
      <w:r w:rsidDel="00000000" w:rsidR="00000000" w:rsidRPr="00000000">
        <w:rPr>
          <w:rtl w:val="0"/>
        </w:rPr>
        <w:t xml:space="preserve">].</w:t>
      </w:r>
    </w:p>
    <w:p w:rsidR="00000000" w:rsidDel="00000000" w:rsidP="00000000" w:rsidRDefault="00000000" w:rsidRPr="00000000" w14:paraId="000012C6">
      <w:pPr>
        <w:numPr>
          <w:ilvl w:val="1"/>
          <w:numId w:val="90"/>
        </w:numPr>
        <w:ind w:left="1440" w:hanging="360"/>
      </w:pPr>
      <w:r w:rsidDel="00000000" w:rsidR="00000000" w:rsidRPr="00000000">
        <w:rPr>
          <w:rtl w:val="0"/>
        </w:rPr>
        <w:t xml:space="preserve">DNA content does not have prognostic importance in metastatic patients.</w:t>
      </w:r>
    </w:p>
    <w:p w:rsidR="00000000" w:rsidDel="00000000" w:rsidP="00000000" w:rsidRDefault="00000000" w:rsidRPr="00000000" w14:paraId="000012C7">
      <w:pPr>
        <w:numPr>
          <w:ilvl w:val="1"/>
          <w:numId w:val="90"/>
        </w:numPr>
        <w:ind w:left="1440" w:hanging="360"/>
      </w:pPr>
      <w:r w:rsidDel="00000000" w:rsidR="00000000" w:rsidRPr="00000000">
        <w:rPr>
          <w:rtl w:val="0"/>
        </w:rPr>
        <w:t xml:space="preserve">5y OS for M1 disease is 50%, a few decades ago it was 25%.</w:t>
      </w:r>
    </w:p>
    <w:p w:rsidR="00000000" w:rsidDel="00000000" w:rsidP="00000000" w:rsidRDefault="00000000" w:rsidRPr="00000000" w14:paraId="000012C8">
      <w:pPr>
        <w:numPr>
          <w:ilvl w:val="1"/>
          <w:numId w:val="90"/>
        </w:numPr>
        <w:ind w:left="1440" w:hanging="360"/>
        <w:rPr>
          <w:u w:val="none"/>
        </w:rPr>
      </w:pPr>
      <w:r w:rsidDel="00000000" w:rsidR="00000000" w:rsidRPr="00000000">
        <w:rPr>
          <w:rFonts w:ascii="Gungsuh" w:cs="Gungsuh" w:eastAsia="Gungsuh" w:hAnsi="Gungsuh"/>
          <w:rtl w:val="0"/>
        </w:rPr>
        <w:t xml:space="preserve">5y EFS for kids ≥ 18 mo with Stage III MYC-NA UH (high risk) is ~70%, with 5y OS ~80%. 10y EFS for ± 11q loss/LOH of 45→ 78% and 10y OS for ± 11q loss/LOH of 62→ 86%. There was also a trend towards worse EFS and OS for 1p loss/LOH and 2p gain, but not OS [</w:t>
      </w:r>
      <w:hyperlink r:id="rId1022">
        <w:r w:rsidDel="00000000" w:rsidR="00000000" w:rsidRPr="00000000">
          <w:rPr>
            <w:rtl w:val="0"/>
          </w:rPr>
          <w:t xml:space="preserve">Pinto ASCO '20</w:t>
        </w:r>
      </w:hyperlink>
      <w:r w:rsidDel="00000000" w:rsidR="00000000" w:rsidRPr="00000000">
        <w:rPr>
          <w:rtl w:val="0"/>
        </w:rPr>
        <w:t xml:space="preserve">].</w:t>
      </w:r>
    </w:p>
    <w:p w:rsidR="00000000" w:rsidDel="00000000" w:rsidP="00000000" w:rsidRDefault="00000000" w:rsidRPr="00000000" w14:paraId="000012C9">
      <w:pPr>
        <w:ind w:left="0" w:firstLine="0"/>
        <w:jc w:val="center"/>
        <w:rPr/>
      </w:pPr>
      <w:hyperlink r:id="rId1023">
        <w:r w:rsidDel="00000000" w:rsidR="00000000" w:rsidRPr="00000000">
          <w:rPr>
            <w:color w:val="1155cc"/>
            <w:u w:val="single"/>
          </w:rPr>
          <w:drawing>
            <wp:inline distB="114300" distT="114300" distL="114300" distR="114300">
              <wp:extent cx="6327648" cy="2743200"/>
              <wp:effectExtent b="12700" l="12700" r="12700" t="12700"/>
              <wp:docPr id="33" name="image37.png"/>
              <a:graphic>
                <a:graphicData uri="http://schemas.openxmlformats.org/drawingml/2006/picture">
                  <pic:pic>
                    <pic:nvPicPr>
                      <pic:cNvPr id="0" name="image37.png"/>
                      <pic:cNvPicPr preferRelativeResize="0"/>
                    </pic:nvPicPr>
                    <pic:blipFill>
                      <a:blip r:embed="rId1024"/>
                      <a:srcRect b="0" l="0" r="0" t="0"/>
                      <a:stretch>
                        <a:fillRect/>
                      </a:stretch>
                    </pic:blipFill>
                    <pic:spPr>
                      <a:xfrm>
                        <a:off x="0" y="0"/>
                        <a:ext cx="6327648" cy="27432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2CA">
      <w:pPr>
        <w:numPr>
          <w:ilvl w:val="0"/>
          <w:numId w:val="90"/>
        </w:numPr>
        <w:ind w:left="720" w:hanging="360"/>
        <w:rPr>
          <w:u w:val="none"/>
        </w:rPr>
      </w:pPr>
      <w:r w:rsidDel="00000000" w:rsidR="00000000" w:rsidRPr="00000000">
        <w:rPr>
          <w:b w:val="1"/>
          <w:rtl w:val="0"/>
        </w:rPr>
        <w:t xml:space="preserve">Heterogeneous MYCN fare just as poorly as homogeneous MYCN amplification </w:t>
      </w:r>
      <w:r w:rsidDel="00000000" w:rsidR="00000000" w:rsidRPr="00000000">
        <w:rPr>
          <w:rtl w:val="0"/>
        </w:rPr>
        <w:t xml:space="preserve">(see above)</w:t>
      </w:r>
      <w:r w:rsidDel="00000000" w:rsidR="00000000" w:rsidRPr="00000000">
        <w:rPr>
          <w:b w:val="1"/>
          <w:rtl w:val="0"/>
        </w:rPr>
        <w:t xml:space="preserve"> </w:t>
      </w:r>
      <w:r w:rsidDel="00000000" w:rsidR="00000000" w:rsidRPr="00000000">
        <w:rPr>
          <w:rtl w:val="0"/>
        </w:rPr>
        <w:t xml:space="preserve">[</w:t>
      </w:r>
      <w:hyperlink r:id="rId1025">
        <w:r w:rsidDel="00000000" w:rsidR="00000000" w:rsidRPr="00000000">
          <w:rPr>
            <w:rtl w:val="0"/>
          </w:rPr>
          <w:t xml:space="preserve">Campbell EJC '20</w:t>
        </w:r>
      </w:hyperlink>
      <w:r w:rsidDel="00000000" w:rsidR="00000000" w:rsidRPr="00000000">
        <w:rPr>
          <w:rtl w:val="0"/>
        </w:rPr>
        <w:t xml:space="preserve">].</w:t>
      </w:r>
    </w:p>
    <w:p w:rsidR="00000000" w:rsidDel="00000000" w:rsidP="00000000" w:rsidRDefault="00000000" w:rsidRPr="00000000" w14:paraId="000012CB">
      <w:pPr>
        <w:numPr>
          <w:ilvl w:val="0"/>
          <w:numId w:val="90"/>
        </w:numPr>
        <w:ind w:left="720" w:hanging="360"/>
      </w:pPr>
      <w:r w:rsidDel="00000000" w:rsidR="00000000" w:rsidRPr="00000000">
        <w:rPr>
          <w:b w:val="1"/>
          <w:rtl w:val="0"/>
        </w:rPr>
        <w:t xml:space="preserve">Genetic</w:t>
      </w:r>
      <w:r w:rsidDel="00000000" w:rsidR="00000000" w:rsidRPr="00000000">
        <w:rPr>
          <w:rtl w:val="0"/>
        </w:rPr>
        <w:t xml:space="preserve">: NF1, Hirschsprung, fetal hydantoin syndrome, Turner syndrome, Central hypoventilation syndrome.</w:t>
      </w:r>
    </w:p>
    <w:p w:rsidR="00000000" w:rsidDel="00000000" w:rsidP="00000000" w:rsidRDefault="00000000" w:rsidRPr="00000000" w14:paraId="000012CC">
      <w:pPr>
        <w:numPr>
          <w:ilvl w:val="1"/>
          <w:numId w:val="90"/>
        </w:numPr>
        <w:ind w:left="1440" w:hanging="360"/>
      </w:pPr>
      <w:r w:rsidDel="00000000" w:rsidR="00000000" w:rsidRPr="00000000">
        <w:rPr>
          <w:rtl w:val="0"/>
        </w:rPr>
        <w:t xml:space="preserve">Hirschsprung's and congenital central hypoventilation syndrome are NCC disorders.</w:t>
      </w:r>
    </w:p>
    <w:p w:rsidR="00000000" w:rsidDel="00000000" w:rsidP="00000000" w:rsidRDefault="00000000" w:rsidRPr="00000000" w14:paraId="000012CD">
      <w:pPr>
        <w:numPr>
          <w:ilvl w:val="0"/>
          <w:numId w:val="90"/>
        </w:numPr>
        <w:ind w:left="720" w:hanging="360"/>
      </w:pPr>
      <w:r w:rsidDel="00000000" w:rsidR="00000000" w:rsidRPr="00000000">
        <w:rPr>
          <w:b w:val="1"/>
          <w:rtl w:val="0"/>
        </w:rPr>
        <w:t xml:space="preserve">MIBG is present in &gt; 90%</w:t>
      </w:r>
      <w:r w:rsidDel="00000000" w:rsidR="00000000" w:rsidRPr="00000000">
        <w:rPr>
          <w:rtl w:val="0"/>
        </w:rPr>
        <w:t xml:space="preserve"> of tumors. Use PET if nothing lights up, bone scan may be helpful.</w:t>
      </w:r>
    </w:p>
    <w:p w:rsidR="00000000" w:rsidDel="00000000" w:rsidP="00000000" w:rsidRDefault="00000000" w:rsidRPr="00000000" w14:paraId="000012CE">
      <w:pPr>
        <w:numPr>
          <w:ilvl w:val="1"/>
          <w:numId w:val="90"/>
        </w:numPr>
        <w:ind w:left="1440" w:hanging="360"/>
      </w:pPr>
      <w:r w:rsidDel="00000000" w:rsidR="00000000" w:rsidRPr="00000000">
        <w:rPr>
          <w:rtl w:val="0"/>
        </w:rPr>
        <w:t xml:space="preserve">MIBG Sn 97% for neuroblastoma and 94% for pheo, with specificity of 92%.</w:t>
      </w:r>
    </w:p>
    <w:p w:rsidR="00000000" w:rsidDel="00000000" w:rsidP="00000000" w:rsidRDefault="00000000" w:rsidRPr="00000000" w14:paraId="000012CF">
      <w:pPr>
        <w:numPr>
          <w:ilvl w:val="1"/>
          <w:numId w:val="90"/>
        </w:numPr>
        <w:ind w:left="1440" w:hanging="360"/>
      </w:pPr>
      <w:r w:rsidDel="00000000" w:rsidR="00000000" w:rsidRPr="00000000">
        <w:rPr>
          <w:rtl w:val="0"/>
        </w:rPr>
        <w:t xml:space="preserve">MIBG - similar in structure to NE. Taken up by catecholaminergic cells and stored in chromaffin granules. Only 90% of pts take up MIBG. Objective response rates as high as 37%. Try to use MIBG during the induction phase.</w:t>
      </w:r>
    </w:p>
    <w:p w:rsidR="00000000" w:rsidDel="00000000" w:rsidP="00000000" w:rsidRDefault="00000000" w:rsidRPr="00000000" w14:paraId="000012D0">
      <w:pPr>
        <w:rPr/>
      </w:pPr>
      <w:r w:rsidDel="00000000" w:rsidR="00000000" w:rsidRPr="00000000">
        <w:rPr>
          <w:rtl w:val="0"/>
        </w:rPr>
      </w:r>
    </w:p>
    <w:tbl>
      <w:tblPr>
        <w:tblStyle w:val="Table5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D1">
            <w:pPr>
              <w:rPr/>
            </w:pPr>
            <w:r w:rsidDel="00000000" w:rsidR="00000000" w:rsidRPr="00000000">
              <w:rPr>
                <w:b w:val="1"/>
                <w:rtl w:val="0"/>
              </w:rPr>
              <w:t xml:space="preserve">Classic signs of neuroblastoma</w:t>
            </w:r>
            <w:r w:rsidDel="00000000" w:rsidR="00000000" w:rsidRPr="00000000">
              <w:rPr>
                <w:rtl w:val="0"/>
              </w:rPr>
              <w:t xml:space="preserve">: </w:t>
            </w:r>
          </w:p>
          <w:p w:rsidR="00000000" w:rsidDel="00000000" w:rsidP="00000000" w:rsidRDefault="00000000" w:rsidRPr="00000000" w14:paraId="000012D2">
            <w:pPr>
              <w:numPr>
                <w:ilvl w:val="0"/>
                <w:numId w:val="107"/>
              </w:numPr>
              <w:ind w:left="720" w:hanging="360"/>
            </w:pPr>
            <w:r w:rsidDel="00000000" w:rsidR="00000000" w:rsidRPr="00000000">
              <w:rPr>
                <w:rtl w:val="0"/>
              </w:rPr>
              <w:t xml:space="preserve">Blueberry muffin sign: Nontender blue skin nodules.</w:t>
            </w:r>
          </w:p>
          <w:p w:rsidR="00000000" w:rsidDel="00000000" w:rsidP="00000000" w:rsidRDefault="00000000" w:rsidRPr="00000000" w14:paraId="000012D3">
            <w:pPr>
              <w:numPr>
                <w:ilvl w:val="0"/>
                <w:numId w:val="107"/>
              </w:numPr>
              <w:ind w:left="720" w:hanging="360"/>
            </w:pPr>
            <w:r w:rsidDel="00000000" w:rsidR="00000000" w:rsidRPr="00000000">
              <w:rPr>
                <w:rtl w:val="0"/>
              </w:rPr>
              <w:t xml:space="preserve">Raccoon eyes: orbital mets with proptosis and bruising.</w:t>
            </w:r>
          </w:p>
          <w:p w:rsidR="00000000" w:rsidDel="00000000" w:rsidP="00000000" w:rsidRDefault="00000000" w:rsidRPr="00000000" w14:paraId="000012D4">
            <w:pPr>
              <w:numPr>
                <w:ilvl w:val="0"/>
                <w:numId w:val="107"/>
              </w:numPr>
              <w:ind w:left="720" w:hanging="360"/>
            </w:pPr>
            <w:r w:rsidDel="00000000" w:rsidR="00000000" w:rsidRPr="00000000">
              <w:rPr>
                <w:rtl w:val="0"/>
              </w:rPr>
              <w:t xml:space="preserve">Pepper syndrome: Massive involvement of liver with possible respiratory compromise.</w:t>
            </w:r>
          </w:p>
          <w:p w:rsidR="00000000" w:rsidDel="00000000" w:rsidP="00000000" w:rsidRDefault="00000000" w:rsidRPr="00000000" w14:paraId="000012D5">
            <w:pPr>
              <w:numPr>
                <w:ilvl w:val="0"/>
                <w:numId w:val="107"/>
              </w:numPr>
              <w:ind w:left="720" w:hanging="360"/>
            </w:pPr>
            <w:r w:rsidDel="00000000" w:rsidR="00000000" w:rsidRPr="00000000">
              <w:rPr>
                <w:rtl w:val="0"/>
              </w:rPr>
              <w:t xml:space="preserve">Hutchinson syndrome: Bone pain, refusal to walk, skull masses.</w:t>
            </w:r>
          </w:p>
          <w:p w:rsidR="00000000" w:rsidDel="00000000" w:rsidP="00000000" w:rsidRDefault="00000000" w:rsidRPr="00000000" w14:paraId="000012D6">
            <w:pPr>
              <w:numPr>
                <w:ilvl w:val="0"/>
                <w:numId w:val="107"/>
              </w:numPr>
              <w:ind w:left="720" w:hanging="360"/>
            </w:pPr>
            <w:r w:rsidDel="00000000" w:rsidR="00000000" w:rsidRPr="00000000">
              <w:rPr>
                <w:rtl w:val="0"/>
              </w:rPr>
              <w:t xml:space="preserve">Kerner-Morrison: Diarrhea, hypoK, due to VIP secretion.</w:t>
            </w:r>
          </w:p>
          <w:p w:rsidR="00000000" w:rsidDel="00000000" w:rsidP="00000000" w:rsidRDefault="00000000" w:rsidRPr="00000000" w14:paraId="000012D7">
            <w:pPr>
              <w:numPr>
                <w:ilvl w:val="0"/>
                <w:numId w:val="107"/>
              </w:numPr>
              <w:ind w:left="720" w:hanging="360"/>
            </w:pPr>
            <w:r w:rsidDel="00000000" w:rsidR="00000000" w:rsidRPr="00000000">
              <w:rPr>
                <w:rtl w:val="0"/>
              </w:rPr>
              <w:t xml:space="preserve">Opsoclonus-myoclonus-truncal ataxia: a paraneoplastic syndrome of myoclonic jerking and random eye movements that is associated with early stage and may persist after cure.</w:t>
            </w:r>
          </w:p>
        </w:tc>
      </w:tr>
    </w:tbl>
    <w:p w:rsidR="00000000" w:rsidDel="00000000" w:rsidP="00000000" w:rsidRDefault="00000000" w:rsidRPr="00000000" w14:paraId="000012D8">
      <w:pPr>
        <w:rPr/>
      </w:pPr>
      <w:r w:rsidDel="00000000" w:rsidR="00000000" w:rsidRPr="00000000">
        <w:rPr>
          <w:rtl w:val="0"/>
        </w:rPr>
      </w:r>
    </w:p>
    <w:p w:rsidR="00000000" w:rsidDel="00000000" w:rsidP="00000000" w:rsidRDefault="00000000" w:rsidRPr="00000000" w14:paraId="000012D9">
      <w:pPr>
        <w:numPr>
          <w:ilvl w:val="0"/>
          <w:numId w:val="107"/>
        </w:numPr>
        <w:ind w:left="720" w:hanging="360"/>
      </w:pPr>
      <w:r w:rsidDel="00000000" w:rsidR="00000000" w:rsidRPr="00000000">
        <w:rPr>
          <w:b w:val="1"/>
          <w:rtl w:val="0"/>
        </w:rPr>
        <w:t xml:space="preserve">Workup</w:t>
      </w:r>
      <w:r w:rsidDel="00000000" w:rsidR="00000000" w:rsidRPr="00000000">
        <w:rPr>
          <w:rtl w:val="0"/>
        </w:rPr>
        <w:t xml:space="preserve">:</w:t>
      </w:r>
    </w:p>
    <w:p w:rsidR="00000000" w:rsidDel="00000000" w:rsidP="00000000" w:rsidRDefault="00000000" w:rsidRPr="00000000" w14:paraId="000012DA">
      <w:pPr>
        <w:numPr>
          <w:ilvl w:val="1"/>
          <w:numId w:val="107"/>
        </w:numPr>
        <w:ind w:left="1440" w:hanging="360"/>
      </w:pPr>
      <w:r w:rsidDel="00000000" w:rsidR="00000000" w:rsidRPr="00000000">
        <w:rPr>
          <w:rtl w:val="0"/>
        </w:rPr>
        <w:t xml:space="preserve">H&amp;P: Syndromes, constitutive symptoms. </w:t>
      </w:r>
      <w:r w:rsidDel="00000000" w:rsidR="00000000" w:rsidRPr="00000000">
        <w:rPr>
          <w:i w:val="1"/>
          <w:rtl w:val="0"/>
        </w:rPr>
        <w:t xml:space="preserve">Presentation is sick, unlike wilms. Wilms = well.</w:t>
      </w:r>
    </w:p>
    <w:p w:rsidR="00000000" w:rsidDel="00000000" w:rsidP="00000000" w:rsidRDefault="00000000" w:rsidRPr="00000000" w14:paraId="000012DB">
      <w:pPr>
        <w:numPr>
          <w:ilvl w:val="1"/>
          <w:numId w:val="107"/>
        </w:numPr>
        <w:ind w:left="1440" w:hanging="360"/>
      </w:pPr>
      <w:r w:rsidDel="00000000" w:rsidR="00000000" w:rsidRPr="00000000">
        <w:rPr>
          <w:rtl w:val="0"/>
        </w:rPr>
        <w:t xml:space="preserve">CBC, CMP, LFTs, blood catecholamines.</w:t>
      </w:r>
    </w:p>
    <w:p w:rsidR="00000000" w:rsidDel="00000000" w:rsidP="00000000" w:rsidRDefault="00000000" w:rsidRPr="00000000" w14:paraId="000012DC">
      <w:pPr>
        <w:numPr>
          <w:ilvl w:val="1"/>
          <w:numId w:val="107"/>
        </w:numPr>
        <w:ind w:left="1440" w:hanging="360"/>
      </w:pPr>
      <w:r w:rsidDel="00000000" w:rsidR="00000000" w:rsidRPr="00000000">
        <w:rPr>
          <w:rtl w:val="0"/>
        </w:rPr>
        <w:t xml:space="preserve">Urine catecholamines (increased in 90%), VMA, HVA, E/NE, MHPG, DA.</w:t>
      </w:r>
    </w:p>
    <w:p w:rsidR="00000000" w:rsidDel="00000000" w:rsidP="00000000" w:rsidRDefault="00000000" w:rsidRPr="00000000" w14:paraId="000012DD">
      <w:pPr>
        <w:numPr>
          <w:ilvl w:val="2"/>
          <w:numId w:val="107"/>
        </w:numPr>
        <w:ind w:left="2160" w:hanging="360"/>
      </w:pPr>
      <w:r w:rsidDel="00000000" w:rsidR="00000000" w:rsidRPr="00000000">
        <w:rPr>
          <w:rtl w:val="0"/>
        </w:rPr>
        <w:t xml:space="preserve">Historically, all healthy babies used to get urine catecholamines. </w:t>
      </w:r>
    </w:p>
    <w:p w:rsidR="00000000" w:rsidDel="00000000" w:rsidP="00000000" w:rsidRDefault="00000000" w:rsidRPr="00000000" w14:paraId="000012DE">
      <w:pPr>
        <w:numPr>
          <w:ilvl w:val="2"/>
          <w:numId w:val="107"/>
        </w:numPr>
        <w:ind w:left="2160" w:hanging="360"/>
      </w:pPr>
      <w:r w:rsidDel="00000000" w:rsidR="00000000" w:rsidRPr="00000000">
        <w:rPr>
          <w:rtl w:val="0"/>
        </w:rPr>
        <w:t xml:space="preserve">This is now controversial as high FP rate and high percentage of infant NBs can spontaneously regress.</w:t>
      </w:r>
    </w:p>
    <w:p w:rsidR="00000000" w:rsidDel="00000000" w:rsidP="00000000" w:rsidRDefault="00000000" w:rsidRPr="00000000" w14:paraId="000012DF">
      <w:pPr>
        <w:numPr>
          <w:ilvl w:val="1"/>
          <w:numId w:val="107"/>
        </w:numPr>
        <w:ind w:left="1440" w:hanging="360"/>
      </w:pPr>
      <w:r w:rsidDel="00000000" w:rsidR="00000000" w:rsidRPr="00000000">
        <w:rPr>
          <w:rtl w:val="0"/>
        </w:rPr>
        <w:t xml:space="preserve">CT C/A/P, Abd U/S, MRI </w:t>
      </w:r>
      <w:r w:rsidDel="00000000" w:rsidR="00000000" w:rsidRPr="00000000">
        <w:rPr>
          <w:rtl w:val="0"/>
        </w:rPr>
        <w:t xml:space="preserve">abd</w:t>
      </w:r>
      <w:r w:rsidDel="00000000" w:rsidR="00000000" w:rsidRPr="00000000">
        <w:rPr>
          <w:rtl w:val="0"/>
        </w:rPr>
        <w:t xml:space="preserve">/liver/spine: Abdominal mass w calcifications in 85%. </w:t>
      </w:r>
      <w:r w:rsidDel="00000000" w:rsidR="00000000" w:rsidRPr="00000000">
        <w:rPr>
          <w:i w:val="1"/>
          <w:rtl w:val="0"/>
        </w:rPr>
        <w:t xml:space="preserve">Compared to 15% for Wilms.</w:t>
      </w:r>
      <w:r w:rsidDel="00000000" w:rsidR="00000000" w:rsidRPr="00000000">
        <w:rPr>
          <w:rtl w:val="0"/>
        </w:rPr>
      </w:r>
    </w:p>
    <w:p w:rsidR="00000000" w:rsidDel="00000000" w:rsidP="00000000" w:rsidRDefault="00000000" w:rsidRPr="00000000" w14:paraId="000012E0">
      <w:pPr>
        <w:numPr>
          <w:ilvl w:val="2"/>
          <w:numId w:val="107"/>
        </w:numPr>
        <w:ind w:left="2160" w:hanging="360"/>
      </w:pPr>
      <w:r w:rsidDel="00000000" w:rsidR="00000000" w:rsidRPr="00000000">
        <w:rPr>
          <w:rtl w:val="0"/>
        </w:rPr>
        <w:t xml:space="preserve">Patients &lt; 1y have localized disease 60% of the time; while pts &gt; 1y have </w:t>
      </w:r>
      <w:r w:rsidDel="00000000" w:rsidR="00000000" w:rsidRPr="00000000">
        <w:rPr>
          <w:rtl w:val="0"/>
        </w:rPr>
        <w:t xml:space="preserve">mets</w:t>
      </w:r>
      <w:r w:rsidDel="00000000" w:rsidR="00000000" w:rsidRPr="00000000">
        <w:rPr>
          <w:rtl w:val="0"/>
        </w:rPr>
        <w:t xml:space="preserve"> 70% of the time.</w:t>
      </w:r>
    </w:p>
    <w:p w:rsidR="00000000" w:rsidDel="00000000" w:rsidP="00000000" w:rsidRDefault="00000000" w:rsidRPr="00000000" w14:paraId="000012E1">
      <w:pPr>
        <w:numPr>
          <w:ilvl w:val="1"/>
          <w:numId w:val="107"/>
        </w:numPr>
        <w:ind w:left="1440" w:hanging="360"/>
      </w:pPr>
      <w:r w:rsidDel="00000000" w:rsidR="00000000" w:rsidRPr="00000000">
        <w:rPr>
          <w:rtl w:val="0"/>
        </w:rPr>
        <w:t xml:space="preserve">MIBG scan. </w:t>
      </w:r>
      <w:r w:rsidDel="00000000" w:rsidR="00000000" w:rsidRPr="00000000">
        <w:rPr>
          <w:i w:val="1"/>
          <w:rtl w:val="0"/>
        </w:rPr>
        <w:t xml:space="preserve">90% will have uptake.</w:t>
      </w:r>
    </w:p>
    <w:p w:rsidR="00000000" w:rsidDel="00000000" w:rsidP="00000000" w:rsidRDefault="00000000" w:rsidRPr="00000000" w14:paraId="000012E2">
      <w:pPr>
        <w:numPr>
          <w:ilvl w:val="1"/>
          <w:numId w:val="107"/>
        </w:numPr>
        <w:ind w:left="1440" w:hanging="360"/>
      </w:pPr>
      <w:r w:rsidDel="00000000" w:rsidR="00000000" w:rsidRPr="00000000">
        <w:rPr>
          <w:rtl w:val="0"/>
        </w:rPr>
        <w:t xml:space="preserve">Bone scan (if MIBG negative - only 10%).</w:t>
      </w:r>
    </w:p>
    <w:p w:rsidR="00000000" w:rsidDel="00000000" w:rsidP="00000000" w:rsidRDefault="00000000" w:rsidRPr="00000000" w14:paraId="000012E3">
      <w:pPr>
        <w:numPr>
          <w:ilvl w:val="1"/>
          <w:numId w:val="107"/>
        </w:numPr>
        <w:ind w:left="1440" w:hanging="360"/>
      </w:pPr>
      <w:r w:rsidDel="00000000" w:rsidR="00000000" w:rsidRPr="00000000">
        <w:rPr>
          <w:rtl w:val="0"/>
        </w:rPr>
        <w:t xml:space="preserve">Bilateral BMBx. </w:t>
      </w:r>
      <w:r w:rsidDel="00000000" w:rsidR="00000000" w:rsidRPr="00000000">
        <w:rPr>
          <w:i w:val="1"/>
          <w:rtl w:val="0"/>
        </w:rPr>
        <w:t xml:space="preserve">May avoid primary site surgery if positive.</w:t>
      </w:r>
    </w:p>
    <w:p w:rsidR="00000000" w:rsidDel="00000000" w:rsidP="00000000" w:rsidRDefault="00000000" w:rsidRPr="00000000" w14:paraId="000012E4">
      <w:pPr>
        <w:numPr>
          <w:ilvl w:val="1"/>
          <w:numId w:val="107"/>
        </w:numPr>
        <w:ind w:left="1440" w:hanging="360"/>
      </w:pPr>
      <w:r w:rsidDel="00000000" w:rsidR="00000000" w:rsidRPr="00000000">
        <w:rPr>
          <w:rtl w:val="0"/>
        </w:rPr>
        <w:t xml:space="preserve">ECG/MUGA/Echo.</w:t>
      </w:r>
    </w:p>
    <w:p w:rsidR="00000000" w:rsidDel="00000000" w:rsidP="00000000" w:rsidRDefault="00000000" w:rsidRPr="00000000" w14:paraId="000012E5">
      <w:pPr>
        <w:numPr>
          <w:ilvl w:val="1"/>
          <w:numId w:val="107"/>
        </w:numPr>
        <w:ind w:left="1440" w:hanging="360"/>
      </w:pPr>
      <w:r w:rsidDel="00000000" w:rsidR="00000000" w:rsidRPr="00000000">
        <w:rPr>
          <w:rtl w:val="0"/>
        </w:rPr>
        <w:t xml:space="preserve">Bx first if you believe it is high risk! These patients would receive high dose induction chemo prior to surgery.</w:t>
      </w:r>
    </w:p>
    <w:p w:rsidR="00000000" w:rsidDel="00000000" w:rsidP="00000000" w:rsidRDefault="00000000" w:rsidRPr="00000000" w14:paraId="000012E6">
      <w:pPr>
        <w:numPr>
          <w:ilvl w:val="2"/>
          <w:numId w:val="107"/>
        </w:numPr>
        <w:ind w:left="2160" w:hanging="360"/>
      </w:pPr>
      <w:r w:rsidDel="00000000" w:rsidR="00000000" w:rsidRPr="00000000">
        <w:rPr>
          <w:rtl w:val="0"/>
        </w:rPr>
        <w:t xml:space="preserve">Bx primary and nodes, but do not bx primary until Wilms ruled out (Calcs, catecholamines, MIBG).</w:t>
      </w:r>
    </w:p>
    <w:p w:rsidR="00000000" w:rsidDel="00000000" w:rsidP="00000000" w:rsidRDefault="00000000" w:rsidRPr="00000000" w14:paraId="000012E7">
      <w:pPr>
        <w:numPr>
          <w:ilvl w:val="2"/>
          <w:numId w:val="107"/>
        </w:numPr>
        <w:ind w:left="2160" w:hanging="360"/>
      </w:pPr>
      <w:r w:rsidDel="00000000" w:rsidR="00000000" w:rsidRPr="00000000">
        <w:rPr>
          <w:rtl w:val="0"/>
        </w:rPr>
        <w:t xml:space="preserve">DNA content. </w:t>
      </w:r>
      <w:r w:rsidDel="00000000" w:rsidR="00000000" w:rsidRPr="00000000">
        <w:rPr>
          <w:rtl w:val="0"/>
        </w:rPr>
        <w:t xml:space="preserve">Diploid bad, hyperdiploid good just like RMS (more likely embryonal).</w:t>
      </w:r>
    </w:p>
    <w:p w:rsidR="00000000" w:rsidDel="00000000" w:rsidP="00000000" w:rsidRDefault="00000000" w:rsidRPr="00000000" w14:paraId="000012E8">
      <w:pPr>
        <w:numPr>
          <w:ilvl w:val="2"/>
          <w:numId w:val="107"/>
        </w:numPr>
        <w:ind w:left="2160" w:hanging="360"/>
        <w:rPr/>
      </w:pPr>
      <w:r w:rsidDel="00000000" w:rsidR="00000000" w:rsidRPr="00000000">
        <w:rPr>
          <w:rtl w:val="0"/>
        </w:rPr>
        <w:t xml:space="preserve">N-myc. There is a suggestion that N-myc does not matter if &lt; 1y.</w:t>
      </w:r>
    </w:p>
    <w:p w:rsidR="00000000" w:rsidDel="00000000" w:rsidP="00000000" w:rsidRDefault="00000000" w:rsidRPr="00000000" w14:paraId="000012E9">
      <w:pPr>
        <w:numPr>
          <w:ilvl w:val="2"/>
          <w:numId w:val="107"/>
        </w:numPr>
        <w:ind w:left="2160" w:hanging="360"/>
      </w:pPr>
      <w:r w:rsidDel="00000000" w:rsidR="00000000" w:rsidRPr="00000000">
        <w:rPr>
          <w:rtl w:val="0"/>
        </w:rPr>
        <w:t xml:space="preserve">NSE+, Synaptophysin, neurofilament positive.</w:t>
      </w:r>
    </w:p>
    <w:p w:rsidR="00000000" w:rsidDel="00000000" w:rsidP="00000000" w:rsidRDefault="00000000" w:rsidRPr="00000000" w14:paraId="000012EA">
      <w:pPr>
        <w:numPr>
          <w:ilvl w:val="0"/>
          <w:numId w:val="107"/>
        </w:numPr>
        <w:ind w:left="720" w:hanging="360"/>
      </w:pPr>
      <w:r w:rsidDel="00000000" w:rsidR="00000000" w:rsidRPr="00000000">
        <w:rPr>
          <w:b w:val="1"/>
          <w:rtl w:val="0"/>
        </w:rPr>
        <w:t xml:space="preserve">Staging</w:t>
      </w:r>
    </w:p>
    <w:p w:rsidR="00000000" w:rsidDel="00000000" w:rsidP="00000000" w:rsidRDefault="00000000" w:rsidRPr="00000000" w14:paraId="000012EB">
      <w:pPr>
        <w:numPr>
          <w:ilvl w:val="1"/>
          <w:numId w:val="107"/>
        </w:numPr>
        <w:ind w:left="1440" w:hanging="360"/>
      </w:pPr>
      <w:r w:rsidDel="00000000" w:rsidR="00000000" w:rsidRPr="00000000">
        <w:rPr>
          <w:b w:val="1"/>
          <w:rtl w:val="0"/>
        </w:rPr>
        <w:t xml:space="preserve">Preop INRG </w:t>
      </w:r>
      <w:r w:rsidDel="00000000" w:rsidR="00000000" w:rsidRPr="00000000">
        <w:rPr>
          <w:rtl w:val="0"/>
        </w:rPr>
        <w:t xml:space="preserve">(newer staging) [</w:t>
      </w:r>
      <w:hyperlink r:id="rId1026">
        <w:r w:rsidDel="00000000" w:rsidR="00000000" w:rsidRPr="00000000">
          <w:rPr>
            <w:rtl w:val="0"/>
          </w:rPr>
          <w:t xml:space="preserve">Monclair</w:t>
        </w:r>
      </w:hyperlink>
      <w:hyperlink r:id="rId1027">
        <w:r w:rsidDel="00000000" w:rsidR="00000000" w:rsidRPr="00000000">
          <w:rPr>
            <w:rtl w:val="0"/>
          </w:rPr>
          <w:t xml:space="preserve"> JCO '09</w:t>
        </w:r>
      </w:hyperlink>
      <w:r w:rsidDel="00000000" w:rsidR="00000000" w:rsidRPr="00000000">
        <w:rPr>
          <w:rtl w:val="0"/>
        </w:rPr>
        <w:t xml:space="preserve">]:</w:t>
      </w:r>
    </w:p>
    <w:p w:rsidR="00000000" w:rsidDel="00000000" w:rsidP="00000000" w:rsidRDefault="00000000" w:rsidRPr="00000000" w14:paraId="000012EC">
      <w:pPr>
        <w:numPr>
          <w:ilvl w:val="2"/>
          <w:numId w:val="107"/>
        </w:numPr>
        <w:ind w:left="2160" w:hanging="360"/>
      </w:pPr>
      <w:r w:rsidDel="00000000" w:rsidR="00000000" w:rsidRPr="00000000">
        <w:rPr>
          <w:b w:val="1"/>
          <w:rtl w:val="0"/>
        </w:rPr>
        <w:t xml:space="preserve">L1</w:t>
      </w:r>
      <w:r w:rsidDel="00000000" w:rsidR="00000000" w:rsidRPr="00000000">
        <w:rPr>
          <w:rtl w:val="0"/>
        </w:rPr>
        <w:t xml:space="preserve">: Localized.</w:t>
      </w:r>
    </w:p>
    <w:p w:rsidR="00000000" w:rsidDel="00000000" w:rsidP="00000000" w:rsidRDefault="00000000" w:rsidRPr="00000000" w14:paraId="000012ED">
      <w:pPr>
        <w:numPr>
          <w:ilvl w:val="2"/>
          <w:numId w:val="107"/>
        </w:numPr>
        <w:ind w:left="2160" w:hanging="360"/>
      </w:pPr>
      <w:r w:rsidDel="00000000" w:rsidR="00000000" w:rsidRPr="00000000">
        <w:rPr>
          <w:b w:val="1"/>
          <w:rtl w:val="0"/>
        </w:rPr>
        <w:t xml:space="preserve">L2</w:t>
      </w:r>
      <w:r w:rsidDel="00000000" w:rsidR="00000000" w:rsidRPr="00000000">
        <w:rPr>
          <w:rtl w:val="0"/>
        </w:rPr>
        <w:t xml:space="preserve">: Locally invasive and 1+ image-defined risk factors. </w:t>
      </w:r>
      <w:r w:rsidDel="00000000" w:rsidR="00000000" w:rsidRPr="00000000">
        <w:rPr>
          <w:i w:val="1"/>
          <w:rtl w:val="0"/>
        </w:rPr>
        <w:t xml:space="preserve">Generally, L2 may not be surgically resectable. </w:t>
      </w:r>
      <w:r w:rsidDel="00000000" w:rsidR="00000000" w:rsidRPr="00000000">
        <w:rPr>
          <w:rtl w:val="0"/>
        </w:rPr>
        <w:br w:type="textWrapping"/>
        <w:t xml:space="preserve">Image defined risk factors are generally invading or surrounding an important structure.</w:t>
      </w:r>
    </w:p>
    <w:p w:rsidR="00000000" w:rsidDel="00000000" w:rsidP="00000000" w:rsidRDefault="00000000" w:rsidRPr="00000000" w14:paraId="000012EE">
      <w:pPr>
        <w:numPr>
          <w:ilvl w:val="2"/>
          <w:numId w:val="107"/>
        </w:numPr>
        <w:ind w:left="2160" w:hanging="360"/>
      </w:pPr>
      <w:r w:rsidDel="00000000" w:rsidR="00000000" w:rsidRPr="00000000">
        <w:rPr>
          <w:b w:val="1"/>
          <w:rtl w:val="0"/>
        </w:rPr>
        <w:t xml:space="preserve">M</w:t>
      </w:r>
      <w:r w:rsidDel="00000000" w:rsidR="00000000" w:rsidRPr="00000000">
        <w:rPr>
          <w:rtl w:val="0"/>
        </w:rPr>
        <w:t xml:space="preserve">: Mets.</w:t>
      </w:r>
    </w:p>
    <w:p w:rsidR="00000000" w:rsidDel="00000000" w:rsidP="00000000" w:rsidRDefault="00000000" w:rsidRPr="00000000" w14:paraId="000012EF">
      <w:pPr>
        <w:numPr>
          <w:ilvl w:val="2"/>
          <w:numId w:val="107"/>
        </w:numPr>
        <w:ind w:left="2160" w:hanging="360"/>
      </w:pPr>
      <w:r w:rsidDel="00000000" w:rsidR="00000000" w:rsidRPr="00000000">
        <w:rPr>
          <w:b w:val="1"/>
          <w:rtl w:val="0"/>
        </w:rPr>
        <w:t xml:space="preserve">MS</w:t>
      </w:r>
      <w:r w:rsidDel="00000000" w:rsidR="00000000" w:rsidRPr="00000000">
        <w:rPr>
          <w:rtl w:val="0"/>
        </w:rPr>
        <w:t xml:space="preserve">: Mets to only skin/liver/marrow and &lt; 18 mo. </w:t>
      </w:r>
      <w:r w:rsidDel="00000000" w:rsidR="00000000" w:rsidRPr="00000000">
        <w:rPr>
          <w:i w:val="1"/>
          <w:rtl w:val="0"/>
        </w:rPr>
        <w:t xml:space="preserve">It's easier to be MS than 4S, as can be 6 months older.</w:t>
      </w:r>
    </w:p>
    <w:p w:rsidR="00000000" w:rsidDel="00000000" w:rsidP="00000000" w:rsidRDefault="00000000" w:rsidRPr="00000000" w14:paraId="000012F0">
      <w:pPr>
        <w:numPr>
          <w:ilvl w:val="1"/>
          <w:numId w:val="107"/>
        </w:numPr>
        <w:ind w:left="1440" w:hanging="360"/>
      </w:pPr>
      <w:r w:rsidDel="00000000" w:rsidR="00000000" w:rsidRPr="00000000">
        <w:rPr>
          <w:b w:val="1"/>
          <w:rtl w:val="0"/>
        </w:rPr>
        <w:t xml:space="preserve">Postop INSS </w:t>
      </w:r>
      <w:r w:rsidDel="00000000" w:rsidR="00000000" w:rsidRPr="00000000">
        <w:rPr>
          <w:rtl w:val="0"/>
        </w:rPr>
        <w:t xml:space="preserve">(older staging): Still need to know it as many older studies were based on this staging system.</w:t>
      </w:r>
    </w:p>
    <w:p w:rsidR="00000000" w:rsidDel="00000000" w:rsidP="00000000" w:rsidRDefault="00000000" w:rsidRPr="00000000" w14:paraId="000012F1">
      <w:pPr>
        <w:numPr>
          <w:ilvl w:val="2"/>
          <w:numId w:val="107"/>
        </w:numPr>
        <w:ind w:left="2160" w:hanging="360"/>
      </w:pPr>
      <w:r w:rsidDel="00000000" w:rsidR="00000000" w:rsidRPr="00000000">
        <w:rPr>
          <w:b w:val="1"/>
          <w:rtl w:val="0"/>
        </w:rPr>
        <w:t xml:space="preserve">I</w:t>
      </w:r>
      <w:r w:rsidDel="00000000" w:rsidR="00000000" w:rsidRPr="00000000">
        <w:rPr>
          <w:rtl w:val="0"/>
        </w:rPr>
        <w:t xml:space="preserve">: R0-1 without lymph nodes. </w:t>
        <w:tab/>
        <w:tab/>
        <w:t xml:space="preserve">RMS Group I: R0.</w:t>
      </w:r>
    </w:p>
    <w:p w:rsidR="00000000" w:rsidDel="00000000" w:rsidP="00000000" w:rsidRDefault="00000000" w:rsidRPr="00000000" w14:paraId="000012F2">
      <w:pPr>
        <w:numPr>
          <w:ilvl w:val="2"/>
          <w:numId w:val="107"/>
        </w:numPr>
        <w:ind w:left="2160" w:hanging="360"/>
      </w:pPr>
      <w:r w:rsidDel="00000000" w:rsidR="00000000" w:rsidRPr="00000000">
        <w:rPr>
          <w:b w:val="1"/>
          <w:rtl w:val="0"/>
        </w:rPr>
        <w:t xml:space="preserve">IIA</w:t>
      </w:r>
      <w:r w:rsidDel="00000000" w:rsidR="00000000" w:rsidRPr="00000000">
        <w:rPr>
          <w:rtl w:val="0"/>
        </w:rPr>
        <w:t xml:space="preserve">: </w:t>
      </w:r>
      <w:r w:rsidDel="00000000" w:rsidR="00000000" w:rsidRPr="00000000">
        <w:rPr>
          <w:b w:val="1"/>
          <w:rtl w:val="0"/>
        </w:rPr>
        <w:t xml:space="preserve">R2</w:t>
      </w:r>
      <w:r w:rsidDel="00000000" w:rsidR="00000000" w:rsidRPr="00000000">
        <w:rPr>
          <w:rtl w:val="0"/>
        </w:rPr>
        <w:t xml:space="preserve">. </w:t>
        <w:tab/>
        <w:tab/>
        <w:tab/>
        <w:tab/>
        <w:t xml:space="preserve">RMS Group IIA: R1.</w:t>
      </w:r>
    </w:p>
    <w:p w:rsidR="00000000" w:rsidDel="00000000" w:rsidP="00000000" w:rsidRDefault="00000000" w:rsidRPr="00000000" w14:paraId="000012F3">
      <w:pPr>
        <w:numPr>
          <w:ilvl w:val="2"/>
          <w:numId w:val="107"/>
        </w:numPr>
        <w:ind w:left="2160" w:hanging="360"/>
      </w:pPr>
      <w:r w:rsidDel="00000000" w:rsidR="00000000" w:rsidRPr="00000000">
        <w:rPr>
          <w:b w:val="1"/>
          <w:rtl w:val="0"/>
        </w:rPr>
        <w:t xml:space="preserve">IIB</w:t>
      </w:r>
      <w:r w:rsidDel="00000000" w:rsidR="00000000" w:rsidRPr="00000000">
        <w:rPr>
          <w:rtl w:val="0"/>
        </w:rPr>
        <w:t xml:space="preserve">: mobile ipsi LN+. </w:t>
        <w:tab/>
        <w:tab/>
        <w:tab/>
        <w:t xml:space="preserve">RMS Group IIB: LN+ (does not matter if LN is ipsi or contra)</w:t>
      </w:r>
    </w:p>
    <w:p w:rsidR="00000000" w:rsidDel="00000000" w:rsidP="00000000" w:rsidRDefault="00000000" w:rsidRPr="00000000" w14:paraId="000012F4">
      <w:pPr>
        <w:numPr>
          <w:ilvl w:val="2"/>
          <w:numId w:val="107"/>
        </w:numPr>
        <w:ind w:left="2160" w:hanging="360"/>
      </w:pPr>
      <w:r w:rsidDel="00000000" w:rsidR="00000000" w:rsidRPr="00000000">
        <w:rPr>
          <w:b w:val="1"/>
          <w:rtl w:val="0"/>
        </w:rPr>
        <w:t xml:space="preserve">III</w:t>
      </w:r>
      <w:r w:rsidDel="00000000" w:rsidR="00000000" w:rsidRPr="00000000">
        <w:rPr>
          <w:rtl w:val="0"/>
        </w:rPr>
        <w:t xml:space="preserve">: Midline/</w:t>
      </w:r>
      <w:r w:rsidDel="00000000" w:rsidR="00000000" w:rsidRPr="00000000">
        <w:rPr>
          <w:b w:val="1"/>
          <w:rtl w:val="0"/>
        </w:rPr>
        <w:t xml:space="preserve">contra</w:t>
      </w:r>
      <w:r w:rsidDel="00000000" w:rsidR="00000000" w:rsidRPr="00000000">
        <w:rPr>
          <w:rtl w:val="0"/>
        </w:rPr>
        <w:t xml:space="preserve"> primary or LN+. </w:t>
        <w:tab/>
        <w:t xml:space="preserve">RMS Group III: R2 (contra LNs can make NB stage III)</w:t>
      </w:r>
    </w:p>
    <w:p w:rsidR="00000000" w:rsidDel="00000000" w:rsidP="00000000" w:rsidRDefault="00000000" w:rsidRPr="00000000" w14:paraId="000012F5">
      <w:pPr>
        <w:numPr>
          <w:ilvl w:val="2"/>
          <w:numId w:val="107"/>
        </w:numPr>
        <w:ind w:left="2160" w:hanging="360"/>
      </w:pPr>
      <w:r w:rsidDel="00000000" w:rsidR="00000000" w:rsidRPr="00000000">
        <w:rPr>
          <w:b w:val="1"/>
          <w:rtl w:val="0"/>
        </w:rPr>
        <w:t xml:space="preserve">IV</w:t>
      </w:r>
      <w:r w:rsidDel="00000000" w:rsidR="00000000" w:rsidRPr="00000000">
        <w:rPr>
          <w:rtl w:val="0"/>
        </w:rPr>
        <w:t xml:space="preserve">: Mets. </w:t>
        <w:tab/>
        <w:tab/>
        <w:tab/>
        <w:tab/>
        <w:t xml:space="preserve">Similar to Group IV for RMS.</w:t>
      </w:r>
    </w:p>
    <w:p w:rsidR="00000000" w:rsidDel="00000000" w:rsidP="00000000" w:rsidRDefault="00000000" w:rsidRPr="00000000" w14:paraId="000012F6">
      <w:pPr>
        <w:numPr>
          <w:ilvl w:val="2"/>
          <w:numId w:val="107"/>
        </w:numPr>
        <w:ind w:left="2160" w:hanging="360"/>
      </w:pPr>
      <w:r w:rsidDel="00000000" w:rsidR="00000000" w:rsidRPr="00000000">
        <w:rPr>
          <w:b w:val="1"/>
          <w:rtl w:val="0"/>
        </w:rPr>
        <w:t xml:space="preserve">4S</w:t>
      </w:r>
      <w:r w:rsidDel="00000000" w:rsidR="00000000" w:rsidRPr="00000000">
        <w:rPr>
          <w:rtl w:val="0"/>
        </w:rPr>
        <w:t xml:space="preserve">: Stage 1-2B w </w:t>
      </w:r>
      <w:r w:rsidDel="00000000" w:rsidR="00000000" w:rsidRPr="00000000">
        <w:rPr>
          <w:rtl w:val="0"/>
        </w:rPr>
        <w:t xml:space="preserve">mets</w:t>
      </w:r>
      <w:r w:rsidDel="00000000" w:rsidR="00000000" w:rsidRPr="00000000">
        <w:rPr>
          <w:rtl w:val="0"/>
        </w:rPr>
        <w:t xml:space="preserve"> </w:t>
      </w:r>
      <w:r w:rsidDel="00000000" w:rsidR="00000000" w:rsidRPr="00000000">
        <w:rPr>
          <w:rtl w:val="0"/>
        </w:rPr>
        <w:t xml:space="preserve">only to skin</w:t>
      </w:r>
      <w:r w:rsidDel="00000000" w:rsidR="00000000" w:rsidRPr="00000000">
        <w:rPr>
          <w:rtl w:val="0"/>
        </w:rPr>
        <w:t xml:space="preserve">/liver/marrow and &lt; 1y. </w:t>
      </w:r>
      <w:r w:rsidDel="00000000" w:rsidR="00000000" w:rsidRPr="00000000">
        <w:rPr>
          <w:i w:val="1"/>
          <w:rtl w:val="0"/>
        </w:rPr>
        <w:t xml:space="preserve">Up to 85% experience spontaneous regression.</w:t>
      </w:r>
    </w:p>
    <w:p w:rsidR="00000000" w:rsidDel="00000000" w:rsidP="00000000" w:rsidRDefault="00000000" w:rsidRPr="00000000" w14:paraId="000012F7">
      <w:pPr>
        <w:numPr>
          <w:ilvl w:val="1"/>
          <w:numId w:val="107"/>
        </w:numPr>
        <w:ind w:left="1440" w:hanging="360"/>
      </w:pPr>
      <w:r w:rsidDel="00000000" w:rsidR="00000000" w:rsidRPr="00000000">
        <w:rPr>
          <w:rtl w:val="0"/>
        </w:rPr>
        <w:t xml:space="preserve"> </w:t>
      </w:r>
      <w:r w:rsidDel="00000000" w:rsidR="00000000" w:rsidRPr="00000000">
        <w:rPr>
          <w:b w:val="1"/>
          <w:rtl w:val="0"/>
        </w:rPr>
        <w:t xml:space="preserve">COG risk groupings</w:t>
      </w:r>
      <w:r w:rsidDel="00000000" w:rsidR="00000000" w:rsidRPr="00000000">
        <w:rPr>
          <w:rFonts w:ascii="Cardo" w:cs="Cardo" w:eastAsia="Cardo" w:hAnsi="Cardo"/>
          <w:rtl w:val="0"/>
        </w:rPr>
        <w:t xml:space="preserve">: 3y OS for LR / IR / HR of 95-100→ 75-98→ &lt; 30%. </w:t>
      </w:r>
    </w:p>
    <w:p w:rsidR="00000000" w:rsidDel="00000000" w:rsidP="00000000" w:rsidRDefault="00000000" w:rsidRPr="00000000" w14:paraId="000012F8">
      <w:pPr>
        <w:numPr>
          <w:ilvl w:val="2"/>
          <w:numId w:val="107"/>
        </w:numPr>
        <w:ind w:left="2160" w:hanging="360"/>
      </w:pPr>
      <w:r w:rsidDel="00000000" w:rsidR="00000000" w:rsidRPr="00000000">
        <w:rPr>
          <w:b w:val="1"/>
          <w:rtl w:val="0"/>
        </w:rPr>
        <w:t xml:space="preserve">Low risk </w:t>
      </w:r>
      <w:r w:rsidDel="00000000" w:rsidR="00000000" w:rsidRPr="00000000">
        <w:rPr>
          <w:rtl w:val="0"/>
        </w:rPr>
        <w:t xml:space="preserve">(30%): All stage I-II; 4S with FH and </w:t>
      </w:r>
      <w:r w:rsidDel="00000000" w:rsidR="00000000" w:rsidRPr="00000000">
        <w:rPr>
          <w:rtl w:val="0"/>
        </w:rPr>
        <w:t xml:space="preserve">hyperdip</w:t>
      </w:r>
      <w:r w:rsidDel="00000000" w:rsidR="00000000" w:rsidRPr="00000000">
        <w:rPr>
          <w:rtl w:val="0"/>
        </w:rPr>
        <w:t xml:space="preserve">loidy. </w:t>
      </w:r>
      <w:r w:rsidDel="00000000" w:rsidR="00000000" w:rsidRPr="00000000">
        <w:rPr>
          <w:i w:val="1"/>
          <w:rtl w:val="0"/>
        </w:rPr>
        <w:t xml:space="preserve">Includes Stage I with N-myc.</w:t>
      </w:r>
    </w:p>
    <w:p w:rsidR="00000000" w:rsidDel="00000000" w:rsidP="00000000" w:rsidRDefault="00000000" w:rsidRPr="00000000" w14:paraId="000012F9">
      <w:pPr>
        <w:numPr>
          <w:ilvl w:val="2"/>
          <w:numId w:val="107"/>
        </w:numPr>
        <w:ind w:left="2160" w:hanging="360"/>
      </w:pPr>
      <w:r w:rsidDel="00000000" w:rsidR="00000000" w:rsidRPr="00000000">
        <w:rPr>
          <w:b w:val="1"/>
          <w:rtl w:val="0"/>
        </w:rPr>
        <w:t xml:space="preserve">Int risk</w:t>
      </w:r>
      <w:r w:rsidDel="00000000" w:rsidR="00000000" w:rsidRPr="00000000">
        <w:rPr>
          <w:rtl w:val="0"/>
        </w:rPr>
        <w:t xml:space="preserve">: Stage II with N-myc, Stage III unless UH &gt; 18 mo, Stage 4S non-hyperdiploid and/or UH.</w:t>
      </w:r>
    </w:p>
    <w:p w:rsidR="00000000" w:rsidDel="00000000" w:rsidP="00000000" w:rsidRDefault="00000000" w:rsidRPr="00000000" w14:paraId="000012FA">
      <w:pPr>
        <w:numPr>
          <w:ilvl w:val="2"/>
          <w:numId w:val="107"/>
        </w:numPr>
        <w:ind w:left="2160" w:hanging="360"/>
      </w:pPr>
      <w:r w:rsidDel="00000000" w:rsidR="00000000" w:rsidRPr="00000000">
        <w:rPr>
          <w:b w:val="1"/>
          <w:rtl w:val="0"/>
        </w:rPr>
        <w:t xml:space="preserve">High risk</w:t>
      </w:r>
      <w:r w:rsidDel="00000000" w:rsidR="00000000" w:rsidRPr="00000000">
        <w:rPr>
          <w:rtl w:val="0"/>
        </w:rPr>
        <w:t xml:space="preserve"> (55%): Stage 3+ N-myc, Stage III UH or Stage IV &gt; 18 mo, Stage IV if 12-18 mo &amp; UH or diplo</w:t>
      </w:r>
    </w:p>
    <w:p w:rsidR="00000000" w:rsidDel="00000000" w:rsidP="00000000" w:rsidRDefault="00000000" w:rsidRPr="00000000" w14:paraId="000012FB">
      <w:pPr>
        <w:jc w:val="center"/>
        <w:rPr>
          <w:color w:val="d9d9d9"/>
        </w:rPr>
      </w:pPr>
      <w:r w:rsidDel="00000000" w:rsidR="00000000" w:rsidRPr="00000000">
        <w:rPr/>
        <w:drawing>
          <wp:inline distB="114300" distT="114300" distL="114300" distR="114300">
            <wp:extent cx="4378147" cy="1097280"/>
            <wp:effectExtent b="0" l="0" r="0" t="0"/>
            <wp:docPr id="18" name="image1.png"/>
            <a:graphic>
              <a:graphicData uri="http://schemas.openxmlformats.org/drawingml/2006/picture">
                <pic:pic>
                  <pic:nvPicPr>
                    <pic:cNvPr id="0" name="image1.png"/>
                    <pic:cNvPicPr preferRelativeResize="0"/>
                  </pic:nvPicPr>
                  <pic:blipFill>
                    <a:blip r:embed="rId1028"/>
                    <a:srcRect b="0" l="0" r="0" t="0"/>
                    <a:stretch>
                      <a:fillRect/>
                    </a:stretch>
                  </pic:blipFill>
                  <pic:spPr>
                    <a:xfrm>
                      <a:off x="0" y="0"/>
                      <a:ext cx="4378147" cy="1097280"/>
                    </a:xfrm>
                    <a:prstGeom prst="rect"/>
                    <a:ln/>
                  </pic:spPr>
                </pic:pic>
              </a:graphicData>
            </a:graphic>
          </wp:inline>
        </w:drawing>
      </w:r>
      <w:r w:rsidDel="00000000" w:rsidR="00000000" w:rsidRPr="00000000">
        <w:rPr>
          <w:rtl w:val="0"/>
        </w:rPr>
      </w:r>
    </w:p>
    <w:p w:rsidR="00000000" w:rsidDel="00000000" w:rsidP="00000000" w:rsidRDefault="00000000" w:rsidRPr="00000000" w14:paraId="000012FC">
      <w:pPr>
        <w:ind w:left="0" w:firstLine="0"/>
        <w:jc w:val="center"/>
        <w:rPr>
          <w:b w:val="1"/>
        </w:rPr>
      </w:pPr>
      <w:hyperlink r:id="rId1029">
        <w:r w:rsidDel="00000000" w:rsidR="00000000" w:rsidRPr="00000000">
          <w:rPr>
            <w:b w:val="1"/>
            <w:color w:val="1155cc"/>
            <w:u w:val="single"/>
          </w:rPr>
          <w:drawing>
            <wp:inline distB="114300" distT="114300" distL="114300" distR="114300">
              <wp:extent cx="4789932" cy="3200400"/>
              <wp:effectExtent b="0" l="0" r="0" t="0"/>
              <wp:docPr id="37" name="image31.png"/>
              <a:graphic>
                <a:graphicData uri="http://schemas.openxmlformats.org/drawingml/2006/picture">
                  <pic:pic>
                    <pic:nvPicPr>
                      <pic:cNvPr id="0" name="image31.png"/>
                      <pic:cNvPicPr preferRelativeResize="0"/>
                    </pic:nvPicPr>
                    <pic:blipFill>
                      <a:blip r:embed="rId1030"/>
                      <a:srcRect b="0" l="0" r="0" t="0"/>
                      <a:stretch>
                        <a:fillRect/>
                      </a:stretch>
                    </pic:blipFill>
                    <pic:spPr>
                      <a:xfrm>
                        <a:off x="0" y="0"/>
                        <a:ext cx="4789932"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2FD">
      <w:pPr>
        <w:numPr>
          <w:ilvl w:val="0"/>
          <w:numId w:val="107"/>
        </w:numPr>
        <w:ind w:left="720" w:hanging="360"/>
      </w:pPr>
      <w:r w:rsidDel="00000000" w:rsidR="00000000" w:rsidRPr="00000000">
        <w:rPr>
          <w:b w:val="1"/>
          <w:rtl w:val="0"/>
        </w:rPr>
        <w:t xml:space="preserve">CCG 3891 </w:t>
      </w:r>
      <w:hyperlink r:id="rId1031">
        <w:r w:rsidDel="00000000" w:rsidR="00000000" w:rsidRPr="00000000">
          <w:rPr>
            <w:rtl w:val="0"/>
          </w:rPr>
          <w:t xml:space="preserve">[Matthay JCO '09]</w:t>
        </w:r>
      </w:hyperlink>
      <w:r w:rsidDel="00000000" w:rsidR="00000000" w:rsidRPr="00000000">
        <w:rPr>
          <w:rFonts w:ascii="Cardo" w:cs="Cardo" w:eastAsia="Cardo" w:hAnsi="Cardo"/>
          <w:rtl w:val="0"/>
        </w:rPr>
        <w:t xml:space="preserve">: CTX x 5m→ Surgery/RT (if residual)→ </w:t>
      </w:r>
      <w:r w:rsidDel="00000000" w:rsidR="00000000" w:rsidRPr="00000000">
        <w:rPr>
          <w:b w:val="1"/>
          <w:rtl w:val="0"/>
        </w:rPr>
        <w:t xml:space="preserve">CTX x3 vs. myeloablative chemo/10 Gy TBI/AutoSCT</w:t>
      </w:r>
      <w:r w:rsidDel="00000000" w:rsidR="00000000" w:rsidRPr="00000000">
        <w:rPr>
          <w:rtl w:val="0"/>
        </w:rPr>
        <w:t xml:space="preserve">. Each arm then again randomized to </w:t>
      </w:r>
      <w:r w:rsidDel="00000000" w:rsidR="00000000" w:rsidRPr="00000000">
        <w:rPr>
          <w:b w:val="1"/>
          <w:rtl w:val="0"/>
        </w:rPr>
        <w:t xml:space="preserve">± cis-retinoic acid </w:t>
      </w:r>
      <w:r w:rsidDel="00000000" w:rsidR="00000000" w:rsidRPr="00000000">
        <w:rPr>
          <w:rtl w:val="0"/>
        </w:rPr>
        <w:t xml:space="preserve">if residual. </w:t>
        <w:br w:type="textWrapping"/>
        <w:t xml:space="preserve">Myeloablation and AutoSCT improves EFS and OS. Cis-Retinoic acid improves OS. </w:t>
      </w:r>
    </w:p>
    <w:p w:rsidR="00000000" w:rsidDel="00000000" w:rsidP="00000000" w:rsidRDefault="00000000" w:rsidRPr="00000000" w14:paraId="000012FE">
      <w:pPr>
        <w:ind w:left="720" w:firstLine="0"/>
        <w:rPr/>
      </w:pPr>
      <w:r w:rsidDel="00000000" w:rsidR="00000000" w:rsidRPr="00000000">
        <w:rPr>
          <w:rtl w:val="0"/>
        </w:rPr>
        <w:t xml:space="preserve">TBI to 10 Gy improves LC and may suggest dose response, especially for patients with MYCN amplification.</w:t>
      </w:r>
    </w:p>
    <w:p w:rsidR="00000000" w:rsidDel="00000000" w:rsidP="00000000" w:rsidRDefault="00000000" w:rsidRPr="00000000" w14:paraId="000012FF">
      <w:pPr>
        <w:ind w:left="720" w:firstLine="0"/>
        <w:rPr/>
      </w:pPr>
      <w:r w:rsidDel="00000000" w:rsidR="00000000" w:rsidRPr="00000000">
        <w:rPr>
          <w:rtl w:val="0"/>
        </w:rPr>
        <w:t xml:space="preserve">Results suggest 10 Gy (intra-abdominal tumors with residual at time of surgery) + 10 Gy TBI may improve local control over 10 Gy alone. Theory that EFS was improved with additional EBRT in ABMT arm due to myeloablative therapy and cis-retinoic acid.</w:t>
      </w:r>
    </w:p>
    <w:p w:rsidR="00000000" w:rsidDel="00000000" w:rsidP="00000000" w:rsidRDefault="00000000" w:rsidRPr="00000000" w14:paraId="00001300">
      <w:pPr>
        <w:numPr>
          <w:ilvl w:val="1"/>
          <w:numId w:val="107"/>
        </w:numPr>
        <w:ind w:left="1440" w:hanging="360"/>
      </w:pPr>
      <w:r w:rsidDel="00000000" w:rsidR="00000000" w:rsidRPr="00000000">
        <w:rPr>
          <w:rtl w:val="0"/>
        </w:rPr>
        <w:t xml:space="preserve">379 HR pts. Local radiation was not delivered in a randomized fashion.</w:t>
      </w:r>
    </w:p>
    <w:p w:rsidR="00000000" w:rsidDel="00000000" w:rsidP="00000000" w:rsidRDefault="00000000" w:rsidRPr="00000000" w14:paraId="00001301">
      <w:pPr>
        <w:numPr>
          <w:ilvl w:val="2"/>
          <w:numId w:val="107"/>
        </w:numPr>
        <w:ind w:left="2160" w:hanging="360"/>
        <w:rPr>
          <w:u w:val="none"/>
        </w:rPr>
      </w:pPr>
      <w:r w:rsidDel="00000000" w:rsidR="00000000" w:rsidRPr="00000000">
        <w:rPr>
          <w:rtl w:val="0"/>
        </w:rPr>
        <w:t xml:space="preserve">RT delivered to R2 at time of surgery: 20 Gy to extra-abd tumors, 10 Gy to mediastinal or intra-abd tumors.</w:t>
      </w:r>
    </w:p>
    <w:p w:rsidR="00000000" w:rsidDel="00000000" w:rsidP="00000000" w:rsidRDefault="00000000" w:rsidRPr="00000000" w14:paraId="00001302">
      <w:pPr>
        <w:numPr>
          <w:ilvl w:val="2"/>
          <w:numId w:val="107"/>
        </w:numPr>
        <w:ind w:left="2160" w:hanging="360"/>
        <w:rPr>
          <w:u w:val="none"/>
        </w:rPr>
      </w:pPr>
      <w:r w:rsidDel="00000000" w:rsidR="00000000" w:rsidRPr="00000000">
        <w:rPr>
          <w:rtl w:val="0"/>
        </w:rPr>
        <w:t xml:space="preserve">10 Gy TBI was also delivered in the ASCT arm.</w:t>
      </w:r>
    </w:p>
    <w:p w:rsidR="00000000" w:rsidDel="00000000" w:rsidP="00000000" w:rsidRDefault="00000000" w:rsidRPr="00000000" w14:paraId="00001303">
      <w:pPr>
        <w:numPr>
          <w:ilvl w:val="1"/>
          <w:numId w:val="107"/>
        </w:numPr>
        <w:ind w:left="1440" w:hanging="360"/>
      </w:pPr>
      <w:r w:rsidDel="00000000" w:rsidR="00000000" w:rsidRPr="00000000">
        <w:rPr>
          <w:rFonts w:ascii="Cardo" w:cs="Cardo" w:eastAsia="Cardo" w:hAnsi="Cardo"/>
          <w:rtl w:val="0"/>
        </w:rPr>
        <w:t xml:space="preserve">5y EFS for CTX / TBI-AutoSCT of 19→ 30%. 5y OS ~30→ 39% (p=0.39).</w:t>
      </w:r>
    </w:p>
    <w:p w:rsidR="00000000" w:rsidDel="00000000" w:rsidP="00000000" w:rsidRDefault="00000000" w:rsidRPr="00000000" w14:paraId="00001304">
      <w:pPr>
        <w:numPr>
          <w:ilvl w:val="1"/>
          <w:numId w:val="107"/>
        </w:numPr>
        <w:ind w:left="1440" w:hanging="360"/>
      </w:pPr>
      <w:r w:rsidDel="00000000" w:rsidR="00000000" w:rsidRPr="00000000">
        <w:rPr>
          <w:rFonts w:ascii="Cardo" w:cs="Cardo" w:eastAsia="Cardo" w:hAnsi="Cardo"/>
          <w:rtl w:val="0"/>
        </w:rPr>
        <w:t xml:space="preserve">5y EFS for ± Cis-retinoin of ~31→ 42% (p=0.12). 5y OS for ± Cis-retinoin of ~39→ 50% (p=0.19).</w:t>
      </w:r>
    </w:p>
    <w:p w:rsidR="00000000" w:rsidDel="00000000" w:rsidP="00000000" w:rsidRDefault="00000000" w:rsidRPr="00000000" w14:paraId="00001305">
      <w:pPr>
        <w:numPr>
          <w:ilvl w:val="2"/>
          <w:numId w:val="107"/>
        </w:numPr>
        <w:ind w:left="2160" w:hanging="360"/>
      </w:pPr>
      <w:r w:rsidDel="00000000" w:rsidR="00000000" w:rsidRPr="00000000">
        <w:rPr>
          <w:rtl w:val="0"/>
        </w:rPr>
        <w:t xml:space="preserve">Both retinoic acid and TBI have a trend to an improved OS.</w:t>
      </w:r>
    </w:p>
    <w:p w:rsidR="00000000" w:rsidDel="00000000" w:rsidP="00000000" w:rsidRDefault="00000000" w:rsidRPr="00000000" w14:paraId="00001306">
      <w:pPr>
        <w:numPr>
          <w:ilvl w:val="1"/>
          <w:numId w:val="107"/>
        </w:numPr>
        <w:ind w:left="1440" w:hanging="360"/>
      </w:pPr>
      <w:r w:rsidDel="00000000" w:rsidR="00000000" w:rsidRPr="00000000">
        <w:rPr>
          <w:rFonts w:ascii="Cardo" w:cs="Cardo" w:eastAsia="Cardo" w:hAnsi="Cardo"/>
          <w:rtl w:val="0"/>
        </w:rPr>
        <w:t xml:space="preserve">5y LF for Non-TBI conditioning / TBI conditioning (10 Gy) of 52→ 22% [</w:t>
      </w:r>
      <w:hyperlink r:id="rId1032">
        <w:r w:rsidDel="00000000" w:rsidR="00000000" w:rsidRPr="00000000">
          <w:rPr>
            <w:rtl w:val="0"/>
          </w:rPr>
          <w:t xml:space="preserve">Haas-Kogan IJROBP '03]</w:t>
        </w:r>
      </w:hyperlink>
      <w:r w:rsidDel="00000000" w:rsidR="00000000" w:rsidRPr="00000000">
        <w:rPr>
          <w:rtl w:val="0"/>
        </w:rPr>
        <w:t xml:space="preserve">.</w:t>
      </w:r>
    </w:p>
    <w:p w:rsidR="00000000" w:rsidDel="00000000" w:rsidP="00000000" w:rsidRDefault="00000000" w:rsidRPr="00000000" w14:paraId="00001307">
      <w:pPr>
        <w:numPr>
          <w:ilvl w:val="1"/>
          <w:numId w:val="107"/>
        </w:numPr>
        <w:ind w:left="1440" w:hanging="360"/>
      </w:pPr>
      <w:r w:rsidDel="00000000" w:rsidR="00000000" w:rsidRPr="00000000">
        <w:rPr>
          <w:rtl w:val="0"/>
        </w:rPr>
        <w:t xml:space="preserve">Subgroup of low-risk stage 4S pts w 55% undergoing observation: 5y EFS 86%, 5y OS 92% [</w:t>
      </w:r>
      <w:hyperlink r:id="rId1033">
        <w:r w:rsidDel="00000000" w:rsidR="00000000" w:rsidRPr="00000000">
          <w:rPr>
            <w:rtl w:val="0"/>
          </w:rPr>
          <w:t xml:space="preserve">Nickerson JCO '00</w:t>
        </w:r>
      </w:hyperlink>
      <w:r w:rsidDel="00000000" w:rsidR="00000000" w:rsidRPr="00000000">
        <w:rPr>
          <w:rtl w:val="0"/>
        </w:rPr>
        <w:t xml:space="preserve">].</w:t>
      </w:r>
    </w:p>
    <w:bookmarkStart w:colFirst="0" w:colLast="0" w:name="gi3l4xmcpevq" w:id="238"/>
    <w:bookmarkEnd w:id="238"/>
    <w:p w:rsidR="00000000" w:rsidDel="00000000" w:rsidP="00000000" w:rsidRDefault="00000000" w:rsidRPr="00000000" w14:paraId="00001308">
      <w:pPr>
        <w:numPr>
          <w:ilvl w:val="0"/>
          <w:numId w:val="107"/>
        </w:numPr>
        <w:ind w:left="720" w:hanging="360"/>
      </w:pPr>
      <w:r w:rsidDel="00000000" w:rsidR="00000000" w:rsidRPr="00000000">
        <w:rPr>
          <w:b w:val="1"/>
          <w:rtl w:val="0"/>
        </w:rPr>
        <w:t xml:space="preserve">ANBL 0032</w:t>
      </w:r>
      <w:r w:rsidDel="00000000" w:rsidR="00000000" w:rsidRPr="00000000">
        <w:rPr>
          <w:rtl w:val="0"/>
        </w:rPr>
        <w:t xml:space="preserve"> [</w:t>
      </w:r>
      <w:hyperlink r:id="rId1034">
        <w:r w:rsidDel="00000000" w:rsidR="00000000" w:rsidRPr="00000000">
          <w:rPr>
            <w:rtl w:val="0"/>
          </w:rPr>
          <w:t xml:space="preserve">Yu NEJM '10</w:t>
        </w:r>
      </w:hyperlink>
      <w:r w:rsidDel="00000000" w:rsidR="00000000" w:rsidRPr="00000000">
        <w:rPr>
          <w:rtl w:val="0"/>
        </w:rPr>
        <w:t xml:space="preserve">]: </w:t>
      </w:r>
      <w:r w:rsidDel="00000000" w:rsidR="00000000" w:rsidRPr="00000000">
        <w:rPr>
          <w:b w:val="1"/>
          <w:rtl w:val="0"/>
        </w:rPr>
        <w:t xml:space="preserve">Cis-retinoin ± anti-GD2 mAb </w:t>
      </w:r>
      <w:r w:rsidDel="00000000" w:rsidR="00000000" w:rsidRPr="00000000">
        <w:rPr>
          <w:rtl w:val="0"/>
        </w:rPr>
        <w:t xml:space="preserve">(</w:t>
      </w:r>
      <w:r w:rsidDel="00000000" w:rsidR="00000000" w:rsidRPr="00000000">
        <w:rPr>
          <w:b w:val="1"/>
          <w:rtl w:val="0"/>
        </w:rPr>
        <w:t xml:space="preserve">dinutuximab</w:t>
      </w:r>
      <w:r w:rsidDel="00000000" w:rsidR="00000000" w:rsidRPr="00000000">
        <w:rPr>
          <w:rtl w:val="0"/>
        </w:rPr>
        <w:t xml:space="preserve">) + GM-CSF/IL-2. </w:t>
      </w:r>
    </w:p>
    <w:p w:rsidR="00000000" w:rsidDel="00000000" w:rsidP="00000000" w:rsidRDefault="00000000" w:rsidRPr="00000000" w14:paraId="00001309">
      <w:pPr>
        <w:ind w:left="720" w:firstLine="0"/>
        <w:rPr/>
      </w:pPr>
      <w:r w:rsidDel="00000000" w:rsidR="00000000" w:rsidRPr="00000000">
        <w:rPr>
          <w:rtl w:val="0"/>
        </w:rPr>
        <w:t xml:space="preserve">Gold standard for high risk neuroblastoma is now Cis-retinoids and anti GD-2. The most up to date EFS numbers. </w:t>
      </w:r>
    </w:p>
    <w:p w:rsidR="00000000" w:rsidDel="00000000" w:rsidP="00000000" w:rsidRDefault="00000000" w:rsidRPr="00000000" w14:paraId="0000130A">
      <w:pPr>
        <w:numPr>
          <w:ilvl w:val="1"/>
          <w:numId w:val="107"/>
        </w:numPr>
        <w:ind w:left="1440" w:hanging="360"/>
      </w:pPr>
      <w:r w:rsidDel="00000000" w:rsidR="00000000" w:rsidRPr="00000000">
        <w:rPr>
          <w:rtl w:val="0"/>
        </w:rPr>
        <w:t xml:space="preserve">225 pts. High risk neuroblastoma. </w:t>
      </w:r>
    </w:p>
    <w:p w:rsidR="00000000" w:rsidDel="00000000" w:rsidP="00000000" w:rsidRDefault="00000000" w:rsidRPr="00000000" w14:paraId="0000130B">
      <w:pPr>
        <w:numPr>
          <w:ilvl w:val="2"/>
          <w:numId w:val="107"/>
        </w:numPr>
        <w:ind w:left="2160" w:hanging="360"/>
      </w:pPr>
      <w:r w:rsidDel="00000000" w:rsidR="00000000" w:rsidRPr="00000000">
        <w:rPr>
          <w:rtl w:val="0"/>
        </w:rPr>
        <w:t xml:space="preserve">Dinutuximab targets glycolipid GD2 which is expressed on neuroblastoma cells and on normal cells of neuroectoderm origin.</w:t>
      </w:r>
    </w:p>
    <w:p w:rsidR="00000000" w:rsidDel="00000000" w:rsidP="00000000" w:rsidRDefault="00000000" w:rsidRPr="00000000" w14:paraId="0000130C">
      <w:pPr>
        <w:numPr>
          <w:ilvl w:val="1"/>
          <w:numId w:val="107"/>
        </w:numPr>
        <w:ind w:left="1440" w:hanging="360"/>
      </w:pPr>
      <w:r w:rsidDel="00000000" w:rsidR="00000000" w:rsidRPr="00000000">
        <w:rPr>
          <w:rFonts w:ascii="Cardo" w:cs="Cardo" w:eastAsia="Cardo" w:hAnsi="Cardo"/>
          <w:rtl w:val="0"/>
        </w:rPr>
        <w:t xml:space="preserve">2y EFS 46→ 66%. 2y OS 75→ 86%.</w:t>
      </w:r>
    </w:p>
    <w:p w:rsidR="00000000" w:rsidDel="00000000" w:rsidP="00000000" w:rsidRDefault="00000000" w:rsidRPr="00000000" w14:paraId="0000130D">
      <w:pPr>
        <w:ind w:left="0" w:firstLine="0"/>
        <w:jc w:val="center"/>
        <w:rPr/>
      </w:pPr>
      <w:hyperlink r:id="rId1035">
        <w:r w:rsidDel="00000000" w:rsidR="00000000" w:rsidRPr="00000000">
          <w:rPr>
            <w:color w:val="1155cc"/>
            <w:u w:val="single"/>
          </w:rPr>
          <w:drawing>
            <wp:inline distB="114300" distT="114300" distL="114300" distR="114300">
              <wp:extent cx="4789932" cy="3200400"/>
              <wp:effectExtent b="0" l="0" r="0" t="0"/>
              <wp:docPr id="10" name="image9.png"/>
              <a:graphic>
                <a:graphicData uri="http://schemas.openxmlformats.org/drawingml/2006/picture">
                  <pic:pic>
                    <pic:nvPicPr>
                      <pic:cNvPr id="0" name="image9.png"/>
                      <pic:cNvPicPr preferRelativeResize="0"/>
                    </pic:nvPicPr>
                    <pic:blipFill>
                      <a:blip r:embed="rId1036"/>
                      <a:srcRect b="0" l="0" r="0" t="0"/>
                      <a:stretch>
                        <a:fillRect/>
                      </a:stretch>
                    </pic:blipFill>
                    <pic:spPr>
                      <a:xfrm>
                        <a:off x="0" y="0"/>
                        <a:ext cx="4789932"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0E">
      <w:pPr>
        <w:ind w:left="0" w:firstLine="0"/>
        <w:jc w:val="center"/>
        <w:rPr/>
      </w:pPr>
      <w:r w:rsidDel="00000000" w:rsidR="00000000" w:rsidRPr="00000000">
        <w:rPr>
          <w:rtl w:val="0"/>
        </w:rPr>
        <w:t xml:space="preserve">COG A3973 administered radiation uniformly. </w:t>
      </w:r>
    </w:p>
    <w:p w:rsidR="00000000" w:rsidDel="00000000" w:rsidP="00000000" w:rsidRDefault="00000000" w:rsidRPr="00000000" w14:paraId="0000130F">
      <w:pPr>
        <w:ind w:left="0" w:firstLine="0"/>
        <w:jc w:val="center"/>
        <w:rPr/>
      </w:pPr>
      <w:r w:rsidDel="00000000" w:rsidR="00000000" w:rsidRPr="00000000">
        <w:rPr>
          <w:rtl w:val="0"/>
        </w:rPr>
      </w:r>
    </w:p>
    <w:p w:rsidR="00000000" w:rsidDel="00000000" w:rsidP="00000000" w:rsidRDefault="00000000" w:rsidRPr="00000000" w14:paraId="00001310">
      <w:pPr>
        <w:numPr>
          <w:ilvl w:val="0"/>
          <w:numId w:val="107"/>
        </w:numPr>
        <w:ind w:left="720" w:hanging="360"/>
      </w:pPr>
      <w:r w:rsidDel="00000000" w:rsidR="00000000" w:rsidRPr="00000000">
        <w:rPr>
          <w:b w:val="1"/>
          <w:rtl w:val="0"/>
        </w:rPr>
        <w:t xml:space="preserve">COG A3973 </w:t>
      </w:r>
      <w:r w:rsidDel="00000000" w:rsidR="00000000" w:rsidRPr="00000000">
        <w:rPr>
          <w:rtl w:val="0"/>
        </w:rPr>
        <w:t xml:space="preserve">[</w:t>
      </w:r>
      <w:hyperlink r:id="rId1037">
        <w:r w:rsidDel="00000000" w:rsidR="00000000" w:rsidRPr="00000000">
          <w:rPr>
            <w:rtl w:val="0"/>
          </w:rPr>
          <w:t xml:space="preserve">Braunstein Peds Blood '19</w:t>
        </w:r>
      </w:hyperlink>
      <w:r w:rsidDel="00000000" w:rsidR="00000000" w:rsidRPr="00000000">
        <w:rPr>
          <w:rtl w:val="0"/>
        </w:rPr>
        <w:t xml:space="preserve">]: </w:t>
      </w:r>
      <w:r w:rsidDel="00000000" w:rsidR="00000000" w:rsidRPr="00000000">
        <w:rPr>
          <w:b w:val="1"/>
          <w:rtl w:val="0"/>
        </w:rPr>
        <w:t xml:space="preserve">Purged vs. Unpurged PBSCT following dose intensive induction therapy</w:t>
      </w:r>
      <w:r w:rsidDel="00000000" w:rsidR="00000000" w:rsidRPr="00000000">
        <w:rPr>
          <w:rtl w:val="0"/>
        </w:rPr>
        <w:t xml:space="preserve">.</w:t>
      </w:r>
    </w:p>
    <w:p w:rsidR="00000000" w:rsidDel="00000000" w:rsidP="00000000" w:rsidRDefault="00000000" w:rsidRPr="00000000" w14:paraId="00001311">
      <w:pPr>
        <w:ind w:left="720" w:firstLine="0"/>
        <w:rPr/>
      </w:pPr>
      <w:r w:rsidDel="00000000" w:rsidR="00000000" w:rsidRPr="00000000">
        <w:rPr>
          <w:rtl w:val="0"/>
        </w:rPr>
        <w:t xml:space="preserve">Immunomagnetic tumor-selective PBSC purging in SCT for ASCT did not improve outcomes, perhaps because of incomplete purging or residual tumor in patients. Non-purged PBSC are acceptable for support of myeloablative therapy of high-risk NB.</w:t>
      </w:r>
    </w:p>
    <w:p w:rsidR="00000000" w:rsidDel="00000000" w:rsidP="00000000" w:rsidRDefault="00000000" w:rsidRPr="00000000" w14:paraId="00001312">
      <w:pPr>
        <w:ind w:left="720" w:firstLine="0"/>
        <w:rPr/>
      </w:pPr>
      <w:r w:rsidDel="00000000" w:rsidR="00000000" w:rsidRPr="00000000">
        <w:rPr>
          <w:rtl w:val="0"/>
        </w:rPr>
        <w:t xml:space="preserve">Do not extend primary site RT fields to include uninvolved lymph node stations.</w:t>
      </w:r>
    </w:p>
    <w:p w:rsidR="00000000" w:rsidDel="00000000" w:rsidP="00000000" w:rsidRDefault="00000000" w:rsidRPr="00000000" w14:paraId="00001313">
      <w:pPr>
        <w:numPr>
          <w:ilvl w:val="1"/>
          <w:numId w:val="107"/>
        </w:numPr>
        <w:ind w:left="1440" w:hanging="360"/>
        <w:rPr>
          <w:u w:val="none"/>
        </w:rPr>
      </w:pPr>
      <w:r w:rsidDel="00000000" w:rsidR="00000000" w:rsidRPr="00000000">
        <w:rPr>
          <w:rtl w:val="0"/>
        </w:rPr>
        <w:t xml:space="preserve">330 patients with evaluable radiation plans. Outcome was evaluated by the extent of nodal irradiation. Outcomes were also evaluated for extent of resection for the around 50% of patients who underwent surgery.</w:t>
      </w:r>
    </w:p>
    <w:p w:rsidR="00000000" w:rsidDel="00000000" w:rsidP="00000000" w:rsidRDefault="00000000" w:rsidRPr="00000000" w14:paraId="00001314">
      <w:pPr>
        <w:numPr>
          <w:ilvl w:val="1"/>
          <w:numId w:val="107"/>
        </w:numPr>
        <w:ind w:left="1440" w:hanging="360"/>
        <w:rPr>
          <w:u w:val="none"/>
        </w:rPr>
      </w:pPr>
      <w:r w:rsidDel="00000000" w:rsidR="00000000" w:rsidRPr="00000000">
        <w:rPr>
          <w:rtl w:val="0"/>
        </w:rPr>
        <w:t xml:space="preserve">Radiation given following myeloablative SCT to all areas of residual disease. Primary site received RT regardless of the extent of resection. </w:t>
      </w:r>
    </w:p>
    <w:p w:rsidR="00000000" w:rsidDel="00000000" w:rsidP="00000000" w:rsidRDefault="00000000" w:rsidRPr="00000000" w14:paraId="00001315">
      <w:pPr>
        <w:numPr>
          <w:ilvl w:val="1"/>
          <w:numId w:val="107"/>
        </w:numPr>
        <w:ind w:left="1440" w:hanging="360"/>
        <w:rPr>
          <w:u w:val="none"/>
        </w:rPr>
      </w:pPr>
      <w:r w:rsidDel="00000000" w:rsidR="00000000" w:rsidRPr="00000000">
        <w:rPr>
          <w:rtl w:val="0"/>
        </w:rPr>
        <w:t xml:space="preserve">RT: post-chemo, pre surgery volume regardless of extent and timing of surgical resection. 21.6/12.</w:t>
      </w:r>
    </w:p>
    <w:p w:rsidR="00000000" w:rsidDel="00000000" w:rsidP="00000000" w:rsidRDefault="00000000" w:rsidRPr="00000000" w14:paraId="00001316">
      <w:pPr>
        <w:numPr>
          <w:ilvl w:val="1"/>
          <w:numId w:val="107"/>
        </w:numPr>
        <w:ind w:left="1440" w:hanging="360"/>
        <w:rPr>
          <w:u w:val="none"/>
        </w:rPr>
      </w:pPr>
      <w:r w:rsidDel="00000000" w:rsidR="00000000" w:rsidRPr="00000000">
        <w:rPr>
          <w:rFonts w:ascii="Gungsuh" w:cs="Gungsuh" w:eastAsia="Gungsuh" w:hAnsi="Gungsuh"/>
          <w:rtl w:val="0"/>
        </w:rPr>
        <w:t xml:space="preserve">There were no significant differences in outcomes based on the extent of lymph node irradiation regardless of the degree of surgical resection (&lt; 90% or ≥90%).</w:t>
      </w:r>
    </w:p>
    <w:p w:rsidR="00000000" w:rsidDel="00000000" w:rsidP="00000000" w:rsidRDefault="00000000" w:rsidRPr="00000000" w14:paraId="00001317">
      <w:pPr>
        <w:ind w:left="0" w:firstLine="0"/>
        <w:jc w:val="center"/>
        <w:rPr/>
      </w:pPr>
      <w:hyperlink r:id="rId1038">
        <w:r w:rsidDel="00000000" w:rsidR="00000000" w:rsidRPr="00000000">
          <w:rPr>
            <w:color w:val="1155cc"/>
            <w:u w:val="single"/>
          </w:rPr>
          <w:drawing>
            <wp:inline distB="114300" distT="114300" distL="114300" distR="114300">
              <wp:extent cx="4811268" cy="3200400"/>
              <wp:effectExtent b="0" l="0" r="0" t="0"/>
              <wp:docPr id="25" name="image26.png"/>
              <a:graphic>
                <a:graphicData uri="http://schemas.openxmlformats.org/drawingml/2006/picture">
                  <pic:pic>
                    <pic:nvPicPr>
                      <pic:cNvPr id="0" name="image26.png"/>
                      <pic:cNvPicPr preferRelativeResize="0"/>
                    </pic:nvPicPr>
                    <pic:blipFill>
                      <a:blip r:embed="rId1039"/>
                      <a:srcRect b="0" l="0" r="0" t="0"/>
                      <a:stretch>
                        <a:fillRect/>
                      </a:stretch>
                    </pic:blipFill>
                    <pic:spPr>
                      <a:xfrm>
                        <a:off x="0" y="0"/>
                        <a:ext cx="4811268"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18">
      <w:pPr>
        <w:ind w:left="0" w:firstLine="0"/>
        <w:jc w:val="center"/>
        <w:rPr/>
      </w:pPr>
      <w:hyperlink r:id="rId1040">
        <w:r w:rsidDel="00000000" w:rsidR="00000000" w:rsidRPr="00000000">
          <w:rPr>
            <w:color w:val="1155cc"/>
            <w:u w:val="single"/>
          </w:rPr>
          <w:drawing>
            <wp:inline distB="114300" distT="114300" distL="114300" distR="114300">
              <wp:extent cx="4800600" cy="3200400"/>
              <wp:effectExtent b="12700" l="12700" r="12700" t="12700"/>
              <wp:docPr id="27" name="image20.png"/>
              <a:graphic>
                <a:graphicData uri="http://schemas.openxmlformats.org/drawingml/2006/picture">
                  <pic:pic>
                    <pic:nvPicPr>
                      <pic:cNvPr id="0" name="image20.png"/>
                      <pic:cNvPicPr preferRelativeResize="0"/>
                    </pic:nvPicPr>
                    <pic:blipFill>
                      <a:blip r:embed="rId1041"/>
                      <a:srcRect b="0" l="0" r="0" t="0"/>
                      <a:stretch>
                        <a:fillRect/>
                      </a:stretch>
                    </pic:blipFill>
                    <pic:spPr>
                      <a:xfrm>
                        <a:off x="0" y="0"/>
                        <a:ext cx="4800600"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snv62ndbowel" w:id="239"/>
    <w:bookmarkEnd w:id="239"/>
    <w:p w:rsidR="00000000" w:rsidDel="00000000" w:rsidP="00000000" w:rsidRDefault="00000000" w:rsidRPr="00000000" w14:paraId="00001319">
      <w:pPr>
        <w:numPr>
          <w:ilvl w:val="0"/>
          <w:numId w:val="107"/>
        </w:numPr>
        <w:ind w:left="720" w:hanging="360"/>
        <w:rPr>
          <w:u w:val="none"/>
        </w:rPr>
      </w:pPr>
      <w:r w:rsidDel="00000000" w:rsidR="00000000" w:rsidRPr="00000000">
        <w:rPr>
          <w:b w:val="1"/>
          <w:rtl w:val="0"/>
        </w:rPr>
        <w:t xml:space="preserve">COG ANBL 0532 </w:t>
      </w:r>
      <w:r w:rsidDel="00000000" w:rsidR="00000000" w:rsidRPr="00000000">
        <w:rPr>
          <w:rtl w:val="0"/>
        </w:rPr>
        <w:t xml:space="preserve">[</w:t>
      </w:r>
      <w:hyperlink r:id="rId1042">
        <w:r w:rsidDel="00000000" w:rsidR="00000000" w:rsidRPr="00000000">
          <w:rPr>
            <w:rtl w:val="0"/>
          </w:rPr>
          <w:t xml:space="preserve">Park JAMA '19</w:t>
        </w:r>
      </w:hyperlink>
      <w:r w:rsidDel="00000000" w:rsidR="00000000" w:rsidRPr="00000000">
        <w:rPr>
          <w:rtl w:val="0"/>
        </w:rPr>
        <w:t xml:space="preserve">, </w:t>
      </w:r>
      <w:hyperlink r:id="rId1043">
        <w:r w:rsidDel="00000000" w:rsidR="00000000" w:rsidRPr="00000000">
          <w:rPr>
            <w:rtl w:val="0"/>
          </w:rPr>
          <w:t xml:space="preserve">Liu ASTRO '19</w:t>
        </w:r>
      </w:hyperlink>
      <w:r w:rsidDel="00000000" w:rsidR="00000000" w:rsidRPr="00000000">
        <w:rPr>
          <w:rtl w:val="0"/>
        </w:rPr>
        <w:t xml:space="preserve">]: </w:t>
      </w:r>
      <w:r w:rsidDel="00000000" w:rsidR="00000000" w:rsidRPr="00000000">
        <w:rPr>
          <w:b w:val="1"/>
          <w:rtl w:val="0"/>
        </w:rPr>
        <w:t xml:space="preserve">ASCT = Single vs. tandem myeloablative consolidation</w:t>
      </w:r>
      <w:r w:rsidDel="00000000" w:rsidR="00000000" w:rsidRPr="00000000">
        <w:rPr>
          <w:rtl w:val="0"/>
        </w:rPr>
        <w:t xml:space="preserve">. </w:t>
      </w:r>
    </w:p>
    <w:p w:rsidR="00000000" w:rsidDel="00000000" w:rsidP="00000000" w:rsidRDefault="00000000" w:rsidRPr="00000000" w14:paraId="0000131A">
      <w:pPr>
        <w:ind w:left="720" w:firstLine="0"/>
        <w:rPr/>
      </w:pPr>
      <w:r w:rsidDel="00000000" w:rsidR="00000000" w:rsidRPr="00000000">
        <w:rPr>
          <w:rFonts w:ascii="Cardo" w:cs="Cardo" w:eastAsia="Cardo" w:hAnsi="Cardo"/>
          <w:b w:val="1"/>
          <w:rtl w:val="0"/>
        </w:rPr>
        <w:t xml:space="preserve">Intensive Induction CTX→ Surgery→ Myeloablative consolidative therapy (ASCT)→ local RT→ Cis-retinoic acid</w:t>
      </w:r>
      <w:r w:rsidDel="00000000" w:rsidR="00000000" w:rsidRPr="00000000">
        <w:rPr>
          <w:rtl w:val="0"/>
        </w:rPr>
        <w:t xml:space="preserve">.</w:t>
      </w:r>
    </w:p>
    <w:p w:rsidR="00000000" w:rsidDel="00000000" w:rsidP="00000000" w:rsidRDefault="00000000" w:rsidRPr="00000000" w14:paraId="0000131B">
      <w:pPr>
        <w:ind w:left="720" w:firstLine="0"/>
        <w:rPr/>
      </w:pPr>
      <w:r w:rsidDel="00000000" w:rsidR="00000000" w:rsidRPr="00000000">
        <w:rPr>
          <w:rtl w:val="0"/>
        </w:rPr>
        <w:t xml:space="preserve">Tandem myeloablative consolidation now standard of care.</w:t>
      </w:r>
    </w:p>
    <w:p w:rsidR="00000000" w:rsidDel="00000000" w:rsidP="00000000" w:rsidRDefault="00000000" w:rsidRPr="00000000" w14:paraId="0000131C">
      <w:pPr>
        <w:ind w:left="720" w:firstLine="0"/>
        <w:rPr/>
      </w:pPr>
      <w:r w:rsidDel="00000000" w:rsidR="00000000" w:rsidRPr="00000000">
        <w:rPr>
          <w:rFonts w:ascii="Cardo" w:cs="Cardo" w:eastAsia="Cardo" w:hAnsi="Cardo"/>
          <w:rtl w:val="0"/>
        </w:rPr>
        <w:t xml:space="preserve">Induction chemo x 5c. Surgery of primary tumor. HDCT with stem cell rescue x2→ RT→ Immunotherapy and Isoretinoin.</w:t>
      </w:r>
    </w:p>
    <w:p w:rsidR="00000000" w:rsidDel="00000000" w:rsidP="00000000" w:rsidRDefault="00000000" w:rsidRPr="00000000" w14:paraId="0000131D">
      <w:pPr>
        <w:ind w:left="720" w:firstLine="0"/>
        <w:rPr/>
      </w:pPr>
      <w:r w:rsidDel="00000000" w:rsidR="00000000" w:rsidRPr="00000000">
        <w:rPr>
          <w:rtl w:val="0"/>
        </w:rPr>
        <w:t xml:space="preserve">TBL </w:t>
      </w:r>
      <w:hyperlink r:id="rId1044">
        <w:r w:rsidDel="00000000" w:rsidR="00000000" w:rsidRPr="00000000">
          <w:rPr>
            <w:vertAlign w:val="superscript"/>
            <w:rtl w:val="0"/>
          </w:rPr>
          <w:t xml:space="preserve">QS</w:t>
        </w:r>
      </w:hyperlink>
      <w:r w:rsidDel="00000000" w:rsidR="00000000" w:rsidRPr="00000000">
        <w:rPr>
          <w:rtl w:val="0"/>
        </w:rPr>
        <w:t xml:space="preserve">: Rates of local progression of high-risk neuroblastoma were not improved with higher radiation doses.</w:t>
      </w:r>
    </w:p>
    <w:p w:rsidR="00000000" w:rsidDel="00000000" w:rsidP="00000000" w:rsidRDefault="00000000" w:rsidRPr="00000000" w14:paraId="0000131E">
      <w:pPr>
        <w:ind w:left="720" w:firstLine="0"/>
        <w:rPr/>
      </w:pPr>
      <w:r w:rsidDel="00000000" w:rsidR="00000000" w:rsidRPr="00000000">
        <w:rPr>
          <w:rtl w:val="0"/>
        </w:rPr>
        <w:t xml:space="preserve">One of the few neuroblastoma studies that asked a radiation question.</w:t>
      </w:r>
    </w:p>
    <w:p w:rsidR="00000000" w:rsidDel="00000000" w:rsidP="00000000" w:rsidRDefault="00000000" w:rsidRPr="00000000" w14:paraId="0000131F">
      <w:pPr>
        <w:numPr>
          <w:ilvl w:val="1"/>
          <w:numId w:val="107"/>
        </w:numPr>
        <w:ind w:left="1440" w:hanging="360"/>
      </w:pPr>
      <w:r w:rsidDel="00000000" w:rsidR="00000000" w:rsidRPr="00000000">
        <w:rPr>
          <w:rtl w:val="0"/>
        </w:rPr>
        <w:t xml:space="preserve">652 pts, though over half not randomized. 2007-2012. </w:t>
      </w:r>
    </w:p>
    <w:p w:rsidR="00000000" w:rsidDel="00000000" w:rsidP="00000000" w:rsidRDefault="00000000" w:rsidRPr="00000000" w14:paraId="00001320">
      <w:pPr>
        <w:ind w:left="1440" w:firstLine="0"/>
        <w:rPr/>
      </w:pPr>
      <w:r w:rsidDel="00000000" w:rsidR="00000000" w:rsidRPr="00000000">
        <w:rPr>
          <w:rtl w:val="0"/>
        </w:rPr>
        <w:t xml:space="preserve">CAPE-TV= Cyclophosphamide, Adriamycin, cisPlatin, Etoposide - Topotecan/Vincristine (VCR).</w:t>
      </w:r>
    </w:p>
    <w:p w:rsidR="00000000" w:rsidDel="00000000" w:rsidP="00000000" w:rsidRDefault="00000000" w:rsidRPr="00000000" w14:paraId="00001321">
      <w:pPr>
        <w:numPr>
          <w:ilvl w:val="2"/>
          <w:numId w:val="107"/>
        </w:numPr>
        <w:ind w:left="2160" w:hanging="360"/>
      </w:pPr>
      <w:r w:rsidDel="00000000" w:rsidR="00000000" w:rsidRPr="00000000">
        <w:rPr>
          <w:rtl w:val="0"/>
        </w:rPr>
        <w:t xml:space="preserve">Induction chemo: Dose-intensive cyclophosphamide/topotecan C1-2*; CDDP/Etop C3,5; cyclophosphamide/doxorubicin/VCR C4,6*. Surgery after cycle 5. *Disease assessment after C2, C6, XRT. </w:t>
      </w:r>
    </w:p>
    <w:p w:rsidR="00000000" w:rsidDel="00000000" w:rsidP="00000000" w:rsidRDefault="00000000" w:rsidRPr="00000000" w14:paraId="00001322">
      <w:pPr>
        <w:numPr>
          <w:ilvl w:val="2"/>
          <w:numId w:val="107"/>
        </w:numPr>
        <w:ind w:left="2160" w:hanging="360"/>
      </w:pPr>
      <w:r w:rsidDel="00000000" w:rsidR="00000000" w:rsidRPr="00000000">
        <w:rPr>
          <w:rtl w:val="0"/>
        </w:rPr>
        <w:t xml:space="preserve">Myeloablative consolidative therapy: Single ASCT with carboplatin-etoposide-melphalan (CEM) or tandem ASCT with Thiotepa–Cyclophosphamide ASCT followed by a modified CEM (TC:CEM).</w:t>
      </w:r>
    </w:p>
    <w:p w:rsidR="00000000" w:rsidDel="00000000" w:rsidP="00000000" w:rsidRDefault="00000000" w:rsidRPr="00000000" w14:paraId="00001323">
      <w:pPr>
        <w:numPr>
          <w:ilvl w:val="2"/>
          <w:numId w:val="107"/>
        </w:numPr>
        <w:ind w:left="2160" w:hanging="360"/>
      </w:pPr>
      <w:r w:rsidDel="00000000" w:rsidR="00000000" w:rsidRPr="00000000">
        <w:rPr>
          <w:rtl w:val="0"/>
        </w:rPr>
        <w:t xml:space="preserve">RT: CR primary to 21.6 Gy, &lt; CR to 36 Gy. </w:t>
      </w:r>
      <w:r w:rsidDel="00000000" w:rsidR="00000000" w:rsidRPr="00000000">
        <w:rPr>
          <w:i w:val="1"/>
          <w:rtl w:val="0"/>
        </w:rPr>
        <w:t xml:space="preserve">Note: RMS is pre-chemo volume, not post-chemo like NB.</w:t>
      </w:r>
    </w:p>
    <w:p w:rsidR="00000000" w:rsidDel="00000000" w:rsidP="00000000" w:rsidRDefault="00000000" w:rsidRPr="00000000" w14:paraId="00001324">
      <w:pPr>
        <w:numPr>
          <w:ilvl w:val="3"/>
          <w:numId w:val="107"/>
        </w:numPr>
        <w:ind w:left="2880" w:hanging="360"/>
      </w:pPr>
      <w:r w:rsidDel="00000000" w:rsidR="00000000" w:rsidRPr="00000000">
        <w:rPr>
          <w:rFonts w:ascii="Cardo" w:cs="Cardo" w:eastAsia="Cardo" w:hAnsi="Cardo"/>
          <w:rtl w:val="0"/>
        </w:rPr>
        <w:t xml:space="preserve">GTV1_21.6 = Tumor at surgery + LN→ 1.5 cm for CTV1 (anatomically confined). </w:t>
      </w:r>
      <w:r w:rsidDel="00000000" w:rsidR="00000000" w:rsidRPr="00000000">
        <w:rPr>
          <w:rtl w:val="0"/>
        </w:rPr>
      </w:r>
    </w:p>
    <w:p w:rsidR="00000000" w:rsidDel="00000000" w:rsidP="00000000" w:rsidRDefault="00000000" w:rsidRPr="00000000" w14:paraId="00001325">
      <w:pPr>
        <w:numPr>
          <w:ilvl w:val="4"/>
          <w:numId w:val="107"/>
        </w:numPr>
        <w:ind w:left="3600" w:hanging="360"/>
      </w:pPr>
      <w:r w:rsidDel="00000000" w:rsidR="00000000" w:rsidRPr="00000000">
        <w:rPr>
          <w:rtl w:val="0"/>
        </w:rPr>
        <w:t xml:space="preserve">Now can</w:t>
      </w:r>
      <w:r w:rsidDel="00000000" w:rsidR="00000000" w:rsidRPr="00000000">
        <w:rPr>
          <w:rtl w:val="0"/>
        </w:rPr>
        <w:t xml:space="preserve"> use </w:t>
      </w:r>
      <w:r w:rsidDel="00000000" w:rsidR="00000000" w:rsidRPr="00000000">
        <w:rPr>
          <w:b w:val="1"/>
          <w:rtl w:val="0"/>
        </w:rPr>
        <w:t xml:space="preserve">1 cm </w:t>
      </w:r>
      <w:r w:rsidDel="00000000" w:rsidR="00000000" w:rsidRPr="00000000">
        <w:rPr>
          <w:rtl w:val="0"/>
        </w:rPr>
        <w:t xml:space="preserve">for CTV1.</w:t>
      </w:r>
    </w:p>
    <w:p w:rsidR="00000000" w:rsidDel="00000000" w:rsidP="00000000" w:rsidRDefault="00000000" w:rsidRPr="00000000" w14:paraId="00001326">
      <w:pPr>
        <w:numPr>
          <w:ilvl w:val="3"/>
          <w:numId w:val="107"/>
        </w:numPr>
        <w:ind w:left="2880" w:hanging="360"/>
      </w:pPr>
      <w:r w:rsidDel="00000000" w:rsidR="00000000" w:rsidRPr="00000000">
        <w:rPr>
          <w:rtl w:val="0"/>
        </w:rPr>
        <w:t xml:space="preserve">GTV2_36 = Residual disease &gt; 1cm</w:t>
      </w:r>
      <w:r w:rsidDel="00000000" w:rsidR="00000000" w:rsidRPr="00000000">
        <w:rPr>
          <w:vertAlign w:val="superscript"/>
          <w:rtl w:val="0"/>
        </w:rPr>
        <w:t xml:space="preserve">3</w:t>
      </w:r>
      <w:r w:rsidDel="00000000" w:rsidR="00000000" w:rsidRPr="00000000">
        <w:rPr>
          <w:rFonts w:ascii="Cardo" w:cs="Cardo" w:eastAsia="Cardo" w:hAnsi="Cardo"/>
          <w:rtl w:val="0"/>
        </w:rPr>
        <w:t xml:space="preserve">→ 1 cm for CTV2 (anatomically confined).</w:t>
      </w:r>
    </w:p>
    <w:p w:rsidR="00000000" w:rsidDel="00000000" w:rsidP="00000000" w:rsidRDefault="00000000" w:rsidRPr="00000000" w14:paraId="00001327">
      <w:pPr>
        <w:numPr>
          <w:ilvl w:val="3"/>
          <w:numId w:val="107"/>
        </w:numPr>
        <w:ind w:left="2880" w:hanging="360"/>
      </w:pPr>
      <w:r w:rsidDel="00000000" w:rsidR="00000000" w:rsidRPr="00000000">
        <w:rPr>
          <w:rtl w:val="0"/>
        </w:rPr>
        <w:t xml:space="preserve">PTV1 to </w:t>
      </w:r>
      <w:r w:rsidDel="00000000" w:rsidR="00000000" w:rsidRPr="00000000">
        <w:rPr>
          <w:b w:val="1"/>
          <w:rtl w:val="0"/>
        </w:rPr>
        <w:t xml:space="preserve">21.6</w:t>
      </w:r>
      <w:r w:rsidDel="00000000" w:rsidR="00000000" w:rsidRPr="00000000">
        <w:rPr>
          <w:rtl w:val="0"/>
        </w:rPr>
        <w:t xml:space="preserve">/12, PTV2 to </w:t>
      </w:r>
      <w:r w:rsidDel="00000000" w:rsidR="00000000" w:rsidRPr="00000000">
        <w:rPr>
          <w:b w:val="1"/>
          <w:rtl w:val="0"/>
        </w:rPr>
        <w:t xml:space="preserve">14.4</w:t>
      </w:r>
      <w:r w:rsidDel="00000000" w:rsidR="00000000" w:rsidRPr="00000000">
        <w:rPr>
          <w:rtl w:val="0"/>
        </w:rPr>
        <w:t xml:space="preserve">/8 to 36 Gy.</w:t>
      </w:r>
    </w:p>
    <w:p w:rsidR="00000000" w:rsidDel="00000000" w:rsidP="00000000" w:rsidRDefault="00000000" w:rsidRPr="00000000" w14:paraId="00001328">
      <w:pPr>
        <w:numPr>
          <w:ilvl w:val="4"/>
          <w:numId w:val="107"/>
        </w:numPr>
        <w:ind w:left="3600" w:hanging="360"/>
      </w:pPr>
      <w:r w:rsidDel="00000000" w:rsidR="00000000" w:rsidRPr="00000000">
        <w:rPr>
          <w:rtl w:val="0"/>
        </w:rPr>
        <w:t xml:space="preserve">PTV margin = 0.5 cm or 2 cm total from GTV. </w:t>
      </w:r>
    </w:p>
    <w:p w:rsidR="00000000" w:rsidDel="00000000" w:rsidP="00000000" w:rsidRDefault="00000000" w:rsidRPr="00000000" w14:paraId="00001329">
      <w:pPr>
        <w:numPr>
          <w:ilvl w:val="4"/>
          <w:numId w:val="107"/>
        </w:numPr>
        <w:ind w:left="3600" w:hanging="360"/>
      </w:pPr>
      <w:r w:rsidDel="00000000" w:rsidR="00000000" w:rsidRPr="00000000">
        <w:rPr>
          <w:rtl w:val="0"/>
        </w:rPr>
        <w:t xml:space="preserve">Now 5 mm PTV margin, but may decrease to 3 mm with CBCT anywhere except thorax.</w:t>
      </w:r>
    </w:p>
    <w:p w:rsidR="00000000" w:rsidDel="00000000" w:rsidP="00000000" w:rsidRDefault="00000000" w:rsidRPr="00000000" w14:paraId="0000132A">
      <w:pPr>
        <w:numPr>
          <w:ilvl w:val="3"/>
          <w:numId w:val="107"/>
        </w:numPr>
        <w:ind w:left="2880" w:hanging="360"/>
      </w:pPr>
      <w:r w:rsidDel="00000000" w:rsidR="00000000" w:rsidRPr="00000000">
        <w:rPr>
          <w:rtl w:val="0"/>
        </w:rPr>
        <w:t xml:space="preserve">If still functionally active pretransplant, up to 5 sites of mets should be treated to 21.6/12.</w:t>
      </w:r>
    </w:p>
    <w:p w:rsidR="00000000" w:rsidDel="00000000" w:rsidP="00000000" w:rsidRDefault="00000000" w:rsidRPr="00000000" w14:paraId="0000132B">
      <w:pPr>
        <w:numPr>
          <w:ilvl w:val="1"/>
          <w:numId w:val="107"/>
        </w:numPr>
        <w:ind w:left="1440" w:hanging="360"/>
      </w:pPr>
      <w:r w:rsidDel="00000000" w:rsidR="00000000" w:rsidRPr="00000000">
        <w:rPr>
          <w:rFonts w:ascii="Cardo" w:cs="Cardo" w:eastAsia="Cardo" w:hAnsi="Cardo"/>
          <w:rtl w:val="0"/>
        </w:rPr>
        <w:t xml:space="preserve">3y EFS 49→ 63% with 3y OS ~70%.</w:t>
      </w:r>
      <w:r w:rsidDel="00000000" w:rsidR="00000000" w:rsidRPr="00000000">
        <w:rPr>
          <w:rtl w:val="0"/>
        </w:rPr>
      </w:r>
    </w:p>
    <w:p w:rsidR="00000000" w:rsidDel="00000000" w:rsidP="00000000" w:rsidRDefault="00000000" w:rsidRPr="00000000" w14:paraId="0000132C">
      <w:pPr>
        <w:numPr>
          <w:ilvl w:val="2"/>
          <w:numId w:val="107"/>
        </w:numPr>
        <w:ind w:left="2160" w:hanging="360"/>
      </w:pPr>
      <w:r w:rsidDel="00000000" w:rsidR="00000000" w:rsidRPr="00000000">
        <w:rPr>
          <w:rFonts w:ascii="Cardo" w:cs="Cardo" w:eastAsia="Cardo" w:hAnsi="Cardo"/>
          <w:rtl w:val="0"/>
        </w:rPr>
        <w:t xml:space="preserve">3y OS for ± anti-GD2 antibody and isotretinoin of 74→ 84%.</w:t>
      </w:r>
    </w:p>
    <w:p w:rsidR="00000000" w:rsidDel="00000000" w:rsidP="00000000" w:rsidRDefault="00000000" w:rsidRPr="00000000" w14:paraId="0000132D">
      <w:pPr>
        <w:numPr>
          <w:ilvl w:val="1"/>
          <w:numId w:val="107"/>
        </w:numPr>
        <w:ind w:left="1440" w:hanging="360"/>
      </w:pPr>
      <w:r w:rsidDel="00000000" w:rsidR="00000000" w:rsidRPr="00000000">
        <w:rPr>
          <w:rtl w:val="0"/>
        </w:rPr>
        <w:t xml:space="preserve">EFS significantly lower in patients with INSS stage IV and patients with &lt; PR to induction therapy.</w:t>
      </w:r>
    </w:p>
    <w:p w:rsidR="00000000" w:rsidDel="00000000" w:rsidP="00000000" w:rsidRDefault="00000000" w:rsidRPr="00000000" w14:paraId="0000132E">
      <w:pPr>
        <w:numPr>
          <w:ilvl w:val="1"/>
          <w:numId w:val="107"/>
        </w:numPr>
        <w:ind w:left="1440" w:hanging="360"/>
      </w:pPr>
      <w:r w:rsidDel="00000000" w:rsidR="00000000" w:rsidRPr="00000000">
        <w:rPr>
          <w:rtl w:val="0"/>
        </w:rPr>
        <w:t xml:space="preserve">5y LF 11%. </w:t>
      </w:r>
    </w:p>
    <w:p w:rsidR="00000000" w:rsidDel="00000000" w:rsidP="00000000" w:rsidRDefault="00000000" w:rsidRPr="00000000" w14:paraId="0000132F">
      <w:pPr>
        <w:numPr>
          <w:ilvl w:val="1"/>
          <w:numId w:val="107"/>
        </w:numPr>
        <w:ind w:left="1440" w:hanging="360"/>
      </w:pPr>
      <w:r w:rsidDel="00000000" w:rsidR="00000000" w:rsidRPr="00000000">
        <w:rPr>
          <w:b w:val="1"/>
          <w:rtl w:val="0"/>
        </w:rPr>
        <w:t xml:space="preserve">Post-surgical residual dose escalation </w:t>
      </w:r>
      <w:r w:rsidDel="00000000" w:rsidR="00000000" w:rsidRPr="00000000">
        <w:rPr>
          <w:rtl w:val="0"/>
        </w:rPr>
        <w:t xml:space="preserve">[</w:t>
      </w:r>
      <w:hyperlink r:id="rId1045">
        <w:r w:rsidDel="00000000" w:rsidR="00000000" w:rsidRPr="00000000">
          <w:rPr>
            <w:rtl w:val="0"/>
          </w:rPr>
          <w:t xml:space="preserve">Liu ASTRO '19</w:t>
        </w:r>
      </w:hyperlink>
      <w:r w:rsidDel="00000000" w:rsidR="00000000" w:rsidRPr="00000000">
        <w:rPr>
          <w:rtl w:val="0"/>
        </w:rPr>
        <w:t xml:space="preserve">]: </w:t>
      </w:r>
      <w:r w:rsidDel="00000000" w:rsidR="00000000" w:rsidRPr="00000000">
        <w:rPr>
          <w:b w:val="1"/>
          <w:rtl w:val="0"/>
        </w:rPr>
        <w:t xml:space="preserve">21.6 Gy to pre-surgery ± 14.4 Gy if &gt; 1 cc residual</w:t>
      </w:r>
      <w:r w:rsidDel="00000000" w:rsidR="00000000" w:rsidRPr="00000000">
        <w:rPr>
          <w:rtl w:val="0"/>
        </w:rPr>
        <w:t xml:space="preserve">.</w:t>
        <w:br w:type="textWrapping"/>
        <w:t xml:space="preserve">There appears to be no benefit with the addition of boost to residual disease, although when compared to patients on A3973 with R1+ resections, there appears to be an overall survival benefit without evidence of a PFS benefit.</w:t>
        <w:br w:type="textWrapping"/>
        <w:t xml:space="preserve">TBL </w:t>
      </w:r>
      <w:hyperlink r:id="rId1046">
        <w:r w:rsidDel="00000000" w:rsidR="00000000" w:rsidRPr="00000000">
          <w:rPr>
            <w:vertAlign w:val="superscript"/>
            <w:rtl w:val="0"/>
          </w:rPr>
          <w:t xml:space="preserve">QS</w:t>
        </w:r>
      </w:hyperlink>
      <w:r w:rsidDel="00000000" w:rsidR="00000000" w:rsidRPr="00000000">
        <w:rPr>
          <w:rtl w:val="0"/>
        </w:rPr>
        <w:t xml:space="preserve">: Rates of local progression of high-risk neuroblastoma were not improved with higher radiation doses.</w:t>
      </w:r>
    </w:p>
    <w:p w:rsidR="00000000" w:rsidDel="00000000" w:rsidP="00000000" w:rsidRDefault="00000000" w:rsidRPr="00000000" w14:paraId="00001330">
      <w:pPr>
        <w:numPr>
          <w:ilvl w:val="2"/>
          <w:numId w:val="107"/>
        </w:numPr>
        <w:ind w:left="2160" w:hanging="360"/>
      </w:pPr>
      <w:r w:rsidDel="00000000" w:rsidR="00000000" w:rsidRPr="00000000">
        <w:rPr>
          <w:rtl w:val="0"/>
        </w:rPr>
        <w:t xml:space="preserve">323 pts received RT, of whom 133 received a boost. Compared to A3973, which was 21.6 Gy, no boost. </w:t>
      </w:r>
    </w:p>
    <w:p w:rsidR="00000000" w:rsidDel="00000000" w:rsidP="00000000" w:rsidRDefault="00000000" w:rsidRPr="00000000" w14:paraId="00001331">
      <w:pPr>
        <w:numPr>
          <w:ilvl w:val="2"/>
          <w:numId w:val="107"/>
        </w:numPr>
        <w:ind w:left="2160" w:hanging="360"/>
      </w:pPr>
      <w:r w:rsidDel="00000000" w:rsidR="00000000" w:rsidRPr="00000000">
        <w:rPr>
          <w:rFonts w:ascii="Cardo" w:cs="Cardo" w:eastAsia="Cardo" w:hAnsi="Cardo"/>
          <w:rtl w:val="0"/>
        </w:rPr>
        <w:t xml:space="preserve">5y LRF ~11%. 5y EFS 47→ 57%. 5y OS 59→ 69%. </w:t>
      </w:r>
    </w:p>
    <w:p w:rsidR="00000000" w:rsidDel="00000000" w:rsidP="00000000" w:rsidRDefault="00000000" w:rsidRPr="00000000" w14:paraId="00001332">
      <w:pPr>
        <w:numPr>
          <w:ilvl w:val="2"/>
          <w:numId w:val="107"/>
        </w:numPr>
        <w:ind w:left="2160" w:hanging="360"/>
      </w:pPr>
      <w:r w:rsidDel="00000000" w:rsidR="00000000" w:rsidRPr="00000000">
        <w:rPr>
          <w:rFonts w:ascii="Cardo" w:cs="Cardo" w:eastAsia="Cardo" w:hAnsi="Cardo"/>
          <w:rtl w:val="0"/>
        </w:rPr>
        <w:t xml:space="preserve">For R1+ resections on A3973 / boost on 0532: 5y LRF 11→ 15%, 5y EFS 49→ 52%, 5y OS 57→ 68%. </w:t>
      </w:r>
    </w:p>
    <w:bookmarkStart w:colFirst="0" w:colLast="0" w:name="vvsa2k9px720" w:id="240"/>
    <w:bookmarkEnd w:id="240"/>
    <w:p w:rsidR="00000000" w:rsidDel="00000000" w:rsidP="00000000" w:rsidRDefault="00000000" w:rsidRPr="00000000" w14:paraId="00001333">
      <w:pPr>
        <w:numPr>
          <w:ilvl w:val="0"/>
          <w:numId w:val="107"/>
        </w:numPr>
        <w:ind w:left="720" w:hanging="360"/>
      </w:pPr>
      <w:r w:rsidDel="00000000" w:rsidR="00000000" w:rsidRPr="00000000">
        <w:rPr>
          <w:b w:val="1"/>
          <w:rtl w:val="0"/>
        </w:rPr>
        <w:t xml:space="preserve">SIOPEN HR-NBL-1</w:t>
      </w:r>
      <w:r w:rsidDel="00000000" w:rsidR="00000000" w:rsidRPr="00000000">
        <w:rPr>
          <w:rtl w:val="0"/>
        </w:rPr>
        <w:t xml:space="preserve"> [</w:t>
      </w:r>
      <w:hyperlink r:id="rId1047">
        <w:r w:rsidDel="00000000" w:rsidR="00000000" w:rsidRPr="00000000">
          <w:rPr>
            <w:rtl w:val="0"/>
          </w:rPr>
          <w:t xml:space="preserve">Ladenstein Lanc Onc '17</w:t>
        </w:r>
      </w:hyperlink>
      <w:r w:rsidDel="00000000" w:rsidR="00000000" w:rsidRPr="00000000">
        <w:rPr>
          <w:rFonts w:ascii="Cardo" w:cs="Cardo" w:eastAsia="Cardo" w:hAnsi="Cardo"/>
          <w:rtl w:val="0"/>
        </w:rPr>
        <w:t xml:space="preserve">]: Europe Rapid COJEC vs. US COG mC7→ </w:t>
      </w:r>
      <w:r w:rsidDel="00000000" w:rsidR="00000000" w:rsidRPr="00000000">
        <w:rPr>
          <w:b w:val="1"/>
          <w:rtl w:val="0"/>
        </w:rPr>
        <w:t xml:space="preserve">CarboE/Mel vs. Bu/Mel</w:t>
      </w:r>
      <w:r w:rsidDel="00000000" w:rsidR="00000000" w:rsidRPr="00000000">
        <w:rPr>
          <w:rtl w:val="0"/>
        </w:rPr>
        <w:t xml:space="preserve">.</w:t>
      </w:r>
    </w:p>
    <w:p w:rsidR="00000000" w:rsidDel="00000000" w:rsidP="00000000" w:rsidRDefault="00000000" w:rsidRPr="00000000" w14:paraId="00001334">
      <w:pPr>
        <w:ind w:left="720" w:firstLine="0"/>
        <w:rPr/>
      </w:pPr>
      <w:r w:rsidDel="00000000" w:rsidR="00000000" w:rsidRPr="00000000">
        <w:rPr>
          <w:rtl w:val="0"/>
        </w:rPr>
        <w:t xml:space="preserve">Bu/Mel should be the standard for consolidation, although high risk of SOS. Awaiting induction results. </w:t>
      </w:r>
    </w:p>
    <w:p w:rsidR="00000000" w:rsidDel="00000000" w:rsidP="00000000" w:rsidRDefault="00000000" w:rsidRPr="00000000" w14:paraId="00001335">
      <w:pPr>
        <w:numPr>
          <w:ilvl w:val="1"/>
          <w:numId w:val="107"/>
        </w:numPr>
        <w:ind w:left="1440" w:hanging="360"/>
      </w:pPr>
      <w:r w:rsidDel="00000000" w:rsidR="00000000" w:rsidRPr="00000000">
        <w:rPr>
          <w:rtl w:val="0"/>
        </w:rPr>
        <w:t xml:space="preserve">598 pts. High risk neuroblastoma. MFU 7y.</w:t>
      </w:r>
    </w:p>
    <w:p w:rsidR="00000000" w:rsidDel="00000000" w:rsidP="00000000" w:rsidRDefault="00000000" w:rsidRPr="00000000" w14:paraId="00001336">
      <w:pPr>
        <w:numPr>
          <w:ilvl w:val="1"/>
          <w:numId w:val="107"/>
        </w:numPr>
        <w:ind w:left="1440" w:hanging="360"/>
      </w:pPr>
      <w:r w:rsidDel="00000000" w:rsidR="00000000" w:rsidRPr="00000000">
        <w:rPr>
          <w:rFonts w:ascii="Cardo" w:cs="Cardo" w:eastAsia="Cardo" w:hAnsi="Cardo"/>
          <w:rtl w:val="0"/>
        </w:rPr>
        <w:t xml:space="preserve">3y EFS 38→ 50%.</w:t>
      </w:r>
    </w:p>
    <w:p w:rsidR="00000000" w:rsidDel="00000000" w:rsidP="00000000" w:rsidRDefault="00000000" w:rsidRPr="00000000" w14:paraId="00001337">
      <w:pPr>
        <w:numPr>
          <w:ilvl w:val="1"/>
          <w:numId w:val="107"/>
        </w:numPr>
        <w:ind w:left="1440" w:hanging="360"/>
      </w:pPr>
      <w:r w:rsidDel="00000000" w:rsidR="00000000" w:rsidRPr="00000000">
        <w:rPr>
          <w:rFonts w:ascii="Cardo" w:cs="Cardo" w:eastAsia="Cardo" w:hAnsi="Cardo"/>
          <w:rtl w:val="0"/>
        </w:rPr>
        <w:t xml:space="preserve">SOS of 9→ 22%.</w:t>
      </w:r>
      <w:r w:rsidDel="00000000" w:rsidR="00000000" w:rsidRPr="00000000">
        <w:rPr>
          <w:rtl w:val="0"/>
        </w:rPr>
      </w:r>
    </w:p>
    <w:p w:rsidR="00000000" w:rsidDel="00000000" w:rsidP="00000000" w:rsidRDefault="00000000" w:rsidRPr="00000000" w14:paraId="00001338">
      <w:pPr>
        <w:numPr>
          <w:ilvl w:val="0"/>
          <w:numId w:val="107"/>
        </w:numPr>
        <w:ind w:left="720" w:hanging="360"/>
      </w:pPr>
      <w:r w:rsidDel="00000000" w:rsidR="00000000" w:rsidRPr="00000000">
        <w:rPr>
          <w:b w:val="1"/>
          <w:rtl w:val="0"/>
        </w:rPr>
        <w:t xml:space="preserve">ANBL 09P1</w:t>
      </w:r>
      <w:r w:rsidDel="00000000" w:rsidR="00000000" w:rsidRPr="00000000">
        <w:rPr>
          <w:rtl w:val="0"/>
        </w:rPr>
        <w:t xml:space="preserve"> [</w:t>
      </w:r>
      <w:hyperlink r:id="rId1048">
        <w:r w:rsidDel="00000000" w:rsidR="00000000" w:rsidRPr="00000000">
          <w:rPr>
            <w:rtl w:val="0"/>
          </w:rPr>
          <w:t xml:space="preserve">Schema (Slide 53)</w:t>
        </w:r>
      </w:hyperlink>
      <w:r w:rsidDel="00000000" w:rsidR="00000000" w:rsidRPr="00000000">
        <w:rPr>
          <w:rtl w:val="0"/>
        </w:rPr>
        <w:t xml:space="preserve">, Closed to Accrual]: MIBG with Bu/Mel. Only 3% SOS (Sinusoidal obstruction syndrome). </w:t>
      </w:r>
    </w:p>
    <w:p w:rsidR="00000000" w:rsidDel="00000000" w:rsidP="00000000" w:rsidRDefault="00000000" w:rsidRPr="00000000" w14:paraId="00001339">
      <w:pPr>
        <w:numPr>
          <w:ilvl w:val="1"/>
          <w:numId w:val="107"/>
        </w:numPr>
        <w:ind w:left="1440" w:hanging="360"/>
      </w:pPr>
      <w:r w:rsidDel="00000000" w:rsidR="00000000" w:rsidRPr="00000000">
        <w:rPr>
          <w:rtl w:val="0"/>
        </w:rPr>
        <w:t xml:space="preserve">Is it safe to combine Bu/Mel consolidation with therapeutic MIBG?</w:t>
      </w:r>
    </w:p>
    <w:p w:rsidR="00000000" w:rsidDel="00000000" w:rsidP="00000000" w:rsidRDefault="00000000" w:rsidRPr="00000000" w14:paraId="0000133A">
      <w:pPr>
        <w:numPr>
          <w:ilvl w:val="0"/>
          <w:numId w:val="107"/>
        </w:numPr>
        <w:ind w:left="720" w:hanging="360"/>
        <w:rPr/>
      </w:pPr>
      <w:r w:rsidDel="00000000" w:rsidR="00000000" w:rsidRPr="00000000">
        <w:rPr>
          <w:b w:val="1"/>
          <w:rtl w:val="0"/>
        </w:rPr>
        <w:t xml:space="preserve">ANBL 17P1</w:t>
      </w:r>
      <w:r w:rsidDel="00000000" w:rsidR="00000000" w:rsidRPr="00000000">
        <w:rPr>
          <w:rtl w:val="0"/>
        </w:rPr>
        <w:t xml:space="preserve"> [</w:t>
      </w:r>
      <w:hyperlink r:id="rId1049">
        <w:r w:rsidDel="00000000" w:rsidR="00000000" w:rsidRPr="00000000">
          <w:rPr>
            <w:rtl w:val="0"/>
          </w:rPr>
          <w:t xml:space="preserve">Atlas</w:t>
        </w:r>
      </w:hyperlink>
      <w:r w:rsidDel="00000000" w:rsidR="00000000" w:rsidRPr="00000000">
        <w:rPr>
          <w:rtl w:val="0"/>
        </w:rPr>
        <w:t xml:space="preserve">, </w:t>
      </w:r>
      <w:hyperlink r:id="rId1050">
        <w:r w:rsidDel="00000000" w:rsidR="00000000" w:rsidRPr="00000000">
          <w:rPr>
            <w:rtl w:val="0"/>
          </w:rPr>
          <w:t xml:space="preserve">NCT03786783</w:t>
        </w:r>
      </w:hyperlink>
      <w:r w:rsidDel="00000000" w:rsidR="00000000" w:rsidRPr="00000000">
        <w:rPr>
          <w:rtl w:val="0"/>
        </w:rPr>
        <w:t xml:space="preserve">]: Phase II. Dinutuximab, sargramostim, chemo, ASCT, EBRT.</w:t>
      </w:r>
    </w:p>
    <w:p w:rsidR="00000000" w:rsidDel="00000000" w:rsidP="00000000" w:rsidRDefault="00000000" w:rsidRPr="00000000" w14:paraId="0000133B">
      <w:pPr>
        <w:numPr>
          <w:ilvl w:val="1"/>
          <w:numId w:val="107"/>
        </w:numPr>
        <w:ind w:left="1440" w:hanging="360"/>
        <w:rPr/>
      </w:pPr>
      <w:r w:rsidDel="00000000" w:rsidR="00000000" w:rsidRPr="00000000">
        <w:rPr>
          <w:rtl w:val="0"/>
        </w:rPr>
        <w:t xml:space="preserve">Metastatic disease with MYCN amplification or age &gt; 1.5y, generally speaking. </w:t>
      </w:r>
      <w:r w:rsidDel="00000000" w:rsidR="00000000" w:rsidRPr="00000000">
        <w:rPr>
          <w:rtl w:val="0"/>
        </w:rPr>
      </w:r>
    </w:p>
    <w:p w:rsidR="00000000" w:rsidDel="00000000" w:rsidP="00000000" w:rsidRDefault="00000000" w:rsidRPr="00000000" w14:paraId="0000133C">
      <w:pPr>
        <w:numPr>
          <w:ilvl w:val="0"/>
          <w:numId w:val="107"/>
        </w:numPr>
        <w:ind w:left="720" w:hanging="360"/>
      </w:pPr>
      <w:r w:rsidDel="00000000" w:rsidR="00000000" w:rsidRPr="00000000">
        <w:rPr>
          <w:b w:val="1"/>
          <w:rtl w:val="0"/>
        </w:rPr>
        <w:t xml:space="preserve">ANBL 12P1 </w:t>
      </w:r>
      <w:r w:rsidDel="00000000" w:rsidR="00000000" w:rsidRPr="00000000">
        <w:rPr>
          <w:rtl w:val="0"/>
        </w:rPr>
        <w:t xml:space="preserve">[</w:t>
      </w:r>
      <w:hyperlink r:id="rId1051">
        <w:r w:rsidDel="00000000" w:rsidR="00000000" w:rsidRPr="00000000">
          <w:rPr>
            <w:rtl w:val="0"/>
          </w:rPr>
          <w:t xml:space="preserve">NCT01798004</w:t>
        </w:r>
      </w:hyperlink>
      <w:r w:rsidDel="00000000" w:rsidR="00000000" w:rsidRPr="00000000">
        <w:rPr>
          <w:rFonts w:ascii="Cardo" w:cs="Cardo" w:eastAsia="Cardo" w:hAnsi="Cardo"/>
          <w:rtl w:val="0"/>
        </w:rPr>
        <w:t xml:space="preserve">]: CAPE-TV x5c (Surgery after 4c)→ BuMel/ASCT→ XRT.</w:t>
      </w:r>
    </w:p>
    <w:p w:rsidR="00000000" w:rsidDel="00000000" w:rsidP="00000000" w:rsidRDefault="00000000" w:rsidRPr="00000000" w14:paraId="0000133D">
      <w:pPr>
        <w:numPr>
          <w:ilvl w:val="1"/>
          <w:numId w:val="107"/>
        </w:numPr>
        <w:ind w:left="1440" w:hanging="360"/>
        <w:rPr>
          <w:u w:val="none"/>
        </w:rPr>
      </w:pPr>
      <w:r w:rsidDel="00000000" w:rsidR="00000000" w:rsidRPr="00000000">
        <w:rPr>
          <w:rtl w:val="0"/>
        </w:rPr>
        <w:t xml:space="preserve">150 participants. BuMel transplant per SIOPEN. Could also receive tretinoin and anti-GD2 antibodies. </w:t>
      </w:r>
      <w:hyperlink w:anchor="gi3l4xmcpev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33E">
      <w:pPr>
        <w:numPr>
          <w:ilvl w:val="1"/>
          <w:numId w:val="107"/>
        </w:numPr>
        <w:ind w:left="1440" w:hanging="360"/>
        <w:rPr/>
      </w:pPr>
      <w:r w:rsidDel="00000000" w:rsidR="00000000" w:rsidRPr="00000000">
        <w:rPr>
          <w:rtl w:val="0"/>
        </w:rPr>
        <w:t xml:space="preserve">Closed to accrual in April of 2015. </w:t>
      </w:r>
      <w:r w:rsidDel="00000000" w:rsidR="00000000" w:rsidRPr="00000000">
        <w:rPr>
          <w:rtl w:val="0"/>
        </w:rPr>
      </w:r>
    </w:p>
    <w:p w:rsidR="00000000" w:rsidDel="00000000" w:rsidP="00000000" w:rsidRDefault="00000000" w:rsidRPr="00000000" w14:paraId="0000133F">
      <w:pPr>
        <w:numPr>
          <w:ilvl w:val="0"/>
          <w:numId w:val="107"/>
        </w:numPr>
        <w:ind w:left="720" w:hanging="360"/>
      </w:pPr>
      <w:r w:rsidDel="00000000" w:rsidR="00000000" w:rsidRPr="00000000">
        <w:rPr>
          <w:b w:val="1"/>
          <w:rtl w:val="0"/>
        </w:rPr>
        <w:t xml:space="preserve">ANBL 1531</w:t>
      </w:r>
      <w:r w:rsidDel="00000000" w:rsidR="00000000" w:rsidRPr="00000000">
        <w:rPr>
          <w:rtl w:val="0"/>
        </w:rPr>
        <w:t xml:space="preserve"> [Ongoing]: EFS with 131-MIBG ± crizotinib (14% ALK) during induction prior to tandem ASCT.</w:t>
      </w:r>
    </w:p>
    <w:p w:rsidR="00000000" w:rsidDel="00000000" w:rsidP="00000000" w:rsidRDefault="00000000" w:rsidRPr="00000000" w14:paraId="00001340">
      <w:pPr>
        <w:ind w:left="720" w:firstLine="0"/>
        <w:rPr/>
      </w:pPr>
      <w:r w:rsidDel="00000000" w:rsidR="00000000" w:rsidRPr="00000000">
        <w:rPr>
          <w:rtl w:val="0"/>
        </w:rPr>
        <w:t xml:space="preserve">See an excellent powerpoint discussion of neuroblastoma protocols [</w:t>
      </w:r>
      <w:hyperlink r:id="rId1052">
        <w:r w:rsidDel="00000000" w:rsidR="00000000" w:rsidRPr="00000000">
          <w:rPr>
            <w:rtl w:val="0"/>
          </w:rPr>
          <w:t xml:space="preserve">Haas-Kogan COG 2016</w:t>
        </w:r>
      </w:hyperlink>
      <w:r w:rsidDel="00000000" w:rsidR="00000000" w:rsidRPr="00000000">
        <w:rPr>
          <w:rtl w:val="0"/>
        </w:rPr>
        <w:t xml:space="preserve">].</w:t>
      </w:r>
    </w:p>
    <w:p w:rsidR="00000000" w:rsidDel="00000000" w:rsidP="00000000" w:rsidRDefault="00000000" w:rsidRPr="00000000" w14:paraId="00001341">
      <w:pPr>
        <w:ind w:left="720" w:firstLine="0"/>
        <w:rPr/>
      </w:pPr>
      <w:r w:rsidDel="00000000" w:rsidR="00000000" w:rsidRPr="00000000">
        <w:rPr>
          <w:rtl w:val="0"/>
        </w:rPr>
        <w:t xml:space="preserve">Inhibition of ALK-driven NB w lorlatinib appears to be efficacious with manageable toxicity [</w:t>
      </w:r>
      <w:hyperlink r:id="rId1053">
        <w:r w:rsidDel="00000000" w:rsidR="00000000" w:rsidRPr="00000000">
          <w:rPr>
            <w:rtl w:val="0"/>
          </w:rPr>
          <w:t xml:space="preserve">Goldsmith ASCO '20</w:t>
        </w:r>
      </w:hyperlink>
      <w:r w:rsidDel="00000000" w:rsidR="00000000" w:rsidRPr="00000000">
        <w:rPr>
          <w:rtl w:val="0"/>
        </w:rPr>
        <w:t xml:space="preserve">].</w:t>
      </w:r>
    </w:p>
    <w:p w:rsidR="00000000" w:rsidDel="00000000" w:rsidP="00000000" w:rsidRDefault="00000000" w:rsidRPr="00000000" w14:paraId="00001342">
      <w:pPr>
        <w:numPr>
          <w:ilvl w:val="1"/>
          <w:numId w:val="107"/>
        </w:numPr>
        <w:ind w:left="1440" w:hanging="360"/>
        <w:rPr>
          <w:u w:val="none"/>
        </w:rPr>
      </w:pPr>
      <w:r w:rsidDel="00000000" w:rsidR="00000000" w:rsidRPr="00000000">
        <w:rPr>
          <w:rtl w:val="0"/>
        </w:rPr>
        <w:t xml:space="preserve">Lots of radiation questions! </w:t>
      </w:r>
      <w:r w:rsidDel="00000000" w:rsidR="00000000" w:rsidRPr="00000000">
        <w:rPr>
          <w:i w:val="1"/>
          <w:rtl w:val="0"/>
        </w:rPr>
        <w:t xml:space="preserve">If tumor proximity to VB, then should cover entire VB + posterior elements to 18 Gy.</w:t>
      </w:r>
    </w:p>
    <w:p w:rsidR="00000000" w:rsidDel="00000000" w:rsidP="00000000" w:rsidRDefault="00000000" w:rsidRPr="00000000" w14:paraId="00001343">
      <w:pPr>
        <w:numPr>
          <w:ilvl w:val="1"/>
          <w:numId w:val="107"/>
        </w:numPr>
        <w:ind w:left="1440" w:hanging="360"/>
        <w:rPr>
          <w:u w:val="none"/>
        </w:rPr>
      </w:pPr>
      <w:r w:rsidDel="00000000" w:rsidR="00000000" w:rsidRPr="00000000">
        <w:rPr>
          <w:rtl w:val="0"/>
        </w:rPr>
        <w:t xml:space="preserve">Should we decrease our margins for CTV and PTV?</w:t>
      </w:r>
    </w:p>
    <w:p w:rsidR="00000000" w:rsidDel="00000000" w:rsidP="00000000" w:rsidRDefault="00000000" w:rsidRPr="00000000" w14:paraId="00001344">
      <w:pPr>
        <w:numPr>
          <w:ilvl w:val="1"/>
          <w:numId w:val="107"/>
        </w:numPr>
        <w:ind w:left="1440" w:hanging="360"/>
        <w:rPr>
          <w:u w:val="none"/>
        </w:rPr>
      </w:pPr>
      <w:r w:rsidDel="00000000" w:rsidR="00000000" w:rsidRPr="00000000">
        <w:rPr>
          <w:rtl w:val="0"/>
        </w:rPr>
        <w:t xml:space="preserve">What should our sup/inf pre-chemotherapy volumes be?</w:t>
      </w:r>
    </w:p>
    <w:p w:rsidR="00000000" w:rsidDel="00000000" w:rsidP="00000000" w:rsidRDefault="00000000" w:rsidRPr="00000000" w14:paraId="00001345">
      <w:pPr>
        <w:numPr>
          <w:ilvl w:val="1"/>
          <w:numId w:val="107"/>
        </w:numPr>
        <w:ind w:left="1440" w:hanging="360"/>
        <w:rPr>
          <w:u w:val="none"/>
        </w:rPr>
      </w:pPr>
      <w:r w:rsidDel="00000000" w:rsidR="00000000" w:rsidRPr="00000000">
        <w:rPr>
          <w:rtl w:val="0"/>
        </w:rPr>
        <w:t xml:space="preserve">Should we only expand into areas where the tumor was before chemo?</w:t>
      </w:r>
    </w:p>
    <w:p w:rsidR="00000000" w:rsidDel="00000000" w:rsidP="00000000" w:rsidRDefault="00000000" w:rsidRPr="00000000" w14:paraId="00001346">
      <w:pPr>
        <w:numPr>
          <w:ilvl w:val="1"/>
          <w:numId w:val="107"/>
        </w:numPr>
        <w:ind w:left="1440" w:hanging="360"/>
        <w:rPr>
          <w:u w:val="none"/>
        </w:rPr>
      </w:pPr>
      <w:r w:rsidDel="00000000" w:rsidR="00000000" w:rsidRPr="00000000">
        <w:rPr>
          <w:rtl w:val="0"/>
        </w:rPr>
        <w:t xml:space="preserve">Should we decrease upfront surgery treatment volumes?</w:t>
      </w:r>
    </w:p>
    <w:p w:rsidR="00000000" w:rsidDel="00000000" w:rsidP="00000000" w:rsidRDefault="00000000" w:rsidRPr="00000000" w14:paraId="00001347">
      <w:pPr>
        <w:numPr>
          <w:ilvl w:val="1"/>
          <w:numId w:val="107"/>
        </w:numPr>
        <w:ind w:left="1440" w:hanging="360"/>
        <w:rPr>
          <w:u w:val="none"/>
        </w:rPr>
      </w:pPr>
      <w:r w:rsidDel="00000000" w:rsidR="00000000" w:rsidRPr="00000000">
        <w:rPr>
          <w:rtl w:val="0"/>
        </w:rPr>
        <w:t xml:space="preserve">Should we change deviation criteria and normal tissue constraints?</w:t>
      </w:r>
    </w:p>
    <w:p w:rsidR="00000000" w:rsidDel="00000000" w:rsidP="00000000" w:rsidRDefault="00000000" w:rsidRPr="00000000" w14:paraId="00001348">
      <w:pPr>
        <w:numPr>
          <w:ilvl w:val="1"/>
          <w:numId w:val="107"/>
        </w:numPr>
        <w:ind w:left="1440" w:hanging="360"/>
        <w:rPr>
          <w:u w:val="none"/>
        </w:rPr>
      </w:pPr>
      <w:r w:rsidDel="00000000" w:rsidR="00000000" w:rsidRPr="00000000">
        <w:rPr>
          <w:rtl w:val="0"/>
        </w:rPr>
        <w:t xml:space="preserve">Should we increase the metastatic dose to 36 Gy if persistently MIBG avid?</w:t>
      </w:r>
    </w:p>
    <w:p w:rsidR="00000000" w:rsidDel="00000000" w:rsidP="00000000" w:rsidRDefault="00000000" w:rsidRPr="00000000" w14:paraId="00001349">
      <w:pPr>
        <w:numPr>
          <w:ilvl w:val="1"/>
          <w:numId w:val="107"/>
        </w:numPr>
        <w:ind w:left="1440" w:hanging="360"/>
        <w:rPr>
          <w:u w:val="none"/>
        </w:rPr>
      </w:pPr>
      <w:r w:rsidDel="00000000" w:rsidR="00000000" w:rsidRPr="00000000">
        <w:rPr>
          <w:rtl w:val="0"/>
        </w:rPr>
        <w:t xml:space="preserve">Should the hypofractionation option be explored for metastatic lesions (e.g., 3 Gy)?</w:t>
      </w:r>
    </w:p>
    <w:p w:rsidR="00000000" w:rsidDel="00000000" w:rsidP="00000000" w:rsidRDefault="00000000" w:rsidRPr="00000000" w14:paraId="0000134A">
      <w:pPr>
        <w:numPr>
          <w:ilvl w:val="1"/>
          <w:numId w:val="107"/>
        </w:numPr>
        <w:ind w:left="1440" w:hanging="360"/>
        <w:rPr>
          <w:u w:val="none"/>
        </w:rPr>
      </w:pPr>
      <w:r w:rsidDel="00000000" w:rsidR="00000000" w:rsidRPr="00000000">
        <w:rPr>
          <w:rtl w:val="0"/>
        </w:rPr>
        <w:t xml:space="preserve">Normal tissue constraint changes.</w:t>
      </w:r>
    </w:p>
    <w:p w:rsidR="00000000" w:rsidDel="00000000" w:rsidP="00000000" w:rsidRDefault="00000000" w:rsidRPr="00000000" w14:paraId="0000134B">
      <w:pPr>
        <w:pStyle w:val="Heading2"/>
        <w:rPr/>
      </w:pPr>
      <w:bookmarkStart w:colFirst="0" w:colLast="0" w:name="_p29uvtv4xhp7" w:id="241"/>
      <w:bookmarkEnd w:id="241"/>
      <w:hyperlink w:anchor="_xm8gyp4b0wt3">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34C">
      <w:pPr>
        <w:rPr/>
      </w:pPr>
      <w:r w:rsidDel="00000000" w:rsidR="00000000" w:rsidRPr="00000000">
        <w:rPr>
          <w:rtl w:val="0"/>
        </w:rPr>
        <w:t xml:space="preserve">See the [</w:t>
      </w:r>
      <w:hyperlink w:anchor="_xilahm9fbnlf">
        <w:r w:rsidDel="00000000" w:rsidR="00000000" w:rsidRPr="00000000">
          <w:rPr>
            <w:rtl w:val="0"/>
          </w:rPr>
          <w:t xml:space="preserve">Pediatrics section</w:t>
        </w:r>
      </w:hyperlink>
      <w:r w:rsidDel="00000000" w:rsidR="00000000" w:rsidRPr="00000000">
        <w:rPr>
          <w:rtl w:val="0"/>
        </w:rPr>
        <w:t xml:space="preserve">] for late pediatric toxicity. </w:t>
      </w:r>
    </w:p>
    <w:p w:rsidR="00000000" w:rsidDel="00000000" w:rsidP="00000000" w:rsidRDefault="00000000" w:rsidRPr="00000000" w14:paraId="0000134D">
      <w:pPr>
        <w:rPr/>
      </w:pPr>
      <w:r w:rsidDel="00000000" w:rsidR="00000000" w:rsidRPr="00000000">
        <w:rPr>
          <w:rtl w:val="0"/>
        </w:rPr>
        <w:t xml:space="preserve">See an excellent powerpoint discussion of neuroblastoma protocols [</w:t>
      </w:r>
      <w:hyperlink r:id="rId1054">
        <w:r w:rsidDel="00000000" w:rsidR="00000000" w:rsidRPr="00000000">
          <w:rPr>
            <w:rtl w:val="0"/>
          </w:rPr>
          <w:t xml:space="preserve">Haas-Kogan COG 2016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4E">
      <w:pPr>
        <w:numPr>
          <w:ilvl w:val="0"/>
          <w:numId w:val="107"/>
        </w:numPr>
        <w:ind w:left="720" w:hanging="360"/>
      </w:pPr>
      <w:r w:rsidDel="00000000" w:rsidR="00000000" w:rsidRPr="00000000">
        <w:rPr>
          <w:rtl w:val="0"/>
        </w:rPr>
        <w:t xml:space="preserve">Growth disturbances, infertility, neuropsych sequelae, endocrinopathies (DM - if panc tail gets &gt;10 Gy), cardiac, pulmonary, bladder dysfunction, second malignancy, skeletal, hypothyroid, hearing loss.</w:t>
      </w:r>
    </w:p>
    <w:p w:rsidR="00000000" w:rsidDel="00000000" w:rsidP="00000000" w:rsidRDefault="00000000" w:rsidRPr="00000000" w14:paraId="0000134F">
      <w:pPr>
        <w:numPr>
          <w:ilvl w:val="0"/>
          <w:numId w:val="107"/>
        </w:numPr>
        <w:ind w:left="720" w:hanging="360"/>
        <w:rPr>
          <w:u w:val="none"/>
        </w:rPr>
      </w:pPr>
      <w:r w:rsidDel="00000000" w:rsidR="00000000" w:rsidRPr="00000000">
        <w:rPr>
          <w:rtl w:val="0"/>
        </w:rPr>
        <w:t xml:space="preserve">Risk of sinusoidal obstruction syndrome is high. Keep liver doses low.</w:t>
      </w:r>
    </w:p>
    <w:bookmarkStart w:colFirst="0" w:colLast="0" w:name="mylicaf74qzb" w:id="242"/>
    <w:bookmarkEnd w:id="242"/>
    <w:p w:rsidR="00000000" w:rsidDel="00000000" w:rsidP="00000000" w:rsidRDefault="00000000" w:rsidRPr="00000000" w14:paraId="00001350">
      <w:pPr>
        <w:numPr>
          <w:ilvl w:val="0"/>
          <w:numId w:val="107"/>
        </w:numPr>
        <w:ind w:left="720" w:hanging="360"/>
        <w:rPr>
          <w:u w:val="none"/>
        </w:rPr>
      </w:pPr>
      <w:r w:rsidDel="00000000" w:rsidR="00000000" w:rsidRPr="00000000">
        <w:rPr>
          <w:b w:val="1"/>
          <w:rtl w:val="0"/>
        </w:rPr>
        <w:t xml:space="preserve">Scoliosis in Neuroblastoma </w:t>
      </w:r>
      <w:r w:rsidDel="00000000" w:rsidR="00000000" w:rsidRPr="00000000">
        <w:rPr>
          <w:rtl w:val="0"/>
        </w:rPr>
        <w:t xml:space="preserve">[</w:t>
      </w:r>
      <w:hyperlink r:id="rId1055">
        <w:r w:rsidDel="00000000" w:rsidR="00000000" w:rsidRPr="00000000">
          <w:rPr>
            <w:rtl w:val="0"/>
          </w:rPr>
          <w:t xml:space="preserve">Paulino IJROBP '05</w:t>
        </w:r>
      </w:hyperlink>
      <w:r w:rsidDel="00000000" w:rsidR="00000000" w:rsidRPr="00000000">
        <w:rPr>
          <w:rtl w:val="0"/>
        </w:rPr>
        <w:t xml:space="preserve">]:</w:t>
      </w:r>
    </w:p>
    <w:p w:rsidR="00000000" w:rsidDel="00000000" w:rsidP="00000000" w:rsidRDefault="00000000" w:rsidRPr="00000000" w14:paraId="00001351">
      <w:pPr>
        <w:numPr>
          <w:ilvl w:val="1"/>
          <w:numId w:val="107"/>
        </w:numPr>
        <w:ind w:left="1440" w:hanging="360"/>
        <w:rPr>
          <w:u w:val="none"/>
        </w:rPr>
      </w:pPr>
      <w:r w:rsidDel="00000000" w:rsidR="00000000" w:rsidRPr="00000000">
        <w:rPr>
          <w:rtl w:val="0"/>
        </w:rPr>
        <w:t xml:space="preserve">Doses &gt; 18 Gy were associated with a 50% rate of scoliosis. </w:t>
      </w:r>
    </w:p>
    <w:p w:rsidR="00000000" w:rsidDel="00000000" w:rsidP="00000000" w:rsidRDefault="00000000" w:rsidRPr="00000000" w14:paraId="00001352">
      <w:pPr>
        <w:numPr>
          <w:ilvl w:val="1"/>
          <w:numId w:val="107"/>
        </w:numPr>
        <w:ind w:left="1440" w:hanging="360"/>
        <w:rPr>
          <w:u w:val="none"/>
        </w:rPr>
      </w:pPr>
      <w:r w:rsidDel="00000000" w:rsidR="00000000" w:rsidRPr="00000000">
        <w:rPr>
          <w:rtl w:val="0"/>
        </w:rPr>
        <w:t xml:space="preserve">Laminectomy was associated with 80% scoliosis (extrapolation: Dose to posterior elements matters).</w:t>
      </w:r>
    </w:p>
    <w:p w:rsidR="00000000" w:rsidDel="00000000" w:rsidP="00000000" w:rsidRDefault="00000000" w:rsidRPr="00000000" w14:paraId="00001353">
      <w:pPr>
        <w:numPr>
          <w:ilvl w:val="1"/>
          <w:numId w:val="107"/>
        </w:numPr>
        <w:ind w:left="1440" w:hanging="360"/>
        <w:rPr>
          <w:u w:val="none"/>
        </w:rPr>
      </w:pPr>
      <w:r w:rsidDel="00000000" w:rsidR="00000000" w:rsidRPr="00000000">
        <w:rPr>
          <w:rtl w:val="0"/>
        </w:rPr>
        <w:t xml:space="preserve">The degree of scoliosis was mild in 67% of patients.</w:t>
      </w:r>
    </w:p>
    <w:p w:rsidR="00000000" w:rsidDel="00000000" w:rsidP="00000000" w:rsidRDefault="00000000" w:rsidRPr="00000000" w14:paraId="00001354">
      <w:pPr>
        <w:numPr>
          <w:ilvl w:val="1"/>
          <w:numId w:val="107"/>
        </w:numPr>
        <w:ind w:left="1440" w:hanging="360"/>
        <w:rPr>
          <w:u w:val="none"/>
        </w:rPr>
      </w:pPr>
      <w:r w:rsidDel="00000000" w:rsidR="00000000" w:rsidRPr="00000000">
        <w:rPr>
          <w:rFonts w:ascii="Cardo" w:cs="Cardo" w:eastAsia="Cardo" w:hAnsi="Cardo"/>
          <w:rtl w:val="0"/>
        </w:rPr>
        <w:t xml:space="preserve">Median time to scoliosis for ± laminectomy of 23→ 51 mo.</w:t>
      </w:r>
    </w:p>
    <w:p w:rsidR="00000000" w:rsidDel="00000000" w:rsidP="00000000" w:rsidRDefault="00000000" w:rsidRPr="00000000" w14:paraId="00001355">
      <w:pPr>
        <w:ind w:left="0" w:firstLine="0"/>
        <w:rPr/>
      </w:pPr>
      <w:r w:rsidDel="00000000" w:rsidR="00000000" w:rsidRPr="00000000">
        <w:rPr>
          <w:rtl w:val="0"/>
        </w:rPr>
      </w:r>
    </w:p>
    <w:tbl>
      <w:tblPr>
        <w:tblStyle w:val="Table57"/>
        <w:tblW w:w="10710.0" w:type="dxa"/>
        <w:jc w:val="left"/>
        <w:tblInd w:w="11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2115"/>
        <w:gridCol w:w="2160"/>
        <w:gridCol w:w="4155"/>
        <w:tblGridChange w:id="0">
          <w:tblGrid>
            <w:gridCol w:w="2280"/>
            <w:gridCol w:w="2115"/>
            <w:gridCol w:w="2160"/>
            <w:gridCol w:w="4155"/>
          </w:tblGrid>
        </w:tblGridChange>
      </w:tblGrid>
      <w:t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ANBL 0532 </w:t>
            </w:r>
            <w:r w:rsidDel="00000000" w:rsidR="00000000" w:rsidRPr="00000000">
              <w:rPr>
                <w:rtl w:val="0"/>
              </w:rPr>
              <w:t xml:space="preserve">(old school)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ANBL 1531</w:t>
            </w:r>
            <w:r w:rsidDel="00000000" w:rsidR="00000000" w:rsidRPr="00000000">
              <w:rPr>
                <w:rtl w:val="0"/>
              </w:rPr>
              <w:t xml:space="preserve"> (new school)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Notes</w:t>
            </w:r>
          </w:p>
        </w:tc>
      </w:tr>
      <w:tr>
        <w:trPr>
          <w:trHeight w:val="257.59999999999997" w:hRule="atLeast"/>
        </w:trPr>
        <w:tc>
          <w:tcPr>
            <w:tcMar>
              <w:top w:w="28.799999999999997" w:type="dxa"/>
              <w:left w:w="28.799999999999997" w:type="dxa"/>
              <w:bottom w:w="28.799999999999997" w:type="dxa"/>
              <w:right w:w="28.799999999999997" w:type="dxa"/>
            </w:tcMar>
          </w:tcPr>
          <w:p w:rsidR="00000000" w:rsidDel="00000000" w:rsidP="00000000" w:rsidRDefault="00000000" w:rsidRPr="00000000" w14:paraId="00001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Kidney</w:t>
            </w:r>
            <w:r w:rsidDel="00000000" w:rsidR="00000000" w:rsidRPr="00000000">
              <w:rPr>
                <w:rtl w:val="0"/>
              </w:rPr>
              <w:t xml:space="preserve"> (non-lateralized)</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B">
            <w:pPr>
              <w:ind w:left="0" w:firstLine="0"/>
              <w:rPr/>
            </w:pPr>
            <w:r w:rsidDel="00000000" w:rsidR="00000000" w:rsidRPr="00000000">
              <w:rPr>
                <w:rtl w:val="0"/>
              </w:rPr>
              <w:t xml:space="preserve">Mean 14.4 Gy</w:t>
            </w:r>
          </w:p>
          <w:p w:rsidR="00000000" w:rsidDel="00000000" w:rsidP="00000000" w:rsidRDefault="00000000" w:rsidRPr="00000000" w14:paraId="0000135C">
            <w:pPr>
              <w:ind w:left="0" w:firstLine="0"/>
              <w:rPr/>
            </w:pPr>
            <w:r w:rsidDel="00000000" w:rsidR="00000000" w:rsidRPr="00000000">
              <w:rPr>
                <w:rtl w:val="0"/>
              </w:rPr>
              <w:t xml:space="preserve">19.8 Gy (50% each)</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restart"/>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E">
            <w:pPr>
              <w:widowControl w:val="0"/>
              <w:rPr/>
            </w:pPr>
            <w:r w:rsidDel="00000000" w:rsidR="00000000" w:rsidRPr="00000000">
              <w:rPr>
                <w:rtl w:val="0"/>
              </w:rPr>
              <w:t xml:space="preserve">[</w:t>
            </w:r>
            <w:hyperlink r:id="rId1056">
              <w:r w:rsidDel="00000000" w:rsidR="00000000" w:rsidRPr="00000000">
                <w:rPr>
                  <w:rtl w:val="0"/>
                </w:rPr>
                <w:t xml:space="preserve">Kandula Peds blood cancer '15]</w:t>
              </w:r>
            </w:hyperlink>
            <w:r w:rsidDel="00000000" w:rsidR="00000000" w:rsidRPr="00000000">
              <w:rPr>
                <w:rtl w:val="0"/>
              </w:rPr>
              <w:t xml:space="preserve"> found virtually no renal or hepatic toxicity with 0532 constraints, even when exceeded.</w:t>
            </w:r>
          </w:p>
          <w:p w:rsidR="00000000" w:rsidDel="00000000" w:rsidP="00000000" w:rsidRDefault="00000000" w:rsidRPr="00000000" w14:paraId="0000135F">
            <w:pPr>
              <w:numPr>
                <w:ilvl w:val="0"/>
                <w:numId w:val="107"/>
              </w:numPr>
              <w:ind w:left="720" w:hanging="360"/>
            </w:pPr>
            <w:r w:rsidDel="00000000" w:rsidR="00000000" w:rsidRPr="00000000">
              <w:rPr>
                <w:rtl w:val="0"/>
              </w:rPr>
              <w:t xml:space="preserve">In 2 pts who had ipsi kidney 14.4 Gy (100%), both had ipsi kidney hypoplasia but adequate kidney function.</w:t>
            </w:r>
          </w:p>
          <w:p w:rsidR="00000000" w:rsidDel="00000000" w:rsidP="00000000" w:rsidRDefault="00000000" w:rsidRPr="00000000" w14:paraId="00001360">
            <w:pPr>
              <w:numPr>
                <w:ilvl w:val="0"/>
                <w:numId w:val="107"/>
              </w:numPr>
              <w:ind w:left="720" w:hanging="360"/>
            </w:pPr>
            <w:r w:rsidDel="00000000" w:rsidR="00000000" w:rsidRPr="00000000">
              <w:rPr>
                <w:rtl w:val="0"/>
              </w:rPr>
              <w:t xml:space="preserve">In 3 pts who had liver D50 &gt; 9 Gy, none experienced acute or late liver toxicity.</w:t>
            </w:r>
          </w:p>
        </w:tc>
      </w:tr>
      <w:tr>
        <w:trPr>
          <w:trHeight w:val="257.59999999999997" w:hRule="atLeast"/>
        </w:trPr>
        <w:tc>
          <w:tcPr>
            <w:tcMar>
              <w:top w:w="28.799999999999997" w:type="dxa"/>
              <w:left w:w="28.799999999999997" w:type="dxa"/>
              <w:bottom w:w="28.799999999999997" w:type="dxa"/>
              <w:right w:w="28.799999999999997" w:type="dxa"/>
            </w:tcMar>
          </w:tcPr>
          <w:p w:rsidR="00000000" w:rsidDel="00000000" w:rsidP="00000000" w:rsidRDefault="00000000" w:rsidRPr="00000000" w14:paraId="00001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Kidney (Ipsilateral)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2">
            <w:pPr>
              <w:ind w:left="0" w:firstLine="0"/>
              <w:rPr/>
            </w:pPr>
            <w:r w:rsidDel="00000000" w:rsidR="00000000" w:rsidRPr="00000000">
              <w:rPr>
                <w:rtl w:val="0"/>
              </w:rPr>
              <w:t xml:space="preserve">19.8 Gy (50%)</w:t>
            </w:r>
          </w:p>
          <w:p w:rsidR="00000000" w:rsidDel="00000000" w:rsidP="00000000" w:rsidRDefault="00000000" w:rsidRPr="00000000" w14:paraId="00001363">
            <w:pPr>
              <w:ind w:left="0" w:firstLine="0"/>
              <w:rPr/>
            </w:pPr>
            <w:r w:rsidDel="00000000" w:rsidR="00000000" w:rsidRPr="00000000">
              <w:rPr>
                <w:rtl w:val="0"/>
              </w:rPr>
              <w:t xml:space="preserve">14.4 Gy (100%)</w:t>
            </w:r>
          </w:p>
          <w:p w:rsidR="00000000" w:rsidDel="00000000" w:rsidP="00000000" w:rsidRDefault="00000000" w:rsidRPr="00000000" w14:paraId="00001364">
            <w:pPr>
              <w:ind w:left="0" w:firstLine="0"/>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18 Gy</w:t>
            </w:r>
          </w:p>
          <w:p w:rsidR="00000000" w:rsidDel="00000000" w:rsidP="00000000" w:rsidRDefault="00000000" w:rsidRPr="00000000" w14:paraId="00001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Gy (75%)</w:t>
            </w:r>
          </w:p>
          <w:p w:rsidR="00000000" w:rsidDel="00000000" w:rsidP="00000000" w:rsidRDefault="00000000" w:rsidRPr="00000000" w14:paraId="00001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14.4 Gy (100%)</w:t>
            </w:r>
          </w:p>
        </w:tc>
        <w:tc>
          <w:tcPr>
            <w:vMerge w:val="continue"/>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257.59999999999997" w:hRule="atLeast"/>
        </w:trPr>
        <w:tc>
          <w:tcPr>
            <w:tcMar>
              <w:top w:w="28.799999999999997" w:type="dxa"/>
              <w:left w:w="28.799999999999997" w:type="dxa"/>
              <w:bottom w:w="28.799999999999997" w:type="dxa"/>
              <w:right w:w="28.799999999999997" w:type="dxa"/>
            </w:tcMar>
          </w:tcPr>
          <w:p w:rsidR="00000000" w:rsidDel="00000000" w:rsidP="00000000" w:rsidRDefault="00000000" w:rsidRPr="00000000" w14:paraId="00001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Kidney (contralateral)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Gy (20%)</w:t>
            </w:r>
          </w:p>
          <w:p w:rsidR="00000000" w:rsidDel="00000000" w:rsidP="00000000" w:rsidRDefault="00000000" w:rsidRPr="00000000" w14:paraId="00001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Gy (50%)</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C">
            <w:pPr>
              <w:ind w:left="0" w:firstLine="0"/>
              <w:rPr/>
            </w:pPr>
            <w:r w:rsidDel="00000000" w:rsidR="00000000" w:rsidRPr="00000000">
              <w:rPr>
                <w:rtl w:val="0"/>
              </w:rPr>
              <w:t xml:space="preserve">18 Gy (25%)</w:t>
            </w:r>
          </w:p>
          <w:p w:rsidR="00000000" w:rsidDel="00000000" w:rsidP="00000000" w:rsidRDefault="00000000" w:rsidRPr="00000000" w14:paraId="0000136D">
            <w:pPr>
              <w:ind w:left="0" w:firstLine="0"/>
              <w:rPr/>
            </w:pPr>
            <w:r w:rsidDel="00000000" w:rsidR="00000000" w:rsidRPr="00000000">
              <w:rPr>
                <w:rtl w:val="0"/>
              </w:rPr>
            </w:r>
          </w:p>
        </w:tc>
        <w:tc>
          <w:tcPr>
            <w:vMerge w:val="continue"/>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257.59999999999997" w:hRule="atLeast"/>
        </w:trPr>
        <w:tc>
          <w:tcPr>
            <w:tcMar>
              <w:top w:w="28.799999999999997" w:type="dxa"/>
              <w:left w:w="28.799999999999997" w:type="dxa"/>
              <w:bottom w:w="28.799999999999997" w:type="dxa"/>
              <w:right w:w="28.799999999999997" w:type="dxa"/>
            </w:tcMar>
          </w:tcPr>
          <w:p w:rsidR="00000000" w:rsidDel="00000000" w:rsidP="00000000" w:rsidRDefault="00000000" w:rsidRPr="00000000" w14:paraId="0000136F">
            <w:pPr>
              <w:widowControl w:val="0"/>
              <w:rPr>
                <w:b w:val="1"/>
              </w:rPr>
            </w:pPr>
            <w:r w:rsidDel="00000000" w:rsidR="00000000" w:rsidRPr="00000000">
              <w:rPr>
                <w:b w:val="1"/>
                <w:rtl w:val="0"/>
              </w:rPr>
              <w:t xml:space="preserve">Liver</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0">
            <w:pPr>
              <w:rPr/>
            </w:pPr>
            <w:r w:rsidDel="00000000" w:rsidR="00000000" w:rsidRPr="00000000">
              <w:rPr>
                <w:rtl w:val="0"/>
              </w:rPr>
              <w:t xml:space="preserve">9 Gy (50%)</w:t>
            </w:r>
          </w:p>
          <w:p w:rsidR="00000000" w:rsidDel="00000000" w:rsidP="00000000" w:rsidRDefault="00000000" w:rsidRPr="00000000" w14:paraId="00001371">
            <w:pPr>
              <w:rPr>
                <w:b w:val="1"/>
              </w:rPr>
            </w:pPr>
            <w:r w:rsidDel="00000000" w:rsidR="00000000" w:rsidRPr="00000000">
              <w:rPr>
                <w:rtl w:val="0"/>
              </w:rPr>
              <w:t xml:space="preserve">18 Gy (25%)</w:t>
            </w: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2">
            <w:pPr>
              <w:widowControl w:val="0"/>
              <w:rPr/>
            </w:pPr>
            <w:r w:rsidDel="00000000" w:rsidR="00000000" w:rsidRPr="00000000">
              <w:rPr>
                <w:rtl w:val="0"/>
              </w:rPr>
              <w:t xml:space="preserve">Mean 15 Gy</w:t>
            </w:r>
          </w:p>
          <w:p w:rsidR="00000000" w:rsidDel="00000000" w:rsidP="00000000" w:rsidRDefault="00000000" w:rsidRPr="00000000" w14:paraId="00001373">
            <w:pPr>
              <w:widowControl w:val="0"/>
              <w:rPr/>
            </w:pPr>
            <w:r w:rsidDel="00000000" w:rsidR="00000000" w:rsidRPr="00000000">
              <w:rPr>
                <w:rtl w:val="0"/>
              </w:rPr>
              <w:t xml:space="preserve">30 Gy (15%)</w:t>
            </w:r>
          </w:p>
        </w:tc>
        <w:tc>
          <w:tcPr>
            <w:vMerge w:val="continue"/>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4">
            <w:pPr>
              <w:widowControl w:val="0"/>
              <w:spacing w:after="0" w:before="0" w:line="240" w:lineRule="auto"/>
              <w:ind w:left="0" w:firstLine="0"/>
              <w:rPr/>
            </w:pPr>
            <w:r w:rsidDel="00000000" w:rsidR="00000000" w:rsidRPr="00000000">
              <w:rPr>
                <w:rtl w:val="0"/>
              </w:rPr>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Lung</w:t>
            </w:r>
            <w:r w:rsidDel="00000000" w:rsidR="00000000" w:rsidRPr="00000000">
              <w:rPr>
                <w:rtl w:val="0"/>
              </w:rPr>
              <w:t xml:space="preserve"> (bilateral)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6">
            <w:pPr>
              <w:widowControl w:val="0"/>
              <w:rPr/>
            </w:pPr>
            <w:r w:rsidDel="00000000" w:rsidR="00000000" w:rsidRPr="00000000">
              <w:rPr>
                <w:rtl w:val="0"/>
              </w:rPr>
              <w:t xml:space="preserve">15 Gy (33%)</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Gy (30%)</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Lung (ipsilateral)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Gy (30%)</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Lung (contralateral)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Gy (10%)</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Heart</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82">
            <w:pPr>
              <w:ind w:left="0" w:firstLine="0"/>
              <w:rPr/>
            </w:pPr>
            <w:r w:rsidDel="00000000" w:rsidR="00000000" w:rsidRPr="00000000">
              <w:rPr>
                <w:rtl w:val="0"/>
              </w:rPr>
              <w:t xml:space="preserve">ALARA</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Doxorubicin is in chemo, so keep your heart dose low.</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Pancreatic tail</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86">
            <w:pPr>
              <w:ind w:left="0" w:firstLine="0"/>
              <w:rPr/>
            </w:pPr>
            <w:r w:rsidDel="00000000" w:rsidR="00000000" w:rsidRPr="00000000">
              <w:rPr>
                <w:rtl w:val="0"/>
              </w:rPr>
              <w:t xml:space="preserve">10 Gy</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Diabetes with pancreatic tail &gt; 10 Gy.</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Vertebral bodies</w:t>
            </w:r>
          </w:p>
          <w:p w:rsidR="00000000" w:rsidDel="00000000" w:rsidP="00000000" w:rsidRDefault="00000000" w:rsidRPr="00000000" w14:paraId="00001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Remove the vertebral body from CTV unless involved</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8B">
            <w:pPr>
              <w:ind w:left="0" w:firstLine="0"/>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&gt; 18 Gy</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8D">
            <w:pPr>
              <w:widowControl w:val="0"/>
              <w:rPr/>
            </w:pPr>
            <w:r w:rsidDel="00000000" w:rsidR="00000000" w:rsidRPr="00000000">
              <w:rPr>
                <w:rtl w:val="0"/>
              </w:rPr>
              <w:t xml:space="preserve">If VB requires treatment, the entire VB and posterior elements mean dose should be &gt; 18 Gy</w:t>
            </w:r>
          </w:p>
        </w:tc>
      </w:tr>
    </w:tbl>
    <w:p w:rsidR="00000000" w:rsidDel="00000000" w:rsidP="00000000" w:rsidRDefault="00000000" w:rsidRPr="00000000" w14:paraId="0000138E">
      <w:pPr>
        <w:numPr>
          <w:ilvl w:val="0"/>
          <w:numId w:val="107"/>
        </w:numPr>
        <w:ind w:left="720" w:hanging="360"/>
      </w:pPr>
      <w:r w:rsidDel="00000000" w:rsidR="00000000" w:rsidRPr="00000000">
        <w:rPr>
          <w:rtl w:val="0"/>
        </w:rPr>
        <w:t xml:space="preserve">Vertebral body axial dose uniformity drives dose into the contralateral kidney.</w:t>
      </w:r>
    </w:p>
    <w:p w:rsidR="00000000" w:rsidDel="00000000" w:rsidP="00000000" w:rsidRDefault="00000000" w:rsidRPr="00000000" w14:paraId="0000138F">
      <w:pPr>
        <w:numPr>
          <w:ilvl w:val="0"/>
          <w:numId w:val="107"/>
        </w:numPr>
        <w:ind w:left="720" w:hanging="360"/>
        <w:rPr>
          <w:u w:val="none"/>
        </w:rPr>
      </w:pPr>
      <w:r w:rsidDel="00000000" w:rsidR="00000000" w:rsidRPr="00000000">
        <w:rPr>
          <w:rtl w:val="0"/>
        </w:rPr>
        <w:t xml:space="preserve">CTVs: &gt; 99% received 95% of the prescribed dose.</w:t>
      </w:r>
    </w:p>
    <w:p w:rsidR="00000000" w:rsidDel="00000000" w:rsidP="00000000" w:rsidRDefault="00000000" w:rsidRPr="00000000" w14:paraId="00001390">
      <w:pPr>
        <w:numPr>
          <w:ilvl w:val="0"/>
          <w:numId w:val="107"/>
        </w:numPr>
        <w:ind w:left="720" w:hanging="360"/>
        <w:rPr>
          <w:u w:val="none"/>
        </w:rPr>
      </w:pPr>
      <w:r w:rsidDel="00000000" w:rsidR="00000000" w:rsidRPr="00000000">
        <w:rPr>
          <w:rtl w:val="0"/>
        </w:rPr>
        <w:t xml:space="preserve">PTVs: &gt; 90% receives 95% of the prescribed dose.</w:t>
      </w:r>
    </w:p>
    <w:p w:rsidR="00000000" w:rsidDel="00000000" w:rsidP="00000000" w:rsidRDefault="00000000" w:rsidRPr="00000000" w14:paraId="00001391">
      <w:pPr>
        <w:pStyle w:val="Heading2"/>
        <w:rPr/>
      </w:pPr>
      <w:bookmarkStart w:colFirst="0" w:colLast="0" w:name="_6ug701hj5juj" w:id="243"/>
      <w:bookmarkEnd w:id="243"/>
      <w:r w:rsidDel="00000000" w:rsidR="00000000" w:rsidRPr="00000000">
        <w:rPr>
          <w:rtl w:val="0"/>
        </w:rPr>
      </w:r>
    </w:p>
    <w:p w:rsidR="00000000" w:rsidDel="00000000" w:rsidP="00000000" w:rsidRDefault="00000000" w:rsidRPr="00000000" w14:paraId="00001392">
      <w:pPr>
        <w:jc w:val="center"/>
        <w:rPr/>
      </w:pPr>
      <w:hyperlink r:id="rId1057">
        <w:r w:rsidDel="00000000" w:rsidR="00000000" w:rsidRPr="00000000">
          <w:rPr>
            <w:color w:val="1155cc"/>
            <w:u w:val="single"/>
          </w:rPr>
          <w:drawing>
            <wp:inline distB="114300" distT="114300" distL="114300" distR="114300">
              <wp:extent cx="4800600" cy="3200400"/>
              <wp:effectExtent b="0" l="0" r="0" t="0"/>
              <wp:docPr id="5" name="image4.png"/>
              <a:graphic>
                <a:graphicData uri="http://schemas.openxmlformats.org/drawingml/2006/picture">
                  <pic:pic>
                    <pic:nvPicPr>
                      <pic:cNvPr id="0" name="image4.png"/>
                      <pic:cNvPicPr preferRelativeResize="0"/>
                    </pic:nvPicPr>
                    <pic:blipFill>
                      <a:blip r:embed="rId1058"/>
                      <a:srcRect b="0" l="0" r="0" t="0"/>
                      <a:stretch>
                        <a:fillRect/>
                      </a:stretch>
                    </pic:blipFill>
                    <pic:spPr>
                      <a:xfrm>
                        <a:off x="0" y="0"/>
                        <a:ext cx="4800600"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93">
      <w:pPr>
        <w:rPr/>
      </w:pPr>
      <w:r w:rsidDel="00000000" w:rsidR="00000000" w:rsidRPr="00000000">
        <w:rPr>
          <w:rtl w:val="0"/>
        </w:rPr>
        <w:t xml:space="preserve">Relapse at the primary site is common, as primary tumors are large and are rarely eradicated by tumor. No randomized trials have addressed the role of RT in stage IV neuroblastoma.</w:t>
      </w:r>
    </w:p>
    <w:p w:rsidR="00000000" w:rsidDel="00000000" w:rsidP="00000000" w:rsidRDefault="00000000" w:rsidRPr="00000000" w14:paraId="00001394">
      <w:pPr>
        <w:jc w:val="center"/>
        <w:rPr/>
      </w:pPr>
      <w:r w:rsidDel="00000000" w:rsidR="00000000" w:rsidRPr="00000000">
        <w:rPr/>
        <w:drawing>
          <wp:inline distB="114300" distT="114300" distL="114300" distR="114300">
            <wp:extent cx="4378147" cy="1097280"/>
            <wp:effectExtent b="0" l="0" r="0" t="0"/>
            <wp:docPr id="1" name="image1.png"/>
            <a:graphic>
              <a:graphicData uri="http://schemas.openxmlformats.org/drawingml/2006/picture">
                <pic:pic>
                  <pic:nvPicPr>
                    <pic:cNvPr id="0" name="image1.png"/>
                    <pic:cNvPicPr preferRelativeResize="0"/>
                  </pic:nvPicPr>
                  <pic:blipFill>
                    <a:blip r:embed="rId1028"/>
                    <a:srcRect b="0" l="0" r="0" t="0"/>
                    <a:stretch>
                      <a:fillRect/>
                    </a:stretch>
                  </pic:blipFill>
                  <pic:spPr>
                    <a:xfrm>
                      <a:off x="0" y="0"/>
                      <a:ext cx="4378147" cy="1097280"/>
                    </a:xfrm>
                    <a:prstGeom prst="rect"/>
                    <a:ln/>
                  </pic:spPr>
                </pic:pic>
              </a:graphicData>
            </a:graphic>
          </wp:inline>
        </w:drawing>
      </w:r>
      <w:r w:rsidDel="00000000" w:rsidR="00000000" w:rsidRPr="00000000">
        <w:rPr>
          <w:rtl w:val="0"/>
        </w:rPr>
      </w:r>
    </w:p>
    <w:p w:rsidR="00000000" w:rsidDel="00000000" w:rsidP="00000000" w:rsidRDefault="00000000" w:rsidRPr="00000000" w14:paraId="00001395">
      <w:pPr>
        <w:pStyle w:val="Heading2"/>
        <w:rPr/>
      </w:pPr>
      <w:bookmarkStart w:colFirst="0" w:colLast="0" w:name="_wu91psq4bd9t" w:id="244"/>
      <w:bookmarkEnd w:id="244"/>
      <w:hyperlink w:anchor="_xm8gyp4b0wt3">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396">
      <w:pPr>
        <w:rPr/>
      </w:pPr>
      <w:r w:rsidDel="00000000" w:rsidR="00000000" w:rsidRPr="00000000">
        <w:rPr>
          <w:rtl w:val="0"/>
        </w:rPr>
        <w:t xml:space="preserve">ARRO: [</w:t>
      </w:r>
      <w:hyperlink r:id="rId1059">
        <w:r w:rsidDel="00000000" w:rsidR="00000000" w:rsidRPr="00000000">
          <w:rPr>
            <w:rtl w:val="0"/>
          </w:rPr>
          <w:t xml:space="preserve">Neuroblastoma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97">
      <w:pPr>
        <w:numPr>
          <w:ilvl w:val="0"/>
          <w:numId w:val="107"/>
        </w:numPr>
        <w:ind w:left="720" w:hanging="360"/>
      </w:pPr>
      <w:r w:rsidDel="00000000" w:rsidR="00000000" w:rsidRPr="00000000">
        <w:rPr>
          <w:rtl w:val="0"/>
        </w:rPr>
        <w:t xml:space="preserve">CAPE-TV: Cyclophosphamide, Adriamycin, cisPlatin, Etoposide - Topotecan/Vincristine (VCR).</w:t>
      </w:r>
    </w:p>
    <w:p w:rsidR="00000000" w:rsidDel="00000000" w:rsidP="00000000" w:rsidRDefault="00000000" w:rsidRPr="00000000" w14:paraId="00001398">
      <w:pPr>
        <w:numPr>
          <w:ilvl w:val="0"/>
          <w:numId w:val="107"/>
        </w:numPr>
        <w:ind w:left="720" w:hanging="360"/>
      </w:pPr>
      <w:r w:rsidDel="00000000" w:rsidR="00000000" w:rsidRPr="00000000">
        <w:rPr>
          <w:b w:val="1"/>
          <w:rtl w:val="0"/>
        </w:rPr>
        <w:t xml:space="preserve">Low risk </w:t>
      </w:r>
      <w:r w:rsidDel="00000000" w:rsidR="00000000" w:rsidRPr="00000000">
        <w:rPr>
          <w:rtl w:val="0"/>
        </w:rPr>
        <w:t xml:space="preserve">(30%): </w:t>
      </w:r>
      <w:r w:rsidDel="00000000" w:rsidR="00000000" w:rsidRPr="00000000">
        <w:rPr>
          <w:b w:val="1"/>
          <w:rtl w:val="0"/>
        </w:rPr>
        <w:t xml:space="preserve">Surgery alone</w:t>
      </w:r>
      <w:r w:rsidDel="00000000" w:rsidR="00000000" w:rsidRPr="00000000">
        <w:rPr>
          <w:rtl w:val="0"/>
        </w:rPr>
        <w:t xml:space="preserve"> </w:t>
      </w:r>
      <w:r w:rsidDel="00000000" w:rsidR="00000000" w:rsidRPr="00000000">
        <w:rPr>
          <w:b w:val="1"/>
          <w:rtl w:val="0"/>
        </w:rPr>
        <w:t xml:space="preserve">with chemo reserved for persistent or recurrent disease</w:t>
      </w:r>
      <w:r w:rsidDel="00000000" w:rsidR="00000000" w:rsidRPr="00000000">
        <w:rPr>
          <w:rtl w:val="0"/>
        </w:rPr>
        <w:t xml:space="preserve">.</w:t>
      </w:r>
    </w:p>
    <w:p w:rsidR="00000000" w:rsidDel="00000000" w:rsidP="00000000" w:rsidRDefault="00000000" w:rsidRPr="00000000" w14:paraId="00001399">
      <w:pPr>
        <w:numPr>
          <w:ilvl w:val="1"/>
          <w:numId w:val="107"/>
        </w:numPr>
        <w:ind w:left="1440" w:hanging="360"/>
      </w:pPr>
      <w:r w:rsidDel="00000000" w:rsidR="00000000" w:rsidRPr="00000000">
        <w:rPr>
          <w:rtl w:val="0"/>
        </w:rPr>
        <w:t xml:space="preserve">STR: CAPE x6-12w. </w:t>
      </w:r>
      <w:r w:rsidDel="00000000" w:rsidR="00000000" w:rsidRPr="00000000">
        <w:rPr>
          <w:rtl w:val="0"/>
        </w:rPr>
      </w:r>
    </w:p>
    <w:p w:rsidR="00000000" w:rsidDel="00000000" w:rsidP="00000000" w:rsidRDefault="00000000" w:rsidRPr="00000000" w14:paraId="0000139A">
      <w:pPr>
        <w:numPr>
          <w:ilvl w:val="0"/>
          <w:numId w:val="107"/>
        </w:numPr>
        <w:ind w:left="720" w:hanging="360"/>
      </w:pPr>
      <w:r w:rsidDel="00000000" w:rsidR="00000000" w:rsidRPr="00000000">
        <w:rPr>
          <w:b w:val="1"/>
          <w:rtl w:val="0"/>
        </w:rPr>
        <w:t xml:space="preserve">Intermediate risk</w:t>
      </w:r>
      <w:r w:rsidDel="00000000" w:rsidR="00000000" w:rsidRPr="00000000">
        <w:rPr>
          <w:rtl w:val="0"/>
        </w:rPr>
        <w:t xml:space="preserve">: </w:t>
      </w:r>
      <w:r w:rsidDel="00000000" w:rsidR="00000000" w:rsidRPr="00000000">
        <w:rPr>
          <w:b w:val="1"/>
          <w:rtl w:val="0"/>
        </w:rPr>
        <w:t xml:space="preserve">Max safe resection</w:t>
      </w:r>
      <w:r w:rsidDel="00000000" w:rsidR="00000000" w:rsidRPr="00000000">
        <w:rPr>
          <w:rFonts w:ascii="Cardo" w:cs="Cardo" w:eastAsia="Cardo" w:hAnsi="Cardo"/>
          <w:rtl w:val="0"/>
        </w:rPr>
        <w:t xml:space="preserve">→</w:t>
      </w:r>
      <w:r w:rsidDel="00000000" w:rsidR="00000000" w:rsidRPr="00000000">
        <w:rPr>
          <w:b w:val="1"/>
          <w:rtl w:val="0"/>
        </w:rPr>
        <w:t xml:space="preserve"> Chemo x4-8c</w:t>
      </w:r>
      <w:r w:rsidDel="00000000" w:rsidR="00000000" w:rsidRPr="00000000">
        <w:rPr>
          <w:rtl w:val="0"/>
        </w:rPr>
        <w:t xml:space="preserve"> (12-24w) or multi-agent chemo followed by surgery.</w:t>
      </w:r>
    </w:p>
    <w:p w:rsidR="00000000" w:rsidDel="00000000" w:rsidP="00000000" w:rsidRDefault="00000000" w:rsidRPr="00000000" w14:paraId="0000139B">
      <w:pPr>
        <w:numPr>
          <w:ilvl w:val="1"/>
          <w:numId w:val="107"/>
        </w:numPr>
        <w:ind w:left="1440" w:hanging="360"/>
      </w:pPr>
      <w:r w:rsidDel="00000000" w:rsidR="00000000" w:rsidRPr="00000000">
        <w:rPr>
          <w:rtl w:val="0"/>
        </w:rPr>
        <w:t xml:space="preserve">PR: do SLS.</w:t>
      </w:r>
    </w:p>
    <w:p w:rsidR="00000000" w:rsidDel="00000000" w:rsidP="00000000" w:rsidRDefault="00000000" w:rsidRPr="00000000" w14:paraId="0000139C">
      <w:pPr>
        <w:numPr>
          <w:ilvl w:val="1"/>
          <w:numId w:val="107"/>
        </w:numPr>
        <w:ind w:left="1440" w:hanging="360"/>
      </w:pPr>
      <w:r w:rsidDel="00000000" w:rsidR="00000000" w:rsidRPr="00000000">
        <w:rPr>
          <w:rtl w:val="0"/>
        </w:rPr>
        <w:t xml:space="preserve">RT only for palliation, tx refractory, progression, recurrence. Controversial. May give 24/16 + 2 cm (1.5 Gy).</w:t>
      </w:r>
    </w:p>
    <w:p w:rsidR="00000000" w:rsidDel="00000000" w:rsidP="00000000" w:rsidRDefault="00000000" w:rsidRPr="00000000" w14:paraId="0000139D">
      <w:pPr>
        <w:numPr>
          <w:ilvl w:val="1"/>
          <w:numId w:val="107"/>
        </w:numPr>
        <w:ind w:left="1440" w:hanging="360"/>
      </w:pPr>
      <w:r w:rsidDel="00000000" w:rsidR="00000000" w:rsidRPr="00000000">
        <w:rPr>
          <w:b w:val="1"/>
          <w:rtl w:val="0"/>
        </w:rPr>
        <w:t xml:space="preserve">4S</w:t>
      </w:r>
      <w:r w:rsidDel="00000000" w:rsidR="00000000" w:rsidRPr="00000000">
        <w:rPr>
          <w:rtl w:val="0"/>
        </w:rPr>
        <w:t xml:space="preserve">: Biopsy and supportive care. Chemo first for rapidly growing or sx. If not responding, RT to 21/16 (1.5 Gy) or 4.5/3 (to symptomatic liver - Pepper syndrome). </w:t>
      </w:r>
      <w:r w:rsidDel="00000000" w:rsidR="00000000" w:rsidRPr="00000000">
        <w:rPr>
          <w:i w:val="1"/>
          <w:rtl w:val="0"/>
        </w:rPr>
        <w:t xml:space="preserve">Recall: Up to 85% of 4S disease may spontaneously regress.</w:t>
      </w:r>
      <w:r w:rsidDel="00000000" w:rsidR="00000000" w:rsidRPr="00000000">
        <w:rPr>
          <w:rtl w:val="0"/>
        </w:rPr>
      </w:r>
    </w:p>
    <w:p w:rsidR="00000000" w:rsidDel="00000000" w:rsidP="00000000" w:rsidRDefault="00000000" w:rsidRPr="00000000" w14:paraId="0000139E">
      <w:pPr>
        <w:numPr>
          <w:ilvl w:val="0"/>
          <w:numId w:val="107"/>
        </w:numPr>
        <w:ind w:left="720" w:hanging="360"/>
      </w:pPr>
      <w:r w:rsidDel="00000000" w:rsidR="00000000" w:rsidRPr="00000000">
        <w:rPr>
          <w:b w:val="1"/>
          <w:rtl w:val="0"/>
        </w:rPr>
        <w:t xml:space="preserve">High risk</w:t>
      </w:r>
      <w:r w:rsidDel="00000000" w:rsidR="00000000" w:rsidRPr="00000000">
        <w:rPr>
          <w:rtl w:val="0"/>
        </w:rPr>
        <w:t xml:space="preserve"> (55% at presentation!): </w:t>
      </w:r>
      <w:r w:rsidDel="00000000" w:rsidR="00000000" w:rsidRPr="00000000">
        <w:rPr>
          <w:rFonts w:ascii="Cardo" w:cs="Cardo" w:eastAsia="Cardo" w:hAnsi="Cardo"/>
          <w:b w:val="1"/>
          <w:rtl w:val="0"/>
        </w:rPr>
        <w:t xml:space="preserve">Induction CAPE-TV x5 mo→ repeat MIBG→ Max safe resection→ repeat MIBG→ Myeloablative chemo with tandem BMT (± TBI)→ RT by post-transplant day 42 to primary and persistent MIBG sites→ maintenance cis-retinoic acid x6 mo and immune treatment (IL2) x5 mo including anti-GD2 therapy</w:t>
      </w:r>
      <w:r w:rsidDel="00000000" w:rsidR="00000000" w:rsidRPr="00000000">
        <w:rPr>
          <w:rtl w:val="0"/>
        </w:rPr>
        <w:t xml:space="preserve">.</w:t>
      </w:r>
    </w:p>
    <w:p w:rsidR="00000000" w:rsidDel="00000000" w:rsidP="00000000" w:rsidRDefault="00000000" w:rsidRPr="00000000" w14:paraId="0000139F">
      <w:pPr>
        <w:ind w:left="720" w:firstLine="0"/>
        <w:rPr/>
      </w:pPr>
      <w:r w:rsidDel="00000000" w:rsidR="00000000" w:rsidRPr="00000000">
        <w:rPr>
          <w:rtl w:val="0"/>
        </w:rPr>
        <w:t xml:space="preserve">Make sure you get a biopsy! If you think it is high risk, biopsy first as surgery is after induction chemo.</w:t>
      </w:r>
    </w:p>
    <w:p w:rsidR="00000000" w:rsidDel="00000000" w:rsidP="00000000" w:rsidRDefault="00000000" w:rsidRPr="00000000" w14:paraId="000013A0">
      <w:pPr>
        <w:numPr>
          <w:ilvl w:val="1"/>
          <w:numId w:val="107"/>
        </w:numPr>
        <w:ind w:left="1440" w:hanging="360"/>
      </w:pPr>
      <w:r w:rsidDel="00000000" w:rsidR="00000000" w:rsidRPr="00000000">
        <w:rPr>
          <w:rtl w:val="0"/>
        </w:rPr>
        <w:t xml:space="preserve">Timing: 42-80 days post-transplant unless longer delay needed for recovery to transplant (Note: no sooner than 42 days / 6 weeks). There is a very real risk of sinusoidal obstructive syndrome, especially with BuMel. </w:t>
      </w:r>
      <w:hyperlink w:anchor="vvsa2k9px72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3A1">
      <w:pPr>
        <w:numPr>
          <w:ilvl w:val="1"/>
          <w:numId w:val="107"/>
        </w:numPr>
        <w:ind w:left="1440" w:hanging="360"/>
      </w:pPr>
      <w:r w:rsidDel="00000000" w:rsidR="00000000" w:rsidRPr="00000000">
        <w:rPr>
          <w:rtl w:val="0"/>
        </w:rPr>
        <w:t xml:space="preserve">RT per ANBL 0532: </w:t>
      </w:r>
      <w:r w:rsidDel="00000000" w:rsidR="00000000" w:rsidRPr="00000000">
        <w:rPr>
          <w:b w:val="1"/>
          <w:rtl w:val="0"/>
        </w:rPr>
        <w:t xml:space="preserve">21.6</w:t>
      </w:r>
      <w:r w:rsidDel="00000000" w:rsidR="00000000" w:rsidRPr="00000000">
        <w:rPr>
          <w:rtl w:val="0"/>
        </w:rPr>
        <w:t xml:space="preserve">/</w:t>
      </w:r>
      <w:r w:rsidDel="00000000" w:rsidR="00000000" w:rsidRPr="00000000">
        <w:rPr>
          <w:b w:val="1"/>
          <w:rtl w:val="0"/>
        </w:rPr>
        <w:t xml:space="preserve">12 </w:t>
      </w:r>
      <w:r w:rsidDel="00000000" w:rsidR="00000000" w:rsidRPr="00000000">
        <w:rPr>
          <w:rtl w:val="0"/>
        </w:rPr>
        <w:t xml:space="preserve">(1.8) </w:t>
      </w:r>
      <w:r w:rsidDel="00000000" w:rsidR="00000000" w:rsidRPr="00000000">
        <w:rPr>
          <w:b w:val="1"/>
          <w:rtl w:val="0"/>
        </w:rPr>
        <w:t xml:space="preserve">to tumor at surgery </w:t>
      </w:r>
      <w:r w:rsidDel="00000000" w:rsidR="00000000" w:rsidRPr="00000000">
        <w:rPr>
          <w:rtl w:val="0"/>
        </w:rPr>
        <w:t xml:space="preserve">+ 1 cm, </w:t>
      </w:r>
      <w:r w:rsidDel="00000000" w:rsidR="00000000" w:rsidRPr="00000000">
        <w:rPr>
          <w:b w:val="1"/>
          <w:rtl w:val="0"/>
        </w:rPr>
        <w:t xml:space="preserve">36 </w:t>
      </w:r>
      <w:r w:rsidDel="00000000" w:rsidR="00000000" w:rsidRPr="00000000">
        <w:rPr>
          <w:rtl w:val="0"/>
        </w:rPr>
        <w:t xml:space="preserve">Gy to residual disease (&gt; 1 cm</w:t>
      </w:r>
      <w:r w:rsidDel="00000000" w:rsidR="00000000" w:rsidRPr="00000000">
        <w:rPr>
          <w:vertAlign w:val="superscript"/>
          <w:rtl w:val="0"/>
        </w:rPr>
        <w:t xml:space="preserve">3</w:t>
      </w:r>
      <w:r w:rsidDel="00000000" w:rsidR="00000000" w:rsidRPr="00000000">
        <w:rPr>
          <w:rtl w:val="0"/>
        </w:rPr>
        <w:t xml:space="preserve">) + 1 cm. </w:t>
      </w:r>
    </w:p>
    <w:p w:rsidR="00000000" w:rsidDel="00000000" w:rsidP="00000000" w:rsidRDefault="00000000" w:rsidRPr="00000000" w14:paraId="000013A2">
      <w:pPr>
        <w:numPr>
          <w:ilvl w:val="2"/>
          <w:numId w:val="107"/>
        </w:numPr>
        <w:ind w:left="2160" w:hanging="360"/>
      </w:pPr>
      <w:r w:rsidDel="00000000" w:rsidR="00000000" w:rsidRPr="00000000">
        <w:rPr>
          <w:rtl w:val="0"/>
        </w:rPr>
        <w:t xml:space="preserve">36 Gy to residual disease now controversial after results from [</w:t>
      </w:r>
      <w:hyperlink r:id="rId1060">
        <w:r w:rsidDel="00000000" w:rsidR="00000000" w:rsidRPr="00000000">
          <w:rPr>
            <w:rtl w:val="0"/>
          </w:rPr>
          <w:t xml:space="preserve">Liu ASTRO '19</w:t>
        </w:r>
      </w:hyperlink>
      <w:r w:rsidDel="00000000" w:rsidR="00000000" w:rsidRPr="00000000">
        <w:rPr>
          <w:rtl w:val="0"/>
        </w:rPr>
        <w:t xml:space="preserve">].</w:t>
      </w:r>
    </w:p>
    <w:p w:rsidR="00000000" w:rsidDel="00000000" w:rsidP="00000000" w:rsidRDefault="00000000" w:rsidRPr="00000000" w14:paraId="000013A3">
      <w:pPr>
        <w:numPr>
          <w:ilvl w:val="2"/>
          <w:numId w:val="107"/>
        </w:numPr>
        <w:ind w:left="2160" w:hanging="360"/>
      </w:pPr>
      <w:r w:rsidDel="00000000" w:rsidR="00000000" w:rsidRPr="00000000">
        <w:rPr>
          <w:rtl w:val="0"/>
        </w:rPr>
        <w:t xml:space="preserve">If still functionally active pretransplant, up to 5 sites of mets should be treated to 21.6/12</w:t>
      </w:r>
    </w:p>
    <w:p w:rsidR="00000000" w:rsidDel="00000000" w:rsidP="00000000" w:rsidRDefault="00000000" w:rsidRPr="00000000" w14:paraId="000013A4">
      <w:pPr>
        <w:numPr>
          <w:ilvl w:val="1"/>
          <w:numId w:val="107"/>
        </w:numPr>
        <w:ind w:left="1440" w:hanging="360"/>
      </w:pPr>
      <w:r w:rsidDel="00000000" w:rsidR="00000000" w:rsidRPr="00000000">
        <w:rPr>
          <w:rtl w:val="0"/>
        </w:rPr>
        <w:t xml:space="preserve">If the second MIBG is positive, then treat to 21.6/12 prior to surgery + 1-2 cm for CTV.</w:t>
      </w:r>
    </w:p>
    <w:p w:rsidR="00000000" w:rsidDel="00000000" w:rsidP="00000000" w:rsidRDefault="00000000" w:rsidRPr="00000000" w14:paraId="000013A5">
      <w:pPr>
        <w:numPr>
          <w:ilvl w:val="0"/>
          <w:numId w:val="107"/>
        </w:numPr>
        <w:ind w:left="720" w:hanging="360"/>
      </w:pPr>
      <w:r w:rsidDel="00000000" w:rsidR="00000000" w:rsidRPr="00000000">
        <w:rPr>
          <w:b w:val="1"/>
          <w:rtl w:val="0"/>
        </w:rPr>
        <w:t xml:space="preserve">RT for 4S liver involvement </w:t>
      </w:r>
      <w:r w:rsidDel="00000000" w:rsidR="00000000" w:rsidRPr="00000000">
        <w:rPr>
          <w:rtl w:val="0"/>
        </w:rPr>
        <w:t xml:space="preserve">causing respiratory distress (Pepper syndrome): </w:t>
      </w:r>
      <w:r w:rsidDel="00000000" w:rsidR="00000000" w:rsidRPr="00000000">
        <w:rPr>
          <w:b w:val="1"/>
          <w:rtl w:val="0"/>
        </w:rPr>
        <w:t xml:space="preserve">4.5/3</w:t>
      </w:r>
      <w:r w:rsidDel="00000000" w:rsidR="00000000" w:rsidRPr="00000000">
        <w:rPr>
          <w:rtl w:val="0"/>
        </w:rPr>
        <w:t xml:space="preserve">.</w:t>
      </w:r>
    </w:p>
    <w:p w:rsidR="00000000" w:rsidDel="00000000" w:rsidP="00000000" w:rsidRDefault="00000000" w:rsidRPr="00000000" w14:paraId="000013A6">
      <w:pPr>
        <w:numPr>
          <w:ilvl w:val="0"/>
          <w:numId w:val="107"/>
        </w:numPr>
        <w:ind w:left="720" w:hanging="360"/>
      </w:pPr>
      <w:r w:rsidDel="00000000" w:rsidR="00000000" w:rsidRPr="00000000">
        <w:rPr>
          <w:b w:val="1"/>
          <w:rtl w:val="0"/>
        </w:rPr>
        <w:t xml:space="preserve">Symptomatic cord compression</w:t>
      </w:r>
      <w:r w:rsidDel="00000000" w:rsidR="00000000" w:rsidRPr="00000000">
        <w:rPr>
          <w:rtl w:val="0"/>
        </w:rPr>
        <w:t xml:space="preserve">: Try chemo first! RT if persistent:</w:t>
      </w:r>
    </w:p>
    <w:p w:rsidR="00000000" w:rsidDel="00000000" w:rsidP="00000000" w:rsidRDefault="00000000" w:rsidRPr="00000000" w14:paraId="000013A7">
      <w:pPr>
        <w:numPr>
          <w:ilvl w:val="1"/>
          <w:numId w:val="107"/>
        </w:numPr>
        <w:ind w:left="1440" w:hanging="360"/>
      </w:pPr>
      <w:r w:rsidDel="00000000" w:rsidR="00000000" w:rsidRPr="00000000">
        <w:rPr>
          <w:rtl w:val="0"/>
        </w:rPr>
        <w:t xml:space="preserve">&lt; 3y: </w:t>
      </w:r>
      <w:r w:rsidDel="00000000" w:rsidR="00000000" w:rsidRPr="00000000">
        <w:rPr>
          <w:b w:val="1"/>
          <w:rtl w:val="0"/>
        </w:rPr>
        <w:t xml:space="preserve">9/5</w:t>
      </w:r>
      <w:r w:rsidDel="00000000" w:rsidR="00000000" w:rsidRPr="00000000">
        <w:rPr>
          <w:rtl w:val="0"/>
        </w:rPr>
        <w:t xml:space="preserve">.</w:t>
      </w:r>
    </w:p>
    <w:p w:rsidR="00000000" w:rsidDel="00000000" w:rsidP="00000000" w:rsidRDefault="00000000" w:rsidRPr="00000000" w14:paraId="000013A8">
      <w:pPr>
        <w:numPr>
          <w:ilvl w:val="1"/>
          <w:numId w:val="107"/>
        </w:numPr>
        <w:ind w:left="1440" w:hanging="360"/>
      </w:pPr>
      <w:r w:rsidDel="00000000" w:rsidR="00000000" w:rsidRPr="00000000">
        <w:rPr>
          <w:rtl w:val="0"/>
        </w:rPr>
        <w:t xml:space="preserve">&gt; 3y: </w:t>
      </w:r>
      <w:r w:rsidDel="00000000" w:rsidR="00000000" w:rsidRPr="00000000">
        <w:rPr>
          <w:b w:val="1"/>
          <w:rtl w:val="0"/>
        </w:rPr>
        <w:t xml:space="preserve">21.6/12 </w:t>
      </w:r>
      <w:r w:rsidDel="00000000" w:rsidR="00000000" w:rsidRPr="00000000">
        <w:rPr>
          <w:rtl w:val="0"/>
        </w:rPr>
        <w:t xml:space="preserve">(like brain dose for Wilms).</w:t>
      </w:r>
    </w:p>
    <w:p w:rsidR="00000000" w:rsidDel="00000000" w:rsidP="00000000" w:rsidRDefault="00000000" w:rsidRPr="00000000" w14:paraId="000013A9">
      <w:pPr>
        <w:pStyle w:val="Heading2"/>
        <w:rPr/>
      </w:pPr>
      <w:bookmarkStart w:colFirst="0" w:colLast="0" w:name="_tiqvpjt3bdz5" w:id="245"/>
      <w:bookmarkEnd w:id="245"/>
      <w:r w:rsidDel="00000000" w:rsidR="00000000" w:rsidRPr="00000000">
        <w:rPr>
          <w:rtl w:val="0"/>
        </w:rPr>
      </w:r>
    </w:p>
    <w:p w:rsidR="00000000" w:rsidDel="00000000" w:rsidP="00000000" w:rsidRDefault="00000000" w:rsidRPr="00000000" w14:paraId="000013AA">
      <w:pPr>
        <w:pStyle w:val="Heading2"/>
        <w:rPr/>
      </w:pPr>
      <w:bookmarkStart w:colFirst="0" w:colLast="0" w:name="_yl1z5nwct43w" w:id="246"/>
      <w:bookmarkEnd w:id="246"/>
      <w:hyperlink w:anchor="_xm8gyp4b0wt3">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3AB">
      <w:pPr>
        <w:numPr>
          <w:ilvl w:val="0"/>
          <w:numId w:val="89"/>
        </w:numPr>
        <w:ind w:left="720" w:hanging="360"/>
      </w:pPr>
      <w:r w:rsidDel="00000000" w:rsidR="00000000" w:rsidRPr="00000000">
        <w:rPr>
          <w:rFonts w:ascii="Cardo" w:cs="Cardo" w:eastAsia="Cardo" w:hAnsi="Cardo"/>
          <w:rtl w:val="0"/>
        </w:rPr>
        <w:t xml:space="preserve">3y OS for LR / IR / HR of 95→ 90→ 50-70%.</w:t>
      </w:r>
    </w:p>
    <w:p w:rsidR="00000000" w:rsidDel="00000000" w:rsidP="00000000" w:rsidRDefault="00000000" w:rsidRPr="00000000" w14:paraId="000013AC">
      <w:pPr>
        <w:pStyle w:val="Heading1"/>
        <w:spacing w:after="46" w:lineRule="auto"/>
        <w:rPr/>
        <w:sectPr>
          <w:type w:val="nextPage"/>
          <w:pgSz w:h="15840" w:w="12240"/>
          <w:pgMar w:bottom="720" w:top="720" w:left="720" w:right="720" w:header="720" w:footer="720"/>
          <w:cols w:equalWidth="0"/>
        </w:sectPr>
      </w:pPr>
      <w:bookmarkStart w:colFirst="0" w:colLast="0" w:name="_yvw29qop0iix" w:id="247"/>
      <w:bookmarkEnd w:id="247"/>
      <w:r w:rsidDel="00000000" w:rsidR="00000000" w:rsidRPr="00000000">
        <w:rPr>
          <w:rtl w:val="0"/>
        </w:rPr>
      </w:r>
    </w:p>
    <w:p w:rsidR="00000000" w:rsidDel="00000000" w:rsidP="00000000" w:rsidRDefault="00000000" w:rsidRPr="00000000" w14:paraId="000013AD">
      <w:pPr>
        <w:pStyle w:val="Heading1"/>
        <w:spacing w:after="46" w:lineRule="auto"/>
        <w:rPr/>
      </w:pPr>
      <w:bookmarkStart w:colFirst="0" w:colLast="0" w:name="_mr633szdp2nv" w:id="248"/>
      <w:bookmarkEnd w:id="248"/>
      <w:hyperlink w:anchor="_dtyy1oq7ungd">
        <w:r w:rsidDel="00000000" w:rsidR="00000000" w:rsidRPr="00000000">
          <w:rPr>
            <w:rtl w:val="0"/>
          </w:rPr>
          <w:t xml:space="preserve">Retinoblastoma</w:t>
        </w:r>
      </w:hyperlink>
      <w:r w:rsidDel="00000000" w:rsidR="00000000" w:rsidRPr="00000000">
        <w:rPr>
          <w:rtl w:val="0"/>
        </w:rPr>
      </w:r>
    </w:p>
    <w:p w:rsidR="00000000" w:rsidDel="00000000" w:rsidP="00000000" w:rsidRDefault="00000000" w:rsidRPr="00000000" w14:paraId="000013AE">
      <w:pPr>
        <w:jc w:val="center"/>
        <w:rPr/>
      </w:pPr>
      <w:r w:rsidDel="00000000" w:rsidR="00000000" w:rsidRPr="00000000">
        <w:rPr/>
        <w:drawing>
          <wp:inline distB="114300" distT="114300" distL="114300" distR="114300">
            <wp:extent cx="5323180" cy="1816894"/>
            <wp:effectExtent b="12700" l="12700" r="12700" t="12700"/>
            <wp:docPr id="32" name="image30.png"/>
            <a:graphic>
              <a:graphicData uri="http://schemas.openxmlformats.org/drawingml/2006/picture">
                <pic:pic>
                  <pic:nvPicPr>
                    <pic:cNvPr id="0" name="image30.png"/>
                    <pic:cNvPicPr preferRelativeResize="0"/>
                  </pic:nvPicPr>
                  <pic:blipFill>
                    <a:blip r:embed="rId1061"/>
                    <a:srcRect b="0" l="0" r="0" t="0"/>
                    <a:stretch>
                      <a:fillRect/>
                    </a:stretch>
                  </pic:blipFill>
                  <pic:spPr>
                    <a:xfrm>
                      <a:off x="0" y="0"/>
                      <a:ext cx="5323180" cy="18168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3AF">
      <w:pPr>
        <w:widowControl w:val="0"/>
        <w:ind w:left="0" w:firstLine="0"/>
        <w:rPr/>
      </w:pPr>
      <w:r w:rsidDel="00000000" w:rsidR="00000000" w:rsidRPr="00000000">
        <w:rPr>
          <w:rtl w:val="0"/>
        </w:rPr>
        <w:t xml:space="preserve">Retinoblastoma [</w:t>
      </w:r>
      <w:hyperlink r:id="rId1062">
        <w:r w:rsidDel="00000000" w:rsidR="00000000" w:rsidRPr="00000000">
          <w:rPr>
            <w:rtl w:val="0"/>
          </w:rPr>
          <w:t xml:space="preserve">Buchbaum COG Powerpoint</w:t>
        </w:r>
      </w:hyperlink>
      <w:r w:rsidDel="00000000" w:rsidR="00000000" w:rsidRPr="00000000">
        <w:rPr>
          <w:rtl w:val="0"/>
        </w:rPr>
        <w:t xml:space="preserve">]</w:t>
      </w:r>
    </w:p>
    <w:p w:rsidR="00000000" w:rsidDel="00000000" w:rsidP="00000000" w:rsidRDefault="00000000" w:rsidRPr="00000000" w14:paraId="000013B0">
      <w:pPr>
        <w:rPr>
          <w:i w:val="1"/>
        </w:rPr>
      </w:pPr>
      <w:hyperlink r:id="rId1063">
        <w:r w:rsidDel="00000000" w:rsidR="00000000" w:rsidRPr="00000000">
          <w:rPr>
            <w:b w:val="1"/>
            <w:rtl w:val="0"/>
          </w:rPr>
          <w:t xml:space="preserve">StatPearls: Retinoblastoma</w:t>
        </w:r>
      </w:hyperlink>
      <w:r w:rsidDel="00000000" w:rsidR="00000000" w:rsidRPr="00000000">
        <w:rPr>
          <w:b w:val="1"/>
          <w:rtl w:val="0"/>
        </w:rPr>
        <w:t xml:space="preserve"> </w:t>
      </w:r>
      <w:r w:rsidDel="00000000" w:rsidR="00000000" w:rsidRPr="00000000">
        <w:rPr>
          <w:i w:val="1"/>
          <w:rtl w:val="0"/>
        </w:rPr>
        <w:t xml:space="preserve">Last update: 8/4/2019.</w:t>
      </w:r>
    </w:p>
    <w:p w:rsidR="00000000" w:rsidDel="00000000" w:rsidP="00000000" w:rsidRDefault="00000000" w:rsidRPr="00000000" w14:paraId="000013B1">
      <w:pPr>
        <w:rPr/>
      </w:pPr>
      <w:r w:rsidDel="00000000" w:rsidR="00000000" w:rsidRPr="00000000">
        <w:rPr>
          <w:rtl w:val="0"/>
        </w:rPr>
      </w:r>
    </w:p>
    <w:tbl>
      <w:tblPr>
        <w:tblStyle w:val="Table5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B2">
            <w:pPr>
              <w:rPr>
                <w:b w:val="1"/>
              </w:rPr>
            </w:pPr>
            <w:r w:rsidDel="00000000" w:rsidR="00000000" w:rsidRPr="00000000">
              <w:rPr>
                <w:b w:val="1"/>
                <w:rtl w:val="0"/>
              </w:rPr>
              <w:t xml:space="preserve">Retinoblastoma</w:t>
            </w:r>
            <w:r w:rsidDel="00000000" w:rsidR="00000000" w:rsidRPr="00000000">
              <w:rPr>
                <w:rtl w:val="0"/>
              </w:rPr>
              <w:t xml:space="preserve">: </w:t>
            </w:r>
            <w:r w:rsidDel="00000000" w:rsidR="00000000" w:rsidRPr="00000000">
              <w:rPr>
                <w:b w:val="1"/>
                <w:rtl w:val="0"/>
              </w:rPr>
              <w:t xml:space="preserve">High risk of second tumor with heritable form</w:t>
            </w:r>
          </w:p>
          <w:p w:rsidR="00000000" w:rsidDel="00000000" w:rsidP="00000000" w:rsidRDefault="00000000" w:rsidRPr="00000000" w14:paraId="000013B3">
            <w:pPr>
              <w:numPr>
                <w:ilvl w:val="0"/>
                <w:numId w:val="66"/>
              </w:numPr>
              <w:ind w:left="720" w:hanging="360"/>
            </w:pPr>
            <w:r w:rsidDel="00000000" w:rsidR="00000000" w:rsidRPr="00000000">
              <w:rPr>
                <w:rtl w:val="0"/>
              </w:rPr>
              <w:t xml:space="preserve">Consider referral to protons.</w:t>
            </w:r>
          </w:p>
          <w:p w:rsidR="00000000" w:rsidDel="00000000" w:rsidP="00000000" w:rsidRDefault="00000000" w:rsidRPr="00000000" w14:paraId="000013B4">
            <w:pPr>
              <w:numPr>
                <w:ilvl w:val="0"/>
                <w:numId w:val="66"/>
              </w:numPr>
              <w:ind w:left="720" w:hanging="360"/>
            </w:pPr>
            <w:r w:rsidDel="00000000" w:rsidR="00000000" w:rsidRPr="00000000">
              <w:rPr>
                <w:rFonts w:ascii="Cardo" w:cs="Cardo" w:eastAsia="Cardo" w:hAnsi="Cardo"/>
                <w:rtl w:val="0"/>
              </w:rPr>
              <w:t xml:space="preserve">SMN for non-hereditary / hereditary of 0.1→ ≤ 1% per year [</w:t>
            </w:r>
            <w:hyperlink r:id="rId1064">
              <w:r w:rsidDel="00000000" w:rsidR="00000000" w:rsidRPr="00000000">
                <w:rPr>
                  <w:rtl w:val="0"/>
                </w:rPr>
                <w:t xml:space="preserve">Wong JAMA '97</w:t>
              </w:r>
            </w:hyperlink>
            <w:r w:rsidDel="00000000" w:rsidR="00000000" w:rsidRPr="00000000">
              <w:rPr>
                <w:rtl w:val="0"/>
              </w:rPr>
              <w:t xml:space="preserve">].</w:t>
            </w:r>
          </w:p>
          <w:p w:rsidR="00000000" w:rsidDel="00000000" w:rsidP="00000000" w:rsidRDefault="00000000" w:rsidRPr="00000000" w14:paraId="000013B5">
            <w:pPr>
              <w:numPr>
                <w:ilvl w:val="0"/>
                <w:numId w:val="66"/>
              </w:numPr>
              <w:ind w:left="720" w:hanging="360"/>
            </w:pPr>
            <w:r w:rsidDel="00000000" w:rsidR="00000000" w:rsidRPr="00000000">
              <w:rPr>
                <w:rtl w:val="0"/>
              </w:rPr>
              <w:t xml:space="preserve">With germline Rb, ~33% not treated with RT and ~66% of pts treated with RT will develop secondary tumors by 50y. </w:t>
            </w:r>
          </w:p>
          <w:p w:rsidR="00000000" w:rsidDel="00000000" w:rsidP="00000000" w:rsidRDefault="00000000" w:rsidRPr="00000000" w14:paraId="000013B6">
            <w:pPr>
              <w:numPr>
                <w:ilvl w:val="0"/>
                <w:numId w:val="66"/>
              </w:numPr>
              <w:ind w:left="720" w:hanging="360"/>
            </w:pPr>
            <w:r w:rsidDel="00000000" w:rsidR="00000000" w:rsidRPr="00000000">
              <w:rPr>
                <w:rtl w:val="0"/>
              </w:rPr>
              <w:t xml:space="preserve">SMNs are usually sarcomas or melanomas. Osteosarcoma is the most common secondary malignancy.</w:t>
            </w:r>
          </w:p>
        </w:tc>
      </w:tr>
    </w:tbl>
    <w:p w:rsidR="00000000" w:rsidDel="00000000" w:rsidP="00000000" w:rsidRDefault="00000000" w:rsidRPr="00000000" w14:paraId="000013B7">
      <w:pPr>
        <w:rPr/>
      </w:pPr>
      <w:r w:rsidDel="00000000" w:rsidR="00000000" w:rsidRPr="00000000">
        <w:rPr>
          <w:rtl w:val="0"/>
        </w:rPr>
      </w:r>
    </w:p>
    <w:p w:rsidR="00000000" w:rsidDel="00000000" w:rsidP="00000000" w:rsidRDefault="00000000" w:rsidRPr="00000000" w14:paraId="000013B8">
      <w:pPr>
        <w:numPr>
          <w:ilvl w:val="0"/>
          <w:numId w:val="66"/>
        </w:numPr>
        <w:ind w:left="720" w:hanging="360"/>
      </w:pPr>
      <w:r w:rsidDel="00000000" w:rsidR="00000000" w:rsidRPr="00000000">
        <w:rPr>
          <w:rtl w:val="0"/>
        </w:rPr>
        <w:t xml:space="preserve">Most common primary intraocular tumor of childhood. Accounts for ~3% of all pediatric malignancies. </w:t>
      </w:r>
    </w:p>
    <w:p w:rsidR="00000000" w:rsidDel="00000000" w:rsidP="00000000" w:rsidRDefault="00000000" w:rsidRPr="00000000" w14:paraId="000013B9">
      <w:pPr>
        <w:numPr>
          <w:ilvl w:val="0"/>
          <w:numId w:val="66"/>
        </w:numPr>
        <w:ind w:left="720" w:hanging="360"/>
      </w:pPr>
      <w:r w:rsidDel="00000000" w:rsidR="00000000" w:rsidRPr="00000000">
        <w:rPr>
          <w:rtl w:val="0"/>
        </w:rPr>
        <w:t xml:space="preserve">250-300 cases per year. 1 in 15,000 births.</w:t>
      </w:r>
      <w:r w:rsidDel="00000000" w:rsidR="00000000" w:rsidRPr="00000000">
        <w:rPr>
          <w:i w:val="1"/>
          <w:rtl w:val="0"/>
        </w:rPr>
        <w:t xml:space="preserve"> However, metastatic leukemia is the most common - 1,000 cases per year.</w:t>
      </w:r>
    </w:p>
    <w:p w:rsidR="00000000" w:rsidDel="00000000" w:rsidP="00000000" w:rsidRDefault="00000000" w:rsidRPr="00000000" w14:paraId="000013BA">
      <w:pPr>
        <w:numPr>
          <w:ilvl w:val="0"/>
          <w:numId w:val="66"/>
        </w:numPr>
        <w:ind w:left="720" w:hanging="360"/>
      </w:pPr>
      <w:r w:rsidDel="00000000" w:rsidR="00000000" w:rsidRPr="00000000">
        <w:rPr>
          <w:rtl w:val="0"/>
        </w:rPr>
        <w:t xml:space="preserve">95% are diagnosed by 5y: Bilateral by 1y, 2y for unilateral.</w:t>
      </w:r>
    </w:p>
    <w:p w:rsidR="00000000" w:rsidDel="00000000" w:rsidP="00000000" w:rsidRDefault="00000000" w:rsidRPr="00000000" w14:paraId="000013BB">
      <w:pPr>
        <w:numPr>
          <w:ilvl w:val="0"/>
          <w:numId w:val="66"/>
        </w:numPr>
        <w:ind w:left="720" w:hanging="360"/>
      </w:pPr>
      <w:r w:rsidDel="00000000" w:rsidR="00000000" w:rsidRPr="00000000">
        <w:rPr>
          <w:rtl w:val="0"/>
        </w:rPr>
        <w:t xml:space="preserve">Declining use of RT due to ophthalmic artery chemosurgery (OAC) and intravitreal chemo (Fig 1) [</w:t>
      </w:r>
      <w:hyperlink r:id="rId1065">
        <w:r w:rsidDel="00000000" w:rsidR="00000000" w:rsidRPr="00000000">
          <w:rPr>
            <w:rtl w:val="0"/>
          </w:rPr>
          <w:t xml:space="preserve">Jairam IJROBP '13</w:t>
        </w:r>
      </w:hyperlink>
      <w:r w:rsidDel="00000000" w:rsidR="00000000" w:rsidRPr="00000000">
        <w:rPr>
          <w:rtl w:val="0"/>
        </w:rPr>
        <w:t xml:space="preserve">]</w:t>
      </w:r>
    </w:p>
    <w:p w:rsidR="00000000" w:rsidDel="00000000" w:rsidP="00000000" w:rsidRDefault="00000000" w:rsidRPr="00000000" w14:paraId="000013BC">
      <w:pPr>
        <w:numPr>
          <w:ilvl w:val="1"/>
          <w:numId w:val="66"/>
        </w:numPr>
        <w:ind w:left="1440" w:hanging="360"/>
      </w:pPr>
      <w:r w:rsidDel="00000000" w:rsidR="00000000" w:rsidRPr="00000000">
        <w:rPr>
          <w:rtl w:val="0"/>
        </w:rPr>
        <w:t xml:space="preserve">Even for awful Group D tumors, OAC may preserve the eye ~80% of the time! [</w:t>
      </w:r>
      <w:hyperlink r:id="rId1066">
        <w:r w:rsidDel="00000000" w:rsidR="00000000" w:rsidRPr="00000000">
          <w:rPr>
            <w:rtl w:val="0"/>
          </w:rPr>
          <w:t xml:space="preserve">Abramson Jama Ophthal '15</w:t>
        </w:r>
      </w:hyperlink>
      <w:r w:rsidDel="00000000" w:rsidR="00000000" w:rsidRPr="00000000">
        <w:rPr>
          <w:rtl w:val="0"/>
        </w:rPr>
        <w:t xml:space="preserve">]</w:t>
      </w:r>
    </w:p>
    <w:p w:rsidR="00000000" w:rsidDel="00000000" w:rsidP="00000000" w:rsidRDefault="00000000" w:rsidRPr="00000000" w14:paraId="000013BD">
      <w:pPr>
        <w:numPr>
          <w:ilvl w:val="0"/>
          <w:numId w:val="66"/>
        </w:numPr>
        <w:ind w:left="720" w:hanging="360"/>
      </w:pPr>
      <w:r w:rsidDel="00000000" w:rsidR="00000000" w:rsidRPr="00000000">
        <w:rPr>
          <w:rtl w:val="0"/>
        </w:rPr>
        <w:t xml:space="preserve">Cells of origin are neuroepithelial cells from the inner retina.</w:t>
      </w:r>
    </w:p>
    <w:p w:rsidR="00000000" w:rsidDel="00000000" w:rsidP="00000000" w:rsidRDefault="00000000" w:rsidRPr="00000000" w14:paraId="000013BE">
      <w:pPr>
        <w:numPr>
          <w:ilvl w:val="0"/>
          <w:numId w:val="66"/>
        </w:numPr>
        <w:ind w:left="720" w:hanging="360"/>
      </w:pPr>
      <w:r w:rsidDel="00000000" w:rsidR="00000000" w:rsidRPr="00000000">
        <w:rPr>
          <w:rtl w:val="0"/>
        </w:rPr>
        <w:t xml:space="preserve">Calcifications in 90%.</w:t>
      </w:r>
    </w:p>
    <w:p w:rsidR="00000000" w:rsidDel="00000000" w:rsidP="00000000" w:rsidRDefault="00000000" w:rsidRPr="00000000" w14:paraId="000013BF">
      <w:pPr>
        <w:numPr>
          <w:ilvl w:val="0"/>
          <w:numId w:val="66"/>
        </w:numPr>
        <w:ind w:left="720" w:hanging="360"/>
      </w:pPr>
      <w:r w:rsidDel="00000000" w:rsidR="00000000" w:rsidRPr="00000000">
        <w:rPr>
          <w:b w:val="1"/>
          <w:rtl w:val="0"/>
        </w:rPr>
        <w:t xml:space="preserve">Flexner-Wintersteiner rosettes</w:t>
      </w:r>
      <w:r w:rsidDel="00000000" w:rsidR="00000000" w:rsidRPr="00000000">
        <w:rPr>
          <w:rtl w:val="0"/>
        </w:rPr>
        <w:t xml:space="preserve">. </w:t>
      </w:r>
      <w:r w:rsidDel="00000000" w:rsidR="00000000" w:rsidRPr="00000000">
        <w:rPr>
          <w:i w:val="1"/>
          <w:rtl w:val="0"/>
        </w:rPr>
        <w:t xml:space="preserve">Also present in PNETs.</w:t>
      </w:r>
      <w:r w:rsidDel="00000000" w:rsidR="00000000" w:rsidRPr="00000000">
        <w:rPr>
          <w:rtl w:val="0"/>
        </w:rPr>
      </w:r>
    </w:p>
    <w:p w:rsidR="00000000" w:rsidDel="00000000" w:rsidP="00000000" w:rsidRDefault="00000000" w:rsidRPr="00000000" w14:paraId="000013C0">
      <w:pPr>
        <w:numPr>
          <w:ilvl w:val="0"/>
          <w:numId w:val="66"/>
        </w:numPr>
        <w:ind w:left="720" w:hanging="360"/>
      </w:pPr>
      <w:r w:rsidDel="00000000" w:rsidR="00000000" w:rsidRPr="00000000">
        <w:rPr>
          <w:rtl w:val="0"/>
        </w:rPr>
        <w:t xml:space="preserve">Bilateral retinoblastoma: RB1 germline mutation. ~25% are bilateral.</w:t>
      </w:r>
    </w:p>
    <w:p w:rsidR="00000000" w:rsidDel="00000000" w:rsidP="00000000" w:rsidRDefault="00000000" w:rsidRPr="00000000" w14:paraId="000013C1">
      <w:pPr>
        <w:numPr>
          <w:ilvl w:val="1"/>
          <w:numId w:val="66"/>
        </w:numPr>
        <w:ind w:left="1440" w:hanging="360"/>
      </w:pPr>
      <w:r w:rsidDel="00000000" w:rsidR="00000000" w:rsidRPr="00000000">
        <w:rPr>
          <w:rtl w:val="0"/>
        </w:rPr>
        <w:t xml:space="preserve">Unilateral RB only 10% chance of germline.</w:t>
      </w:r>
    </w:p>
    <w:p w:rsidR="00000000" w:rsidDel="00000000" w:rsidP="00000000" w:rsidRDefault="00000000" w:rsidRPr="00000000" w14:paraId="000013C2">
      <w:pPr>
        <w:ind w:left="0" w:firstLine="0"/>
        <w:jc w:val="center"/>
        <w:rPr/>
      </w:pPr>
      <w:hyperlink r:id="rId1067">
        <w:r w:rsidDel="00000000" w:rsidR="00000000" w:rsidRPr="00000000">
          <w:rPr>
            <w:color w:val="1155cc"/>
            <w:u w:val="single"/>
          </w:rPr>
          <w:drawing>
            <wp:inline distB="114300" distT="114300" distL="114300" distR="114300">
              <wp:extent cx="5486400" cy="3291840"/>
              <wp:effectExtent b="12700" l="12700" r="12700" t="12700"/>
              <wp:docPr id="20" name="image29.png"/>
              <a:graphic>
                <a:graphicData uri="http://schemas.openxmlformats.org/drawingml/2006/picture">
                  <pic:pic>
                    <pic:nvPicPr>
                      <pic:cNvPr id="0" name="image29.png"/>
                      <pic:cNvPicPr preferRelativeResize="0"/>
                    </pic:nvPicPr>
                    <pic:blipFill>
                      <a:blip r:embed="rId1068"/>
                      <a:srcRect b="0" l="0" r="0" t="0"/>
                      <a:stretch>
                        <a:fillRect/>
                      </a:stretch>
                    </pic:blipFill>
                    <pic:spPr>
                      <a:xfrm>
                        <a:off x="0" y="0"/>
                        <a:ext cx="5486400" cy="329184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3C3">
      <w:pPr>
        <w:numPr>
          <w:ilvl w:val="0"/>
          <w:numId w:val="66"/>
        </w:numPr>
        <w:ind w:left="720" w:hanging="360"/>
      </w:pPr>
      <w:r w:rsidDel="00000000" w:rsidR="00000000" w:rsidRPr="00000000">
        <w:rPr>
          <w:rtl w:val="0"/>
        </w:rPr>
        <w:t xml:space="preserve">Rb1 TSG (ch 13): </w:t>
      </w:r>
      <w:r w:rsidDel="00000000" w:rsidR="00000000" w:rsidRPr="00000000">
        <w:rPr>
          <w:b w:val="1"/>
          <w:rtl w:val="0"/>
        </w:rPr>
        <w:t xml:space="preserve">40% germline mutation</w:t>
      </w:r>
      <w:r w:rsidDel="00000000" w:rsidR="00000000" w:rsidRPr="00000000">
        <w:rPr>
          <w:rtl w:val="0"/>
        </w:rPr>
        <w:t xml:space="preserve">, </w:t>
      </w:r>
      <w:r w:rsidDel="00000000" w:rsidR="00000000" w:rsidRPr="00000000">
        <w:rPr>
          <w:b w:val="1"/>
          <w:rtl w:val="0"/>
        </w:rPr>
        <w:t xml:space="preserve">60% sporadic</w:t>
      </w:r>
      <w:r w:rsidDel="00000000" w:rsidR="00000000" w:rsidRPr="00000000">
        <w:rPr>
          <w:rtl w:val="0"/>
        </w:rPr>
        <w:t xml:space="preserve">. AR, but inherited in AD pattern due to second hit penetrance approaching 100%. Genetic counseling offered to all patients with Rb and siblings should be examined. </w:t>
      </w:r>
    </w:p>
    <w:p w:rsidR="00000000" w:rsidDel="00000000" w:rsidP="00000000" w:rsidRDefault="00000000" w:rsidRPr="00000000" w14:paraId="000013C4">
      <w:pPr>
        <w:numPr>
          <w:ilvl w:val="0"/>
          <w:numId w:val="66"/>
        </w:numPr>
        <w:ind w:left="720" w:hanging="360"/>
      </w:pPr>
      <w:r w:rsidDel="00000000" w:rsidR="00000000" w:rsidRPr="00000000">
        <w:rPr>
          <w:rtl w:val="0"/>
        </w:rPr>
        <w:t xml:space="preserve">Hereditary retinoblastoma is associated with increased risk of </w:t>
      </w:r>
      <w:r w:rsidDel="00000000" w:rsidR="00000000" w:rsidRPr="00000000">
        <w:rPr>
          <w:b w:val="1"/>
          <w:rtl w:val="0"/>
        </w:rPr>
        <w:t xml:space="preserve">osteosarcoma</w:t>
      </w:r>
      <w:r w:rsidDel="00000000" w:rsidR="00000000" w:rsidRPr="00000000">
        <w:rPr>
          <w:rtl w:val="0"/>
        </w:rPr>
        <w:t xml:space="preserve"> [</w:t>
      </w:r>
      <w:hyperlink r:id="rId1069">
        <w:r w:rsidDel="00000000" w:rsidR="00000000" w:rsidRPr="00000000">
          <w:rPr>
            <w:rtl w:val="0"/>
          </w:rPr>
          <w:t xml:space="preserve">Kleinerman JCO '05</w:t>
        </w:r>
      </w:hyperlink>
      <w:r w:rsidDel="00000000" w:rsidR="00000000" w:rsidRPr="00000000">
        <w:rPr>
          <w:rtl w:val="0"/>
        </w:rPr>
        <w:t xml:space="preserve">, </w:t>
      </w:r>
      <w:hyperlink r:id="rId1070">
        <w:r w:rsidDel="00000000" w:rsidR="00000000" w:rsidRPr="00000000">
          <w:rPr>
            <w:rtl w:val="0"/>
          </w:rPr>
          <w:t xml:space="preserve">Ketteler EJC '20</w:t>
        </w:r>
      </w:hyperlink>
      <w:r w:rsidDel="00000000" w:rsidR="00000000" w:rsidRPr="00000000">
        <w:rPr>
          <w:rtl w:val="0"/>
        </w:rPr>
        <w:t xml:space="preserve">]</w:t>
      </w:r>
    </w:p>
    <w:p w:rsidR="00000000" w:rsidDel="00000000" w:rsidP="00000000" w:rsidRDefault="00000000" w:rsidRPr="00000000" w14:paraId="000013C5">
      <w:pPr>
        <w:numPr>
          <w:ilvl w:val="0"/>
          <w:numId w:val="66"/>
        </w:numPr>
        <w:ind w:left="720" w:hanging="360"/>
      </w:pPr>
      <w:r w:rsidDel="00000000" w:rsidR="00000000" w:rsidRPr="00000000">
        <w:rPr>
          <w:rtl w:val="0"/>
        </w:rPr>
        <w:t xml:space="preserve">Only 10-15% present </w:t>
      </w:r>
      <w:r w:rsidDel="00000000" w:rsidR="00000000" w:rsidRPr="00000000">
        <w:rPr>
          <w:rtl w:val="0"/>
        </w:rPr>
        <w:t xml:space="preserve">with DM</w:t>
      </w:r>
      <w:r w:rsidDel="00000000" w:rsidR="00000000" w:rsidRPr="00000000">
        <w:rPr>
          <w:rtl w:val="0"/>
        </w:rPr>
        <w:t xml:space="preserve">. </w:t>
      </w:r>
    </w:p>
    <w:p w:rsidR="00000000" w:rsidDel="00000000" w:rsidP="00000000" w:rsidRDefault="00000000" w:rsidRPr="00000000" w14:paraId="000013C6">
      <w:pPr>
        <w:numPr>
          <w:ilvl w:val="1"/>
          <w:numId w:val="66"/>
        </w:numPr>
        <w:ind w:left="1440" w:hanging="360"/>
      </w:pPr>
      <w:r w:rsidDel="00000000" w:rsidR="00000000" w:rsidRPr="00000000">
        <w:rPr>
          <w:rtl w:val="0"/>
        </w:rPr>
        <w:t xml:space="preserve">RF for mets: ON invasion, uveal invasion, orbital invasion, choroidal involvement.</w:t>
      </w:r>
    </w:p>
    <w:p w:rsidR="00000000" w:rsidDel="00000000" w:rsidP="00000000" w:rsidRDefault="00000000" w:rsidRPr="00000000" w14:paraId="000013C7">
      <w:pPr>
        <w:numPr>
          <w:ilvl w:val="0"/>
          <w:numId w:val="66"/>
        </w:numPr>
        <w:ind w:left="720" w:hanging="360"/>
      </w:pPr>
      <w:r w:rsidDel="00000000" w:rsidR="00000000" w:rsidRPr="00000000">
        <w:rPr>
          <w:b w:val="1"/>
          <w:rtl w:val="0"/>
        </w:rPr>
        <w:t xml:space="preserve">Reese Ellsworth Classification</w:t>
      </w:r>
      <w:r w:rsidDel="00000000" w:rsidR="00000000" w:rsidRPr="00000000">
        <w:rPr>
          <w:rtl w:val="0"/>
        </w:rPr>
        <w:t xml:space="preserve">: </w:t>
      </w:r>
      <w:r w:rsidDel="00000000" w:rsidR="00000000" w:rsidRPr="00000000">
        <w:rPr>
          <w:b w:val="1"/>
          <w:rtl w:val="0"/>
        </w:rPr>
        <w:t xml:space="preserve">Outdated, but still used</w:t>
      </w:r>
      <w:r w:rsidDel="00000000" w:rsidR="00000000" w:rsidRPr="00000000">
        <w:rPr>
          <w:rtl w:val="0"/>
        </w:rPr>
        <w:t xml:space="preserve">.</w:t>
      </w:r>
    </w:p>
    <w:p w:rsidR="00000000" w:rsidDel="00000000" w:rsidP="00000000" w:rsidRDefault="00000000" w:rsidRPr="00000000" w14:paraId="000013C8">
      <w:pPr>
        <w:ind w:left="720" w:firstLine="0"/>
        <w:rPr/>
      </w:pPr>
      <w:r w:rsidDel="00000000" w:rsidR="00000000" w:rsidRPr="00000000">
        <w:rPr>
          <w:rtl w:val="0"/>
        </w:rPr>
        <w:t xml:space="preserve">Based on the likelihood of salvage of the eye. Modern staging realizes that ~80% of eyes are able to be preserved even with retinal detachment, and therefore base staging on preserved eye vs. enucleated eye [IRSS].</w:t>
      </w:r>
    </w:p>
    <w:p w:rsidR="00000000" w:rsidDel="00000000" w:rsidP="00000000" w:rsidRDefault="00000000" w:rsidRPr="00000000" w14:paraId="000013C9">
      <w:pPr>
        <w:ind w:left="720" w:firstLine="0"/>
        <w:rPr/>
      </w:pPr>
      <w:r w:rsidDel="00000000" w:rsidR="00000000" w:rsidRPr="00000000">
        <w:rPr>
          <w:rtl w:val="0"/>
        </w:rPr>
        <w:t xml:space="preserve">Groups I-V correspond to V favorable, favorable, doubtful, unfavorable and very unfavorable. </w:t>
      </w:r>
    </w:p>
    <w:p w:rsidR="00000000" w:rsidDel="00000000" w:rsidP="00000000" w:rsidRDefault="00000000" w:rsidRPr="00000000" w14:paraId="000013CA">
      <w:pPr>
        <w:numPr>
          <w:ilvl w:val="1"/>
          <w:numId w:val="66"/>
        </w:numPr>
        <w:ind w:left="1440" w:hanging="360"/>
      </w:pPr>
      <w:r w:rsidDel="00000000" w:rsidR="00000000" w:rsidRPr="00000000">
        <w:rPr>
          <w:rtl w:val="0"/>
        </w:rPr>
        <w:t xml:space="preserve">Group I (Very favorable): Solitary or multiple tumors &lt; 4 DD at or behind the equator.</w:t>
      </w:r>
    </w:p>
    <w:p w:rsidR="00000000" w:rsidDel="00000000" w:rsidP="00000000" w:rsidRDefault="00000000" w:rsidRPr="00000000" w14:paraId="000013CB">
      <w:pPr>
        <w:numPr>
          <w:ilvl w:val="1"/>
          <w:numId w:val="66"/>
        </w:numPr>
        <w:ind w:left="1440" w:hanging="360"/>
        <w:rPr>
          <w:u w:val="none"/>
        </w:rPr>
      </w:pPr>
      <w:r w:rsidDel="00000000" w:rsidR="00000000" w:rsidRPr="00000000">
        <w:rPr>
          <w:rtl w:val="0"/>
        </w:rPr>
        <w:t xml:space="preserve">Group II (Favorable): Solitary tumors 4-10 DD at or behind equator, or multiple tumors behind equator.</w:t>
      </w:r>
    </w:p>
    <w:p w:rsidR="00000000" w:rsidDel="00000000" w:rsidP="00000000" w:rsidRDefault="00000000" w:rsidRPr="00000000" w14:paraId="000013CC">
      <w:pPr>
        <w:numPr>
          <w:ilvl w:val="1"/>
          <w:numId w:val="66"/>
        </w:numPr>
        <w:ind w:left="1440" w:hanging="360"/>
      </w:pPr>
      <w:r w:rsidDel="00000000" w:rsidR="00000000" w:rsidRPr="00000000">
        <w:rPr>
          <w:rtl w:val="0"/>
        </w:rPr>
        <w:t xml:space="preserve">Group III (Doubtful): No plaque brachytherapy. Why? They are anterior to the equator of the eye or &gt; 10 DD behind the equator. An average disc is around 1.7 mm, so this would be a basal diameter of around 17 mm. Therefore, plaque brachytherapy would be contraindicated in either group as basal diameter &gt; 16 is considered "large" for [</w:t>
      </w:r>
      <w:hyperlink w:anchor="_4nhizqz5xdaw">
        <w:r w:rsidDel="00000000" w:rsidR="00000000" w:rsidRPr="00000000">
          <w:rPr>
            <w:rtl w:val="0"/>
          </w:rPr>
          <w:t xml:space="preserve">ocular melanomas</w:t>
        </w:r>
      </w:hyperlink>
      <w:r w:rsidDel="00000000" w:rsidR="00000000" w:rsidRPr="00000000">
        <w:rPr>
          <w:rtl w:val="0"/>
        </w:rPr>
        <w:t xml:space="preserve">] (plus, they don't even make brachytherapy plaques that big to begin with). </w:t>
      </w:r>
    </w:p>
    <w:p w:rsidR="00000000" w:rsidDel="00000000" w:rsidP="00000000" w:rsidRDefault="00000000" w:rsidRPr="00000000" w14:paraId="000013CD">
      <w:pPr>
        <w:numPr>
          <w:ilvl w:val="1"/>
          <w:numId w:val="66"/>
        </w:numPr>
        <w:ind w:left="1440" w:hanging="360"/>
      </w:pPr>
      <w:r w:rsidDel="00000000" w:rsidR="00000000" w:rsidRPr="00000000">
        <w:rPr>
          <w:rtl w:val="0"/>
        </w:rPr>
        <w:t xml:space="preserve">Group IV (Unfavorable): Multiple tumors, some &gt; 10 DD. Any lesion extending anteriorly to the ora serrata.</w:t>
      </w:r>
    </w:p>
    <w:p w:rsidR="00000000" w:rsidDel="00000000" w:rsidP="00000000" w:rsidRDefault="00000000" w:rsidRPr="00000000" w14:paraId="000013CE">
      <w:pPr>
        <w:numPr>
          <w:ilvl w:val="1"/>
          <w:numId w:val="66"/>
        </w:numPr>
        <w:ind w:left="1440" w:hanging="360"/>
      </w:pPr>
      <w:r w:rsidDel="00000000" w:rsidR="00000000" w:rsidRPr="00000000">
        <w:rPr>
          <w:rtl w:val="0"/>
        </w:rPr>
        <w:t xml:space="preserve">Group V (Very unfavorable): In modern times, not all of Group V will receive enucleation like IRCB's Group E, as ophthalmic artery chemosurgery (OAC) and intravitreal chemotherapy advancements translate to efficacy even for vitreous seeding. Vitreous seeding is Group V in R-E, while it has been downgraded to Group D in the ICRB.</w:t>
      </w:r>
      <w:r w:rsidDel="00000000" w:rsidR="00000000" w:rsidRPr="00000000">
        <w:rPr>
          <w:rtl w:val="0"/>
        </w:rPr>
      </w:r>
    </w:p>
    <w:p w:rsidR="00000000" w:rsidDel="00000000" w:rsidP="00000000" w:rsidRDefault="00000000" w:rsidRPr="00000000" w14:paraId="000013CF">
      <w:pPr>
        <w:numPr>
          <w:ilvl w:val="0"/>
          <w:numId w:val="66"/>
        </w:numPr>
        <w:ind w:left="720" w:hanging="360"/>
      </w:pPr>
      <w:r w:rsidDel="00000000" w:rsidR="00000000" w:rsidRPr="00000000">
        <w:rPr>
          <w:b w:val="1"/>
          <w:rtl w:val="0"/>
        </w:rPr>
        <w:t xml:space="preserve">The </w:t>
      </w:r>
      <w:hyperlink r:id="rId1071">
        <w:r w:rsidDel="00000000" w:rsidR="00000000" w:rsidRPr="00000000">
          <w:rPr>
            <w:b w:val="1"/>
            <w:rtl w:val="0"/>
          </w:rPr>
          <w:t xml:space="preserve">International Classification for intraocular RetinoBlastoma (ICRB)</w:t>
        </w:r>
      </w:hyperlink>
      <w:r w:rsidDel="00000000" w:rsidR="00000000" w:rsidRPr="00000000">
        <w:rPr>
          <w:rtl w:val="0"/>
        </w:rPr>
      </w:r>
    </w:p>
    <w:p w:rsidR="00000000" w:rsidDel="00000000" w:rsidP="00000000" w:rsidRDefault="00000000" w:rsidRPr="00000000" w14:paraId="000013D0">
      <w:pPr>
        <w:ind w:left="720" w:firstLine="0"/>
        <w:rPr/>
      </w:pPr>
      <w:r w:rsidDel="00000000" w:rsidR="00000000" w:rsidRPr="00000000">
        <w:rPr>
          <w:rFonts w:ascii="Cardo" w:cs="Cardo" w:eastAsia="Cardo" w:hAnsi="Cardo"/>
          <w:rtl w:val="0"/>
        </w:rPr>
        <w:t xml:space="preserve">Salvage for Groups A-C / D of 90+→ 47%. Group E excluded, as all were enucleated [</w:t>
      </w:r>
      <w:hyperlink r:id="rId1072">
        <w:r w:rsidDel="00000000" w:rsidR="00000000" w:rsidRPr="00000000">
          <w:rPr>
            <w:rtl w:val="0"/>
          </w:rPr>
          <w:t xml:space="preserve">Shields Ophtho '06</w:t>
        </w:r>
      </w:hyperlink>
      <w:r w:rsidDel="00000000" w:rsidR="00000000" w:rsidRPr="00000000">
        <w:rPr>
          <w:rtl w:val="0"/>
        </w:rPr>
        <w:t xml:space="preserve">].</w:t>
      </w:r>
    </w:p>
    <w:p w:rsidR="00000000" w:rsidDel="00000000" w:rsidP="00000000" w:rsidRDefault="00000000" w:rsidRPr="00000000" w14:paraId="000013D1">
      <w:pPr>
        <w:ind w:left="720" w:firstLine="0"/>
        <w:rPr/>
      </w:pPr>
      <w:r w:rsidDel="00000000" w:rsidR="00000000" w:rsidRPr="00000000">
        <w:rPr>
          <w:rtl w:val="0"/>
        </w:rPr>
        <w:t xml:space="preserve">Even for awful Group D tumors, OAC may preserve the eye ~80% of the time! [</w:t>
      </w:r>
      <w:hyperlink r:id="rId1073">
        <w:r w:rsidDel="00000000" w:rsidR="00000000" w:rsidRPr="00000000">
          <w:rPr>
            <w:rtl w:val="0"/>
          </w:rPr>
          <w:t xml:space="preserve">Abramson '15</w:t>
        </w:r>
      </w:hyperlink>
      <w:r w:rsidDel="00000000" w:rsidR="00000000" w:rsidRPr="00000000">
        <w:rPr>
          <w:rtl w:val="0"/>
        </w:rPr>
        <w:t xml:space="preserve">].</w:t>
      </w:r>
    </w:p>
    <w:p w:rsidR="00000000" w:rsidDel="00000000" w:rsidP="00000000" w:rsidRDefault="00000000" w:rsidRPr="00000000" w14:paraId="000013D2">
      <w:pPr>
        <w:numPr>
          <w:ilvl w:val="1"/>
          <w:numId w:val="66"/>
        </w:numPr>
        <w:ind w:left="1440" w:hanging="360"/>
      </w:pPr>
      <w:r w:rsidDel="00000000" w:rsidR="00000000" w:rsidRPr="00000000">
        <w:rPr>
          <w:rFonts w:ascii="Gungsuh" w:cs="Gungsuh" w:eastAsia="Gungsuh" w:hAnsi="Gungsuh"/>
          <w:rtl w:val="0"/>
        </w:rPr>
        <w:t xml:space="preserve">Group A (Small tumor): ≤ 3 mm in size, at least 3 mm from foveola and 1.5 mm from OD.</w:t>
      </w:r>
    </w:p>
    <w:p w:rsidR="00000000" w:rsidDel="00000000" w:rsidP="00000000" w:rsidRDefault="00000000" w:rsidRPr="00000000" w14:paraId="000013D3">
      <w:pPr>
        <w:numPr>
          <w:ilvl w:val="1"/>
          <w:numId w:val="66"/>
        </w:numPr>
        <w:ind w:left="1440" w:hanging="360"/>
      </w:pPr>
      <w:r w:rsidDel="00000000" w:rsidR="00000000" w:rsidRPr="00000000">
        <w:rPr>
          <w:rtl w:val="0"/>
        </w:rPr>
        <w:t xml:space="preserve">Group B: Retina only, either &gt; 3 mm or small but close to optic disc (1.5 mm) or foveola (3 mm).</w:t>
      </w:r>
    </w:p>
    <w:p w:rsidR="00000000" w:rsidDel="00000000" w:rsidP="00000000" w:rsidRDefault="00000000" w:rsidRPr="00000000" w14:paraId="000013D4">
      <w:pPr>
        <w:numPr>
          <w:ilvl w:val="1"/>
          <w:numId w:val="66"/>
        </w:numPr>
        <w:ind w:left="1440" w:hanging="360"/>
      </w:pPr>
      <w:r w:rsidDel="00000000" w:rsidR="00000000" w:rsidRPr="00000000">
        <w:rPr>
          <w:rFonts w:ascii="Gungsuh" w:cs="Gungsuh" w:eastAsia="Gungsuh" w:hAnsi="Gungsuh"/>
          <w:rtl w:val="0"/>
        </w:rPr>
        <w:t xml:space="preserve">Group C (focal seeds): Minimal seeding. Subretinal or vitreous seeding ≤ 3 mm from the tumor.</w:t>
      </w:r>
    </w:p>
    <w:p w:rsidR="00000000" w:rsidDel="00000000" w:rsidP="00000000" w:rsidRDefault="00000000" w:rsidRPr="00000000" w14:paraId="000013D5">
      <w:pPr>
        <w:numPr>
          <w:ilvl w:val="1"/>
          <w:numId w:val="66"/>
        </w:numPr>
        <w:ind w:left="1440" w:hanging="360"/>
      </w:pPr>
      <w:r w:rsidDel="00000000" w:rsidR="00000000" w:rsidRPr="00000000">
        <w:rPr>
          <w:rtl w:val="0"/>
        </w:rPr>
        <w:t xml:space="preserve">Group D (diffuse seeds): Widespread vitreous or subretinal seeding. Retina may have detached.</w:t>
      </w:r>
    </w:p>
    <w:p w:rsidR="00000000" w:rsidDel="00000000" w:rsidP="00000000" w:rsidRDefault="00000000" w:rsidRPr="00000000" w14:paraId="000013D6">
      <w:pPr>
        <w:numPr>
          <w:ilvl w:val="1"/>
          <w:numId w:val="66"/>
        </w:numPr>
        <w:ind w:left="1440" w:hanging="360"/>
      </w:pPr>
      <w:r w:rsidDel="00000000" w:rsidR="00000000" w:rsidRPr="00000000">
        <w:rPr>
          <w:rtl w:val="0"/>
        </w:rPr>
        <w:t xml:space="preserve">Group E (extensive): Extends near front of eye, bleeding/causing glaucoma, or unsalvageable/nonfunctional eye.</w:t>
      </w:r>
    </w:p>
    <w:p w:rsidR="00000000" w:rsidDel="00000000" w:rsidP="00000000" w:rsidRDefault="00000000" w:rsidRPr="00000000" w14:paraId="000013D7">
      <w:pPr>
        <w:numPr>
          <w:ilvl w:val="0"/>
          <w:numId w:val="66"/>
        </w:numPr>
        <w:ind w:left="720" w:hanging="360"/>
      </w:pPr>
      <w:r w:rsidDel="00000000" w:rsidR="00000000" w:rsidRPr="00000000">
        <w:rPr>
          <w:b w:val="1"/>
          <w:rtl w:val="0"/>
        </w:rPr>
        <w:t xml:space="preserve">International Retinoblastoma Staging System </w:t>
      </w:r>
      <w:hyperlink r:id="rId1074">
        <w:r w:rsidDel="00000000" w:rsidR="00000000" w:rsidRPr="00000000">
          <w:rPr>
            <w:rtl w:val="0"/>
          </w:rPr>
          <w:t xml:space="preserve"> [Chantada Peds Blood Ca '05]</w:t>
        </w:r>
      </w:hyperlink>
      <w:r w:rsidDel="00000000" w:rsidR="00000000" w:rsidRPr="00000000">
        <w:rPr>
          <w:rtl w:val="0"/>
        </w:rPr>
      </w:r>
    </w:p>
    <w:p w:rsidR="00000000" w:rsidDel="00000000" w:rsidP="00000000" w:rsidRDefault="00000000" w:rsidRPr="00000000" w14:paraId="000013D8">
      <w:pPr>
        <w:ind w:left="720" w:firstLine="0"/>
        <w:rPr/>
      </w:pPr>
      <w:r w:rsidDel="00000000" w:rsidR="00000000" w:rsidRPr="00000000">
        <w:rPr>
          <w:rtl w:val="0"/>
        </w:rPr>
        <w:t xml:space="preserve">Stage 0 = intact eye! This would essentially mean most of Group A-D tumors would be Stage 0 with this staging system.</w:t>
      </w:r>
    </w:p>
    <w:p w:rsidR="00000000" w:rsidDel="00000000" w:rsidP="00000000" w:rsidRDefault="00000000" w:rsidRPr="00000000" w14:paraId="000013D9">
      <w:pPr>
        <w:numPr>
          <w:ilvl w:val="1"/>
          <w:numId w:val="66"/>
        </w:numPr>
        <w:ind w:left="1440" w:hanging="360"/>
      </w:pPr>
      <w:r w:rsidDel="00000000" w:rsidR="00000000" w:rsidRPr="00000000">
        <w:rPr>
          <w:rtl w:val="0"/>
        </w:rPr>
        <w:t xml:space="preserve">Stage 0: Treated conservatively.</w:t>
      </w:r>
    </w:p>
    <w:p w:rsidR="00000000" w:rsidDel="00000000" w:rsidP="00000000" w:rsidRDefault="00000000" w:rsidRPr="00000000" w14:paraId="000013DA">
      <w:pPr>
        <w:numPr>
          <w:ilvl w:val="1"/>
          <w:numId w:val="66"/>
        </w:numPr>
        <w:ind w:left="1440" w:hanging="360"/>
      </w:pPr>
      <w:r w:rsidDel="00000000" w:rsidR="00000000" w:rsidRPr="00000000">
        <w:rPr>
          <w:rtl w:val="0"/>
        </w:rPr>
        <w:t xml:space="preserve">Stage I: Eye enucleated, R0.</w:t>
      </w:r>
    </w:p>
    <w:p w:rsidR="00000000" w:rsidDel="00000000" w:rsidP="00000000" w:rsidRDefault="00000000" w:rsidRPr="00000000" w14:paraId="000013DB">
      <w:pPr>
        <w:numPr>
          <w:ilvl w:val="1"/>
          <w:numId w:val="66"/>
        </w:numPr>
        <w:ind w:left="1440" w:hanging="360"/>
      </w:pPr>
      <w:r w:rsidDel="00000000" w:rsidR="00000000" w:rsidRPr="00000000">
        <w:rPr>
          <w:rtl w:val="0"/>
        </w:rPr>
        <w:t xml:space="preserve">Stage II: Eye enucleated, R1.</w:t>
      </w:r>
    </w:p>
    <w:p w:rsidR="00000000" w:rsidDel="00000000" w:rsidP="00000000" w:rsidRDefault="00000000" w:rsidRPr="00000000" w14:paraId="000013DC">
      <w:pPr>
        <w:numPr>
          <w:ilvl w:val="1"/>
          <w:numId w:val="66"/>
        </w:numPr>
        <w:ind w:left="1440" w:hanging="360"/>
      </w:pPr>
      <w:r w:rsidDel="00000000" w:rsidR="00000000" w:rsidRPr="00000000">
        <w:rPr>
          <w:rtl w:val="0"/>
        </w:rPr>
        <w:t xml:space="preserve">Stage III: Regional extension. (a) overt orbital disease, (b) preauricular or cervical lymph node extension.</w:t>
      </w:r>
    </w:p>
    <w:p w:rsidR="00000000" w:rsidDel="00000000" w:rsidP="00000000" w:rsidRDefault="00000000" w:rsidRPr="00000000" w14:paraId="000013DD">
      <w:pPr>
        <w:numPr>
          <w:ilvl w:val="1"/>
          <w:numId w:val="66"/>
        </w:numPr>
        <w:ind w:left="1440" w:hanging="360"/>
      </w:pPr>
      <w:r w:rsidDel="00000000" w:rsidR="00000000" w:rsidRPr="00000000">
        <w:rPr>
          <w:rtl w:val="0"/>
        </w:rPr>
        <w:t xml:space="preserve">Stage IV: (a) hematogenous metastasis (1) single lesion (2) multiple lesions, (b) CNS extension (1) prechiasmatic lesion (2) CNS mass (3) LMD.</w:t>
      </w:r>
    </w:p>
    <w:p w:rsidR="00000000" w:rsidDel="00000000" w:rsidP="00000000" w:rsidRDefault="00000000" w:rsidRPr="00000000" w14:paraId="000013DE">
      <w:pPr>
        <w:numPr>
          <w:ilvl w:val="0"/>
          <w:numId w:val="66"/>
        </w:numPr>
        <w:ind w:left="720" w:hanging="360"/>
      </w:pPr>
      <w:r w:rsidDel="00000000" w:rsidR="00000000" w:rsidRPr="00000000">
        <w:rPr>
          <w:rtl w:val="0"/>
        </w:rPr>
        <w:t xml:space="preserve">Workup: </w:t>
      </w:r>
    </w:p>
    <w:p w:rsidR="00000000" w:rsidDel="00000000" w:rsidP="00000000" w:rsidRDefault="00000000" w:rsidRPr="00000000" w14:paraId="000013DF">
      <w:pPr>
        <w:numPr>
          <w:ilvl w:val="1"/>
          <w:numId w:val="66"/>
        </w:numPr>
        <w:ind w:left="1440" w:hanging="360"/>
      </w:pPr>
      <w:r w:rsidDel="00000000" w:rsidR="00000000" w:rsidRPr="00000000">
        <w:rPr>
          <w:rtl w:val="0"/>
        </w:rPr>
        <w:t xml:space="preserve">H&amp;P: Look for leukocoria, strabismus, painful glaucoma, irritability.</w:t>
      </w:r>
    </w:p>
    <w:p w:rsidR="00000000" w:rsidDel="00000000" w:rsidP="00000000" w:rsidRDefault="00000000" w:rsidRPr="00000000" w14:paraId="000013E0">
      <w:pPr>
        <w:numPr>
          <w:ilvl w:val="2"/>
          <w:numId w:val="66"/>
        </w:numPr>
        <w:ind w:left="2160" w:hanging="360"/>
      </w:pPr>
      <w:r w:rsidDel="00000000" w:rsidR="00000000" w:rsidRPr="00000000">
        <w:rPr>
          <w:rtl w:val="0"/>
        </w:rPr>
        <w:t xml:space="preserve">Ddx: toxocariasis, hyperplastic primary vitreous, Coat dz, retrolental fibrodysplasia, congenital cataracts, toxoplasmosis.</w:t>
      </w:r>
    </w:p>
    <w:p w:rsidR="00000000" w:rsidDel="00000000" w:rsidP="00000000" w:rsidRDefault="00000000" w:rsidRPr="00000000" w14:paraId="000013E1">
      <w:pPr>
        <w:numPr>
          <w:ilvl w:val="1"/>
          <w:numId w:val="66"/>
        </w:numPr>
        <w:ind w:left="1440" w:hanging="360"/>
      </w:pPr>
      <w:r w:rsidDel="00000000" w:rsidR="00000000" w:rsidRPr="00000000">
        <w:rPr>
          <w:rtl w:val="0"/>
        </w:rPr>
        <w:t xml:space="preserve">Biopsy generally is not performed for fear of seeding.</w:t>
      </w:r>
    </w:p>
    <w:p w:rsidR="00000000" w:rsidDel="00000000" w:rsidP="00000000" w:rsidRDefault="00000000" w:rsidRPr="00000000" w14:paraId="000013E2">
      <w:pPr>
        <w:numPr>
          <w:ilvl w:val="1"/>
          <w:numId w:val="66"/>
        </w:numPr>
        <w:ind w:left="1440" w:hanging="360"/>
      </w:pPr>
      <w:r w:rsidDel="00000000" w:rsidR="00000000" w:rsidRPr="00000000">
        <w:rPr>
          <w:rtl w:val="0"/>
        </w:rPr>
        <w:t xml:space="preserve">Max dilated pupil, ocular U/S, MRI brain and orbits. </w:t>
      </w:r>
      <w:r w:rsidDel="00000000" w:rsidR="00000000" w:rsidRPr="00000000">
        <w:rPr>
          <w:i w:val="1"/>
          <w:rtl w:val="0"/>
        </w:rPr>
        <w:t xml:space="preserve">Bone scan, BMBx, LP if deep invasion.</w:t>
      </w:r>
      <w:r w:rsidDel="00000000" w:rsidR="00000000" w:rsidRPr="00000000">
        <w:rPr>
          <w:rtl w:val="0"/>
        </w:rPr>
      </w:r>
    </w:p>
    <w:p w:rsidR="00000000" w:rsidDel="00000000" w:rsidP="00000000" w:rsidRDefault="00000000" w:rsidRPr="00000000" w14:paraId="000013E3">
      <w:pPr>
        <w:numPr>
          <w:ilvl w:val="0"/>
          <w:numId w:val="66"/>
        </w:numPr>
        <w:ind w:left="720" w:hanging="360"/>
      </w:pPr>
      <w:r w:rsidDel="00000000" w:rsidR="00000000" w:rsidRPr="00000000">
        <w:rPr>
          <w:rtl w:val="0"/>
        </w:rPr>
        <w:t xml:space="preserve">Treatment:</w:t>
      </w:r>
    </w:p>
    <w:p w:rsidR="00000000" w:rsidDel="00000000" w:rsidP="00000000" w:rsidRDefault="00000000" w:rsidRPr="00000000" w14:paraId="000013E4">
      <w:pPr>
        <w:numPr>
          <w:ilvl w:val="1"/>
          <w:numId w:val="66"/>
        </w:numPr>
        <w:ind w:left="1440" w:hanging="360"/>
      </w:pPr>
      <w:r w:rsidDel="00000000" w:rsidR="00000000" w:rsidRPr="00000000">
        <w:rPr>
          <w:rtl w:val="0"/>
        </w:rPr>
        <w:t xml:space="preserve">Enucleation can treat monocular disease well.</w:t>
      </w:r>
    </w:p>
    <w:p w:rsidR="00000000" w:rsidDel="00000000" w:rsidP="00000000" w:rsidRDefault="00000000" w:rsidRPr="00000000" w14:paraId="000013E5">
      <w:pPr>
        <w:numPr>
          <w:ilvl w:val="1"/>
          <w:numId w:val="66"/>
        </w:numPr>
        <w:ind w:left="1440" w:hanging="360"/>
      </w:pPr>
      <w:r w:rsidDel="00000000" w:rsidR="00000000" w:rsidRPr="00000000">
        <w:rPr>
          <w:b w:val="1"/>
          <w:rtl w:val="0"/>
        </w:rPr>
        <w:t xml:space="preserve">Increasingly less role for RT due to ophthalmic artery chemosurgery</w:t>
      </w:r>
      <w:r w:rsidDel="00000000" w:rsidR="00000000" w:rsidRPr="00000000">
        <w:rPr>
          <w:rtl w:val="0"/>
        </w:rPr>
        <w:t xml:space="preserve"> (OAC) and intravitreal chemotherapy.</w:t>
      </w:r>
    </w:p>
    <w:p w:rsidR="00000000" w:rsidDel="00000000" w:rsidP="00000000" w:rsidRDefault="00000000" w:rsidRPr="00000000" w14:paraId="000013E6">
      <w:pPr>
        <w:numPr>
          <w:ilvl w:val="2"/>
          <w:numId w:val="66"/>
        </w:numPr>
        <w:ind w:left="2160" w:hanging="360"/>
      </w:pPr>
      <w:r w:rsidDel="00000000" w:rsidR="00000000" w:rsidRPr="00000000">
        <w:rPr>
          <w:rtl w:val="0"/>
        </w:rPr>
        <w:t xml:space="preserve">Even for awful Group D tumors, OAC may preserve the eye ~80% of the time! [</w:t>
      </w:r>
      <w:hyperlink r:id="rId1075">
        <w:r w:rsidDel="00000000" w:rsidR="00000000" w:rsidRPr="00000000">
          <w:rPr>
            <w:rtl w:val="0"/>
          </w:rPr>
          <w:t xml:space="preserve">Abramson '15</w:t>
        </w:r>
      </w:hyperlink>
      <w:r w:rsidDel="00000000" w:rsidR="00000000" w:rsidRPr="00000000">
        <w:rPr>
          <w:rtl w:val="0"/>
        </w:rPr>
        <w:t xml:space="preserve">]</w:t>
      </w:r>
    </w:p>
    <w:p w:rsidR="00000000" w:rsidDel="00000000" w:rsidP="00000000" w:rsidRDefault="00000000" w:rsidRPr="00000000" w14:paraId="000013E7">
      <w:pPr>
        <w:numPr>
          <w:ilvl w:val="1"/>
          <w:numId w:val="66"/>
        </w:numPr>
        <w:ind w:left="1440" w:hanging="360"/>
      </w:pPr>
      <w:r w:rsidDel="00000000" w:rsidR="00000000" w:rsidRPr="00000000">
        <w:rPr>
          <w:rtl w:val="0"/>
        </w:rPr>
        <w:t xml:space="preserve">RT only for SM+ or palliation of bulky mets.</w:t>
      </w:r>
    </w:p>
    <w:p w:rsidR="00000000" w:rsidDel="00000000" w:rsidP="00000000" w:rsidRDefault="00000000" w:rsidRPr="00000000" w14:paraId="000013E8">
      <w:pPr>
        <w:numPr>
          <w:ilvl w:val="1"/>
          <w:numId w:val="66"/>
        </w:numPr>
        <w:ind w:left="1440" w:hanging="360"/>
      </w:pPr>
      <w:r w:rsidDel="00000000" w:rsidR="00000000" w:rsidRPr="00000000">
        <w:rPr>
          <w:b w:val="1"/>
          <w:rtl w:val="0"/>
        </w:rPr>
        <w:t xml:space="preserve">Trilateral retinoblastoma </w:t>
      </w:r>
      <w:hyperlink r:id="rId1076">
        <w:r w:rsidDel="00000000" w:rsidR="00000000" w:rsidRPr="00000000">
          <w:rPr>
            <w:rtl w:val="0"/>
          </w:rPr>
          <w:t xml:space="preserve">[</w:t>
        </w:r>
      </w:hyperlink>
      <w:hyperlink r:id="rId1077">
        <w:r w:rsidDel="00000000" w:rsidR="00000000" w:rsidRPr="00000000">
          <w:rPr>
            <w:rtl w:val="0"/>
          </w:rPr>
          <w:t xml:space="preserve">Antoneli</w:t>
        </w:r>
      </w:hyperlink>
      <w:hyperlink r:id="rId1078">
        <w:r w:rsidDel="00000000" w:rsidR="00000000" w:rsidRPr="00000000">
          <w:rPr>
            <w:rtl w:val="0"/>
          </w:rPr>
          <w:t xml:space="preserve"> Peds Blood Ca '07]</w:t>
        </w:r>
      </w:hyperlink>
      <w:r w:rsidDel="00000000" w:rsidR="00000000" w:rsidRPr="00000000">
        <w:rPr>
          <w:rtl w:val="0"/>
        </w:rPr>
        <w:t xml:space="preserve">: Bilateral Rb + intracranial PNET. </w:t>
        <w:br w:type="textWrapping"/>
        <w:t xml:space="preserve">Pretty much uniformly fatal.</w:t>
      </w:r>
    </w:p>
    <w:p w:rsidR="00000000" w:rsidDel="00000000" w:rsidP="00000000" w:rsidRDefault="00000000" w:rsidRPr="00000000" w14:paraId="000013E9">
      <w:pPr>
        <w:numPr>
          <w:ilvl w:val="2"/>
          <w:numId w:val="66"/>
        </w:numPr>
        <w:ind w:left="2160" w:hanging="360"/>
      </w:pPr>
      <w:r w:rsidDel="00000000" w:rsidR="00000000" w:rsidRPr="00000000">
        <w:rPr>
          <w:rtl w:val="0"/>
        </w:rPr>
        <w:t xml:space="preserve">Give 36 Gy CSI, 45 Gy cranium, 50.4 pineal.</w:t>
      </w:r>
    </w:p>
    <w:p w:rsidR="00000000" w:rsidDel="00000000" w:rsidP="00000000" w:rsidRDefault="00000000" w:rsidRPr="00000000" w14:paraId="000013EA">
      <w:pPr>
        <w:numPr>
          <w:ilvl w:val="1"/>
          <w:numId w:val="66"/>
        </w:numPr>
        <w:ind w:left="1440" w:hanging="360"/>
      </w:pPr>
      <w:r w:rsidDel="00000000" w:rsidR="00000000" w:rsidRPr="00000000">
        <w:rPr>
          <w:rtl w:val="0"/>
        </w:rPr>
        <w:t xml:space="preserve">EBRT 36-45 Gy to globe (may spare lens and iris for lower stage, but mostly 45 Gy) + 5-8 mm of ON.</w:t>
      </w:r>
    </w:p>
    <w:p w:rsidR="00000000" w:rsidDel="00000000" w:rsidP="00000000" w:rsidRDefault="00000000" w:rsidRPr="00000000" w14:paraId="000013EB">
      <w:pPr>
        <w:numPr>
          <w:ilvl w:val="2"/>
          <w:numId w:val="66"/>
        </w:numPr>
        <w:ind w:left="2160" w:hanging="360"/>
      </w:pPr>
      <w:r w:rsidDel="00000000" w:rsidR="00000000" w:rsidRPr="00000000">
        <w:rPr>
          <w:rtl w:val="0"/>
        </w:rPr>
        <w:t xml:space="preserve">Effective around 60-90+% of the time, but is stage dependent.</w:t>
      </w:r>
    </w:p>
    <w:p w:rsidR="00000000" w:rsidDel="00000000" w:rsidP="00000000" w:rsidRDefault="00000000" w:rsidRPr="00000000" w14:paraId="000013EC">
      <w:pPr>
        <w:numPr>
          <w:ilvl w:val="2"/>
          <w:numId w:val="66"/>
        </w:numPr>
        <w:ind w:left="2160" w:hanging="360"/>
      </w:pPr>
      <w:r w:rsidDel="00000000" w:rsidR="00000000" w:rsidRPr="00000000">
        <w:rPr>
          <w:rtl w:val="0"/>
        </w:rPr>
        <w:t xml:space="preserve">Typically, the whole retina is targeted. </w:t>
      </w:r>
    </w:p>
    <w:p w:rsidR="00000000" w:rsidDel="00000000" w:rsidP="00000000" w:rsidRDefault="00000000" w:rsidRPr="00000000" w14:paraId="000013ED">
      <w:pPr>
        <w:numPr>
          <w:ilvl w:val="1"/>
          <w:numId w:val="66"/>
        </w:numPr>
        <w:ind w:left="1440" w:hanging="360"/>
      </w:pPr>
      <w:r w:rsidDel="00000000" w:rsidR="00000000" w:rsidRPr="00000000">
        <w:rPr>
          <w:rtl w:val="0"/>
        </w:rPr>
        <w:t xml:space="preserve">Scleral BT [</w:t>
      </w:r>
      <w:hyperlink r:id="rId1079">
        <w:r w:rsidDel="00000000" w:rsidR="00000000" w:rsidRPr="00000000">
          <w:rPr>
            <w:rtl w:val="0"/>
          </w:rPr>
          <w:t xml:space="preserve">Lucas BMJ '18</w:t>
        </w:r>
      </w:hyperlink>
      <w:r w:rsidDel="00000000" w:rsidR="00000000" w:rsidRPr="00000000">
        <w:rPr>
          <w:rFonts w:ascii="Gungsuh" w:cs="Gungsuh" w:eastAsia="Gungsuh" w:hAnsi="Gungsuh"/>
          <w:rtl w:val="0"/>
        </w:rPr>
        <w:t xml:space="preserve">]: BD &lt; 16 mm, AH ≤ 10 mm, &gt;3 mm from OD/fovea. </w:t>
      </w:r>
    </w:p>
    <w:p w:rsidR="00000000" w:rsidDel="00000000" w:rsidP="00000000" w:rsidRDefault="00000000" w:rsidRPr="00000000" w14:paraId="000013EE">
      <w:pPr>
        <w:numPr>
          <w:ilvl w:val="2"/>
          <w:numId w:val="66"/>
        </w:numPr>
        <w:ind w:left="2160" w:hanging="360"/>
      </w:pPr>
      <w:r w:rsidDel="00000000" w:rsidR="00000000" w:rsidRPr="00000000">
        <w:rPr>
          <w:rtl w:val="0"/>
        </w:rPr>
        <w:t xml:space="preserve">Give 40-45 Gy to apex, 100-120 Gy base.</w:t>
      </w:r>
    </w:p>
    <w:p w:rsidR="00000000" w:rsidDel="00000000" w:rsidP="00000000" w:rsidRDefault="00000000" w:rsidRPr="00000000" w14:paraId="000013EF">
      <w:pPr>
        <w:numPr>
          <w:ilvl w:val="2"/>
          <w:numId w:val="66"/>
        </w:numPr>
        <w:ind w:left="2160" w:hanging="360"/>
      </w:pPr>
      <w:r w:rsidDel="00000000" w:rsidR="00000000" w:rsidRPr="00000000">
        <w:rPr>
          <w:rtl w:val="0"/>
        </w:rPr>
        <w:t xml:space="preserve">I-125 or Ru-106 (lower energy, not for AH &gt; 5 mm). 2 mm margin on the tumor.</w:t>
      </w:r>
    </w:p>
    <w:p w:rsidR="00000000" w:rsidDel="00000000" w:rsidP="00000000" w:rsidRDefault="00000000" w:rsidRPr="00000000" w14:paraId="000013F0">
      <w:pPr>
        <w:numPr>
          <w:ilvl w:val="0"/>
          <w:numId w:val="66"/>
        </w:numPr>
        <w:ind w:left="720" w:hanging="360"/>
      </w:pPr>
      <w:r w:rsidDel="00000000" w:rsidR="00000000" w:rsidRPr="00000000">
        <w:rPr>
          <w:rtl w:val="0"/>
        </w:rPr>
        <w:t xml:space="preserve">Followup: </w:t>
      </w:r>
    </w:p>
    <w:p w:rsidR="00000000" w:rsidDel="00000000" w:rsidP="00000000" w:rsidRDefault="00000000" w:rsidRPr="00000000" w14:paraId="000013F1">
      <w:pPr>
        <w:numPr>
          <w:ilvl w:val="1"/>
          <w:numId w:val="66"/>
        </w:numPr>
        <w:ind w:left="1440" w:hanging="360"/>
      </w:pPr>
      <w:r w:rsidDel="00000000" w:rsidR="00000000" w:rsidRPr="00000000">
        <w:rPr>
          <w:rtl w:val="0"/>
        </w:rPr>
        <w:t xml:space="preserve">Screen bilateral Rb pts for trilateral Rb biannual MRI brain for at least 5y.</w:t>
      </w:r>
    </w:p>
    <w:p w:rsidR="00000000" w:rsidDel="00000000" w:rsidP="00000000" w:rsidRDefault="00000000" w:rsidRPr="00000000" w14:paraId="000013F2">
      <w:pPr>
        <w:numPr>
          <w:ilvl w:val="1"/>
          <w:numId w:val="66"/>
        </w:numPr>
        <w:ind w:left="1440" w:hanging="360"/>
      </w:pPr>
      <w:r w:rsidDel="00000000" w:rsidR="00000000" w:rsidRPr="00000000">
        <w:rPr>
          <w:rtl w:val="0"/>
        </w:rPr>
        <w:t xml:space="preserve">Risk of recurrence decreases as the patient grows older.</w:t>
      </w:r>
    </w:p>
    <w:p w:rsidR="00000000" w:rsidDel="00000000" w:rsidP="00000000" w:rsidRDefault="00000000" w:rsidRPr="00000000" w14:paraId="000013F3">
      <w:pPr>
        <w:pStyle w:val="Heading1"/>
        <w:spacing w:after="46" w:lineRule="auto"/>
        <w:rPr/>
        <w:sectPr>
          <w:type w:val="nextPage"/>
          <w:pgSz w:h="15840" w:w="12240"/>
          <w:pgMar w:bottom="720" w:top="720" w:left="720" w:right="720" w:header="720" w:footer="720"/>
          <w:cols w:equalWidth="0"/>
        </w:sectPr>
      </w:pPr>
      <w:bookmarkStart w:colFirst="0" w:colLast="0" w:name="_jpls34x43ebp" w:id="249"/>
      <w:bookmarkEnd w:id="249"/>
      <w:r w:rsidDel="00000000" w:rsidR="00000000" w:rsidRPr="00000000">
        <w:rPr>
          <w:rtl w:val="0"/>
        </w:rPr>
      </w:r>
    </w:p>
    <w:p w:rsidR="00000000" w:rsidDel="00000000" w:rsidP="00000000" w:rsidRDefault="00000000" w:rsidRPr="00000000" w14:paraId="000013F4">
      <w:pPr>
        <w:pStyle w:val="Heading1"/>
        <w:spacing w:after="46" w:lineRule="auto"/>
        <w:rPr>
          <w:sz w:val="20"/>
          <w:szCs w:val="20"/>
        </w:rPr>
      </w:pPr>
      <w:bookmarkStart w:colFirst="0" w:colLast="0" w:name="_bky1jhsixu1a" w:id="250"/>
      <w:bookmarkEnd w:id="250"/>
      <w:hyperlink w:anchor="_dtyy1oq7ungd">
        <w:r w:rsidDel="00000000" w:rsidR="00000000" w:rsidRPr="00000000">
          <w:rPr>
            <w:rtl w:val="0"/>
          </w:rPr>
          <w:t xml:space="preserve">Medulloblastoma</w:t>
        </w:r>
      </w:hyperlink>
      <w:r w:rsidDel="00000000" w:rsidR="00000000" w:rsidRPr="00000000">
        <w:rPr>
          <w:rtl w:val="0"/>
        </w:rPr>
      </w:r>
    </w:p>
    <w:p w:rsidR="00000000" w:rsidDel="00000000" w:rsidP="00000000" w:rsidRDefault="00000000" w:rsidRPr="00000000" w14:paraId="000013F5">
      <w:pPr>
        <w:rPr/>
      </w:pPr>
      <w:r w:rsidDel="00000000" w:rsidR="00000000" w:rsidRPr="00000000">
        <w:rPr/>
        <w:drawing>
          <wp:inline distB="114300" distT="114300" distL="114300" distR="114300">
            <wp:extent cx="6858000" cy="1447800"/>
            <wp:effectExtent b="12700" l="12700" r="12700" t="12700"/>
            <wp:docPr id="29" name="image19.png"/>
            <a:graphic>
              <a:graphicData uri="http://schemas.openxmlformats.org/drawingml/2006/picture">
                <pic:pic>
                  <pic:nvPicPr>
                    <pic:cNvPr id="0" name="image19.png"/>
                    <pic:cNvPicPr preferRelativeResize="0"/>
                  </pic:nvPicPr>
                  <pic:blipFill>
                    <a:blip r:embed="rId1080"/>
                    <a:srcRect b="0" l="0" r="0" t="0"/>
                    <a:stretch>
                      <a:fillRect/>
                    </a:stretch>
                  </pic:blipFill>
                  <pic:spPr>
                    <a:xfrm>
                      <a:off x="0" y="0"/>
                      <a:ext cx="6858000" cy="144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3F6">
      <w:pPr>
        <w:rPr/>
      </w:pPr>
      <w:hyperlink r:id="rId1081">
        <w:r w:rsidDel="00000000" w:rsidR="00000000" w:rsidRPr="00000000">
          <w:rPr>
            <w:b w:val="1"/>
            <w:rtl w:val="0"/>
          </w:rPr>
          <w:t xml:space="preserve">StatPearls: Medulloblastoma </w:t>
        </w:r>
      </w:hyperlink>
      <w:r w:rsidDel="00000000" w:rsidR="00000000" w:rsidRPr="00000000">
        <w:rPr>
          <w:i w:val="1"/>
          <w:rtl w:val="0"/>
        </w:rPr>
        <w:t xml:space="preserve">Last update: 10/21/2019.</w:t>
      </w:r>
      <w:r w:rsidDel="00000000" w:rsidR="00000000" w:rsidRPr="00000000">
        <w:rPr>
          <w:rtl w:val="0"/>
        </w:rPr>
      </w:r>
    </w:p>
    <w:p w:rsidR="00000000" w:rsidDel="00000000" w:rsidP="00000000" w:rsidRDefault="00000000" w:rsidRPr="00000000" w14:paraId="000013F7">
      <w:pPr>
        <w:rPr/>
      </w:pPr>
      <w:r w:rsidDel="00000000" w:rsidR="00000000" w:rsidRPr="00000000">
        <w:rPr>
          <w:rtl w:val="0"/>
        </w:rPr>
        <w:t xml:space="preserve">ARRO: [</w:t>
      </w:r>
      <w:hyperlink r:id="rId1082">
        <w:r w:rsidDel="00000000" w:rsidR="00000000" w:rsidRPr="00000000">
          <w:rPr>
            <w:rtl w:val="0"/>
          </w:rPr>
          <w:t xml:space="preserve">Pediatric Medulloblastoma Case</w:t>
        </w:r>
      </w:hyperlink>
      <w:r w:rsidDel="00000000" w:rsidR="00000000" w:rsidRPr="00000000">
        <w:rPr>
          <w:rtl w:val="0"/>
        </w:rPr>
        <w:t xml:space="preserve">, </w:t>
      </w:r>
      <w:hyperlink r:id="rId1083">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13F8">
      <w:pPr>
        <w:widowControl w:val="0"/>
        <w:ind w:left="0" w:firstLine="0"/>
        <w:rPr/>
      </w:pPr>
      <w:r w:rsidDel="00000000" w:rsidR="00000000" w:rsidRPr="00000000">
        <w:rPr>
          <w:rtl w:val="0"/>
        </w:rPr>
        <w:t xml:space="preserve">Medulloblastoma [</w:t>
      </w:r>
      <w:hyperlink r:id="rId1084">
        <w:r w:rsidDel="00000000" w:rsidR="00000000" w:rsidRPr="00000000">
          <w:rPr>
            <w:rtl w:val="0"/>
          </w:rPr>
          <w:t xml:space="preserve">Yock COG Powerpoint</w:t>
        </w:r>
      </w:hyperlink>
      <w:r w:rsidDel="00000000" w:rsidR="00000000" w:rsidRPr="00000000">
        <w:rPr>
          <w:rtl w:val="0"/>
        </w:rPr>
        <w:t xml:space="preserve">]. The Double-edged Sword of Cytotoxic Therapy and PENTEC [</w:t>
      </w:r>
      <w:hyperlink r:id="rId1085">
        <w:r w:rsidDel="00000000" w:rsidR="00000000" w:rsidRPr="00000000">
          <w:rPr>
            <w:rtl w:val="0"/>
          </w:rPr>
          <w:t xml:space="preserve">Constine COG PPT</w:t>
        </w:r>
      </w:hyperlink>
      <w:r w:rsidDel="00000000" w:rsidR="00000000" w:rsidRPr="00000000">
        <w:rPr>
          <w:rtl w:val="0"/>
        </w:rPr>
        <w:t xml:space="preserve">]</w:t>
      </w:r>
    </w:p>
    <w:p w:rsidR="00000000" w:rsidDel="00000000" w:rsidP="00000000" w:rsidRDefault="00000000" w:rsidRPr="00000000" w14:paraId="000013F9">
      <w:pPr>
        <w:ind w:left="0" w:firstLine="0"/>
        <w:rPr/>
      </w:pPr>
      <w:r w:rsidDel="00000000" w:rsidR="00000000" w:rsidRPr="00000000">
        <w:rPr>
          <w:rtl w:val="0"/>
        </w:rPr>
        <w:t xml:space="preserve">Brain Tumors: Medulloblastoma, ATRT, ependymoma [</w:t>
      </w:r>
      <w:hyperlink r:id="rId1086">
        <w:r w:rsidDel="00000000" w:rsidR="00000000" w:rsidRPr="00000000">
          <w:rPr>
            <w:rtl w:val="0"/>
          </w:rPr>
          <w:t xml:space="preserve">Baliga Peds Blood Ca '20</w:t>
        </w:r>
      </w:hyperlink>
      <w:r w:rsidDel="00000000" w:rsidR="00000000" w:rsidRPr="00000000">
        <w:rPr>
          <w:rtl w:val="0"/>
        </w:rPr>
        <w:t xml:space="preserve">]</w:t>
      </w:r>
    </w:p>
    <w:p w:rsidR="00000000" w:rsidDel="00000000" w:rsidP="00000000" w:rsidRDefault="00000000" w:rsidRPr="00000000" w14:paraId="000013FA">
      <w:pPr>
        <w:ind w:left="0" w:firstLine="0"/>
        <w:rPr/>
      </w:pPr>
      <w:r w:rsidDel="00000000" w:rsidR="00000000" w:rsidRPr="00000000">
        <w:rPr>
          <w:rtl w:val="0"/>
        </w:rPr>
      </w:r>
    </w:p>
    <w:tbl>
      <w:tblPr>
        <w:tblStyle w:val="Table5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Clinical Pearls: Medulloblastoma</w:t>
            </w:r>
          </w:p>
          <w:p w:rsidR="00000000" w:rsidDel="00000000" w:rsidP="00000000" w:rsidRDefault="00000000" w:rsidRPr="00000000" w14:paraId="000013FC">
            <w:pPr>
              <w:numPr>
                <w:ilvl w:val="0"/>
                <w:numId w:val="47"/>
              </w:numPr>
              <w:ind w:left="720" w:hanging="360"/>
              <w:rPr>
                <w:u w:val="none"/>
              </w:rPr>
            </w:pPr>
            <w:r w:rsidDel="00000000" w:rsidR="00000000" w:rsidRPr="00000000">
              <w:rPr>
                <w:rtl w:val="0"/>
              </w:rPr>
              <w:t xml:space="preserve">Just like ependymoma, medulloblastoma is a surgical disease! For kiddos &lt; 3y with medulloblastoma, CSI is delayed to age &gt; 3y whenever possible, while surgical bed IMRT is favored regardless of age as most failures are local and within the first year after surgery. Interestingly, chemotherapy may actually avoid IFRT for certain subgroups (e.g., desmoplastic/SHH-II - typically around 12 months of age).</w:t>
            </w:r>
            <w:hyperlink w:anchor="_wgfiylf15eam">
              <w:r w:rsidDel="00000000" w:rsidR="00000000" w:rsidRPr="00000000">
                <w:rPr>
                  <w:vertAlign w:val="superscript"/>
                  <w:rtl w:val="0"/>
                </w:rPr>
                <w:t xml:space="preserve">RoR  </w:t>
              </w:r>
            </w:hyperlink>
            <w:r w:rsidDel="00000000" w:rsidR="00000000" w:rsidRPr="00000000">
              <w:rPr>
                <w:rtl w:val="0"/>
              </w:rPr>
              <w:t xml:space="preserve">Similarly, IFRT should likely be delivered to </w:t>
            </w:r>
            <w:r w:rsidDel="00000000" w:rsidR="00000000" w:rsidRPr="00000000">
              <w:rPr>
                <w:rtl w:val="0"/>
              </w:rPr>
              <w:t xml:space="preserve">ependymoma kiddos &lt; 3y. </w:t>
            </w:r>
            <w:hyperlink w:anchor="kix.klr69gcsod6">
              <w:r w:rsidDel="00000000" w:rsidR="00000000" w:rsidRPr="00000000">
                <w:rPr>
                  <w:vertAlign w:val="superscript"/>
                  <w:rtl w:val="0"/>
                </w:rPr>
                <w:t xml:space="preserve">RoR</w:t>
              </w:r>
            </w:hyperlink>
            <w:r w:rsidDel="00000000" w:rsidR="00000000" w:rsidRPr="00000000">
              <w:rPr>
                <w:i w:val="1"/>
                <w:rtl w:val="0"/>
              </w:rPr>
              <w:t xml:space="preserve"> </w:t>
            </w:r>
            <w:r w:rsidDel="00000000" w:rsidR="00000000" w:rsidRPr="00000000">
              <w:rPr>
                <w:i w:val="1"/>
                <w:rtl w:val="0"/>
              </w:rPr>
              <w:t xml:space="preserve">Regardless, this is somewhat of a moot point as most patients are above the age of 3 for both ependymomas and medulloblastomas. Around 20% of kiddos with medulloblastoma are under the age of 2, however.</w:t>
            </w:r>
          </w:p>
          <w:p w:rsidR="00000000" w:rsidDel="00000000" w:rsidP="00000000" w:rsidRDefault="00000000" w:rsidRPr="00000000" w14:paraId="000013FD">
            <w:pPr>
              <w:numPr>
                <w:ilvl w:val="0"/>
                <w:numId w:val="47"/>
              </w:numPr>
              <w:ind w:left="720" w:hanging="360"/>
              <w:rPr>
                <w:u w:val="none"/>
              </w:rPr>
            </w:pPr>
            <w:r w:rsidDel="00000000" w:rsidR="00000000" w:rsidRPr="00000000">
              <w:rPr>
                <w:b w:val="1"/>
                <w:rtl w:val="0"/>
              </w:rPr>
              <w:t xml:space="preserve">"Rule of 20s"</w:t>
            </w:r>
            <w:r w:rsidDel="00000000" w:rsidR="00000000" w:rsidRPr="00000000">
              <w:rPr>
                <w:rtl w:val="0"/>
              </w:rPr>
              <w:t xml:space="preserve"> - brain tumors = 20% of childhood malignancies and </w:t>
            </w:r>
            <w:r w:rsidDel="00000000" w:rsidR="00000000" w:rsidRPr="00000000">
              <w:rPr>
                <w:b w:val="1"/>
                <w:rtl w:val="0"/>
              </w:rPr>
              <w:t xml:space="preserve">20% are medulloblastoma</w:t>
            </w:r>
            <w:r w:rsidDel="00000000" w:rsidR="00000000" w:rsidRPr="00000000">
              <w:rPr>
                <w:rtl w:val="0"/>
              </w:rPr>
              <w:t xml:space="preserve">. 20% die from disease (1/3 present with dissemination in CNS) and only 20% occurs over age 14 (more likely to be lateralized, desmoplastic - i.e., SHH, which is more favorable than the dominant group C subtype which dominates in preteens).</w:t>
            </w:r>
          </w:p>
          <w:p w:rsidR="00000000" w:rsidDel="00000000" w:rsidP="00000000" w:rsidRDefault="00000000" w:rsidRPr="00000000" w14:paraId="000013FE">
            <w:pPr>
              <w:keepNext w:val="0"/>
              <w:keepLines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Trials have not yet succeeded in "doing the limbo" under the 20 Gy CSI line. </w:t>
            </w:r>
            <w:hyperlink w:anchor="kix.ltkcwb8fwcm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3FF">
            <w:pPr>
              <w:keepNext w:val="0"/>
              <w:keepLines w:val="0"/>
              <w:widowControl w:val="0"/>
              <w:numPr>
                <w:ilvl w:val="1"/>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Compare this to the ALL WBRT, which was &gt; 20 Gy in the 1980s. Now, we tiptoe under the 20 Gy line with 18/10 (at most) for ALL due to late IQ decline for patients &lt; 3-5y. </w:t>
            </w:r>
            <w:hyperlink r:id="rId1087">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400">
            <w:pPr>
              <w:keepNext w:val="0"/>
              <w:keepLines w:val="0"/>
              <w:widowControl w:val="0"/>
              <w:numPr>
                <w:ilvl w:val="1"/>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Currently looking to see if 18 Gy CSI is allowable the WNT subtype (best prognosis). </w:t>
            </w:r>
            <w:hyperlink w:anchor="slhgfojhskxh">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1401">
      <w:pPr>
        <w:ind w:left="0" w:firstLine="0"/>
        <w:rPr/>
      </w:pPr>
      <w:r w:rsidDel="00000000" w:rsidR="00000000" w:rsidRPr="00000000">
        <w:rPr>
          <w:rtl w:val="0"/>
        </w:rPr>
      </w:r>
    </w:p>
    <w:p w:rsidR="00000000" w:rsidDel="00000000" w:rsidP="00000000" w:rsidRDefault="00000000" w:rsidRPr="00000000" w14:paraId="00001402">
      <w:pPr>
        <w:numPr>
          <w:ilvl w:val="0"/>
          <w:numId w:val="37"/>
        </w:numPr>
        <w:ind w:left="720" w:hanging="360"/>
      </w:pPr>
      <w:r w:rsidDel="00000000" w:rsidR="00000000" w:rsidRPr="00000000">
        <w:rPr>
          <w:rtl w:val="0"/>
        </w:rPr>
        <w:t xml:space="preserve">~400 cases/y, high potential for CSF dissemination as 33% have CSF spread at diagnosis (more common in younger pts).</w:t>
      </w:r>
    </w:p>
    <w:p w:rsidR="00000000" w:rsidDel="00000000" w:rsidP="00000000" w:rsidRDefault="00000000" w:rsidRPr="00000000" w14:paraId="00001403">
      <w:pPr>
        <w:numPr>
          <w:ilvl w:val="0"/>
          <w:numId w:val="37"/>
        </w:numPr>
        <w:ind w:left="720" w:hanging="360"/>
      </w:pPr>
      <w:r w:rsidDel="00000000" w:rsidR="00000000" w:rsidRPr="00000000">
        <w:rPr>
          <w:rtl w:val="0"/>
        </w:rPr>
        <w:t xml:space="preserve">Most common CBL malignancy in kiddos, 2nd most common primary CNS malignancy. </w:t>
      </w:r>
      <w:r w:rsidDel="00000000" w:rsidR="00000000" w:rsidRPr="00000000">
        <w:rPr>
          <w:i w:val="1"/>
          <w:rtl w:val="0"/>
        </w:rPr>
        <w:t xml:space="preserve">LGG #1 overall at 35-50%.</w:t>
      </w:r>
      <w:r w:rsidDel="00000000" w:rsidR="00000000" w:rsidRPr="00000000">
        <w:rPr>
          <w:rtl w:val="0"/>
        </w:rPr>
        <w:t xml:space="preserve"> </w:t>
      </w:r>
    </w:p>
    <w:p w:rsidR="00000000" w:rsidDel="00000000" w:rsidP="00000000" w:rsidRDefault="00000000" w:rsidRPr="00000000" w14:paraId="00001404">
      <w:pPr>
        <w:numPr>
          <w:ilvl w:val="0"/>
          <w:numId w:val="37"/>
        </w:numPr>
        <w:ind w:left="720" w:hanging="360"/>
      </w:pPr>
      <w:r w:rsidDel="00000000" w:rsidR="00000000" w:rsidRPr="00000000">
        <w:rPr>
          <w:rtl w:val="0"/>
        </w:rPr>
        <w:t xml:space="preserve">Peak ages 4-6 (due to dominance of Group C), or 25y in adults (SHH - bimodal distribution of infants/adults).</w:t>
      </w:r>
    </w:p>
    <w:p w:rsidR="00000000" w:rsidDel="00000000" w:rsidP="00000000" w:rsidRDefault="00000000" w:rsidRPr="00000000" w14:paraId="00001405">
      <w:pPr>
        <w:numPr>
          <w:ilvl w:val="0"/>
          <w:numId w:val="37"/>
        </w:numPr>
        <w:ind w:left="720" w:hanging="360"/>
      </w:pPr>
      <w:r w:rsidDel="00000000" w:rsidR="00000000" w:rsidRPr="00000000">
        <w:rPr>
          <w:rtl w:val="0"/>
        </w:rPr>
        <w:t xml:space="preserve">Homer-Wright rosettes in 40%. </w:t>
      </w:r>
      <w:r w:rsidDel="00000000" w:rsidR="00000000" w:rsidRPr="00000000">
        <w:rPr>
          <w:i w:val="1"/>
          <w:rtl w:val="0"/>
        </w:rPr>
        <w:t xml:space="preserve">Seen in NB, MB, pineoblastoma, and PNET.</w:t>
      </w:r>
      <w:r w:rsidDel="00000000" w:rsidR="00000000" w:rsidRPr="00000000">
        <w:rPr>
          <w:rtl w:val="0"/>
        </w:rPr>
      </w:r>
    </w:p>
    <w:p w:rsidR="00000000" w:rsidDel="00000000" w:rsidP="00000000" w:rsidRDefault="00000000" w:rsidRPr="00000000" w14:paraId="00001406">
      <w:pPr>
        <w:numPr>
          <w:ilvl w:val="0"/>
          <w:numId w:val="37"/>
        </w:numPr>
        <w:ind w:left="720" w:hanging="360"/>
      </w:pPr>
      <w:r w:rsidDel="00000000" w:rsidR="00000000" w:rsidRPr="00000000">
        <w:rPr>
          <w:rtl w:val="0"/>
        </w:rPr>
        <w:t xml:space="preserve">Usually from the roof of the 4th ventricle, cell of origin neuroectodermal cells from sup medullary velum or CBL vermis.</w:t>
      </w:r>
    </w:p>
    <w:p w:rsidR="00000000" w:rsidDel="00000000" w:rsidP="00000000" w:rsidRDefault="00000000" w:rsidRPr="00000000" w14:paraId="00001407">
      <w:pPr>
        <w:numPr>
          <w:ilvl w:val="0"/>
          <w:numId w:val="37"/>
        </w:numPr>
        <w:ind w:left="720" w:hanging="360"/>
      </w:pPr>
      <w:r w:rsidDel="00000000" w:rsidR="00000000" w:rsidRPr="00000000">
        <w:rPr>
          <w:rtl w:val="0"/>
        </w:rPr>
        <w:t xml:space="preserve">Strong suggestion of molecular signals closer to gliomas than embryonal tumors.</w:t>
      </w:r>
    </w:p>
    <w:p w:rsidR="00000000" w:rsidDel="00000000" w:rsidP="00000000" w:rsidRDefault="00000000" w:rsidRPr="00000000" w14:paraId="00001408">
      <w:pPr>
        <w:numPr>
          <w:ilvl w:val="0"/>
          <w:numId w:val="37"/>
        </w:numPr>
        <w:ind w:left="720" w:hanging="360"/>
      </w:pPr>
      <w:r w:rsidDel="00000000" w:rsidR="00000000" w:rsidRPr="00000000">
        <w:rPr>
          <w:rtl w:val="0"/>
        </w:rPr>
        <w:t xml:space="preserve">Only 2-5% familial: Turcot syndrome (</w:t>
      </w:r>
      <w:r w:rsidDel="00000000" w:rsidR="00000000" w:rsidRPr="00000000">
        <w:rPr>
          <w:rtl w:val="0"/>
        </w:rPr>
        <w:t xml:space="preserve">APCmt</w:t>
      </w:r>
      <w:r w:rsidDel="00000000" w:rsidR="00000000" w:rsidRPr="00000000">
        <w:rPr>
          <w:rtl w:val="0"/>
        </w:rPr>
        <w:t xml:space="preserve">, FAP) and Gorlin syndrome (PTCH1mt, nevoid BCC syndrome).</w:t>
      </w:r>
    </w:p>
    <w:p w:rsidR="00000000" w:rsidDel="00000000" w:rsidP="00000000" w:rsidRDefault="00000000" w:rsidRPr="00000000" w14:paraId="00001409">
      <w:pPr>
        <w:numPr>
          <w:ilvl w:val="0"/>
          <w:numId w:val="37"/>
        </w:numPr>
        <w:ind w:left="720" w:hanging="360"/>
      </w:pPr>
      <w:r w:rsidDel="00000000" w:rsidR="00000000" w:rsidRPr="00000000">
        <w:rPr>
          <w:rtl w:val="0"/>
        </w:rPr>
        <w:t xml:space="preserve">Cytogenetic abnormalities: Deletion of 17q (~50%), iso 17q, del of 16q, LOH 9q (desmoplastic).</w:t>
      </w:r>
    </w:p>
    <w:p w:rsidR="00000000" w:rsidDel="00000000" w:rsidP="00000000" w:rsidRDefault="00000000" w:rsidRPr="00000000" w14:paraId="0000140A">
      <w:pPr>
        <w:rPr/>
      </w:pPr>
      <w:r w:rsidDel="00000000" w:rsidR="00000000" w:rsidRPr="00000000">
        <w:rPr>
          <w:rtl w:val="0"/>
        </w:rPr>
      </w:r>
    </w:p>
    <w:tbl>
      <w:tblPr>
        <w:tblStyle w:val="Table6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0B">
            <w:pPr>
              <w:ind w:left="0" w:firstLine="0"/>
              <w:rPr/>
            </w:pPr>
            <w:r w:rsidDel="00000000" w:rsidR="00000000" w:rsidRPr="00000000">
              <w:rPr>
                <w:b w:val="1"/>
                <w:rtl w:val="0"/>
              </w:rPr>
              <w:t xml:space="preserve">Standard risk</w:t>
            </w:r>
            <w:r w:rsidDel="00000000" w:rsidR="00000000" w:rsidRPr="00000000">
              <w:rPr>
                <w:rtl w:val="0"/>
              </w:rPr>
              <w:t xml:space="preserve"> (66%): </w:t>
            </w:r>
            <w:r w:rsidDel="00000000" w:rsidR="00000000" w:rsidRPr="00000000">
              <w:rPr>
                <w:b w:val="1"/>
                <w:rtl w:val="0"/>
              </w:rPr>
              <w:t xml:space="preserve">M0, GTR or &lt; 1.5 cm</w:t>
            </w:r>
            <w:r w:rsidDel="00000000" w:rsidR="00000000" w:rsidRPr="00000000">
              <w:rPr>
                <w:b w:val="1"/>
                <w:vertAlign w:val="superscript"/>
                <w:rtl w:val="0"/>
              </w:rPr>
              <w:t xml:space="preserve">2</w:t>
            </w:r>
            <w:r w:rsidDel="00000000" w:rsidR="00000000" w:rsidRPr="00000000">
              <w:rPr>
                <w:b w:val="1"/>
                <w:rtl w:val="0"/>
              </w:rPr>
              <w:t xml:space="preserve"> of residual disease</w:t>
            </w:r>
            <w:r w:rsidDel="00000000" w:rsidR="00000000" w:rsidRPr="00000000">
              <w:rPr>
                <w:rtl w:val="0"/>
              </w:rPr>
              <w:t xml:space="preserve">. </w:t>
            </w:r>
            <w:r w:rsidDel="00000000" w:rsidR="00000000" w:rsidRPr="00000000">
              <w:rPr>
                <w:b w:val="1"/>
                <w:rtl w:val="0"/>
              </w:rPr>
              <w:t xml:space="preserve">Classic or desmoplastic histology</w:t>
            </w:r>
            <w:r w:rsidDel="00000000" w:rsidR="00000000" w:rsidRPr="00000000">
              <w:rPr>
                <w:rtl w:val="0"/>
              </w:rPr>
              <w:t xml:space="preserve">. </w:t>
            </w:r>
            <w:r w:rsidDel="00000000" w:rsidR="00000000" w:rsidRPr="00000000">
              <w:rPr>
                <w:i w:val="1"/>
                <w:rtl w:val="0"/>
              </w:rPr>
              <w:t xml:space="preserve">Focal anaplasia is OK.</w:t>
            </w:r>
            <w:r w:rsidDel="00000000" w:rsidR="00000000" w:rsidRPr="00000000">
              <w:rPr>
                <w:rFonts w:ascii="Cardo" w:cs="Cardo" w:eastAsia="Cardo" w:hAnsi="Cardo"/>
                <w:rtl w:val="0"/>
              </w:rPr>
              <w:br w:type="textWrapping"/>
              <w:t xml:space="preserve">Treatment: CSI 23.4 Gy→ IF boost 54 Gy ± weekly VCR→ Adjuvant CTX (CDDP, VCR, Cyclophosphamide or CCNU)</w:t>
            </w:r>
          </w:p>
          <w:p w:rsidR="00000000" w:rsidDel="00000000" w:rsidP="00000000" w:rsidRDefault="00000000" w:rsidRPr="00000000" w14:paraId="0000140C">
            <w:pPr>
              <w:numPr>
                <w:ilvl w:val="0"/>
                <w:numId w:val="128"/>
              </w:numPr>
              <w:ind w:left="720" w:hanging="360"/>
            </w:pPr>
            <w:r w:rsidDel="00000000" w:rsidR="00000000" w:rsidRPr="00000000">
              <w:rPr>
                <w:rtl w:val="0"/>
              </w:rPr>
              <w:t xml:space="preserve">According to [</w:t>
            </w:r>
            <w:hyperlink w:anchor="kix.ltkcwb8fwcmq">
              <w:r w:rsidDel="00000000" w:rsidR="00000000" w:rsidRPr="00000000">
                <w:rPr>
                  <w:rtl w:val="0"/>
                </w:rPr>
                <w:t xml:space="preserve">ACNS 0331</w:t>
              </w:r>
            </w:hyperlink>
            <w:r w:rsidDel="00000000" w:rsidR="00000000" w:rsidRPr="00000000">
              <w:rPr>
                <w:rtl w:val="0"/>
              </w:rPr>
              <w:t xml:space="preserve">], there is ~1-5% LF within the operative bed, ~10% distant failure. 5y OS 80-85%.</w:t>
            </w:r>
          </w:p>
          <w:p w:rsidR="00000000" w:rsidDel="00000000" w:rsidP="00000000" w:rsidRDefault="00000000" w:rsidRPr="00000000" w14:paraId="0000140D">
            <w:pPr>
              <w:numPr>
                <w:ilvl w:val="0"/>
                <w:numId w:val="128"/>
              </w:numPr>
              <w:ind w:left="720" w:hanging="360"/>
            </w:pPr>
            <w:r w:rsidDel="00000000" w:rsidR="00000000" w:rsidRPr="00000000">
              <w:rPr>
                <w:rtl w:val="0"/>
              </w:rPr>
              <w:t xml:space="preserve">Cannot be diffuse anaplasia or large cell variant.</w:t>
            </w:r>
          </w:p>
          <w:p w:rsidR="00000000" w:rsidDel="00000000" w:rsidP="00000000" w:rsidRDefault="00000000" w:rsidRPr="00000000" w14:paraId="0000140E">
            <w:pPr>
              <w:ind w:left="0" w:firstLine="0"/>
              <w:rPr/>
            </w:pPr>
            <w:r w:rsidDel="00000000" w:rsidR="00000000" w:rsidRPr="00000000">
              <w:rPr>
                <w:rtl w:val="0"/>
              </w:rPr>
              <w:t xml:space="preserve">For the nuanced provider - </w:t>
            </w:r>
            <w:r w:rsidDel="00000000" w:rsidR="00000000" w:rsidRPr="00000000">
              <w:rPr>
                <w:b w:val="1"/>
                <w:rtl w:val="0"/>
              </w:rPr>
              <w:t xml:space="preserve">"Intermediate risk"</w:t>
            </w:r>
            <w:r w:rsidDel="00000000" w:rsidR="00000000" w:rsidRPr="00000000">
              <w:rPr>
                <w:rtl w:val="0"/>
              </w:rPr>
              <w:t xml:space="preserve">: M0, GTR pts with anaplasia or large cell variant.</w:t>
            </w:r>
          </w:p>
          <w:p w:rsidR="00000000" w:rsidDel="00000000" w:rsidP="00000000" w:rsidRDefault="00000000" w:rsidRPr="00000000" w14:paraId="0000140F">
            <w:pPr>
              <w:numPr>
                <w:ilvl w:val="0"/>
                <w:numId w:val="128"/>
              </w:numPr>
              <w:ind w:left="720" w:hanging="360"/>
            </w:pPr>
            <w:r w:rsidDel="00000000" w:rsidR="00000000" w:rsidRPr="00000000">
              <w:rPr>
                <w:rtl w:val="0"/>
              </w:rPr>
              <w:t xml:space="preserve">In the molecular era, these patients are usually Group C or Group D.</w:t>
            </w:r>
          </w:p>
          <w:p w:rsidR="00000000" w:rsidDel="00000000" w:rsidP="00000000" w:rsidRDefault="00000000" w:rsidRPr="00000000" w14:paraId="00001410">
            <w:pPr>
              <w:numPr>
                <w:ilvl w:val="0"/>
                <w:numId w:val="128"/>
              </w:numPr>
              <w:ind w:left="720" w:hanging="360"/>
            </w:pPr>
            <w:r w:rsidDel="00000000" w:rsidR="00000000" w:rsidRPr="00000000">
              <w:rPr>
                <w:rtl w:val="0"/>
              </w:rPr>
              <w:t xml:space="preserve">Note that intermediate risk is not widely recognized. St. Jude uses it [</w:t>
            </w:r>
            <w:hyperlink r:id="rId1088">
              <w:r w:rsidDel="00000000" w:rsidR="00000000" w:rsidRPr="00000000">
                <w:rPr>
                  <w:rtl w:val="0"/>
                </w:rPr>
                <w:t xml:space="preserve">Yock Lanc Onc '16</w:t>
              </w:r>
            </w:hyperlink>
            <w:r w:rsidDel="00000000" w:rsidR="00000000" w:rsidRPr="00000000">
              <w:rPr>
                <w:rtl w:val="0"/>
              </w:rPr>
              <w:t xml:space="preserve">].</w:t>
            </w:r>
          </w:p>
          <w:p w:rsidR="00000000" w:rsidDel="00000000" w:rsidP="00000000" w:rsidRDefault="00000000" w:rsidRPr="00000000" w14:paraId="00001411">
            <w:pPr>
              <w:numPr>
                <w:ilvl w:val="0"/>
                <w:numId w:val="128"/>
              </w:numPr>
              <w:ind w:left="720" w:hanging="360"/>
              <w:rPr>
                <w:u w:val="none"/>
              </w:rPr>
            </w:pPr>
            <w:r w:rsidDel="00000000" w:rsidR="00000000" w:rsidRPr="00000000">
              <w:rPr>
                <w:rtl w:val="0"/>
              </w:rPr>
              <w:t xml:space="preserve">Perhaps consider the addition of daily carboplatin to these groups. Awaiting results of [</w:t>
            </w:r>
            <w:hyperlink w:anchor="b02ojavs1in8">
              <w:r w:rsidDel="00000000" w:rsidR="00000000" w:rsidRPr="00000000">
                <w:rPr>
                  <w:rtl w:val="0"/>
                </w:rPr>
                <w:t xml:space="preserve">ACNS 0332</w:t>
              </w:r>
            </w:hyperlink>
            <w:r w:rsidDel="00000000" w:rsidR="00000000" w:rsidRPr="00000000">
              <w:rPr>
                <w:rtl w:val="0"/>
              </w:rPr>
              <w:t xml:space="preserve">].</w:t>
            </w:r>
          </w:p>
          <w:p w:rsidR="00000000" w:rsidDel="00000000" w:rsidP="00000000" w:rsidRDefault="00000000" w:rsidRPr="00000000" w14:paraId="00001412">
            <w:pPr>
              <w:ind w:left="0" w:firstLine="0"/>
              <w:rPr/>
            </w:pPr>
            <w:r w:rsidDel="00000000" w:rsidR="00000000" w:rsidRPr="00000000">
              <w:rPr>
                <w:b w:val="1"/>
                <w:rtl w:val="0"/>
              </w:rPr>
              <w:t xml:space="preserve">High risk </w:t>
            </w:r>
            <w:r w:rsidDel="00000000" w:rsidR="00000000" w:rsidRPr="00000000">
              <w:rPr>
                <w:rtl w:val="0"/>
              </w:rPr>
              <w:t xml:space="preserve">(33%): </w:t>
            </w:r>
            <w:r w:rsidDel="00000000" w:rsidR="00000000" w:rsidRPr="00000000">
              <w:rPr>
                <w:b w:val="1"/>
                <w:rtl w:val="0"/>
              </w:rPr>
              <w:t xml:space="preserve">M+, STR &gt; 1.5 cm</w:t>
            </w:r>
            <w:r w:rsidDel="00000000" w:rsidR="00000000" w:rsidRPr="00000000">
              <w:rPr>
                <w:b w:val="1"/>
                <w:vertAlign w:val="superscript"/>
                <w:rtl w:val="0"/>
              </w:rPr>
              <w:t xml:space="preserve">2</w:t>
            </w:r>
            <w:r w:rsidDel="00000000" w:rsidR="00000000" w:rsidRPr="00000000">
              <w:rPr>
                <w:b w:val="1"/>
                <w:rtl w:val="0"/>
              </w:rPr>
              <w:t xml:space="preserve"> residual or &lt; 3 yo. Diffuse anaplastic histology</w:t>
            </w:r>
            <w:r w:rsidDel="00000000" w:rsidR="00000000" w:rsidRPr="00000000">
              <w:rPr>
                <w:rFonts w:ascii="Cardo" w:cs="Cardo" w:eastAsia="Cardo" w:hAnsi="Cardo"/>
                <w:rtl w:val="0"/>
              </w:rPr>
              <w:t xml:space="preserve">. </w:t>
              <w:br w:type="textWrapping"/>
              <w:t xml:space="preserve">Treatment: CSI 36 Gy→ PF boost 54 Gy + weekly VCR ± Carboplatin→ CDDP based adjuvant chemotherapy.</w:t>
            </w:r>
          </w:p>
          <w:p w:rsidR="00000000" w:rsidDel="00000000" w:rsidP="00000000" w:rsidRDefault="00000000" w:rsidRPr="00000000" w14:paraId="00001413">
            <w:pPr>
              <w:numPr>
                <w:ilvl w:val="0"/>
                <w:numId w:val="128"/>
              </w:numPr>
              <w:ind w:left="720" w:hanging="360"/>
            </w:pPr>
            <w:r w:rsidDel="00000000" w:rsidR="00000000" w:rsidRPr="00000000">
              <w:rPr>
                <w:rtl w:val="0"/>
              </w:rPr>
              <w:t xml:space="preserve">Around half will have LF or distant failure at 5 years, best 5y RFS 65%.</w:t>
            </w:r>
          </w:p>
          <w:p w:rsidR="00000000" w:rsidDel="00000000" w:rsidP="00000000" w:rsidRDefault="00000000" w:rsidRPr="00000000" w14:paraId="00001414">
            <w:pPr>
              <w:numPr>
                <w:ilvl w:val="0"/>
                <w:numId w:val="128"/>
              </w:numPr>
              <w:ind w:left="720" w:hanging="360"/>
            </w:pPr>
            <w:r w:rsidDel="00000000" w:rsidR="00000000" w:rsidRPr="00000000">
              <w:rPr>
                <w:rtl w:val="0"/>
              </w:rPr>
              <w:t xml:space="preserve">Large cell or diffuse anaplasia with worse OS. Histology may matter more than stage.</w:t>
            </w:r>
          </w:p>
          <w:p w:rsidR="00000000" w:rsidDel="00000000" w:rsidP="00000000" w:rsidRDefault="00000000" w:rsidRPr="00000000" w14:paraId="00001415">
            <w:pPr>
              <w:ind w:left="0" w:firstLine="0"/>
              <w:rPr/>
            </w:pPr>
            <w:r w:rsidDel="00000000" w:rsidR="00000000" w:rsidRPr="00000000">
              <w:rPr>
                <w:rtl w:val="0"/>
              </w:rPr>
              <w:t xml:space="preserve">Infant medulloblastoma: Cure rates suffer due to 1) Lack of RT use and 2) biology of disease (mostly SHH subtype).</w:t>
            </w:r>
          </w:p>
          <w:p w:rsidR="00000000" w:rsidDel="00000000" w:rsidP="00000000" w:rsidRDefault="00000000" w:rsidRPr="00000000" w14:paraId="00001416">
            <w:pPr>
              <w:ind w:left="0" w:firstLine="0"/>
              <w:rPr>
                <w:vertAlign w:val="superscript"/>
              </w:rPr>
            </w:pPr>
            <w:r w:rsidDel="00000000" w:rsidR="00000000" w:rsidRPr="00000000">
              <w:rPr>
                <w:rtl w:val="0"/>
              </w:rPr>
              <w:t xml:space="preserve">The brain is only around 40% mature by age 1, while around 80% by age 4 (Slide 11) [</w:t>
            </w:r>
            <w:hyperlink r:id="rId1089">
              <w:r w:rsidDel="00000000" w:rsidR="00000000" w:rsidRPr="00000000">
                <w:rPr>
                  <w:rtl w:val="0"/>
                </w:rPr>
                <w:t xml:space="preserve">Constine COG PPT</w:t>
              </w:r>
            </w:hyperlink>
            <w:r w:rsidDel="00000000" w:rsidR="00000000" w:rsidRPr="00000000">
              <w:rPr>
                <w:rtl w:val="0"/>
              </w:rPr>
              <w:t xml:space="preserve">].</w:t>
            </w:r>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17">
            <w:pPr>
              <w:numPr>
                <w:ilvl w:val="0"/>
                <w:numId w:val="40"/>
              </w:numPr>
              <w:ind w:left="720" w:hanging="360"/>
              <w:rPr>
                <w:u w:val="none"/>
              </w:rPr>
            </w:pPr>
            <w:r w:rsidDel="00000000" w:rsidR="00000000" w:rsidRPr="00000000">
              <w:rPr>
                <w:rtl w:val="0"/>
              </w:rPr>
              <w:t xml:space="preserve">Adverse effects of RT are most profound in very young children.</w:t>
            </w:r>
          </w:p>
          <w:p w:rsidR="00000000" w:rsidDel="00000000" w:rsidP="00000000" w:rsidRDefault="00000000" w:rsidRPr="00000000" w14:paraId="00001418">
            <w:pPr>
              <w:numPr>
                <w:ilvl w:val="0"/>
                <w:numId w:val="40"/>
              </w:numPr>
              <w:ind w:left="720" w:hanging="360"/>
              <w:rPr>
                <w:u w:val="none"/>
              </w:rPr>
            </w:pPr>
            <w:r w:rsidDel="00000000" w:rsidR="00000000" w:rsidRPr="00000000">
              <w:rPr>
                <w:rtl w:val="0"/>
              </w:rPr>
              <w:t xml:space="preserve">Treatment: High dose CTX ± local RT for the M0 group (use of RT controversial).</w:t>
            </w:r>
          </w:p>
        </w:tc>
      </w:tr>
    </w:tbl>
    <w:p w:rsidR="00000000" w:rsidDel="00000000" w:rsidP="00000000" w:rsidRDefault="00000000" w:rsidRPr="00000000" w14:paraId="00001419">
      <w:pPr>
        <w:ind w:left="0" w:firstLine="0"/>
        <w:rPr/>
      </w:pPr>
      <w:r w:rsidDel="00000000" w:rsidR="00000000" w:rsidRPr="00000000">
        <w:rPr>
          <w:rtl w:val="0"/>
        </w:rPr>
      </w:r>
    </w:p>
    <w:p w:rsidR="00000000" w:rsidDel="00000000" w:rsidP="00000000" w:rsidRDefault="00000000" w:rsidRPr="00000000" w14:paraId="0000141A">
      <w:pPr>
        <w:numPr>
          <w:ilvl w:val="0"/>
          <w:numId w:val="37"/>
        </w:numPr>
        <w:ind w:left="720" w:hanging="360"/>
      </w:pPr>
      <w:r w:rsidDel="00000000" w:rsidR="00000000" w:rsidRPr="00000000">
        <w:rPr>
          <w:b w:val="1"/>
          <w:rtl w:val="0"/>
        </w:rPr>
        <w:t xml:space="preserve">Posterior fossa syndrome</w:t>
      </w:r>
      <w:r w:rsidDel="00000000" w:rsidR="00000000" w:rsidRPr="00000000">
        <w:rPr>
          <w:rtl w:val="0"/>
        </w:rPr>
        <w:t xml:space="preserve">: occurs in ~25% of patients within 1-2 days after surgery: "SAME-R": </w:t>
      </w:r>
      <w:r w:rsidDel="00000000" w:rsidR="00000000" w:rsidRPr="00000000">
        <w:rPr>
          <w:b w:val="1"/>
          <w:rtl w:val="0"/>
        </w:rPr>
        <w:t xml:space="preserve">S</w:t>
      </w:r>
      <w:r w:rsidDel="00000000" w:rsidR="00000000" w:rsidRPr="00000000">
        <w:rPr>
          <w:rtl w:val="0"/>
        </w:rPr>
        <w:t xml:space="preserve">wallowing difficulties, truncal </w:t>
      </w:r>
      <w:r w:rsidDel="00000000" w:rsidR="00000000" w:rsidRPr="00000000">
        <w:rPr>
          <w:b w:val="1"/>
          <w:rtl w:val="0"/>
        </w:rPr>
        <w:t xml:space="preserve">A</w:t>
      </w:r>
      <w:r w:rsidDel="00000000" w:rsidR="00000000" w:rsidRPr="00000000">
        <w:rPr>
          <w:rtl w:val="0"/>
        </w:rPr>
        <w:t xml:space="preserve">taxia, </w:t>
      </w:r>
      <w:r w:rsidDel="00000000" w:rsidR="00000000" w:rsidRPr="00000000">
        <w:rPr>
          <w:b w:val="1"/>
          <w:rtl w:val="0"/>
        </w:rPr>
        <w:t xml:space="preserve">M</w:t>
      </w:r>
      <w:r w:rsidDel="00000000" w:rsidR="00000000" w:rsidRPr="00000000">
        <w:rPr>
          <w:rtl w:val="0"/>
        </w:rPr>
        <w:t xml:space="preserve">utism, </w:t>
      </w:r>
      <w:r w:rsidDel="00000000" w:rsidR="00000000" w:rsidRPr="00000000">
        <w:rPr>
          <w:b w:val="1"/>
          <w:rtl w:val="0"/>
        </w:rPr>
        <w:t xml:space="preserve">E</w:t>
      </w:r>
      <w:r w:rsidDel="00000000" w:rsidR="00000000" w:rsidRPr="00000000">
        <w:rPr>
          <w:rtl w:val="0"/>
        </w:rPr>
        <w:t xml:space="preserve">motional lability, </w:t>
      </w:r>
      <w:r w:rsidDel="00000000" w:rsidR="00000000" w:rsidRPr="00000000">
        <w:rPr>
          <w:b w:val="1"/>
          <w:rtl w:val="0"/>
        </w:rPr>
        <w:t xml:space="preserve">R</w:t>
      </w:r>
      <w:r w:rsidDel="00000000" w:rsidR="00000000" w:rsidRPr="00000000">
        <w:rPr>
          <w:rtl w:val="0"/>
        </w:rPr>
        <w:t xml:space="preserve">espiratory failure, gaze palsy.</w:t>
      </w:r>
    </w:p>
    <w:p w:rsidR="00000000" w:rsidDel="00000000" w:rsidP="00000000" w:rsidRDefault="00000000" w:rsidRPr="00000000" w14:paraId="0000141B">
      <w:pPr>
        <w:numPr>
          <w:ilvl w:val="1"/>
          <w:numId w:val="37"/>
        </w:numPr>
        <w:ind w:left="1440" w:hanging="360"/>
      </w:pPr>
      <w:r w:rsidDel="00000000" w:rsidR="00000000" w:rsidRPr="00000000">
        <w:rPr>
          <w:rtl w:val="0"/>
        </w:rPr>
        <w:t xml:space="preserve">Typically arises 1-2 days after resection of a midline posterior fossa tumor. Rare in adults.</w:t>
      </w:r>
    </w:p>
    <w:p w:rsidR="00000000" w:rsidDel="00000000" w:rsidP="00000000" w:rsidRDefault="00000000" w:rsidRPr="00000000" w14:paraId="0000141C">
      <w:pPr>
        <w:numPr>
          <w:ilvl w:val="1"/>
          <w:numId w:val="37"/>
        </w:numPr>
        <w:ind w:left="1440" w:hanging="360"/>
      </w:pPr>
      <w:r w:rsidDel="00000000" w:rsidR="00000000" w:rsidRPr="00000000">
        <w:rPr>
          <w:rtl w:val="0"/>
        </w:rPr>
        <w:t xml:space="preserve">Do not delay RT - typically improves over 1-6 months, but dysarthric speech and ataxia may remain.</w:t>
      </w:r>
    </w:p>
    <w:p w:rsidR="00000000" w:rsidDel="00000000" w:rsidP="00000000" w:rsidRDefault="00000000" w:rsidRPr="00000000" w14:paraId="0000141D">
      <w:pPr>
        <w:numPr>
          <w:ilvl w:val="0"/>
          <w:numId w:val="37"/>
        </w:numPr>
        <w:ind w:left="720" w:hanging="360"/>
      </w:pPr>
      <w:r w:rsidDel="00000000" w:rsidR="00000000" w:rsidRPr="00000000">
        <w:rPr>
          <w:b w:val="1"/>
          <w:rtl w:val="0"/>
        </w:rPr>
        <w:t xml:space="preserve">Infratentorial differential</w:t>
      </w:r>
      <w:r w:rsidDel="00000000" w:rsidR="00000000" w:rsidRPr="00000000">
        <w:rPr>
          <w:rtl w:val="0"/>
        </w:rPr>
        <w:t xml:space="preserve">:</w:t>
      </w:r>
    </w:p>
    <w:p w:rsidR="00000000" w:rsidDel="00000000" w:rsidP="00000000" w:rsidRDefault="00000000" w:rsidRPr="00000000" w14:paraId="0000141E">
      <w:pPr>
        <w:numPr>
          <w:ilvl w:val="1"/>
          <w:numId w:val="37"/>
        </w:numPr>
        <w:ind w:left="1440" w:hanging="360"/>
      </w:pPr>
      <w:r w:rsidDel="00000000" w:rsidR="00000000" w:rsidRPr="00000000">
        <w:rPr>
          <w:b w:val="1"/>
          <w:rtl w:val="0"/>
        </w:rPr>
        <w:t xml:space="preserve">Posterior fossa</w:t>
      </w:r>
      <w:r w:rsidDel="00000000" w:rsidR="00000000" w:rsidRPr="00000000">
        <w:rPr>
          <w:rtl w:val="0"/>
        </w:rPr>
        <w:t xml:space="preserve"> (MEGa JAMA): </w:t>
      </w:r>
      <w:r w:rsidDel="00000000" w:rsidR="00000000" w:rsidRPr="00000000">
        <w:rPr>
          <w:b w:val="1"/>
          <w:rtl w:val="0"/>
        </w:rPr>
        <w:t xml:space="preserve">M</w:t>
      </w:r>
      <w:r w:rsidDel="00000000" w:rsidR="00000000" w:rsidRPr="00000000">
        <w:rPr>
          <w:rtl w:val="0"/>
        </w:rPr>
        <w:t xml:space="preserve">B,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G</w:t>
      </w:r>
      <w:r w:rsidDel="00000000" w:rsidR="00000000" w:rsidRPr="00000000">
        <w:rPr>
          <w:rtl w:val="0"/>
        </w:rPr>
        <w:t xml:space="preserve">lioma, </w:t>
      </w:r>
      <w:r w:rsidDel="00000000" w:rsidR="00000000" w:rsidRPr="00000000">
        <w:rPr>
          <w:b w:val="1"/>
          <w:rtl w:val="0"/>
        </w:rPr>
        <w:t xml:space="preserve">J</w:t>
      </w:r>
      <w:r w:rsidDel="00000000" w:rsidR="00000000" w:rsidRPr="00000000">
        <w:rPr>
          <w:rtl w:val="0"/>
        </w:rPr>
        <w:t xml:space="preserve">PA, CBL </w:t>
      </w:r>
      <w:r w:rsidDel="00000000" w:rsidR="00000000" w:rsidRPr="00000000">
        <w:rPr>
          <w:b w:val="1"/>
          <w:rtl w:val="0"/>
        </w:rPr>
        <w:t xml:space="preserve">A</w:t>
      </w:r>
      <w:r w:rsidDel="00000000" w:rsidR="00000000" w:rsidRPr="00000000">
        <w:rPr>
          <w:rtl w:val="0"/>
        </w:rPr>
        <w:t xml:space="preserve">stro, </w:t>
      </w:r>
      <w:r w:rsidDel="00000000" w:rsidR="00000000" w:rsidRPr="00000000">
        <w:rPr>
          <w:b w:val="1"/>
          <w:rtl w:val="0"/>
        </w:rPr>
        <w:t xml:space="preserve">M</w:t>
      </w:r>
      <w:r w:rsidDel="00000000" w:rsidR="00000000" w:rsidRPr="00000000">
        <w:rPr>
          <w:rtl w:val="0"/>
        </w:rPr>
        <w:t xml:space="preserve">ets, </w:t>
      </w:r>
      <w:r w:rsidDel="00000000" w:rsidR="00000000" w:rsidRPr="00000000">
        <w:rPr>
          <w:b w:val="1"/>
          <w:rtl w:val="0"/>
        </w:rPr>
        <w:t xml:space="preserve">A</w:t>
      </w:r>
      <w:r w:rsidDel="00000000" w:rsidR="00000000" w:rsidRPr="00000000">
        <w:rPr>
          <w:rtl w:val="0"/>
        </w:rPr>
        <w:t xml:space="preserve">TRT.</w:t>
      </w:r>
    </w:p>
    <w:p w:rsidR="00000000" w:rsidDel="00000000" w:rsidP="00000000" w:rsidRDefault="00000000" w:rsidRPr="00000000" w14:paraId="0000141F">
      <w:pPr>
        <w:numPr>
          <w:ilvl w:val="0"/>
          <w:numId w:val="37"/>
        </w:numPr>
        <w:ind w:left="720" w:hanging="360"/>
      </w:pPr>
      <w:r w:rsidDel="00000000" w:rsidR="00000000" w:rsidRPr="00000000">
        <w:rPr>
          <w:b w:val="1"/>
          <w:rtl w:val="0"/>
        </w:rPr>
        <w:t xml:space="preserve">Small round blue cells </w:t>
      </w:r>
      <w:r w:rsidDel="00000000" w:rsidR="00000000" w:rsidRPr="00000000">
        <w:rPr>
          <w:rtl w:val="0"/>
        </w:rPr>
        <w:t xml:space="preserve">(LEARN NMR): </w:t>
      </w:r>
      <w:r w:rsidDel="00000000" w:rsidR="00000000" w:rsidRPr="00000000">
        <w:rPr>
          <w:b w:val="1"/>
          <w:rtl w:val="0"/>
        </w:rPr>
        <w:t xml:space="preserve">L</w:t>
      </w:r>
      <w:r w:rsidDel="00000000" w:rsidR="00000000" w:rsidRPr="00000000">
        <w:rPr>
          <w:rtl w:val="0"/>
        </w:rPr>
        <w:t xml:space="preserve">ymphoma, </w:t>
      </w:r>
      <w:r w:rsidDel="00000000" w:rsidR="00000000" w:rsidRPr="00000000">
        <w:rPr>
          <w:b w:val="1"/>
          <w:rtl w:val="0"/>
        </w:rPr>
        <w:t xml:space="preserve">E</w:t>
      </w:r>
      <w:r w:rsidDel="00000000" w:rsidR="00000000" w:rsidRPr="00000000">
        <w:rPr>
          <w:rtl w:val="0"/>
        </w:rPr>
        <w:t xml:space="preserve">wing, </w:t>
      </w:r>
      <w:r w:rsidDel="00000000" w:rsidR="00000000" w:rsidRPr="00000000">
        <w:rPr>
          <w:b w:val="1"/>
          <w:rtl w:val="0"/>
        </w:rPr>
        <w:t xml:space="preserve">A</w:t>
      </w:r>
      <w:r w:rsidDel="00000000" w:rsidR="00000000" w:rsidRPr="00000000">
        <w:rPr>
          <w:rtl w:val="0"/>
        </w:rPr>
        <w:t xml:space="preserve">LL, </w:t>
      </w:r>
      <w:r w:rsidDel="00000000" w:rsidR="00000000" w:rsidRPr="00000000">
        <w:rPr>
          <w:b w:val="1"/>
          <w:rtl w:val="0"/>
        </w:rPr>
        <w:t xml:space="preserve">R</w:t>
      </w:r>
      <w:r w:rsidDel="00000000" w:rsidR="00000000" w:rsidRPr="00000000">
        <w:rPr>
          <w:rtl w:val="0"/>
        </w:rPr>
        <w:t xml:space="preserve">MS, </w:t>
      </w:r>
      <w:r w:rsidDel="00000000" w:rsidR="00000000" w:rsidRPr="00000000">
        <w:rPr>
          <w:b w:val="1"/>
          <w:rtl w:val="0"/>
        </w:rPr>
        <w:t xml:space="preserve">N</w:t>
      </w:r>
      <w:r w:rsidDel="00000000" w:rsidR="00000000" w:rsidRPr="00000000">
        <w:rPr>
          <w:rtl w:val="0"/>
        </w:rPr>
        <w:t xml:space="preserve">B, </w:t>
      </w:r>
      <w:r w:rsidDel="00000000" w:rsidR="00000000" w:rsidRPr="00000000">
        <w:rPr>
          <w:b w:val="1"/>
          <w:rtl w:val="0"/>
        </w:rPr>
        <w:t xml:space="preserve">N</w:t>
      </w:r>
      <w:r w:rsidDel="00000000" w:rsidR="00000000" w:rsidRPr="00000000">
        <w:rPr>
          <w:rtl w:val="0"/>
        </w:rPr>
        <w:t xml:space="preserve">euroepithelioma, </w:t>
      </w:r>
      <w:r w:rsidDel="00000000" w:rsidR="00000000" w:rsidRPr="00000000">
        <w:rPr>
          <w:b w:val="1"/>
          <w:rtl w:val="0"/>
        </w:rPr>
        <w:t xml:space="preserve">M</w:t>
      </w:r>
      <w:r w:rsidDel="00000000" w:rsidR="00000000" w:rsidRPr="00000000">
        <w:rPr>
          <w:rtl w:val="0"/>
        </w:rPr>
        <w:t xml:space="preserve">edullo/Merkel, </w:t>
      </w:r>
      <w:r w:rsidDel="00000000" w:rsidR="00000000" w:rsidRPr="00000000">
        <w:rPr>
          <w:b w:val="1"/>
          <w:rtl w:val="0"/>
        </w:rPr>
        <w:t xml:space="preserve">R</w:t>
      </w:r>
      <w:r w:rsidDel="00000000" w:rsidR="00000000" w:rsidRPr="00000000">
        <w:rPr>
          <w:rtl w:val="0"/>
        </w:rPr>
        <w:t xml:space="preserve">b.</w:t>
      </w:r>
    </w:p>
    <w:p w:rsidR="00000000" w:rsidDel="00000000" w:rsidP="00000000" w:rsidRDefault="00000000" w:rsidRPr="00000000" w14:paraId="00001420">
      <w:pPr>
        <w:numPr>
          <w:ilvl w:val="1"/>
          <w:numId w:val="37"/>
        </w:numPr>
        <w:ind w:left="1440" w:hanging="360"/>
      </w:pPr>
      <w:r w:rsidDel="00000000" w:rsidR="00000000" w:rsidRPr="00000000">
        <w:rPr>
          <w:b w:val="1"/>
          <w:rtl w:val="0"/>
        </w:rPr>
        <w:t xml:space="preserve">Ewing family</w:t>
      </w:r>
      <w:r w:rsidDel="00000000" w:rsidR="00000000" w:rsidRPr="00000000">
        <w:rPr>
          <w:rtl w:val="0"/>
        </w:rPr>
        <w:t xml:space="preserve">: Ewing's sarcoma (bone 87%), extraosseous Ewing's sarcoma (8%), peripheral PNET (5%), DSRCT, Askin's tumor (non-osseous PNET of chest wall).</w:t>
      </w:r>
    </w:p>
    <w:p w:rsidR="00000000" w:rsidDel="00000000" w:rsidP="00000000" w:rsidRDefault="00000000" w:rsidRPr="00000000" w14:paraId="00001421">
      <w:pPr>
        <w:ind w:left="1440" w:firstLine="0"/>
        <w:rPr/>
      </w:pPr>
      <w:r w:rsidDel="00000000" w:rsidR="00000000" w:rsidRPr="00000000">
        <w:rPr>
          <w:rtl w:val="0"/>
        </w:rPr>
      </w:r>
    </w:p>
    <w:p w:rsidR="00000000" w:rsidDel="00000000" w:rsidP="00000000" w:rsidRDefault="00000000" w:rsidRPr="00000000" w14:paraId="00001422">
      <w:pPr>
        <w:jc w:val="center"/>
        <w:rPr/>
      </w:pPr>
      <w:hyperlink r:id="rId1090">
        <w:r w:rsidDel="00000000" w:rsidR="00000000" w:rsidRPr="00000000">
          <w:rPr>
            <w:color w:val="1155cc"/>
            <w:u w:val="single"/>
          </w:rPr>
          <w:drawing>
            <wp:inline distB="114300" distT="114300" distL="114300" distR="114300">
              <wp:extent cx="3200400" cy="2314956"/>
              <wp:effectExtent b="12700" l="12700" r="12700" t="12700"/>
              <wp:docPr id="3" name="image2.png"/>
              <a:graphic>
                <a:graphicData uri="http://schemas.openxmlformats.org/drawingml/2006/picture">
                  <pic:pic>
                    <pic:nvPicPr>
                      <pic:cNvPr id="0" name="image2.png"/>
                      <pic:cNvPicPr preferRelativeResize="0"/>
                    </pic:nvPicPr>
                    <pic:blipFill>
                      <a:blip r:embed="rId1091"/>
                      <a:srcRect b="0" l="0" r="0" t="0"/>
                      <a:stretch>
                        <a:fillRect/>
                      </a:stretch>
                    </pic:blipFill>
                    <pic:spPr>
                      <a:xfrm>
                        <a:off x="0" y="0"/>
                        <a:ext cx="3200400" cy="2314956"/>
                      </a:xfrm>
                      <a:prstGeom prst="rect"/>
                      <a:ln w="12700">
                        <a:solidFill>
                          <a:srgbClr val="000000"/>
                        </a:solidFill>
                        <a:prstDash val="solid"/>
                      </a:ln>
                    </pic:spPr>
                  </pic:pic>
                </a:graphicData>
              </a:graphic>
            </wp:inline>
          </w:drawing>
        </w:r>
      </w:hyperlink>
      <w:r w:rsidDel="00000000" w:rsidR="00000000" w:rsidRPr="00000000">
        <w:rPr/>
        <w:drawing>
          <wp:inline distB="19050" distT="19050" distL="19050" distR="19050">
            <wp:extent cx="3200400" cy="2313432"/>
            <wp:effectExtent b="12700" l="12700" r="12700" t="12700"/>
            <wp:docPr descr="Points scored" id="36" name="image28.png"/>
            <a:graphic>
              <a:graphicData uri="http://schemas.openxmlformats.org/drawingml/2006/picture">
                <pic:pic>
                  <pic:nvPicPr>
                    <pic:cNvPr descr="Points scored" id="0" name="image28.png"/>
                    <pic:cNvPicPr preferRelativeResize="0"/>
                  </pic:nvPicPr>
                  <pic:blipFill>
                    <a:blip r:embed="rId1092"/>
                    <a:srcRect b="0" l="0" r="0" t="0"/>
                    <a:stretch>
                      <a:fillRect/>
                    </a:stretch>
                  </pic:blipFill>
                  <pic:spPr>
                    <a:xfrm>
                      <a:off x="0" y="0"/>
                      <a:ext cx="3200400" cy="23134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23">
      <w:pPr>
        <w:numPr>
          <w:ilvl w:val="0"/>
          <w:numId w:val="62"/>
        </w:numPr>
        <w:ind w:left="720" w:hanging="360"/>
      </w:pPr>
      <w:r w:rsidDel="00000000" w:rsidR="00000000" w:rsidRPr="00000000">
        <w:rPr>
          <w:b w:val="1"/>
          <w:rtl w:val="0"/>
        </w:rPr>
        <w:t xml:space="preserve">Four genetic subgroups</w:t>
      </w:r>
      <w:r w:rsidDel="00000000" w:rsidR="00000000" w:rsidRPr="00000000">
        <w:rPr>
          <w:rtl w:val="0"/>
        </w:rPr>
        <w:t xml:space="preserve"> (Figure 1c, 2b) [</w:t>
      </w:r>
      <w:hyperlink r:id="rId1093">
        <w:r w:rsidDel="00000000" w:rsidR="00000000" w:rsidRPr="00000000">
          <w:rPr>
            <w:rtl w:val="0"/>
          </w:rPr>
          <w:t xml:space="preserve">Northcott JCO '11</w:t>
        </w:r>
      </w:hyperlink>
      <w:r w:rsidDel="00000000" w:rsidR="00000000" w:rsidRPr="00000000">
        <w:rPr>
          <w:rtl w:val="0"/>
        </w:rPr>
        <w:t xml:space="preserve">]. SHH (desmo) is bimodal, most common in infants and adults.</w:t>
      </w:r>
    </w:p>
    <w:p w:rsidR="00000000" w:rsidDel="00000000" w:rsidP="00000000" w:rsidRDefault="00000000" w:rsidRPr="00000000" w14:paraId="00001424">
      <w:pPr>
        <w:ind w:left="720" w:firstLine="0"/>
        <w:rPr/>
      </w:pPr>
      <w:r w:rsidDel="00000000" w:rsidR="00000000" w:rsidRPr="00000000">
        <w:rPr>
          <w:rtl w:val="0"/>
        </w:rPr>
        <w:t xml:space="preserve">God forbid your child develops a medulloblastoma, but most moms would WaNT to be in the WNT subgroup. Unfortunately, no infants have the subtype mom would WaNT for them to have. Prepubertal kiddos typically fare the worst (Group C).</w:t>
      </w:r>
    </w:p>
    <w:p w:rsidR="00000000" w:rsidDel="00000000" w:rsidP="00000000" w:rsidRDefault="00000000" w:rsidRPr="00000000" w14:paraId="00001425">
      <w:pPr>
        <w:numPr>
          <w:ilvl w:val="1"/>
          <w:numId w:val="37"/>
        </w:numPr>
        <w:ind w:left="1440" w:hanging="360"/>
      </w:pPr>
      <w:r w:rsidDel="00000000" w:rsidR="00000000" w:rsidRPr="00000000">
        <w:rPr>
          <w:b w:val="1"/>
          <w:rtl w:val="0"/>
        </w:rPr>
        <w:t xml:space="preserve">WNT </w:t>
      </w:r>
      <w:r w:rsidDel="00000000" w:rsidR="00000000" w:rsidRPr="00000000">
        <w:rPr>
          <w:rtl w:val="0"/>
        </w:rPr>
        <w:t xml:space="preserve">(18%): CTNNB1mt, APC (</w:t>
      </w:r>
      <w:r w:rsidDel="00000000" w:rsidR="00000000" w:rsidRPr="00000000">
        <w:rPr>
          <w:b w:val="1"/>
          <w:rtl w:val="0"/>
        </w:rPr>
        <w:t xml:space="preserve">Turcot</w:t>
      </w:r>
      <w:r w:rsidDel="00000000" w:rsidR="00000000" w:rsidRPr="00000000">
        <w:rPr>
          <w:rtl w:val="0"/>
        </w:rPr>
        <w:t xml:space="preserve">). Not infants.</w:t>
      </w:r>
      <w:r w:rsidDel="00000000" w:rsidR="00000000" w:rsidRPr="00000000">
        <w:rPr>
          <w:i w:val="1"/>
          <w:rtl w:val="0"/>
        </w:rPr>
        <w:t xml:space="preserve"> Considered for 18 Gy CSI on the newest COG protocol.</w:t>
      </w:r>
    </w:p>
    <w:p w:rsidR="00000000" w:rsidDel="00000000" w:rsidP="00000000" w:rsidRDefault="00000000" w:rsidRPr="00000000" w14:paraId="00001426">
      <w:pPr>
        <w:numPr>
          <w:ilvl w:val="1"/>
          <w:numId w:val="37"/>
        </w:numPr>
        <w:ind w:left="1440" w:hanging="360"/>
      </w:pPr>
      <w:r w:rsidDel="00000000" w:rsidR="00000000" w:rsidRPr="00000000">
        <w:rPr>
          <w:b w:val="1"/>
          <w:rtl w:val="0"/>
        </w:rPr>
        <w:t xml:space="preserve">SHH </w:t>
      </w:r>
      <w:r w:rsidDel="00000000" w:rsidR="00000000" w:rsidRPr="00000000">
        <w:rPr>
          <w:rtl w:val="0"/>
        </w:rPr>
        <w:t xml:space="preserve">(19%): PTCH1 (</w:t>
      </w:r>
      <w:r w:rsidDel="00000000" w:rsidR="00000000" w:rsidRPr="00000000">
        <w:rPr>
          <w:b w:val="1"/>
          <w:rtl w:val="0"/>
        </w:rPr>
        <w:t xml:space="preserve">Gorlin</w:t>
      </w:r>
      <w:r w:rsidDel="00000000" w:rsidR="00000000" w:rsidRPr="00000000">
        <w:rPr>
          <w:rtl w:val="0"/>
        </w:rPr>
        <w:t xml:space="preserve">), GLI3. MYCN, usually Desmoplastic. Lateral. Most common in infants and adults.</w:t>
      </w:r>
    </w:p>
    <w:p w:rsidR="00000000" w:rsidDel="00000000" w:rsidP="00000000" w:rsidRDefault="00000000" w:rsidRPr="00000000" w14:paraId="00001427">
      <w:pPr>
        <w:numPr>
          <w:ilvl w:val="1"/>
          <w:numId w:val="37"/>
        </w:numPr>
        <w:ind w:left="1440" w:hanging="360"/>
      </w:pPr>
      <w:r w:rsidDel="00000000" w:rsidR="00000000" w:rsidRPr="00000000">
        <w:rPr>
          <w:b w:val="1"/>
          <w:rtl w:val="0"/>
        </w:rPr>
        <w:t xml:space="preserve">Group 3 </w:t>
      </w:r>
      <w:r w:rsidDel="00000000" w:rsidR="00000000" w:rsidRPr="00000000">
        <w:rPr>
          <w:rtl w:val="0"/>
        </w:rPr>
        <w:t xml:space="preserve">(47%): MYC amp, usually large cell. Mets at diagnosis are common. Typically before puberty.</w:t>
      </w:r>
    </w:p>
    <w:p w:rsidR="00000000" w:rsidDel="00000000" w:rsidP="00000000" w:rsidRDefault="00000000" w:rsidRPr="00000000" w14:paraId="00001428">
      <w:pPr>
        <w:numPr>
          <w:ilvl w:val="1"/>
          <w:numId w:val="37"/>
        </w:numPr>
        <w:ind w:left="1440" w:hanging="360"/>
      </w:pPr>
      <w:r w:rsidDel="00000000" w:rsidR="00000000" w:rsidRPr="00000000">
        <w:rPr>
          <w:b w:val="1"/>
          <w:rtl w:val="0"/>
        </w:rPr>
        <w:t xml:space="preserve">Group 4 </w:t>
      </w:r>
      <w:r w:rsidDel="00000000" w:rsidR="00000000" w:rsidRPr="00000000">
        <w:rPr>
          <w:rtl w:val="0"/>
        </w:rPr>
        <w:t xml:space="preserve">(30%): 17q isochromosome, MYCN, CDK6 amplification. AYA.</w:t>
      </w:r>
    </w:p>
    <w:p w:rsidR="00000000" w:rsidDel="00000000" w:rsidP="00000000" w:rsidRDefault="00000000" w:rsidRPr="00000000" w14:paraId="00001429">
      <w:pPr>
        <w:numPr>
          <w:ilvl w:val="0"/>
          <w:numId w:val="37"/>
        </w:numPr>
        <w:ind w:left="720" w:hanging="360"/>
      </w:pPr>
      <w:r w:rsidDel="00000000" w:rsidR="00000000" w:rsidRPr="00000000">
        <w:rPr>
          <w:b w:val="1"/>
          <w:rtl w:val="0"/>
        </w:rPr>
        <w:t xml:space="preserve">SJM</w:t>
      </w:r>
      <w:r w:rsidDel="00000000" w:rsidR="00000000" w:rsidRPr="00000000">
        <w:rPr>
          <w:b w:val="1"/>
          <w:rtl w:val="0"/>
        </w:rPr>
        <w:t xml:space="preserve">B12 </w:t>
      </w:r>
      <w:r w:rsidDel="00000000" w:rsidR="00000000" w:rsidRPr="00000000">
        <w:rPr>
          <w:rtl w:val="0"/>
        </w:rPr>
        <w:t xml:space="preserve">[</w:t>
      </w:r>
      <w:hyperlink r:id="rId1094">
        <w:r w:rsidDel="00000000" w:rsidR="00000000" w:rsidRPr="00000000">
          <w:rPr>
            <w:rtl w:val="0"/>
          </w:rPr>
          <w:t xml:space="preserve">NCT01878617</w:t>
        </w:r>
      </w:hyperlink>
      <w:r w:rsidDel="00000000" w:rsidR="00000000" w:rsidRPr="00000000">
        <w:rPr>
          <w:rtl w:val="0"/>
        </w:rPr>
        <w:t xml:space="preserve">]: Differ</w:t>
      </w:r>
      <w:r w:rsidDel="00000000" w:rsidR="00000000" w:rsidRPr="00000000">
        <w:rPr>
          <w:rtl w:val="0"/>
        </w:rPr>
        <w:t xml:space="preserve">ent paradigms for molecular subtypes. Want as low as 15 Gy CSI and 51 Gy boost. SHH did not have a durable response to vismodegib and causes premature epiphyseal plates. Group 3-4 could receive up to 7c of maintenance chemo if MYCN+ or diffuse anaplasia and added carboplatin [</w:t>
      </w:r>
      <w:hyperlink w:anchor="b02ojavs1in8">
        <w:r w:rsidDel="00000000" w:rsidR="00000000" w:rsidRPr="00000000">
          <w:rPr>
            <w:rtl w:val="0"/>
          </w:rPr>
          <w:t xml:space="preserve">0332</w:t>
        </w:r>
      </w:hyperlink>
      <w:r w:rsidDel="00000000" w:rsidR="00000000" w:rsidRPr="00000000">
        <w:rPr>
          <w:rtl w:val="0"/>
        </w:rPr>
        <w:t xml:space="preserve">]</w:t>
      </w:r>
      <w:r w:rsidDel="00000000" w:rsidR="00000000" w:rsidRPr="00000000">
        <w:rPr>
          <w:rtl w:val="0"/>
        </w:rPr>
        <w:t xml:space="preserve">, all others got 4c maintenance chemo. </w:t>
      </w:r>
      <w:r w:rsidDel="00000000" w:rsidR="00000000" w:rsidRPr="00000000">
        <w:rPr>
          <w:rtl w:val="0"/>
        </w:rPr>
      </w:r>
    </w:p>
    <w:p w:rsidR="00000000" w:rsidDel="00000000" w:rsidP="00000000" w:rsidRDefault="00000000" w:rsidRPr="00000000" w14:paraId="0000142A">
      <w:pPr>
        <w:numPr>
          <w:ilvl w:val="0"/>
          <w:numId w:val="37"/>
        </w:numPr>
        <w:ind w:left="720" w:hanging="360"/>
      </w:pPr>
      <w:r w:rsidDel="00000000" w:rsidR="00000000" w:rsidRPr="00000000">
        <w:rPr>
          <w:b w:val="1"/>
          <w:rtl w:val="0"/>
        </w:rPr>
        <w:t xml:space="preserve">Prognostic factors</w:t>
      </w:r>
    </w:p>
    <w:p w:rsidR="00000000" w:rsidDel="00000000" w:rsidP="00000000" w:rsidRDefault="00000000" w:rsidRPr="00000000" w14:paraId="0000142B">
      <w:pPr>
        <w:ind w:left="720" w:firstLine="0"/>
        <w:rPr>
          <w:b w:val="1"/>
        </w:rPr>
      </w:pPr>
      <w:r w:rsidDel="00000000" w:rsidR="00000000" w:rsidRPr="00000000">
        <w:rPr>
          <w:rtl w:val="0"/>
        </w:rPr>
        <w:t xml:space="preserve">TrkC is a TK that mediates neuronal differentiation.</w:t>
      </w:r>
      <w:r w:rsidDel="00000000" w:rsidR="00000000" w:rsidRPr="00000000">
        <w:rPr>
          <w:rtl w:val="0"/>
        </w:rPr>
      </w:r>
    </w:p>
    <w:p w:rsidR="00000000" w:rsidDel="00000000" w:rsidP="00000000" w:rsidRDefault="00000000" w:rsidRPr="00000000" w14:paraId="0000142C">
      <w:pPr>
        <w:numPr>
          <w:ilvl w:val="1"/>
          <w:numId w:val="37"/>
        </w:numPr>
        <w:ind w:left="1440" w:hanging="360"/>
      </w:pPr>
      <w:r w:rsidDel="00000000" w:rsidR="00000000" w:rsidRPr="00000000">
        <w:rPr>
          <w:rtl w:val="0"/>
        </w:rPr>
        <w:t xml:space="preserve">Better: Desmoplastic (SHH), High TrkC expression, β-catenin nuclear positivity (WNT).</w:t>
      </w:r>
    </w:p>
    <w:p w:rsidR="00000000" w:rsidDel="00000000" w:rsidP="00000000" w:rsidRDefault="00000000" w:rsidRPr="00000000" w14:paraId="0000142D">
      <w:pPr>
        <w:numPr>
          <w:ilvl w:val="1"/>
          <w:numId w:val="37"/>
        </w:numPr>
        <w:ind w:left="1440" w:hanging="360"/>
      </w:pPr>
      <w:r w:rsidDel="00000000" w:rsidR="00000000" w:rsidRPr="00000000">
        <w:rPr>
          <w:rtl w:val="0"/>
        </w:rPr>
        <w:t xml:space="preserve">Poor: Large cell/anaplastic, Diploid, LOH 17p, p53, Low TrkC, Her2/</w:t>
      </w:r>
      <w:r w:rsidDel="00000000" w:rsidR="00000000" w:rsidRPr="00000000">
        <w:rPr>
          <w:rtl w:val="0"/>
        </w:rPr>
        <w:t xml:space="preserve">neu+</w:t>
      </w:r>
      <w:r w:rsidDel="00000000" w:rsidR="00000000" w:rsidRPr="00000000">
        <w:rPr>
          <w:rtl w:val="0"/>
        </w:rPr>
        <w:t xml:space="preserve">.</w:t>
      </w:r>
    </w:p>
    <w:p w:rsidR="00000000" w:rsidDel="00000000" w:rsidP="00000000" w:rsidRDefault="00000000" w:rsidRPr="00000000" w14:paraId="0000142E">
      <w:pPr>
        <w:numPr>
          <w:ilvl w:val="0"/>
          <w:numId w:val="37"/>
        </w:numPr>
        <w:ind w:left="720" w:hanging="360"/>
      </w:pPr>
      <w:r w:rsidDel="00000000" w:rsidR="00000000" w:rsidRPr="00000000">
        <w:rPr>
          <w:b w:val="1"/>
          <w:rtl w:val="0"/>
        </w:rPr>
        <w:t xml:space="preserve">Adult medulloblastoma</w:t>
      </w:r>
    </w:p>
    <w:p w:rsidR="00000000" w:rsidDel="00000000" w:rsidP="00000000" w:rsidRDefault="00000000" w:rsidRPr="00000000" w14:paraId="0000142F">
      <w:pPr>
        <w:ind w:left="720" w:firstLine="0"/>
        <w:rPr/>
      </w:pPr>
      <w:r w:rsidDel="00000000" w:rsidR="00000000" w:rsidRPr="00000000">
        <w:rPr>
          <w:rtl w:val="0"/>
        </w:rPr>
        <w:t xml:space="preserve">Standard risk adults should not receive chemo. Don't be surprised when your med onc calls it "unequivocal brainstem involvement" to stage as high risk and justify delivery of chemo. Compare this to pediatrics, where all kiddos receive chemo.</w:t>
      </w:r>
    </w:p>
    <w:p w:rsidR="00000000" w:rsidDel="00000000" w:rsidP="00000000" w:rsidRDefault="00000000" w:rsidRPr="00000000" w14:paraId="00001430">
      <w:pPr>
        <w:numPr>
          <w:ilvl w:val="1"/>
          <w:numId w:val="37"/>
        </w:numPr>
        <w:ind w:left="1440" w:hanging="360"/>
      </w:pPr>
      <w:r w:rsidDel="00000000" w:rsidR="00000000" w:rsidRPr="00000000">
        <w:rPr>
          <w:rtl w:val="0"/>
        </w:rPr>
        <w:t xml:space="preserve">Only 20% occurs above the age of 14. More likely to be </w:t>
      </w:r>
      <w:r w:rsidDel="00000000" w:rsidR="00000000" w:rsidRPr="00000000">
        <w:rPr>
          <w:b w:val="1"/>
          <w:rtl w:val="0"/>
        </w:rPr>
        <w:t xml:space="preserve">lateralized </w:t>
      </w:r>
      <w:r w:rsidDel="00000000" w:rsidR="00000000" w:rsidRPr="00000000">
        <w:rPr>
          <w:rtl w:val="0"/>
        </w:rPr>
        <w:t xml:space="preserve">and of </w:t>
      </w:r>
      <w:r w:rsidDel="00000000" w:rsidR="00000000" w:rsidRPr="00000000">
        <w:rPr>
          <w:b w:val="1"/>
          <w:rtl w:val="0"/>
        </w:rPr>
        <w:t xml:space="preserve">desmoplastic </w:t>
      </w:r>
      <w:r w:rsidDel="00000000" w:rsidR="00000000" w:rsidRPr="00000000">
        <w:rPr>
          <w:rtl w:val="0"/>
        </w:rPr>
        <w:t xml:space="preserve">histology (e.g., SHH).</w:t>
      </w:r>
    </w:p>
    <w:p w:rsidR="00000000" w:rsidDel="00000000" w:rsidP="00000000" w:rsidRDefault="00000000" w:rsidRPr="00000000" w14:paraId="00001431">
      <w:pPr>
        <w:numPr>
          <w:ilvl w:val="1"/>
          <w:numId w:val="37"/>
        </w:numPr>
        <w:ind w:left="1440" w:hanging="360"/>
      </w:pPr>
      <w:r w:rsidDel="00000000" w:rsidR="00000000" w:rsidRPr="00000000">
        <w:rPr>
          <w:rtl w:val="0"/>
        </w:rPr>
        <w:t xml:space="preserve">Chemo tolerated poorly, and less concern about long term RT toxicity.</w:t>
      </w:r>
    </w:p>
    <w:p w:rsidR="00000000" w:rsidDel="00000000" w:rsidP="00000000" w:rsidRDefault="00000000" w:rsidRPr="00000000" w14:paraId="00001432">
      <w:pPr>
        <w:numPr>
          <w:ilvl w:val="1"/>
          <w:numId w:val="37"/>
        </w:numPr>
        <w:ind w:left="1440" w:hanging="360"/>
      </w:pPr>
      <w:r w:rsidDel="00000000" w:rsidR="00000000" w:rsidRPr="00000000">
        <w:rPr>
          <w:rtl w:val="0"/>
        </w:rPr>
        <w:t xml:space="preserve">No standard approach for adult medulloblastoma. RT alone is not infrequently given.</w:t>
      </w:r>
    </w:p>
    <w:p w:rsidR="00000000" w:rsidDel="00000000" w:rsidP="00000000" w:rsidRDefault="00000000" w:rsidRPr="00000000" w14:paraId="00001433">
      <w:pPr>
        <w:numPr>
          <w:ilvl w:val="1"/>
          <w:numId w:val="37"/>
        </w:numPr>
        <w:ind w:left="1440" w:hanging="360"/>
      </w:pPr>
      <w:r w:rsidDel="00000000" w:rsidR="00000000" w:rsidRPr="00000000">
        <w:rPr>
          <w:rtl w:val="0"/>
        </w:rPr>
        <w:t xml:space="preserve">Adult Medulloblastoma [</w:t>
      </w:r>
      <w:hyperlink r:id="rId1095">
        <w:r w:rsidDel="00000000" w:rsidR="00000000" w:rsidRPr="00000000">
          <w:rPr>
            <w:rtl w:val="0"/>
          </w:rPr>
          <w:t xml:space="preserve">Brandes Cancer '07]</w:t>
        </w:r>
      </w:hyperlink>
      <w:r w:rsidDel="00000000" w:rsidR="00000000" w:rsidRPr="00000000">
        <w:rPr>
          <w:rtl w:val="0"/>
        </w:rPr>
        <w:t xml:space="preserve">: LR 36 Gy CSI + 18.8 </w:t>
      </w:r>
      <w:r w:rsidDel="00000000" w:rsidR="00000000" w:rsidRPr="00000000">
        <w:rPr>
          <w:rtl w:val="0"/>
        </w:rPr>
        <w:t xml:space="preserve">Gy PF</w:t>
      </w:r>
      <w:r w:rsidDel="00000000" w:rsidR="00000000" w:rsidRPr="00000000">
        <w:rPr>
          <w:rtl w:val="0"/>
        </w:rPr>
        <w:t xml:space="preserve"> boost. HR: Add combination chemo.</w:t>
      </w:r>
    </w:p>
    <w:p w:rsidR="00000000" w:rsidDel="00000000" w:rsidP="00000000" w:rsidRDefault="00000000" w:rsidRPr="00000000" w14:paraId="00001434">
      <w:pPr>
        <w:numPr>
          <w:ilvl w:val="2"/>
          <w:numId w:val="37"/>
        </w:numPr>
        <w:ind w:left="2160" w:hanging="360"/>
      </w:pPr>
      <w:r w:rsidDel="00000000" w:rsidR="00000000" w:rsidRPr="00000000">
        <w:rPr>
          <w:rtl w:val="0"/>
        </w:rPr>
        <w:t xml:space="preserve">5y PFS 72%, 5y OS 75%. </w:t>
      </w:r>
    </w:p>
    <w:p w:rsidR="00000000" w:rsidDel="00000000" w:rsidP="00000000" w:rsidRDefault="00000000" w:rsidRPr="00000000" w14:paraId="00001435">
      <w:pPr>
        <w:numPr>
          <w:ilvl w:val="3"/>
          <w:numId w:val="37"/>
        </w:numPr>
        <w:ind w:left="2880" w:hanging="360"/>
      </w:pPr>
      <w:r w:rsidDel="00000000" w:rsidR="00000000" w:rsidRPr="00000000">
        <w:rPr>
          <w:rtl w:val="0"/>
        </w:rPr>
        <w:t xml:space="preserve">LR: 5y PFS 80%, 5y OS 80%. </w:t>
      </w:r>
    </w:p>
    <w:p w:rsidR="00000000" w:rsidDel="00000000" w:rsidP="00000000" w:rsidRDefault="00000000" w:rsidRPr="00000000" w14:paraId="00001436">
      <w:pPr>
        <w:numPr>
          <w:ilvl w:val="3"/>
          <w:numId w:val="37"/>
        </w:numPr>
        <w:ind w:left="2880" w:hanging="360"/>
      </w:pPr>
      <w:r w:rsidDel="00000000" w:rsidR="00000000" w:rsidRPr="00000000">
        <w:rPr>
          <w:rtl w:val="0"/>
        </w:rPr>
        <w:t xml:space="preserve">HR: 5y PFS 69%, 5y OS 73%.</w:t>
      </w:r>
    </w:p>
    <w:p w:rsidR="00000000" w:rsidDel="00000000" w:rsidP="00000000" w:rsidRDefault="00000000" w:rsidRPr="00000000" w14:paraId="00001437">
      <w:pPr>
        <w:numPr>
          <w:ilvl w:val="1"/>
          <w:numId w:val="37"/>
        </w:numPr>
        <w:ind w:left="1440" w:hanging="360"/>
      </w:pPr>
      <w:r w:rsidDel="00000000" w:rsidR="00000000" w:rsidRPr="00000000">
        <w:rPr>
          <w:rtl w:val="0"/>
        </w:rPr>
        <w:t xml:space="preserve">Mayo </w:t>
      </w:r>
      <w:hyperlink r:id="rId1096">
        <w:r w:rsidDel="00000000" w:rsidR="00000000" w:rsidRPr="00000000">
          <w:rPr>
            <w:rtl w:val="0"/>
          </w:rPr>
          <w:t xml:space="preserve">[Call AJCO '14]</w:t>
        </w:r>
      </w:hyperlink>
      <w:r w:rsidDel="00000000" w:rsidR="00000000" w:rsidRPr="00000000">
        <w:rPr>
          <w:rtl w:val="0"/>
        </w:rPr>
        <w:t xml:space="preserve">: Retro. </w:t>
      </w:r>
    </w:p>
    <w:p w:rsidR="00000000" w:rsidDel="00000000" w:rsidP="00000000" w:rsidRDefault="00000000" w:rsidRPr="00000000" w14:paraId="00001438">
      <w:pPr>
        <w:numPr>
          <w:ilvl w:val="2"/>
          <w:numId w:val="37"/>
        </w:numPr>
        <w:ind w:left="2160" w:hanging="360"/>
        <w:rPr>
          <w:u w:val="none"/>
        </w:rPr>
      </w:pPr>
      <w:r w:rsidDel="00000000" w:rsidR="00000000" w:rsidRPr="00000000">
        <w:rPr>
          <w:rtl w:val="0"/>
        </w:rPr>
        <w:t xml:space="preserve">56 patients with histology, 31 patients classifiable as high risk or standard risk. MFU 6.7y.</w:t>
      </w:r>
    </w:p>
    <w:p w:rsidR="00000000" w:rsidDel="00000000" w:rsidP="00000000" w:rsidRDefault="00000000" w:rsidRPr="00000000" w14:paraId="00001439">
      <w:pPr>
        <w:numPr>
          <w:ilvl w:val="2"/>
          <w:numId w:val="37"/>
        </w:numPr>
        <w:ind w:left="2160" w:hanging="360"/>
        <w:rPr>
          <w:u w:val="none"/>
        </w:rPr>
      </w:pPr>
      <w:r w:rsidDel="00000000" w:rsidR="00000000" w:rsidRPr="00000000">
        <w:rPr>
          <w:rFonts w:ascii="Cardo" w:cs="Cardo" w:eastAsia="Cardo" w:hAnsi="Cardo"/>
          <w:rtl w:val="0"/>
        </w:rPr>
        <w:t xml:space="preserve">5y OS for standard / high risk of 86→ 61%. </w:t>
      </w:r>
    </w:p>
    <w:p w:rsidR="00000000" w:rsidDel="00000000" w:rsidP="00000000" w:rsidRDefault="00000000" w:rsidRPr="00000000" w14:paraId="0000143A">
      <w:pPr>
        <w:numPr>
          <w:ilvl w:val="2"/>
          <w:numId w:val="37"/>
        </w:numPr>
        <w:ind w:left="2160" w:hanging="360"/>
        <w:rPr>
          <w:u w:val="none"/>
        </w:rPr>
      </w:pPr>
      <w:r w:rsidDel="00000000" w:rsidR="00000000" w:rsidRPr="00000000">
        <w:rPr>
          <w:rtl w:val="0"/>
        </w:rPr>
        <w:t xml:space="preserve">GTR was associated with an improved OS and trend to improved PFS.</w:t>
      </w:r>
    </w:p>
    <w:p w:rsidR="00000000" w:rsidDel="00000000" w:rsidP="00000000" w:rsidRDefault="00000000" w:rsidRPr="00000000" w14:paraId="0000143B">
      <w:pPr>
        <w:numPr>
          <w:ilvl w:val="2"/>
          <w:numId w:val="37"/>
        </w:numPr>
        <w:ind w:left="2160" w:hanging="360"/>
        <w:rPr>
          <w:u w:val="none"/>
        </w:rPr>
      </w:pPr>
      <w:r w:rsidDel="00000000" w:rsidR="00000000" w:rsidRPr="00000000">
        <w:rPr>
          <w:rtl w:val="0"/>
        </w:rPr>
        <w:t xml:space="preserve">There was no chemotherapy benefit for the group as a whole.</w:t>
      </w:r>
    </w:p>
    <w:p w:rsidR="00000000" w:rsidDel="00000000" w:rsidP="00000000" w:rsidRDefault="00000000" w:rsidRPr="00000000" w14:paraId="0000143C">
      <w:pPr>
        <w:numPr>
          <w:ilvl w:val="2"/>
          <w:numId w:val="37"/>
        </w:numPr>
        <w:ind w:left="2160" w:hanging="360"/>
        <w:rPr>
          <w:u w:val="none"/>
        </w:rPr>
      </w:pPr>
      <w:r w:rsidDel="00000000" w:rsidR="00000000" w:rsidRPr="00000000">
        <w:rPr>
          <w:rFonts w:ascii="Cardo" w:cs="Cardo" w:eastAsia="Cardo" w:hAnsi="Cardo"/>
          <w:rtl w:val="0"/>
        </w:rPr>
        <w:t xml:space="preserve">5y PFS for classic histology (n=25) ± chemotherapy of ~36→ 71% (p=0.10), 5y OS ~49→ 100% (p=0.08).</w:t>
      </w:r>
    </w:p>
    <w:p w:rsidR="00000000" w:rsidDel="00000000" w:rsidP="00000000" w:rsidRDefault="00000000" w:rsidRPr="00000000" w14:paraId="0000143D">
      <w:pPr>
        <w:numPr>
          <w:ilvl w:val="0"/>
          <w:numId w:val="37"/>
        </w:numPr>
        <w:ind w:left="720" w:hanging="360"/>
      </w:pPr>
      <w:r w:rsidDel="00000000" w:rsidR="00000000" w:rsidRPr="00000000">
        <w:rPr>
          <w:b w:val="1"/>
          <w:rtl w:val="0"/>
        </w:rPr>
        <w:t xml:space="preserve">Workup</w:t>
      </w:r>
    </w:p>
    <w:p w:rsidR="00000000" w:rsidDel="00000000" w:rsidP="00000000" w:rsidRDefault="00000000" w:rsidRPr="00000000" w14:paraId="0000143E">
      <w:pPr>
        <w:numPr>
          <w:ilvl w:val="1"/>
          <w:numId w:val="37"/>
        </w:numPr>
        <w:ind w:left="1440" w:hanging="360"/>
      </w:pPr>
      <w:r w:rsidDel="00000000" w:rsidR="00000000" w:rsidRPr="00000000">
        <w:rPr>
          <w:rtl w:val="0"/>
        </w:rPr>
        <w:t xml:space="preserve">H&amp;P: Ataxia, dysdiadokinesia, CN exam, fundoscopic exam for papilledema. MC presentation: HA/N/V.</w:t>
      </w:r>
    </w:p>
    <w:p w:rsidR="00000000" w:rsidDel="00000000" w:rsidP="00000000" w:rsidRDefault="00000000" w:rsidRPr="00000000" w14:paraId="0000143F">
      <w:pPr>
        <w:numPr>
          <w:ilvl w:val="1"/>
          <w:numId w:val="37"/>
        </w:numPr>
        <w:ind w:left="1440" w:hanging="360"/>
      </w:pPr>
      <w:r w:rsidDel="00000000" w:rsidR="00000000" w:rsidRPr="00000000">
        <w:rPr>
          <w:rtl w:val="0"/>
        </w:rPr>
        <w:t xml:space="preserve">MRI brain pre-op and within 24-72h post-op.  MRI spine pre-operatively if possible.</w:t>
      </w:r>
    </w:p>
    <w:p w:rsidR="00000000" w:rsidDel="00000000" w:rsidP="00000000" w:rsidRDefault="00000000" w:rsidRPr="00000000" w14:paraId="00001440">
      <w:pPr>
        <w:numPr>
          <w:ilvl w:val="1"/>
          <w:numId w:val="37"/>
        </w:numPr>
        <w:ind w:left="1440" w:hanging="360"/>
      </w:pPr>
      <w:r w:rsidDel="00000000" w:rsidR="00000000" w:rsidRPr="00000000">
        <w:rPr>
          <w:b w:val="1"/>
          <w:rtl w:val="0"/>
        </w:rPr>
        <w:t xml:space="preserve">CSF POD #10-14</w:t>
      </w:r>
      <w:r w:rsidDel="00000000" w:rsidR="00000000" w:rsidRPr="00000000">
        <w:rPr>
          <w:rtl w:val="0"/>
        </w:rPr>
        <w:t xml:space="preserve"> to avoid false positives. </w:t>
      </w:r>
      <w:r w:rsidDel="00000000" w:rsidR="00000000" w:rsidRPr="00000000">
        <w:rPr>
          <w:i w:val="1"/>
          <w:rtl w:val="0"/>
        </w:rPr>
        <w:t xml:space="preserve">Same for MRI spine if not performed preop, but perform LP after MRI.</w:t>
      </w:r>
    </w:p>
    <w:p w:rsidR="00000000" w:rsidDel="00000000" w:rsidP="00000000" w:rsidRDefault="00000000" w:rsidRPr="00000000" w14:paraId="00001441">
      <w:pPr>
        <w:numPr>
          <w:ilvl w:val="2"/>
          <w:numId w:val="37"/>
        </w:numPr>
        <w:ind w:left="2160" w:hanging="360"/>
      </w:pPr>
      <w:r w:rsidDel="00000000" w:rsidR="00000000" w:rsidRPr="00000000">
        <w:rPr>
          <w:rtl w:val="0"/>
        </w:rPr>
        <w:t xml:space="preserve">OK to do MRI prior to surgery, but not LP due to the risk of herniation. </w:t>
      </w:r>
    </w:p>
    <w:p w:rsidR="00000000" w:rsidDel="00000000" w:rsidP="00000000" w:rsidRDefault="00000000" w:rsidRPr="00000000" w14:paraId="00001442">
      <w:pPr>
        <w:numPr>
          <w:ilvl w:val="1"/>
          <w:numId w:val="37"/>
        </w:numPr>
        <w:ind w:left="1440" w:hanging="360"/>
      </w:pPr>
      <w:r w:rsidDel="00000000" w:rsidR="00000000" w:rsidRPr="00000000">
        <w:rPr>
          <w:rtl w:val="0"/>
        </w:rPr>
        <w:t xml:space="preserve">BMBx bilaterally "as clinically indicated" for adults per NCCN.</w:t>
      </w:r>
    </w:p>
    <w:p w:rsidR="00000000" w:rsidDel="00000000" w:rsidP="00000000" w:rsidRDefault="00000000" w:rsidRPr="00000000" w14:paraId="00001443">
      <w:pPr>
        <w:numPr>
          <w:ilvl w:val="1"/>
          <w:numId w:val="37"/>
        </w:numPr>
        <w:ind w:left="1440" w:hanging="360"/>
      </w:pPr>
      <w:r w:rsidDel="00000000" w:rsidR="00000000" w:rsidRPr="00000000">
        <w:rPr>
          <w:rtl w:val="0"/>
        </w:rPr>
        <w:t xml:space="preserve">Bone scan, CT C/A/P.</w:t>
      </w:r>
    </w:p>
    <w:p w:rsidR="00000000" w:rsidDel="00000000" w:rsidP="00000000" w:rsidRDefault="00000000" w:rsidRPr="00000000" w14:paraId="00001444">
      <w:pPr>
        <w:numPr>
          <w:ilvl w:val="1"/>
          <w:numId w:val="37"/>
        </w:numPr>
        <w:ind w:left="1440" w:hanging="360"/>
      </w:pPr>
      <w:r w:rsidDel="00000000" w:rsidR="00000000" w:rsidRPr="00000000">
        <w:rPr>
          <w:rtl w:val="0"/>
        </w:rPr>
        <w:t xml:space="preserve">Labs: CBC, CMP, TSH and other pituitary hormones.</w:t>
      </w:r>
    </w:p>
    <w:p w:rsidR="00000000" w:rsidDel="00000000" w:rsidP="00000000" w:rsidRDefault="00000000" w:rsidRPr="00000000" w14:paraId="00001445">
      <w:pPr>
        <w:numPr>
          <w:ilvl w:val="1"/>
          <w:numId w:val="37"/>
        </w:numPr>
        <w:ind w:left="1440" w:hanging="360"/>
      </w:pPr>
      <w:r w:rsidDel="00000000" w:rsidR="00000000" w:rsidRPr="00000000">
        <w:rPr>
          <w:rtl w:val="0"/>
        </w:rPr>
        <w:t xml:space="preserve">No biopsy necessary, as patients are symptomatic and typically go straight to surgery.</w:t>
      </w:r>
    </w:p>
    <w:p w:rsidR="00000000" w:rsidDel="00000000" w:rsidP="00000000" w:rsidRDefault="00000000" w:rsidRPr="00000000" w14:paraId="00001446">
      <w:pPr>
        <w:numPr>
          <w:ilvl w:val="2"/>
          <w:numId w:val="37"/>
        </w:numPr>
        <w:ind w:left="2160" w:hanging="360"/>
      </w:pPr>
      <w:r w:rsidDel="00000000" w:rsidR="00000000" w:rsidRPr="00000000">
        <w:rPr>
          <w:rtl w:val="0"/>
        </w:rPr>
        <w:t xml:space="preserve">Stains for NSE, synaptophysin, and </w:t>
      </w:r>
      <w:r w:rsidDel="00000000" w:rsidR="00000000" w:rsidRPr="00000000">
        <w:rPr>
          <w:rtl w:val="0"/>
        </w:rPr>
        <w:t xml:space="preserve">nestin</w:t>
      </w:r>
      <w:r w:rsidDel="00000000" w:rsidR="00000000" w:rsidRPr="00000000">
        <w:rPr>
          <w:rtl w:val="0"/>
        </w:rPr>
        <w:t xml:space="preserve">.</w:t>
      </w:r>
    </w:p>
    <w:p w:rsidR="00000000" w:rsidDel="00000000" w:rsidP="00000000" w:rsidRDefault="00000000" w:rsidRPr="00000000" w14:paraId="00001447">
      <w:pPr>
        <w:numPr>
          <w:ilvl w:val="1"/>
          <w:numId w:val="37"/>
        </w:numPr>
        <w:ind w:left="1440" w:hanging="360"/>
      </w:pPr>
      <w:r w:rsidDel="00000000" w:rsidR="00000000" w:rsidRPr="00000000">
        <w:rPr>
          <w:rtl w:val="0"/>
        </w:rPr>
        <w:t xml:space="preserve">Baseline audiometry, neurocognitive/IQ and growth measurements, neuroendocrine and optho eval.</w:t>
      </w:r>
    </w:p>
    <w:p w:rsidR="00000000" w:rsidDel="00000000" w:rsidP="00000000" w:rsidRDefault="00000000" w:rsidRPr="00000000" w14:paraId="00001448">
      <w:pPr>
        <w:numPr>
          <w:ilvl w:val="1"/>
          <w:numId w:val="37"/>
        </w:numPr>
        <w:ind w:left="1440" w:hanging="360"/>
      </w:pPr>
      <w:r w:rsidDel="00000000" w:rsidR="00000000" w:rsidRPr="00000000">
        <w:rPr>
          <w:rtl w:val="0"/>
        </w:rPr>
        <w:t xml:space="preserve">Ventricular shunt or ventriculostomy if hydrocephalus.</w:t>
      </w:r>
      <w:r w:rsidDel="00000000" w:rsidR="00000000" w:rsidRPr="00000000">
        <w:rPr>
          <w:rtl w:val="0"/>
        </w:rPr>
      </w:r>
    </w:p>
    <w:p w:rsidR="00000000" w:rsidDel="00000000" w:rsidP="00000000" w:rsidRDefault="00000000" w:rsidRPr="00000000" w14:paraId="00001449">
      <w:pPr>
        <w:numPr>
          <w:ilvl w:val="0"/>
          <w:numId w:val="37"/>
        </w:numPr>
        <w:ind w:left="720" w:hanging="360"/>
      </w:pPr>
      <w:r w:rsidDel="00000000" w:rsidR="00000000" w:rsidRPr="00000000">
        <w:rPr>
          <w:b w:val="1"/>
          <w:rtl w:val="0"/>
        </w:rPr>
        <w:t xml:space="preserve">CCG 9892</w:t>
      </w:r>
      <w:r w:rsidDel="00000000" w:rsidR="00000000" w:rsidRPr="00000000">
        <w:rPr>
          <w:rtl w:val="0"/>
        </w:rPr>
        <w:t xml:space="preserve"> [</w:t>
      </w:r>
      <w:hyperlink r:id="rId1097">
        <w:r w:rsidDel="00000000" w:rsidR="00000000" w:rsidRPr="00000000">
          <w:rPr>
            <w:rtl w:val="0"/>
          </w:rPr>
          <w:t xml:space="preserve">Packer JCO '99</w:t>
        </w:r>
      </w:hyperlink>
      <w:r w:rsidDel="00000000" w:rsidR="00000000" w:rsidRPr="00000000">
        <w:rPr>
          <w:rFonts w:ascii="Cardo" w:cs="Cardo" w:eastAsia="Cardo" w:hAnsi="Cardo"/>
          <w:rtl w:val="0"/>
        </w:rPr>
        <w:t xml:space="preserve">]: 23.4/13 CSI with VCR→ 55.8/18 PF boost → adj chemo (CCNU, CDDP, VCR) q3w x8c. </w:t>
        <w:br w:type="textWrapping"/>
        <w:t xml:space="preserve">This regimen established the standard of care, with similar results to historical 36 Gy CSI.</w:t>
      </w:r>
    </w:p>
    <w:p w:rsidR="00000000" w:rsidDel="00000000" w:rsidP="00000000" w:rsidRDefault="00000000" w:rsidRPr="00000000" w14:paraId="0000144A">
      <w:pPr>
        <w:ind w:left="720" w:firstLine="0"/>
        <w:rPr/>
      </w:pPr>
      <w:r w:rsidDel="00000000" w:rsidR="00000000" w:rsidRPr="00000000">
        <w:rPr>
          <w:rtl w:val="0"/>
        </w:rPr>
        <w:t xml:space="preserve">Future trials tried to decrease the dose of cisplatin. But first, CCNU was substituted with cyclophosphamide.</w:t>
      </w:r>
    </w:p>
    <w:p w:rsidR="00000000" w:rsidDel="00000000" w:rsidP="00000000" w:rsidRDefault="00000000" w:rsidRPr="00000000" w14:paraId="0000144B">
      <w:pPr>
        <w:numPr>
          <w:ilvl w:val="1"/>
          <w:numId w:val="37"/>
        </w:numPr>
        <w:ind w:left="1440" w:hanging="360"/>
      </w:pPr>
      <w:r w:rsidDel="00000000" w:rsidR="00000000" w:rsidRPr="00000000">
        <w:rPr>
          <w:rtl w:val="0"/>
        </w:rPr>
        <w:t xml:space="preserve">65 avg risk pts. Kids 3-10y. Start RT no later than POD #31. </w:t>
      </w:r>
    </w:p>
    <w:p w:rsidR="00000000" w:rsidDel="00000000" w:rsidP="00000000" w:rsidRDefault="00000000" w:rsidRPr="00000000" w14:paraId="0000144C">
      <w:pPr>
        <w:numPr>
          <w:ilvl w:val="1"/>
          <w:numId w:val="37"/>
        </w:numPr>
        <w:ind w:left="1440" w:hanging="360"/>
      </w:pPr>
      <w:r w:rsidDel="00000000" w:rsidR="00000000" w:rsidRPr="00000000">
        <w:rPr>
          <w:rFonts w:ascii="Cardo" w:cs="Cardo" w:eastAsia="Cardo" w:hAnsi="Cardo"/>
          <w:rtl w:val="0"/>
        </w:rPr>
        <w:t xml:space="preserve">PFS at 3y / 5y of 86→ 80%.</w:t>
      </w:r>
    </w:p>
    <w:p w:rsidR="00000000" w:rsidDel="00000000" w:rsidP="00000000" w:rsidRDefault="00000000" w:rsidRPr="00000000" w14:paraId="0000144D">
      <w:pPr>
        <w:rPr/>
      </w:pPr>
      <w:r w:rsidDel="00000000" w:rsidR="00000000" w:rsidRPr="00000000">
        <w:rPr>
          <w:rtl w:val="0"/>
        </w:rPr>
      </w:r>
    </w:p>
    <w:tbl>
      <w:tblPr>
        <w:tblStyle w:val="Table6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4E">
            <w:pPr>
              <w:widowControl w:val="0"/>
              <w:rPr>
                <w:b w:val="1"/>
              </w:rPr>
            </w:pPr>
            <w:r w:rsidDel="00000000" w:rsidR="00000000" w:rsidRPr="00000000">
              <w:rPr>
                <w:b w:val="1"/>
                <w:rtl w:val="0"/>
              </w:rPr>
              <w:t xml:space="preserve">Modern chemotherapy</w:t>
            </w:r>
          </w:p>
          <w:p w:rsidR="00000000" w:rsidDel="00000000" w:rsidP="00000000" w:rsidRDefault="00000000" w:rsidRPr="00000000" w14:paraId="0000144F">
            <w:pPr>
              <w:widowControl w:val="0"/>
              <w:numPr>
                <w:ilvl w:val="0"/>
                <w:numId w:val="114"/>
              </w:numPr>
              <w:ind w:left="720" w:hanging="360"/>
            </w:pPr>
            <w:r w:rsidDel="00000000" w:rsidR="00000000" w:rsidRPr="00000000">
              <w:rPr>
                <w:rFonts w:ascii="Cardo" w:cs="Cardo" w:eastAsia="Cardo" w:hAnsi="Cardo"/>
                <w:rtl w:val="0"/>
              </w:rPr>
              <w:t xml:space="preserve">Vincristine with RT→ Alternating CDDP/CCNU/VCR and Cyclophosphamide/VCR a-la the Packer regimen, but a maximum dose of 450 mg/m2 cisplatin in ACNS 0331 as opposed to 600 mg/m2 in POG A9961 (less hearing loss). </w:t>
            </w:r>
            <w:hyperlink w:anchor="_g87sayc9v0vr">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1450">
      <w:pPr>
        <w:rPr/>
      </w:pPr>
      <w:r w:rsidDel="00000000" w:rsidR="00000000" w:rsidRPr="00000000">
        <w:rPr>
          <w:rtl w:val="0"/>
        </w:rPr>
      </w:r>
    </w:p>
    <w:p w:rsidR="00000000" w:rsidDel="00000000" w:rsidP="00000000" w:rsidRDefault="00000000" w:rsidRPr="00000000" w14:paraId="00001451">
      <w:pPr>
        <w:numPr>
          <w:ilvl w:val="0"/>
          <w:numId w:val="37"/>
        </w:numPr>
        <w:ind w:left="720" w:hanging="360"/>
      </w:pPr>
      <w:r w:rsidDel="00000000" w:rsidR="00000000" w:rsidRPr="00000000">
        <w:rPr>
          <w:b w:val="1"/>
          <w:rtl w:val="0"/>
        </w:rPr>
        <w:t xml:space="preserve">POG A9961 </w:t>
      </w:r>
      <w:r w:rsidDel="00000000" w:rsidR="00000000" w:rsidRPr="00000000">
        <w:rPr>
          <w:rtl w:val="0"/>
        </w:rPr>
        <w:t xml:space="preserve">[</w:t>
      </w:r>
      <w:hyperlink r:id="rId1098">
        <w:r w:rsidDel="00000000" w:rsidR="00000000" w:rsidRPr="00000000">
          <w:rPr>
            <w:rtl w:val="0"/>
          </w:rPr>
          <w:t xml:space="preserve">Packer JCO '06</w:t>
        </w:r>
      </w:hyperlink>
      <w:r w:rsidDel="00000000" w:rsidR="00000000" w:rsidRPr="00000000">
        <w:rPr>
          <w:rtl w:val="0"/>
        </w:rPr>
        <w:t xml:space="preserve">, </w:t>
      </w:r>
      <w:hyperlink r:id="rId1099">
        <w:r w:rsidDel="00000000" w:rsidR="00000000" w:rsidRPr="00000000">
          <w:rPr>
            <w:rtl w:val="0"/>
          </w:rPr>
          <w:t xml:space="preserve">'13]</w:t>
        </w:r>
      </w:hyperlink>
      <w:r w:rsidDel="00000000" w:rsidR="00000000" w:rsidRPr="00000000">
        <w:rPr>
          <w:rFonts w:ascii="Cardo" w:cs="Cardo" w:eastAsia="Cardo" w:hAnsi="Cardo"/>
          <w:rtl w:val="0"/>
        </w:rPr>
        <w:t xml:space="preserve">: Surgery→ 23.4 CSI + 32.4 Gy PF boost + concurrent vincristine→ 2 CTX regimens.</w:t>
        <w:br w:type="textWrapping"/>
        <w:t xml:space="preserve">Cyclophosphamide may be substituted for CCNU. EFS remains high even with lowered (now “standard”) CSI dose. </w:t>
      </w:r>
    </w:p>
    <w:p w:rsidR="00000000" w:rsidDel="00000000" w:rsidP="00000000" w:rsidRDefault="00000000" w:rsidRPr="00000000" w14:paraId="00001452">
      <w:pPr>
        <w:ind w:left="720" w:firstLine="0"/>
        <w:rPr/>
      </w:pPr>
      <w:r w:rsidDel="00000000" w:rsidR="00000000" w:rsidRPr="00000000">
        <w:rPr>
          <w:rtl w:val="0"/>
        </w:rPr>
        <w:t xml:space="preserve">Despite the prevalence of PF mutism, patients still have an excellent prognosis, so kiddos with medulloblastoma should receive aggressive treatment.</w:t>
      </w:r>
    </w:p>
    <w:p w:rsidR="00000000" w:rsidDel="00000000" w:rsidP="00000000" w:rsidRDefault="00000000" w:rsidRPr="00000000" w14:paraId="00001453">
      <w:pPr>
        <w:numPr>
          <w:ilvl w:val="1"/>
          <w:numId w:val="37"/>
        </w:numPr>
        <w:ind w:left="1440" w:hanging="360"/>
      </w:pPr>
      <w:r w:rsidDel="00000000" w:rsidR="00000000" w:rsidRPr="00000000">
        <w:rPr>
          <w:rtl w:val="0"/>
        </w:rPr>
        <w:t xml:space="preserve">379 avg risk pts. Kids 3-18y. 15% anaplasia. </w:t>
      </w:r>
    </w:p>
    <w:p w:rsidR="00000000" w:rsidDel="00000000" w:rsidP="00000000" w:rsidRDefault="00000000" w:rsidRPr="00000000" w14:paraId="00001454">
      <w:pPr>
        <w:numPr>
          <w:ilvl w:val="2"/>
          <w:numId w:val="37"/>
        </w:numPr>
        <w:ind w:left="2160" w:hanging="360"/>
      </w:pPr>
      <w:r w:rsidDel="00000000" w:rsidR="00000000" w:rsidRPr="00000000">
        <w:rPr>
          <w:rtl w:val="0"/>
        </w:rPr>
        <w:t xml:space="preserve">Chemo: "Packer regimen" CDDP/</w:t>
      </w:r>
      <w:r w:rsidDel="00000000" w:rsidR="00000000" w:rsidRPr="00000000">
        <w:rPr>
          <w:b w:val="1"/>
          <w:rtl w:val="0"/>
        </w:rPr>
        <w:t xml:space="preserve">CCNU</w:t>
      </w:r>
      <w:r w:rsidDel="00000000" w:rsidR="00000000" w:rsidRPr="00000000">
        <w:rPr>
          <w:rtl w:val="0"/>
        </w:rPr>
        <w:t xml:space="preserve">/VCR vs. CDDP/</w:t>
      </w:r>
      <w:r w:rsidDel="00000000" w:rsidR="00000000" w:rsidRPr="00000000">
        <w:rPr>
          <w:b w:val="1"/>
          <w:rtl w:val="0"/>
        </w:rPr>
        <w:t xml:space="preserve">Cyclophosphamide</w:t>
      </w:r>
      <w:r w:rsidDel="00000000" w:rsidR="00000000" w:rsidRPr="00000000">
        <w:rPr>
          <w:rtl w:val="0"/>
        </w:rPr>
        <w:t xml:space="preserve">/VCR. </w:t>
      </w:r>
    </w:p>
    <w:p w:rsidR="00000000" w:rsidDel="00000000" w:rsidP="00000000" w:rsidRDefault="00000000" w:rsidRPr="00000000" w14:paraId="00001455">
      <w:pPr>
        <w:numPr>
          <w:ilvl w:val="2"/>
          <w:numId w:val="37"/>
        </w:numPr>
        <w:ind w:left="2160" w:hanging="360"/>
        <w:rPr>
          <w:u w:val="none"/>
        </w:rPr>
      </w:pPr>
      <w:r w:rsidDel="00000000" w:rsidR="00000000" w:rsidRPr="00000000">
        <w:rPr>
          <w:rtl w:val="0"/>
        </w:rPr>
        <w:t xml:space="preserve">CDDP 75 used, and given up to 8 cycles (600 mg/m2 max).</w:t>
      </w:r>
      <w:r w:rsidDel="00000000" w:rsidR="00000000" w:rsidRPr="00000000">
        <w:rPr>
          <w:rtl w:val="0"/>
        </w:rPr>
      </w:r>
    </w:p>
    <w:p w:rsidR="00000000" w:rsidDel="00000000" w:rsidP="00000000" w:rsidRDefault="00000000" w:rsidRPr="00000000" w14:paraId="00001456">
      <w:pPr>
        <w:numPr>
          <w:ilvl w:val="1"/>
          <w:numId w:val="37"/>
        </w:numPr>
        <w:ind w:left="1440" w:hanging="360"/>
      </w:pPr>
      <w:r w:rsidDel="00000000" w:rsidR="00000000" w:rsidRPr="00000000">
        <w:rPr>
          <w:rtl w:val="0"/>
        </w:rPr>
        <w:t xml:space="preserve">Posterior fossa mutism (22%): "SAME" - Swallowing dysfunction, Ataxia, Mutism, Emotional lability.</w:t>
      </w:r>
    </w:p>
    <w:p w:rsidR="00000000" w:rsidDel="00000000" w:rsidP="00000000" w:rsidRDefault="00000000" w:rsidRPr="00000000" w14:paraId="00001457">
      <w:pPr>
        <w:numPr>
          <w:ilvl w:val="1"/>
          <w:numId w:val="37"/>
        </w:numPr>
        <w:ind w:left="1440" w:hanging="360"/>
      </w:pPr>
      <w:r w:rsidDel="00000000" w:rsidR="00000000" w:rsidRPr="00000000">
        <w:rPr>
          <w:rFonts w:ascii="Cardo" w:cs="Cardo" w:eastAsia="Cardo" w:hAnsi="Cardo"/>
          <w:rtl w:val="0"/>
        </w:rPr>
        <w:t xml:space="preserve">EFS at 5y / 10y of 81→ 76%; OS at 5y / 10y of 87→ 81%.</w:t>
      </w:r>
    </w:p>
    <w:p w:rsidR="00000000" w:rsidDel="00000000" w:rsidP="00000000" w:rsidRDefault="00000000" w:rsidRPr="00000000" w14:paraId="00001458">
      <w:pPr>
        <w:numPr>
          <w:ilvl w:val="1"/>
          <w:numId w:val="37"/>
        </w:numPr>
        <w:ind w:left="1440" w:hanging="360"/>
      </w:pPr>
      <w:r w:rsidDel="00000000" w:rsidR="00000000" w:rsidRPr="00000000">
        <w:rPr>
          <w:rtl w:val="0"/>
        </w:rPr>
        <w:t xml:space="preserve">5y EFS for no anaplasia / </w:t>
      </w:r>
      <w:r w:rsidDel="00000000" w:rsidR="00000000" w:rsidRPr="00000000">
        <w:rPr>
          <w:rtl w:val="0"/>
        </w:rPr>
        <w:t xml:space="preserve">any</w:t>
      </w:r>
      <w:r w:rsidDel="00000000" w:rsidR="00000000" w:rsidRPr="00000000">
        <w:rPr>
          <w:rtl w:val="0"/>
        </w:rPr>
        <w:t xml:space="preserve"> </w:t>
      </w:r>
      <w:r w:rsidDel="00000000" w:rsidR="00000000" w:rsidRPr="00000000">
        <w:rPr>
          <w:rtl w:val="0"/>
        </w:rPr>
        <w:t xml:space="preserve">anaplasia</w:t>
      </w:r>
      <w:r w:rsidDel="00000000" w:rsidR="00000000" w:rsidRPr="00000000">
        <w:rPr>
          <w:rFonts w:ascii="Cardo" w:cs="Cardo" w:eastAsia="Cardo" w:hAnsi="Cardo"/>
          <w:rtl w:val="0"/>
        </w:rPr>
        <w:t xml:space="preserve"> of 83→ 73%, 5y OS for no anaplasia / </w:t>
      </w:r>
      <w:r w:rsidDel="00000000" w:rsidR="00000000" w:rsidRPr="00000000">
        <w:rPr>
          <w:rtl w:val="0"/>
        </w:rPr>
        <w:t xml:space="preserve">any</w:t>
      </w:r>
      <w:r w:rsidDel="00000000" w:rsidR="00000000" w:rsidRPr="00000000">
        <w:rPr>
          <w:rtl w:val="0"/>
        </w:rPr>
        <w:t xml:space="preserve"> </w:t>
      </w:r>
      <w:r w:rsidDel="00000000" w:rsidR="00000000" w:rsidRPr="00000000">
        <w:rPr>
          <w:rtl w:val="0"/>
        </w:rPr>
        <w:t xml:space="preserve">anaplasia</w:t>
      </w:r>
      <w:r w:rsidDel="00000000" w:rsidR="00000000" w:rsidRPr="00000000">
        <w:rPr>
          <w:rFonts w:ascii="Cardo" w:cs="Cardo" w:eastAsia="Cardo" w:hAnsi="Cardo"/>
          <w:rtl w:val="0"/>
        </w:rPr>
        <w:t xml:space="preserve"> of 89→ 75%. </w:t>
      </w:r>
    </w:p>
    <w:p w:rsidR="00000000" w:rsidDel="00000000" w:rsidP="00000000" w:rsidRDefault="00000000" w:rsidRPr="00000000" w14:paraId="00001459">
      <w:pPr>
        <w:numPr>
          <w:ilvl w:val="1"/>
          <w:numId w:val="37"/>
        </w:numPr>
        <w:ind w:left="1440" w:hanging="360"/>
      </w:pPr>
      <w:r w:rsidDel="00000000" w:rsidR="00000000" w:rsidRPr="00000000">
        <w:rPr>
          <w:rtl w:val="0"/>
        </w:rPr>
        <w:t xml:space="preserve">10y cumulative incidence of SMN of 4%.</w:t>
      </w:r>
    </w:p>
    <w:p w:rsidR="00000000" w:rsidDel="00000000" w:rsidP="00000000" w:rsidRDefault="00000000" w:rsidRPr="00000000" w14:paraId="0000145A">
      <w:pPr>
        <w:ind w:left="0" w:firstLine="0"/>
        <w:jc w:val="center"/>
        <w:rPr/>
      </w:pPr>
      <w:hyperlink r:id="rId1100">
        <w:r w:rsidDel="00000000" w:rsidR="00000000" w:rsidRPr="00000000">
          <w:rPr>
            <w:color w:val="1155cc"/>
            <w:u w:val="single"/>
          </w:rPr>
          <w:drawing>
            <wp:inline distB="114300" distT="114300" distL="114300" distR="114300">
              <wp:extent cx="4971288" cy="3200400"/>
              <wp:effectExtent b="12700" l="12700" r="12700" t="12700"/>
              <wp:docPr id="19" name="image21.png"/>
              <a:graphic>
                <a:graphicData uri="http://schemas.openxmlformats.org/drawingml/2006/picture">
                  <pic:pic>
                    <pic:nvPicPr>
                      <pic:cNvPr id="0" name="image21.png"/>
                      <pic:cNvPicPr preferRelativeResize="0"/>
                    </pic:nvPicPr>
                    <pic:blipFill>
                      <a:blip r:embed="rId1101"/>
                      <a:srcRect b="0" l="0" r="0" t="0"/>
                      <a:stretch>
                        <a:fillRect/>
                      </a:stretch>
                    </pic:blipFill>
                    <pic:spPr>
                      <a:xfrm>
                        <a:off x="0" y="0"/>
                        <a:ext cx="4971288"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kix.ltkcwb8fwcmq" w:id="251"/>
    <w:bookmarkEnd w:id="251"/>
    <w:p w:rsidR="00000000" w:rsidDel="00000000" w:rsidP="00000000" w:rsidRDefault="00000000" w:rsidRPr="00000000" w14:paraId="0000145B">
      <w:pPr>
        <w:numPr>
          <w:ilvl w:val="0"/>
          <w:numId w:val="62"/>
        </w:numPr>
        <w:ind w:left="720" w:hanging="360"/>
      </w:pPr>
      <w:r w:rsidDel="00000000" w:rsidR="00000000" w:rsidRPr="00000000">
        <w:rPr>
          <w:b w:val="1"/>
          <w:rtl w:val="0"/>
        </w:rPr>
        <w:t xml:space="preserve">ACNS 0331 </w:t>
      </w:r>
      <w:r w:rsidDel="00000000" w:rsidR="00000000" w:rsidRPr="00000000">
        <w:rPr>
          <w:rtl w:val="0"/>
        </w:rPr>
        <w:t xml:space="preserve">[</w:t>
      </w:r>
      <w:hyperlink r:id="rId1102">
        <w:r w:rsidDel="00000000" w:rsidR="00000000" w:rsidRPr="00000000">
          <w:rPr>
            <w:rtl w:val="0"/>
          </w:rPr>
          <w:t xml:space="preserve">Atlas</w:t>
        </w:r>
      </w:hyperlink>
      <w:r w:rsidDel="00000000" w:rsidR="00000000" w:rsidRPr="00000000">
        <w:rPr>
          <w:rtl w:val="0"/>
        </w:rPr>
        <w:t xml:space="preserve">, </w:t>
      </w:r>
      <w:hyperlink r:id="rId1103">
        <w:r w:rsidDel="00000000" w:rsidR="00000000" w:rsidRPr="00000000">
          <w:rPr>
            <w:rtl w:val="0"/>
          </w:rPr>
          <w:t xml:space="preserve">Michalski IJROBP '16]</w:t>
        </w:r>
      </w:hyperlink>
      <w:r w:rsidDel="00000000" w:rsidR="00000000" w:rsidRPr="00000000">
        <w:rPr>
          <w:rtl w:val="0"/>
        </w:rPr>
        <w:t xml:space="preserve">: All pts:</w:t>
      </w:r>
      <w:r w:rsidDel="00000000" w:rsidR="00000000" w:rsidRPr="00000000">
        <w:rPr>
          <w:b w:val="1"/>
          <w:rtl w:val="0"/>
        </w:rPr>
        <w:t xml:space="preserve"> Surgical bed vs. whole PF boost</w:t>
      </w:r>
      <w:r w:rsidDel="00000000" w:rsidR="00000000" w:rsidRPr="00000000">
        <w:rPr>
          <w:rtl w:val="0"/>
        </w:rPr>
        <w:t xml:space="preserve">. Ages 3-7: </w:t>
      </w:r>
      <w:r w:rsidDel="00000000" w:rsidR="00000000" w:rsidRPr="00000000">
        <w:rPr>
          <w:b w:val="1"/>
          <w:rtl w:val="0"/>
        </w:rPr>
        <w:t xml:space="preserve">18 Gy vs 23.4 Gy CSI</w:t>
      </w:r>
      <w:r w:rsidDel="00000000" w:rsidR="00000000" w:rsidRPr="00000000">
        <w:rPr>
          <w:rtl w:val="0"/>
        </w:rPr>
        <w:t xml:space="preserve">.</w:t>
        <w:br w:type="textWrapping"/>
        <w:t xml:space="preserve">IFRT should be employed for average risk due to no isolated posterior fossa failures.</w:t>
      </w:r>
    </w:p>
    <w:p w:rsidR="00000000" w:rsidDel="00000000" w:rsidP="00000000" w:rsidRDefault="00000000" w:rsidRPr="00000000" w14:paraId="0000145C">
      <w:pPr>
        <w:ind w:left="720" w:firstLine="0"/>
        <w:rPr/>
      </w:pPr>
      <w:r w:rsidDel="00000000" w:rsidR="00000000" w:rsidRPr="00000000">
        <w:rPr>
          <w:rtl w:val="0"/>
        </w:rPr>
        <w:t xml:space="preserve">Reduced dose CSI of 18 Gy for children &lt; 8 yo is not standard as it may increase risk of recurrence. </w:t>
      </w:r>
    </w:p>
    <w:p w:rsidR="00000000" w:rsidDel="00000000" w:rsidP="00000000" w:rsidRDefault="00000000" w:rsidRPr="00000000" w14:paraId="0000145D">
      <w:pPr>
        <w:ind w:left="720" w:firstLine="0"/>
        <w:rPr>
          <w:i w:val="1"/>
        </w:rPr>
      </w:pPr>
      <w:r w:rsidDel="00000000" w:rsidR="00000000" w:rsidRPr="00000000">
        <w:rPr>
          <w:rtl w:val="0"/>
        </w:rPr>
        <w:t xml:space="preserve">There is &lt; 5% local failure and 10% distant (spine) failure numbers for average risk. </w:t>
      </w:r>
      <w:r w:rsidDel="00000000" w:rsidR="00000000" w:rsidRPr="00000000">
        <w:rPr>
          <w:i w:val="1"/>
          <w:rtl w:val="0"/>
        </w:rPr>
        <w:t xml:space="preserve">Know this cold. Don’t omit CSI.</w:t>
      </w:r>
    </w:p>
    <w:p w:rsidR="00000000" w:rsidDel="00000000" w:rsidP="00000000" w:rsidRDefault="00000000" w:rsidRPr="00000000" w14:paraId="0000145E">
      <w:pPr>
        <w:numPr>
          <w:ilvl w:val="1"/>
          <w:numId w:val="62"/>
        </w:numPr>
        <w:ind w:left="1440" w:hanging="360"/>
      </w:pPr>
      <w:r w:rsidDel="00000000" w:rsidR="00000000" w:rsidRPr="00000000">
        <w:rPr>
          <w:rtl w:val="0"/>
        </w:rPr>
        <w:t xml:space="preserve">464 avg risk pts. EFS vs OS non-inf designed to detect with 94% power and 10% reduction in cure rate (HR 1.3).</w:t>
      </w:r>
    </w:p>
    <w:p w:rsidR="00000000" w:rsidDel="00000000" w:rsidP="00000000" w:rsidRDefault="00000000" w:rsidRPr="00000000" w14:paraId="0000145F">
      <w:pPr>
        <w:numPr>
          <w:ilvl w:val="2"/>
          <w:numId w:val="62"/>
        </w:numPr>
        <w:ind w:left="2160" w:hanging="360"/>
      </w:pPr>
      <w:r w:rsidDel="00000000" w:rsidR="00000000" w:rsidRPr="00000000">
        <w:rPr>
          <w:rtl w:val="0"/>
        </w:rPr>
        <w:t xml:space="preserve">RT delivered with weekly VCR followed by 9c of maintenance PCV/CycloVCR alternating AAB.</w:t>
      </w:r>
    </w:p>
    <w:p w:rsidR="00000000" w:rsidDel="00000000" w:rsidP="00000000" w:rsidRDefault="00000000" w:rsidRPr="00000000" w14:paraId="00001460">
      <w:pPr>
        <w:numPr>
          <w:ilvl w:val="3"/>
          <w:numId w:val="62"/>
        </w:numPr>
        <w:ind w:left="2880" w:hanging="360"/>
      </w:pPr>
      <w:r w:rsidDel="00000000" w:rsidR="00000000" w:rsidRPr="00000000">
        <w:rPr>
          <w:rtl w:val="0"/>
        </w:rPr>
        <w:t xml:space="preserve">IFRT to PF with 1 cm CTV margin, 0.3-0.5 cm PTV.</w:t>
      </w:r>
    </w:p>
    <w:p w:rsidR="00000000" w:rsidDel="00000000" w:rsidP="00000000" w:rsidRDefault="00000000" w:rsidRPr="00000000" w14:paraId="00001461">
      <w:pPr>
        <w:numPr>
          <w:ilvl w:val="2"/>
          <w:numId w:val="62"/>
        </w:numPr>
        <w:ind w:left="2160" w:hanging="360"/>
      </w:pPr>
      <w:r w:rsidDel="00000000" w:rsidR="00000000" w:rsidRPr="00000000">
        <w:rPr>
          <w:rtl w:val="0"/>
        </w:rPr>
        <w:t xml:space="preserve">Prefer MRI brain within 48 hours but up to 28 days acceptable.</w:t>
      </w:r>
    </w:p>
    <w:p w:rsidR="00000000" w:rsidDel="00000000" w:rsidP="00000000" w:rsidRDefault="00000000" w:rsidRPr="00000000" w14:paraId="00001462">
      <w:pPr>
        <w:numPr>
          <w:ilvl w:val="1"/>
          <w:numId w:val="62"/>
        </w:numPr>
        <w:ind w:left="1440" w:hanging="360"/>
      </w:pPr>
      <w:r w:rsidDel="00000000" w:rsidR="00000000" w:rsidRPr="00000000">
        <w:rPr>
          <w:b w:val="1"/>
          <w:rtl w:val="0"/>
        </w:rPr>
        <w:t xml:space="preserve">For boost field</w:t>
      </w:r>
      <w:r w:rsidDel="00000000" w:rsidR="00000000" w:rsidRPr="00000000">
        <w:rPr>
          <w:rtl w:val="0"/>
        </w:rPr>
        <w:t xml:space="preserve">: 5y OS ~85% and 5y EFS ~82% with </w:t>
      </w:r>
      <w:r w:rsidDel="00000000" w:rsidR="00000000" w:rsidRPr="00000000">
        <w:rPr>
          <w:b w:val="1"/>
          <w:rtl w:val="0"/>
        </w:rPr>
        <w:t xml:space="preserve">LR ~3%</w:t>
      </w:r>
      <w:r w:rsidDel="00000000" w:rsidR="00000000" w:rsidRPr="00000000">
        <w:rPr>
          <w:rtl w:val="0"/>
        </w:rPr>
        <w:t xml:space="preserve"> and DF ~10%. </w:t>
      </w:r>
    </w:p>
    <w:p w:rsidR="00000000" w:rsidDel="00000000" w:rsidP="00000000" w:rsidRDefault="00000000" w:rsidRPr="00000000" w14:paraId="00001463">
      <w:pPr>
        <w:numPr>
          <w:ilvl w:val="2"/>
          <w:numId w:val="62"/>
        </w:numPr>
        <w:ind w:left="2160" w:hanging="360"/>
      </w:pPr>
      <w:r w:rsidDel="00000000" w:rsidR="00000000" w:rsidRPr="00000000">
        <w:rPr>
          <w:rtl w:val="0"/>
        </w:rPr>
        <w:t xml:space="preserve">PF failure only 21% of all failures, IFRT did not have failures outside treatment volume.</w:t>
      </w:r>
    </w:p>
    <w:p w:rsidR="00000000" w:rsidDel="00000000" w:rsidP="00000000" w:rsidRDefault="00000000" w:rsidRPr="00000000" w14:paraId="00001464">
      <w:pPr>
        <w:numPr>
          <w:ilvl w:val="2"/>
          <w:numId w:val="62"/>
        </w:numPr>
        <w:ind w:left="2160" w:hanging="360"/>
      </w:pPr>
      <w:r w:rsidDel="00000000" w:rsidR="00000000" w:rsidRPr="00000000">
        <w:rPr>
          <w:rtl w:val="0"/>
        </w:rPr>
        <w:t xml:space="preserve">Most failures in PF are accompanied by neuraxis failure. </w:t>
      </w:r>
    </w:p>
    <w:p w:rsidR="00000000" w:rsidDel="00000000" w:rsidP="00000000" w:rsidRDefault="00000000" w:rsidRPr="00000000" w14:paraId="00001465">
      <w:pPr>
        <w:numPr>
          <w:ilvl w:val="1"/>
          <w:numId w:val="62"/>
        </w:numPr>
        <w:ind w:left="1440" w:hanging="360"/>
      </w:pPr>
      <w:r w:rsidDel="00000000" w:rsidR="00000000" w:rsidRPr="00000000">
        <w:rPr>
          <w:b w:val="1"/>
          <w:rtl w:val="0"/>
        </w:rPr>
        <w:t xml:space="preserve">For LD-CSI</w:t>
      </w:r>
      <w:r w:rsidDel="00000000" w:rsidR="00000000" w:rsidRPr="00000000">
        <w:rPr>
          <w:rFonts w:ascii="Cardo" w:cs="Cardo" w:eastAsia="Cardo" w:hAnsi="Cardo"/>
          <w:rtl w:val="0"/>
        </w:rPr>
        <w:t xml:space="preserve">: 5y OS 78→ 86%, 5y EFS 72→ 83%, 5y isolated DM ~8→ 13% (NS).</w:t>
      </w:r>
    </w:p>
    <w:p w:rsidR="00000000" w:rsidDel="00000000" w:rsidP="00000000" w:rsidRDefault="00000000" w:rsidRPr="00000000" w14:paraId="00001466">
      <w:pPr>
        <w:numPr>
          <w:ilvl w:val="1"/>
          <w:numId w:val="62"/>
        </w:numPr>
        <w:ind w:left="1440" w:hanging="360"/>
      </w:pPr>
      <w:r w:rsidDel="00000000" w:rsidR="00000000" w:rsidRPr="00000000">
        <w:rPr>
          <w:rtl w:val="0"/>
        </w:rPr>
        <w:t xml:space="preserve">Equivalent toxicity of LDCSI vs. SDCSI or IFRT vs. PF.</w:t>
      </w:r>
    </w:p>
    <w:p w:rsidR="00000000" w:rsidDel="00000000" w:rsidP="00000000" w:rsidRDefault="00000000" w:rsidRPr="00000000" w14:paraId="00001467">
      <w:pPr>
        <w:numPr>
          <w:ilvl w:val="2"/>
          <w:numId w:val="62"/>
        </w:numPr>
        <w:ind w:left="2160" w:hanging="360"/>
      </w:pPr>
      <w:r w:rsidDel="00000000" w:rsidR="00000000" w:rsidRPr="00000000">
        <w:rPr>
          <w:rtl w:val="0"/>
        </w:rPr>
        <w:t xml:space="preserve"> ~2% SMN.</w:t>
      </w:r>
    </w:p>
    <w:bookmarkStart w:colFirst="0" w:colLast="0" w:name="9f8zgj5xkub" w:id="252"/>
    <w:bookmarkEnd w:id="252"/>
    <w:p w:rsidR="00000000" w:rsidDel="00000000" w:rsidP="00000000" w:rsidRDefault="00000000" w:rsidRPr="00000000" w14:paraId="00001468">
      <w:pPr>
        <w:numPr>
          <w:ilvl w:val="0"/>
          <w:numId w:val="62"/>
        </w:numPr>
        <w:ind w:left="720" w:hanging="360"/>
      </w:pPr>
      <w:r w:rsidDel="00000000" w:rsidR="00000000" w:rsidRPr="00000000">
        <w:rPr>
          <w:b w:val="1"/>
          <w:rtl w:val="0"/>
        </w:rPr>
        <w:t xml:space="preserve">Jaka</w:t>
      </w:r>
      <w:r w:rsidDel="00000000" w:rsidR="00000000" w:rsidRPr="00000000">
        <w:rPr>
          <w:b w:val="1"/>
          <w:rtl w:val="0"/>
        </w:rPr>
        <w:t xml:space="preserve">cki </w:t>
      </w:r>
      <w:hyperlink r:id="rId1104">
        <w:r w:rsidDel="00000000" w:rsidR="00000000" w:rsidRPr="00000000">
          <w:rPr>
            <w:rtl w:val="0"/>
          </w:rPr>
          <w:t xml:space="preserve">[JCO '12</w:t>
        </w:r>
      </w:hyperlink>
      <w:r w:rsidDel="00000000" w:rsidR="00000000" w:rsidRPr="00000000">
        <w:rPr>
          <w:rtl w:val="0"/>
        </w:rPr>
        <w:t xml:space="preserve">]: </w:t>
      </w:r>
      <w:r w:rsidDel="00000000" w:rsidR="00000000" w:rsidRPr="00000000">
        <w:rPr>
          <w:rtl w:val="0"/>
        </w:rPr>
        <w:t xml:space="preserve">Phase I/II. </w:t>
      </w:r>
      <w:r w:rsidDel="00000000" w:rsidR="00000000" w:rsidRPr="00000000">
        <w:rPr>
          <w:rFonts w:ascii="Cardo" w:cs="Cardo" w:eastAsia="Cardo" w:hAnsi="Cardo"/>
          <w:b w:val="1"/>
          <w:rtl w:val="0"/>
        </w:rPr>
        <w:t xml:space="preserve">36 Gy CSI with boost to primary and gross mets + CarboVCR/→ Cyclophosphamide/VCR ± Cisplatin</w:t>
      </w:r>
      <w:r w:rsidDel="00000000" w:rsidR="00000000" w:rsidRPr="00000000">
        <w:rPr>
          <w:rtl w:val="0"/>
        </w:rPr>
        <w:t xml:space="preserve"> (cisplatin arm was added once max tolerated carbo dose found). </w:t>
      </w:r>
    </w:p>
    <w:p w:rsidR="00000000" w:rsidDel="00000000" w:rsidP="00000000" w:rsidRDefault="00000000" w:rsidRPr="00000000" w14:paraId="00001469">
      <w:pPr>
        <w:ind w:left="720" w:firstLine="0"/>
        <w:rPr/>
      </w:pPr>
      <w:r w:rsidDel="00000000" w:rsidR="00000000" w:rsidRPr="00000000">
        <w:rPr>
          <w:rtl w:val="0"/>
        </w:rPr>
        <w:t xml:space="preserve">The addition of carboplatin as a radiosensitizer is promising for metastatic medulloblastoma.</w:t>
      </w:r>
    </w:p>
    <w:p w:rsidR="00000000" w:rsidDel="00000000" w:rsidP="00000000" w:rsidRDefault="00000000" w:rsidRPr="00000000" w14:paraId="0000146A">
      <w:pPr>
        <w:ind w:left="720" w:firstLine="0"/>
        <w:rPr/>
      </w:pPr>
      <w:r w:rsidDel="00000000" w:rsidR="00000000" w:rsidRPr="00000000">
        <w:rPr>
          <w:rtl w:val="0"/>
        </w:rPr>
        <w:t xml:space="preserve">This trial laid the groundwork for ACNS 0332, which is investigating the addition of carboplatin to concurrent VCR in "other than high risk" disease (i.e., including M0 GTR, anaplastic histology).</w:t>
      </w:r>
    </w:p>
    <w:p w:rsidR="00000000" w:rsidDel="00000000" w:rsidP="00000000" w:rsidRDefault="00000000" w:rsidRPr="00000000" w14:paraId="0000146B">
      <w:pPr>
        <w:numPr>
          <w:ilvl w:val="1"/>
          <w:numId w:val="62"/>
        </w:numPr>
        <w:ind w:left="1440" w:hanging="360"/>
        <w:rPr>
          <w:u w:val="none"/>
        </w:rPr>
      </w:pPr>
      <w:r w:rsidDel="00000000" w:rsidR="00000000" w:rsidRPr="00000000">
        <w:rPr>
          <w:rtl w:val="0"/>
        </w:rPr>
        <w:t xml:space="preserve">161 patients. Metastatic medulloblastoma, 36% were diffuse anaplasia.</w:t>
      </w:r>
    </w:p>
    <w:p w:rsidR="00000000" w:rsidDel="00000000" w:rsidP="00000000" w:rsidRDefault="00000000" w:rsidRPr="00000000" w14:paraId="0000146C">
      <w:pPr>
        <w:numPr>
          <w:ilvl w:val="2"/>
          <w:numId w:val="62"/>
        </w:numPr>
        <w:ind w:left="2160" w:hanging="360"/>
        <w:rPr>
          <w:u w:val="none"/>
        </w:rPr>
      </w:pPr>
      <w:r w:rsidDel="00000000" w:rsidR="00000000" w:rsidRPr="00000000">
        <w:rPr>
          <w:rtl w:val="0"/>
        </w:rPr>
        <w:t xml:space="preserve">55.8 Gy delivered to the entire posterior fossa.</w:t>
      </w:r>
    </w:p>
    <w:p w:rsidR="00000000" w:rsidDel="00000000" w:rsidP="00000000" w:rsidRDefault="00000000" w:rsidRPr="00000000" w14:paraId="0000146D">
      <w:pPr>
        <w:numPr>
          <w:ilvl w:val="2"/>
          <w:numId w:val="62"/>
        </w:numPr>
        <w:ind w:left="2160" w:hanging="360"/>
        <w:rPr>
          <w:u w:val="none"/>
        </w:rPr>
      </w:pPr>
      <w:r w:rsidDel="00000000" w:rsidR="00000000" w:rsidRPr="00000000">
        <w:rPr>
          <w:rtl w:val="0"/>
        </w:rPr>
        <w:t xml:space="preserve">50.4 Gy if spinal mets below termination of cord, otherwise 45 Gy if cord present.</w:t>
      </w:r>
    </w:p>
    <w:p w:rsidR="00000000" w:rsidDel="00000000" w:rsidP="00000000" w:rsidRDefault="00000000" w:rsidRPr="00000000" w14:paraId="0000146E">
      <w:pPr>
        <w:numPr>
          <w:ilvl w:val="2"/>
          <w:numId w:val="62"/>
        </w:numPr>
        <w:ind w:left="2160" w:hanging="360"/>
        <w:rPr>
          <w:u w:val="none"/>
        </w:rPr>
      </w:pPr>
      <w:r w:rsidDel="00000000" w:rsidR="00000000" w:rsidRPr="00000000">
        <w:rPr>
          <w:rtl w:val="0"/>
        </w:rPr>
        <w:t xml:space="preserve">Maintenance chemotherapy for 6 cycles, CDDP 75 mg/m2 (450 max - hearing loss).</w:t>
      </w:r>
    </w:p>
    <w:p w:rsidR="00000000" w:rsidDel="00000000" w:rsidP="00000000" w:rsidRDefault="00000000" w:rsidRPr="00000000" w14:paraId="0000146F">
      <w:pPr>
        <w:numPr>
          <w:ilvl w:val="1"/>
          <w:numId w:val="62"/>
        </w:numPr>
        <w:ind w:left="1440" w:hanging="360"/>
        <w:rPr>
          <w:u w:val="none"/>
        </w:rPr>
      </w:pPr>
      <w:r w:rsidDel="00000000" w:rsidR="00000000" w:rsidRPr="00000000">
        <w:rPr>
          <w:rtl w:val="0"/>
        </w:rPr>
        <w:t xml:space="preserve">5y PFS 60-70%. 5y OS 70-80%. </w:t>
      </w:r>
      <w:r w:rsidDel="00000000" w:rsidR="00000000" w:rsidRPr="00000000">
        <w:rPr>
          <w:i w:val="1"/>
          <w:rtl w:val="0"/>
        </w:rPr>
        <w:t xml:space="preserve">These results are nearly equivalent to average risk. Concurrent carbo what whaat!</w:t>
      </w:r>
    </w:p>
    <w:p w:rsidR="00000000" w:rsidDel="00000000" w:rsidP="00000000" w:rsidRDefault="00000000" w:rsidRPr="00000000" w14:paraId="00001470">
      <w:pPr>
        <w:numPr>
          <w:ilvl w:val="1"/>
          <w:numId w:val="62"/>
        </w:numPr>
        <w:ind w:left="1440" w:hanging="360"/>
        <w:rPr>
          <w:u w:val="none"/>
        </w:rPr>
      </w:pPr>
      <w:r w:rsidDel="00000000" w:rsidR="00000000" w:rsidRPr="00000000">
        <w:rPr>
          <w:rtl w:val="0"/>
        </w:rPr>
        <w:t xml:space="preserve">Patients may still fail after 5 years.</w:t>
      </w:r>
    </w:p>
    <w:p w:rsidR="00000000" w:rsidDel="00000000" w:rsidP="00000000" w:rsidRDefault="00000000" w:rsidRPr="00000000" w14:paraId="00001471">
      <w:pPr>
        <w:ind w:left="0" w:firstLine="0"/>
        <w:jc w:val="center"/>
        <w:rPr/>
      </w:pPr>
      <w:hyperlink r:id="rId1105">
        <w:r w:rsidDel="00000000" w:rsidR="00000000" w:rsidRPr="00000000">
          <w:rPr>
            <w:color w:val="1155cc"/>
            <w:u w:val="single"/>
          </w:rPr>
          <w:drawing>
            <wp:inline distB="114300" distT="114300" distL="114300" distR="114300">
              <wp:extent cx="4267200" cy="3200400"/>
              <wp:effectExtent b="12700" l="12700" r="12700" t="12700"/>
              <wp:docPr id="28" name="image32.png"/>
              <a:graphic>
                <a:graphicData uri="http://schemas.openxmlformats.org/drawingml/2006/picture">
                  <pic:pic>
                    <pic:nvPicPr>
                      <pic:cNvPr id="0" name="image32.png"/>
                      <pic:cNvPicPr preferRelativeResize="0"/>
                    </pic:nvPicPr>
                    <pic:blipFill>
                      <a:blip r:embed="rId1106"/>
                      <a:srcRect b="0" l="0" r="0" t="0"/>
                      <a:stretch>
                        <a:fillRect/>
                      </a:stretch>
                    </pic:blipFill>
                    <pic:spPr>
                      <a:xfrm>
                        <a:off x="0" y="0"/>
                        <a:ext cx="4267200"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b02ojavs1in8" w:id="253"/>
    <w:bookmarkEnd w:id="253"/>
    <w:p w:rsidR="00000000" w:rsidDel="00000000" w:rsidP="00000000" w:rsidRDefault="00000000" w:rsidRPr="00000000" w14:paraId="00001472">
      <w:pPr>
        <w:numPr>
          <w:ilvl w:val="0"/>
          <w:numId w:val="62"/>
        </w:numPr>
        <w:ind w:left="720" w:hanging="360"/>
      </w:pPr>
      <w:r w:rsidDel="00000000" w:rsidR="00000000" w:rsidRPr="00000000">
        <w:rPr>
          <w:b w:val="1"/>
          <w:rtl w:val="0"/>
        </w:rPr>
        <w:t xml:space="preserve">ACNS0332 </w:t>
      </w:r>
      <w:r w:rsidDel="00000000" w:rsidR="00000000" w:rsidRPr="00000000">
        <w:rPr>
          <w:rtl w:val="0"/>
        </w:rPr>
        <w:t xml:space="preserve">[</w:t>
      </w:r>
      <w:hyperlink r:id="rId1107">
        <w:r w:rsidDel="00000000" w:rsidR="00000000" w:rsidRPr="00000000">
          <w:rPr>
            <w:rtl w:val="0"/>
          </w:rPr>
          <w:t xml:space="preserve">Pending</w:t>
        </w:r>
      </w:hyperlink>
      <w:r w:rsidDel="00000000" w:rsidR="00000000" w:rsidRPr="00000000">
        <w:rPr>
          <w:rtl w:val="0"/>
        </w:rPr>
        <w:t xml:space="preserve">]: </w:t>
      </w:r>
      <w:r w:rsidDel="00000000" w:rsidR="00000000" w:rsidRPr="00000000">
        <w:rPr>
          <w:b w:val="1"/>
          <w:rtl w:val="0"/>
        </w:rPr>
        <w:t xml:space="preserve">“Other than average risk”</w:t>
      </w:r>
      <w:r w:rsidDel="00000000" w:rsidR="00000000" w:rsidRPr="00000000">
        <w:rPr>
          <w:rtl w:val="0"/>
        </w:rPr>
        <w:t xml:space="preserve">. 36 CSI + 55.8 Gy PF boost </w:t>
      </w:r>
      <w:r w:rsidDel="00000000" w:rsidR="00000000" w:rsidRPr="00000000">
        <w:rPr>
          <w:b w:val="1"/>
          <w:rtl w:val="0"/>
        </w:rPr>
        <w:t xml:space="preserve">VCR ± daily carbo</w:t>
      </w:r>
      <w:r w:rsidDel="00000000" w:rsidR="00000000" w:rsidRPr="00000000">
        <w:rPr>
          <w:rtl w:val="0"/>
        </w:rPr>
        <w:t xml:space="preserve"> ± Vit A maintenance. </w:t>
        <w:br w:type="textWrapping"/>
        <w:t xml:space="preserve">Isotretinoin arms closed due to futility analysis showing no benefit in 2015.</w:t>
      </w:r>
    </w:p>
    <w:p w:rsidR="00000000" w:rsidDel="00000000" w:rsidP="00000000" w:rsidRDefault="00000000" w:rsidRPr="00000000" w14:paraId="00001473">
      <w:pPr>
        <w:numPr>
          <w:ilvl w:val="1"/>
          <w:numId w:val="62"/>
        </w:numPr>
        <w:ind w:left="1440" w:hanging="360"/>
      </w:pPr>
      <w:r w:rsidDel="00000000" w:rsidR="00000000" w:rsidRPr="00000000">
        <w:rPr>
          <w:rtl w:val="0"/>
        </w:rPr>
        <w:t xml:space="preserve">Age 3-21y. Amended in August 2014 to close the study to PNET. Recently closed - awaiting results. </w:t>
      </w:r>
    </w:p>
    <w:p w:rsidR="00000000" w:rsidDel="00000000" w:rsidP="00000000" w:rsidRDefault="00000000" w:rsidRPr="00000000" w14:paraId="00001474">
      <w:pPr>
        <w:numPr>
          <w:ilvl w:val="1"/>
          <w:numId w:val="62"/>
        </w:numPr>
        <w:ind w:left="1440" w:hanging="360"/>
      </w:pPr>
      <w:r w:rsidDel="00000000" w:rsidR="00000000" w:rsidRPr="00000000">
        <w:rPr>
          <w:rtl w:val="0"/>
        </w:rPr>
        <w:t xml:space="preserve">Around 18% M0, GTR anasplatic. </w:t>
      </w:r>
      <w:r w:rsidDel="00000000" w:rsidR="00000000" w:rsidRPr="00000000">
        <w:rPr>
          <w:i w:val="1"/>
          <w:rtl w:val="0"/>
        </w:rPr>
        <w:t xml:space="preserve">These patients could be considered “intermediate risk”.</w:t>
      </w:r>
    </w:p>
    <w:p w:rsidR="00000000" w:rsidDel="00000000" w:rsidP="00000000" w:rsidRDefault="00000000" w:rsidRPr="00000000" w14:paraId="00001475">
      <w:pPr>
        <w:numPr>
          <w:ilvl w:val="1"/>
          <w:numId w:val="62"/>
        </w:numPr>
        <w:ind w:left="1440" w:hanging="360"/>
      </w:pPr>
      <w:r w:rsidDel="00000000" w:rsidR="00000000" w:rsidRPr="00000000">
        <w:rPr>
          <w:rtl w:val="0"/>
        </w:rPr>
        <w:t xml:space="preserve">An early </w:t>
      </w:r>
      <w:r w:rsidDel="00000000" w:rsidR="00000000" w:rsidRPr="00000000">
        <w:rPr>
          <w:rtl w:val="0"/>
        </w:rPr>
        <w:t xml:space="preserve">phase II COG using concurrent carbo 30 qday in addition to VCR demonstrated M1 to have outcomes similar to standard risk. </w:t>
      </w:r>
      <w:hyperlink w:anchor="9f8zgj5xkub">
        <w:r w:rsidDel="00000000" w:rsidR="00000000" w:rsidRPr="00000000">
          <w:rPr>
            <w:vertAlign w:val="superscript"/>
            <w:rtl w:val="0"/>
          </w:rPr>
          <w:t xml:space="preserve">RoR</w:t>
        </w:r>
      </w:hyperlink>
      <w:r w:rsidDel="00000000" w:rsidR="00000000" w:rsidRPr="00000000">
        <w:rPr>
          <w:rtl w:val="0"/>
        </w:rPr>
      </w:r>
    </w:p>
    <w:bookmarkStart w:colFirst="0" w:colLast="0" w:name="slhgfojhskxh" w:id="254"/>
    <w:bookmarkEnd w:id="254"/>
    <w:p w:rsidR="00000000" w:rsidDel="00000000" w:rsidP="00000000" w:rsidRDefault="00000000" w:rsidRPr="00000000" w14:paraId="00001476">
      <w:pPr>
        <w:numPr>
          <w:ilvl w:val="0"/>
          <w:numId w:val="62"/>
        </w:numPr>
        <w:ind w:left="720" w:hanging="360"/>
      </w:pPr>
      <w:r w:rsidDel="00000000" w:rsidR="00000000" w:rsidRPr="00000000">
        <w:rPr>
          <w:b w:val="1"/>
          <w:rtl w:val="0"/>
        </w:rPr>
        <w:t xml:space="preserve">ACNS1422 </w:t>
      </w:r>
      <w:r w:rsidDel="00000000" w:rsidR="00000000" w:rsidRPr="00000000">
        <w:rPr>
          <w:rtl w:val="0"/>
        </w:rPr>
        <w:t xml:space="preserve">[</w:t>
      </w:r>
      <w:hyperlink r:id="rId1108">
        <w:r w:rsidDel="00000000" w:rsidR="00000000" w:rsidRPr="00000000">
          <w:rPr>
            <w:rtl w:val="0"/>
          </w:rPr>
          <w:t xml:space="preserve">Protocol Concise Atlas</w:t>
        </w:r>
      </w:hyperlink>
      <w:r w:rsidDel="00000000" w:rsidR="00000000" w:rsidRPr="00000000">
        <w:rPr>
          <w:rtl w:val="0"/>
        </w:rPr>
        <w:t xml:space="preserve">, </w:t>
      </w:r>
      <w:hyperlink r:id="rId1109">
        <w:r w:rsidDel="00000000" w:rsidR="00000000" w:rsidRPr="00000000">
          <w:rPr>
            <w:rtl w:val="0"/>
          </w:rPr>
          <w:t xml:space="preserve">Pending</w:t>
        </w:r>
      </w:hyperlink>
      <w:r w:rsidDel="00000000" w:rsidR="00000000" w:rsidRPr="00000000">
        <w:rPr>
          <w:rtl w:val="0"/>
        </w:rPr>
        <w:t xml:space="preserve">]: Target group WNT-driven (β-catenin and presence of CTNNB1mt). </w:t>
      </w:r>
    </w:p>
    <w:p w:rsidR="00000000" w:rsidDel="00000000" w:rsidP="00000000" w:rsidRDefault="00000000" w:rsidRPr="00000000" w14:paraId="00001477">
      <w:pPr>
        <w:numPr>
          <w:ilvl w:val="1"/>
          <w:numId w:val="62"/>
        </w:numPr>
        <w:ind w:left="1440" w:hanging="360"/>
      </w:pPr>
      <w:r w:rsidDel="00000000" w:rsidR="00000000" w:rsidRPr="00000000">
        <w:rPr>
          <w:rtl w:val="0"/>
        </w:rPr>
        <w:t xml:space="preserve">Looking at dropping CSI dose to 18 Gy. Does not include infants (more likely to be SHH, never WNT).</w:t>
      </w:r>
    </w:p>
    <w:p w:rsidR="00000000" w:rsidDel="00000000" w:rsidP="00000000" w:rsidRDefault="00000000" w:rsidRPr="00000000" w14:paraId="00001478">
      <w:pPr>
        <w:numPr>
          <w:ilvl w:val="1"/>
          <w:numId w:val="62"/>
        </w:numPr>
        <w:ind w:left="1440" w:hanging="360"/>
        <w:rPr>
          <w:u w:val="none"/>
        </w:rPr>
      </w:pPr>
      <w:r w:rsidDel="00000000" w:rsidR="00000000" w:rsidRPr="00000000">
        <w:rPr>
          <w:rtl w:val="0"/>
        </w:rPr>
        <w:t xml:space="preserve">Only allows 6c of cisplatin 75 (300 max - less hearing loss).</w:t>
      </w:r>
    </w:p>
    <w:p w:rsidR="00000000" w:rsidDel="00000000" w:rsidP="00000000" w:rsidRDefault="00000000" w:rsidRPr="00000000" w14:paraId="00001479">
      <w:pPr>
        <w:jc w:val="center"/>
        <w:rPr>
          <w:b w:val="1"/>
        </w:rPr>
      </w:pPr>
      <w:hyperlink r:id="rId1110">
        <w:r w:rsidDel="00000000" w:rsidR="00000000" w:rsidRPr="00000000">
          <w:rPr>
            <w:b w:val="1"/>
            <w:color w:val="1155cc"/>
            <w:u w:val="single"/>
          </w:rPr>
          <w:drawing>
            <wp:inline distB="114300" distT="114300" distL="114300" distR="114300">
              <wp:extent cx="5029200" cy="2414016"/>
              <wp:effectExtent b="12700" l="12700" r="12700" t="12700"/>
              <wp:docPr id="41" name="image38.png"/>
              <a:graphic>
                <a:graphicData uri="http://schemas.openxmlformats.org/drawingml/2006/picture">
                  <pic:pic>
                    <pic:nvPicPr>
                      <pic:cNvPr id="0" name="image38.png"/>
                      <pic:cNvPicPr preferRelativeResize="0"/>
                    </pic:nvPicPr>
                    <pic:blipFill>
                      <a:blip r:embed="rId1111"/>
                      <a:srcRect b="0" l="0" r="0" t="0"/>
                      <a:stretch>
                        <a:fillRect/>
                      </a:stretch>
                    </pic:blipFill>
                    <pic:spPr>
                      <a:xfrm>
                        <a:off x="0" y="0"/>
                        <a:ext cx="5029200" cy="241401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47A">
      <w:pPr>
        <w:pStyle w:val="Heading2"/>
        <w:rPr/>
      </w:pPr>
      <w:bookmarkStart w:colFirst="0" w:colLast="0" w:name="_asuzowpeg2iv" w:id="255"/>
      <w:bookmarkEnd w:id="255"/>
      <w:r w:rsidDel="00000000" w:rsidR="00000000" w:rsidRPr="00000000">
        <w:rPr>
          <w:rtl w:val="0"/>
        </w:rPr>
      </w:r>
    </w:p>
    <w:p w:rsidR="00000000" w:rsidDel="00000000" w:rsidP="00000000" w:rsidRDefault="00000000" w:rsidRPr="00000000" w14:paraId="0000147B">
      <w:pPr>
        <w:pStyle w:val="Heading2"/>
        <w:rPr/>
      </w:pPr>
      <w:bookmarkStart w:colFirst="0" w:colLast="0" w:name="_wgfiylf15eam" w:id="256"/>
      <w:bookmarkEnd w:id="256"/>
      <w:r w:rsidDel="00000000" w:rsidR="00000000" w:rsidRPr="00000000">
        <w:rPr>
          <w:rtl w:val="0"/>
        </w:rPr>
        <w:t xml:space="preserve">Delivering RT to patients younger than three years</w:t>
      </w:r>
    </w:p>
    <w:p w:rsidR="00000000" w:rsidDel="00000000" w:rsidP="00000000" w:rsidRDefault="00000000" w:rsidRPr="00000000" w14:paraId="0000147C">
      <w:pPr>
        <w:widowControl w:val="0"/>
        <w:ind w:left="0" w:firstLine="0"/>
        <w:rPr>
          <w:vertAlign w:val="superscript"/>
        </w:rPr>
      </w:pPr>
      <w:r w:rsidDel="00000000" w:rsidR="00000000" w:rsidRPr="00000000">
        <w:rPr>
          <w:rtl w:val="0"/>
        </w:rPr>
        <w:t xml:space="preserve">Radiotherapy for Infant Brain Tumors [</w:t>
      </w:r>
      <w:hyperlink r:id="rId1112">
        <w:r w:rsidDel="00000000" w:rsidR="00000000" w:rsidRPr="00000000">
          <w:rPr>
            <w:rtl w:val="0"/>
          </w:rPr>
          <w:t xml:space="preserve">Mahajan COG Powerpoint ASTRO '16</w:t>
        </w:r>
      </w:hyperlink>
      <w:r w:rsidDel="00000000" w:rsidR="00000000" w:rsidRPr="00000000">
        <w:rPr>
          <w:rtl w:val="0"/>
        </w:rPr>
        <w:t xml:space="preserve">]. See the Ependymoma section. </w:t>
      </w:r>
      <w:hyperlink w:anchor="_mmeyoryyi6d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7D">
      <w:pPr>
        <w:widowControl w:val="0"/>
        <w:rPr/>
      </w:pPr>
      <w:r w:rsidDel="00000000" w:rsidR="00000000" w:rsidRPr="00000000">
        <w:rPr>
          <w:rtl w:val="0"/>
        </w:rPr>
        <w:t xml:space="preserve">See slide 9 for MDACC experience, where nearly all kids &lt; 4y are now receiving RT after trying to get rid of it in the 1990s. Prior to trying to get rid of RT in the 1990s, there was a movement to delay CSI in the 1980s (slide 7).</w:t>
      </w:r>
    </w:p>
    <w:p w:rsidR="00000000" w:rsidDel="00000000" w:rsidP="00000000" w:rsidRDefault="00000000" w:rsidRPr="00000000" w14:paraId="0000147E">
      <w:pPr>
        <w:ind w:left="0" w:firstLine="0"/>
        <w:rPr/>
      </w:pPr>
      <w:r w:rsidDel="00000000" w:rsidR="00000000" w:rsidRPr="00000000">
        <w:rPr>
          <w:rtl w:val="0"/>
        </w:rPr>
        <w:t xml:space="preserve">The brain is only around 40% mature by age 1, while around 80% by age 4 (Slide 11) [</w:t>
      </w:r>
      <w:hyperlink r:id="rId1113">
        <w:r w:rsidDel="00000000" w:rsidR="00000000" w:rsidRPr="00000000">
          <w:rPr>
            <w:rtl w:val="0"/>
          </w:rPr>
          <w:t xml:space="preserve">Constine COG PPT</w:t>
        </w:r>
      </w:hyperlink>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7F">
      <w:pPr>
        <w:numPr>
          <w:ilvl w:val="0"/>
          <w:numId w:val="62"/>
        </w:numPr>
        <w:ind w:left="720" w:hanging="360"/>
        <w:rPr/>
      </w:pPr>
      <w:r w:rsidDel="00000000" w:rsidR="00000000" w:rsidRPr="00000000">
        <w:rPr>
          <w:rtl w:val="0"/>
        </w:rPr>
        <w:t xml:space="preserve">The most important predictor of survival is the degree of surgical resection. Progression commonly occurs within the first 3-6 months, mostly including a component of local relapse, and failures beyond 2 years were rare. This questions the utility of delaying or avoiding RT (slide 16).</w:t>
      </w:r>
    </w:p>
    <w:p w:rsidR="00000000" w:rsidDel="00000000" w:rsidP="00000000" w:rsidRDefault="00000000" w:rsidRPr="00000000" w14:paraId="00001480">
      <w:pPr>
        <w:numPr>
          <w:ilvl w:val="0"/>
          <w:numId w:val="62"/>
        </w:numPr>
        <w:ind w:left="720" w:hanging="360"/>
        <w:rPr>
          <w:u w:val="none"/>
        </w:rPr>
      </w:pPr>
      <w:r w:rsidDel="00000000" w:rsidR="00000000" w:rsidRPr="00000000">
        <w:rPr>
          <w:rtl w:val="0"/>
        </w:rPr>
        <w:t xml:space="preserve">Late survivors avoiding RT report more hearing loss, less severe developmental delays, and no endocrine problems (slide 19).</w:t>
      </w:r>
    </w:p>
    <w:p w:rsidR="00000000" w:rsidDel="00000000" w:rsidP="00000000" w:rsidRDefault="00000000" w:rsidRPr="00000000" w14:paraId="00001481">
      <w:pPr>
        <w:numPr>
          <w:ilvl w:val="0"/>
          <w:numId w:val="62"/>
        </w:numPr>
        <w:ind w:left="720" w:hanging="360"/>
        <w:rPr>
          <w:u w:val="none"/>
        </w:rPr>
      </w:pPr>
      <w:r w:rsidDel="00000000" w:rsidR="00000000" w:rsidRPr="00000000">
        <w:rPr>
          <w:rtl w:val="0"/>
        </w:rPr>
        <w:t xml:space="preserve">Consider local radiation for non-metastatic disease with reservation of CSI for salvage for &gt; 3y (slide 24). </w:t>
      </w:r>
    </w:p>
    <w:p w:rsidR="00000000" w:rsidDel="00000000" w:rsidP="00000000" w:rsidRDefault="00000000" w:rsidRPr="00000000" w14:paraId="00001482">
      <w:pPr>
        <w:numPr>
          <w:ilvl w:val="0"/>
          <w:numId w:val="62"/>
        </w:numPr>
        <w:ind w:left="720" w:hanging="360"/>
      </w:pPr>
      <w:r w:rsidDel="00000000" w:rsidR="00000000" w:rsidRPr="00000000">
        <w:rPr>
          <w:b w:val="1"/>
          <w:rtl w:val="0"/>
        </w:rPr>
        <w:t xml:space="preserve">COG A9934</w:t>
      </w:r>
      <w:r w:rsidDel="00000000" w:rsidR="00000000" w:rsidRPr="00000000">
        <w:rPr>
          <w:rtl w:val="0"/>
        </w:rPr>
        <w:t xml:space="preserve"> [</w:t>
      </w:r>
      <w:hyperlink r:id="rId1114">
        <w:r w:rsidDel="00000000" w:rsidR="00000000" w:rsidRPr="00000000">
          <w:rPr>
            <w:rtl w:val="0"/>
          </w:rPr>
          <w:t xml:space="preserve">Ashley JCO '12</w:t>
        </w:r>
      </w:hyperlink>
      <w:r w:rsidDel="00000000" w:rsidR="00000000" w:rsidRPr="00000000">
        <w:rPr>
          <w:rFonts w:ascii="Cardo" w:cs="Cardo" w:eastAsia="Cardo" w:hAnsi="Cardo"/>
          <w:rtl w:val="0"/>
        </w:rPr>
        <w:t xml:space="preserve">]: PCVE q4w x4c→ SLS→ PF (18 vs. 23.4 Gy) and bed (50.4-54 Gy)→ same chemo.</w:t>
      </w:r>
    </w:p>
    <w:p w:rsidR="00000000" w:rsidDel="00000000" w:rsidP="00000000" w:rsidRDefault="00000000" w:rsidRPr="00000000" w14:paraId="00001483">
      <w:pPr>
        <w:ind w:left="720" w:firstLine="0"/>
        <w:rPr/>
      </w:pPr>
      <w:r w:rsidDel="00000000" w:rsidR="00000000" w:rsidRPr="00000000">
        <w:rPr>
          <w:rtl w:val="0"/>
        </w:rPr>
        <w:t xml:space="preserve">This trial omitted CSI and had many spinal failures. The COG is not currently pursuing RT for children &lt; 3y on protocol.</w:t>
      </w:r>
    </w:p>
    <w:p w:rsidR="00000000" w:rsidDel="00000000" w:rsidP="00000000" w:rsidRDefault="00000000" w:rsidRPr="00000000" w14:paraId="00001484">
      <w:pPr>
        <w:numPr>
          <w:ilvl w:val="1"/>
          <w:numId w:val="62"/>
        </w:numPr>
        <w:ind w:left="1440" w:hanging="360"/>
      </w:pPr>
      <w:r w:rsidDel="00000000" w:rsidR="00000000" w:rsidRPr="00000000">
        <w:rPr>
          <w:rtl w:val="0"/>
        </w:rPr>
        <w:t xml:space="preserve">74 nonmetastatic pts. </w:t>
      </w:r>
      <w:r w:rsidDel="00000000" w:rsidR="00000000" w:rsidRPr="00000000">
        <w:rPr>
          <w:b w:val="1"/>
          <w:rtl w:val="0"/>
        </w:rPr>
        <w:t xml:space="preserve">8 mo - 3y</w:t>
      </w:r>
      <w:r w:rsidDel="00000000" w:rsidR="00000000" w:rsidRPr="00000000">
        <w:rPr>
          <w:rtl w:val="0"/>
        </w:rPr>
        <w:t xml:space="preserve">. R0 in 55/74.</w:t>
      </w:r>
    </w:p>
    <w:p w:rsidR="00000000" w:rsidDel="00000000" w:rsidP="00000000" w:rsidRDefault="00000000" w:rsidRPr="00000000" w14:paraId="00001485">
      <w:pPr>
        <w:numPr>
          <w:ilvl w:val="2"/>
          <w:numId w:val="62"/>
        </w:numPr>
        <w:ind w:left="2160" w:hanging="360"/>
      </w:pPr>
      <w:r w:rsidDel="00000000" w:rsidR="00000000" w:rsidRPr="00000000">
        <w:rPr>
          <w:rtl w:val="0"/>
        </w:rPr>
        <w:t xml:space="preserve">Cyclophosphamide, VCR, CDDP, and etoposide q4w x4c.</w:t>
      </w:r>
    </w:p>
    <w:p w:rsidR="00000000" w:rsidDel="00000000" w:rsidP="00000000" w:rsidRDefault="00000000" w:rsidRPr="00000000" w14:paraId="00001486">
      <w:pPr>
        <w:numPr>
          <w:ilvl w:val="2"/>
          <w:numId w:val="62"/>
        </w:numPr>
        <w:ind w:left="2160" w:hanging="360"/>
      </w:pPr>
      <w:r w:rsidDel="00000000" w:rsidR="00000000" w:rsidRPr="00000000">
        <w:rPr>
          <w:rFonts w:ascii="Cardo" w:cs="Cardo" w:eastAsia="Cardo" w:hAnsi="Cardo"/>
          <w:rtl w:val="0"/>
        </w:rPr>
        <w:t xml:space="preserve">If &lt; 2y and CR: 18 Gy PF→ 50.4 bed, or 54 Gy if residual.</w:t>
      </w:r>
    </w:p>
    <w:p w:rsidR="00000000" w:rsidDel="00000000" w:rsidP="00000000" w:rsidRDefault="00000000" w:rsidRPr="00000000" w14:paraId="00001487">
      <w:pPr>
        <w:numPr>
          <w:ilvl w:val="2"/>
          <w:numId w:val="62"/>
        </w:numPr>
        <w:ind w:left="2160" w:hanging="360"/>
      </w:pPr>
      <w:r w:rsidDel="00000000" w:rsidR="00000000" w:rsidRPr="00000000">
        <w:rPr>
          <w:rFonts w:ascii="Cardo" w:cs="Cardo" w:eastAsia="Cardo" w:hAnsi="Cardo"/>
          <w:rtl w:val="0"/>
        </w:rPr>
        <w:t xml:space="preserve">If &gt;2y and CR or PR: 23.4 Gy to PF→ 54 Gy bed.</w:t>
      </w:r>
    </w:p>
    <w:p w:rsidR="00000000" w:rsidDel="00000000" w:rsidP="00000000" w:rsidRDefault="00000000" w:rsidRPr="00000000" w14:paraId="00001488">
      <w:pPr>
        <w:numPr>
          <w:ilvl w:val="2"/>
          <w:numId w:val="62"/>
        </w:numPr>
        <w:ind w:left="2160" w:hanging="360"/>
      </w:pPr>
      <w:r w:rsidDel="00000000" w:rsidR="00000000" w:rsidRPr="00000000">
        <w:rPr>
          <w:rtl w:val="0"/>
        </w:rPr>
        <w:t xml:space="preserve">No CSI given in this study.</w:t>
      </w:r>
    </w:p>
    <w:p w:rsidR="00000000" w:rsidDel="00000000" w:rsidP="00000000" w:rsidRDefault="00000000" w:rsidRPr="00000000" w14:paraId="00001489">
      <w:pPr>
        <w:numPr>
          <w:ilvl w:val="1"/>
          <w:numId w:val="62"/>
        </w:numPr>
        <w:ind w:left="1440" w:hanging="360"/>
      </w:pPr>
      <w:r w:rsidDel="00000000" w:rsidR="00000000" w:rsidRPr="00000000">
        <w:rPr>
          <w:rtl w:val="0"/>
        </w:rPr>
        <w:t xml:space="preserve">4y EFS 50%, 4y OS 70%.</w:t>
      </w:r>
    </w:p>
    <w:p w:rsidR="00000000" w:rsidDel="00000000" w:rsidP="00000000" w:rsidRDefault="00000000" w:rsidRPr="00000000" w14:paraId="0000148A">
      <w:pPr>
        <w:numPr>
          <w:ilvl w:val="1"/>
          <w:numId w:val="62"/>
        </w:numPr>
        <w:ind w:left="1440" w:hanging="360"/>
      </w:pPr>
      <w:r w:rsidDel="00000000" w:rsidR="00000000" w:rsidRPr="00000000">
        <w:rPr>
          <w:rtl w:val="0"/>
        </w:rPr>
        <w:t xml:space="preserve">4y EFS for desmoplastic 60%.</w:t>
      </w:r>
    </w:p>
    <w:p w:rsidR="00000000" w:rsidDel="00000000" w:rsidP="00000000" w:rsidRDefault="00000000" w:rsidRPr="00000000" w14:paraId="0000148B">
      <w:pPr>
        <w:numPr>
          <w:ilvl w:val="1"/>
          <w:numId w:val="62"/>
        </w:numPr>
        <w:ind w:left="1440" w:hanging="360"/>
      </w:pPr>
      <w:r w:rsidDel="00000000" w:rsidR="00000000" w:rsidRPr="00000000">
        <w:rPr>
          <w:rtl w:val="0"/>
        </w:rPr>
        <w:t xml:space="preserve">10 failed before CRT (5 with spinal mets). Of the 19 patients who failed after CRT, 14 had spinal mets.</w:t>
      </w:r>
    </w:p>
    <w:p w:rsidR="00000000" w:rsidDel="00000000" w:rsidP="00000000" w:rsidRDefault="00000000" w:rsidRPr="00000000" w14:paraId="0000148C">
      <w:pPr>
        <w:numPr>
          <w:ilvl w:val="0"/>
          <w:numId w:val="62"/>
        </w:numPr>
        <w:ind w:left="720" w:hanging="360"/>
        <w:rPr>
          <w:u w:val="none"/>
        </w:rPr>
      </w:pPr>
      <w:r w:rsidDel="00000000" w:rsidR="00000000" w:rsidRPr="00000000">
        <w:rPr>
          <w:b w:val="1"/>
          <w:rtl w:val="0"/>
        </w:rPr>
        <w:t xml:space="preserve">PBTC 026</w:t>
      </w:r>
      <w:r w:rsidDel="00000000" w:rsidR="00000000" w:rsidRPr="00000000">
        <w:rPr>
          <w:rtl w:val="0"/>
        </w:rPr>
        <w:t xml:space="preserve"> [</w:t>
      </w:r>
      <w:hyperlink r:id="rId1115">
        <w:r w:rsidDel="00000000" w:rsidR="00000000" w:rsidRPr="00000000">
          <w:rPr>
            <w:rtl w:val="0"/>
          </w:rPr>
          <w:t xml:space="preserve">NCT00867178</w:t>
        </w:r>
      </w:hyperlink>
      <w:r w:rsidDel="00000000" w:rsidR="00000000" w:rsidRPr="00000000">
        <w:rPr>
          <w:rtl w:val="0"/>
        </w:rPr>
        <w:t xml:space="preserve">]: 2 mo - 4 yo. </w:t>
      </w:r>
      <w:r w:rsidDel="00000000" w:rsidR="00000000" w:rsidRPr="00000000">
        <w:rPr>
          <w:rFonts w:ascii="Cardo" w:cs="Cardo" w:eastAsia="Cardo" w:hAnsi="Cardo"/>
          <w:b w:val="1"/>
          <w:rtl w:val="0"/>
        </w:rPr>
        <w:t xml:space="preserve">Induction→ consolidation (HDSCRT). RT for M0→ SAHA/Isoretinoin</w:t>
      </w:r>
      <w:r w:rsidDel="00000000" w:rsidR="00000000" w:rsidRPr="00000000">
        <w:rPr>
          <w:rtl w:val="0"/>
        </w:rPr>
        <w:t xml:space="preserve">.</w:t>
      </w:r>
    </w:p>
    <w:p w:rsidR="00000000" w:rsidDel="00000000" w:rsidP="00000000" w:rsidRDefault="00000000" w:rsidRPr="00000000" w14:paraId="0000148D">
      <w:pPr>
        <w:numPr>
          <w:ilvl w:val="1"/>
          <w:numId w:val="62"/>
        </w:numPr>
        <w:ind w:left="1440" w:hanging="360"/>
        <w:rPr>
          <w:u w:val="none"/>
        </w:rPr>
      </w:pPr>
      <w:r w:rsidDel="00000000" w:rsidR="00000000" w:rsidRPr="00000000">
        <w:rPr>
          <w:rtl w:val="0"/>
        </w:rPr>
        <w:t xml:space="preserve">33 patients. M0 patients receive RT! Awaiting results.</w:t>
      </w:r>
    </w:p>
    <w:p w:rsidR="00000000" w:rsidDel="00000000" w:rsidP="00000000" w:rsidRDefault="00000000" w:rsidRPr="00000000" w14:paraId="0000148E">
      <w:pPr>
        <w:numPr>
          <w:ilvl w:val="0"/>
          <w:numId w:val="62"/>
        </w:numPr>
        <w:ind w:left="720" w:hanging="360"/>
      </w:pPr>
      <w:r w:rsidDel="00000000" w:rsidR="00000000" w:rsidRPr="00000000">
        <w:rPr>
          <w:b w:val="1"/>
          <w:rtl w:val="0"/>
        </w:rPr>
        <w:t xml:space="preserve">HIT 2000 </w:t>
      </w:r>
      <w:r w:rsidDel="00000000" w:rsidR="00000000" w:rsidRPr="00000000">
        <w:rPr>
          <w:rtl w:val="0"/>
        </w:rPr>
        <w:t xml:space="preserve">[</w:t>
      </w:r>
      <w:hyperlink r:id="rId1116">
        <w:r w:rsidDel="00000000" w:rsidR="00000000" w:rsidRPr="00000000">
          <w:rPr>
            <w:rtl w:val="0"/>
          </w:rPr>
          <w:t xml:space="preserve">von Bueren Neuro Onc '11]</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Multiagent chemo and intraventricular MTX x3c</w:t>
      </w:r>
      <w:r w:rsidDel="00000000" w:rsidR="00000000" w:rsidRPr="00000000">
        <w:rPr>
          <w:rtl w:val="0"/>
        </w:rPr>
        <w:t xml:space="preserve">.</w:t>
      </w:r>
    </w:p>
    <w:p w:rsidR="00000000" w:rsidDel="00000000" w:rsidP="00000000" w:rsidRDefault="00000000" w:rsidRPr="00000000" w14:paraId="0000148F">
      <w:pPr>
        <w:ind w:left="720" w:firstLine="0"/>
        <w:rPr/>
      </w:pPr>
      <w:r w:rsidDel="00000000" w:rsidR="00000000" w:rsidRPr="00000000">
        <w:rPr>
          <w:rtl w:val="0"/>
        </w:rPr>
        <w:t xml:space="preserve">Recall: most infants are SHH/desmoplastic. These patients appear to be the best candidates for chemo and delaying RT.</w:t>
      </w:r>
    </w:p>
    <w:p w:rsidR="00000000" w:rsidDel="00000000" w:rsidP="00000000" w:rsidRDefault="00000000" w:rsidRPr="00000000" w14:paraId="00001490">
      <w:pPr>
        <w:numPr>
          <w:ilvl w:val="1"/>
          <w:numId w:val="62"/>
        </w:numPr>
        <w:ind w:left="1440" w:hanging="360"/>
      </w:pPr>
      <w:r w:rsidDel="00000000" w:rsidR="00000000" w:rsidRPr="00000000">
        <w:rPr>
          <w:rtl w:val="0"/>
        </w:rPr>
        <w:t xml:space="preserve">48 pts. Nonmetastatic medulloblastoma.</w:t>
      </w:r>
      <w:r w:rsidDel="00000000" w:rsidR="00000000" w:rsidRPr="00000000">
        <w:rPr>
          <w:b w:val="1"/>
          <w:rtl w:val="0"/>
        </w:rPr>
        <w:t xml:space="preserve"> &lt; 4y</w:t>
      </w:r>
      <w:r w:rsidDel="00000000" w:rsidR="00000000" w:rsidRPr="00000000">
        <w:rPr>
          <w:rtl w:val="0"/>
        </w:rPr>
        <w:t xml:space="preserve"> (~2.6y). CR could receive only 2c of chemo. R0 in 30/45 pts.</w:t>
      </w:r>
    </w:p>
    <w:p w:rsidR="00000000" w:rsidDel="00000000" w:rsidP="00000000" w:rsidRDefault="00000000" w:rsidRPr="00000000" w14:paraId="00001491">
      <w:pPr>
        <w:numPr>
          <w:ilvl w:val="2"/>
          <w:numId w:val="62"/>
        </w:numPr>
        <w:ind w:left="2160" w:hanging="360"/>
      </w:pPr>
      <w:r w:rsidDel="00000000" w:rsidR="00000000" w:rsidRPr="00000000">
        <w:rPr>
          <w:rtl w:val="0"/>
        </w:rPr>
        <w:t xml:space="preserve">Cyclophosphamide, VCR, MTX, carboplatin, etoposide and concomitant IV-MTX x3c for 6 mo.</w:t>
      </w:r>
    </w:p>
    <w:p w:rsidR="00000000" w:rsidDel="00000000" w:rsidP="00000000" w:rsidRDefault="00000000" w:rsidRPr="00000000" w14:paraId="00001492">
      <w:pPr>
        <w:numPr>
          <w:ilvl w:val="2"/>
          <w:numId w:val="62"/>
        </w:numPr>
        <w:ind w:left="2160" w:hanging="360"/>
      </w:pPr>
      <w:r w:rsidDel="00000000" w:rsidR="00000000" w:rsidRPr="00000000">
        <w:rPr>
          <w:b w:val="1"/>
          <w:rtl w:val="0"/>
        </w:rPr>
        <w:t xml:space="preserve">Secondary surgery, radiotherapy, and consolidation chemo recommended for &lt; CR</w:t>
      </w:r>
      <w:r w:rsidDel="00000000" w:rsidR="00000000" w:rsidRPr="00000000">
        <w:rPr>
          <w:rtl w:val="0"/>
        </w:rPr>
        <w:t xml:space="preserve">.</w:t>
      </w:r>
    </w:p>
    <w:p w:rsidR="00000000" w:rsidDel="00000000" w:rsidP="00000000" w:rsidRDefault="00000000" w:rsidRPr="00000000" w14:paraId="00001493">
      <w:pPr>
        <w:numPr>
          <w:ilvl w:val="3"/>
          <w:numId w:val="62"/>
        </w:numPr>
        <w:ind w:left="2880" w:hanging="360"/>
      </w:pPr>
      <w:r w:rsidDel="00000000" w:rsidR="00000000" w:rsidRPr="00000000">
        <w:rPr>
          <w:rFonts w:ascii="Gungsuh" w:cs="Gungsuh" w:eastAsia="Gungsuh" w:hAnsi="Gungsuh"/>
          <w:rtl w:val="0"/>
        </w:rPr>
        <w:t xml:space="preserve">RT: CSI 24 Gy with boost up to 54.6 Gy to posterior fossa if pts ≥ 18 mo.</w:t>
      </w:r>
    </w:p>
    <w:p w:rsidR="00000000" w:rsidDel="00000000" w:rsidP="00000000" w:rsidRDefault="00000000" w:rsidRPr="00000000" w14:paraId="00001494">
      <w:pPr>
        <w:numPr>
          <w:ilvl w:val="3"/>
          <w:numId w:val="62"/>
        </w:numPr>
        <w:ind w:left="2880" w:hanging="360"/>
      </w:pPr>
      <w:r w:rsidDel="00000000" w:rsidR="00000000" w:rsidRPr="00000000">
        <w:rPr>
          <w:rtl w:val="0"/>
        </w:rPr>
        <w:t xml:space="preserve">Consolidation chemo: CDDP, CCNU, and vincristine x4c.</w:t>
      </w:r>
    </w:p>
    <w:p w:rsidR="00000000" w:rsidDel="00000000" w:rsidP="00000000" w:rsidRDefault="00000000" w:rsidRPr="00000000" w14:paraId="00001495">
      <w:pPr>
        <w:numPr>
          <w:ilvl w:val="1"/>
          <w:numId w:val="62"/>
        </w:numPr>
        <w:ind w:left="1440" w:hanging="360"/>
      </w:pPr>
      <w:r w:rsidDel="00000000" w:rsidR="00000000" w:rsidRPr="00000000">
        <w:rPr>
          <w:rtl w:val="0"/>
        </w:rPr>
        <w:t xml:space="preserve">5y EFS 57%, 5y OS 80%.</w:t>
      </w:r>
    </w:p>
    <w:p w:rsidR="00000000" w:rsidDel="00000000" w:rsidP="00000000" w:rsidRDefault="00000000" w:rsidRPr="00000000" w14:paraId="00001496">
      <w:pPr>
        <w:numPr>
          <w:ilvl w:val="1"/>
          <w:numId w:val="62"/>
        </w:numPr>
        <w:ind w:left="1440" w:hanging="360"/>
      </w:pPr>
      <w:r w:rsidDel="00000000" w:rsidR="00000000" w:rsidRPr="00000000">
        <w:rPr>
          <w:rtl w:val="0"/>
        </w:rPr>
        <w:t xml:space="preserve">Desmoplastic/nodular MB (n=19): 5y EFS 90%, 5y OS 100%. </w:t>
      </w:r>
      <w:r w:rsidDel="00000000" w:rsidR="00000000" w:rsidRPr="00000000">
        <w:rPr>
          <w:i w:val="1"/>
          <w:rtl w:val="0"/>
        </w:rPr>
        <w:t xml:space="preserve">Chemo alone for desmoplastic/nodular.</w:t>
      </w:r>
    </w:p>
    <w:p w:rsidR="00000000" w:rsidDel="00000000" w:rsidP="00000000" w:rsidRDefault="00000000" w:rsidRPr="00000000" w14:paraId="00001497">
      <w:pPr>
        <w:numPr>
          <w:ilvl w:val="1"/>
          <w:numId w:val="62"/>
        </w:numPr>
        <w:ind w:left="1440" w:hanging="360"/>
      </w:pPr>
      <w:r w:rsidDel="00000000" w:rsidR="00000000" w:rsidRPr="00000000">
        <w:rPr>
          <w:rtl w:val="0"/>
        </w:rPr>
        <w:t xml:space="preserve">Classic Medulloblastoma (n=23): 5y EFS 30%, 5y OS 68%.</w:t>
      </w:r>
    </w:p>
    <w:p w:rsidR="00000000" w:rsidDel="00000000" w:rsidP="00000000" w:rsidRDefault="00000000" w:rsidRPr="00000000" w14:paraId="00001498">
      <w:pPr>
        <w:numPr>
          <w:ilvl w:val="1"/>
          <w:numId w:val="62"/>
        </w:numPr>
        <w:ind w:left="1440" w:hanging="360"/>
      </w:pPr>
      <w:r w:rsidDel="00000000" w:rsidR="00000000" w:rsidRPr="00000000">
        <w:rPr>
          <w:rtl w:val="0"/>
        </w:rPr>
        <w:t xml:space="preserve">Anaplastic Medulloblastoma (n=3): 5y EFS 33%, 5y OS 33%.</w:t>
      </w:r>
    </w:p>
    <w:p w:rsidR="00000000" w:rsidDel="00000000" w:rsidP="00000000" w:rsidRDefault="00000000" w:rsidRPr="00000000" w14:paraId="00001499">
      <w:pPr>
        <w:numPr>
          <w:ilvl w:val="0"/>
          <w:numId w:val="62"/>
        </w:numPr>
        <w:ind w:left="720" w:hanging="360"/>
      </w:pPr>
      <w:r w:rsidDel="00000000" w:rsidR="00000000" w:rsidRPr="00000000">
        <w:rPr>
          <w:b w:val="1"/>
          <w:rtl w:val="0"/>
        </w:rPr>
        <w:t xml:space="preserve">ACNS 0334</w:t>
      </w:r>
      <w:r w:rsidDel="00000000" w:rsidR="00000000" w:rsidRPr="00000000">
        <w:rPr>
          <w:rtl w:val="0"/>
        </w:rPr>
        <w:t xml:space="preserve"> [</w:t>
      </w:r>
      <w:hyperlink r:id="rId1117">
        <w:r w:rsidDel="00000000" w:rsidR="00000000" w:rsidRPr="00000000">
          <w:rPr>
            <w:rtl w:val="0"/>
          </w:rPr>
          <w:t xml:space="preserve">NCT00336024</w:t>
        </w:r>
      </w:hyperlink>
      <w:r w:rsidDel="00000000" w:rsidR="00000000" w:rsidRPr="00000000">
        <w:rPr>
          <w:rtl w:val="0"/>
        </w:rPr>
        <w:t xml:space="preserve">]: &lt; 3y.</w:t>
      </w:r>
      <w:r w:rsidDel="00000000" w:rsidR="00000000" w:rsidRPr="00000000">
        <w:rPr>
          <w:b w:val="1"/>
          <w:rtl w:val="0"/>
        </w:rPr>
        <w:t xml:space="preserve"> HDSCRT ± MTX</w:t>
      </w:r>
      <w:r w:rsidDel="00000000" w:rsidR="00000000" w:rsidRPr="00000000">
        <w:rPr>
          <w:rtl w:val="0"/>
        </w:rPr>
        <w:t xml:space="preserve">. </w:t>
      </w:r>
    </w:p>
    <w:p w:rsidR="00000000" w:rsidDel="00000000" w:rsidP="00000000" w:rsidRDefault="00000000" w:rsidRPr="00000000" w14:paraId="0000149A">
      <w:pPr>
        <w:numPr>
          <w:ilvl w:val="1"/>
          <w:numId w:val="62"/>
        </w:numPr>
        <w:ind w:left="1440" w:hanging="360"/>
      </w:pPr>
      <w:r w:rsidDel="00000000" w:rsidR="00000000" w:rsidRPr="00000000">
        <w:rPr>
          <w:rtl w:val="0"/>
        </w:rPr>
        <w:t xml:space="preserve">91 patients accrued. RT at MD discretion. Tumor bed only or CSI. Awaiting results.</w:t>
      </w:r>
    </w:p>
    <w:bookmarkStart w:colFirst="0" w:colLast="0" w:name="kix.fzz8dndlbx1f" w:id="257"/>
    <w:bookmarkEnd w:id="257"/>
    <w:p w:rsidR="00000000" w:rsidDel="00000000" w:rsidP="00000000" w:rsidRDefault="00000000" w:rsidRPr="00000000" w14:paraId="0000149B">
      <w:pPr>
        <w:numPr>
          <w:ilvl w:val="0"/>
          <w:numId w:val="62"/>
        </w:numPr>
        <w:ind w:left="720" w:hanging="360"/>
      </w:pPr>
      <w:r w:rsidDel="00000000" w:rsidR="00000000" w:rsidRPr="00000000">
        <w:rPr>
          <w:b w:val="1"/>
          <w:rtl w:val="0"/>
        </w:rPr>
        <w:t xml:space="preserve">ACNS0334 </w:t>
      </w:r>
      <w:r w:rsidDel="00000000" w:rsidR="00000000" w:rsidRPr="00000000">
        <w:rPr>
          <w:rtl w:val="0"/>
        </w:rPr>
        <w:t xml:space="preserve">[</w:t>
      </w:r>
      <w:hyperlink r:id="rId1118">
        <w:r w:rsidDel="00000000" w:rsidR="00000000" w:rsidRPr="00000000">
          <w:rPr>
            <w:rtl w:val="0"/>
          </w:rPr>
          <w:t xml:space="preserve">Pending</w:t>
        </w:r>
      </w:hyperlink>
      <w:r w:rsidDel="00000000" w:rsidR="00000000" w:rsidRPr="00000000">
        <w:rPr>
          <w:rtl w:val="0"/>
        </w:rPr>
        <w:t xml:space="preserve">]: &lt; 3y with HR MB or PNET. Evaluates addition of HD-MTX to VCRE. Patients undergo second surgery, followed by consolidation and PBSC rescue. RT at the discretion of the individual institution.</w:t>
      </w:r>
    </w:p>
    <w:p w:rsidR="00000000" w:rsidDel="00000000" w:rsidP="00000000" w:rsidRDefault="00000000" w:rsidRPr="00000000" w14:paraId="0000149C">
      <w:pPr>
        <w:numPr>
          <w:ilvl w:val="1"/>
          <w:numId w:val="62"/>
        </w:numPr>
        <w:ind w:left="1440" w:hanging="360"/>
      </w:pPr>
      <w:r w:rsidDel="00000000" w:rsidR="00000000" w:rsidRPr="00000000">
        <w:rPr>
          <w:rtl w:val="0"/>
        </w:rPr>
        <w:t xml:space="preserve">Outcomes after radiation therapy [</w:t>
      </w:r>
      <w:hyperlink r:id="rId1119">
        <w:r w:rsidDel="00000000" w:rsidR="00000000" w:rsidRPr="00000000">
          <w:rPr>
            <w:rtl w:val="0"/>
          </w:rPr>
          <w:t xml:space="preserve">Aridgides ASTRO '19</w:t>
        </w:r>
      </w:hyperlink>
      <w:r w:rsidDel="00000000" w:rsidR="00000000" w:rsidRPr="00000000">
        <w:rPr>
          <w:rtl w:val="0"/>
        </w:rPr>
        <w:t xml:space="preserve">]</w:t>
      </w:r>
    </w:p>
    <w:p w:rsidR="00000000" w:rsidDel="00000000" w:rsidP="00000000" w:rsidRDefault="00000000" w:rsidRPr="00000000" w14:paraId="0000149D">
      <w:pPr>
        <w:numPr>
          <w:ilvl w:val="2"/>
          <w:numId w:val="62"/>
        </w:numPr>
        <w:ind w:left="2160" w:hanging="360"/>
      </w:pPr>
      <w:r w:rsidDel="00000000" w:rsidR="00000000" w:rsidRPr="00000000">
        <w:rPr>
          <w:rtl w:val="0"/>
        </w:rPr>
        <w:t xml:space="preserve">77 kiddos birth to 3y. Supratentorial PNET enrolled regardless of M+ or residual primary tumor. </w:t>
      </w:r>
    </w:p>
    <w:p w:rsidR="00000000" w:rsidDel="00000000" w:rsidP="00000000" w:rsidRDefault="00000000" w:rsidRPr="00000000" w14:paraId="0000149E">
      <w:pPr>
        <w:numPr>
          <w:ilvl w:val="2"/>
          <w:numId w:val="62"/>
        </w:numPr>
        <w:ind w:left="2160" w:hanging="360"/>
      </w:pPr>
      <w:r w:rsidDel="00000000" w:rsidR="00000000" w:rsidRPr="00000000">
        <w:rPr>
          <w:rFonts w:ascii="Cardo" w:cs="Cardo" w:eastAsia="Cardo" w:hAnsi="Cardo"/>
          <w:rtl w:val="0"/>
        </w:rPr>
        <w:t xml:space="preserve">5y OS for HR-MB / SPNET of 51→ 25%. </w:t>
      </w:r>
    </w:p>
    <w:p w:rsidR="00000000" w:rsidDel="00000000" w:rsidP="00000000" w:rsidRDefault="00000000" w:rsidRPr="00000000" w14:paraId="0000149F">
      <w:pPr>
        <w:numPr>
          <w:ilvl w:val="2"/>
          <w:numId w:val="62"/>
        </w:numPr>
        <w:ind w:left="2160" w:hanging="360"/>
      </w:pPr>
      <w:r w:rsidDel="00000000" w:rsidR="00000000" w:rsidRPr="00000000">
        <w:rPr>
          <w:rtl w:val="0"/>
        </w:rPr>
        <w:t xml:space="preserve">Frontline RT delivered to 8 patients. 4 survivors NED. </w:t>
      </w:r>
    </w:p>
    <w:p w:rsidR="00000000" w:rsidDel="00000000" w:rsidP="00000000" w:rsidRDefault="00000000" w:rsidRPr="00000000" w14:paraId="000014A0">
      <w:pPr>
        <w:numPr>
          <w:ilvl w:val="2"/>
          <w:numId w:val="62"/>
        </w:numPr>
        <w:ind w:left="2160" w:hanging="360"/>
      </w:pPr>
      <w:r w:rsidDel="00000000" w:rsidR="00000000" w:rsidRPr="00000000">
        <w:rPr>
          <w:rtl w:val="0"/>
        </w:rPr>
        <w:t xml:space="preserve">For SPNET, frontline RT appears superior to treatment at relapse where only 1 in 10 pts </w:t>
      </w:r>
      <w:r w:rsidDel="00000000" w:rsidR="00000000" w:rsidRPr="00000000">
        <w:rPr>
          <w:rtl w:val="0"/>
        </w:rPr>
        <w:t xml:space="preserve">survived</w:t>
      </w:r>
      <w:r w:rsidDel="00000000" w:rsidR="00000000" w:rsidRPr="00000000">
        <w:rPr>
          <w:rtl w:val="0"/>
        </w:rPr>
        <w:t xml:space="preserve">.</w:t>
      </w:r>
    </w:p>
    <w:bookmarkStart w:colFirst="0" w:colLast="0" w:name="kix.yhl1a13o0501" w:id="258"/>
    <w:bookmarkEnd w:id="258"/>
    <w:p w:rsidR="00000000" w:rsidDel="00000000" w:rsidP="00000000" w:rsidRDefault="00000000" w:rsidRPr="00000000" w14:paraId="000014A1">
      <w:pPr>
        <w:numPr>
          <w:ilvl w:val="0"/>
          <w:numId w:val="62"/>
        </w:numPr>
        <w:ind w:left="720" w:hanging="360"/>
      </w:pPr>
      <w:r w:rsidDel="00000000" w:rsidR="00000000" w:rsidRPr="00000000">
        <w:rPr>
          <w:b w:val="1"/>
          <w:rtl w:val="0"/>
        </w:rPr>
        <w:t xml:space="preserve">ACNS 1221 </w:t>
      </w:r>
      <w:r w:rsidDel="00000000" w:rsidR="00000000" w:rsidRPr="00000000">
        <w:rPr>
          <w:rtl w:val="0"/>
        </w:rPr>
        <w:t xml:space="preserve">[</w:t>
      </w:r>
      <w:hyperlink r:id="rId1120">
        <w:r w:rsidDel="00000000" w:rsidR="00000000" w:rsidRPr="00000000">
          <w:rPr>
            <w:rtl w:val="0"/>
          </w:rPr>
          <w:t xml:space="preserve">Lafay-Cousin JCO ‘19</w:t>
        </w:r>
      </w:hyperlink>
      <w:r w:rsidDel="00000000" w:rsidR="00000000" w:rsidRPr="00000000">
        <w:rPr>
          <w:rtl w:val="0"/>
        </w:rPr>
        <w:t xml:space="preserve">]: Phase II. Chemo alone, with regimen excluding intraventricular MTX.</w:t>
      </w:r>
    </w:p>
    <w:p w:rsidR="00000000" w:rsidDel="00000000" w:rsidP="00000000" w:rsidRDefault="00000000" w:rsidRPr="00000000" w14:paraId="000014A2">
      <w:pPr>
        <w:ind w:left="720" w:firstLine="0"/>
        <w:rPr/>
      </w:pPr>
      <w:r w:rsidDel="00000000" w:rsidR="00000000" w:rsidRPr="00000000">
        <w:rPr>
          <w:rtl w:val="0"/>
        </w:rPr>
        <w:t xml:space="preserve">TBL </w:t>
      </w:r>
      <w:hyperlink r:id="rId1121">
        <w:r w:rsidDel="00000000" w:rsidR="00000000" w:rsidRPr="00000000">
          <w:rPr>
            <w:vertAlign w:val="superscript"/>
            <w:rtl w:val="0"/>
          </w:rPr>
          <w:t xml:space="preserve">QS</w:t>
        </w:r>
      </w:hyperlink>
      <w:r w:rsidDel="00000000" w:rsidR="00000000" w:rsidRPr="00000000">
        <w:rPr>
          <w:rtl w:val="0"/>
        </w:rPr>
        <w:t xml:space="preserve">: [</w:t>
      </w:r>
      <w:hyperlink w:anchor="mxga6ibkstvq">
        <w:r w:rsidDel="00000000" w:rsidR="00000000" w:rsidRPr="00000000">
          <w:rPr>
            <w:rtl w:val="0"/>
          </w:rPr>
          <w:t xml:space="preserve">Proton therapy</w:t>
        </w:r>
      </w:hyperlink>
      <w:r w:rsidDel="00000000" w:rsidR="00000000" w:rsidRPr="00000000">
        <w:rPr>
          <w:rtl w:val="0"/>
        </w:rPr>
        <w:t xml:space="preserve">] appears to better preserve intelligence in children with medulloblastoma. However, trying to limit neurotoxicity by avoiding radiation and intraventricular chemo altogether results in unacceptably high rates of relapse.</w:t>
      </w:r>
    </w:p>
    <w:p w:rsidR="00000000" w:rsidDel="00000000" w:rsidP="00000000" w:rsidRDefault="00000000" w:rsidRPr="00000000" w14:paraId="000014A3">
      <w:pPr>
        <w:ind w:left="720" w:firstLine="0"/>
        <w:rPr/>
      </w:pPr>
      <w:r w:rsidDel="00000000" w:rsidR="00000000" w:rsidRPr="00000000">
        <w:rPr>
          <w:rtl w:val="0"/>
        </w:rPr>
        <w:t xml:space="preserve">Only 3 patients had residual disease at baseline. Still, this study closed early due to a higher than expected relapse rate. SHH-II subgroup may be the best candidates for chemotherapy and delaying RT, and is associated with infants (Fig 2B).</w:t>
      </w:r>
    </w:p>
    <w:p w:rsidR="00000000" w:rsidDel="00000000" w:rsidP="00000000" w:rsidRDefault="00000000" w:rsidRPr="00000000" w14:paraId="000014A4">
      <w:pPr>
        <w:numPr>
          <w:ilvl w:val="1"/>
          <w:numId w:val="62"/>
        </w:numPr>
        <w:ind w:left="1440" w:hanging="360"/>
      </w:pPr>
      <w:r w:rsidDel="00000000" w:rsidR="00000000" w:rsidRPr="00000000">
        <w:rPr>
          <w:rtl w:val="0"/>
        </w:rPr>
        <w:t xml:space="preserve">25 pts &lt; 4y of age with </w:t>
      </w:r>
      <w:r w:rsidDel="00000000" w:rsidR="00000000" w:rsidRPr="00000000">
        <w:rPr>
          <w:b w:val="1"/>
          <w:rtl w:val="0"/>
        </w:rPr>
        <w:t xml:space="preserve">nodular desmoplastic</w:t>
      </w:r>
      <w:r w:rsidDel="00000000" w:rsidR="00000000" w:rsidRPr="00000000">
        <w:rPr>
          <w:rtl w:val="0"/>
        </w:rPr>
        <w:t xml:space="preserve"> medulloblastoma or medulloblastoma with extensive nodularity.</w:t>
      </w:r>
    </w:p>
    <w:p w:rsidR="00000000" w:rsidDel="00000000" w:rsidP="00000000" w:rsidRDefault="00000000" w:rsidRPr="00000000" w14:paraId="000014A5">
      <w:pPr>
        <w:numPr>
          <w:ilvl w:val="1"/>
          <w:numId w:val="62"/>
        </w:numPr>
        <w:ind w:left="1440" w:hanging="360"/>
      </w:pPr>
      <w:r w:rsidDel="00000000" w:rsidR="00000000" w:rsidRPr="00000000">
        <w:rPr>
          <w:rtl w:val="0"/>
        </w:rPr>
        <w:t xml:space="preserve">Radiation avoidance. </w:t>
      </w:r>
      <w:r w:rsidDel="00000000" w:rsidR="00000000" w:rsidRPr="00000000">
        <w:rPr>
          <w:i w:val="1"/>
          <w:rtl w:val="0"/>
        </w:rPr>
        <w:t xml:space="preserve">Intraventricular MTX should not be excluded from future regimens.</w:t>
      </w:r>
    </w:p>
    <w:p w:rsidR="00000000" w:rsidDel="00000000" w:rsidP="00000000" w:rsidRDefault="00000000" w:rsidRPr="00000000" w14:paraId="000014A6">
      <w:pPr>
        <w:numPr>
          <w:ilvl w:val="1"/>
          <w:numId w:val="62"/>
        </w:numPr>
        <w:ind w:left="1440" w:hanging="360"/>
        <w:rPr>
          <w:u w:val="none"/>
        </w:rPr>
      </w:pPr>
      <w:r w:rsidDel="00000000" w:rsidR="00000000" w:rsidRPr="00000000">
        <w:rPr>
          <w:rtl w:val="0"/>
        </w:rPr>
        <w:t xml:space="preserve">2y PFS 52%. 2y OS 92%. </w:t>
      </w:r>
      <w:r w:rsidDel="00000000" w:rsidR="00000000" w:rsidRPr="00000000">
        <w:rPr>
          <w:i w:val="1"/>
          <w:rtl w:val="0"/>
        </w:rPr>
        <w:t xml:space="preserve">Most relapses occur within one year.</w:t>
      </w:r>
    </w:p>
    <w:p w:rsidR="00000000" w:rsidDel="00000000" w:rsidP="00000000" w:rsidRDefault="00000000" w:rsidRPr="00000000" w14:paraId="000014A7">
      <w:pPr>
        <w:numPr>
          <w:ilvl w:val="1"/>
          <w:numId w:val="62"/>
        </w:numPr>
        <w:ind w:left="1440" w:hanging="360"/>
        <w:rPr>
          <w:u w:val="none"/>
        </w:rPr>
      </w:pPr>
      <w:r w:rsidDel="00000000" w:rsidR="00000000" w:rsidRPr="00000000">
        <w:rPr>
          <w:rtl w:val="0"/>
        </w:rPr>
        <w:t xml:space="preserve">The pattern of relapse was mixed and included 6 local (50%), 3 distant (25%), and 3 combined relapses (25%).</w:t>
      </w:r>
    </w:p>
    <w:p w:rsidR="00000000" w:rsidDel="00000000" w:rsidP="00000000" w:rsidRDefault="00000000" w:rsidRPr="00000000" w14:paraId="000014A8">
      <w:pPr>
        <w:numPr>
          <w:ilvl w:val="1"/>
          <w:numId w:val="62"/>
        </w:numPr>
        <w:ind w:left="1440" w:hanging="360"/>
        <w:rPr>
          <w:u w:val="none"/>
        </w:rPr>
      </w:pPr>
      <w:r w:rsidDel="00000000" w:rsidR="00000000" w:rsidRPr="00000000">
        <w:rPr>
          <w:rFonts w:ascii="Cardo" w:cs="Cardo" w:eastAsia="Cardo" w:hAnsi="Cardo"/>
          <w:rtl w:val="0"/>
        </w:rPr>
        <w:t xml:space="preserve">2y PFS for SHH-I / SHH-II of 30→ 67%. </w:t>
      </w:r>
      <w:r w:rsidDel="00000000" w:rsidR="00000000" w:rsidRPr="00000000">
        <w:rPr>
          <w:i w:val="1"/>
          <w:rtl w:val="0"/>
        </w:rPr>
        <w:t xml:space="preserve">SHH-II is associated with infants (Fig 2B). </w:t>
      </w:r>
    </w:p>
    <w:p w:rsidR="00000000" w:rsidDel="00000000" w:rsidP="00000000" w:rsidRDefault="00000000" w:rsidRPr="00000000" w14:paraId="000014A9">
      <w:pPr>
        <w:pStyle w:val="Heading2"/>
        <w:rPr/>
      </w:pPr>
      <w:bookmarkStart w:colFirst="0" w:colLast="0" w:name="_itpqtmiba2ia" w:id="259"/>
      <w:bookmarkEnd w:id="259"/>
      <w:r w:rsidDel="00000000" w:rsidR="00000000" w:rsidRPr="00000000">
        <w:rPr>
          <w:rtl w:val="0"/>
        </w:rPr>
      </w:r>
    </w:p>
    <w:p w:rsidR="00000000" w:rsidDel="00000000" w:rsidP="00000000" w:rsidRDefault="00000000" w:rsidRPr="00000000" w14:paraId="000014AA">
      <w:pPr>
        <w:pStyle w:val="Heading2"/>
        <w:rPr/>
      </w:pPr>
      <w:bookmarkStart w:colFirst="0" w:colLast="0" w:name="_g87sayc9v0vr" w:id="260"/>
      <w:bookmarkEnd w:id="260"/>
      <w:hyperlink w:anchor="_bky1jhsixu1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4AB">
      <w:pPr>
        <w:rPr/>
      </w:pPr>
      <w:r w:rsidDel="00000000" w:rsidR="00000000" w:rsidRPr="00000000">
        <w:rPr>
          <w:rtl w:val="0"/>
        </w:rPr>
        <w:t xml:space="preserve">See the [</w:t>
      </w:r>
      <w:hyperlink w:anchor="_xilahm9fbnlf">
        <w:r w:rsidDel="00000000" w:rsidR="00000000" w:rsidRPr="00000000">
          <w:rPr>
            <w:rtl w:val="0"/>
          </w:rPr>
          <w:t xml:space="preserve">Pediatrics section</w:t>
        </w:r>
      </w:hyperlink>
      <w:r w:rsidDel="00000000" w:rsidR="00000000" w:rsidRPr="00000000">
        <w:rPr>
          <w:rtl w:val="0"/>
        </w:rPr>
        <w:t xml:space="preserve">] for late pediatric toxicity.</w:t>
      </w:r>
    </w:p>
    <w:p w:rsidR="00000000" w:rsidDel="00000000" w:rsidP="00000000" w:rsidRDefault="00000000" w:rsidRPr="00000000" w14:paraId="000014AC">
      <w:pPr>
        <w:numPr>
          <w:ilvl w:val="0"/>
          <w:numId w:val="10"/>
        </w:numPr>
        <w:ind w:left="720" w:hanging="360"/>
      </w:pPr>
      <w:r w:rsidDel="00000000" w:rsidR="00000000" w:rsidRPr="00000000">
        <w:rPr>
          <w:rtl w:val="0"/>
        </w:rPr>
        <w:t xml:space="preserve">Post-surgical complications are a significant contributor to decline in IQ. </w:t>
      </w:r>
      <w:hyperlink w:anchor="skm14pwpci6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D">
      <w:pPr>
        <w:numPr>
          <w:ilvl w:val="0"/>
          <w:numId w:val="10"/>
        </w:numPr>
        <w:ind w:left="720" w:hanging="360"/>
        <w:rPr>
          <w:u w:val="none"/>
        </w:rPr>
      </w:pPr>
      <w:r w:rsidDel="00000000" w:rsidR="00000000" w:rsidRPr="00000000">
        <w:rPr>
          <w:rtl w:val="0"/>
        </w:rPr>
        <w:t xml:space="preserve">Age of irradiation appears to be extremely important in regards to IQ decline. The brain is only around 40% mature by age 1, while around 80% by age 4 (Slide 11) [</w:t>
      </w:r>
      <w:hyperlink r:id="rId1122">
        <w:r w:rsidDel="00000000" w:rsidR="00000000" w:rsidRPr="00000000">
          <w:rPr>
            <w:rtl w:val="0"/>
          </w:rPr>
          <w:t xml:space="preserve">Constine COG PPT</w:t>
        </w:r>
      </w:hyperlink>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E">
      <w:pPr>
        <w:numPr>
          <w:ilvl w:val="0"/>
          <w:numId w:val="10"/>
        </w:numPr>
        <w:ind w:left="720" w:hanging="360"/>
        <w:rPr/>
      </w:pPr>
      <w:r w:rsidDel="00000000" w:rsidR="00000000" w:rsidRPr="00000000">
        <w:rPr>
          <w:rtl w:val="0"/>
        </w:rPr>
        <w:t xml:space="preserve">Interestingly, PENTEC modeling does not account for surgical complications or the age at which RT was delivered! </w:t>
      </w:r>
      <w:hyperlink w:anchor="6w0cf4c7f8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F">
      <w:pPr>
        <w:numPr>
          <w:ilvl w:val="0"/>
          <w:numId w:val="10"/>
        </w:numPr>
        <w:ind w:left="720" w:hanging="360"/>
        <w:rPr/>
      </w:pPr>
      <w:r w:rsidDel="00000000" w:rsidR="00000000" w:rsidRPr="00000000">
        <w:rPr>
          <w:rtl w:val="0"/>
        </w:rPr>
        <w:t xml:space="preserve">Dose to the temporal lobe/hippocampus appears to be another important factor. </w:t>
      </w:r>
      <w:hyperlink w:anchor="qqh8tf9oxbv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B0">
      <w:pPr>
        <w:numPr>
          <w:ilvl w:val="0"/>
          <w:numId w:val="10"/>
        </w:numPr>
        <w:ind w:left="720" w:hanging="360"/>
      </w:pPr>
      <w:r w:rsidDel="00000000" w:rsidR="00000000" w:rsidRPr="00000000">
        <w:rPr>
          <w:rFonts w:ascii="Gungsuh" w:cs="Gungsuh" w:eastAsia="Gungsuh" w:hAnsi="Gungsuh"/>
          <w:rtl w:val="0"/>
        </w:rPr>
        <w:t xml:space="preserve">In the 1980s, patients with ALL received &gt; 20 Gy WBRT. Late toxicity was associated with doses above 20 Gy, especially for patients who were ≤ 3-5y at the time of WBRT. Modern regimens for ALL CNS treatment prefer to tiptoe under the “20 Gy Line” with 18/10 for patients with CNS involvement. See [</w:t>
      </w:r>
      <w:hyperlink r:id="rId1123">
        <w:r w:rsidDel="00000000" w:rsidR="00000000" w:rsidRPr="00000000">
          <w:rPr>
            <w:rtl w:val="0"/>
          </w:rPr>
          <w:t xml:space="preserve">ALL</w:t>
        </w:r>
      </w:hyperlink>
      <w:r w:rsidDel="00000000" w:rsidR="00000000" w:rsidRPr="00000000">
        <w:rPr>
          <w:rtl w:val="0"/>
        </w:rPr>
        <w:t xml:space="preserve">] section for more.</w:t>
      </w:r>
    </w:p>
    <w:p w:rsidR="00000000" w:rsidDel="00000000" w:rsidP="00000000" w:rsidRDefault="00000000" w:rsidRPr="00000000" w14:paraId="000014B1">
      <w:pPr>
        <w:numPr>
          <w:ilvl w:val="0"/>
          <w:numId w:val="10"/>
        </w:numPr>
        <w:ind w:left="720" w:hanging="360"/>
        <w:rPr/>
      </w:pPr>
      <w:r w:rsidDel="00000000" w:rsidR="00000000" w:rsidRPr="00000000">
        <w:rPr>
          <w:rFonts w:ascii="Gungsuh" w:cs="Gungsuh" w:eastAsia="Gungsuh" w:hAnsi="Gungsuh"/>
          <w:rtl w:val="0"/>
        </w:rPr>
        <w:t xml:space="preserve">Per QUANTEC, “Cognitive dysfunction in children is largely seen for whole brain doses of ≥ 18 Gy”. Therefore, there is a movement to delay CSI whenever possible to &gt; 3y. However, focal boosts to the tumor bed are increasingly favored for children &lt; 3y, unless SHH-II subtype, for example. It may be possible to avoid RT in these patients all together. </w:t>
      </w:r>
      <w:hyperlink w:anchor="kix.yhl1a13o050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B2">
      <w:pPr>
        <w:numPr>
          <w:ilvl w:val="0"/>
          <w:numId w:val="10"/>
        </w:numPr>
        <w:ind w:left="720" w:hanging="360"/>
        <w:rPr/>
      </w:pPr>
      <w:r w:rsidDel="00000000" w:rsidR="00000000" w:rsidRPr="00000000">
        <w:rPr>
          <w:rtl w:val="0"/>
        </w:rPr>
        <w:t xml:space="preserve">A controversial study demonstrated 24 Gy is no worse than 18 Gy WBRT so long as patients were treated above the age of 6 years old. However, all patients on that study experienced an IQ decline with doses greater than 24 Gy. Is there a coincidence here as to why 23.4 Gy CSI is the preferred dose for average risk medulloblastomas? We think not. </w:t>
      </w:r>
      <w:hyperlink w:anchor="n7u5b9bcpi6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B3">
      <w:pPr>
        <w:numPr>
          <w:ilvl w:val="0"/>
          <w:numId w:val="10"/>
        </w:numPr>
        <w:ind w:left="720" w:hanging="360"/>
        <w:rPr/>
      </w:pPr>
      <w:r w:rsidDel="00000000" w:rsidR="00000000" w:rsidRPr="00000000">
        <w:rPr>
          <w:rtl w:val="0"/>
        </w:rPr>
        <w:t xml:space="preserve">Protons appear to have less of an IQ decline than photons for patients with medulloblastoma. </w:t>
      </w:r>
      <w:hyperlink w:anchor="kix.s9j2esh2pwx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B4">
      <w:pPr>
        <w:numPr>
          <w:ilvl w:val="0"/>
          <w:numId w:val="10"/>
        </w:numPr>
        <w:ind w:left="720" w:hanging="360"/>
        <w:rPr/>
      </w:pPr>
      <w:r w:rsidDel="00000000" w:rsidR="00000000" w:rsidRPr="00000000">
        <w:rPr>
          <w:rtl w:val="0"/>
        </w:rPr>
        <w:t xml:space="preserve">When evaluating patients, use Full-Scale RT instead of estimated IQ in order to incorporate processing speed. </w:t>
      </w:r>
      <w:hyperlink w:anchor="f8s71wfbcwo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B5">
      <w:pPr>
        <w:numPr>
          <w:ilvl w:val="0"/>
          <w:numId w:val="10"/>
        </w:numPr>
        <w:ind w:left="720" w:hanging="360"/>
        <w:rPr/>
      </w:pPr>
      <w:r w:rsidDel="00000000" w:rsidR="00000000" w:rsidRPr="00000000">
        <w:rPr>
          <w:rtl w:val="0"/>
        </w:rPr>
        <w:t xml:space="preserve">Children younger than 3-5y at time of RT appear to suffer from the greatest incremental decline in IQ, even 10 years out. In fact, kiddos who received irradiation at a very young age (e.g. &lt; 3-5y) with 36 Gy CSI are all essentially [</w:t>
      </w:r>
      <w:hyperlink w:anchor="exb2ngekfdgp">
        <w:r w:rsidDel="00000000" w:rsidR="00000000" w:rsidRPr="00000000">
          <w:rPr>
            <w:rtl w:val="0"/>
          </w:rPr>
          <w:t xml:space="preserve">mentally retarded</w:t>
        </w:r>
      </w:hyperlink>
      <w:r w:rsidDel="00000000" w:rsidR="00000000" w:rsidRPr="00000000">
        <w:rPr>
          <w:rtl w:val="0"/>
        </w:rPr>
        <w:t xml:space="preserve">] 10 years later with marked decline after 5 years.</w:t>
      </w:r>
    </w:p>
    <w:p w:rsidR="00000000" w:rsidDel="00000000" w:rsidP="00000000" w:rsidRDefault="00000000" w:rsidRPr="00000000" w14:paraId="000014B6">
      <w:pPr>
        <w:numPr>
          <w:ilvl w:val="0"/>
          <w:numId w:val="10"/>
        </w:numPr>
        <w:ind w:left="720" w:hanging="360"/>
        <w:rPr/>
      </w:pPr>
      <w:r w:rsidDel="00000000" w:rsidR="00000000" w:rsidRPr="00000000">
        <w:rPr>
          <w:rtl w:val="0"/>
        </w:rPr>
        <w:t xml:space="preserve">Children average risk older than the age of 6 tolerate 23.4 Gy CSI with 32.4 PF boost quite well. </w:t>
      </w:r>
      <w:hyperlink w:anchor="c5untzohk8t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B7">
      <w:pPr>
        <w:numPr>
          <w:ilvl w:val="0"/>
          <w:numId w:val="10"/>
        </w:numPr>
        <w:ind w:left="720" w:hanging="360"/>
        <w:rPr/>
      </w:pPr>
      <w:r w:rsidDel="00000000" w:rsidR="00000000" w:rsidRPr="00000000">
        <w:rPr>
          <w:rtl w:val="0"/>
        </w:rPr>
        <w:t xml:space="preserve">For patients above the age of 6y, there appears to be no difference in IQ decline for 18 Gy vs. 24 Gy WBRT. </w:t>
      </w:r>
      <w:hyperlink w:anchor="8pyfq9gfmdn3">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4B8">
      <w:pPr>
        <w:numPr>
          <w:ilvl w:val="0"/>
          <w:numId w:val="41"/>
        </w:numPr>
        <w:ind w:left="720" w:hanging="360"/>
        <w:rPr/>
      </w:pPr>
      <w:r w:rsidDel="00000000" w:rsidR="00000000" w:rsidRPr="00000000">
        <w:rPr>
          <w:rtl w:val="0"/>
        </w:rPr>
        <w:t xml:space="preserve">Long term toxic effects of proton RT for pediatric medulloblastoma [</w:t>
      </w:r>
      <w:hyperlink r:id="rId1124">
        <w:r w:rsidDel="00000000" w:rsidR="00000000" w:rsidRPr="00000000">
          <w:rPr>
            <w:rtl w:val="0"/>
          </w:rPr>
          <w:t xml:space="preserve">Yock Lanc Onc '16</w:t>
        </w:r>
      </w:hyperlink>
      <w:r w:rsidDel="00000000" w:rsidR="00000000" w:rsidRPr="00000000">
        <w:rPr>
          <w:rtl w:val="0"/>
        </w:rPr>
        <w:t xml:space="preserve">]</w:t>
      </w:r>
    </w:p>
    <w:p w:rsidR="00000000" w:rsidDel="00000000" w:rsidP="00000000" w:rsidRDefault="00000000" w:rsidRPr="00000000" w14:paraId="000014B9">
      <w:pPr>
        <w:numPr>
          <w:ilvl w:val="1"/>
          <w:numId w:val="41"/>
        </w:numPr>
        <w:ind w:left="1440" w:hanging="360"/>
        <w:rPr/>
      </w:pPr>
      <w:r w:rsidDel="00000000" w:rsidR="00000000" w:rsidRPr="00000000">
        <w:rPr>
          <w:rtl w:val="0"/>
        </w:rPr>
        <w:t xml:space="preserve">IQ decline appears to mostly be driven by young age (e.g., &lt; 8 yo) at the time of RT.</w:t>
      </w:r>
    </w:p>
    <w:p w:rsidR="00000000" w:rsidDel="00000000" w:rsidP="00000000" w:rsidRDefault="00000000" w:rsidRPr="00000000" w14:paraId="000014BA">
      <w:pPr>
        <w:numPr>
          <w:ilvl w:val="1"/>
          <w:numId w:val="41"/>
        </w:numPr>
        <w:ind w:left="1440" w:hanging="360"/>
        <w:rPr/>
      </w:pPr>
      <w:r w:rsidDel="00000000" w:rsidR="00000000" w:rsidRPr="00000000">
        <w:rPr>
          <w:rtl w:val="0"/>
        </w:rPr>
        <w:t xml:space="preserve">A dose of 40 Gy or more to the hypothalamus appears to correlate with endocrinopathies. </w:t>
      </w:r>
      <w:r w:rsidDel="00000000" w:rsidR="00000000" w:rsidRPr="00000000">
        <w:rPr>
          <w:rtl w:val="0"/>
        </w:rPr>
      </w:r>
    </w:p>
    <w:p w:rsidR="00000000" w:rsidDel="00000000" w:rsidP="00000000" w:rsidRDefault="00000000" w:rsidRPr="00000000" w14:paraId="000014BB">
      <w:pPr>
        <w:numPr>
          <w:ilvl w:val="0"/>
          <w:numId w:val="41"/>
        </w:numPr>
        <w:ind w:left="720" w:hanging="360"/>
        <w:rPr/>
      </w:pPr>
      <w:r w:rsidDel="00000000" w:rsidR="00000000" w:rsidRPr="00000000">
        <w:rPr>
          <w:rtl w:val="0"/>
        </w:rPr>
        <w:t xml:space="preserve">Hearing loss is associated with total cisplatin dose &gt; 450 mg/m2, therefore total dose is limited to this on standard and high risk protocols. No matter how fancy RT gets, there will still be hearing loss. Some protocols limit it to 300 mg/m2. </w:t>
      </w:r>
      <w:hyperlink w:anchor="_ylu6353h94u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BC">
      <w:pPr>
        <w:numPr>
          <w:ilvl w:val="1"/>
          <w:numId w:val="41"/>
        </w:numPr>
        <w:ind w:left="1440" w:hanging="360"/>
        <w:rPr/>
      </w:pPr>
      <w:r w:rsidDel="00000000" w:rsidR="00000000" w:rsidRPr="00000000">
        <w:rPr>
          <w:rFonts w:ascii="Gungsuh" w:cs="Gungsuh" w:eastAsia="Gungsuh" w:hAnsi="Gungsuh"/>
          <w:rtl w:val="0"/>
        </w:rPr>
        <w:t xml:space="preserve">Risk of hearing loss &lt; 5% if cochlea received ≤ 35 Gy, increasing to ~30% for 50 Gy. </w:t>
      </w:r>
      <w:hyperlink w:anchor="_ylu6353h94u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BD">
      <w:pPr>
        <w:numPr>
          <w:ilvl w:val="1"/>
          <w:numId w:val="41"/>
        </w:numPr>
        <w:ind w:left="1440" w:hanging="360"/>
        <w:rPr/>
      </w:pPr>
      <w:r w:rsidDel="00000000" w:rsidR="00000000" w:rsidRPr="00000000">
        <w:rPr>
          <w:rtl w:val="0"/>
        </w:rPr>
        <w:t xml:space="preserve">Children &lt; 5y may be at highest risk of developing RT-related hearing loss. </w:t>
      </w:r>
      <w:hyperlink w:anchor="_ylu6353h94u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BE">
      <w:pPr>
        <w:numPr>
          <w:ilvl w:val="0"/>
          <w:numId w:val="41"/>
        </w:numPr>
        <w:ind w:left="720" w:hanging="360"/>
        <w:rPr/>
      </w:pPr>
      <w:r w:rsidDel="00000000" w:rsidR="00000000" w:rsidRPr="00000000">
        <w:rPr>
          <w:rtl w:val="0"/>
        </w:rPr>
        <w:t xml:space="preserve">SHH inhibition such as vismodegib and sonidegib are associated with premature closure of growth plates, so only deliver if patients are skeletally mature.</w:t>
      </w:r>
      <w:r w:rsidDel="00000000" w:rsidR="00000000" w:rsidRPr="00000000">
        <w:rPr>
          <w:rtl w:val="0"/>
        </w:rPr>
      </w:r>
    </w:p>
    <w:p w:rsidR="00000000" w:rsidDel="00000000" w:rsidP="00000000" w:rsidRDefault="00000000" w:rsidRPr="00000000" w14:paraId="000014BF">
      <w:pPr>
        <w:numPr>
          <w:ilvl w:val="0"/>
          <w:numId w:val="41"/>
        </w:numPr>
        <w:ind w:left="720" w:hanging="360"/>
        <w:rPr/>
      </w:pPr>
      <w:r w:rsidDel="00000000" w:rsidR="00000000" w:rsidRPr="00000000">
        <w:rPr>
          <w:rtl w:val="0"/>
        </w:rPr>
        <w:t xml:space="preserve">There appears to be no difference in secondary malignancies for passively scattered protons versus photons (short f/u) </w:t>
      </w:r>
      <w:hyperlink w:anchor="bm0tbbncc9f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C0">
      <w:pPr>
        <w:numPr>
          <w:ilvl w:val="0"/>
          <w:numId w:val="41"/>
        </w:numPr>
        <w:ind w:left="720" w:hanging="360"/>
      </w:pPr>
      <w:r w:rsidDel="00000000" w:rsidR="00000000" w:rsidRPr="00000000">
        <w:rPr>
          <w:rtl w:val="0"/>
        </w:rPr>
        <w:t xml:space="preserve">Neurocognitive effects of treating very young patients: No RT/focal RT approaches baseline IQ over time.</w:t>
      </w:r>
    </w:p>
    <w:p w:rsidR="00000000" w:rsidDel="00000000" w:rsidP="00000000" w:rsidRDefault="00000000" w:rsidRPr="00000000" w14:paraId="000014C1">
      <w:pPr>
        <w:numPr>
          <w:ilvl w:val="0"/>
          <w:numId w:val="41"/>
        </w:numPr>
        <w:ind w:left="720" w:hanging="360"/>
      </w:pPr>
      <w:r w:rsidDel="00000000" w:rsidR="00000000" w:rsidRPr="00000000">
        <w:rPr>
          <w:rtl w:val="0"/>
        </w:rPr>
        <w:t xml:space="preserve">Secondary malignancy (7-10%).</w:t>
      </w:r>
    </w:p>
    <w:p w:rsidR="00000000" w:rsidDel="00000000" w:rsidP="00000000" w:rsidRDefault="00000000" w:rsidRPr="00000000" w14:paraId="000014C2">
      <w:pPr>
        <w:numPr>
          <w:ilvl w:val="0"/>
          <w:numId w:val="41"/>
        </w:numPr>
        <w:ind w:left="720" w:hanging="360"/>
      </w:pPr>
      <w:r w:rsidDel="00000000" w:rsidR="00000000" w:rsidRPr="00000000">
        <w:rPr>
          <w:rtl w:val="0"/>
        </w:rPr>
        <w:t xml:space="preserve">Ototoxicity</w:t>
      </w:r>
    </w:p>
    <w:p w:rsidR="00000000" w:rsidDel="00000000" w:rsidP="00000000" w:rsidRDefault="00000000" w:rsidRPr="00000000" w14:paraId="000014C3">
      <w:pPr>
        <w:numPr>
          <w:ilvl w:val="0"/>
          <w:numId w:val="41"/>
        </w:numPr>
        <w:ind w:left="720" w:hanging="360"/>
      </w:pPr>
      <w:r w:rsidDel="00000000" w:rsidR="00000000" w:rsidRPr="00000000">
        <w:rPr>
          <w:rtl w:val="0"/>
        </w:rPr>
        <w:t xml:space="preserve">Necrosis (3-9%).</w:t>
      </w:r>
    </w:p>
    <w:p w:rsidR="00000000" w:rsidDel="00000000" w:rsidP="00000000" w:rsidRDefault="00000000" w:rsidRPr="00000000" w14:paraId="000014C4">
      <w:pPr>
        <w:numPr>
          <w:ilvl w:val="0"/>
          <w:numId w:val="41"/>
        </w:numPr>
        <w:ind w:left="720" w:hanging="360"/>
      </w:pPr>
      <w:r w:rsidDel="00000000" w:rsidR="00000000" w:rsidRPr="00000000">
        <w:rPr>
          <w:rtl w:val="0"/>
        </w:rPr>
        <w:t xml:space="preserve">Hypothyroid</w:t>
      </w:r>
    </w:p>
    <w:p w:rsidR="00000000" w:rsidDel="00000000" w:rsidP="00000000" w:rsidRDefault="00000000" w:rsidRPr="00000000" w14:paraId="000014C5">
      <w:pPr>
        <w:numPr>
          <w:ilvl w:val="0"/>
          <w:numId w:val="41"/>
        </w:numPr>
        <w:ind w:left="720" w:hanging="360"/>
      </w:pPr>
      <w:r w:rsidDel="00000000" w:rsidR="00000000" w:rsidRPr="00000000">
        <w:rPr>
          <w:rtl w:val="0"/>
        </w:rPr>
        <w:t xml:space="preserve">Infertility</w:t>
      </w:r>
    </w:p>
    <w:p w:rsidR="00000000" w:rsidDel="00000000" w:rsidP="00000000" w:rsidRDefault="00000000" w:rsidRPr="00000000" w14:paraId="000014C6">
      <w:pPr>
        <w:numPr>
          <w:ilvl w:val="0"/>
          <w:numId w:val="41"/>
        </w:numPr>
        <w:ind w:left="720" w:hanging="360"/>
      </w:pPr>
      <w:r w:rsidDel="00000000" w:rsidR="00000000" w:rsidRPr="00000000">
        <w:rPr>
          <w:rtl w:val="0"/>
        </w:rPr>
        <w:t xml:space="preserve">CV side effects</w:t>
      </w:r>
    </w:p>
    <w:p w:rsidR="00000000" w:rsidDel="00000000" w:rsidP="00000000" w:rsidRDefault="00000000" w:rsidRPr="00000000" w14:paraId="000014C7">
      <w:pPr>
        <w:numPr>
          <w:ilvl w:val="0"/>
          <w:numId w:val="41"/>
        </w:numPr>
        <w:ind w:left="720" w:hanging="360"/>
      </w:pPr>
      <w:r w:rsidDel="00000000" w:rsidR="00000000" w:rsidRPr="00000000">
        <w:rPr>
          <w:rtl w:val="0"/>
        </w:rPr>
        <w:t xml:space="preserve">Sterility</w:t>
      </w:r>
    </w:p>
    <w:p w:rsidR="00000000" w:rsidDel="00000000" w:rsidP="00000000" w:rsidRDefault="00000000" w:rsidRPr="00000000" w14:paraId="000014C8">
      <w:pPr>
        <w:numPr>
          <w:ilvl w:val="0"/>
          <w:numId w:val="41"/>
        </w:numPr>
        <w:ind w:left="720" w:hanging="360"/>
      </w:pPr>
      <w:r w:rsidDel="00000000" w:rsidR="00000000" w:rsidRPr="00000000">
        <w:rPr>
          <w:rtl w:val="0"/>
        </w:rPr>
        <w:t xml:space="preserve">Esophagitis.</w:t>
      </w:r>
    </w:p>
    <w:p w:rsidR="00000000" w:rsidDel="00000000" w:rsidP="00000000" w:rsidRDefault="00000000" w:rsidRPr="00000000" w14:paraId="000014C9">
      <w:pPr>
        <w:numPr>
          <w:ilvl w:val="0"/>
          <w:numId w:val="41"/>
        </w:numPr>
        <w:ind w:left="720" w:hanging="360"/>
      </w:pPr>
      <w:r w:rsidDel="00000000" w:rsidR="00000000" w:rsidRPr="00000000">
        <w:rPr>
          <w:rtl w:val="0"/>
        </w:rPr>
        <w:t xml:space="preserve">Cisplatin: Renal, ototoxicity.</w:t>
      </w:r>
    </w:p>
    <w:p w:rsidR="00000000" w:rsidDel="00000000" w:rsidP="00000000" w:rsidRDefault="00000000" w:rsidRPr="00000000" w14:paraId="000014CA">
      <w:pPr>
        <w:numPr>
          <w:ilvl w:val="0"/>
          <w:numId w:val="41"/>
        </w:numPr>
        <w:ind w:left="720" w:hanging="360"/>
      </w:pPr>
      <w:r w:rsidDel="00000000" w:rsidR="00000000" w:rsidRPr="00000000">
        <w:rPr>
          <w:rtl w:val="0"/>
        </w:rPr>
        <w:t xml:space="preserve">Cyclophosphamide: N/V, myelosuppression, hemorrhagic cystitis.</w:t>
      </w:r>
    </w:p>
    <w:p w:rsidR="00000000" w:rsidDel="00000000" w:rsidP="00000000" w:rsidRDefault="00000000" w:rsidRPr="00000000" w14:paraId="000014CB">
      <w:pPr>
        <w:numPr>
          <w:ilvl w:val="0"/>
          <w:numId w:val="41"/>
        </w:numPr>
        <w:ind w:left="720" w:hanging="360"/>
      </w:pPr>
      <w:r w:rsidDel="00000000" w:rsidR="00000000" w:rsidRPr="00000000">
        <w:rPr>
          <w:rtl w:val="0"/>
        </w:rPr>
        <w:t xml:space="preserve">Vincristine: Peripheral neuropathy, mild myelosuppression.</w:t>
      </w:r>
    </w:p>
    <w:p w:rsidR="00000000" w:rsidDel="00000000" w:rsidP="00000000" w:rsidRDefault="00000000" w:rsidRPr="00000000" w14:paraId="000014CC">
      <w:pPr>
        <w:numPr>
          <w:ilvl w:val="0"/>
          <w:numId w:val="41"/>
        </w:numPr>
        <w:ind w:left="720" w:hanging="360"/>
      </w:pPr>
      <w:r w:rsidDel="00000000" w:rsidR="00000000" w:rsidRPr="00000000">
        <w:rPr>
          <w:rtl w:val="0"/>
        </w:rPr>
        <w:t xml:space="preserve">CCNU: Alopecia, nephrotoxic, hepatotoxic.</w:t>
      </w:r>
    </w:p>
    <w:p w:rsidR="00000000" w:rsidDel="00000000" w:rsidP="00000000" w:rsidRDefault="00000000" w:rsidRPr="00000000" w14:paraId="000014CD">
      <w:pPr>
        <w:numPr>
          <w:ilvl w:val="0"/>
          <w:numId w:val="41"/>
        </w:numPr>
        <w:ind w:left="720" w:hanging="360"/>
      </w:pPr>
      <w:r w:rsidDel="00000000" w:rsidR="00000000" w:rsidRPr="00000000">
        <w:rPr>
          <w:rtl w:val="0"/>
        </w:rPr>
        <w:t xml:space="preserve">Prior to RT, check that ANC &gt; 1000 and plt &gt;100k. If not, start with boost then do CSI after. </w:t>
      </w:r>
    </w:p>
    <w:p w:rsidR="00000000" w:rsidDel="00000000" w:rsidP="00000000" w:rsidRDefault="00000000" w:rsidRPr="00000000" w14:paraId="000014CE">
      <w:pPr>
        <w:numPr>
          <w:ilvl w:val="1"/>
          <w:numId w:val="41"/>
        </w:numPr>
        <w:ind w:left="1440" w:hanging="360"/>
      </w:pPr>
      <w:r w:rsidDel="00000000" w:rsidR="00000000" w:rsidRPr="00000000">
        <w:rPr>
          <w:rtl w:val="0"/>
        </w:rPr>
        <w:t xml:space="preserve">Plt 30 kids, 50 adults. ANC 500 kids/adults.</w:t>
      </w:r>
    </w:p>
    <w:p w:rsidR="00000000" w:rsidDel="00000000" w:rsidP="00000000" w:rsidRDefault="00000000" w:rsidRPr="00000000" w14:paraId="000014CF">
      <w:pPr>
        <w:numPr>
          <w:ilvl w:val="0"/>
          <w:numId w:val="41"/>
        </w:numPr>
        <w:ind w:left="720" w:hanging="360"/>
      </w:pPr>
      <w:r w:rsidDel="00000000" w:rsidR="00000000" w:rsidRPr="00000000">
        <w:rPr>
          <w:rtl w:val="0"/>
        </w:rPr>
        <w:t xml:space="preserve">Cochlea: V30 &lt; 50%.</w:t>
      </w:r>
    </w:p>
    <w:p w:rsidR="00000000" w:rsidDel="00000000" w:rsidP="00000000" w:rsidRDefault="00000000" w:rsidRPr="00000000" w14:paraId="000014D0">
      <w:pPr>
        <w:pStyle w:val="Heading2"/>
        <w:rPr/>
      </w:pPr>
      <w:bookmarkStart w:colFirst="0" w:colLast="0" w:name="_rgxlydji29hc" w:id="261"/>
      <w:bookmarkEnd w:id="261"/>
      <w:r w:rsidDel="00000000" w:rsidR="00000000" w:rsidRPr="00000000">
        <w:rPr>
          <w:rtl w:val="0"/>
        </w:rPr>
      </w:r>
    </w:p>
    <w:p w:rsidR="00000000" w:rsidDel="00000000" w:rsidP="00000000" w:rsidRDefault="00000000" w:rsidRPr="00000000" w14:paraId="000014D1">
      <w:pPr>
        <w:pStyle w:val="Heading2"/>
        <w:rPr/>
      </w:pPr>
      <w:bookmarkStart w:colFirst="0" w:colLast="0" w:name="_hjfebnhgu5ka" w:id="262"/>
      <w:bookmarkEnd w:id="262"/>
      <w:hyperlink w:anchor="_bky1jhsixu1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4D2">
      <w:pPr>
        <w:rPr/>
      </w:pPr>
      <w:r w:rsidDel="00000000" w:rsidR="00000000" w:rsidRPr="00000000">
        <w:rPr>
          <w:rtl w:val="0"/>
        </w:rPr>
        <w:t xml:space="preserve">SIOPE brain tumor group consensus guideline on CSI target volumes [</w:t>
      </w:r>
      <w:hyperlink r:id="rId1125">
        <w:r w:rsidDel="00000000" w:rsidR="00000000" w:rsidRPr="00000000">
          <w:rPr>
            <w:rtl w:val="0"/>
          </w:rPr>
          <w:t xml:space="preserve">Ajithkumar RTO' 18</w:t>
        </w:r>
      </w:hyperlink>
      <w:r w:rsidDel="00000000" w:rsidR="00000000" w:rsidRPr="00000000">
        <w:rPr>
          <w:rtl w:val="0"/>
        </w:rPr>
        <w:t xml:space="preserve">]</w:t>
      </w:r>
    </w:p>
    <w:p w:rsidR="00000000" w:rsidDel="00000000" w:rsidP="00000000" w:rsidRDefault="00000000" w:rsidRPr="00000000" w14:paraId="000014D3">
      <w:pPr>
        <w:rPr>
          <w:vertAlign w:val="superscript"/>
        </w:rPr>
      </w:pPr>
      <w:r w:rsidDel="00000000" w:rsidR="00000000" w:rsidRPr="00000000">
        <w:rPr>
          <w:rtl w:val="0"/>
        </w:rPr>
        <w:t xml:space="preserve">Contouring Atlas for Posterior Fossa vs. IMRT boost [</w:t>
      </w:r>
      <w:hyperlink r:id="rId1126">
        <w:r w:rsidDel="00000000" w:rsidR="00000000" w:rsidRPr="00000000">
          <w:rPr>
            <w:rtl w:val="0"/>
          </w:rPr>
          <w:t xml:space="preserve">Michalski ACNS0331</w:t>
        </w:r>
      </w:hyperlink>
      <w:r w:rsidDel="00000000" w:rsidR="00000000" w:rsidRPr="00000000">
        <w:rPr>
          <w:rtl w:val="0"/>
        </w:rPr>
        <w:t xml:space="preserve">]. </w:t>
      </w:r>
      <w:hyperlink w:anchor="kix.ltkcwb8fwcm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D4">
      <w:pPr>
        <w:rPr/>
      </w:pPr>
      <w:r w:rsidDel="00000000" w:rsidR="00000000" w:rsidRPr="00000000">
        <w:rPr>
          <w:rtl w:val="0"/>
        </w:rPr>
        <w:t xml:space="preserve">ARRO: [</w:t>
      </w:r>
      <w:hyperlink r:id="rId1127">
        <w:r w:rsidDel="00000000" w:rsidR="00000000" w:rsidRPr="00000000">
          <w:rPr>
            <w:rtl w:val="0"/>
          </w:rPr>
          <w:t xml:space="preserve">Pediatric Medulloblastoma Case</w:t>
        </w:r>
      </w:hyperlink>
      <w:r w:rsidDel="00000000" w:rsidR="00000000" w:rsidRPr="00000000">
        <w:rPr>
          <w:rtl w:val="0"/>
        </w:rPr>
        <w:t xml:space="preserve">, </w:t>
      </w:r>
      <w:hyperlink r:id="rId1128">
        <w:r w:rsidDel="00000000" w:rsidR="00000000" w:rsidRPr="00000000">
          <w:rPr>
            <w:rtl w:val="0"/>
          </w:rPr>
          <w:t xml:space="preserve">Contour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D5">
      <w:pPr>
        <w:numPr>
          <w:ilvl w:val="0"/>
          <w:numId w:val="62"/>
        </w:numPr>
        <w:ind w:left="720" w:hanging="360"/>
      </w:pPr>
      <w:r w:rsidDel="00000000" w:rsidR="00000000" w:rsidRPr="00000000">
        <w:rPr>
          <w:rtl w:val="0"/>
        </w:rPr>
        <w:t xml:space="preserve">Simulation: Fuse pre and post-or MRI.</w:t>
      </w:r>
    </w:p>
    <w:p w:rsidR="00000000" w:rsidDel="00000000" w:rsidP="00000000" w:rsidRDefault="00000000" w:rsidRPr="00000000" w14:paraId="000014D6">
      <w:pPr>
        <w:numPr>
          <w:ilvl w:val="1"/>
          <w:numId w:val="62"/>
        </w:numPr>
        <w:ind w:left="1440" w:hanging="360"/>
      </w:pPr>
      <w:r w:rsidDel="00000000" w:rsidR="00000000" w:rsidRPr="00000000">
        <w:rPr>
          <w:rtl w:val="0"/>
        </w:rPr>
        <w:t xml:space="preserve">Supine immobilization with an aquaplast mask. Chin extended (to avoid divergence in mandible), shoulders down.</w:t>
      </w:r>
    </w:p>
    <w:p w:rsidR="00000000" w:rsidDel="00000000" w:rsidP="00000000" w:rsidRDefault="00000000" w:rsidRPr="00000000" w14:paraId="000014D7">
      <w:pPr>
        <w:numPr>
          <w:ilvl w:val="1"/>
          <w:numId w:val="62"/>
        </w:numPr>
        <w:ind w:left="1440" w:hanging="360"/>
      </w:pPr>
      <w:r w:rsidDel="00000000" w:rsidR="00000000" w:rsidRPr="00000000">
        <w:rPr>
          <w:rtl w:val="0"/>
        </w:rPr>
        <w:t xml:space="preserve">Scan vertex to mid-femur.</w:t>
      </w:r>
    </w:p>
    <w:p w:rsidR="00000000" w:rsidDel="00000000" w:rsidP="00000000" w:rsidRDefault="00000000" w:rsidRPr="00000000" w14:paraId="000014D8">
      <w:pPr>
        <w:numPr>
          <w:ilvl w:val="1"/>
          <w:numId w:val="62"/>
        </w:numPr>
        <w:ind w:left="1440" w:hanging="360"/>
      </w:pPr>
      <w:r w:rsidDel="00000000" w:rsidR="00000000" w:rsidRPr="00000000">
        <w:rPr>
          <w:rtl w:val="0"/>
        </w:rPr>
        <w:t xml:space="preserve">Contour globes, lenses, brain (including cribriform plate), cauda. The cribriform plate may be located below or at the same level of the superior edge of the lens in around half of patients. Therefore, CSI cranial blocks typically extend 0.5 cm below orbital roof to fully encompass the cribriform plates. [</w:t>
      </w:r>
      <w:hyperlink r:id="rId1129">
        <w:r w:rsidDel="00000000" w:rsidR="00000000" w:rsidRPr="00000000">
          <w:rPr>
            <w:rtl w:val="0"/>
          </w:rPr>
          <w:t xml:space="preserve">Slide 39</w:t>
        </w:r>
      </w:hyperlink>
      <w:r w:rsidDel="00000000" w:rsidR="00000000" w:rsidRPr="00000000">
        <w:rPr>
          <w:rtl w:val="0"/>
        </w:rPr>
        <w:t xml:space="preserve">]</w:t>
      </w:r>
    </w:p>
    <w:p w:rsidR="00000000" w:rsidDel="00000000" w:rsidP="00000000" w:rsidRDefault="00000000" w:rsidRPr="00000000" w14:paraId="000014D9">
      <w:pPr>
        <w:numPr>
          <w:ilvl w:val="1"/>
          <w:numId w:val="62"/>
        </w:numPr>
        <w:ind w:left="1440" w:hanging="360"/>
      </w:pPr>
      <w:r w:rsidDel="00000000" w:rsidR="00000000" w:rsidRPr="00000000">
        <w:rPr>
          <w:rtl w:val="0"/>
        </w:rPr>
        <w:t xml:space="preserve">Image WBRT field daily, apply z shifts with table indexing for lower field isocenters.</w:t>
      </w:r>
    </w:p>
    <w:p w:rsidR="00000000" w:rsidDel="00000000" w:rsidP="00000000" w:rsidRDefault="00000000" w:rsidRPr="00000000" w14:paraId="000014DA">
      <w:pPr>
        <w:numPr>
          <w:ilvl w:val="1"/>
          <w:numId w:val="62"/>
        </w:numPr>
        <w:ind w:left="1440" w:hanging="360"/>
      </w:pPr>
      <w:r w:rsidDel="00000000" w:rsidR="00000000" w:rsidRPr="00000000">
        <w:rPr>
          <w:rtl w:val="0"/>
        </w:rPr>
        <w:t xml:space="preserve">Image all fields weekly.</w:t>
      </w:r>
    </w:p>
    <w:p w:rsidR="00000000" w:rsidDel="00000000" w:rsidP="00000000" w:rsidRDefault="00000000" w:rsidRPr="00000000" w14:paraId="000014DB">
      <w:pPr>
        <w:numPr>
          <w:ilvl w:val="0"/>
          <w:numId w:val="62"/>
        </w:numPr>
        <w:ind w:left="720" w:hanging="360"/>
      </w:pPr>
      <w:r w:rsidDel="00000000" w:rsidR="00000000" w:rsidRPr="00000000">
        <w:rPr>
          <w:rFonts w:ascii="Cardo" w:cs="Cardo" w:eastAsia="Cardo" w:hAnsi="Cardo"/>
          <w:rtl w:val="0"/>
        </w:rPr>
        <w:t xml:space="preserve">Maximum safe resection→ CCRT within </w:t>
      </w:r>
      <w:r w:rsidDel="00000000" w:rsidR="00000000" w:rsidRPr="00000000">
        <w:rPr>
          <w:b w:val="1"/>
          <w:rtl w:val="0"/>
        </w:rPr>
        <w:t xml:space="preserve">31d</w:t>
      </w:r>
      <w:r w:rsidDel="00000000" w:rsidR="00000000" w:rsidRPr="00000000">
        <w:rPr>
          <w:rFonts w:ascii="Cardo" w:cs="Cardo" w:eastAsia="Cardo" w:hAnsi="Cardo"/>
          <w:rtl w:val="0"/>
        </w:rPr>
        <w:t xml:space="preserve"> post-op→ Adjuvant chemo (GTR achieved 90% of the time).</w:t>
        <w:br w:type="textWrapping"/>
        <w:t xml:space="preserve">Note: For adults, omit concurrent weekly vincristine per NCCN. Consider addition of concurrent carboplatin for metastatic or high risk disease (ongoing question on clinical trials). </w:t>
      </w:r>
      <w:hyperlink w:anchor="b02ojavs1in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DC">
      <w:pPr>
        <w:numPr>
          <w:ilvl w:val="1"/>
          <w:numId w:val="62"/>
        </w:numPr>
        <w:ind w:left="1440" w:hanging="360"/>
      </w:pPr>
      <w:r w:rsidDel="00000000" w:rsidR="00000000" w:rsidRPr="00000000">
        <w:rPr>
          <w:rtl w:val="0"/>
        </w:rPr>
        <w:t xml:space="preserve">Average risk receives </w:t>
      </w:r>
      <w:r w:rsidDel="00000000" w:rsidR="00000000" w:rsidRPr="00000000">
        <w:rPr>
          <w:b w:val="1"/>
          <w:rtl w:val="0"/>
        </w:rPr>
        <w:t xml:space="preserve">9c</w:t>
      </w:r>
      <w:r w:rsidDel="00000000" w:rsidR="00000000" w:rsidRPr="00000000">
        <w:rPr>
          <w:rtl w:val="0"/>
        </w:rPr>
        <w:t xml:space="preserve"> maintenance chemo, while high risk receives </w:t>
      </w:r>
      <w:r w:rsidDel="00000000" w:rsidR="00000000" w:rsidRPr="00000000">
        <w:rPr>
          <w:b w:val="1"/>
          <w:rtl w:val="0"/>
        </w:rPr>
        <w:t xml:space="preserve">6c</w:t>
      </w:r>
      <w:r w:rsidDel="00000000" w:rsidR="00000000" w:rsidRPr="00000000">
        <w:rPr>
          <w:rtl w:val="0"/>
        </w:rPr>
        <w:t xml:space="preserve"> maintenance chemo.</w:t>
      </w:r>
    </w:p>
    <w:p w:rsidR="00000000" w:rsidDel="00000000" w:rsidP="00000000" w:rsidRDefault="00000000" w:rsidRPr="00000000" w14:paraId="000014DD">
      <w:pPr>
        <w:numPr>
          <w:ilvl w:val="1"/>
          <w:numId w:val="62"/>
        </w:numPr>
        <w:ind w:left="1440" w:hanging="360"/>
      </w:pPr>
      <w:r w:rsidDel="00000000" w:rsidR="00000000" w:rsidRPr="00000000">
        <w:rPr>
          <w:rtl w:val="0"/>
        </w:rPr>
        <w:t xml:space="preserve">Goal to finish treatment in </w:t>
      </w:r>
      <w:r w:rsidDel="00000000" w:rsidR="00000000" w:rsidRPr="00000000">
        <w:rPr>
          <w:b w:val="1"/>
          <w:rtl w:val="0"/>
        </w:rPr>
        <w:t xml:space="preserve">45 days</w:t>
      </w:r>
      <w:r w:rsidDel="00000000" w:rsidR="00000000" w:rsidRPr="00000000">
        <w:rPr>
          <w:rtl w:val="0"/>
        </w:rPr>
        <w:t xml:space="preserve">. Try to avoid treatment breaks [</w:t>
      </w:r>
      <w:hyperlink r:id="rId1130">
        <w:r w:rsidDel="00000000" w:rsidR="00000000" w:rsidRPr="00000000">
          <w:rPr>
            <w:rtl w:val="0"/>
          </w:rPr>
          <w:t xml:space="preserve">del Charco IJROBP '96</w:t>
        </w:r>
      </w:hyperlink>
      <w:r w:rsidDel="00000000" w:rsidR="00000000" w:rsidRPr="00000000">
        <w:rPr>
          <w:rtl w:val="0"/>
        </w:rPr>
        <w:t xml:space="preserve">, Paulino '98].</w:t>
      </w:r>
    </w:p>
    <w:p w:rsidR="00000000" w:rsidDel="00000000" w:rsidP="00000000" w:rsidRDefault="00000000" w:rsidRPr="00000000" w14:paraId="000014DE">
      <w:pPr>
        <w:numPr>
          <w:ilvl w:val="2"/>
          <w:numId w:val="62"/>
        </w:numPr>
        <w:ind w:left="2160" w:hanging="360"/>
      </w:pPr>
      <w:r w:rsidDel="00000000" w:rsidR="00000000" w:rsidRPr="00000000">
        <w:rPr>
          <w:rtl w:val="0"/>
        </w:rPr>
        <w:t xml:space="preserve">During treatment, weekly CBCs. If ANC &lt; 500, consider CSI break and move to the boost field. </w:t>
      </w:r>
    </w:p>
    <w:p w:rsidR="00000000" w:rsidDel="00000000" w:rsidP="00000000" w:rsidRDefault="00000000" w:rsidRPr="00000000" w14:paraId="000014DF">
      <w:pPr>
        <w:numPr>
          <w:ilvl w:val="2"/>
          <w:numId w:val="62"/>
        </w:numPr>
        <w:ind w:left="2160" w:hanging="360"/>
      </w:pPr>
      <w:r w:rsidDel="00000000" w:rsidR="00000000" w:rsidRPr="00000000">
        <w:rPr>
          <w:rtl w:val="0"/>
        </w:rPr>
        <w:t xml:space="preserve">If platelets &lt; 20-30, consider platelet transfusion and CSI break with switch to boost field.</w:t>
      </w:r>
    </w:p>
    <w:p w:rsidR="00000000" w:rsidDel="00000000" w:rsidP="00000000" w:rsidRDefault="00000000" w:rsidRPr="00000000" w14:paraId="000014E0">
      <w:pPr>
        <w:numPr>
          <w:ilvl w:val="0"/>
          <w:numId w:val="62"/>
        </w:numPr>
        <w:ind w:left="720" w:hanging="360"/>
      </w:pPr>
      <w:r w:rsidDel="00000000" w:rsidR="00000000" w:rsidRPr="00000000">
        <w:rPr>
          <w:rtl w:val="0"/>
        </w:rPr>
        <w:t xml:space="preserve">If </w:t>
      </w:r>
      <w:r w:rsidDel="00000000" w:rsidR="00000000" w:rsidRPr="00000000">
        <w:rPr>
          <w:b w:val="1"/>
          <w:rtl w:val="0"/>
        </w:rPr>
        <w:t xml:space="preserve">&lt; 3 yo</w:t>
      </w:r>
      <w:r w:rsidDel="00000000" w:rsidR="00000000" w:rsidRPr="00000000">
        <w:rPr>
          <w:rFonts w:ascii="Cardo" w:cs="Cardo" w:eastAsia="Cardo" w:hAnsi="Cardo"/>
          <w:rtl w:val="0"/>
        </w:rPr>
        <w:t xml:space="preserve">, max safe resection→ Chemo alone. Reserve </w:t>
      </w:r>
      <w:r w:rsidDel="00000000" w:rsidR="00000000" w:rsidRPr="00000000">
        <w:rPr>
          <w:i w:val="1"/>
          <w:rtl w:val="0"/>
        </w:rPr>
        <w:t xml:space="preserve">local</w:t>
      </w:r>
      <w:r w:rsidDel="00000000" w:rsidR="00000000" w:rsidRPr="00000000">
        <w:rPr>
          <w:rtl w:val="0"/>
        </w:rPr>
        <w:t xml:space="preserve"> RT for salvage or progression. Keep CSI in your back pocket. </w:t>
      </w:r>
    </w:p>
    <w:p w:rsidR="00000000" w:rsidDel="00000000" w:rsidP="00000000" w:rsidRDefault="00000000" w:rsidRPr="00000000" w14:paraId="000014E1">
      <w:pPr>
        <w:ind w:left="720" w:firstLine="0"/>
        <w:rPr/>
      </w:pPr>
      <w:r w:rsidDel="00000000" w:rsidR="00000000" w:rsidRPr="00000000">
        <w:rPr>
          <w:rtl w:val="0"/>
        </w:rPr>
        <w:t xml:space="preserve">Age of irradiation appears to be extremely important in regards to IQ decline. The brain is only around 40% mature by age 1, while around 80% by age 4 (Slide 11) [</w:t>
      </w:r>
      <w:hyperlink r:id="rId1131">
        <w:r w:rsidDel="00000000" w:rsidR="00000000" w:rsidRPr="00000000">
          <w:rPr>
            <w:rtl w:val="0"/>
          </w:rPr>
          <w:t xml:space="preserve">Constine COG PPT</w:t>
        </w:r>
      </w:hyperlink>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E2">
      <w:pPr>
        <w:numPr>
          <w:ilvl w:val="1"/>
          <w:numId w:val="62"/>
        </w:numPr>
        <w:ind w:left="1440" w:hanging="360"/>
      </w:pPr>
      <w:r w:rsidDel="00000000" w:rsidR="00000000" w:rsidRPr="00000000">
        <w:rPr>
          <w:rtl w:val="0"/>
        </w:rPr>
        <w:t xml:space="preserve">Chemo includes cyclophosphamide and vincristine alternating with carboplatin and etoposide (no cisplatin).</w:t>
      </w:r>
    </w:p>
    <w:p w:rsidR="00000000" w:rsidDel="00000000" w:rsidP="00000000" w:rsidRDefault="00000000" w:rsidRPr="00000000" w14:paraId="000014E3">
      <w:pPr>
        <w:numPr>
          <w:ilvl w:val="1"/>
          <w:numId w:val="62"/>
        </w:numPr>
        <w:ind w:left="1440" w:hanging="360"/>
      </w:pPr>
      <w:r w:rsidDel="00000000" w:rsidR="00000000" w:rsidRPr="00000000">
        <w:rPr>
          <w:rtl w:val="0"/>
        </w:rPr>
        <w:t xml:space="preserve">Desmoplastic (e.g., SHH, especially type II - most often in infants) may consider omission of RT altogether. </w:t>
      </w:r>
      <w:hyperlink w:anchor="kix.yhl1a13o050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E4">
      <w:pPr>
        <w:numPr>
          <w:ilvl w:val="1"/>
          <w:numId w:val="62"/>
        </w:numPr>
        <w:ind w:left="1440" w:hanging="360"/>
      </w:pPr>
      <w:r w:rsidDel="00000000" w:rsidR="00000000" w:rsidRPr="00000000">
        <w:rPr>
          <w:rtl w:val="0"/>
        </w:rPr>
        <w:t xml:space="preserve">Newer protocols simply omit CSI and do surgical bed RT for pts 18 - 36 mo.</w:t>
      </w:r>
    </w:p>
    <w:p w:rsidR="00000000" w:rsidDel="00000000" w:rsidP="00000000" w:rsidRDefault="00000000" w:rsidRPr="00000000" w14:paraId="000014E5">
      <w:pPr>
        <w:numPr>
          <w:ilvl w:val="0"/>
          <w:numId w:val="62"/>
        </w:numPr>
        <w:ind w:left="720" w:hanging="360"/>
      </w:pPr>
      <w:r w:rsidDel="00000000" w:rsidR="00000000" w:rsidRPr="00000000">
        <w:rPr>
          <w:b w:val="1"/>
          <w:rtl w:val="0"/>
        </w:rPr>
        <w:t xml:space="preserve">Average risk</w:t>
      </w:r>
      <w:r w:rsidDel="00000000" w:rsidR="00000000" w:rsidRPr="00000000">
        <w:rPr>
          <w:rtl w:val="0"/>
        </w:rPr>
        <w:t xml:space="preserve">: CSI</w:t>
      </w:r>
      <w:r w:rsidDel="00000000" w:rsidR="00000000" w:rsidRPr="00000000">
        <w:rPr>
          <w:b w:val="1"/>
          <w:rtl w:val="0"/>
        </w:rPr>
        <w:t xml:space="preserve"> 23.4 Gy + 54 Gy IFRT </w:t>
      </w:r>
      <w:r w:rsidDel="00000000" w:rsidR="00000000" w:rsidRPr="00000000">
        <w:rPr>
          <w:rFonts w:ascii="Cardo" w:cs="Cardo" w:eastAsia="Cardo" w:hAnsi="Cardo"/>
          <w:rtl w:val="0"/>
        </w:rPr>
        <w:t xml:space="preserve">with concurrent vincristine (1.5 mc/m2 q1w)→ PCV/CycloV chemo.</w:t>
      </w:r>
    </w:p>
    <w:p w:rsidR="00000000" w:rsidDel="00000000" w:rsidP="00000000" w:rsidRDefault="00000000" w:rsidRPr="00000000" w14:paraId="000014E6">
      <w:pPr>
        <w:numPr>
          <w:ilvl w:val="0"/>
          <w:numId w:val="62"/>
        </w:numPr>
        <w:ind w:left="720" w:hanging="360"/>
      </w:pPr>
      <w:r w:rsidDel="00000000" w:rsidR="00000000" w:rsidRPr="00000000">
        <w:rPr>
          <w:b w:val="1"/>
          <w:rtl w:val="0"/>
        </w:rPr>
        <w:t xml:space="preserve">High risk</w:t>
      </w:r>
      <w:r w:rsidDel="00000000" w:rsidR="00000000" w:rsidRPr="00000000">
        <w:rPr>
          <w:rtl w:val="0"/>
        </w:rPr>
        <w:t xml:space="preserve">: CSI </w:t>
      </w:r>
      <w:r w:rsidDel="00000000" w:rsidR="00000000" w:rsidRPr="00000000">
        <w:rPr>
          <w:b w:val="1"/>
          <w:rtl w:val="0"/>
        </w:rPr>
        <w:t xml:space="preserve">36 Gy </w:t>
      </w:r>
      <w:r w:rsidDel="00000000" w:rsidR="00000000" w:rsidRPr="00000000">
        <w:rPr>
          <w:rtl w:val="0"/>
        </w:rPr>
        <w:t xml:space="preserve">with entire PF and mets &gt;1 cm boosted to </w:t>
      </w:r>
      <w:r w:rsidDel="00000000" w:rsidR="00000000" w:rsidRPr="00000000">
        <w:rPr>
          <w:b w:val="1"/>
          <w:rtl w:val="0"/>
        </w:rPr>
        <w:t xml:space="preserve">55.8 Gy </w:t>
      </w:r>
      <w:r w:rsidDel="00000000" w:rsidR="00000000" w:rsidRPr="00000000">
        <w:rPr>
          <w:rFonts w:ascii="Cardo" w:cs="Cardo" w:eastAsia="Cardo" w:hAnsi="Cardo"/>
          <w:rtl w:val="0"/>
        </w:rPr>
        <w:t xml:space="preserve">with concurrent vincristine→ PCV chemo. </w:t>
      </w:r>
    </w:p>
    <w:p w:rsidR="00000000" w:rsidDel="00000000" w:rsidP="00000000" w:rsidRDefault="00000000" w:rsidRPr="00000000" w14:paraId="000014E7">
      <w:pPr>
        <w:ind w:left="720" w:firstLine="0"/>
        <w:rPr/>
      </w:pPr>
      <w:r w:rsidDel="00000000" w:rsidR="00000000" w:rsidRPr="00000000">
        <w:rPr>
          <w:rtl w:val="0"/>
        </w:rPr>
        <w:t xml:space="preserve">Consider addition of concurrent carboplatin for metastatic or high risk disease (ongoing question on clinical trials). </w:t>
      </w:r>
      <w:hyperlink w:anchor="b02ojavs1in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E8">
      <w:pPr>
        <w:numPr>
          <w:ilvl w:val="1"/>
          <w:numId w:val="62"/>
        </w:numPr>
        <w:ind w:left="1440" w:hanging="360"/>
      </w:pPr>
      <w:r w:rsidDel="00000000" w:rsidR="00000000" w:rsidRPr="00000000">
        <w:rPr>
          <w:rtl w:val="0"/>
        </w:rPr>
        <w:t xml:space="preserve">M2: CTV + 1 cm to 55.8 Gy.</w:t>
      </w:r>
    </w:p>
    <w:p w:rsidR="00000000" w:rsidDel="00000000" w:rsidP="00000000" w:rsidRDefault="00000000" w:rsidRPr="00000000" w14:paraId="000014E9">
      <w:pPr>
        <w:numPr>
          <w:ilvl w:val="1"/>
          <w:numId w:val="62"/>
        </w:numPr>
        <w:ind w:left="1440" w:hanging="360"/>
      </w:pPr>
      <w:r w:rsidDel="00000000" w:rsidR="00000000" w:rsidRPr="00000000">
        <w:rPr>
          <w:rtl w:val="0"/>
        </w:rPr>
        <w:t xml:space="preserve">M3: Focal at/above cord to 45 Gy. Focal below cord to 50.4 Gy.</w:t>
      </w:r>
    </w:p>
    <w:p w:rsidR="00000000" w:rsidDel="00000000" w:rsidP="00000000" w:rsidRDefault="00000000" w:rsidRPr="00000000" w14:paraId="000014EA">
      <w:pPr>
        <w:numPr>
          <w:ilvl w:val="1"/>
          <w:numId w:val="62"/>
        </w:numPr>
        <w:ind w:left="1440" w:hanging="360"/>
      </w:pPr>
      <w:r w:rsidDel="00000000" w:rsidR="00000000" w:rsidRPr="00000000">
        <w:rPr>
          <w:rtl w:val="0"/>
        </w:rPr>
        <w:t xml:space="preserve">Diffuse LMD: CSI to 39.6 Gy.</w:t>
      </w:r>
    </w:p>
    <w:p w:rsidR="00000000" w:rsidDel="00000000" w:rsidP="00000000" w:rsidRDefault="00000000" w:rsidRPr="00000000" w14:paraId="000014EB">
      <w:pPr>
        <w:numPr>
          <w:ilvl w:val="0"/>
          <w:numId w:val="62"/>
        </w:numPr>
        <w:ind w:left="720" w:hanging="360"/>
      </w:pPr>
      <w:r w:rsidDel="00000000" w:rsidR="00000000" w:rsidRPr="00000000">
        <w:rPr>
          <w:b w:val="1"/>
          <w:rtl w:val="0"/>
        </w:rPr>
        <w:t xml:space="preserve">Set the spine field first</w:t>
      </w:r>
      <w:r w:rsidDel="00000000" w:rsidR="00000000" w:rsidRPr="00000000">
        <w:rPr>
          <w:rtl w:val="0"/>
        </w:rPr>
        <w:t xml:space="preserve">. Spinal fields placed first for collimator angle to match divergence.</w:t>
      </w:r>
    </w:p>
    <w:p w:rsidR="00000000" w:rsidDel="00000000" w:rsidP="00000000" w:rsidRDefault="00000000" w:rsidRPr="00000000" w14:paraId="000014EC">
      <w:pPr>
        <w:numPr>
          <w:ilvl w:val="1"/>
          <w:numId w:val="62"/>
        </w:numPr>
        <w:ind w:left="1440" w:hanging="360"/>
      </w:pPr>
      <w:r w:rsidDel="00000000" w:rsidR="00000000" w:rsidRPr="00000000">
        <w:rPr>
          <w:rtl w:val="0"/>
        </w:rPr>
        <w:t xml:space="preserve">Sup: C7, or as low as possible without going through shoulders. Then, feather up.</w:t>
      </w:r>
    </w:p>
    <w:p w:rsidR="00000000" w:rsidDel="00000000" w:rsidP="00000000" w:rsidRDefault="00000000" w:rsidRPr="00000000" w14:paraId="000014ED">
      <w:pPr>
        <w:numPr>
          <w:ilvl w:val="1"/>
          <w:numId w:val="62"/>
        </w:numPr>
        <w:ind w:left="1440" w:hanging="360"/>
      </w:pPr>
      <w:r w:rsidDel="00000000" w:rsidR="00000000" w:rsidRPr="00000000">
        <w:rPr>
          <w:rtl w:val="0"/>
        </w:rPr>
        <w:t xml:space="preserve">Inf: Thecal sac (S2/S3) + 2 cm margin.</w:t>
      </w:r>
    </w:p>
    <w:p w:rsidR="00000000" w:rsidDel="00000000" w:rsidP="00000000" w:rsidRDefault="00000000" w:rsidRPr="00000000" w14:paraId="000014EE">
      <w:pPr>
        <w:numPr>
          <w:ilvl w:val="2"/>
          <w:numId w:val="62"/>
        </w:numPr>
        <w:ind w:left="2160" w:hanging="360"/>
      </w:pPr>
      <w:r w:rsidDel="00000000" w:rsidR="00000000" w:rsidRPr="00000000">
        <w:rPr>
          <w:rtl w:val="0"/>
        </w:rPr>
        <w:t xml:space="preserve">Use MRI to set the inf border of the spinal field (end of thecal sac near S2-3) [</w:t>
      </w:r>
      <w:hyperlink r:id="rId1132">
        <w:r w:rsidDel="00000000" w:rsidR="00000000" w:rsidRPr="00000000">
          <w:rPr>
            <w:rtl w:val="0"/>
          </w:rPr>
          <w:t xml:space="preserve">Phongkitkarun '04</w:t>
        </w:r>
      </w:hyperlink>
      <w:r w:rsidDel="00000000" w:rsidR="00000000" w:rsidRPr="00000000">
        <w:rPr>
          <w:rtl w:val="0"/>
        </w:rPr>
        <w:t xml:space="preserve">]</w:t>
      </w:r>
    </w:p>
    <w:p w:rsidR="00000000" w:rsidDel="00000000" w:rsidP="00000000" w:rsidRDefault="00000000" w:rsidRPr="00000000" w14:paraId="000014EF">
      <w:pPr>
        <w:numPr>
          <w:ilvl w:val="1"/>
          <w:numId w:val="62"/>
        </w:numPr>
        <w:ind w:left="1440" w:hanging="360"/>
      </w:pPr>
      <w:r w:rsidDel="00000000" w:rsidR="00000000" w:rsidRPr="00000000">
        <w:rPr>
          <w:rtl w:val="0"/>
        </w:rPr>
        <w:t xml:space="preserve">Lat: 1 cm lateral to transverse process, spade at sacrum to include SI joints.</w:t>
      </w:r>
    </w:p>
    <w:p w:rsidR="00000000" w:rsidDel="00000000" w:rsidP="00000000" w:rsidRDefault="00000000" w:rsidRPr="00000000" w14:paraId="000014F0">
      <w:pPr>
        <w:numPr>
          <w:ilvl w:val="1"/>
          <w:numId w:val="62"/>
        </w:numPr>
        <w:ind w:left="1440" w:hanging="360"/>
      </w:pPr>
      <w:r w:rsidDel="00000000" w:rsidR="00000000" w:rsidRPr="00000000">
        <w:rPr>
          <w:rtl w:val="0"/>
        </w:rPr>
        <w:t xml:space="preserve">Use a single field if length &lt; 40 cm.</w:t>
      </w:r>
    </w:p>
    <w:p w:rsidR="00000000" w:rsidDel="00000000" w:rsidP="00000000" w:rsidRDefault="00000000" w:rsidRPr="00000000" w14:paraId="000014F1">
      <w:pPr>
        <w:numPr>
          <w:ilvl w:val="0"/>
          <w:numId w:val="62"/>
        </w:numPr>
        <w:ind w:left="720" w:hanging="360"/>
      </w:pPr>
      <w:r w:rsidDel="00000000" w:rsidR="00000000" w:rsidRPr="00000000">
        <w:rPr>
          <w:rtl w:val="0"/>
        </w:rPr>
        <w:t xml:space="preserve">If spine measures &gt; 35 cm, can:</w:t>
      </w:r>
    </w:p>
    <w:p w:rsidR="00000000" w:rsidDel="00000000" w:rsidP="00000000" w:rsidRDefault="00000000" w:rsidRPr="00000000" w14:paraId="000014F2">
      <w:pPr>
        <w:numPr>
          <w:ilvl w:val="1"/>
          <w:numId w:val="62"/>
        </w:numPr>
        <w:ind w:left="1440" w:hanging="360"/>
      </w:pPr>
      <w:r w:rsidDel="00000000" w:rsidR="00000000" w:rsidRPr="00000000">
        <w:rPr>
          <w:rtl w:val="0"/>
        </w:rPr>
        <w:t xml:space="preserve">Treat at 120 cm SSD.</w:t>
      </w:r>
    </w:p>
    <w:p w:rsidR="00000000" w:rsidDel="00000000" w:rsidP="00000000" w:rsidRDefault="00000000" w:rsidRPr="00000000" w14:paraId="000014F3">
      <w:pPr>
        <w:numPr>
          <w:ilvl w:val="2"/>
          <w:numId w:val="62"/>
        </w:numPr>
        <w:ind w:left="2160" w:hanging="360"/>
      </w:pPr>
      <w:r w:rsidDel="00000000" w:rsidR="00000000" w:rsidRPr="00000000">
        <w:rPr>
          <w:rtl w:val="0"/>
        </w:rPr>
        <w:t xml:space="preserve">Disadvantages of extended SSD: Increased divergence to tissue, increased scatter, higher MUs, higher PDD and greater penumbra results in higher mean doses to all anterior normal structures.</w:t>
      </w:r>
    </w:p>
    <w:p w:rsidR="00000000" w:rsidDel="00000000" w:rsidP="00000000" w:rsidRDefault="00000000" w:rsidRPr="00000000" w14:paraId="000014F4">
      <w:pPr>
        <w:numPr>
          <w:ilvl w:val="1"/>
          <w:numId w:val="62"/>
        </w:numPr>
        <w:ind w:left="1440" w:hanging="360"/>
      </w:pPr>
      <w:r w:rsidDel="00000000" w:rsidR="00000000" w:rsidRPr="00000000">
        <w:rPr>
          <w:rtl w:val="0"/>
        </w:rPr>
        <w:t xml:space="preserve">Try to rotate the collimator.</w:t>
      </w:r>
    </w:p>
    <w:p w:rsidR="00000000" w:rsidDel="00000000" w:rsidP="00000000" w:rsidRDefault="00000000" w:rsidRPr="00000000" w14:paraId="000014F5">
      <w:pPr>
        <w:numPr>
          <w:ilvl w:val="1"/>
          <w:numId w:val="62"/>
        </w:numPr>
        <w:ind w:left="1440" w:hanging="360"/>
      </w:pPr>
      <w:r w:rsidDel="00000000" w:rsidR="00000000" w:rsidRPr="00000000">
        <w:rPr>
          <w:rtl w:val="0"/>
        </w:rPr>
        <w:t xml:space="preserve">Use two fields.</w:t>
      </w:r>
    </w:p>
    <w:p w:rsidR="00000000" w:rsidDel="00000000" w:rsidP="00000000" w:rsidRDefault="00000000" w:rsidRPr="00000000" w14:paraId="000014F6">
      <w:pPr>
        <w:numPr>
          <w:ilvl w:val="2"/>
          <w:numId w:val="62"/>
        </w:numPr>
        <w:ind w:left="2160" w:hanging="360"/>
      </w:pPr>
      <w:r w:rsidDel="00000000" w:rsidR="00000000" w:rsidRPr="00000000">
        <w:rPr>
          <w:rtl w:val="0"/>
        </w:rPr>
        <w:t xml:space="preserve">Use HBB if there is enough room.</w:t>
      </w:r>
    </w:p>
    <w:p w:rsidR="00000000" w:rsidDel="00000000" w:rsidP="00000000" w:rsidRDefault="00000000" w:rsidRPr="00000000" w14:paraId="000014F7">
      <w:pPr>
        <w:numPr>
          <w:ilvl w:val="2"/>
          <w:numId w:val="62"/>
        </w:numPr>
        <w:ind w:left="2160" w:hanging="360"/>
      </w:pPr>
      <w:r w:rsidDel="00000000" w:rsidR="00000000" w:rsidRPr="00000000">
        <w:rPr>
          <w:rtl w:val="0"/>
        </w:rPr>
        <w:t xml:space="preserve">Match anterior to cord (post edge of VB) with skin gap equation.</w:t>
      </w:r>
    </w:p>
    <w:p w:rsidR="00000000" w:rsidDel="00000000" w:rsidP="00000000" w:rsidRDefault="00000000" w:rsidRPr="00000000" w14:paraId="000014F8">
      <w:pPr>
        <w:numPr>
          <w:ilvl w:val="2"/>
          <w:numId w:val="62"/>
        </w:numPr>
        <w:ind w:left="2160" w:hanging="360"/>
      </w:pPr>
      <w:r w:rsidDel="00000000" w:rsidR="00000000" w:rsidRPr="00000000">
        <w:rPr>
          <w:rtl w:val="0"/>
        </w:rPr>
        <w:t xml:space="preserve">Consider moving the gap if this is over gross disease. As they say, mind the gap, folks.</w:t>
      </w:r>
    </w:p>
    <w:p w:rsidR="00000000" w:rsidDel="00000000" w:rsidP="00000000" w:rsidRDefault="00000000" w:rsidRPr="00000000" w14:paraId="000014F9">
      <w:pPr>
        <w:numPr>
          <w:ilvl w:val="2"/>
          <w:numId w:val="62"/>
        </w:numPr>
        <w:ind w:left="2160" w:hanging="360"/>
        <w:rPr>
          <w:b w:val="1"/>
        </w:rPr>
      </w:pPr>
      <w:r w:rsidDel="00000000" w:rsidR="00000000" w:rsidRPr="00000000">
        <w:rPr>
          <w:b w:val="1"/>
          <w:rtl w:val="0"/>
        </w:rPr>
        <w:t xml:space="preserve">Gap = Depth at match(0.5*</w:t>
      </w:r>
      <w:r w:rsidDel="00000000" w:rsidR="00000000" w:rsidRPr="00000000">
        <w:rPr>
          <w:b w:val="1"/>
          <w:rtl w:val="0"/>
        </w:rPr>
        <w:t xml:space="preserve">L1/SSD1 + 0.5*L2</w:t>
      </w:r>
      <w:r w:rsidDel="00000000" w:rsidR="00000000" w:rsidRPr="00000000">
        <w:rPr>
          <w:b w:val="1"/>
          <w:rtl w:val="0"/>
        </w:rPr>
        <w:t xml:space="preserve">/SSD2)</w:t>
      </w:r>
      <w:r w:rsidDel="00000000" w:rsidR="00000000" w:rsidRPr="00000000">
        <w:rPr>
          <w:rtl w:val="0"/>
        </w:rPr>
        <w:t xml:space="preserve">. [</w:t>
      </w:r>
      <w:hyperlink r:id="rId1133">
        <w:r w:rsidDel="00000000" w:rsidR="00000000" w:rsidRPr="00000000">
          <w:rPr>
            <w:rtl w:val="0"/>
          </w:rPr>
          <w:t xml:space="preserve">Slide 32</w:t>
        </w:r>
      </w:hyperlink>
      <w:r w:rsidDel="00000000" w:rsidR="00000000" w:rsidRPr="00000000">
        <w:rPr>
          <w:rtl w:val="0"/>
        </w:rPr>
        <w:t xml:space="preserve">]</w:t>
      </w:r>
    </w:p>
    <w:p w:rsidR="00000000" w:rsidDel="00000000" w:rsidP="00000000" w:rsidRDefault="00000000" w:rsidRPr="00000000" w14:paraId="000014FA">
      <w:pPr>
        <w:jc w:val="center"/>
        <w:rPr/>
      </w:pPr>
      <w:hyperlink r:id="rId1134">
        <w:r w:rsidDel="00000000" w:rsidR="00000000" w:rsidRPr="00000000">
          <w:rPr>
            <w:color w:val="1155cc"/>
            <w:u w:val="single"/>
          </w:rPr>
          <w:drawing>
            <wp:inline distB="114300" distT="114300" distL="114300" distR="114300">
              <wp:extent cx="5074920" cy="2286000"/>
              <wp:effectExtent b="0" l="0" r="0" t="0"/>
              <wp:docPr id="13" name="image23.png"/>
              <a:graphic>
                <a:graphicData uri="http://schemas.openxmlformats.org/drawingml/2006/picture">
                  <pic:pic>
                    <pic:nvPicPr>
                      <pic:cNvPr id="0" name="image23.png"/>
                      <pic:cNvPicPr preferRelativeResize="0"/>
                    </pic:nvPicPr>
                    <pic:blipFill>
                      <a:blip r:embed="rId1135"/>
                      <a:srcRect b="0" l="0" r="0" t="0"/>
                      <a:stretch>
                        <a:fillRect/>
                      </a:stretch>
                    </pic:blipFill>
                    <pic:spPr>
                      <a:xfrm>
                        <a:off x="0" y="0"/>
                        <a:ext cx="5074920" cy="2286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4FB">
      <w:pPr>
        <w:numPr>
          <w:ilvl w:val="0"/>
          <w:numId w:val="62"/>
        </w:numPr>
        <w:ind w:left="720" w:hanging="360"/>
      </w:pPr>
      <w:r w:rsidDel="00000000" w:rsidR="00000000" w:rsidRPr="00000000">
        <w:rPr>
          <w:b w:val="1"/>
          <w:rtl w:val="0"/>
        </w:rPr>
        <w:t xml:space="preserve">Set up a brain field</w:t>
      </w:r>
      <w:r w:rsidDel="00000000" w:rsidR="00000000" w:rsidRPr="00000000">
        <w:rPr>
          <w:rtl w:val="0"/>
        </w:rPr>
        <w:t xml:space="preserve">. Parallel opposed laterals. Iso at mid-plane. Can HBB.</w:t>
      </w:r>
    </w:p>
    <w:p w:rsidR="00000000" w:rsidDel="00000000" w:rsidP="00000000" w:rsidRDefault="00000000" w:rsidRPr="00000000" w14:paraId="000014FC">
      <w:pPr>
        <w:ind w:left="720" w:firstLine="0"/>
        <w:rPr/>
      </w:pPr>
      <w:r w:rsidDel="00000000" w:rsidR="00000000" w:rsidRPr="00000000">
        <w:rPr>
          <w:rtl w:val="0"/>
        </w:rPr>
        <w:t xml:space="preserve">See [Slides 40-43</w:t>
      </w:r>
    </w:p>
    <w:p w:rsidR="00000000" w:rsidDel="00000000" w:rsidP="00000000" w:rsidRDefault="00000000" w:rsidRPr="00000000" w14:paraId="000014FD">
      <w:pPr>
        <w:numPr>
          <w:ilvl w:val="1"/>
          <w:numId w:val="62"/>
        </w:numPr>
        <w:ind w:left="1440" w:hanging="360"/>
      </w:pPr>
      <w:r w:rsidDel="00000000" w:rsidR="00000000" w:rsidRPr="00000000">
        <w:rPr>
          <w:rtl w:val="0"/>
        </w:rPr>
        <w:t xml:space="preserve">Cover cribriform plate [</w:t>
      </w:r>
      <w:hyperlink r:id="rId1136">
        <w:r w:rsidDel="00000000" w:rsidR="00000000" w:rsidRPr="00000000">
          <w:rPr>
            <w:rtl w:val="0"/>
          </w:rPr>
          <w:t xml:space="preserve">Slide 38, 39</w:t>
        </w:r>
      </w:hyperlink>
      <w:r w:rsidDel="00000000" w:rsidR="00000000" w:rsidRPr="00000000">
        <w:rPr>
          <w:rtl w:val="0"/>
        </w:rPr>
        <w:t xml:space="preserve">], posterior 1/3 orbits, 1 cm on temporal lobes.</w:t>
      </w:r>
    </w:p>
    <w:p w:rsidR="00000000" w:rsidDel="00000000" w:rsidP="00000000" w:rsidRDefault="00000000" w:rsidRPr="00000000" w14:paraId="000014FE">
      <w:pPr>
        <w:numPr>
          <w:ilvl w:val="2"/>
          <w:numId w:val="62"/>
        </w:numPr>
        <w:ind w:left="2160" w:hanging="360"/>
      </w:pPr>
      <w:r w:rsidDel="00000000" w:rsidR="00000000" w:rsidRPr="00000000">
        <w:rPr>
          <w:rtl w:val="0"/>
        </w:rPr>
        <w:t xml:space="preserve">For HBB, place iso behind lenses to minimize divergence into opposite </w:t>
      </w:r>
      <w:r w:rsidDel="00000000" w:rsidR="00000000" w:rsidRPr="00000000">
        <w:rPr>
          <w:rtl w:val="0"/>
        </w:rPr>
        <w:t xml:space="preserve">lens</w:t>
      </w:r>
      <w:r w:rsidDel="00000000" w:rsidR="00000000" w:rsidRPr="00000000">
        <w:rPr>
          <w:rtl w:val="0"/>
        </w:rPr>
        <w:t xml:space="preserve">. Be sure to contour the cribriform plate to ensure adequate coverage of this area, as not well visualized on CT sim.</w:t>
      </w:r>
    </w:p>
    <w:p w:rsidR="00000000" w:rsidDel="00000000" w:rsidP="00000000" w:rsidRDefault="00000000" w:rsidRPr="00000000" w14:paraId="000014FF">
      <w:pPr>
        <w:numPr>
          <w:ilvl w:val="1"/>
          <w:numId w:val="62"/>
        </w:numPr>
        <w:ind w:left="1440" w:hanging="360"/>
      </w:pPr>
      <w:r w:rsidDel="00000000" w:rsidR="00000000" w:rsidRPr="00000000">
        <w:rPr>
          <w:rtl w:val="0"/>
        </w:rPr>
        <w:t xml:space="preserve">Rotate collimator to match divergence of the spine field, ~11 degrees. Alternatively, may HBB spinal field. </w:t>
      </w:r>
    </w:p>
    <w:p w:rsidR="00000000" w:rsidDel="00000000" w:rsidP="00000000" w:rsidRDefault="00000000" w:rsidRPr="00000000" w14:paraId="00001500">
      <w:pPr>
        <w:numPr>
          <w:ilvl w:val="2"/>
          <w:numId w:val="62"/>
        </w:numPr>
        <w:ind w:left="2160" w:hanging="360"/>
      </w:pPr>
      <w:r w:rsidDel="00000000" w:rsidR="00000000" w:rsidRPr="00000000">
        <w:rPr>
          <w:rtl w:val="0"/>
        </w:rPr>
        <w:t xml:space="preserve">Collimation angle = arctan (0.5*L1/SSD1) [</w:t>
      </w:r>
      <w:hyperlink r:id="rId1137">
        <w:r w:rsidDel="00000000" w:rsidR="00000000" w:rsidRPr="00000000">
          <w:rPr>
            <w:rtl w:val="0"/>
          </w:rPr>
          <w:t xml:space="preserve">Slide 41</w:t>
        </w:r>
      </w:hyperlink>
      <w:r w:rsidDel="00000000" w:rsidR="00000000" w:rsidRPr="00000000">
        <w:rPr>
          <w:rtl w:val="0"/>
        </w:rPr>
        <w:t xml:space="preserve">]. </w:t>
      </w:r>
      <w:r w:rsidDel="00000000" w:rsidR="00000000" w:rsidRPr="00000000">
        <w:rPr>
          <w:i w:val="1"/>
          <w:rtl w:val="0"/>
        </w:rPr>
        <w:t xml:space="preserve">L1 and SSD1 refer to the posterior spinal field.</w:t>
      </w:r>
      <w:r w:rsidDel="00000000" w:rsidR="00000000" w:rsidRPr="00000000">
        <w:rPr>
          <w:rtl w:val="0"/>
        </w:rPr>
      </w:r>
    </w:p>
    <w:p w:rsidR="00000000" w:rsidDel="00000000" w:rsidP="00000000" w:rsidRDefault="00000000" w:rsidRPr="00000000" w14:paraId="00001501">
      <w:pPr>
        <w:numPr>
          <w:ilvl w:val="3"/>
          <w:numId w:val="62"/>
        </w:numPr>
        <w:ind w:left="2880" w:hanging="360"/>
      </w:pPr>
      <w:r w:rsidDel="00000000" w:rsidR="00000000" w:rsidRPr="00000000">
        <w:rPr>
          <w:rtl w:val="0"/>
        </w:rPr>
        <w:t xml:space="preserve">SSD, 20 x 0 = tan-1(1/2*40/100) = 11 degrees.</w:t>
      </w:r>
    </w:p>
    <w:p w:rsidR="00000000" w:rsidDel="00000000" w:rsidP="00000000" w:rsidRDefault="00000000" w:rsidRPr="00000000" w14:paraId="00001502">
      <w:pPr>
        <w:numPr>
          <w:ilvl w:val="2"/>
          <w:numId w:val="62"/>
        </w:numPr>
        <w:ind w:left="2160" w:hanging="360"/>
      </w:pPr>
      <w:r w:rsidDel="00000000" w:rsidR="00000000" w:rsidRPr="00000000">
        <w:rPr>
          <w:rtl w:val="0"/>
        </w:rPr>
        <w:t xml:space="preserve">Couch angle = arctan (0.5*L2/SAD2). [</w:t>
      </w:r>
      <w:hyperlink r:id="rId1138">
        <w:r w:rsidDel="00000000" w:rsidR="00000000" w:rsidRPr="00000000">
          <w:rPr>
            <w:rtl w:val="0"/>
          </w:rPr>
          <w:t xml:space="preserve">Slide 41</w:t>
        </w:r>
      </w:hyperlink>
      <w:r w:rsidDel="00000000" w:rsidR="00000000" w:rsidRPr="00000000">
        <w:rPr>
          <w:rtl w:val="0"/>
        </w:rPr>
        <w:t xml:space="preserve">].  </w:t>
      </w:r>
      <w:r w:rsidDel="00000000" w:rsidR="00000000" w:rsidRPr="00000000">
        <w:rPr>
          <w:i w:val="1"/>
          <w:rtl w:val="0"/>
        </w:rPr>
        <w:t xml:space="preserve">L2 and SSD2 refer to the lateral cranial field.</w:t>
      </w:r>
    </w:p>
    <w:p w:rsidR="00000000" w:rsidDel="00000000" w:rsidP="00000000" w:rsidRDefault="00000000" w:rsidRPr="00000000" w14:paraId="00001503">
      <w:pPr>
        <w:ind w:left="2160" w:firstLine="0"/>
        <w:rPr/>
      </w:pPr>
      <w:r w:rsidDel="00000000" w:rsidR="00000000" w:rsidRPr="00000000">
        <w:rPr>
          <w:rtl w:val="0"/>
        </w:rPr>
        <w:t xml:space="preserve">Kick couch </w:t>
      </w:r>
      <w:r w:rsidDel="00000000" w:rsidR="00000000" w:rsidRPr="00000000">
        <w:rPr>
          <w:b w:val="1"/>
          <w:rtl w:val="0"/>
        </w:rPr>
        <w:t xml:space="preserve">towards </w:t>
      </w:r>
      <w:r w:rsidDel="00000000" w:rsidR="00000000" w:rsidRPr="00000000">
        <w:rPr>
          <w:rtl w:val="0"/>
        </w:rPr>
        <w:t xml:space="preserve">cranial field to avoid divergence down into spinal field.</w:t>
      </w:r>
    </w:p>
    <w:p w:rsidR="00000000" w:rsidDel="00000000" w:rsidP="00000000" w:rsidRDefault="00000000" w:rsidRPr="00000000" w14:paraId="00001504">
      <w:pPr>
        <w:numPr>
          <w:ilvl w:val="3"/>
          <w:numId w:val="62"/>
        </w:numPr>
        <w:ind w:left="2880" w:hanging="360"/>
      </w:pPr>
      <w:r w:rsidDel="00000000" w:rsidR="00000000" w:rsidRPr="00000000">
        <w:rPr>
          <w:rtl w:val="0"/>
        </w:rPr>
        <w:t xml:space="preserve">Alternatively: May HBB cranial fields (don't need to kick). OK to say not to kick the couch even if not using HBB, will create a hotspot which is OK because dosimetry wise it shouldn't matter as the hotspot will be lateral to the cord [</w:t>
      </w:r>
      <w:hyperlink r:id="rId1139">
        <w:r w:rsidDel="00000000" w:rsidR="00000000" w:rsidRPr="00000000">
          <w:rPr>
            <w:rtl w:val="0"/>
          </w:rPr>
          <w:t xml:space="preserve">Slide 41</w:t>
        </w:r>
      </w:hyperlink>
      <w:r w:rsidDel="00000000" w:rsidR="00000000" w:rsidRPr="00000000">
        <w:rPr>
          <w:rtl w:val="0"/>
        </w:rPr>
        <w:t xml:space="preserve">].</w:t>
      </w:r>
    </w:p>
    <w:p w:rsidR="00000000" w:rsidDel="00000000" w:rsidP="00000000" w:rsidRDefault="00000000" w:rsidRPr="00000000" w14:paraId="00001505">
      <w:pPr>
        <w:ind w:left="0" w:firstLine="0"/>
        <w:jc w:val="center"/>
        <w:rPr/>
      </w:pPr>
      <w:hyperlink r:id="rId1140">
        <w:r w:rsidDel="00000000" w:rsidR="00000000" w:rsidRPr="00000000">
          <w:rPr>
            <w:color w:val="1155cc"/>
            <w:u w:val="single"/>
          </w:rPr>
          <w:drawing>
            <wp:inline distB="114300" distT="114300" distL="114300" distR="114300">
              <wp:extent cx="4572000" cy="2901696"/>
              <wp:effectExtent b="12700" l="12700" r="12700" t="12700"/>
              <wp:docPr id="4" name="image12.png"/>
              <a:graphic>
                <a:graphicData uri="http://schemas.openxmlformats.org/drawingml/2006/picture">
                  <pic:pic>
                    <pic:nvPicPr>
                      <pic:cNvPr id="0" name="image12.png"/>
                      <pic:cNvPicPr preferRelativeResize="0"/>
                    </pic:nvPicPr>
                    <pic:blipFill>
                      <a:blip r:embed="rId1141"/>
                      <a:srcRect b="0" l="0" r="0" t="0"/>
                      <a:stretch>
                        <a:fillRect/>
                      </a:stretch>
                    </pic:blipFill>
                    <pic:spPr>
                      <a:xfrm>
                        <a:off x="0" y="0"/>
                        <a:ext cx="4572000" cy="290169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506">
      <w:pPr>
        <w:numPr>
          <w:ilvl w:val="1"/>
          <w:numId w:val="62"/>
        </w:numPr>
        <w:ind w:left="1440" w:hanging="360"/>
      </w:pPr>
      <w:r w:rsidDel="00000000" w:rsidR="00000000" w:rsidRPr="00000000">
        <w:rPr>
          <w:rtl w:val="0"/>
        </w:rPr>
        <w:t xml:space="preserve">Feather the junctions around 1-2 cm at each shift, typically every 5 to 7 fractions (i.e., once a week). May feather in the cranial direction by closing the inferior collimator of the cranial field and opening the superior collimator of the spinal field. Similarly, the lower border of the superior spinal field and the upper border of the inferior spinal field are shifted superiorly, maintaining the calculated gap between spinal fields.</w:t>
      </w:r>
    </w:p>
    <w:p w:rsidR="00000000" w:rsidDel="00000000" w:rsidP="00000000" w:rsidRDefault="00000000" w:rsidRPr="00000000" w14:paraId="00001507">
      <w:pPr>
        <w:numPr>
          <w:ilvl w:val="2"/>
          <w:numId w:val="62"/>
        </w:numPr>
        <w:ind w:left="2160" w:hanging="360"/>
      </w:pPr>
      <w:r w:rsidDel="00000000" w:rsidR="00000000" w:rsidRPr="00000000">
        <w:rPr>
          <w:rtl w:val="0"/>
        </w:rPr>
        <w:t xml:space="preserve">Interfractional junctioning: Modulated with FIF technique, moves junction superiorly 0.5 cm on the 7th and 13th fraction</w:t>
      </w:r>
      <w:r w:rsidDel="00000000" w:rsidR="00000000" w:rsidRPr="00000000">
        <w:rPr>
          <w:rtl w:val="0"/>
        </w:rPr>
        <w:t xml:space="preserve">, creating 12 fields with junctions.</w:t>
      </w:r>
    </w:p>
    <w:p w:rsidR="00000000" w:rsidDel="00000000" w:rsidP="00000000" w:rsidRDefault="00000000" w:rsidRPr="00000000" w14:paraId="00001508">
      <w:pPr>
        <w:numPr>
          <w:ilvl w:val="2"/>
          <w:numId w:val="62"/>
        </w:numPr>
        <w:ind w:left="2160" w:hanging="360"/>
        <w:rPr/>
      </w:pPr>
      <w:r w:rsidDel="00000000" w:rsidR="00000000" w:rsidRPr="00000000">
        <w:rPr>
          <w:rtl w:val="0"/>
        </w:rPr>
        <w:t xml:space="preserve">Intrafractional junctioning [</w:t>
      </w:r>
      <w:hyperlink r:id="rId1142">
        <w:r w:rsidDel="00000000" w:rsidR="00000000" w:rsidRPr="00000000">
          <w:rPr>
            <w:rtl w:val="0"/>
          </w:rPr>
          <w:t xml:space="preserve">Cao IJROBP '11</w:t>
        </w:r>
      </w:hyperlink>
      <w:r w:rsidDel="00000000" w:rsidR="00000000" w:rsidRPr="00000000">
        <w:rPr>
          <w:rtl w:val="0"/>
        </w:rPr>
        <w:t xml:space="preserve">]: Modulated with step-and-shoot, three junction control points at 1 cm gaps, each control point delivering 1/3 of fractional dose.</w:t>
      </w:r>
    </w:p>
    <w:p w:rsidR="00000000" w:rsidDel="00000000" w:rsidP="00000000" w:rsidRDefault="00000000" w:rsidRPr="00000000" w14:paraId="00001509">
      <w:pPr>
        <w:numPr>
          <w:ilvl w:val="2"/>
          <w:numId w:val="62"/>
        </w:numPr>
        <w:ind w:left="2160" w:hanging="360"/>
        <w:rPr/>
      </w:pPr>
      <w:r w:rsidDel="00000000" w:rsidR="00000000" w:rsidRPr="00000000">
        <w:rPr>
          <w:rtl w:val="0"/>
        </w:rPr>
        <w:t xml:space="preserve">Intrafractional junctioning (Figure 1) [</w:t>
      </w:r>
      <w:hyperlink r:id="rId1143">
        <w:r w:rsidDel="00000000" w:rsidR="00000000" w:rsidRPr="00000000">
          <w:rPr>
            <w:rtl w:val="0"/>
          </w:rPr>
          <w:t xml:space="preserve">Wang RTO '13</w:t>
        </w:r>
      </w:hyperlink>
      <w:r w:rsidDel="00000000" w:rsidR="00000000" w:rsidRPr="00000000">
        <w:rPr>
          <w:rtl w:val="0"/>
        </w:rPr>
        <w:t xml:space="preserve">]: Three isocenters, with two areas of around 10-15 cm of beam overlap regions. Shorter SSD allowable versus the Cao technique. Decreases manual steps required to set field widths and boundaries to improve efficiency.</w:t>
      </w:r>
    </w:p>
    <w:p w:rsidR="00000000" w:rsidDel="00000000" w:rsidP="00000000" w:rsidRDefault="00000000" w:rsidRPr="00000000" w14:paraId="0000150A">
      <w:pPr>
        <w:numPr>
          <w:ilvl w:val="2"/>
          <w:numId w:val="62"/>
        </w:numPr>
        <w:ind w:left="2160" w:hanging="360"/>
        <w:rPr>
          <w:u w:val="none"/>
        </w:rPr>
      </w:pPr>
      <w:r w:rsidDel="00000000" w:rsidR="00000000" w:rsidRPr="00000000">
        <w:rPr>
          <w:rtl w:val="0"/>
        </w:rPr>
        <w:t xml:space="preserve">CSI by VMAT [</w:t>
      </w:r>
      <w:hyperlink r:id="rId1144">
        <w:r w:rsidDel="00000000" w:rsidR="00000000" w:rsidRPr="00000000">
          <w:rPr>
            <w:rtl w:val="0"/>
          </w:rPr>
          <w:t xml:space="preserve">Lee IJROBP '10</w:t>
        </w:r>
      </w:hyperlink>
      <w:r w:rsidDel="00000000" w:rsidR="00000000" w:rsidRPr="00000000">
        <w:rPr>
          <w:rtl w:val="0"/>
        </w:rPr>
        <w:t xml:space="preserve">]: Able to reduce doses to OARs, but may theoretically increase risk of secondary malignancy due to increase</w:t>
      </w:r>
      <w:r w:rsidDel="00000000" w:rsidR="00000000" w:rsidRPr="00000000">
        <w:rPr>
          <w:rtl w:val="0"/>
        </w:rPr>
        <w:t xml:space="preserve"> of integral dose.</w:t>
      </w:r>
    </w:p>
    <w:p w:rsidR="00000000" w:rsidDel="00000000" w:rsidP="00000000" w:rsidRDefault="00000000" w:rsidRPr="00000000" w14:paraId="0000150B">
      <w:pPr>
        <w:numPr>
          <w:ilvl w:val="0"/>
          <w:numId w:val="62"/>
        </w:numPr>
        <w:ind w:left="720" w:hanging="360"/>
      </w:pPr>
      <w:r w:rsidDel="00000000" w:rsidR="00000000" w:rsidRPr="00000000">
        <w:rPr>
          <w:b w:val="1"/>
          <w:rtl w:val="0"/>
        </w:rPr>
        <w:t xml:space="preserve">Boost</w:t>
      </w:r>
      <w:r w:rsidDel="00000000" w:rsidR="00000000" w:rsidRPr="00000000">
        <w:rPr>
          <w:rtl w:val="0"/>
        </w:rPr>
        <w:t xml:space="preserve">: Two options. Whole PF boost for HR, IMRT boost for standard risk.</w:t>
      </w:r>
    </w:p>
    <w:p w:rsidR="00000000" w:rsidDel="00000000" w:rsidP="00000000" w:rsidRDefault="00000000" w:rsidRPr="00000000" w14:paraId="0000150C">
      <w:pPr>
        <w:numPr>
          <w:ilvl w:val="1"/>
          <w:numId w:val="62"/>
        </w:numPr>
        <w:ind w:left="1440" w:hanging="360"/>
      </w:pPr>
      <w:r w:rsidDel="00000000" w:rsidR="00000000" w:rsidRPr="00000000">
        <w:rPr>
          <w:b w:val="1"/>
          <w:rtl w:val="0"/>
        </w:rPr>
        <w:t xml:space="preserve">IMRT boost</w:t>
      </w:r>
      <w:r w:rsidDel="00000000" w:rsidR="00000000" w:rsidRPr="00000000">
        <w:rPr>
          <w:rtl w:val="0"/>
        </w:rPr>
        <w:t xml:space="preserve">. Used for average risk. </w:t>
      </w:r>
    </w:p>
    <w:p w:rsidR="00000000" w:rsidDel="00000000" w:rsidP="00000000" w:rsidRDefault="00000000" w:rsidRPr="00000000" w14:paraId="0000150D">
      <w:pPr>
        <w:ind w:left="1440" w:firstLine="0"/>
        <w:rPr/>
      </w:pPr>
      <w:r w:rsidDel="00000000" w:rsidR="00000000" w:rsidRPr="00000000">
        <w:rPr>
          <w:rtl w:val="0"/>
        </w:rPr>
        <w:t xml:space="preserve">"Anatomically confined to posterior fossa, trim inside tentorium/bony posterior fossa"</w:t>
      </w:r>
    </w:p>
    <w:p w:rsidR="00000000" w:rsidDel="00000000" w:rsidP="00000000" w:rsidRDefault="00000000" w:rsidRPr="00000000" w14:paraId="0000150E">
      <w:pPr>
        <w:numPr>
          <w:ilvl w:val="2"/>
          <w:numId w:val="62"/>
        </w:numPr>
        <w:ind w:left="2160" w:hanging="360"/>
      </w:pPr>
      <w:r w:rsidDel="00000000" w:rsidR="00000000" w:rsidRPr="00000000">
        <w:rPr>
          <w:rtl w:val="0"/>
        </w:rPr>
        <w:t xml:space="preserve">CTV = pre-op tumor + bed + 1 - 1.5 cm (0.2 cm into brainstem unless certain there was no involvement) anatomically confined to posterior fossa, crop at tentorium/bones. </w:t>
      </w:r>
      <w:r w:rsidDel="00000000" w:rsidR="00000000" w:rsidRPr="00000000">
        <w:rPr>
          <w:i w:val="1"/>
          <w:rtl w:val="0"/>
        </w:rPr>
        <w:t xml:space="preserve">Utilize both T1c and T2 images.</w:t>
      </w:r>
    </w:p>
    <w:p w:rsidR="00000000" w:rsidDel="00000000" w:rsidP="00000000" w:rsidRDefault="00000000" w:rsidRPr="00000000" w14:paraId="0000150F">
      <w:pPr>
        <w:numPr>
          <w:ilvl w:val="2"/>
          <w:numId w:val="62"/>
        </w:numPr>
        <w:ind w:left="2160" w:hanging="360"/>
      </w:pPr>
      <w:r w:rsidDel="00000000" w:rsidR="00000000" w:rsidRPr="00000000">
        <w:rPr>
          <w:rtl w:val="0"/>
        </w:rPr>
        <w:t xml:space="preserve">PTV = CTV 0.5 cm, 0.3 cm if daily IGRT.</w:t>
      </w:r>
    </w:p>
    <w:p w:rsidR="00000000" w:rsidDel="00000000" w:rsidP="00000000" w:rsidRDefault="00000000" w:rsidRPr="00000000" w14:paraId="00001510">
      <w:pPr>
        <w:numPr>
          <w:ilvl w:val="2"/>
          <w:numId w:val="62"/>
        </w:numPr>
        <w:ind w:left="2160" w:hanging="360"/>
      </w:pPr>
      <w:r w:rsidDel="00000000" w:rsidR="00000000" w:rsidRPr="00000000">
        <w:rPr>
          <w:rtl w:val="0"/>
        </w:rPr>
        <w:t xml:space="preserve">High risk protocols dictate a whole PF boost.</w:t>
      </w:r>
    </w:p>
    <w:p w:rsidR="00000000" w:rsidDel="00000000" w:rsidP="00000000" w:rsidRDefault="00000000" w:rsidRPr="00000000" w14:paraId="00001511">
      <w:pPr>
        <w:numPr>
          <w:ilvl w:val="1"/>
          <w:numId w:val="62"/>
        </w:numPr>
        <w:ind w:left="1440" w:hanging="360"/>
      </w:pPr>
      <w:r w:rsidDel="00000000" w:rsidR="00000000" w:rsidRPr="00000000">
        <w:rPr>
          <w:b w:val="1"/>
          <w:rtl w:val="0"/>
        </w:rPr>
        <w:t xml:space="preserve">Whole PF boost</w:t>
      </w:r>
      <w:r w:rsidDel="00000000" w:rsidR="00000000" w:rsidRPr="00000000">
        <w:rPr>
          <w:rtl w:val="0"/>
        </w:rPr>
        <w:t xml:space="preserve">. Used for high risk.</w:t>
      </w:r>
    </w:p>
    <w:p w:rsidR="00000000" w:rsidDel="00000000" w:rsidP="00000000" w:rsidRDefault="00000000" w:rsidRPr="00000000" w14:paraId="00001512">
      <w:pPr>
        <w:numPr>
          <w:ilvl w:val="2"/>
          <w:numId w:val="62"/>
        </w:numPr>
        <w:ind w:left="2160" w:hanging="360"/>
      </w:pPr>
      <w:r w:rsidDel="00000000" w:rsidR="00000000" w:rsidRPr="00000000">
        <w:rPr>
          <w:rtl w:val="0"/>
        </w:rPr>
        <w:t xml:space="preserve">Sup: Tentorium.</w:t>
      </w:r>
    </w:p>
    <w:p w:rsidR="00000000" w:rsidDel="00000000" w:rsidP="00000000" w:rsidRDefault="00000000" w:rsidRPr="00000000" w14:paraId="00001513">
      <w:pPr>
        <w:numPr>
          <w:ilvl w:val="2"/>
          <w:numId w:val="62"/>
        </w:numPr>
        <w:ind w:left="2160" w:hanging="360"/>
      </w:pPr>
      <w:r w:rsidDel="00000000" w:rsidR="00000000" w:rsidRPr="00000000">
        <w:rPr>
          <w:rtl w:val="0"/>
        </w:rPr>
        <w:t xml:space="preserve">Inf: C2-3 junction, through foramen magnum.</w:t>
      </w:r>
    </w:p>
    <w:p w:rsidR="00000000" w:rsidDel="00000000" w:rsidP="00000000" w:rsidRDefault="00000000" w:rsidRPr="00000000" w14:paraId="00001514">
      <w:pPr>
        <w:numPr>
          <w:ilvl w:val="2"/>
          <w:numId w:val="62"/>
        </w:numPr>
        <w:ind w:left="2160" w:hanging="360"/>
      </w:pPr>
      <w:r w:rsidDel="00000000" w:rsidR="00000000" w:rsidRPr="00000000">
        <w:rPr>
          <w:rtl w:val="0"/>
        </w:rPr>
        <w:t xml:space="preserve">Lateral: Bony walls of occiput and temporal bones (sigmoid sinus defines lat/sup). </w:t>
      </w:r>
    </w:p>
    <w:p w:rsidR="00000000" w:rsidDel="00000000" w:rsidP="00000000" w:rsidRDefault="00000000" w:rsidRPr="00000000" w14:paraId="00001515">
      <w:pPr>
        <w:numPr>
          <w:ilvl w:val="2"/>
          <w:numId w:val="62"/>
        </w:numPr>
        <w:ind w:left="2160" w:hanging="360"/>
      </w:pPr>
      <w:r w:rsidDel="00000000" w:rsidR="00000000" w:rsidRPr="00000000">
        <w:rPr>
          <w:rtl w:val="0"/>
        </w:rPr>
        <w:t xml:space="preserve">Anterior: Posterior clinoids and anterior C1. </w:t>
      </w:r>
      <w:r w:rsidDel="00000000" w:rsidR="00000000" w:rsidRPr="00000000">
        <w:rPr>
          <w:i w:val="1"/>
          <w:rtl w:val="0"/>
        </w:rPr>
        <w:t xml:space="preserve">The pituitary should be blocked unless involved.</w:t>
      </w:r>
    </w:p>
    <w:p w:rsidR="00000000" w:rsidDel="00000000" w:rsidP="00000000" w:rsidRDefault="00000000" w:rsidRPr="00000000" w14:paraId="00001516">
      <w:pPr>
        <w:numPr>
          <w:ilvl w:val="2"/>
          <w:numId w:val="62"/>
        </w:numPr>
        <w:ind w:left="2160" w:hanging="360"/>
      </w:pPr>
      <w:r w:rsidDel="00000000" w:rsidR="00000000" w:rsidRPr="00000000">
        <w:rPr>
          <w:rtl w:val="0"/>
        </w:rPr>
        <w:t xml:space="preserve">Posterior: Cerebellar folia / Internal occipital protuberance.</w:t>
      </w:r>
    </w:p>
    <w:p w:rsidR="00000000" w:rsidDel="00000000" w:rsidP="00000000" w:rsidRDefault="00000000" w:rsidRPr="00000000" w14:paraId="00001517">
      <w:pPr>
        <w:numPr>
          <w:ilvl w:val="2"/>
          <w:numId w:val="62"/>
        </w:numPr>
        <w:ind w:left="2160" w:hanging="360"/>
      </w:pPr>
      <w:r w:rsidDel="00000000" w:rsidR="00000000" w:rsidRPr="00000000">
        <w:rPr>
          <w:rtl w:val="0"/>
        </w:rPr>
        <w:t xml:space="preserve">PTV = CTV + 3-5 mm (should </w:t>
      </w:r>
      <w:r w:rsidDel="00000000" w:rsidR="00000000" w:rsidRPr="00000000">
        <w:rPr>
          <w:rtl w:val="0"/>
        </w:rPr>
        <w:t xml:space="preserve">exten</w:t>
      </w:r>
      <w:r w:rsidDel="00000000" w:rsidR="00000000" w:rsidRPr="00000000">
        <w:rPr>
          <w:rtl w:val="0"/>
        </w:rPr>
        <w:t xml:space="preserve">d anterior to posterior clinoid).</w:t>
      </w:r>
    </w:p>
    <w:p w:rsidR="00000000" w:rsidDel="00000000" w:rsidP="00000000" w:rsidRDefault="00000000" w:rsidRPr="00000000" w14:paraId="00001518">
      <w:pPr>
        <w:numPr>
          <w:ilvl w:val="0"/>
          <w:numId w:val="62"/>
        </w:numPr>
        <w:ind w:left="720" w:hanging="360"/>
      </w:pPr>
      <w:r w:rsidDel="00000000" w:rsidR="00000000" w:rsidRPr="00000000">
        <w:rPr>
          <w:b w:val="1"/>
          <w:rtl w:val="0"/>
        </w:rPr>
        <w:t xml:space="preserve">CSI</w:t>
      </w:r>
      <w:r w:rsidDel="00000000" w:rsidR="00000000" w:rsidRPr="00000000">
        <w:rPr>
          <w:rtl w:val="0"/>
        </w:rPr>
        <w:t xml:space="preserve">: MB, Supratentorial PNET, Pineoblastoma, NGGCT.</w:t>
      </w:r>
    </w:p>
    <w:p w:rsidR="00000000" w:rsidDel="00000000" w:rsidP="00000000" w:rsidRDefault="00000000" w:rsidRPr="00000000" w14:paraId="00001519">
      <w:pPr>
        <w:numPr>
          <w:ilvl w:val="0"/>
          <w:numId w:val="62"/>
        </w:numPr>
        <w:ind w:left="720" w:hanging="360"/>
      </w:pPr>
      <w:r w:rsidDel="00000000" w:rsidR="00000000" w:rsidRPr="00000000">
        <w:rPr>
          <w:b w:val="1"/>
          <w:rtl w:val="0"/>
        </w:rPr>
        <w:t xml:space="preserve">CSI if M+ only</w:t>
      </w:r>
      <w:r w:rsidDel="00000000" w:rsidR="00000000" w:rsidRPr="00000000">
        <w:rPr>
          <w:rtl w:val="0"/>
        </w:rPr>
        <w:t xml:space="preserve">: Germinoma, Ependymoma, ATRT.</w:t>
      </w:r>
    </w:p>
    <w:p w:rsidR="00000000" w:rsidDel="00000000" w:rsidP="00000000" w:rsidRDefault="00000000" w:rsidRPr="00000000" w14:paraId="0000151A">
      <w:pPr>
        <w:pStyle w:val="Heading2"/>
        <w:rPr/>
      </w:pPr>
      <w:bookmarkStart w:colFirst="0" w:colLast="0" w:name="_c6lrhutlyh10" w:id="263"/>
      <w:bookmarkEnd w:id="263"/>
      <w:r w:rsidDel="00000000" w:rsidR="00000000" w:rsidRPr="00000000">
        <w:rPr>
          <w:rtl w:val="0"/>
        </w:rPr>
      </w:r>
    </w:p>
    <w:p w:rsidR="00000000" w:rsidDel="00000000" w:rsidP="00000000" w:rsidRDefault="00000000" w:rsidRPr="00000000" w14:paraId="0000151B">
      <w:pPr>
        <w:pStyle w:val="Heading2"/>
        <w:rPr/>
      </w:pPr>
      <w:bookmarkStart w:colFirst="0" w:colLast="0" w:name="_dvtlqqchl03v" w:id="264"/>
      <w:bookmarkEnd w:id="264"/>
      <w:hyperlink w:anchor="_bky1jhsixu1a">
        <w:r w:rsidDel="00000000" w:rsidR="00000000" w:rsidRPr="00000000">
          <w:rPr>
            <w:rtl w:val="0"/>
          </w:rPr>
          <w:t xml:space="preserve">Follow-up</w:t>
        </w:r>
      </w:hyperlink>
      <w:r w:rsidDel="00000000" w:rsidR="00000000" w:rsidRPr="00000000">
        <w:rPr>
          <w:rtl w:val="0"/>
        </w:rPr>
      </w:r>
    </w:p>
    <w:p w:rsidR="00000000" w:rsidDel="00000000" w:rsidP="00000000" w:rsidRDefault="00000000" w:rsidRPr="00000000" w14:paraId="0000151C">
      <w:pPr>
        <w:numPr>
          <w:ilvl w:val="0"/>
          <w:numId w:val="24"/>
        </w:numPr>
        <w:ind w:left="720" w:hanging="360"/>
      </w:pPr>
      <w:r w:rsidDel="00000000" w:rsidR="00000000" w:rsidRPr="00000000">
        <w:rPr>
          <w:rtl w:val="0"/>
        </w:rPr>
        <w:t xml:space="preserve">Collins law: Risk period for recurrence is Age of Dx + 9 mo (gestational period) [</w:t>
      </w:r>
      <w:hyperlink r:id="rId1145">
        <w:r w:rsidDel="00000000" w:rsidR="00000000" w:rsidRPr="00000000">
          <w:rPr>
            <w:rtl w:val="0"/>
          </w:rPr>
          <w:t xml:space="preserve">Sure CNNS '97</w:t>
        </w:r>
      </w:hyperlink>
      <w:r w:rsidDel="00000000" w:rsidR="00000000" w:rsidRPr="00000000">
        <w:rPr>
          <w:rtl w:val="0"/>
        </w:rPr>
        <w:t xml:space="preserve">]</w:t>
      </w:r>
    </w:p>
    <w:p w:rsidR="00000000" w:rsidDel="00000000" w:rsidP="00000000" w:rsidRDefault="00000000" w:rsidRPr="00000000" w14:paraId="0000151D">
      <w:pPr>
        <w:numPr>
          <w:ilvl w:val="0"/>
          <w:numId w:val="24"/>
        </w:numPr>
        <w:ind w:left="720" w:hanging="360"/>
      </w:pPr>
      <w:r w:rsidDel="00000000" w:rsidR="00000000" w:rsidRPr="00000000">
        <w:rPr>
          <w:rtl w:val="0"/>
        </w:rPr>
        <w:t xml:space="preserve">MRI brain/spine q3 mo in year 1, q4-6mo in year 2-3, and annually thereafter.</w:t>
      </w:r>
    </w:p>
    <w:p w:rsidR="00000000" w:rsidDel="00000000" w:rsidP="00000000" w:rsidRDefault="00000000" w:rsidRPr="00000000" w14:paraId="0000151E">
      <w:pPr>
        <w:numPr>
          <w:ilvl w:val="0"/>
          <w:numId w:val="24"/>
        </w:numPr>
        <w:ind w:left="720" w:hanging="360"/>
      </w:pPr>
      <w:r w:rsidDel="00000000" w:rsidR="00000000" w:rsidRPr="00000000">
        <w:rPr>
          <w:rtl w:val="0"/>
        </w:rPr>
        <w:t xml:space="preserve">Annual audiogram until 5y out or longer until stable and prior to each cycle of chemo.</w:t>
      </w:r>
    </w:p>
    <w:p w:rsidR="00000000" w:rsidDel="00000000" w:rsidP="00000000" w:rsidRDefault="00000000" w:rsidRPr="00000000" w14:paraId="0000151F">
      <w:pPr>
        <w:numPr>
          <w:ilvl w:val="0"/>
          <w:numId w:val="24"/>
        </w:numPr>
        <w:ind w:left="720" w:hanging="360"/>
      </w:pPr>
      <w:r w:rsidDel="00000000" w:rsidR="00000000" w:rsidRPr="00000000">
        <w:rPr>
          <w:rtl w:val="0"/>
        </w:rPr>
        <w:t xml:space="preserve">Neurocognitive eval q1-2y after baseline until stable.</w:t>
      </w:r>
    </w:p>
    <w:p w:rsidR="00000000" w:rsidDel="00000000" w:rsidP="00000000" w:rsidRDefault="00000000" w:rsidRPr="00000000" w14:paraId="00001520">
      <w:pPr>
        <w:numPr>
          <w:ilvl w:val="0"/>
          <w:numId w:val="24"/>
        </w:numPr>
        <w:ind w:left="720" w:hanging="360"/>
      </w:pPr>
      <w:r w:rsidDel="00000000" w:rsidR="00000000" w:rsidRPr="00000000">
        <w:rPr>
          <w:rtl w:val="0"/>
        </w:rPr>
        <w:t xml:space="preserve">Endocrine </w:t>
      </w:r>
      <w:r w:rsidDel="00000000" w:rsidR="00000000" w:rsidRPr="00000000">
        <w:rPr>
          <w:rtl w:val="0"/>
        </w:rPr>
        <w:t xml:space="preserve">eval</w:t>
      </w:r>
      <w:r w:rsidDel="00000000" w:rsidR="00000000" w:rsidRPr="00000000">
        <w:rPr>
          <w:rtl w:val="0"/>
        </w:rPr>
        <w:t xml:space="preserve"> q6 mo. Bone age every year or every other year as GH deficiency can be a challenge in pts with spinal RT.</w:t>
      </w:r>
    </w:p>
    <w:p w:rsidR="00000000" w:rsidDel="00000000" w:rsidP="00000000" w:rsidRDefault="00000000" w:rsidRPr="00000000" w14:paraId="00001521">
      <w:pPr>
        <w:jc w:val="center"/>
        <w:rPr/>
      </w:pPr>
      <w:hyperlink r:id="rId1146">
        <w:r w:rsidDel="00000000" w:rsidR="00000000" w:rsidRPr="00000000">
          <w:rPr>
            <w:color w:val="1155cc"/>
            <w:u w:val="single"/>
          </w:rPr>
          <w:drawing>
            <wp:inline distB="114300" distT="114300" distL="114300" distR="114300">
              <wp:extent cx="5029200" cy="2414016"/>
              <wp:effectExtent b="12700" l="12700" r="12700" t="12700"/>
              <wp:docPr id="2" name="image3.png"/>
              <a:graphic>
                <a:graphicData uri="http://schemas.openxmlformats.org/drawingml/2006/picture">
                  <pic:pic>
                    <pic:nvPicPr>
                      <pic:cNvPr id="0" name="image3.png"/>
                      <pic:cNvPicPr preferRelativeResize="0"/>
                    </pic:nvPicPr>
                    <pic:blipFill>
                      <a:blip r:embed="rId1147"/>
                      <a:srcRect b="0" l="0" r="0" t="0"/>
                      <a:stretch>
                        <a:fillRect/>
                      </a:stretch>
                    </pic:blipFill>
                    <pic:spPr>
                      <a:xfrm>
                        <a:off x="0" y="0"/>
                        <a:ext cx="5029200" cy="241401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522">
      <w:pPr>
        <w:pStyle w:val="Heading3"/>
        <w:rPr/>
      </w:pPr>
      <w:bookmarkStart w:colFirst="0" w:colLast="0" w:name="_xhmlb1owyfov" w:id="265"/>
      <w:bookmarkEnd w:id="265"/>
      <w:hyperlink w:anchor="_bky1jhsixu1a">
        <w:r w:rsidDel="00000000" w:rsidR="00000000" w:rsidRPr="00000000">
          <w:rPr>
            <w:rtl w:val="0"/>
          </w:rPr>
          <w:t xml:space="preserve">ATRT </w:t>
        </w:r>
      </w:hyperlink>
      <w:r w:rsidDel="00000000" w:rsidR="00000000" w:rsidRPr="00000000">
        <w:rPr>
          <w:rtl w:val="0"/>
        </w:rPr>
      </w:r>
    </w:p>
    <w:p w:rsidR="00000000" w:rsidDel="00000000" w:rsidP="00000000" w:rsidRDefault="00000000" w:rsidRPr="00000000" w14:paraId="00001523">
      <w:pPr>
        <w:widowControl w:val="0"/>
        <w:rPr/>
      </w:pPr>
      <w:r w:rsidDel="00000000" w:rsidR="00000000" w:rsidRPr="00000000">
        <w:rPr>
          <w:rtl w:val="0"/>
        </w:rPr>
        <w:t xml:space="preserve">Radiotherapy for Infant Brain Tumors [</w:t>
      </w:r>
      <w:hyperlink r:id="rId1148">
        <w:r w:rsidDel="00000000" w:rsidR="00000000" w:rsidRPr="00000000">
          <w:rPr>
            <w:rtl w:val="0"/>
          </w:rPr>
          <w:t xml:space="preserve">Mahajan COG Powerpoint ASTRO '16</w:t>
        </w:r>
      </w:hyperlink>
      <w:r w:rsidDel="00000000" w:rsidR="00000000" w:rsidRPr="00000000">
        <w:rPr>
          <w:rtl w:val="0"/>
        </w:rPr>
        <w:t xml:space="preserve">]</w:t>
      </w:r>
    </w:p>
    <w:p w:rsidR="00000000" w:rsidDel="00000000" w:rsidP="00000000" w:rsidRDefault="00000000" w:rsidRPr="00000000" w14:paraId="00001524">
      <w:pPr>
        <w:widowControl w:val="0"/>
        <w:rPr/>
      </w:pPr>
      <w:r w:rsidDel="00000000" w:rsidR="00000000" w:rsidRPr="00000000">
        <w:rPr>
          <w:rtl w:val="0"/>
        </w:rPr>
        <w:t xml:space="preserve">See slide 9 for MDACC experience, where nearly all kids &lt; 4y are now receiving RT in the 2010s. </w:t>
      </w:r>
    </w:p>
    <w:p w:rsidR="00000000" w:rsidDel="00000000" w:rsidP="00000000" w:rsidRDefault="00000000" w:rsidRPr="00000000" w14:paraId="00001525">
      <w:pPr>
        <w:rPr/>
      </w:pPr>
      <w:r w:rsidDel="00000000" w:rsidR="00000000" w:rsidRPr="00000000">
        <w:rPr>
          <w:rtl w:val="0"/>
        </w:rPr>
        <w:t xml:space="preserve">Brain Tumors: Medulloblastoma, ATRT, ependymoma [</w:t>
      </w:r>
      <w:hyperlink r:id="rId1149">
        <w:r w:rsidDel="00000000" w:rsidR="00000000" w:rsidRPr="00000000">
          <w:rPr>
            <w:rtl w:val="0"/>
          </w:rPr>
          <w:t xml:space="preserve">Baliga Peds Blood Ca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26">
      <w:pPr>
        <w:numPr>
          <w:ilvl w:val="0"/>
          <w:numId w:val="42"/>
        </w:numPr>
        <w:ind w:left="720" w:hanging="360"/>
      </w:pPr>
      <w:r w:rsidDel="00000000" w:rsidR="00000000" w:rsidRPr="00000000">
        <w:rPr>
          <w:rFonts w:ascii="Gungsuh" w:cs="Gungsuh" w:eastAsia="Gungsuh" w:hAnsi="Gungsuh"/>
          <w:rtl w:val="0"/>
        </w:rPr>
        <w:t xml:space="preserve">94% in ≤ 5y olds. </w:t>
      </w:r>
      <w:r w:rsidDel="00000000" w:rsidR="00000000" w:rsidRPr="00000000">
        <w:rPr>
          <w:b w:val="1"/>
          <w:rtl w:val="0"/>
        </w:rPr>
        <w:t xml:space="preserve">Very young children</w:t>
      </w:r>
      <w:r w:rsidDel="00000000" w:rsidR="00000000" w:rsidRPr="00000000">
        <w:rPr>
          <w:rtl w:val="0"/>
        </w:rPr>
        <w:t xml:space="preserve">, poor prognosis.</w:t>
      </w:r>
    </w:p>
    <w:p w:rsidR="00000000" w:rsidDel="00000000" w:rsidP="00000000" w:rsidRDefault="00000000" w:rsidRPr="00000000" w14:paraId="00001527">
      <w:pPr>
        <w:numPr>
          <w:ilvl w:val="0"/>
          <w:numId w:val="42"/>
        </w:numPr>
        <w:ind w:left="720" w:hanging="360"/>
      </w:pPr>
      <w:r w:rsidDel="00000000" w:rsidR="00000000" w:rsidRPr="00000000">
        <w:rPr>
          <w:rtl w:val="0"/>
        </w:rPr>
        <w:t xml:space="preserve">More likely to involve the lateral hemisphere of the cerebellum. </w:t>
      </w:r>
      <w:r w:rsidDel="00000000" w:rsidR="00000000" w:rsidRPr="00000000">
        <w:rPr>
          <w:i w:val="1"/>
          <w:rtl w:val="0"/>
        </w:rPr>
        <w:t xml:space="preserve">Like adult/desmoplastic medulloblastomas.</w:t>
      </w:r>
    </w:p>
    <w:p w:rsidR="00000000" w:rsidDel="00000000" w:rsidP="00000000" w:rsidRDefault="00000000" w:rsidRPr="00000000" w14:paraId="00001528">
      <w:pPr>
        <w:numPr>
          <w:ilvl w:val="0"/>
          <w:numId w:val="42"/>
        </w:numPr>
        <w:ind w:left="720" w:hanging="360"/>
        <w:rPr/>
      </w:pPr>
      <w:r w:rsidDel="00000000" w:rsidR="00000000" w:rsidRPr="00000000">
        <w:rPr>
          <w:rtl w:val="0"/>
        </w:rPr>
        <w:t xml:space="preserve">A little over half in the posterior fossa, a little under half supratentorial.</w:t>
      </w:r>
    </w:p>
    <w:p w:rsidR="00000000" w:rsidDel="00000000" w:rsidP="00000000" w:rsidRDefault="00000000" w:rsidRPr="00000000" w14:paraId="00001529">
      <w:pPr>
        <w:numPr>
          <w:ilvl w:val="0"/>
          <w:numId w:val="42"/>
        </w:numPr>
        <w:ind w:left="720" w:hanging="360"/>
        <w:rPr>
          <w:u w:val="none"/>
        </w:rPr>
      </w:pPr>
      <w:r w:rsidDel="00000000" w:rsidR="00000000" w:rsidRPr="00000000">
        <w:rPr>
          <w:rtl w:val="0"/>
        </w:rPr>
        <w:t xml:space="preserve">Most failures are in the primary site. Early RT is advocated for all children with non-disseminated disease.</w:t>
      </w:r>
    </w:p>
    <w:p w:rsidR="00000000" w:rsidDel="00000000" w:rsidP="00000000" w:rsidRDefault="00000000" w:rsidRPr="00000000" w14:paraId="0000152A">
      <w:pPr>
        <w:numPr>
          <w:ilvl w:val="0"/>
          <w:numId w:val="42"/>
        </w:numPr>
        <w:ind w:left="720" w:hanging="360"/>
      </w:pPr>
      <w:r w:rsidDel="00000000" w:rsidR="00000000" w:rsidRPr="00000000">
        <w:rPr>
          <w:b w:val="1"/>
          <w:rtl w:val="0"/>
        </w:rPr>
        <w:t xml:space="preserve">Workup </w:t>
      </w:r>
    </w:p>
    <w:p w:rsidR="00000000" w:rsidDel="00000000" w:rsidP="00000000" w:rsidRDefault="00000000" w:rsidRPr="00000000" w14:paraId="0000152B">
      <w:pPr>
        <w:numPr>
          <w:ilvl w:val="1"/>
          <w:numId w:val="42"/>
        </w:numPr>
        <w:ind w:left="1440" w:hanging="360"/>
      </w:pPr>
      <w:r w:rsidDel="00000000" w:rsidR="00000000" w:rsidRPr="00000000">
        <w:rPr>
          <w:rtl w:val="0"/>
        </w:rPr>
        <w:t xml:space="preserve">Loss of </w:t>
      </w:r>
      <w:r w:rsidDel="00000000" w:rsidR="00000000" w:rsidRPr="00000000">
        <w:rPr>
          <w:b w:val="1"/>
          <w:rtl w:val="0"/>
        </w:rPr>
        <w:t xml:space="preserve">INI-1</w:t>
      </w:r>
      <w:r w:rsidDel="00000000" w:rsidR="00000000" w:rsidRPr="00000000">
        <w:rPr>
          <w:rtl w:val="0"/>
        </w:rPr>
        <w:t xml:space="preserve"> (tumor suppressor gene).</w:t>
      </w:r>
    </w:p>
    <w:p w:rsidR="00000000" w:rsidDel="00000000" w:rsidP="00000000" w:rsidRDefault="00000000" w:rsidRPr="00000000" w14:paraId="0000152C">
      <w:pPr>
        <w:numPr>
          <w:ilvl w:val="2"/>
          <w:numId w:val="42"/>
        </w:numPr>
        <w:ind w:left="2160" w:hanging="360"/>
      </w:pPr>
      <w:r w:rsidDel="00000000" w:rsidR="00000000" w:rsidRPr="00000000">
        <w:rPr>
          <w:rtl w:val="0"/>
        </w:rPr>
        <w:t xml:space="preserve">INI mutated in 85%. </w:t>
      </w:r>
    </w:p>
    <w:p w:rsidR="00000000" w:rsidDel="00000000" w:rsidP="00000000" w:rsidRDefault="00000000" w:rsidRPr="00000000" w14:paraId="0000152D">
      <w:pPr>
        <w:numPr>
          <w:ilvl w:val="2"/>
          <w:numId w:val="42"/>
        </w:numPr>
        <w:ind w:left="2160" w:hanging="360"/>
      </w:pPr>
      <w:r w:rsidDel="00000000" w:rsidR="00000000" w:rsidRPr="00000000">
        <w:rPr>
          <w:b w:val="1"/>
          <w:rtl w:val="0"/>
        </w:rPr>
        <w:t xml:space="preserve">Vimentin</w:t>
      </w:r>
      <w:r w:rsidDel="00000000" w:rsidR="00000000" w:rsidRPr="00000000">
        <w:rPr>
          <w:rtl w:val="0"/>
        </w:rPr>
        <w:t xml:space="preserve">, </w:t>
      </w:r>
      <w:r w:rsidDel="00000000" w:rsidR="00000000" w:rsidRPr="00000000">
        <w:rPr>
          <w:b w:val="1"/>
          <w:rtl w:val="0"/>
        </w:rPr>
        <w:t xml:space="preserve">EPA </w:t>
      </w:r>
      <w:r w:rsidDel="00000000" w:rsidR="00000000" w:rsidRPr="00000000">
        <w:rPr>
          <w:rtl w:val="0"/>
        </w:rPr>
        <w:t xml:space="preserve">and </w:t>
      </w:r>
      <w:r w:rsidDel="00000000" w:rsidR="00000000" w:rsidRPr="00000000">
        <w:rPr>
          <w:b w:val="1"/>
          <w:rtl w:val="0"/>
        </w:rPr>
        <w:t xml:space="preserve">SMA </w:t>
      </w:r>
      <w:r w:rsidDel="00000000" w:rsidR="00000000" w:rsidRPr="00000000">
        <w:rPr>
          <w:rtl w:val="0"/>
        </w:rPr>
        <w:t xml:space="preserve">(smooth muscle actin) found in ATRT as well (not Medulloblastoma).</w:t>
      </w:r>
    </w:p>
    <w:p w:rsidR="00000000" w:rsidDel="00000000" w:rsidP="00000000" w:rsidRDefault="00000000" w:rsidRPr="00000000" w14:paraId="0000152E">
      <w:pPr>
        <w:numPr>
          <w:ilvl w:val="3"/>
          <w:numId w:val="42"/>
        </w:numPr>
        <w:ind w:left="2880" w:hanging="360"/>
      </w:pPr>
      <w:r w:rsidDel="00000000" w:rsidR="00000000" w:rsidRPr="00000000">
        <w:rPr>
          <w:rtl w:val="0"/>
        </w:rPr>
        <w:t xml:space="preserve">Around 2/3 of ATRT occur in CBL and can present similarly to medulloblastoma.</w:t>
      </w:r>
    </w:p>
    <w:p w:rsidR="00000000" w:rsidDel="00000000" w:rsidP="00000000" w:rsidRDefault="00000000" w:rsidRPr="00000000" w14:paraId="0000152F">
      <w:pPr>
        <w:numPr>
          <w:ilvl w:val="3"/>
          <w:numId w:val="42"/>
        </w:numPr>
        <w:ind w:left="2880" w:hanging="360"/>
      </w:pPr>
      <w:r w:rsidDel="00000000" w:rsidR="00000000" w:rsidRPr="00000000">
        <w:rPr>
          <w:rtl w:val="0"/>
        </w:rPr>
        <w:t xml:space="preserve">Misdiagnosed as PNETs until 15-20 years ago! </w:t>
      </w:r>
    </w:p>
    <w:p w:rsidR="00000000" w:rsidDel="00000000" w:rsidP="00000000" w:rsidRDefault="00000000" w:rsidRPr="00000000" w14:paraId="00001530">
      <w:pPr>
        <w:numPr>
          <w:ilvl w:val="1"/>
          <w:numId w:val="42"/>
        </w:numPr>
        <w:ind w:left="1440" w:hanging="360"/>
      </w:pPr>
      <w:r w:rsidDel="00000000" w:rsidR="00000000" w:rsidRPr="00000000">
        <w:rPr>
          <w:rtl w:val="0"/>
        </w:rPr>
        <w:t xml:space="preserve">CT C/A/P for concurrent renal rhabdoid tumors (not mets).</w:t>
      </w:r>
      <w:r w:rsidDel="00000000" w:rsidR="00000000" w:rsidRPr="00000000">
        <w:rPr>
          <w:rtl w:val="0"/>
        </w:rPr>
      </w:r>
    </w:p>
    <w:p w:rsidR="00000000" w:rsidDel="00000000" w:rsidP="00000000" w:rsidRDefault="00000000" w:rsidRPr="00000000" w14:paraId="00001531">
      <w:pPr>
        <w:numPr>
          <w:ilvl w:val="0"/>
          <w:numId w:val="42"/>
        </w:numPr>
        <w:ind w:left="720" w:hanging="360"/>
      </w:pPr>
      <w:r w:rsidDel="00000000" w:rsidR="00000000" w:rsidRPr="00000000">
        <w:rPr>
          <w:b w:val="1"/>
          <w:rtl w:val="0"/>
        </w:rPr>
        <w:t xml:space="preserve">ANCS 0333 </w:t>
      </w:r>
      <w:r w:rsidDel="00000000" w:rsidR="00000000" w:rsidRPr="00000000">
        <w:rPr>
          <w:rtl w:val="0"/>
        </w:rPr>
        <w:t xml:space="preserve">[</w:t>
      </w:r>
      <w:hyperlink r:id="rId1150">
        <w:r w:rsidDel="00000000" w:rsidR="00000000" w:rsidRPr="00000000">
          <w:rPr>
            <w:rtl w:val="0"/>
          </w:rPr>
          <w:t xml:space="preserve">Reddy Neuro Onc '16</w:t>
        </w:r>
      </w:hyperlink>
      <w:r w:rsidDel="00000000" w:rsidR="00000000" w:rsidRPr="00000000">
        <w:rPr>
          <w:rtl w:val="0"/>
        </w:rPr>
        <w:t xml:space="preserve">, </w:t>
      </w:r>
      <w:hyperlink r:id="rId1151">
        <w:r w:rsidDel="00000000" w:rsidR="00000000" w:rsidRPr="00000000">
          <w:rPr>
            <w:rtl w:val="0"/>
          </w:rPr>
          <w:t xml:space="preserve">JCO ‘20</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Chemo x2c→ HD-Chemo x3c + PBSC/IFRT</w:t>
      </w:r>
      <w:r w:rsidDel="00000000" w:rsidR="00000000" w:rsidRPr="00000000">
        <w:rPr>
          <w:rtl w:val="0"/>
        </w:rPr>
        <w:t xml:space="preserve">.</w:t>
        <w:br w:type="textWrapping"/>
        <w:t xml:space="preserve">Intensified regimen with improved EFS and OS compared to historical controls. However, further escalation is not feasible.</w:t>
      </w:r>
    </w:p>
    <w:p w:rsidR="00000000" w:rsidDel="00000000" w:rsidP="00000000" w:rsidRDefault="00000000" w:rsidRPr="00000000" w14:paraId="00001532">
      <w:pPr>
        <w:ind w:left="720" w:firstLine="0"/>
        <w:rPr/>
      </w:pPr>
      <w:r w:rsidDel="00000000" w:rsidR="00000000" w:rsidRPr="00000000">
        <w:rPr>
          <w:rtl w:val="0"/>
        </w:rPr>
        <w:t xml:space="preserve">TBL </w:t>
      </w:r>
      <w:hyperlink r:id="rId1152">
        <w:r w:rsidDel="00000000" w:rsidR="00000000" w:rsidRPr="00000000">
          <w:rPr>
            <w:vertAlign w:val="superscript"/>
            <w:rtl w:val="0"/>
          </w:rPr>
          <w:t xml:space="preserve">QS</w:t>
        </w:r>
      </w:hyperlink>
      <w:r w:rsidDel="00000000" w:rsidR="00000000" w:rsidRPr="00000000">
        <w:rPr>
          <w:rtl w:val="0"/>
        </w:rPr>
        <w:t xml:space="preserve">: ACNS0333 establishes the standard treatment regimen for ATRT on which to build future regimens with less toxicity, targeted pathways, and improved survival outcomes.</w:t>
      </w:r>
    </w:p>
    <w:p w:rsidR="00000000" w:rsidDel="00000000" w:rsidP="00000000" w:rsidRDefault="00000000" w:rsidRPr="00000000" w14:paraId="00001533">
      <w:pPr>
        <w:numPr>
          <w:ilvl w:val="1"/>
          <w:numId w:val="42"/>
        </w:numPr>
        <w:ind w:left="1440" w:hanging="360"/>
      </w:pPr>
      <w:r w:rsidDel="00000000" w:rsidR="00000000" w:rsidRPr="00000000">
        <w:rPr>
          <w:rtl w:val="0"/>
        </w:rPr>
        <w:t xml:space="preserve">65 pts. 54 patients were &lt; 3 years. MFU 5y.</w:t>
      </w:r>
    </w:p>
    <w:p w:rsidR="00000000" w:rsidDel="00000000" w:rsidP="00000000" w:rsidRDefault="00000000" w:rsidRPr="00000000" w14:paraId="00001534">
      <w:pPr>
        <w:numPr>
          <w:ilvl w:val="2"/>
          <w:numId w:val="42"/>
        </w:numPr>
        <w:ind w:left="2160" w:hanging="360"/>
      </w:pPr>
      <w:r w:rsidDel="00000000" w:rsidR="00000000" w:rsidRPr="00000000">
        <w:rPr>
          <w:rtl w:val="0"/>
        </w:rPr>
        <w:t xml:space="preserve">Induction chemo: VCR, MTX, Etoposide, Cyclophosphamide, CDDP.</w:t>
      </w:r>
    </w:p>
    <w:p w:rsidR="00000000" w:rsidDel="00000000" w:rsidP="00000000" w:rsidRDefault="00000000" w:rsidRPr="00000000" w14:paraId="00001535">
      <w:pPr>
        <w:numPr>
          <w:ilvl w:val="2"/>
          <w:numId w:val="42"/>
        </w:numPr>
        <w:ind w:left="2160" w:hanging="360"/>
      </w:pPr>
      <w:r w:rsidDel="00000000" w:rsidR="00000000" w:rsidRPr="00000000">
        <w:rPr>
          <w:rtl w:val="0"/>
        </w:rPr>
        <w:t xml:space="preserve">Consolidative chemo: Thiotepa and carboplatin with PBSC support.</w:t>
      </w:r>
    </w:p>
    <w:p w:rsidR="00000000" w:rsidDel="00000000" w:rsidP="00000000" w:rsidRDefault="00000000" w:rsidRPr="00000000" w14:paraId="00001536">
      <w:pPr>
        <w:numPr>
          <w:ilvl w:val="2"/>
          <w:numId w:val="42"/>
        </w:numPr>
        <w:ind w:left="2160" w:hanging="360"/>
      </w:pPr>
      <w:r w:rsidDel="00000000" w:rsidR="00000000" w:rsidRPr="00000000">
        <w:rPr>
          <w:rtl w:val="0"/>
        </w:rPr>
        <w:t xml:space="preserve">RT prior to consolidative chemo if &gt; 6 mo (infratentorial) or &gt; 12 mo (supratentorial). Younger patients will receive consolidative chemotherapy prior to focal irradiation with or without Optional CSI to 23.4 Gy (if &lt; 3y) or 36 Gy (if &gt; 3y) for disseminated disease.</w:t>
      </w:r>
    </w:p>
    <w:p w:rsidR="00000000" w:rsidDel="00000000" w:rsidP="00000000" w:rsidRDefault="00000000" w:rsidRPr="00000000" w14:paraId="00001537">
      <w:pPr>
        <w:numPr>
          <w:ilvl w:val="2"/>
          <w:numId w:val="42"/>
        </w:numPr>
        <w:ind w:left="2160" w:hanging="360"/>
      </w:pPr>
      <w:r w:rsidDel="00000000" w:rsidR="00000000" w:rsidRPr="00000000">
        <w:rPr>
          <w:rFonts w:ascii="Cardo" w:cs="Cardo" w:eastAsia="Cardo" w:hAnsi="Cardo"/>
          <w:rtl w:val="0"/>
        </w:rPr>
        <w:t xml:space="preserve">Dose to primary for ± 3y of 50.4→ 54 Gy. </w:t>
      </w:r>
    </w:p>
    <w:p w:rsidR="00000000" w:rsidDel="00000000" w:rsidP="00000000" w:rsidRDefault="00000000" w:rsidRPr="00000000" w14:paraId="00001538">
      <w:pPr>
        <w:numPr>
          <w:ilvl w:val="1"/>
          <w:numId w:val="42"/>
        </w:numPr>
        <w:ind w:left="1440" w:hanging="360"/>
      </w:pPr>
      <w:r w:rsidDel="00000000" w:rsidR="00000000" w:rsidRPr="00000000">
        <w:rPr>
          <w:rFonts w:ascii="Cardo" w:cs="Cardo" w:eastAsia="Cardo" w:hAnsi="Cardo"/>
          <w:rtl w:val="0"/>
        </w:rPr>
        <w:t xml:space="preserve">4y EFS for patients &lt; 3y in historical / ACNS0333 of 5→ 40%.  </w:t>
      </w:r>
      <w:r w:rsidDel="00000000" w:rsidR="00000000" w:rsidRPr="00000000">
        <w:rPr>
          <w:i w:val="1"/>
          <w:rtl w:val="0"/>
        </w:rPr>
        <w:t xml:space="preserve">Improved results compared to historical controls. </w:t>
      </w:r>
    </w:p>
    <w:p w:rsidR="00000000" w:rsidDel="00000000" w:rsidP="00000000" w:rsidRDefault="00000000" w:rsidRPr="00000000" w14:paraId="00001539">
      <w:pPr>
        <w:numPr>
          <w:ilvl w:val="1"/>
          <w:numId w:val="42"/>
        </w:numPr>
        <w:ind w:left="1440" w:hanging="360"/>
      </w:pPr>
      <w:r w:rsidDel="00000000" w:rsidR="00000000" w:rsidRPr="00000000">
        <w:rPr>
          <w:rtl w:val="0"/>
        </w:rPr>
        <w:t xml:space="preserve">62% of patients had residual disease after surgery, which is nearly congruent with EFS.</w:t>
      </w:r>
    </w:p>
    <w:p w:rsidR="00000000" w:rsidDel="00000000" w:rsidP="00000000" w:rsidRDefault="00000000" w:rsidRPr="00000000" w14:paraId="0000153A">
      <w:pPr>
        <w:numPr>
          <w:ilvl w:val="1"/>
          <w:numId w:val="42"/>
        </w:numPr>
        <w:ind w:left="1440" w:hanging="360"/>
      </w:pPr>
      <w:r w:rsidDel="00000000" w:rsidR="00000000" w:rsidRPr="00000000">
        <w:rPr>
          <w:rtl w:val="0"/>
        </w:rPr>
        <w:t xml:space="preserve">2y EFS 42%. 2y OS 53%. 4y EFS 37%. 4y OS 43%. </w:t>
      </w:r>
      <w:r w:rsidDel="00000000" w:rsidR="00000000" w:rsidRPr="00000000">
        <w:rPr>
          <w:i w:val="1"/>
          <w:rtl w:val="0"/>
        </w:rPr>
        <w:t xml:space="preserve">Failures are rare after 2 years. </w:t>
      </w:r>
      <w:r w:rsidDel="00000000" w:rsidR="00000000" w:rsidRPr="00000000">
        <w:rPr>
          <w:rtl w:val="0"/>
        </w:rPr>
      </w:r>
    </w:p>
    <w:p w:rsidR="00000000" w:rsidDel="00000000" w:rsidP="00000000" w:rsidRDefault="00000000" w:rsidRPr="00000000" w14:paraId="0000153B">
      <w:pPr>
        <w:numPr>
          <w:ilvl w:val="1"/>
          <w:numId w:val="42"/>
        </w:numPr>
        <w:ind w:left="1440" w:hanging="360"/>
        <w:rPr>
          <w:u w:val="none"/>
        </w:rPr>
      </w:pPr>
      <w:r w:rsidDel="00000000" w:rsidR="00000000" w:rsidRPr="00000000">
        <w:rPr>
          <w:rtl w:val="0"/>
        </w:rPr>
        <w:t xml:space="preserve">Treatment related deaths in 6%, which was slightly higher than the expected 4%. Protocol amendments were necessary to reduce these treatment related toxicities.</w:t>
      </w:r>
    </w:p>
    <w:p w:rsidR="00000000" w:rsidDel="00000000" w:rsidP="00000000" w:rsidRDefault="00000000" w:rsidRPr="00000000" w14:paraId="0000153C">
      <w:pPr>
        <w:numPr>
          <w:ilvl w:val="0"/>
          <w:numId w:val="42"/>
        </w:numPr>
        <w:ind w:left="720" w:hanging="360"/>
      </w:pPr>
      <w:r w:rsidDel="00000000" w:rsidR="00000000" w:rsidRPr="00000000">
        <w:rPr>
          <w:b w:val="1"/>
          <w:rtl w:val="0"/>
        </w:rPr>
        <w:t xml:space="preserve">Treatment Planning</w:t>
      </w:r>
    </w:p>
    <w:p w:rsidR="00000000" w:rsidDel="00000000" w:rsidP="00000000" w:rsidRDefault="00000000" w:rsidRPr="00000000" w14:paraId="0000153D">
      <w:pPr>
        <w:numPr>
          <w:ilvl w:val="1"/>
          <w:numId w:val="42"/>
        </w:numPr>
        <w:ind w:left="1440" w:hanging="360"/>
      </w:pPr>
      <w:r w:rsidDel="00000000" w:rsidR="00000000" w:rsidRPr="00000000">
        <w:rPr>
          <w:rFonts w:ascii="Cardo" w:cs="Cardo" w:eastAsia="Cardo" w:hAnsi="Cardo"/>
          <w:rtl w:val="0"/>
        </w:rPr>
        <w:t xml:space="preserve">Max safe resection→ Chemo x2→ </w:t>
      </w:r>
      <w:r w:rsidDel="00000000" w:rsidR="00000000" w:rsidRPr="00000000">
        <w:rPr>
          <w:b w:val="1"/>
          <w:rtl w:val="0"/>
        </w:rPr>
        <w:t xml:space="preserve">54 Gy</w:t>
      </w:r>
      <w:r w:rsidDel="00000000" w:rsidR="00000000" w:rsidRPr="00000000">
        <w:rPr>
          <w:rtl w:val="0"/>
        </w:rPr>
        <w:t xml:space="preserve"> IFRT.</w:t>
      </w:r>
    </w:p>
    <w:p w:rsidR="00000000" w:rsidDel="00000000" w:rsidP="00000000" w:rsidRDefault="00000000" w:rsidRPr="00000000" w14:paraId="0000153E">
      <w:pPr>
        <w:numPr>
          <w:ilvl w:val="2"/>
          <w:numId w:val="42"/>
        </w:numPr>
        <w:ind w:left="2160" w:hanging="360"/>
      </w:pPr>
      <w:r w:rsidDel="00000000" w:rsidR="00000000" w:rsidRPr="00000000">
        <w:rPr>
          <w:rtl w:val="0"/>
        </w:rPr>
        <w:t xml:space="preserve">If &lt; 3y, IFRT to 50.4 Gy, avoid if &lt; 6 mo.</w:t>
      </w:r>
    </w:p>
    <w:p w:rsidR="00000000" w:rsidDel="00000000" w:rsidP="00000000" w:rsidRDefault="00000000" w:rsidRPr="00000000" w14:paraId="0000153F">
      <w:pPr>
        <w:numPr>
          <w:ilvl w:val="1"/>
          <w:numId w:val="42"/>
        </w:numPr>
        <w:ind w:left="1440" w:hanging="360"/>
      </w:pPr>
      <w:r w:rsidDel="00000000" w:rsidR="00000000" w:rsidRPr="00000000">
        <w:rPr>
          <w:rtl w:val="0"/>
        </w:rPr>
        <w:t xml:space="preserve">M+ disease: As above but treated as high-risk medulloblastoma (36 Gy CSI, IFRT 54 Gy, spinal boost to 45 Gy).</w:t>
      </w:r>
    </w:p>
    <w:p w:rsidR="00000000" w:rsidDel="00000000" w:rsidP="00000000" w:rsidRDefault="00000000" w:rsidRPr="00000000" w14:paraId="00001540">
      <w:pPr>
        <w:numPr>
          <w:ilvl w:val="2"/>
          <w:numId w:val="42"/>
        </w:numPr>
        <w:ind w:left="2160" w:hanging="360"/>
      </w:pPr>
      <w:r w:rsidDel="00000000" w:rsidR="00000000" w:rsidRPr="00000000">
        <w:rPr>
          <w:rtl w:val="0"/>
        </w:rPr>
        <w:t xml:space="preserve">If </w:t>
      </w:r>
      <w:r w:rsidDel="00000000" w:rsidR="00000000" w:rsidRPr="00000000">
        <w:rPr>
          <w:rtl w:val="0"/>
        </w:rPr>
        <w:t xml:space="preserve">diffuse</w:t>
      </w:r>
      <w:r w:rsidDel="00000000" w:rsidR="00000000" w:rsidRPr="00000000">
        <w:rPr>
          <w:rtl w:val="0"/>
        </w:rPr>
        <w:t xml:space="preserve"> cord, give 39.6 Gy. If focal, boost to 45 Gy in cord and 50-54 Gy in cauda.</w:t>
      </w:r>
    </w:p>
    <w:p w:rsidR="00000000" w:rsidDel="00000000" w:rsidP="00000000" w:rsidRDefault="00000000" w:rsidRPr="00000000" w14:paraId="00001541">
      <w:pPr>
        <w:numPr>
          <w:ilvl w:val="2"/>
          <w:numId w:val="42"/>
        </w:numPr>
        <w:ind w:left="2160" w:hanging="360"/>
      </w:pPr>
      <w:r w:rsidDel="00000000" w:rsidR="00000000" w:rsidRPr="00000000">
        <w:rPr>
          <w:rtl w:val="0"/>
        </w:rPr>
        <w:t xml:space="preserve">If &lt; 3y, 23.4 Gy CSI.</w:t>
      </w:r>
    </w:p>
    <w:p w:rsidR="00000000" w:rsidDel="00000000" w:rsidP="00000000" w:rsidRDefault="00000000" w:rsidRPr="00000000" w14:paraId="00001542">
      <w:pPr>
        <w:numPr>
          <w:ilvl w:val="0"/>
          <w:numId w:val="42"/>
        </w:numPr>
        <w:ind w:left="720" w:hanging="360"/>
      </w:pPr>
      <w:r w:rsidDel="00000000" w:rsidR="00000000" w:rsidRPr="00000000">
        <w:rPr>
          <w:b w:val="1"/>
          <w:rtl w:val="0"/>
        </w:rPr>
        <w:t xml:space="preserve">Follow up</w:t>
      </w:r>
    </w:p>
    <w:p w:rsidR="00000000" w:rsidDel="00000000" w:rsidP="00000000" w:rsidRDefault="00000000" w:rsidRPr="00000000" w14:paraId="00001543">
      <w:pPr>
        <w:numPr>
          <w:ilvl w:val="1"/>
          <w:numId w:val="42"/>
        </w:numPr>
        <w:ind w:left="1440" w:hanging="360"/>
      </w:pPr>
      <w:r w:rsidDel="00000000" w:rsidR="00000000" w:rsidRPr="00000000">
        <w:rPr>
          <w:rtl w:val="0"/>
        </w:rPr>
        <w:t xml:space="preserve">MS 1 year.</w:t>
      </w:r>
    </w:p>
    <w:p w:rsidR="00000000" w:rsidDel="00000000" w:rsidP="00000000" w:rsidRDefault="00000000" w:rsidRPr="00000000" w14:paraId="00001544">
      <w:pPr>
        <w:pStyle w:val="Heading3"/>
        <w:rPr/>
      </w:pPr>
      <w:bookmarkStart w:colFirst="0" w:colLast="0" w:name="_gmpi4n9u5oic" w:id="266"/>
      <w:bookmarkEnd w:id="266"/>
      <w:r w:rsidDel="00000000" w:rsidR="00000000" w:rsidRPr="00000000">
        <w:rPr>
          <w:rtl w:val="0"/>
        </w:rPr>
      </w:r>
    </w:p>
    <w:p w:rsidR="00000000" w:rsidDel="00000000" w:rsidP="00000000" w:rsidRDefault="00000000" w:rsidRPr="00000000" w14:paraId="00001545">
      <w:pPr>
        <w:pStyle w:val="Heading3"/>
        <w:rPr/>
      </w:pPr>
      <w:bookmarkStart w:colFirst="0" w:colLast="0" w:name="_756hmox6vwbm" w:id="267"/>
      <w:bookmarkEnd w:id="267"/>
      <w:hyperlink w:anchor="_bky1jhsixu1a">
        <w:r w:rsidDel="00000000" w:rsidR="00000000" w:rsidRPr="00000000">
          <w:rPr>
            <w:u w:val="single"/>
            <w:rtl w:val="0"/>
          </w:rPr>
          <w:t xml:space="preserve">Supratentorial PNET</w:t>
        </w:r>
      </w:hyperlink>
      <w:r w:rsidDel="00000000" w:rsidR="00000000" w:rsidRPr="00000000">
        <w:rPr>
          <w:rtl w:val="0"/>
        </w:rPr>
      </w:r>
    </w:p>
    <w:p w:rsidR="00000000" w:rsidDel="00000000" w:rsidP="00000000" w:rsidRDefault="00000000" w:rsidRPr="00000000" w14:paraId="00001546">
      <w:pPr>
        <w:widowControl w:val="0"/>
        <w:rPr/>
      </w:pPr>
      <w:r w:rsidDel="00000000" w:rsidR="00000000" w:rsidRPr="00000000">
        <w:rPr>
          <w:rtl w:val="0"/>
        </w:rPr>
        <w:t xml:space="preserve">Radiotherapy for Infant Brain Tumors [</w:t>
      </w:r>
      <w:hyperlink r:id="rId1153">
        <w:r w:rsidDel="00000000" w:rsidR="00000000" w:rsidRPr="00000000">
          <w:rPr>
            <w:rtl w:val="0"/>
          </w:rPr>
          <w:t xml:space="preserve">Mahajan COG Powerpoint ASTRO '16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47">
      <w:pPr>
        <w:numPr>
          <w:ilvl w:val="0"/>
          <w:numId w:val="60"/>
        </w:numPr>
        <w:ind w:left="720" w:hanging="360"/>
        <w:rPr/>
      </w:pPr>
      <w:r w:rsidDel="00000000" w:rsidR="00000000" w:rsidRPr="00000000">
        <w:rPr>
          <w:rtl w:val="0"/>
        </w:rPr>
        <w:t xml:space="preserve">Includes pineoblastoma and ependymoblastoma.</w:t>
      </w:r>
    </w:p>
    <w:p w:rsidR="00000000" w:rsidDel="00000000" w:rsidP="00000000" w:rsidRDefault="00000000" w:rsidRPr="00000000" w14:paraId="00001548">
      <w:pPr>
        <w:numPr>
          <w:ilvl w:val="0"/>
          <w:numId w:val="60"/>
        </w:numPr>
        <w:ind w:left="720" w:hanging="360"/>
        <w:rPr/>
      </w:pPr>
      <w:r w:rsidDel="00000000" w:rsidR="00000000" w:rsidRPr="00000000">
        <w:rPr>
          <w:rtl w:val="0"/>
        </w:rPr>
        <w:t xml:space="preserve">Treat like HR medulloblastoma (36 Gy CSI), except use IF boost instead of PF boost, as they are supratentorial.</w:t>
      </w:r>
    </w:p>
    <w:p w:rsidR="00000000" w:rsidDel="00000000" w:rsidP="00000000" w:rsidRDefault="00000000" w:rsidRPr="00000000" w14:paraId="00001549">
      <w:pPr>
        <w:numPr>
          <w:ilvl w:val="0"/>
          <w:numId w:val="60"/>
        </w:numPr>
        <w:ind w:left="720" w:hanging="360"/>
        <w:rPr/>
      </w:pPr>
      <w:r w:rsidDel="00000000" w:rsidR="00000000" w:rsidRPr="00000000">
        <w:rPr>
          <w:rFonts w:ascii="Cardo" w:cs="Cardo" w:eastAsia="Cardo" w:hAnsi="Cardo"/>
          <w:rtl w:val="0"/>
        </w:rPr>
        <w:t xml:space="preserve">Max safe resection→ CRT with concurrent vincristine→ adj PCV x6-8c (6c per ACNS 0332).</w:t>
      </w:r>
    </w:p>
    <w:p w:rsidR="00000000" w:rsidDel="00000000" w:rsidP="00000000" w:rsidRDefault="00000000" w:rsidRPr="00000000" w14:paraId="0000154A">
      <w:pPr>
        <w:numPr>
          <w:ilvl w:val="0"/>
          <w:numId w:val="60"/>
        </w:numPr>
        <w:ind w:left="720" w:hanging="360"/>
        <w:rPr/>
      </w:pPr>
      <w:r w:rsidDel="00000000" w:rsidR="00000000" w:rsidRPr="00000000">
        <w:rPr>
          <w:rtl w:val="0"/>
        </w:rPr>
        <w:t xml:space="preserve">Boosts:</w:t>
      </w:r>
    </w:p>
    <w:p w:rsidR="00000000" w:rsidDel="00000000" w:rsidP="00000000" w:rsidRDefault="00000000" w:rsidRPr="00000000" w14:paraId="0000154B">
      <w:pPr>
        <w:numPr>
          <w:ilvl w:val="1"/>
          <w:numId w:val="60"/>
        </w:numPr>
        <w:ind w:left="1440" w:hanging="360"/>
        <w:rPr/>
      </w:pPr>
      <w:r w:rsidDel="00000000" w:rsidR="00000000" w:rsidRPr="00000000">
        <w:rPr>
          <w:rtl w:val="0"/>
        </w:rPr>
        <w:t xml:space="preserve">M2: CTV + 1 cm to 55.8 Gy.</w:t>
      </w:r>
    </w:p>
    <w:p w:rsidR="00000000" w:rsidDel="00000000" w:rsidP="00000000" w:rsidRDefault="00000000" w:rsidRPr="00000000" w14:paraId="0000154C">
      <w:pPr>
        <w:numPr>
          <w:ilvl w:val="1"/>
          <w:numId w:val="60"/>
        </w:numPr>
        <w:ind w:left="1440" w:hanging="360"/>
        <w:rPr/>
      </w:pPr>
      <w:r w:rsidDel="00000000" w:rsidR="00000000" w:rsidRPr="00000000">
        <w:rPr>
          <w:rtl w:val="0"/>
        </w:rPr>
        <w:t xml:space="preserve">M3:</w:t>
      </w:r>
    </w:p>
    <w:p w:rsidR="00000000" w:rsidDel="00000000" w:rsidP="00000000" w:rsidRDefault="00000000" w:rsidRPr="00000000" w14:paraId="0000154D">
      <w:pPr>
        <w:numPr>
          <w:ilvl w:val="2"/>
          <w:numId w:val="60"/>
        </w:numPr>
        <w:ind w:left="2160" w:hanging="360"/>
        <w:rPr/>
      </w:pPr>
      <w:r w:rsidDel="00000000" w:rsidR="00000000" w:rsidRPr="00000000">
        <w:rPr>
          <w:rtl w:val="0"/>
        </w:rPr>
        <w:t xml:space="preserve">Focal at/above cord to 45 Gy.</w:t>
      </w:r>
    </w:p>
    <w:p w:rsidR="00000000" w:rsidDel="00000000" w:rsidP="00000000" w:rsidRDefault="00000000" w:rsidRPr="00000000" w14:paraId="0000154E">
      <w:pPr>
        <w:numPr>
          <w:ilvl w:val="2"/>
          <w:numId w:val="60"/>
        </w:numPr>
        <w:ind w:left="2160" w:hanging="360"/>
        <w:rPr/>
      </w:pPr>
      <w:r w:rsidDel="00000000" w:rsidR="00000000" w:rsidRPr="00000000">
        <w:rPr>
          <w:rtl w:val="0"/>
        </w:rPr>
        <w:t xml:space="preserve">Focal below cord to 50.4 Gy.</w:t>
      </w:r>
    </w:p>
    <w:p w:rsidR="00000000" w:rsidDel="00000000" w:rsidP="00000000" w:rsidRDefault="00000000" w:rsidRPr="00000000" w14:paraId="0000154F">
      <w:pPr>
        <w:numPr>
          <w:ilvl w:val="2"/>
          <w:numId w:val="60"/>
        </w:numPr>
        <w:ind w:left="2160" w:hanging="360"/>
        <w:rPr/>
      </w:pPr>
      <w:r w:rsidDel="00000000" w:rsidR="00000000" w:rsidRPr="00000000">
        <w:rPr>
          <w:rtl w:val="0"/>
        </w:rPr>
        <w:t xml:space="preserve">Diffuse: CSI to 39.6 Gy.</w:t>
      </w:r>
    </w:p>
    <w:p w:rsidR="00000000" w:rsidDel="00000000" w:rsidP="00000000" w:rsidRDefault="00000000" w:rsidRPr="00000000" w14:paraId="00001550">
      <w:pPr>
        <w:pStyle w:val="Heading3"/>
        <w:rPr/>
      </w:pPr>
      <w:bookmarkStart w:colFirst="0" w:colLast="0" w:name="_b3788eu3m8u9" w:id="268"/>
      <w:bookmarkEnd w:id="268"/>
      <w:hyperlink w:anchor="_bky1jhsixu1a">
        <w:r w:rsidDel="00000000" w:rsidR="00000000" w:rsidRPr="00000000">
          <w:rPr>
            <w:u w:val="single"/>
            <w:rtl w:val="0"/>
          </w:rPr>
          <w:t xml:space="preserve">Pineal tumors</w:t>
        </w:r>
      </w:hyperlink>
      <w:r w:rsidDel="00000000" w:rsidR="00000000" w:rsidRPr="00000000">
        <w:rPr>
          <w:rtl w:val="0"/>
        </w:rPr>
      </w:r>
    </w:p>
    <w:p w:rsidR="00000000" w:rsidDel="00000000" w:rsidP="00000000" w:rsidRDefault="00000000" w:rsidRPr="00000000" w14:paraId="00001551">
      <w:pPr>
        <w:numPr>
          <w:ilvl w:val="0"/>
          <w:numId w:val="95"/>
        </w:numPr>
        <w:ind w:left="720" w:hanging="360"/>
      </w:pPr>
      <w:r w:rsidDel="00000000" w:rsidR="00000000" w:rsidRPr="00000000">
        <w:rPr>
          <w:rtl w:val="0"/>
        </w:rPr>
        <w:t xml:space="preserve">Occult M+: DI, CSF negative.</w:t>
      </w:r>
    </w:p>
    <w:p w:rsidR="00000000" w:rsidDel="00000000" w:rsidP="00000000" w:rsidRDefault="00000000" w:rsidRPr="00000000" w14:paraId="00001552">
      <w:pPr>
        <w:numPr>
          <w:ilvl w:val="0"/>
          <w:numId w:val="95"/>
        </w:numPr>
        <w:ind w:left="720" w:hanging="360"/>
      </w:pPr>
      <w:r w:rsidDel="00000000" w:rsidR="00000000" w:rsidRPr="00000000">
        <w:rPr>
          <w:rtl w:val="0"/>
        </w:rPr>
        <w:t xml:space="preserve">Posterior to third ventricle, anterior to quadrigeminal cistern, postero-superior to midbrain.</w:t>
      </w:r>
    </w:p>
    <w:p w:rsidR="00000000" w:rsidDel="00000000" w:rsidP="00000000" w:rsidRDefault="00000000" w:rsidRPr="00000000" w14:paraId="00001553">
      <w:pPr>
        <w:numPr>
          <w:ilvl w:val="0"/>
          <w:numId w:val="95"/>
        </w:numPr>
        <w:ind w:left="720" w:hanging="360"/>
      </w:pPr>
      <w:r w:rsidDel="00000000" w:rsidR="00000000" w:rsidRPr="00000000">
        <w:rPr>
          <w:rtl w:val="0"/>
        </w:rPr>
        <w:t xml:space="preserve">Most common tumor of pineal region in peds? </w:t>
      </w:r>
      <w:r w:rsidDel="00000000" w:rsidR="00000000" w:rsidRPr="00000000">
        <w:rPr>
          <w:b w:val="1"/>
          <w:rtl w:val="0"/>
        </w:rPr>
        <w:t xml:space="preserve">Germinomas</w:t>
      </w:r>
      <w:r w:rsidDel="00000000" w:rsidR="00000000" w:rsidRPr="00000000">
        <w:rPr>
          <w:rtl w:val="0"/>
        </w:rPr>
        <w:t xml:space="preserve">! Germinomas 40-60%, NGGCT 20-25%, pineal parenchymal tumors 14%.  Pineal tumors are 5% of pediatric brain cancer. Incidence peaks at age 10-12y. M:F 3:1.</w:t>
      </w:r>
    </w:p>
    <w:p w:rsidR="00000000" w:rsidDel="00000000" w:rsidP="00000000" w:rsidRDefault="00000000" w:rsidRPr="00000000" w14:paraId="00001554">
      <w:pPr>
        <w:numPr>
          <w:ilvl w:val="0"/>
          <w:numId w:val="95"/>
        </w:numPr>
        <w:ind w:left="720" w:hanging="360"/>
      </w:pPr>
      <w:r w:rsidDel="00000000" w:rsidR="00000000" w:rsidRPr="00000000">
        <w:rPr>
          <w:rtl w:val="0"/>
        </w:rPr>
        <w:t xml:space="preserve">Pineal tumors ~1% of primary brain tumors. 30-40% germinomas, 10-20% NGGCTs. </w:t>
      </w:r>
    </w:p>
    <w:p w:rsidR="00000000" w:rsidDel="00000000" w:rsidP="00000000" w:rsidRDefault="00000000" w:rsidRPr="00000000" w14:paraId="00001555">
      <w:pPr>
        <w:numPr>
          <w:ilvl w:val="0"/>
          <w:numId w:val="95"/>
        </w:numPr>
        <w:ind w:left="720" w:hanging="360"/>
      </w:pPr>
      <w:r w:rsidDel="00000000" w:rsidR="00000000" w:rsidRPr="00000000">
        <w:rPr>
          <w:b w:val="1"/>
          <w:rtl w:val="0"/>
        </w:rPr>
        <w:t xml:space="preserve">Flexner-Wintersteiner rosettes</w:t>
      </w:r>
      <w:r w:rsidDel="00000000" w:rsidR="00000000" w:rsidRPr="00000000">
        <w:rPr>
          <w:rtl w:val="0"/>
        </w:rPr>
        <w:t xml:space="preserve">. </w:t>
      </w:r>
      <w:r w:rsidDel="00000000" w:rsidR="00000000" w:rsidRPr="00000000">
        <w:rPr>
          <w:i w:val="1"/>
          <w:rtl w:val="0"/>
        </w:rPr>
        <w:t xml:space="preserve">Also present in Rb (any PNET).</w:t>
      </w:r>
    </w:p>
    <w:p w:rsidR="00000000" w:rsidDel="00000000" w:rsidP="00000000" w:rsidRDefault="00000000" w:rsidRPr="00000000" w14:paraId="00001556">
      <w:pPr>
        <w:numPr>
          <w:ilvl w:val="0"/>
          <w:numId w:val="95"/>
        </w:numPr>
        <w:ind w:left="720" w:hanging="360"/>
      </w:pPr>
      <w:r w:rsidDel="00000000" w:rsidR="00000000" w:rsidRPr="00000000">
        <w:rPr>
          <w:rtl w:val="0"/>
        </w:rPr>
        <w:t xml:space="preserve">Bifocal (bilateral): suprasellar and pineal.</w:t>
      </w:r>
    </w:p>
    <w:p w:rsidR="00000000" w:rsidDel="00000000" w:rsidP="00000000" w:rsidRDefault="00000000" w:rsidRPr="00000000" w14:paraId="00001557">
      <w:pPr>
        <w:numPr>
          <w:ilvl w:val="0"/>
          <w:numId w:val="95"/>
        </w:numPr>
        <w:ind w:left="720" w:hanging="360"/>
      </w:pPr>
      <w:r w:rsidDel="00000000" w:rsidR="00000000" w:rsidRPr="00000000">
        <w:rPr>
          <w:rtl w:val="0"/>
        </w:rPr>
        <w:t xml:space="preserve">Trilateral = bilateral Rb + pineoblastoma.</w:t>
      </w:r>
    </w:p>
    <w:p w:rsidR="00000000" w:rsidDel="00000000" w:rsidP="00000000" w:rsidRDefault="00000000" w:rsidRPr="00000000" w14:paraId="00001558">
      <w:pPr>
        <w:numPr>
          <w:ilvl w:val="0"/>
          <w:numId w:val="95"/>
        </w:numPr>
        <w:ind w:left="720" w:hanging="360"/>
      </w:pPr>
      <w:r w:rsidDel="00000000" w:rsidR="00000000" w:rsidRPr="00000000">
        <w:rPr>
          <w:b w:val="1"/>
          <w:rtl w:val="0"/>
        </w:rPr>
        <w:t xml:space="preserve">Supratentorial differential</w:t>
      </w:r>
      <w:r w:rsidDel="00000000" w:rsidR="00000000" w:rsidRPr="00000000">
        <w:rPr>
          <w:rtl w:val="0"/>
        </w:rPr>
        <w:t xml:space="preserve">:</w:t>
      </w:r>
    </w:p>
    <w:p w:rsidR="00000000" w:rsidDel="00000000" w:rsidP="00000000" w:rsidRDefault="00000000" w:rsidRPr="00000000" w14:paraId="00001559">
      <w:pPr>
        <w:numPr>
          <w:ilvl w:val="1"/>
          <w:numId w:val="95"/>
        </w:numPr>
        <w:ind w:left="1440" w:hanging="360"/>
      </w:pPr>
      <w:r w:rsidDel="00000000" w:rsidR="00000000" w:rsidRPr="00000000">
        <w:rPr>
          <w:b w:val="1"/>
          <w:rtl w:val="0"/>
        </w:rPr>
        <w:t xml:space="preserve">Suprasellar</w:t>
      </w:r>
      <w:r w:rsidDel="00000000" w:rsidR="00000000" w:rsidRPr="00000000">
        <w:rPr>
          <w:rtl w:val="0"/>
        </w:rPr>
        <w:t xml:space="preserve">: (COP GEM): </w:t>
      </w:r>
      <w:r w:rsidDel="00000000" w:rsidR="00000000" w:rsidRPr="00000000">
        <w:rPr>
          <w:b w:val="1"/>
          <w:rtl w:val="0"/>
        </w:rPr>
        <w:t xml:space="preserve">C</w:t>
      </w:r>
      <w:r w:rsidDel="00000000" w:rsidR="00000000" w:rsidRPr="00000000">
        <w:rPr>
          <w:rtl w:val="0"/>
        </w:rPr>
        <w:t xml:space="preserve">raniopharyngioma, </w:t>
      </w:r>
      <w:r w:rsidDel="00000000" w:rsidR="00000000" w:rsidRPr="00000000">
        <w:rPr>
          <w:b w:val="1"/>
          <w:rtl w:val="0"/>
        </w:rPr>
        <w:t xml:space="preserve">O</w:t>
      </w:r>
      <w:r w:rsidDel="00000000" w:rsidR="00000000" w:rsidRPr="00000000">
        <w:rPr>
          <w:rtl w:val="0"/>
        </w:rPr>
        <w:t xml:space="preserve">ptic glioma, </w:t>
      </w:r>
      <w:r w:rsidDel="00000000" w:rsidR="00000000" w:rsidRPr="00000000">
        <w:rPr>
          <w:b w:val="1"/>
          <w:rtl w:val="0"/>
        </w:rPr>
        <w:t xml:space="preserve">P</w:t>
      </w:r>
      <w:r w:rsidDel="00000000" w:rsidR="00000000" w:rsidRPr="00000000">
        <w:rPr>
          <w:rtl w:val="0"/>
        </w:rPr>
        <w:t xml:space="preserve">ituitary adenoma, </w:t>
      </w:r>
      <w:r w:rsidDel="00000000" w:rsidR="00000000" w:rsidRPr="00000000">
        <w:rPr>
          <w:b w:val="1"/>
          <w:rtl w:val="0"/>
        </w:rPr>
        <w:t xml:space="preserve">G</w:t>
      </w:r>
      <w:r w:rsidDel="00000000" w:rsidR="00000000" w:rsidRPr="00000000">
        <w:rPr>
          <w:rtl w:val="0"/>
        </w:rPr>
        <w:t xml:space="preserve">erm cell tumor*,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M</w:t>
      </w:r>
      <w:r w:rsidDel="00000000" w:rsidR="00000000" w:rsidRPr="00000000">
        <w:rPr>
          <w:rtl w:val="0"/>
        </w:rPr>
        <w:t xml:space="preserve">eningioma. *3rd ventricle.</w:t>
      </w:r>
    </w:p>
    <w:p w:rsidR="00000000" w:rsidDel="00000000" w:rsidP="00000000" w:rsidRDefault="00000000" w:rsidRPr="00000000" w14:paraId="0000155A">
      <w:pPr>
        <w:numPr>
          <w:ilvl w:val="1"/>
          <w:numId w:val="95"/>
        </w:numPr>
        <w:ind w:left="1440" w:hanging="360"/>
      </w:pPr>
      <w:r w:rsidDel="00000000" w:rsidR="00000000" w:rsidRPr="00000000">
        <w:rPr>
          <w:b w:val="1"/>
          <w:rtl w:val="0"/>
        </w:rPr>
        <w:t xml:space="preserve">Central</w:t>
      </w:r>
      <w:r w:rsidDel="00000000" w:rsidR="00000000" w:rsidRPr="00000000">
        <w:rPr>
          <w:rtl w:val="0"/>
        </w:rPr>
        <w:t xml:space="preserve">/</w:t>
      </w:r>
      <w:r w:rsidDel="00000000" w:rsidR="00000000" w:rsidRPr="00000000">
        <w:rPr>
          <w:b w:val="1"/>
          <w:rtl w:val="0"/>
        </w:rPr>
        <w:t xml:space="preserve">Thalamic</w:t>
      </w:r>
      <w:r w:rsidDel="00000000" w:rsidR="00000000" w:rsidRPr="00000000">
        <w:rPr>
          <w:rtl w:val="0"/>
        </w:rPr>
        <w:t xml:space="preserve">/</w:t>
      </w:r>
      <w:r w:rsidDel="00000000" w:rsidR="00000000" w:rsidRPr="00000000">
        <w:rPr>
          <w:b w:val="1"/>
          <w:rtl w:val="0"/>
        </w:rPr>
        <w:t xml:space="preserve">Pineal</w:t>
      </w:r>
      <w:r w:rsidDel="00000000" w:rsidR="00000000" w:rsidRPr="00000000">
        <w:rPr>
          <w:rtl w:val="0"/>
        </w:rPr>
        <w:t xml:space="preserve"> (GG PP M): </w:t>
      </w:r>
      <w:r w:rsidDel="00000000" w:rsidR="00000000" w:rsidRPr="00000000">
        <w:rPr>
          <w:b w:val="1"/>
          <w:rtl w:val="0"/>
        </w:rPr>
        <w:t xml:space="preserve">G</w:t>
      </w:r>
      <w:r w:rsidDel="00000000" w:rsidR="00000000" w:rsidRPr="00000000">
        <w:rPr>
          <w:rtl w:val="0"/>
        </w:rPr>
        <w:t xml:space="preserve">erm cell, </w:t>
      </w:r>
      <w:r w:rsidDel="00000000" w:rsidR="00000000" w:rsidRPr="00000000">
        <w:rPr>
          <w:b w:val="1"/>
          <w:rtl w:val="0"/>
        </w:rPr>
        <w:t xml:space="preserve">G</w:t>
      </w:r>
      <w:r w:rsidDel="00000000" w:rsidR="00000000" w:rsidRPr="00000000">
        <w:rPr>
          <w:rtl w:val="0"/>
        </w:rPr>
        <w:t xml:space="preserve">lioma, </w:t>
      </w:r>
      <w:r w:rsidDel="00000000" w:rsidR="00000000" w:rsidRPr="00000000">
        <w:rPr>
          <w:b w:val="1"/>
          <w:rtl w:val="0"/>
        </w:rPr>
        <w:t xml:space="preserve">P</w:t>
      </w:r>
      <w:r w:rsidDel="00000000" w:rsidR="00000000" w:rsidRPr="00000000">
        <w:rPr>
          <w:rtl w:val="0"/>
        </w:rPr>
        <w:t xml:space="preserve">ineocytoma,</w:t>
      </w:r>
      <w:r w:rsidDel="00000000" w:rsidR="00000000" w:rsidRPr="00000000">
        <w:rPr>
          <w:b w:val="1"/>
          <w:rtl w:val="0"/>
        </w:rPr>
        <w:t xml:space="preserve"> P</w:t>
      </w:r>
      <w:r w:rsidDel="00000000" w:rsidR="00000000" w:rsidRPr="00000000">
        <w:rPr>
          <w:rtl w:val="0"/>
        </w:rPr>
        <w:t xml:space="preserve">ineoblastoma, </w:t>
      </w:r>
      <w:r w:rsidDel="00000000" w:rsidR="00000000" w:rsidRPr="00000000">
        <w:rPr>
          <w:b w:val="1"/>
          <w:rtl w:val="0"/>
        </w:rPr>
        <w:t xml:space="preserve">M</w:t>
      </w:r>
      <w:r w:rsidDel="00000000" w:rsidR="00000000" w:rsidRPr="00000000">
        <w:rPr>
          <w:rtl w:val="0"/>
        </w:rPr>
        <w:t xml:space="preserve">ets.</w:t>
      </w:r>
    </w:p>
    <w:p w:rsidR="00000000" w:rsidDel="00000000" w:rsidP="00000000" w:rsidRDefault="00000000" w:rsidRPr="00000000" w14:paraId="0000155B">
      <w:pPr>
        <w:numPr>
          <w:ilvl w:val="0"/>
          <w:numId w:val="95"/>
        </w:numPr>
        <w:ind w:left="720" w:hanging="360"/>
      </w:pPr>
      <w:r w:rsidDel="00000000" w:rsidR="00000000" w:rsidRPr="00000000">
        <w:rPr>
          <w:rtl w:val="0"/>
        </w:rPr>
        <w:t xml:space="preserve">High rate of CSF dissemination among pineoblastoma (up to 50%) and NGGCTs.</w:t>
      </w:r>
    </w:p>
    <w:p w:rsidR="00000000" w:rsidDel="00000000" w:rsidP="00000000" w:rsidRDefault="00000000" w:rsidRPr="00000000" w14:paraId="0000155C">
      <w:pPr>
        <w:numPr>
          <w:ilvl w:val="0"/>
          <w:numId w:val="95"/>
        </w:numPr>
        <w:ind w:left="720" w:hanging="360"/>
      </w:pPr>
      <w:r w:rsidDel="00000000" w:rsidR="00000000" w:rsidRPr="00000000">
        <w:rPr>
          <w:rtl w:val="0"/>
        </w:rPr>
        <w:t xml:space="preserve">Pineal parenchymal tumors</w:t>
      </w:r>
    </w:p>
    <w:p w:rsidR="00000000" w:rsidDel="00000000" w:rsidP="00000000" w:rsidRDefault="00000000" w:rsidRPr="00000000" w14:paraId="0000155D">
      <w:pPr>
        <w:numPr>
          <w:ilvl w:val="1"/>
          <w:numId w:val="95"/>
        </w:numPr>
        <w:ind w:left="1440" w:hanging="360"/>
      </w:pPr>
      <w:r w:rsidDel="00000000" w:rsidR="00000000" w:rsidRPr="00000000">
        <w:rPr>
          <w:rtl w:val="0"/>
        </w:rPr>
        <w:t xml:space="preserve">Ranges from pineocytomas to pineoblastoma.</w:t>
      </w:r>
    </w:p>
    <w:p w:rsidR="00000000" w:rsidDel="00000000" w:rsidP="00000000" w:rsidRDefault="00000000" w:rsidRPr="00000000" w14:paraId="0000155E">
      <w:pPr>
        <w:numPr>
          <w:ilvl w:val="1"/>
          <w:numId w:val="95"/>
        </w:numPr>
        <w:ind w:left="1440" w:hanging="360"/>
      </w:pPr>
      <w:r w:rsidDel="00000000" w:rsidR="00000000" w:rsidRPr="00000000">
        <w:rPr>
          <w:rtl w:val="0"/>
        </w:rPr>
        <w:t xml:space="preserve">Pineoblastomas</w:t>
      </w:r>
      <w:r w:rsidDel="00000000" w:rsidR="00000000" w:rsidRPr="00000000">
        <w:rPr>
          <w:rtl w:val="0"/>
        </w:rPr>
        <w:t xml:space="preserve"> are WHO grade IV, similar to PNETs.</w:t>
      </w:r>
    </w:p>
    <w:p w:rsidR="00000000" w:rsidDel="00000000" w:rsidP="00000000" w:rsidRDefault="00000000" w:rsidRPr="00000000" w14:paraId="0000155F">
      <w:pPr>
        <w:numPr>
          <w:ilvl w:val="1"/>
          <w:numId w:val="95"/>
        </w:numPr>
        <w:ind w:left="1440" w:hanging="360"/>
      </w:pPr>
      <w:r w:rsidDel="00000000" w:rsidR="00000000" w:rsidRPr="00000000">
        <w:rPr>
          <w:rtl w:val="0"/>
        </w:rPr>
        <w:t xml:space="preserve">Associated with germline RB mutations and bilateral Rb (trilateral retinoblastoma).</w:t>
      </w:r>
    </w:p>
    <w:p w:rsidR="00000000" w:rsidDel="00000000" w:rsidP="00000000" w:rsidRDefault="00000000" w:rsidRPr="00000000" w14:paraId="00001560">
      <w:pPr>
        <w:numPr>
          <w:ilvl w:val="1"/>
          <w:numId w:val="95"/>
        </w:numPr>
        <w:ind w:left="1440" w:hanging="360"/>
      </w:pPr>
      <w:r w:rsidDel="00000000" w:rsidR="00000000" w:rsidRPr="00000000">
        <w:rPr>
          <w:rtl w:val="0"/>
        </w:rPr>
        <w:t xml:space="preserve">CSF spread ~50%. </w:t>
      </w:r>
    </w:p>
    <w:p w:rsidR="00000000" w:rsidDel="00000000" w:rsidP="00000000" w:rsidRDefault="00000000" w:rsidRPr="00000000" w14:paraId="00001561">
      <w:pPr>
        <w:numPr>
          <w:ilvl w:val="0"/>
          <w:numId w:val="95"/>
        </w:numPr>
        <w:ind w:left="720" w:hanging="360"/>
      </w:pPr>
      <w:r w:rsidDel="00000000" w:rsidR="00000000" w:rsidRPr="00000000">
        <w:rPr>
          <w:rtl w:val="0"/>
        </w:rPr>
        <w:t xml:space="preserve">5y OS pineocytoma 90%.</w:t>
      </w:r>
    </w:p>
    <w:p w:rsidR="00000000" w:rsidDel="00000000" w:rsidP="00000000" w:rsidRDefault="00000000" w:rsidRPr="00000000" w14:paraId="00001562">
      <w:pPr>
        <w:numPr>
          <w:ilvl w:val="0"/>
          <w:numId w:val="95"/>
        </w:numPr>
        <w:ind w:left="720" w:hanging="360"/>
      </w:pPr>
      <w:r w:rsidDel="00000000" w:rsidR="00000000" w:rsidRPr="00000000">
        <w:rPr>
          <w:rtl w:val="0"/>
        </w:rPr>
        <w:t xml:space="preserve">5y OS pineoblastoma 70%.</w:t>
      </w:r>
    </w:p>
    <w:p w:rsidR="00000000" w:rsidDel="00000000" w:rsidP="00000000" w:rsidRDefault="00000000" w:rsidRPr="00000000" w14:paraId="00001563">
      <w:pPr>
        <w:pStyle w:val="Heading2"/>
        <w:rPr/>
      </w:pPr>
      <w:bookmarkStart w:colFirst="0" w:colLast="0" w:name="_13yar61qhd3i" w:id="269"/>
      <w:bookmarkEnd w:id="269"/>
      <w:r w:rsidDel="00000000" w:rsidR="00000000" w:rsidRPr="00000000">
        <w:rPr>
          <w:rtl w:val="0"/>
        </w:rPr>
      </w:r>
    </w:p>
    <w:p w:rsidR="00000000" w:rsidDel="00000000" w:rsidP="00000000" w:rsidRDefault="00000000" w:rsidRPr="00000000" w14:paraId="00001564">
      <w:pPr>
        <w:rPr>
          <w:b w:val="1"/>
        </w:rPr>
      </w:pPr>
      <w:r w:rsidDel="00000000" w:rsidR="00000000" w:rsidRPr="00000000">
        <w:rPr>
          <w:b w:val="1"/>
          <w:rtl w:val="0"/>
        </w:rPr>
        <w:t xml:space="preserve">Treatment Planning</w:t>
      </w:r>
    </w:p>
    <w:p w:rsidR="00000000" w:rsidDel="00000000" w:rsidP="00000000" w:rsidRDefault="00000000" w:rsidRPr="00000000" w14:paraId="00001565">
      <w:pPr>
        <w:numPr>
          <w:ilvl w:val="0"/>
          <w:numId w:val="95"/>
        </w:numPr>
        <w:ind w:left="720" w:hanging="360"/>
      </w:pPr>
      <w:r w:rsidDel="00000000" w:rsidR="00000000" w:rsidRPr="00000000">
        <w:rPr>
          <w:b w:val="1"/>
          <w:rtl w:val="0"/>
        </w:rPr>
        <w:t xml:space="preserve">Mature teratoma</w:t>
      </w:r>
      <w:r w:rsidDel="00000000" w:rsidR="00000000" w:rsidRPr="00000000">
        <w:rPr>
          <w:rtl w:val="0"/>
        </w:rPr>
        <w:t xml:space="preserve">: Surgery alone. If immature, treat it like NGGCT.</w:t>
      </w:r>
    </w:p>
    <w:p w:rsidR="00000000" w:rsidDel="00000000" w:rsidP="00000000" w:rsidRDefault="00000000" w:rsidRPr="00000000" w14:paraId="00001566">
      <w:pPr>
        <w:numPr>
          <w:ilvl w:val="0"/>
          <w:numId w:val="95"/>
        </w:numPr>
        <w:ind w:left="720" w:hanging="360"/>
      </w:pPr>
      <w:r w:rsidDel="00000000" w:rsidR="00000000" w:rsidRPr="00000000">
        <w:rPr>
          <w:b w:val="1"/>
          <w:rtl w:val="0"/>
        </w:rPr>
        <w:t xml:space="preserve">Pineocytoma</w:t>
      </w:r>
      <w:r w:rsidDel="00000000" w:rsidR="00000000" w:rsidRPr="00000000">
        <w:rPr>
          <w:rtl w:val="0"/>
        </w:rPr>
        <w:t xml:space="preserve">: Treat like LGG. If GTR, observe. If STR, RT to 54 Gy.</w:t>
      </w:r>
    </w:p>
    <w:p w:rsidR="00000000" w:rsidDel="00000000" w:rsidP="00000000" w:rsidRDefault="00000000" w:rsidRPr="00000000" w14:paraId="00001567">
      <w:pPr>
        <w:numPr>
          <w:ilvl w:val="0"/>
          <w:numId w:val="95"/>
        </w:numPr>
        <w:ind w:left="720" w:hanging="360"/>
      </w:pPr>
      <w:r w:rsidDel="00000000" w:rsidR="00000000" w:rsidRPr="00000000">
        <w:rPr>
          <w:b w:val="1"/>
          <w:rtl w:val="0"/>
        </w:rPr>
        <w:t xml:space="preserve">Pineoblastoma</w:t>
      </w:r>
      <w:r w:rsidDel="00000000" w:rsidR="00000000" w:rsidRPr="00000000">
        <w:rPr>
          <w:rtl w:val="0"/>
        </w:rPr>
        <w:t xml:space="preserve">: Biopsy, treat as HR-medulloblastoma with CSI to 36 Gy + 55.8 Gy boost.</w:t>
      </w:r>
    </w:p>
    <w:p w:rsidR="00000000" w:rsidDel="00000000" w:rsidP="00000000" w:rsidRDefault="00000000" w:rsidRPr="00000000" w14:paraId="00001568">
      <w:pPr>
        <w:pStyle w:val="Heading2"/>
        <w:spacing w:after="46" w:lineRule="auto"/>
        <w:rPr/>
      </w:pPr>
      <w:bookmarkStart w:colFirst="0" w:colLast="0" w:name="_6g26z6gw7p5d" w:id="270"/>
      <w:bookmarkEnd w:id="270"/>
      <w:r w:rsidDel="00000000" w:rsidR="00000000" w:rsidRPr="00000000">
        <w:br w:type="page"/>
      </w:r>
      <w:r w:rsidDel="00000000" w:rsidR="00000000" w:rsidRPr="00000000">
        <w:rPr>
          <w:rtl w:val="0"/>
        </w:rPr>
      </w:r>
    </w:p>
    <w:p w:rsidR="00000000" w:rsidDel="00000000" w:rsidP="00000000" w:rsidRDefault="00000000" w:rsidRPr="00000000" w14:paraId="00001569">
      <w:pPr>
        <w:pStyle w:val="Heading1"/>
        <w:spacing w:after="46" w:lineRule="auto"/>
        <w:rPr/>
      </w:pPr>
      <w:bookmarkStart w:colFirst="0" w:colLast="0" w:name="_vjmrak7du7n" w:id="271"/>
      <w:bookmarkEnd w:id="271"/>
      <w:hyperlink w:anchor="_dtyy1oq7ungd">
        <w:r w:rsidDel="00000000" w:rsidR="00000000" w:rsidRPr="00000000">
          <w:rPr>
            <w:rtl w:val="0"/>
          </w:rPr>
          <w:t xml:space="preserve">Ependymoma</w:t>
        </w:r>
      </w:hyperlink>
      <w:r w:rsidDel="00000000" w:rsidR="00000000" w:rsidRPr="00000000">
        <w:rPr>
          <w:rtl w:val="0"/>
        </w:rPr>
      </w:r>
    </w:p>
    <w:p w:rsidR="00000000" w:rsidDel="00000000" w:rsidP="00000000" w:rsidRDefault="00000000" w:rsidRPr="00000000" w14:paraId="0000156A">
      <w:pPr>
        <w:rPr>
          <w:i w:val="1"/>
        </w:rPr>
      </w:pPr>
      <w:hyperlink r:id="rId1154">
        <w:r w:rsidDel="00000000" w:rsidR="00000000" w:rsidRPr="00000000">
          <w:rPr>
            <w:b w:val="1"/>
            <w:rtl w:val="0"/>
          </w:rPr>
          <w:t xml:space="preserve">StatPearls: Ependymoma</w:t>
        </w:r>
      </w:hyperlink>
      <w:r w:rsidDel="00000000" w:rsidR="00000000" w:rsidRPr="00000000">
        <w:rPr>
          <w:b w:val="1"/>
          <w:rtl w:val="0"/>
        </w:rPr>
        <w:t xml:space="preserve"> </w:t>
      </w:r>
      <w:r w:rsidDel="00000000" w:rsidR="00000000" w:rsidRPr="00000000">
        <w:rPr>
          <w:i w:val="1"/>
          <w:rtl w:val="0"/>
        </w:rPr>
        <w:t xml:space="preserve">Last update: 11/16/2019.</w:t>
      </w:r>
    </w:p>
    <w:p w:rsidR="00000000" w:rsidDel="00000000" w:rsidP="00000000" w:rsidRDefault="00000000" w:rsidRPr="00000000" w14:paraId="0000156B">
      <w:pPr>
        <w:rPr/>
      </w:pPr>
      <w:r w:rsidDel="00000000" w:rsidR="00000000" w:rsidRPr="00000000">
        <w:rPr>
          <w:rtl w:val="0"/>
        </w:rPr>
        <w:t xml:space="preserve">ARRO: [</w:t>
      </w:r>
      <w:hyperlink r:id="rId1155">
        <w:r w:rsidDel="00000000" w:rsidR="00000000" w:rsidRPr="00000000">
          <w:rPr>
            <w:rtl w:val="0"/>
          </w:rPr>
          <w:t xml:space="preserve">Pediatric Ependymoma</w:t>
        </w:r>
      </w:hyperlink>
      <w:r w:rsidDel="00000000" w:rsidR="00000000" w:rsidRPr="00000000">
        <w:rPr>
          <w:rtl w:val="0"/>
        </w:rPr>
        <w:t xml:space="preserve">]. The Double-edged Sword of Cytotoxic Therapy and PENTEC [</w:t>
      </w:r>
      <w:hyperlink r:id="rId1156">
        <w:r w:rsidDel="00000000" w:rsidR="00000000" w:rsidRPr="00000000">
          <w:rPr>
            <w:rtl w:val="0"/>
          </w:rPr>
          <w:t xml:space="preserve">Constine COG PPT</w:t>
        </w:r>
      </w:hyperlink>
      <w:r w:rsidDel="00000000" w:rsidR="00000000" w:rsidRPr="00000000">
        <w:rPr>
          <w:rtl w:val="0"/>
        </w:rPr>
        <w:t xml:space="preserve">].</w:t>
      </w:r>
    </w:p>
    <w:p w:rsidR="00000000" w:rsidDel="00000000" w:rsidP="00000000" w:rsidRDefault="00000000" w:rsidRPr="00000000" w14:paraId="0000156C">
      <w:pPr>
        <w:rPr/>
      </w:pPr>
      <w:r w:rsidDel="00000000" w:rsidR="00000000" w:rsidRPr="00000000">
        <w:rPr>
          <w:rtl w:val="0"/>
        </w:rPr>
        <w:t xml:space="preserve">Brain Tumors: Medulloblastoma, ATRT, ependymoma [</w:t>
      </w:r>
      <w:hyperlink r:id="rId1157">
        <w:r w:rsidDel="00000000" w:rsidR="00000000" w:rsidRPr="00000000">
          <w:rPr>
            <w:rtl w:val="0"/>
          </w:rPr>
          <w:t xml:space="preserve">Baliga Peds Blood Ca '20</w:t>
        </w:r>
      </w:hyperlink>
      <w:r w:rsidDel="00000000" w:rsidR="00000000" w:rsidRPr="00000000">
        <w:rPr>
          <w:rtl w:val="0"/>
        </w:rPr>
        <w:t xml:space="preserve">]</w:t>
      </w:r>
    </w:p>
    <w:p w:rsidR="00000000" w:rsidDel="00000000" w:rsidP="00000000" w:rsidRDefault="00000000" w:rsidRPr="00000000" w14:paraId="0000156D">
      <w:pPr>
        <w:rPr/>
      </w:pPr>
      <w:r w:rsidDel="00000000" w:rsidR="00000000" w:rsidRPr="00000000">
        <w:rPr>
          <w:rtl w:val="0"/>
        </w:rPr>
      </w:r>
    </w:p>
    <w:tbl>
      <w:tblPr>
        <w:tblStyle w:val="Table6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Ependymomas are a Surgical disease!</w:t>
            </w:r>
          </w:p>
          <w:p w:rsidR="00000000" w:rsidDel="00000000" w:rsidP="00000000" w:rsidRDefault="00000000" w:rsidRPr="00000000" w14:paraId="0000156F">
            <w:pPr>
              <w:numPr>
                <w:ilvl w:val="0"/>
                <w:numId w:val="29"/>
              </w:numPr>
              <w:ind w:left="720" w:hanging="360"/>
            </w:pPr>
            <w:r w:rsidDel="00000000" w:rsidR="00000000" w:rsidRPr="00000000">
              <w:rPr>
                <w:rtl w:val="0"/>
              </w:rPr>
              <w:t xml:space="preserve">Just like medulloblastoma, it is a surgical disease! However, generally speaking, chemotherapy appears more effective for medulloblastoma than for ependymoma. For kiddos &lt; 3y with medulloblastoma, chemotherapy may be preferred with avoidance of RT (especially the CSI component). On the contrary, there is a trend towards delivering IFRT for ependymoma kiddos &lt; 3y. </w:t>
            </w:r>
            <w:hyperlink w:anchor="kix.klr69gcsod6">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i w:val="1"/>
                <w:rtl w:val="0"/>
              </w:rPr>
              <w:t xml:space="preserve">Regardless, this is somewhat of a moot point as most patients are above the age of 3 for both ependymomas and medulloblastomas.</w:t>
            </w:r>
            <w:r w:rsidDel="00000000" w:rsidR="00000000" w:rsidRPr="00000000">
              <w:rPr>
                <w:rtl w:val="0"/>
              </w:rPr>
            </w:r>
          </w:p>
          <w:p w:rsidR="00000000" w:rsidDel="00000000" w:rsidP="00000000" w:rsidRDefault="00000000" w:rsidRPr="00000000" w14:paraId="00001570">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Infratentorial: *all* get PORT, even if GTR. Posterior fossa syndrome is theorized to be from stretching of the cerebellar peduncles, and its development may actually be a good prognostic indicator as it may be associated with GTR. </w:t>
            </w:r>
          </w:p>
          <w:p w:rsidR="00000000" w:rsidDel="00000000" w:rsidP="00000000" w:rsidRDefault="00000000" w:rsidRPr="00000000" w14:paraId="00001571">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Supratentorial: STR gets PORT. GTR only gets PORT if G3. </w:t>
            </w:r>
          </w:p>
          <w:p w:rsidR="00000000" w:rsidDel="00000000" w:rsidP="00000000" w:rsidRDefault="00000000" w:rsidRPr="00000000" w14:paraId="00001572">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Grade 1 = Myxopapillary most commonly in the conus, the role of RT is very controversial.</w:t>
            </w:r>
          </w:p>
          <w:p w:rsidR="00000000" w:rsidDel="00000000" w:rsidP="00000000" w:rsidRDefault="00000000" w:rsidRPr="00000000" w14:paraId="00001573">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Grade 2 = Classic.</w:t>
            </w:r>
          </w:p>
          <w:p w:rsidR="00000000" w:rsidDel="00000000" w:rsidP="00000000" w:rsidRDefault="00000000" w:rsidRPr="00000000" w14:paraId="00001574">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Grade 3 = Anaplastic.</w:t>
            </w:r>
          </w:p>
          <w:p w:rsidR="00000000" w:rsidDel="00000000" w:rsidP="00000000" w:rsidRDefault="00000000" w:rsidRPr="00000000" w14:paraId="00001575">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1q gain is a poor prognostic indicator (also seen in Wilms). </w:t>
            </w:r>
            <w:hyperlink w:anchor="kix.klr69gcso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76">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Dose?</w:t>
            </w:r>
          </w:p>
          <w:p w:rsidR="00000000" w:rsidDel="00000000" w:rsidP="00000000" w:rsidRDefault="00000000" w:rsidRPr="00000000" w14:paraId="00001577">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Gungsuh" w:cs="Gungsuh" w:eastAsia="Gungsuh" w:hAnsi="Gungsuh"/>
                <w:rtl w:val="0"/>
              </w:rPr>
              <w:t xml:space="preserve">Some say don't go above 54 Gy (≤ 1% cord radiation myelopathy).</w:t>
            </w:r>
          </w:p>
          <w:p w:rsidR="00000000" w:rsidDel="00000000" w:rsidP="00000000" w:rsidRDefault="00000000" w:rsidRPr="00000000" w14:paraId="00001578">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Newer data says 59.4 Gy is safe, with point doses to the cord of 63-64 Gy [</w:t>
            </w:r>
            <w:hyperlink r:id="rId1158">
              <w:r w:rsidDel="00000000" w:rsidR="00000000" w:rsidRPr="00000000">
                <w:rPr>
                  <w:rtl w:val="0"/>
                </w:rPr>
                <w:t xml:space="preserve">Merchant JCO '04]</w:t>
              </w:r>
            </w:hyperlink>
            <w:r w:rsidDel="00000000" w:rsidR="00000000" w:rsidRPr="00000000">
              <w:rPr>
                <w:rtl w:val="0"/>
              </w:rPr>
              <w:t xml:space="preserve">.</w:t>
            </w:r>
          </w:p>
          <w:p w:rsidR="00000000" w:rsidDel="00000000" w:rsidP="00000000" w:rsidRDefault="00000000" w:rsidRPr="00000000" w14:paraId="00001579">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Planning: 54 Gy + 1 cm. </w:t>
            </w:r>
          </w:p>
          <w:p w:rsidR="00000000" w:rsidDel="00000000" w:rsidP="00000000" w:rsidRDefault="00000000" w:rsidRPr="00000000" w14:paraId="0000157A">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Consider a boost to 59.4 Gy to residual + bed above cord, limiting the brainstem to 57.8 Gy.</w:t>
            </w:r>
          </w:p>
          <w:p w:rsidR="00000000" w:rsidDel="00000000" w:rsidP="00000000" w:rsidRDefault="00000000" w:rsidRPr="00000000" w14:paraId="0000157B">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What about kids &lt; 3y?</w:t>
            </w:r>
          </w:p>
          <w:p w:rsidR="00000000" w:rsidDel="00000000" w:rsidP="00000000" w:rsidRDefault="00000000" w:rsidRPr="00000000" w14:paraId="0000157C">
            <w:pPr>
              <w:widowControl w:val="0"/>
              <w:ind w:left="720" w:firstLine="0"/>
              <w:rPr/>
            </w:pPr>
            <w:r w:rsidDel="00000000" w:rsidR="00000000" w:rsidRPr="00000000">
              <w:rPr>
                <w:rtl w:val="0"/>
              </w:rPr>
              <w:t xml:space="preserve">Radiotherapy for Infant Brain Tumors [</w:t>
            </w:r>
            <w:hyperlink r:id="rId1159">
              <w:r w:rsidDel="00000000" w:rsidR="00000000" w:rsidRPr="00000000">
                <w:rPr>
                  <w:rtl w:val="0"/>
                </w:rPr>
                <w:t xml:space="preserve">Mahajan COG Powerpoint ASTRO '16</w:t>
              </w:r>
            </w:hyperlink>
            <w:r w:rsidDel="00000000" w:rsidR="00000000" w:rsidRPr="00000000">
              <w:rPr>
                <w:rtl w:val="0"/>
              </w:rPr>
              <w:t xml:space="preserve">]</w:t>
            </w:r>
          </w:p>
          <w:p w:rsidR="00000000" w:rsidDel="00000000" w:rsidP="00000000" w:rsidRDefault="00000000" w:rsidRPr="00000000" w14:paraId="0000157D">
            <w:pPr>
              <w:ind w:left="720" w:firstLine="0"/>
              <w:rPr/>
            </w:pPr>
            <w:r w:rsidDel="00000000" w:rsidR="00000000" w:rsidRPr="00000000">
              <w:rPr>
                <w:rtl w:val="0"/>
              </w:rPr>
              <w:t xml:space="preserve">The brain is only around 40% mature by age 1, while around 80% by age 4 (Slide 11) [</w:t>
            </w:r>
            <w:hyperlink r:id="rId1160">
              <w:r w:rsidDel="00000000" w:rsidR="00000000" w:rsidRPr="00000000">
                <w:rPr>
                  <w:rtl w:val="0"/>
                </w:rPr>
                <w:t xml:space="preserve">Constine COG PPT</w:t>
              </w:r>
            </w:hyperlink>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7E">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Chemo and second look surgery (SLS) is standard for infants &lt; 18 mo</w:t>
            </w:r>
            <w:r w:rsidDel="00000000" w:rsidR="00000000" w:rsidRPr="00000000">
              <w:rPr>
                <w:rtl w:val="0"/>
              </w:rPr>
              <w:t xml:space="preserve">.</w:t>
            </w:r>
            <w:hyperlink w:anchor="kix.klr69gcsod6">
              <w:r w:rsidDel="00000000" w:rsidR="00000000" w:rsidRPr="00000000">
                <w:rPr>
                  <w:rtl w:val="0"/>
                </w:rPr>
                <w:t xml:space="preserve"> </w:t>
              </w:r>
            </w:hyperlink>
            <w:hyperlink w:anchor="kix.klr69gcso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7F">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w:t>
            </w:r>
            <w:hyperlink w:anchor="kix.klr69gcsod6">
              <w:r w:rsidDel="00000000" w:rsidR="00000000" w:rsidRPr="00000000">
                <w:rPr>
                  <w:rtl w:val="0"/>
                </w:rPr>
                <w:t xml:space="preserve">ANCS 0121</w:t>
              </w:r>
            </w:hyperlink>
            <w:r w:rsidDel="00000000" w:rsidR="00000000" w:rsidRPr="00000000">
              <w:rPr>
                <w:rtl w:val="0"/>
              </w:rPr>
              <w:t xml:space="preserve">] used post-op RT as young as 12 mo.</w:t>
            </w:r>
          </w:p>
          <w:p w:rsidR="00000000" w:rsidDel="00000000" w:rsidP="00000000" w:rsidRDefault="00000000" w:rsidRPr="00000000" w14:paraId="00001580">
            <w:pPr>
              <w:numPr>
                <w:ilvl w:val="1"/>
                <w:numId w:val="29"/>
              </w:numPr>
              <w:ind w:left="1440" w:hanging="360"/>
            </w:pPr>
            <w:r w:rsidDel="00000000" w:rsidR="00000000" w:rsidRPr="00000000">
              <w:rPr>
                <w:rtl w:val="0"/>
              </w:rPr>
              <w:t xml:space="preserve">RT per ACNS 0121: RT stops at 54 Gy if 12-18 mo (not 59.4 Gy). RT not given to 12-18 mo if GTR.</w:t>
            </w:r>
          </w:p>
          <w:p w:rsidR="00000000" w:rsidDel="00000000" w:rsidP="00000000" w:rsidRDefault="00000000" w:rsidRPr="00000000" w14:paraId="00001581">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Dose to supratentorium/temporal lobes matters in terms of impacting IQ decline. Paradigm appears to be shifting to allow IFRT to infratentorial tumor bed for young kiddos with ependymoma, while for medulloblastoma, CSI is reserved for above the age of 3y whenever possible and IFRT alone is delivered.</w:t>
            </w:r>
          </w:p>
        </w:tc>
      </w:tr>
    </w:tbl>
    <w:p w:rsidR="00000000" w:rsidDel="00000000" w:rsidP="00000000" w:rsidRDefault="00000000" w:rsidRPr="00000000" w14:paraId="00001582">
      <w:pPr>
        <w:ind w:left="0" w:firstLine="0"/>
        <w:rPr/>
      </w:pPr>
      <w:r w:rsidDel="00000000" w:rsidR="00000000" w:rsidRPr="00000000">
        <w:rPr>
          <w:rtl w:val="0"/>
        </w:rPr>
      </w:r>
    </w:p>
    <w:p w:rsidR="00000000" w:rsidDel="00000000" w:rsidP="00000000" w:rsidRDefault="00000000" w:rsidRPr="00000000" w14:paraId="00001583">
      <w:pPr>
        <w:numPr>
          <w:ilvl w:val="0"/>
          <w:numId w:val="6"/>
        </w:numPr>
        <w:ind w:left="720" w:hanging="360"/>
      </w:pPr>
      <w:r w:rsidDel="00000000" w:rsidR="00000000" w:rsidRPr="00000000">
        <w:rPr>
          <w:rtl w:val="0"/>
        </w:rPr>
        <w:t xml:space="preserve">~250 cases/y. 3rd MCC primary brain tumors in kids (5%), only 2% in adults.</w:t>
      </w:r>
    </w:p>
    <w:p w:rsidR="00000000" w:rsidDel="00000000" w:rsidP="00000000" w:rsidRDefault="00000000" w:rsidRPr="00000000" w14:paraId="00001584">
      <w:pPr>
        <w:numPr>
          <w:ilvl w:val="1"/>
          <w:numId w:val="6"/>
        </w:numPr>
        <w:ind w:left="1440" w:hanging="360"/>
      </w:pPr>
      <w:r w:rsidDel="00000000" w:rsidR="00000000" w:rsidRPr="00000000">
        <w:rPr>
          <w:rtl w:val="0"/>
        </w:rPr>
        <w:t xml:space="preserve">Age 5-6 (like medullo), bimodal at 35y. </w:t>
      </w:r>
      <w:r w:rsidDel="00000000" w:rsidR="00000000" w:rsidRPr="00000000">
        <w:rPr>
          <w:i w:val="1"/>
          <w:rtl w:val="0"/>
        </w:rPr>
        <w:t xml:space="preserve">Kiddos &lt; 4y do worse, perhaps because they avoided RT?</w:t>
      </w:r>
    </w:p>
    <w:p w:rsidR="00000000" w:rsidDel="00000000" w:rsidP="00000000" w:rsidRDefault="00000000" w:rsidRPr="00000000" w14:paraId="00001585">
      <w:pPr>
        <w:numPr>
          <w:ilvl w:val="1"/>
          <w:numId w:val="6"/>
        </w:numPr>
        <w:ind w:left="1440" w:hanging="360"/>
      </w:pPr>
      <w:r w:rsidDel="00000000" w:rsidR="00000000" w:rsidRPr="00000000">
        <w:rPr>
          <w:rtl w:val="0"/>
        </w:rPr>
        <w:t xml:space="preserve">Commonly goes through foramen of luschka or foramen magnum, as arises from the floor of the 4th ventricle.</w:t>
      </w:r>
    </w:p>
    <w:p w:rsidR="00000000" w:rsidDel="00000000" w:rsidP="00000000" w:rsidRDefault="00000000" w:rsidRPr="00000000" w14:paraId="00001586">
      <w:pPr>
        <w:numPr>
          <w:ilvl w:val="1"/>
          <w:numId w:val="6"/>
        </w:numPr>
        <w:ind w:left="1440" w:hanging="360"/>
      </w:pPr>
      <w:r w:rsidDel="00000000" w:rsidR="00000000" w:rsidRPr="00000000">
        <w:rPr>
          <w:b w:val="1"/>
          <w:rtl w:val="0"/>
        </w:rPr>
        <w:t xml:space="preserve">Perivascular pseudorosettes</w:t>
      </w:r>
      <w:r w:rsidDel="00000000" w:rsidR="00000000" w:rsidRPr="00000000">
        <w:rPr>
          <w:rtl w:val="0"/>
        </w:rPr>
        <w:t xml:space="preserve">: Tumor cells around blood vessels.</w:t>
      </w:r>
    </w:p>
    <w:p w:rsidR="00000000" w:rsidDel="00000000" w:rsidP="00000000" w:rsidRDefault="00000000" w:rsidRPr="00000000" w14:paraId="00001587">
      <w:pPr>
        <w:numPr>
          <w:ilvl w:val="1"/>
          <w:numId w:val="6"/>
        </w:numPr>
        <w:ind w:left="1440" w:hanging="360"/>
      </w:pPr>
      <w:r w:rsidDel="00000000" w:rsidR="00000000" w:rsidRPr="00000000">
        <w:rPr>
          <w:rtl w:val="0"/>
        </w:rPr>
        <w:t xml:space="preserve">Most common intramedullary tumor in adults, peaking between 30-40y.</w:t>
      </w:r>
    </w:p>
    <w:p w:rsidR="00000000" w:rsidDel="00000000" w:rsidP="00000000" w:rsidRDefault="00000000" w:rsidRPr="00000000" w14:paraId="00001588">
      <w:pPr>
        <w:numPr>
          <w:ilvl w:val="1"/>
          <w:numId w:val="6"/>
        </w:numPr>
        <w:ind w:left="1440" w:hanging="360"/>
      </w:pPr>
      <w:r w:rsidDel="00000000" w:rsidR="00000000" w:rsidRPr="00000000">
        <w:rPr>
          <w:rtl w:val="0"/>
        </w:rPr>
        <w:t xml:space="preserve">Surgical disease!</w:t>
      </w:r>
    </w:p>
    <w:p w:rsidR="00000000" w:rsidDel="00000000" w:rsidP="00000000" w:rsidRDefault="00000000" w:rsidRPr="00000000" w14:paraId="00001589">
      <w:pPr>
        <w:numPr>
          <w:ilvl w:val="1"/>
          <w:numId w:val="6"/>
        </w:numPr>
        <w:ind w:left="1440" w:hanging="360"/>
      </w:pPr>
      <w:r w:rsidDel="00000000" w:rsidR="00000000" w:rsidRPr="00000000">
        <w:rPr>
          <w:rtl w:val="0"/>
        </w:rPr>
        <w:t xml:space="preserve">Around 5-10% of pts have CSF spread at diagnosis, more common w infratentorial, high grade and recurrences..</w:t>
      </w:r>
    </w:p>
    <w:p w:rsidR="00000000" w:rsidDel="00000000" w:rsidP="00000000" w:rsidRDefault="00000000" w:rsidRPr="00000000" w14:paraId="0000158A">
      <w:pPr>
        <w:numPr>
          <w:ilvl w:val="0"/>
          <w:numId w:val="6"/>
        </w:numPr>
        <w:ind w:left="720" w:hanging="360"/>
      </w:pPr>
      <w:r w:rsidDel="00000000" w:rsidR="00000000" w:rsidRPr="00000000">
        <w:rPr>
          <w:rtl w:val="0"/>
        </w:rPr>
        <w:t xml:space="preserve">2/3 infratentorial, 1/3 supratentorial. Infrequently have mets at Dx. Peds 90% cranial, adults 75% spinal.</w:t>
      </w:r>
    </w:p>
    <w:p w:rsidR="00000000" w:rsidDel="00000000" w:rsidP="00000000" w:rsidRDefault="00000000" w:rsidRPr="00000000" w14:paraId="0000158B">
      <w:pPr>
        <w:numPr>
          <w:ilvl w:val="1"/>
          <w:numId w:val="6"/>
        </w:numPr>
        <w:ind w:left="1440" w:hanging="360"/>
      </w:pPr>
      <w:r w:rsidDel="00000000" w:rsidR="00000000" w:rsidRPr="00000000">
        <w:rPr>
          <w:rtl w:val="0"/>
        </w:rPr>
        <w:t xml:space="preserve">Only ~20% of primary cord tumors are ependymoma (33% meningiomas, ~27% spinal nerve tumors).</w:t>
      </w:r>
    </w:p>
    <w:p w:rsidR="00000000" w:rsidDel="00000000" w:rsidP="00000000" w:rsidRDefault="00000000" w:rsidRPr="00000000" w14:paraId="0000158C">
      <w:pPr>
        <w:numPr>
          <w:ilvl w:val="1"/>
          <w:numId w:val="6"/>
        </w:numPr>
        <w:ind w:left="1440" w:hanging="360"/>
      </w:pPr>
      <w:r w:rsidDel="00000000" w:rsidR="00000000" w:rsidRPr="00000000">
        <w:rPr>
          <w:rtl w:val="0"/>
        </w:rPr>
        <w:t xml:space="preserve">All infratentorial get PORT.</w:t>
      </w:r>
    </w:p>
    <w:p w:rsidR="00000000" w:rsidDel="00000000" w:rsidP="00000000" w:rsidRDefault="00000000" w:rsidRPr="00000000" w14:paraId="0000158D">
      <w:pPr>
        <w:numPr>
          <w:ilvl w:val="1"/>
          <w:numId w:val="6"/>
        </w:numPr>
        <w:ind w:left="1440" w:hanging="360"/>
      </w:pPr>
      <w:r w:rsidDel="00000000" w:rsidR="00000000" w:rsidRPr="00000000">
        <w:rPr>
          <w:rtl w:val="0"/>
        </w:rPr>
        <w:t xml:space="preserve">Increased spinal cord ependymomas in patients with </w:t>
      </w:r>
      <w:r w:rsidDel="00000000" w:rsidR="00000000" w:rsidRPr="00000000">
        <w:rPr>
          <w:b w:val="1"/>
          <w:rtl w:val="0"/>
        </w:rPr>
        <w:t xml:space="preserve">NF-2</w:t>
      </w:r>
      <w:r w:rsidDel="00000000" w:rsidR="00000000" w:rsidRPr="00000000">
        <w:rPr>
          <w:rtl w:val="0"/>
        </w:rPr>
        <w:t xml:space="preserve">.</w:t>
      </w:r>
    </w:p>
    <w:p w:rsidR="00000000" w:rsidDel="00000000" w:rsidP="00000000" w:rsidRDefault="00000000" w:rsidRPr="00000000" w14:paraId="0000158E">
      <w:pPr>
        <w:numPr>
          <w:ilvl w:val="0"/>
          <w:numId w:val="6"/>
        </w:numPr>
        <w:ind w:left="720" w:hanging="360"/>
      </w:pPr>
      <w:r w:rsidDel="00000000" w:rsidR="00000000" w:rsidRPr="00000000">
        <w:rPr>
          <w:b w:val="1"/>
          <w:rtl w:val="0"/>
        </w:rPr>
        <w:t xml:space="preserve">Grading</w:t>
      </w:r>
    </w:p>
    <w:p w:rsidR="00000000" w:rsidDel="00000000" w:rsidP="00000000" w:rsidRDefault="00000000" w:rsidRPr="00000000" w14:paraId="0000158F">
      <w:pPr>
        <w:numPr>
          <w:ilvl w:val="1"/>
          <w:numId w:val="6"/>
        </w:numPr>
        <w:ind w:left="1440" w:hanging="360"/>
      </w:pPr>
      <w:r w:rsidDel="00000000" w:rsidR="00000000" w:rsidRPr="00000000">
        <w:rPr>
          <w:b w:val="1"/>
          <w:rtl w:val="0"/>
        </w:rPr>
        <w:t xml:space="preserve">Grade I </w:t>
      </w:r>
      <w:r w:rsidDel="00000000" w:rsidR="00000000" w:rsidRPr="00000000">
        <w:rPr>
          <w:rtl w:val="0"/>
        </w:rPr>
        <w:t xml:space="preserve">subependymoma, </w:t>
      </w:r>
      <w:r w:rsidDel="00000000" w:rsidR="00000000" w:rsidRPr="00000000">
        <w:rPr>
          <w:b w:val="1"/>
          <w:rtl w:val="0"/>
        </w:rPr>
        <w:t xml:space="preserve">myxopapillary </w:t>
      </w:r>
      <w:r w:rsidDel="00000000" w:rsidR="00000000" w:rsidRPr="00000000">
        <w:rPr>
          <w:rtl w:val="0"/>
        </w:rPr>
        <w:t xml:space="preserve">most frequently seen in the conus, role of RT very controversial.</w:t>
      </w:r>
    </w:p>
    <w:p w:rsidR="00000000" w:rsidDel="00000000" w:rsidP="00000000" w:rsidRDefault="00000000" w:rsidRPr="00000000" w14:paraId="00001590">
      <w:pPr>
        <w:numPr>
          <w:ilvl w:val="2"/>
          <w:numId w:val="6"/>
        </w:numPr>
        <w:ind w:left="2160" w:hanging="360"/>
      </w:pPr>
      <w:r w:rsidDel="00000000" w:rsidR="00000000" w:rsidRPr="00000000">
        <w:rPr>
          <w:rtl w:val="0"/>
        </w:rPr>
        <w:t xml:space="preserve">Longer PFS when in spine. Typically arises in filum terminale or conus.</w:t>
      </w:r>
    </w:p>
    <w:p w:rsidR="00000000" w:rsidDel="00000000" w:rsidP="00000000" w:rsidRDefault="00000000" w:rsidRPr="00000000" w14:paraId="00001591">
      <w:pPr>
        <w:numPr>
          <w:ilvl w:val="2"/>
          <w:numId w:val="6"/>
        </w:numPr>
        <w:ind w:left="2160" w:hanging="360"/>
      </w:pPr>
      <w:r w:rsidDel="00000000" w:rsidR="00000000" w:rsidRPr="00000000">
        <w:rPr>
          <w:b w:val="1"/>
          <w:rtl w:val="0"/>
        </w:rPr>
        <w:t xml:space="preserve">MDACC </w:t>
      </w:r>
      <w:r w:rsidDel="00000000" w:rsidR="00000000" w:rsidRPr="00000000">
        <w:rPr>
          <w:rtl w:val="0"/>
        </w:rPr>
        <w:t xml:space="preserve">[</w:t>
      </w:r>
      <w:hyperlink r:id="rId1161">
        <w:r w:rsidDel="00000000" w:rsidR="00000000" w:rsidRPr="00000000">
          <w:rPr>
            <w:rtl w:val="0"/>
          </w:rPr>
          <w:t xml:space="preserve">Akyurek JNO '06</w:t>
        </w:r>
      </w:hyperlink>
      <w:r w:rsidDel="00000000" w:rsidR="00000000" w:rsidRPr="00000000">
        <w:rPr>
          <w:rtl w:val="0"/>
        </w:rPr>
        <w:t xml:space="preserve">]: 35 pts, median age 35y. </w:t>
      </w:r>
      <w:r w:rsidDel="00000000" w:rsidR="00000000" w:rsidRPr="00000000">
        <w:rPr>
          <w:b w:val="1"/>
          <w:rtl w:val="0"/>
        </w:rPr>
        <w:t xml:space="preserve">Surgery ± RT</w:t>
      </w:r>
      <w:r w:rsidDel="00000000" w:rsidR="00000000" w:rsidRPr="00000000">
        <w:rPr>
          <w:rtl w:val="0"/>
        </w:rPr>
        <w:t xml:space="preserve">.</w:t>
      </w:r>
    </w:p>
    <w:p w:rsidR="00000000" w:rsidDel="00000000" w:rsidP="00000000" w:rsidRDefault="00000000" w:rsidRPr="00000000" w14:paraId="00001592">
      <w:pPr>
        <w:numPr>
          <w:ilvl w:val="3"/>
          <w:numId w:val="6"/>
        </w:numPr>
        <w:ind w:left="2880" w:hanging="360"/>
      </w:pPr>
      <w:r w:rsidDel="00000000" w:rsidR="00000000" w:rsidRPr="00000000">
        <w:rPr>
          <w:rFonts w:ascii="Cardo" w:cs="Cardo" w:eastAsia="Cardo" w:hAnsi="Cardo"/>
          <w:rtl w:val="0"/>
        </w:rPr>
        <w:t xml:space="preserve">GTR 10y LC 55→ 90%. </w:t>
      </w:r>
      <w:r w:rsidDel="00000000" w:rsidR="00000000" w:rsidRPr="00000000">
        <w:rPr>
          <w:rtl w:val="0"/>
        </w:rPr>
        <w:t xml:space="preserve">Reasonable to defer PORT as excellent LC with salvage (80-100%).</w:t>
      </w:r>
    </w:p>
    <w:p w:rsidR="00000000" w:rsidDel="00000000" w:rsidP="00000000" w:rsidRDefault="00000000" w:rsidRPr="00000000" w14:paraId="00001593">
      <w:pPr>
        <w:numPr>
          <w:ilvl w:val="3"/>
          <w:numId w:val="6"/>
        </w:numPr>
        <w:ind w:left="2880" w:hanging="360"/>
      </w:pPr>
      <w:r w:rsidDel="00000000" w:rsidR="00000000" w:rsidRPr="00000000">
        <w:rPr>
          <w:rFonts w:ascii="Cardo" w:cs="Cardo" w:eastAsia="Cardo" w:hAnsi="Cardo"/>
          <w:rtl w:val="0"/>
        </w:rPr>
        <w:t xml:space="preserve">STR 10y LC 0→ 67%. </w:t>
      </w:r>
      <w:r w:rsidDel="00000000" w:rsidR="00000000" w:rsidRPr="00000000">
        <w:rPr>
          <w:rtl w:val="0"/>
        </w:rPr>
        <w:t xml:space="preserve">Treat STR to 50.4 Gy or greater.</w:t>
      </w:r>
    </w:p>
    <w:p w:rsidR="00000000" w:rsidDel="00000000" w:rsidP="00000000" w:rsidRDefault="00000000" w:rsidRPr="00000000" w14:paraId="00001594">
      <w:pPr>
        <w:numPr>
          <w:ilvl w:val="2"/>
          <w:numId w:val="6"/>
        </w:numPr>
        <w:ind w:left="2160" w:hanging="360"/>
      </w:pPr>
      <w:r w:rsidDel="00000000" w:rsidR="00000000" w:rsidRPr="00000000">
        <w:rPr>
          <w:rtl w:val="0"/>
        </w:rPr>
        <w:t xml:space="preserve">For spinal cord ependymoma, &gt;10y follow up required as late recurrences have been reported in 5-10%.</w:t>
      </w:r>
    </w:p>
    <w:p w:rsidR="00000000" w:rsidDel="00000000" w:rsidP="00000000" w:rsidRDefault="00000000" w:rsidRPr="00000000" w14:paraId="00001595">
      <w:pPr>
        <w:numPr>
          <w:ilvl w:val="1"/>
          <w:numId w:val="6"/>
        </w:numPr>
        <w:ind w:left="1440" w:hanging="360"/>
      </w:pPr>
      <w:r w:rsidDel="00000000" w:rsidR="00000000" w:rsidRPr="00000000">
        <w:rPr>
          <w:b w:val="1"/>
          <w:rtl w:val="0"/>
        </w:rPr>
        <w:t xml:space="preserve">Grade II</w:t>
      </w:r>
      <w:r w:rsidDel="00000000" w:rsidR="00000000" w:rsidRPr="00000000">
        <w:rPr>
          <w:rtl w:val="0"/>
        </w:rPr>
        <w:t xml:space="preserve"> (Classic/differentiated) and </w:t>
      </w:r>
      <w:r w:rsidDel="00000000" w:rsidR="00000000" w:rsidRPr="00000000">
        <w:rPr>
          <w:b w:val="1"/>
          <w:rtl w:val="0"/>
        </w:rPr>
        <w:t xml:space="preserve">III </w:t>
      </w:r>
      <w:r w:rsidDel="00000000" w:rsidR="00000000" w:rsidRPr="00000000">
        <w:rPr>
          <w:rtl w:val="0"/>
        </w:rPr>
        <w:t xml:space="preserve">(anaplastic) are usually intracranial.</w:t>
      </w:r>
    </w:p>
    <w:p w:rsidR="00000000" w:rsidDel="00000000" w:rsidP="00000000" w:rsidRDefault="00000000" w:rsidRPr="00000000" w14:paraId="00001596">
      <w:pPr>
        <w:numPr>
          <w:ilvl w:val="1"/>
          <w:numId w:val="6"/>
        </w:numPr>
        <w:ind w:left="1440" w:hanging="360"/>
      </w:pPr>
      <w:r w:rsidDel="00000000" w:rsidR="00000000" w:rsidRPr="00000000">
        <w:rPr>
          <w:rFonts w:ascii="Cardo" w:cs="Cardo" w:eastAsia="Cardo" w:hAnsi="Cardo"/>
          <w:b w:val="1"/>
          <w:rtl w:val="0"/>
        </w:rPr>
        <w:t xml:space="preserve">Grade IV Ependymoblastoma→ now PNET</w:t>
      </w:r>
      <w:r w:rsidDel="00000000" w:rsidR="00000000" w:rsidRPr="00000000">
        <w:rPr>
          <w:rtl w:val="0"/>
        </w:rPr>
        <w:t xml:space="preserve">.</w:t>
      </w:r>
      <w:r w:rsidDel="00000000" w:rsidR="00000000" w:rsidRPr="00000000">
        <w:rPr>
          <w:b w:val="1"/>
          <w:rtl w:val="0"/>
        </w:rPr>
        <w:t xml:space="preserve"> </w:t>
      </w:r>
      <w:r w:rsidDel="00000000" w:rsidR="00000000" w:rsidRPr="00000000">
        <w:rPr>
          <w:i w:val="1"/>
          <w:rtl w:val="0"/>
        </w:rPr>
        <w:t xml:space="preserve">ETANTR: embryonal tumors w abundant neutrophils &amp; true rosettes</w:t>
      </w:r>
    </w:p>
    <w:p w:rsidR="00000000" w:rsidDel="00000000" w:rsidP="00000000" w:rsidRDefault="00000000" w:rsidRPr="00000000" w14:paraId="00001597">
      <w:pPr>
        <w:numPr>
          <w:ilvl w:val="0"/>
          <w:numId w:val="6"/>
        </w:numPr>
        <w:ind w:left="720" w:hanging="360"/>
      </w:pPr>
      <w:r w:rsidDel="00000000" w:rsidR="00000000" w:rsidRPr="00000000">
        <w:rPr>
          <w:b w:val="1"/>
          <w:rtl w:val="0"/>
        </w:rPr>
        <w:t xml:space="preserve">Molecular subtype </w:t>
      </w:r>
      <w:r w:rsidDel="00000000" w:rsidR="00000000" w:rsidRPr="00000000">
        <w:rPr>
          <w:rtl w:val="0"/>
        </w:rPr>
        <w:t xml:space="preserve">[</w:t>
      </w:r>
      <w:hyperlink r:id="rId1162">
        <w:r w:rsidDel="00000000" w:rsidR="00000000" w:rsidRPr="00000000">
          <w:rPr>
            <w:rtl w:val="0"/>
          </w:rPr>
          <w:t xml:space="preserve">Pajtler cancer cell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98">
      <w:pPr>
        <w:numPr>
          <w:ilvl w:val="1"/>
          <w:numId w:val="6"/>
        </w:numPr>
        <w:ind w:left="1440" w:hanging="360"/>
      </w:pPr>
      <w:r w:rsidDel="00000000" w:rsidR="00000000" w:rsidRPr="00000000">
        <w:rPr>
          <w:b w:val="1"/>
          <w:rtl w:val="0"/>
        </w:rPr>
        <w:t xml:space="preserve">Pediatric Posterior Fossa </w:t>
      </w:r>
      <w:r w:rsidDel="00000000" w:rsidR="00000000" w:rsidRPr="00000000">
        <w:rPr>
          <w:rtl w:val="0"/>
        </w:rPr>
        <w:t xml:space="preserve">(2 subgroups): </w:t>
      </w:r>
      <w:r w:rsidDel="00000000" w:rsidR="00000000" w:rsidRPr="00000000">
        <w:rPr>
          <w:b w:val="1"/>
          <w:rtl w:val="0"/>
        </w:rPr>
        <w:t xml:space="preserve">EPN_A/B</w:t>
      </w:r>
      <w:r w:rsidDel="00000000" w:rsidR="00000000" w:rsidRPr="00000000">
        <w:rPr>
          <w:rtl w:val="0"/>
        </w:rPr>
        <w:t xml:space="preserve">.</w:t>
      </w:r>
      <w:r w:rsidDel="00000000" w:rsidR="00000000" w:rsidRPr="00000000">
        <w:rPr>
          <w:i w:val="1"/>
          <w:rtl w:val="0"/>
        </w:rPr>
        <w:t xml:space="preserve"> EPN_B with excellent prognosis, even with delayed RT.</w:t>
      </w:r>
    </w:p>
    <w:p w:rsidR="00000000" w:rsidDel="00000000" w:rsidP="00000000" w:rsidRDefault="00000000" w:rsidRPr="00000000" w14:paraId="00001599">
      <w:pPr>
        <w:numPr>
          <w:ilvl w:val="1"/>
          <w:numId w:val="6"/>
        </w:numPr>
        <w:ind w:left="1440" w:hanging="360"/>
      </w:pPr>
      <w:r w:rsidDel="00000000" w:rsidR="00000000" w:rsidRPr="00000000">
        <w:rPr>
          <w:b w:val="1"/>
          <w:rtl w:val="0"/>
        </w:rPr>
        <w:t xml:space="preserve">Supratentorial</w:t>
      </w:r>
      <w:r w:rsidDel="00000000" w:rsidR="00000000" w:rsidRPr="00000000">
        <w:rPr>
          <w:rtl w:val="0"/>
        </w:rPr>
        <w:t xml:space="preserve"> (3 subgroups): Includes </w:t>
      </w:r>
      <w:r w:rsidDel="00000000" w:rsidR="00000000" w:rsidRPr="00000000">
        <w:rPr>
          <w:b w:val="1"/>
          <w:rtl w:val="0"/>
        </w:rPr>
        <w:t xml:space="preserve">YAP1 </w:t>
      </w:r>
      <w:r w:rsidDel="00000000" w:rsidR="00000000" w:rsidRPr="00000000">
        <w:rPr>
          <w:rtl w:val="0"/>
        </w:rPr>
        <w:t xml:space="preserve">fusion, and </w:t>
      </w:r>
      <w:r w:rsidDel="00000000" w:rsidR="00000000" w:rsidRPr="00000000">
        <w:rPr>
          <w:b w:val="1"/>
          <w:rtl w:val="0"/>
        </w:rPr>
        <w:t xml:space="preserve">RELA </w:t>
      </w:r>
      <w:r w:rsidDel="00000000" w:rsidR="00000000" w:rsidRPr="00000000">
        <w:rPr>
          <w:rtl w:val="0"/>
        </w:rPr>
        <w:t xml:space="preserve">fusion (worse prognosis).</w:t>
      </w:r>
    </w:p>
    <w:p w:rsidR="00000000" w:rsidDel="00000000" w:rsidP="00000000" w:rsidRDefault="00000000" w:rsidRPr="00000000" w14:paraId="0000159A">
      <w:pPr>
        <w:numPr>
          <w:ilvl w:val="1"/>
          <w:numId w:val="6"/>
        </w:numPr>
        <w:ind w:left="1440" w:hanging="360"/>
      </w:pPr>
      <w:r w:rsidDel="00000000" w:rsidR="00000000" w:rsidRPr="00000000">
        <w:rPr>
          <w:b w:val="1"/>
          <w:rtl w:val="0"/>
        </w:rPr>
        <w:t xml:space="preserve">1q gain</w:t>
      </w:r>
      <w:r w:rsidDel="00000000" w:rsidR="00000000" w:rsidRPr="00000000">
        <w:rPr>
          <w:rtl w:val="0"/>
        </w:rPr>
        <w:t xml:space="preserve"> is a poor prognostic factor, but only seen in 20% of infratentorial tumors, typically EPN_A [</w:t>
      </w:r>
      <w:hyperlink w:anchor="kix.klr69gcsod6">
        <w:r w:rsidDel="00000000" w:rsidR="00000000" w:rsidRPr="00000000">
          <w:rPr>
            <w:rtl w:val="0"/>
          </w:rPr>
          <w:t xml:space="preserve">ACNS 0121</w:t>
        </w:r>
      </w:hyperlink>
      <w:r w:rsidDel="00000000" w:rsidR="00000000" w:rsidRPr="00000000">
        <w:rPr>
          <w:rtl w:val="0"/>
        </w:rPr>
        <w:t xml:space="preserve">].</w:t>
      </w:r>
    </w:p>
    <w:p w:rsidR="00000000" w:rsidDel="00000000" w:rsidP="00000000" w:rsidRDefault="00000000" w:rsidRPr="00000000" w14:paraId="0000159B">
      <w:pPr>
        <w:numPr>
          <w:ilvl w:val="2"/>
          <w:numId w:val="6"/>
        </w:numPr>
        <w:ind w:left="2160" w:hanging="360"/>
      </w:pPr>
      <w:r w:rsidDel="00000000" w:rsidR="00000000" w:rsidRPr="00000000">
        <w:rPr>
          <w:rtl w:val="0"/>
        </w:rPr>
        <w:t xml:space="preserve">This is also a poor prognostic factor in Wilms.</w:t>
      </w:r>
    </w:p>
    <w:p w:rsidR="00000000" w:rsidDel="00000000" w:rsidP="00000000" w:rsidRDefault="00000000" w:rsidRPr="00000000" w14:paraId="0000159C">
      <w:pPr>
        <w:numPr>
          <w:ilvl w:val="0"/>
          <w:numId w:val="6"/>
        </w:numPr>
        <w:ind w:left="720" w:hanging="360"/>
      </w:pPr>
      <w:r w:rsidDel="00000000" w:rsidR="00000000" w:rsidRPr="00000000">
        <w:rPr>
          <w:b w:val="1"/>
          <w:rtl w:val="0"/>
        </w:rPr>
        <w:t xml:space="preserve">Workup</w:t>
      </w:r>
    </w:p>
    <w:p w:rsidR="00000000" w:rsidDel="00000000" w:rsidP="00000000" w:rsidRDefault="00000000" w:rsidRPr="00000000" w14:paraId="0000159D">
      <w:pPr>
        <w:numPr>
          <w:ilvl w:val="1"/>
          <w:numId w:val="6"/>
        </w:numPr>
        <w:ind w:left="1440" w:hanging="360"/>
      </w:pPr>
      <w:r w:rsidDel="00000000" w:rsidR="00000000" w:rsidRPr="00000000">
        <w:rPr>
          <w:rtl w:val="0"/>
        </w:rPr>
        <w:t xml:space="preserve">H&amp;P: </w:t>
      </w:r>
      <w:r w:rsidDel="00000000" w:rsidR="00000000" w:rsidRPr="00000000">
        <w:rPr>
          <w:b w:val="1"/>
          <w:rtl w:val="0"/>
        </w:rPr>
        <w:t xml:space="preserve">MRI brain</w:t>
      </w:r>
      <w:r w:rsidDel="00000000" w:rsidR="00000000" w:rsidRPr="00000000">
        <w:rPr>
          <w:rtl w:val="0"/>
        </w:rPr>
        <w:t xml:space="preserve">/spine pre-op and within 24-48 hours or 10-14d post-op to avoid false positives.</w:t>
      </w:r>
    </w:p>
    <w:p w:rsidR="00000000" w:rsidDel="00000000" w:rsidP="00000000" w:rsidRDefault="00000000" w:rsidRPr="00000000" w14:paraId="0000159E">
      <w:pPr>
        <w:numPr>
          <w:ilvl w:val="2"/>
          <w:numId w:val="6"/>
        </w:numPr>
        <w:ind w:left="2160" w:hanging="360"/>
      </w:pPr>
      <w:r w:rsidDel="00000000" w:rsidR="00000000" w:rsidRPr="00000000">
        <w:rPr>
          <w:rtl w:val="0"/>
        </w:rPr>
        <w:t xml:space="preserve">Around 5-10% of pts have spinal seeding at diagnosis.</w:t>
      </w:r>
    </w:p>
    <w:p w:rsidR="00000000" w:rsidDel="00000000" w:rsidP="00000000" w:rsidRDefault="00000000" w:rsidRPr="00000000" w14:paraId="0000159F">
      <w:pPr>
        <w:numPr>
          <w:ilvl w:val="2"/>
          <w:numId w:val="6"/>
        </w:numPr>
        <w:ind w:left="2160" w:hanging="360"/>
      </w:pPr>
      <w:r w:rsidDel="00000000" w:rsidR="00000000" w:rsidRPr="00000000">
        <w:rPr>
          <w:rtl w:val="0"/>
        </w:rPr>
        <w:t xml:space="preserve">Cushing triad: Hypertension, bradycardia, respiratory irregularity indicative of hydrocephalus.</w:t>
      </w:r>
    </w:p>
    <w:p w:rsidR="00000000" w:rsidDel="00000000" w:rsidP="00000000" w:rsidRDefault="00000000" w:rsidRPr="00000000" w14:paraId="000015A0">
      <w:pPr>
        <w:numPr>
          <w:ilvl w:val="1"/>
          <w:numId w:val="6"/>
        </w:numPr>
        <w:ind w:left="1440" w:hanging="360"/>
      </w:pPr>
      <w:r w:rsidDel="00000000" w:rsidR="00000000" w:rsidRPr="00000000">
        <w:rPr>
          <w:b w:val="1"/>
          <w:rtl w:val="0"/>
        </w:rPr>
        <w:t xml:space="preserve">LP 10-14d post-op</w:t>
      </w:r>
      <w:r w:rsidDel="00000000" w:rsidR="00000000" w:rsidRPr="00000000">
        <w:rPr>
          <w:rtl w:val="0"/>
        </w:rPr>
        <w:t xml:space="preserve"> and after MRI spine.</w:t>
      </w:r>
    </w:p>
    <w:p w:rsidR="00000000" w:rsidDel="00000000" w:rsidP="00000000" w:rsidRDefault="00000000" w:rsidRPr="00000000" w14:paraId="000015A1">
      <w:pPr>
        <w:numPr>
          <w:ilvl w:val="0"/>
          <w:numId w:val="6"/>
        </w:numPr>
        <w:ind w:left="720" w:hanging="360"/>
        <w:rPr>
          <w:u w:val="none"/>
        </w:rPr>
      </w:pPr>
      <w:r w:rsidDel="00000000" w:rsidR="00000000" w:rsidRPr="00000000">
        <w:rPr>
          <w:b w:val="1"/>
          <w:rtl w:val="0"/>
        </w:rPr>
        <w:t xml:space="preserve">Long-term outcomes and prognostic factors </w:t>
      </w:r>
      <w:r w:rsidDel="00000000" w:rsidR="00000000" w:rsidRPr="00000000">
        <w:rPr>
          <w:rtl w:val="0"/>
        </w:rPr>
        <w:t xml:space="preserve">[</w:t>
      </w:r>
      <w:hyperlink r:id="rId1163">
        <w:r w:rsidDel="00000000" w:rsidR="00000000" w:rsidRPr="00000000">
          <w:rPr>
            <w:rtl w:val="0"/>
          </w:rPr>
          <w:t xml:space="preserve">Pollak Neurosurgery '95</w:t>
        </w:r>
      </w:hyperlink>
      <w:r w:rsidDel="00000000" w:rsidR="00000000" w:rsidRPr="00000000">
        <w:rPr>
          <w:rtl w:val="0"/>
        </w:rPr>
        <w:t xml:space="preserve">]: Retro.</w:t>
      </w:r>
    </w:p>
    <w:p w:rsidR="00000000" w:rsidDel="00000000" w:rsidP="00000000" w:rsidRDefault="00000000" w:rsidRPr="00000000" w14:paraId="000015A2">
      <w:pPr>
        <w:ind w:left="720" w:firstLine="0"/>
        <w:rPr/>
      </w:pPr>
      <w:r w:rsidDel="00000000" w:rsidR="00000000" w:rsidRPr="00000000">
        <w:rPr>
          <w:rtl w:val="0"/>
        </w:rPr>
        <w:t xml:space="preserve">The strongest association with favorable outcomes was the combination of age of the patient (&lt; 3y) and EOR.</w:t>
      </w:r>
    </w:p>
    <w:p w:rsidR="00000000" w:rsidDel="00000000" w:rsidP="00000000" w:rsidRDefault="00000000" w:rsidRPr="00000000" w14:paraId="000015A3">
      <w:pPr>
        <w:numPr>
          <w:ilvl w:val="1"/>
          <w:numId w:val="6"/>
        </w:numPr>
        <w:ind w:left="1440" w:hanging="360"/>
        <w:rPr>
          <w:u w:val="none"/>
        </w:rPr>
      </w:pPr>
      <w:r w:rsidDel="00000000" w:rsidR="00000000" w:rsidRPr="00000000">
        <w:rPr>
          <w:rtl w:val="0"/>
        </w:rPr>
        <w:t xml:space="preserve">40 patients. 3 died within 3 mo of surgery. 8 had evidence of LMD. 1975 - 1993. </w:t>
      </w:r>
    </w:p>
    <w:p w:rsidR="00000000" w:rsidDel="00000000" w:rsidP="00000000" w:rsidRDefault="00000000" w:rsidRPr="00000000" w14:paraId="000015A4">
      <w:pPr>
        <w:numPr>
          <w:ilvl w:val="1"/>
          <w:numId w:val="6"/>
        </w:numPr>
        <w:ind w:left="1440" w:hanging="360"/>
        <w:rPr>
          <w:u w:val="none"/>
        </w:rPr>
      </w:pPr>
      <w:r w:rsidDel="00000000" w:rsidR="00000000" w:rsidRPr="00000000">
        <w:rPr>
          <w:rFonts w:ascii="Cardo" w:cs="Cardo" w:eastAsia="Cardo" w:hAnsi="Cardo"/>
          <w:rtl w:val="0"/>
        </w:rPr>
        <w:t xml:space="preserve">5y PFS for ± CT-based GTR of 9→ 68%. 5y OS 22→ 80%. </w:t>
      </w:r>
    </w:p>
    <w:p w:rsidR="00000000" w:rsidDel="00000000" w:rsidP="00000000" w:rsidRDefault="00000000" w:rsidRPr="00000000" w14:paraId="000015A5">
      <w:pPr>
        <w:numPr>
          <w:ilvl w:val="1"/>
          <w:numId w:val="6"/>
        </w:numPr>
        <w:ind w:left="1440" w:hanging="360"/>
        <w:rPr>
          <w:u w:val="none"/>
        </w:rPr>
      </w:pPr>
      <w:r w:rsidDel="00000000" w:rsidR="00000000" w:rsidRPr="00000000">
        <w:rPr>
          <w:rFonts w:ascii="Cardo" w:cs="Cardo" w:eastAsia="Cardo" w:hAnsi="Cardo"/>
          <w:rtl w:val="0"/>
        </w:rPr>
        <w:t xml:space="preserve">5y PFS for ± 3y of 12→ 60%. 5y OS 22→ 75%. </w:t>
      </w:r>
      <w:r w:rsidDel="00000000" w:rsidR="00000000" w:rsidRPr="00000000">
        <w:rPr>
          <w:i w:val="1"/>
          <w:rtl w:val="0"/>
        </w:rPr>
        <w:t xml:space="preserve">Younger kids do worse, perhaps due to omission of RT?</w:t>
      </w:r>
    </w:p>
    <w:p w:rsidR="00000000" w:rsidDel="00000000" w:rsidP="00000000" w:rsidRDefault="00000000" w:rsidRPr="00000000" w14:paraId="000015A6">
      <w:pPr>
        <w:numPr>
          <w:ilvl w:val="1"/>
          <w:numId w:val="6"/>
        </w:numPr>
        <w:ind w:left="1440" w:hanging="360"/>
        <w:rPr>
          <w:u w:val="none"/>
        </w:rPr>
      </w:pPr>
      <w:r w:rsidDel="00000000" w:rsidR="00000000" w:rsidRPr="00000000">
        <w:rPr>
          <w:rFonts w:ascii="Cardo" w:cs="Cardo" w:eastAsia="Cardo" w:hAnsi="Cardo"/>
          <w:rtl w:val="0"/>
        </w:rPr>
        <w:t xml:space="preserve">5y PFS for symptom duration ± 1 mo of 33→ 53%. 5y OS 33→ 64%. </w:t>
      </w:r>
      <w:r w:rsidDel="00000000" w:rsidR="00000000" w:rsidRPr="00000000">
        <w:rPr>
          <w:i w:val="1"/>
          <w:rtl w:val="0"/>
        </w:rPr>
        <w:t xml:space="preserve">&lt; 1 mo duration of sx do worse. </w:t>
      </w:r>
    </w:p>
    <w:p w:rsidR="00000000" w:rsidDel="00000000" w:rsidP="00000000" w:rsidRDefault="00000000" w:rsidRPr="00000000" w14:paraId="000015A7">
      <w:pPr>
        <w:numPr>
          <w:ilvl w:val="1"/>
          <w:numId w:val="6"/>
        </w:numPr>
        <w:ind w:left="1440" w:hanging="360"/>
        <w:rPr>
          <w:u w:val="none"/>
        </w:rPr>
      </w:pPr>
      <w:r w:rsidDel="00000000" w:rsidR="00000000" w:rsidRPr="00000000">
        <w:rPr>
          <w:rtl w:val="0"/>
        </w:rPr>
        <w:t xml:space="preserve">Site of progression was local in 17 of 19 patients with progressive disease.</w:t>
      </w:r>
    </w:p>
    <w:p w:rsidR="00000000" w:rsidDel="00000000" w:rsidP="00000000" w:rsidRDefault="00000000" w:rsidRPr="00000000" w14:paraId="000015A8">
      <w:pPr>
        <w:numPr>
          <w:ilvl w:val="1"/>
          <w:numId w:val="6"/>
        </w:numPr>
        <w:ind w:left="1440" w:hanging="360"/>
        <w:rPr>
          <w:u w:val="none"/>
        </w:rPr>
      </w:pPr>
      <w:r w:rsidDel="00000000" w:rsidR="00000000" w:rsidRPr="00000000">
        <w:rPr>
          <w:rtl w:val="0"/>
        </w:rPr>
        <w:t xml:space="preserve">Evidence of LMD or anaplastic features were not associated with significantly worse outcomes.</w:t>
      </w:r>
    </w:p>
    <w:p w:rsidR="00000000" w:rsidDel="00000000" w:rsidP="00000000" w:rsidRDefault="00000000" w:rsidRPr="00000000" w14:paraId="000015A9">
      <w:pPr>
        <w:numPr>
          <w:ilvl w:val="0"/>
          <w:numId w:val="6"/>
        </w:numPr>
        <w:ind w:left="720" w:hanging="360"/>
      </w:pPr>
      <w:r w:rsidDel="00000000" w:rsidR="00000000" w:rsidRPr="00000000">
        <w:rPr>
          <w:b w:val="1"/>
          <w:rtl w:val="0"/>
        </w:rPr>
        <w:t xml:space="preserve">St. Jude </w:t>
      </w:r>
      <w:r w:rsidDel="00000000" w:rsidR="00000000" w:rsidRPr="00000000">
        <w:rPr>
          <w:rtl w:val="0"/>
        </w:rPr>
        <w:t xml:space="preserve">[</w:t>
      </w:r>
      <w:hyperlink r:id="rId1164">
        <w:r w:rsidDel="00000000" w:rsidR="00000000" w:rsidRPr="00000000">
          <w:rPr>
            <w:rtl w:val="0"/>
          </w:rPr>
          <w:t xml:space="preserve">Merchant JCO '04</w:t>
        </w:r>
      </w:hyperlink>
      <w:r w:rsidDel="00000000" w:rsidR="00000000" w:rsidRPr="00000000">
        <w:rPr>
          <w:rtl w:val="0"/>
        </w:rPr>
        <w:t xml:space="preserve">, </w:t>
      </w:r>
      <w:hyperlink r:id="rId1165">
        <w:r w:rsidDel="00000000" w:rsidR="00000000" w:rsidRPr="00000000">
          <w:rPr>
            <w:rtl w:val="0"/>
          </w:rPr>
          <w:t xml:space="preserve">Lanc Onc '09]</w:t>
        </w:r>
      </w:hyperlink>
      <w:r w:rsidDel="00000000" w:rsidR="00000000" w:rsidRPr="00000000">
        <w:rPr>
          <w:rtl w:val="0"/>
        </w:rPr>
        <w:t xml:space="preserve">: 54 Gy delivered for those &lt; 18 mo of age, otherwise 59.4 Gy.</w:t>
      </w:r>
    </w:p>
    <w:p w:rsidR="00000000" w:rsidDel="00000000" w:rsidP="00000000" w:rsidRDefault="00000000" w:rsidRPr="00000000" w14:paraId="000015AA">
      <w:pPr>
        <w:ind w:left="720" w:firstLine="0"/>
        <w:rPr/>
      </w:pPr>
      <w:r w:rsidDel="00000000" w:rsidR="00000000" w:rsidRPr="00000000">
        <w:rPr>
          <w:rtl w:val="0"/>
        </w:rPr>
        <w:t xml:space="preserve">59.4 Gy can be safely delivered to kiddos 18m-3y. GTR is most important (stratum 2 in 0121 below does worst).</w:t>
      </w:r>
    </w:p>
    <w:p w:rsidR="00000000" w:rsidDel="00000000" w:rsidP="00000000" w:rsidRDefault="00000000" w:rsidRPr="00000000" w14:paraId="000015AB">
      <w:pPr>
        <w:ind w:left="720" w:firstLine="0"/>
        <w:rPr/>
      </w:pPr>
      <w:r w:rsidDel="00000000" w:rsidR="00000000" w:rsidRPr="00000000">
        <w:rPr>
          <w:rtl w:val="0"/>
        </w:rPr>
        <w:t xml:space="preserve">The delivery of pre-RT chemo may correlate with STR (i.e., patients with higher risk tumors are more likely to get pre-RT chemo). Only 20% of patients had chemo prior to RT.  </w:t>
      </w:r>
    </w:p>
    <w:p w:rsidR="00000000" w:rsidDel="00000000" w:rsidP="00000000" w:rsidRDefault="00000000" w:rsidRPr="00000000" w14:paraId="000015AC">
      <w:pPr>
        <w:numPr>
          <w:ilvl w:val="1"/>
          <w:numId w:val="6"/>
        </w:numPr>
        <w:ind w:left="1440" w:hanging="360"/>
      </w:pPr>
      <w:r w:rsidDel="00000000" w:rsidR="00000000" w:rsidRPr="00000000">
        <w:rPr>
          <w:rtl w:val="0"/>
        </w:rPr>
        <w:t xml:space="preserve">88 pts from prospective phase II, 153 added from St Jude. 50% &lt; 3y. 50% anaplastic. GTR in 82% (n=135).</w:t>
      </w:r>
    </w:p>
    <w:p w:rsidR="00000000" w:rsidDel="00000000" w:rsidP="00000000" w:rsidRDefault="00000000" w:rsidRPr="00000000" w14:paraId="000015AD">
      <w:pPr>
        <w:numPr>
          <w:ilvl w:val="2"/>
          <w:numId w:val="6"/>
        </w:numPr>
        <w:ind w:left="2160" w:hanging="360"/>
      </w:pPr>
      <w:r w:rsidDel="00000000" w:rsidR="00000000" w:rsidRPr="00000000">
        <w:rPr>
          <w:rtl w:val="0"/>
        </w:rPr>
        <w:t xml:space="preserve">RT: 59.4 Gy or 54 Gy to CTV = bed + residual tumor</w:t>
      </w:r>
      <w:r w:rsidDel="00000000" w:rsidR="00000000" w:rsidRPr="00000000">
        <w:rPr>
          <w:b w:val="1"/>
          <w:rtl w:val="0"/>
        </w:rPr>
        <w:t xml:space="preserve"> + 1 cm</w:t>
      </w:r>
      <w:r w:rsidDel="00000000" w:rsidR="00000000" w:rsidRPr="00000000">
        <w:rPr>
          <w:rtl w:val="0"/>
        </w:rPr>
        <w:t xml:space="preserve">.</w:t>
      </w:r>
    </w:p>
    <w:p w:rsidR="00000000" w:rsidDel="00000000" w:rsidP="00000000" w:rsidRDefault="00000000" w:rsidRPr="00000000" w14:paraId="000015AE">
      <w:pPr>
        <w:numPr>
          <w:ilvl w:val="1"/>
          <w:numId w:val="6"/>
        </w:numPr>
        <w:ind w:left="1440" w:hanging="360"/>
      </w:pPr>
      <w:r w:rsidDel="00000000" w:rsidR="00000000" w:rsidRPr="00000000">
        <w:rPr>
          <w:rtl w:val="0"/>
        </w:rPr>
        <w:t xml:space="preserve">7y LC 84%, 7y EFS 69%, 7y OS 81%. LF 16%, DM 11.5%.</w:t>
      </w:r>
    </w:p>
    <w:p w:rsidR="00000000" w:rsidDel="00000000" w:rsidP="00000000" w:rsidRDefault="00000000" w:rsidRPr="00000000" w14:paraId="000015AF">
      <w:pPr>
        <w:numPr>
          <w:ilvl w:val="2"/>
          <w:numId w:val="6"/>
        </w:numPr>
        <w:ind w:left="2160" w:hanging="360"/>
      </w:pPr>
      <w:r w:rsidDel="00000000" w:rsidR="00000000" w:rsidRPr="00000000">
        <w:rPr>
          <w:rtl w:val="0"/>
        </w:rPr>
        <w:t xml:space="preserve">LF within 95% IDL.</w:t>
      </w:r>
      <w:r w:rsidDel="00000000" w:rsidR="00000000" w:rsidRPr="00000000">
        <w:rPr>
          <w:rtl w:val="0"/>
        </w:rPr>
      </w:r>
    </w:p>
    <w:p w:rsidR="00000000" w:rsidDel="00000000" w:rsidP="00000000" w:rsidRDefault="00000000" w:rsidRPr="00000000" w14:paraId="000015B0">
      <w:pPr>
        <w:numPr>
          <w:ilvl w:val="1"/>
          <w:numId w:val="6"/>
        </w:numPr>
        <w:ind w:left="1440" w:hanging="360"/>
      </w:pPr>
      <w:r w:rsidDel="00000000" w:rsidR="00000000" w:rsidRPr="00000000">
        <w:rPr>
          <w:b w:val="1"/>
          <w:rtl w:val="0"/>
        </w:rPr>
        <w:t xml:space="preserve">For STR / GTR</w:t>
      </w:r>
      <w:r w:rsidDel="00000000" w:rsidR="00000000" w:rsidRPr="00000000">
        <w:rPr>
          <w:rFonts w:ascii="Cardo" w:cs="Cardo" w:eastAsia="Cardo" w:hAnsi="Cardo"/>
          <w:rtl w:val="0"/>
        </w:rPr>
        <w:t xml:space="preserve">: 7y EFS 34→ 77%, </w:t>
      </w:r>
      <w:r w:rsidDel="00000000" w:rsidR="00000000" w:rsidRPr="00000000">
        <w:rPr>
          <w:rFonts w:ascii="Cardo" w:cs="Cardo" w:eastAsia="Cardo" w:hAnsi="Cardo"/>
          <w:b w:val="1"/>
          <w:rtl w:val="0"/>
        </w:rPr>
        <w:t xml:space="preserve">7y OS 52→ 88%</w:t>
      </w:r>
      <w:r w:rsidDel="00000000" w:rsidR="00000000" w:rsidRPr="00000000">
        <w:rPr>
          <w:rtl w:val="0"/>
        </w:rPr>
        <w:t xml:space="preserve">.</w:t>
      </w:r>
    </w:p>
    <w:p w:rsidR="00000000" w:rsidDel="00000000" w:rsidP="00000000" w:rsidRDefault="00000000" w:rsidRPr="00000000" w14:paraId="000015B1">
      <w:pPr>
        <w:numPr>
          <w:ilvl w:val="1"/>
          <w:numId w:val="6"/>
        </w:numPr>
        <w:ind w:left="1440" w:hanging="360"/>
      </w:pPr>
      <w:r w:rsidDel="00000000" w:rsidR="00000000" w:rsidRPr="00000000">
        <w:rPr>
          <w:rFonts w:ascii="Cardo" w:cs="Cardo" w:eastAsia="Cardo" w:hAnsi="Cardo"/>
          <w:rtl w:val="0"/>
        </w:rPr>
        <w:t xml:space="preserve">For WHO GIII / GII: 7y EFS 61→ 86%, 7y OS 72→ 89%.</w:t>
      </w:r>
    </w:p>
    <w:p w:rsidR="00000000" w:rsidDel="00000000" w:rsidP="00000000" w:rsidRDefault="00000000" w:rsidRPr="00000000" w14:paraId="000015B2">
      <w:pPr>
        <w:numPr>
          <w:ilvl w:val="1"/>
          <w:numId w:val="6"/>
        </w:numPr>
        <w:ind w:left="1440" w:hanging="360"/>
      </w:pPr>
      <w:r w:rsidDel="00000000" w:rsidR="00000000" w:rsidRPr="00000000">
        <w:rPr>
          <w:rFonts w:ascii="Cardo" w:cs="Cardo" w:eastAsia="Cardo" w:hAnsi="Cardo"/>
          <w:rtl w:val="0"/>
        </w:rPr>
        <w:t xml:space="preserve">7y EFS for no chemo / pre-RT chemo 76→ 49%. 7y OS 85→ 67%.</w:t>
      </w:r>
      <w:r w:rsidDel="00000000" w:rsidR="00000000" w:rsidRPr="00000000">
        <w:rPr>
          <w:rFonts w:ascii="Cardo" w:cs="Cardo" w:eastAsia="Cardo" w:hAnsi="Cardo"/>
          <w:i w:val="1"/>
          <w:rtl w:val="0"/>
        </w:rPr>
        <w:t xml:space="preserve"> Pre-RT chemo GTR / STR of 20→ 40%. </w:t>
      </w:r>
    </w:p>
    <w:p w:rsidR="00000000" w:rsidDel="00000000" w:rsidP="00000000" w:rsidRDefault="00000000" w:rsidRPr="00000000" w14:paraId="000015B3">
      <w:pPr>
        <w:numPr>
          <w:ilvl w:val="1"/>
          <w:numId w:val="6"/>
        </w:numPr>
        <w:ind w:left="1440" w:hanging="360"/>
      </w:pPr>
      <w:r w:rsidDel="00000000" w:rsidR="00000000" w:rsidRPr="00000000">
        <w:rPr>
          <w:rtl w:val="0"/>
        </w:rPr>
        <w:t xml:space="preserve">7y OS for immediate PORT of 85%, 7y EFS 77%, LF 12.6%, DM 8.5%. </w:t>
      </w:r>
    </w:p>
    <w:p w:rsidR="00000000" w:rsidDel="00000000" w:rsidP="00000000" w:rsidRDefault="00000000" w:rsidRPr="00000000" w14:paraId="000015B4">
      <w:pPr>
        <w:numPr>
          <w:ilvl w:val="1"/>
          <w:numId w:val="6"/>
        </w:numPr>
        <w:ind w:left="1440" w:hanging="360"/>
      </w:pPr>
      <w:r w:rsidDel="00000000" w:rsidR="00000000" w:rsidRPr="00000000">
        <w:rPr>
          <w:rtl w:val="0"/>
        </w:rPr>
        <w:t xml:space="preserve">No difference in neurocognitive tests at 2y, but did not use COWAT, HVLT-DR, HVLT-IR, etc.</w:t>
      </w:r>
    </w:p>
    <w:p w:rsidR="00000000" w:rsidDel="00000000" w:rsidP="00000000" w:rsidRDefault="00000000" w:rsidRPr="00000000" w14:paraId="000015B5">
      <w:pPr>
        <w:numPr>
          <w:ilvl w:val="1"/>
          <w:numId w:val="6"/>
        </w:numPr>
        <w:ind w:left="1440" w:hanging="360"/>
      </w:pPr>
      <w:r w:rsidDel="00000000" w:rsidR="00000000" w:rsidRPr="00000000">
        <w:rPr>
          <w:rtl w:val="0"/>
        </w:rPr>
        <w:t xml:space="preserve">7y second malignant brain tumor 2.3%, 7y brainstem necrosis 1.6%.</w:t>
      </w:r>
    </w:p>
    <w:p w:rsidR="00000000" w:rsidDel="00000000" w:rsidP="00000000" w:rsidRDefault="00000000" w:rsidRPr="00000000" w14:paraId="000015B6">
      <w:pPr>
        <w:jc w:val="center"/>
        <w:rPr/>
      </w:pPr>
      <w:hyperlink r:id="rId1166">
        <w:r w:rsidDel="00000000" w:rsidR="00000000" w:rsidRPr="00000000">
          <w:rPr>
            <w:color w:val="1155cc"/>
            <w:u w:val="single"/>
          </w:rPr>
          <w:drawing>
            <wp:inline distB="114300" distT="114300" distL="114300" distR="114300">
              <wp:extent cx="6490556" cy="3383280"/>
              <wp:effectExtent b="12700" l="12700" r="12700" t="12700"/>
              <wp:docPr id="35" name="image34.png"/>
              <a:graphic>
                <a:graphicData uri="http://schemas.openxmlformats.org/drawingml/2006/picture">
                  <pic:pic>
                    <pic:nvPicPr>
                      <pic:cNvPr id="0" name="image34.png"/>
                      <pic:cNvPicPr preferRelativeResize="0"/>
                    </pic:nvPicPr>
                    <pic:blipFill>
                      <a:blip r:embed="rId1167"/>
                      <a:srcRect b="0" l="0" r="0" t="0"/>
                      <a:stretch>
                        <a:fillRect/>
                      </a:stretch>
                    </pic:blipFill>
                    <pic:spPr>
                      <a:xfrm>
                        <a:off x="0" y="0"/>
                        <a:ext cx="6490556" cy="338328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kix.klr69gcsod6" w:id="272"/>
    <w:bookmarkEnd w:id="272"/>
    <w:p w:rsidR="00000000" w:rsidDel="00000000" w:rsidP="00000000" w:rsidRDefault="00000000" w:rsidRPr="00000000" w14:paraId="000015B7">
      <w:pPr>
        <w:numPr>
          <w:ilvl w:val="0"/>
          <w:numId w:val="6"/>
        </w:numPr>
        <w:ind w:left="720" w:hanging="360"/>
      </w:pPr>
      <w:r w:rsidDel="00000000" w:rsidR="00000000" w:rsidRPr="00000000">
        <w:rPr>
          <w:b w:val="1"/>
          <w:rtl w:val="0"/>
        </w:rPr>
        <w:t xml:space="preserve">ACNS 0121 </w:t>
      </w:r>
      <w:r w:rsidDel="00000000" w:rsidR="00000000" w:rsidRPr="00000000">
        <w:rPr>
          <w:rtl w:val="0"/>
        </w:rPr>
        <w:t xml:space="preserve">[</w:t>
      </w:r>
      <w:hyperlink r:id="rId1168">
        <w:r w:rsidDel="00000000" w:rsidR="00000000" w:rsidRPr="00000000">
          <w:rPr>
            <w:rtl w:val="0"/>
          </w:rPr>
          <w:t xml:space="preserve">Merchant IJROBP '15</w:t>
        </w:r>
      </w:hyperlink>
      <w:r w:rsidDel="00000000" w:rsidR="00000000" w:rsidRPr="00000000">
        <w:rPr>
          <w:rtl w:val="0"/>
        </w:rPr>
        <w:t xml:space="preserve">, </w:t>
      </w:r>
      <w:hyperlink r:id="rId1169">
        <w:r w:rsidDel="00000000" w:rsidR="00000000" w:rsidRPr="00000000">
          <w:rPr>
            <w:rtl w:val="0"/>
          </w:rPr>
          <w:t xml:space="preserve">(Protocol) JCO '19</w:t>
        </w:r>
      </w:hyperlink>
      <w:r w:rsidDel="00000000" w:rsidR="00000000" w:rsidRPr="00000000">
        <w:rPr>
          <w:rtl w:val="0"/>
        </w:rPr>
        <w:t xml:space="preserve">]: </w:t>
      </w:r>
      <w:r w:rsidDel="00000000" w:rsidR="00000000" w:rsidRPr="00000000">
        <w:rPr>
          <w:b w:val="1"/>
          <w:rtl w:val="0"/>
        </w:rPr>
        <w:t xml:space="preserve">Used post-op RT as young as 12 mo if STR, while 18 mo if GTR</w:t>
      </w:r>
      <w:r w:rsidDel="00000000" w:rsidR="00000000" w:rsidRPr="00000000">
        <w:rPr>
          <w:rtl w:val="0"/>
        </w:rPr>
        <w:br w:type="textWrapping"/>
        <w:t xml:space="preserve">TBL </w:t>
      </w:r>
      <w:hyperlink r:id="rId1170">
        <w:r w:rsidDel="00000000" w:rsidR="00000000" w:rsidRPr="00000000">
          <w:rPr>
            <w:vertAlign w:val="superscript"/>
            <w:rtl w:val="0"/>
          </w:rPr>
          <w:t xml:space="preserve">QS</w:t>
        </w:r>
      </w:hyperlink>
      <w:r w:rsidDel="00000000" w:rsidR="00000000" w:rsidRPr="00000000">
        <w:rPr>
          <w:rtl w:val="0"/>
        </w:rPr>
        <w:t xml:space="preserve">: For ependymoma, immediate radiation for kids 1-3 years old resulted in disease outcomes comparable to older kids, and conformal post-op radiation volumes achieved excellent local control.</w:t>
      </w:r>
    </w:p>
    <w:p w:rsidR="00000000" w:rsidDel="00000000" w:rsidP="00000000" w:rsidRDefault="00000000" w:rsidRPr="00000000" w14:paraId="000015B8">
      <w:pPr>
        <w:ind w:left="720" w:firstLine="0"/>
        <w:rPr/>
      </w:pPr>
      <w:r w:rsidDel="00000000" w:rsidR="00000000" w:rsidRPr="00000000">
        <w:rPr>
          <w:rtl w:val="0"/>
        </w:rPr>
        <w:t xml:space="preserve">GTR is important for EFS and OS - this is a surgical disease (stratum 2 does worse with 5y EFS of 40%)! 1q gain appears to be the most important prognostic molecular marker. PORT for all posterior fossa and anaplastic (G3) tumors remains standard. Observation may still be acceptable for supratentorial GTR, classic histology. MFU 8y (needs longer follow up).</w:t>
        <w:br w:type="textWrapping"/>
        <w:t xml:space="preserve">5y EFS differed by tumor grade, but not age, location, RELA fusion, or PF_A/B grouping.</w:t>
      </w:r>
    </w:p>
    <w:p w:rsidR="00000000" w:rsidDel="00000000" w:rsidP="00000000" w:rsidRDefault="00000000" w:rsidRPr="00000000" w14:paraId="000015B9">
      <w:pPr>
        <w:ind w:left="720" w:firstLine="0"/>
        <w:rPr/>
      </w:pPr>
      <w:r w:rsidDel="00000000" w:rsidR="00000000" w:rsidRPr="00000000">
        <w:rPr>
          <w:rtl w:val="0"/>
        </w:rPr>
        <w:t xml:space="preserve">5y EFS for patients &lt; 3y of 63% is better than historical controls of those who would have had chemo and delayed RT.</w:t>
      </w:r>
    </w:p>
    <w:p w:rsidR="00000000" w:rsidDel="00000000" w:rsidP="00000000" w:rsidRDefault="00000000" w:rsidRPr="00000000" w14:paraId="000015BA">
      <w:pPr>
        <w:numPr>
          <w:ilvl w:val="1"/>
          <w:numId w:val="6"/>
        </w:numPr>
        <w:ind w:left="1440" w:hanging="360"/>
        <w:rPr>
          <w:u w:val="none"/>
        </w:rPr>
      </w:pPr>
      <w:r w:rsidDel="00000000" w:rsidR="00000000" w:rsidRPr="00000000">
        <w:rPr>
          <w:rFonts w:ascii="Gungsuh" w:cs="Gungsuh" w:eastAsia="Gungsuh" w:hAnsi="Gungsuh"/>
          <w:rtl w:val="0"/>
        </w:rPr>
        <w:t xml:space="preserve">356 pts. Age 1-21y (Med 5y, 30% ≤ 3y). 40% anaplastic. 75% infratentorial (</w:t>
      </w:r>
      <w:r w:rsidDel="00000000" w:rsidR="00000000" w:rsidRPr="00000000">
        <w:rPr>
          <w:b w:val="1"/>
          <w:rtl w:val="0"/>
        </w:rPr>
        <w:t xml:space="preserve">20% 1q gain</w:t>
      </w:r>
      <w:r w:rsidDel="00000000" w:rsidR="00000000" w:rsidRPr="00000000">
        <w:rPr>
          <w:rtl w:val="0"/>
        </w:rPr>
        <w:t xml:space="preserve">). 80% R0/1. MFU 8y.</w:t>
      </w:r>
    </w:p>
    <w:p w:rsidR="00000000" w:rsidDel="00000000" w:rsidP="00000000" w:rsidRDefault="00000000" w:rsidRPr="00000000" w14:paraId="000015BB">
      <w:pPr>
        <w:numPr>
          <w:ilvl w:val="2"/>
          <w:numId w:val="6"/>
        </w:numPr>
        <w:ind w:left="2160" w:hanging="360"/>
      </w:pPr>
      <w:r w:rsidDel="00000000" w:rsidR="00000000" w:rsidRPr="00000000">
        <w:rPr>
          <w:rtl w:val="0"/>
        </w:rPr>
        <w:t xml:space="preserve">RT: 59.4 Gy + 1 cm to CTV, or 54 Gy if &lt; 18 mo and GTR. No brainstem constraints used.</w:t>
      </w:r>
    </w:p>
    <w:p w:rsidR="00000000" w:rsidDel="00000000" w:rsidP="00000000" w:rsidRDefault="00000000" w:rsidRPr="00000000" w14:paraId="000015BC">
      <w:pPr>
        <w:numPr>
          <w:ilvl w:val="2"/>
          <w:numId w:val="6"/>
        </w:numPr>
        <w:ind w:left="2160" w:hanging="360"/>
      </w:pPr>
      <w:r w:rsidDel="00000000" w:rsidR="00000000" w:rsidRPr="00000000">
        <w:rPr>
          <w:rtl w:val="0"/>
        </w:rPr>
        <w:t xml:space="preserve">Chemo with vincristine, carboplatin and cyclophosphamide and etoposide.</w:t>
      </w:r>
    </w:p>
    <w:p w:rsidR="00000000" w:rsidDel="00000000" w:rsidP="00000000" w:rsidRDefault="00000000" w:rsidRPr="00000000" w14:paraId="000015BD">
      <w:pPr>
        <w:numPr>
          <w:ilvl w:val="1"/>
          <w:numId w:val="6"/>
        </w:numPr>
        <w:ind w:left="1440" w:hanging="360"/>
      </w:pPr>
      <w:r w:rsidDel="00000000" w:rsidR="00000000" w:rsidRPr="00000000">
        <w:rPr>
          <w:rFonts w:ascii="Cardo" w:cs="Cardo" w:eastAsia="Cardo" w:hAnsi="Cardo"/>
          <w:rtl w:val="0"/>
        </w:rPr>
        <w:t xml:space="preserve">Whole cohort 5 / 10y EFS of 63→ 56%.</w:t>
      </w:r>
    </w:p>
    <w:p w:rsidR="00000000" w:rsidDel="00000000" w:rsidP="00000000" w:rsidRDefault="00000000" w:rsidRPr="00000000" w14:paraId="000015BE">
      <w:pPr>
        <w:numPr>
          <w:ilvl w:val="1"/>
          <w:numId w:val="6"/>
        </w:numPr>
        <w:ind w:left="1440" w:hanging="360"/>
        <w:rPr/>
      </w:pPr>
      <w:r w:rsidDel="00000000" w:rsidR="00000000" w:rsidRPr="00000000">
        <w:rPr>
          <w:rFonts w:ascii="Cardo" w:cs="Cardo" w:eastAsia="Cardo" w:hAnsi="Cardo"/>
          <w:rtl w:val="0"/>
        </w:rPr>
        <w:t xml:space="preserve">Whole cohort 5 / 10y OS of 84→ 71%. </w:t>
      </w:r>
    </w:p>
    <w:p w:rsidR="00000000" w:rsidDel="00000000" w:rsidP="00000000" w:rsidRDefault="00000000" w:rsidRPr="00000000" w14:paraId="000015BF">
      <w:pPr>
        <w:numPr>
          <w:ilvl w:val="1"/>
          <w:numId w:val="6"/>
        </w:numPr>
        <w:ind w:left="1440" w:hanging="360"/>
        <w:rPr/>
      </w:pPr>
      <w:r w:rsidDel="00000000" w:rsidR="00000000" w:rsidRPr="00000000">
        <w:rPr>
          <w:rtl w:val="0"/>
        </w:rPr>
        <w:t xml:space="preserve">10y SMN 3.4% (n=7).</w:t>
      </w:r>
    </w:p>
    <w:p w:rsidR="00000000" w:rsidDel="00000000" w:rsidP="00000000" w:rsidRDefault="00000000" w:rsidRPr="00000000" w14:paraId="000015C0">
      <w:pPr>
        <w:numPr>
          <w:ilvl w:val="0"/>
          <w:numId w:val="135"/>
        </w:numPr>
        <w:ind w:left="1440" w:hanging="360"/>
        <w:rPr/>
      </w:pPr>
      <w:r w:rsidDel="00000000" w:rsidR="00000000" w:rsidRPr="00000000">
        <w:rPr>
          <w:b w:val="1"/>
          <w:rtl w:val="0"/>
        </w:rPr>
        <w:t xml:space="preserve">Supratentorial GTR, classic histology </w:t>
      </w:r>
      <w:r w:rsidDel="00000000" w:rsidR="00000000" w:rsidRPr="00000000">
        <w:rPr>
          <w:rtl w:val="0"/>
        </w:rPr>
        <w:t xml:space="preserve">(n=11):</w:t>
      </w:r>
      <w:r w:rsidDel="00000000" w:rsidR="00000000" w:rsidRPr="00000000">
        <w:rPr>
          <w:b w:val="1"/>
          <w:rtl w:val="0"/>
        </w:rPr>
        <w:t xml:space="preserve"> Obs</w:t>
      </w:r>
      <w:r w:rsidDel="00000000" w:rsidR="00000000" w:rsidRPr="00000000">
        <w:rPr>
          <w:rtl w:val="0"/>
        </w:rPr>
        <w:t xml:space="preserve">.</w:t>
        <w:br w:type="textWrapping"/>
        <w:t xml:space="preserve">Less than half of these patients will fail </w:t>
      </w:r>
      <w:r w:rsidDel="00000000" w:rsidR="00000000" w:rsidRPr="00000000">
        <w:rPr>
          <w:rtl w:val="0"/>
        </w:rPr>
        <w:t xml:space="preserve">at 5</w:t>
      </w:r>
      <w:r w:rsidDel="00000000" w:rsidR="00000000" w:rsidRPr="00000000">
        <w:rPr>
          <w:rtl w:val="0"/>
        </w:rPr>
        <w:t xml:space="preserve"> years.  This is a short follow up period for this disease.</w:t>
      </w:r>
    </w:p>
    <w:p w:rsidR="00000000" w:rsidDel="00000000" w:rsidP="00000000" w:rsidRDefault="00000000" w:rsidRPr="00000000" w14:paraId="000015C1">
      <w:pPr>
        <w:ind w:left="1440" w:firstLine="0"/>
        <w:rPr/>
      </w:pPr>
      <w:r w:rsidDel="00000000" w:rsidR="00000000" w:rsidRPr="00000000">
        <w:rPr>
          <w:rtl w:val="0"/>
        </w:rPr>
        <w:t xml:space="preserve">RELA fusion </w:t>
      </w:r>
      <w:r w:rsidDel="00000000" w:rsidR="00000000" w:rsidRPr="00000000">
        <w:rPr>
          <w:rtl w:val="0"/>
        </w:rPr>
        <w:t xml:space="preserve">in 80%</w:t>
      </w:r>
      <w:r w:rsidDel="00000000" w:rsidR="00000000" w:rsidRPr="00000000">
        <w:rPr>
          <w:rtl w:val="0"/>
        </w:rPr>
        <w:t xml:space="preserve">, which should have a worse prognosis.</w:t>
      </w:r>
    </w:p>
    <w:p w:rsidR="00000000" w:rsidDel="00000000" w:rsidP="00000000" w:rsidRDefault="00000000" w:rsidRPr="00000000" w14:paraId="000015C2">
      <w:pPr>
        <w:numPr>
          <w:ilvl w:val="1"/>
          <w:numId w:val="135"/>
        </w:numPr>
        <w:ind w:left="2160" w:hanging="360"/>
        <w:rPr/>
      </w:pPr>
      <w:r w:rsidDel="00000000" w:rsidR="00000000" w:rsidRPr="00000000">
        <w:rPr>
          <w:rtl w:val="0"/>
        </w:rPr>
        <w:t xml:space="preserve">Progression in 45% (5/11 pts, 1 DM). </w:t>
      </w:r>
    </w:p>
    <w:p w:rsidR="00000000" w:rsidDel="00000000" w:rsidP="00000000" w:rsidRDefault="00000000" w:rsidRPr="00000000" w14:paraId="000015C3">
      <w:pPr>
        <w:numPr>
          <w:ilvl w:val="1"/>
          <w:numId w:val="135"/>
        </w:numPr>
        <w:ind w:left="2160" w:hanging="360"/>
      </w:pPr>
      <w:r w:rsidDel="00000000" w:rsidR="00000000" w:rsidRPr="00000000">
        <w:rPr>
          <w:rtl w:val="0"/>
        </w:rPr>
        <w:t xml:space="preserve">5y EFS 61%. 5y LC 55%. 5y OS 100%. </w:t>
      </w:r>
    </w:p>
    <w:p w:rsidR="00000000" w:rsidDel="00000000" w:rsidP="00000000" w:rsidRDefault="00000000" w:rsidRPr="00000000" w14:paraId="000015C4">
      <w:pPr>
        <w:numPr>
          <w:ilvl w:val="0"/>
          <w:numId w:val="135"/>
        </w:numPr>
        <w:ind w:left="1440" w:hanging="360"/>
        <w:rPr/>
      </w:pPr>
      <w:r w:rsidDel="00000000" w:rsidR="00000000" w:rsidRPr="00000000">
        <w:rPr>
          <w:b w:val="1"/>
          <w:rtl w:val="0"/>
        </w:rPr>
        <w:t xml:space="preserve">Any location, any grade STR </w:t>
      </w:r>
      <w:r w:rsidDel="00000000" w:rsidR="00000000" w:rsidRPr="00000000">
        <w:rPr>
          <w:rtl w:val="0"/>
        </w:rPr>
        <w:t xml:space="preserve">(n=64, 8 infratentorial):</w:t>
      </w:r>
      <w:r w:rsidDel="00000000" w:rsidR="00000000" w:rsidRPr="00000000">
        <w:rPr>
          <w:b w:val="1"/>
          <w:rtl w:val="0"/>
        </w:rPr>
        <w:t xml:space="preserve"> Chemo ± SLS prior to RT</w:t>
      </w:r>
      <w:r w:rsidDel="00000000" w:rsidR="00000000" w:rsidRPr="00000000">
        <w:rPr>
          <w:rtl w:val="0"/>
        </w:rPr>
        <w:t xml:space="preserve">.</w:t>
        <w:br w:type="textWrapping"/>
        <w:t xml:space="preserve">It is difficult to get GTR in the supratentorial location. This group does the worst! More than half of these patients will fail </w:t>
      </w:r>
      <w:r w:rsidDel="00000000" w:rsidR="00000000" w:rsidRPr="00000000">
        <w:rPr>
          <w:rtl w:val="0"/>
        </w:rPr>
        <w:t xml:space="preserve">at 5</w:t>
      </w:r>
      <w:r w:rsidDel="00000000" w:rsidR="00000000" w:rsidRPr="00000000">
        <w:rPr>
          <w:rtl w:val="0"/>
        </w:rPr>
        <w:t xml:space="preserve"> years. </w:t>
      </w:r>
    </w:p>
    <w:p w:rsidR="00000000" w:rsidDel="00000000" w:rsidP="00000000" w:rsidRDefault="00000000" w:rsidRPr="00000000" w14:paraId="000015C5">
      <w:pPr>
        <w:numPr>
          <w:ilvl w:val="1"/>
          <w:numId w:val="135"/>
        </w:numPr>
        <w:ind w:left="2160" w:hanging="360"/>
      </w:pPr>
      <w:r w:rsidDel="00000000" w:rsidR="00000000" w:rsidRPr="00000000">
        <w:rPr>
          <w:rtl w:val="0"/>
        </w:rPr>
        <w:t xml:space="preserve">Chemo: VCR/Carbo/Cyclophosphamide and VCR/Carbo/Etoposide for 7 weeks.</w:t>
      </w:r>
    </w:p>
    <w:p w:rsidR="00000000" w:rsidDel="00000000" w:rsidP="00000000" w:rsidRDefault="00000000" w:rsidRPr="00000000" w14:paraId="000015C6">
      <w:pPr>
        <w:numPr>
          <w:ilvl w:val="1"/>
          <w:numId w:val="135"/>
        </w:numPr>
        <w:ind w:left="2160" w:hanging="360"/>
      </w:pPr>
      <w:r w:rsidDel="00000000" w:rsidR="00000000" w:rsidRPr="00000000">
        <w:rPr>
          <w:rtl w:val="0"/>
        </w:rPr>
        <w:t xml:space="preserve">Progression in 56% (36/64 pts, 9 DM).</w:t>
      </w:r>
    </w:p>
    <w:p w:rsidR="00000000" w:rsidDel="00000000" w:rsidP="00000000" w:rsidRDefault="00000000" w:rsidRPr="00000000" w14:paraId="000015C7">
      <w:pPr>
        <w:numPr>
          <w:ilvl w:val="1"/>
          <w:numId w:val="135"/>
        </w:numPr>
        <w:ind w:left="2160" w:hanging="360"/>
      </w:pPr>
      <w:r w:rsidDel="00000000" w:rsidR="00000000" w:rsidRPr="00000000">
        <w:rPr>
          <w:rtl w:val="0"/>
        </w:rPr>
        <w:t xml:space="preserve">5y EFS ~40%. 5y LC ~50%. 5y OS 70%.</w:t>
      </w:r>
    </w:p>
    <w:p w:rsidR="00000000" w:rsidDel="00000000" w:rsidP="00000000" w:rsidRDefault="00000000" w:rsidRPr="00000000" w14:paraId="000015C8">
      <w:pPr>
        <w:numPr>
          <w:ilvl w:val="1"/>
          <w:numId w:val="135"/>
        </w:numPr>
        <w:ind w:left="2160" w:hanging="360"/>
      </w:pPr>
      <w:r w:rsidDel="00000000" w:rsidR="00000000" w:rsidRPr="00000000">
        <w:rPr>
          <w:rFonts w:ascii="Cardo" w:cs="Cardo" w:eastAsia="Cardo" w:hAnsi="Cardo"/>
          <w:rtl w:val="0"/>
        </w:rPr>
        <w:t xml:space="preserve">SLS in 40% (n=25), of these GTR in 50% (n=14). 5y EFS for ± SLS of 29→ 51%. </w:t>
      </w:r>
    </w:p>
    <w:p w:rsidR="00000000" w:rsidDel="00000000" w:rsidP="00000000" w:rsidRDefault="00000000" w:rsidRPr="00000000" w14:paraId="000015C9">
      <w:pPr>
        <w:numPr>
          <w:ilvl w:val="1"/>
          <w:numId w:val="135"/>
        </w:numPr>
        <w:ind w:left="2160" w:hanging="360"/>
        <w:rPr>
          <w:u w:val="none"/>
        </w:rPr>
      </w:pPr>
      <w:r w:rsidDel="00000000" w:rsidR="00000000" w:rsidRPr="00000000">
        <w:rPr>
          <w:rFonts w:ascii="Cardo" w:cs="Cardo" w:eastAsia="Cardo" w:hAnsi="Cardo"/>
          <w:rtl w:val="0"/>
        </w:rPr>
        <w:t xml:space="preserve">No association with 1q gain and failure pattern or EFS, but 5y OS for ± 1q gain of 85→ 20%. In the setting of STR, 1q gain is not affiliated with local failure. In the setting of GTR, 1q gain is associated with LF. </w:t>
      </w:r>
    </w:p>
    <w:p w:rsidR="00000000" w:rsidDel="00000000" w:rsidP="00000000" w:rsidRDefault="00000000" w:rsidRPr="00000000" w14:paraId="000015CA">
      <w:pPr>
        <w:numPr>
          <w:ilvl w:val="0"/>
          <w:numId w:val="135"/>
        </w:numPr>
        <w:ind w:left="1440" w:hanging="360"/>
      </w:pPr>
      <w:r w:rsidDel="00000000" w:rsidR="00000000" w:rsidRPr="00000000">
        <w:rPr>
          <w:b w:val="1"/>
          <w:rtl w:val="0"/>
        </w:rPr>
        <w:t xml:space="preserve">Any location, any grade NTR </w:t>
      </w:r>
      <w:r w:rsidDel="00000000" w:rsidR="00000000" w:rsidRPr="00000000">
        <w:rPr>
          <w:rtl w:val="0"/>
        </w:rPr>
        <w:t xml:space="preserve">(</w:t>
      </w:r>
      <w:r w:rsidDel="00000000" w:rsidR="00000000" w:rsidRPr="00000000">
        <w:rPr>
          <w:b w:val="1"/>
          <w:rtl w:val="0"/>
        </w:rPr>
        <w:t xml:space="preserve">&lt; 5 mm</w:t>
      </w:r>
      <w:r w:rsidDel="00000000" w:rsidR="00000000" w:rsidRPr="00000000">
        <w:rPr>
          <w:rtl w:val="0"/>
        </w:rPr>
        <w:t xml:space="preserve">) </w:t>
      </w:r>
      <w:r w:rsidDel="00000000" w:rsidR="00000000" w:rsidRPr="00000000">
        <w:rPr>
          <w:b w:val="1"/>
          <w:rtl w:val="0"/>
        </w:rPr>
        <w:t xml:space="preserve">or macroscopic GTR </w:t>
      </w:r>
      <w:r w:rsidDel="00000000" w:rsidR="00000000" w:rsidRPr="00000000">
        <w:rPr>
          <w:rtl w:val="0"/>
        </w:rPr>
        <w:t xml:space="preserve">(n=118):</w:t>
      </w:r>
      <w:r w:rsidDel="00000000" w:rsidR="00000000" w:rsidRPr="00000000">
        <w:rPr>
          <w:b w:val="1"/>
          <w:rtl w:val="0"/>
        </w:rPr>
        <w:t xml:space="preserve"> CCRT</w:t>
      </w:r>
      <w:r w:rsidDel="00000000" w:rsidR="00000000" w:rsidRPr="00000000">
        <w:rPr>
          <w:rtl w:val="0"/>
        </w:rPr>
        <w:t xml:space="preserve">. </w:t>
      </w:r>
    </w:p>
    <w:p w:rsidR="00000000" w:rsidDel="00000000" w:rsidP="00000000" w:rsidRDefault="00000000" w:rsidRPr="00000000" w14:paraId="000015CB">
      <w:pPr>
        <w:numPr>
          <w:ilvl w:val="1"/>
          <w:numId w:val="135"/>
        </w:numPr>
        <w:ind w:left="2160" w:hanging="360"/>
      </w:pPr>
      <w:r w:rsidDel="00000000" w:rsidR="00000000" w:rsidRPr="00000000">
        <w:rPr>
          <w:rtl w:val="0"/>
        </w:rPr>
        <w:t xml:space="preserve">Progression in 36% (43/118 pts, 16 DM).</w:t>
      </w:r>
    </w:p>
    <w:p w:rsidR="00000000" w:rsidDel="00000000" w:rsidP="00000000" w:rsidRDefault="00000000" w:rsidRPr="00000000" w14:paraId="000015CC">
      <w:pPr>
        <w:numPr>
          <w:ilvl w:val="1"/>
          <w:numId w:val="135"/>
        </w:numPr>
        <w:ind w:left="2160" w:hanging="360"/>
      </w:pPr>
      <w:r w:rsidDel="00000000" w:rsidR="00000000" w:rsidRPr="00000000">
        <w:rPr>
          <w:rtl w:val="0"/>
        </w:rPr>
        <w:t xml:space="preserve">5y EFS 67%. 5y LC 75%. 5y OS 83%.</w:t>
      </w:r>
    </w:p>
    <w:p w:rsidR="00000000" w:rsidDel="00000000" w:rsidP="00000000" w:rsidRDefault="00000000" w:rsidRPr="00000000" w14:paraId="000015CD">
      <w:pPr>
        <w:numPr>
          <w:ilvl w:val="1"/>
          <w:numId w:val="135"/>
        </w:numPr>
        <w:ind w:left="2160" w:hanging="360"/>
      </w:pPr>
      <w:r w:rsidDel="00000000" w:rsidR="00000000" w:rsidRPr="00000000">
        <w:rPr>
          <w:rtl w:val="0"/>
        </w:rPr>
        <w:t xml:space="preserve">NTR and R0 with no difference in LC 75-80%.</w:t>
      </w:r>
    </w:p>
    <w:p w:rsidR="00000000" w:rsidDel="00000000" w:rsidP="00000000" w:rsidRDefault="00000000" w:rsidRPr="00000000" w14:paraId="000015CE">
      <w:pPr>
        <w:numPr>
          <w:ilvl w:val="0"/>
          <w:numId w:val="135"/>
        </w:numPr>
        <w:ind w:left="1440" w:hanging="360"/>
      </w:pPr>
      <w:r w:rsidDel="00000000" w:rsidR="00000000" w:rsidRPr="00000000">
        <w:rPr>
          <w:b w:val="1"/>
          <w:rtl w:val="0"/>
        </w:rPr>
        <w:t xml:space="preserve">True GTR G3 supratentorial or any infratentorial </w:t>
      </w:r>
      <w:r w:rsidDel="00000000" w:rsidR="00000000" w:rsidRPr="00000000">
        <w:rPr>
          <w:rtl w:val="0"/>
        </w:rPr>
        <w:t xml:space="preserve">(n=163): </w:t>
      </w:r>
      <w:r w:rsidDel="00000000" w:rsidR="00000000" w:rsidRPr="00000000">
        <w:rPr>
          <w:b w:val="1"/>
          <w:rtl w:val="0"/>
        </w:rPr>
        <w:t xml:space="preserve">CCRT</w:t>
      </w:r>
      <w:r w:rsidDel="00000000" w:rsidR="00000000" w:rsidRPr="00000000">
        <w:rPr>
          <w:rtl w:val="0"/>
        </w:rPr>
        <w:t xml:space="preserve">. </w:t>
      </w:r>
    </w:p>
    <w:p w:rsidR="00000000" w:rsidDel="00000000" w:rsidP="00000000" w:rsidRDefault="00000000" w:rsidRPr="00000000" w14:paraId="000015CF">
      <w:pPr>
        <w:numPr>
          <w:ilvl w:val="1"/>
          <w:numId w:val="135"/>
        </w:numPr>
        <w:ind w:left="2160" w:hanging="360"/>
      </w:pPr>
      <w:r w:rsidDel="00000000" w:rsidR="00000000" w:rsidRPr="00000000">
        <w:rPr>
          <w:rtl w:val="0"/>
        </w:rPr>
        <w:t xml:space="preserve">Progression in 29% (47/163 pts, 17 DM).</w:t>
      </w:r>
    </w:p>
    <w:p w:rsidR="00000000" w:rsidDel="00000000" w:rsidP="00000000" w:rsidRDefault="00000000" w:rsidRPr="00000000" w14:paraId="000015D0">
      <w:pPr>
        <w:numPr>
          <w:ilvl w:val="1"/>
          <w:numId w:val="135"/>
        </w:numPr>
        <w:ind w:left="2160" w:hanging="360"/>
      </w:pPr>
      <w:r w:rsidDel="00000000" w:rsidR="00000000" w:rsidRPr="00000000">
        <w:rPr>
          <w:rtl w:val="0"/>
        </w:rPr>
        <w:t xml:space="preserve">5y EFS 70%. 5y LC 80%. 5y OS 88%.</w:t>
      </w:r>
    </w:p>
    <w:p w:rsidR="00000000" w:rsidDel="00000000" w:rsidP="00000000" w:rsidRDefault="00000000" w:rsidRPr="00000000" w14:paraId="000015D1">
      <w:pPr>
        <w:numPr>
          <w:ilvl w:val="0"/>
          <w:numId w:val="8"/>
        </w:numPr>
        <w:ind w:left="720" w:hanging="360"/>
      </w:pPr>
      <w:r w:rsidDel="00000000" w:rsidR="00000000" w:rsidRPr="00000000">
        <w:rPr>
          <w:b w:val="1"/>
          <w:rtl w:val="0"/>
        </w:rPr>
        <w:t xml:space="preserve">ACNS 0121 Immediate post-op CCRT groups</w:t>
      </w:r>
      <w:r w:rsidDel="00000000" w:rsidR="00000000" w:rsidRPr="00000000">
        <w:rPr>
          <w:rtl w:val="0"/>
        </w:rPr>
        <w:t xml:space="preserve">:</w:t>
      </w:r>
      <w:r w:rsidDel="00000000" w:rsidR="00000000" w:rsidRPr="00000000">
        <w:rPr>
          <w:b w:val="1"/>
          <w:rtl w:val="0"/>
        </w:rPr>
        <w:t xml:space="preserve"> Subset of Stratums 3 and 4</w:t>
      </w:r>
      <w:r w:rsidDel="00000000" w:rsidR="00000000" w:rsidRPr="00000000">
        <w:rPr>
          <w:rtl w:val="0"/>
        </w:rPr>
        <w:t xml:space="preserve">. </w:t>
        <w:br w:type="textWrapping"/>
        <w:t xml:space="preserve">Includes up to 5 mm residual supratentorial (stratum 3) and all R0 infratentorial (stratum 4).</w:t>
        <w:br w:type="textWrapping"/>
        <w:t xml:space="preserve">Grade has smaller predictive effects than extent of resection. </w:t>
      </w:r>
      <w:r w:rsidDel="00000000" w:rsidR="00000000" w:rsidRPr="00000000">
        <w:rPr>
          <w:i w:val="1"/>
          <w:rtl w:val="0"/>
        </w:rPr>
        <w:t xml:space="preserve">Gross total resection matters the most.</w:t>
      </w:r>
    </w:p>
    <w:p w:rsidR="00000000" w:rsidDel="00000000" w:rsidP="00000000" w:rsidRDefault="00000000" w:rsidRPr="00000000" w14:paraId="000015D2">
      <w:pPr>
        <w:ind w:left="720" w:firstLine="0"/>
        <w:rPr/>
      </w:pPr>
      <w:r w:rsidDel="00000000" w:rsidR="00000000" w:rsidRPr="00000000">
        <w:rPr>
          <w:rtl w:val="0"/>
        </w:rPr>
        <w:t xml:space="preserve">5y EFS for &lt; 3y of 63% is better than historical controls of those who would have had chemo and delayed RT. </w:t>
      </w:r>
    </w:p>
    <w:p w:rsidR="00000000" w:rsidDel="00000000" w:rsidP="00000000" w:rsidRDefault="00000000" w:rsidRPr="00000000" w14:paraId="000015D3">
      <w:pPr>
        <w:ind w:left="720" w:firstLine="0"/>
        <w:rPr/>
      </w:pPr>
      <w:r w:rsidDel="00000000" w:rsidR="00000000" w:rsidRPr="00000000">
        <w:rPr>
          <w:rtl w:val="0"/>
        </w:rPr>
        <w:t xml:space="preserve">1q gain appears worse than anaplastic, while anaplastic is worse than classic histology.</w:t>
      </w:r>
    </w:p>
    <w:p w:rsidR="00000000" w:rsidDel="00000000" w:rsidP="00000000" w:rsidRDefault="00000000" w:rsidRPr="00000000" w14:paraId="000015D4">
      <w:pPr>
        <w:numPr>
          <w:ilvl w:val="1"/>
          <w:numId w:val="8"/>
        </w:numPr>
        <w:ind w:left="1350" w:hanging="360"/>
      </w:pPr>
      <w:r w:rsidDel="00000000" w:rsidR="00000000" w:rsidRPr="00000000">
        <w:rPr>
          <w:rtl w:val="0"/>
        </w:rPr>
        <w:t xml:space="preserve">Combined 5y EFS 69% and 5y OS 86%.</w:t>
      </w:r>
    </w:p>
    <w:p w:rsidR="00000000" w:rsidDel="00000000" w:rsidP="00000000" w:rsidRDefault="00000000" w:rsidRPr="00000000" w14:paraId="000015D5">
      <w:pPr>
        <w:numPr>
          <w:ilvl w:val="1"/>
          <w:numId w:val="8"/>
        </w:numPr>
        <w:ind w:left="1350" w:hanging="360"/>
      </w:pPr>
      <w:r w:rsidDel="00000000" w:rsidR="00000000" w:rsidRPr="00000000">
        <w:rPr>
          <w:rFonts w:ascii="Cardo" w:cs="Cardo" w:eastAsia="Cardo" w:hAnsi="Cardo"/>
          <w:rtl w:val="0"/>
        </w:rPr>
        <w:t xml:space="preserve">Combined 5y EFS for WHO grade III / II of 61→ 75% (see below).</w:t>
      </w:r>
      <w:r w:rsidDel="00000000" w:rsidR="00000000" w:rsidRPr="00000000">
        <w:rPr>
          <w:rtl w:val="0"/>
        </w:rPr>
      </w:r>
    </w:p>
    <w:p w:rsidR="00000000" w:rsidDel="00000000" w:rsidP="00000000" w:rsidRDefault="00000000" w:rsidRPr="00000000" w14:paraId="000015D6">
      <w:pPr>
        <w:numPr>
          <w:ilvl w:val="1"/>
          <w:numId w:val="8"/>
        </w:numPr>
        <w:ind w:left="1350" w:hanging="360"/>
      </w:pPr>
      <w:r w:rsidDel="00000000" w:rsidR="00000000" w:rsidRPr="00000000">
        <w:rPr>
          <w:rFonts w:ascii="Cardo" w:cs="Cardo" w:eastAsia="Cardo" w:hAnsi="Cardo"/>
          <w:rtl w:val="0"/>
        </w:rPr>
        <w:t xml:space="preserve">Combined 5y EFS for &lt; 3y / &gt; 3y of ~63→ 71% (p=0.23) and 5y OS of ~86%.</w:t>
      </w:r>
    </w:p>
    <w:p w:rsidR="00000000" w:rsidDel="00000000" w:rsidP="00000000" w:rsidRDefault="00000000" w:rsidRPr="00000000" w14:paraId="000015D7">
      <w:pPr>
        <w:numPr>
          <w:ilvl w:val="1"/>
          <w:numId w:val="8"/>
        </w:numPr>
        <w:ind w:left="1350" w:hanging="360"/>
      </w:pPr>
      <w:r w:rsidDel="00000000" w:rsidR="00000000" w:rsidRPr="00000000">
        <w:rPr>
          <w:rFonts w:ascii="Cardo" w:cs="Cardo" w:eastAsia="Cardo" w:hAnsi="Cardo"/>
          <w:rtl w:val="0"/>
        </w:rPr>
        <w:t xml:space="preserve">5y EFS for infratentorial tumors with 1q gain / no 1q gain of 47→ 83% (Fig 4) and 5y OS of 68→ 91%.</w:t>
      </w:r>
    </w:p>
    <w:p w:rsidR="00000000" w:rsidDel="00000000" w:rsidP="00000000" w:rsidRDefault="00000000" w:rsidRPr="00000000" w14:paraId="000015D8">
      <w:pPr>
        <w:numPr>
          <w:ilvl w:val="2"/>
          <w:numId w:val="8"/>
        </w:numPr>
        <w:ind w:left="2070" w:hanging="360"/>
      </w:pPr>
      <w:r w:rsidDel="00000000" w:rsidR="00000000" w:rsidRPr="00000000">
        <w:rPr>
          <w:rFonts w:ascii="Cardo" w:cs="Cardo" w:eastAsia="Cardo" w:hAnsi="Cardo"/>
          <w:rtl w:val="0"/>
        </w:rPr>
        <w:t xml:space="preserve">5y LF for infratentorial tumors with 1q gain / no 1q gain of 32→ 12%, 5y DM 21→ 6% (Fig 5).</w:t>
      </w:r>
    </w:p>
    <w:p w:rsidR="00000000" w:rsidDel="00000000" w:rsidP="00000000" w:rsidRDefault="00000000" w:rsidRPr="00000000" w14:paraId="000015D9">
      <w:pPr>
        <w:numPr>
          <w:ilvl w:val="1"/>
          <w:numId w:val="8"/>
        </w:numPr>
        <w:ind w:left="1350" w:hanging="360"/>
      </w:pPr>
      <w:r w:rsidDel="00000000" w:rsidR="00000000" w:rsidRPr="00000000">
        <w:rPr>
          <w:rFonts w:ascii="Cardo" w:cs="Cardo" w:eastAsia="Cardo" w:hAnsi="Cardo"/>
          <w:rtl w:val="0"/>
        </w:rPr>
        <w:t xml:space="preserve">5y EFS for PFA and 1q gain / no 1q gain of 36→ 82%, 5y OS 64→ 92%.</w:t>
      </w:r>
    </w:p>
    <w:p w:rsidR="00000000" w:rsidDel="00000000" w:rsidP="00000000" w:rsidRDefault="00000000" w:rsidRPr="00000000" w14:paraId="000015DA">
      <w:pPr>
        <w:ind w:left="0" w:firstLine="0"/>
        <w:jc w:val="center"/>
        <w:rPr/>
      </w:pPr>
      <w:hyperlink r:id="rId1171">
        <w:r w:rsidDel="00000000" w:rsidR="00000000" w:rsidRPr="00000000">
          <w:rPr>
            <w:color w:val="1155cc"/>
            <w:u w:val="single"/>
          </w:rPr>
          <w:drawing>
            <wp:inline distB="114300" distT="114300" distL="114300" distR="114300">
              <wp:extent cx="5130964" cy="3200400"/>
              <wp:effectExtent b="12700" l="12700" r="12700" t="12700"/>
              <wp:docPr id="14" name="image13.png"/>
              <a:graphic>
                <a:graphicData uri="http://schemas.openxmlformats.org/drawingml/2006/picture">
                  <pic:pic>
                    <pic:nvPicPr>
                      <pic:cNvPr id="0" name="image13.png"/>
                      <pic:cNvPicPr preferRelativeResize="0"/>
                    </pic:nvPicPr>
                    <pic:blipFill>
                      <a:blip r:embed="rId1172"/>
                      <a:srcRect b="0" l="0" r="0" t="0"/>
                      <a:stretch>
                        <a:fillRect/>
                      </a:stretch>
                    </pic:blipFill>
                    <pic:spPr>
                      <a:xfrm>
                        <a:off x="0" y="0"/>
                        <a:ext cx="5130964" cy="3200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5DB">
      <w:pPr>
        <w:ind w:left="0" w:firstLine="0"/>
        <w:jc w:val="center"/>
        <w:rPr>
          <w:i w:val="1"/>
        </w:rPr>
      </w:pPr>
      <w:r w:rsidDel="00000000" w:rsidR="00000000" w:rsidRPr="00000000">
        <w:rPr>
          <w:i w:val="1"/>
          <w:rtl w:val="0"/>
        </w:rPr>
        <w:t xml:space="preserve">Grade appears to be less of an influence on EFS than 1q gain. There is around 30% local failure at 5y for 1q gain.</w:t>
      </w:r>
    </w:p>
    <w:p w:rsidR="00000000" w:rsidDel="00000000" w:rsidP="00000000" w:rsidRDefault="00000000" w:rsidRPr="00000000" w14:paraId="000015DC">
      <w:pPr>
        <w:ind w:left="0" w:firstLine="0"/>
        <w:jc w:val="center"/>
        <w:rPr>
          <w:i w:val="1"/>
        </w:rPr>
      </w:pPr>
      <w:r w:rsidDel="00000000" w:rsidR="00000000" w:rsidRPr="00000000">
        <w:rPr>
          <w:rtl w:val="0"/>
        </w:rPr>
      </w:r>
    </w:p>
    <w:p w:rsidR="00000000" w:rsidDel="00000000" w:rsidP="00000000" w:rsidRDefault="00000000" w:rsidRPr="00000000" w14:paraId="000015DD">
      <w:pPr>
        <w:numPr>
          <w:ilvl w:val="0"/>
          <w:numId w:val="20"/>
        </w:numPr>
        <w:ind w:left="720" w:hanging="360"/>
        <w:rPr>
          <w:u w:val="none"/>
        </w:rPr>
      </w:pPr>
      <w:r w:rsidDel="00000000" w:rsidR="00000000" w:rsidRPr="00000000">
        <w:rPr>
          <w:b w:val="1"/>
          <w:rtl w:val="0"/>
        </w:rPr>
        <w:t xml:space="preserve">ACNS0831 </w:t>
      </w:r>
      <w:r w:rsidDel="00000000" w:rsidR="00000000" w:rsidRPr="00000000">
        <w:rPr>
          <w:rtl w:val="0"/>
        </w:rPr>
        <w:t xml:space="preserve">[</w:t>
      </w:r>
      <w:hyperlink r:id="rId1173">
        <w:r w:rsidDel="00000000" w:rsidR="00000000" w:rsidRPr="00000000">
          <w:rPr>
            <w:rtl w:val="0"/>
          </w:rPr>
          <w:t xml:space="preserve">NCT01096368</w:t>
        </w:r>
      </w:hyperlink>
      <w:r w:rsidDel="00000000" w:rsidR="00000000" w:rsidRPr="00000000">
        <w:rPr>
          <w:rtl w:val="0"/>
        </w:rPr>
        <w:t xml:space="preserve">]: Examines the role of SLS, chemo and omitting RT for GTR of G2 supratentorial ependymoma. </w:t>
      </w:r>
    </w:p>
    <w:p w:rsidR="00000000" w:rsidDel="00000000" w:rsidP="00000000" w:rsidRDefault="00000000" w:rsidRPr="00000000" w14:paraId="000015DE">
      <w:pPr>
        <w:ind w:left="720" w:firstLine="0"/>
        <w:rPr/>
      </w:pPr>
      <w:r w:rsidDel="00000000" w:rsidR="00000000" w:rsidRPr="00000000">
        <w:rPr>
          <w:rtl w:val="0"/>
        </w:rPr>
        <w:t xml:space="preserve">Primary question: Will maintenance chemotherapy following RT improve EFS or OS? </w:t>
      </w:r>
    </w:p>
    <w:p w:rsidR="00000000" w:rsidDel="00000000" w:rsidP="00000000" w:rsidRDefault="00000000" w:rsidRPr="00000000" w14:paraId="000015DF">
      <w:pPr>
        <w:ind w:left="720" w:firstLine="0"/>
        <w:rPr/>
      </w:pPr>
      <w:r w:rsidDel="00000000" w:rsidR="00000000" w:rsidRPr="00000000">
        <w:rPr>
          <w:rtl w:val="0"/>
        </w:rPr>
        <w:t xml:space="preserve">Maintenance chemo: Cisplatin, etoposide, vincristine, and cyclophosphamide q3w x 4c.</w:t>
      </w:r>
    </w:p>
    <w:p w:rsidR="00000000" w:rsidDel="00000000" w:rsidP="00000000" w:rsidRDefault="00000000" w:rsidRPr="00000000" w14:paraId="000015E0">
      <w:pPr>
        <w:ind w:left="720" w:firstLine="0"/>
        <w:rPr/>
      </w:pPr>
      <w:r w:rsidDel="00000000" w:rsidR="00000000" w:rsidRPr="00000000">
        <w:rPr>
          <w:rtl w:val="0"/>
        </w:rPr>
        <w:t xml:space="preserve">Just closed in May of 2019.</w:t>
      </w:r>
    </w:p>
    <w:p w:rsidR="00000000" w:rsidDel="00000000" w:rsidP="00000000" w:rsidRDefault="00000000" w:rsidRPr="00000000" w14:paraId="000015E1">
      <w:pPr>
        <w:numPr>
          <w:ilvl w:val="1"/>
          <w:numId w:val="6"/>
        </w:numPr>
        <w:ind w:left="1440" w:hanging="360"/>
      </w:pPr>
      <w:r w:rsidDel="00000000" w:rsidR="00000000" w:rsidRPr="00000000">
        <w:rPr>
          <w:rtl w:val="0"/>
        </w:rPr>
        <w:t xml:space="preserve">Age 1-21. All get IFRT to 59.4 Gy, except &lt; 18 mo get 54 Gy if GTR.</w:t>
      </w:r>
    </w:p>
    <w:p w:rsidR="00000000" w:rsidDel="00000000" w:rsidP="00000000" w:rsidRDefault="00000000" w:rsidRPr="00000000" w14:paraId="000015E2">
      <w:pPr>
        <w:numPr>
          <w:ilvl w:val="2"/>
          <w:numId w:val="6"/>
        </w:numPr>
        <w:ind w:left="2160" w:hanging="360"/>
      </w:pPr>
      <w:r w:rsidDel="00000000" w:rsidR="00000000" w:rsidRPr="00000000">
        <w:rPr>
          <w:rtl w:val="0"/>
        </w:rPr>
        <w:t xml:space="preserve">Observation only in GTR, differentiated (GII) supratentorial ependymoma.</w:t>
      </w:r>
    </w:p>
    <w:p w:rsidR="00000000" w:rsidDel="00000000" w:rsidP="00000000" w:rsidRDefault="00000000" w:rsidRPr="00000000" w14:paraId="000015E3">
      <w:pPr>
        <w:numPr>
          <w:ilvl w:val="2"/>
          <w:numId w:val="6"/>
        </w:numPr>
        <w:ind w:left="2160" w:hanging="360"/>
      </w:pPr>
      <w:r w:rsidDel="00000000" w:rsidR="00000000" w:rsidRPr="00000000">
        <w:rPr>
          <w:rFonts w:ascii="Cardo" w:cs="Cardo" w:eastAsia="Cardo" w:hAnsi="Cardo"/>
          <w:rtl w:val="0"/>
        </w:rPr>
        <w:t xml:space="preserve">STR→ induction chemo→ second look surgery→ RT→ chemo.</w:t>
      </w:r>
    </w:p>
    <w:p w:rsidR="00000000" w:rsidDel="00000000" w:rsidP="00000000" w:rsidRDefault="00000000" w:rsidRPr="00000000" w14:paraId="000015E4">
      <w:pPr>
        <w:numPr>
          <w:ilvl w:val="2"/>
          <w:numId w:val="6"/>
        </w:numPr>
        <w:ind w:left="2160" w:hanging="360"/>
      </w:pPr>
      <w:r w:rsidDel="00000000" w:rsidR="00000000" w:rsidRPr="00000000">
        <w:rPr>
          <w:rFonts w:ascii="Cardo" w:cs="Cardo" w:eastAsia="Cardo" w:hAnsi="Cardo"/>
          <w:rtl w:val="0"/>
        </w:rPr>
        <w:t xml:space="preserve">All others: RT→ Chemo vs. Observation.</w:t>
      </w:r>
    </w:p>
    <w:p w:rsidR="00000000" w:rsidDel="00000000" w:rsidP="00000000" w:rsidRDefault="00000000" w:rsidRPr="00000000" w14:paraId="000015E5">
      <w:pPr>
        <w:numPr>
          <w:ilvl w:val="1"/>
          <w:numId w:val="6"/>
        </w:numPr>
        <w:ind w:left="1440" w:hanging="360"/>
      </w:pPr>
      <w:r w:rsidDel="00000000" w:rsidR="00000000" w:rsidRPr="00000000">
        <w:rPr>
          <w:rtl w:val="0"/>
        </w:rPr>
        <w:t xml:space="preserve">RT small margins, high doses: </w:t>
        <w:br w:type="textWrapping"/>
        <w:t xml:space="preserve">Total dose for 12 - 18 mo with GTR is 54 Gy. </w:t>
      </w:r>
      <w:r w:rsidDel="00000000" w:rsidR="00000000" w:rsidRPr="00000000">
        <w:rPr>
          <w:i w:val="1"/>
          <w:rtl w:val="0"/>
        </w:rPr>
        <w:t xml:space="preserve">There may be no dose response between 54 - 59.4 Gy for GTRs, so off protocol, it may be reasonable to stop at 54 or 55.8 Gy to avoid late toxicity to the brainstem. </w:t>
      </w:r>
    </w:p>
    <w:p w:rsidR="00000000" w:rsidDel="00000000" w:rsidP="00000000" w:rsidRDefault="00000000" w:rsidRPr="00000000" w14:paraId="000015E6">
      <w:pPr>
        <w:numPr>
          <w:ilvl w:val="2"/>
          <w:numId w:val="6"/>
        </w:numPr>
        <w:ind w:left="2160" w:hanging="360"/>
      </w:pPr>
      <w:r w:rsidDel="00000000" w:rsidR="00000000" w:rsidRPr="00000000">
        <w:rPr>
          <w:rtl w:val="0"/>
        </w:rPr>
        <w:t xml:space="preserve">CTV1_54: Residual + bed + 0.5 cm. </w:t>
      </w:r>
      <w:r w:rsidDel="00000000" w:rsidR="00000000" w:rsidRPr="00000000">
        <w:rPr>
          <w:i w:val="1"/>
          <w:rtl w:val="0"/>
        </w:rPr>
        <w:t xml:space="preserve">Previous protocol used 1 cm margins.</w:t>
      </w:r>
    </w:p>
    <w:p w:rsidR="00000000" w:rsidDel="00000000" w:rsidP="00000000" w:rsidRDefault="00000000" w:rsidRPr="00000000" w14:paraId="000015E7">
      <w:pPr>
        <w:numPr>
          <w:ilvl w:val="2"/>
          <w:numId w:val="6"/>
        </w:numPr>
        <w:ind w:left="2160" w:hanging="360"/>
      </w:pPr>
      <w:r w:rsidDel="00000000" w:rsidR="00000000" w:rsidRPr="00000000">
        <w:rPr>
          <w:rtl w:val="0"/>
        </w:rPr>
        <w:t xml:space="preserve">CTV2_59.4: Residual + bed above cord (no margin). </w:t>
      </w:r>
    </w:p>
    <w:p w:rsidR="00000000" w:rsidDel="00000000" w:rsidP="00000000" w:rsidRDefault="00000000" w:rsidRPr="00000000" w14:paraId="000015E8">
      <w:pPr>
        <w:numPr>
          <w:ilvl w:val="3"/>
          <w:numId w:val="6"/>
        </w:numPr>
        <w:ind w:left="2880" w:hanging="360"/>
      </w:pPr>
      <w:r w:rsidDel="00000000" w:rsidR="00000000" w:rsidRPr="00000000">
        <w:rPr>
          <w:rtl w:val="0"/>
        </w:rPr>
        <w:t xml:space="preserve">This may include the entirety of GTV1. </w:t>
      </w:r>
    </w:p>
    <w:p w:rsidR="00000000" w:rsidDel="00000000" w:rsidP="00000000" w:rsidRDefault="00000000" w:rsidRPr="00000000" w14:paraId="000015E9">
      <w:pPr>
        <w:numPr>
          <w:ilvl w:val="1"/>
          <w:numId w:val="6"/>
        </w:numPr>
        <w:ind w:left="1440" w:hanging="360"/>
      </w:pPr>
      <w:r w:rsidDel="00000000" w:rsidR="00000000" w:rsidRPr="00000000">
        <w:rPr>
          <w:rtl w:val="0"/>
        </w:rPr>
        <w:t xml:space="preserve">Constraints </w:t>
      </w:r>
    </w:p>
    <w:p w:rsidR="00000000" w:rsidDel="00000000" w:rsidP="00000000" w:rsidRDefault="00000000" w:rsidRPr="00000000" w14:paraId="000015EA">
      <w:pPr>
        <w:numPr>
          <w:ilvl w:val="2"/>
          <w:numId w:val="6"/>
        </w:numPr>
        <w:ind w:left="2160" w:hanging="360"/>
      </w:pPr>
      <w:r w:rsidDel="00000000" w:rsidR="00000000" w:rsidRPr="00000000">
        <w:rPr>
          <w:rtl w:val="0"/>
        </w:rPr>
        <w:t xml:space="preserve">Cord D10% &lt; 59 Gy (57 Gy).</w:t>
      </w:r>
      <w:r w:rsidDel="00000000" w:rsidR="00000000" w:rsidRPr="00000000">
        <w:rPr>
          <w:rtl w:val="0"/>
        </w:rPr>
      </w:r>
    </w:p>
    <w:p w:rsidR="00000000" w:rsidDel="00000000" w:rsidP="00000000" w:rsidRDefault="00000000" w:rsidRPr="00000000" w14:paraId="000015EB">
      <w:pPr>
        <w:numPr>
          <w:ilvl w:val="3"/>
          <w:numId w:val="6"/>
        </w:numPr>
        <w:ind w:left="2880" w:hanging="360"/>
      </w:pPr>
      <w:r w:rsidDel="00000000" w:rsidR="00000000" w:rsidRPr="00000000">
        <w:rPr>
          <w:rtl w:val="0"/>
        </w:rPr>
        <w:t xml:space="preserve">If boost of 5.4 after 54, give 54 Gy to cord, then PTV2 boost 126 cGy/fx to cord (70%) = 57.8 Gy.</w:t>
      </w:r>
    </w:p>
    <w:p w:rsidR="00000000" w:rsidDel="00000000" w:rsidP="00000000" w:rsidRDefault="00000000" w:rsidRPr="00000000" w14:paraId="000015EC">
      <w:pPr>
        <w:numPr>
          <w:ilvl w:val="2"/>
          <w:numId w:val="6"/>
        </w:numPr>
        <w:ind w:left="2160" w:hanging="360"/>
      </w:pPr>
      <w:r w:rsidDel="00000000" w:rsidR="00000000" w:rsidRPr="00000000">
        <w:rPr>
          <w:rFonts w:ascii="Gungsuh" w:cs="Gungsuh" w:eastAsia="Gungsuh" w:hAnsi="Gungsuh"/>
          <w:rtl w:val="0"/>
        </w:rPr>
        <w:t xml:space="preserve">Brainstem D10 ≤ 64 (63)* </w:t>
      </w:r>
    </w:p>
    <w:p w:rsidR="00000000" w:rsidDel="00000000" w:rsidP="00000000" w:rsidRDefault="00000000" w:rsidRPr="00000000" w14:paraId="000015ED">
      <w:pPr>
        <w:numPr>
          <w:ilvl w:val="3"/>
          <w:numId w:val="6"/>
        </w:numPr>
        <w:ind w:left="2880" w:hanging="360"/>
        <w:rPr>
          <w:u w:val="none"/>
        </w:rPr>
      </w:pPr>
      <w:r w:rsidDel="00000000" w:rsidR="00000000" w:rsidRPr="00000000">
        <w:rPr>
          <w:rFonts w:ascii="Gungsuh" w:cs="Gungsuh" w:eastAsia="Gungsuh" w:hAnsi="Gungsuh"/>
          <w:rtl w:val="0"/>
        </w:rPr>
        <w:t xml:space="preserve">D50% ≤ 52.4 Gy (Protons) or D50% ≤ 61 Gy (Photons) [</w:t>
      </w:r>
      <w:hyperlink r:id="rId1174">
        <w:r w:rsidDel="00000000" w:rsidR="00000000" w:rsidRPr="00000000">
          <w:rPr>
            <w:rtl w:val="0"/>
          </w:rPr>
          <w:t xml:space="preserve">Haas-Kogan IJROBP '18</w:t>
        </w:r>
      </w:hyperlink>
      <w:r w:rsidDel="00000000" w:rsidR="00000000" w:rsidRPr="00000000">
        <w:rPr>
          <w:rtl w:val="0"/>
        </w:rPr>
        <w:t xml:space="preserve">]. </w:t>
      </w:r>
    </w:p>
    <w:p w:rsidR="00000000" w:rsidDel="00000000" w:rsidP="00000000" w:rsidRDefault="00000000" w:rsidRPr="00000000" w14:paraId="000015EE">
      <w:pPr>
        <w:numPr>
          <w:ilvl w:val="2"/>
          <w:numId w:val="6"/>
        </w:numPr>
        <w:ind w:left="2160" w:hanging="360"/>
      </w:pPr>
      <w:r w:rsidDel="00000000" w:rsidR="00000000" w:rsidRPr="00000000">
        <w:rPr>
          <w:rtl w:val="0"/>
        </w:rPr>
        <w:t xml:space="preserve">Cochlea D50% &lt; 35 Gy (20).</w:t>
      </w:r>
    </w:p>
    <w:p w:rsidR="00000000" w:rsidDel="00000000" w:rsidP="00000000" w:rsidRDefault="00000000" w:rsidRPr="00000000" w14:paraId="000015EF">
      <w:pPr>
        <w:numPr>
          <w:ilvl w:val="2"/>
          <w:numId w:val="6"/>
        </w:numPr>
        <w:ind w:left="2160" w:hanging="360"/>
      </w:pPr>
      <w:r w:rsidDel="00000000" w:rsidR="00000000" w:rsidRPr="00000000">
        <w:rPr>
          <w:rtl w:val="0"/>
        </w:rPr>
        <w:t xml:space="preserve">Optic globe  D10% &lt; 54 Gy (35).</w:t>
      </w:r>
    </w:p>
    <w:p w:rsidR="00000000" w:rsidDel="00000000" w:rsidP="00000000" w:rsidRDefault="00000000" w:rsidRPr="00000000" w14:paraId="000015F0">
      <w:pPr>
        <w:numPr>
          <w:ilvl w:val="2"/>
          <w:numId w:val="6"/>
        </w:numPr>
        <w:ind w:left="2160" w:hanging="360"/>
      </w:pPr>
      <w:r w:rsidDel="00000000" w:rsidR="00000000" w:rsidRPr="00000000">
        <w:rPr>
          <w:rtl w:val="0"/>
        </w:rPr>
        <w:t xml:space="preserve">ON/Chiasm D10% &lt; 58 Gy (56).</w:t>
      </w:r>
    </w:p>
    <w:p w:rsidR="00000000" w:rsidDel="00000000" w:rsidP="00000000" w:rsidRDefault="00000000" w:rsidRPr="00000000" w14:paraId="000015F1">
      <w:pPr>
        <w:pStyle w:val="Heading2"/>
        <w:rPr/>
      </w:pPr>
      <w:bookmarkStart w:colFirst="0" w:colLast="0" w:name="_mmeyoryyi6du" w:id="273"/>
      <w:bookmarkEnd w:id="273"/>
      <w:r w:rsidDel="00000000" w:rsidR="00000000" w:rsidRPr="00000000">
        <w:rPr>
          <w:rtl w:val="0"/>
        </w:rPr>
      </w:r>
    </w:p>
    <w:p w:rsidR="00000000" w:rsidDel="00000000" w:rsidP="00000000" w:rsidRDefault="00000000" w:rsidRPr="00000000" w14:paraId="000015F2">
      <w:pPr>
        <w:pStyle w:val="Heading2"/>
        <w:rPr/>
      </w:pPr>
      <w:bookmarkStart w:colFirst="0" w:colLast="0" w:name="_nmnq9f8ypxg7" w:id="274"/>
      <w:bookmarkEnd w:id="274"/>
      <w:r w:rsidDel="00000000" w:rsidR="00000000" w:rsidRPr="00000000">
        <w:rPr>
          <w:rtl w:val="0"/>
        </w:rPr>
        <w:t xml:space="preserve">Delivering RT to patients younger than three years</w:t>
      </w:r>
    </w:p>
    <w:p w:rsidR="00000000" w:rsidDel="00000000" w:rsidP="00000000" w:rsidRDefault="00000000" w:rsidRPr="00000000" w14:paraId="000015F3">
      <w:pPr>
        <w:widowControl w:val="0"/>
        <w:rPr/>
      </w:pPr>
      <w:r w:rsidDel="00000000" w:rsidR="00000000" w:rsidRPr="00000000">
        <w:rPr>
          <w:rtl w:val="0"/>
        </w:rPr>
        <w:t xml:space="preserve">Radiotherapy for Infant Brain Tumors [</w:t>
      </w:r>
      <w:hyperlink r:id="rId1175">
        <w:r w:rsidDel="00000000" w:rsidR="00000000" w:rsidRPr="00000000">
          <w:rPr>
            <w:rtl w:val="0"/>
          </w:rPr>
          <w:t xml:space="preserve">Mahajan COG Powerpoint ASTRO '16</w:t>
        </w:r>
      </w:hyperlink>
      <w:r w:rsidDel="00000000" w:rsidR="00000000" w:rsidRPr="00000000">
        <w:rPr>
          <w:rtl w:val="0"/>
        </w:rPr>
        <w:t xml:space="preserve">]. See the Medulloblastoma section. </w:t>
      </w:r>
      <w:hyperlink w:anchor="_wgfiylf15ea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F4">
      <w:pPr>
        <w:widowControl w:val="0"/>
        <w:rPr/>
      </w:pPr>
      <w:r w:rsidDel="00000000" w:rsidR="00000000" w:rsidRPr="00000000">
        <w:rPr>
          <w:rtl w:val="0"/>
        </w:rPr>
        <w:t xml:space="preserve">See slide 9 for MDACC experience, where nearly all kids &lt; 4y are now receiving RT after trying to get rid of it in the 1990s. Prior to trying to get rid of RT in the 1990s, there was a movement to delay CSI in the 1980s (slide 7).</w:t>
      </w:r>
    </w:p>
    <w:p w:rsidR="00000000" w:rsidDel="00000000" w:rsidP="00000000" w:rsidRDefault="00000000" w:rsidRPr="00000000" w14:paraId="000015F5">
      <w:pPr>
        <w:rPr/>
      </w:pPr>
      <w:r w:rsidDel="00000000" w:rsidR="00000000" w:rsidRPr="00000000">
        <w:rPr>
          <w:rtl w:val="0"/>
        </w:rPr>
        <w:t xml:space="preserve">The brain is only around 40% mature by age 1, while around 80% by age 4 (Slide 11) [</w:t>
      </w:r>
      <w:hyperlink r:id="rId1176">
        <w:r w:rsidDel="00000000" w:rsidR="00000000" w:rsidRPr="00000000">
          <w:rPr>
            <w:rtl w:val="0"/>
          </w:rPr>
          <w:t xml:space="preserve">Constine COG PPT</w:t>
        </w:r>
      </w:hyperlink>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F6">
      <w:pPr>
        <w:numPr>
          <w:ilvl w:val="0"/>
          <w:numId w:val="16"/>
        </w:numPr>
        <w:ind w:left="720" w:hanging="360"/>
      </w:pPr>
      <w:r w:rsidDel="00000000" w:rsidR="00000000" w:rsidRPr="00000000">
        <w:rPr>
          <w:rtl w:val="0"/>
        </w:rPr>
        <w:t xml:space="preserve">The most important predictor of survival is the degree of surgical resection. Progression commonly occurs within the first two years, and failures beyond 2 years are common (slide 31).</w:t>
      </w:r>
      <w:r w:rsidDel="00000000" w:rsidR="00000000" w:rsidRPr="00000000">
        <w:rPr>
          <w:rtl w:val="0"/>
        </w:rPr>
      </w:r>
    </w:p>
    <w:p w:rsidR="00000000" w:rsidDel="00000000" w:rsidP="00000000" w:rsidRDefault="00000000" w:rsidRPr="00000000" w14:paraId="000015F7">
      <w:pPr>
        <w:numPr>
          <w:ilvl w:val="0"/>
          <w:numId w:val="16"/>
        </w:numPr>
        <w:ind w:left="720" w:hanging="360"/>
      </w:pPr>
      <w:r w:rsidDel="00000000" w:rsidR="00000000" w:rsidRPr="00000000">
        <w:rPr>
          <w:b w:val="1"/>
          <w:rtl w:val="0"/>
        </w:rPr>
        <w:t xml:space="preserve">ANCS 0121</w:t>
      </w:r>
      <w:r w:rsidDel="00000000" w:rsidR="00000000" w:rsidRPr="00000000">
        <w:rPr>
          <w:rtl w:val="0"/>
        </w:rPr>
        <w:t xml:space="preserve"> demonstrated children &lt; 3y with GTR or up to 5 mm residual had improved EFS compared to historical controls who would have had chemo and delayed RT. </w:t>
      </w:r>
      <w:hyperlink w:anchor="kix.klr69gcso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F8">
      <w:pPr>
        <w:numPr>
          <w:ilvl w:val="1"/>
          <w:numId w:val="16"/>
        </w:numPr>
        <w:ind w:left="1440" w:hanging="360"/>
      </w:pPr>
      <w:r w:rsidDel="00000000" w:rsidR="00000000" w:rsidRPr="00000000">
        <w:rPr>
          <w:rtl w:val="0"/>
        </w:rPr>
        <w:t xml:space="preserve">RT per ACNS 0121 and 0831: RT stops at 54 Gy if 12 - 18 mo and GTR (not 59.4 Gy). </w:t>
      </w:r>
    </w:p>
    <w:p w:rsidR="00000000" w:rsidDel="00000000" w:rsidP="00000000" w:rsidRDefault="00000000" w:rsidRPr="00000000" w14:paraId="000015F9">
      <w:pPr>
        <w:numPr>
          <w:ilvl w:val="0"/>
          <w:numId w:val="16"/>
        </w:numPr>
        <w:ind w:left="720" w:hanging="360"/>
      </w:pPr>
      <w:r w:rsidDel="00000000" w:rsidR="00000000" w:rsidRPr="00000000">
        <w:rPr>
          <w:b w:val="1"/>
          <w:rtl w:val="0"/>
        </w:rPr>
        <w:t xml:space="preserve">SEER analysis</w:t>
      </w:r>
      <w:r w:rsidDel="00000000" w:rsidR="00000000" w:rsidRPr="00000000">
        <w:rPr>
          <w:rtl w:val="0"/>
        </w:rPr>
        <w:t xml:space="preserve"> [</w:t>
      </w:r>
      <w:hyperlink r:id="rId1177">
        <w:r w:rsidDel="00000000" w:rsidR="00000000" w:rsidRPr="00000000">
          <w:rPr>
            <w:rtl w:val="0"/>
          </w:rPr>
          <w:t xml:space="preserve">Koshy JNO '11</w:t>
        </w:r>
      </w:hyperlink>
      <w:r w:rsidDel="00000000" w:rsidR="00000000" w:rsidRPr="00000000">
        <w:rPr>
          <w:rFonts w:ascii="Cardo" w:cs="Cardo" w:eastAsia="Cardo" w:hAnsi="Cardo"/>
          <w:rtl w:val="0"/>
        </w:rPr>
        <w:t xml:space="preserve">]: Patients &lt; 3y appear to benefit from addition of RT with 3y OS 56→ 81%.</w:t>
      </w:r>
    </w:p>
    <w:p w:rsidR="00000000" w:rsidDel="00000000" w:rsidP="00000000" w:rsidRDefault="00000000" w:rsidRPr="00000000" w14:paraId="000015FA">
      <w:pPr>
        <w:pStyle w:val="Heading2"/>
        <w:rPr/>
      </w:pPr>
      <w:bookmarkStart w:colFirst="0" w:colLast="0" w:name="_ah7teg5y9mn4" w:id="275"/>
      <w:bookmarkEnd w:id="275"/>
      <w:r w:rsidDel="00000000" w:rsidR="00000000" w:rsidRPr="00000000">
        <w:rPr>
          <w:rtl w:val="0"/>
        </w:rPr>
        <w:t xml:space="preserve">Delivering RT to Adults</w:t>
      </w:r>
    </w:p>
    <w:p w:rsidR="00000000" w:rsidDel="00000000" w:rsidP="00000000" w:rsidRDefault="00000000" w:rsidRPr="00000000" w14:paraId="000015FB">
      <w:pPr>
        <w:numPr>
          <w:ilvl w:val="0"/>
          <w:numId w:val="75"/>
        </w:numPr>
        <w:ind w:left="720" w:hanging="360"/>
        <w:rPr>
          <w:u w:val="none"/>
        </w:rPr>
      </w:pPr>
      <w:r w:rsidDel="00000000" w:rsidR="00000000" w:rsidRPr="00000000">
        <w:rPr>
          <w:b w:val="1"/>
          <w:rtl w:val="0"/>
        </w:rPr>
        <w:t xml:space="preserve">KROG 18-06/KNOG 18-01</w:t>
      </w:r>
      <w:r w:rsidDel="00000000" w:rsidR="00000000" w:rsidRPr="00000000">
        <w:rPr>
          <w:rtl w:val="0"/>
        </w:rPr>
        <w:t xml:space="preserve"> [</w:t>
      </w:r>
      <w:hyperlink r:id="rId1178">
        <w:r w:rsidDel="00000000" w:rsidR="00000000" w:rsidRPr="00000000">
          <w:rPr>
            <w:rtl w:val="0"/>
          </w:rPr>
          <w:t xml:space="preserve">Wee RTO '20</w:t>
        </w:r>
      </w:hyperlink>
      <w:r w:rsidDel="00000000" w:rsidR="00000000" w:rsidRPr="00000000">
        <w:rPr>
          <w:rtl w:val="0"/>
        </w:rPr>
        <w:t xml:space="preserve">]: Retro. </w:t>
      </w:r>
      <w:r w:rsidDel="00000000" w:rsidR="00000000" w:rsidRPr="00000000">
        <w:rPr>
          <w:b w:val="1"/>
          <w:rtl w:val="0"/>
        </w:rPr>
        <w:t xml:space="preserve">± PORT</w:t>
      </w:r>
      <w:r w:rsidDel="00000000" w:rsidR="00000000" w:rsidRPr="00000000">
        <w:rPr>
          <w:rtl w:val="0"/>
        </w:rPr>
        <w:t xml:space="preserve">.</w:t>
      </w:r>
    </w:p>
    <w:p w:rsidR="00000000" w:rsidDel="00000000" w:rsidP="00000000" w:rsidRDefault="00000000" w:rsidRPr="00000000" w14:paraId="000015FC">
      <w:pPr>
        <w:numPr>
          <w:ilvl w:val="1"/>
          <w:numId w:val="75"/>
        </w:numPr>
        <w:ind w:left="1440" w:hanging="360"/>
        <w:rPr>
          <w:u w:val="none"/>
        </w:rPr>
      </w:pPr>
      <w:r w:rsidDel="00000000" w:rsidR="00000000" w:rsidRPr="00000000">
        <w:rPr>
          <w:rtl w:val="0"/>
        </w:rPr>
        <w:t xml:space="preserve">172 patients. 62% Grade II. 38% Grade III. MFU among survivors just over 7y.</w:t>
      </w:r>
    </w:p>
    <w:p w:rsidR="00000000" w:rsidDel="00000000" w:rsidP="00000000" w:rsidRDefault="00000000" w:rsidRPr="00000000" w14:paraId="000015FD">
      <w:pPr>
        <w:numPr>
          <w:ilvl w:val="1"/>
          <w:numId w:val="75"/>
        </w:numPr>
        <w:ind w:left="1440" w:hanging="360"/>
        <w:rPr>
          <w:u w:val="none"/>
        </w:rPr>
      </w:pPr>
      <w:r w:rsidDel="00000000" w:rsidR="00000000" w:rsidRPr="00000000">
        <w:rPr>
          <w:rFonts w:ascii="Cardo" w:cs="Cardo" w:eastAsia="Cardo" w:hAnsi="Cardo"/>
          <w:rtl w:val="0"/>
        </w:rPr>
        <w:t xml:space="preserve">PORT delivered for GII / III in 50→ 90% to a median dose of 54→ 59.4 Gy.  </w:t>
      </w:r>
    </w:p>
    <w:p w:rsidR="00000000" w:rsidDel="00000000" w:rsidP="00000000" w:rsidRDefault="00000000" w:rsidRPr="00000000" w14:paraId="000015FE">
      <w:pPr>
        <w:numPr>
          <w:ilvl w:val="1"/>
          <w:numId w:val="75"/>
        </w:numPr>
        <w:ind w:left="1440" w:hanging="360"/>
        <w:rPr>
          <w:u w:val="none"/>
        </w:rPr>
      </w:pPr>
      <w:r w:rsidDel="00000000" w:rsidR="00000000" w:rsidRPr="00000000">
        <w:rPr>
          <w:rtl w:val="0"/>
        </w:rPr>
        <w:t xml:space="preserve">On MVA, PORT significantly improved LC, PFS, and OS regardless of grade. </w:t>
      </w:r>
    </w:p>
    <w:p w:rsidR="00000000" w:rsidDel="00000000" w:rsidP="00000000" w:rsidRDefault="00000000" w:rsidRPr="00000000" w14:paraId="000015FF">
      <w:pPr>
        <w:numPr>
          <w:ilvl w:val="1"/>
          <w:numId w:val="75"/>
        </w:numPr>
        <w:ind w:left="1440" w:hanging="360"/>
        <w:rPr>
          <w:u w:val="none"/>
        </w:rPr>
      </w:pPr>
      <w:r w:rsidDel="00000000" w:rsidR="00000000" w:rsidRPr="00000000">
        <w:rPr>
          <w:rtl w:val="0"/>
        </w:rPr>
        <w:t xml:space="preserve">Older age, WHO GIII, larger tumor size, and lesser surgical extent were also negative factors for OS.</w:t>
      </w:r>
      <w:r w:rsidDel="00000000" w:rsidR="00000000" w:rsidRPr="00000000">
        <w:rPr>
          <w:rtl w:val="0"/>
        </w:rPr>
      </w:r>
    </w:p>
    <w:p w:rsidR="00000000" w:rsidDel="00000000" w:rsidP="00000000" w:rsidRDefault="00000000" w:rsidRPr="00000000" w14:paraId="00001600">
      <w:pPr>
        <w:rPr>
          <w:b w:val="1"/>
        </w:rPr>
      </w:pPr>
      <w:r w:rsidDel="00000000" w:rsidR="00000000" w:rsidRPr="00000000">
        <w:rPr>
          <w:rtl w:val="0"/>
        </w:rPr>
      </w:r>
    </w:p>
    <w:p w:rsidR="00000000" w:rsidDel="00000000" w:rsidP="00000000" w:rsidRDefault="00000000" w:rsidRPr="00000000" w14:paraId="00001601">
      <w:pPr>
        <w:pStyle w:val="Heading2"/>
        <w:rPr/>
      </w:pPr>
      <w:bookmarkStart w:colFirst="0" w:colLast="0" w:name="_f1dayo1cqq3c" w:id="276"/>
      <w:bookmarkEnd w:id="276"/>
      <w:hyperlink w:anchor="_vjmrak7du7n">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602">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 and the [</w:t>
      </w:r>
      <w:hyperlink w:anchor="_xilahm9fbnlf">
        <w:r w:rsidDel="00000000" w:rsidR="00000000" w:rsidRPr="00000000">
          <w:rPr>
            <w:rtl w:val="0"/>
          </w:rPr>
          <w:t xml:space="preserve">Pediatrics section</w:t>
        </w:r>
      </w:hyperlink>
      <w:r w:rsidDel="00000000" w:rsidR="00000000" w:rsidRPr="00000000">
        <w:rPr>
          <w:rtl w:val="0"/>
        </w:rPr>
        <w:t xml:space="preserve">] for late pediatric toxicity.</w:t>
      </w:r>
      <w:r w:rsidDel="00000000" w:rsidR="00000000" w:rsidRPr="00000000">
        <w:rPr>
          <w:rtl w:val="0"/>
        </w:rPr>
      </w:r>
    </w:p>
    <w:bookmarkStart w:colFirst="0" w:colLast="0" w:name="kix.30p1sfi68hv0" w:id="277"/>
    <w:bookmarkEnd w:id="277"/>
    <w:p w:rsidR="00000000" w:rsidDel="00000000" w:rsidP="00000000" w:rsidRDefault="00000000" w:rsidRPr="00000000" w14:paraId="00001603">
      <w:pPr>
        <w:numPr>
          <w:ilvl w:val="0"/>
          <w:numId w:val="6"/>
        </w:numPr>
        <w:ind w:left="720" w:hanging="360"/>
      </w:pPr>
      <w:r w:rsidDel="00000000" w:rsidR="00000000" w:rsidRPr="00000000">
        <w:rPr>
          <w:b w:val="1"/>
          <w:rtl w:val="0"/>
        </w:rPr>
        <w:t xml:space="preserve">U. Florida symptomatic brainstem injury in peds</w:t>
      </w:r>
      <w:r w:rsidDel="00000000" w:rsidR="00000000" w:rsidRPr="00000000">
        <w:rPr>
          <w:rtl w:val="0"/>
        </w:rPr>
        <w:t xml:space="preserve"> [</w:t>
      </w:r>
      <w:hyperlink r:id="rId1179">
        <w:r w:rsidDel="00000000" w:rsidR="00000000" w:rsidRPr="00000000">
          <w:rPr>
            <w:rtl w:val="0"/>
          </w:rPr>
          <w:t xml:space="preserve">Indelicato Acta Onc '14</w:t>
        </w:r>
      </w:hyperlink>
      <w:r w:rsidDel="00000000" w:rsidR="00000000" w:rsidRPr="00000000">
        <w:rPr>
          <w:rtl w:val="0"/>
        </w:rPr>
        <w:t xml:space="preserve">]: Protons. </w:t>
      </w:r>
      <w:r w:rsidDel="00000000" w:rsidR="00000000" w:rsidRPr="00000000">
        <w:rPr>
          <w:b w:val="1"/>
          <w:rtl w:val="0"/>
        </w:rPr>
        <w:t xml:space="preserve">&gt; 50.4 CGE to the brainstem</w:t>
      </w:r>
      <w:r w:rsidDel="00000000" w:rsidR="00000000" w:rsidRPr="00000000">
        <w:rPr>
          <w:rtl w:val="0"/>
        </w:rPr>
        <w:t xml:space="preserve">.</w:t>
      </w:r>
    </w:p>
    <w:p w:rsidR="00000000" w:rsidDel="00000000" w:rsidP="00000000" w:rsidRDefault="00000000" w:rsidRPr="00000000" w14:paraId="00001604">
      <w:pPr>
        <w:ind w:left="720" w:firstLine="0"/>
        <w:rPr/>
      </w:pPr>
      <w:r w:rsidDel="00000000" w:rsidR="00000000" w:rsidRPr="00000000">
        <w:rPr>
          <w:rtl w:val="0"/>
        </w:rPr>
        <w:t xml:space="preserve">Interestingly, the Bates report </w:t>
      </w:r>
      <w:hyperlink w:anchor="q14t8cl4fkst">
        <w:r w:rsidDel="00000000" w:rsidR="00000000" w:rsidRPr="00000000">
          <w:rPr>
            <w:vertAlign w:val="superscript"/>
            <w:rtl w:val="0"/>
          </w:rPr>
          <w:t xml:space="preserve">RoR</w:t>
        </w:r>
      </w:hyperlink>
      <w:r w:rsidDel="00000000" w:rsidR="00000000" w:rsidRPr="00000000">
        <w:rPr>
          <w:rtl w:val="0"/>
        </w:rPr>
        <w:t xml:space="preserve"> also associates double-digit toxicity for CGE &gt; 56.6 Gy (although to the OC/ON), while traditional QUANTEC data demonstrates &lt; 6-7% brainstem or ON/OC toxicity for doses &lt; 60 Gy. </w:t>
      </w:r>
      <w:hyperlink r:id="rId118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05">
      <w:pPr>
        <w:ind w:left="720" w:firstLine="0"/>
        <w:rPr/>
      </w:pPr>
      <w:r w:rsidDel="00000000" w:rsidR="00000000" w:rsidRPr="00000000">
        <w:rPr>
          <w:rtl w:val="0"/>
        </w:rPr>
        <w:t xml:space="preserve">UVA demonstrated age &lt; 5y, posterior fossa location and dosimetric factors to be associated with increased risk of toxicity.</w:t>
      </w:r>
    </w:p>
    <w:p w:rsidR="00000000" w:rsidDel="00000000" w:rsidP="00000000" w:rsidRDefault="00000000" w:rsidRPr="00000000" w14:paraId="00001606">
      <w:pPr>
        <w:numPr>
          <w:ilvl w:val="1"/>
          <w:numId w:val="6"/>
        </w:numPr>
        <w:ind w:left="1440" w:hanging="360"/>
      </w:pPr>
      <w:r w:rsidDel="00000000" w:rsidR="00000000" w:rsidRPr="00000000">
        <w:rPr>
          <w:rtl w:val="0"/>
        </w:rPr>
        <w:t xml:space="preserve">313 pts. 2007-2013. All patients &lt; 18y with tumors of the brain or skull base. Median age 6y. MFU 2y.</w:t>
      </w:r>
    </w:p>
    <w:p w:rsidR="00000000" w:rsidDel="00000000" w:rsidP="00000000" w:rsidRDefault="00000000" w:rsidRPr="00000000" w14:paraId="00001607">
      <w:pPr>
        <w:numPr>
          <w:ilvl w:val="2"/>
          <w:numId w:val="6"/>
        </w:numPr>
        <w:ind w:left="2160" w:hanging="360"/>
      </w:pPr>
      <w:r w:rsidDel="00000000" w:rsidR="00000000" w:rsidRPr="00000000">
        <w:rPr>
          <w:rtl w:val="0"/>
        </w:rPr>
        <w:t xml:space="preserve">Brainstem contour from inferior edge of third ventricle and optic tracts to the foramen magnum.</w:t>
      </w:r>
    </w:p>
    <w:p w:rsidR="00000000" w:rsidDel="00000000" w:rsidP="00000000" w:rsidRDefault="00000000" w:rsidRPr="00000000" w14:paraId="00001608">
      <w:pPr>
        <w:numPr>
          <w:ilvl w:val="1"/>
          <w:numId w:val="6"/>
        </w:numPr>
        <w:ind w:left="1440" w:hanging="360"/>
      </w:pPr>
      <w:r w:rsidDel="00000000" w:rsidR="00000000" w:rsidRPr="00000000">
        <w:rPr>
          <w:rtl w:val="0"/>
        </w:rPr>
        <w:t xml:space="preserve">2y cumulative incidence of toxicity 4%. 2y cumulative incidence of G3+ toxicity 2%. At the time of analysis, symptoms had stabilized or resolved in 9 of 10 living patients.</w:t>
      </w:r>
    </w:p>
    <w:p w:rsidR="00000000" w:rsidDel="00000000" w:rsidP="00000000" w:rsidRDefault="00000000" w:rsidRPr="00000000" w14:paraId="00001609">
      <w:pPr>
        <w:numPr>
          <w:ilvl w:val="1"/>
          <w:numId w:val="6"/>
        </w:numPr>
        <w:ind w:left="1440" w:hanging="360"/>
      </w:pPr>
      <w:r w:rsidDel="00000000" w:rsidR="00000000" w:rsidRPr="00000000">
        <w:rPr>
          <w:rtl w:val="0"/>
        </w:rPr>
        <w:t xml:space="preserve">Median time to symptom onset of 3 mo (range 2 - 12 mo).</w:t>
      </w:r>
    </w:p>
    <w:p w:rsidR="00000000" w:rsidDel="00000000" w:rsidP="00000000" w:rsidRDefault="00000000" w:rsidRPr="00000000" w14:paraId="0000160A">
      <w:pPr>
        <w:numPr>
          <w:ilvl w:val="1"/>
          <w:numId w:val="6"/>
        </w:numPr>
        <w:ind w:left="1440" w:hanging="360"/>
      </w:pPr>
      <w:r w:rsidDel="00000000" w:rsidR="00000000" w:rsidRPr="00000000">
        <w:rPr>
          <w:rFonts w:ascii="Cardo" w:cs="Cardo" w:eastAsia="Cardo" w:hAnsi="Cardo"/>
          <w:rtl w:val="0"/>
        </w:rPr>
        <w:t xml:space="preserve">Patients ± 5y with brainstem toxicity 1→ 7%. </w:t>
      </w:r>
    </w:p>
    <w:p w:rsidR="00000000" w:rsidDel="00000000" w:rsidP="00000000" w:rsidRDefault="00000000" w:rsidRPr="00000000" w14:paraId="0000160B">
      <w:pPr>
        <w:numPr>
          <w:ilvl w:val="1"/>
          <w:numId w:val="6"/>
        </w:numPr>
        <w:ind w:left="1440" w:hanging="360"/>
      </w:pPr>
      <w:r w:rsidDel="00000000" w:rsidR="00000000" w:rsidRPr="00000000">
        <w:rPr>
          <w:rFonts w:ascii="Cardo" w:cs="Cardo" w:eastAsia="Cardo" w:hAnsi="Cardo"/>
          <w:rtl w:val="0"/>
        </w:rPr>
        <w:t xml:space="preserve">Mean brainstem V54 CGE was 26%. Mean D10 / D50 / D90 of 51.3→ 37.4→ 18.2 CGE.</w:t>
      </w:r>
    </w:p>
    <w:p w:rsidR="00000000" w:rsidDel="00000000" w:rsidP="00000000" w:rsidRDefault="00000000" w:rsidRPr="00000000" w14:paraId="0000160C">
      <w:pPr>
        <w:numPr>
          <w:ilvl w:val="1"/>
          <w:numId w:val="6"/>
        </w:numPr>
        <w:ind w:left="1440" w:hanging="360"/>
      </w:pPr>
      <w:r w:rsidDel="00000000" w:rsidR="00000000" w:rsidRPr="00000000">
        <w:rPr>
          <w:rFonts w:ascii="Cardo" w:cs="Cardo" w:eastAsia="Cardo" w:hAnsi="Cardo"/>
          <w:rtl w:val="0"/>
        </w:rPr>
        <w:t xml:space="preserve">Symptomatic brainstem injury for ± 56.6 Gy dmax of 2→ 11%.</w:t>
      </w:r>
    </w:p>
    <w:p w:rsidR="00000000" w:rsidDel="00000000" w:rsidP="00000000" w:rsidRDefault="00000000" w:rsidRPr="00000000" w14:paraId="0000160D">
      <w:pPr>
        <w:numPr>
          <w:ilvl w:val="2"/>
          <w:numId w:val="6"/>
        </w:numPr>
        <w:ind w:left="2160" w:hanging="360"/>
      </w:pPr>
      <w:r w:rsidDel="00000000" w:rsidR="00000000" w:rsidRPr="00000000">
        <w:rPr>
          <w:rtl w:val="0"/>
        </w:rPr>
        <w:t xml:space="preserve">Also true for tumors in posterior fossa, D50% &gt; 52.3 Gy, D10% &gt; 55.4 Gy, and mean dose &gt; 44 Gy.</w:t>
      </w:r>
      <w:r w:rsidDel="00000000" w:rsidR="00000000" w:rsidRPr="00000000">
        <w:rPr>
          <w:rtl w:val="0"/>
        </w:rPr>
      </w:r>
    </w:p>
    <w:p w:rsidR="00000000" w:rsidDel="00000000" w:rsidP="00000000" w:rsidRDefault="00000000" w:rsidRPr="00000000" w14:paraId="0000160E">
      <w:pPr>
        <w:numPr>
          <w:ilvl w:val="0"/>
          <w:numId w:val="53"/>
        </w:numPr>
        <w:ind w:left="720" w:hanging="360"/>
        <w:rPr>
          <w:u w:val="none"/>
        </w:rPr>
      </w:pPr>
      <w:r w:rsidDel="00000000" w:rsidR="00000000" w:rsidRPr="00000000">
        <w:rPr>
          <w:rtl w:val="0"/>
        </w:rPr>
        <w:t xml:space="preserve">Remember to constrain the upper cord to 50.4 Gy (will need to </w:t>
      </w:r>
      <w:r w:rsidDel="00000000" w:rsidR="00000000" w:rsidRPr="00000000">
        <w:rPr>
          <w:rtl w:val="0"/>
        </w:rPr>
        <w:t xml:space="preserve">cone-down</w:t>
      </w:r>
      <w:r w:rsidDel="00000000" w:rsidR="00000000" w:rsidRPr="00000000">
        <w:rPr>
          <w:rtl w:val="0"/>
        </w:rPr>
        <w:t xml:space="preserve"> at 50.4 Gy if initially involving the upper cord).</w:t>
      </w:r>
    </w:p>
    <w:p w:rsidR="00000000" w:rsidDel="00000000" w:rsidP="00000000" w:rsidRDefault="00000000" w:rsidRPr="00000000" w14:paraId="0000160F">
      <w:pPr>
        <w:numPr>
          <w:ilvl w:val="1"/>
          <w:numId w:val="53"/>
        </w:numPr>
        <w:ind w:left="1440" w:hanging="360"/>
        <w:rPr>
          <w:u w:val="none"/>
        </w:rPr>
      </w:pPr>
      <w:r w:rsidDel="00000000" w:rsidR="00000000" w:rsidRPr="00000000">
        <w:rPr>
          <w:rtl w:val="0"/>
        </w:rPr>
        <w:t xml:space="preserve">This is old data. Newer trials limit the cord to 57.8 Gy in the setting of residual disease in the surgical bed. </w:t>
      </w:r>
    </w:p>
    <w:p w:rsidR="00000000" w:rsidDel="00000000" w:rsidP="00000000" w:rsidRDefault="00000000" w:rsidRPr="00000000" w14:paraId="00001610">
      <w:pPr>
        <w:numPr>
          <w:ilvl w:val="0"/>
          <w:numId w:val="53"/>
        </w:numPr>
        <w:ind w:left="720" w:hanging="360"/>
      </w:pPr>
      <w:r w:rsidDel="00000000" w:rsidR="00000000" w:rsidRPr="00000000">
        <w:rPr>
          <w:rtl w:val="0"/>
        </w:rPr>
        <w:t xml:space="preserve">7y second malignant brain tumor 2.3%, 7y brainstem necrosis 1.6%.</w:t>
      </w:r>
    </w:p>
    <w:p w:rsidR="00000000" w:rsidDel="00000000" w:rsidP="00000000" w:rsidRDefault="00000000" w:rsidRPr="00000000" w14:paraId="00001611">
      <w:pPr>
        <w:pStyle w:val="Heading2"/>
        <w:rPr/>
      </w:pPr>
      <w:bookmarkStart w:colFirst="0" w:colLast="0" w:name="_32jfp35mffse" w:id="278"/>
      <w:bookmarkEnd w:id="278"/>
      <w:r w:rsidDel="00000000" w:rsidR="00000000" w:rsidRPr="00000000">
        <w:rPr>
          <w:rtl w:val="0"/>
        </w:rPr>
      </w:r>
    </w:p>
    <w:p w:rsidR="00000000" w:rsidDel="00000000" w:rsidP="00000000" w:rsidRDefault="00000000" w:rsidRPr="00000000" w14:paraId="00001612">
      <w:pPr>
        <w:pStyle w:val="Heading2"/>
        <w:rPr/>
      </w:pPr>
      <w:bookmarkStart w:colFirst="0" w:colLast="0" w:name="_qpw7f2wiot" w:id="279"/>
      <w:bookmarkEnd w:id="279"/>
      <w:hyperlink w:anchor="_vjmrak7du7n">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613">
      <w:pPr>
        <w:ind w:left="0" w:firstLine="0"/>
        <w:rPr/>
      </w:pPr>
      <w:r w:rsidDel="00000000" w:rsidR="00000000" w:rsidRPr="00000000">
        <w:rPr>
          <w:rtl w:val="0"/>
        </w:rPr>
        <w:t xml:space="preserve">ACNS 0121 </w:t>
      </w:r>
      <w:hyperlink r:id="rId1181">
        <w:r w:rsidDel="00000000" w:rsidR="00000000" w:rsidRPr="00000000">
          <w:rPr>
            <w:vertAlign w:val="superscript"/>
            <w:rtl w:val="0"/>
          </w:rPr>
          <w:t xml:space="preserve">QS</w:t>
        </w:r>
      </w:hyperlink>
      <w:r w:rsidDel="00000000" w:rsidR="00000000" w:rsidRPr="00000000">
        <w:rPr>
          <w:rtl w:val="0"/>
        </w:rPr>
        <w:t xml:space="preserve"> [</w:t>
      </w:r>
      <w:hyperlink r:id="rId1182">
        <w:r w:rsidDel="00000000" w:rsidR="00000000" w:rsidRPr="00000000">
          <w:rPr>
            <w:rtl w:val="0"/>
          </w:rPr>
          <w:t xml:space="preserve">Merchant Protocol (Supplement) JCO '19</w:t>
        </w:r>
      </w:hyperlink>
      <w:r w:rsidDel="00000000" w:rsidR="00000000" w:rsidRPr="00000000">
        <w:rPr>
          <w:rtl w:val="0"/>
        </w:rPr>
        <w:t xml:space="preserve">] </w:t>
      </w:r>
      <w:hyperlink w:anchor="kix.klr69gcso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14">
      <w:pPr>
        <w:rPr/>
      </w:pPr>
      <w:r w:rsidDel="00000000" w:rsidR="00000000" w:rsidRPr="00000000">
        <w:rPr>
          <w:rtl w:val="0"/>
        </w:rPr>
        <w:t xml:space="preserve">ARRO: [</w:t>
      </w:r>
      <w:hyperlink r:id="rId1183">
        <w:r w:rsidDel="00000000" w:rsidR="00000000" w:rsidRPr="00000000">
          <w:rPr>
            <w:rtl w:val="0"/>
          </w:rPr>
          <w:t xml:space="preserve">Pediatric Ependymoma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615">
      <w:pPr>
        <w:numPr>
          <w:ilvl w:val="0"/>
          <w:numId w:val="6"/>
        </w:numPr>
        <w:ind w:left="720" w:hanging="360"/>
      </w:pPr>
      <w:r w:rsidDel="00000000" w:rsidR="00000000" w:rsidRPr="00000000">
        <w:rPr>
          <w:rtl w:val="0"/>
        </w:rPr>
        <w:t xml:space="preserve">Do not go above </w:t>
      </w:r>
      <w:r w:rsidDel="00000000" w:rsidR="00000000" w:rsidRPr="00000000">
        <w:rPr>
          <w:b w:val="1"/>
          <w:rtl w:val="0"/>
        </w:rPr>
        <w:t xml:space="preserve">54 Gy</w:t>
      </w:r>
      <w:r w:rsidDel="00000000" w:rsidR="00000000" w:rsidRPr="00000000">
        <w:rPr>
          <w:rtl w:val="0"/>
        </w:rPr>
        <w:t xml:space="preserve">, but [</w:t>
      </w:r>
      <w:hyperlink r:id="rId1184">
        <w:r w:rsidDel="00000000" w:rsidR="00000000" w:rsidRPr="00000000">
          <w:rPr>
            <w:rtl w:val="0"/>
          </w:rPr>
          <w:t xml:space="preserve">Merchant JCO '04]</w:t>
        </w:r>
      </w:hyperlink>
      <w:r w:rsidDel="00000000" w:rsidR="00000000" w:rsidRPr="00000000">
        <w:rPr>
          <w:rtl w:val="0"/>
        </w:rPr>
        <w:t xml:space="preserve"> demonstrated pts treated to </w:t>
      </w:r>
      <w:r w:rsidDel="00000000" w:rsidR="00000000" w:rsidRPr="00000000">
        <w:rPr>
          <w:b w:val="1"/>
          <w:rtl w:val="0"/>
        </w:rPr>
        <w:t xml:space="preserve">59.4 Gy</w:t>
      </w:r>
      <w:r w:rsidDel="00000000" w:rsidR="00000000" w:rsidRPr="00000000">
        <w:rPr>
          <w:rtl w:val="0"/>
        </w:rPr>
        <w:t xml:space="preserve"> had point doses from 63-64 Gy.</w:t>
      </w:r>
    </w:p>
    <w:p w:rsidR="00000000" w:rsidDel="00000000" w:rsidP="00000000" w:rsidRDefault="00000000" w:rsidRPr="00000000" w14:paraId="00001616">
      <w:pPr>
        <w:numPr>
          <w:ilvl w:val="0"/>
          <w:numId w:val="6"/>
        </w:numPr>
        <w:ind w:left="720" w:hanging="360"/>
      </w:pPr>
      <w:r w:rsidDel="00000000" w:rsidR="00000000" w:rsidRPr="00000000">
        <w:rPr>
          <w:rtl w:val="0"/>
        </w:rPr>
        <w:t xml:space="preserve">Chemotherapy: Limited role at the present time, but is the subject of the current COG protocol.</w:t>
      </w:r>
    </w:p>
    <w:p w:rsidR="00000000" w:rsidDel="00000000" w:rsidP="00000000" w:rsidRDefault="00000000" w:rsidRPr="00000000" w14:paraId="00001617">
      <w:pPr>
        <w:numPr>
          <w:ilvl w:val="0"/>
          <w:numId w:val="6"/>
        </w:numPr>
        <w:ind w:left="720" w:hanging="360"/>
      </w:pPr>
      <w:r w:rsidDel="00000000" w:rsidR="00000000" w:rsidRPr="00000000">
        <w:rPr>
          <w:rtl w:val="0"/>
        </w:rPr>
        <w:t xml:space="preserve">CTV_54 = GTV + 1 cm (0.5 cm on latest protocol 0831). PTV 0.3 - 0.5 cm. </w:t>
      </w:r>
    </w:p>
    <w:p w:rsidR="00000000" w:rsidDel="00000000" w:rsidP="00000000" w:rsidRDefault="00000000" w:rsidRPr="00000000" w14:paraId="00001618">
      <w:pPr>
        <w:numPr>
          <w:ilvl w:val="1"/>
          <w:numId w:val="6"/>
        </w:numPr>
        <w:ind w:left="1440" w:hanging="360"/>
      </w:pPr>
      <w:r w:rsidDel="00000000" w:rsidR="00000000" w:rsidRPr="00000000">
        <w:rPr>
          <w:rtl w:val="0"/>
        </w:rPr>
        <w:t xml:space="preserve">GTV can extend through Magendie/Luschka, maybe jugular foramen, IAC, and cavernous sinus.</w:t>
      </w:r>
    </w:p>
    <w:p w:rsidR="00000000" w:rsidDel="00000000" w:rsidP="00000000" w:rsidRDefault="00000000" w:rsidRPr="00000000" w14:paraId="00001619">
      <w:pPr>
        <w:numPr>
          <w:ilvl w:val="0"/>
          <w:numId w:val="6"/>
        </w:numPr>
        <w:ind w:left="720" w:hanging="360"/>
      </w:pPr>
      <w:r w:rsidDel="00000000" w:rsidR="00000000" w:rsidRPr="00000000">
        <w:rPr>
          <w:rtl w:val="0"/>
        </w:rPr>
        <w:t xml:space="preserve">CTV_59.4 = Residual + bed above cord + 0.5 cm. PTV 0.3 - 0.5 cm. </w:t>
      </w:r>
    </w:p>
    <w:p w:rsidR="00000000" w:rsidDel="00000000" w:rsidP="00000000" w:rsidRDefault="00000000" w:rsidRPr="00000000" w14:paraId="0000161A">
      <w:pPr>
        <w:numPr>
          <w:ilvl w:val="1"/>
          <w:numId w:val="6"/>
        </w:numPr>
        <w:ind w:left="1440" w:hanging="360"/>
      </w:pPr>
      <w:r w:rsidDel="00000000" w:rsidR="00000000" w:rsidRPr="00000000">
        <w:rPr>
          <w:rtl w:val="0"/>
        </w:rPr>
        <w:t xml:space="preserve">Only give 126 cGy/fx to cord. </w:t>
      </w:r>
      <w:r w:rsidDel="00000000" w:rsidR="00000000" w:rsidRPr="00000000">
        <w:rPr>
          <w:i w:val="1"/>
          <w:rtl w:val="0"/>
        </w:rPr>
        <w:t xml:space="preserve">Cord D10% &lt; 59 Gy (57 Gy).</w:t>
      </w:r>
    </w:p>
    <w:p w:rsidR="00000000" w:rsidDel="00000000" w:rsidP="00000000" w:rsidRDefault="00000000" w:rsidRPr="00000000" w14:paraId="0000161B">
      <w:pPr>
        <w:numPr>
          <w:ilvl w:val="1"/>
          <w:numId w:val="6"/>
        </w:numPr>
        <w:ind w:left="1440" w:hanging="360"/>
      </w:pPr>
      <w:r w:rsidDel="00000000" w:rsidR="00000000" w:rsidRPr="00000000">
        <w:rPr>
          <w:rtl w:val="0"/>
        </w:rPr>
        <w:t xml:space="preserve">If boost of 5.4 after 54, give 54 Gy to cord, then PTV2 boost 126 cGy/fx to cord (70%) = 57.8 Gy.</w:t>
      </w:r>
    </w:p>
    <w:p w:rsidR="00000000" w:rsidDel="00000000" w:rsidP="00000000" w:rsidRDefault="00000000" w:rsidRPr="00000000" w14:paraId="0000161C">
      <w:pPr>
        <w:numPr>
          <w:ilvl w:val="0"/>
          <w:numId w:val="6"/>
        </w:numPr>
        <w:ind w:left="720" w:hanging="360"/>
      </w:pPr>
      <w:r w:rsidDel="00000000" w:rsidR="00000000" w:rsidRPr="00000000">
        <w:rPr>
          <w:rtl w:val="0"/>
        </w:rPr>
        <w:t xml:space="preserve">Young patients age 12-36 mo:</w:t>
      </w:r>
    </w:p>
    <w:p w:rsidR="00000000" w:rsidDel="00000000" w:rsidP="00000000" w:rsidRDefault="00000000" w:rsidRPr="00000000" w14:paraId="0000161D">
      <w:pPr>
        <w:numPr>
          <w:ilvl w:val="1"/>
          <w:numId w:val="6"/>
        </w:numPr>
        <w:ind w:left="1440" w:hanging="360"/>
      </w:pPr>
      <w:r w:rsidDel="00000000" w:rsidR="00000000" w:rsidRPr="00000000">
        <w:rPr>
          <w:rtl w:val="0"/>
        </w:rPr>
        <w:t xml:space="preserve">For 12-36 mo, utilize 54 Gy in the setting of GTR.</w:t>
      </w:r>
    </w:p>
    <w:p w:rsidR="00000000" w:rsidDel="00000000" w:rsidP="00000000" w:rsidRDefault="00000000" w:rsidRPr="00000000" w14:paraId="0000161E">
      <w:pPr>
        <w:numPr>
          <w:ilvl w:val="1"/>
          <w:numId w:val="6"/>
        </w:numPr>
        <w:ind w:left="1440" w:hanging="360"/>
      </w:pPr>
      <w:r w:rsidDel="00000000" w:rsidR="00000000" w:rsidRPr="00000000">
        <w:rPr>
          <w:rtl w:val="0"/>
        </w:rPr>
        <w:t xml:space="preserve">Historically no role for chemo unless &lt; 3y after infratentorial GTR, classic histology, with goal of delaying RT. </w:t>
      </w:r>
    </w:p>
    <w:p w:rsidR="00000000" w:rsidDel="00000000" w:rsidP="00000000" w:rsidRDefault="00000000" w:rsidRPr="00000000" w14:paraId="0000161F">
      <w:pPr>
        <w:numPr>
          <w:ilvl w:val="1"/>
          <w:numId w:val="6"/>
        </w:numPr>
        <w:ind w:left="1440" w:hanging="360"/>
      </w:pPr>
      <w:r w:rsidDel="00000000" w:rsidR="00000000" w:rsidRPr="00000000">
        <w:rPr>
          <w:rtl w:val="0"/>
        </w:rPr>
        <w:t xml:space="preserve">ACNS 0121 and 0831 (latest protocols) now mandate RT to 54 Gy (not 59.4 Gy) for 12 - 18 mo even if GTR. </w:t>
      </w:r>
      <w:hyperlink w:anchor="_mmeyoryyi6du">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620">
      <w:pPr>
        <w:numPr>
          <w:ilvl w:val="1"/>
          <w:numId w:val="6"/>
        </w:numPr>
        <w:ind w:left="1440" w:hanging="360"/>
      </w:pPr>
      <w:r w:rsidDel="00000000" w:rsidR="00000000" w:rsidRPr="00000000">
        <w:rPr>
          <w:rtl w:val="0"/>
        </w:rPr>
        <w:t xml:space="preserve">ACNS 0121 and 0831 looked into induction chemo after STR prior to second look surgery.</w:t>
      </w:r>
    </w:p>
    <w:p w:rsidR="00000000" w:rsidDel="00000000" w:rsidP="00000000" w:rsidRDefault="00000000" w:rsidRPr="00000000" w14:paraId="00001621">
      <w:pPr>
        <w:numPr>
          <w:ilvl w:val="0"/>
          <w:numId w:val="6"/>
        </w:numPr>
        <w:ind w:left="720" w:hanging="360"/>
      </w:pPr>
      <w:r w:rsidDel="00000000" w:rsidR="00000000" w:rsidRPr="00000000">
        <w:rPr>
          <w:b w:val="1"/>
          <w:rtl w:val="0"/>
        </w:rPr>
        <w:t xml:space="preserve">Spinal</w:t>
      </w:r>
      <w:r w:rsidDel="00000000" w:rsidR="00000000" w:rsidRPr="00000000">
        <w:rPr>
          <w:rFonts w:ascii="Cardo" w:cs="Cardo" w:eastAsia="Cardo" w:hAnsi="Cardo"/>
          <w:rtl w:val="0"/>
        </w:rPr>
        <w:t xml:space="preserve">: GTR 10y LC 85-90%, therefore Observation. STR→ RT.</w:t>
      </w:r>
    </w:p>
    <w:p w:rsidR="00000000" w:rsidDel="00000000" w:rsidP="00000000" w:rsidRDefault="00000000" w:rsidRPr="00000000" w14:paraId="00001622">
      <w:pPr>
        <w:numPr>
          <w:ilvl w:val="1"/>
          <w:numId w:val="6"/>
        </w:numPr>
        <w:ind w:left="1440" w:hanging="360"/>
      </w:pPr>
      <w:r w:rsidDel="00000000" w:rsidR="00000000" w:rsidRPr="00000000">
        <w:rPr>
          <w:rtl w:val="0"/>
        </w:rPr>
        <w:t xml:space="preserve">Treat primary tumor + 3-5 cm margin to 45 Gy. May boost to 50.4 - 59.4 Gy if below cord.</w:t>
      </w:r>
    </w:p>
    <w:p w:rsidR="00000000" w:rsidDel="00000000" w:rsidP="00000000" w:rsidRDefault="00000000" w:rsidRPr="00000000" w14:paraId="00001623">
      <w:pPr>
        <w:numPr>
          <w:ilvl w:val="0"/>
          <w:numId w:val="6"/>
        </w:numPr>
        <w:ind w:left="720" w:hanging="360"/>
      </w:pPr>
      <w:r w:rsidDel="00000000" w:rsidR="00000000" w:rsidRPr="00000000">
        <w:rPr>
          <w:b w:val="1"/>
          <w:rtl w:val="0"/>
        </w:rPr>
        <w:t xml:space="preserve">Myxopapillary ependymoma</w:t>
      </w:r>
      <w:r w:rsidDel="00000000" w:rsidR="00000000" w:rsidRPr="00000000">
        <w:rPr>
          <w:rFonts w:ascii="Cardo" w:cs="Cardo" w:eastAsia="Cardo" w:hAnsi="Cardo"/>
          <w:rtl w:val="0"/>
        </w:rPr>
        <w:t xml:space="preserve">: PORT is controversial. STR→ PORT ≥ 50.4 Gy appears superior on UVA. </w:t>
      </w:r>
    </w:p>
    <w:p w:rsidR="00000000" w:rsidDel="00000000" w:rsidP="00000000" w:rsidRDefault="00000000" w:rsidRPr="00000000" w14:paraId="00001624">
      <w:pPr>
        <w:numPr>
          <w:ilvl w:val="1"/>
          <w:numId w:val="6"/>
        </w:numPr>
        <w:ind w:left="1440" w:hanging="360"/>
      </w:pPr>
      <w:r w:rsidDel="00000000" w:rsidR="00000000" w:rsidRPr="00000000">
        <w:rPr>
          <w:rtl w:val="0"/>
        </w:rPr>
        <w:t xml:space="preserve">GTR: Suggested increased PFS with PORT, but excellent salvage options (80-100%).</w:t>
      </w:r>
    </w:p>
    <w:p w:rsidR="00000000" w:rsidDel="00000000" w:rsidP="00000000" w:rsidRDefault="00000000" w:rsidRPr="00000000" w14:paraId="00001625">
      <w:pPr>
        <w:numPr>
          <w:ilvl w:val="0"/>
          <w:numId w:val="6"/>
        </w:numPr>
        <w:ind w:left="720" w:hanging="360"/>
      </w:pPr>
      <w:r w:rsidDel="00000000" w:rsidR="00000000" w:rsidRPr="00000000">
        <w:rPr>
          <w:b w:val="1"/>
          <w:rtl w:val="0"/>
        </w:rPr>
        <w:t xml:space="preserve">Intracranial</w:t>
      </w:r>
      <w:r w:rsidDel="00000000" w:rsidR="00000000" w:rsidRPr="00000000">
        <w:rPr>
          <w:rtl w:val="0"/>
        </w:rPr>
        <w:t xml:space="preserve">: Historically all received PORT to 59.4 Gy (GTV + 1 cm per Merchant, now 0.5 cm on latest protocol.). </w:t>
      </w:r>
    </w:p>
    <w:p w:rsidR="00000000" w:rsidDel="00000000" w:rsidP="00000000" w:rsidRDefault="00000000" w:rsidRPr="00000000" w14:paraId="00001626">
      <w:pPr>
        <w:numPr>
          <w:ilvl w:val="1"/>
          <w:numId w:val="6"/>
        </w:numPr>
        <w:ind w:left="1440" w:hanging="360"/>
      </w:pPr>
      <w:r w:rsidDel="00000000" w:rsidR="00000000" w:rsidRPr="00000000">
        <w:rPr>
          <w:b w:val="1"/>
          <w:rtl w:val="0"/>
        </w:rPr>
        <w:t xml:space="preserve">GTR</w:t>
      </w:r>
      <w:r w:rsidDel="00000000" w:rsidR="00000000" w:rsidRPr="00000000">
        <w:rPr>
          <w:rtl w:val="0"/>
        </w:rPr>
        <w:t xml:space="preserve">: </w:t>
      </w:r>
    </w:p>
    <w:p w:rsidR="00000000" w:rsidDel="00000000" w:rsidP="00000000" w:rsidRDefault="00000000" w:rsidRPr="00000000" w14:paraId="00001627">
      <w:pPr>
        <w:numPr>
          <w:ilvl w:val="2"/>
          <w:numId w:val="6"/>
        </w:numPr>
        <w:ind w:left="2160" w:hanging="360"/>
      </w:pPr>
      <w:r w:rsidDel="00000000" w:rsidR="00000000" w:rsidRPr="00000000">
        <w:rPr>
          <w:rFonts w:ascii="Cardo" w:cs="Cardo" w:eastAsia="Cardo" w:hAnsi="Cardo"/>
          <w:rtl w:val="0"/>
        </w:rPr>
        <w:t xml:space="preserve">Grade II, Supratentorial→ Obs. </w:t>
      </w:r>
      <w:r w:rsidDel="00000000" w:rsidR="00000000" w:rsidRPr="00000000">
        <w:rPr>
          <w:i w:val="1"/>
          <w:rtl w:val="0"/>
        </w:rPr>
        <w:t xml:space="preserve">Half of patients will fail (n=11) [</w:t>
      </w:r>
      <w:hyperlink w:anchor="kix.klr69gcsod6">
        <w:r w:rsidDel="00000000" w:rsidR="00000000" w:rsidRPr="00000000">
          <w:rPr>
            <w:i w:val="1"/>
            <w:rtl w:val="0"/>
          </w:rPr>
          <w:t xml:space="preserve">ACNS 0121</w:t>
        </w:r>
      </w:hyperlink>
      <w:r w:rsidDel="00000000" w:rsidR="00000000" w:rsidRPr="00000000">
        <w:rPr>
          <w:i w:val="1"/>
          <w:rtl w:val="0"/>
        </w:rPr>
        <w:t xml:space="preserve">], but 96 patients were supratentorial on this study highlighting the difficulty with getting GTR in the supratentorial location.</w:t>
      </w:r>
      <w:r w:rsidDel="00000000" w:rsidR="00000000" w:rsidRPr="00000000">
        <w:rPr>
          <w:rtl w:val="0"/>
        </w:rPr>
      </w:r>
    </w:p>
    <w:p w:rsidR="00000000" w:rsidDel="00000000" w:rsidP="00000000" w:rsidRDefault="00000000" w:rsidRPr="00000000" w14:paraId="00001628">
      <w:pPr>
        <w:numPr>
          <w:ilvl w:val="2"/>
          <w:numId w:val="6"/>
        </w:numPr>
        <w:ind w:left="2160" w:hanging="360"/>
      </w:pPr>
      <w:r w:rsidDel="00000000" w:rsidR="00000000" w:rsidRPr="00000000">
        <w:rPr>
          <w:rFonts w:ascii="Cardo" w:cs="Cardo" w:eastAsia="Cardo" w:hAnsi="Cardo"/>
          <w:rtl w:val="0"/>
        </w:rPr>
        <w:t xml:space="preserve">Grade II, Infratentorial→ PORT. </w:t>
      </w:r>
      <w:r w:rsidDel="00000000" w:rsidR="00000000" w:rsidRPr="00000000">
        <w:rPr>
          <w:rFonts w:ascii="Cardo" w:cs="Cardo" w:eastAsia="Cardo" w:hAnsi="Cardo"/>
          <w:i w:val="1"/>
          <w:color w:val="cccccc"/>
          <w:rtl w:val="0"/>
        </w:rPr>
        <w:t xml:space="preserve">GTR ± PORT 10y LC 50→ 100% [</w:t>
      </w:r>
      <w:hyperlink r:id="rId1185">
        <w:r w:rsidDel="00000000" w:rsidR="00000000" w:rsidRPr="00000000">
          <w:rPr>
            <w:i w:val="1"/>
            <w:color w:val="cccccc"/>
            <w:rtl w:val="0"/>
          </w:rPr>
          <w:t xml:space="preserve">Rogers JNS '05</w:t>
        </w:r>
      </w:hyperlink>
      <w:r w:rsidDel="00000000" w:rsidR="00000000" w:rsidRPr="00000000">
        <w:rPr>
          <w:i w:val="1"/>
          <w:color w:val="cccccc"/>
          <w:rtl w:val="0"/>
        </w:rPr>
        <w:t xml:space="preserve">].</w:t>
      </w:r>
    </w:p>
    <w:p w:rsidR="00000000" w:rsidDel="00000000" w:rsidP="00000000" w:rsidRDefault="00000000" w:rsidRPr="00000000" w14:paraId="00001629">
      <w:pPr>
        <w:numPr>
          <w:ilvl w:val="3"/>
          <w:numId w:val="6"/>
        </w:numPr>
        <w:ind w:left="2880" w:hanging="360"/>
      </w:pPr>
      <w:r w:rsidDel="00000000" w:rsidR="00000000" w:rsidRPr="00000000">
        <w:rPr>
          <w:rtl w:val="0"/>
        </w:rPr>
        <w:t xml:space="preserve">This may be due to difficulty with getting true GTR (may involve floor of 4th ventricle, lateral protrusion through foramen of Luschka, and intimate involvement with lower cranial nerves).</w:t>
      </w:r>
    </w:p>
    <w:p w:rsidR="00000000" w:rsidDel="00000000" w:rsidP="00000000" w:rsidRDefault="00000000" w:rsidRPr="00000000" w14:paraId="0000162A">
      <w:pPr>
        <w:numPr>
          <w:ilvl w:val="2"/>
          <w:numId w:val="6"/>
        </w:numPr>
        <w:ind w:left="2160" w:hanging="360"/>
      </w:pPr>
      <w:r w:rsidDel="00000000" w:rsidR="00000000" w:rsidRPr="00000000">
        <w:rPr>
          <w:rFonts w:ascii="Cardo" w:cs="Cardo" w:eastAsia="Cardo" w:hAnsi="Cardo"/>
          <w:rtl w:val="0"/>
        </w:rPr>
        <w:t xml:space="preserve">Grade III (even if GTR)→ PORT. </w:t>
      </w:r>
    </w:p>
    <w:p w:rsidR="00000000" w:rsidDel="00000000" w:rsidP="00000000" w:rsidRDefault="00000000" w:rsidRPr="00000000" w14:paraId="0000162B">
      <w:pPr>
        <w:numPr>
          <w:ilvl w:val="2"/>
          <w:numId w:val="6"/>
        </w:numPr>
        <w:ind w:left="2160" w:hanging="360"/>
      </w:pPr>
      <w:r w:rsidDel="00000000" w:rsidR="00000000" w:rsidRPr="00000000">
        <w:rPr>
          <w:rtl w:val="0"/>
        </w:rPr>
        <w:t xml:space="preserve">Some say that there is discordance between </w:t>
      </w:r>
      <w:r w:rsidDel="00000000" w:rsidR="00000000" w:rsidRPr="00000000">
        <w:rPr>
          <w:rtl w:val="0"/>
        </w:rPr>
        <w:t xml:space="preserve">pathologists, </w:t>
      </w:r>
      <w:r w:rsidDel="00000000" w:rsidR="00000000" w:rsidRPr="00000000">
        <w:rPr>
          <w:rtl w:val="0"/>
        </w:rPr>
        <w:t xml:space="preserve">and grades should not be treated differently.</w:t>
      </w:r>
    </w:p>
    <w:p w:rsidR="00000000" w:rsidDel="00000000" w:rsidP="00000000" w:rsidRDefault="00000000" w:rsidRPr="00000000" w14:paraId="0000162C">
      <w:pPr>
        <w:numPr>
          <w:ilvl w:val="1"/>
          <w:numId w:val="6"/>
        </w:numPr>
        <w:ind w:left="1440" w:hanging="360"/>
      </w:pPr>
      <w:r w:rsidDel="00000000" w:rsidR="00000000" w:rsidRPr="00000000">
        <w:rPr>
          <w:b w:val="1"/>
          <w:rtl w:val="0"/>
        </w:rPr>
        <w:t xml:space="preserve">STR</w:t>
      </w:r>
      <w:r w:rsidDel="00000000" w:rsidR="00000000" w:rsidRPr="00000000">
        <w:rPr>
          <w:rFonts w:ascii="Cardo" w:cs="Cardo" w:eastAsia="Cardo" w:hAnsi="Cardo"/>
          <w:rtl w:val="0"/>
        </w:rPr>
        <w:t xml:space="preserve">: Consider CTX→ Second look surgery. PORT.</w:t>
      </w:r>
    </w:p>
    <w:p w:rsidR="00000000" w:rsidDel="00000000" w:rsidP="00000000" w:rsidRDefault="00000000" w:rsidRPr="00000000" w14:paraId="0000162D">
      <w:pPr>
        <w:numPr>
          <w:ilvl w:val="1"/>
          <w:numId w:val="6"/>
        </w:numPr>
        <w:ind w:left="1440" w:hanging="360"/>
      </w:pPr>
      <w:r w:rsidDel="00000000" w:rsidR="00000000" w:rsidRPr="00000000">
        <w:rPr>
          <w:rtl w:val="0"/>
        </w:rPr>
        <w:t xml:space="preserve">Add </w:t>
      </w:r>
      <w:r w:rsidDel="00000000" w:rsidR="00000000" w:rsidRPr="00000000">
        <w:rPr>
          <w:b w:val="1"/>
          <w:rtl w:val="0"/>
        </w:rPr>
        <w:t xml:space="preserve">CSI </w:t>
      </w:r>
      <w:r w:rsidDel="00000000" w:rsidR="00000000" w:rsidRPr="00000000">
        <w:rPr>
          <w:rtl w:val="0"/>
        </w:rPr>
        <w:t xml:space="preserve">if CSF is positive.</w:t>
      </w:r>
    </w:p>
    <w:p w:rsidR="00000000" w:rsidDel="00000000" w:rsidP="00000000" w:rsidRDefault="00000000" w:rsidRPr="00000000" w14:paraId="0000162E">
      <w:pPr>
        <w:numPr>
          <w:ilvl w:val="2"/>
          <w:numId w:val="6"/>
        </w:numPr>
        <w:ind w:left="2160" w:hanging="360"/>
      </w:pPr>
      <w:r w:rsidDel="00000000" w:rsidR="00000000" w:rsidRPr="00000000">
        <w:rPr>
          <w:rtl w:val="0"/>
        </w:rPr>
        <w:t xml:space="preserve">Boost spine disease to 45 Gy, or 54 - 59.4 Gy if below cord. </w:t>
      </w:r>
    </w:p>
    <w:p w:rsidR="00000000" w:rsidDel="00000000" w:rsidP="00000000" w:rsidRDefault="00000000" w:rsidRPr="00000000" w14:paraId="0000162F">
      <w:pPr>
        <w:numPr>
          <w:ilvl w:val="2"/>
          <w:numId w:val="6"/>
        </w:numPr>
        <w:ind w:left="2160" w:hanging="360"/>
      </w:pPr>
      <w:r w:rsidDel="00000000" w:rsidR="00000000" w:rsidRPr="00000000">
        <w:rPr>
          <w:rtl w:val="0"/>
        </w:rPr>
        <w:t xml:space="preserve">Boost intracranial primary to 59.4 Gy.</w:t>
      </w:r>
    </w:p>
    <w:p w:rsidR="00000000" w:rsidDel="00000000" w:rsidP="00000000" w:rsidRDefault="00000000" w:rsidRPr="00000000" w14:paraId="00001630">
      <w:pPr>
        <w:numPr>
          <w:ilvl w:val="0"/>
          <w:numId w:val="6"/>
        </w:numPr>
        <w:ind w:left="720" w:hanging="360"/>
      </w:pPr>
      <w:r w:rsidDel="00000000" w:rsidR="00000000" w:rsidRPr="00000000">
        <w:rPr>
          <w:rFonts w:ascii="Cardo" w:cs="Cardo" w:eastAsia="Cardo" w:hAnsi="Cardo"/>
          <w:rtl w:val="0"/>
        </w:rPr>
        <w:t xml:space="preserve">Recurrent ependymoma: Re-resect→ conventional RT (if naive to RT) or chemo vs. SBRT (prior RT).</w:t>
      </w:r>
    </w:p>
    <w:p w:rsidR="00000000" w:rsidDel="00000000" w:rsidP="00000000" w:rsidRDefault="00000000" w:rsidRPr="00000000" w14:paraId="00001631">
      <w:pPr>
        <w:pStyle w:val="Heading3"/>
        <w:rPr/>
      </w:pPr>
      <w:bookmarkStart w:colFirst="0" w:colLast="0" w:name="_zd87p74eqec" w:id="280"/>
      <w:bookmarkEnd w:id="280"/>
      <w:r w:rsidDel="00000000" w:rsidR="00000000" w:rsidRPr="00000000">
        <w:rPr>
          <w:rtl w:val="0"/>
        </w:rPr>
      </w:r>
    </w:p>
    <w:p w:rsidR="00000000" w:rsidDel="00000000" w:rsidP="00000000" w:rsidRDefault="00000000" w:rsidRPr="00000000" w14:paraId="00001632">
      <w:pPr>
        <w:pStyle w:val="Heading2"/>
        <w:rPr/>
      </w:pPr>
      <w:bookmarkStart w:colFirst="0" w:colLast="0" w:name="_gt0nuuduq32e" w:id="281"/>
      <w:bookmarkEnd w:id="281"/>
      <w:hyperlink w:anchor="_vjmrak7du7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633">
      <w:pPr>
        <w:numPr>
          <w:ilvl w:val="0"/>
          <w:numId w:val="112"/>
        </w:numPr>
        <w:ind w:left="720" w:hanging="360"/>
      </w:pPr>
      <w:r w:rsidDel="00000000" w:rsidR="00000000" w:rsidRPr="00000000">
        <w:rPr>
          <w:rtl w:val="0"/>
        </w:rPr>
        <w:t xml:space="preserve">5y OS low grade 60-90%</w:t>
      </w:r>
    </w:p>
    <w:p w:rsidR="00000000" w:rsidDel="00000000" w:rsidP="00000000" w:rsidRDefault="00000000" w:rsidRPr="00000000" w14:paraId="00001634">
      <w:pPr>
        <w:numPr>
          <w:ilvl w:val="0"/>
          <w:numId w:val="112"/>
        </w:numPr>
        <w:ind w:left="720" w:hanging="360"/>
      </w:pPr>
      <w:r w:rsidDel="00000000" w:rsidR="00000000" w:rsidRPr="00000000">
        <w:rPr>
          <w:rtl w:val="0"/>
        </w:rPr>
        <w:t xml:space="preserve">5y OS high grade 50-60%</w:t>
      </w:r>
    </w:p>
    <w:p w:rsidR="00000000" w:rsidDel="00000000" w:rsidP="00000000" w:rsidRDefault="00000000" w:rsidRPr="00000000" w14:paraId="00001635">
      <w:pPr>
        <w:numPr>
          <w:ilvl w:val="0"/>
          <w:numId w:val="112"/>
        </w:numPr>
        <w:ind w:left="720" w:hanging="360"/>
      </w:pPr>
      <w:r w:rsidDel="00000000" w:rsidR="00000000" w:rsidRPr="00000000">
        <w:rPr>
          <w:rtl w:val="0"/>
        </w:rPr>
        <w:t xml:space="preserve">Unresectable OS 20-30%.</w:t>
      </w:r>
    </w:p>
    <w:p w:rsidR="00000000" w:rsidDel="00000000" w:rsidP="00000000" w:rsidRDefault="00000000" w:rsidRPr="00000000" w14:paraId="00001636">
      <w:pPr>
        <w:numPr>
          <w:ilvl w:val="0"/>
          <w:numId w:val="112"/>
        </w:numPr>
        <w:ind w:left="720" w:hanging="360"/>
      </w:pPr>
      <w:r w:rsidDel="00000000" w:rsidR="00000000" w:rsidRPr="00000000">
        <w:rPr>
          <w:rtl w:val="0"/>
        </w:rPr>
        <w:t xml:space="preserve">Brain/spine MRI q6m x2y, q6 mo x 3y, then annually for at least 10 years.</w:t>
      </w:r>
    </w:p>
    <w:p w:rsidR="00000000" w:rsidDel="00000000" w:rsidP="00000000" w:rsidRDefault="00000000" w:rsidRPr="00000000" w14:paraId="00001637">
      <w:pPr>
        <w:numPr>
          <w:ilvl w:val="1"/>
          <w:numId w:val="112"/>
        </w:numPr>
        <w:ind w:left="1440" w:hanging="360"/>
      </w:pPr>
      <w:r w:rsidDel="00000000" w:rsidR="00000000" w:rsidRPr="00000000">
        <w:rPr>
          <w:rtl w:val="0"/>
        </w:rPr>
        <w:t xml:space="preserve">For spinal cord ependymoma, &gt; 10y follow up required as late recurrences have been reported in 5-10%.</w:t>
      </w:r>
    </w:p>
    <w:p w:rsidR="00000000" w:rsidDel="00000000" w:rsidP="00000000" w:rsidRDefault="00000000" w:rsidRPr="00000000" w14:paraId="00001638">
      <w:pPr>
        <w:pStyle w:val="Heading1"/>
        <w:spacing w:after="46" w:lineRule="auto"/>
        <w:rPr/>
        <w:sectPr>
          <w:type w:val="nextPage"/>
          <w:pgSz w:h="15840" w:w="12240"/>
          <w:pgMar w:bottom="720" w:top="720" w:left="720" w:right="720" w:header="720" w:footer="720"/>
          <w:cols w:equalWidth="0"/>
        </w:sectPr>
      </w:pPr>
      <w:bookmarkStart w:colFirst="0" w:colLast="0" w:name="_33kf04e91oss" w:id="282"/>
      <w:bookmarkEnd w:id="282"/>
      <w:r w:rsidDel="00000000" w:rsidR="00000000" w:rsidRPr="00000000">
        <w:rPr>
          <w:rtl w:val="0"/>
        </w:rPr>
      </w:r>
    </w:p>
    <w:p w:rsidR="00000000" w:rsidDel="00000000" w:rsidP="00000000" w:rsidRDefault="00000000" w:rsidRPr="00000000" w14:paraId="00001639">
      <w:pPr>
        <w:pStyle w:val="Heading1"/>
        <w:spacing w:after="46" w:lineRule="auto"/>
        <w:rPr/>
      </w:pPr>
      <w:bookmarkStart w:colFirst="0" w:colLast="0" w:name="_2oxs7n6nf0a5" w:id="283"/>
      <w:bookmarkEnd w:id="283"/>
      <w:hyperlink w:anchor="_dtyy1oq7ungd">
        <w:r w:rsidDel="00000000" w:rsidR="00000000" w:rsidRPr="00000000">
          <w:rPr>
            <w:rtl w:val="0"/>
          </w:rPr>
          <w:t xml:space="preserve">Intracranial GCT/NGGCT </w:t>
        </w:r>
      </w:hyperlink>
      <w:r w:rsidDel="00000000" w:rsidR="00000000" w:rsidRPr="00000000">
        <w:rPr>
          <w:rtl w:val="0"/>
        </w:rPr>
      </w:r>
    </w:p>
    <w:p w:rsidR="00000000" w:rsidDel="00000000" w:rsidP="00000000" w:rsidRDefault="00000000" w:rsidRPr="00000000" w14:paraId="0000163A">
      <w:pPr>
        <w:rPr>
          <w:vertAlign w:val="superscript"/>
        </w:rPr>
      </w:pPr>
      <w:r w:rsidDel="00000000" w:rsidR="00000000" w:rsidRPr="00000000">
        <w:rPr>
          <w:rtl w:val="0"/>
        </w:rPr>
        <w:t xml:space="preserve">WVRT Atlas for Germ Cell Tumors [</w:t>
      </w:r>
      <w:hyperlink r:id="rId1186">
        <w:r w:rsidDel="00000000" w:rsidR="00000000" w:rsidRPr="00000000">
          <w:rPr>
            <w:rtl w:val="0"/>
          </w:rPr>
          <w:t xml:space="preserve">ACNS 1123</w:t>
        </w:r>
      </w:hyperlink>
      <w:r w:rsidDel="00000000" w:rsidR="00000000" w:rsidRPr="00000000">
        <w:rPr>
          <w:rtl w:val="0"/>
        </w:rPr>
        <w:t xml:space="preserve">] </w:t>
      </w:r>
      <w:hyperlink w:anchor="kix.c39x5cbejmu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3B">
      <w:pPr>
        <w:widowControl w:val="0"/>
        <w:ind w:left="0" w:firstLine="0"/>
        <w:rPr/>
      </w:pPr>
      <w:r w:rsidDel="00000000" w:rsidR="00000000" w:rsidRPr="00000000">
        <w:rPr>
          <w:rtl w:val="0"/>
        </w:rPr>
        <w:t xml:space="preserve">RT in Patients with CNS Germ Cell Tumors [</w:t>
      </w:r>
      <w:hyperlink r:id="rId1187">
        <w:r w:rsidDel="00000000" w:rsidR="00000000" w:rsidRPr="00000000">
          <w:rPr>
            <w:rtl w:val="0"/>
          </w:rPr>
          <w:t xml:space="preserve">Chuba COG Powerpoint</w:t>
        </w:r>
      </w:hyperlink>
      <w:r w:rsidDel="00000000" w:rsidR="00000000" w:rsidRPr="00000000">
        <w:rPr>
          <w:rtl w:val="0"/>
        </w:rPr>
        <w:t xml:space="preserve">]</w:t>
      </w:r>
    </w:p>
    <w:p w:rsidR="00000000" w:rsidDel="00000000" w:rsidP="00000000" w:rsidRDefault="00000000" w:rsidRPr="00000000" w14:paraId="0000163C">
      <w:pPr>
        <w:ind w:left="0" w:firstLine="0"/>
        <w:rPr/>
      </w:pPr>
      <w:r w:rsidDel="00000000" w:rsidR="00000000" w:rsidRPr="00000000">
        <w:rPr>
          <w:rtl w:val="0"/>
        </w:rPr>
        <w:t xml:space="preserve">Patterns of failure after chemotherapy and involved field for localized germinoma [</w:t>
      </w:r>
      <w:hyperlink r:id="rId1188">
        <w:r w:rsidDel="00000000" w:rsidR="00000000" w:rsidRPr="00000000">
          <w:rPr>
            <w:rtl w:val="0"/>
          </w:rPr>
          <w:t xml:space="preserve">Alapetite Neuro Onc '10</w:t>
        </w:r>
      </w:hyperlink>
      <w:r w:rsidDel="00000000" w:rsidR="00000000" w:rsidRPr="00000000">
        <w:rPr>
          <w:rtl w:val="0"/>
        </w:rPr>
        <w:t xml:space="preserve">] </w:t>
      </w:r>
      <w:hyperlink w:anchor="_52geklyhbgjn">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3D">
      <w:pPr>
        <w:ind w:left="0" w:firstLine="0"/>
        <w:rPr/>
      </w:pPr>
      <w:r w:rsidDel="00000000" w:rsidR="00000000" w:rsidRPr="00000000">
        <w:rPr>
          <w:rtl w:val="0"/>
        </w:rPr>
      </w:r>
    </w:p>
    <w:p w:rsidR="00000000" w:rsidDel="00000000" w:rsidP="00000000" w:rsidRDefault="00000000" w:rsidRPr="00000000" w14:paraId="0000163E">
      <w:pPr>
        <w:numPr>
          <w:ilvl w:val="0"/>
          <w:numId w:val="7"/>
        </w:numPr>
        <w:ind w:left="720" w:hanging="360"/>
      </w:pPr>
      <w:r w:rsidDel="00000000" w:rsidR="00000000" w:rsidRPr="00000000">
        <w:rPr>
          <w:rtl w:val="0"/>
        </w:rPr>
        <w:t xml:space="preserve">GCTs as primary brain tumors in 1% adults, 0.5-3% in kiddos (up to 11% in Japan/Asia). </w:t>
      </w:r>
    </w:p>
    <w:p w:rsidR="00000000" w:rsidDel="00000000" w:rsidP="00000000" w:rsidRDefault="00000000" w:rsidRPr="00000000" w14:paraId="0000163F">
      <w:pPr>
        <w:numPr>
          <w:ilvl w:val="0"/>
          <w:numId w:val="7"/>
        </w:numPr>
        <w:ind w:left="720" w:hanging="360"/>
        <w:rPr>
          <w:u w:val="none"/>
        </w:rPr>
      </w:pPr>
      <w:r w:rsidDel="00000000" w:rsidR="00000000" w:rsidRPr="00000000">
        <w:rPr>
          <w:rtl w:val="0"/>
        </w:rPr>
        <w:t xml:space="preserve">Gonadal and non-gonadal presentation: Testis, ovary, mediastinum, retroperitoneum, pineal/suprasellar.</w:t>
      </w:r>
    </w:p>
    <w:p w:rsidR="00000000" w:rsidDel="00000000" w:rsidP="00000000" w:rsidRDefault="00000000" w:rsidRPr="00000000" w14:paraId="00001640">
      <w:pPr>
        <w:numPr>
          <w:ilvl w:val="0"/>
          <w:numId w:val="7"/>
        </w:numPr>
        <w:ind w:left="720" w:hanging="360"/>
        <w:rPr>
          <w:u w:val="none"/>
        </w:rPr>
      </w:pPr>
      <w:r w:rsidDel="00000000" w:rsidR="00000000" w:rsidRPr="00000000">
        <w:rPr>
          <w:rtl w:val="0"/>
        </w:rPr>
        <w:t xml:space="preserve">Dysgerminoma: Composed of undifferentiated gonadal germinal cells (counterpart of seminoma of the testis).</w:t>
      </w:r>
    </w:p>
    <w:p w:rsidR="00000000" w:rsidDel="00000000" w:rsidP="00000000" w:rsidRDefault="00000000" w:rsidRPr="00000000" w14:paraId="00001641">
      <w:pPr>
        <w:numPr>
          <w:ilvl w:val="0"/>
          <w:numId w:val="7"/>
        </w:numPr>
        <w:ind w:left="720" w:hanging="360"/>
        <w:rPr>
          <w:u w:val="none"/>
        </w:rPr>
      </w:pPr>
      <w:r w:rsidDel="00000000" w:rsidR="00000000" w:rsidRPr="00000000">
        <w:rPr>
          <w:rtl w:val="0"/>
        </w:rPr>
        <w:t xml:space="preserve">Seminoma: Malignant neoplasm of the testis of young males. </w:t>
      </w:r>
      <w:hyperlink r:id="rId118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42">
      <w:pPr>
        <w:numPr>
          <w:ilvl w:val="0"/>
          <w:numId w:val="7"/>
        </w:numPr>
        <w:ind w:left="720" w:hanging="360"/>
        <w:rPr>
          <w:u w:val="none"/>
        </w:rPr>
      </w:pPr>
      <w:r w:rsidDel="00000000" w:rsidR="00000000" w:rsidRPr="00000000">
        <w:rPr>
          <w:rtl w:val="0"/>
        </w:rPr>
        <w:t xml:space="preserve">Germinoma: A neoplasm of the germinal tissue of the gonads, mediastinum, or pineal region.</w:t>
      </w:r>
      <w:r w:rsidDel="00000000" w:rsidR="00000000" w:rsidRPr="00000000">
        <w:rPr>
          <w:rtl w:val="0"/>
        </w:rPr>
      </w:r>
    </w:p>
    <w:p w:rsidR="00000000" w:rsidDel="00000000" w:rsidP="00000000" w:rsidRDefault="00000000" w:rsidRPr="00000000" w14:paraId="00001643">
      <w:pPr>
        <w:numPr>
          <w:ilvl w:val="0"/>
          <w:numId w:val="7"/>
        </w:numPr>
        <w:ind w:left="720" w:hanging="360"/>
      </w:pPr>
      <w:r w:rsidDel="00000000" w:rsidR="00000000" w:rsidRPr="00000000">
        <w:rPr>
          <w:rtl w:val="0"/>
        </w:rPr>
        <w:t xml:space="preserve">Pineal 50-60% (boys), suprasellar 30-35% (girls).</w:t>
      </w:r>
    </w:p>
    <w:p w:rsidR="00000000" w:rsidDel="00000000" w:rsidP="00000000" w:rsidRDefault="00000000" w:rsidRPr="00000000" w14:paraId="00001644">
      <w:pPr>
        <w:numPr>
          <w:ilvl w:val="1"/>
          <w:numId w:val="7"/>
        </w:numPr>
        <w:ind w:left="1440" w:hanging="360"/>
      </w:pPr>
      <w:r w:rsidDel="00000000" w:rsidR="00000000" w:rsidRPr="00000000">
        <w:rPr>
          <w:rtl w:val="0"/>
        </w:rPr>
        <w:t xml:space="preserve">Pineal tumors in 1% adults, 5% kiddos.</w:t>
      </w:r>
    </w:p>
    <w:p w:rsidR="00000000" w:rsidDel="00000000" w:rsidP="00000000" w:rsidRDefault="00000000" w:rsidRPr="00000000" w14:paraId="00001645">
      <w:pPr>
        <w:numPr>
          <w:ilvl w:val="2"/>
          <w:numId w:val="7"/>
        </w:numPr>
        <w:ind w:left="2160" w:hanging="360"/>
      </w:pPr>
      <w:r w:rsidDel="00000000" w:rsidR="00000000" w:rsidRPr="00000000">
        <w:rPr>
          <w:rtl w:val="0"/>
        </w:rPr>
        <w:t xml:space="preserve">Germinomas are the most common tumor of the pineal region in children and adolescents. </w:t>
      </w:r>
      <w:r w:rsidDel="00000000" w:rsidR="00000000" w:rsidRPr="00000000">
        <w:rPr>
          <w:i w:val="1"/>
          <w:rtl w:val="0"/>
        </w:rPr>
        <w:t xml:space="preserve">Not pineoblastoma. </w:t>
      </w:r>
      <w:hyperlink w:anchor="_756hmox6vwbm">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1646">
      <w:pPr>
        <w:numPr>
          <w:ilvl w:val="1"/>
          <w:numId w:val="7"/>
        </w:numPr>
        <w:ind w:left="1440" w:hanging="360"/>
      </w:pPr>
      <w:r w:rsidDel="00000000" w:rsidR="00000000" w:rsidRPr="00000000">
        <w:rPr>
          <w:rtl w:val="0"/>
        </w:rPr>
        <w:t xml:space="preserve">GCTs average age 10-12. M:F 2-3:1. Asians are more common than whites.</w:t>
      </w:r>
    </w:p>
    <w:p w:rsidR="00000000" w:rsidDel="00000000" w:rsidP="00000000" w:rsidRDefault="00000000" w:rsidRPr="00000000" w14:paraId="00001647">
      <w:pPr>
        <w:numPr>
          <w:ilvl w:val="1"/>
          <w:numId w:val="7"/>
        </w:numPr>
        <w:ind w:left="1440" w:hanging="360"/>
      </w:pPr>
      <w:r w:rsidDel="00000000" w:rsidR="00000000" w:rsidRPr="00000000">
        <w:rPr>
          <w:rtl w:val="0"/>
        </w:rPr>
        <w:t xml:space="preserve">Intracranial germinomas arise from midline proximal 3rd ventricular structures.</w:t>
      </w:r>
    </w:p>
    <w:p w:rsidR="00000000" w:rsidDel="00000000" w:rsidP="00000000" w:rsidRDefault="00000000" w:rsidRPr="00000000" w14:paraId="00001648">
      <w:pPr>
        <w:numPr>
          <w:ilvl w:val="1"/>
          <w:numId w:val="7"/>
        </w:numPr>
        <w:ind w:left="1440" w:hanging="360"/>
      </w:pPr>
      <w:r w:rsidDel="00000000" w:rsidR="00000000" w:rsidRPr="00000000">
        <w:rPr>
          <w:rtl w:val="0"/>
        </w:rPr>
        <w:t xml:space="preserve">Path of natural spread is along the subependymal ventricular lining of the 3rd and 4th ventricles.</w:t>
      </w:r>
    </w:p>
    <w:p w:rsidR="00000000" w:rsidDel="00000000" w:rsidP="00000000" w:rsidRDefault="00000000" w:rsidRPr="00000000" w14:paraId="00001649">
      <w:pPr>
        <w:numPr>
          <w:ilvl w:val="1"/>
          <w:numId w:val="7"/>
        </w:numPr>
        <w:ind w:left="1440" w:hanging="360"/>
      </w:pPr>
      <w:r w:rsidDel="00000000" w:rsidR="00000000" w:rsidRPr="00000000">
        <w:rPr>
          <w:rtl w:val="0"/>
        </w:rPr>
        <w:t xml:space="preserve">5-10% of germinomas </w:t>
      </w:r>
      <w:r w:rsidDel="00000000" w:rsidR="00000000" w:rsidRPr="00000000">
        <w:rPr>
          <w:b w:val="1"/>
          <w:rtl w:val="0"/>
        </w:rPr>
        <w:t xml:space="preserve">multifocal</w:t>
      </w:r>
      <w:r w:rsidDel="00000000" w:rsidR="00000000" w:rsidRPr="00000000">
        <w:rPr>
          <w:rtl w:val="0"/>
        </w:rPr>
        <w:t xml:space="preserve">. </w:t>
      </w:r>
      <w:r w:rsidDel="00000000" w:rsidR="00000000" w:rsidRPr="00000000">
        <w:rPr>
          <w:i w:val="1"/>
          <w:rtl w:val="0"/>
        </w:rPr>
        <w:t xml:space="preserve">They are usually pure germinomas.</w:t>
      </w:r>
    </w:p>
    <w:p w:rsidR="00000000" w:rsidDel="00000000" w:rsidP="00000000" w:rsidRDefault="00000000" w:rsidRPr="00000000" w14:paraId="0000164A">
      <w:pPr>
        <w:numPr>
          <w:ilvl w:val="2"/>
          <w:numId w:val="7"/>
        </w:numPr>
        <w:ind w:left="2160" w:hanging="360"/>
      </w:pPr>
      <w:r w:rsidDel="00000000" w:rsidR="00000000" w:rsidRPr="00000000">
        <w:rPr>
          <w:rtl w:val="0"/>
        </w:rPr>
        <w:t xml:space="preserve">Per new protocols, may present w two lesions and not considered metastatic [COG ACNS1123]</w:t>
      </w:r>
    </w:p>
    <w:p w:rsidR="00000000" w:rsidDel="00000000" w:rsidP="00000000" w:rsidRDefault="00000000" w:rsidRPr="00000000" w14:paraId="0000164B">
      <w:pPr>
        <w:numPr>
          <w:ilvl w:val="2"/>
          <w:numId w:val="7"/>
        </w:numPr>
        <w:ind w:left="2160" w:hanging="360"/>
      </w:pPr>
      <w:r w:rsidDel="00000000" w:rsidR="00000000" w:rsidRPr="00000000">
        <w:rPr>
          <w:rtl w:val="0"/>
        </w:rPr>
        <w:t xml:space="preserve">Occult multifocal disease is a pineal tumor with DI (suggests suprasellar involvement).</w:t>
      </w:r>
    </w:p>
    <w:p w:rsidR="00000000" w:rsidDel="00000000" w:rsidP="00000000" w:rsidRDefault="00000000" w:rsidRPr="00000000" w14:paraId="0000164C">
      <w:pPr>
        <w:numPr>
          <w:ilvl w:val="2"/>
          <w:numId w:val="7"/>
        </w:numPr>
        <w:ind w:left="2160" w:hanging="360"/>
      </w:pPr>
      <w:r w:rsidDel="00000000" w:rsidR="00000000" w:rsidRPr="00000000">
        <w:rPr>
          <w:rtl w:val="0"/>
        </w:rPr>
        <w:t xml:space="preserve">Synchronous suprasellar and pineal tumors.</w:t>
      </w:r>
    </w:p>
    <w:p w:rsidR="00000000" w:rsidDel="00000000" w:rsidP="00000000" w:rsidRDefault="00000000" w:rsidRPr="00000000" w14:paraId="0000164D">
      <w:pPr>
        <w:numPr>
          <w:ilvl w:val="1"/>
          <w:numId w:val="7"/>
        </w:numPr>
        <w:ind w:left="1440" w:hanging="360"/>
      </w:pPr>
      <w:r w:rsidDel="00000000" w:rsidR="00000000" w:rsidRPr="00000000">
        <w:rPr>
          <w:rtl w:val="0"/>
        </w:rPr>
        <w:t xml:space="preserve">Only 10-15% have CSF dissemination at diagnosis.</w:t>
      </w:r>
    </w:p>
    <w:p w:rsidR="00000000" w:rsidDel="00000000" w:rsidP="00000000" w:rsidRDefault="00000000" w:rsidRPr="00000000" w14:paraId="0000164E">
      <w:pPr>
        <w:numPr>
          <w:ilvl w:val="2"/>
          <w:numId w:val="7"/>
        </w:numPr>
        <w:ind w:left="2160" w:hanging="360"/>
      </w:pPr>
      <w:r w:rsidDel="00000000" w:rsidR="00000000" w:rsidRPr="00000000">
        <w:rPr>
          <w:rFonts w:ascii="Gungsuh" w:cs="Gungsuh" w:eastAsia="Gungsuh" w:hAnsi="Gungsuh"/>
          <w:rtl w:val="0"/>
        </w:rPr>
        <w:t xml:space="preserve">Spinal failure with occult LP ≥ 40% for NGGCT and pineoblastomas [</w:t>
      </w:r>
      <w:hyperlink r:id="rId1190">
        <w:r w:rsidDel="00000000" w:rsidR="00000000" w:rsidRPr="00000000">
          <w:rPr>
            <w:rtl w:val="0"/>
          </w:rPr>
          <w:t xml:space="preserve">Schild Cancer '96</w:t>
        </w:r>
      </w:hyperlink>
      <w:r w:rsidDel="00000000" w:rsidR="00000000" w:rsidRPr="00000000">
        <w:rPr>
          <w:rtl w:val="0"/>
        </w:rPr>
        <w:t xml:space="preserve">].</w:t>
      </w:r>
    </w:p>
    <w:p w:rsidR="00000000" w:rsidDel="00000000" w:rsidP="00000000" w:rsidRDefault="00000000" w:rsidRPr="00000000" w14:paraId="0000164F">
      <w:pPr>
        <w:numPr>
          <w:ilvl w:val="3"/>
          <w:numId w:val="7"/>
        </w:numPr>
        <w:ind w:left="2880" w:hanging="360"/>
      </w:pPr>
      <w:r w:rsidDel="00000000" w:rsidR="00000000" w:rsidRPr="00000000">
        <w:rPr>
          <w:rtl w:val="0"/>
        </w:rPr>
        <w:t xml:space="preserve">This becomes only 4% for mixed NGGCT, 17% for germinoma.</w:t>
      </w:r>
    </w:p>
    <w:p w:rsidR="00000000" w:rsidDel="00000000" w:rsidP="00000000" w:rsidRDefault="00000000" w:rsidRPr="00000000" w14:paraId="00001650">
      <w:pPr>
        <w:numPr>
          <w:ilvl w:val="0"/>
          <w:numId w:val="7"/>
        </w:numPr>
        <w:ind w:left="720" w:hanging="360"/>
      </w:pPr>
      <w:r w:rsidDel="00000000" w:rsidR="00000000" w:rsidRPr="00000000">
        <w:rPr>
          <w:b w:val="1"/>
          <w:rtl w:val="0"/>
        </w:rPr>
        <w:t xml:space="preserve">Germinomas</w:t>
      </w:r>
      <w:r w:rsidDel="00000000" w:rsidR="00000000" w:rsidRPr="00000000">
        <w:rPr>
          <w:rtl w:val="0"/>
        </w:rPr>
        <w:t xml:space="preserve"> (</w:t>
      </w:r>
      <w:r w:rsidDel="00000000" w:rsidR="00000000" w:rsidRPr="00000000">
        <w:rPr>
          <w:b w:val="1"/>
          <w:rtl w:val="0"/>
        </w:rPr>
        <w:t xml:space="preserve">60%</w:t>
      </w:r>
      <w:r w:rsidDel="00000000" w:rsidR="00000000" w:rsidRPr="00000000">
        <w:rPr>
          <w:rtl w:val="0"/>
        </w:rPr>
        <w:t xml:space="preserve">): Never AFP. Usually β-hCG will be mildly elevated, usually &lt; 50. </w:t>
      </w:r>
    </w:p>
    <w:p w:rsidR="00000000" w:rsidDel="00000000" w:rsidP="00000000" w:rsidRDefault="00000000" w:rsidRPr="00000000" w14:paraId="00001651">
      <w:pPr>
        <w:numPr>
          <w:ilvl w:val="1"/>
          <w:numId w:val="7"/>
        </w:numPr>
        <w:ind w:left="1440" w:hanging="360"/>
      </w:pPr>
      <w:r w:rsidDel="00000000" w:rsidR="00000000" w:rsidRPr="00000000">
        <w:rPr>
          <w:rtl w:val="0"/>
        </w:rPr>
        <w:t xml:space="preserve">Approximately 2/3 of primary intracranial GCTs are pure germinomas.</w:t>
      </w:r>
    </w:p>
    <w:p w:rsidR="00000000" w:rsidDel="00000000" w:rsidP="00000000" w:rsidRDefault="00000000" w:rsidRPr="00000000" w14:paraId="00001652">
      <w:pPr>
        <w:numPr>
          <w:ilvl w:val="1"/>
          <w:numId w:val="7"/>
        </w:numPr>
        <w:ind w:left="1440" w:hanging="360"/>
      </w:pPr>
      <w:r w:rsidDel="00000000" w:rsidR="00000000" w:rsidRPr="00000000">
        <w:rPr>
          <w:rtl w:val="0"/>
        </w:rPr>
        <w:t xml:space="preserve">If β hCG &gt;100, then treat as NGGCT per ACNS 1123.</w:t>
      </w:r>
    </w:p>
    <w:p w:rsidR="00000000" w:rsidDel="00000000" w:rsidP="00000000" w:rsidRDefault="00000000" w:rsidRPr="00000000" w14:paraId="00001653">
      <w:pPr>
        <w:numPr>
          <w:ilvl w:val="1"/>
          <w:numId w:val="7"/>
        </w:numPr>
        <w:ind w:left="1440" w:hanging="360"/>
      </w:pPr>
      <w:r w:rsidDel="00000000" w:rsidR="00000000" w:rsidRPr="00000000">
        <w:rPr>
          <w:rtl w:val="0"/>
        </w:rPr>
        <w:t xml:space="preserve">10y OS 90-100% even with RT alone.</w:t>
      </w:r>
    </w:p>
    <w:p w:rsidR="00000000" w:rsidDel="00000000" w:rsidP="00000000" w:rsidRDefault="00000000" w:rsidRPr="00000000" w14:paraId="00001654">
      <w:pPr>
        <w:numPr>
          <w:ilvl w:val="0"/>
          <w:numId w:val="7"/>
        </w:numPr>
        <w:ind w:left="720" w:hanging="360"/>
      </w:pPr>
      <w:r w:rsidDel="00000000" w:rsidR="00000000" w:rsidRPr="00000000">
        <w:rPr>
          <w:b w:val="1"/>
          <w:rtl w:val="0"/>
        </w:rPr>
        <w:t xml:space="preserve">Non-germinomatous GCT</w:t>
      </w:r>
      <w:r w:rsidDel="00000000" w:rsidR="00000000" w:rsidRPr="00000000">
        <w:rPr>
          <w:rtl w:val="0"/>
        </w:rPr>
        <w:t xml:space="preserve"> (40%): Four types, 25% are mixed. </w:t>
        <w:br w:type="textWrapping"/>
        <w:t xml:space="preserve">If AFP, then always NGGCT even though NGGCTs commonly have negative markers.</w:t>
      </w:r>
    </w:p>
    <w:p w:rsidR="00000000" w:rsidDel="00000000" w:rsidP="00000000" w:rsidRDefault="00000000" w:rsidRPr="00000000" w14:paraId="00001655">
      <w:pPr>
        <w:ind w:left="720" w:firstLine="0"/>
        <w:rPr/>
      </w:pPr>
      <w:r w:rsidDel="00000000" w:rsidR="00000000" w:rsidRPr="00000000">
        <w:rPr>
          <w:rtl w:val="0"/>
        </w:rPr>
        <w:t xml:space="preserve">Any tumor secreting AFP or β-hCG &gt;100-200.</w:t>
      </w:r>
      <w:r w:rsidDel="00000000" w:rsidR="00000000" w:rsidRPr="00000000">
        <w:rPr>
          <w:rtl w:val="0"/>
        </w:rPr>
      </w:r>
    </w:p>
    <w:p w:rsidR="00000000" w:rsidDel="00000000" w:rsidP="00000000" w:rsidRDefault="00000000" w:rsidRPr="00000000" w14:paraId="00001656">
      <w:pPr>
        <w:numPr>
          <w:ilvl w:val="1"/>
          <w:numId w:val="7"/>
        </w:numPr>
        <w:ind w:left="1440" w:hanging="360"/>
      </w:pPr>
      <w:r w:rsidDel="00000000" w:rsidR="00000000" w:rsidRPr="00000000">
        <w:rPr>
          <w:rtl w:val="0"/>
        </w:rPr>
        <w:t xml:space="preserve">Choriocarcinoma have markedly elevated β-hCG.</w:t>
      </w:r>
    </w:p>
    <w:p w:rsidR="00000000" w:rsidDel="00000000" w:rsidP="00000000" w:rsidRDefault="00000000" w:rsidRPr="00000000" w14:paraId="00001657">
      <w:pPr>
        <w:numPr>
          <w:ilvl w:val="1"/>
          <w:numId w:val="7"/>
        </w:numPr>
        <w:ind w:left="1440" w:hanging="360"/>
      </w:pPr>
      <w:r w:rsidDel="00000000" w:rsidR="00000000" w:rsidRPr="00000000">
        <w:rPr>
          <w:rtl w:val="0"/>
        </w:rPr>
        <w:t xml:space="preserve">Yolk sac tumors (endodermal sinus tumor) have increased AFP.</w:t>
      </w:r>
    </w:p>
    <w:p w:rsidR="00000000" w:rsidDel="00000000" w:rsidP="00000000" w:rsidRDefault="00000000" w:rsidRPr="00000000" w14:paraId="00001658">
      <w:pPr>
        <w:numPr>
          <w:ilvl w:val="1"/>
          <w:numId w:val="7"/>
        </w:numPr>
        <w:ind w:left="1440" w:hanging="360"/>
      </w:pPr>
      <w:r w:rsidDel="00000000" w:rsidR="00000000" w:rsidRPr="00000000">
        <w:rPr>
          <w:rtl w:val="0"/>
        </w:rPr>
        <w:t xml:space="preserve">Embryonal carcinoma may have elevated markers: PLAP (placental alk phosphatase), β-HCG and AFP.</w:t>
      </w:r>
    </w:p>
    <w:p w:rsidR="00000000" w:rsidDel="00000000" w:rsidP="00000000" w:rsidRDefault="00000000" w:rsidRPr="00000000" w14:paraId="00001659">
      <w:pPr>
        <w:numPr>
          <w:ilvl w:val="1"/>
          <w:numId w:val="7"/>
        </w:numPr>
        <w:ind w:left="1440" w:hanging="360"/>
      </w:pPr>
      <w:r w:rsidDel="00000000" w:rsidR="00000000" w:rsidRPr="00000000">
        <w:rPr>
          <w:rtl w:val="0"/>
        </w:rPr>
        <w:t xml:space="preserve">Immature and mature teratomas.</w:t>
      </w:r>
      <w:r w:rsidDel="00000000" w:rsidR="00000000" w:rsidRPr="00000000">
        <w:rPr>
          <w:rtl w:val="0"/>
        </w:rPr>
      </w:r>
    </w:p>
    <w:p w:rsidR="00000000" w:rsidDel="00000000" w:rsidP="00000000" w:rsidRDefault="00000000" w:rsidRPr="00000000" w14:paraId="0000165A">
      <w:pPr>
        <w:numPr>
          <w:ilvl w:val="0"/>
          <w:numId w:val="7"/>
        </w:numPr>
        <w:ind w:left="720" w:hanging="360"/>
      </w:pPr>
      <w:r w:rsidDel="00000000" w:rsidR="00000000" w:rsidRPr="00000000">
        <w:rPr>
          <w:b w:val="1"/>
          <w:rtl w:val="0"/>
        </w:rPr>
        <w:t xml:space="preserve">Histology</w:t>
      </w:r>
    </w:p>
    <w:p w:rsidR="00000000" w:rsidDel="00000000" w:rsidP="00000000" w:rsidRDefault="00000000" w:rsidRPr="00000000" w14:paraId="0000165B">
      <w:pPr>
        <w:ind w:left="720" w:firstLine="0"/>
        <w:rPr>
          <w:b w:val="1"/>
        </w:rPr>
      </w:pPr>
      <w:r w:rsidDel="00000000" w:rsidR="00000000" w:rsidRPr="00000000">
        <w:rPr>
          <w:rFonts w:ascii="Cardo" w:cs="Cardo" w:eastAsia="Cardo" w:hAnsi="Cardo"/>
          <w:rtl w:val="0"/>
        </w:rPr>
        <w:t xml:space="preserve">5y PFS for pure GCT / NGGCT of &gt; 90 (even if disseminated)→ 40-70%. </w:t>
      </w:r>
      <w:r w:rsidDel="00000000" w:rsidR="00000000" w:rsidRPr="00000000">
        <w:rPr>
          <w:rtl w:val="0"/>
        </w:rPr>
      </w:r>
    </w:p>
    <w:p w:rsidR="00000000" w:rsidDel="00000000" w:rsidP="00000000" w:rsidRDefault="00000000" w:rsidRPr="00000000" w14:paraId="0000165C">
      <w:pPr>
        <w:numPr>
          <w:ilvl w:val="1"/>
          <w:numId w:val="7"/>
        </w:numPr>
        <w:ind w:left="1440" w:hanging="360"/>
      </w:pPr>
      <w:r w:rsidDel="00000000" w:rsidR="00000000" w:rsidRPr="00000000">
        <w:rPr>
          <w:rtl w:val="0"/>
        </w:rPr>
        <w:t xml:space="preserve">Tumor markers: CSF &gt; serum (β-hCG and AFP).</w:t>
      </w:r>
    </w:p>
    <w:p w:rsidR="00000000" w:rsidDel="00000000" w:rsidP="00000000" w:rsidRDefault="00000000" w:rsidRPr="00000000" w14:paraId="0000165D">
      <w:pPr>
        <w:numPr>
          <w:ilvl w:val="1"/>
          <w:numId w:val="7"/>
        </w:numPr>
        <w:ind w:left="1440" w:hanging="360"/>
      </w:pPr>
      <w:r w:rsidDel="00000000" w:rsidR="00000000" w:rsidRPr="00000000">
        <w:rPr>
          <w:rtl w:val="0"/>
        </w:rPr>
        <w:t xml:space="preserve">The problem with biomarkers: we learn nothing about seminomas, and only half of any GCT expresses them.</w:t>
      </w:r>
    </w:p>
    <w:p w:rsidR="00000000" w:rsidDel="00000000" w:rsidP="00000000" w:rsidRDefault="00000000" w:rsidRPr="00000000" w14:paraId="0000165E">
      <w:pPr>
        <w:numPr>
          <w:ilvl w:val="1"/>
          <w:numId w:val="7"/>
        </w:numPr>
        <w:ind w:left="1440" w:hanging="360"/>
      </w:pPr>
      <w:r w:rsidDel="00000000" w:rsidR="00000000" w:rsidRPr="00000000">
        <w:rPr>
          <w:b w:val="1"/>
          <w:rtl w:val="0"/>
        </w:rPr>
        <w:t xml:space="preserve">M371 Biomarker for GCTs </w:t>
      </w:r>
      <w:hyperlink r:id="rId1191">
        <w:r w:rsidDel="00000000" w:rsidR="00000000" w:rsidRPr="00000000">
          <w:rPr>
            <w:b w:val="1"/>
            <w:vertAlign w:val="superscript"/>
            <w:rtl w:val="0"/>
          </w:rPr>
          <w:t xml:space="preserve">QS </w:t>
        </w:r>
      </w:hyperlink>
      <w:r w:rsidDel="00000000" w:rsidR="00000000" w:rsidRPr="00000000">
        <w:rPr>
          <w:rtl w:val="0"/>
        </w:rPr>
        <w:t xml:space="preserve">[Dieckmann JCO '19]: </w:t>
      </w:r>
      <w:r w:rsidDel="00000000" w:rsidR="00000000" w:rsidRPr="00000000">
        <w:rPr>
          <w:b w:val="1"/>
          <w:rtl w:val="0"/>
        </w:rPr>
        <w:t xml:space="preserve">Sn 90%</w:t>
      </w:r>
      <w:r w:rsidDel="00000000" w:rsidR="00000000" w:rsidRPr="00000000">
        <w:rPr>
          <w:rtl w:val="0"/>
        </w:rPr>
        <w:t xml:space="preserve">, </w:t>
      </w:r>
      <w:r w:rsidDel="00000000" w:rsidR="00000000" w:rsidRPr="00000000">
        <w:rPr>
          <w:b w:val="1"/>
          <w:rtl w:val="0"/>
        </w:rPr>
        <w:t xml:space="preserve">Sp 94%</w:t>
      </w:r>
      <w:r w:rsidDel="00000000" w:rsidR="00000000" w:rsidRPr="00000000">
        <w:rPr>
          <w:rtl w:val="0"/>
        </w:rPr>
        <w:t xml:space="preserve">. </w:t>
      </w:r>
      <w:r w:rsidDel="00000000" w:rsidR="00000000" w:rsidRPr="00000000">
        <w:rPr>
          <w:b w:val="1"/>
          <w:rtl w:val="0"/>
        </w:rPr>
        <w:t xml:space="preserve">PPV 97%</w:t>
      </w:r>
      <w:r w:rsidDel="00000000" w:rsidR="00000000" w:rsidRPr="00000000">
        <w:rPr>
          <w:rtl w:val="0"/>
        </w:rPr>
        <w:t xml:space="preserve">. </w:t>
      </w:r>
    </w:p>
    <w:p w:rsidR="00000000" w:rsidDel="00000000" w:rsidP="00000000" w:rsidRDefault="00000000" w:rsidRPr="00000000" w14:paraId="0000165F">
      <w:pPr>
        <w:numPr>
          <w:ilvl w:val="2"/>
          <w:numId w:val="7"/>
        </w:numPr>
        <w:ind w:left="2160" w:hanging="360"/>
      </w:pPr>
      <w:r w:rsidDel="00000000" w:rsidR="00000000" w:rsidRPr="00000000">
        <w:rPr>
          <w:rtl w:val="0"/>
        </w:rPr>
        <w:t xml:space="preserve">AFP, β hCG, and LDH have sensitivities &lt; 50%! </w:t>
      </w:r>
      <w:r w:rsidDel="00000000" w:rsidR="00000000" w:rsidRPr="00000000">
        <w:rPr>
          <w:i w:val="1"/>
          <w:rtl w:val="0"/>
        </w:rPr>
        <w:t xml:space="preserve">Though, slightly higher for NSGCT. </w:t>
      </w:r>
    </w:p>
    <w:p w:rsidR="00000000" w:rsidDel="00000000" w:rsidP="00000000" w:rsidRDefault="00000000" w:rsidRPr="00000000" w14:paraId="00001660">
      <w:pPr>
        <w:numPr>
          <w:ilvl w:val="3"/>
          <w:numId w:val="7"/>
        </w:numPr>
        <w:ind w:left="2880" w:hanging="360"/>
      </w:pPr>
      <w:r w:rsidDel="00000000" w:rsidR="00000000" w:rsidRPr="00000000">
        <w:rPr>
          <w:rtl w:val="0"/>
        </w:rPr>
        <w:t xml:space="preserve">M371 is a microRNA cluster which is strongly associated with GCT.  It is strongly correlated with tumor bulk, stage, and response to treatment. </w:t>
      </w:r>
    </w:p>
    <w:p w:rsidR="00000000" w:rsidDel="00000000" w:rsidP="00000000" w:rsidRDefault="00000000" w:rsidRPr="00000000" w14:paraId="00001661">
      <w:pPr>
        <w:numPr>
          <w:ilvl w:val="2"/>
          <w:numId w:val="7"/>
        </w:numPr>
        <w:ind w:left="2160" w:hanging="360"/>
      </w:pPr>
      <w:r w:rsidDel="00000000" w:rsidR="00000000" w:rsidRPr="00000000">
        <w:rPr>
          <w:rtl w:val="0"/>
        </w:rPr>
        <w:t xml:space="preserve">Sensitivity for recurrent disease &gt; 80%. </w:t>
      </w:r>
    </w:p>
    <w:p w:rsidR="00000000" w:rsidDel="00000000" w:rsidP="00000000" w:rsidRDefault="00000000" w:rsidRPr="00000000" w14:paraId="00001662">
      <w:pPr>
        <w:numPr>
          <w:ilvl w:val="2"/>
          <w:numId w:val="7"/>
        </w:numPr>
        <w:ind w:left="2160" w:hanging="360"/>
      </w:pPr>
      <w:r w:rsidDel="00000000" w:rsidR="00000000" w:rsidRPr="00000000">
        <w:rPr>
          <w:rtl w:val="0"/>
        </w:rPr>
        <w:t xml:space="preserve">All histological subgroups, except teratoma, express this marker.</w:t>
      </w:r>
    </w:p>
    <w:p w:rsidR="00000000" w:rsidDel="00000000" w:rsidP="00000000" w:rsidRDefault="00000000" w:rsidRPr="00000000" w14:paraId="00001663">
      <w:pPr>
        <w:numPr>
          <w:ilvl w:val="0"/>
          <w:numId w:val="7"/>
        </w:numPr>
        <w:ind w:left="720" w:hanging="360"/>
      </w:pPr>
      <w:r w:rsidDel="00000000" w:rsidR="00000000" w:rsidRPr="00000000">
        <w:rPr>
          <w:b w:val="1"/>
          <w:rtl w:val="0"/>
        </w:rPr>
        <w:t xml:space="preserve">Suprasellar</w:t>
      </w:r>
      <w:r w:rsidDel="00000000" w:rsidR="00000000" w:rsidRPr="00000000">
        <w:rPr>
          <w:rtl w:val="0"/>
        </w:rPr>
        <w:t xml:space="preserve">: DI (may predate mass by up to 2 years), neuroendocrine anomalies, visual deficits. More common in girls.</w:t>
      </w:r>
    </w:p>
    <w:p w:rsidR="00000000" w:rsidDel="00000000" w:rsidP="00000000" w:rsidRDefault="00000000" w:rsidRPr="00000000" w14:paraId="00001664">
      <w:pPr>
        <w:numPr>
          <w:ilvl w:val="1"/>
          <w:numId w:val="7"/>
        </w:numPr>
        <w:ind w:left="1440" w:hanging="360"/>
      </w:pPr>
      <w:r w:rsidDel="00000000" w:rsidR="00000000" w:rsidRPr="00000000">
        <w:rPr>
          <w:rtl w:val="0"/>
        </w:rPr>
        <w:t xml:space="preserve">Ddx: GCT, Craniopharyngioma, teratoma, histiocytoma, pituitary adenoma, infection, mets.</w:t>
      </w:r>
    </w:p>
    <w:p w:rsidR="00000000" w:rsidDel="00000000" w:rsidP="00000000" w:rsidRDefault="00000000" w:rsidRPr="00000000" w14:paraId="00001665">
      <w:pPr>
        <w:numPr>
          <w:ilvl w:val="0"/>
          <w:numId w:val="7"/>
        </w:numPr>
        <w:ind w:left="720" w:hanging="360"/>
      </w:pPr>
      <w:r w:rsidDel="00000000" w:rsidR="00000000" w:rsidRPr="00000000">
        <w:rPr>
          <w:b w:val="1"/>
          <w:rtl w:val="0"/>
        </w:rPr>
        <w:t xml:space="preserve">Pineal</w:t>
      </w:r>
      <w:r w:rsidDel="00000000" w:rsidR="00000000" w:rsidRPr="00000000">
        <w:rPr>
          <w:rtl w:val="0"/>
        </w:rPr>
        <w:t xml:space="preserve">: Parinaud's (upward gaze deficit, Argyll-Robertson, convergence nystagmus). Caused by pressure on sup colliculus.</w:t>
      </w:r>
    </w:p>
    <w:p w:rsidR="00000000" w:rsidDel="00000000" w:rsidP="00000000" w:rsidRDefault="00000000" w:rsidRPr="00000000" w14:paraId="00001666">
      <w:pPr>
        <w:numPr>
          <w:ilvl w:val="1"/>
          <w:numId w:val="7"/>
        </w:numPr>
        <w:ind w:left="1440" w:hanging="360"/>
      </w:pPr>
      <w:r w:rsidDel="00000000" w:rsidR="00000000" w:rsidRPr="00000000">
        <w:rPr>
          <w:rtl w:val="0"/>
        </w:rPr>
        <w:t xml:space="preserve">Ddx: GCT, pineoblastoma, pineocytoma, teratoma, glioma, Langerhans cell histiocytosis, hamartoma.</w:t>
      </w:r>
    </w:p>
    <w:p w:rsidR="00000000" w:rsidDel="00000000" w:rsidP="00000000" w:rsidRDefault="00000000" w:rsidRPr="00000000" w14:paraId="00001667">
      <w:pPr>
        <w:numPr>
          <w:ilvl w:val="0"/>
          <w:numId w:val="7"/>
        </w:numPr>
        <w:ind w:left="720" w:hanging="360"/>
      </w:pPr>
      <w:r w:rsidDel="00000000" w:rsidR="00000000" w:rsidRPr="00000000">
        <w:rPr>
          <w:b w:val="1"/>
          <w:rtl w:val="0"/>
        </w:rPr>
        <w:t xml:space="preserve">Workup</w:t>
      </w:r>
    </w:p>
    <w:p w:rsidR="00000000" w:rsidDel="00000000" w:rsidP="00000000" w:rsidRDefault="00000000" w:rsidRPr="00000000" w14:paraId="00001668">
      <w:pPr>
        <w:numPr>
          <w:ilvl w:val="1"/>
          <w:numId w:val="7"/>
        </w:numPr>
        <w:ind w:left="1440" w:hanging="360"/>
      </w:pPr>
      <w:r w:rsidDel="00000000" w:rsidR="00000000" w:rsidRPr="00000000">
        <w:rPr>
          <w:rtl w:val="0"/>
        </w:rPr>
        <w:t xml:space="preserve">H&amp;P: Suprasellar classic triad: DI, precocious puberty, visual deficit. Pineal Parinaud's syndrome w limited upward gaze, lid retraction, setting-sun sign (downward gaze). AR pupil (constrict to accommodation, not light).</w:t>
      </w:r>
    </w:p>
    <w:p w:rsidR="00000000" w:rsidDel="00000000" w:rsidP="00000000" w:rsidRDefault="00000000" w:rsidRPr="00000000" w14:paraId="00001669">
      <w:pPr>
        <w:numPr>
          <w:ilvl w:val="1"/>
          <w:numId w:val="7"/>
        </w:numPr>
        <w:ind w:left="1440" w:hanging="360"/>
      </w:pPr>
      <w:r w:rsidDel="00000000" w:rsidR="00000000" w:rsidRPr="00000000">
        <w:rPr>
          <w:rtl w:val="0"/>
        </w:rPr>
        <w:t xml:space="preserve">MRI brain and spine, then CSF.</w:t>
      </w:r>
    </w:p>
    <w:p w:rsidR="00000000" w:rsidDel="00000000" w:rsidP="00000000" w:rsidRDefault="00000000" w:rsidRPr="00000000" w14:paraId="0000166A">
      <w:pPr>
        <w:numPr>
          <w:ilvl w:val="2"/>
          <w:numId w:val="7"/>
        </w:numPr>
        <w:ind w:left="2160" w:hanging="360"/>
      </w:pPr>
      <w:r w:rsidDel="00000000" w:rsidR="00000000" w:rsidRPr="00000000">
        <w:rPr>
          <w:rtl w:val="0"/>
        </w:rPr>
        <w:t xml:space="preserve">Homo or heterogeneous pattern, T1 hypo, T2 hyper, calcifications, cysts.</w:t>
      </w:r>
    </w:p>
    <w:p w:rsidR="00000000" w:rsidDel="00000000" w:rsidP="00000000" w:rsidRDefault="00000000" w:rsidRPr="00000000" w14:paraId="0000166B">
      <w:pPr>
        <w:numPr>
          <w:ilvl w:val="1"/>
          <w:numId w:val="7"/>
        </w:numPr>
        <w:ind w:left="1440" w:hanging="360"/>
      </w:pPr>
      <w:r w:rsidDel="00000000" w:rsidR="00000000" w:rsidRPr="00000000">
        <w:rPr>
          <w:rtl w:val="0"/>
        </w:rPr>
        <w:t xml:space="preserve">Labs and endocrine panel.</w:t>
      </w:r>
    </w:p>
    <w:p w:rsidR="00000000" w:rsidDel="00000000" w:rsidP="00000000" w:rsidRDefault="00000000" w:rsidRPr="00000000" w14:paraId="0000166C">
      <w:pPr>
        <w:numPr>
          <w:ilvl w:val="1"/>
          <w:numId w:val="7"/>
        </w:numPr>
        <w:ind w:left="1440" w:hanging="360"/>
      </w:pPr>
      <w:r w:rsidDel="00000000" w:rsidR="00000000" w:rsidRPr="00000000">
        <w:rPr>
          <w:rtl w:val="0"/>
        </w:rPr>
        <w:t xml:space="preserve">Serum and CSF AFP, b-hCG.</w:t>
      </w:r>
    </w:p>
    <w:p w:rsidR="00000000" w:rsidDel="00000000" w:rsidP="00000000" w:rsidRDefault="00000000" w:rsidRPr="00000000" w14:paraId="0000166D">
      <w:pPr>
        <w:numPr>
          <w:ilvl w:val="1"/>
          <w:numId w:val="7"/>
        </w:numPr>
        <w:ind w:left="1440" w:hanging="360"/>
      </w:pPr>
      <w:r w:rsidDel="00000000" w:rsidR="00000000" w:rsidRPr="00000000">
        <w:rPr>
          <w:rtl w:val="0"/>
        </w:rPr>
        <w:t xml:space="preserve">Biopsy is not needed if markers are elevated. Biopsy all others (e.g. germinomas, as normal markers). </w:t>
      </w:r>
    </w:p>
    <w:p w:rsidR="00000000" w:rsidDel="00000000" w:rsidP="00000000" w:rsidRDefault="00000000" w:rsidRPr="00000000" w14:paraId="0000166E">
      <w:pPr>
        <w:numPr>
          <w:ilvl w:val="2"/>
          <w:numId w:val="7"/>
        </w:numPr>
        <w:ind w:left="2160" w:hanging="360"/>
      </w:pPr>
      <w:r w:rsidDel="00000000" w:rsidR="00000000" w:rsidRPr="00000000">
        <w:rPr>
          <w:rtl w:val="0"/>
        </w:rPr>
        <w:t xml:space="preserve">Example: If b-hCG 50-100, it may be pure NGGCT or mixed. </w:t>
      </w:r>
      <w:r w:rsidDel="00000000" w:rsidR="00000000" w:rsidRPr="00000000">
        <w:rPr>
          <w:i w:val="1"/>
          <w:rtl w:val="0"/>
        </w:rPr>
        <w:t xml:space="preserve">Normal AFP but high hCG needs a biopsy!</w:t>
      </w:r>
    </w:p>
    <w:p w:rsidR="00000000" w:rsidDel="00000000" w:rsidP="00000000" w:rsidRDefault="00000000" w:rsidRPr="00000000" w14:paraId="0000166F">
      <w:pPr>
        <w:numPr>
          <w:ilvl w:val="2"/>
          <w:numId w:val="7"/>
        </w:numPr>
        <w:ind w:left="2160" w:hanging="360"/>
      </w:pPr>
      <w:r w:rsidDel="00000000" w:rsidR="00000000" w:rsidRPr="00000000">
        <w:rPr>
          <w:rtl w:val="0"/>
        </w:rPr>
        <w:t xml:space="preserve">Pure germinomas never AFP, up to 50 b-hCG. </w:t>
      </w:r>
      <w:r w:rsidDel="00000000" w:rsidR="00000000" w:rsidRPr="00000000">
        <w:rPr>
          <w:i w:val="1"/>
          <w:rtl w:val="0"/>
        </w:rPr>
        <w:t xml:space="preserve">100 on ACNS 1123.</w:t>
      </w:r>
    </w:p>
    <w:p w:rsidR="00000000" w:rsidDel="00000000" w:rsidP="00000000" w:rsidRDefault="00000000" w:rsidRPr="00000000" w14:paraId="00001670">
      <w:pPr>
        <w:numPr>
          <w:ilvl w:val="2"/>
          <w:numId w:val="7"/>
        </w:numPr>
        <w:ind w:left="2160" w:hanging="360"/>
      </w:pPr>
      <w:r w:rsidDel="00000000" w:rsidR="00000000" w:rsidRPr="00000000">
        <w:rPr>
          <w:rtl w:val="0"/>
        </w:rPr>
        <w:t xml:space="preserve">NGGCT: AFP &gt; 10, bhCG &gt; 50. </w:t>
      </w:r>
      <w:r w:rsidDel="00000000" w:rsidR="00000000" w:rsidRPr="00000000">
        <w:rPr>
          <w:i w:val="1"/>
          <w:rtl w:val="0"/>
        </w:rPr>
        <w:t xml:space="preserve">Less RT sensitive.</w:t>
      </w:r>
    </w:p>
    <w:p w:rsidR="00000000" w:rsidDel="00000000" w:rsidP="00000000" w:rsidRDefault="00000000" w:rsidRPr="00000000" w14:paraId="00001671">
      <w:pPr>
        <w:numPr>
          <w:ilvl w:val="2"/>
          <w:numId w:val="7"/>
        </w:numPr>
        <w:ind w:left="2160" w:hanging="360"/>
      </w:pPr>
      <w:r w:rsidDel="00000000" w:rsidR="00000000" w:rsidRPr="00000000">
        <w:rPr>
          <w:rtl w:val="0"/>
        </w:rPr>
        <w:t xml:space="preserve">Embryonal: bhCG &gt;50, AFP &lt; 10. </w:t>
      </w:r>
      <w:r w:rsidDel="00000000" w:rsidR="00000000" w:rsidRPr="00000000">
        <w:rPr>
          <w:i w:val="1"/>
          <w:rtl w:val="0"/>
        </w:rPr>
        <w:t xml:space="preserve">Stain for PLAP.</w:t>
      </w:r>
    </w:p>
    <w:p w:rsidR="00000000" w:rsidDel="00000000" w:rsidP="00000000" w:rsidRDefault="00000000" w:rsidRPr="00000000" w14:paraId="00001672">
      <w:pPr>
        <w:numPr>
          <w:ilvl w:val="2"/>
          <w:numId w:val="7"/>
        </w:numPr>
        <w:ind w:left="2160" w:hanging="360"/>
      </w:pPr>
      <w:r w:rsidDel="00000000" w:rsidR="00000000" w:rsidRPr="00000000">
        <w:rPr>
          <w:rtl w:val="0"/>
        </w:rPr>
        <w:t xml:space="preserve">Endodermal sinus: AFP elevated.</w:t>
      </w:r>
    </w:p>
    <w:p w:rsidR="00000000" w:rsidDel="00000000" w:rsidP="00000000" w:rsidRDefault="00000000" w:rsidRPr="00000000" w14:paraId="00001673">
      <w:pPr>
        <w:numPr>
          <w:ilvl w:val="2"/>
          <w:numId w:val="7"/>
        </w:numPr>
        <w:ind w:left="2160" w:hanging="360"/>
      </w:pPr>
      <w:r w:rsidDel="00000000" w:rsidR="00000000" w:rsidRPr="00000000">
        <w:rPr>
          <w:rtl w:val="0"/>
        </w:rPr>
        <w:t xml:space="preserve">Chorio &gt;&gt; b-hCG.</w:t>
      </w:r>
    </w:p>
    <w:p w:rsidR="00000000" w:rsidDel="00000000" w:rsidP="00000000" w:rsidRDefault="00000000" w:rsidRPr="00000000" w14:paraId="00001674">
      <w:pPr>
        <w:numPr>
          <w:ilvl w:val="2"/>
          <w:numId w:val="7"/>
        </w:numPr>
        <w:ind w:left="2160" w:hanging="360"/>
      </w:pPr>
      <w:r w:rsidDel="00000000" w:rsidR="00000000" w:rsidRPr="00000000">
        <w:rPr>
          <w:rtl w:val="0"/>
        </w:rPr>
        <w:t xml:space="preserve">If AFP or b-hCG are very high, suspicious for NGGCT (&gt;100-200).</w:t>
      </w:r>
    </w:p>
    <w:p w:rsidR="00000000" w:rsidDel="00000000" w:rsidP="00000000" w:rsidRDefault="00000000" w:rsidRPr="00000000" w14:paraId="00001675">
      <w:pPr>
        <w:ind w:left="0" w:firstLine="0"/>
        <w:jc w:val="center"/>
        <w:rPr/>
      </w:pPr>
      <w:hyperlink r:id="rId1192">
        <w:r w:rsidDel="00000000" w:rsidR="00000000" w:rsidRPr="00000000">
          <w:rPr>
            <w:color w:val="1155cc"/>
            <w:u w:val="single"/>
          </w:rPr>
          <w:drawing>
            <wp:inline distB="114300" distT="114300" distL="114300" distR="114300">
              <wp:extent cx="6079787" cy="4572000"/>
              <wp:effectExtent b="12700" l="12700" r="12700" t="12700"/>
              <wp:docPr id="8" name="image7.png"/>
              <a:graphic>
                <a:graphicData uri="http://schemas.openxmlformats.org/drawingml/2006/picture">
                  <pic:pic>
                    <pic:nvPicPr>
                      <pic:cNvPr id="0" name="image7.png"/>
                      <pic:cNvPicPr preferRelativeResize="0"/>
                    </pic:nvPicPr>
                    <pic:blipFill>
                      <a:blip r:embed="rId1193"/>
                      <a:srcRect b="0" l="0" r="0" t="0"/>
                      <a:stretch>
                        <a:fillRect/>
                      </a:stretch>
                    </pic:blipFill>
                    <pic:spPr>
                      <a:xfrm>
                        <a:off x="0" y="0"/>
                        <a:ext cx="6079787" cy="45720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alqdirl2lifn" w:id="284"/>
    <w:bookmarkEnd w:id="284"/>
    <w:p w:rsidR="00000000" w:rsidDel="00000000" w:rsidP="00000000" w:rsidRDefault="00000000" w:rsidRPr="00000000" w14:paraId="00001676">
      <w:pPr>
        <w:numPr>
          <w:ilvl w:val="0"/>
          <w:numId w:val="7"/>
        </w:numPr>
        <w:ind w:left="720" w:hanging="360"/>
      </w:pPr>
      <w:r w:rsidDel="00000000" w:rsidR="00000000" w:rsidRPr="00000000">
        <w:rPr>
          <w:b w:val="1"/>
          <w:rtl w:val="0"/>
        </w:rPr>
        <w:t xml:space="preserve">ACNS 0122 </w:t>
      </w:r>
      <w:r w:rsidDel="00000000" w:rsidR="00000000" w:rsidRPr="00000000">
        <w:rPr>
          <w:rtl w:val="0"/>
        </w:rPr>
        <w:t xml:space="preserve">[</w:t>
      </w:r>
      <w:hyperlink r:id="rId1194">
        <w:r w:rsidDel="00000000" w:rsidR="00000000" w:rsidRPr="00000000">
          <w:rPr>
            <w:rtl w:val="0"/>
          </w:rPr>
          <w:t xml:space="preserve">Goldman JCO '15</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Carbo-E/IE alt x6c→ 36 Gy CSI, 54 Gy IFRT </w:t>
      </w:r>
      <w:r w:rsidDel="00000000" w:rsidR="00000000" w:rsidRPr="00000000">
        <w:rPr>
          <w:rtl w:val="0"/>
        </w:rPr>
        <w:t xml:space="preserve">(45 Gy if spinal mets).</w:t>
        <w:br w:type="textWrapping"/>
        <w:t xml:space="preserve">The only NGGCT trial worth knowing - CSI 36 Gy is standard. Biopsy rates were low and given the low β-hCG threshold (&gt; 50), there were likely many high risk germinomas which may artificially inflate results.</w:t>
      </w:r>
    </w:p>
    <w:p w:rsidR="00000000" w:rsidDel="00000000" w:rsidP="00000000" w:rsidRDefault="00000000" w:rsidRPr="00000000" w14:paraId="00001677">
      <w:pPr>
        <w:ind w:left="720" w:firstLine="0"/>
        <w:rPr>
          <w:i w:val="1"/>
        </w:rPr>
      </w:pPr>
      <w:r w:rsidDel="00000000" w:rsidR="00000000" w:rsidRPr="00000000">
        <w:rPr>
          <w:rtl w:val="0"/>
        </w:rPr>
        <w:t xml:space="preserve">Results in around 15% failure rate at 5 years, which is pretty fantastic. </w:t>
      </w:r>
      <w:r w:rsidDel="00000000" w:rsidR="00000000" w:rsidRPr="00000000">
        <w:rPr>
          <w:i w:val="1"/>
          <w:rtl w:val="0"/>
        </w:rPr>
        <w:t xml:space="preserve">However, may have included germinomas as above.</w:t>
      </w:r>
    </w:p>
    <w:p w:rsidR="00000000" w:rsidDel="00000000" w:rsidP="00000000" w:rsidRDefault="00000000" w:rsidRPr="00000000" w14:paraId="00001678">
      <w:pPr>
        <w:ind w:left="720" w:firstLine="0"/>
        <w:rPr/>
      </w:pPr>
      <w:r w:rsidDel="00000000" w:rsidR="00000000" w:rsidRPr="00000000">
        <w:rPr>
          <w:rtl w:val="0"/>
        </w:rPr>
        <w:t xml:space="preserve">AFP &gt; 10 is a poor prognostic factor.</w:t>
      </w:r>
    </w:p>
    <w:p w:rsidR="00000000" w:rsidDel="00000000" w:rsidP="00000000" w:rsidRDefault="00000000" w:rsidRPr="00000000" w14:paraId="00001679">
      <w:pPr>
        <w:numPr>
          <w:ilvl w:val="1"/>
          <w:numId w:val="7"/>
        </w:numPr>
        <w:ind w:left="1440" w:hanging="360"/>
      </w:pPr>
      <w:r w:rsidDel="00000000" w:rsidR="00000000" w:rsidRPr="00000000">
        <w:rPr>
          <w:rtl w:val="0"/>
        </w:rPr>
        <w:t xml:space="preserve">102 pts. β-hCG &gt; 50 defined as NGGCT (or high risk germinoma - controversial). Median age 12y. MFU 5y.</w:t>
      </w:r>
    </w:p>
    <w:p w:rsidR="00000000" w:rsidDel="00000000" w:rsidP="00000000" w:rsidRDefault="00000000" w:rsidRPr="00000000" w14:paraId="0000167A">
      <w:pPr>
        <w:numPr>
          <w:ilvl w:val="2"/>
          <w:numId w:val="7"/>
        </w:numPr>
        <w:ind w:left="2160" w:hanging="360"/>
      </w:pPr>
      <w:r w:rsidDel="00000000" w:rsidR="00000000" w:rsidRPr="00000000">
        <w:rPr>
          <w:rtl w:val="0"/>
        </w:rPr>
        <w:t xml:space="preserve">RT: GTV = pre surgery/chemo volume + bed + residual disease. Add 1 cm for CTV.</w:t>
      </w:r>
    </w:p>
    <w:p w:rsidR="00000000" w:rsidDel="00000000" w:rsidP="00000000" w:rsidRDefault="00000000" w:rsidRPr="00000000" w14:paraId="0000167B">
      <w:pPr>
        <w:numPr>
          <w:ilvl w:val="2"/>
          <w:numId w:val="7"/>
        </w:numPr>
        <w:ind w:left="2160" w:hanging="360"/>
      </w:pPr>
      <w:r w:rsidDel="00000000" w:rsidR="00000000" w:rsidRPr="00000000">
        <w:rPr>
          <w:rtl w:val="0"/>
        </w:rPr>
        <w:t xml:space="preserve">SLS encouraged if less than CR is achieved.</w:t>
      </w:r>
    </w:p>
    <w:p w:rsidR="00000000" w:rsidDel="00000000" w:rsidP="00000000" w:rsidRDefault="00000000" w:rsidRPr="00000000" w14:paraId="0000167C">
      <w:pPr>
        <w:numPr>
          <w:ilvl w:val="1"/>
          <w:numId w:val="7"/>
        </w:numPr>
        <w:ind w:left="1440" w:hanging="360"/>
      </w:pPr>
      <w:r w:rsidDel="00000000" w:rsidR="00000000" w:rsidRPr="00000000">
        <w:rPr>
          <w:rtl w:val="0"/>
        </w:rPr>
        <w:t xml:space="preserve">CR or PR in 70%. </w:t>
      </w:r>
    </w:p>
    <w:p w:rsidR="00000000" w:rsidDel="00000000" w:rsidP="00000000" w:rsidRDefault="00000000" w:rsidRPr="00000000" w14:paraId="0000167D">
      <w:pPr>
        <w:numPr>
          <w:ilvl w:val="1"/>
          <w:numId w:val="7"/>
        </w:numPr>
        <w:ind w:left="1440" w:hanging="360"/>
      </w:pPr>
      <w:r w:rsidDel="00000000" w:rsidR="00000000" w:rsidRPr="00000000">
        <w:rPr>
          <w:rtl w:val="0"/>
        </w:rPr>
        <w:t xml:space="preserve">5y EFS 84%. </w:t>
      </w:r>
      <w:r w:rsidDel="00000000" w:rsidR="00000000" w:rsidRPr="00000000">
        <w:rPr>
          <w:i w:val="1"/>
          <w:rtl w:val="0"/>
        </w:rPr>
        <w:t xml:space="preserve">This EFS compares favorably to recent literature controls, with historical 5y EFS ~75% at best.</w:t>
      </w:r>
    </w:p>
    <w:p w:rsidR="00000000" w:rsidDel="00000000" w:rsidP="00000000" w:rsidRDefault="00000000" w:rsidRPr="00000000" w14:paraId="0000167E">
      <w:pPr>
        <w:numPr>
          <w:ilvl w:val="1"/>
          <w:numId w:val="7"/>
        </w:numPr>
        <w:ind w:left="1440" w:hanging="360"/>
      </w:pPr>
      <w:r w:rsidDel="00000000" w:rsidR="00000000" w:rsidRPr="00000000">
        <w:rPr>
          <w:rtl w:val="0"/>
        </w:rPr>
        <w:t xml:space="preserve">5y OS 93%. </w:t>
      </w:r>
    </w:p>
    <w:p w:rsidR="00000000" w:rsidDel="00000000" w:rsidP="00000000" w:rsidRDefault="00000000" w:rsidRPr="00000000" w14:paraId="0000167F">
      <w:pPr>
        <w:numPr>
          <w:ilvl w:val="1"/>
          <w:numId w:val="7"/>
        </w:numPr>
        <w:ind w:left="1440" w:hanging="360"/>
        <w:rPr>
          <w:u w:val="none"/>
        </w:rPr>
      </w:pPr>
      <w:r w:rsidDel="00000000" w:rsidR="00000000" w:rsidRPr="00000000">
        <w:rPr>
          <w:rtl w:val="0"/>
        </w:rPr>
        <w:t xml:space="preserve">Relapses mainly local: 9 local, 4 distant (2 spinal,  1 spinal and distant brain, 1 abd carcinomatosis), 2 markers only.</w:t>
      </w:r>
    </w:p>
    <w:p w:rsidR="00000000" w:rsidDel="00000000" w:rsidP="00000000" w:rsidRDefault="00000000" w:rsidRPr="00000000" w14:paraId="00001680">
      <w:pPr>
        <w:numPr>
          <w:ilvl w:val="1"/>
          <w:numId w:val="7"/>
        </w:numPr>
        <w:ind w:left="1440" w:hanging="360"/>
        <w:rPr>
          <w:u w:val="none"/>
        </w:rPr>
      </w:pPr>
      <w:r w:rsidDel="00000000" w:rsidR="00000000" w:rsidRPr="00000000">
        <w:rPr>
          <w:rtl w:val="0"/>
        </w:rPr>
        <w:t xml:space="preserve">SLS for poor response (n=15): 6 teratoma, 3 malignant teratoma, 4 fibrosis, 2 NGGCT.</w:t>
      </w:r>
    </w:p>
    <w:p w:rsidR="00000000" w:rsidDel="00000000" w:rsidP="00000000" w:rsidRDefault="00000000" w:rsidRPr="00000000" w14:paraId="00001681">
      <w:pPr>
        <w:numPr>
          <w:ilvl w:val="1"/>
          <w:numId w:val="7"/>
        </w:numPr>
        <w:ind w:left="1440" w:hanging="360"/>
        <w:rPr>
          <w:u w:val="none"/>
        </w:rPr>
      </w:pPr>
      <w:r w:rsidDel="00000000" w:rsidR="00000000" w:rsidRPr="00000000">
        <w:rPr>
          <w:rtl w:val="0"/>
        </w:rPr>
        <w:t xml:space="preserve">SLS for progressive disease (n=6): 4 growing teratoma syndrome, 2 embryonal.</w:t>
      </w:r>
    </w:p>
    <w:p w:rsidR="00000000" w:rsidDel="00000000" w:rsidP="00000000" w:rsidRDefault="00000000" w:rsidRPr="00000000" w14:paraId="00001682">
      <w:pPr>
        <w:numPr>
          <w:ilvl w:val="0"/>
          <w:numId w:val="7"/>
        </w:numPr>
        <w:ind w:left="720" w:hanging="360"/>
      </w:pPr>
      <w:r w:rsidDel="00000000" w:rsidR="00000000" w:rsidRPr="00000000">
        <w:rPr>
          <w:b w:val="1"/>
          <w:rtl w:val="0"/>
        </w:rPr>
        <w:t xml:space="preserve">ACNS 0232</w:t>
      </w:r>
      <w:r w:rsidDel="00000000" w:rsidR="00000000" w:rsidRPr="00000000">
        <w:rPr>
          <w:rtl w:val="0"/>
        </w:rPr>
        <w:t xml:space="preserve"> [</w:t>
      </w:r>
      <w:hyperlink r:id="rId1195">
        <w:r w:rsidDel="00000000" w:rsidR="00000000" w:rsidRPr="00000000">
          <w:rPr>
            <w:rtl w:val="0"/>
          </w:rPr>
          <w:t xml:space="preserve">NCT00085098</w:t>
        </w:r>
      </w:hyperlink>
      <w:r w:rsidDel="00000000" w:rsidR="00000000" w:rsidRPr="00000000">
        <w:rPr>
          <w:rtl w:val="0"/>
        </w:rPr>
        <w:t xml:space="preserve">]: Phase III. </w:t>
      </w:r>
      <w:r w:rsidDel="00000000" w:rsidR="00000000" w:rsidRPr="00000000">
        <w:rPr>
          <w:b w:val="1"/>
          <w:rtl w:val="0"/>
        </w:rPr>
        <w:t xml:space="preserve">RT alone </w:t>
      </w:r>
      <w:r w:rsidDel="00000000" w:rsidR="00000000" w:rsidRPr="00000000">
        <w:rPr>
          <w:rFonts w:ascii="Cardo" w:cs="Cardo" w:eastAsia="Cardo" w:hAnsi="Cardo"/>
          <w:rtl w:val="0"/>
        </w:rPr>
        <w:t xml:space="preserve">(24 Gy WVRT→ 45 Gy IFRT) </w:t>
      </w:r>
      <w:r w:rsidDel="00000000" w:rsidR="00000000" w:rsidRPr="00000000">
        <w:rPr>
          <w:rFonts w:ascii="Cardo" w:cs="Cardo" w:eastAsia="Cardo" w:hAnsi="Cardo"/>
          <w:b w:val="1"/>
          <w:rtl w:val="0"/>
        </w:rPr>
        <w:t xml:space="preserve">vs. Chemo→ Response-based RT</w:t>
      </w:r>
      <w:r w:rsidDel="00000000" w:rsidR="00000000" w:rsidRPr="00000000">
        <w:rPr>
          <w:rtl w:val="0"/>
        </w:rPr>
        <w:t xml:space="preserve">.</w:t>
      </w:r>
    </w:p>
    <w:p w:rsidR="00000000" w:rsidDel="00000000" w:rsidP="00000000" w:rsidRDefault="00000000" w:rsidRPr="00000000" w14:paraId="00001683">
      <w:pPr>
        <w:ind w:left="720" w:firstLine="0"/>
        <w:rPr/>
      </w:pPr>
      <w:r w:rsidDel="00000000" w:rsidR="00000000" w:rsidRPr="00000000">
        <w:rPr>
          <w:rtl w:val="0"/>
        </w:rPr>
        <w:t xml:space="preserve">A lot of kids may choose RT alone as it can be completed over the course of weeks rather than months if chemo is added.</w:t>
      </w:r>
    </w:p>
    <w:p w:rsidR="00000000" w:rsidDel="00000000" w:rsidP="00000000" w:rsidRDefault="00000000" w:rsidRPr="00000000" w14:paraId="00001684">
      <w:pPr>
        <w:ind w:left="720" w:firstLine="0"/>
        <w:rPr>
          <w:vertAlign w:val="superscript"/>
        </w:rPr>
      </w:pPr>
      <w:r w:rsidDel="00000000" w:rsidR="00000000" w:rsidRPr="00000000">
        <w:rPr>
          <w:rtl w:val="0"/>
        </w:rPr>
        <w:t xml:space="preserve">Issue: This trial omitted WVRT for CR and PR. We know there is a significant rate of failure with omission of WVRT. </w:t>
      </w:r>
      <w:hyperlink w:anchor="cla6msrzwz9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85">
      <w:pPr>
        <w:numPr>
          <w:ilvl w:val="1"/>
          <w:numId w:val="7"/>
        </w:numPr>
        <w:ind w:left="1440" w:hanging="360"/>
      </w:pPr>
      <w:r w:rsidDel="00000000" w:rsidR="00000000" w:rsidRPr="00000000">
        <w:rPr>
          <w:rtl w:val="0"/>
        </w:rPr>
        <w:t xml:space="preserve">24 participants. Closed early in 2009 at least in part due to the Alapetite study. </w:t>
      </w:r>
      <w:hyperlink w:anchor="cla6msrzwz9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86">
      <w:pPr>
        <w:numPr>
          <w:ilvl w:val="1"/>
          <w:numId w:val="7"/>
        </w:numPr>
        <w:ind w:left="1440" w:hanging="360"/>
        <w:rPr>
          <w:u w:val="none"/>
        </w:rPr>
      </w:pPr>
      <w:r w:rsidDel="00000000" w:rsidR="00000000" w:rsidRPr="00000000">
        <w:rPr>
          <w:rtl w:val="0"/>
        </w:rPr>
        <w:t xml:space="preserve">CR: 30 Gy IFRT if local only. 21 Gy CSI / WVRT if disseminated / occult multifocal, plus 9 Gy (30 Gy total). </w:t>
      </w:r>
    </w:p>
    <w:p w:rsidR="00000000" w:rsidDel="00000000" w:rsidP="00000000" w:rsidRDefault="00000000" w:rsidRPr="00000000" w14:paraId="00001687">
      <w:pPr>
        <w:numPr>
          <w:ilvl w:val="1"/>
          <w:numId w:val="7"/>
        </w:numPr>
        <w:ind w:left="1440" w:hanging="360"/>
        <w:rPr>
          <w:u w:val="none"/>
        </w:rPr>
      </w:pPr>
      <w:r w:rsidDel="00000000" w:rsidR="00000000" w:rsidRPr="00000000">
        <w:rPr>
          <w:rtl w:val="0"/>
        </w:rPr>
        <w:t xml:space="preserve">PR/minimal residual disease: 30 Gy IFRT if local only.  </w:t>
      </w:r>
      <w:r w:rsidDel="00000000" w:rsidR="00000000" w:rsidRPr="00000000">
        <w:rPr>
          <w:i w:val="1"/>
          <w:rtl w:val="0"/>
        </w:rPr>
        <w:t xml:space="preserve">Same principles as CR above, total dose 30 Gy.</w:t>
      </w:r>
    </w:p>
    <w:p w:rsidR="00000000" w:rsidDel="00000000" w:rsidP="00000000" w:rsidRDefault="00000000" w:rsidRPr="00000000" w14:paraId="00001688">
      <w:pPr>
        <w:numPr>
          <w:ilvl w:val="1"/>
          <w:numId w:val="7"/>
        </w:numPr>
        <w:ind w:left="1440" w:hanging="360"/>
        <w:rPr>
          <w:u w:val="none"/>
        </w:rPr>
      </w:pPr>
      <w:r w:rsidDel="00000000" w:rsidR="00000000" w:rsidRPr="00000000">
        <w:rPr>
          <w:rtl w:val="0"/>
        </w:rPr>
        <w:t xml:space="preserve">More than minimal residual disease: 24 Gy WVRT/CSI + 21 Gy boost (45 Gy total). </w:t>
      </w:r>
    </w:p>
    <w:bookmarkStart w:colFirst="0" w:colLast="0" w:name="kix.c39x5cbejmue" w:id="285"/>
    <w:bookmarkEnd w:id="285"/>
    <w:p w:rsidR="00000000" w:rsidDel="00000000" w:rsidP="00000000" w:rsidRDefault="00000000" w:rsidRPr="00000000" w14:paraId="00001689">
      <w:pPr>
        <w:numPr>
          <w:ilvl w:val="0"/>
          <w:numId w:val="7"/>
        </w:numPr>
        <w:ind w:left="720" w:hanging="360"/>
      </w:pPr>
      <w:r w:rsidDel="00000000" w:rsidR="00000000" w:rsidRPr="00000000">
        <w:rPr>
          <w:b w:val="1"/>
          <w:rtl w:val="0"/>
        </w:rPr>
        <w:t xml:space="preserve">ACNS 1123</w:t>
      </w:r>
      <w:r w:rsidDel="00000000" w:rsidR="00000000" w:rsidRPr="00000000">
        <w:rPr>
          <w:rtl w:val="0"/>
        </w:rPr>
        <w:t xml:space="preserve"> [</w:t>
      </w:r>
      <w:hyperlink r:id="rId1196">
        <w:r w:rsidDel="00000000" w:rsidR="00000000" w:rsidRPr="00000000">
          <w:rPr>
            <w:b w:val="1"/>
            <w:rtl w:val="0"/>
          </w:rPr>
          <w:t xml:space="preserve">WVRT Atlas</w:t>
        </w:r>
      </w:hyperlink>
      <w:r w:rsidDel="00000000" w:rsidR="00000000" w:rsidRPr="00000000">
        <w:rPr>
          <w:rtl w:val="0"/>
        </w:rPr>
        <w:t xml:space="preserve">, </w:t>
      </w:r>
      <w:hyperlink r:id="rId1197">
        <w:r w:rsidDel="00000000" w:rsidR="00000000" w:rsidRPr="00000000">
          <w:rPr>
            <w:rtl w:val="0"/>
          </w:rPr>
          <w:t xml:space="preserve">Fangusaro JCO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Chemo→ Response-based WVRT→ IFRT</w:t>
      </w:r>
      <w:r w:rsidDel="00000000" w:rsidR="00000000" w:rsidRPr="00000000">
        <w:rPr>
          <w:rtl w:val="0"/>
        </w:rPr>
        <w:t xml:space="preserve">.</w:t>
        <w:br w:type="textWrapping"/>
        <w:t xml:space="preserve">Attempted to drop CSI for M0 NGGCT and failed. Next COG study will look at 30.6 Gy CSI for M0, and 36 Gy for M+. </w:t>
      </w:r>
      <w:r w:rsidDel="00000000" w:rsidR="00000000" w:rsidRPr="00000000">
        <w:rPr>
          <w:rtl w:val="0"/>
        </w:rPr>
      </w:r>
    </w:p>
    <w:p w:rsidR="00000000" w:rsidDel="00000000" w:rsidP="00000000" w:rsidRDefault="00000000" w:rsidRPr="00000000" w14:paraId="0000168A">
      <w:pPr>
        <w:numPr>
          <w:ilvl w:val="1"/>
          <w:numId w:val="7"/>
        </w:numPr>
        <w:ind w:left="1440" w:hanging="360"/>
      </w:pPr>
      <w:r w:rsidDel="00000000" w:rsidR="00000000" w:rsidRPr="00000000">
        <w:rPr>
          <w:rtl w:val="0"/>
        </w:rPr>
        <w:t xml:space="preserve">248 pts. Completed in 2019. Histologic confirmation necessary if serum markers are negative.</w:t>
      </w:r>
    </w:p>
    <w:p w:rsidR="00000000" w:rsidDel="00000000" w:rsidP="00000000" w:rsidRDefault="00000000" w:rsidRPr="00000000" w14:paraId="0000168B">
      <w:pPr>
        <w:numPr>
          <w:ilvl w:val="1"/>
          <w:numId w:val="7"/>
        </w:numPr>
        <w:ind w:left="1440" w:hanging="360"/>
      </w:pPr>
      <w:r w:rsidDel="00000000" w:rsidR="00000000" w:rsidRPr="00000000">
        <w:rPr>
          <w:b w:val="1"/>
          <w:rtl w:val="0"/>
        </w:rPr>
        <w:t xml:space="preserve">Germinomas</w:t>
      </w:r>
      <w:r w:rsidDel="00000000" w:rsidR="00000000" w:rsidRPr="00000000">
        <w:rPr>
          <w:rFonts w:ascii="Cardo" w:cs="Cardo" w:eastAsia="Cardo" w:hAnsi="Cardo"/>
          <w:rtl w:val="0"/>
        </w:rPr>
        <w:t xml:space="preserve">: AFP and β-hCG 5-50 (biopsy not required), patients with bifocal involvement or pineal lesion with DI and β-hCG ≤ 100 (biopsy not required), or biopsy proven germinoma or mixed with mature teratoma.</w:t>
      </w:r>
    </w:p>
    <w:p w:rsidR="00000000" w:rsidDel="00000000" w:rsidP="00000000" w:rsidRDefault="00000000" w:rsidRPr="00000000" w14:paraId="0000168C">
      <w:pPr>
        <w:numPr>
          <w:ilvl w:val="2"/>
          <w:numId w:val="7"/>
        </w:numPr>
        <w:ind w:left="2160" w:hanging="360"/>
      </w:pPr>
      <w:r w:rsidDel="00000000" w:rsidR="00000000" w:rsidRPr="00000000">
        <w:rPr>
          <w:rtl w:val="0"/>
        </w:rPr>
        <w:t xml:space="preserve">Induction Carbo/etoposide x3c alternating with ifosfamide x3c.</w:t>
      </w:r>
    </w:p>
    <w:p w:rsidR="00000000" w:rsidDel="00000000" w:rsidP="00000000" w:rsidRDefault="00000000" w:rsidRPr="00000000" w14:paraId="0000168D">
      <w:pPr>
        <w:numPr>
          <w:ilvl w:val="3"/>
          <w:numId w:val="7"/>
        </w:numPr>
        <w:ind w:left="2880" w:hanging="360"/>
      </w:pPr>
      <w:r w:rsidDel="00000000" w:rsidR="00000000" w:rsidRPr="00000000">
        <w:rPr>
          <w:b w:val="1"/>
          <w:rtl w:val="0"/>
        </w:rPr>
        <w:t xml:space="preserve">cCR</w:t>
      </w:r>
      <w:r w:rsidDel="00000000" w:rsidR="00000000" w:rsidRPr="00000000">
        <w:rPr>
          <w:rtl w:val="0"/>
        </w:rPr>
        <w:t xml:space="preserve">/</w:t>
      </w:r>
      <w:r w:rsidDel="00000000" w:rsidR="00000000" w:rsidRPr="00000000">
        <w:rPr>
          <w:b w:val="1"/>
          <w:rtl w:val="0"/>
        </w:rPr>
        <w:t xml:space="preserve">CR</w:t>
      </w:r>
      <w:r w:rsidDel="00000000" w:rsidR="00000000" w:rsidRPr="00000000">
        <w:rPr>
          <w:rtl w:val="0"/>
        </w:rPr>
        <w:t xml:space="preserve">:</w:t>
      </w:r>
      <w:r w:rsidDel="00000000" w:rsidR="00000000" w:rsidRPr="00000000">
        <w:rPr>
          <w:b w:val="1"/>
          <w:rtl w:val="0"/>
        </w:rPr>
        <w:t xml:space="preserve"> 18 Gy WVRT</w:t>
      </w:r>
      <w:r w:rsidDel="00000000" w:rsidR="00000000" w:rsidRPr="00000000">
        <w:rPr>
          <w:rtl w:val="0"/>
        </w:rPr>
        <w:t xml:space="preserve"> </w:t>
      </w:r>
      <w:r w:rsidDel="00000000" w:rsidR="00000000" w:rsidRPr="00000000">
        <w:rPr>
          <w:b w:val="1"/>
          <w:rtl w:val="0"/>
        </w:rPr>
        <w:t xml:space="preserve">+ 12 Gy</w:t>
      </w:r>
      <w:r w:rsidDel="00000000" w:rsidR="00000000" w:rsidRPr="00000000">
        <w:rPr>
          <w:rtl w:val="0"/>
        </w:rPr>
        <w:t xml:space="preserve"> boost. </w:t>
      </w:r>
      <w:r w:rsidDel="00000000" w:rsidR="00000000" w:rsidRPr="00000000">
        <w:rPr>
          <w:i w:val="1"/>
          <w:rtl w:val="0"/>
        </w:rPr>
        <w:t xml:space="preserve">Total dose 30 Gy.</w:t>
      </w:r>
    </w:p>
    <w:p w:rsidR="00000000" w:rsidDel="00000000" w:rsidP="00000000" w:rsidRDefault="00000000" w:rsidRPr="00000000" w14:paraId="0000168E">
      <w:pPr>
        <w:numPr>
          <w:ilvl w:val="3"/>
          <w:numId w:val="7"/>
        </w:numPr>
        <w:ind w:left="2880" w:hanging="360"/>
      </w:pPr>
      <w:r w:rsidDel="00000000" w:rsidR="00000000" w:rsidRPr="00000000">
        <w:rPr>
          <w:b w:val="1"/>
          <w:rtl w:val="0"/>
        </w:rPr>
        <w:t xml:space="preserve">PR or SD </w:t>
      </w:r>
      <w:r w:rsidDel="00000000" w:rsidR="00000000" w:rsidRPr="00000000">
        <w:rPr>
          <w:rtl w:val="0"/>
        </w:rPr>
        <w:t xml:space="preserve">(0.5-1.5 cm suprasellar or 1-1.5 cm pineal): SD-</w:t>
      </w:r>
      <w:r w:rsidDel="00000000" w:rsidR="00000000" w:rsidRPr="00000000">
        <w:rPr>
          <w:b w:val="1"/>
          <w:rtl w:val="0"/>
        </w:rPr>
        <w:t xml:space="preserve">WVRT 24 Gy + 12 Gy</w:t>
      </w:r>
      <w:r w:rsidDel="00000000" w:rsidR="00000000" w:rsidRPr="00000000">
        <w:rPr>
          <w:rtl w:val="0"/>
        </w:rPr>
        <w:t xml:space="preserve"> boost.</w:t>
      </w:r>
    </w:p>
    <w:p w:rsidR="00000000" w:rsidDel="00000000" w:rsidP="00000000" w:rsidRDefault="00000000" w:rsidRPr="00000000" w14:paraId="0000168F">
      <w:pPr>
        <w:numPr>
          <w:ilvl w:val="3"/>
          <w:numId w:val="7"/>
        </w:numPr>
        <w:ind w:left="2880" w:hanging="360"/>
        <w:rPr>
          <w:u w:val="none"/>
        </w:rPr>
      </w:pPr>
      <w:r w:rsidDel="00000000" w:rsidR="00000000" w:rsidRPr="00000000">
        <w:rPr>
          <w:rtl w:val="0"/>
        </w:rPr>
        <w:t xml:space="preserve">Patients with &gt; 1.5 cm residual are treated off-protocol and receive a boost of around 45 Gy. </w:t>
      </w:r>
      <w:r w:rsidDel="00000000" w:rsidR="00000000" w:rsidRPr="00000000">
        <w:rPr>
          <w:rtl w:val="0"/>
        </w:rPr>
      </w:r>
    </w:p>
    <w:p w:rsidR="00000000" w:rsidDel="00000000" w:rsidP="00000000" w:rsidRDefault="00000000" w:rsidRPr="00000000" w14:paraId="00001690">
      <w:pPr>
        <w:numPr>
          <w:ilvl w:val="1"/>
          <w:numId w:val="7"/>
        </w:numPr>
        <w:ind w:left="1440" w:hanging="360"/>
      </w:pPr>
      <w:r w:rsidDel="00000000" w:rsidR="00000000" w:rsidRPr="00000000">
        <w:rPr>
          <w:b w:val="1"/>
          <w:rtl w:val="0"/>
        </w:rPr>
        <w:t xml:space="preserve">NGGCT</w:t>
      </w:r>
      <w:r w:rsidDel="00000000" w:rsidR="00000000" w:rsidRPr="00000000">
        <w:rPr>
          <w:rtl w:val="0"/>
        </w:rPr>
        <w:t xml:space="preserve">: Serum and/or CSF β-hCG &gt; 100 or any elevation of serum and CSF AFP &gt; 10. Biopsy not required.</w:t>
      </w:r>
    </w:p>
    <w:p w:rsidR="00000000" w:rsidDel="00000000" w:rsidP="00000000" w:rsidRDefault="00000000" w:rsidRPr="00000000" w14:paraId="00001691">
      <w:pPr>
        <w:ind w:left="1440" w:firstLine="0"/>
        <w:rPr>
          <w:i w:val="1"/>
        </w:rPr>
      </w:pPr>
      <w:r w:rsidDel="00000000" w:rsidR="00000000" w:rsidRPr="00000000">
        <w:rPr>
          <w:i w:val="1"/>
          <w:rtl w:val="0"/>
        </w:rPr>
        <w:t xml:space="preserve">Closed early due to failures - tried to omit CSI and failed.</w:t>
      </w:r>
    </w:p>
    <w:p w:rsidR="00000000" w:rsidDel="00000000" w:rsidP="00000000" w:rsidRDefault="00000000" w:rsidRPr="00000000" w14:paraId="00001692">
      <w:pPr>
        <w:numPr>
          <w:ilvl w:val="2"/>
          <w:numId w:val="7"/>
        </w:numPr>
        <w:ind w:left="2160" w:hanging="360"/>
      </w:pPr>
      <w:r w:rsidDel="00000000" w:rsidR="00000000" w:rsidRPr="00000000">
        <w:rPr>
          <w:rFonts w:ascii="Cardo" w:cs="Cardo" w:eastAsia="Cardo" w:hAnsi="Cardo"/>
          <w:rtl w:val="0"/>
        </w:rPr>
        <w:t xml:space="preserve">Induction carbo/etoposide/IE x6c→ If CR/PR, WVRT 30.6/18 with boost to 54 Gy [</w:t>
      </w:r>
      <w:hyperlink r:id="rId1198">
        <w:r w:rsidDel="00000000" w:rsidR="00000000" w:rsidRPr="00000000">
          <w:rPr>
            <w:rtl w:val="0"/>
          </w:rPr>
          <w:t xml:space="preserve">Fangusaro JCO '19</w:t>
        </w:r>
      </w:hyperlink>
      <w:r w:rsidDel="00000000" w:rsidR="00000000" w:rsidRPr="00000000">
        <w:rPr>
          <w:rtl w:val="0"/>
        </w:rPr>
        <w:t xml:space="preserve">].</w:t>
      </w:r>
    </w:p>
    <w:p w:rsidR="00000000" w:rsidDel="00000000" w:rsidP="00000000" w:rsidRDefault="00000000" w:rsidRPr="00000000" w14:paraId="00001693">
      <w:pPr>
        <w:numPr>
          <w:ilvl w:val="3"/>
          <w:numId w:val="7"/>
        </w:numPr>
        <w:ind w:left="2880" w:hanging="360"/>
      </w:pPr>
      <w:r w:rsidDel="00000000" w:rsidR="00000000" w:rsidRPr="00000000">
        <w:rPr>
          <w:rtl w:val="0"/>
        </w:rPr>
        <w:t xml:space="preserve">107 pts, with 66 responding. Median age 11y. 62% were CR or PR. </w:t>
      </w:r>
    </w:p>
    <w:p w:rsidR="00000000" w:rsidDel="00000000" w:rsidP="00000000" w:rsidRDefault="00000000" w:rsidRPr="00000000" w14:paraId="00001694">
      <w:pPr>
        <w:numPr>
          <w:ilvl w:val="3"/>
          <w:numId w:val="7"/>
        </w:numPr>
        <w:ind w:left="2880" w:hanging="360"/>
      </w:pPr>
      <w:r w:rsidDel="00000000" w:rsidR="00000000" w:rsidRPr="00000000">
        <w:rPr>
          <w:rFonts w:ascii="Cardo" w:cs="Cardo" w:eastAsia="Cardo" w:hAnsi="Cardo"/>
          <w:rtl w:val="0"/>
        </w:rPr>
        <w:t xml:space="preserve">3y PFS for 0122 / 1123 of 92→ 88%. All patients failed in the spine, only two with local failure. </w:t>
      </w:r>
    </w:p>
    <w:p w:rsidR="00000000" w:rsidDel="00000000" w:rsidP="00000000" w:rsidRDefault="00000000" w:rsidRPr="00000000" w14:paraId="00001695">
      <w:pPr>
        <w:numPr>
          <w:ilvl w:val="3"/>
          <w:numId w:val="7"/>
        </w:numPr>
        <w:ind w:left="2880" w:hanging="360"/>
      </w:pPr>
      <w:r w:rsidDel="00000000" w:rsidR="00000000" w:rsidRPr="00000000">
        <w:rPr>
          <w:rFonts w:ascii="Cardo" w:cs="Cardo" w:eastAsia="Cardo" w:hAnsi="Cardo"/>
          <w:rtl w:val="0"/>
        </w:rPr>
        <w:t xml:space="preserve">3y OS for 0122 / 1123 of 94→ 92%. </w:t>
      </w:r>
    </w:p>
    <w:p w:rsidR="00000000" w:rsidDel="00000000" w:rsidP="00000000" w:rsidRDefault="00000000" w:rsidRPr="00000000" w14:paraId="00001696">
      <w:pPr>
        <w:numPr>
          <w:ilvl w:val="2"/>
          <w:numId w:val="7"/>
        </w:numPr>
        <w:ind w:left="2160" w:hanging="360"/>
      </w:pPr>
      <w:r w:rsidDel="00000000" w:rsidR="00000000" w:rsidRPr="00000000">
        <w:rPr>
          <w:rtl w:val="0"/>
        </w:rPr>
        <w:t xml:space="preserve">Nonresponders with normalized markers treated with second-look surgery.</w:t>
      </w:r>
    </w:p>
    <w:p w:rsidR="00000000" w:rsidDel="00000000" w:rsidP="00000000" w:rsidRDefault="00000000" w:rsidRPr="00000000" w14:paraId="00001697">
      <w:pPr>
        <w:numPr>
          <w:ilvl w:val="1"/>
          <w:numId w:val="7"/>
        </w:numPr>
        <w:ind w:left="1440" w:hanging="360"/>
      </w:pPr>
      <w:r w:rsidDel="00000000" w:rsidR="00000000" w:rsidRPr="00000000">
        <w:rPr>
          <w:rtl w:val="0"/>
        </w:rPr>
        <w:t xml:space="preserve">CTV margin 5 mm for all patients.</w:t>
      </w:r>
    </w:p>
    <w:p w:rsidR="00000000" w:rsidDel="00000000" w:rsidP="00000000" w:rsidRDefault="00000000" w:rsidRPr="00000000" w14:paraId="00001698">
      <w:pPr>
        <w:numPr>
          <w:ilvl w:val="1"/>
          <w:numId w:val="7"/>
        </w:numPr>
        <w:ind w:left="1440" w:hanging="360"/>
      </w:pPr>
      <w:r w:rsidDel="00000000" w:rsidR="00000000" w:rsidRPr="00000000">
        <w:rPr>
          <w:rtl w:val="0"/>
        </w:rPr>
        <w:t xml:space="preserve">Patients who have SLS and no viable tumor may have reduced-dose RT, those with viable tumor or progressive disease treated off protocol.</w:t>
      </w:r>
    </w:p>
    <w:p w:rsidR="00000000" w:rsidDel="00000000" w:rsidP="00000000" w:rsidRDefault="00000000" w:rsidRPr="00000000" w14:paraId="00001699">
      <w:pPr>
        <w:numPr>
          <w:ilvl w:val="0"/>
          <w:numId w:val="7"/>
        </w:numPr>
        <w:ind w:left="720" w:hanging="360"/>
        <w:rPr>
          <w:u w:val="none"/>
        </w:rPr>
      </w:pPr>
      <w:r w:rsidDel="00000000" w:rsidR="00000000" w:rsidRPr="00000000">
        <w:rPr>
          <w:b w:val="1"/>
          <w:rtl w:val="0"/>
        </w:rPr>
        <w:t xml:space="preserve">SMC-G13</w:t>
      </w:r>
      <w:r w:rsidDel="00000000" w:rsidR="00000000" w:rsidRPr="00000000">
        <w:rPr>
          <w:rtl w:val="0"/>
        </w:rPr>
        <w:t xml:space="preserve"> (2012-2018) [</w:t>
      </w:r>
      <w:hyperlink r:id="rId1199">
        <w:r w:rsidDel="00000000" w:rsidR="00000000" w:rsidRPr="00000000">
          <w:rPr>
            <w:rtl w:val="0"/>
          </w:rPr>
          <w:t xml:space="preserve">Lee IJROBP '20</w:t>
        </w:r>
      </w:hyperlink>
      <w:r w:rsidDel="00000000" w:rsidR="00000000" w:rsidRPr="00000000">
        <w:rPr>
          <w:rtl w:val="0"/>
        </w:rPr>
        <w:t xml:space="preserve">]: Single arm. </w:t>
      </w:r>
      <w:r w:rsidDel="00000000" w:rsidR="00000000" w:rsidRPr="00000000">
        <w:rPr>
          <w:rFonts w:ascii="Cardo" w:cs="Cardo" w:eastAsia="Cardo" w:hAnsi="Cardo"/>
          <w:b w:val="1"/>
          <w:rtl w:val="0"/>
        </w:rPr>
        <w:t xml:space="preserve">CarboE/CycloE→ 18 Gy* + 12.6 Gy boost</w:t>
      </w:r>
      <w:r w:rsidDel="00000000" w:rsidR="00000000" w:rsidRPr="00000000">
        <w:rPr>
          <w:rtl w:val="0"/>
        </w:rPr>
        <w:t xml:space="preserve"> (30.6 Gy total).</w:t>
      </w:r>
    </w:p>
    <w:p w:rsidR="00000000" w:rsidDel="00000000" w:rsidP="00000000" w:rsidRDefault="00000000" w:rsidRPr="00000000" w14:paraId="0000169A">
      <w:pPr>
        <w:numPr>
          <w:ilvl w:val="1"/>
          <w:numId w:val="7"/>
        </w:numPr>
        <w:ind w:left="1440" w:hanging="360"/>
        <w:rPr>
          <w:u w:val="none"/>
        </w:rPr>
      </w:pPr>
      <w:r w:rsidDel="00000000" w:rsidR="00000000" w:rsidRPr="00000000">
        <w:rPr>
          <w:rtl w:val="0"/>
        </w:rPr>
        <w:t xml:space="preserve">41 pts (12 suprasellar, 12 pineal, 11 BG, 11 LMD - CSI). Biopsy-proven germinoma, β-HCG &lt; 200. MFU 3.4y. </w:t>
      </w:r>
    </w:p>
    <w:p w:rsidR="00000000" w:rsidDel="00000000" w:rsidP="00000000" w:rsidRDefault="00000000" w:rsidRPr="00000000" w14:paraId="0000169B">
      <w:pPr>
        <w:numPr>
          <w:ilvl w:val="2"/>
          <w:numId w:val="7"/>
        </w:numPr>
        <w:ind w:left="2160" w:hanging="360"/>
        <w:rPr>
          <w:u w:val="none"/>
        </w:rPr>
      </w:pPr>
      <w:r w:rsidDel="00000000" w:rsidR="00000000" w:rsidRPr="00000000">
        <w:rPr>
          <w:rtl w:val="0"/>
        </w:rPr>
        <w:t xml:space="preserve">*RT: 18 Gy CSI (M+), WBRT (basal ganglia) or WVRT.</w:t>
      </w:r>
    </w:p>
    <w:p w:rsidR="00000000" w:rsidDel="00000000" w:rsidP="00000000" w:rsidRDefault="00000000" w:rsidRPr="00000000" w14:paraId="0000169C">
      <w:pPr>
        <w:numPr>
          <w:ilvl w:val="2"/>
          <w:numId w:val="7"/>
        </w:numPr>
        <w:ind w:left="2160" w:hanging="360"/>
        <w:rPr>
          <w:u w:val="none"/>
        </w:rPr>
      </w:pPr>
      <w:r w:rsidDel="00000000" w:rsidR="00000000" w:rsidRPr="00000000">
        <w:rPr>
          <w:rtl w:val="0"/>
        </w:rPr>
        <w:t xml:space="preserve">CTV = GTV + 0.5-1.0 cm.</w:t>
      </w:r>
    </w:p>
    <w:p w:rsidR="00000000" w:rsidDel="00000000" w:rsidP="00000000" w:rsidRDefault="00000000" w:rsidRPr="00000000" w14:paraId="0000169D">
      <w:pPr>
        <w:numPr>
          <w:ilvl w:val="2"/>
          <w:numId w:val="7"/>
        </w:numPr>
        <w:ind w:left="2160" w:hanging="360"/>
        <w:rPr>
          <w:u w:val="none"/>
        </w:rPr>
      </w:pPr>
      <w:r w:rsidDel="00000000" w:rsidR="00000000" w:rsidRPr="00000000">
        <w:rPr>
          <w:rtl w:val="0"/>
        </w:rPr>
        <w:t xml:space="preserve">Include pre-pontine area for WVRT in cases of third ventriculostomy.</w:t>
      </w:r>
    </w:p>
    <w:p w:rsidR="00000000" w:rsidDel="00000000" w:rsidP="00000000" w:rsidRDefault="00000000" w:rsidRPr="00000000" w14:paraId="0000169E">
      <w:pPr>
        <w:numPr>
          <w:ilvl w:val="1"/>
          <w:numId w:val="7"/>
        </w:numPr>
        <w:ind w:left="1440" w:hanging="360"/>
        <w:rPr>
          <w:u w:val="none"/>
        </w:rPr>
      </w:pPr>
      <w:r w:rsidDel="00000000" w:rsidR="00000000" w:rsidRPr="00000000">
        <w:rPr>
          <w:rtl w:val="0"/>
        </w:rPr>
        <w:t xml:space="preserve">CR in 80% (n=33), PR otherwise. </w:t>
      </w:r>
    </w:p>
    <w:p w:rsidR="00000000" w:rsidDel="00000000" w:rsidP="00000000" w:rsidRDefault="00000000" w:rsidRPr="00000000" w14:paraId="0000169F">
      <w:pPr>
        <w:numPr>
          <w:ilvl w:val="1"/>
          <w:numId w:val="7"/>
        </w:numPr>
        <w:ind w:left="1440" w:hanging="360"/>
        <w:rPr>
          <w:u w:val="none"/>
        </w:rPr>
      </w:pPr>
      <w:r w:rsidDel="00000000" w:rsidR="00000000" w:rsidRPr="00000000">
        <w:rPr>
          <w:rtl w:val="0"/>
        </w:rPr>
        <w:t xml:space="preserve">All patients except for one remained event-free during follow up.</w:t>
      </w:r>
    </w:p>
    <w:p w:rsidR="00000000" w:rsidDel="00000000" w:rsidP="00000000" w:rsidRDefault="00000000" w:rsidRPr="00000000" w14:paraId="000016A0">
      <w:pPr>
        <w:numPr>
          <w:ilvl w:val="1"/>
          <w:numId w:val="7"/>
        </w:numPr>
        <w:ind w:left="1440" w:hanging="360"/>
        <w:rPr>
          <w:u w:val="none"/>
        </w:rPr>
      </w:pPr>
      <w:r w:rsidDel="00000000" w:rsidR="00000000" w:rsidRPr="00000000">
        <w:rPr>
          <w:rtl w:val="0"/>
        </w:rPr>
        <w:t xml:space="preserve">No neurocognitive decline per K-WISC-III or K-WAIS-IV (Note: patients low risk for IQ decline, median 16y, low dose of cranial RT - questions true utility of protons in this context. Notably, K-WAIS-IV includes evaluation of processing speed index).</w:t>
      </w:r>
    </w:p>
    <w:p w:rsidR="00000000" w:rsidDel="00000000" w:rsidP="00000000" w:rsidRDefault="00000000" w:rsidRPr="00000000" w14:paraId="000016A1">
      <w:pPr>
        <w:pStyle w:val="Heading3"/>
        <w:rPr/>
      </w:pPr>
      <w:bookmarkStart w:colFirst="0" w:colLast="0" w:name="_9y8fksty0r8x" w:id="286"/>
      <w:bookmarkEnd w:id="286"/>
      <w:r w:rsidDel="00000000" w:rsidR="00000000" w:rsidRPr="00000000">
        <w:rPr>
          <w:rtl w:val="0"/>
        </w:rPr>
        <w:t xml:space="preserve">Toxicity</w:t>
      </w:r>
    </w:p>
    <w:p w:rsidR="00000000" w:rsidDel="00000000" w:rsidP="00000000" w:rsidRDefault="00000000" w:rsidRPr="00000000" w14:paraId="000016A2">
      <w:pPr>
        <w:numPr>
          <w:ilvl w:val="0"/>
          <w:numId w:val="104"/>
        </w:numPr>
        <w:ind w:left="720" w:hanging="360"/>
      </w:pPr>
      <w:r w:rsidDel="00000000" w:rsidR="00000000" w:rsidRPr="00000000">
        <w:rPr>
          <w:rtl w:val="0"/>
        </w:rPr>
        <w:t xml:space="preserve">Secondary malignancies 5-10%, most common is GBM.</w:t>
      </w:r>
    </w:p>
    <w:p w:rsidR="00000000" w:rsidDel="00000000" w:rsidP="00000000" w:rsidRDefault="00000000" w:rsidRPr="00000000" w14:paraId="000016A3">
      <w:pPr>
        <w:pStyle w:val="Heading2"/>
        <w:rPr/>
      </w:pPr>
      <w:bookmarkStart w:colFirst="0" w:colLast="0" w:name="_1xkxstsd1dhu" w:id="287"/>
      <w:bookmarkEnd w:id="287"/>
      <w:r w:rsidDel="00000000" w:rsidR="00000000" w:rsidRPr="00000000">
        <w:rPr>
          <w:rtl w:val="0"/>
        </w:rPr>
      </w:r>
    </w:p>
    <w:p w:rsidR="00000000" w:rsidDel="00000000" w:rsidP="00000000" w:rsidRDefault="00000000" w:rsidRPr="00000000" w14:paraId="000016A4">
      <w:pPr>
        <w:pStyle w:val="Heading2"/>
        <w:rPr/>
      </w:pPr>
      <w:bookmarkStart w:colFirst="0" w:colLast="0" w:name="_e6j9xi5mjptq" w:id="288"/>
      <w:bookmarkEnd w:id="288"/>
      <w:hyperlink w:anchor="_2oxs7n6nf0a5">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6A5">
      <w:pPr>
        <w:widowControl w:val="0"/>
        <w:rPr/>
      </w:pPr>
      <w:r w:rsidDel="00000000" w:rsidR="00000000" w:rsidRPr="00000000">
        <w:rPr>
          <w:rtl w:val="0"/>
        </w:rPr>
        <w:t xml:space="preserve">RT in Patients with CNS Germ Cell Tumors [</w:t>
      </w:r>
      <w:hyperlink r:id="rId1200">
        <w:r w:rsidDel="00000000" w:rsidR="00000000" w:rsidRPr="00000000">
          <w:rPr>
            <w:rtl w:val="0"/>
          </w:rPr>
          <w:t xml:space="preserve">Chuba COG Powerpoint</w:t>
        </w:r>
      </w:hyperlink>
      <w:r w:rsidDel="00000000" w:rsidR="00000000" w:rsidRPr="00000000">
        <w:rPr>
          <w:rtl w:val="0"/>
        </w:rPr>
        <w:t xml:space="preserve">] </w:t>
      </w:r>
      <w:hyperlink w:anchor="_2oxs7n6nf0a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A6">
      <w:pPr>
        <w:rPr/>
      </w:pPr>
      <w:r w:rsidDel="00000000" w:rsidR="00000000" w:rsidRPr="00000000">
        <w:rPr>
          <w:rtl w:val="0"/>
        </w:rPr>
      </w:r>
    </w:p>
    <w:p w:rsidR="00000000" w:rsidDel="00000000" w:rsidP="00000000" w:rsidRDefault="00000000" w:rsidRPr="00000000" w14:paraId="000016A7">
      <w:pPr>
        <w:pStyle w:val="Heading3"/>
        <w:rPr/>
      </w:pPr>
      <w:bookmarkStart w:colFirst="0" w:colLast="0" w:name="_23q128p2llnw" w:id="289"/>
      <w:bookmarkEnd w:id="289"/>
      <w:hyperlink w:anchor="_2oxs7n6nf0a5">
        <w:r w:rsidDel="00000000" w:rsidR="00000000" w:rsidRPr="00000000">
          <w:rPr>
            <w:u w:val="single"/>
            <w:rtl w:val="0"/>
          </w:rPr>
          <w:t xml:space="preserve">Germinoma Treatment</w:t>
        </w:r>
      </w:hyperlink>
      <w:r w:rsidDel="00000000" w:rsidR="00000000" w:rsidRPr="00000000">
        <w:rPr>
          <w:rtl w:val="0"/>
        </w:rPr>
      </w:r>
    </w:p>
    <w:p w:rsidR="00000000" w:rsidDel="00000000" w:rsidP="00000000" w:rsidRDefault="00000000" w:rsidRPr="00000000" w14:paraId="000016A8">
      <w:pPr>
        <w:rPr/>
      </w:pPr>
      <w:r w:rsidDel="00000000" w:rsidR="00000000" w:rsidRPr="00000000">
        <w:rPr>
          <w:rtl w:val="0"/>
        </w:rPr>
        <w:t xml:space="preserve">RT alone. Neoadjuvant chemo may allow lower dose RT.</w:t>
        <w:br w:type="textWrapping"/>
        <w:t xml:space="preserve">Withholding RT for intracranial GCT has ~50% relapse and ~10% mortality [</w:t>
      </w:r>
      <w:hyperlink r:id="rId1201">
        <w:r w:rsidDel="00000000" w:rsidR="00000000" w:rsidRPr="00000000">
          <w:rPr>
            <w:rtl w:val="0"/>
          </w:rPr>
          <w:t xml:space="preserve">Balmaceda JCO '96</w:t>
        </w:r>
      </w:hyperlink>
      <w:r w:rsidDel="00000000" w:rsidR="00000000" w:rsidRPr="00000000">
        <w:rPr>
          <w:rtl w:val="0"/>
        </w:rPr>
        <w:t xml:space="preserve">].</w:t>
      </w:r>
    </w:p>
    <w:p w:rsidR="00000000" w:rsidDel="00000000" w:rsidP="00000000" w:rsidRDefault="00000000" w:rsidRPr="00000000" w14:paraId="000016A9">
      <w:pPr>
        <w:rPr/>
      </w:pPr>
      <w:r w:rsidDel="00000000" w:rsidR="00000000" w:rsidRPr="00000000">
        <w:rPr>
          <w:rtl w:val="0"/>
        </w:rPr>
        <w:t xml:space="preserve">If CNS positive, then treat it as low risk medullo (i.e. add in CSI, not just WVRT).</w:t>
      </w:r>
    </w:p>
    <w:p w:rsidR="00000000" w:rsidDel="00000000" w:rsidP="00000000" w:rsidRDefault="00000000" w:rsidRPr="00000000" w14:paraId="000016AA">
      <w:pPr>
        <w:rPr/>
      </w:pPr>
      <w:r w:rsidDel="00000000" w:rsidR="00000000" w:rsidRPr="00000000">
        <w:rPr>
          <w:rtl w:val="0"/>
        </w:rPr>
        <w:t xml:space="preserve">SIOPE brain tumor group consensus guideline on CSI target volumes [</w:t>
      </w:r>
      <w:hyperlink r:id="rId1202">
        <w:r w:rsidDel="00000000" w:rsidR="00000000" w:rsidRPr="00000000">
          <w:rPr>
            <w:rtl w:val="0"/>
          </w:rPr>
          <w:t xml:space="preserve">Ajithkumar RTO' 18</w:t>
        </w:r>
      </w:hyperlink>
      <w:r w:rsidDel="00000000" w:rsidR="00000000" w:rsidRPr="00000000">
        <w:rPr>
          <w:rtl w:val="0"/>
        </w:rPr>
        <w:t xml:space="preserve">]</w:t>
      </w:r>
    </w:p>
    <w:p w:rsidR="00000000" w:rsidDel="00000000" w:rsidP="00000000" w:rsidRDefault="00000000" w:rsidRPr="00000000" w14:paraId="000016AB">
      <w:pPr>
        <w:numPr>
          <w:ilvl w:val="0"/>
          <w:numId w:val="7"/>
        </w:numPr>
        <w:ind w:left="720" w:hanging="360"/>
      </w:pPr>
      <w:r w:rsidDel="00000000" w:rsidR="00000000" w:rsidRPr="00000000">
        <w:rPr>
          <w:b w:val="1"/>
          <w:rtl w:val="0"/>
        </w:rPr>
        <w:t xml:space="preserve">M0</w:t>
      </w:r>
      <w:r w:rsidDel="00000000" w:rsidR="00000000" w:rsidRPr="00000000">
        <w:rPr>
          <w:rtl w:val="0"/>
        </w:rPr>
        <w:t xml:space="preserve">: For younger kids, a chemotherapy approach may be preferred.</w:t>
        <w:br w:type="textWrapping"/>
        <w:t xml:space="preserve">There is a 10% ventricular system relapse with incomplete WV coverage [</w:t>
      </w:r>
      <w:hyperlink r:id="rId1203">
        <w:r w:rsidDel="00000000" w:rsidR="00000000" w:rsidRPr="00000000">
          <w:rPr>
            <w:rtl w:val="0"/>
          </w:rPr>
          <w:t xml:space="preserve">Calaminus Neuro Onc '13</w:t>
        </w:r>
      </w:hyperlink>
      <w:r w:rsidDel="00000000" w:rsidR="00000000" w:rsidRPr="00000000">
        <w:rPr>
          <w:rtl w:val="0"/>
        </w:rPr>
        <w:t xml:space="preserve">]</w:t>
      </w:r>
    </w:p>
    <w:p w:rsidR="00000000" w:rsidDel="00000000" w:rsidP="00000000" w:rsidRDefault="00000000" w:rsidRPr="00000000" w14:paraId="000016AC">
      <w:pPr>
        <w:ind w:left="720" w:firstLine="0"/>
        <w:rPr/>
      </w:pPr>
      <w:r w:rsidDel="00000000" w:rsidR="00000000" w:rsidRPr="00000000">
        <w:rPr>
          <w:rtl w:val="0"/>
        </w:rPr>
        <w:t xml:space="preserve">There is a significant rate of failure in the WV system when omitting WVRT [</w:t>
      </w:r>
      <w:hyperlink r:id="rId1204">
        <w:r w:rsidDel="00000000" w:rsidR="00000000" w:rsidRPr="00000000">
          <w:rPr>
            <w:rtl w:val="0"/>
          </w:rPr>
          <w:t xml:space="preserve">Alapetite Neuro Onc '10</w:t>
        </w:r>
      </w:hyperlink>
      <w:r w:rsidDel="00000000" w:rsidR="00000000" w:rsidRPr="00000000">
        <w:rPr>
          <w:rtl w:val="0"/>
        </w:rPr>
        <w:t xml:space="preserve">]</w:t>
      </w:r>
    </w:p>
    <w:p w:rsidR="00000000" w:rsidDel="00000000" w:rsidP="00000000" w:rsidRDefault="00000000" w:rsidRPr="00000000" w14:paraId="000016AD">
      <w:pPr>
        <w:ind w:left="720" w:firstLine="0"/>
        <w:rPr/>
      </w:pPr>
      <w:r w:rsidDel="00000000" w:rsidR="00000000" w:rsidRPr="00000000">
        <w:rPr>
          <w:rtl w:val="0"/>
        </w:rPr>
        <w:t xml:space="preserve">There is a 3% spinal relapse w omission of CSI </w:t>
      </w:r>
      <w:hyperlink r:id="rId1205">
        <w:r w:rsidDel="00000000" w:rsidR="00000000" w:rsidRPr="00000000">
          <w:rPr>
            <w:rtl w:val="0"/>
          </w:rPr>
          <w:t xml:space="preserve">[Rogers Lanc Onc '05]</w:t>
        </w:r>
      </w:hyperlink>
      <w:r w:rsidDel="00000000" w:rsidR="00000000" w:rsidRPr="00000000">
        <w:rPr>
          <w:rtl w:val="0"/>
        </w:rPr>
        <w:t xml:space="preserve">.</w:t>
      </w:r>
    </w:p>
    <w:p w:rsidR="00000000" w:rsidDel="00000000" w:rsidP="00000000" w:rsidRDefault="00000000" w:rsidRPr="00000000" w14:paraId="000016AE">
      <w:pPr>
        <w:numPr>
          <w:ilvl w:val="1"/>
          <w:numId w:val="7"/>
        </w:numPr>
        <w:ind w:left="1440" w:hanging="360"/>
      </w:pPr>
      <w:r w:rsidDel="00000000" w:rsidR="00000000" w:rsidRPr="00000000">
        <w:rPr>
          <w:b w:val="1"/>
          <w:rtl w:val="0"/>
        </w:rPr>
        <w:t xml:space="preserve">NAC </w:t>
      </w:r>
      <w:r w:rsidDel="00000000" w:rsidR="00000000" w:rsidRPr="00000000">
        <w:rPr>
          <w:rFonts w:ascii="Cardo" w:cs="Cardo" w:eastAsia="Cardo" w:hAnsi="Cardo"/>
          <w:rtl w:val="0"/>
        </w:rPr>
        <w:t xml:space="preserve">(e.g. CarboE x4c)→ CR = </w:t>
      </w:r>
      <w:r w:rsidDel="00000000" w:rsidR="00000000" w:rsidRPr="00000000">
        <w:rPr>
          <w:b w:val="1"/>
          <w:rtl w:val="0"/>
        </w:rPr>
        <w:t xml:space="preserve">18 Gy WVRT </w:t>
      </w:r>
      <w:r w:rsidDel="00000000" w:rsidR="00000000" w:rsidRPr="00000000">
        <w:rPr>
          <w:rtl w:val="0"/>
        </w:rPr>
        <w:t xml:space="preserve">+ 12 Gy boost to </w:t>
      </w:r>
      <w:r w:rsidDel="00000000" w:rsidR="00000000" w:rsidRPr="00000000">
        <w:rPr>
          <w:b w:val="1"/>
          <w:rtl w:val="0"/>
        </w:rPr>
        <w:t xml:space="preserve">30 Gy</w:t>
      </w:r>
      <w:r w:rsidDel="00000000" w:rsidR="00000000" w:rsidRPr="00000000">
        <w:rPr>
          <w:rtl w:val="0"/>
        </w:rPr>
        <w:t xml:space="preserve"> (1.5 Gy/fx).</w:t>
      </w:r>
    </w:p>
    <w:p w:rsidR="00000000" w:rsidDel="00000000" w:rsidP="00000000" w:rsidRDefault="00000000" w:rsidRPr="00000000" w14:paraId="000016AF">
      <w:pPr>
        <w:numPr>
          <w:ilvl w:val="2"/>
          <w:numId w:val="7"/>
        </w:numPr>
        <w:ind w:left="2160" w:hanging="360"/>
      </w:pPr>
      <w:r w:rsidDel="00000000" w:rsidR="00000000" w:rsidRPr="00000000">
        <w:rPr>
          <w:rtl w:val="0"/>
        </w:rPr>
        <w:t xml:space="preserve">PR/SD: Second look surgery (Residual mass suggests teratoma component).</w:t>
      </w:r>
    </w:p>
    <w:p w:rsidR="00000000" w:rsidDel="00000000" w:rsidP="00000000" w:rsidRDefault="00000000" w:rsidRPr="00000000" w14:paraId="000016B0">
      <w:pPr>
        <w:numPr>
          <w:ilvl w:val="2"/>
          <w:numId w:val="7"/>
        </w:numPr>
        <w:ind w:left="2160" w:hanging="360"/>
      </w:pPr>
      <w:r w:rsidDel="00000000" w:rsidR="00000000" w:rsidRPr="00000000">
        <w:rPr>
          <w:rtl w:val="0"/>
        </w:rPr>
        <w:t xml:space="preserve">PD or residual disease on 2nd look surgery: RT.</w:t>
      </w:r>
    </w:p>
    <w:p w:rsidR="00000000" w:rsidDel="00000000" w:rsidP="00000000" w:rsidRDefault="00000000" w:rsidRPr="00000000" w14:paraId="000016B1">
      <w:pPr>
        <w:numPr>
          <w:ilvl w:val="2"/>
          <w:numId w:val="7"/>
        </w:numPr>
        <w:ind w:left="2160" w:hanging="360"/>
      </w:pPr>
      <w:r w:rsidDel="00000000" w:rsidR="00000000" w:rsidRPr="00000000">
        <w:rPr>
          <w:rtl w:val="0"/>
        </w:rPr>
        <w:t xml:space="preserve">PR/SD with limited residual (1.5 cm max): </w:t>
      </w:r>
      <w:r w:rsidDel="00000000" w:rsidR="00000000" w:rsidRPr="00000000">
        <w:rPr>
          <w:b w:val="1"/>
          <w:rtl w:val="0"/>
        </w:rPr>
        <w:t xml:space="preserve">24 Gy WVRT</w:t>
      </w:r>
      <w:r w:rsidDel="00000000" w:rsidR="00000000" w:rsidRPr="00000000">
        <w:rPr>
          <w:rtl w:val="0"/>
        </w:rPr>
        <w:t xml:space="preserve"> + 12 Gy boost to </w:t>
      </w:r>
      <w:r w:rsidDel="00000000" w:rsidR="00000000" w:rsidRPr="00000000">
        <w:rPr>
          <w:b w:val="1"/>
          <w:rtl w:val="0"/>
        </w:rPr>
        <w:t xml:space="preserve">36 Gy</w:t>
      </w:r>
      <w:r w:rsidDel="00000000" w:rsidR="00000000" w:rsidRPr="00000000">
        <w:rPr>
          <w:rtl w:val="0"/>
        </w:rPr>
        <w:t xml:space="preserve"> (1.5 Gy/fx).</w:t>
      </w:r>
    </w:p>
    <w:p w:rsidR="00000000" w:rsidDel="00000000" w:rsidP="00000000" w:rsidRDefault="00000000" w:rsidRPr="00000000" w14:paraId="000016B2">
      <w:pPr>
        <w:numPr>
          <w:ilvl w:val="2"/>
          <w:numId w:val="7"/>
        </w:numPr>
        <w:ind w:left="2160" w:hanging="360"/>
      </w:pPr>
      <w:r w:rsidDel="00000000" w:rsidR="00000000" w:rsidRPr="00000000">
        <w:rPr>
          <w:rtl w:val="0"/>
        </w:rPr>
        <w:t xml:space="preserve">Patients with &gt; 1.5 cm residual are treated off-protocol and receive a boost of around 45 Gy. </w:t>
      </w:r>
    </w:p>
    <w:p w:rsidR="00000000" w:rsidDel="00000000" w:rsidP="00000000" w:rsidRDefault="00000000" w:rsidRPr="00000000" w14:paraId="000016B3">
      <w:pPr>
        <w:numPr>
          <w:ilvl w:val="1"/>
          <w:numId w:val="7"/>
        </w:numPr>
        <w:ind w:left="1440" w:hanging="360"/>
      </w:pPr>
      <w:r w:rsidDel="00000000" w:rsidR="00000000" w:rsidRPr="00000000">
        <w:rPr>
          <w:b w:val="1"/>
          <w:rtl w:val="0"/>
        </w:rPr>
        <w:t xml:space="preserve">RT alone</w:t>
      </w:r>
      <w:r w:rsidDel="00000000" w:rsidR="00000000" w:rsidRPr="00000000">
        <w:rPr>
          <w:rtl w:val="0"/>
        </w:rPr>
        <w:t xml:space="preserve">: WVRT 23.4-25 Gy + boost to 45-50.4 Gy.</w:t>
        <w:br w:type="textWrapping"/>
        <w:t xml:space="preserve">A lot of older teens will choose this option because it can be done in 6 week as opposed to months.</w:t>
      </w:r>
    </w:p>
    <w:p w:rsidR="00000000" w:rsidDel="00000000" w:rsidP="00000000" w:rsidRDefault="00000000" w:rsidRPr="00000000" w14:paraId="000016B4">
      <w:pPr>
        <w:numPr>
          <w:ilvl w:val="2"/>
          <w:numId w:val="7"/>
        </w:numPr>
        <w:ind w:left="2160" w:hanging="360"/>
      </w:pPr>
      <w:r w:rsidDel="00000000" w:rsidR="00000000" w:rsidRPr="00000000">
        <w:rPr>
          <w:rtl w:val="0"/>
        </w:rPr>
        <w:t xml:space="preserve">Boost volume larger for occult M+.</w:t>
      </w:r>
    </w:p>
    <w:p w:rsidR="00000000" w:rsidDel="00000000" w:rsidP="00000000" w:rsidRDefault="00000000" w:rsidRPr="00000000" w14:paraId="000016B5">
      <w:pPr>
        <w:numPr>
          <w:ilvl w:val="2"/>
          <w:numId w:val="7"/>
        </w:numPr>
        <w:ind w:left="2160" w:hanging="360"/>
      </w:pPr>
      <w:r w:rsidDel="00000000" w:rsidR="00000000" w:rsidRPr="00000000">
        <w:rPr>
          <w:rtl w:val="0"/>
        </w:rPr>
        <w:t xml:space="preserve">Disseminated disease: 30 Gy CSI.</w:t>
      </w:r>
    </w:p>
    <w:p w:rsidR="00000000" w:rsidDel="00000000" w:rsidP="00000000" w:rsidRDefault="00000000" w:rsidRPr="00000000" w14:paraId="000016B6">
      <w:pPr>
        <w:numPr>
          <w:ilvl w:val="0"/>
          <w:numId w:val="7"/>
        </w:numPr>
        <w:ind w:left="720" w:hanging="360"/>
      </w:pPr>
      <w:r w:rsidDel="00000000" w:rsidR="00000000" w:rsidRPr="00000000">
        <w:rPr>
          <w:b w:val="1"/>
          <w:rtl w:val="0"/>
        </w:rPr>
        <w:t xml:space="preserve">M+</w:t>
      </w:r>
      <w:r w:rsidDel="00000000" w:rsidR="00000000" w:rsidRPr="00000000">
        <w:rPr>
          <w:rtl w:val="0"/>
        </w:rPr>
        <w:t xml:space="preserve">: Germinomas are cured &gt; 90% of the time, even in the context of metastasis.</w:t>
      </w:r>
    </w:p>
    <w:p w:rsidR="00000000" w:rsidDel="00000000" w:rsidP="00000000" w:rsidRDefault="00000000" w:rsidRPr="00000000" w14:paraId="000016B7">
      <w:pPr>
        <w:numPr>
          <w:ilvl w:val="1"/>
          <w:numId w:val="7"/>
        </w:numPr>
        <w:ind w:left="1440" w:hanging="360"/>
      </w:pPr>
      <w:r w:rsidDel="00000000" w:rsidR="00000000" w:rsidRPr="00000000">
        <w:rPr>
          <w:rtl w:val="0"/>
        </w:rPr>
        <w:t xml:space="preserve">NAC (e.g. CarboE x4c): CSI to 21-24 Gy + boost all discrete gross disease to 30-36 Gy.</w:t>
      </w:r>
    </w:p>
    <w:p w:rsidR="00000000" w:rsidDel="00000000" w:rsidP="00000000" w:rsidRDefault="00000000" w:rsidRPr="00000000" w14:paraId="000016B8">
      <w:pPr>
        <w:numPr>
          <w:ilvl w:val="1"/>
          <w:numId w:val="7"/>
        </w:numPr>
        <w:ind w:left="1440" w:hanging="360"/>
      </w:pPr>
      <w:r w:rsidDel="00000000" w:rsidR="00000000" w:rsidRPr="00000000">
        <w:rPr>
          <w:rtl w:val="0"/>
        </w:rPr>
        <w:t xml:space="preserve">RT alone: CSI to 24 Gy (30 Gy if diffuse coating of cord), boost all discrete gross disease to 45-50.4 Gy.</w:t>
      </w:r>
    </w:p>
    <w:p w:rsidR="00000000" w:rsidDel="00000000" w:rsidP="00000000" w:rsidRDefault="00000000" w:rsidRPr="00000000" w14:paraId="000016B9">
      <w:pPr>
        <w:numPr>
          <w:ilvl w:val="0"/>
          <w:numId w:val="7"/>
        </w:numPr>
        <w:ind w:left="720" w:hanging="360"/>
      </w:pPr>
      <w:r w:rsidDel="00000000" w:rsidR="00000000" w:rsidRPr="00000000">
        <w:rPr>
          <w:b w:val="1"/>
          <w:rtl w:val="0"/>
        </w:rPr>
        <w:t xml:space="preserve">WVRT Atlas for Germ Cell Tumors</w:t>
      </w:r>
      <w:r w:rsidDel="00000000" w:rsidR="00000000" w:rsidRPr="00000000">
        <w:rPr>
          <w:rtl w:val="0"/>
        </w:rPr>
        <w:t xml:space="preserve"> [</w:t>
      </w:r>
      <w:hyperlink r:id="rId1206">
        <w:r w:rsidDel="00000000" w:rsidR="00000000" w:rsidRPr="00000000">
          <w:rPr>
            <w:rtl w:val="0"/>
          </w:rPr>
          <w:t xml:space="preserve">ACNS 1123</w:t>
        </w:r>
      </w:hyperlink>
      <w:r w:rsidDel="00000000" w:rsidR="00000000" w:rsidRPr="00000000">
        <w:rPr>
          <w:rtl w:val="0"/>
        </w:rPr>
        <w:t xml:space="preserve">] </w:t>
      </w:r>
      <w:hyperlink w:anchor="kix.c39x5cbejmu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BA">
      <w:pPr>
        <w:ind w:left="720" w:firstLine="0"/>
        <w:rPr/>
      </w:pPr>
      <w:r w:rsidDel="00000000" w:rsidR="00000000" w:rsidRPr="00000000">
        <w:rPr>
          <w:rtl w:val="0"/>
        </w:rPr>
        <w:t xml:space="preserve">Be sure to contour the primary tumor bed with WV contours, or the tumor may be missed.</w:t>
      </w:r>
    </w:p>
    <w:p w:rsidR="00000000" w:rsidDel="00000000" w:rsidP="00000000" w:rsidRDefault="00000000" w:rsidRPr="00000000" w14:paraId="000016BB">
      <w:pPr>
        <w:ind w:left="720" w:firstLine="0"/>
        <w:rPr>
          <w:b w:val="1"/>
          <w:vertAlign w:val="superscript"/>
        </w:rPr>
      </w:pPr>
      <w:r w:rsidDel="00000000" w:rsidR="00000000" w:rsidRPr="00000000">
        <w:rPr>
          <w:rtl w:val="0"/>
        </w:rPr>
        <w:t xml:space="preserve">Look carefully at optics as suprasellar lesions can involve optic nerves.</w:t>
      </w:r>
      <w:r w:rsidDel="00000000" w:rsidR="00000000" w:rsidRPr="00000000">
        <w:rPr>
          <w:rtl w:val="0"/>
        </w:rPr>
      </w:r>
    </w:p>
    <w:p w:rsidR="00000000" w:rsidDel="00000000" w:rsidP="00000000" w:rsidRDefault="00000000" w:rsidRPr="00000000" w14:paraId="000016BC">
      <w:pPr>
        <w:numPr>
          <w:ilvl w:val="1"/>
          <w:numId w:val="7"/>
        </w:numPr>
        <w:ind w:left="1440" w:hanging="360"/>
      </w:pPr>
      <w:r w:rsidDel="00000000" w:rsidR="00000000" w:rsidRPr="00000000">
        <w:rPr>
          <w:rtl w:val="0"/>
        </w:rPr>
        <w:t xml:space="preserve">CTV = tumor, lateral, 3rd/4th ventricles, suprasellar cistern, pineal cistern (0 mm for photons, 3-5 mm protons).</w:t>
      </w:r>
    </w:p>
    <w:p w:rsidR="00000000" w:rsidDel="00000000" w:rsidP="00000000" w:rsidRDefault="00000000" w:rsidRPr="00000000" w14:paraId="000016BD">
      <w:pPr>
        <w:numPr>
          <w:ilvl w:val="2"/>
          <w:numId w:val="7"/>
        </w:numPr>
        <w:ind w:left="2160" w:hanging="360"/>
      </w:pPr>
      <w:r w:rsidDel="00000000" w:rsidR="00000000" w:rsidRPr="00000000">
        <w:rPr>
          <w:rtl w:val="0"/>
        </w:rPr>
        <w:t xml:space="preserve">Include pre-pontine cistern if large suprasellar tumors or have undergone third ventriculostomy. </w:t>
      </w:r>
    </w:p>
    <w:p w:rsidR="00000000" w:rsidDel="00000000" w:rsidP="00000000" w:rsidRDefault="00000000" w:rsidRPr="00000000" w14:paraId="000016BE">
      <w:pPr>
        <w:numPr>
          <w:ilvl w:val="1"/>
          <w:numId w:val="7"/>
        </w:numPr>
        <w:ind w:left="1440" w:hanging="360"/>
      </w:pPr>
      <w:r w:rsidDel="00000000" w:rsidR="00000000" w:rsidRPr="00000000">
        <w:rPr>
          <w:rtl w:val="0"/>
        </w:rPr>
        <w:t xml:space="preserve">PTV = CTV + 3-5 mm.</w:t>
      </w:r>
    </w:p>
    <w:p w:rsidR="00000000" w:rsidDel="00000000" w:rsidP="00000000" w:rsidRDefault="00000000" w:rsidRPr="00000000" w14:paraId="000016BF">
      <w:pPr>
        <w:numPr>
          <w:ilvl w:val="0"/>
          <w:numId w:val="7"/>
        </w:numPr>
        <w:ind w:left="720" w:hanging="360"/>
      </w:pPr>
      <w:r w:rsidDel="00000000" w:rsidR="00000000" w:rsidRPr="00000000">
        <w:rPr>
          <w:b w:val="1"/>
          <w:rtl w:val="0"/>
        </w:rPr>
        <w:t xml:space="preserve">M0 boost</w:t>
      </w:r>
    </w:p>
    <w:p w:rsidR="00000000" w:rsidDel="00000000" w:rsidP="00000000" w:rsidRDefault="00000000" w:rsidRPr="00000000" w14:paraId="000016C0">
      <w:pPr>
        <w:numPr>
          <w:ilvl w:val="1"/>
          <w:numId w:val="7"/>
        </w:numPr>
        <w:ind w:left="1440" w:hanging="360"/>
      </w:pPr>
      <w:r w:rsidDel="00000000" w:rsidR="00000000" w:rsidRPr="00000000">
        <w:rPr>
          <w:rtl w:val="0"/>
        </w:rPr>
        <w:t xml:space="preserve">CTV = GTV at diagnosis + 1.5 cm cropped from bone and tentorium.</w:t>
      </w:r>
    </w:p>
    <w:p w:rsidR="00000000" w:rsidDel="00000000" w:rsidP="00000000" w:rsidRDefault="00000000" w:rsidRPr="00000000" w14:paraId="000016C1">
      <w:pPr>
        <w:numPr>
          <w:ilvl w:val="2"/>
          <w:numId w:val="7"/>
        </w:numPr>
        <w:ind w:left="2160" w:hanging="360"/>
      </w:pPr>
      <w:r w:rsidDel="00000000" w:rsidR="00000000" w:rsidRPr="00000000">
        <w:rPr>
          <w:rtl w:val="0"/>
        </w:rPr>
        <w:t xml:space="preserve">For occult multifocal disease (pineal + DI), treat pineal, infundibular region, and 3rd ventricle.</w:t>
      </w:r>
    </w:p>
    <w:p w:rsidR="00000000" w:rsidDel="00000000" w:rsidP="00000000" w:rsidRDefault="00000000" w:rsidRPr="00000000" w14:paraId="000016C2">
      <w:pPr>
        <w:numPr>
          <w:ilvl w:val="1"/>
          <w:numId w:val="7"/>
        </w:numPr>
        <w:ind w:left="1440" w:hanging="360"/>
      </w:pPr>
      <w:r w:rsidDel="00000000" w:rsidR="00000000" w:rsidRPr="00000000">
        <w:rPr>
          <w:rtl w:val="0"/>
        </w:rPr>
        <w:t xml:space="preserve">PTV = CTV + 3-5 mm. </w:t>
      </w:r>
    </w:p>
    <w:p w:rsidR="00000000" w:rsidDel="00000000" w:rsidP="00000000" w:rsidRDefault="00000000" w:rsidRPr="00000000" w14:paraId="000016C3">
      <w:pPr>
        <w:numPr>
          <w:ilvl w:val="0"/>
          <w:numId w:val="7"/>
        </w:numPr>
        <w:ind w:left="720" w:hanging="360"/>
      </w:pPr>
      <w:r w:rsidDel="00000000" w:rsidR="00000000" w:rsidRPr="00000000">
        <w:rPr>
          <w:b w:val="1"/>
          <w:rtl w:val="0"/>
        </w:rPr>
        <w:t xml:space="preserve">Occult M+ boost</w:t>
      </w:r>
      <w:r w:rsidDel="00000000" w:rsidR="00000000" w:rsidRPr="00000000">
        <w:rPr>
          <w:rtl w:val="0"/>
        </w:rPr>
        <w:t xml:space="preserve">: </w:t>
      </w:r>
      <w:r w:rsidDel="00000000" w:rsidR="00000000" w:rsidRPr="00000000">
        <w:rPr>
          <w:color w:val="cccccc"/>
          <w:rtl w:val="0"/>
        </w:rPr>
        <w:t xml:space="preserve">Occult M+: DI, CSF negative.</w:t>
      </w:r>
    </w:p>
    <w:p w:rsidR="00000000" w:rsidDel="00000000" w:rsidP="00000000" w:rsidRDefault="00000000" w:rsidRPr="00000000" w14:paraId="000016C4">
      <w:pPr>
        <w:numPr>
          <w:ilvl w:val="1"/>
          <w:numId w:val="7"/>
        </w:numPr>
        <w:ind w:left="1440" w:hanging="360"/>
      </w:pPr>
      <w:r w:rsidDel="00000000" w:rsidR="00000000" w:rsidRPr="00000000">
        <w:rPr>
          <w:rtl w:val="0"/>
        </w:rPr>
        <w:t xml:space="preserve">CTV = GTV + infundibulum + 3rd ventricle + 1 cm.</w:t>
      </w:r>
    </w:p>
    <w:p w:rsidR="00000000" w:rsidDel="00000000" w:rsidP="00000000" w:rsidRDefault="00000000" w:rsidRPr="00000000" w14:paraId="000016C5">
      <w:pPr>
        <w:numPr>
          <w:ilvl w:val="1"/>
          <w:numId w:val="7"/>
        </w:numPr>
        <w:ind w:left="1440" w:hanging="360"/>
      </w:pPr>
      <w:r w:rsidDel="00000000" w:rsidR="00000000" w:rsidRPr="00000000">
        <w:rPr>
          <w:rtl w:val="0"/>
        </w:rPr>
        <w:t xml:space="preserve">PTV = CTV + 0.5 mm.</w:t>
      </w:r>
    </w:p>
    <w:p w:rsidR="00000000" w:rsidDel="00000000" w:rsidP="00000000" w:rsidRDefault="00000000" w:rsidRPr="00000000" w14:paraId="000016C6">
      <w:pPr>
        <w:numPr>
          <w:ilvl w:val="0"/>
          <w:numId w:val="7"/>
        </w:numPr>
        <w:ind w:left="720" w:hanging="360"/>
      </w:pPr>
      <w:r w:rsidDel="00000000" w:rsidR="00000000" w:rsidRPr="00000000">
        <w:rPr>
          <w:rtl w:val="0"/>
        </w:rPr>
        <w:t xml:space="preserve">Boost volumes use pre-surgery/chemo size and CTV margin of 1 cm. Be sure to look carefully for tumor tracking optic structures which are common for suprasellar lesions (seen best on T2s, sometimes the T1+c). Also look for changes in the seemingly not involved pineal/suprasellar region after chemotherapy.</w:t>
      </w:r>
      <w:r w:rsidDel="00000000" w:rsidR="00000000" w:rsidRPr="00000000">
        <w:rPr>
          <w:rtl w:val="0"/>
        </w:rPr>
      </w:r>
    </w:p>
    <w:p w:rsidR="00000000" w:rsidDel="00000000" w:rsidP="00000000" w:rsidRDefault="00000000" w:rsidRPr="00000000" w14:paraId="000016C7">
      <w:pPr>
        <w:pStyle w:val="Heading3"/>
        <w:rPr/>
      </w:pPr>
      <w:bookmarkStart w:colFirst="0" w:colLast="0" w:name="_6a9w0sabr7ke" w:id="290"/>
      <w:bookmarkEnd w:id="290"/>
      <w:hyperlink w:anchor="_bky1jhsixu1a">
        <w:r w:rsidDel="00000000" w:rsidR="00000000" w:rsidRPr="00000000">
          <w:rPr>
            <w:u w:val="single"/>
            <w:rtl w:val="0"/>
          </w:rPr>
          <w:t xml:space="preserve">NGGCT Treatment</w:t>
        </w:r>
      </w:hyperlink>
      <w:r w:rsidDel="00000000" w:rsidR="00000000" w:rsidRPr="00000000">
        <w:rPr>
          <w:rtl w:val="0"/>
        </w:rPr>
      </w:r>
    </w:p>
    <w:p w:rsidR="00000000" w:rsidDel="00000000" w:rsidP="00000000" w:rsidRDefault="00000000" w:rsidRPr="00000000" w14:paraId="000016C8">
      <w:pPr>
        <w:rPr/>
      </w:pPr>
      <w:r w:rsidDel="00000000" w:rsidR="00000000" w:rsidRPr="00000000">
        <w:rPr>
          <w:rtl w:val="0"/>
        </w:rPr>
        <w:t xml:space="preserve">Treat per ACNS 01</w:t>
      </w:r>
      <w:r w:rsidDel="00000000" w:rsidR="00000000" w:rsidRPr="00000000">
        <w:rPr>
          <w:rtl w:val="0"/>
        </w:rPr>
        <w:t xml:space="preserve">22. </w:t>
      </w:r>
      <w:hyperlink w:anchor="alqdirl2lifn">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i w:val="1"/>
          <w:rtl w:val="0"/>
        </w:rPr>
        <w:t xml:space="preserve">Unlike GCTs, this is a surgical disease!</w:t>
      </w:r>
      <w:r w:rsidDel="00000000" w:rsidR="00000000" w:rsidRPr="00000000">
        <w:rPr>
          <w:rtl w:val="0"/>
        </w:rPr>
      </w:r>
    </w:p>
    <w:p w:rsidR="00000000" w:rsidDel="00000000" w:rsidP="00000000" w:rsidRDefault="00000000" w:rsidRPr="00000000" w14:paraId="000016C9">
      <w:pPr>
        <w:rPr/>
      </w:pPr>
      <w:r w:rsidDel="00000000" w:rsidR="00000000" w:rsidRPr="00000000">
        <w:rPr>
          <w:rtl w:val="0"/>
        </w:rPr>
        <w:t xml:space="preserve">CSI was attempted to be decreased to WVRT, but failed! Now both M0 and M+ disease must be treated with CSI. </w:t>
      </w:r>
    </w:p>
    <w:p w:rsidR="00000000" w:rsidDel="00000000" w:rsidP="00000000" w:rsidRDefault="00000000" w:rsidRPr="00000000" w14:paraId="000016CA">
      <w:pPr>
        <w:rPr/>
      </w:pPr>
      <w:r w:rsidDel="00000000" w:rsidR="00000000" w:rsidRPr="00000000">
        <w:rPr>
          <w:rtl w:val="0"/>
        </w:rPr>
        <w:t xml:space="preserve">SIOPE brain tumor group consensus guideline on CSI target volumes [</w:t>
      </w:r>
      <w:hyperlink r:id="rId1207">
        <w:r w:rsidDel="00000000" w:rsidR="00000000" w:rsidRPr="00000000">
          <w:rPr>
            <w:rtl w:val="0"/>
          </w:rPr>
          <w:t xml:space="preserve">Ajithkumar RTO' 18</w:t>
        </w:r>
      </w:hyperlink>
      <w:r w:rsidDel="00000000" w:rsidR="00000000" w:rsidRPr="00000000">
        <w:rPr>
          <w:rtl w:val="0"/>
        </w:rPr>
        <w:t xml:space="preserve">]</w:t>
      </w:r>
    </w:p>
    <w:p w:rsidR="00000000" w:rsidDel="00000000" w:rsidP="00000000" w:rsidRDefault="00000000" w:rsidRPr="00000000" w14:paraId="000016CB">
      <w:pPr>
        <w:numPr>
          <w:ilvl w:val="0"/>
          <w:numId w:val="7"/>
        </w:numPr>
        <w:ind w:left="720" w:hanging="360"/>
      </w:pPr>
      <w:r w:rsidDel="00000000" w:rsidR="00000000" w:rsidRPr="00000000">
        <w:rPr>
          <w:rFonts w:ascii="Cardo" w:cs="Cardo" w:eastAsia="Cardo" w:hAnsi="Cardo"/>
          <w:rtl w:val="0"/>
        </w:rPr>
        <w:t xml:space="preserve">Chemo x4-6c→ 30-</w:t>
      </w:r>
      <w:r w:rsidDel="00000000" w:rsidR="00000000" w:rsidRPr="00000000">
        <w:rPr>
          <w:b w:val="1"/>
          <w:rtl w:val="0"/>
        </w:rPr>
        <w:t xml:space="preserve">36 Gy</w:t>
      </w:r>
      <w:r w:rsidDel="00000000" w:rsidR="00000000" w:rsidRPr="00000000">
        <w:rPr>
          <w:rtl w:val="0"/>
        </w:rPr>
        <w:t xml:space="preserve"> </w:t>
      </w:r>
      <w:r w:rsidDel="00000000" w:rsidR="00000000" w:rsidRPr="00000000">
        <w:rPr>
          <w:b w:val="1"/>
          <w:u w:val="single"/>
          <w:rtl w:val="0"/>
        </w:rPr>
        <w:t xml:space="preserve">CSI</w:t>
      </w:r>
      <w:r w:rsidDel="00000000" w:rsidR="00000000" w:rsidRPr="00000000">
        <w:rPr>
          <w:b w:val="1"/>
          <w:rtl w:val="0"/>
        </w:rPr>
        <w:t xml:space="preserve"> </w:t>
      </w:r>
      <w:r w:rsidDel="00000000" w:rsidR="00000000" w:rsidRPr="00000000">
        <w:rPr>
          <w:rtl w:val="0"/>
        </w:rPr>
        <w:t xml:space="preserve">+ 14.4-18 Gy boost to 50.4 - </w:t>
      </w:r>
      <w:r w:rsidDel="00000000" w:rsidR="00000000" w:rsidRPr="00000000">
        <w:rPr>
          <w:b w:val="1"/>
          <w:rtl w:val="0"/>
        </w:rPr>
        <w:t xml:space="preserve">54 Gy</w:t>
      </w:r>
      <w:r w:rsidDel="00000000" w:rsidR="00000000" w:rsidRPr="00000000">
        <w:rPr>
          <w:rtl w:val="0"/>
        </w:rPr>
        <w:t xml:space="preserve">. Some consider surgery upfront or after NAC.</w:t>
        <w:tab/>
      </w:r>
    </w:p>
    <w:p w:rsidR="00000000" w:rsidDel="00000000" w:rsidP="00000000" w:rsidRDefault="00000000" w:rsidRPr="00000000" w14:paraId="000016CC">
      <w:pPr>
        <w:numPr>
          <w:ilvl w:val="1"/>
          <w:numId w:val="7"/>
        </w:numPr>
        <w:ind w:left="1440" w:hanging="360"/>
      </w:pPr>
      <w:r w:rsidDel="00000000" w:rsidR="00000000" w:rsidRPr="00000000">
        <w:rPr>
          <w:rtl w:val="0"/>
        </w:rPr>
        <w:t xml:space="preserve">Chemo: Alternating carbo/etoposide and ifosfamide/etoposide.</w:t>
      </w:r>
    </w:p>
    <w:p w:rsidR="00000000" w:rsidDel="00000000" w:rsidP="00000000" w:rsidRDefault="00000000" w:rsidRPr="00000000" w14:paraId="000016CD">
      <w:pPr>
        <w:numPr>
          <w:ilvl w:val="1"/>
          <w:numId w:val="7"/>
        </w:numPr>
        <w:ind w:left="1440" w:hanging="360"/>
      </w:pPr>
      <w:r w:rsidDel="00000000" w:rsidR="00000000" w:rsidRPr="00000000">
        <w:rPr>
          <w:rtl w:val="0"/>
        </w:rPr>
        <w:t xml:space="preserve">ACNS 1123 is examining changing radiation from CSI 36 Gy to WV 30.6 Gy. Then, boost 54 to primary. This is a major study question! Higher rates of failure in WVRT arm therefore closed early.</w:t>
      </w:r>
    </w:p>
    <w:p w:rsidR="00000000" w:rsidDel="00000000" w:rsidP="00000000" w:rsidRDefault="00000000" w:rsidRPr="00000000" w14:paraId="000016CE">
      <w:pPr>
        <w:numPr>
          <w:ilvl w:val="0"/>
          <w:numId w:val="7"/>
        </w:numPr>
        <w:ind w:left="720" w:hanging="360"/>
      </w:pPr>
      <w:r w:rsidDel="00000000" w:rsidR="00000000" w:rsidRPr="00000000">
        <w:rPr>
          <w:rtl w:val="0"/>
        </w:rPr>
        <w:t xml:space="preserve">CTV_boost = pre-chemo tumor + residual tumor + 1 cm.</w:t>
      </w:r>
    </w:p>
    <w:p w:rsidR="00000000" w:rsidDel="00000000" w:rsidP="00000000" w:rsidRDefault="00000000" w:rsidRPr="00000000" w14:paraId="000016CF">
      <w:pPr>
        <w:numPr>
          <w:ilvl w:val="1"/>
          <w:numId w:val="7"/>
        </w:numPr>
        <w:ind w:left="1440" w:hanging="360"/>
      </w:pPr>
      <w:r w:rsidDel="00000000" w:rsidR="00000000" w:rsidRPr="00000000">
        <w:rPr>
          <w:rtl w:val="0"/>
        </w:rPr>
        <w:t xml:space="preserve">PTV_boost = CTV + 0.5 cm.</w:t>
      </w:r>
    </w:p>
    <w:p w:rsidR="00000000" w:rsidDel="00000000" w:rsidP="00000000" w:rsidRDefault="00000000" w:rsidRPr="00000000" w14:paraId="000016D0">
      <w:pPr>
        <w:pStyle w:val="Heading2"/>
        <w:rPr/>
      </w:pPr>
      <w:bookmarkStart w:colFirst="0" w:colLast="0" w:name="_52geklyhbgjn" w:id="291"/>
      <w:bookmarkEnd w:id="291"/>
      <w:hyperlink w:anchor="_2oxs7n6nf0a5">
        <w:r w:rsidDel="00000000" w:rsidR="00000000" w:rsidRPr="00000000">
          <w:rPr>
            <w:rtl w:val="0"/>
          </w:rPr>
          <w:t xml:space="preserve">Follow up</w:t>
        </w:r>
      </w:hyperlink>
      <w:r w:rsidDel="00000000" w:rsidR="00000000" w:rsidRPr="00000000">
        <w:rPr>
          <w:rtl w:val="0"/>
        </w:rPr>
      </w:r>
    </w:p>
    <w:bookmarkStart w:colFirst="0" w:colLast="0" w:name="cla6msrzwz9f" w:id="292"/>
    <w:bookmarkEnd w:id="292"/>
    <w:p w:rsidR="00000000" w:rsidDel="00000000" w:rsidP="00000000" w:rsidRDefault="00000000" w:rsidRPr="00000000" w14:paraId="000016D1">
      <w:pPr>
        <w:numPr>
          <w:ilvl w:val="0"/>
          <w:numId w:val="68"/>
        </w:numPr>
        <w:ind w:left="720" w:hanging="360"/>
      </w:pPr>
      <w:r w:rsidDel="00000000" w:rsidR="00000000" w:rsidRPr="00000000">
        <w:rPr>
          <w:rtl w:val="0"/>
        </w:rPr>
        <w:t xml:space="preserve">Patterns of failure after chemotherapy and involved field for localized germinoma [</w:t>
      </w:r>
      <w:hyperlink r:id="rId1208">
        <w:r w:rsidDel="00000000" w:rsidR="00000000" w:rsidRPr="00000000">
          <w:rPr>
            <w:rtl w:val="0"/>
          </w:rPr>
          <w:t xml:space="preserve">Alapetite Neuro Onc '10</w:t>
        </w:r>
      </w:hyperlink>
      <w:r w:rsidDel="00000000" w:rsidR="00000000" w:rsidRPr="00000000">
        <w:rPr>
          <w:rtl w:val="0"/>
        </w:rPr>
        <w:t xml:space="preserve">]</w:t>
      </w:r>
    </w:p>
    <w:p w:rsidR="00000000" w:rsidDel="00000000" w:rsidP="00000000" w:rsidRDefault="00000000" w:rsidRPr="00000000" w14:paraId="000016D2">
      <w:pPr>
        <w:ind w:left="720" w:firstLine="0"/>
        <w:rPr/>
      </w:pPr>
      <w:r w:rsidDel="00000000" w:rsidR="00000000" w:rsidRPr="00000000">
        <w:rPr>
          <w:rtl w:val="0"/>
        </w:rPr>
        <w:t xml:space="preserve">There is a significant rate of failure in the WV system when omitting WVRT.</w:t>
      </w:r>
    </w:p>
    <w:p w:rsidR="00000000" w:rsidDel="00000000" w:rsidP="00000000" w:rsidRDefault="00000000" w:rsidRPr="00000000" w14:paraId="000016D3">
      <w:pPr>
        <w:numPr>
          <w:ilvl w:val="1"/>
          <w:numId w:val="68"/>
        </w:numPr>
        <w:ind w:left="1440" w:hanging="360"/>
        <w:rPr>
          <w:u w:val="none"/>
        </w:rPr>
      </w:pPr>
      <w:r w:rsidDel="00000000" w:rsidR="00000000" w:rsidRPr="00000000">
        <w:rPr>
          <w:rtl w:val="0"/>
        </w:rPr>
        <w:t xml:space="preserve">10 of 60 patients relapsed up to 10y out.</w:t>
      </w:r>
    </w:p>
    <w:p w:rsidR="00000000" w:rsidDel="00000000" w:rsidP="00000000" w:rsidRDefault="00000000" w:rsidRPr="00000000" w14:paraId="000016D4">
      <w:pPr>
        <w:numPr>
          <w:ilvl w:val="1"/>
          <w:numId w:val="68"/>
        </w:numPr>
        <w:ind w:left="1440" w:hanging="360"/>
        <w:rPr>
          <w:u w:val="none"/>
        </w:rPr>
      </w:pPr>
      <w:r w:rsidDel="00000000" w:rsidR="00000000" w:rsidRPr="00000000">
        <w:rPr>
          <w:rtl w:val="0"/>
        </w:rPr>
        <w:t xml:space="preserve">8 were in the periventricular subependymal space.</w:t>
      </w:r>
    </w:p>
    <w:p w:rsidR="00000000" w:rsidDel="00000000" w:rsidP="00000000" w:rsidRDefault="00000000" w:rsidRPr="00000000" w14:paraId="000016D5">
      <w:pPr>
        <w:numPr>
          <w:ilvl w:val="1"/>
          <w:numId w:val="68"/>
        </w:numPr>
        <w:ind w:left="1440" w:hanging="360"/>
        <w:rPr>
          <w:u w:val="none"/>
        </w:rPr>
      </w:pPr>
      <w:r w:rsidDel="00000000" w:rsidR="00000000" w:rsidRPr="00000000">
        <w:rPr>
          <w:rtl w:val="0"/>
        </w:rPr>
        <w:t xml:space="preserve">No in-field recurrences, though 3 had inadequate margins.</w:t>
      </w:r>
    </w:p>
    <w:p w:rsidR="00000000" w:rsidDel="00000000" w:rsidP="00000000" w:rsidRDefault="00000000" w:rsidRPr="00000000" w14:paraId="000016D6">
      <w:pPr>
        <w:numPr>
          <w:ilvl w:val="0"/>
          <w:numId w:val="68"/>
        </w:numPr>
        <w:ind w:left="720" w:hanging="360"/>
        <w:rPr>
          <w:u w:val="none"/>
        </w:rPr>
      </w:pPr>
      <w:r w:rsidDel="00000000" w:rsidR="00000000" w:rsidRPr="00000000">
        <w:rPr>
          <w:b w:val="1"/>
          <w:rtl w:val="0"/>
        </w:rPr>
        <w:t xml:space="preserve">RT alone with reduced volume and dose</w:t>
      </w:r>
      <w:r w:rsidDel="00000000" w:rsidR="00000000" w:rsidRPr="00000000">
        <w:rPr>
          <w:rtl w:val="0"/>
        </w:rPr>
        <w:t xml:space="preserve"> [</w:t>
      </w:r>
      <w:hyperlink r:id="rId1209">
        <w:r w:rsidDel="00000000" w:rsidR="00000000" w:rsidRPr="00000000">
          <w:rPr>
            <w:rtl w:val="0"/>
          </w:rPr>
          <w:t xml:space="preserve">Byun IJROBP '20</w:t>
        </w:r>
      </w:hyperlink>
      <w:r w:rsidDel="00000000" w:rsidR="00000000" w:rsidRPr="00000000">
        <w:rPr>
          <w:rtl w:val="0"/>
        </w:rPr>
        <w:t xml:space="preserve">]</w:t>
      </w:r>
      <w:r w:rsidDel="00000000" w:rsidR="00000000" w:rsidRPr="00000000">
        <w:rPr>
          <w:rtl w:val="0"/>
        </w:rPr>
        <w:t xml:space="preserve"> Retro. </w:t>
      </w:r>
      <w:r w:rsidDel="00000000" w:rsidR="00000000" w:rsidRPr="00000000">
        <w:rPr>
          <w:b w:val="1"/>
          <w:rtl w:val="0"/>
        </w:rPr>
        <w:t xml:space="preserve">RT alone 36 Gy with 18 Gy CSI </w:t>
      </w:r>
      <w:r w:rsidDel="00000000" w:rsidR="00000000" w:rsidRPr="00000000">
        <w:rPr>
          <w:rtl w:val="0"/>
        </w:rPr>
        <w:t xml:space="preserve">(n=33).</w:t>
      </w:r>
    </w:p>
    <w:p w:rsidR="00000000" w:rsidDel="00000000" w:rsidP="00000000" w:rsidRDefault="00000000" w:rsidRPr="00000000" w14:paraId="000016D7">
      <w:pPr>
        <w:ind w:left="720" w:firstLine="0"/>
        <w:rPr/>
      </w:pPr>
      <w:r w:rsidDel="00000000" w:rsidR="00000000" w:rsidRPr="00000000">
        <w:rPr>
          <w:rFonts w:ascii="Gungsuh" w:cs="Gungsuh" w:eastAsia="Gungsuh" w:hAnsi="Gungsuh"/>
          <w:rtl w:val="0"/>
        </w:rPr>
        <w:t xml:space="preserve">No in-field recurrences were noted for the vast majority of patients who received ≤ 40 Gy to the primary site. No WV recurrences were noted in the 95 patients who received ≤ 20 Gy to the WV or WB or 70 patients receiving ≤ 20 Gy CSI. Two patients who received the regimen above failed, one in the biopsy tract and one outside the WBRT volume.</w:t>
      </w:r>
    </w:p>
    <w:p w:rsidR="00000000" w:rsidDel="00000000" w:rsidP="00000000" w:rsidRDefault="00000000" w:rsidRPr="00000000" w14:paraId="000016D8">
      <w:pPr>
        <w:numPr>
          <w:ilvl w:val="1"/>
          <w:numId w:val="68"/>
        </w:numPr>
        <w:ind w:left="1440" w:hanging="360"/>
        <w:rPr>
          <w:u w:val="none"/>
        </w:rPr>
      </w:pPr>
      <w:r w:rsidDel="00000000" w:rsidR="00000000" w:rsidRPr="00000000">
        <w:rPr>
          <w:rtl w:val="0"/>
        </w:rPr>
        <w:t xml:space="preserve">213 patients. 1971-2017. In the 1980s, CSI was added. In 1991, chemo was added with reduced RT volume in CR. In 2012, policy was changed to a reduced volume/dose RT alone approach. Doses reduced to 36 Gy primary and 18 Gy CSI. Bifocal tumors treated as disseminated tumors with CSI. MFU 12y</w:t>
      </w:r>
    </w:p>
    <w:p w:rsidR="00000000" w:rsidDel="00000000" w:rsidP="00000000" w:rsidRDefault="00000000" w:rsidRPr="00000000" w14:paraId="000016D9">
      <w:pPr>
        <w:numPr>
          <w:ilvl w:val="1"/>
          <w:numId w:val="68"/>
        </w:numPr>
        <w:ind w:left="1440" w:hanging="360"/>
        <w:rPr>
          <w:u w:val="none"/>
        </w:rPr>
      </w:pPr>
      <w:r w:rsidDel="00000000" w:rsidR="00000000" w:rsidRPr="00000000">
        <w:rPr>
          <w:rtl w:val="0"/>
        </w:rPr>
        <w:t xml:space="preserve">118 pathologically proven, 95 presumed germinoma.</w:t>
      </w:r>
    </w:p>
    <w:p w:rsidR="00000000" w:rsidDel="00000000" w:rsidP="00000000" w:rsidRDefault="00000000" w:rsidRPr="00000000" w14:paraId="000016DA">
      <w:pPr>
        <w:numPr>
          <w:ilvl w:val="1"/>
          <w:numId w:val="68"/>
        </w:numPr>
        <w:ind w:left="1440" w:hanging="360"/>
        <w:rPr>
          <w:u w:val="none"/>
        </w:rPr>
      </w:pPr>
      <w:r w:rsidDel="00000000" w:rsidR="00000000" w:rsidRPr="00000000">
        <w:rPr>
          <w:rFonts w:ascii="Cardo" w:cs="Cardo" w:eastAsia="Cardo" w:hAnsi="Cardo"/>
          <w:rtl w:val="0"/>
        </w:rPr>
        <w:t xml:space="preserve">10y DFS / OS of 92→ 96%.</w:t>
      </w:r>
    </w:p>
    <w:p w:rsidR="00000000" w:rsidDel="00000000" w:rsidP="00000000" w:rsidRDefault="00000000" w:rsidRPr="00000000" w14:paraId="000016DB">
      <w:pPr>
        <w:numPr>
          <w:ilvl w:val="1"/>
          <w:numId w:val="68"/>
        </w:numPr>
        <w:ind w:left="1440" w:hanging="360"/>
        <w:rPr>
          <w:u w:val="none"/>
        </w:rPr>
      </w:pPr>
      <w:r w:rsidDel="00000000" w:rsidR="00000000" w:rsidRPr="00000000">
        <w:rPr>
          <w:rFonts w:ascii="Cardo" w:cs="Cardo" w:eastAsia="Cardo" w:hAnsi="Cardo"/>
          <w:rtl w:val="0"/>
        </w:rPr>
        <w:t xml:space="preserve">OOF failures for focal / WV / CSI of 35→ 6→ 0%. For RT-alone, OOF for focal / WV RT of 38→ 10%. </w:t>
      </w:r>
    </w:p>
    <w:p w:rsidR="00000000" w:rsidDel="00000000" w:rsidP="00000000" w:rsidRDefault="00000000" w:rsidRPr="00000000" w14:paraId="000016DC">
      <w:pPr>
        <w:numPr>
          <w:ilvl w:val="0"/>
          <w:numId w:val="68"/>
        </w:numPr>
        <w:ind w:left="720" w:hanging="360"/>
      </w:pPr>
      <w:r w:rsidDel="00000000" w:rsidR="00000000" w:rsidRPr="00000000">
        <w:rPr>
          <w:rtl w:val="0"/>
        </w:rPr>
        <w:t xml:space="preserve">5y OS Germinoma: &gt; 90% (LR &lt;10%).</w:t>
      </w:r>
    </w:p>
    <w:p w:rsidR="00000000" w:rsidDel="00000000" w:rsidP="00000000" w:rsidRDefault="00000000" w:rsidRPr="00000000" w14:paraId="000016DD">
      <w:pPr>
        <w:numPr>
          <w:ilvl w:val="1"/>
          <w:numId w:val="68"/>
        </w:numPr>
        <w:ind w:left="1440" w:hanging="360"/>
      </w:pPr>
      <w:r w:rsidDel="00000000" w:rsidR="00000000" w:rsidRPr="00000000">
        <w:rPr>
          <w:rtl w:val="0"/>
        </w:rPr>
        <w:t xml:space="preserve">5-10% spinal failure, 20-40% without RT.</w:t>
      </w:r>
    </w:p>
    <w:p w:rsidR="00000000" w:rsidDel="00000000" w:rsidP="00000000" w:rsidRDefault="00000000" w:rsidRPr="00000000" w14:paraId="000016DE">
      <w:pPr>
        <w:numPr>
          <w:ilvl w:val="0"/>
          <w:numId w:val="68"/>
        </w:numPr>
        <w:ind w:left="720" w:hanging="360"/>
      </w:pPr>
      <w:r w:rsidDel="00000000" w:rsidR="00000000" w:rsidRPr="00000000">
        <w:rPr>
          <w:rtl w:val="0"/>
        </w:rPr>
        <w:t xml:space="preserve">5y OS NGGCT: 50%.</w:t>
      </w:r>
    </w:p>
    <w:p w:rsidR="00000000" w:rsidDel="00000000" w:rsidP="00000000" w:rsidRDefault="00000000" w:rsidRPr="00000000" w14:paraId="000016DF">
      <w:pPr>
        <w:pStyle w:val="Heading2"/>
        <w:spacing w:after="46" w:lineRule="auto"/>
        <w:rPr/>
      </w:pPr>
      <w:bookmarkStart w:colFirst="0" w:colLast="0" w:name="_yntl3awv37k7" w:id="293"/>
      <w:bookmarkEnd w:id="293"/>
      <w:r w:rsidDel="00000000" w:rsidR="00000000" w:rsidRPr="00000000">
        <w:rPr>
          <w:rtl w:val="0"/>
        </w:rPr>
      </w:r>
    </w:p>
    <w:p w:rsidR="00000000" w:rsidDel="00000000" w:rsidP="00000000" w:rsidRDefault="00000000" w:rsidRPr="00000000" w14:paraId="000016E0">
      <w:pPr>
        <w:pStyle w:val="Heading2"/>
        <w:spacing w:after="46" w:lineRule="auto"/>
        <w:rPr/>
      </w:pPr>
      <w:bookmarkStart w:colFirst="0" w:colLast="0" w:name="_4ub44tk80n2c" w:id="294"/>
      <w:bookmarkEnd w:id="294"/>
      <w:hyperlink w:anchor="_2oxs7n6nf0a5">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6E1">
      <w:pPr>
        <w:rPr/>
      </w:pPr>
      <w:r w:rsidDel="00000000" w:rsidR="00000000" w:rsidRPr="00000000">
        <w:rPr>
          <w:rtl w:val="0"/>
        </w:rPr>
        <w:t xml:space="preserve">See </w:t>
      </w:r>
      <w:r w:rsidDel="00000000" w:rsidR="00000000" w:rsidRPr="00000000">
        <w:rPr>
          <w:rtl w:val="0"/>
        </w:rPr>
        <w:t xml:space="preserve">NCTN </w:t>
      </w:r>
      <w:r w:rsidDel="00000000" w:rsidR="00000000" w:rsidRPr="00000000">
        <w:rPr>
          <w:rtl w:val="0"/>
        </w:rPr>
        <w:t xml:space="preserve">Trial Portfolios by Disease Site: [</w:t>
      </w:r>
      <w:hyperlink r:id="rId1210">
        <w:r w:rsidDel="00000000" w:rsidR="00000000" w:rsidRPr="00000000">
          <w:rPr>
            <w:rtl w:val="0"/>
          </w:rPr>
          <w:t xml:space="preserve">AYA</w:t>
        </w:r>
      </w:hyperlink>
      <w:r w:rsidDel="00000000" w:rsidR="00000000" w:rsidRPr="00000000">
        <w:rPr>
          <w:rtl w:val="0"/>
        </w:rPr>
        <w:t xml:space="preserve">] and Future Directions in the [</w:t>
      </w:r>
      <w:hyperlink r:id="rId1211">
        <w:r w:rsidDel="00000000" w:rsidR="00000000" w:rsidRPr="00000000">
          <w:rPr>
            <w:rtl w:val="0"/>
          </w:rPr>
          <w:t xml:space="preserve">Testicular</w:t>
        </w:r>
      </w:hyperlink>
      <w:r w:rsidDel="00000000" w:rsidR="00000000" w:rsidRPr="00000000">
        <w:rPr>
          <w:rtl w:val="0"/>
        </w:rPr>
        <w:t xml:space="preserve">] Germ Cell tumors section for more.</w:t>
      </w:r>
    </w:p>
    <w:p w:rsidR="00000000" w:rsidDel="00000000" w:rsidP="00000000" w:rsidRDefault="00000000" w:rsidRPr="00000000" w14:paraId="000016E2">
      <w:pPr>
        <w:numPr>
          <w:ilvl w:val="0"/>
          <w:numId w:val="124"/>
        </w:numPr>
        <w:ind w:left="720" w:hanging="360"/>
      </w:pPr>
      <w:r w:rsidDel="00000000" w:rsidR="00000000" w:rsidRPr="00000000">
        <w:rPr>
          <w:b w:val="1"/>
          <w:rtl w:val="0"/>
        </w:rPr>
        <w:t xml:space="preserve">A031102 / TIGER </w:t>
      </w:r>
      <w:r w:rsidDel="00000000" w:rsidR="00000000" w:rsidRPr="00000000">
        <w:rPr>
          <w:rtl w:val="0"/>
        </w:rPr>
        <w:t xml:space="preserve">[</w:t>
      </w:r>
      <w:hyperlink r:id="rId1212">
        <w:r w:rsidDel="00000000" w:rsidR="00000000" w:rsidRPr="00000000">
          <w:rPr>
            <w:rtl w:val="0"/>
          </w:rPr>
          <w:t xml:space="preserve">NCT02375204</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TIP vs. high-dose TI-CE→ SCT as first salvage</w:t>
      </w:r>
      <w:r w:rsidDel="00000000" w:rsidR="00000000" w:rsidRPr="00000000">
        <w:rPr>
          <w:rtl w:val="0"/>
        </w:rPr>
        <w:t xml:space="preserve">.</w:t>
      </w:r>
    </w:p>
    <w:p w:rsidR="00000000" w:rsidDel="00000000" w:rsidP="00000000" w:rsidRDefault="00000000" w:rsidRPr="00000000" w14:paraId="000016E3">
      <w:pPr>
        <w:numPr>
          <w:ilvl w:val="1"/>
          <w:numId w:val="124"/>
        </w:numPr>
        <w:ind w:left="1440" w:hanging="360"/>
      </w:pPr>
      <w:r w:rsidDel="00000000" w:rsidR="00000000" w:rsidRPr="00000000">
        <w:rPr>
          <w:rFonts w:ascii="Gungsuh" w:cs="Gungsuh" w:eastAsia="Gungsuh" w:hAnsi="Gungsuh"/>
          <w:rtl w:val="0"/>
        </w:rPr>
        <w:t xml:space="preserve">Progressive/recurrent, ≥ 14y. </w:t>
      </w:r>
    </w:p>
    <w:p w:rsidR="00000000" w:rsidDel="00000000" w:rsidP="00000000" w:rsidRDefault="00000000" w:rsidRPr="00000000" w14:paraId="000016E4">
      <w:pPr>
        <w:numPr>
          <w:ilvl w:val="1"/>
          <w:numId w:val="124"/>
        </w:numPr>
        <w:ind w:left="1440" w:hanging="360"/>
      </w:pPr>
      <w:r w:rsidDel="00000000" w:rsidR="00000000" w:rsidRPr="00000000">
        <w:rPr>
          <w:rtl w:val="0"/>
        </w:rPr>
        <w:t xml:space="preserve">TIP = Paclitaxel, Ifosfamide, Cisplatin.</w:t>
      </w:r>
    </w:p>
    <w:p w:rsidR="00000000" w:rsidDel="00000000" w:rsidP="00000000" w:rsidRDefault="00000000" w:rsidRPr="00000000" w14:paraId="000016E5">
      <w:pPr>
        <w:numPr>
          <w:ilvl w:val="1"/>
          <w:numId w:val="124"/>
        </w:numPr>
        <w:ind w:left="1440" w:hanging="360"/>
      </w:pPr>
      <w:r w:rsidDel="00000000" w:rsidR="00000000" w:rsidRPr="00000000">
        <w:rPr>
          <w:rFonts w:ascii="Cardo" w:cs="Cardo" w:eastAsia="Cardo" w:hAnsi="Cardo"/>
          <w:rtl w:val="0"/>
        </w:rPr>
        <w:t xml:space="preserve">TI-CE = Mobilizing paclitaxel/Ifosfamide→ high dose CarboEtoposide.</w:t>
      </w:r>
    </w:p>
    <w:p w:rsidR="00000000" w:rsidDel="00000000" w:rsidP="00000000" w:rsidRDefault="00000000" w:rsidRPr="00000000" w14:paraId="000016E6">
      <w:pPr>
        <w:pStyle w:val="Heading1"/>
        <w:spacing w:after="46" w:lineRule="auto"/>
        <w:ind w:firstLine="720"/>
        <w:rPr/>
        <w:sectPr>
          <w:type w:val="nextPage"/>
          <w:pgSz w:h="15840" w:w="12240"/>
          <w:pgMar w:bottom="720" w:top="720" w:left="720" w:right="720" w:header="720" w:footer="720"/>
          <w:cols w:equalWidth="0"/>
        </w:sectPr>
      </w:pPr>
      <w:bookmarkStart w:colFirst="0" w:colLast="0" w:name="_x5locfve3w72" w:id="295"/>
      <w:bookmarkEnd w:id="295"/>
      <w:r w:rsidDel="00000000" w:rsidR="00000000" w:rsidRPr="00000000">
        <w:rPr>
          <w:rtl w:val="0"/>
        </w:rPr>
      </w:r>
    </w:p>
    <w:p w:rsidR="00000000" w:rsidDel="00000000" w:rsidP="00000000" w:rsidRDefault="00000000" w:rsidRPr="00000000" w14:paraId="000016E7">
      <w:pPr>
        <w:pStyle w:val="Heading1"/>
        <w:spacing w:after="46" w:lineRule="auto"/>
        <w:ind w:firstLine="720"/>
        <w:rPr/>
      </w:pPr>
      <w:bookmarkStart w:colFirst="0" w:colLast="0" w:name="_ejafvh13c7s4" w:id="296"/>
      <w:bookmarkEnd w:id="296"/>
      <w:hyperlink w:anchor="_dtyy1oq7ungd">
        <w:r w:rsidDel="00000000" w:rsidR="00000000" w:rsidRPr="00000000">
          <w:rPr>
            <w:rtl w:val="0"/>
          </w:rPr>
          <w:t xml:space="preserve">Craniopharyngioma</w:t>
        </w:r>
      </w:hyperlink>
      <w:r w:rsidDel="00000000" w:rsidR="00000000" w:rsidRPr="00000000">
        <w:rPr>
          <w:rtl w:val="0"/>
        </w:rPr>
      </w:r>
    </w:p>
    <w:p w:rsidR="00000000" w:rsidDel="00000000" w:rsidP="00000000" w:rsidRDefault="00000000" w:rsidRPr="00000000" w14:paraId="000016E8">
      <w:pPr>
        <w:rPr/>
      </w:pPr>
      <w:hyperlink r:id="rId1213">
        <w:r w:rsidDel="00000000" w:rsidR="00000000" w:rsidRPr="00000000">
          <w:rPr>
            <w:b w:val="1"/>
            <w:rtl w:val="0"/>
          </w:rPr>
          <w:t xml:space="preserve">StatPearls: Craniopharyngioma</w:t>
        </w:r>
      </w:hyperlink>
      <w:r w:rsidDel="00000000" w:rsidR="00000000" w:rsidRPr="00000000">
        <w:rPr>
          <w:b w:val="1"/>
          <w:rtl w:val="0"/>
        </w:rPr>
        <w:t xml:space="preserve"> </w:t>
      </w:r>
      <w:r w:rsidDel="00000000" w:rsidR="00000000" w:rsidRPr="00000000">
        <w:rPr>
          <w:i w:val="1"/>
          <w:rtl w:val="0"/>
        </w:rPr>
        <w:t xml:space="preserve">Last update: 4/14/2020.</w:t>
      </w:r>
      <w:r w:rsidDel="00000000" w:rsidR="00000000" w:rsidRPr="00000000">
        <w:rPr>
          <w:rtl w:val="0"/>
        </w:rPr>
      </w:r>
    </w:p>
    <w:p w:rsidR="00000000" w:rsidDel="00000000" w:rsidP="00000000" w:rsidRDefault="00000000" w:rsidRPr="00000000" w14:paraId="000016E9">
      <w:pPr>
        <w:ind w:left="720" w:firstLine="0"/>
        <w:rPr/>
      </w:pPr>
      <w:r w:rsidDel="00000000" w:rsidR="00000000" w:rsidRPr="00000000">
        <w:rPr>
          <w:rtl w:val="0"/>
        </w:rPr>
      </w:r>
    </w:p>
    <w:p w:rsidR="00000000" w:rsidDel="00000000" w:rsidP="00000000" w:rsidRDefault="00000000" w:rsidRPr="00000000" w14:paraId="000016EA">
      <w:pPr>
        <w:ind w:left="0" w:firstLine="0"/>
        <w:jc w:val="center"/>
        <w:rPr/>
      </w:pPr>
      <w:hyperlink r:id="rId1214">
        <w:r w:rsidDel="00000000" w:rsidR="00000000" w:rsidRPr="00000000">
          <w:rPr>
            <w:color w:val="1155cc"/>
            <w:u w:val="single"/>
          </w:rPr>
          <w:drawing>
            <wp:inline distB="114300" distT="114300" distL="114300" distR="114300">
              <wp:extent cx="4514850" cy="3457575"/>
              <wp:effectExtent b="12700" l="12700" r="12700" t="12700"/>
              <wp:docPr id="40" name="image39.png"/>
              <a:graphic>
                <a:graphicData uri="http://schemas.openxmlformats.org/drawingml/2006/picture">
                  <pic:pic>
                    <pic:nvPicPr>
                      <pic:cNvPr id="0" name="image39.png"/>
                      <pic:cNvPicPr preferRelativeResize="0"/>
                    </pic:nvPicPr>
                    <pic:blipFill>
                      <a:blip r:embed="rId1215"/>
                      <a:srcRect b="0" l="0" r="0" t="0"/>
                      <a:stretch>
                        <a:fillRect/>
                      </a:stretch>
                    </pic:blipFill>
                    <pic:spPr>
                      <a:xfrm>
                        <a:off x="0" y="0"/>
                        <a:ext cx="4514850" cy="3457575"/>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6EB">
      <w:pPr>
        <w:ind w:left="0" w:firstLine="0"/>
        <w:rPr/>
      </w:pPr>
      <w:r w:rsidDel="00000000" w:rsidR="00000000" w:rsidRPr="00000000">
        <w:rPr>
          <w:rtl w:val="0"/>
        </w:rPr>
        <w:t xml:space="preserve">It is best to avoid radical surgical approaches as they can be morbid, especially with </w:t>
      </w:r>
      <w:r w:rsidDel="00000000" w:rsidR="00000000" w:rsidRPr="00000000">
        <w:rPr>
          <w:b w:val="1"/>
          <w:rtl w:val="0"/>
        </w:rPr>
        <w:t xml:space="preserve">hypothalamic nuclei</w:t>
      </w:r>
      <w:r w:rsidDel="00000000" w:rsidR="00000000" w:rsidRPr="00000000">
        <w:rPr>
          <w:rtl w:val="0"/>
        </w:rPr>
        <w:t xml:space="preserve">. Instead, surgery appears to be best reserved for symptomatic cystic growth and defenestration as RT is unlikely to cause cystic regression. </w:t>
      </w:r>
    </w:p>
    <w:p w:rsidR="00000000" w:rsidDel="00000000" w:rsidP="00000000" w:rsidRDefault="00000000" w:rsidRPr="00000000" w14:paraId="000016EC">
      <w:pPr>
        <w:ind w:left="0" w:firstLine="0"/>
        <w:rPr/>
      </w:pPr>
      <w:r w:rsidDel="00000000" w:rsidR="00000000" w:rsidRPr="00000000">
        <w:rPr>
          <w:rtl w:val="0"/>
        </w:rPr>
      </w:r>
    </w:p>
    <w:p w:rsidR="00000000" w:rsidDel="00000000" w:rsidP="00000000" w:rsidRDefault="00000000" w:rsidRPr="00000000" w14:paraId="000016ED">
      <w:pPr>
        <w:ind w:left="0" w:firstLine="0"/>
        <w:rPr/>
      </w:pPr>
      <w:r w:rsidDel="00000000" w:rsidR="00000000" w:rsidRPr="00000000">
        <w:rPr>
          <w:b w:val="1"/>
          <w:rtl w:val="0"/>
        </w:rPr>
        <w:t xml:space="preserve">Supratentorial differential</w:t>
      </w:r>
      <w:r w:rsidDel="00000000" w:rsidR="00000000" w:rsidRPr="00000000">
        <w:rPr>
          <w:rtl w:val="0"/>
        </w:rPr>
        <w:t xml:space="preserve">:</w:t>
      </w:r>
    </w:p>
    <w:p w:rsidR="00000000" w:rsidDel="00000000" w:rsidP="00000000" w:rsidRDefault="00000000" w:rsidRPr="00000000" w14:paraId="000016EE">
      <w:pPr>
        <w:numPr>
          <w:ilvl w:val="0"/>
          <w:numId w:val="94"/>
        </w:numPr>
        <w:ind w:left="720" w:hanging="360"/>
        <w:rPr>
          <w:u w:val="none"/>
        </w:rPr>
      </w:pPr>
      <w:r w:rsidDel="00000000" w:rsidR="00000000" w:rsidRPr="00000000">
        <w:rPr>
          <w:b w:val="1"/>
          <w:rtl w:val="0"/>
        </w:rPr>
        <w:t xml:space="preserve">Suprasellar</w:t>
      </w:r>
      <w:r w:rsidDel="00000000" w:rsidR="00000000" w:rsidRPr="00000000">
        <w:rPr>
          <w:rtl w:val="0"/>
        </w:rPr>
        <w:t xml:space="preserve">: (COP GEM): </w:t>
      </w:r>
      <w:r w:rsidDel="00000000" w:rsidR="00000000" w:rsidRPr="00000000">
        <w:rPr>
          <w:b w:val="1"/>
          <w:rtl w:val="0"/>
        </w:rPr>
        <w:t xml:space="preserve">C</w:t>
      </w:r>
      <w:r w:rsidDel="00000000" w:rsidR="00000000" w:rsidRPr="00000000">
        <w:rPr>
          <w:rtl w:val="0"/>
        </w:rPr>
        <w:t xml:space="preserve">raniopharyngioma, </w:t>
      </w:r>
      <w:r w:rsidDel="00000000" w:rsidR="00000000" w:rsidRPr="00000000">
        <w:rPr>
          <w:b w:val="1"/>
          <w:rtl w:val="0"/>
        </w:rPr>
        <w:t xml:space="preserve">O</w:t>
      </w:r>
      <w:r w:rsidDel="00000000" w:rsidR="00000000" w:rsidRPr="00000000">
        <w:rPr>
          <w:rtl w:val="0"/>
        </w:rPr>
        <w:t xml:space="preserve">ptic glioma, </w:t>
      </w:r>
      <w:r w:rsidDel="00000000" w:rsidR="00000000" w:rsidRPr="00000000">
        <w:rPr>
          <w:b w:val="1"/>
          <w:rtl w:val="0"/>
        </w:rPr>
        <w:t xml:space="preserve">P</w:t>
      </w:r>
      <w:r w:rsidDel="00000000" w:rsidR="00000000" w:rsidRPr="00000000">
        <w:rPr>
          <w:rtl w:val="0"/>
        </w:rPr>
        <w:t xml:space="preserve">ituitary adenoma, </w:t>
      </w:r>
      <w:r w:rsidDel="00000000" w:rsidR="00000000" w:rsidRPr="00000000">
        <w:rPr>
          <w:b w:val="1"/>
          <w:rtl w:val="0"/>
        </w:rPr>
        <w:t xml:space="preserve">G</w:t>
      </w:r>
      <w:r w:rsidDel="00000000" w:rsidR="00000000" w:rsidRPr="00000000">
        <w:rPr>
          <w:rtl w:val="0"/>
        </w:rPr>
        <w:t xml:space="preserve">erm cell tumor*,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M</w:t>
      </w:r>
      <w:r w:rsidDel="00000000" w:rsidR="00000000" w:rsidRPr="00000000">
        <w:rPr>
          <w:rtl w:val="0"/>
        </w:rPr>
        <w:t xml:space="preserve">eningioma. *3rd ventricle.</w:t>
      </w:r>
    </w:p>
    <w:p w:rsidR="00000000" w:rsidDel="00000000" w:rsidP="00000000" w:rsidRDefault="00000000" w:rsidRPr="00000000" w14:paraId="000016EF">
      <w:pPr>
        <w:ind w:left="0" w:firstLine="0"/>
        <w:rPr/>
      </w:pPr>
      <w:r w:rsidDel="00000000" w:rsidR="00000000" w:rsidRPr="00000000">
        <w:rPr>
          <w:rtl w:val="0"/>
        </w:rPr>
      </w:r>
    </w:p>
    <w:p w:rsidR="00000000" w:rsidDel="00000000" w:rsidP="00000000" w:rsidRDefault="00000000" w:rsidRPr="00000000" w14:paraId="000016F0">
      <w:pPr>
        <w:numPr>
          <w:ilvl w:val="0"/>
          <w:numId w:val="115"/>
        </w:numPr>
        <w:ind w:left="720" w:hanging="360"/>
      </w:pPr>
      <w:r w:rsidDel="00000000" w:rsidR="00000000" w:rsidRPr="00000000">
        <w:rPr>
          <w:rtl w:val="0"/>
        </w:rPr>
        <w:t xml:space="preserve">5% of all pediatric tumors. ~200-570 cases per year. </w:t>
      </w:r>
    </w:p>
    <w:p w:rsidR="00000000" w:rsidDel="00000000" w:rsidP="00000000" w:rsidRDefault="00000000" w:rsidRPr="00000000" w14:paraId="000016F1">
      <w:pPr>
        <w:numPr>
          <w:ilvl w:val="0"/>
          <w:numId w:val="115"/>
        </w:numPr>
        <w:ind w:left="720" w:hanging="360"/>
      </w:pPr>
      <w:r w:rsidDel="00000000" w:rsidR="00000000" w:rsidRPr="00000000">
        <w:rPr>
          <w:rtl w:val="0"/>
        </w:rPr>
        <w:t xml:space="preserve">Comprises a little more than half of tumors in the sella-chiasmatic region in peds.</w:t>
      </w:r>
    </w:p>
    <w:p w:rsidR="00000000" w:rsidDel="00000000" w:rsidP="00000000" w:rsidRDefault="00000000" w:rsidRPr="00000000" w14:paraId="000016F2">
      <w:pPr>
        <w:numPr>
          <w:ilvl w:val="0"/>
          <w:numId w:val="115"/>
        </w:numPr>
        <w:ind w:left="720" w:hanging="360"/>
      </w:pPr>
      <w:r w:rsidDel="00000000" w:rsidR="00000000" w:rsidRPr="00000000">
        <w:rPr>
          <w:rtl w:val="0"/>
        </w:rPr>
        <w:t xml:space="preserve">No formal staging.</w:t>
      </w:r>
    </w:p>
    <w:p w:rsidR="00000000" w:rsidDel="00000000" w:rsidP="00000000" w:rsidRDefault="00000000" w:rsidRPr="00000000" w14:paraId="000016F3">
      <w:pPr>
        <w:numPr>
          <w:ilvl w:val="0"/>
          <w:numId w:val="115"/>
        </w:numPr>
        <w:ind w:left="720" w:hanging="360"/>
      </w:pPr>
      <w:r w:rsidDel="00000000" w:rsidR="00000000" w:rsidRPr="00000000">
        <w:rPr>
          <w:rtl w:val="0"/>
        </w:rPr>
        <w:t xml:space="preserve">Fluid that drains from it is called "crankcase oil". Proteinaceous fluid with cholesterol crystals.</w:t>
      </w:r>
    </w:p>
    <w:p w:rsidR="00000000" w:rsidDel="00000000" w:rsidP="00000000" w:rsidRDefault="00000000" w:rsidRPr="00000000" w14:paraId="000016F4">
      <w:pPr>
        <w:numPr>
          <w:ilvl w:val="0"/>
          <w:numId w:val="115"/>
        </w:numPr>
        <w:ind w:left="720" w:hanging="360"/>
      </w:pPr>
      <w:r w:rsidDel="00000000" w:rsidR="00000000" w:rsidRPr="00000000">
        <w:rPr>
          <w:rtl w:val="0"/>
        </w:rPr>
        <w:t xml:space="preserve">Bimodal: Children ages 5-10y, peak 55-65 above age of 20.</w:t>
      </w:r>
    </w:p>
    <w:p w:rsidR="00000000" w:rsidDel="00000000" w:rsidP="00000000" w:rsidRDefault="00000000" w:rsidRPr="00000000" w14:paraId="000016F5">
      <w:pPr>
        <w:numPr>
          <w:ilvl w:val="0"/>
          <w:numId w:val="115"/>
        </w:numPr>
        <w:ind w:left="720" w:hanging="360"/>
      </w:pPr>
      <w:r w:rsidDel="00000000" w:rsidR="00000000" w:rsidRPr="00000000">
        <w:rPr>
          <w:rtl w:val="0"/>
        </w:rPr>
        <w:t xml:space="preserve">Arises from</w:t>
      </w:r>
      <w:r w:rsidDel="00000000" w:rsidR="00000000" w:rsidRPr="00000000">
        <w:rPr>
          <w:b w:val="1"/>
          <w:rtl w:val="0"/>
        </w:rPr>
        <w:t xml:space="preserve"> Rathke's pouch</w:t>
      </w:r>
      <w:r w:rsidDel="00000000" w:rsidR="00000000" w:rsidRPr="00000000">
        <w:rPr>
          <w:rtl w:val="0"/>
        </w:rPr>
        <w:t xml:space="preserve">, which abuts the hypothalamus and 3rd ventricle superiorly.</w:t>
      </w:r>
    </w:p>
    <w:p w:rsidR="00000000" w:rsidDel="00000000" w:rsidP="00000000" w:rsidRDefault="00000000" w:rsidRPr="00000000" w14:paraId="000016F6">
      <w:pPr>
        <w:numPr>
          <w:ilvl w:val="0"/>
          <w:numId w:val="115"/>
        </w:numPr>
        <w:ind w:left="720" w:hanging="360"/>
      </w:pPr>
      <w:r w:rsidDel="00000000" w:rsidR="00000000" w:rsidRPr="00000000">
        <w:rPr>
          <w:rtl w:val="0"/>
        </w:rPr>
        <w:t xml:space="preserve">Most common: Adamantinomatous histology (90%). Papillary is less common (&lt; 10% peds, 1/3 of adults).</w:t>
      </w:r>
    </w:p>
    <w:p w:rsidR="00000000" w:rsidDel="00000000" w:rsidP="00000000" w:rsidRDefault="00000000" w:rsidRPr="00000000" w14:paraId="000016F7">
      <w:pPr>
        <w:numPr>
          <w:ilvl w:val="1"/>
          <w:numId w:val="115"/>
        </w:numPr>
        <w:ind w:left="1440" w:hanging="360"/>
      </w:pPr>
      <w:r w:rsidDel="00000000" w:rsidR="00000000" w:rsidRPr="00000000">
        <w:rPr>
          <w:rtl w:val="0"/>
        </w:rPr>
        <w:t xml:space="preserve">Adamantinomatous has a solid and cystic pattern, and may have more frequent LR [</w:t>
      </w:r>
      <w:hyperlink r:id="rId1216">
        <w:r w:rsidDel="00000000" w:rsidR="00000000" w:rsidRPr="00000000">
          <w:rPr>
            <w:rtl w:val="0"/>
          </w:rPr>
          <w:t xml:space="preserve">Pekmezci NS '10</w:t>
        </w:r>
      </w:hyperlink>
      <w:r w:rsidDel="00000000" w:rsidR="00000000" w:rsidRPr="00000000">
        <w:rPr>
          <w:rtl w:val="0"/>
        </w:rPr>
        <w:t xml:space="preserve">]. </w:t>
      </w:r>
    </w:p>
    <w:p w:rsidR="00000000" w:rsidDel="00000000" w:rsidP="00000000" w:rsidRDefault="00000000" w:rsidRPr="00000000" w14:paraId="000016F8">
      <w:pPr>
        <w:numPr>
          <w:ilvl w:val="1"/>
          <w:numId w:val="115"/>
        </w:numPr>
        <w:ind w:left="1440" w:hanging="360"/>
        <w:rPr>
          <w:u w:val="none"/>
        </w:rPr>
      </w:pPr>
      <w:r w:rsidDel="00000000" w:rsidR="00000000" w:rsidRPr="00000000">
        <w:rPr>
          <w:rtl w:val="0"/>
        </w:rPr>
        <w:t xml:space="preserve">Adamantinomatous is associated with WNTmt, while papillary is associated with BRAFmt.</w:t>
      </w:r>
    </w:p>
    <w:p w:rsidR="00000000" w:rsidDel="00000000" w:rsidP="00000000" w:rsidRDefault="00000000" w:rsidRPr="00000000" w14:paraId="000016F9">
      <w:pPr>
        <w:numPr>
          <w:ilvl w:val="0"/>
          <w:numId w:val="115"/>
        </w:numPr>
        <w:ind w:left="720" w:hanging="360"/>
      </w:pPr>
      <w:r w:rsidDel="00000000" w:rsidR="00000000" w:rsidRPr="00000000">
        <w:rPr>
          <w:b w:val="1"/>
          <w:rtl w:val="0"/>
        </w:rPr>
        <w:t xml:space="preserve">Lateral pterional approach </w:t>
      </w:r>
      <w:r w:rsidDel="00000000" w:rsidR="00000000" w:rsidRPr="00000000">
        <w:rPr>
          <w:rtl w:val="0"/>
        </w:rPr>
        <w:t xml:space="preserve">(temporal) is typically employed.</w:t>
      </w:r>
    </w:p>
    <w:p w:rsidR="00000000" w:rsidDel="00000000" w:rsidP="00000000" w:rsidRDefault="00000000" w:rsidRPr="00000000" w14:paraId="000016FA">
      <w:pPr>
        <w:numPr>
          <w:ilvl w:val="0"/>
          <w:numId w:val="115"/>
        </w:numPr>
        <w:ind w:left="720" w:hanging="360"/>
      </w:pPr>
      <w:r w:rsidDel="00000000" w:rsidR="00000000" w:rsidRPr="00000000">
        <w:rPr>
          <w:rtl w:val="0"/>
        </w:rPr>
        <w:t xml:space="preserve">Transsphenoidal surgery appears to be best to minimize endocrinopathies, but is only for intrasellar tumors.</w:t>
      </w:r>
    </w:p>
    <w:p w:rsidR="00000000" w:rsidDel="00000000" w:rsidP="00000000" w:rsidRDefault="00000000" w:rsidRPr="00000000" w14:paraId="000016FB">
      <w:pPr>
        <w:numPr>
          <w:ilvl w:val="0"/>
          <w:numId w:val="115"/>
        </w:numPr>
        <w:ind w:left="720" w:hanging="360"/>
      </w:pPr>
      <w:r w:rsidDel="00000000" w:rsidR="00000000" w:rsidRPr="00000000">
        <w:rPr>
          <w:rtl w:val="0"/>
        </w:rPr>
        <w:t xml:space="preserve">Children's Memorial [</w:t>
      </w:r>
      <w:hyperlink r:id="rId1217">
        <w:r w:rsidDel="00000000" w:rsidR="00000000" w:rsidRPr="00000000">
          <w:rPr>
            <w:rtl w:val="0"/>
          </w:rPr>
          <w:t xml:space="preserve">Tomita Childs NS '05</w:t>
        </w:r>
      </w:hyperlink>
      <w:r w:rsidDel="00000000" w:rsidR="00000000" w:rsidRPr="00000000">
        <w:rPr>
          <w:rtl w:val="0"/>
        </w:rPr>
        <w:t xml:space="preserve">]: Around 25% of patients with planned GTR will actually have GTR. </w:t>
      </w:r>
    </w:p>
    <w:p w:rsidR="00000000" w:rsidDel="00000000" w:rsidP="00000000" w:rsidRDefault="00000000" w:rsidRPr="00000000" w14:paraId="000016FC">
      <w:pPr>
        <w:numPr>
          <w:ilvl w:val="0"/>
          <w:numId w:val="115"/>
        </w:numPr>
        <w:ind w:left="720" w:hanging="360"/>
      </w:pPr>
      <w:r w:rsidDel="00000000" w:rsidR="00000000" w:rsidRPr="00000000">
        <w:rPr>
          <w:b w:val="1"/>
          <w:rtl w:val="0"/>
        </w:rPr>
        <w:t xml:space="preserve">Workup</w:t>
      </w:r>
      <w:r w:rsidDel="00000000" w:rsidR="00000000" w:rsidRPr="00000000">
        <w:rPr>
          <w:rtl w:val="0"/>
        </w:rPr>
        <w:t xml:space="preserve">:</w:t>
      </w:r>
    </w:p>
    <w:p w:rsidR="00000000" w:rsidDel="00000000" w:rsidP="00000000" w:rsidRDefault="00000000" w:rsidRPr="00000000" w14:paraId="000016FD">
      <w:pPr>
        <w:numPr>
          <w:ilvl w:val="1"/>
          <w:numId w:val="115"/>
        </w:numPr>
        <w:ind w:left="1440" w:hanging="360"/>
      </w:pPr>
      <w:r w:rsidDel="00000000" w:rsidR="00000000" w:rsidRPr="00000000">
        <w:rPr>
          <w:rtl w:val="0"/>
        </w:rPr>
        <w:t xml:space="preserve">H&amp;P: Present with DI, growth failure, behavior issues, visual field defects, pituitary panel.</w:t>
      </w:r>
    </w:p>
    <w:p w:rsidR="00000000" w:rsidDel="00000000" w:rsidP="00000000" w:rsidRDefault="00000000" w:rsidRPr="00000000" w14:paraId="000016FE">
      <w:pPr>
        <w:numPr>
          <w:ilvl w:val="1"/>
          <w:numId w:val="115"/>
        </w:numPr>
        <w:ind w:left="1440" w:hanging="360"/>
      </w:pPr>
      <w:r w:rsidDel="00000000" w:rsidR="00000000" w:rsidRPr="00000000">
        <w:rPr>
          <w:rtl w:val="0"/>
        </w:rPr>
        <w:t xml:space="preserve">MRI brain: Solid calcified nodule. Cyst is filled with "crankcase oil".</w:t>
      </w:r>
    </w:p>
    <w:p w:rsidR="00000000" w:rsidDel="00000000" w:rsidP="00000000" w:rsidRDefault="00000000" w:rsidRPr="00000000" w14:paraId="000016FF">
      <w:pPr>
        <w:numPr>
          <w:ilvl w:val="2"/>
          <w:numId w:val="115"/>
        </w:numPr>
        <w:ind w:left="2160" w:hanging="360"/>
      </w:pPr>
      <w:r w:rsidDel="00000000" w:rsidR="00000000" w:rsidRPr="00000000">
        <w:rPr>
          <w:rtl w:val="0"/>
        </w:rPr>
        <w:t xml:space="preserve">Heterogeneous, partially calcified, nodular suprasellar mass with cysts.</w:t>
      </w:r>
    </w:p>
    <w:p w:rsidR="00000000" w:rsidDel="00000000" w:rsidP="00000000" w:rsidRDefault="00000000" w:rsidRPr="00000000" w14:paraId="00001700">
      <w:pPr>
        <w:numPr>
          <w:ilvl w:val="1"/>
          <w:numId w:val="115"/>
        </w:numPr>
        <w:ind w:left="1440" w:hanging="360"/>
      </w:pPr>
      <w:r w:rsidDel="00000000" w:rsidR="00000000" w:rsidRPr="00000000">
        <w:rPr>
          <w:rtl w:val="0"/>
        </w:rPr>
        <w:t xml:space="preserve">Audiometry.</w:t>
      </w:r>
    </w:p>
    <w:p w:rsidR="00000000" w:rsidDel="00000000" w:rsidP="00000000" w:rsidRDefault="00000000" w:rsidRPr="00000000" w14:paraId="00001701">
      <w:pPr>
        <w:numPr>
          <w:ilvl w:val="1"/>
          <w:numId w:val="115"/>
        </w:numPr>
        <w:ind w:left="1440" w:hanging="360"/>
      </w:pPr>
      <w:r w:rsidDel="00000000" w:rsidR="00000000" w:rsidRPr="00000000">
        <w:rPr>
          <w:rtl w:val="0"/>
        </w:rPr>
        <w:t xml:space="preserve">Ophtho exam.</w:t>
      </w:r>
    </w:p>
    <w:p w:rsidR="00000000" w:rsidDel="00000000" w:rsidP="00000000" w:rsidRDefault="00000000" w:rsidRPr="00000000" w14:paraId="00001702">
      <w:pPr>
        <w:numPr>
          <w:ilvl w:val="1"/>
          <w:numId w:val="115"/>
        </w:numPr>
        <w:ind w:left="1440" w:hanging="360"/>
        <w:rPr>
          <w:u w:val="none"/>
        </w:rPr>
      </w:pPr>
      <w:r w:rsidDel="00000000" w:rsidR="00000000" w:rsidRPr="00000000">
        <w:rPr>
          <w:rtl w:val="0"/>
        </w:rPr>
        <w:t xml:space="preserve">Blood and CSF tumor markers to rule out other suprasellar tumors.</w:t>
      </w:r>
    </w:p>
    <w:p w:rsidR="00000000" w:rsidDel="00000000" w:rsidP="00000000" w:rsidRDefault="00000000" w:rsidRPr="00000000" w14:paraId="00001703">
      <w:pPr>
        <w:numPr>
          <w:ilvl w:val="1"/>
          <w:numId w:val="115"/>
        </w:numPr>
        <w:ind w:left="1440" w:hanging="360"/>
      </w:pPr>
      <w:r w:rsidDel="00000000" w:rsidR="00000000" w:rsidRPr="00000000">
        <w:rPr>
          <w:rtl w:val="0"/>
        </w:rPr>
        <w:t xml:space="preserve">Biopsy is not necessary.</w:t>
      </w:r>
    </w:p>
    <w:p w:rsidR="00000000" w:rsidDel="00000000" w:rsidP="00000000" w:rsidRDefault="00000000" w:rsidRPr="00000000" w14:paraId="00001704">
      <w:pPr>
        <w:numPr>
          <w:ilvl w:val="0"/>
          <w:numId w:val="115"/>
        </w:numPr>
        <w:ind w:left="720" w:hanging="360"/>
      </w:pPr>
      <w:r w:rsidDel="00000000" w:rsidR="00000000" w:rsidRPr="00000000">
        <w:rPr>
          <w:b w:val="1"/>
          <w:rtl w:val="0"/>
        </w:rPr>
        <w:t xml:space="preserve">St. Jude </w:t>
      </w:r>
      <w:r w:rsidDel="00000000" w:rsidR="00000000" w:rsidRPr="00000000">
        <w:rPr>
          <w:rtl w:val="0"/>
        </w:rPr>
        <w:t xml:space="preserve">[</w:t>
      </w:r>
      <w:hyperlink r:id="rId1218">
        <w:r w:rsidDel="00000000" w:rsidR="00000000" w:rsidRPr="00000000">
          <w:rPr>
            <w:rtl w:val="0"/>
          </w:rPr>
          <w:t xml:space="preserve">Merchant IJROBP '02</w:t>
        </w:r>
      </w:hyperlink>
      <w:r w:rsidDel="00000000" w:rsidR="00000000" w:rsidRPr="00000000">
        <w:rPr>
          <w:rtl w:val="0"/>
        </w:rPr>
        <w:t xml:space="preserve">]: </w:t>
      </w:r>
      <w:r w:rsidDel="00000000" w:rsidR="00000000" w:rsidRPr="00000000">
        <w:rPr>
          <w:b w:val="1"/>
          <w:rtl w:val="0"/>
        </w:rPr>
        <w:t xml:space="preserve">GTR vs. Limited surgery/RT</w:t>
      </w:r>
      <w:r w:rsidDel="00000000" w:rsidR="00000000" w:rsidRPr="00000000">
        <w:rPr>
          <w:rtl w:val="0"/>
        </w:rPr>
        <w:t xml:space="preserve">. </w:t>
        <w:br w:type="textWrapping"/>
        <w:t xml:space="preserve">Planned STR appears to have less IQ detriment.</w:t>
      </w:r>
    </w:p>
    <w:p w:rsidR="00000000" w:rsidDel="00000000" w:rsidP="00000000" w:rsidRDefault="00000000" w:rsidRPr="00000000" w14:paraId="00001705">
      <w:pPr>
        <w:numPr>
          <w:ilvl w:val="1"/>
          <w:numId w:val="115"/>
        </w:numPr>
        <w:ind w:left="1440" w:hanging="360"/>
      </w:pPr>
      <w:r w:rsidDel="00000000" w:rsidR="00000000" w:rsidRPr="00000000">
        <w:rPr>
          <w:rtl w:val="0"/>
        </w:rPr>
        <w:t xml:space="preserve">30 pts. Mean age 8.6y. 1984-1997. </w:t>
      </w:r>
    </w:p>
    <w:p w:rsidR="00000000" w:rsidDel="00000000" w:rsidP="00000000" w:rsidRDefault="00000000" w:rsidRPr="00000000" w14:paraId="00001706">
      <w:pPr>
        <w:numPr>
          <w:ilvl w:val="1"/>
          <w:numId w:val="115"/>
        </w:numPr>
        <w:ind w:left="1440" w:hanging="360"/>
      </w:pPr>
      <w:r w:rsidDel="00000000" w:rsidR="00000000" w:rsidRPr="00000000">
        <w:rPr>
          <w:rtl w:val="0"/>
        </w:rPr>
        <w:t xml:space="preserve">Mean IQ </w:t>
      </w:r>
      <w:r w:rsidDel="00000000" w:rsidR="00000000" w:rsidRPr="00000000">
        <w:rPr>
          <w:rtl w:val="0"/>
        </w:rPr>
        <w:t xml:space="preserve">lost</w:t>
      </w:r>
      <w:r w:rsidDel="00000000" w:rsidR="00000000" w:rsidRPr="00000000">
        <w:rPr>
          <w:rtl w:val="0"/>
        </w:rPr>
        <w:t xml:space="preserve"> of 9.8</w:t>
      </w:r>
      <w:r w:rsidDel="00000000" w:rsidR="00000000" w:rsidRPr="00000000">
        <w:rPr>
          <w:rFonts w:ascii="Cardo" w:cs="Cardo" w:eastAsia="Cardo" w:hAnsi="Cardo"/>
          <w:rtl w:val="0"/>
        </w:rPr>
        <w:t xml:space="preserve">→ 1.25 points. </w:t>
      </w:r>
    </w:p>
    <w:p w:rsidR="00000000" w:rsidDel="00000000" w:rsidP="00000000" w:rsidRDefault="00000000" w:rsidRPr="00000000" w14:paraId="00001707">
      <w:pPr>
        <w:numPr>
          <w:ilvl w:val="0"/>
          <w:numId w:val="115"/>
        </w:numPr>
        <w:ind w:left="720" w:hanging="360"/>
      </w:pPr>
      <w:r w:rsidDel="00000000" w:rsidR="00000000" w:rsidRPr="00000000">
        <w:rPr>
          <w:b w:val="1"/>
          <w:rtl w:val="0"/>
        </w:rPr>
        <w:t xml:space="preserve">Treatment strategies in Childhood Craniopharyngioma</w:t>
      </w:r>
      <w:r w:rsidDel="00000000" w:rsidR="00000000" w:rsidRPr="00000000">
        <w:rPr>
          <w:rtl w:val="0"/>
        </w:rPr>
        <w:t xml:space="preserve"> [</w:t>
      </w:r>
      <w:hyperlink r:id="rId1219">
        <w:r w:rsidDel="00000000" w:rsidR="00000000" w:rsidRPr="00000000">
          <w:rPr>
            <w:rtl w:val="0"/>
          </w:rPr>
          <w:t xml:space="preserve">Puget Frontiers in Endo '12</w:t>
        </w:r>
      </w:hyperlink>
      <w:r w:rsidDel="00000000" w:rsidR="00000000" w:rsidRPr="00000000">
        <w:rPr>
          <w:rtl w:val="0"/>
        </w:rPr>
        <w:t xml:space="preserve">]: </w:t>
      </w:r>
    </w:p>
    <w:p w:rsidR="00000000" w:rsidDel="00000000" w:rsidP="00000000" w:rsidRDefault="00000000" w:rsidRPr="00000000" w14:paraId="00001708">
      <w:pPr>
        <w:numPr>
          <w:ilvl w:val="1"/>
          <w:numId w:val="115"/>
        </w:numPr>
        <w:ind w:left="1440" w:hanging="360"/>
      </w:pPr>
      <w:r w:rsidDel="00000000" w:rsidR="00000000" w:rsidRPr="00000000">
        <w:rPr>
          <w:rtl w:val="0"/>
        </w:rPr>
        <w:t xml:space="preserve">It may be best to stratify for planned GTR based on the extent of hypothalamic involvement. </w:t>
      </w:r>
    </w:p>
    <w:p w:rsidR="00000000" w:rsidDel="00000000" w:rsidP="00000000" w:rsidRDefault="00000000" w:rsidRPr="00000000" w14:paraId="00001709">
      <w:pPr>
        <w:numPr>
          <w:ilvl w:val="1"/>
          <w:numId w:val="115"/>
        </w:numPr>
        <w:ind w:left="1440" w:hanging="360"/>
      </w:pPr>
      <w:r w:rsidDel="00000000" w:rsidR="00000000" w:rsidRPr="00000000">
        <w:rPr>
          <w:rtl w:val="0"/>
        </w:rPr>
        <w:t xml:space="preserve">For STR, may observe if &lt; 5yo.</w:t>
      </w:r>
    </w:p>
    <w:p w:rsidR="00000000" w:rsidDel="00000000" w:rsidP="00000000" w:rsidRDefault="00000000" w:rsidRPr="00000000" w14:paraId="0000170A">
      <w:pPr>
        <w:numPr>
          <w:ilvl w:val="0"/>
          <w:numId w:val="115"/>
        </w:numPr>
        <w:ind w:left="720" w:hanging="360"/>
      </w:pPr>
      <w:r w:rsidDel="00000000" w:rsidR="00000000" w:rsidRPr="00000000">
        <w:rPr>
          <w:b w:val="1"/>
          <w:rtl w:val="0"/>
        </w:rPr>
        <w:t xml:space="preserve">Toxicity</w:t>
      </w:r>
    </w:p>
    <w:p w:rsidR="00000000" w:rsidDel="00000000" w:rsidP="00000000" w:rsidRDefault="00000000" w:rsidRPr="00000000" w14:paraId="0000170B">
      <w:pPr>
        <w:numPr>
          <w:ilvl w:val="1"/>
          <w:numId w:val="115"/>
        </w:numPr>
        <w:ind w:left="1440" w:hanging="360"/>
      </w:pPr>
      <w:r w:rsidDel="00000000" w:rsidR="00000000" w:rsidRPr="00000000">
        <w:rPr>
          <w:rtl w:val="0"/>
        </w:rPr>
        <w:t xml:space="preserve">Surgical mortality &lt; 4%, with morbidity ranging from 8 and 14%.</w:t>
      </w:r>
    </w:p>
    <w:p w:rsidR="00000000" w:rsidDel="00000000" w:rsidP="00000000" w:rsidRDefault="00000000" w:rsidRPr="00000000" w14:paraId="0000170C">
      <w:pPr>
        <w:numPr>
          <w:ilvl w:val="1"/>
          <w:numId w:val="115"/>
        </w:numPr>
        <w:ind w:left="1440" w:hanging="360"/>
      </w:pPr>
      <w:r w:rsidDel="00000000" w:rsidR="00000000" w:rsidRPr="00000000">
        <w:rPr>
          <w:rtl w:val="0"/>
        </w:rPr>
        <w:t xml:space="preserve">Greater loss of IQ with radical surgery vs. limited surgery + RT.</w:t>
      </w:r>
    </w:p>
    <w:p w:rsidR="00000000" w:rsidDel="00000000" w:rsidP="00000000" w:rsidRDefault="00000000" w:rsidRPr="00000000" w14:paraId="0000170D">
      <w:pPr>
        <w:numPr>
          <w:ilvl w:val="1"/>
          <w:numId w:val="115"/>
        </w:numPr>
        <w:ind w:left="1440" w:hanging="360"/>
      </w:pPr>
      <w:r w:rsidDel="00000000" w:rsidR="00000000" w:rsidRPr="00000000">
        <w:rPr>
          <w:rtl w:val="0"/>
        </w:rPr>
        <w:t xml:space="preserve">Vision loss (2% of surgery).</w:t>
      </w:r>
    </w:p>
    <w:p w:rsidR="00000000" w:rsidDel="00000000" w:rsidP="00000000" w:rsidRDefault="00000000" w:rsidRPr="00000000" w14:paraId="0000170E">
      <w:pPr>
        <w:numPr>
          <w:ilvl w:val="1"/>
          <w:numId w:val="115"/>
        </w:numPr>
        <w:ind w:left="1440" w:hanging="360"/>
      </w:pPr>
      <w:r w:rsidDel="00000000" w:rsidR="00000000" w:rsidRPr="00000000">
        <w:rPr>
          <w:rtl w:val="0"/>
        </w:rPr>
        <w:t xml:space="preserve">Hypopituitarism: delayed puberty in 14-50% depending on age, decreased IQ, </w:t>
      </w:r>
    </w:p>
    <w:p w:rsidR="00000000" w:rsidDel="00000000" w:rsidP="00000000" w:rsidRDefault="00000000" w:rsidRPr="00000000" w14:paraId="0000170F">
      <w:pPr>
        <w:numPr>
          <w:ilvl w:val="1"/>
          <w:numId w:val="115"/>
        </w:numPr>
        <w:ind w:left="1440" w:hanging="360"/>
      </w:pPr>
      <w:r w:rsidDel="00000000" w:rsidR="00000000" w:rsidRPr="00000000">
        <w:rPr>
          <w:rtl w:val="0"/>
        </w:rPr>
        <w:t xml:space="preserve">Hypothalamic obesity, defective short term memory.</w:t>
      </w:r>
    </w:p>
    <w:p w:rsidR="00000000" w:rsidDel="00000000" w:rsidP="00000000" w:rsidRDefault="00000000" w:rsidRPr="00000000" w14:paraId="00001710">
      <w:pPr>
        <w:numPr>
          <w:ilvl w:val="2"/>
          <w:numId w:val="115"/>
        </w:numPr>
        <w:ind w:left="2160" w:hanging="360"/>
      </w:pPr>
      <w:r w:rsidDel="00000000" w:rsidR="00000000" w:rsidRPr="00000000">
        <w:rPr>
          <w:rtl w:val="0"/>
        </w:rPr>
        <w:t xml:space="preserve">Limit to 45 Gy.</w:t>
      </w:r>
    </w:p>
    <w:p w:rsidR="00000000" w:rsidDel="00000000" w:rsidP="00000000" w:rsidRDefault="00000000" w:rsidRPr="00000000" w14:paraId="00001711">
      <w:pPr>
        <w:numPr>
          <w:ilvl w:val="1"/>
          <w:numId w:val="115"/>
        </w:numPr>
        <w:ind w:left="1440" w:hanging="360"/>
      </w:pPr>
      <w:r w:rsidDel="00000000" w:rsidR="00000000" w:rsidRPr="00000000">
        <w:rPr>
          <w:rtl w:val="0"/>
        </w:rPr>
        <w:t xml:space="preserve">DI - Treatment with desmopressin.</w:t>
      </w:r>
    </w:p>
    <w:p w:rsidR="00000000" w:rsidDel="00000000" w:rsidP="00000000" w:rsidRDefault="00000000" w:rsidRPr="00000000" w14:paraId="00001712">
      <w:pPr>
        <w:numPr>
          <w:ilvl w:val="0"/>
          <w:numId w:val="115"/>
        </w:numPr>
        <w:ind w:left="720" w:hanging="360"/>
        <w:rPr/>
      </w:pPr>
      <w:r w:rsidDel="00000000" w:rsidR="00000000" w:rsidRPr="00000000">
        <w:rPr>
          <w:b w:val="1"/>
          <w:rtl w:val="0"/>
        </w:rPr>
        <w:t xml:space="preserve">Treatment</w:t>
      </w:r>
    </w:p>
    <w:p w:rsidR="00000000" w:rsidDel="00000000" w:rsidP="00000000" w:rsidRDefault="00000000" w:rsidRPr="00000000" w14:paraId="00001713">
      <w:pPr>
        <w:numPr>
          <w:ilvl w:val="1"/>
          <w:numId w:val="115"/>
        </w:numPr>
        <w:ind w:left="1440" w:hanging="360"/>
      </w:pPr>
      <w:r w:rsidDel="00000000" w:rsidR="00000000" w:rsidRPr="00000000">
        <w:rPr>
          <w:rtl w:val="0"/>
        </w:rPr>
        <w:t xml:space="preserve">Max safe resection (vision preserving) or decompression of cyst prior to RT.</w:t>
      </w:r>
    </w:p>
    <w:p w:rsidR="00000000" w:rsidDel="00000000" w:rsidP="00000000" w:rsidRDefault="00000000" w:rsidRPr="00000000" w14:paraId="00001714">
      <w:pPr>
        <w:numPr>
          <w:ilvl w:val="2"/>
          <w:numId w:val="115"/>
        </w:numPr>
        <w:ind w:left="2160" w:hanging="360"/>
      </w:pPr>
      <w:r w:rsidDel="00000000" w:rsidR="00000000" w:rsidRPr="00000000">
        <w:rPr>
          <w:b w:val="1"/>
          <w:rtl w:val="0"/>
        </w:rPr>
        <w:t xml:space="preserve">GTR </w:t>
      </w:r>
      <w:r w:rsidDel="00000000" w:rsidR="00000000" w:rsidRPr="00000000">
        <w:rPr>
          <w:rFonts w:ascii="Cardo" w:cs="Cardo" w:eastAsia="Cardo" w:hAnsi="Cardo"/>
          <w:rtl w:val="0"/>
        </w:rPr>
        <w:t xml:space="preserve">alone 70-85% DFS (20% failure)→ cost of DI, vision loss, hypothalamic dysfunction. </w:t>
      </w:r>
      <w:r w:rsidDel="00000000" w:rsidR="00000000" w:rsidRPr="00000000">
        <w:rPr>
          <w:b w:val="1"/>
          <w:rtl w:val="0"/>
        </w:rPr>
        <w:t xml:space="preserve">Observation</w:t>
      </w:r>
      <w:r w:rsidDel="00000000" w:rsidR="00000000" w:rsidRPr="00000000">
        <w:rPr>
          <w:rtl w:val="0"/>
        </w:rPr>
        <w:t xml:space="preserve">.</w:t>
      </w:r>
    </w:p>
    <w:p w:rsidR="00000000" w:rsidDel="00000000" w:rsidP="00000000" w:rsidRDefault="00000000" w:rsidRPr="00000000" w14:paraId="00001715">
      <w:pPr>
        <w:numPr>
          <w:ilvl w:val="2"/>
          <w:numId w:val="115"/>
        </w:numPr>
        <w:ind w:left="2160" w:hanging="360"/>
      </w:pPr>
      <w:r w:rsidDel="00000000" w:rsidR="00000000" w:rsidRPr="00000000">
        <w:rPr>
          <w:b w:val="1"/>
          <w:rtl w:val="0"/>
        </w:rPr>
        <w:t xml:space="preserve">STR</w:t>
      </w:r>
      <w:r w:rsidDel="00000000" w:rsidR="00000000" w:rsidRPr="00000000">
        <w:rPr>
          <w:rtl w:val="0"/>
        </w:rPr>
        <w:t xml:space="preserve">: 30% DFS (70% failure). </w:t>
      </w:r>
      <w:r w:rsidDel="00000000" w:rsidR="00000000" w:rsidRPr="00000000">
        <w:rPr>
          <w:b w:val="1"/>
          <w:rtl w:val="0"/>
        </w:rPr>
        <w:t xml:space="preserve">PORT to 54 Gy</w:t>
      </w:r>
      <w:r w:rsidDel="00000000" w:rsidR="00000000" w:rsidRPr="00000000">
        <w:rPr>
          <w:rtl w:val="0"/>
        </w:rPr>
        <w:t xml:space="preserve">. STR + RT 85-90% DFS [</w:t>
      </w:r>
      <w:hyperlink r:id="rId1220">
        <w:r w:rsidDel="00000000" w:rsidR="00000000" w:rsidRPr="00000000">
          <w:rPr>
            <w:rtl w:val="0"/>
          </w:rPr>
          <w:t xml:space="preserve">Stripp IJROBP '04</w:t>
        </w:r>
      </w:hyperlink>
      <w:r w:rsidDel="00000000" w:rsidR="00000000" w:rsidRPr="00000000">
        <w:rPr>
          <w:rtl w:val="0"/>
        </w:rPr>
        <w:t xml:space="preserve">]</w:t>
      </w:r>
    </w:p>
    <w:p w:rsidR="00000000" w:rsidDel="00000000" w:rsidP="00000000" w:rsidRDefault="00000000" w:rsidRPr="00000000" w14:paraId="00001716">
      <w:pPr>
        <w:numPr>
          <w:ilvl w:val="3"/>
          <w:numId w:val="115"/>
        </w:numPr>
        <w:ind w:left="2880" w:hanging="360"/>
      </w:pPr>
      <w:r w:rsidDel="00000000" w:rsidR="00000000" w:rsidRPr="00000000">
        <w:rPr>
          <w:rtl w:val="0"/>
        </w:rPr>
        <w:t xml:space="preserve">RT can be deferred for children &lt; 5-7y after surgery, salvage RT with similar LC as adjuvant RT.</w:t>
      </w:r>
    </w:p>
    <w:p w:rsidR="00000000" w:rsidDel="00000000" w:rsidP="00000000" w:rsidRDefault="00000000" w:rsidRPr="00000000" w14:paraId="00001717">
      <w:pPr>
        <w:numPr>
          <w:ilvl w:val="1"/>
          <w:numId w:val="115"/>
        </w:numPr>
        <w:ind w:left="1440" w:hanging="360"/>
      </w:pPr>
      <w:r w:rsidDel="00000000" w:rsidR="00000000" w:rsidRPr="00000000">
        <w:rPr>
          <w:rtl w:val="0"/>
        </w:rPr>
        <w:t xml:space="preserve">Recurrent setting: Intralesional chemo (bleo) or colloids P32: 200-250 Gy to cyst wall [</w:t>
      </w:r>
      <w:hyperlink r:id="rId1221">
        <w:r w:rsidDel="00000000" w:rsidR="00000000" w:rsidRPr="00000000">
          <w:rPr>
            <w:rtl w:val="0"/>
          </w:rPr>
          <w:t xml:space="preserve">Cavalheiro JNS '10</w:t>
        </w:r>
      </w:hyperlink>
      <w:r w:rsidDel="00000000" w:rsidR="00000000" w:rsidRPr="00000000">
        <w:rPr>
          <w:rtl w:val="0"/>
        </w:rPr>
        <w:t xml:space="preserve">]</w:t>
      </w:r>
    </w:p>
    <w:p w:rsidR="00000000" w:rsidDel="00000000" w:rsidP="00000000" w:rsidRDefault="00000000" w:rsidRPr="00000000" w14:paraId="00001718">
      <w:pPr>
        <w:numPr>
          <w:ilvl w:val="2"/>
          <w:numId w:val="115"/>
        </w:numPr>
        <w:ind w:left="2160" w:hanging="360"/>
      </w:pPr>
      <w:r w:rsidDel="00000000" w:rsidR="00000000" w:rsidRPr="00000000">
        <w:rPr>
          <w:rFonts w:ascii="Gungsuh" w:cs="Gungsuh" w:eastAsia="Gungsuh" w:hAnsi="Gungsuh"/>
          <w:rtl w:val="0"/>
        </w:rPr>
        <w:t xml:space="preserve">Intralesional treatments are an option if the cyst is &gt; 50% total bulk and ≤ 3 cysts (solitary is ideal), or recurrent cysts after surgical resection. Limited data, but ~30% CR and MPFS 1.8y with intralesional bleomycin [</w:t>
      </w:r>
      <w:hyperlink r:id="rId1222">
        <w:r w:rsidDel="00000000" w:rsidR="00000000" w:rsidRPr="00000000">
          <w:rPr>
            <w:rtl w:val="0"/>
          </w:rPr>
          <w:t xml:space="preserve">Hukin Cancer '07</w:t>
        </w:r>
      </w:hyperlink>
      <w:r w:rsidDel="00000000" w:rsidR="00000000" w:rsidRPr="00000000">
        <w:rPr>
          <w:rtl w:val="0"/>
        </w:rPr>
        <w:t xml:space="preserve">].</w:t>
      </w:r>
    </w:p>
    <w:p w:rsidR="00000000" w:rsidDel="00000000" w:rsidP="00000000" w:rsidRDefault="00000000" w:rsidRPr="00000000" w14:paraId="00001719">
      <w:pPr>
        <w:numPr>
          <w:ilvl w:val="1"/>
          <w:numId w:val="115"/>
        </w:numPr>
        <w:ind w:left="1440" w:hanging="360"/>
      </w:pPr>
      <w:r w:rsidDel="00000000" w:rsidR="00000000" w:rsidRPr="00000000">
        <w:rPr>
          <w:rtl w:val="0"/>
        </w:rPr>
        <w:t xml:space="preserve">Target volume: </w:t>
      </w:r>
    </w:p>
    <w:p w:rsidR="00000000" w:rsidDel="00000000" w:rsidP="00000000" w:rsidRDefault="00000000" w:rsidRPr="00000000" w14:paraId="0000171A">
      <w:pPr>
        <w:numPr>
          <w:ilvl w:val="2"/>
          <w:numId w:val="115"/>
        </w:numPr>
        <w:ind w:left="2160" w:hanging="360"/>
      </w:pPr>
      <w:r w:rsidDel="00000000" w:rsidR="00000000" w:rsidRPr="00000000">
        <w:rPr>
          <w:rtl w:val="0"/>
        </w:rPr>
        <w:t xml:space="preserve">GTV = Tumor + cyst wall. Prefer to cover the 3rd ventricle if the cyst occupied this area previously.</w:t>
      </w:r>
    </w:p>
    <w:p w:rsidR="00000000" w:rsidDel="00000000" w:rsidP="00000000" w:rsidRDefault="00000000" w:rsidRPr="00000000" w14:paraId="0000171B">
      <w:pPr>
        <w:numPr>
          <w:ilvl w:val="2"/>
          <w:numId w:val="115"/>
        </w:numPr>
        <w:ind w:left="2160" w:hanging="360"/>
      </w:pPr>
      <w:r w:rsidDel="00000000" w:rsidR="00000000" w:rsidRPr="00000000">
        <w:rPr>
          <w:rtl w:val="0"/>
        </w:rPr>
        <w:t xml:space="preserve">CTV = GTV + 0.5 - 1 cm; PTV + 0.3 - 0.5 cm.</w:t>
      </w:r>
    </w:p>
    <w:p w:rsidR="00000000" w:rsidDel="00000000" w:rsidP="00000000" w:rsidRDefault="00000000" w:rsidRPr="00000000" w14:paraId="0000171C">
      <w:pPr>
        <w:numPr>
          <w:ilvl w:val="3"/>
          <w:numId w:val="115"/>
        </w:numPr>
        <w:ind w:left="2880" w:hanging="360"/>
      </w:pPr>
      <w:r w:rsidDel="00000000" w:rsidR="00000000" w:rsidRPr="00000000">
        <w:rPr>
          <w:rtl w:val="0"/>
        </w:rPr>
        <w:t xml:space="preserve">For weekly MRIs, use 0.5 cm margin. Otherwise, 1 cm.</w:t>
      </w:r>
    </w:p>
    <w:p w:rsidR="00000000" w:rsidDel="00000000" w:rsidP="00000000" w:rsidRDefault="00000000" w:rsidRPr="00000000" w14:paraId="0000171D">
      <w:pPr>
        <w:numPr>
          <w:ilvl w:val="1"/>
          <w:numId w:val="115"/>
        </w:numPr>
        <w:ind w:left="1440" w:hanging="360"/>
      </w:pPr>
      <w:r w:rsidDel="00000000" w:rsidR="00000000" w:rsidRPr="00000000">
        <w:rPr>
          <w:rtl w:val="0"/>
        </w:rPr>
        <w:t xml:space="preserve">Dose 54 Gy conventional.</w:t>
      </w:r>
    </w:p>
    <w:p w:rsidR="00000000" w:rsidDel="00000000" w:rsidP="00000000" w:rsidRDefault="00000000" w:rsidRPr="00000000" w14:paraId="0000171E">
      <w:pPr>
        <w:numPr>
          <w:ilvl w:val="2"/>
          <w:numId w:val="115"/>
        </w:numPr>
        <w:ind w:left="2160" w:hanging="360"/>
      </w:pPr>
      <w:r w:rsidDel="00000000" w:rsidR="00000000" w:rsidRPr="00000000">
        <w:rPr>
          <w:rtl w:val="0"/>
        </w:rPr>
        <w:t xml:space="preserve">Inferior LC with size &gt; 6 cm [</w:t>
      </w:r>
      <w:hyperlink r:id="rId1223">
        <w:r w:rsidDel="00000000" w:rsidR="00000000" w:rsidRPr="00000000">
          <w:rPr>
            <w:rtl w:val="0"/>
          </w:rPr>
          <w:t xml:space="preserve">Hetelekidis IJROBP '93</w:t>
        </w:r>
      </w:hyperlink>
      <w:r w:rsidDel="00000000" w:rsidR="00000000" w:rsidRPr="00000000">
        <w:rPr>
          <w:rtl w:val="0"/>
        </w:rPr>
        <w:t xml:space="preserve">] and &lt; 55 Gy [</w:t>
      </w:r>
      <w:hyperlink r:id="rId1224">
        <w:r w:rsidDel="00000000" w:rsidR="00000000" w:rsidRPr="00000000">
          <w:rPr>
            <w:rtl w:val="0"/>
          </w:rPr>
          <w:t xml:space="preserve">Varlotto IJROBP '02</w:t>
        </w:r>
      </w:hyperlink>
      <w:r w:rsidDel="00000000" w:rsidR="00000000" w:rsidRPr="00000000">
        <w:rPr>
          <w:rtl w:val="0"/>
        </w:rPr>
        <w:t xml:space="preserve">].</w:t>
      </w:r>
    </w:p>
    <w:p w:rsidR="00000000" w:rsidDel="00000000" w:rsidP="00000000" w:rsidRDefault="00000000" w:rsidRPr="00000000" w14:paraId="0000171F">
      <w:pPr>
        <w:numPr>
          <w:ilvl w:val="1"/>
          <w:numId w:val="115"/>
        </w:numPr>
        <w:ind w:left="1440" w:hanging="360"/>
      </w:pPr>
      <w:r w:rsidDel="00000000" w:rsidR="00000000" w:rsidRPr="00000000">
        <w:rPr>
          <w:rtl w:val="0"/>
        </w:rPr>
        <w:t xml:space="preserve">Cyst and tumor swelling during and after RT prompts </w:t>
      </w:r>
      <w:r w:rsidDel="00000000" w:rsidR="00000000" w:rsidRPr="00000000">
        <w:rPr>
          <w:b w:val="1"/>
          <w:rtl w:val="0"/>
        </w:rPr>
        <w:t xml:space="preserve">multiple MRIs while on treatment</w:t>
      </w:r>
      <w:r w:rsidDel="00000000" w:rsidR="00000000" w:rsidRPr="00000000">
        <w:rPr>
          <w:rtl w:val="0"/>
        </w:rPr>
        <w:t xml:space="preserve">, q1-2w.</w:t>
      </w:r>
    </w:p>
    <w:p w:rsidR="00000000" w:rsidDel="00000000" w:rsidP="00000000" w:rsidRDefault="00000000" w:rsidRPr="00000000" w14:paraId="00001720">
      <w:pPr>
        <w:numPr>
          <w:ilvl w:val="2"/>
          <w:numId w:val="115"/>
        </w:numPr>
        <w:ind w:left="2160" w:hanging="360"/>
      </w:pPr>
      <w:r w:rsidDel="00000000" w:rsidR="00000000" w:rsidRPr="00000000">
        <w:rPr>
          <w:rtl w:val="0"/>
        </w:rPr>
        <w:t xml:space="preserve">Around 20-30% will have growth of the cystic component within 6 months after RT. If your surgeon wants to cut after RT, encourage cystic drainage or minimal surgery.</w:t>
      </w:r>
    </w:p>
    <w:p w:rsidR="00000000" w:rsidDel="00000000" w:rsidP="00000000" w:rsidRDefault="00000000" w:rsidRPr="00000000" w14:paraId="00001721">
      <w:pPr>
        <w:numPr>
          <w:ilvl w:val="2"/>
          <w:numId w:val="115"/>
        </w:numPr>
        <w:ind w:left="2160" w:hanging="360"/>
      </w:pPr>
      <w:r w:rsidDel="00000000" w:rsidR="00000000" w:rsidRPr="00000000">
        <w:rPr>
          <w:rtl w:val="0"/>
        </w:rPr>
        <w:t xml:space="preserve">Acute symptoms during RT likely due to cystic enlargement, may require urgent drainage. Up to 1 in 8 may enlarge during RT.</w:t>
      </w:r>
    </w:p>
    <w:p w:rsidR="00000000" w:rsidDel="00000000" w:rsidP="00000000" w:rsidRDefault="00000000" w:rsidRPr="00000000" w14:paraId="00001722">
      <w:pPr>
        <w:numPr>
          <w:ilvl w:val="0"/>
          <w:numId w:val="115"/>
        </w:numPr>
        <w:ind w:left="720" w:hanging="360"/>
      </w:pPr>
      <w:r w:rsidDel="00000000" w:rsidR="00000000" w:rsidRPr="00000000">
        <w:rPr>
          <w:b w:val="1"/>
          <w:rtl w:val="0"/>
        </w:rPr>
        <w:t xml:space="preserve">Follow up</w:t>
      </w:r>
    </w:p>
    <w:p w:rsidR="00000000" w:rsidDel="00000000" w:rsidP="00000000" w:rsidRDefault="00000000" w:rsidRPr="00000000" w14:paraId="00001723">
      <w:pPr>
        <w:numPr>
          <w:ilvl w:val="1"/>
          <w:numId w:val="115"/>
        </w:numPr>
        <w:ind w:left="1440" w:hanging="360"/>
      </w:pPr>
      <w:r w:rsidDel="00000000" w:rsidR="00000000" w:rsidRPr="00000000">
        <w:rPr>
          <w:rtl w:val="0"/>
        </w:rPr>
        <w:t xml:space="preserve">10y OS 70-92%, 20y OS 76%.</w:t>
      </w:r>
    </w:p>
    <w:p w:rsidR="00000000" w:rsidDel="00000000" w:rsidP="00000000" w:rsidRDefault="00000000" w:rsidRPr="00000000" w14:paraId="00001724">
      <w:pPr>
        <w:numPr>
          <w:ilvl w:val="1"/>
          <w:numId w:val="115"/>
        </w:numPr>
        <w:ind w:left="1440" w:hanging="360"/>
      </w:pPr>
      <w:r w:rsidDel="00000000" w:rsidR="00000000" w:rsidRPr="00000000">
        <w:rPr>
          <w:rtl w:val="0"/>
        </w:rPr>
        <w:t xml:space="preserve">10y LC for GTR or STR 40%, Surgery + RT 85%, regardless if adjuvant or salvage.</w:t>
      </w:r>
    </w:p>
    <w:p w:rsidR="00000000" w:rsidDel="00000000" w:rsidP="00000000" w:rsidRDefault="00000000" w:rsidRPr="00000000" w14:paraId="00001725">
      <w:pPr>
        <w:numPr>
          <w:ilvl w:val="1"/>
          <w:numId w:val="115"/>
        </w:numPr>
        <w:ind w:left="1440" w:hanging="360"/>
      </w:pPr>
      <w:r w:rsidDel="00000000" w:rsidR="00000000" w:rsidRPr="00000000">
        <w:rPr>
          <w:rtl w:val="0"/>
        </w:rPr>
        <w:t xml:space="preserve">3y OS 85%, LC very high 90%.</w:t>
      </w:r>
    </w:p>
    <w:p w:rsidR="00000000" w:rsidDel="00000000" w:rsidP="00000000" w:rsidRDefault="00000000" w:rsidRPr="00000000" w14:paraId="00001726">
      <w:pPr>
        <w:numPr>
          <w:ilvl w:val="1"/>
          <w:numId w:val="115"/>
        </w:numPr>
        <w:ind w:left="1440" w:hanging="360"/>
      </w:pPr>
      <w:r w:rsidDel="00000000" w:rsidR="00000000" w:rsidRPr="00000000">
        <w:rPr>
          <w:rtl w:val="0"/>
        </w:rPr>
        <w:t xml:space="preserve">Regrowth typically occurs within 2 years, but may take up to 9 years</w:t>
      </w:r>
    </w:p>
    <w:p w:rsidR="00000000" w:rsidDel="00000000" w:rsidP="00000000" w:rsidRDefault="00000000" w:rsidRPr="00000000" w14:paraId="00001727">
      <w:pPr>
        <w:numPr>
          <w:ilvl w:val="0"/>
          <w:numId w:val="115"/>
        </w:numPr>
        <w:ind w:left="720" w:hanging="360"/>
        <w:rPr>
          <w:b w:val="1"/>
        </w:rPr>
      </w:pPr>
      <w:r w:rsidDel="00000000" w:rsidR="00000000" w:rsidRPr="00000000">
        <w:rPr>
          <w:b w:val="1"/>
          <w:rtl w:val="0"/>
        </w:rPr>
        <w:t xml:space="preserve">Future Directions</w:t>
      </w:r>
    </w:p>
    <w:p w:rsidR="00000000" w:rsidDel="00000000" w:rsidP="00000000" w:rsidRDefault="00000000" w:rsidRPr="00000000" w14:paraId="00001728">
      <w:pPr>
        <w:ind w:left="720" w:firstLine="0"/>
        <w:rPr>
          <w:b w:val="1"/>
        </w:rPr>
      </w:pPr>
      <w:r w:rsidDel="00000000" w:rsidR="00000000" w:rsidRPr="00000000">
        <w:rPr>
          <w:rtl w:val="0"/>
        </w:rPr>
        <w:t xml:space="preserve">See NCTN Trial Portfolios by Disease Site: [</w:t>
      </w:r>
      <w:hyperlink r:id="rId1225">
        <w:r w:rsidDel="00000000" w:rsidR="00000000" w:rsidRPr="00000000">
          <w:rPr>
            <w:rtl w:val="0"/>
          </w:rPr>
          <w:t xml:space="preserve">Brain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729">
      <w:pPr>
        <w:numPr>
          <w:ilvl w:val="1"/>
          <w:numId w:val="115"/>
        </w:numPr>
        <w:ind w:left="1440" w:hanging="360"/>
        <w:sectPr>
          <w:type w:val="nextPage"/>
          <w:pgSz w:h="15840" w:w="12240"/>
          <w:pgMar w:bottom="720" w:top="720" w:left="720" w:right="720" w:header="720" w:footer="720"/>
          <w:cols w:equalWidth="0"/>
        </w:sectPr>
      </w:pPr>
      <w:r w:rsidDel="00000000" w:rsidR="00000000" w:rsidRPr="00000000">
        <w:rPr>
          <w:b w:val="1"/>
          <w:rtl w:val="0"/>
        </w:rPr>
        <w:t xml:space="preserve">A071601 </w:t>
      </w:r>
      <w:r w:rsidDel="00000000" w:rsidR="00000000" w:rsidRPr="00000000">
        <w:rPr>
          <w:rtl w:val="0"/>
        </w:rPr>
        <w:t xml:space="preserve">[</w:t>
      </w:r>
      <w:hyperlink r:id="rId1226">
        <w:r w:rsidDel="00000000" w:rsidR="00000000" w:rsidRPr="00000000">
          <w:rPr>
            <w:rtl w:val="0"/>
          </w:rPr>
          <w:t xml:space="preserve">NCT03224767</w:t>
        </w:r>
      </w:hyperlink>
      <w:r w:rsidDel="00000000" w:rsidR="00000000" w:rsidRPr="00000000">
        <w:rPr>
          <w:rtl w:val="0"/>
        </w:rPr>
        <w:t xml:space="preserve">]: Phase II. BRAF/MEKi in Papillary Craniopharyngiomas.</w:t>
      </w:r>
    </w:p>
    <w:p w:rsidR="00000000" w:rsidDel="00000000" w:rsidP="00000000" w:rsidRDefault="00000000" w:rsidRPr="00000000" w14:paraId="0000172A">
      <w:pPr>
        <w:ind w:left="0" w:firstLine="0"/>
        <w:rPr>
          <w:i w:val="1"/>
        </w:rPr>
      </w:pPr>
      <w:r w:rsidDel="00000000" w:rsidR="00000000" w:rsidRPr="00000000">
        <w:rPr>
          <w:rtl w:val="0"/>
        </w:rPr>
      </w:r>
    </w:p>
    <w:sectPr>
      <w:type w:val="nextPage"/>
      <w:pgSz w:h="15840" w:w="12240"/>
      <w:pgMar w:bottom="720" w:top="720" w:left="720" w:right="720" w:header="72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ff Ryckman" w:id="0" w:date="2020-03-05T17:54:11Z">
    <w:p w:rsidR="00000000" w:rsidDel="00000000" w:rsidP="00000000" w:rsidRDefault="00000000" w:rsidRPr="00000000" w14:paraId="000017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citation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2B">
    <w:pPr>
      <w:spacing w:line="240" w:lineRule="auto"/>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2160" w:hanging="360"/>
      </w:pPr>
      <w:rPr>
        <w:rFonts w:ascii="Times New Roman" w:cs="Times New Roman" w:eastAsia="Times New Roman" w:hAnsi="Times New Roman"/>
        <w:b w:val="0"/>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decimal"/>
      <w:lvlText w:val="%1."/>
      <w:lvlJc w:val="left"/>
      <w:pPr>
        <w:ind w:left="1440" w:hanging="360"/>
      </w:pPr>
      <w:rPr>
        <w:rFonts w:ascii="Times New Roman" w:cs="Times New Roman" w:eastAsia="Times New Roman" w:hAnsi="Times New Roman"/>
        <w:b w:val="0"/>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jc w:val="center"/>
    </w:pPr>
    <w:rPr>
      <w:b w:val="1"/>
      <w:sz w:val="24"/>
      <w:szCs w:val="24"/>
    </w:rPr>
  </w:style>
  <w:style w:type="paragraph" w:styleId="Heading2">
    <w:name w:val="heading 2"/>
    <w:basedOn w:val="Normal"/>
    <w:next w:val="Normal"/>
    <w:pPr>
      <w:keepNext w:val="1"/>
      <w:keepLines w:val="1"/>
      <w:ind w:left="0" w:firstLine="0"/>
    </w:pPr>
    <w:rPr>
      <w:b w:val="1"/>
    </w:rPr>
  </w:style>
  <w:style w:type="paragraph" w:styleId="Heading3">
    <w:name w:val="heading 3"/>
    <w:basedOn w:val="Normal"/>
    <w:next w:val="Normal"/>
    <w:pPr>
      <w:keepNext w:val="1"/>
      <w:keepLines w:val="1"/>
      <w:spacing w:before="40" w:lineRule="auto"/>
      <w:ind w:left="0" w:firstLine="0"/>
    </w:pPr>
    <w:rPr>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ascopubs.org/doi/full/10.1200/JCO.2002.08.121" TargetMode="External"/><Relationship Id="rId194" Type="http://schemas.openxmlformats.org/officeDocument/2006/relationships/hyperlink" Target="https://www.ncbi.nlm.nih.gov/pmc/articles/PMC4329190/" TargetMode="External"/><Relationship Id="rId193" Type="http://schemas.openxmlformats.org/officeDocument/2006/relationships/hyperlink" Target="https://clinicaltrials.gov/ct2/show/NCT03180502" TargetMode="External"/><Relationship Id="rId192" Type="http://schemas.openxmlformats.org/officeDocument/2006/relationships/hyperlink" Target="https://ctep.cancer.gov/initiativesPrograms/docs/nctn_trials/NCTN_Brain_Trials.pdf" TargetMode="External"/><Relationship Id="rId191" Type="http://schemas.openxmlformats.org/officeDocument/2006/relationships/hyperlink" Target="https://www.ncbi.nlm.nih.gov/pubmed/29933882" TargetMode="External"/><Relationship Id="rId187" Type="http://schemas.openxmlformats.org/officeDocument/2006/relationships/hyperlink" Target="https://www.ncbi.nlm.nih.gov/pubmed/19783377" TargetMode="External"/><Relationship Id="rId186" Type="http://schemas.openxmlformats.org/officeDocument/2006/relationships/hyperlink" Target="https://www.ncbi.nlm.nih.gov/pmc/articles/PMC5124485/" TargetMode="External"/><Relationship Id="rId185" Type="http://schemas.openxmlformats.org/officeDocument/2006/relationships/hyperlink" Target="https://www.ncbi.nlm.nih.gov/pmc/articles/PMC4329190/" TargetMode="External"/><Relationship Id="rId184" Type="http://schemas.openxmlformats.org/officeDocument/2006/relationships/hyperlink" Target="http://www.nejm.org/doi/full/10.1056/NEJMoa1500925" TargetMode="External"/><Relationship Id="rId189" Type="http://schemas.openxmlformats.org/officeDocument/2006/relationships/hyperlink" Target="https://www.ncbi.nlm.nih.gov/pmc/articles/PMC5124485/" TargetMode="External"/><Relationship Id="rId188" Type="http://schemas.openxmlformats.org/officeDocument/2006/relationships/hyperlink" Target="https://www.thelancet.com/journals/lanonc/article/PIIS1470-2045(16)30305-9/fulltext" TargetMode="External"/><Relationship Id="rId183" Type="http://schemas.openxmlformats.org/officeDocument/2006/relationships/hyperlink" Target="http://ascopubs.org.library1.unmc.edu:2048/doi/full/10.1200/JCO.2005.04.6078" TargetMode="External"/><Relationship Id="rId182" Type="http://schemas.openxmlformats.org/officeDocument/2006/relationships/hyperlink" Target="https://www.ncbi.nlm.nih.gov/pmc/articles/PMC3732012/" TargetMode="External"/><Relationship Id="rId181" Type="http://schemas.openxmlformats.org/officeDocument/2006/relationships/hyperlink" Target="http://ascopubs.org.library1.unmc.edu:2048/doi/10.1200/JCO.2005.04.3414" TargetMode="External"/><Relationship Id="rId180" Type="http://schemas.openxmlformats.org/officeDocument/2006/relationships/hyperlink" Target="http://www.eortc.be/services/doc/protocols/26053-22054-version4.0.pdf" TargetMode="External"/><Relationship Id="rId176" Type="http://schemas.openxmlformats.org/officeDocument/2006/relationships/hyperlink" Target="https://www.ncbi.nlm.nih.gov/pubmed/25701297" TargetMode="External"/><Relationship Id="rId175" Type="http://schemas.openxmlformats.org/officeDocument/2006/relationships/hyperlink" Target="http://econtour.org/cases/101" TargetMode="External"/><Relationship Id="rId174" Type="http://schemas.openxmlformats.org/officeDocument/2006/relationships/hyperlink" Target="https://www.astro.org/uploadedFiles/_MAIN_SITE/Affiliate/ARRO/Resident_Resources/Educational_Resources/Content_Pieces/ARROCase-Low-Grade-Glioma.pdf" TargetMode="External"/><Relationship Id="rId173" Type="http://schemas.openxmlformats.org/officeDocument/2006/relationships/hyperlink" Target="https://twitter.com/NicholasZaorsky/status/1211368296693538818" TargetMode="External"/><Relationship Id="rId179" Type="http://schemas.openxmlformats.org/officeDocument/2006/relationships/hyperlink" Target="https://www.esmo.org/Guidelines/Neuro-Oncology/High-Grade-Malignant-Glioma" TargetMode="External"/><Relationship Id="rId178" Type="http://schemas.openxmlformats.org/officeDocument/2006/relationships/hyperlink" Target="https://www.sciencedirect.com/science/article/pii/S1470204508701256?via%3Dihub" TargetMode="External"/><Relationship Id="rId177" Type="http://schemas.openxmlformats.org/officeDocument/2006/relationships/hyperlink" Target="https://www.ncbi.nlm.nih.gov/pubmed/31958162" TargetMode="External"/><Relationship Id="rId198" Type="http://schemas.openxmlformats.org/officeDocument/2006/relationships/hyperlink" Target="http://www.quadshotnews.com/2020/04/ten-out-from-tem.html" TargetMode="External"/><Relationship Id="rId197" Type="http://schemas.openxmlformats.org/officeDocument/2006/relationships/hyperlink" Target="https://www.sciencedirect.com/science/article/pii/S0360301620309573?via%3Dihub" TargetMode="External"/><Relationship Id="rId196" Type="http://schemas.openxmlformats.org/officeDocument/2006/relationships/hyperlink" Target="https://www.ncbi.nlm.nih.gov/pubmed/29955793" TargetMode="External"/><Relationship Id="rId195" Type="http://schemas.openxmlformats.org/officeDocument/2006/relationships/hyperlink" Target="https://academic.oup.com/neuro-oncology/article/20/suppl_6/vi11/5153863" TargetMode="External"/><Relationship Id="rId199" Type="http://schemas.openxmlformats.org/officeDocument/2006/relationships/hyperlink" Target="https://ascopubs.org/doi/full/10.1200/JCO.2002.08.121" TargetMode="External"/><Relationship Id="rId150" Type="http://schemas.openxmlformats.org/officeDocument/2006/relationships/hyperlink" Target="http://ascopubs.org/doi/full/10.1200/JCO.2012.43.2229" TargetMode="External"/><Relationship Id="rId392" Type="http://schemas.openxmlformats.org/officeDocument/2006/relationships/hyperlink" Target="https://www.ncbi.nlm.nih.gov/pubmed/24101040" TargetMode="External"/><Relationship Id="rId391" Type="http://schemas.openxmlformats.org/officeDocument/2006/relationships/hyperlink" Target="https://www.nejm.org/doi/full/10.1056/NEJMoa1308573" TargetMode="External"/><Relationship Id="rId390" Type="http://schemas.openxmlformats.org/officeDocument/2006/relationships/hyperlink" Target="https://www.asco.org/research-guidelines/quality-guidelines/guidelines/neurooncology#/1470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ascopubs.org.library1.unmc.edu:2048/doi/full/10.1200/JCO.2005.04.6078" TargetMode="External"/><Relationship Id="rId4" Type="http://schemas.openxmlformats.org/officeDocument/2006/relationships/fontTable" Target="fontTable.xml"/><Relationship Id="rId148" Type="http://schemas.openxmlformats.org/officeDocument/2006/relationships/hyperlink" Target="http://www.quadshotnews.com/2019/11/codel-does-well.html" TargetMode="External"/><Relationship Id="rId1090" Type="http://schemas.openxmlformats.org/officeDocument/2006/relationships/hyperlink" Target="https://www.ncbi.nlm.nih.gov/pmc/articles/PMC4874239/" TargetMode="External"/><Relationship Id="rId1091" Type="http://schemas.openxmlformats.org/officeDocument/2006/relationships/image" Target="media/image2.png"/><Relationship Id="rId1092" Type="http://schemas.openxmlformats.org/officeDocument/2006/relationships/image" Target="media/image28.png"/><Relationship Id="rId1093" Type="http://schemas.openxmlformats.org/officeDocument/2006/relationships/hyperlink" Target="https://www.ncbi.nlm.nih.gov/pmc/articles/PMC4874239/" TargetMode="External"/><Relationship Id="rId1094" Type="http://schemas.openxmlformats.org/officeDocument/2006/relationships/hyperlink" Target="https://clinicaltrials.gov/ct2/show/NCT01878617" TargetMode="External"/><Relationship Id="rId9" Type="http://schemas.openxmlformats.org/officeDocument/2006/relationships/hyperlink" Target="http://bit.ly/CNSandPeds" TargetMode="External"/><Relationship Id="rId143" Type="http://schemas.openxmlformats.org/officeDocument/2006/relationships/hyperlink" Target="https://www.sciencedirect.com/science/article/pii/S0360301605007005" TargetMode="External"/><Relationship Id="rId385" Type="http://schemas.openxmlformats.org/officeDocument/2006/relationships/hyperlink" Target="https://www.sciencedirect.com/science/article/pii/S0167814015006611?via%3Dihub" TargetMode="External"/><Relationship Id="rId1095" Type="http://schemas.openxmlformats.org/officeDocument/2006/relationships/hyperlink" Target="https://onlinelibrary.wiley.com/doi/abs/10.1002/cncr.23003" TargetMode="External"/><Relationship Id="rId142" Type="http://schemas.openxmlformats.org/officeDocument/2006/relationships/hyperlink" Target="http://ascopubs.org/doi/full/10.1200/JCO.2003.04.172" TargetMode="External"/><Relationship Id="rId384" Type="http://schemas.openxmlformats.org/officeDocument/2006/relationships/hyperlink" Target="http://econtour.org/cases/79" TargetMode="External"/><Relationship Id="rId1096" Type="http://schemas.openxmlformats.org/officeDocument/2006/relationships/hyperlink" Target="https://www.ncbi.nlm.nih.gov/pmc/articles/PMC4361934/" TargetMode="External"/><Relationship Id="rId141" Type="http://schemas.openxmlformats.org/officeDocument/2006/relationships/hyperlink" Target="http://www.quadshotnews.com/2020/02/through-years.html" TargetMode="External"/><Relationship Id="rId383" Type="http://schemas.openxmlformats.org/officeDocument/2006/relationships/hyperlink" Target="http://econtour.org/cases/116" TargetMode="External"/><Relationship Id="rId1097" Type="http://schemas.openxmlformats.org/officeDocument/2006/relationships/hyperlink" Target="http://ascopubs.org/doi/full/10.1200/JCO.1999.17.7.2127" TargetMode="External"/><Relationship Id="rId140" Type="http://schemas.openxmlformats.org/officeDocument/2006/relationships/hyperlink" Target="https://www.ncbi.nlm.nih.gov/pubmed/32002556" TargetMode="External"/><Relationship Id="rId382" Type="http://schemas.openxmlformats.org/officeDocument/2006/relationships/hyperlink" Target="https://www.astro.org/uploadedFiles/_MAIN_SITE/Affiliate/ARRO/Resident_Resources/Educational_Resources/Content_Pieces/ARROContourGBM.pdf" TargetMode="External"/><Relationship Id="rId1098" Type="http://schemas.openxmlformats.org/officeDocument/2006/relationships/hyperlink" Target="http://ascopubs.org/doi/full/10.1200/JCO.2006.06.4980" TargetMode="External"/><Relationship Id="rId5" Type="http://schemas.openxmlformats.org/officeDocument/2006/relationships/numbering" Target="numbering.xml"/><Relationship Id="rId147" Type="http://schemas.openxmlformats.org/officeDocument/2006/relationships/hyperlink" Target="https://www.ncbi.nlm.nih.gov/pubmed/31741234" TargetMode="External"/><Relationship Id="rId389" Type="http://schemas.openxmlformats.org/officeDocument/2006/relationships/hyperlink" Target="https://www.sciencedirect.com/science/article/pii/S0167814010005256?via%3Dihub" TargetMode="External"/><Relationship Id="rId1099" Type="http://schemas.openxmlformats.org/officeDocument/2006/relationships/hyperlink" Target="https://www.ncbi.nlm.nih.gov/pmc/articles/PMC3534419/" TargetMode="External"/><Relationship Id="rId6" Type="http://schemas.openxmlformats.org/officeDocument/2006/relationships/styles" Target="styles.xml"/><Relationship Id="rId146" Type="http://schemas.openxmlformats.org/officeDocument/2006/relationships/hyperlink" Target="https://www.ncbi.nlm.nih.gov/pubmed/31958162" TargetMode="External"/><Relationship Id="rId388" Type="http://schemas.openxmlformats.org/officeDocument/2006/relationships/hyperlink" Target="https://www.sciencedirect.com/science/article/pii/S1470204508701256?via%3Dihub" TargetMode="External"/><Relationship Id="rId7" Type="http://schemas.openxmlformats.org/officeDocument/2006/relationships/hyperlink" Target="https://bit.ly/PalliativeRoR" TargetMode="External"/><Relationship Id="rId145" Type="http://schemas.openxmlformats.org/officeDocument/2006/relationships/hyperlink" Target="http://www.thelancet.com/journals/lancet/article/PIIS0140-6736(05)67070-5/fulltext" TargetMode="External"/><Relationship Id="rId387" Type="http://schemas.openxmlformats.org/officeDocument/2006/relationships/hyperlink" Target="https://link.springer.com/article/10.1007/s11060-019-03152-9" TargetMode="External"/><Relationship Id="rId8" Type="http://schemas.openxmlformats.org/officeDocument/2006/relationships/hyperlink" Target="https://bit.ly/BreastRoR" TargetMode="External"/><Relationship Id="rId144" Type="http://schemas.openxmlformats.org/officeDocument/2006/relationships/hyperlink" Target="https://pubmed.ncbi.nlm.nih.gov/32437039/" TargetMode="External"/><Relationship Id="rId386" Type="http://schemas.openxmlformats.org/officeDocument/2006/relationships/hyperlink" Target="https://www.ncbi.nlm.nih.gov/pubmed/25701297" TargetMode="External"/><Relationship Id="rId381" Type="http://schemas.openxmlformats.org/officeDocument/2006/relationships/hyperlink" Target="https://www.astro.org/uploadedFiles/_MAIN_SITE/Affiliate/ARRO/Resident_Resources/Educational_Resources/Content_Pieces/ARROCASEGMB(1).pdf" TargetMode="External"/><Relationship Id="rId380" Type="http://schemas.openxmlformats.org/officeDocument/2006/relationships/hyperlink" Target="https://www.astro.org/ASTRO/media/ASTRO/AffiliatePages/arro/PDFs/ARROcase_GBM.pdf" TargetMode="External"/><Relationship Id="rId139" Type="http://schemas.openxmlformats.org/officeDocument/2006/relationships/hyperlink" Target="http://ascopubs.org/doi/full/10.1200/JCO.2002.09.126" TargetMode="External"/><Relationship Id="rId138" Type="http://schemas.openxmlformats.org/officeDocument/2006/relationships/hyperlink" Target="https://www.sciencedirect.com/science/article/pii/S0959804998002688" TargetMode="External"/><Relationship Id="rId137" Type="http://schemas.openxmlformats.org/officeDocument/2006/relationships/hyperlink" Target="http://ascopubs.org/doi/abs/10.1200/JCO.2002.08.121?url_ver=Z39.88-2003&amp;rfr_id=ori:rid:crossref.org&amp;rfr_dat=cr_pub%3dpubmed" TargetMode="External"/><Relationship Id="rId379" Type="http://schemas.openxmlformats.org/officeDocument/2006/relationships/hyperlink" Target="https://www.astro.org/ASTRO/media/ASTRO/AffiliatePages/arro/PDFs/ARROCase_GBMPNET.pdf" TargetMode="External"/><Relationship Id="rId1080" Type="http://schemas.openxmlformats.org/officeDocument/2006/relationships/image" Target="media/image19.png"/><Relationship Id="rId1081" Type="http://schemas.openxmlformats.org/officeDocument/2006/relationships/hyperlink" Target="https://www.ncbi.nlm.nih.gov/books/NBK431069/" TargetMode="External"/><Relationship Id="rId1082" Type="http://schemas.openxmlformats.org/officeDocument/2006/relationships/hyperlink" Target="https://www.astro.org/uploadedFiles/_MAIN_SITE/Affiliate/ARRO/Resident_Resources/Educational_Resources/Content_Pieces/MedulloblastomaAJW.pdf" TargetMode="External"/><Relationship Id="rId1083" Type="http://schemas.openxmlformats.org/officeDocument/2006/relationships/hyperlink" Target="https://www.astro.org/uploadedFiles/_MAIN_SITE/Affiliate/ARRO/Resident_Resources/Educational_Resources/Content_Pieces/Contour-MedulloblastomaAJW.pdf" TargetMode="External"/><Relationship Id="rId132" Type="http://schemas.openxmlformats.org/officeDocument/2006/relationships/hyperlink" Target="https://ascopubs.org/doi/full/10.1200/JCO.2002.08.121" TargetMode="External"/><Relationship Id="rId374" Type="http://schemas.openxmlformats.org/officeDocument/2006/relationships/hyperlink" Target="https://www-nejm-org.library1.unmc.edu/doi/10.1056/NEJMoa1716435" TargetMode="External"/><Relationship Id="rId1084" Type="http://schemas.openxmlformats.org/officeDocument/2006/relationships/hyperlink" Target="http://qarc.org/COG/CNSMedulloblastoma.pdf" TargetMode="External"/><Relationship Id="rId131" Type="http://schemas.openxmlformats.org/officeDocument/2006/relationships/hyperlink" Target="http://ascopubs.org/doi/abs/10.1200/JCO.2002.08.121?url_ver=Z39.88-2003&amp;rfr_id=ori:rid:crossref.org&amp;rfr_dat=cr_pub%3dpubmed" TargetMode="External"/><Relationship Id="rId373" Type="http://schemas.openxmlformats.org/officeDocument/2006/relationships/hyperlink" Target="https://www.sciencedirect.com/science/article/pii/S1470204518306752" TargetMode="External"/><Relationship Id="rId1085" Type="http://schemas.openxmlformats.org/officeDocument/2006/relationships/hyperlink" Target="http://qarc.org/COG/LateEffectsInChildren.pdf" TargetMode="External"/><Relationship Id="rId130" Type="http://schemas.openxmlformats.org/officeDocument/2006/relationships/hyperlink" Target="https://ascopubs.org/doi/full/10.1200/JCO.2007.13.9337" TargetMode="External"/><Relationship Id="rId372" Type="http://schemas.openxmlformats.org/officeDocument/2006/relationships/hyperlink" Target="https://academic.oup.com/neuro-oncology/article/20/10/1383/4995454" TargetMode="External"/><Relationship Id="rId1086" Type="http://schemas.openxmlformats.org/officeDocument/2006/relationships/hyperlink" Target="https://onlinelibrary.wiley.com/doi/abs/10.1002/pbc.28395" TargetMode="External"/><Relationship Id="rId371" Type="http://schemas.openxmlformats.org/officeDocument/2006/relationships/hyperlink" Target="https://www.sciencedirect.com/science/article/pii/S0959804912003528?via%3Dihub" TargetMode="External"/><Relationship Id="rId1087" Type="http://schemas.openxmlformats.org/officeDocument/2006/relationships/hyperlink" Target="https://docs.google.com/document/d/1gKy2Hpx7FxInjOpKIBkTFJWpqhJ3I-gSXz9eRwq-NSY/edit#heading=h.dix8o3c34tab" TargetMode="External"/><Relationship Id="rId136" Type="http://schemas.openxmlformats.org/officeDocument/2006/relationships/hyperlink" Target="http://www.redjournal.org/article/S0360-3016(96)00352-5/pdf" TargetMode="External"/><Relationship Id="rId378" Type="http://schemas.openxmlformats.org/officeDocument/2006/relationships/hyperlink" Target="https://twitter.com/NicholasZaorsky/status/1211369359047827456" TargetMode="External"/><Relationship Id="rId1088" Type="http://schemas.openxmlformats.org/officeDocument/2006/relationships/hyperlink" Target="https://www.sciencedirect.com/science/article/pii/S1470204515001679" TargetMode="External"/><Relationship Id="rId135" Type="http://schemas.openxmlformats.org/officeDocument/2006/relationships/hyperlink" Target="https://pubmed.ncbi.nlm.nih.gov/32437039/" TargetMode="External"/><Relationship Id="rId377" Type="http://schemas.openxmlformats.org/officeDocument/2006/relationships/hyperlink" Target="https://twitter.com/NicholasZaorsky/status/1211368296693538818" TargetMode="External"/><Relationship Id="rId1089" Type="http://schemas.openxmlformats.org/officeDocument/2006/relationships/hyperlink" Target="http://qarc.org/COG/LateEffectsInChildren.pdf" TargetMode="External"/><Relationship Id="rId134" Type="http://schemas.openxmlformats.org/officeDocument/2006/relationships/hyperlink" Target="http://www.eortc.be/tools/lggcalculator/calculator.aspx" TargetMode="External"/><Relationship Id="rId376" Type="http://schemas.openxmlformats.org/officeDocument/2006/relationships/hyperlink" Target="https://twitter.com/NicholasZaorsky/status/1211367193654562816" TargetMode="External"/><Relationship Id="rId133" Type="http://schemas.openxmlformats.org/officeDocument/2006/relationships/hyperlink" Target="https://www.ncbi.nlm.nih.gov/pubmed/24049111" TargetMode="External"/><Relationship Id="rId375" Type="http://schemas.openxmlformats.org/officeDocument/2006/relationships/hyperlink" Target="http://www.acro.org/" TargetMode="External"/><Relationship Id="rId172" Type="http://schemas.openxmlformats.org/officeDocument/2006/relationships/hyperlink" Target="https://twitter.com/NicholasZaorsky/status/1211367193654562816" TargetMode="External"/><Relationship Id="rId171" Type="http://schemas.openxmlformats.org/officeDocument/2006/relationships/hyperlink" Target="http://www.acro.org/" TargetMode="External"/><Relationship Id="rId170" Type="http://schemas.openxmlformats.org/officeDocument/2006/relationships/hyperlink" Target="https://www.ncbi.nlm.nih.gov/pmc/articles/PMC5463834/" TargetMode="External"/><Relationship Id="rId165" Type="http://schemas.openxmlformats.org/officeDocument/2006/relationships/hyperlink" Target="https://www.ncbi.nlm.nih.gov/pmc/articles/PMC5063521/" TargetMode="External"/><Relationship Id="rId164" Type="http://schemas.openxmlformats.org/officeDocument/2006/relationships/hyperlink" Target="http://ascopubs.org/doi/full/10.1200/JCO.2009.23.6497" TargetMode="External"/><Relationship Id="rId163" Type="http://schemas.openxmlformats.org/officeDocument/2006/relationships/hyperlink" Target="http://thejns.org/doi/full/10.3171/JNS/2008/109/11/0835" TargetMode="External"/><Relationship Id="rId162" Type="http://schemas.openxmlformats.org/officeDocument/2006/relationships/hyperlink" Target="http://thejns.org/doi/full/10.3171/JNS/2008/109/11/0835" TargetMode="External"/><Relationship Id="rId169" Type="http://schemas.openxmlformats.org/officeDocument/2006/relationships/hyperlink" Target="http://ascopubs.org/doi/abs/10.1200/jco.2015.33.15_suppl.2002" TargetMode="External"/><Relationship Id="rId168" Type="http://schemas.openxmlformats.org/officeDocument/2006/relationships/hyperlink" Target="https://www.sciencedirect.com/science/article/pii/S0959804907009884?via%3Dihub" TargetMode="External"/><Relationship Id="rId167" Type="http://schemas.openxmlformats.org/officeDocument/2006/relationships/hyperlink" Target="https://www.thelancet.com/journals/lanonc/article/PIIS1470-2045(16)30305-9/fulltext" TargetMode="External"/><Relationship Id="rId166" Type="http://schemas.openxmlformats.org/officeDocument/2006/relationships/hyperlink" Target="https://www.ncbi.nlm.nih.gov/pmc/articles/PMC5124485/" TargetMode="External"/><Relationship Id="rId161" Type="http://schemas.openxmlformats.org/officeDocument/2006/relationships/hyperlink" Target="https://www.eventscribe.com/2019/ASTRO/fsPopup.asp?Mode=presInfo&amp;PresentationID=558958" TargetMode="External"/><Relationship Id="rId160" Type="http://schemas.openxmlformats.org/officeDocument/2006/relationships/hyperlink" Target="http://www.nejm.org/doi/full/10.1056/NEJMoa1500925" TargetMode="External"/><Relationship Id="rId159" Type="http://schemas.openxmlformats.org/officeDocument/2006/relationships/hyperlink" Target="http://www.nejm.org/doi/full/10.1056/NEJMoa1500925" TargetMode="External"/><Relationship Id="rId154" Type="http://schemas.openxmlformats.org/officeDocument/2006/relationships/hyperlink" Target="https://www.ncbi.nlm.nih.gov/pmc/articles/PMC3732012/" TargetMode="External"/><Relationship Id="rId396" Type="http://schemas.openxmlformats.org/officeDocument/2006/relationships/hyperlink" Target="https://www.eventscribe.com/2019/ASTRO/fsPopup.asp?Mode=presInfo&amp;PresentationID=558957" TargetMode="External"/><Relationship Id="rId153" Type="http://schemas.openxmlformats.org/officeDocument/2006/relationships/hyperlink" Target="https://www.ncbi.nlm.nih.gov/pmc/articles/PMC3732012/" TargetMode="External"/><Relationship Id="rId395" Type="http://schemas.openxmlformats.org/officeDocument/2006/relationships/hyperlink" Target="https://www.rtog.org/clinicaltrials/protocoltable/studydetails.aspx?action=openFile&amp;FileID=13508" TargetMode="External"/><Relationship Id="rId152" Type="http://schemas.openxmlformats.org/officeDocument/2006/relationships/hyperlink" Target="https://www.ncbi.nlm.nih.gov/pmc/articles/PMC3732012/" TargetMode="External"/><Relationship Id="rId394" Type="http://schemas.openxmlformats.org/officeDocument/2006/relationships/hyperlink" Target="http://ascopubs.org/doi/full/10.1200/JCO.2015.62.6606" TargetMode="External"/><Relationship Id="rId151" Type="http://schemas.openxmlformats.org/officeDocument/2006/relationships/hyperlink" Target="http://ascopubs.org.library1.unmc.edu:2048/doi/10.1200/JCO.2005.04.3414" TargetMode="External"/><Relationship Id="rId393" Type="http://schemas.openxmlformats.org/officeDocument/2006/relationships/hyperlink" Target="https://www.ncbi.nlm.nih.gov/pubmed/28296618" TargetMode="External"/><Relationship Id="rId158" Type="http://schemas.openxmlformats.org/officeDocument/2006/relationships/hyperlink" Target="http://www.nejm.org/doi/full/10.1056/NEJMoa1500925" TargetMode="External"/><Relationship Id="rId157" Type="http://schemas.openxmlformats.org/officeDocument/2006/relationships/hyperlink" Target="http://ascopubs.org.library1.unmc.edu:2048/doi/10.1200/JCO.2011.35.8598" TargetMode="External"/><Relationship Id="rId399" Type="http://schemas.openxmlformats.org/officeDocument/2006/relationships/hyperlink" Target="https://www.thelancet.com/journals/lanonc/article/PIIS1470-2045(09)70025-7/fulltext" TargetMode="External"/><Relationship Id="rId156" Type="http://schemas.openxmlformats.org/officeDocument/2006/relationships/hyperlink" Target="https://www.ncbi.nlm.nih.gov/pubmed/19783377" TargetMode="External"/><Relationship Id="rId398" Type="http://schemas.openxmlformats.org/officeDocument/2006/relationships/hyperlink" Target="https://www.ncbi.nlm.nih.gov/pubmed/16321761" TargetMode="External"/><Relationship Id="rId155" Type="http://schemas.openxmlformats.org/officeDocument/2006/relationships/hyperlink" Target="http://ascopubs.org/doi/full/10.1200/JCO.2013.49.3726" TargetMode="External"/><Relationship Id="rId397" Type="http://schemas.openxmlformats.org/officeDocument/2006/relationships/hyperlink" Target="https://www.sciencedirect.com/science/article/pii/S0360301606036492?via%3Dihub" TargetMode="External"/><Relationship Id="rId808" Type="http://schemas.openxmlformats.org/officeDocument/2006/relationships/hyperlink" Target="https://docs.google.com/document/d/1gKy2Hpx7FxInjOpKIBkTFJWpqhJ3I-gSXz9eRwq-NSY/edit#bookmark=id.gq1ic3qggdvh" TargetMode="External"/><Relationship Id="rId807" Type="http://schemas.openxmlformats.org/officeDocument/2006/relationships/hyperlink" Target="https://pubmed.ncbi.nlm.nih.gov/32496904/" TargetMode="External"/><Relationship Id="rId806" Type="http://schemas.openxmlformats.org/officeDocument/2006/relationships/hyperlink" Target="https://www.eventscribe.com/2019/ASTRO/fsPopup.asp?Mode=presInfo&amp;PresentationID=559422" TargetMode="External"/><Relationship Id="rId805" Type="http://schemas.openxmlformats.org/officeDocument/2006/relationships/hyperlink" Target="https://www.ncbi.nlm.nih.gov/pubmed/31622130" TargetMode="External"/><Relationship Id="rId809" Type="http://schemas.openxmlformats.org/officeDocument/2006/relationships/hyperlink" Target="https://docs.google.com/document/d/1gKy2Hpx7FxInjOpKIBkTFJWpqhJ3I-gSXz9eRwq-NSY/edit#bookmark=id.wd0qpuiowed7" TargetMode="External"/><Relationship Id="rId800" Type="http://schemas.openxmlformats.org/officeDocument/2006/relationships/hyperlink" Target="https://link.springer.com/article/10.1007%2Fs00066-012-0082-7" TargetMode="External"/><Relationship Id="rId804" Type="http://schemas.openxmlformats.org/officeDocument/2006/relationships/hyperlink" Target="https://www.ncbi.nlm.nih.gov/pmc/articles/PMC2907408/" TargetMode="External"/><Relationship Id="rId803" Type="http://schemas.openxmlformats.org/officeDocument/2006/relationships/hyperlink" Target="https://www.ncbi.nlm.nih.gov/pmc/articles/PMC4809645/" TargetMode="External"/><Relationship Id="rId802" Type="http://schemas.openxmlformats.org/officeDocument/2006/relationships/hyperlink" Target="https://www.ncbi.nlm.nih.gov/pmc/articles/PMC4012666/" TargetMode="External"/><Relationship Id="rId801" Type="http://schemas.openxmlformats.org/officeDocument/2006/relationships/hyperlink" Target="https://www.ncbi.nlm.nih.gov/pmc/articles/PMC2765343/" TargetMode="External"/><Relationship Id="rId40" Type="http://schemas.openxmlformats.org/officeDocument/2006/relationships/hyperlink" Target="https://www.astro.org/ASTRO/media/ASTRO/AffiliatePages/arro/PDFs/ARROCase_GBMPNET.pdf" TargetMode="External"/><Relationship Id="rId42" Type="http://schemas.openxmlformats.org/officeDocument/2006/relationships/hyperlink" Target="https://www.astro.org/uploadedFiles/_MAIN_SITE/Affiliate/ARRO/Resident_Resources/Educational_Resources/Content_Pieces/ARROCASEGMB(1).pdf" TargetMode="External"/><Relationship Id="rId41" Type="http://schemas.openxmlformats.org/officeDocument/2006/relationships/hyperlink" Target="https://www.astro.org/ASTRO/media/ASTRO/AffiliatePages/arro/PDFs/ARROcase_GBM.pdf" TargetMode="External"/><Relationship Id="rId44" Type="http://schemas.openxmlformats.org/officeDocument/2006/relationships/hyperlink" Target="https://www.astro.org/uploadedFiles/_MAIN_SITE/Affiliate/ARRO/Resident_Resources/Educational_Resources/Content_Pieces/ARROCase-Low-Grade-Glioma.pdf" TargetMode="External"/><Relationship Id="rId43" Type="http://schemas.openxmlformats.org/officeDocument/2006/relationships/hyperlink" Target="https://www.astro.org/uploadedFiles/_MAIN_SITE/Affiliate/ARRO/Resident_Resources/Educational_Resources/Content_Pieces/ARROContourGBM.pdf" TargetMode="External"/><Relationship Id="rId46" Type="http://schemas.openxmlformats.org/officeDocument/2006/relationships/hyperlink" Target="https://www.astro.org/uploadedFiles/_MAIN_SITE/Affiliate/ARRO/Resident_Resources/Educational_Resources/Content_Pieces/trigeminalneuralgia.pdf" TargetMode="External"/><Relationship Id="rId45" Type="http://schemas.openxmlformats.org/officeDocument/2006/relationships/hyperlink" Target="https://www.astro.org/ASTRO/media/ASTRO/AffiliatePages/arro/PDFs/ARROCase_spinalglioma.pdf" TargetMode="External"/><Relationship Id="rId509" Type="http://schemas.openxmlformats.org/officeDocument/2006/relationships/hyperlink" Target="https://clinicaltrials.gov/ct2/show/NCT02234050" TargetMode="External"/><Relationship Id="rId508" Type="http://schemas.openxmlformats.org/officeDocument/2006/relationships/hyperlink" Target="https://meetinglibrary.asco.org/record/185074/abstract" TargetMode="External"/><Relationship Id="rId503" Type="http://schemas.openxmlformats.org/officeDocument/2006/relationships/hyperlink" Target="https://ctep.cancer.gov/initiativesPrograms/docs/nctn_trials/NCTN_Brain_Trials.pdf" TargetMode="External"/><Relationship Id="rId745" Type="http://schemas.openxmlformats.org/officeDocument/2006/relationships/hyperlink" Target="https://www.sciencedirect.com/science/article/pii/S0167814099000237?via%3Dihub" TargetMode="External"/><Relationship Id="rId987" Type="http://schemas.openxmlformats.org/officeDocument/2006/relationships/hyperlink" Target="https://ascopubs.org/doi/10.1200/JCO.2001.19.7.1926" TargetMode="External"/><Relationship Id="rId502" Type="http://schemas.openxmlformats.org/officeDocument/2006/relationships/hyperlink" Target="https://www.ncbi.nlm.nih.gov/pubmed/27599143" TargetMode="External"/><Relationship Id="rId744" Type="http://schemas.openxmlformats.org/officeDocument/2006/relationships/hyperlink" Target="https://docs.google.com/document/d/1j15zXLBPWwqty60Slm2jnHEiqaoT2iw5Gapp4iMWJsw/edit#heading=h.o8ghxjym8kv4" TargetMode="External"/><Relationship Id="rId986" Type="http://schemas.openxmlformats.org/officeDocument/2006/relationships/hyperlink" Target="https://www.ncbi.nlm.nih.gov/pubmed/31987969" TargetMode="External"/><Relationship Id="rId501" Type="http://schemas.openxmlformats.org/officeDocument/2006/relationships/hyperlink" Target="https://www.ncbi.nlm.nih.gov/pubmed/27599143" TargetMode="External"/><Relationship Id="rId743" Type="http://schemas.openxmlformats.org/officeDocument/2006/relationships/image" Target="media/image10.png"/><Relationship Id="rId985" Type="http://schemas.openxmlformats.org/officeDocument/2006/relationships/hyperlink" Target="http://qarc.org/COG/WilmsTumor_.pdf" TargetMode="External"/><Relationship Id="rId500" Type="http://schemas.openxmlformats.org/officeDocument/2006/relationships/hyperlink" Target="https://www.ncbi.nlm.nih.gov/pubmed/27599143" TargetMode="External"/><Relationship Id="rId742" Type="http://schemas.openxmlformats.org/officeDocument/2006/relationships/hyperlink" Target="http://qarc.org/COG/LateEffectsInChildren.pdf" TargetMode="External"/><Relationship Id="rId984" Type="http://schemas.openxmlformats.org/officeDocument/2006/relationships/hyperlink" Target="https://pubmed.ncbi.nlm.nih.gov/30170102/" TargetMode="External"/><Relationship Id="rId507" Type="http://schemas.openxmlformats.org/officeDocument/2006/relationships/hyperlink" Target="https://clinicaltrials.gov/ct2/show/NCT02523014" TargetMode="External"/><Relationship Id="rId749" Type="http://schemas.openxmlformats.org/officeDocument/2006/relationships/image" Target="media/image17.png"/><Relationship Id="rId506" Type="http://schemas.openxmlformats.org/officeDocument/2006/relationships/hyperlink" Target="http://www.isrctn.com/ISRCTN71502099" TargetMode="External"/><Relationship Id="rId748" Type="http://schemas.openxmlformats.org/officeDocument/2006/relationships/hyperlink" Target="http://qarc.org/COG/LateEffectsInChildren.pdf" TargetMode="External"/><Relationship Id="rId505" Type="http://schemas.openxmlformats.org/officeDocument/2006/relationships/hyperlink" Target="https://trialsjournal.biomedcentral.com/articles/10.1186/s13063-015-1040-3" TargetMode="External"/><Relationship Id="rId747" Type="http://schemas.openxmlformats.org/officeDocument/2006/relationships/hyperlink" Target="https://www.ncbi.nlm.nih.gov/pubmed/31557085" TargetMode="External"/><Relationship Id="rId989" Type="http://schemas.openxmlformats.org/officeDocument/2006/relationships/hyperlink" Target="https://ascopubs.org/doi/10.1200/JCO.2009.27.2922" TargetMode="External"/><Relationship Id="rId504" Type="http://schemas.openxmlformats.org/officeDocument/2006/relationships/hyperlink" Target="https://clinicaltrials.gov/ct2/show/NCT03180268" TargetMode="External"/><Relationship Id="rId746" Type="http://schemas.openxmlformats.org/officeDocument/2006/relationships/hyperlink" Target="https://www.thelancet.com/journals/lanonc/article/PIIS1470-2045(17)30026-8/fulltext" TargetMode="External"/><Relationship Id="rId988" Type="http://schemas.openxmlformats.org/officeDocument/2006/relationships/hyperlink" Target="http://qarc.org/COG/WilmsTumor_.pdf" TargetMode="External"/><Relationship Id="rId48" Type="http://schemas.openxmlformats.org/officeDocument/2006/relationships/hyperlink" Target="https://www.astro.org/uploadedFiles/_MAIN_SITE/Affiliate/ARRO/Resident_Resources/Educational_Resources/ARROcase/Content_Pieces/UvealMelanoma.pdf" TargetMode="External"/><Relationship Id="rId47" Type="http://schemas.openxmlformats.org/officeDocument/2006/relationships/hyperlink" Target="https://www.astro.org/ASTRO/media/ASTRO/AffiliatePages/arro/PDFs/ARROCase_GlioMulti.pdf" TargetMode="External"/><Relationship Id="rId49" Type="http://schemas.openxmlformats.org/officeDocument/2006/relationships/hyperlink" Target="https://www.astro.org/uploadedFiles/_MAIN_SITE/Affiliate/ARRO/Resident_Resources/Educational_Resources/ARROcase/Content_Pieces/ParagangliomaSkullBase.pdf" TargetMode="External"/><Relationship Id="rId741" Type="http://schemas.openxmlformats.org/officeDocument/2006/relationships/hyperlink" Target="https://www.redjournal.org/article/S0360-3016(18)31451-2/fulltext" TargetMode="External"/><Relationship Id="rId983" Type="http://schemas.openxmlformats.org/officeDocument/2006/relationships/hyperlink" Target="https://www.redjournal.org/article/S0360-3016(12)00752-3/fulltext" TargetMode="External"/><Relationship Id="rId740" Type="http://schemas.openxmlformats.org/officeDocument/2006/relationships/hyperlink" Target="https://www.redjournal.org/article/S0360-3016(18)30539-X/fulltext" TargetMode="External"/><Relationship Id="rId982" Type="http://schemas.openxmlformats.org/officeDocument/2006/relationships/hyperlink" Target="https://onlinelibrary.wiley.com/doi/full/10.1002/pbc.25007" TargetMode="External"/><Relationship Id="rId981" Type="http://schemas.openxmlformats.org/officeDocument/2006/relationships/hyperlink" Target="https://www.mc.vanderbilt.edu/documents/GSR/files/Pedatric_Cancer_Cooperation.pdf" TargetMode="External"/><Relationship Id="rId980" Type="http://schemas.openxmlformats.org/officeDocument/2006/relationships/hyperlink" Target="https://www.ncbi.nlm.nih.gov/pubmed/32267967" TargetMode="External"/><Relationship Id="rId31" Type="http://schemas.openxmlformats.org/officeDocument/2006/relationships/hyperlink" Target="https://www.ncbi.nlm.nih.gov/books/NBK441874/" TargetMode="External"/><Relationship Id="rId30" Type="http://schemas.openxmlformats.org/officeDocument/2006/relationships/hyperlink" Target="https://docs.google.com/document/d/1CfbqB4YnaPB8U3r2LykLv2v3bRLJyYQV0tvX4Js2Mog/edit#" TargetMode="External"/><Relationship Id="rId33" Type="http://schemas.openxmlformats.org/officeDocument/2006/relationships/hyperlink" Target="https://www.ncbi.nlm.nih.gov/books/NBK441878/" TargetMode="External"/><Relationship Id="rId32" Type="http://schemas.openxmlformats.org/officeDocument/2006/relationships/hyperlink" Target="https://www.ncbi.nlm.nih.gov/books/NBK535415/" TargetMode="External"/><Relationship Id="rId35" Type="http://schemas.openxmlformats.org/officeDocument/2006/relationships/hyperlink" Target="https://www.ncbi.nlm.nih.gov/books/NBK459329/" TargetMode="External"/><Relationship Id="rId34" Type="http://schemas.openxmlformats.org/officeDocument/2006/relationships/hyperlink" Target="https://www.ncbi.nlm.nih.gov/books/NBK442031/" TargetMode="External"/><Relationship Id="rId739" Type="http://schemas.openxmlformats.org/officeDocument/2006/relationships/hyperlink" Target="http://www.quadshotnews.com/2019/12/the-medul-lo-down.html" TargetMode="External"/><Relationship Id="rId734" Type="http://schemas.openxmlformats.org/officeDocument/2006/relationships/hyperlink" Target="https://link.springer.com/article/10.1007/PL00002327" TargetMode="External"/><Relationship Id="rId976" Type="http://schemas.openxmlformats.org/officeDocument/2006/relationships/hyperlink" Target="https://www.mc.vanderbilt.edu/documents/GSR/files/Pedatric_Cancer_Cooperation.pdf" TargetMode="External"/><Relationship Id="rId733" Type="http://schemas.openxmlformats.org/officeDocument/2006/relationships/hyperlink" Target="https://www.redjournal.org/article/0360-3016(92)90976-O/abstract" TargetMode="External"/><Relationship Id="rId975" Type="http://schemas.openxmlformats.org/officeDocument/2006/relationships/hyperlink" Target="https://clinicaltrials.gov/ct2/show/NCT00335556" TargetMode="External"/><Relationship Id="rId732" Type="http://schemas.openxmlformats.org/officeDocument/2006/relationships/hyperlink" Target="https://ascopubs.org/doi/pdf/10.1200/JCO.1992.10.9.1390" TargetMode="External"/><Relationship Id="rId974" Type="http://schemas.openxmlformats.org/officeDocument/2006/relationships/hyperlink" Target="http://qarc.org/COG/WilmsTumor_.pdf" TargetMode="External"/><Relationship Id="rId731" Type="http://schemas.openxmlformats.org/officeDocument/2006/relationships/hyperlink" Target="http://ascopubs.org/doi/10.1200/jco.2001.19.15.3470" TargetMode="External"/><Relationship Id="rId973" Type="http://schemas.openxmlformats.org/officeDocument/2006/relationships/hyperlink" Target="https://www.mc.vanderbilt.edu/documents/GSR/files/Pedatric_Cancer_Cooperation.pdf" TargetMode="External"/><Relationship Id="rId738" Type="http://schemas.openxmlformats.org/officeDocument/2006/relationships/hyperlink" Target="https://www.ncbi.nlm.nih.gov/pubmed/31774710" TargetMode="External"/><Relationship Id="rId737" Type="http://schemas.openxmlformats.org/officeDocument/2006/relationships/hyperlink" Target="https://doi.org/10.1016/j.ijrobp.2005.10.038" TargetMode="External"/><Relationship Id="rId979" Type="http://schemas.openxmlformats.org/officeDocument/2006/relationships/hyperlink" Target="http://ascopubs.org/doi/abs/10.1200/jco.2014.32.15_suppl.10032" TargetMode="External"/><Relationship Id="rId736" Type="http://schemas.openxmlformats.org/officeDocument/2006/relationships/hyperlink" Target="https://link.springer.com/article/10.1007/BF00301666" TargetMode="External"/><Relationship Id="rId978" Type="http://schemas.openxmlformats.org/officeDocument/2006/relationships/hyperlink" Target="https://www.ncbi.nlm.nih.gov/pubmed/32134700" TargetMode="External"/><Relationship Id="rId735" Type="http://schemas.openxmlformats.org/officeDocument/2006/relationships/hyperlink" Target="https://link.springer.com/article/10.1007/BF00307922" TargetMode="External"/><Relationship Id="rId977" Type="http://schemas.openxmlformats.org/officeDocument/2006/relationships/hyperlink" Target="http://qarc.org/COG/WilmsTumor_.pdf" TargetMode="External"/><Relationship Id="rId37" Type="http://schemas.openxmlformats.org/officeDocument/2006/relationships/hyperlink" Target="https://twitter.com/NicholasZaorsky/status/1211367193654562816" TargetMode="External"/><Relationship Id="rId36" Type="http://schemas.openxmlformats.org/officeDocument/2006/relationships/header" Target="header1.xml"/><Relationship Id="rId39" Type="http://schemas.openxmlformats.org/officeDocument/2006/relationships/hyperlink" Target="https://twitter.com/NicholasZaorsky/status/1211369359047827456" TargetMode="External"/><Relationship Id="rId38" Type="http://schemas.openxmlformats.org/officeDocument/2006/relationships/hyperlink" Target="https://twitter.com/NicholasZaorsky/status/1211368296693538818" TargetMode="External"/><Relationship Id="rId730" Type="http://schemas.openxmlformats.org/officeDocument/2006/relationships/hyperlink" Target="https://docs.google.com/document/d/1gKy2Hpx7FxInjOpKIBkTFJWpqhJ3I-gSXz9eRwq-NSY/edit#heading=h.dix8o3c34tab" TargetMode="External"/><Relationship Id="rId972" Type="http://schemas.openxmlformats.org/officeDocument/2006/relationships/hyperlink" Target="https://pubmed.ncbi.nlm.nih.gov/32459384/" TargetMode="External"/><Relationship Id="rId971" Type="http://schemas.openxmlformats.org/officeDocument/2006/relationships/hyperlink" Target="https://www.ncbi.nlm.nih.gov/pmc/articles/PMC5629006/" TargetMode="External"/><Relationship Id="rId970" Type="http://schemas.openxmlformats.org/officeDocument/2006/relationships/hyperlink" Target="http://qarc.org/COG/WilmsTumor_.pdf" TargetMode="External"/><Relationship Id="rId1114" Type="http://schemas.openxmlformats.org/officeDocument/2006/relationships/hyperlink" Target="https://www.ncbi.nlm.nih.gov/pmc/articles/PMC3434977/" TargetMode="External"/><Relationship Id="rId1115" Type="http://schemas.openxmlformats.org/officeDocument/2006/relationships/hyperlink" Target="https://clinicaltrials.gov/ct2/show/NCT00867178" TargetMode="External"/><Relationship Id="rId20" Type="http://schemas.openxmlformats.org/officeDocument/2006/relationships/hyperlink" Target="https://docs.google.com/document/d/163jAwVLz8Wnno7jttJnDIM-4kTxkSSmj9XLP1W5pPJs/edit" TargetMode="External"/><Relationship Id="rId1116" Type="http://schemas.openxmlformats.org/officeDocument/2006/relationships/hyperlink" Target="https://www.ncbi.nlm.nih.gov/pmc/articles/PMC3107096/" TargetMode="External"/><Relationship Id="rId1117" Type="http://schemas.openxmlformats.org/officeDocument/2006/relationships/hyperlink" Target="https://clinicaltrials.gov/ct2/show/NCT00336024" TargetMode="External"/><Relationship Id="rId22" Type="http://schemas.openxmlformats.org/officeDocument/2006/relationships/hyperlink" Target="https://docs.google.com/document/d/1j15zXLBPWwqty60Slm2jnHEiqaoT2iw5Gapp4iMWJsw/edit#heading=h.4olc2wctxrn1" TargetMode="External"/><Relationship Id="rId1118" Type="http://schemas.openxmlformats.org/officeDocument/2006/relationships/hyperlink" Target="https://www.childrensoncologygroup.org/acns0334" TargetMode="External"/><Relationship Id="rId21" Type="http://schemas.openxmlformats.org/officeDocument/2006/relationships/hyperlink" Target="https://ctep.cancer.gov/initiativesPrograms/docs/nctn_trials/NCTN_Brain_Trials.pdf" TargetMode="External"/><Relationship Id="rId1119" Type="http://schemas.openxmlformats.org/officeDocument/2006/relationships/hyperlink" Target="https://www.eventscribe.com/2019/ASTRO/fsPopup.asp?Mode=presInfo&amp;PresentationID=559421" TargetMode="External"/><Relationship Id="rId24" Type="http://schemas.openxmlformats.org/officeDocument/2006/relationships/hyperlink" Target="https://docs.google.com/document/d/1gKy2Hpx7FxInjOpKIBkTFJWpqhJ3I-gSXz9eRwq-NSY/edit#bookmark=id.ua0vl3hki0pz" TargetMode="External"/><Relationship Id="rId23" Type="http://schemas.openxmlformats.org/officeDocument/2006/relationships/hyperlink" Target="https://docs.google.com/document/d/1gKy2Hpx7FxInjOpKIBkTFJWpqhJ3I-gSXz9eRwq-NSY/edit#bookmark=id.ua0vl3hki0pz" TargetMode="External"/><Relationship Id="rId525" Type="http://schemas.openxmlformats.org/officeDocument/2006/relationships/hyperlink" Target="https://insights.ovid.com/pubmed?pmid=22996165" TargetMode="External"/><Relationship Id="rId767" Type="http://schemas.openxmlformats.org/officeDocument/2006/relationships/hyperlink" Target="https://docs.google.com/document/d/1gKy2Hpx7FxInjOpKIBkTFJWpqhJ3I-gSXz9eRwq-NSY/edit#bookmark=id.wd0qpuiowed7" TargetMode="External"/><Relationship Id="rId524" Type="http://schemas.openxmlformats.org/officeDocument/2006/relationships/hyperlink" Target="https://academic.oup.com/neurosurgery/article-abstract/59/1/77/2559109?redirectedFrom=fulltext" TargetMode="External"/><Relationship Id="rId766" Type="http://schemas.openxmlformats.org/officeDocument/2006/relationships/hyperlink" Target="https://docs.google.com/document/d/1gKy2Hpx7FxInjOpKIBkTFJWpqhJ3I-gSXz9eRwq-NSY/edit#bookmark=id.gq1ic3qggdvh" TargetMode="External"/><Relationship Id="rId523" Type="http://schemas.openxmlformats.org/officeDocument/2006/relationships/hyperlink" Target="https://www.sciencedirect.com/science/article/pii/S0967586810001578" TargetMode="External"/><Relationship Id="rId765" Type="http://schemas.openxmlformats.org/officeDocument/2006/relationships/hyperlink" Target="https://docs.google.com/document/d/1gKy2Hpx7FxInjOpKIBkTFJWpqhJ3I-gSXz9eRwq-NSY/edit#bookmark=id.wd0qpuiowed7" TargetMode="External"/><Relationship Id="rId522" Type="http://schemas.openxmlformats.org/officeDocument/2006/relationships/hyperlink" Target="https://onlinelibrary.wiley.com/doi/full/10.1002/lary.22411" TargetMode="External"/><Relationship Id="rId764" Type="http://schemas.openxmlformats.org/officeDocument/2006/relationships/hyperlink" Target="https://doi.org/10.1016/j.ejca.2006.04.014" TargetMode="External"/><Relationship Id="rId529" Type="http://schemas.openxmlformats.org/officeDocument/2006/relationships/hyperlink" Target="https://thejns.org/view/journals/j-neurosurg/118/3/article-p579.xml" TargetMode="External"/><Relationship Id="rId528" Type="http://schemas.openxmlformats.org/officeDocument/2006/relationships/hyperlink" Target="https://thejns.org/view/journals/j-neurosurg/118/3/article-p557.xml" TargetMode="External"/><Relationship Id="rId527" Type="http://schemas.openxmlformats.org/officeDocument/2006/relationships/hyperlink" Target="https://www.ncbi.nlm.nih.gov/pubmed/15662809" TargetMode="External"/><Relationship Id="rId769" Type="http://schemas.openxmlformats.org/officeDocument/2006/relationships/hyperlink" Target="https://www.ncbi.nlm.nih.gov/pubmed/32296665" TargetMode="External"/><Relationship Id="rId526" Type="http://schemas.openxmlformats.org/officeDocument/2006/relationships/hyperlink" Target="https://thejns.org/view/journals/j-neurosurg/97/5/article-p1091.xml" TargetMode="External"/><Relationship Id="rId768" Type="http://schemas.openxmlformats.org/officeDocument/2006/relationships/hyperlink" Target="https://www.ncbi.nlm.nih.gov/pubmed/26686259" TargetMode="External"/><Relationship Id="rId26" Type="http://schemas.openxmlformats.org/officeDocument/2006/relationships/hyperlink" Target="https://docs.google.com/document/d/1gKy2Hpx7FxInjOpKIBkTFJWpqhJ3I-gSXz9eRwq-NSY/edit#heading=h.8xl8mj5300dm" TargetMode="External"/><Relationship Id="rId25" Type="http://schemas.openxmlformats.org/officeDocument/2006/relationships/hyperlink" Target="https://docs.google.com/document/d/1gKy2Hpx7FxInjOpKIBkTFJWpqhJ3I-gSXz9eRwq-NSY/edit#heading=h.8xl8mj5300dm" TargetMode="External"/><Relationship Id="rId28" Type="http://schemas.openxmlformats.org/officeDocument/2006/relationships/hyperlink" Target="https://docs.google.com/document/d/1CfbqB4YnaPB8U3r2LykLv2v3bRLJyYQV0tvX4Js2Mog/edit#" TargetMode="External"/><Relationship Id="rId27" Type="http://schemas.openxmlformats.org/officeDocument/2006/relationships/hyperlink" Target="https://docs.google.com/document/d/1CfbqB4YnaPB8U3r2LykLv2v3bRLJyYQV0tvX4Js2Mog/edit#" TargetMode="External"/><Relationship Id="rId521" Type="http://schemas.openxmlformats.org/officeDocument/2006/relationships/hyperlink" Target="https://www.ncbi.nlm.nih.gov/pubmed/9218295" TargetMode="External"/><Relationship Id="rId763" Type="http://schemas.openxmlformats.org/officeDocument/2006/relationships/image" Target="media/image16.png"/><Relationship Id="rId1110" Type="http://schemas.openxmlformats.org/officeDocument/2006/relationships/hyperlink" Target="http://qarc.org/COG/BabyCNSTumors_.pdf" TargetMode="External"/><Relationship Id="rId29" Type="http://schemas.openxmlformats.org/officeDocument/2006/relationships/hyperlink" Target="https://docs.google.com/document/d/1CfbqB4YnaPB8U3r2LykLv2v3bRLJyYQV0tvX4Js2Mog/edit#" TargetMode="External"/><Relationship Id="rId520" Type="http://schemas.openxmlformats.org/officeDocument/2006/relationships/hyperlink" Target="https://www.ncbi.nlm.nih.gov/pubmed/9092841" TargetMode="External"/><Relationship Id="rId762" Type="http://schemas.openxmlformats.org/officeDocument/2006/relationships/hyperlink" Target="https://www.ncbi.nlm.nih.gov/pubmed/31941657" TargetMode="External"/><Relationship Id="rId1111" Type="http://schemas.openxmlformats.org/officeDocument/2006/relationships/image" Target="media/image38.png"/><Relationship Id="rId761" Type="http://schemas.openxmlformats.org/officeDocument/2006/relationships/image" Target="media/image36.png"/><Relationship Id="rId1112" Type="http://schemas.openxmlformats.org/officeDocument/2006/relationships/hyperlink" Target="http://qarc.org/COG/BabyCNSTumors_.pdf" TargetMode="External"/><Relationship Id="rId760" Type="http://schemas.openxmlformats.org/officeDocument/2006/relationships/hyperlink" Target="https://www.ncbi.nlm.nih.gov/pubmed/31941657" TargetMode="External"/><Relationship Id="rId1113" Type="http://schemas.openxmlformats.org/officeDocument/2006/relationships/hyperlink" Target="http://qarc.org/COG/LateEffectsInChildren.pdf" TargetMode="External"/><Relationship Id="rId1103" Type="http://schemas.openxmlformats.org/officeDocument/2006/relationships/hyperlink" Target="http://www.redjournal.org/article/S0360-3016(16)33264-3/fulltext" TargetMode="External"/><Relationship Id="rId1104" Type="http://schemas.openxmlformats.org/officeDocument/2006/relationships/hyperlink" Target="https://www.ncbi.nlm.nih.gov/pubmed/22665539" TargetMode="External"/><Relationship Id="rId1105" Type="http://schemas.openxmlformats.org/officeDocument/2006/relationships/hyperlink" Target="http://qarc.org/COG/CNSMedulloblastoma.pdf" TargetMode="External"/><Relationship Id="rId1106" Type="http://schemas.openxmlformats.org/officeDocument/2006/relationships/image" Target="media/image32.png"/><Relationship Id="rId11" Type="http://schemas.openxmlformats.org/officeDocument/2006/relationships/hyperlink" Target="https://bit.ly/RoRGI" TargetMode="External"/><Relationship Id="rId1107" Type="http://schemas.openxmlformats.org/officeDocument/2006/relationships/hyperlink" Target="https://www.childrensoncologygroup.org/acns0332" TargetMode="External"/><Relationship Id="rId10" Type="http://schemas.openxmlformats.org/officeDocument/2006/relationships/hyperlink" Target="https://bit.ly/RoRConstraints" TargetMode="External"/><Relationship Id="rId1108" Type="http://schemas.openxmlformats.org/officeDocument/2006/relationships/hyperlink" Target="http://qarc.org/cog/ACNS1422Atlas.pdf" TargetMode="External"/><Relationship Id="rId13" Type="http://schemas.openxmlformats.org/officeDocument/2006/relationships/hyperlink" Target="https://bit.ly/RoRGyn" TargetMode="External"/><Relationship Id="rId1109" Type="http://schemas.openxmlformats.org/officeDocument/2006/relationships/hyperlink" Target="https://www.childrensoncologygroup.org/acns1422" TargetMode="External"/><Relationship Id="rId12" Type="http://schemas.openxmlformats.org/officeDocument/2006/relationships/hyperlink" Target="https://bit.ly/GURoR" TargetMode="External"/><Relationship Id="rId519" Type="http://schemas.openxmlformats.org/officeDocument/2006/relationships/hyperlink" Target="http://www.ajnr.org/content/20/7/1207.long" TargetMode="External"/><Relationship Id="rId514" Type="http://schemas.openxmlformats.org/officeDocument/2006/relationships/hyperlink" Target="https://onlinelibrary.wiley.com/doi/full/10.1097/01.mlg.0000175681.52517.cf" TargetMode="External"/><Relationship Id="rId756" Type="http://schemas.openxmlformats.org/officeDocument/2006/relationships/hyperlink" Target="https://docs.google.com/document/d/1gKy2Hpx7FxInjOpKIBkTFJWpqhJ3I-gSXz9eRwq-NSY/edit#bookmark=id.gq1ic3qggdvh" TargetMode="External"/><Relationship Id="rId998" Type="http://schemas.openxmlformats.org/officeDocument/2006/relationships/hyperlink" Target="https://pubmed.ncbi.nlm.nih.gov/21683387/" TargetMode="External"/><Relationship Id="rId513" Type="http://schemas.openxmlformats.org/officeDocument/2006/relationships/hyperlink" Target="https://thejns.org/view/journals/j-neurosurg/88/3/article-p506.xml" TargetMode="External"/><Relationship Id="rId755" Type="http://schemas.openxmlformats.org/officeDocument/2006/relationships/hyperlink" Target="https://www.ncbi.nlm.nih.gov/pmc/articles/PMC4729296/" TargetMode="External"/><Relationship Id="rId997" Type="http://schemas.openxmlformats.org/officeDocument/2006/relationships/hyperlink" Target="https://pubmed.ncbi.nlm.nih.gov/16217371/" TargetMode="External"/><Relationship Id="rId512" Type="http://schemas.openxmlformats.org/officeDocument/2006/relationships/hyperlink" Target="https://onlinelibrary.wiley.com/doi/full/10.1097/01.mlg.0000175681.52517.cf" TargetMode="External"/><Relationship Id="rId754" Type="http://schemas.openxmlformats.org/officeDocument/2006/relationships/hyperlink" Target="http://www.quadshotnews.com/2020/02/preserved.html" TargetMode="External"/><Relationship Id="rId996" Type="http://schemas.openxmlformats.org/officeDocument/2006/relationships/hyperlink" Target="http://qarc.org/COG/WilmsTumor_.pdf" TargetMode="External"/><Relationship Id="rId511" Type="http://schemas.openxmlformats.org/officeDocument/2006/relationships/hyperlink" Target="http://econtour.org/cases/92" TargetMode="External"/><Relationship Id="rId753" Type="http://schemas.openxmlformats.org/officeDocument/2006/relationships/hyperlink" Target="https://ccss.stjude.org/tools-and-documents/calculators-and-other-tools/ccss-ovarian-risk-calculator.html" TargetMode="External"/><Relationship Id="rId995" Type="http://schemas.openxmlformats.org/officeDocument/2006/relationships/hyperlink" Target="https://pubmed.ncbi.nlm.nih.gov/25348097/" TargetMode="External"/><Relationship Id="rId518" Type="http://schemas.openxmlformats.org/officeDocument/2006/relationships/hyperlink" Target="https://oce.ovid.com/article/00029679-201110310-00001/HTML" TargetMode="External"/><Relationship Id="rId517" Type="http://schemas.openxmlformats.org/officeDocument/2006/relationships/hyperlink" Target="https://jamanetwork.com/journals/jamaotolaryngology/fullarticle/509027" TargetMode="External"/><Relationship Id="rId759" Type="http://schemas.openxmlformats.org/officeDocument/2006/relationships/hyperlink" Target="https://www.sciencedirect.com/science/article/pii/S0360301613005348?via%3Dihub" TargetMode="External"/><Relationship Id="rId516" Type="http://schemas.openxmlformats.org/officeDocument/2006/relationships/hyperlink" Target="https://thejns.org/view/journals/j-neurosurg/114/2/article-p381.xml" TargetMode="External"/><Relationship Id="rId758" Type="http://schemas.openxmlformats.org/officeDocument/2006/relationships/hyperlink" Target="https://academic.oup.com/jcem/article/85/9/3227/2660579" TargetMode="External"/><Relationship Id="rId515" Type="http://schemas.openxmlformats.org/officeDocument/2006/relationships/hyperlink" Target="https://thejns.org/view/journals/j-neurosurg/112/1/article-p163.xml" TargetMode="External"/><Relationship Id="rId757" Type="http://schemas.openxmlformats.org/officeDocument/2006/relationships/hyperlink" Target="https://docs.google.com/document/d/1gKy2Hpx7FxInjOpKIBkTFJWpqhJ3I-gSXz9eRwq-NSY/edit#bookmark=id.wd0qpuiowed7" TargetMode="External"/><Relationship Id="rId999" Type="http://schemas.openxmlformats.org/officeDocument/2006/relationships/hyperlink" Target="http://qarc.org/COG/WilmsTumor_.pdf" TargetMode="External"/><Relationship Id="rId15" Type="http://schemas.openxmlformats.org/officeDocument/2006/relationships/hyperlink" Target="https://bit.ly/RoRHeme" TargetMode="External"/><Relationship Id="rId990" Type="http://schemas.openxmlformats.org/officeDocument/2006/relationships/hyperlink" Target="http://qarc.org/COG/WilmsTumor_.pdf" TargetMode="External"/><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s://www.astro.org/ASTRO/media/ASTRO/AffiliatePages/arro/PDFs/ARROCase_GlioMulti.pdf" TargetMode="External"/><Relationship Id="rId752" Type="http://schemas.openxmlformats.org/officeDocument/2006/relationships/hyperlink" Target="https://www.thelancet.com/journals/lanonc/article/PIIS1470-2045(19)30818-6/fulltext" TargetMode="External"/><Relationship Id="rId994" Type="http://schemas.openxmlformats.org/officeDocument/2006/relationships/hyperlink" Target="http://qarc.org/COG/WilmsTumor_.pdf" TargetMode="External"/><Relationship Id="rId18" Type="http://schemas.openxmlformats.org/officeDocument/2006/relationships/hyperlink" Target="https://bit.ly/RORPhysBio" TargetMode="External"/><Relationship Id="rId751" Type="http://schemas.openxmlformats.org/officeDocument/2006/relationships/hyperlink" Target="https://www.ncbi.nlm.nih.gov/pubmed/31885235" TargetMode="External"/><Relationship Id="rId993" Type="http://schemas.openxmlformats.org/officeDocument/2006/relationships/hyperlink" Target="https://www.ncbi.nlm.nih.gov/pmc/articles/PMC2878923/" TargetMode="External"/><Relationship Id="rId1100" Type="http://schemas.openxmlformats.org/officeDocument/2006/relationships/hyperlink" Target="http://qarc.org/COG/CNSMedulloblastoma.pdf" TargetMode="External"/><Relationship Id="rId750" Type="http://schemas.openxmlformats.org/officeDocument/2006/relationships/hyperlink" Target="https://www.ncbi.nlm.nih.gov/pubmed/20655585" TargetMode="External"/><Relationship Id="rId992" Type="http://schemas.openxmlformats.org/officeDocument/2006/relationships/hyperlink" Target="http://qarc.org/COG/WilmsTumor_.pdf" TargetMode="External"/><Relationship Id="rId1101" Type="http://schemas.openxmlformats.org/officeDocument/2006/relationships/image" Target="media/image21.png"/><Relationship Id="rId991" Type="http://schemas.openxmlformats.org/officeDocument/2006/relationships/hyperlink" Target="https://www.ncbi.nlm.nih.gov/pmc/articles/PMC3933277/" TargetMode="External"/><Relationship Id="rId1102" Type="http://schemas.openxmlformats.org/officeDocument/2006/relationships/hyperlink" Target="http://qarc.org/cog/ACNS0331Atlas.pdf" TargetMode="External"/><Relationship Id="rId84" Type="http://schemas.openxmlformats.org/officeDocument/2006/relationships/hyperlink" Target="https://www.ncbi.nlm.nih.gov/pubmed/25701297" TargetMode="External"/><Relationship Id="rId83" Type="http://schemas.openxmlformats.org/officeDocument/2006/relationships/hyperlink" Target="https://www.nejm.org/doi/full/10.1056/NEJMoa0808710" TargetMode="External"/><Relationship Id="rId86" Type="http://schemas.openxmlformats.org/officeDocument/2006/relationships/hyperlink" Target="https://www.redjournal.org/article/S0360-3016(09)03287-8/fulltext" TargetMode="External"/><Relationship Id="rId85" Type="http://schemas.openxmlformats.org/officeDocument/2006/relationships/hyperlink" Target="https://twitter.com/NicholasZaorsky/status/1211368296693538818" TargetMode="External"/><Relationship Id="rId88" Type="http://schemas.openxmlformats.org/officeDocument/2006/relationships/hyperlink" Target="https://www.redjournal.org/article/S0360-3016(09)03287-8/fulltext" TargetMode="External"/><Relationship Id="rId87" Type="http://schemas.openxmlformats.org/officeDocument/2006/relationships/hyperlink" Target="https://www.redjournal.org/article/S0360-3016(09)03287-8/fulltext" TargetMode="External"/><Relationship Id="rId89" Type="http://schemas.openxmlformats.org/officeDocument/2006/relationships/hyperlink" Target="https://www.ncbi.nlm.nih.gov/pmc/articles/PMC3589296/" TargetMode="External"/><Relationship Id="rId709" Type="http://schemas.openxmlformats.org/officeDocument/2006/relationships/hyperlink" Target="http://qarc.org/COG/UpdatesOnRadiationPhysicsInPediatricTumors_.pdf" TargetMode="External"/><Relationship Id="rId708" Type="http://schemas.openxmlformats.org/officeDocument/2006/relationships/hyperlink" Target="https://www.qarc.org/COG/EwingSarcoma.pdf" TargetMode="External"/><Relationship Id="rId707" Type="http://schemas.openxmlformats.org/officeDocument/2006/relationships/hyperlink" Target="https://www.ncbi.nlm.nih.gov/pmc/articles/PMC5699950/" TargetMode="External"/><Relationship Id="rId949" Type="http://schemas.openxmlformats.org/officeDocument/2006/relationships/image" Target="media/image22.png"/><Relationship Id="rId706" Type="http://schemas.openxmlformats.org/officeDocument/2006/relationships/hyperlink" Target="http://www.nwtsg.org/about/clinical_trials.html" TargetMode="External"/><Relationship Id="rId948" Type="http://schemas.openxmlformats.org/officeDocument/2006/relationships/hyperlink" Target="https://www.mc.vanderbilt.edu/documents/GSR/files/Pedatric_Cancer_Cooperation.pdf" TargetMode="External"/><Relationship Id="rId80" Type="http://schemas.openxmlformats.org/officeDocument/2006/relationships/hyperlink" Target="http://www.redjournal.org/article/S0360-3016(10)00861-8/fulltext" TargetMode="External"/><Relationship Id="rId82" Type="http://schemas.openxmlformats.org/officeDocument/2006/relationships/hyperlink" Target="https://link.springer.com/article/10.1007%2Fs00401-018-1913-0" TargetMode="External"/><Relationship Id="rId81" Type="http://schemas.openxmlformats.org/officeDocument/2006/relationships/hyperlink" Target="https://www.ncbi.nlm.nih.gov/pubmed/27157931" TargetMode="External"/><Relationship Id="rId701" Type="http://schemas.openxmlformats.org/officeDocument/2006/relationships/hyperlink" Target="http://qarc.org/COG/Retinoblastoma_.pdf" TargetMode="External"/><Relationship Id="rId943" Type="http://schemas.openxmlformats.org/officeDocument/2006/relationships/hyperlink" Target="https://onlinelibrary.wiley.com/doi/full/10.1002/pbc.27450" TargetMode="External"/><Relationship Id="rId700" Type="http://schemas.openxmlformats.org/officeDocument/2006/relationships/hyperlink" Target="http://qarc.org/COG/CNSMedulloblastoma.pdf" TargetMode="External"/><Relationship Id="rId942" Type="http://schemas.openxmlformats.org/officeDocument/2006/relationships/hyperlink" Target="http://ascopubs.org/doi/full/10.1200/JCO.2004.00.8110" TargetMode="External"/><Relationship Id="rId941" Type="http://schemas.openxmlformats.org/officeDocument/2006/relationships/hyperlink" Target="https://www.ncbi.nlm.nih.gov/pubmed/32109849" TargetMode="External"/><Relationship Id="rId940" Type="http://schemas.openxmlformats.org/officeDocument/2006/relationships/hyperlink" Target="http://ascopubs.org/doi/full/10.1200/JCO.2005.04.7852" TargetMode="External"/><Relationship Id="rId705" Type="http://schemas.openxmlformats.org/officeDocument/2006/relationships/hyperlink" Target="https://www.mc.vanderbilt.edu/documents/GSR/files/Pedatric_Cancer_Cooperation.pdf" TargetMode="External"/><Relationship Id="rId947" Type="http://schemas.openxmlformats.org/officeDocument/2006/relationships/image" Target="media/image24.png"/><Relationship Id="rId704" Type="http://schemas.openxmlformats.org/officeDocument/2006/relationships/hyperlink" Target="https://www.qarc.org/COG/Neuroblastoma_.pdf" TargetMode="External"/><Relationship Id="rId946" Type="http://schemas.openxmlformats.org/officeDocument/2006/relationships/hyperlink" Target="https://www.mc.vanderbilt.edu/documents/GSR/files/Pedatric_Cancer_Cooperation.pdf" TargetMode="External"/><Relationship Id="rId703" Type="http://schemas.openxmlformats.org/officeDocument/2006/relationships/hyperlink" Target="https://link.springer.com/article/10.1007/s00247-008-1062-z" TargetMode="External"/><Relationship Id="rId945" Type="http://schemas.openxmlformats.org/officeDocument/2006/relationships/hyperlink" Target="https://pubmed.ncbi.nlm.nih.gov/17011261/" TargetMode="External"/><Relationship Id="rId702" Type="http://schemas.openxmlformats.org/officeDocument/2006/relationships/hyperlink" Target="http://qarc.org/COG/LateEffectsInChildren.pdf" TargetMode="External"/><Relationship Id="rId944" Type="http://schemas.openxmlformats.org/officeDocument/2006/relationships/hyperlink" Target="https://pubmed.ncbi.nlm.nih.gov/21394016/" TargetMode="External"/><Relationship Id="rId73" Type="http://schemas.openxmlformats.org/officeDocument/2006/relationships/hyperlink" Target="https://docs.google.com/document/d/1CfbqB4YnaPB8U3r2LykLv2v3bRLJyYQV0tvX4Js2Mog/edit#" TargetMode="External"/><Relationship Id="rId72" Type="http://schemas.openxmlformats.org/officeDocument/2006/relationships/hyperlink" Target="http://headneckbrainspine.com/Neuroanatomy-modules.php" TargetMode="External"/><Relationship Id="rId75" Type="http://schemas.openxmlformats.org/officeDocument/2006/relationships/hyperlink" Target="https://pubs.rsna.org/doi/10.1148/rg.226025118" TargetMode="External"/><Relationship Id="rId74" Type="http://schemas.openxmlformats.org/officeDocument/2006/relationships/hyperlink" Target="https://twitter.com/NicholasZaorsky/status/1211368296693538818" TargetMode="External"/><Relationship Id="rId77" Type="http://schemas.openxmlformats.org/officeDocument/2006/relationships/hyperlink" Target="https://www.ncbi.nlm.nih.gov/pubmed/8478956" TargetMode="External"/><Relationship Id="rId76" Type="http://schemas.openxmlformats.org/officeDocument/2006/relationships/hyperlink" Target="https://docs.google.com/document/d/1CfbqB4YnaPB8U3r2LykLv2v3bRLJyYQV0tvX4Js2Mog/edit#" TargetMode="External"/><Relationship Id="rId79" Type="http://schemas.openxmlformats.org/officeDocument/2006/relationships/hyperlink" Target="http://ascopubs.org/doi/full/10.1200/JCO.2005.04.5963" TargetMode="External"/><Relationship Id="rId78" Type="http://schemas.openxmlformats.org/officeDocument/2006/relationships/hyperlink" Target="https://www.ncbi.nlm.nih.gov/pubmed/8478956" TargetMode="External"/><Relationship Id="rId939" Type="http://schemas.openxmlformats.org/officeDocument/2006/relationships/hyperlink" Target="https://insights.ovid.com/pubmed?pmid=8712292" TargetMode="External"/><Relationship Id="rId938" Type="http://schemas.openxmlformats.org/officeDocument/2006/relationships/hyperlink" Target="https://insights.ovid.com/pubmed?pmid=8712292" TargetMode="External"/><Relationship Id="rId937" Type="http://schemas.openxmlformats.org/officeDocument/2006/relationships/hyperlink" Target="http://qarc.org/COG/WilmsTumor_.pdf" TargetMode="External"/><Relationship Id="rId71" Type="http://schemas.openxmlformats.org/officeDocument/2006/relationships/hyperlink" Target="https://twitter.com/NicholasZaorsky/status/1211362859621502976" TargetMode="External"/><Relationship Id="rId70" Type="http://schemas.openxmlformats.org/officeDocument/2006/relationships/hyperlink" Target="https://twitter.com/NicholasZaorsky/status/1211367193654562816" TargetMode="External"/><Relationship Id="rId932" Type="http://schemas.openxmlformats.org/officeDocument/2006/relationships/image" Target="media/image6.png"/><Relationship Id="rId931" Type="http://schemas.openxmlformats.org/officeDocument/2006/relationships/hyperlink" Target="http://ascopubs.org/doi/full/10.1200/JCO.2005.01.2799" TargetMode="External"/><Relationship Id="rId930" Type="http://schemas.openxmlformats.org/officeDocument/2006/relationships/hyperlink" Target="https://www.qarc.org/COG/WilmsTumor_.pdf" TargetMode="External"/><Relationship Id="rId936" Type="http://schemas.openxmlformats.org/officeDocument/2006/relationships/hyperlink" Target="http://ascopubs.org/doi/full/10.1200/JCO.2001.19.17.3719" TargetMode="External"/><Relationship Id="rId935" Type="http://schemas.openxmlformats.org/officeDocument/2006/relationships/hyperlink" Target="http://ascopubs.org/doi/full/10.1200/JCO.2005.01.2799" TargetMode="External"/><Relationship Id="rId934" Type="http://schemas.openxmlformats.org/officeDocument/2006/relationships/image" Target="media/image14.png"/><Relationship Id="rId933" Type="http://schemas.openxmlformats.org/officeDocument/2006/relationships/hyperlink" Target="http://ascopubs.org/doi/full/10.1200/JCO.2005.01.2799" TargetMode="External"/><Relationship Id="rId62" Type="http://schemas.openxmlformats.org/officeDocument/2006/relationships/hyperlink" Target="https://docs.google.com/document/d/1sWQwqcSH23B30CKCVOaQ2kb4D4qES6YfPqmgJYR5rnY/edit#bookmark=id.4w7gzgv86rp5" TargetMode="External"/><Relationship Id="rId61" Type="http://schemas.openxmlformats.org/officeDocument/2006/relationships/hyperlink" Target="https://docs.google.com/document/d/1sWQwqcSH23B30CKCVOaQ2kb4D4qES6YfPqmgJYR5rnY/edit#bookmark=id.4w7gzgv86rp5" TargetMode="External"/><Relationship Id="rId64" Type="http://schemas.openxmlformats.org/officeDocument/2006/relationships/hyperlink" Target="https://docs.google.com/document/d/1sWQwqcSH23B30CKCVOaQ2kb4D4qES6YfPqmgJYR5rnY/edit#bookmark=id.ln5sj77v2vpl" TargetMode="External"/><Relationship Id="rId63" Type="http://schemas.openxmlformats.org/officeDocument/2006/relationships/hyperlink" Target="https://docs.google.com/document/d/1CfbqB4YnaPB8U3r2LykLv2v3bRLJyYQV0tvX4Js2Mog/edit#" TargetMode="External"/><Relationship Id="rId66" Type="http://schemas.openxmlformats.org/officeDocument/2006/relationships/hyperlink" Target="https://docs.google.com/document/d/1gKy2Hpx7FxInjOpKIBkTFJWpqhJ3I-gSXz9eRwq-NSY/edit#bookmark=kix.ghkahk7i6o2n" TargetMode="External"/><Relationship Id="rId65" Type="http://schemas.openxmlformats.org/officeDocument/2006/relationships/hyperlink" Target="https://docs.google.com/document/d/1gKy2Hpx7FxInjOpKIBkTFJWpqhJ3I-gSXz9eRwq-NSY/edit#bookmark=kix.sy5wjqoc5t1z" TargetMode="External"/><Relationship Id="rId68" Type="http://schemas.openxmlformats.org/officeDocument/2006/relationships/hyperlink" Target="https://docs.google.com/document/d/1gKy2Hpx7FxInjOpKIBkTFJWpqhJ3I-gSXz9eRwq-NSY/edit#bookmark=id.qpinxhuxa1c6" TargetMode="External"/><Relationship Id="rId67" Type="http://schemas.openxmlformats.org/officeDocument/2006/relationships/hyperlink" Target="https://docs.google.com/document/d/1gKy2Hpx7FxInjOpKIBkTFJWpqhJ3I-gSXz9eRwq-NSY/edit#bookmark=id.gq1ic3qggdvh" TargetMode="External"/><Relationship Id="rId729" Type="http://schemas.openxmlformats.org/officeDocument/2006/relationships/hyperlink" Target="https://www.redjournal.org/article/S0360-3016(09)03287-8/fulltext" TargetMode="External"/><Relationship Id="rId728" Type="http://schemas.openxmlformats.org/officeDocument/2006/relationships/image" Target="media/image8.png"/><Relationship Id="rId60" Type="http://schemas.openxmlformats.org/officeDocument/2006/relationships/hyperlink" Target="https://docs.google.com/document/d/1sWQwqcSH23B30CKCVOaQ2kb4D4qES6YfPqmgJYR5rnY/edit#bookmark=id.6qg3fgpjq7sz" TargetMode="External"/><Relationship Id="rId723" Type="http://schemas.openxmlformats.org/officeDocument/2006/relationships/hyperlink" Target="https://www.ncbi.nlm.nih.gov/pmc/articles/PMC2907408/" TargetMode="External"/><Relationship Id="rId965" Type="http://schemas.openxmlformats.org/officeDocument/2006/relationships/hyperlink" Target="https://www.sciencedirect.com/science/article/pii/S002234680500761X?via%3Dihub" TargetMode="External"/><Relationship Id="rId722" Type="http://schemas.openxmlformats.org/officeDocument/2006/relationships/hyperlink" Target="https://www.ncbi.nlm.nih.gov/pubmed/28068236" TargetMode="External"/><Relationship Id="rId964" Type="http://schemas.openxmlformats.org/officeDocument/2006/relationships/hyperlink" Target="http://www.quadshotnews.com/2018/04/take-breather.html" TargetMode="External"/><Relationship Id="rId721" Type="http://schemas.openxmlformats.org/officeDocument/2006/relationships/hyperlink" Target="http://ascopubs.org/doi/full/10.1200/JCO.2017.74.8673" TargetMode="External"/><Relationship Id="rId963" Type="http://schemas.openxmlformats.org/officeDocument/2006/relationships/hyperlink" Target="https://www.ncbi.nlm.nih.gov/pmc/articles/PMC6075846/" TargetMode="External"/><Relationship Id="rId720" Type="http://schemas.openxmlformats.org/officeDocument/2006/relationships/hyperlink" Target="http://ascopubs.org/doi/abs/10.1200/JCO.2015.63.4444?url_ver=Z39.88-2003&amp;rfr_id=ori:rid:crossref.org&amp;rfr_dat=cr_pub%3dpubmed" TargetMode="External"/><Relationship Id="rId962" Type="http://schemas.openxmlformats.org/officeDocument/2006/relationships/hyperlink" Target="http://qarc.org/COG/WilmsTumor_.pdf" TargetMode="External"/><Relationship Id="rId727" Type="http://schemas.openxmlformats.org/officeDocument/2006/relationships/hyperlink" Target="http://qarc.org/COG/LateEffectsInChildren.pdf" TargetMode="External"/><Relationship Id="rId969" Type="http://schemas.openxmlformats.org/officeDocument/2006/relationships/hyperlink" Target="https://www.mc.vanderbilt.edu/documents/GSR/files/Pedatric_Cancer_Cooperation.pdf" TargetMode="External"/><Relationship Id="rId726" Type="http://schemas.openxmlformats.org/officeDocument/2006/relationships/image" Target="media/image27.png"/><Relationship Id="rId968" Type="http://schemas.openxmlformats.org/officeDocument/2006/relationships/hyperlink" Target="https://www.mc.vanderbilt.edu/documents/GSR/files/Pedatric_Cancer_Cooperation.pdf" TargetMode="External"/><Relationship Id="rId725" Type="http://schemas.openxmlformats.org/officeDocument/2006/relationships/hyperlink" Target="http://qarc.org/COG/LateEffectsInChildren.pdf" TargetMode="External"/><Relationship Id="rId967" Type="http://schemas.openxmlformats.org/officeDocument/2006/relationships/hyperlink" Target="https://www.sciencedirect.com/science/article/pii/S002234680500761X" TargetMode="External"/><Relationship Id="rId724" Type="http://schemas.openxmlformats.org/officeDocument/2006/relationships/hyperlink" Target="https://www.cancer.gov/types/childhood-cancers/late-effects-hp-pdq" TargetMode="External"/><Relationship Id="rId966" Type="http://schemas.openxmlformats.org/officeDocument/2006/relationships/hyperlink" Target="https://link.springer.com/article/10.1007%2Fs00247-017-3946-2" TargetMode="External"/><Relationship Id="rId69" Type="http://schemas.openxmlformats.org/officeDocument/2006/relationships/hyperlink" Target="https://docs.google.com/document/d/1CfbqB4YnaPB8U3r2LykLv2v3bRLJyYQV0tvX4Js2Mog/edit#bookmark=kix.43xlo26vuq49" TargetMode="External"/><Relationship Id="rId961" Type="http://schemas.openxmlformats.org/officeDocument/2006/relationships/hyperlink" Target="https://www.mc.vanderbilt.edu/documents/GSR/files/Pedatric_Cancer_Cooperation.pdf" TargetMode="External"/><Relationship Id="rId960" Type="http://schemas.openxmlformats.org/officeDocument/2006/relationships/hyperlink" Target="http://www.quadshotnews.com/2018/04/take-breather.html" TargetMode="External"/><Relationship Id="rId51" Type="http://schemas.openxmlformats.org/officeDocument/2006/relationships/hyperlink" Target="http://econtour.org/cases/79" TargetMode="External"/><Relationship Id="rId50" Type="http://schemas.openxmlformats.org/officeDocument/2006/relationships/hyperlink" Target="http://econtour.org/cases/116" TargetMode="External"/><Relationship Id="rId53" Type="http://schemas.openxmlformats.org/officeDocument/2006/relationships/hyperlink" Target="http://econtour.org/cases/101" TargetMode="External"/><Relationship Id="rId52" Type="http://schemas.openxmlformats.org/officeDocument/2006/relationships/hyperlink" Target="http://econtour.org/cases/100" TargetMode="External"/><Relationship Id="rId55" Type="http://schemas.openxmlformats.org/officeDocument/2006/relationships/hyperlink" Target="http://econtour.org/cases/93" TargetMode="External"/><Relationship Id="rId54" Type="http://schemas.openxmlformats.org/officeDocument/2006/relationships/hyperlink" Target="http://econtour.org/cases/102" TargetMode="External"/><Relationship Id="rId57" Type="http://schemas.openxmlformats.org/officeDocument/2006/relationships/hyperlink" Target="https://www.asco.org/research-guidelines/quality-guidelines/guidelines/neurooncology#/35226" TargetMode="External"/><Relationship Id="rId56" Type="http://schemas.openxmlformats.org/officeDocument/2006/relationships/hyperlink" Target="http://econtour.org/cases/92" TargetMode="External"/><Relationship Id="rId719" Type="http://schemas.openxmlformats.org/officeDocument/2006/relationships/hyperlink" Target="https://www.ncbi.nlm.nih.gov/pubmed/26686259" TargetMode="External"/><Relationship Id="rId718" Type="http://schemas.openxmlformats.org/officeDocument/2006/relationships/hyperlink" Target="https://docs.google.com/document/d/1DnTzXxvgAsnW9eR7Br-W7ajBAFXL2IIZhvoRNcLYTK0/edit#bookmark=id.eknd2rdf9bf" TargetMode="External"/><Relationship Id="rId717" Type="http://schemas.openxmlformats.org/officeDocument/2006/relationships/hyperlink" Target="https://www.tandfonline.com/doi/full/10.3109/0284186X.2014.957414" TargetMode="External"/><Relationship Id="rId959" Type="http://schemas.openxmlformats.org/officeDocument/2006/relationships/hyperlink" Target="http://qarc.org/COG/WilmsTumor_.pdf" TargetMode="External"/><Relationship Id="rId712" Type="http://schemas.openxmlformats.org/officeDocument/2006/relationships/hyperlink" Target="http://ascopubs.org/doi/10.1200/JCO.18.01765" TargetMode="External"/><Relationship Id="rId954" Type="http://schemas.openxmlformats.org/officeDocument/2006/relationships/hyperlink" Target="http://qarc.org/COG/WilmsTumor_.pdf" TargetMode="External"/><Relationship Id="rId711" Type="http://schemas.openxmlformats.org/officeDocument/2006/relationships/hyperlink" Target="http://www.quadshotnews.com/2019/03/its-never-too-early.html" TargetMode="External"/><Relationship Id="rId953" Type="http://schemas.openxmlformats.org/officeDocument/2006/relationships/hyperlink" Target="https://www.mc.vanderbilt.edu/documents/GSR/files/Pedatric_Cancer_Cooperation.pdf" TargetMode="External"/><Relationship Id="rId710" Type="http://schemas.openxmlformats.org/officeDocument/2006/relationships/hyperlink" Target="https://www.ncbi.nlm.nih.gov/pubmed/29729847" TargetMode="External"/><Relationship Id="rId952" Type="http://schemas.openxmlformats.org/officeDocument/2006/relationships/hyperlink" Target="http://qarc.org/COG/WilmsTumor_.pdf" TargetMode="External"/><Relationship Id="rId951" Type="http://schemas.openxmlformats.org/officeDocument/2006/relationships/hyperlink" Target="https://www.mc.vanderbilt.edu/documents/GSR/files/Pedatric_Cancer_Cooperation.pdf" TargetMode="External"/><Relationship Id="rId716" Type="http://schemas.openxmlformats.org/officeDocument/2006/relationships/hyperlink" Target="https://clinicaltrials.gov/ct2/show/NCT03581292" TargetMode="External"/><Relationship Id="rId958" Type="http://schemas.openxmlformats.org/officeDocument/2006/relationships/hyperlink" Target="https://www.mc.vanderbilt.edu/documents/GSR/files/Pedatric_Cancer_Cooperation.pdf" TargetMode="External"/><Relationship Id="rId715" Type="http://schemas.openxmlformats.org/officeDocument/2006/relationships/hyperlink" Target="http://qarc.org/cog/ACNS1721_Case2.zip" TargetMode="External"/><Relationship Id="rId957" Type="http://schemas.openxmlformats.org/officeDocument/2006/relationships/hyperlink" Target="https://www.ncbi.nlm.nih.gov/pmc/articles/PMC5773840/" TargetMode="External"/><Relationship Id="rId714" Type="http://schemas.openxmlformats.org/officeDocument/2006/relationships/hyperlink" Target="http://qarc.org/cog/ACNS1721_Case1.zip" TargetMode="External"/><Relationship Id="rId956" Type="http://schemas.openxmlformats.org/officeDocument/2006/relationships/hyperlink" Target="https://ascopubs.org/doi/abs/10.1200/jco.2015.33.15_suppl.10009" TargetMode="External"/><Relationship Id="rId713" Type="http://schemas.openxmlformats.org/officeDocument/2006/relationships/hyperlink" Target="http://qarc.org/cog/ACNS1721_Contouring_Guidelines_20190306.pdf" TargetMode="External"/><Relationship Id="rId955" Type="http://schemas.openxmlformats.org/officeDocument/2006/relationships/hyperlink" Target="https://www.ncbi.nlm.nih.gov/pmc/articles/PMC5145762/" TargetMode="External"/><Relationship Id="rId59" Type="http://schemas.openxmlformats.org/officeDocument/2006/relationships/hyperlink" Target="https://www.asco.org/research-guidelines/quality-guidelines/guidelines/breast-cancer#/9791" TargetMode="External"/><Relationship Id="rId58" Type="http://schemas.openxmlformats.org/officeDocument/2006/relationships/hyperlink" Target="https://docs.google.com/document/d/1CfbqB4YnaPB8U3r2LykLv2v3bRLJyYQV0tvX4Js2Mog/edit#heading=h.2cssl05b68h2" TargetMode="External"/><Relationship Id="rId950" Type="http://schemas.openxmlformats.org/officeDocument/2006/relationships/hyperlink" Target="https://www.mc.vanderbilt.edu/documents/GSR/files/Pedatric_Cancer_Cooperation.pdf" TargetMode="External"/><Relationship Id="rId590" Type="http://schemas.openxmlformats.org/officeDocument/2006/relationships/hyperlink" Target="https://www.ncbi.nlm.nih.gov/pmc/articles/PMC3145469/" TargetMode="External"/><Relationship Id="rId107" Type="http://schemas.openxmlformats.org/officeDocument/2006/relationships/hyperlink" Target="https://jamanetwork.com/journals/jamaophthalmology/fullarticle/417404" TargetMode="External"/><Relationship Id="rId349" Type="http://schemas.openxmlformats.org/officeDocument/2006/relationships/hyperlink" Target="http://ascopubs.org/doi/full/10.1200/JCO.2015.62.6606" TargetMode="External"/><Relationship Id="rId106" Type="http://schemas.openxmlformats.org/officeDocument/2006/relationships/hyperlink" Target="https://jamanetwork.com/journals/jamaophthalmology/fullarticle/266276" TargetMode="External"/><Relationship Id="rId348" Type="http://schemas.openxmlformats.org/officeDocument/2006/relationships/hyperlink" Target="http://ascopubs.org/doi/full/10.1200/JCO.2015.62.6606" TargetMode="External"/><Relationship Id="rId105" Type="http://schemas.openxmlformats.org/officeDocument/2006/relationships/hyperlink" Target="https://jamanetwork.com/journals/jamaophthalmology/fullarticle/418777" TargetMode="External"/><Relationship Id="rId347" Type="http://schemas.openxmlformats.org/officeDocument/2006/relationships/hyperlink" Target="http://ascopubs.org/doi/full/10.1200/JCO.2015.62.6606" TargetMode="External"/><Relationship Id="rId589" Type="http://schemas.openxmlformats.org/officeDocument/2006/relationships/hyperlink" Target="https://academic.oup.com/jcem/article/85/3/1287/2660756" TargetMode="External"/><Relationship Id="rId104" Type="http://schemas.openxmlformats.org/officeDocument/2006/relationships/hyperlink" Target="https://jamanetwork.com/journals/jamaophthalmology/fullarticle/642400" TargetMode="External"/><Relationship Id="rId346" Type="http://schemas.openxmlformats.org/officeDocument/2006/relationships/hyperlink" Target="http://ascopubs.org/doi/abs/10.1200/JCO.2004.06.082?url_ver=Z39.88-2003&amp;rfr_id=ori:rid:crossref.org&amp;rfr_dat=cr_pub%3dpubmed" TargetMode="External"/><Relationship Id="rId588" Type="http://schemas.openxmlformats.org/officeDocument/2006/relationships/hyperlink" Target="https://www.nature.com/articles/ncpendmet1051" TargetMode="External"/><Relationship Id="rId109" Type="http://schemas.openxmlformats.org/officeDocument/2006/relationships/hyperlink" Target="https://www.sciencedirect.com/science/article/pii/S0360301609027722?via%3Dihub" TargetMode="External"/><Relationship Id="rId1170" Type="http://schemas.openxmlformats.org/officeDocument/2006/relationships/hyperlink" Target="http://www.quadshotnews.com/2019/03/its-never-too-early.html" TargetMode="External"/><Relationship Id="rId108" Type="http://schemas.openxmlformats.org/officeDocument/2006/relationships/hyperlink" Target="https://jamanetwork.com/journals/jamaophthalmology/fullarticle/2085827" TargetMode="External"/><Relationship Id="rId1171" Type="http://schemas.openxmlformats.org/officeDocument/2006/relationships/hyperlink" Target="http://qarc.org/COG/BabyCNSTumors_.pdf" TargetMode="External"/><Relationship Id="rId341" Type="http://schemas.openxmlformats.org/officeDocument/2006/relationships/hyperlink" Target="https://www.nejm.org/doi/10.1056/NEJMoa065901?url_ver=Z39.88-2003&amp;rfr_id=ori:rid:crossref.org&amp;rfr_dat=cr_pub%3dwww.ncbi.nlm.nih.gov" TargetMode="External"/><Relationship Id="rId583" Type="http://schemas.openxmlformats.org/officeDocument/2006/relationships/hyperlink" Target="https://europepmc.org/abstract/med/17599761" TargetMode="External"/><Relationship Id="rId1172" Type="http://schemas.openxmlformats.org/officeDocument/2006/relationships/image" Target="media/image13.png"/><Relationship Id="rId340" Type="http://schemas.openxmlformats.org/officeDocument/2006/relationships/hyperlink" Target="https://www.nejm.org/doi/10.1056/NEJMoa065901?url_ver=Z39.88-2003&amp;rfr_id=ori:rid:crossref.org&amp;rfr_dat=cr_pub%3dwww.ncbi.nlm.nih.gov" TargetMode="External"/><Relationship Id="rId582" Type="http://schemas.openxmlformats.org/officeDocument/2006/relationships/hyperlink" Target="https://www.nature.com/articles/ncpendmet1051" TargetMode="External"/><Relationship Id="rId1173" Type="http://schemas.openxmlformats.org/officeDocument/2006/relationships/hyperlink" Target="https://clinicaltrials.gov/ct2/show/NCT01096368" TargetMode="External"/><Relationship Id="rId581" Type="http://schemas.openxmlformats.org/officeDocument/2006/relationships/hyperlink" Target="https://www.redjournal.org/article/S0360-3016(13)00535-X/fulltext" TargetMode="External"/><Relationship Id="rId1174" Type="http://schemas.openxmlformats.org/officeDocument/2006/relationships/hyperlink" Target="https://pubmed.ncbi.nlm.nih.gov/29619963/" TargetMode="External"/><Relationship Id="rId580" Type="http://schemas.openxmlformats.org/officeDocument/2006/relationships/hyperlink" Target="https://academic.oup.com/neurosurgery/article-abstract/75/4/456/2447765?redirectedFrom=fulltext" TargetMode="External"/><Relationship Id="rId1175" Type="http://schemas.openxmlformats.org/officeDocument/2006/relationships/hyperlink" Target="http://qarc.org/COG/BabyCNSTumors_.pdf" TargetMode="External"/><Relationship Id="rId103" Type="http://schemas.openxmlformats.org/officeDocument/2006/relationships/image" Target="media/image18.png"/><Relationship Id="rId345" Type="http://schemas.openxmlformats.org/officeDocument/2006/relationships/hyperlink" Target="https://www.ncbi.nlm.nih.gov/pubmed/22877848" TargetMode="External"/><Relationship Id="rId587" Type="http://schemas.openxmlformats.org/officeDocument/2006/relationships/hyperlink" Target="https://academic.oup.com/jcem/article/96/7/1992/2833948" TargetMode="External"/><Relationship Id="rId1176" Type="http://schemas.openxmlformats.org/officeDocument/2006/relationships/hyperlink" Target="http://qarc.org/COG/LateEffectsInChildren.pdf" TargetMode="External"/><Relationship Id="rId102" Type="http://schemas.openxmlformats.org/officeDocument/2006/relationships/hyperlink" Target="https://www.sciencedirect.com/science/article/pii/S000293941730048X?via%3Dihub" TargetMode="External"/><Relationship Id="rId344" Type="http://schemas.openxmlformats.org/officeDocument/2006/relationships/hyperlink" Target="https://www.ncbi.nlm.nih.gov/pubmed/22877848" TargetMode="External"/><Relationship Id="rId586" Type="http://schemas.openxmlformats.org/officeDocument/2006/relationships/hyperlink" Target="https://www.ncbi.nlm.nih.gov/pmc/articles/PMC5057503/" TargetMode="External"/><Relationship Id="rId1177" Type="http://schemas.openxmlformats.org/officeDocument/2006/relationships/hyperlink" Target="https://link.springer.com/article/10.1007%2Fs11060-011-0624-3" TargetMode="External"/><Relationship Id="rId101" Type="http://schemas.openxmlformats.org/officeDocument/2006/relationships/hyperlink" Target="https://www.karger.com/Article/Abstract/351055" TargetMode="External"/><Relationship Id="rId343" Type="http://schemas.openxmlformats.org/officeDocument/2006/relationships/hyperlink" Target="https://www.ncbi.nlm.nih.gov/pubmed/22877848" TargetMode="External"/><Relationship Id="rId585" Type="http://schemas.openxmlformats.org/officeDocument/2006/relationships/hyperlink" Target="https://www.nature.com/articles/ncpendmet1051" TargetMode="External"/><Relationship Id="rId1178" Type="http://schemas.openxmlformats.org/officeDocument/2006/relationships/hyperlink" Target="https://pubmed.ncbi.nlm.nih.gov/32502505/" TargetMode="External"/><Relationship Id="rId100" Type="http://schemas.openxmlformats.org/officeDocument/2006/relationships/hyperlink" Target="https://www.sciencedirect.com/science/article/pii/S0161642015010362?via%3Dihub" TargetMode="External"/><Relationship Id="rId342" Type="http://schemas.openxmlformats.org/officeDocument/2006/relationships/hyperlink" Target="https://www.sciencedirect.com/science/article/pii/S147020451270164X?via%3Dihub" TargetMode="External"/><Relationship Id="rId584" Type="http://schemas.openxmlformats.org/officeDocument/2006/relationships/hyperlink" Target="http://econtour.org/cases/93" TargetMode="External"/><Relationship Id="rId1179" Type="http://schemas.openxmlformats.org/officeDocument/2006/relationships/hyperlink" Target="https://www.tandfonline.com/doi/full/10.3109/0284186X.2014.957414" TargetMode="External"/><Relationship Id="rId1169" Type="http://schemas.openxmlformats.org/officeDocument/2006/relationships/hyperlink" Target="http://ascopubs.org/doi/10.1200/JCO.18.01765" TargetMode="External"/><Relationship Id="rId338" Type="http://schemas.openxmlformats.org/officeDocument/2006/relationships/hyperlink" Target="https://www.ncbi.nlm.nih.gov/pubmed/29392280" TargetMode="External"/><Relationship Id="rId337" Type="http://schemas.openxmlformats.org/officeDocument/2006/relationships/hyperlink" Target="https://jamanetwork.com/journals/jama/fullarticle/2666504" TargetMode="External"/><Relationship Id="rId579" Type="http://schemas.openxmlformats.org/officeDocument/2006/relationships/hyperlink" Target="https://www.redjournal.org/article/S0360-3016(09)03284-2/fulltext" TargetMode="External"/><Relationship Id="rId336" Type="http://schemas.openxmlformats.org/officeDocument/2006/relationships/hyperlink" Target="https://jamanetwork.com/journals/jama/fullarticle/2475463" TargetMode="External"/><Relationship Id="rId578" Type="http://schemas.openxmlformats.org/officeDocument/2006/relationships/hyperlink" Target="https://www.redjournal.org/article/S0360-3016(09)03284-2/fulltext" TargetMode="External"/><Relationship Id="rId335" Type="http://schemas.openxmlformats.org/officeDocument/2006/relationships/hyperlink" Target="https://www.nejm.org/doi/full/10.1056/NEJMoa1308345" TargetMode="External"/><Relationship Id="rId577" Type="http://schemas.openxmlformats.org/officeDocument/2006/relationships/hyperlink" Target="https://thejns.org/view/journals/j-neurosurg/119/2/article-p446.xml" TargetMode="External"/><Relationship Id="rId339" Type="http://schemas.openxmlformats.org/officeDocument/2006/relationships/hyperlink" Target="https://www.nejm.org/doi/10.1056/NEJMoa065901?url_ver=Z39.88-2003&amp;rfr_id=ori:rid:crossref.org&amp;rfr_dat=cr_pub%3dwww.ncbi.nlm.nih.gov" TargetMode="External"/><Relationship Id="rId1160" Type="http://schemas.openxmlformats.org/officeDocument/2006/relationships/hyperlink" Target="http://qarc.org/COG/LateEffectsInChildren.pdf" TargetMode="External"/><Relationship Id="rId330" Type="http://schemas.openxmlformats.org/officeDocument/2006/relationships/hyperlink" Target="https://academic.oup.com/neuro-oncology/article-abstract/19/suppl_6/vi13/4590343?redirectedFrom=fulltext" TargetMode="External"/><Relationship Id="rId572" Type="http://schemas.openxmlformats.org/officeDocument/2006/relationships/hyperlink" Target="https://academic.oup.com/neurosurgery/article-abstract/59/2/244/2559259" TargetMode="External"/><Relationship Id="rId1161" Type="http://schemas.openxmlformats.org/officeDocument/2006/relationships/hyperlink" Target="https://link.springer.com/article/10.1007/s11060-006-9169-2" TargetMode="External"/><Relationship Id="rId571" Type="http://schemas.openxmlformats.org/officeDocument/2006/relationships/hyperlink" Target="https://bit.ly/RoRConstraints" TargetMode="External"/><Relationship Id="rId1162" Type="http://schemas.openxmlformats.org/officeDocument/2006/relationships/hyperlink" Target="https://www.ncbi.nlm.nih.gov/pmc/articles/PMC4712639/" TargetMode="External"/><Relationship Id="rId570" Type="http://schemas.openxmlformats.org/officeDocument/2006/relationships/hyperlink" Target="https://www.redjournal.org/article/S0360-3016(13)02792-2/fulltext" TargetMode="External"/><Relationship Id="rId1163" Type="http://schemas.openxmlformats.org/officeDocument/2006/relationships/hyperlink" Target="https://pubmed.ncbi.nlm.nih.gov/8559293/" TargetMode="External"/><Relationship Id="rId1164" Type="http://schemas.openxmlformats.org/officeDocument/2006/relationships/hyperlink" Target="http://ascopubs.org/doi/full/10.1200/JCO.2004.11.142" TargetMode="External"/><Relationship Id="rId334" Type="http://schemas.openxmlformats.org/officeDocument/2006/relationships/hyperlink" Target="https://www.nejm.org/doi/full/10.1056/NEJMoa1308345" TargetMode="External"/><Relationship Id="rId576" Type="http://schemas.openxmlformats.org/officeDocument/2006/relationships/hyperlink" Target="https://onlinelibrary.wiley.com/doi/full/10.1046/j.1365-2265.2002.01570.x" TargetMode="External"/><Relationship Id="rId1165" Type="http://schemas.openxmlformats.org/officeDocument/2006/relationships/hyperlink" Target="https://www.ncbi.nlm.nih.gov/pmc/articles/PMC3615425/" TargetMode="External"/><Relationship Id="rId333" Type="http://schemas.openxmlformats.org/officeDocument/2006/relationships/hyperlink" Target="https://www.nejm.org/doi/full/10.1056/NEJMoa1308573" TargetMode="External"/><Relationship Id="rId575" Type="http://schemas.openxmlformats.org/officeDocument/2006/relationships/hyperlink" Target="https://www.redjournal.org/article/S0360-3016(17)30004-4/fulltext" TargetMode="External"/><Relationship Id="rId1166" Type="http://schemas.openxmlformats.org/officeDocument/2006/relationships/hyperlink" Target="http://qarc.org/COG/BabyCNSTumors_.pdf" TargetMode="External"/><Relationship Id="rId332" Type="http://schemas.openxmlformats.org/officeDocument/2006/relationships/hyperlink" Target="http://www.quadshotnews.com/2019/02/must-read.html" TargetMode="External"/><Relationship Id="rId574" Type="http://schemas.openxmlformats.org/officeDocument/2006/relationships/hyperlink" Target="https://onlinelibrary.wiley.com/doi/full/10.1111/j.1365-2265.2007.03118.x" TargetMode="External"/><Relationship Id="rId1167" Type="http://schemas.openxmlformats.org/officeDocument/2006/relationships/image" Target="media/image34.png"/><Relationship Id="rId331" Type="http://schemas.openxmlformats.org/officeDocument/2006/relationships/hyperlink" Target="https://www.thelancet.com/journals/lancet/article/PIIS0140-6736(18)31791-4/fulltext" TargetMode="External"/><Relationship Id="rId573" Type="http://schemas.openxmlformats.org/officeDocument/2006/relationships/hyperlink" Target="https://academic.oup.com/jcem/article/90/2/800/2836683" TargetMode="External"/><Relationship Id="rId1168" Type="http://schemas.openxmlformats.org/officeDocument/2006/relationships/hyperlink" Target="https://www.redjournal.org/article/S0360-3016(15)00740-3/fulltext" TargetMode="External"/><Relationship Id="rId370" Type="http://schemas.openxmlformats.org/officeDocument/2006/relationships/hyperlink" Target="https://www.eventscribe.com/2019/ASTRO/fsPopup.asp?Mode=presInfo&amp;PresentationID=558957" TargetMode="External"/><Relationship Id="rId129" Type="http://schemas.openxmlformats.org/officeDocument/2006/relationships/hyperlink" Target="https://ascopubs.org/doi/full/10.1200/JCO.2007.13.9337" TargetMode="External"/><Relationship Id="rId128" Type="http://schemas.openxmlformats.org/officeDocument/2006/relationships/hyperlink" Target="https://academic.oup.com/annonc/article/28/8/1942/3798689" TargetMode="External"/><Relationship Id="rId127" Type="http://schemas.openxmlformats.org/officeDocument/2006/relationships/hyperlink" Target="https://jamanetwork.com/journals/jama/fullarticle/1386639" TargetMode="External"/><Relationship Id="rId369" Type="http://schemas.openxmlformats.org/officeDocument/2006/relationships/hyperlink" Target="https://www.rtog.org/clinicaltrials/protocoltable/studydetails.aspx?action=openFile&amp;FileID=13508" TargetMode="External"/><Relationship Id="rId126" Type="http://schemas.openxmlformats.org/officeDocument/2006/relationships/hyperlink" Target="https://www.eventscribe.com/2019/ASTRO/fsPopup.asp?Mode=presInfo&amp;PresentationID=%20558974" TargetMode="External"/><Relationship Id="rId368" Type="http://schemas.openxmlformats.org/officeDocument/2006/relationships/hyperlink" Target="https://www.sciencedirect.com/science/article/pii/S1278321817303888" TargetMode="External"/><Relationship Id="rId1190" Type="http://schemas.openxmlformats.org/officeDocument/2006/relationships/hyperlink" Target="https://onlinelibrary.wiley.com/doi/abs/10.1002/(SICI)1097-0142(19961215)78:12%3C2564::AID-CNCR16%3E3.0.CO%3B2-U" TargetMode="External"/><Relationship Id="rId1191" Type="http://schemas.openxmlformats.org/officeDocument/2006/relationships/hyperlink" Target="http://www.quadshotnews.com/2019/03/what-ldh.html?utm_source=Quad+Shot+News&amp;utm_campaign=8915095f8d-EMAIL_CAMPAIGN_2019_03_26_08_38&amp;utm_medium=email&amp;utm_term=0_ac16632cfa-8915095f8d-73382171" TargetMode="External"/><Relationship Id="rId1192" Type="http://schemas.openxmlformats.org/officeDocument/2006/relationships/hyperlink" Target="http://qarc.org/COG/CNSGermCellTumors_.pdf" TargetMode="External"/><Relationship Id="rId1193" Type="http://schemas.openxmlformats.org/officeDocument/2006/relationships/image" Target="media/image7.png"/><Relationship Id="rId121" Type="http://schemas.openxmlformats.org/officeDocument/2006/relationships/hyperlink" Target="https://twitter.com/NicholasZaorsky/status/1211367193654562816" TargetMode="External"/><Relationship Id="rId363" Type="http://schemas.openxmlformats.org/officeDocument/2006/relationships/hyperlink" Target="https://pdfs.semanticscholar.org/543b/a716dc37afa3602d43eaec0e95af6e4e5fc5.pdf" TargetMode="External"/><Relationship Id="rId1194" Type="http://schemas.openxmlformats.org/officeDocument/2006/relationships/hyperlink" Target="https://ascopubs.org/doi/full/10.1200/JCO.2014.59.5132" TargetMode="External"/><Relationship Id="rId120" Type="http://schemas.openxmlformats.org/officeDocument/2006/relationships/hyperlink" Target="http://www.quadshotnews.com/2019/12/all-for-flow.html" TargetMode="External"/><Relationship Id="rId362" Type="http://schemas.openxmlformats.org/officeDocument/2006/relationships/hyperlink" Target="https://www.ncbi.nlm.nih.gov/pmc/articles/PMC2982785/" TargetMode="External"/><Relationship Id="rId1195" Type="http://schemas.openxmlformats.org/officeDocument/2006/relationships/hyperlink" Target="https://clinicaltrials.gov/ct2/show/NCT00085098" TargetMode="External"/><Relationship Id="rId361" Type="http://schemas.openxmlformats.org/officeDocument/2006/relationships/hyperlink" Target="https://link.springer.com/article/10.1007%2Fs00066-009-1753-x" TargetMode="External"/><Relationship Id="rId1196" Type="http://schemas.openxmlformats.org/officeDocument/2006/relationships/hyperlink" Target="http://qarc.org/cog/ACNS1123_Atlas.pdf" TargetMode="External"/><Relationship Id="rId360" Type="http://schemas.openxmlformats.org/officeDocument/2006/relationships/hyperlink" Target="https://www.sciencedirect.com/science/article/pii/S0360301609036323?via%3Dihub" TargetMode="External"/><Relationship Id="rId1197" Type="http://schemas.openxmlformats.org/officeDocument/2006/relationships/hyperlink" Target="https://ascopubs.org/doi/abs/10.1200/JCO.19.00701" TargetMode="External"/><Relationship Id="rId125" Type="http://schemas.openxmlformats.org/officeDocument/2006/relationships/hyperlink" Target="https://www.nejm.org/doi/full/10.1056/NEJMoa1402121" TargetMode="External"/><Relationship Id="rId367" Type="http://schemas.openxmlformats.org/officeDocument/2006/relationships/hyperlink" Target="https://www.ncbi.nlm.nih.gov/pubmed/24504501" TargetMode="External"/><Relationship Id="rId1198" Type="http://schemas.openxmlformats.org/officeDocument/2006/relationships/hyperlink" Target="https://ascopubs.org/doi/full/10.1200/JCO.19.00701" TargetMode="External"/><Relationship Id="rId124" Type="http://schemas.openxmlformats.org/officeDocument/2006/relationships/hyperlink" Target="http://econtour.org/cases/101" TargetMode="External"/><Relationship Id="rId366" Type="http://schemas.openxmlformats.org/officeDocument/2006/relationships/hyperlink" Target="https://www.ncbi.nlm.nih.gov/pmc/articles/PMC3690566/" TargetMode="External"/><Relationship Id="rId1199" Type="http://schemas.openxmlformats.org/officeDocument/2006/relationships/hyperlink" Target="https://pubmed.ncbi.nlm.nih.gov/32502506/" TargetMode="External"/><Relationship Id="rId123" Type="http://schemas.openxmlformats.org/officeDocument/2006/relationships/hyperlink" Target="https://www.astro.org/uploadedFiles/_MAIN_SITE/Affiliate/ARRO/Resident_Resources/Educational_Resources/Content_Pieces/ARROCase-Low-Grade-Glioma.pdf" TargetMode="External"/><Relationship Id="rId365" Type="http://schemas.openxmlformats.org/officeDocument/2006/relationships/hyperlink" Target="http://www.jnccn.org/content/9/4/403.long" TargetMode="External"/><Relationship Id="rId122" Type="http://schemas.openxmlformats.org/officeDocument/2006/relationships/hyperlink" Target="https://twitter.com/NicholasZaorsky/status/1211368296693538818" TargetMode="External"/><Relationship Id="rId364" Type="http://schemas.openxmlformats.org/officeDocument/2006/relationships/hyperlink" Target="https://www.ncbi.nlm.nih.gov/pmc/articles/PMC3659401/" TargetMode="External"/><Relationship Id="rId95" Type="http://schemas.openxmlformats.org/officeDocument/2006/relationships/hyperlink" Target="https://onlinelibrary.wiley.com/doi/full/10.1111/j.1365-2265.2007.03118.x" TargetMode="External"/><Relationship Id="rId94" Type="http://schemas.openxmlformats.org/officeDocument/2006/relationships/hyperlink" Target="https://www.sciencedirect.com/science/article/pii/S016164209891123X?via%3Dihub" TargetMode="External"/><Relationship Id="rId97" Type="http://schemas.openxmlformats.org/officeDocument/2006/relationships/hyperlink" Target="https://www.ncbi.nlm.nih.gov/pmc/articles/PMC3589296/" TargetMode="External"/><Relationship Id="rId96" Type="http://schemas.openxmlformats.org/officeDocument/2006/relationships/hyperlink" Target="https://docs.google.com/document/d/1gKy2Hpx7FxInjOpKIBkTFJWpqhJ3I-gSXz9eRwq-NSY/edit#heading=h.9svavxtf476b" TargetMode="External"/><Relationship Id="rId99" Type="http://schemas.openxmlformats.org/officeDocument/2006/relationships/hyperlink" Target="https://www.astro.org/uploadedFiles/_MAIN_SITE/Affiliate/ARRO/Resident_Resources/Educational_Resources/ARROcase/Content_Pieces/UvealMelanoma.pdf" TargetMode="External"/><Relationship Id="rId98" Type="http://schemas.openxmlformats.org/officeDocument/2006/relationships/hyperlink" Target="https://www.ncbi.nlm.nih.gov/books/NBK551647/" TargetMode="External"/><Relationship Id="rId91" Type="http://schemas.openxmlformats.org/officeDocument/2006/relationships/hyperlink" Target="https://academic.oup.com/neurosurgery/article-abstract/75/4/456/2447765?redirectedFrom=fulltext" TargetMode="External"/><Relationship Id="rId90" Type="http://schemas.openxmlformats.org/officeDocument/2006/relationships/hyperlink" Target="https://www.sciencedirect.com/science/article/pii/S0360301609032842?via%3Dihub" TargetMode="External"/><Relationship Id="rId93" Type="http://schemas.openxmlformats.org/officeDocument/2006/relationships/hyperlink" Target="https://www.sciencedirect.com/science/article/pii/S0360301611007498" TargetMode="External"/><Relationship Id="rId92" Type="http://schemas.openxmlformats.org/officeDocument/2006/relationships/hyperlink" Target="https://www.birpublications.org/doi/full/10.1259/bjr.20130459" TargetMode="External"/><Relationship Id="rId118" Type="http://schemas.openxmlformats.org/officeDocument/2006/relationships/hyperlink" Target="https://www.astro.org/uploadedFiles/_MAIN_SITE/Affiliate/ARRO/Resident_Resources/Educational_Resources/ARROcase/Content_Pieces/UvealMelanoma.pdf" TargetMode="External"/><Relationship Id="rId117" Type="http://schemas.openxmlformats.org/officeDocument/2006/relationships/hyperlink" Target="http://www.fighteyecancer.com/nomograms" TargetMode="External"/><Relationship Id="rId359" Type="http://schemas.openxmlformats.org/officeDocument/2006/relationships/hyperlink" Target="http://www.quadshotnews.com/2019/11/same-old-song-and-dance.html" TargetMode="External"/><Relationship Id="rId116" Type="http://schemas.openxmlformats.org/officeDocument/2006/relationships/hyperlink" Target="https://www.aaojournal.org/article/S0161-6420(09)00115-8/fulltext" TargetMode="External"/><Relationship Id="rId358" Type="http://schemas.openxmlformats.org/officeDocument/2006/relationships/hyperlink" Target="https://ascopubs.org/doi/10.1200/JCO.19.00367" TargetMode="External"/><Relationship Id="rId115" Type="http://schemas.openxmlformats.org/officeDocument/2006/relationships/hyperlink" Target="https://www.sciencedirect.com/science/article/pii/S1879850014002483?via%3Dihub" TargetMode="External"/><Relationship Id="rId357" Type="http://schemas.openxmlformats.org/officeDocument/2006/relationships/hyperlink" Target="https://www.ncbi.nlm.nih.gov/pmc/articles/PMC1920672/" TargetMode="External"/><Relationship Id="rId599" Type="http://schemas.openxmlformats.org/officeDocument/2006/relationships/hyperlink" Target="https://www.ncbi.nlm.nih.gov/pubmed/28489992" TargetMode="External"/><Relationship Id="rId1180" Type="http://schemas.openxmlformats.org/officeDocument/2006/relationships/hyperlink" Target="https://docs.google.com/document/d/1DnTzXxvgAsnW9eR7Br-W7ajBAFXL2IIZhvoRNcLYTK0/edit#heading=h.6pcmqjkcnat5" TargetMode="External"/><Relationship Id="rId1181" Type="http://schemas.openxmlformats.org/officeDocument/2006/relationships/hyperlink" Target="http://www.quadshotnews.com/2019/03/its-never-too-early.html" TargetMode="External"/><Relationship Id="rId119" Type="http://schemas.openxmlformats.org/officeDocument/2006/relationships/hyperlink" Target="https://jamanetwork.com/journals/jamaophthalmology/article-abstract/2756338" TargetMode="External"/><Relationship Id="rId1182" Type="http://schemas.openxmlformats.org/officeDocument/2006/relationships/hyperlink" Target="http://ascopubs.org/doi/10.1200/JCO.18.01765" TargetMode="External"/><Relationship Id="rId110" Type="http://schemas.openxmlformats.org/officeDocument/2006/relationships/hyperlink" Target="https://www.sciencedirect.com/science/article/pii/S0360301615001212?via%3Dihub" TargetMode="External"/><Relationship Id="rId352" Type="http://schemas.openxmlformats.org/officeDocument/2006/relationships/hyperlink" Target="https://www.ncbi.nlm.nih.gov/pubmed/28296618" TargetMode="External"/><Relationship Id="rId594" Type="http://schemas.openxmlformats.org/officeDocument/2006/relationships/hyperlink" Target="https://academic.oup.com/jcem/article/96/7/1992/2833948" TargetMode="External"/><Relationship Id="rId1183" Type="http://schemas.openxmlformats.org/officeDocument/2006/relationships/hyperlink" Target="https://www.astro.org/uploadedFiles/_MAIN_SITE/Affiliate/ARRO/Resident_Resources/Educational_Resources/ARROcase/Content_Pieces/Ependymoma.pdf" TargetMode="External"/><Relationship Id="rId351" Type="http://schemas.openxmlformats.org/officeDocument/2006/relationships/hyperlink" Target="https://www.ncbi.nlm.nih.gov/pubmed/28296618" TargetMode="External"/><Relationship Id="rId593" Type="http://schemas.openxmlformats.org/officeDocument/2006/relationships/hyperlink" Target="https://www.redjournal.org/article/0360-3016(91)90677-V/abstract" TargetMode="External"/><Relationship Id="rId1184" Type="http://schemas.openxmlformats.org/officeDocument/2006/relationships/hyperlink" Target="http://ascopubs.org/doi/full/10.1200/JCO.2004.11.142" TargetMode="External"/><Relationship Id="rId350" Type="http://schemas.openxmlformats.org/officeDocument/2006/relationships/hyperlink" Target="https://www.ncbi.nlm.nih.gov/pubmed/28296618" TargetMode="External"/><Relationship Id="rId592" Type="http://schemas.openxmlformats.org/officeDocument/2006/relationships/hyperlink" Target="https://academic.oup.com/neurosurgery/article-abstract/59/2/244/2559259" TargetMode="External"/><Relationship Id="rId1185" Type="http://schemas.openxmlformats.org/officeDocument/2006/relationships/hyperlink" Target="https://thejns.org/view/journals/j-neurosurg/102/4/article-p629.xml" TargetMode="External"/><Relationship Id="rId591" Type="http://schemas.openxmlformats.org/officeDocument/2006/relationships/hyperlink" Target="https://link.springer.com/article/10.1007%2Fs11060-016-2105-1" TargetMode="External"/><Relationship Id="rId1186" Type="http://schemas.openxmlformats.org/officeDocument/2006/relationships/hyperlink" Target="http://qarc.org/cog/ACNS1123_Atlas.pdf" TargetMode="External"/><Relationship Id="rId114" Type="http://schemas.openxmlformats.org/officeDocument/2006/relationships/hyperlink" Target="https://www.sciencedirect.com/science/article/pii/S1538472113003966?via%3Dihub" TargetMode="External"/><Relationship Id="rId356" Type="http://schemas.openxmlformats.org/officeDocument/2006/relationships/hyperlink" Target="https://www.sciencedirect.com/science/article/pii/S0140673695907556?via%3Dihub" TargetMode="External"/><Relationship Id="rId598" Type="http://schemas.openxmlformats.org/officeDocument/2006/relationships/hyperlink" Target="https://www.astro.org/uploadedFiles/_MAIN_SITE/Affiliate/ARRO/Resident_Resources/Educational_Resources/ARROcase/Content_Pieces/AVM.pdf" TargetMode="External"/><Relationship Id="rId1187" Type="http://schemas.openxmlformats.org/officeDocument/2006/relationships/hyperlink" Target="http://qarc.org/COG/CNSGermCellTumors_.pdf" TargetMode="External"/><Relationship Id="rId113" Type="http://schemas.openxmlformats.org/officeDocument/2006/relationships/hyperlink" Target="https://www.sciencedirect.com/science/article/pii/S1538472113003966?via%3Dihub" TargetMode="External"/><Relationship Id="rId355" Type="http://schemas.openxmlformats.org/officeDocument/2006/relationships/hyperlink" Target="https://www.sciencedirect.com/science/article/pii/S0167814010005256?via%3Dihub" TargetMode="External"/><Relationship Id="rId597" Type="http://schemas.openxmlformats.org/officeDocument/2006/relationships/hyperlink" Target="https://www.ncbi.nlm.nih.gov/books/NBK430744/" TargetMode="External"/><Relationship Id="rId1188" Type="http://schemas.openxmlformats.org/officeDocument/2006/relationships/hyperlink" Target="https://www.ncbi.nlm.nih.gov/pmc/articles/PMC3018943/" TargetMode="External"/><Relationship Id="rId112" Type="http://schemas.openxmlformats.org/officeDocument/2006/relationships/hyperlink" Target="http://www.fighteyecancer.com/nomograms" TargetMode="External"/><Relationship Id="rId354" Type="http://schemas.openxmlformats.org/officeDocument/2006/relationships/hyperlink" Target="https://www.ncbi.nlm.nih.gov/pubmed/28296618" TargetMode="External"/><Relationship Id="rId596" Type="http://schemas.openxmlformats.org/officeDocument/2006/relationships/hyperlink" Target="https://www.redjournal.org/article/0360-3016(92)90686-C/abstract" TargetMode="External"/><Relationship Id="rId1189" Type="http://schemas.openxmlformats.org/officeDocument/2006/relationships/hyperlink" Target="https://docs.google.com/document/d/1j15zXLBPWwqty60Slm2jnHEiqaoT2iw5Gapp4iMWJsw/edit?pli=1#heading=h.4olc2wctxrn1" TargetMode="External"/><Relationship Id="rId111" Type="http://schemas.openxmlformats.org/officeDocument/2006/relationships/hyperlink" Target="https://www.astro.org/uploadedFiles/_MAIN_SITE/Affiliate/ARRO/Resident_Resources/Educational_Resources/ARROcase/Content_Pieces/UvealMelanoma.pdf" TargetMode="External"/><Relationship Id="rId353" Type="http://schemas.openxmlformats.org/officeDocument/2006/relationships/hyperlink" Target="https://www.ncbi.nlm.nih.gov/pubmed/28296618" TargetMode="External"/><Relationship Id="rId595" Type="http://schemas.openxmlformats.org/officeDocument/2006/relationships/hyperlink" Target="https://www.redjournal.org/article/0360-3016(89)90385-4/abstract" TargetMode="External"/><Relationship Id="rId1136" Type="http://schemas.openxmlformats.org/officeDocument/2006/relationships/hyperlink" Target="https://www.slideshare.net/DrAbaniKantaNanda/craniospinal-irradiation-104549528" TargetMode="External"/><Relationship Id="rId1137" Type="http://schemas.openxmlformats.org/officeDocument/2006/relationships/hyperlink" Target="https://www.slideshare.net/DrAbaniKantaNanda/craniospinal-irradiation-104549528" TargetMode="External"/><Relationship Id="rId1138" Type="http://schemas.openxmlformats.org/officeDocument/2006/relationships/hyperlink" Target="https://www.slideshare.net/DrAbaniKantaNanda/craniospinal-irradiation-104549528" TargetMode="External"/><Relationship Id="rId1139" Type="http://schemas.openxmlformats.org/officeDocument/2006/relationships/hyperlink" Target="https://www.slideshare.net/DrAbaniKantaNanda/craniospinal-irradiation-104549528" TargetMode="External"/><Relationship Id="rId305" Type="http://schemas.openxmlformats.org/officeDocument/2006/relationships/hyperlink" Target="http://www.nejm.org/doi/full/10.1056/NEJMoa043330" TargetMode="External"/><Relationship Id="rId547" Type="http://schemas.openxmlformats.org/officeDocument/2006/relationships/hyperlink" Target="https://thejns.org/view/journals/j-neurosurg/85/6/article-p1013.xml" TargetMode="External"/><Relationship Id="rId789" Type="http://schemas.openxmlformats.org/officeDocument/2006/relationships/hyperlink" Target="https://www.ncbi.nlm.nih.gov/pubmed/31941657" TargetMode="External"/><Relationship Id="rId304" Type="http://schemas.openxmlformats.org/officeDocument/2006/relationships/hyperlink" Target="https://www.redjournal.org/article/0360-3016(89)90548-8/pdf" TargetMode="External"/><Relationship Id="rId546" Type="http://schemas.openxmlformats.org/officeDocument/2006/relationships/hyperlink" Target="https://www.redjournal.org/article/S0360-3016(09)03298-2/fulltext" TargetMode="External"/><Relationship Id="rId788" Type="http://schemas.openxmlformats.org/officeDocument/2006/relationships/hyperlink" Target="https://ccss.stjude.org/tools-and-documents/calculators-and-other-tools/ccss-cardiovascular-risk-calculator.html" TargetMode="External"/><Relationship Id="rId303" Type="http://schemas.openxmlformats.org/officeDocument/2006/relationships/hyperlink" Target="https://www.ncbi.nlm.nih.gov/pmc/articles/PMC1977696/?page=1" TargetMode="External"/><Relationship Id="rId545" Type="http://schemas.openxmlformats.org/officeDocument/2006/relationships/hyperlink" Target="https://www.redjournal.org/article/S0360-3016(09)00208-9/fulltext" TargetMode="External"/><Relationship Id="rId787" Type="http://schemas.openxmlformats.org/officeDocument/2006/relationships/hyperlink" Target="https://www.ncbi.nlm.nih.gov/pubmed/28068236" TargetMode="External"/><Relationship Id="rId302" Type="http://schemas.openxmlformats.org/officeDocument/2006/relationships/hyperlink" Target="https://www.sciencedirect.com/science/article/pii/0360301679905534?via%3Dihub" TargetMode="External"/><Relationship Id="rId544" Type="http://schemas.openxmlformats.org/officeDocument/2006/relationships/hyperlink" Target="https://thejns.org/view/journals/j-neurosurg/85/6/article-p1013.xml" TargetMode="External"/><Relationship Id="rId786" Type="http://schemas.openxmlformats.org/officeDocument/2006/relationships/hyperlink" Target="https://www.ncbi.nlm.nih.gov/pmc/articles/PMC5418626/" TargetMode="External"/><Relationship Id="rId309" Type="http://schemas.openxmlformats.org/officeDocument/2006/relationships/hyperlink" Target="https://www.ncbi.nlm.nih.gov/pubmed/32328662" TargetMode="External"/><Relationship Id="rId308" Type="http://schemas.openxmlformats.org/officeDocument/2006/relationships/hyperlink" Target="https://www.ncbi.nlm.nih.gov/pubmed/16321761" TargetMode="External"/><Relationship Id="rId307" Type="http://schemas.openxmlformats.org/officeDocument/2006/relationships/hyperlink" Target="https://www.thelancet.com/journals/lanonc/article/PIIS1470-2045(09)70025-7/fulltext" TargetMode="External"/><Relationship Id="rId549" Type="http://schemas.openxmlformats.org/officeDocument/2006/relationships/hyperlink" Target="https://www.ncbi.nlm.nih.gov/pubmed/32170501" TargetMode="External"/><Relationship Id="rId306" Type="http://schemas.openxmlformats.org/officeDocument/2006/relationships/hyperlink" Target="http://www.nejm.org/doi/full/10.1056/NEJMoa043330" TargetMode="External"/><Relationship Id="rId548" Type="http://schemas.openxmlformats.org/officeDocument/2006/relationships/hyperlink" Target="https://www.redjournal.org/article/S0360-3016(09)00208-9/fulltext" TargetMode="External"/><Relationship Id="rId781" Type="http://schemas.openxmlformats.org/officeDocument/2006/relationships/hyperlink" Target="https://www.ncbi.nlm.nih.gov/pmc/articles/PMC5418626/" TargetMode="External"/><Relationship Id="rId780" Type="http://schemas.openxmlformats.org/officeDocument/2006/relationships/image" Target="media/image35.png"/><Relationship Id="rId1130" Type="http://schemas.openxmlformats.org/officeDocument/2006/relationships/hyperlink" Target="https://www.redjournal.org/article/S0360-3016(97)85357-6/abstract" TargetMode="External"/><Relationship Id="rId1131" Type="http://schemas.openxmlformats.org/officeDocument/2006/relationships/hyperlink" Target="http://qarc.org/COG/LateEffectsInChildren.pdf" TargetMode="External"/><Relationship Id="rId301" Type="http://schemas.openxmlformats.org/officeDocument/2006/relationships/hyperlink" Target="http://thejns.org/doi/abs/10.3171/jns.1978.49.3.0333?url_ver=Z39.88-2003&amp;rfr_id=ori:rid:crossref.org&amp;rfr_dat=cr_pub%3dpubmed" TargetMode="External"/><Relationship Id="rId543" Type="http://schemas.openxmlformats.org/officeDocument/2006/relationships/hyperlink" Target="https://thejns.org/view/journals/j-neurosurg/118/3/article-p571.xml" TargetMode="External"/><Relationship Id="rId785" Type="http://schemas.openxmlformats.org/officeDocument/2006/relationships/hyperlink" Target="https://academic.oup.com/jnci/article/107/4/djv008/894367" TargetMode="External"/><Relationship Id="rId1132" Type="http://schemas.openxmlformats.org/officeDocument/2006/relationships/hyperlink" Target="https://www.ncbi.nlm.nih.gov/pubmed/15825715" TargetMode="External"/><Relationship Id="rId300" Type="http://schemas.openxmlformats.org/officeDocument/2006/relationships/hyperlink" Target="http://thejns.org/doi/abs/10.3171/jns.1978.49.3.0333?url_ver=Z39.88-2003&amp;rfr_id=ori:rid:crossref.org&amp;rfr_dat=cr_pub%3dpubmed" TargetMode="External"/><Relationship Id="rId542" Type="http://schemas.openxmlformats.org/officeDocument/2006/relationships/hyperlink" Target="https://www.redjournal.org/article/S0360-3016(09)03582-2/fulltext" TargetMode="External"/><Relationship Id="rId784" Type="http://schemas.openxmlformats.org/officeDocument/2006/relationships/hyperlink" Target="https://docs.google.com/document/d/1oKD3L5ieCk03FWU6fCnj8aiHKRPJD-q6IpjXpQCuexw/edit#heading=h.k70amn44ux20" TargetMode="External"/><Relationship Id="rId1133" Type="http://schemas.openxmlformats.org/officeDocument/2006/relationships/hyperlink" Target="https://www.slideshare.net/DrAbaniKantaNanda/craniospinal-irradiation-104549528" TargetMode="External"/><Relationship Id="rId541" Type="http://schemas.openxmlformats.org/officeDocument/2006/relationships/hyperlink" Target="https://academic.oup.com/neurosurgery/article-abstract/75/4/456/2447765?redirectedFrom=fulltext" TargetMode="External"/><Relationship Id="rId783" Type="http://schemas.openxmlformats.org/officeDocument/2006/relationships/hyperlink" Target="https://docs.google.com/document/d/1gKy2Hpx7FxInjOpKIBkTFJWpqhJ3I-gSXz9eRwq-NSY/edit#bookmark=kix.tuzrssbb1xyc" TargetMode="External"/><Relationship Id="rId1134" Type="http://schemas.openxmlformats.org/officeDocument/2006/relationships/hyperlink" Target="https://www.slideshare.net/DrAbaniKantaNanda/craniospinal-irradiation-104549528" TargetMode="External"/><Relationship Id="rId540" Type="http://schemas.openxmlformats.org/officeDocument/2006/relationships/hyperlink" Target="https://academic.oup.com/neurosurgery/article-abstract/73/1/48/2417749?redirectedFrom=fulltext" TargetMode="External"/><Relationship Id="rId782" Type="http://schemas.openxmlformats.org/officeDocument/2006/relationships/image" Target="media/image15.png"/><Relationship Id="rId1135" Type="http://schemas.openxmlformats.org/officeDocument/2006/relationships/image" Target="media/image23.png"/><Relationship Id="rId1125" Type="http://schemas.openxmlformats.org/officeDocument/2006/relationships/hyperlink" Target="https://www.ncbi.nlm.nih.gov/pubmed/29729847" TargetMode="External"/><Relationship Id="rId1126" Type="http://schemas.openxmlformats.org/officeDocument/2006/relationships/hyperlink" Target="http://qarc.org/cog/ACNS0331Atlas.pdf" TargetMode="External"/><Relationship Id="rId1127" Type="http://schemas.openxmlformats.org/officeDocument/2006/relationships/hyperlink" Target="https://www.astro.org/uploadedFiles/_MAIN_SITE/Affiliate/ARRO/Resident_Resources/Educational_Resources/Content_Pieces/MedulloblastomaAJW.pdf" TargetMode="External"/><Relationship Id="rId1128" Type="http://schemas.openxmlformats.org/officeDocument/2006/relationships/hyperlink" Target="https://www.astro.org/uploadedFiles/_MAIN_SITE/Affiliate/ARRO/Resident_Resources/Educational_Resources/Content_Pieces/Contour-MedulloblastomaAJW.pdf" TargetMode="External"/><Relationship Id="rId1129" Type="http://schemas.openxmlformats.org/officeDocument/2006/relationships/hyperlink" Target="https://www.slideshare.net/DrAbaniKantaNanda/craniospinal-irradiation-104549528" TargetMode="External"/><Relationship Id="rId536" Type="http://schemas.openxmlformats.org/officeDocument/2006/relationships/hyperlink" Target="https://www.sciencedirect.com/science/article/pii/S0360301601015590?via%3Dihub" TargetMode="External"/><Relationship Id="rId778" Type="http://schemas.openxmlformats.org/officeDocument/2006/relationships/image" Target="media/image33.jpg"/><Relationship Id="rId535" Type="http://schemas.openxmlformats.org/officeDocument/2006/relationships/hyperlink" Target="https://academic.oup.com/neurosurgery/article-abstract/73/3/489/2417588?redirectedFrom=fulltext" TargetMode="External"/><Relationship Id="rId777" Type="http://schemas.openxmlformats.org/officeDocument/2006/relationships/hyperlink" Target="https://academic.oup.com/jnci/article/107/4/djv008/894367" TargetMode="External"/><Relationship Id="rId534" Type="http://schemas.openxmlformats.org/officeDocument/2006/relationships/hyperlink" Target="https://www.sciencedirect.com/science/article/pii/S0360301608033920?via%3Dihub" TargetMode="External"/><Relationship Id="rId776" Type="http://schemas.openxmlformats.org/officeDocument/2006/relationships/hyperlink" Target="https://onlinelibrary.wiley.com/doi/abs/10.1002/pbc.22664" TargetMode="External"/><Relationship Id="rId533" Type="http://schemas.openxmlformats.org/officeDocument/2006/relationships/hyperlink" Target="https://www.ncbi.nlm.nih.gov/pubmed/32036575" TargetMode="External"/><Relationship Id="rId775" Type="http://schemas.openxmlformats.org/officeDocument/2006/relationships/hyperlink" Target="https://ccss.stjude.org/tools-and-documents/calculators-and-other-tools/ccss-cardiovascular-risk-calculator.html" TargetMode="External"/><Relationship Id="rId539" Type="http://schemas.openxmlformats.org/officeDocument/2006/relationships/hyperlink" Target="https://thejns.org/view/journals/j-neurosurg/118/3/article-p557.xml" TargetMode="External"/><Relationship Id="rId538" Type="http://schemas.openxmlformats.org/officeDocument/2006/relationships/hyperlink" Target="https://www.sciencedirect.com/science/article/pii/S187887501931410X?via%3Dihub" TargetMode="External"/><Relationship Id="rId537" Type="http://schemas.openxmlformats.org/officeDocument/2006/relationships/hyperlink" Target="https://www.sciencedirect.com/science/article/pii/S0360301609002089?via%3Dihub" TargetMode="External"/><Relationship Id="rId779" Type="http://schemas.openxmlformats.org/officeDocument/2006/relationships/hyperlink" Target="https://www.ncbi.nlm.nih.gov/pmc/articles/PMC5418626/" TargetMode="External"/><Relationship Id="rId770" Type="http://schemas.openxmlformats.org/officeDocument/2006/relationships/hyperlink" Target="http://ascopubs.org/doi/abs/10.1200/JCO.2015.63.4444?url_ver=Z39.88-2003&amp;rfr_id=ori:rid:crossref.org&amp;rfr_dat=cr_pub%3dpubmed" TargetMode="External"/><Relationship Id="rId1120" Type="http://schemas.openxmlformats.org/officeDocument/2006/relationships/hyperlink" Target="https://www.ncbi.nlm.nih.gov/pubmed/31774708" TargetMode="External"/><Relationship Id="rId532" Type="http://schemas.openxmlformats.org/officeDocument/2006/relationships/hyperlink" Target="https://www.sciencedirect.com/science/article/pii/S0360301603004449?via%3Dihub" TargetMode="External"/><Relationship Id="rId774" Type="http://schemas.openxmlformats.org/officeDocument/2006/relationships/hyperlink" Target="http://ascopubs.org/doi/full/10.1200/JCO.2017.74.8673" TargetMode="External"/><Relationship Id="rId1121" Type="http://schemas.openxmlformats.org/officeDocument/2006/relationships/hyperlink" Target="http://www.quadshotnews.com/2019/12/the-medul-lo-down.html" TargetMode="External"/><Relationship Id="rId531" Type="http://schemas.openxmlformats.org/officeDocument/2006/relationships/hyperlink" Target="https://thejns.org/view/journals/j-neurosurg/114/3/article-p801.xml" TargetMode="External"/><Relationship Id="rId773" Type="http://schemas.openxmlformats.org/officeDocument/2006/relationships/hyperlink" Target="https://ccss.stjude.org/tools-and-documents/calculators-and-other-tools/ccss-cardiovascular-risk-calculator.html" TargetMode="External"/><Relationship Id="rId1122" Type="http://schemas.openxmlformats.org/officeDocument/2006/relationships/hyperlink" Target="http://qarc.org/COG/LateEffectsInChildren.pdf" TargetMode="External"/><Relationship Id="rId530" Type="http://schemas.openxmlformats.org/officeDocument/2006/relationships/hyperlink" Target="https://www.sciencedirect.com/science/article/pii/S1878875018308696?via%3Dihub" TargetMode="External"/><Relationship Id="rId772" Type="http://schemas.openxmlformats.org/officeDocument/2006/relationships/hyperlink" Target="https://ascopubs.org/doi/pdf/10.1200/JCO.18.01764" TargetMode="External"/><Relationship Id="rId1123" Type="http://schemas.openxmlformats.org/officeDocument/2006/relationships/hyperlink" Target="https://docs.google.com/document/d/1gKy2Hpx7FxInjOpKIBkTFJWpqhJ3I-gSXz9eRwq-NSY/edit#heading=h.dix8o3c34tab" TargetMode="External"/><Relationship Id="rId771" Type="http://schemas.openxmlformats.org/officeDocument/2006/relationships/hyperlink" Target="https://docs.google.com/document/d/1sWQwqcSH23B30CKCVOaQ2kb4D4qES6YfPqmgJYR5rnY/edit#bookmark=id.rxl42l6zwtty" TargetMode="External"/><Relationship Id="rId1124" Type="http://schemas.openxmlformats.org/officeDocument/2006/relationships/hyperlink" Target="https://www.ncbi.nlm.nih.gov/pubmed/26830377" TargetMode="External"/><Relationship Id="rId1158" Type="http://schemas.openxmlformats.org/officeDocument/2006/relationships/hyperlink" Target="http://ascopubs.org/doi/full/10.1200/JCO.2004.11.142" TargetMode="External"/><Relationship Id="rId1159" Type="http://schemas.openxmlformats.org/officeDocument/2006/relationships/hyperlink" Target="http://qarc.org/COG/BabyCNSTumors_.pdf" TargetMode="External"/><Relationship Id="rId327" Type="http://schemas.openxmlformats.org/officeDocument/2006/relationships/hyperlink" Target="http://ascopubs.org/doi/full/10.1200/JCO.2008.19.2195" TargetMode="External"/><Relationship Id="rId569" Type="http://schemas.openxmlformats.org/officeDocument/2006/relationships/hyperlink" Target="https://www.sciencedirect.com/science/article/pii/S1878875013002647?via%3Dihub" TargetMode="External"/><Relationship Id="rId326" Type="http://schemas.openxmlformats.org/officeDocument/2006/relationships/hyperlink" Target="https://www.nejm.org/doi/full/10.1056/NEJM198012043032303" TargetMode="External"/><Relationship Id="rId568" Type="http://schemas.openxmlformats.org/officeDocument/2006/relationships/hyperlink" Target="https://thejns.org/view/journals/j-neurosurg/119/2/article-p446.xml" TargetMode="External"/><Relationship Id="rId325" Type="http://schemas.openxmlformats.org/officeDocument/2006/relationships/hyperlink" Target="https://www.journalslibrary.nihr.ac.uk/hta/hta11450#/abstract" TargetMode="External"/><Relationship Id="rId567" Type="http://schemas.openxmlformats.org/officeDocument/2006/relationships/hyperlink" Target="https://thejns.org/view/journals/j-neurosurg/114/2/article-p303.xml?rfr_dat=cr_pub%3Dpubmed&amp;rfr_id=ori%3Arid%3Acrossref.org&amp;url_ver=Z39.88-2003" TargetMode="External"/><Relationship Id="rId324" Type="http://schemas.openxmlformats.org/officeDocument/2006/relationships/hyperlink" Target="https://www.ncbi.nlm.nih.gov/pmc/articles/PMC1920672/" TargetMode="External"/><Relationship Id="rId566" Type="http://schemas.openxmlformats.org/officeDocument/2006/relationships/hyperlink" Target="https://www.ncbi.nlm.nih.gov/pmc/articles/PMC5057503/" TargetMode="External"/><Relationship Id="rId329" Type="http://schemas.openxmlformats.org/officeDocument/2006/relationships/hyperlink" Target="https://academic.oup.com/neuro-oncology/article-abstract/19/suppl_6/vi13/4590343?redirectedFrom=fulltext" TargetMode="External"/><Relationship Id="rId328" Type="http://schemas.openxmlformats.org/officeDocument/2006/relationships/hyperlink" Target="https://academic.oup.com/neuro-oncology/article-abstract/19/suppl_6/vi13/4590343?redirectedFrom=fulltext" TargetMode="External"/><Relationship Id="rId561" Type="http://schemas.openxmlformats.org/officeDocument/2006/relationships/hyperlink" Target="https://www.ncbi.nlm.nih.gov/pmc/articles/PMC4537679/" TargetMode="External"/><Relationship Id="rId1150" Type="http://schemas.openxmlformats.org/officeDocument/2006/relationships/hyperlink" Target="https://www.ncbi.nlm.nih.gov/pmc/articles/PMC4903182/" TargetMode="External"/><Relationship Id="rId560" Type="http://schemas.openxmlformats.org/officeDocument/2006/relationships/hyperlink" Target="https://www.nature.com/articles/nrendo.2014.64" TargetMode="External"/><Relationship Id="rId1151" Type="http://schemas.openxmlformats.org/officeDocument/2006/relationships/hyperlink" Target="https://www.ncbi.nlm.nih.gov/pubmed/32105509" TargetMode="External"/><Relationship Id="rId1152" Type="http://schemas.openxmlformats.org/officeDocument/2006/relationships/hyperlink" Target="http://www.quadshotnews.com/2020/03/atypical-aggressiveness.html" TargetMode="External"/><Relationship Id="rId1153" Type="http://schemas.openxmlformats.org/officeDocument/2006/relationships/hyperlink" Target="http://qarc.org/COG/BabyCNSTumors_.pdf" TargetMode="External"/><Relationship Id="rId323" Type="http://schemas.openxmlformats.org/officeDocument/2006/relationships/hyperlink" Target="https://www.sciencedirect.com/science/article/pii/S0140673695907556?via%3Dihub" TargetMode="External"/><Relationship Id="rId565" Type="http://schemas.openxmlformats.org/officeDocument/2006/relationships/hyperlink" Target="https://link.springer.com/content/pdf/10.1023%2FB%3ANEON.0000041887.51906.b7.pdf" TargetMode="External"/><Relationship Id="rId1154" Type="http://schemas.openxmlformats.org/officeDocument/2006/relationships/hyperlink" Target="https://www.ncbi.nlm.nih.gov/books/NBK538244/" TargetMode="External"/><Relationship Id="rId322" Type="http://schemas.openxmlformats.org/officeDocument/2006/relationships/hyperlink" Target="https://www.ncbi.nlm.nih.gov/pubmed/8453582" TargetMode="External"/><Relationship Id="rId564" Type="http://schemas.openxmlformats.org/officeDocument/2006/relationships/hyperlink" Target="https://link.springer.com/article/10.1007%2Fs11102-017-0802-1" TargetMode="External"/><Relationship Id="rId1155" Type="http://schemas.openxmlformats.org/officeDocument/2006/relationships/hyperlink" Target="https://www.astro.org/uploadedFiles/_MAIN_SITE/Affiliate/ARRO/Resident_Resources/Educational_Resources/ARROcase/Content_Pieces/Ependymoma.pdf" TargetMode="External"/><Relationship Id="rId321" Type="http://schemas.openxmlformats.org/officeDocument/2006/relationships/hyperlink" Target="https://www.ncbi.nlm.nih.gov/pubmed/32002547" TargetMode="External"/><Relationship Id="rId563" Type="http://schemas.openxmlformats.org/officeDocument/2006/relationships/hyperlink" Target="https://academic.oup.com/jcem/article/96/7/1992/2833948" TargetMode="External"/><Relationship Id="rId1156" Type="http://schemas.openxmlformats.org/officeDocument/2006/relationships/hyperlink" Target="http://qarc.org/COG/LateEffectsInChildren.pdf" TargetMode="External"/><Relationship Id="rId320" Type="http://schemas.openxmlformats.org/officeDocument/2006/relationships/hyperlink" Target="https://link.springer.com/article/10.1007%2Fs11060-017-2558-x" TargetMode="External"/><Relationship Id="rId562" Type="http://schemas.openxmlformats.org/officeDocument/2006/relationships/hyperlink" Target="https://www.sciencedirect.com/science/article/pii/S1878875016302492" TargetMode="External"/><Relationship Id="rId1157" Type="http://schemas.openxmlformats.org/officeDocument/2006/relationships/hyperlink" Target="https://onlinelibrary.wiley.com/doi/abs/10.1002/pbc.28395" TargetMode="External"/><Relationship Id="rId1147" Type="http://schemas.openxmlformats.org/officeDocument/2006/relationships/image" Target="media/image3.png"/><Relationship Id="rId1148" Type="http://schemas.openxmlformats.org/officeDocument/2006/relationships/hyperlink" Target="http://qarc.org/COG/BabyCNSTumors_.pdf" TargetMode="External"/><Relationship Id="rId1149" Type="http://schemas.openxmlformats.org/officeDocument/2006/relationships/hyperlink" Target="https://onlinelibrary.wiley.com/doi/abs/10.1002/pbc.28395" TargetMode="External"/><Relationship Id="rId316" Type="http://schemas.openxmlformats.org/officeDocument/2006/relationships/hyperlink" Target="http://ascopubs.org/doi/full/10.1200/JCO.2002.20.6.1635" TargetMode="External"/><Relationship Id="rId558" Type="http://schemas.openxmlformats.org/officeDocument/2006/relationships/hyperlink" Target="http://cebp.aacrjournals.org/content/18/5/1492.long" TargetMode="External"/><Relationship Id="rId315" Type="http://schemas.openxmlformats.org/officeDocument/2006/relationships/hyperlink" Target="https://www.ncbi.nlm.nih.gov/pmc/articles/PMC2913423/" TargetMode="External"/><Relationship Id="rId557" Type="http://schemas.openxmlformats.org/officeDocument/2006/relationships/hyperlink" Target="https://erc.bioscientifica.com/view/journals/erc/14/1/0140103.xml" TargetMode="External"/><Relationship Id="rId799" Type="http://schemas.openxmlformats.org/officeDocument/2006/relationships/hyperlink" Target="https://link.springer.com/article/10.1007%2Fs00381-012-2010-7" TargetMode="External"/><Relationship Id="rId314" Type="http://schemas.openxmlformats.org/officeDocument/2006/relationships/hyperlink" Target="https://www.ncbi.nlm.nih.gov/pmc/articles/PMC2913423/" TargetMode="External"/><Relationship Id="rId556" Type="http://schemas.openxmlformats.org/officeDocument/2006/relationships/hyperlink" Target="https://erc.bioscientifica.com/view/journals/erc/14/1/0140103.xml" TargetMode="External"/><Relationship Id="rId798" Type="http://schemas.openxmlformats.org/officeDocument/2006/relationships/hyperlink" Target="https://www.ncbi.nlm.nih.gov/pmc/articles/PMC6140326/" TargetMode="External"/><Relationship Id="rId313" Type="http://schemas.openxmlformats.org/officeDocument/2006/relationships/hyperlink" Target="https://www.ncbi.nlm.nih.gov/pubmed/3281031" TargetMode="External"/><Relationship Id="rId555" Type="http://schemas.openxmlformats.org/officeDocument/2006/relationships/hyperlink" Target="http://econtour.org/cases/93" TargetMode="External"/><Relationship Id="rId797" Type="http://schemas.openxmlformats.org/officeDocument/2006/relationships/hyperlink" Target="https://www.ncbi.nlm.nih.gov/pmc/articles/PMC6140326/" TargetMode="External"/><Relationship Id="rId319" Type="http://schemas.openxmlformats.org/officeDocument/2006/relationships/hyperlink" Target="https://www.ncbi.nlm.nih.gov/pubmed/8608540" TargetMode="External"/><Relationship Id="rId318" Type="http://schemas.openxmlformats.org/officeDocument/2006/relationships/hyperlink" Target="https://www.ncbi.nlm.nih.gov/pmc/articles/PMC3266840/" TargetMode="External"/><Relationship Id="rId317" Type="http://schemas.openxmlformats.org/officeDocument/2006/relationships/hyperlink" Target="https://www.ncbi.nlm.nih.gov/pmc/articles/PMC3266840/" TargetMode="External"/><Relationship Id="rId559" Type="http://schemas.openxmlformats.org/officeDocument/2006/relationships/hyperlink" Target="https://academic.oup.com/jcem/article/96/7/1992/2833948" TargetMode="External"/><Relationship Id="rId550" Type="http://schemas.openxmlformats.org/officeDocument/2006/relationships/hyperlink" Target="https://www.astro.org/ASTRO/media/ASTRO/AffiliatePages/arro/PDFs/ARROCase_GlioMulti.pdf" TargetMode="External"/><Relationship Id="rId792" Type="http://schemas.openxmlformats.org/officeDocument/2006/relationships/hyperlink" Target="https://www.ncbi.nlm.nih.gov/pmc/articles/PMC4574090/" TargetMode="External"/><Relationship Id="rId791" Type="http://schemas.openxmlformats.org/officeDocument/2006/relationships/hyperlink" Target="https://www.redjournal.org/article/S0360-3016(09)03298-2/fulltext" TargetMode="External"/><Relationship Id="rId1140" Type="http://schemas.openxmlformats.org/officeDocument/2006/relationships/hyperlink" Target="https://www.slideshare.net/DrAbaniKantaNanda/craniospinal-irradiation-104549528" TargetMode="External"/><Relationship Id="rId790" Type="http://schemas.openxmlformats.org/officeDocument/2006/relationships/hyperlink" Target="https://www.eventscribe.com/2019/ASTRO/fsPopup.asp?Mode=presInfo&amp;PresentationID=559439" TargetMode="External"/><Relationship Id="rId1141" Type="http://schemas.openxmlformats.org/officeDocument/2006/relationships/image" Target="media/image12.png"/><Relationship Id="rId1142" Type="http://schemas.openxmlformats.org/officeDocument/2006/relationships/hyperlink" Target="https://www.redjournal.org/article/S0360-3016(12)00053-3/abstract" TargetMode="External"/><Relationship Id="rId312" Type="http://schemas.openxmlformats.org/officeDocument/2006/relationships/hyperlink" Target="https://www.sciencedirect.com/science/article/pii/S0360301604006455?via%3Dihub" TargetMode="External"/><Relationship Id="rId554" Type="http://schemas.openxmlformats.org/officeDocument/2006/relationships/hyperlink" Target="https://www.sciencedirect.com/science/article/pii/S0030666515000249?via%3Dihub" TargetMode="External"/><Relationship Id="rId796" Type="http://schemas.openxmlformats.org/officeDocument/2006/relationships/hyperlink" Target="https://docs.google.com/document/d/1DnTzXxvgAsnW9eR7Br-W7ajBAFXL2IIZhvoRNcLYTK0/edit#heading=h.6pcmqjkcnat5" TargetMode="External"/><Relationship Id="rId1143" Type="http://schemas.openxmlformats.org/officeDocument/2006/relationships/hyperlink" Target="https://www.ncbi.nlm.nih.gov/pmc/articles/PMC3851431/" TargetMode="External"/><Relationship Id="rId311" Type="http://schemas.openxmlformats.org/officeDocument/2006/relationships/hyperlink" Target="https://www.sciencedirect.com/science/article/pii/S0360301604006455?via%3Dihub" TargetMode="External"/><Relationship Id="rId553" Type="http://schemas.openxmlformats.org/officeDocument/2006/relationships/hyperlink" Target="https://www.sciencedirect.com/science/article/pii/S0360301610034280?via%3Dihub" TargetMode="External"/><Relationship Id="rId795" Type="http://schemas.openxmlformats.org/officeDocument/2006/relationships/hyperlink" Target="https://www.eventscribe.com/2019/ASTRO/fsPopup.asp?Mode=presInfo&amp;PresentationID=579997" TargetMode="External"/><Relationship Id="rId1144" Type="http://schemas.openxmlformats.org/officeDocument/2006/relationships/hyperlink" Target="https://www.ncbi.nlm.nih.gov/pubmed/21345612" TargetMode="External"/><Relationship Id="rId310" Type="http://schemas.openxmlformats.org/officeDocument/2006/relationships/hyperlink" Target="https://www.ncbi.nlm.nih.gov/pubmed/24101040" TargetMode="External"/><Relationship Id="rId552" Type="http://schemas.openxmlformats.org/officeDocument/2006/relationships/hyperlink" Target="https://academic.oup.com/neurosurgery/article-abstract/73/1/48/2417749?redirectedFrom=fulltext" TargetMode="External"/><Relationship Id="rId794" Type="http://schemas.openxmlformats.org/officeDocument/2006/relationships/hyperlink" Target="https://www.ncbi.nlm.nih.gov/pubmed/31987969" TargetMode="External"/><Relationship Id="rId1145" Type="http://schemas.openxmlformats.org/officeDocument/2006/relationships/hyperlink" Target="https://www.sciencedirect.com/science/article/pii/S0303846797800078" TargetMode="External"/><Relationship Id="rId551" Type="http://schemas.openxmlformats.org/officeDocument/2006/relationships/hyperlink" Target="http://econtour.org/cases/92" TargetMode="External"/><Relationship Id="rId793" Type="http://schemas.openxmlformats.org/officeDocument/2006/relationships/hyperlink" Target="https://pubmed.ncbi.nlm.nih.gov/32463737/" TargetMode="External"/><Relationship Id="rId1146" Type="http://schemas.openxmlformats.org/officeDocument/2006/relationships/hyperlink" Target="http://qarc.org/COG/BabyCNSTumors_.pdf" TargetMode="External"/><Relationship Id="rId297" Type="http://schemas.openxmlformats.org/officeDocument/2006/relationships/hyperlink" Target="https://www.ncbi.nlm.nih.gov/pmc/articles/PMC4313925/" TargetMode="External"/><Relationship Id="rId296" Type="http://schemas.openxmlformats.org/officeDocument/2006/relationships/hyperlink" Target="http://thejns.org/doi/abs/10.3171/2011.7.JNS10238?url_ver=Z39.88-2003&amp;rfr_id=ori:rid:crossref.org&amp;rfr_dat=cr_pub%3dpubmed" TargetMode="External"/><Relationship Id="rId295" Type="http://schemas.openxmlformats.org/officeDocument/2006/relationships/hyperlink" Target="http://thejns.org/doi/abs/10.3171/jns.2001.95.2.0190?url_ver=Z39.88-2003&amp;rfr_id=ori:rid:crossref.org&amp;rfr_dat=cr_pub%3dpubmed" TargetMode="External"/><Relationship Id="rId294" Type="http://schemas.openxmlformats.org/officeDocument/2006/relationships/hyperlink" Target="https://www.sciencedirect.com/science/article/pii/S1470204507703844?via%3Dihub" TargetMode="External"/><Relationship Id="rId299" Type="http://schemas.openxmlformats.org/officeDocument/2006/relationships/hyperlink" Target="https://www.ncbi.nlm.nih.gov/pubmed/32027343" TargetMode="External"/><Relationship Id="rId298" Type="http://schemas.openxmlformats.org/officeDocument/2006/relationships/hyperlink" Target="https://academic.oup.com/neurosurgery/article-abstract/78/5/676/2453792?redirectedFrom=fulltext" TargetMode="External"/><Relationship Id="rId271" Type="http://schemas.openxmlformats.org/officeDocument/2006/relationships/hyperlink" Target="https://www.thelancet.com/journals/lancet/article/PIIS0140-6736(99)01744-4/fulltext" TargetMode="External"/><Relationship Id="rId270" Type="http://schemas.openxmlformats.org/officeDocument/2006/relationships/hyperlink" Target="https://link.springer.com/article/10.1007%2Fs11060-007-9428-x" TargetMode="External"/><Relationship Id="rId269" Type="http://schemas.openxmlformats.org/officeDocument/2006/relationships/hyperlink" Target="https://www.ncbi.nlm.nih.gov/pmc/articles/PMC5637399/" TargetMode="External"/><Relationship Id="rId264" Type="http://schemas.openxmlformats.org/officeDocument/2006/relationships/hyperlink" Target="https://www.sciencedirect.com/science/article/pii/S0167814014000292?via%3Dihub" TargetMode="External"/><Relationship Id="rId263" Type="http://schemas.openxmlformats.org/officeDocument/2006/relationships/hyperlink" Target="https://www.redjournal.org/article/S0360-3016(12)00552-4/fulltext" TargetMode="External"/><Relationship Id="rId262" Type="http://schemas.openxmlformats.org/officeDocument/2006/relationships/hyperlink" Target="https://thejns.org/pediatrics/view/journals/j-neurosurg-pediatr/13/1/article-p13.xml" TargetMode="External"/><Relationship Id="rId261" Type="http://schemas.openxmlformats.org/officeDocument/2006/relationships/hyperlink" Target="https://www.karger.com/Article/Abstract/69823" TargetMode="External"/><Relationship Id="rId268" Type="http://schemas.openxmlformats.org/officeDocument/2006/relationships/hyperlink" Target="https://link.springer.com/article/10.1007%2Fs11060-007-9428-x" TargetMode="External"/><Relationship Id="rId267" Type="http://schemas.openxmlformats.org/officeDocument/2006/relationships/hyperlink" Target="https://pubs.rsna.org/doi/10.1148/rg.226025118" TargetMode="External"/><Relationship Id="rId266" Type="http://schemas.openxmlformats.org/officeDocument/2006/relationships/hyperlink" Target="http://ascopubs.org/doi/full/10.1200/JCO.2009.26.8169?url_ver=Z39.88-2003&amp;rfr_id=ori:rid:crossref.org&amp;rfr_dat=cr_pub%3dpubmed" TargetMode="External"/><Relationship Id="rId265" Type="http://schemas.openxmlformats.org/officeDocument/2006/relationships/hyperlink" Target="https://www.sciencedirect.com/science/article/pii/S1470204506706155?via%3Dihub" TargetMode="External"/><Relationship Id="rId260" Type="http://schemas.openxmlformats.org/officeDocument/2006/relationships/hyperlink" Target="https://www.ncbi.nlm.nih.gov/pmc/articles/PMC4696061/" TargetMode="External"/><Relationship Id="rId259" Type="http://schemas.openxmlformats.org/officeDocument/2006/relationships/hyperlink" Target="https://link.springer.com/article/10.1007%2Fs00381-009-0956-x" TargetMode="External"/><Relationship Id="rId258" Type="http://schemas.openxmlformats.org/officeDocument/2006/relationships/hyperlink" Target="https://www.ncbi.nlm.nih.gov/pubmed/31785339" TargetMode="External"/><Relationship Id="rId253" Type="http://schemas.openxmlformats.org/officeDocument/2006/relationships/hyperlink" Target="http://qarc.org/cog/ACNS1721_Contouring_Guidelines_20190306.pdf" TargetMode="External"/><Relationship Id="rId495" Type="http://schemas.openxmlformats.org/officeDocument/2006/relationships/hyperlink" Target="https://www.redjournal.org/article/S0360-3016(04)00970-8/abstract" TargetMode="External"/><Relationship Id="rId252" Type="http://schemas.openxmlformats.org/officeDocument/2006/relationships/hyperlink" Target="https://clinicaltrials.gov/ct2/show/NCT01189266" TargetMode="External"/><Relationship Id="rId494" Type="http://schemas.openxmlformats.org/officeDocument/2006/relationships/hyperlink" Target="https://www.sciencedirect.com/science/article/pii/S0360301609000029?via%3Dihub" TargetMode="External"/><Relationship Id="rId251" Type="http://schemas.openxmlformats.org/officeDocument/2006/relationships/hyperlink" Target="https://link.springer.com/article/10.1007%2Fs11060-011-0681-7" TargetMode="External"/><Relationship Id="rId493" Type="http://schemas.openxmlformats.org/officeDocument/2006/relationships/hyperlink" Target="https://www.redjournal.org/article/S0360-3016(14)00287-9/abstract" TargetMode="External"/><Relationship Id="rId250" Type="http://schemas.openxmlformats.org/officeDocument/2006/relationships/hyperlink" Target="https://www.ncbi.nlm.nih.gov/pmc/articles/PMC3064697/" TargetMode="External"/><Relationship Id="rId492" Type="http://schemas.openxmlformats.org/officeDocument/2006/relationships/hyperlink" Target="https://www.redjournal.org/article/S0360-3016(05)00361-5/abstract" TargetMode="External"/><Relationship Id="rId257" Type="http://schemas.openxmlformats.org/officeDocument/2006/relationships/hyperlink" Target="https://www.astro.org/uploadedFiles/_MAIN_SITE/Affiliate/ARRO/Resident_Resources/Educational_Resources/ARROcase/Content_Pieces/DIPG.pdf" TargetMode="External"/><Relationship Id="rId499" Type="http://schemas.openxmlformats.org/officeDocument/2006/relationships/hyperlink" Target="https://pubmed.ncbi.nlm.nih.gov/22137023/" TargetMode="External"/><Relationship Id="rId256" Type="http://schemas.openxmlformats.org/officeDocument/2006/relationships/hyperlink" Target="https://clinicaltrials.gov/ct2/show/NCT03581292" TargetMode="External"/><Relationship Id="rId498" Type="http://schemas.openxmlformats.org/officeDocument/2006/relationships/hyperlink" Target="https://academic.oup.com/neurosurgery/article-abstract/70/1/32/2744161" TargetMode="External"/><Relationship Id="rId255" Type="http://schemas.openxmlformats.org/officeDocument/2006/relationships/hyperlink" Target="http://qarc.org/cog/ACNS1721_Case2.zip" TargetMode="External"/><Relationship Id="rId497" Type="http://schemas.openxmlformats.org/officeDocument/2006/relationships/hyperlink" Target="https://www.ncbi.nlm.nih.gov/pubmed/11846894" TargetMode="External"/><Relationship Id="rId254" Type="http://schemas.openxmlformats.org/officeDocument/2006/relationships/hyperlink" Target="http://qarc.org/cog/ACNS1721_Case1.zip" TargetMode="External"/><Relationship Id="rId496" Type="http://schemas.openxmlformats.org/officeDocument/2006/relationships/hyperlink" Target="https://academic.oup.com/neurosurgery/article-abstract/71/3/604/2606207?redirectedFrom=fulltext" TargetMode="External"/><Relationship Id="rId293" Type="http://schemas.openxmlformats.org/officeDocument/2006/relationships/hyperlink" Target="https://www.sciencedirect.com/science/article/pii/S1470204507703844?via%3Dihub" TargetMode="External"/><Relationship Id="rId292" Type="http://schemas.openxmlformats.org/officeDocument/2006/relationships/hyperlink" Target="https://www.sciencedirect.com/science/article/pii/S1470204507703844?via%3Dihub" TargetMode="External"/><Relationship Id="rId291" Type="http://schemas.openxmlformats.org/officeDocument/2006/relationships/hyperlink" Target="https://www.sciencedirect.com/science/article/pii/S1470204507703844?via%3Dihub" TargetMode="External"/><Relationship Id="rId290" Type="http://schemas.openxmlformats.org/officeDocument/2006/relationships/hyperlink" Target="https://www.sciencedirect.com/science/article/pii/S1470204507703844?via%3Dihub" TargetMode="External"/><Relationship Id="rId286" Type="http://schemas.openxmlformats.org/officeDocument/2006/relationships/hyperlink" Target="https://academic.oup.com/jnci/article/90/17/1269/908063" TargetMode="External"/><Relationship Id="rId285" Type="http://schemas.openxmlformats.org/officeDocument/2006/relationships/hyperlink" Target="https://www.asco.org/research-guidelines/quality-guidelines/guidelines/neurooncology#/14706" TargetMode="External"/><Relationship Id="rId284" Type="http://schemas.openxmlformats.org/officeDocument/2006/relationships/hyperlink" Target="https://www.esmo.org/Guidelines/Neuro-Oncology/High-Grade-Malignant-Glioma" TargetMode="External"/><Relationship Id="rId283" Type="http://schemas.openxmlformats.org/officeDocument/2006/relationships/hyperlink" Target="http://econtour.org/cases/79" TargetMode="External"/><Relationship Id="rId289" Type="http://schemas.openxmlformats.org/officeDocument/2006/relationships/hyperlink" Target="https://www.sciencedirect.com/science/article/pii/S1470204507703844?via%3Dihub" TargetMode="External"/><Relationship Id="rId288" Type="http://schemas.openxmlformats.org/officeDocument/2006/relationships/hyperlink" Target="https://www.ncbi.nlm.nih.gov/pubmed/8478956" TargetMode="External"/><Relationship Id="rId287" Type="http://schemas.openxmlformats.org/officeDocument/2006/relationships/hyperlink" Target="https://www.nejm.org/doi/full/10.1056/NEJMoa0808710" TargetMode="External"/><Relationship Id="rId282" Type="http://schemas.openxmlformats.org/officeDocument/2006/relationships/hyperlink" Target="http://econtour.org/cases/116" TargetMode="External"/><Relationship Id="rId281" Type="http://schemas.openxmlformats.org/officeDocument/2006/relationships/hyperlink" Target="https://www.astro.org/uploadedFiles/_MAIN_SITE/Affiliate/ARRO/Resident_Resources/Educational_Resources/Content_Pieces/ARROContourGBM.pdf" TargetMode="External"/><Relationship Id="rId280" Type="http://schemas.openxmlformats.org/officeDocument/2006/relationships/hyperlink" Target="https://www.astro.org/uploadedFiles/_MAIN_SITE/Affiliate/ARRO/Resident_Resources/Educational_Resources/Content_Pieces/ARROCASEGMB(1).pdf" TargetMode="External"/><Relationship Id="rId275" Type="http://schemas.openxmlformats.org/officeDocument/2006/relationships/hyperlink" Target="https://twitter.com/NicholasZaorsky/status/1211367193654562816" TargetMode="External"/><Relationship Id="rId274" Type="http://schemas.openxmlformats.org/officeDocument/2006/relationships/hyperlink" Target="https://link.springer.com/article/10.1007%2Fs11060-008-9639-9" TargetMode="External"/><Relationship Id="rId273" Type="http://schemas.openxmlformats.org/officeDocument/2006/relationships/hyperlink" Target="https://link.springer.com/article/10.1023/B:NEON.0000024745.06073.07" TargetMode="External"/><Relationship Id="rId272" Type="http://schemas.openxmlformats.org/officeDocument/2006/relationships/hyperlink" Target="https://www.redjournal.org/article/S0360-3016(09)02808-9/fulltext" TargetMode="External"/><Relationship Id="rId279" Type="http://schemas.openxmlformats.org/officeDocument/2006/relationships/hyperlink" Target="https://www.astro.org/ASTRO/media/ASTRO/AffiliatePages/arro/PDFs/ARROcase_GBM.pdf" TargetMode="External"/><Relationship Id="rId278" Type="http://schemas.openxmlformats.org/officeDocument/2006/relationships/hyperlink" Target="https://www.astro.org/ASTRO/media/ASTRO/AffiliatePages/arro/PDFs/ARROCase_GBMPNET.pdf" TargetMode="External"/><Relationship Id="rId277" Type="http://schemas.openxmlformats.org/officeDocument/2006/relationships/hyperlink" Target="https://twitter.com/NicholasZaorsky/status/1211369359047827456" TargetMode="External"/><Relationship Id="rId276" Type="http://schemas.openxmlformats.org/officeDocument/2006/relationships/hyperlink" Target="https://twitter.com/NicholasZaorsky/status/1211368296693538818" TargetMode="External"/><Relationship Id="rId907" Type="http://schemas.openxmlformats.org/officeDocument/2006/relationships/hyperlink" Target="https://www.ncbi.nlm.nih.gov/pubmed/30188789" TargetMode="External"/><Relationship Id="rId906" Type="http://schemas.openxmlformats.org/officeDocument/2006/relationships/hyperlink" Target="https://www.ncbi.nlm.nih.gov/pubmed/22516209" TargetMode="External"/><Relationship Id="rId905" Type="http://schemas.openxmlformats.org/officeDocument/2006/relationships/hyperlink" Target="https://www.qarc.org/COG/EwingSarcoma.pdf" TargetMode="External"/><Relationship Id="rId904" Type="http://schemas.openxmlformats.org/officeDocument/2006/relationships/hyperlink" Target="https://www.ncbi.nlm.nih.gov/pmc/articles/PMC5699950/" TargetMode="External"/><Relationship Id="rId909" Type="http://schemas.openxmlformats.org/officeDocument/2006/relationships/hyperlink" Target="https://onlinelibrary.wiley.com/doi/full/10.1002/cncr.24740" TargetMode="External"/><Relationship Id="rId908" Type="http://schemas.openxmlformats.org/officeDocument/2006/relationships/hyperlink" Target="https://academic.oup.com/annonc/article/9/3/275/185441" TargetMode="External"/><Relationship Id="rId903" Type="http://schemas.openxmlformats.org/officeDocument/2006/relationships/hyperlink" Target="https://onlinelibrary.wiley.com/doi/abs/10.1002/pbc.26504" TargetMode="External"/><Relationship Id="rId902" Type="http://schemas.openxmlformats.org/officeDocument/2006/relationships/hyperlink" Target="https://www.ncbi.nlm.nih.gov/pmc/articles/PMC4431926/" TargetMode="External"/><Relationship Id="rId901" Type="http://schemas.openxmlformats.org/officeDocument/2006/relationships/hyperlink" Target="https://onlinelibrary.wiley.com/doi/full/10.1002/pbc.23040" TargetMode="External"/><Relationship Id="rId900" Type="http://schemas.openxmlformats.org/officeDocument/2006/relationships/hyperlink" Target="https://www.qarc.org/COG/EwingSarcoma.pdf" TargetMode="External"/><Relationship Id="rId929" Type="http://schemas.openxmlformats.org/officeDocument/2006/relationships/hyperlink" Target="https://www.ncbi.nlm.nih.gov/pmc/articles/PMC4567702/" TargetMode="External"/><Relationship Id="rId928" Type="http://schemas.openxmlformats.org/officeDocument/2006/relationships/hyperlink" Target="http://www.nwtsg.org/about/clinical_trials.html" TargetMode="External"/><Relationship Id="rId927" Type="http://schemas.openxmlformats.org/officeDocument/2006/relationships/hyperlink" Target="http://qarc.org/COG/WilmsTumor_.pdf" TargetMode="External"/><Relationship Id="rId926" Type="http://schemas.openxmlformats.org/officeDocument/2006/relationships/hyperlink" Target="https://pubmed.ncbi.nlm.nih.gov/20212451/" TargetMode="External"/><Relationship Id="rId921" Type="http://schemas.openxmlformats.org/officeDocument/2006/relationships/hyperlink" Target="https://onlinelibrary.wiley.com/doi/abs/10.1002/ajmg.c.30025" TargetMode="External"/><Relationship Id="rId920" Type="http://schemas.openxmlformats.org/officeDocument/2006/relationships/hyperlink" Target="https://pubmed.ncbi.nlm.nih.gov/17204608/" TargetMode="External"/><Relationship Id="rId925" Type="http://schemas.openxmlformats.org/officeDocument/2006/relationships/hyperlink" Target="https://pubmed.ncbi.nlm.nih.gov/21882282/" TargetMode="External"/><Relationship Id="rId924" Type="http://schemas.openxmlformats.org/officeDocument/2006/relationships/hyperlink" Target="http://qarc.org/COG/WilmsTumor_.pdf" TargetMode="External"/><Relationship Id="rId923" Type="http://schemas.openxmlformats.org/officeDocument/2006/relationships/hyperlink" Target="https://www.ncbi.nlm.nih.gov/pmc/articles/PMC5505170/" TargetMode="External"/><Relationship Id="rId922" Type="http://schemas.openxmlformats.org/officeDocument/2006/relationships/hyperlink" Target="https://www.ncbi.nlm.nih.gov/pmc/articles/PMC5012705/" TargetMode="External"/><Relationship Id="rId918" Type="http://schemas.openxmlformats.org/officeDocument/2006/relationships/hyperlink" Target="https://www.ncbi.nlm.nih.gov/books/NBK442004/" TargetMode="External"/><Relationship Id="rId917" Type="http://schemas.openxmlformats.org/officeDocument/2006/relationships/hyperlink" Target="http://www.nwtsg.org/about/clinical_trials.html" TargetMode="External"/><Relationship Id="rId916" Type="http://schemas.openxmlformats.org/officeDocument/2006/relationships/hyperlink" Target="http://qarc.org/COG/WilmsTumor_.pdf" TargetMode="External"/><Relationship Id="rId915" Type="http://schemas.openxmlformats.org/officeDocument/2006/relationships/image" Target="media/image25.png"/><Relationship Id="rId919" Type="http://schemas.openxmlformats.org/officeDocument/2006/relationships/hyperlink" Target="https://www.astro.org/uploadedFiles/_MAIN_SITE/Affiliate/ARRO/Resident_Resources/Educational_Resources/Content_Pieces/WilmsTumor.pdf" TargetMode="External"/><Relationship Id="rId910" Type="http://schemas.openxmlformats.org/officeDocument/2006/relationships/hyperlink" Target="https://www.ncbi.nlm.nih.gov/pubmed/16921053" TargetMode="External"/><Relationship Id="rId914" Type="http://schemas.openxmlformats.org/officeDocument/2006/relationships/hyperlink" Target="http://ascopubs.org/doi/abs/10.1200/JCO.1996.14.10.2818" TargetMode="External"/><Relationship Id="rId913" Type="http://schemas.openxmlformats.org/officeDocument/2006/relationships/hyperlink" Target="https://www.ncbi.nlm.nih.gov/pubmed/31783349" TargetMode="External"/><Relationship Id="rId912" Type="http://schemas.openxmlformats.org/officeDocument/2006/relationships/hyperlink" Target="https://ozarkscancerresearch.org/wp-content/uploads/2016/04/AEWS-1221.pdf" TargetMode="External"/><Relationship Id="rId911" Type="http://schemas.openxmlformats.org/officeDocument/2006/relationships/hyperlink" Target="https://ascopubs.org/doi/abs/10.1200/JCO.19.00915" TargetMode="External"/><Relationship Id="rId1213" Type="http://schemas.openxmlformats.org/officeDocument/2006/relationships/hyperlink" Target="https://www.ncbi.nlm.nih.gov/books/NBK459371/" TargetMode="External"/><Relationship Id="rId1214" Type="http://schemas.openxmlformats.org/officeDocument/2006/relationships/hyperlink" Target="https://baronerocks.com/index.php/mnemonics/mnemonics-anatomy/486-barone-mnemonic-neuroanatomy" TargetMode="External"/><Relationship Id="rId1215" Type="http://schemas.openxmlformats.org/officeDocument/2006/relationships/image" Target="media/image39.png"/><Relationship Id="rId1216" Type="http://schemas.openxmlformats.org/officeDocument/2006/relationships/hyperlink" Target="https://academic.oup.com/neurosurgery/article-abstract/67/5/1341/2563893?redirectedFrom=fulltext" TargetMode="External"/><Relationship Id="rId1217" Type="http://schemas.openxmlformats.org/officeDocument/2006/relationships/hyperlink" Target="https://link.springer.com/article/10.1007%2Fs00381-005-1202-9" TargetMode="External"/><Relationship Id="rId1218" Type="http://schemas.openxmlformats.org/officeDocument/2006/relationships/hyperlink" Target="https://www.sciencedirect.com/science/article/pii/S0360301602027992?via%3Dihub" TargetMode="External"/><Relationship Id="rId1219" Type="http://schemas.openxmlformats.org/officeDocument/2006/relationships/hyperlink" Target="https://www.ncbi.nlm.nih.gov/pmc/articles/PMC3367313/" TargetMode="External"/><Relationship Id="rId629" Type="http://schemas.openxmlformats.org/officeDocument/2006/relationships/hyperlink" Target="https://www.sciencedirect.com/science/article/pii/S0360301603022776?via%3Dihub" TargetMode="External"/><Relationship Id="rId624" Type="http://schemas.openxmlformats.org/officeDocument/2006/relationships/hyperlink" Target="https://www.redjournal.org/article/S0360-3016(16)30116-X/fulltext" TargetMode="External"/><Relationship Id="rId866" Type="http://schemas.openxmlformats.org/officeDocument/2006/relationships/hyperlink" Target="http://ascopubs.org/doi/10.1200/JCO.2005.08.130" TargetMode="External"/><Relationship Id="rId623" Type="http://schemas.openxmlformats.org/officeDocument/2006/relationships/hyperlink" Target="https://academic.oup.com/bja/article/87/1/117/304237" TargetMode="External"/><Relationship Id="rId865" Type="http://schemas.openxmlformats.org/officeDocument/2006/relationships/hyperlink" Target="http://ascopubs.org/doi/full/10.1200/JCO.1999.17.11.3468" TargetMode="External"/><Relationship Id="rId622" Type="http://schemas.openxmlformats.org/officeDocument/2006/relationships/hyperlink" Target="https://www.ncbi.nlm.nih.gov/pmc/articles/PMC4127576/" TargetMode="External"/><Relationship Id="rId864" Type="http://schemas.openxmlformats.org/officeDocument/2006/relationships/hyperlink" Target="https://www.ncbi.nlm.nih.gov/pmc/articles/PMC5070550/" TargetMode="External"/><Relationship Id="rId621" Type="http://schemas.openxmlformats.org/officeDocument/2006/relationships/hyperlink" Target="https://academic.oup.com/bja/article/87/1/117/304237" TargetMode="External"/><Relationship Id="rId863" Type="http://schemas.openxmlformats.org/officeDocument/2006/relationships/hyperlink" Target="https://www.ncbi.nlm.nih.gov/pubmed/12506174" TargetMode="External"/><Relationship Id="rId628" Type="http://schemas.openxmlformats.org/officeDocument/2006/relationships/hyperlink" Target="https://www.sciencedirect.com/science/article/pii/S0360301610008059?via%3Dihub" TargetMode="External"/><Relationship Id="rId627" Type="http://schemas.openxmlformats.org/officeDocument/2006/relationships/hyperlink" Target="https://www.redjournal.org/article/S0360-3016(16)30116-X/fulltext" TargetMode="External"/><Relationship Id="rId869" Type="http://schemas.openxmlformats.org/officeDocument/2006/relationships/hyperlink" Target="http://ascopubs.org/doi/full/10.1200/JCO.2008.19.5701" TargetMode="External"/><Relationship Id="rId626" Type="http://schemas.openxmlformats.org/officeDocument/2006/relationships/hyperlink" Target="https://www.redjournal.org/article/S0360-3016(02)03308-4/fulltext" TargetMode="External"/><Relationship Id="rId868" Type="http://schemas.openxmlformats.org/officeDocument/2006/relationships/hyperlink" Target="https://www.sciencedirect.com/science/article/pii/S095980491100904X" TargetMode="External"/><Relationship Id="rId625" Type="http://schemas.openxmlformats.org/officeDocument/2006/relationships/hyperlink" Target="https://www.redjournal.org/article/S0360-3016(01)01606-6/fulltext" TargetMode="External"/><Relationship Id="rId867" Type="http://schemas.openxmlformats.org/officeDocument/2006/relationships/hyperlink" Target="http://ascopubs.org/doi/full/10.1200/JCO.2005.11.909" TargetMode="External"/><Relationship Id="rId620" Type="http://schemas.openxmlformats.org/officeDocument/2006/relationships/hyperlink" Target="https://insights.ovid.com/pubmed?pmid=15951649" TargetMode="External"/><Relationship Id="rId862" Type="http://schemas.openxmlformats.org/officeDocument/2006/relationships/hyperlink" Target="https://ascopubs.org/doi/abs/10.1200/JCO.19.00576" TargetMode="External"/><Relationship Id="rId861" Type="http://schemas.openxmlformats.org/officeDocument/2006/relationships/hyperlink" Target="https://ctep.cancer.gov/initiativesPrograms/docs/nctn_trials/NCTN_Sarcoma.pdf" TargetMode="External"/><Relationship Id="rId1210" Type="http://schemas.openxmlformats.org/officeDocument/2006/relationships/hyperlink" Target="https://ctep.cancer.gov/initiativesPrograms/docs/nctn_trials/NCTN_AYA_trials.pdf" TargetMode="External"/><Relationship Id="rId860" Type="http://schemas.openxmlformats.org/officeDocument/2006/relationships/hyperlink" Target="http://rpc.mdanderson.org/rpc/credentialing/files/ARST1431_ProtocolDoc_032216.pdf" TargetMode="External"/><Relationship Id="rId1211" Type="http://schemas.openxmlformats.org/officeDocument/2006/relationships/hyperlink" Target="https://docs.google.com/document/d/1j15zXLBPWwqty60Slm2jnHEiqaoT2iw5Gapp4iMWJsw/edit#heading=h.yntl3awv37k7" TargetMode="External"/><Relationship Id="rId1212" Type="http://schemas.openxmlformats.org/officeDocument/2006/relationships/hyperlink" Target="https://clinicaltrials.gov/ct2/show/NCT02375204" TargetMode="External"/><Relationship Id="rId1202" Type="http://schemas.openxmlformats.org/officeDocument/2006/relationships/hyperlink" Target="https://www.ncbi.nlm.nih.gov/pubmed/29729847" TargetMode="External"/><Relationship Id="rId1203" Type="http://schemas.openxmlformats.org/officeDocument/2006/relationships/hyperlink" Target="https://www.ncbi.nlm.nih.gov/pmc/articles/PMC3661100/" TargetMode="External"/><Relationship Id="rId1204" Type="http://schemas.openxmlformats.org/officeDocument/2006/relationships/hyperlink" Target="https://www.ncbi.nlm.nih.gov/pmc/articles/PMC3018943/" TargetMode="External"/><Relationship Id="rId1205" Type="http://schemas.openxmlformats.org/officeDocument/2006/relationships/hyperlink" Target="https://www.sciencedirect.com/science/article/pii/S147020450570245X?via%3Dihub" TargetMode="External"/><Relationship Id="rId1206" Type="http://schemas.openxmlformats.org/officeDocument/2006/relationships/hyperlink" Target="http://qarc.org/cog/ACNS1123_Atlas.pdf" TargetMode="External"/><Relationship Id="rId1207" Type="http://schemas.openxmlformats.org/officeDocument/2006/relationships/hyperlink" Target="https://www.ncbi.nlm.nih.gov/pubmed/29729847" TargetMode="External"/><Relationship Id="rId1208" Type="http://schemas.openxmlformats.org/officeDocument/2006/relationships/hyperlink" Target="https://www.ncbi.nlm.nih.gov/pmc/articles/PMC3018943/" TargetMode="External"/><Relationship Id="rId1209" Type="http://schemas.openxmlformats.org/officeDocument/2006/relationships/hyperlink" Target="https://www.redjournal.org/article/S0360-3016(20)31143-3/pdf" TargetMode="External"/><Relationship Id="rId619" Type="http://schemas.openxmlformats.org/officeDocument/2006/relationships/hyperlink" Target="https://www.ncbi.nlm.nih.gov/pubmed/15918947" TargetMode="External"/><Relationship Id="rId618" Type="http://schemas.openxmlformats.org/officeDocument/2006/relationships/hyperlink" Target="https://www.cochranelibrary.com/cdsr/doi/10.1002/14651858.CD005451.pub3/full" TargetMode="External"/><Relationship Id="rId613" Type="http://schemas.openxmlformats.org/officeDocument/2006/relationships/hyperlink" Target="https://www.sciencedirect.com/science/article/pii/S0360301696003161" TargetMode="External"/><Relationship Id="rId855" Type="http://schemas.openxmlformats.org/officeDocument/2006/relationships/hyperlink" Target="https://www.ncbi.nlm.nih.gov/pmc/articles/PMC5147527/" TargetMode="External"/><Relationship Id="rId612" Type="http://schemas.openxmlformats.org/officeDocument/2006/relationships/hyperlink" Target="https://www.sciencedirect.com/science/article/pii/S0167814002001032?via%3Dihub" TargetMode="External"/><Relationship Id="rId854" Type="http://schemas.openxmlformats.org/officeDocument/2006/relationships/hyperlink" Target="https://www.ncbi.nlm.nih.gov/pmc/articles/PMC4646073/" TargetMode="External"/><Relationship Id="rId611" Type="http://schemas.openxmlformats.org/officeDocument/2006/relationships/hyperlink" Target="https://www.ncbi.nlm.nih.gov/pubmed/16385325" TargetMode="External"/><Relationship Id="rId853" Type="http://schemas.openxmlformats.org/officeDocument/2006/relationships/hyperlink" Target="https://www.ncbi.nlm.nih.gov/pubmed/25418440" TargetMode="External"/><Relationship Id="rId610" Type="http://schemas.openxmlformats.org/officeDocument/2006/relationships/hyperlink" Target="https://www.sciencedirect.com/science/article/pii/S0360301699005131" TargetMode="External"/><Relationship Id="rId852" Type="http://schemas.openxmlformats.org/officeDocument/2006/relationships/hyperlink" Target="https://www.ncbi.nlm.nih.gov/pmc/articles/PMC4646073/" TargetMode="External"/><Relationship Id="rId617" Type="http://schemas.openxmlformats.org/officeDocument/2006/relationships/hyperlink" Target="https://www.astro.org/uploadedFiles/_MAIN_SITE/Affiliate/ARRO/Resident_Resources/Educational_Resources/Content_Pieces/trigeminalneuralgia.pdf" TargetMode="External"/><Relationship Id="rId859" Type="http://schemas.openxmlformats.org/officeDocument/2006/relationships/hyperlink" Target="https://www.qarc.org/COG/Rhabdomyosarcoma_.pdf" TargetMode="External"/><Relationship Id="rId616" Type="http://schemas.openxmlformats.org/officeDocument/2006/relationships/hyperlink" Target="https://www.ncbi.nlm.nih.gov/pubmed/32185086" TargetMode="External"/><Relationship Id="rId858" Type="http://schemas.openxmlformats.org/officeDocument/2006/relationships/hyperlink" Target="https://www.ncbi.nlm.nih.gov/pubmed/31174239" TargetMode="External"/><Relationship Id="rId615" Type="http://schemas.openxmlformats.org/officeDocument/2006/relationships/hyperlink" Target="https://www.ncbi.nlm.nih.gov/pubmed/31835173" TargetMode="External"/><Relationship Id="rId857" Type="http://schemas.openxmlformats.org/officeDocument/2006/relationships/hyperlink" Target="https://www.ncbi.nlm.nih.gov/pubmed/30091945" TargetMode="External"/><Relationship Id="rId614" Type="http://schemas.openxmlformats.org/officeDocument/2006/relationships/hyperlink" Target="https://link.springer.com/article/10.1007/s13566-016-0261-8" TargetMode="External"/><Relationship Id="rId856" Type="http://schemas.openxmlformats.org/officeDocument/2006/relationships/hyperlink" Target="https://www.ncbi.nlm.nih.gov/pmc/articles/PMC4646073/" TargetMode="External"/><Relationship Id="rId851" Type="http://schemas.openxmlformats.org/officeDocument/2006/relationships/hyperlink" Target="https://www.ncbi.nlm.nih.gov/pubmed/19770373" TargetMode="External"/><Relationship Id="rId850" Type="http://schemas.openxmlformats.org/officeDocument/2006/relationships/hyperlink" Target="https://onlinelibrary.wiley.com/doi/full/10.1002/cncr.30613" TargetMode="External"/><Relationship Id="rId1200" Type="http://schemas.openxmlformats.org/officeDocument/2006/relationships/hyperlink" Target="http://qarc.org/COG/CNSGermCellTumors_.pdf" TargetMode="External"/><Relationship Id="rId1201" Type="http://schemas.openxmlformats.org/officeDocument/2006/relationships/hyperlink" Target="http://ascopubs.org/doi/abs/10.1200/jco.1996.14.11.2908" TargetMode="External"/><Relationship Id="rId409" Type="http://schemas.openxmlformats.org/officeDocument/2006/relationships/hyperlink" Target="https://www.sciencedirect.com/science/article/pii/S0167814015006611?via%3Dihub" TargetMode="External"/><Relationship Id="rId404" Type="http://schemas.openxmlformats.org/officeDocument/2006/relationships/hyperlink" Target="https://thejns.org/view/journals/j-neurosurg/66/6/article-p865.xml" TargetMode="External"/><Relationship Id="rId646" Type="http://schemas.openxmlformats.org/officeDocument/2006/relationships/hyperlink" Target="https://www.sciencedirect.com/science/article/pii/S0002939400006930?via%3Dihub" TargetMode="External"/><Relationship Id="rId888" Type="http://schemas.openxmlformats.org/officeDocument/2006/relationships/hyperlink" Target="http://ascopubs.org/doi/full/10.1200/JCO.2005.01.7079" TargetMode="External"/><Relationship Id="rId403" Type="http://schemas.openxmlformats.org/officeDocument/2006/relationships/hyperlink" Target="https://www.redjournal.org/article/0360-3016(89)90548-8/pdf" TargetMode="External"/><Relationship Id="rId645" Type="http://schemas.openxmlformats.org/officeDocument/2006/relationships/hyperlink" Target="https://www.aaojournal.org/article/S0161-6420(04)00337-9/fulltext" TargetMode="External"/><Relationship Id="rId887" Type="http://schemas.openxmlformats.org/officeDocument/2006/relationships/hyperlink" Target="https://pubs.rsna.org/doi/full/10.1148/radiol.2016151301" TargetMode="External"/><Relationship Id="rId402" Type="http://schemas.openxmlformats.org/officeDocument/2006/relationships/hyperlink" Target="https://jamanetwork.com/journals/jama/fullarticle/2666504" TargetMode="External"/><Relationship Id="rId644" Type="http://schemas.openxmlformats.org/officeDocument/2006/relationships/hyperlink" Target="https://www.sciencedirect.com/science/article/pii/S0002939414001275" TargetMode="External"/><Relationship Id="rId886" Type="http://schemas.openxmlformats.org/officeDocument/2006/relationships/hyperlink" Target="https://www.ncbi.nlm.nih.gov/pmc/articles/PMC5744678/" TargetMode="External"/><Relationship Id="rId401" Type="http://schemas.openxmlformats.org/officeDocument/2006/relationships/hyperlink" Target="https://www.ncbi.nlm.nih.gov/pubmed/29392280" TargetMode="External"/><Relationship Id="rId643" Type="http://schemas.openxmlformats.org/officeDocument/2006/relationships/hyperlink" Target="https://insights.ovid.com/pubmed?pmid=16985411" TargetMode="External"/><Relationship Id="rId885" Type="http://schemas.openxmlformats.org/officeDocument/2006/relationships/hyperlink" Target="https://www.ncbi.nlm.nih.gov/pmc/articles/PMC3329737/" TargetMode="External"/><Relationship Id="rId408" Type="http://schemas.openxmlformats.org/officeDocument/2006/relationships/hyperlink" Target="https://www.ncbi.nlm.nih.gov/pubmed/24101040" TargetMode="External"/><Relationship Id="rId407" Type="http://schemas.openxmlformats.org/officeDocument/2006/relationships/hyperlink" Target="https://www.nejm.org/doi/full/10.1056/NEJMoa1308573" TargetMode="External"/><Relationship Id="rId649" Type="http://schemas.openxmlformats.org/officeDocument/2006/relationships/hyperlink" Target="https://academic.oup.com/jcem/article/89/1/15/2840160" TargetMode="External"/><Relationship Id="rId406" Type="http://schemas.openxmlformats.org/officeDocument/2006/relationships/hyperlink" Target="https://link.springer.com/article/10.1007/s11060-019-03152-9" TargetMode="External"/><Relationship Id="rId648" Type="http://schemas.openxmlformats.org/officeDocument/2006/relationships/hyperlink" Target="https://www.sciencedirect.com/science/article/pii/036030169090532O?via%3Dihub" TargetMode="External"/><Relationship Id="rId405" Type="http://schemas.openxmlformats.org/officeDocument/2006/relationships/hyperlink" Target="https://www.ncbi.nlm.nih.gov/pubmed/29933882" TargetMode="External"/><Relationship Id="rId647" Type="http://schemas.openxmlformats.org/officeDocument/2006/relationships/hyperlink" Target="https://academic.oup.com/jcem/article/94/8/2708/2596367" TargetMode="External"/><Relationship Id="rId889" Type="http://schemas.openxmlformats.org/officeDocument/2006/relationships/hyperlink" Target="https://ascopubs.org/doi/full/10.1200/JCO.2017.74.7402" TargetMode="External"/><Relationship Id="rId880" Type="http://schemas.openxmlformats.org/officeDocument/2006/relationships/hyperlink" Target="https://www.ncbi.nlm.nih.gov/pubmed/32044412" TargetMode="External"/><Relationship Id="rId400" Type="http://schemas.openxmlformats.org/officeDocument/2006/relationships/hyperlink" Target="https://www.nejm.org/doi/10.1056/NEJMoa065901?url_ver=Z39.88-2003&amp;rfr_id=ori:rid:crossref.org&amp;rfr_dat=cr_pub%3dwww.ncbi.nlm.nih.gov" TargetMode="External"/><Relationship Id="rId642" Type="http://schemas.openxmlformats.org/officeDocument/2006/relationships/hyperlink" Target="https://onlinelibrary.wiley.com/doi/abs/10.1002/hed.22976" TargetMode="External"/><Relationship Id="rId884" Type="http://schemas.openxmlformats.org/officeDocument/2006/relationships/hyperlink" Target="https://www.qarc.org/COG/EwingSarcoma.pdf" TargetMode="External"/><Relationship Id="rId641" Type="http://schemas.openxmlformats.org/officeDocument/2006/relationships/hyperlink" Target="https://www.ncbi.nlm.nih.gov/pubmed/32048040" TargetMode="External"/><Relationship Id="rId883" Type="http://schemas.openxmlformats.org/officeDocument/2006/relationships/hyperlink" Target="https://www.ncbi.nlm.nih.gov/pmc/articles/PMC5699950/" TargetMode="External"/><Relationship Id="rId640" Type="http://schemas.openxmlformats.org/officeDocument/2006/relationships/hyperlink" Target="https://www.sciencedirect.com/science/article/pii/S0360301611006663?via%3Dihub" TargetMode="External"/><Relationship Id="rId882" Type="http://schemas.openxmlformats.org/officeDocument/2006/relationships/hyperlink" Target="https://ctep.cancer.gov/initiativesPrograms/docs/nctn_trials/NCTN_Sarcoma.pdf" TargetMode="External"/><Relationship Id="rId881" Type="http://schemas.openxmlformats.org/officeDocument/2006/relationships/hyperlink" Target="https://www.sciencedirect.com/science/article/pii/S0360301604004821" TargetMode="External"/><Relationship Id="rId1224" Type="http://schemas.openxmlformats.org/officeDocument/2006/relationships/hyperlink" Target="https://www.redjournal.org/article/S0360-3016(02)02965-6/fulltext" TargetMode="External"/><Relationship Id="rId1225" Type="http://schemas.openxmlformats.org/officeDocument/2006/relationships/hyperlink" Target="https://ctep.cancer.gov/initiativesPrograms/docs/nctn_trials/NCTN_Brain_Trials.pdf" TargetMode="External"/><Relationship Id="rId1226" Type="http://schemas.openxmlformats.org/officeDocument/2006/relationships/hyperlink" Target="https://clinicaltrials.gov/ct2/show/NCT03224767" TargetMode="External"/><Relationship Id="rId635" Type="http://schemas.openxmlformats.org/officeDocument/2006/relationships/hyperlink" Target="https://www.astro.org/uploadedFiles/_MAIN_SITE/Affiliate/ARRO/Resident_Resources/Educational_Resources/ARROcase/Content_Pieces/ParagangliomaSkullBase.pdf" TargetMode="External"/><Relationship Id="rId877" Type="http://schemas.openxmlformats.org/officeDocument/2006/relationships/hyperlink" Target="https://www.ncbi.nlm.nih.gov/pmc/articles/PMC5568701/" TargetMode="External"/><Relationship Id="rId634" Type="http://schemas.openxmlformats.org/officeDocument/2006/relationships/hyperlink" Target="https://onlinelibrary.wiley.com/doi/abs/10.1002/hed.22976" TargetMode="External"/><Relationship Id="rId876" Type="http://schemas.openxmlformats.org/officeDocument/2006/relationships/hyperlink" Target="https://www.ncbi.nlm.nih.gov/pmc/articles/PMC4524335/" TargetMode="External"/><Relationship Id="rId633" Type="http://schemas.openxmlformats.org/officeDocument/2006/relationships/hyperlink" Target="https://www.sciencedirect.com/science/article/pii/S0741521410016289?via%3Dihub" TargetMode="External"/><Relationship Id="rId875" Type="http://schemas.openxmlformats.org/officeDocument/2006/relationships/hyperlink" Target="https://www.sciencedirect.com/science/article/pii/S0360301604004821" TargetMode="External"/><Relationship Id="rId632" Type="http://schemas.openxmlformats.org/officeDocument/2006/relationships/hyperlink" Target="https://www.sciencedirect.com/science/article/pii/S0030666514001911?via%3Dihub" TargetMode="External"/><Relationship Id="rId874" Type="http://schemas.openxmlformats.org/officeDocument/2006/relationships/hyperlink" Target="https://www.ncbi.nlm.nih.gov/pubmed/31987969" TargetMode="External"/><Relationship Id="rId639" Type="http://schemas.openxmlformats.org/officeDocument/2006/relationships/hyperlink" Target="https://onlinelibrary.wiley.com/doi/abs/10.1002/hed.23274" TargetMode="External"/><Relationship Id="rId638" Type="http://schemas.openxmlformats.org/officeDocument/2006/relationships/hyperlink" Target="https://www.sciencedirect.com/science/article/pii/S0030666515000249?via%3Dihub" TargetMode="External"/><Relationship Id="rId637" Type="http://schemas.openxmlformats.org/officeDocument/2006/relationships/hyperlink" Target="https://www.sciencedirect.com/science/article/pii/036030168090317X?via%3Dihub" TargetMode="External"/><Relationship Id="rId879" Type="http://schemas.openxmlformats.org/officeDocument/2006/relationships/hyperlink" Target="https://www.redjournal.org/article/S0360-3016(04)02252-7/fulltext" TargetMode="External"/><Relationship Id="rId636" Type="http://schemas.openxmlformats.org/officeDocument/2006/relationships/hyperlink" Target="http://onlinelibrary.wiley.com/doi/10.1002/1097-0142(19920401)69:7%3C1813::AID-CNCR2820690725%3E3.0.CO;2-P/abstract" TargetMode="External"/><Relationship Id="rId878" Type="http://schemas.openxmlformats.org/officeDocument/2006/relationships/hyperlink" Target="https://www.qarc.org/COG/Rhabdomyosarcoma_.pdf" TargetMode="External"/><Relationship Id="rId631" Type="http://schemas.openxmlformats.org/officeDocument/2006/relationships/hyperlink" Target="https://www.astro.org/uploadedFiles/_MAIN_SITE/Affiliate/ARRO/Resident_Resources/Educational_Resources/ARROcase/Content_Pieces/ParagangliomaSkullBase.pdf" TargetMode="External"/><Relationship Id="rId873" Type="http://schemas.openxmlformats.org/officeDocument/2006/relationships/hyperlink" Target="https://onlinelibrary.wiley.com/doi/full/10.1002/pbc.25372" TargetMode="External"/><Relationship Id="rId1220" Type="http://schemas.openxmlformats.org/officeDocument/2006/relationships/hyperlink" Target="https://www.sciencedirect.com/science/article/pii/S0360301603015700?via%3Dihub" TargetMode="External"/><Relationship Id="rId630" Type="http://schemas.openxmlformats.org/officeDocument/2006/relationships/hyperlink" Target="https://www.astro.org/uploadedFiles/_MAIN_SITE/Affiliate/ARRO/Resident_Resources/Educational_Resources/Content_Pieces/trigeminalneuralgia.pdf" TargetMode="External"/><Relationship Id="rId872" Type="http://schemas.openxmlformats.org/officeDocument/2006/relationships/hyperlink" Target="https://www.redjournal.org/article/S0360-3016(09)03284-2/fulltext" TargetMode="External"/><Relationship Id="rId1221" Type="http://schemas.openxmlformats.org/officeDocument/2006/relationships/hyperlink" Target="https://thejns.org/focus/view/journals/neurosurg-focus/28/4/article-pE12.xml" TargetMode="External"/><Relationship Id="rId871" Type="http://schemas.openxmlformats.org/officeDocument/2006/relationships/hyperlink" Target="https://www.eventscribe.com/2019/ASTRO/fsPopup.asp?Mode=presInfo&amp;PresentationID=579997" TargetMode="External"/><Relationship Id="rId1222" Type="http://schemas.openxmlformats.org/officeDocument/2006/relationships/hyperlink" Target="https://onlinelibrary.wiley.com/doi/full/10.1002/cncr.22633" TargetMode="External"/><Relationship Id="rId870" Type="http://schemas.openxmlformats.org/officeDocument/2006/relationships/hyperlink" Target="https://www.ncbi.nlm.nih.gov/pmc/articles/PMC4729296/" TargetMode="External"/><Relationship Id="rId1223" Type="http://schemas.openxmlformats.org/officeDocument/2006/relationships/hyperlink" Target="https://www.redjournal.org/article/0360-3016(93)90227-M/fulltext" TargetMode="External"/><Relationship Id="rId829" Type="http://schemas.openxmlformats.org/officeDocument/2006/relationships/hyperlink" Target="https://link.springer.com/article/10.1245%2FASO.2004.04.027" TargetMode="External"/><Relationship Id="rId828" Type="http://schemas.openxmlformats.org/officeDocument/2006/relationships/hyperlink" Target="http://ascopubs.org/doi/full/10.1200/JCO.2001.19.12.3091" TargetMode="External"/><Relationship Id="rId827" Type="http://schemas.openxmlformats.org/officeDocument/2006/relationships/hyperlink" Target="https://www.redjournal.org/article/S0360-3016(10)00222-1/fulltext" TargetMode="External"/><Relationship Id="rId822" Type="http://schemas.openxmlformats.org/officeDocument/2006/relationships/hyperlink" Target="https://twitter.com/NicholasZaorsky/status/1211354704971780102" TargetMode="External"/><Relationship Id="rId821" Type="http://schemas.openxmlformats.org/officeDocument/2006/relationships/hyperlink" Target="https://www.ncbi.nlm.nih.gov/pmc/articles/PMC2953716/" TargetMode="External"/><Relationship Id="rId820" Type="http://schemas.openxmlformats.org/officeDocument/2006/relationships/hyperlink" Target="https://www.ncbi.nlm.nih.gov/pmc/articles/PMC2813761/" TargetMode="External"/><Relationship Id="rId826" Type="http://schemas.openxmlformats.org/officeDocument/2006/relationships/hyperlink" Target="https://www.qarc.org/COG/Rhabdomyosarcoma_.pdf" TargetMode="External"/><Relationship Id="rId825" Type="http://schemas.openxmlformats.org/officeDocument/2006/relationships/image" Target="media/image41.png"/><Relationship Id="rId824" Type="http://schemas.openxmlformats.org/officeDocument/2006/relationships/hyperlink" Target="https://twitter.com/NicholasZaorsky/status/1211354704971780102" TargetMode="External"/><Relationship Id="rId823" Type="http://schemas.openxmlformats.org/officeDocument/2006/relationships/image" Target="media/image40.png"/><Relationship Id="rId819" Type="http://schemas.openxmlformats.org/officeDocument/2006/relationships/hyperlink" Target="https://www.ncbi.nlm.nih.gov/pmc/articles/PMC3086183/" TargetMode="External"/><Relationship Id="rId818" Type="http://schemas.openxmlformats.org/officeDocument/2006/relationships/hyperlink" Target="https://onlinelibrary.wiley.com/doi/full/10.1002/ajmg.c.30065" TargetMode="External"/><Relationship Id="rId817" Type="http://schemas.openxmlformats.org/officeDocument/2006/relationships/hyperlink" Target="https://www.youtube.com/watch?v=4WW6D1EdUss" TargetMode="External"/><Relationship Id="rId816" Type="http://schemas.openxmlformats.org/officeDocument/2006/relationships/hyperlink" Target="https://twitter.com/NicholasZaorsky/status/1211354704971780102" TargetMode="External"/><Relationship Id="rId811" Type="http://schemas.openxmlformats.org/officeDocument/2006/relationships/hyperlink" Target="https://jamanetwork.com/journals/jamapediatrics/article-abstract/2753619" TargetMode="External"/><Relationship Id="rId810" Type="http://schemas.openxmlformats.org/officeDocument/2006/relationships/hyperlink" Target="https://www.ncbi.nlm.nih.gov/pubmed/19667275" TargetMode="External"/><Relationship Id="rId815" Type="http://schemas.openxmlformats.org/officeDocument/2006/relationships/hyperlink" Target="https://www.qarc.org/COG/Rhabdomyosarcoma_.pdf" TargetMode="External"/><Relationship Id="rId814" Type="http://schemas.openxmlformats.org/officeDocument/2006/relationships/hyperlink" Target="https://www.ncbi.nlm.nih.gov/books/NBK507721/" TargetMode="External"/><Relationship Id="rId813" Type="http://schemas.openxmlformats.org/officeDocument/2006/relationships/image" Target="media/image11.png"/><Relationship Id="rId812" Type="http://schemas.openxmlformats.org/officeDocument/2006/relationships/hyperlink" Target="http://www.quadshotnews.com/2019/11/the-tale-of-two-treatments.html" TargetMode="External"/><Relationship Id="rId609" Type="http://schemas.openxmlformats.org/officeDocument/2006/relationships/hyperlink" Target="https://www.ncbi.nlm.nih.gov/pubmed/32065836" TargetMode="External"/><Relationship Id="rId608" Type="http://schemas.openxmlformats.org/officeDocument/2006/relationships/hyperlink" Target="https://www.ncbi.nlm.nih.gov/pubmed/28489992" TargetMode="External"/><Relationship Id="rId607" Type="http://schemas.openxmlformats.org/officeDocument/2006/relationships/hyperlink" Target="https://www.astro.org/uploadedFiles/_MAIN_SITE/Affiliate/ARRO/Resident_Resources/Educational_Resources/ARROcase/Content_Pieces/AVM.pdf" TargetMode="External"/><Relationship Id="rId849" Type="http://schemas.openxmlformats.org/officeDocument/2006/relationships/hyperlink" Target="https://www.ncbi.nlm.nih.gov/pmc/articles/PMC4209105/" TargetMode="External"/><Relationship Id="rId602" Type="http://schemas.openxmlformats.org/officeDocument/2006/relationships/hyperlink" Target="https://www.thelancet.com/journals/lancet/article/PIIS0140-6736(13)62302-8/fulltext" TargetMode="External"/><Relationship Id="rId844" Type="http://schemas.openxmlformats.org/officeDocument/2006/relationships/hyperlink" Target="https://www.qarc.org/COG/Rhabdomyosarcoma_.pdf" TargetMode="External"/><Relationship Id="rId601" Type="http://schemas.openxmlformats.org/officeDocument/2006/relationships/hyperlink" Target="https://www.ncbi.nlm.nih.gov/pubmed/32065836" TargetMode="External"/><Relationship Id="rId843" Type="http://schemas.openxmlformats.org/officeDocument/2006/relationships/hyperlink" Target="https://www.redjournal.org/article/S0360-3016(01)01709-6/abstract" TargetMode="External"/><Relationship Id="rId600" Type="http://schemas.openxmlformats.org/officeDocument/2006/relationships/hyperlink" Target="http://thejns.org/doi/abs/10.3171/jns.1986.65.4.0476?url_ver=Z39.88-2003&amp;rfr_id=ori%3Arid%3Acrossref.org&amp;rfr_dat=cr_pub%3Dpubmed&amp;" TargetMode="External"/><Relationship Id="rId842" Type="http://schemas.openxmlformats.org/officeDocument/2006/relationships/hyperlink" Target="https://www.ncbi.nlm.nih.gov/pubmed/11408506" TargetMode="External"/><Relationship Id="rId841" Type="http://schemas.openxmlformats.org/officeDocument/2006/relationships/hyperlink" Target="http://ascopubs.org/doi/abs/10.1200/JCO.1995.13.3.610" TargetMode="External"/><Relationship Id="rId606" Type="http://schemas.openxmlformats.org/officeDocument/2006/relationships/hyperlink" Target="https://www.sciencedirect.com/science/article/pii/S0360301699005131" TargetMode="External"/><Relationship Id="rId848" Type="http://schemas.openxmlformats.org/officeDocument/2006/relationships/hyperlink" Target="http://ascopubs.org/doi/abs/10.1200/JCO.1990.8.9.1536" TargetMode="External"/><Relationship Id="rId605" Type="http://schemas.openxmlformats.org/officeDocument/2006/relationships/hyperlink" Target="https://thejns.org/view/journals/j-neurosurg/84/6/article-p912.xml" TargetMode="External"/><Relationship Id="rId847" Type="http://schemas.openxmlformats.org/officeDocument/2006/relationships/hyperlink" Target="https://www.redjournal.org/article/0360-3016(94)00352-L/fulltext" TargetMode="External"/><Relationship Id="rId604" Type="http://schemas.openxmlformats.org/officeDocument/2006/relationships/hyperlink" Target="https://www.nejm.org/doi/10.1056/NEJMoa040907" TargetMode="External"/><Relationship Id="rId846" Type="http://schemas.openxmlformats.org/officeDocument/2006/relationships/hyperlink" Target="https://www.redjournal.org/article/S0360-3016(11)03078-1/fulltext" TargetMode="External"/><Relationship Id="rId603" Type="http://schemas.openxmlformats.org/officeDocument/2006/relationships/hyperlink" Target="https://www.ahajournals.org/doi/abs/10.1161/STROKEAHA.116.014660" TargetMode="External"/><Relationship Id="rId845" Type="http://schemas.openxmlformats.org/officeDocument/2006/relationships/hyperlink" Target="https://www.ncbi.nlm.nih.gov/pmc/articles/PMC3083999/" TargetMode="External"/><Relationship Id="rId840" Type="http://schemas.openxmlformats.org/officeDocument/2006/relationships/hyperlink" Target="https://jamanetwork.com/journals/jamaotolaryngology/fullarticle/614743" TargetMode="External"/><Relationship Id="rId839" Type="http://schemas.openxmlformats.org/officeDocument/2006/relationships/hyperlink" Target="https://www.ncbi.nlm.nih.gov/pubmed/8448756" TargetMode="External"/><Relationship Id="rId838" Type="http://schemas.openxmlformats.org/officeDocument/2006/relationships/hyperlink" Target="https://www.ncbi.nlm.nih.gov/pubmed/3275486?dopt=Abstract" TargetMode="External"/><Relationship Id="rId833" Type="http://schemas.openxmlformats.org/officeDocument/2006/relationships/hyperlink" Target="https://www.ncbi.nlm.nih.gov/pmc/articles/PMC5070550/" TargetMode="External"/><Relationship Id="rId832" Type="http://schemas.openxmlformats.org/officeDocument/2006/relationships/hyperlink" Target="https://www.ncbi.nlm.nih.gov/pmc/articles/PMC3757291/" TargetMode="External"/><Relationship Id="rId831" Type="http://schemas.openxmlformats.org/officeDocument/2006/relationships/hyperlink" Target="https://insights.ovid.com/pubmed?pmid=15346063" TargetMode="External"/><Relationship Id="rId830" Type="http://schemas.openxmlformats.org/officeDocument/2006/relationships/hyperlink" Target="https://journals.lww.com/clinorthop/fulltext/2018/03000/Synovial_Sarcoma_Is_Not_Associated_With_a_Higher.28.aspx" TargetMode="External"/><Relationship Id="rId837" Type="http://schemas.openxmlformats.org/officeDocument/2006/relationships/hyperlink" Target="https://onlinelibrary.wiley.com/doi/abs/10.1002/mpo.2950030105" TargetMode="External"/><Relationship Id="rId836" Type="http://schemas.openxmlformats.org/officeDocument/2006/relationships/hyperlink" Target="https://onlinelibrary.wiley.com/doi/abs/10.1002/1097-0142%28197412%2934%3A6%3C2128%3A%3AAID-CNCR2820340638%3E3.0.CO%3B2-M" TargetMode="External"/><Relationship Id="rId835" Type="http://schemas.openxmlformats.org/officeDocument/2006/relationships/hyperlink" Target="https://ascopubs.org/doi/full/10.1200/JCO.2017.74.7402" TargetMode="External"/><Relationship Id="rId834" Type="http://schemas.openxmlformats.org/officeDocument/2006/relationships/hyperlink" Target="https://www.qarc.org/COG/Rhabdomyosarcoma_.pdf" TargetMode="External"/><Relationship Id="rId1059" Type="http://schemas.openxmlformats.org/officeDocument/2006/relationships/hyperlink" Target="https://www.astro.org/uploadedFiles/_MAIN_SITE/Affiliate/ARRO/Resident_Resources/Educational_Resources/Content_Pieces/NeuroblastomaHess.pdf" TargetMode="External"/><Relationship Id="rId228" Type="http://schemas.openxmlformats.org/officeDocument/2006/relationships/hyperlink" Target="https://onlinelibrary.wiley.com/doi/abs/10.1002/%28SICI%291097-0142%2819960815%2978%3A4%3C864%3A%3AAID-CNCR25%3E3.0.CO%3B2-S" TargetMode="External"/><Relationship Id="rId227" Type="http://schemas.openxmlformats.org/officeDocument/2006/relationships/hyperlink" Target="https://www.ncbi.nlm.nih.gov/pubmed/19581536" TargetMode="External"/><Relationship Id="rId469" Type="http://schemas.openxmlformats.org/officeDocument/2006/relationships/hyperlink" Target="https://www.ncbi.nlm.nih.gov/pubmed/26421592" TargetMode="External"/><Relationship Id="rId226" Type="http://schemas.openxmlformats.org/officeDocument/2006/relationships/hyperlink" Target="https://www.ncbi.nlm.nih.gov/pmc/articles/PMC2799064/" TargetMode="External"/><Relationship Id="rId468" Type="http://schemas.openxmlformats.org/officeDocument/2006/relationships/hyperlink" Target="https://www.ncbi.nlm.nih.gov/pubmed/18812954" TargetMode="External"/><Relationship Id="rId225" Type="http://schemas.openxmlformats.org/officeDocument/2006/relationships/hyperlink" Target="https://www.sciencedirect.com/science/article/pii/S1878875017320259" TargetMode="External"/><Relationship Id="rId467" Type="http://schemas.openxmlformats.org/officeDocument/2006/relationships/hyperlink" Target="https://www.sciencedirect.com/science/article/pii/S0030666509000607?via%3Dihub" TargetMode="External"/><Relationship Id="rId229" Type="http://schemas.openxmlformats.org/officeDocument/2006/relationships/hyperlink" Target="https://onlinelibrary.wiley.com/doi/abs/10.1002/%28SICI%291097-0142%2819960815%2978%3A4%3C864%3A%3AAID-CNCR25%3E3.0.CO%3B2-S" TargetMode="External"/><Relationship Id="rId1050" Type="http://schemas.openxmlformats.org/officeDocument/2006/relationships/hyperlink" Target="https://clinicaltrials.gov/ct2/show/NCT03786783" TargetMode="External"/><Relationship Id="rId220" Type="http://schemas.openxmlformats.org/officeDocument/2006/relationships/hyperlink" Target="https://ascopubs.org/doi/full/10.1200/JCO.19.00114?af=R" TargetMode="External"/><Relationship Id="rId462" Type="http://schemas.openxmlformats.org/officeDocument/2006/relationships/hyperlink" Target="https://link.springer.com/article/10.1007%2Fs00066-012-0082-7" TargetMode="External"/><Relationship Id="rId1051" Type="http://schemas.openxmlformats.org/officeDocument/2006/relationships/hyperlink" Target="https://clinicaltrials.gov/ct2/show/NCT01798004" TargetMode="External"/><Relationship Id="rId461" Type="http://schemas.openxmlformats.org/officeDocument/2006/relationships/hyperlink" Target="https://www.ncbi.nlm.nih.gov/pmc/articles/PMC2907408/" TargetMode="External"/><Relationship Id="rId1052" Type="http://schemas.openxmlformats.org/officeDocument/2006/relationships/hyperlink" Target="https://www.qarc.org/COG/Neuroblastoma_.pdf" TargetMode="External"/><Relationship Id="rId460" Type="http://schemas.openxmlformats.org/officeDocument/2006/relationships/hyperlink" Target="https://www.sciencedirect.com/science/article/pii/S0167814018333334" TargetMode="External"/><Relationship Id="rId1053" Type="http://schemas.openxmlformats.org/officeDocument/2006/relationships/hyperlink" Target="https://meetinglibrary.asco.org/record/185854/abstract" TargetMode="External"/><Relationship Id="rId1054" Type="http://schemas.openxmlformats.org/officeDocument/2006/relationships/hyperlink" Target="https://www.qarc.org/COG/Neuroblastoma_.pdf" TargetMode="External"/><Relationship Id="rId224" Type="http://schemas.openxmlformats.org/officeDocument/2006/relationships/hyperlink" Target="https://academic.oup.com/nop/article/2/4/199/2460003" TargetMode="External"/><Relationship Id="rId466" Type="http://schemas.openxmlformats.org/officeDocument/2006/relationships/hyperlink" Target="https://www.ncbi.nlm.nih.gov/pmc/articles/PMC4012666/" TargetMode="External"/><Relationship Id="rId1055" Type="http://schemas.openxmlformats.org/officeDocument/2006/relationships/hyperlink" Target="https://doi.org/10.1016/j.ijrobp.2004.07.719" TargetMode="External"/><Relationship Id="rId223" Type="http://schemas.openxmlformats.org/officeDocument/2006/relationships/hyperlink" Target="https://www.ncbi.nlm.nih.gov/pubmed/30419305" TargetMode="External"/><Relationship Id="rId465" Type="http://schemas.openxmlformats.org/officeDocument/2006/relationships/hyperlink" Target="https://www.ncbi.nlm.nih.gov/pmc/articles/PMC2765343/" TargetMode="External"/><Relationship Id="rId1056" Type="http://schemas.openxmlformats.org/officeDocument/2006/relationships/hyperlink" Target="https://onlinelibrary.wiley.com/doi/full/10.1002/pbc.25372" TargetMode="External"/><Relationship Id="rId222" Type="http://schemas.openxmlformats.org/officeDocument/2006/relationships/hyperlink" Target="https://www.ncbi.nlm.nih.gov/pubmed/19581536" TargetMode="External"/><Relationship Id="rId464" Type="http://schemas.openxmlformats.org/officeDocument/2006/relationships/hyperlink" Target="https://www.ncbi.nlm.nih.gov/pmc/articles/PMC2765343/" TargetMode="External"/><Relationship Id="rId1057" Type="http://schemas.openxmlformats.org/officeDocument/2006/relationships/hyperlink" Target="https://www.qarc.org/COG/Neuroblastoma_.pdf" TargetMode="External"/><Relationship Id="rId221" Type="http://schemas.openxmlformats.org/officeDocument/2006/relationships/hyperlink" Target="https://www.ncbi.nlm.nih.gov/pubmed/20421157" TargetMode="External"/><Relationship Id="rId463" Type="http://schemas.openxmlformats.org/officeDocument/2006/relationships/hyperlink" Target="https://www.ncbi.nlm.nih.gov/pmc/articles/PMC2765343/" TargetMode="External"/><Relationship Id="rId1058" Type="http://schemas.openxmlformats.org/officeDocument/2006/relationships/image" Target="media/image4.png"/><Relationship Id="rId1048" Type="http://schemas.openxmlformats.org/officeDocument/2006/relationships/hyperlink" Target="https://www.qarc.org/COG/Neuroblastoma_.pdf" TargetMode="External"/><Relationship Id="rId1049" Type="http://schemas.openxmlformats.org/officeDocument/2006/relationships/hyperlink" Target="http://qarc.org/cog/ANBL17P1RadiationTherapyAtlas_29Mar2019.pdf" TargetMode="External"/><Relationship Id="rId217" Type="http://schemas.openxmlformats.org/officeDocument/2006/relationships/hyperlink" Target="http://ascopubs.org/doi/full/10.1200/JCO.2003.03.043" TargetMode="External"/><Relationship Id="rId459" Type="http://schemas.openxmlformats.org/officeDocument/2006/relationships/hyperlink" Target="https://clinicaltrials.gov/ct2/show/NCT00626730" TargetMode="External"/><Relationship Id="rId216" Type="http://schemas.openxmlformats.org/officeDocument/2006/relationships/hyperlink" Target="https://www.ncbi.nlm.nih.gov/pubmed/3239953" TargetMode="External"/><Relationship Id="rId458" Type="http://schemas.openxmlformats.org/officeDocument/2006/relationships/hyperlink" Target="https://www.redjournal.org/article/S0360-3016(19)34067-2/fulltext" TargetMode="External"/><Relationship Id="rId215" Type="http://schemas.openxmlformats.org/officeDocument/2006/relationships/hyperlink" Target="https://pubmed.ncbi.nlm.nih.gov/32439933/" TargetMode="External"/><Relationship Id="rId457" Type="http://schemas.openxmlformats.org/officeDocument/2006/relationships/hyperlink" Target="https://academic.oup.com/neuro-oncology/article/19/suppl_6/vi133/4590717" TargetMode="External"/><Relationship Id="rId699" Type="http://schemas.openxmlformats.org/officeDocument/2006/relationships/hyperlink" Target="https://www.qarc.org/COG/Rhabdomyosarcoma_.pdf" TargetMode="External"/><Relationship Id="rId214" Type="http://schemas.openxmlformats.org/officeDocument/2006/relationships/hyperlink" Target="https://ro-journal.biomedcentral.com/articles/10.1186/1748-717X-5-9" TargetMode="External"/><Relationship Id="rId456" Type="http://schemas.openxmlformats.org/officeDocument/2006/relationships/hyperlink" Target="https://www.ncbi.nlm.nih.gov/pmc/articles/PMC5889346/" TargetMode="External"/><Relationship Id="rId698" Type="http://schemas.openxmlformats.org/officeDocument/2006/relationships/hyperlink" Target="http://qarc.org/COG/CNSGermCellTumors_.pdf" TargetMode="External"/><Relationship Id="rId219" Type="http://schemas.openxmlformats.org/officeDocument/2006/relationships/hyperlink" Target="http://ascopubs.org/doi/10.1200/JCO.2005.03.8349" TargetMode="External"/><Relationship Id="rId218" Type="http://schemas.openxmlformats.org/officeDocument/2006/relationships/hyperlink" Target="https://www.redjournal.org/article/S0360-3016(11)03475-4/fulltext" TargetMode="External"/><Relationship Id="rId451" Type="http://schemas.openxmlformats.org/officeDocument/2006/relationships/hyperlink" Target="https://thejns.org/view/journals/j-neurosurg/126/1/article-p201.xml?rfr_dat=cr_pub%3Dpubmed&amp;rfr_id=ori%3Arid%3Acrossref.org&amp;url_ver=Z39.88-2003#b33-jns151842" TargetMode="External"/><Relationship Id="rId693" Type="http://schemas.openxmlformats.org/officeDocument/2006/relationships/hyperlink" Target="http://qarc.org/COG/HodgkinLymphoma.pdf" TargetMode="External"/><Relationship Id="rId1040" Type="http://schemas.openxmlformats.org/officeDocument/2006/relationships/hyperlink" Target="http://qarc.org/COG/Neuroblastoma_.pdf" TargetMode="External"/><Relationship Id="rId450" Type="http://schemas.openxmlformats.org/officeDocument/2006/relationships/hyperlink" Target="https://www.ncbi.nlm.nih.gov/pubmed/31071515" TargetMode="External"/><Relationship Id="rId692" Type="http://schemas.openxmlformats.org/officeDocument/2006/relationships/hyperlink" Target="https://www.ncbi.nlm.nih.gov/pmc/articles/PMC5464243/" TargetMode="External"/><Relationship Id="rId1041" Type="http://schemas.openxmlformats.org/officeDocument/2006/relationships/image" Target="media/image20.png"/><Relationship Id="rId691" Type="http://schemas.openxmlformats.org/officeDocument/2006/relationships/hyperlink" Target="http://qarc.org/cog/ACNS0331Atlas.pdf" TargetMode="External"/><Relationship Id="rId1042" Type="http://schemas.openxmlformats.org/officeDocument/2006/relationships/hyperlink" Target="https://jamanetwork.com/journals/jama/article-abstract/2748795" TargetMode="External"/><Relationship Id="rId690" Type="http://schemas.openxmlformats.org/officeDocument/2006/relationships/hyperlink" Target="https://www.ncbi.nlm.nih.gov/pubmed/29729847" TargetMode="External"/><Relationship Id="rId1043" Type="http://schemas.openxmlformats.org/officeDocument/2006/relationships/hyperlink" Target="https://www.eventscribe.com/2019/ASTRO/fsPopup.asp?Mode=presinfo&amp;PresentationID=559695" TargetMode="External"/><Relationship Id="rId213" Type="http://schemas.openxmlformats.org/officeDocument/2006/relationships/hyperlink" Target="https://acsjournals.onlinelibrary.wiley.com/doi/abs/10.1002/(SICI)1097-0142(19960815)78:4%3C864::AID-CNCR25%3E3.0.CO;2-S" TargetMode="External"/><Relationship Id="rId455" Type="http://schemas.openxmlformats.org/officeDocument/2006/relationships/hyperlink" Target="https://www.sciencedirect.com/science/article/pii/S0360301616332692" TargetMode="External"/><Relationship Id="rId697" Type="http://schemas.openxmlformats.org/officeDocument/2006/relationships/hyperlink" Target="http://qarc.org/COG/AcuteLymphoblasticLeukemia_.pdf" TargetMode="External"/><Relationship Id="rId1044" Type="http://schemas.openxmlformats.org/officeDocument/2006/relationships/hyperlink" Target="http://www.quadshotnews.com/2019/09/ixnay-x-tra-x-rays.html" TargetMode="External"/><Relationship Id="rId212" Type="http://schemas.openxmlformats.org/officeDocument/2006/relationships/hyperlink" Target="https://twitter.com/NicholasZaorsky/status/1211368296693538818" TargetMode="External"/><Relationship Id="rId454" Type="http://schemas.openxmlformats.org/officeDocument/2006/relationships/hyperlink" Target="https://www.rtog.org/ClinicalTrials/ProtocolTable/StudyDetails.aspx?action=openFile&amp;Fil%20eID=4644" TargetMode="External"/><Relationship Id="rId696" Type="http://schemas.openxmlformats.org/officeDocument/2006/relationships/hyperlink" Target="http://qarc.org/COG/BabyCNSTumors_.pdf" TargetMode="External"/><Relationship Id="rId1045" Type="http://schemas.openxmlformats.org/officeDocument/2006/relationships/hyperlink" Target="https://www.eventscribe.com/2019/ASTRO/fsPopup.asp?Mode=presinfo&amp;PresentationID=559695" TargetMode="External"/><Relationship Id="rId211" Type="http://schemas.openxmlformats.org/officeDocument/2006/relationships/hyperlink" Target="https://www.ncbi.nlm.nih.gov/pubmed/12973849" TargetMode="External"/><Relationship Id="rId453" Type="http://schemas.openxmlformats.org/officeDocument/2006/relationships/hyperlink" Target="https://thejns.org/view/journals/j-neurosurg/116/3/article-p574.xml" TargetMode="External"/><Relationship Id="rId695" Type="http://schemas.openxmlformats.org/officeDocument/2006/relationships/hyperlink" Target="http://qarc.org/COG/LowGradeGliomas_.pdf" TargetMode="External"/><Relationship Id="rId1046" Type="http://schemas.openxmlformats.org/officeDocument/2006/relationships/hyperlink" Target="http://www.quadshotnews.com/2019/09/ixnay-x-tra-x-rays.html" TargetMode="External"/><Relationship Id="rId210" Type="http://schemas.openxmlformats.org/officeDocument/2006/relationships/hyperlink" Target="https://www.ncbi.nlm.nih.gov/pubmed/25854526" TargetMode="External"/><Relationship Id="rId452" Type="http://schemas.openxmlformats.org/officeDocument/2006/relationships/hyperlink" Target="https://thejns.org/view/journals/j-neurosurg/80/2/article-p195.xml" TargetMode="External"/><Relationship Id="rId694" Type="http://schemas.openxmlformats.org/officeDocument/2006/relationships/hyperlink" Target="http://qarc.org/COG/HighGradeGliomas_.pdf" TargetMode="External"/><Relationship Id="rId1047" Type="http://schemas.openxmlformats.org/officeDocument/2006/relationships/hyperlink" Target="https://www.sciencedirect.com/science/article/pii/S1470204517300700?via%3Dihub" TargetMode="External"/><Relationship Id="rId491" Type="http://schemas.openxmlformats.org/officeDocument/2006/relationships/hyperlink" Target="https://www.redjournal.org/article/S0360-3016(04)00970-8/abstract" TargetMode="External"/><Relationship Id="rId490" Type="http://schemas.openxmlformats.org/officeDocument/2006/relationships/hyperlink" Target="https://ro-journal.biomedcentral.com/articles/10.1186/s13014-019-1438-2" TargetMode="External"/><Relationship Id="rId249" Type="http://schemas.openxmlformats.org/officeDocument/2006/relationships/hyperlink" Target="https://www.ncbi.nlm.nih.gov/pubmed/31022591" TargetMode="External"/><Relationship Id="rId248" Type="http://schemas.openxmlformats.org/officeDocument/2006/relationships/hyperlink" Target="https://link.springer.com/article/10.1007%2Fs00381-015-2832-1" TargetMode="External"/><Relationship Id="rId247" Type="http://schemas.openxmlformats.org/officeDocument/2006/relationships/hyperlink" Target="https://www.ncbi.nlm.nih.gov/pmc/articles/PMC5395076/" TargetMode="External"/><Relationship Id="rId489" Type="http://schemas.openxmlformats.org/officeDocument/2006/relationships/hyperlink" Target="https://www.redjournal.org/article/S0360-3016(13)03699-7/fulltext" TargetMode="External"/><Relationship Id="rId1070" Type="http://schemas.openxmlformats.org/officeDocument/2006/relationships/hyperlink" Target="https://www.ejcancer.com/article/S0959-8049(20)30194-5/pdf" TargetMode="External"/><Relationship Id="rId1071" Type="http://schemas.openxmlformats.org/officeDocument/2006/relationships/hyperlink" Target="http://dx.doi.org/10.1002/pbc.20606" TargetMode="External"/><Relationship Id="rId1072" Type="http://schemas.openxmlformats.org/officeDocument/2006/relationships/hyperlink" Target="https://www.ncbi.nlm.nih.gov/pubmed/16996605/" TargetMode="External"/><Relationship Id="rId242" Type="http://schemas.openxmlformats.org/officeDocument/2006/relationships/hyperlink" Target="http://qarc.org/cog/ACNS1721_Case2.zip" TargetMode="External"/><Relationship Id="rId484" Type="http://schemas.openxmlformats.org/officeDocument/2006/relationships/hyperlink" Target="https://www.sciencedirect.com/science/article/pii/S0167814018333334" TargetMode="External"/><Relationship Id="rId1073" Type="http://schemas.openxmlformats.org/officeDocument/2006/relationships/hyperlink" Target="https://jamanetwork.com/journals/jamaophthalmology/fullarticle/2442777" TargetMode="External"/><Relationship Id="rId241" Type="http://schemas.openxmlformats.org/officeDocument/2006/relationships/hyperlink" Target="http://qarc.org/cog/ACNS1721_Case1.zip" TargetMode="External"/><Relationship Id="rId483" Type="http://schemas.openxmlformats.org/officeDocument/2006/relationships/hyperlink" Target="https://clinicaltrials.gov/ct2/show/NCT00626730" TargetMode="External"/><Relationship Id="rId1074" Type="http://schemas.openxmlformats.org/officeDocument/2006/relationships/hyperlink" Target="http://dx.doi.org/10.1002/pbc.20606" TargetMode="External"/><Relationship Id="rId240" Type="http://schemas.openxmlformats.org/officeDocument/2006/relationships/hyperlink" Target="http://qarc.org/cog/ACNS1721_Contouring_Guidelines_20190306.pdf" TargetMode="External"/><Relationship Id="rId482" Type="http://schemas.openxmlformats.org/officeDocument/2006/relationships/hyperlink" Target="https://www.redjournal.org/article/S0360-3016(05)00361-5/abstract" TargetMode="External"/><Relationship Id="rId1075" Type="http://schemas.openxmlformats.org/officeDocument/2006/relationships/hyperlink" Target="https://jamanetwork.com/journals/jamaophthalmology/fullarticle/2442777" TargetMode="External"/><Relationship Id="rId481" Type="http://schemas.openxmlformats.org/officeDocument/2006/relationships/hyperlink" Target="https://www.ncbi.nlm.nih.gov/pubmed/27599143" TargetMode="External"/><Relationship Id="rId1076" Type="http://schemas.openxmlformats.org/officeDocument/2006/relationships/hyperlink" Target="https://onlinelibrary.wiley.com/doi/abs/10.1002/pbc.20793" TargetMode="External"/><Relationship Id="rId246" Type="http://schemas.openxmlformats.org/officeDocument/2006/relationships/hyperlink" Target="https://www.ncbi.nlm.nih.gov/pmc/articles/PMC5570259/" TargetMode="External"/><Relationship Id="rId488" Type="http://schemas.openxmlformats.org/officeDocument/2006/relationships/hyperlink" Target="https://www.ncbi.nlm.nih.gov/pmc/articles/PMC5889346/" TargetMode="External"/><Relationship Id="rId1077" Type="http://schemas.openxmlformats.org/officeDocument/2006/relationships/hyperlink" Target="https://onlinelibrary.wiley.com/doi/abs/10.1002/pbc.20793" TargetMode="External"/><Relationship Id="rId245" Type="http://schemas.openxmlformats.org/officeDocument/2006/relationships/hyperlink" Target="https://www.astro.org/uploadedFiles/_MAIN_SITE/Affiliate/ARRO/Resident_Resources/Educational_Resources/ARROcase/Content_Pieces/DIPG.pdf" TargetMode="External"/><Relationship Id="rId487" Type="http://schemas.openxmlformats.org/officeDocument/2006/relationships/hyperlink" Target="https://www.sciencedirect.com/science/article/pii/S0360301616332692" TargetMode="External"/><Relationship Id="rId1078" Type="http://schemas.openxmlformats.org/officeDocument/2006/relationships/hyperlink" Target="https://onlinelibrary.wiley.com/doi/abs/10.1002/pbc.20793" TargetMode="External"/><Relationship Id="rId244" Type="http://schemas.openxmlformats.org/officeDocument/2006/relationships/hyperlink" Target="https://www.childrensoncologygroup.org/acns0822" TargetMode="External"/><Relationship Id="rId486" Type="http://schemas.openxmlformats.org/officeDocument/2006/relationships/hyperlink" Target="https://www.rtog.org/ClinicalTrials/ProtocolTable/StudyDetails.aspx?action=openFile&amp;Fil%20eID=4644" TargetMode="External"/><Relationship Id="rId1079" Type="http://schemas.openxmlformats.org/officeDocument/2006/relationships/hyperlink" Target="https://bjo.bmj.com/content/103/5/699.abstract" TargetMode="External"/><Relationship Id="rId243" Type="http://schemas.openxmlformats.org/officeDocument/2006/relationships/hyperlink" Target="https://clinicaltrials.gov/ct2/show/NCT03581292" TargetMode="External"/><Relationship Id="rId485" Type="http://schemas.openxmlformats.org/officeDocument/2006/relationships/hyperlink" Target="https://ro-journal.biomedcentral.com/articles/10.1186/s13014-019-1438-2" TargetMode="External"/><Relationship Id="rId480" Type="http://schemas.openxmlformats.org/officeDocument/2006/relationships/hyperlink" Target="http://econtour.org/cases/102" TargetMode="External"/><Relationship Id="rId239" Type="http://schemas.openxmlformats.org/officeDocument/2006/relationships/hyperlink" Target="https://www.ncbi.nlm.nih.gov/pmc/articles/PMC5035517/" TargetMode="External"/><Relationship Id="rId238" Type="http://schemas.openxmlformats.org/officeDocument/2006/relationships/hyperlink" Target="https://www.ncbi.nlm.nih.gov/pubmed/21339192" TargetMode="External"/><Relationship Id="rId237" Type="http://schemas.openxmlformats.org/officeDocument/2006/relationships/hyperlink" Target="https://www.nejm.org/doi/full/10.1056/NEJMoa0808710" TargetMode="External"/><Relationship Id="rId479" Type="http://schemas.openxmlformats.org/officeDocument/2006/relationships/hyperlink" Target="https://thejns.org/view/journals/j-neurosurg/120/2/article-p300.xml" TargetMode="External"/><Relationship Id="rId236" Type="http://schemas.openxmlformats.org/officeDocument/2006/relationships/hyperlink" Target="https://www.ncbi.nlm.nih.gov/pubmed/7799011" TargetMode="External"/><Relationship Id="rId478" Type="http://schemas.openxmlformats.org/officeDocument/2006/relationships/hyperlink" Target="https://link.springer.com/article/10.1007/BF01411118" TargetMode="External"/><Relationship Id="rId1060" Type="http://schemas.openxmlformats.org/officeDocument/2006/relationships/hyperlink" Target="https://www.eventscribe.com/2019/ASTRO/fsPopup.asp?Mode=presinfo&amp;PresentationID=559695" TargetMode="External"/><Relationship Id="rId1061" Type="http://schemas.openxmlformats.org/officeDocument/2006/relationships/image" Target="media/image30.png"/><Relationship Id="rId231" Type="http://schemas.openxmlformats.org/officeDocument/2006/relationships/hyperlink" Target="https://www.astro.org/uploadedFiles/_MAIN_SITE/Affiliate/ARRO/Resident_Resources/Educational_Resources/ARROcase/Content_Pieces/DIPG.pdf" TargetMode="External"/><Relationship Id="rId473" Type="http://schemas.openxmlformats.org/officeDocument/2006/relationships/hyperlink" Target="http://thejns.org/doi/abs/10.3171/2010.6.JNS091660?url_ver=Z39.88-2003&amp;rfr_id=ori:rid:crossref.org&amp;rfr_dat=cr_pub%3dpubmed" TargetMode="External"/><Relationship Id="rId1062" Type="http://schemas.openxmlformats.org/officeDocument/2006/relationships/hyperlink" Target="http://qarc.org/COG/Retinoblastoma_.pdf" TargetMode="External"/><Relationship Id="rId230" Type="http://schemas.openxmlformats.org/officeDocument/2006/relationships/hyperlink" Target="https://ro-journal.biomedcentral.com/articles/10.1186/1748-717X-5-9" TargetMode="External"/><Relationship Id="rId472" Type="http://schemas.openxmlformats.org/officeDocument/2006/relationships/hyperlink" Target="https://www.radiologic.theclinics.com/article/S0033-8389(15)00240-7/fulltext" TargetMode="External"/><Relationship Id="rId1063" Type="http://schemas.openxmlformats.org/officeDocument/2006/relationships/hyperlink" Target="https://www.ncbi.nlm.nih.gov/books/NBK545276/" TargetMode="External"/><Relationship Id="rId471" Type="http://schemas.openxmlformats.org/officeDocument/2006/relationships/hyperlink" Target="https://link.springer.com/article/10.1007%2Fs00401-013-1117-6" TargetMode="External"/><Relationship Id="rId1064" Type="http://schemas.openxmlformats.org/officeDocument/2006/relationships/hyperlink" Target="https://jamanetwork.com/journals/jama/fullarticle/418394" TargetMode="External"/><Relationship Id="rId470" Type="http://schemas.openxmlformats.org/officeDocument/2006/relationships/hyperlink" Target="https://www.ncbi.nlm.nih.gov/pubmed/18580776" TargetMode="External"/><Relationship Id="rId1065" Type="http://schemas.openxmlformats.org/officeDocument/2006/relationships/hyperlink" Target="https://www.redjournal.org/article/S0360-3016(12)03657-7/abstract" TargetMode="External"/><Relationship Id="rId235" Type="http://schemas.openxmlformats.org/officeDocument/2006/relationships/hyperlink" Target="https://www.ncbi.nlm.nih.gov/pubmed/21339192" TargetMode="External"/><Relationship Id="rId477" Type="http://schemas.openxmlformats.org/officeDocument/2006/relationships/hyperlink" Target="https://thejns.org/view/journals/j-neurosurg/120/2/article-p300.xml" TargetMode="External"/><Relationship Id="rId1066" Type="http://schemas.openxmlformats.org/officeDocument/2006/relationships/hyperlink" Target="https://jamanetwork.com/journals/jamaophthalmology/fullarticle/2442777" TargetMode="External"/><Relationship Id="rId234" Type="http://schemas.openxmlformats.org/officeDocument/2006/relationships/hyperlink" Target="https://www.ncbi.nlm.nih.gov/pmc/articles/PMC5464243/" TargetMode="External"/><Relationship Id="rId476" Type="http://schemas.openxmlformats.org/officeDocument/2006/relationships/hyperlink" Target="https://academic.oup.com/neurosurgery/article-abstract/73/4/624/2417539?redirectedFrom=fulltext" TargetMode="External"/><Relationship Id="rId1067" Type="http://schemas.openxmlformats.org/officeDocument/2006/relationships/hyperlink" Target="http://qarc.org/COG/Retinoblastoma_.pdf" TargetMode="External"/><Relationship Id="rId233" Type="http://schemas.openxmlformats.org/officeDocument/2006/relationships/hyperlink" Target="http://qarc.org/COG/BabyCNSTumors_.pdf" TargetMode="External"/><Relationship Id="rId475" Type="http://schemas.openxmlformats.org/officeDocument/2006/relationships/hyperlink" Target="https://academic.oup.com/neurosurgery/article-abstract/73/4/624/2417539?redirectedFrom=fulltext" TargetMode="External"/><Relationship Id="rId1068" Type="http://schemas.openxmlformats.org/officeDocument/2006/relationships/image" Target="media/image29.png"/><Relationship Id="rId232" Type="http://schemas.openxmlformats.org/officeDocument/2006/relationships/hyperlink" Target="http://qarc.org/COG/HighGradeGliomas_.pdf" TargetMode="External"/><Relationship Id="rId474" Type="http://schemas.openxmlformats.org/officeDocument/2006/relationships/hyperlink" Target="https://www.sciencedirect.com/science/article/pii/036030169090556Y?via%3Dihub" TargetMode="External"/><Relationship Id="rId1069" Type="http://schemas.openxmlformats.org/officeDocument/2006/relationships/hyperlink" Target="https://www.ncbi.nlm.nih.gov/pubmed/15800318" TargetMode="External"/><Relationship Id="rId1015" Type="http://schemas.openxmlformats.org/officeDocument/2006/relationships/hyperlink" Target="https://www.ncbi.nlm.nih.gov/books/NBK448111/" TargetMode="External"/><Relationship Id="rId1016" Type="http://schemas.openxmlformats.org/officeDocument/2006/relationships/hyperlink" Target="https://www.astro.org/uploadedFiles/_MAIN_SITE/Affiliate/ARRO/Resident_Resources/Educational_Resources/Content_Pieces/NeuroblastomaHess.pdf" TargetMode="External"/><Relationship Id="rId1017" Type="http://schemas.openxmlformats.org/officeDocument/2006/relationships/hyperlink" Target="https://www.qarc.org/COG/Neuroblastoma_.pdf" TargetMode="External"/><Relationship Id="rId1018" Type="http://schemas.openxmlformats.org/officeDocument/2006/relationships/hyperlink" Target="https://www.thastro.org/wp-content/uploads/refresher2018-Neuroblastoma.pdf" TargetMode="External"/><Relationship Id="rId1019" Type="http://schemas.openxmlformats.org/officeDocument/2006/relationships/hyperlink" Target="https://link.springer.com/article/10.1007/s00247-008-1062-z" TargetMode="External"/><Relationship Id="rId426" Type="http://schemas.openxmlformats.org/officeDocument/2006/relationships/hyperlink" Target="https://imaging.cancer.gov/clinical_trials/docs/RANO%20Criteria%20-%20JCO-2010-Wen-1963-72.pdf" TargetMode="External"/><Relationship Id="rId668" Type="http://schemas.openxmlformats.org/officeDocument/2006/relationships/hyperlink" Target="https://www.ncbi.nlm.nih.gov/books/NBK535415/" TargetMode="External"/><Relationship Id="rId425" Type="http://schemas.openxmlformats.org/officeDocument/2006/relationships/hyperlink" Target="https://www.semanticscholar.org/paper/Response-criteria-for-phase-II-studies-of-malignant-Macdonald-Cascino/bf4a093d56cb5a3f2d999e3c57722c089e7cfaaa" TargetMode="External"/><Relationship Id="rId667" Type="http://schemas.openxmlformats.org/officeDocument/2006/relationships/hyperlink" Target="https://www.astro.org/uploadedFiles/_MAIN_SITE/Affiliate/ARRO/Resident_Resources/Educational_Resources/Content_Pieces/Contour-MedulloblastomaAJW.pdf" TargetMode="External"/><Relationship Id="rId424" Type="http://schemas.openxmlformats.org/officeDocument/2006/relationships/hyperlink" Target="https://twitter.com/NicholasZaorsky/status/1211368296693538818" TargetMode="External"/><Relationship Id="rId666" Type="http://schemas.openxmlformats.org/officeDocument/2006/relationships/hyperlink" Target="https://www.astro.org/uploadedFiles/_MAIN_SITE/Affiliate/ARRO/Resident_Resources/Educational_Resources/Content_Pieces/MedulloblastomaAJW.pdf" TargetMode="External"/><Relationship Id="rId423" Type="http://schemas.openxmlformats.org/officeDocument/2006/relationships/hyperlink" Target="http://ascopubs.org/doi/abs/10.1200/JCO.2007.14.8163?url_ver=Z39.88-2003&amp;rfr_id=ori:rid:crossref.org&amp;rfr_dat=cr_pub%3dpubmed" TargetMode="External"/><Relationship Id="rId665" Type="http://schemas.openxmlformats.org/officeDocument/2006/relationships/hyperlink" Target="https://www.astro.org/uploadedFiles/_MAIN_SITE/Affiliate/ARRO/Resident_Resources/Educational_Resources/ARROcase/Content_Pieces/PediatricHighRiskClassicalHL.pdf" TargetMode="External"/><Relationship Id="rId429" Type="http://schemas.openxmlformats.org/officeDocument/2006/relationships/hyperlink" Target="https://ctep.cancer.gov/initiativesPrograms/docs/nctn_trials/NCTN_Brain_Trials.pdf" TargetMode="External"/><Relationship Id="rId428" Type="http://schemas.openxmlformats.org/officeDocument/2006/relationships/hyperlink" Target="https://www.ncbi.nlm.nih.gov/pmc/articles/PMC4638131/" TargetMode="External"/><Relationship Id="rId427" Type="http://schemas.openxmlformats.org/officeDocument/2006/relationships/hyperlink" Target="https://twitter.com/NicholasZaorsky/status/1211369359047827456" TargetMode="External"/><Relationship Id="rId669" Type="http://schemas.openxmlformats.org/officeDocument/2006/relationships/hyperlink" Target="http://qarc.org/COG/LateEffectsInChildren.pdf" TargetMode="External"/><Relationship Id="rId660" Type="http://schemas.openxmlformats.org/officeDocument/2006/relationships/hyperlink" Target="https://twitter.com/NicholasZaorsky/status/1211354704971780102" TargetMode="External"/><Relationship Id="rId1010" Type="http://schemas.openxmlformats.org/officeDocument/2006/relationships/hyperlink" Target="https://ctep.cancer.gov/initiativesPrograms/docs/nctn_trials/NCTN_Sarcoma.pdf" TargetMode="External"/><Relationship Id="rId422" Type="http://schemas.openxmlformats.org/officeDocument/2006/relationships/hyperlink" Target="https://www.sciencedirect.com/science/article/pii/S1470204508701256?via%3Dihub" TargetMode="External"/><Relationship Id="rId664" Type="http://schemas.openxmlformats.org/officeDocument/2006/relationships/hyperlink" Target="https://www.astro.org/uploadedFiles/_MAIN_SITE/Affiliate/ARRO/Resident_Resources/Educational_Resources/ARROcase/Content_Pieces/Ependymoma.pdf" TargetMode="External"/><Relationship Id="rId1011" Type="http://schemas.openxmlformats.org/officeDocument/2006/relationships/hyperlink" Target="https://ctep.cancer.gov/initiativesPrograms/docs/nctn_trials/NCTN_AYA_trials.pdf" TargetMode="External"/><Relationship Id="rId421" Type="http://schemas.openxmlformats.org/officeDocument/2006/relationships/hyperlink" Target="https://www.ncbi.nlm.nih.gov/pubmed/32312626" TargetMode="External"/><Relationship Id="rId663" Type="http://schemas.openxmlformats.org/officeDocument/2006/relationships/hyperlink" Target="https://www.astro.org/uploadedFiles/_MAIN_SITE/Affiliate/ARRO/Resident_Resources/Educational_Resources/Content_Pieces/WilmsTumor.pdf" TargetMode="External"/><Relationship Id="rId1012" Type="http://schemas.openxmlformats.org/officeDocument/2006/relationships/hyperlink" Target="https://docs.google.com/document/d/1eal6YYRhPGwh4_R5MPQdioLZLapJBSIAXZjuO3IeU6M/edit#heading=h.irmg4ee3t1aq" TargetMode="External"/><Relationship Id="rId420" Type="http://schemas.openxmlformats.org/officeDocument/2006/relationships/hyperlink" Target="https://www.sciencedirect.com/science/article/pii/S0167814010005256?via%3Dihub" TargetMode="External"/><Relationship Id="rId662" Type="http://schemas.openxmlformats.org/officeDocument/2006/relationships/hyperlink" Target="https://www.astro.org/uploadedFiles/_MAIN_SITE/Affiliate/ARRO/Resident_Resources/Educational_Resources/Content_Pieces/NeuroblastomaHess.pdf" TargetMode="External"/><Relationship Id="rId1013" Type="http://schemas.openxmlformats.org/officeDocument/2006/relationships/hyperlink" Target="https://clinicaltrials.gov/ct2/show/NCT02867592" TargetMode="External"/><Relationship Id="rId661" Type="http://schemas.openxmlformats.org/officeDocument/2006/relationships/hyperlink" Target="https://www.astro.org/uploadedFiles/_MAIN_SITE/Affiliate/ARRO/Resident_Resources/Educational_Resources/ARROcase/Content_Pieces/DIPG.pdf" TargetMode="External"/><Relationship Id="rId1014" Type="http://schemas.openxmlformats.org/officeDocument/2006/relationships/image" Target="media/image5.png"/><Relationship Id="rId1004" Type="http://schemas.openxmlformats.org/officeDocument/2006/relationships/hyperlink" Target="https://www.astro.org/uploadedFiles/_MAIN_SITE/Affiliate/ARRO/Resident_Resources/Educational_Resources/Content_Pieces/WilmsTumor.pdf" TargetMode="External"/><Relationship Id="rId1005" Type="http://schemas.openxmlformats.org/officeDocument/2006/relationships/hyperlink" Target="http://qarc.org/COG/WilmsTumor_.pdf" TargetMode="External"/><Relationship Id="rId1006" Type="http://schemas.openxmlformats.org/officeDocument/2006/relationships/hyperlink" Target="http://www.quadshotnews.com/2018/04/take-breather.html" TargetMode="External"/><Relationship Id="rId1007" Type="http://schemas.openxmlformats.org/officeDocument/2006/relationships/hyperlink" Target="https://www.ncbi.nlm.nih.gov/pmc/articles/PMC6075846/" TargetMode="External"/><Relationship Id="rId1008" Type="http://schemas.openxmlformats.org/officeDocument/2006/relationships/hyperlink" Target="https://www.ncbi.nlm.nih.gov/pmc/articles/PMC6120307/" TargetMode="External"/><Relationship Id="rId1009" Type="http://schemas.openxmlformats.org/officeDocument/2006/relationships/hyperlink" Target="http://qarc.org/COG/WilmsTumor_.pdf" TargetMode="External"/><Relationship Id="rId415" Type="http://schemas.openxmlformats.org/officeDocument/2006/relationships/hyperlink" Target="https://www.eventscribe.com/2019/ASTRO/fsPopup.asp?Mode=presInfo&amp;PresentationID=558957" TargetMode="External"/><Relationship Id="rId657" Type="http://schemas.openxmlformats.org/officeDocument/2006/relationships/hyperlink" Target="https://docs.google.com/document/d/1WGO0ms-uutSies98CoG31NpD2aBpzX8ffUS5auOgYW4/edit#bookmark=id.lmu2eaw96rhp" TargetMode="External"/><Relationship Id="rId899" Type="http://schemas.openxmlformats.org/officeDocument/2006/relationships/hyperlink" Target="https://www.ncbi.nlm.nih.gov/pmc/articles/PMC3494838/" TargetMode="External"/><Relationship Id="rId414" Type="http://schemas.openxmlformats.org/officeDocument/2006/relationships/hyperlink" Target="https://www.rtog.org/clinicaltrials/protocoltable/studydetails.aspx?action=openFile&amp;FileID=13508" TargetMode="External"/><Relationship Id="rId656" Type="http://schemas.openxmlformats.org/officeDocument/2006/relationships/hyperlink" Target="https://www.sciencedirect.com/science/article/pii/S1278321810000995?via%3Dihub" TargetMode="External"/><Relationship Id="rId898" Type="http://schemas.openxmlformats.org/officeDocument/2006/relationships/hyperlink" Target="https://ascopubs.org/doi/abs/10.1200/JCO.2001.19.6.1818" TargetMode="External"/><Relationship Id="rId413" Type="http://schemas.openxmlformats.org/officeDocument/2006/relationships/hyperlink" Target="http://ascopubs.org/doi/full/10.1200/JCO.2015.62.6606" TargetMode="External"/><Relationship Id="rId655" Type="http://schemas.openxmlformats.org/officeDocument/2006/relationships/hyperlink" Target="https://www.redjournal.org/article/0360-3016(90)90454-R/fulltext" TargetMode="External"/><Relationship Id="rId897" Type="http://schemas.openxmlformats.org/officeDocument/2006/relationships/hyperlink" Target="https://www.sciencedirect.com/science/article/pii/036030169500016R" TargetMode="External"/><Relationship Id="rId412" Type="http://schemas.openxmlformats.org/officeDocument/2006/relationships/hyperlink" Target="https://www.ncbi.nlm.nih.gov/pubmed/28296618" TargetMode="External"/><Relationship Id="rId654" Type="http://schemas.openxmlformats.org/officeDocument/2006/relationships/hyperlink" Target="https://academic.oup.com/neurosurgery/article-abstract/65/1/79/2594353?redirectedFrom=fulltext" TargetMode="External"/><Relationship Id="rId896" Type="http://schemas.openxmlformats.org/officeDocument/2006/relationships/hyperlink" Target="https://pubs.rsna.org/doi/full/10.1148/radiol.2016151301" TargetMode="External"/><Relationship Id="rId419" Type="http://schemas.openxmlformats.org/officeDocument/2006/relationships/hyperlink" Target="https://twitter.com/NicholasZaorsky/status/1211369359047827456" TargetMode="External"/><Relationship Id="rId418" Type="http://schemas.openxmlformats.org/officeDocument/2006/relationships/hyperlink" Target="https://twitter.com/NicholasZaorsky/status/1211368296693538818" TargetMode="External"/><Relationship Id="rId417" Type="http://schemas.openxmlformats.org/officeDocument/2006/relationships/hyperlink" Target="https://docs.google.com/document/d/1DnTzXxvgAsnW9eR7Br-W7ajBAFXL2IIZhvoRNcLYTK0/edit#heading=h.6pcmqjkcnat5" TargetMode="External"/><Relationship Id="rId659" Type="http://schemas.openxmlformats.org/officeDocument/2006/relationships/hyperlink" Target="https://docs.google.com/document/d/1gKy2Hpx7FxInjOpKIBkTFJWpqhJ3I-gSXz9eRwq-NSY/edit#" TargetMode="External"/><Relationship Id="rId416" Type="http://schemas.openxmlformats.org/officeDocument/2006/relationships/hyperlink" Target="https://docs.google.com/document/d/1DnTzXxvgAsnW9eR7Br-W7ajBAFXL2IIZhvoRNcLYTK0/edit#heading=h.z1n7n1n9ds6t" TargetMode="External"/><Relationship Id="rId658" Type="http://schemas.openxmlformats.org/officeDocument/2006/relationships/hyperlink" Target="https://www.sciencedirect.com/science/article/pii/S0360301610035649?via%3Dihub" TargetMode="External"/><Relationship Id="rId891" Type="http://schemas.openxmlformats.org/officeDocument/2006/relationships/hyperlink" Target="http://ascopubs.org/doi/abs/10.1200/JCO.1990.8.10.1664" TargetMode="External"/><Relationship Id="rId890" Type="http://schemas.openxmlformats.org/officeDocument/2006/relationships/hyperlink" Target="http://ascopubs.org/doi/abs/10.1200/JCO.1990.8.10.1664" TargetMode="External"/><Relationship Id="rId411" Type="http://schemas.openxmlformats.org/officeDocument/2006/relationships/hyperlink" Target="https://www.sciencedirect.com/science/article/pii/S0360301606036492?via%3Dihub" TargetMode="External"/><Relationship Id="rId653" Type="http://schemas.openxmlformats.org/officeDocument/2006/relationships/hyperlink" Target="https://link.springer.com/article/10.1007/s00701-007-1274-2" TargetMode="External"/><Relationship Id="rId895" Type="http://schemas.openxmlformats.org/officeDocument/2006/relationships/hyperlink" Target="https://www.nejm.org/doi/10.1056/NEJMoa020890" TargetMode="External"/><Relationship Id="rId1000" Type="http://schemas.openxmlformats.org/officeDocument/2006/relationships/hyperlink" Target="http://qarc.org/COG/WilmsTumor_.pdf" TargetMode="External"/><Relationship Id="rId410" Type="http://schemas.openxmlformats.org/officeDocument/2006/relationships/hyperlink" Target="https://www.sciencedirect.com/science/article/pii/S0167814015006611?via%3Dihub" TargetMode="External"/><Relationship Id="rId652" Type="http://schemas.openxmlformats.org/officeDocument/2006/relationships/hyperlink" Target="https://www.sciencedirect.com/science/article/pii/S0161642001006327?via%3Dihub" TargetMode="External"/><Relationship Id="rId894" Type="http://schemas.openxmlformats.org/officeDocument/2006/relationships/hyperlink" Target="https://www.nejm.org/doi/10.1056/NEJMoa020890" TargetMode="External"/><Relationship Id="rId1001" Type="http://schemas.openxmlformats.org/officeDocument/2006/relationships/hyperlink" Target="https://pubmed.ncbi.nlm.nih.gov/22763026/" TargetMode="External"/><Relationship Id="rId651" Type="http://schemas.openxmlformats.org/officeDocument/2006/relationships/hyperlink" Target="https://www.sciencedirect.com/science/article/pii/S0002939400006930?via%3Dihub" TargetMode="External"/><Relationship Id="rId893" Type="http://schemas.openxmlformats.org/officeDocument/2006/relationships/hyperlink" Target="https://www.sciencedirect.com/science/article/pii/S0360301698001916" TargetMode="External"/><Relationship Id="rId1002" Type="http://schemas.openxmlformats.org/officeDocument/2006/relationships/hyperlink" Target="https://onlinelibrary.wiley.com/doi/full/10.1002/pbc.25372" TargetMode="External"/><Relationship Id="rId650" Type="http://schemas.openxmlformats.org/officeDocument/2006/relationships/hyperlink" Target="https://academic.oup.com/jcem/article/85/1/102/2852174" TargetMode="External"/><Relationship Id="rId892" Type="http://schemas.openxmlformats.org/officeDocument/2006/relationships/hyperlink" Target="http://ascopubs.org/doi/abs/10.1200/JCO.1990.8.10.1664" TargetMode="External"/><Relationship Id="rId1003" Type="http://schemas.openxmlformats.org/officeDocument/2006/relationships/hyperlink" Target="https://www.redjournal.org/article/S0360-3016(99)00534-9/fulltext" TargetMode="External"/><Relationship Id="rId1037" Type="http://schemas.openxmlformats.org/officeDocument/2006/relationships/hyperlink" Target="https://onlinelibrary.wiley.com/doi/abs/10.1002/pbc.27736" TargetMode="External"/><Relationship Id="rId1038" Type="http://schemas.openxmlformats.org/officeDocument/2006/relationships/hyperlink" Target="http://qarc.org/COG/Neuroblastoma_.pdf" TargetMode="External"/><Relationship Id="rId1039" Type="http://schemas.openxmlformats.org/officeDocument/2006/relationships/image" Target="media/image26.png"/><Relationship Id="rId206" Type="http://schemas.openxmlformats.org/officeDocument/2006/relationships/hyperlink" Target="https://www.ncbi.nlm.nih.gov/pubmed/19581536" TargetMode="External"/><Relationship Id="rId448" Type="http://schemas.openxmlformats.org/officeDocument/2006/relationships/hyperlink" Target="https://www.sciencedirect.com/science/article/pii/S1878875011005997" TargetMode="External"/><Relationship Id="rId205" Type="http://schemas.openxmlformats.org/officeDocument/2006/relationships/hyperlink" Target="http://qarc.org/COG/LowGradeGliomas_.pdf" TargetMode="External"/><Relationship Id="rId447" Type="http://schemas.openxmlformats.org/officeDocument/2006/relationships/hyperlink" Target="https://www.mayoclinicproceedings.org/article/S0025-6196(11)63385-5/fulltext" TargetMode="External"/><Relationship Id="rId689" Type="http://schemas.openxmlformats.org/officeDocument/2006/relationships/hyperlink" Target="http://qarc.org/cog/ACNS1123_Atlas.pdf" TargetMode="External"/><Relationship Id="rId204" Type="http://schemas.openxmlformats.org/officeDocument/2006/relationships/hyperlink" Target="https://meetinglibrary.asco.org/record/173361/abstract" TargetMode="External"/><Relationship Id="rId446" Type="http://schemas.openxmlformats.org/officeDocument/2006/relationships/hyperlink" Target="https://jnnp.bmj.com/content/jnnp/20/1/22.full.pdf" TargetMode="External"/><Relationship Id="rId688" Type="http://schemas.openxmlformats.org/officeDocument/2006/relationships/hyperlink" Target="https://www.astro.org/uploadedFiles/_MAIN_SITE/Affiliate/ARRO/Resident_Resources/Educational_Resources/Content_Pieces/Contour-MedulloblastomaAJW.pdf" TargetMode="External"/><Relationship Id="rId203" Type="http://schemas.openxmlformats.org/officeDocument/2006/relationships/hyperlink" Target="https://www.ncbi.nlm.nih.gov/pmc/articles/PMC5806535/" TargetMode="External"/><Relationship Id="rId445" Type="http://schemas.openxmlformats.org/officeDocument/2006/relationships/hyperlink" Target="https://www.mayoclinicproceedings.org/article/S0025-6196(11)63385-5/fulltext" TargetMode="External"/><Relationship Id="rId687" Type="http://schemas.openxmlformats.org/officeDocument/2006/relationships/hyperlink" Target="https://www.astro.org/uploadedFiles/_MAIN_SITE/Affiliate/ARRO/Resident_Resources/Educational_Resources/Content_Pieces/MedulloblastomaAJW.pdf" TargetMode="External"/><Relationship Id="rId209" Type="http://schemas.openxmlformats.org/officeDocument/2006/relationships/hyperlink" Target="https://www.ncbi.nlm.nih.gov/pmc/articles/PMC4892942/" TargetMode="External"/><Relationship Id="rId208" Type="http://schemas.openxmlformats.org/officeDocument/2006/relationships/hyperlink" Target="https://www.ncbi.nlm.nih.gov/pmc/articles/PMC3413276/" TargetMode="External"/><Relationship Id="rId207" Type="http://schemas.openxmlformats.org/officeDocument/2006/relationships/hyperlink" Target="https://www.ncbi.nlm.nih.gov/pubmed/12816721" TargetMode="External"/><Relationship Id="rId449" Type="http://schemas.openxmlformats.org/officeDocument/2006/relationships/hyperlink" Target="https://www.sciencedirect.com/science/article/pii/S1878875011005997" TargetMode="External"/><Relationship Id="rId440" Type="http://schemas.openxmlformats.org/officeDocument/2006/relationships/hyperlink" Target="https://link.springer.com/article/10.1007%2Fs00066-012-0082-7" TargetMode="External"/><Relationship Id="rId682" Type="http://schemas.openxmlformats.org/officeDocument/2006/relationships/hyperlink" Target="https://www.astro.org/uploadedFiles/_MAIN_SITE/Affiliate/ARRO/Resident_Resources/Educational_Resources/ARROcase/Content_Pieces/DIPG.pdf" TargetMode="External"/><Relationship Id="rId681" Type="http://schemas.openxmlformats.org/officeDocument/2006/relationships/hyperlink" Target="https://twitter.com/NicholasZaorsky/status/1211354704971780102" TargetMode="External"/><Relationship Id="rId1030" Type="http://schemas.openxmlformats.org/officeDocument/2006/relationships/image" Target="media/image31.png"/><Relationship Id="rId680" Type="http://schemas.openxmlformats.org/officeDocument/2006/relationships/hyperlink" Target="http://www.acro.org/" TargetMode="External"/><Relationship Id="rId1031" Type="http://schemas.openxmlformats.org/officeDocument/2006/relationships/hyperlink" Target="http://ascopubs.org/doi/abs/10.1200/jco.2007.13.8925" TargetMode="External"/><Relationship Id="rId1032" Type="http://schemas.openxmlformats.org/officeDocument/2006/relationships/hyperlink" Target="https://www.redjournal.org/article/S0360-3016(02)04506-6/fulltext" TargetMode="External"/><Relationship Id="rId202" Type="http://schemas.openxmlformats.org/officeDocument/2006/relationships/hyperlink" Target="http://www.eortc.be/services/doc/protocols/26053-22054-version4.0.pdf" TargetMode="External"/><Relationship Id="rId444" Type="http://schemas.openxmlformats.org/officeDocument/2006/relationships/hyperlink" Target="https://thejns.org/view/journals/j-neurosurg/126/1/article-p201.xml?rfr_dat=cr_pub%3Dpubmed&amp;rfr_id=ori%3Arid%3Acrossref.org&amp;url_ver=Z39.88-2003#b33-jns151842" TargetMode="External"/><Relationship Id="rId686" Type="http://schemas.openxmlformats.org/officeDocument/2006/relationships/hyperlink" Target="https://www.astro.org/uploadedFiles/_MAIN_SITE/Affiliate/ARRO/Resident_Resources/Educational_Resources/ARROcase/Content_Pieces/PediatricHighRiskClassicalHL.pdf" TargetMode="External"/><Relationship Id="rId1033" Type="http://schemas.openxmlformats.org/officeDocument/2006/relationships/hyperlink" Target="http://ascopubs.org/doi/10.1200/jco.2000.18.3.477" TargetMode="External"/><Relationship Id="rId201" Type="http://schemas.openxmlformats.org/officeDocument/2006/relationships/hyperlink" Target="https://www.ncbi.nlm.nih.gov/pmc/articles/PMC4584176/" TargetMode="External"/><Relationship Id="rId443" Type="http://schemas.openxmlformats.org/officeDocument/2006/relationships/hyperlink" Target="https://jnnp.bmj.com/content/jnnp/20/1/22.full.pdf" TargetMode="External"/><Relationship Id="rId685" Type="http://schemas.openxmlformats.org/officeDocument/2006/relationships/hyperlink" Target="https://www.astro.org/uploadedFiles/_MAIN_SITE/Affiliate/ARRO/Resident_Resources/Educational_Resources/ARROcase/Content_Pieces/Ependymoma.pdf" TargetMode="External"/><Relationship Id="rId1034" Type="http://schemas.openxmlformats.org/officeDocument/2006/relationships/hyperlink" Target="https://www.nejm.org/doi/full/10.1056/NEJMoa0911123" TargetMode="External"/><Relationship Id="rId200" Type="http://schemas.openxmlformats.org/officeDocument/2006/relationships/hyperlink" Target="https://clinicaltrials.gov/ct2/show/NCT00887146" TargetMode="External"/><Relationship Id="rId442" Type="http://schemas.openxmlformats.org/officeDocument/2006/relationships/hyperlink" Target="https://www.ncbi.nlm.nih.gov/pmc/articles/PMC4012666/" TargetMode="External"/><Relationship Id="rId684" Type="http://schemas.openxmlformats.org/officeDocument/2006/relationships/hyperlink" Target="https://www.astro.org/uploadedFiles/_MAIN_SITE/Affiliate/ARRO/Resident_Resources/Educational_Resources/Content_Pieces/WilmsTumor.pdf" TargetMode="External"/><Relationship Id="rId1035" Type="http://schemas.openxmlformats.org/officeDocument/2006/relationships/hyperlink" Target="http://qarc.org/COG/Neuroblastoma_.pdf" TargetMode="External"/><Relationship Id="rId441" Type="http://schemas.openxmlformats.org/officeDocument/2006/relationships/hyperlink" Target="https://www.ncbi.nlm.nih.gov/pmc/articles/PMC2765343/" TargetMode="External"/><Relationship Id="rId683" Type="http://schemas.openxmlformats.org/officeDocument/2006/relationships/hyperlink" Target="https://www.astro.org/uploadedFiles/_MAIN_SITE/Affiliate/ARRO/Resident_Resources/Educational_Resources/Content_Pieces/NeuroblastomaHess.pdf" TargetMode="External"/><Relationship Id="rId1036" Type="http://schemas.openxmlformats.org/officeDocument/2006/relationships/image" Target="media/image9.png"/><Relationship Id="rId1026" Type="http://schemas.openxmlformats.org/officeDocument/2006/relationships/hyperlink" Target="https://www.ncbi.nlm.nih.gov/pmc/articles/PMC2650389/" TargetMode="External"/><Relationship Id="rId1027" Type="http://schemas.openxmlformats.org/officeDocument/2006/relationships/hyperlink" Target="https://www.ncbi.nlm.nih.gov/pmc/articles/PMC2650389/" TargetMode="External"/><Relationship Id="rId1028" Type="http://schemas.openxmlformats.org/officeDocument/2006/relationships/image" Target="media/image1.png"/><Relationship Id="rId1029" Type="http://schemas.openxmlformats.org/officeDocument/2006/relationships/hyperlink" Target="https://www.qarc.org/COG/Neuroblastoma_.pdf" TargetMode="External"/><Relationship Id="rId437" Type="http://schemas.openxmlformats.org/officeDocument/2006/relationships/hyperlink" Target="https://thejns.org/view/journals/j-neurosurg/64/1/article-p58.xml" TargetMode="External"/><Relationship Id="rId679" Type="http://schemas.openxmlformats.org/officeDocument/2006/relationships/hyperlink" Target="https://docs.google.com/document/d/1j15zXLBPWwqty60Slm2jnHEiqaoT2iw5Gapp4iMWJsw/edit#heading=h.o8ghxjym8kv4" TargetMode="External"/><Relationship Id="rId436" Type="http://schemas.openxmlformats.org/officeDocument/2006/relationships/hyperlink" Target="http://econtour.org/cases/102" TargetMode="External"/><Relationship Id="rId678" Type="http://schemas.openxmlformats.org/officeDocument/2006/relationships/hyperlink" Target="https://docs.google.com/document/d/1DnTzXxvgAsnW9eR7Br-W7ajBAFXL2IIZhvoRNcLYTK0/edit#bookmark=kix.dqg7cp77e5eb" TargetMode="External"/><Relationship Id="rId435" Type="http://schemas.openxmlformats.org/officeDocument/2006/relationships/hyperlink" Target="https://www.rtog.org/ClinicalTrials/ProtocolTable/StudyDetails.aspx?action=openFile&amp;Fil%20eID=4644" TargetMode="External"/><Relationship Id="rId677" Type="http://schemas.openxmlformats.org/officeDocument/2006/relationships/hyperlink" Target="https://docs.google.com/document/d/1DnTzXxvgAsnW9eR7Br-W7ajBAFXL2IIZhvoRNcLYTK0/edit#bookmark=kix.dqg7cp77e5eb" TargetMode="External"/><Relationship Id="rId434" Type="http://schemas.openxmlformats.org/officeDocument/2006/relationships/hyperlink" Target="https://www.ncbi.nlm.nih.gov/pubmed/29960684" TargetMode="External"/><Relationship Id="rId676" Type="http://schemas.openxmlformats.org/officeDocument/2006/relationships/hyperlink" Target="https://docs.google.com/document/d/1gKy2Hpx7FxInjOpKIBkTFJWpqhJ3I-gSXz9eRwq-NSY/edit#bookmark=id.wd0qpuiowed7" TargetMode="External"/><Relationship Id="rId439" Type="http://schemas.openxmlformats.org/officeDocument/2006/relationships/hyperlink" Target="https://link.springer.com/article/10.1007%2Fs00381-012-2010-7" TargetMode="External"/><Relationship Id="rId438" Type="http://schemas.openxmlformats.org/officeDocument/2006/relationships/hyperlink" Target="https://www.ncbi.nlm.nih.gov/pmc/articles/PMC2907408/" TargetMode="External"/><Relationship Id="rId671" Type="http://schemas.openxmlformats.org/officeDocument/2006/relationships/hyperlink" Target="https://onlinelibrary.wiley.com/doi/abs/10.1002/1096-911X%2820010201%2936%3A2%3C295%3A%3AAID-MPO1068%3E3.0.CO%3B2-Y" TargetMode="External"/><Relationship Id="rId670" Type="http://schemas.openxmlformats.org/officeDocument/2006/relationships/hyperlink" Target="https://meetinglibrary.asco.org/record/185853/abstract" TargetMode="External"/><Relationship Id="rId1020" Type="http://schemas.openxmlformats.org/officeDocument/2006/relationships/hyperlink" Target="https://www.ncbi.nlm.nih.gov/pubmed/11745303" TargetMode="External"/><Relationship Id="rId1021" Type="http://schemas.openxmlformats.org/officeDocument/2006/relationships/hyperlink" Target="https://www.nejm.org/doi/full/10.1056/NEJMoa0708698" TargetMode="External"/><Relationship Id="rId433" Type="http://schemas.openxmlformats.org/officeDocument/2006/relationships/hyperlink" Target="https://jnnp.bmj.com/content/79/5/574.long" TargetMode="External"/><Relationship Id="rId675" Type="http://schemas.openxmlformats.org/officeDocument/2006/relationships/hyperlink" Target="https://meetinglibrary.asco.org/record/185877/abstract" TargetMode="External"/><Relationship Id="rId1022" Type="http://schemas.openxmlformats.org/officeDocument/2006/relationships/hyperlink" Target="https://meetinglibrary.asco.org/record/185860/abstract" TargetMode="External"/><Relationship Id="rId432" Type="http://schemas.openxmlformats.org/officeDocument/2006/relationships/hyperlink" Target="https://www.ncbi.nlm.nih.gov/pubmed/27599143" TargetMode="External"/><Relationship Id="rId674" Type="http://schemas.openxmlformats.org/officeDocument/2006/relationships/hyperlink" Target="https://doi.org/10.1016/j.ejca.2006.04.014" TargetMode="External"/><Relationship Id="rId1023" Type="http://schemas.openxmlformats.org/officeDocument/2006/relationships/hyperlink" Target="https://pubmed.ncbi.nlm.nih.gov/32492633/" TargetMode="External"/><Relationship Id="rId431" Type="http://schemas.openxmlformats.org/officeDocument/2006/relationships/hyperlink" Target="http://econtour.org/cases/102" TargetMode="External"/><Relationship Id="rId673" Type="http://schemas.openxmlformats.org/officeDocument/2006/relationships/hyperlink" Target="https://www.ncbi.nlm.nih.gov/pubmed/31987969" TargetMode="External"/><Relationship Id="rId1024" Type="http://schemas.openxmlformats.org/officeDocument/2006/relationships/image" Target="media/image37.png"/><Relationship Id="rId430" Type="http://schemas.openxmlformats.org/officeDocument/2006/relationships/hyperlink" Target="http://nct02179086" TargetMode="External"/><Relationship Id="rId672" Type="http://schemas.openxmlformats.org/officeDocument/2006/relationships/hyperlink" Target="https://www.ncbi.nlm.nih.gov/pubmed/31987969" TargetMode="External"/><Relationship Id="rId1025" Type="http://schemas.openxmlformats.org/officeDocument/2006/relationships/hyperlink" Target="https://pubmed.ncbi.nlm.nih.gov/324926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