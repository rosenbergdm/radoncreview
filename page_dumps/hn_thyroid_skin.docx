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ind w:left="0" w:firstLine="0"/>
        <w:rPr/>
      </w:pPr>
      <w:r w:rsidDel="00000000" w:rsidR="00000000" w:rsidRPr="00000000">
        <w:rPr>
          <w:rtl w:val="0"/>
        </w:rPr>
      </w:r>
    </w:p>
    <w:tbl>
      <w:tblPr>
        <w:tblStyle w:val="Table1"/>
        <w:tblW w:w="1080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0"/>
        <w:tblGridChange w:id="0">
          <w:tblGrid>
            <w:gridCol w:w="108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02">
            <w:pPr>
              <w:spacing w:after="4" w:lineRule="auto"/>
              <w:ind w:left="0" w:firstLine="0"/>
              <w:jc w:val="center"/>
              <w:rPr>
                <w:sz w:val="18"/>
                <w:szCs w:val="18"/>
              </w:rPr>
            </w:pPr>
            <w:hyperlink r:id="rId7">
              <w:r w:rsidDel="00000000" w:rsidR="00000000" w:rsidRPr="00000000">
                <w:rPr>
                  <w:sz w:val="18"/>
                  <w:szCs w:val="18"/>
                  <w:rtl w:val="0"/>
                </w:rPr>
                <w:t xml:space="preserve">Brain Mets/Palliative/Oligo/Immuno</w:t>
              </w:r>
            </w:hyperlink>
            <w:r w:rsidDel="00000000" w:rsidR="00000000" w:rsidRPr="00000000">
              <w:rPr>
                <w:b w:val="1"/>
                <w:sz w:val="18"/>
                <w:szCs w:val="18"/>
                <w:rtl w:val="0"/>
              </w:rPr>
              <w:t xml:space="preserve"> </w:t>
            </w:r>
            <w:r w:rsidDel="00000000" w:rsidR="00000000" w:rsidRPr="00000000">
              <w:rPr>
                <w:sz w:val="18"/>
                <w:szCs w:val="18"/>
                <w:rtl w:val="0"/>
              </w:rPr>
              <w:t xml:space="preserve">| </w:t>
            </w:r>
            <w:hyperlink r:id="rId8">
              <w:r w:rsidDel="00000000" w:rsidR="00000000" w:rsidRPr="00000000">
                <w:rPr>
                  <w:sz w:val="18"/>
                  <w:szCs w:val="18"/>
                  <w:rtl w:val="0"/>
                </w:rPr>
                <w:t xml:space="preserve">Breast</w:t>
              </w:r>
            </w:hyperlink>
            <w:r w:rsidDel="00000000" w:rsidR="00000000" w:rsidRPr="00000000">
              <w:rPr>
                <w:sz w:val="18"/>
                <w:szCs w:val="18"/>
                <w:rtl w:val="0"/>
              </w:rPr>
              <w:t xml:space="preserve"> | </w:t>
            </w:r>
            <w:hyperlink r:id="rId9">
              <w:r w:rsidDel="00000000" w:rsidR="00000000" w:rsidRPr="00000000">
                <w:rPr>
                  <w:sz w:val="18"/>
                  <w:szCs w:val="18"/>
                  <w:rtl w:val="0"/>
                </w:rPr>
                <w:t xml:space="preserve">CNS/Peds</w:t>
              </w:r>
            </w:hyperlink>
            <w:r w:rsidDel="00000000" w:rsidR="00000000" w:rsidRPr="00000000">
              <w:rPr>
                <w:sz w:val="18"/>
                <w:szCs w:val="18"/>
                <w:rtl w:val="0"/>
              </w:rPr>
              <w:t xml:space="preserve"> | </w:t>
            </w:r>
            <w:hyperlink r:id="rId10">
              <w:r w:rsidDel="00000000" w:rsidR="00000000" w:rsidRPr="00000000">
                <w:rPr>
                  <w:sz w:val="18"/>
                  <w:szCs w:val="18"/>
                  <w:rtl w:val="0"/>
                </w:rPr>
                <w:t xml:space="preserve">Constraints</w:t>
              </w:r>
            </w:hyperlink>
            <w:r w:rsidDel="00000000" w:rsidR="00000000" w:rsidRPr="00000000">
              <w:rPr>
                <w:sz w:val="18"/>
                <w:szCs w:val="18"/>
                <w:rtl w:val="0"/>
              </w:rPr>
              <w:t xml:space="preserve"> | </w:t>
            </w:r>
            <w:hyperlink r:id="rId11">
              <w:r w:rsidDel="00000000" w:rsidR="00000000" w:rsidRPr="00000000">
                <w:rPr>
                  <w:sz w:val="18"/>
                  <w:szCs w:val="18"/>
                  <w:rtl w:val="0"/>
                </w:rPr>
                <w:t xml:space="preserve">GI </w:t>
              </w:r>
            </w:hyperlink>
            <w:r w:rsidDel="00000000" w:rsidR="00000000" w:rsidRPr="00000000">
              <w:rPr>
                <w:sz w:val="18"/>
                <w:szCs w:val="18"/>
                <w:rtl w:val="0"/>
              </w:rPr>
              <w:t xml:space="preserve">| </w:t>
            </w:r>
            <w:hyperlink r:id="rId12">
              <w:r w:rsidDel="00000000" w:rsidR="00000000" w:rsidRPr="00000000">
                <w:rPr>
                  <w:sz w:val="18"/>
                  <w:szCs w:val="18"/>
                  <w:rtl w:val="0"/>
                </w:rPr>
                <w:t xml:space="preserve">GU</w:t>
              </w:r>
            </w:hyperlink>
            <w:r w:rsidDel="00000000" w:rsidR="00000000" w:rsidRPr="00000000">
              <w:rPr>
                <w:sz w:val="18"/>
                <w:szCs w:val="18"/>
                <w:rtl w:val="0"/>
              </w:rPr>
              <w:t xml:space="preserve"> | </w:t>
            </w:r>
            <w:hyperlink r:id="rId13">
              <w:r w:rsidDel="00000000" w:rsidR="00000000" w:rsidRPr="00000000">
                <w:rPr>
                  <w:sz w:val="18"/>
                  <w:szCs w:val="18"/>
                  <w:rtl w:val="0"/>
                </w:rPr>
                <w:t xml:space="preserve">Gyn</w:t>
              </w:r>
            </w:hyperlink>
            <w:r w:rsidDel="00000000" w:rsidR="00000000" w:rsidRPr="00000000">
              <w:rPr>
                <w:sz w:val="18"/>
                <w:szCs w:val="18"/>
                <w:rtl w:val="0"/>
              </w:rPr>
              <w:t xml:space="preserve"> | </w:t>
            </w:r>
            <w:hyperlink r:id="rId14">
              <w:r w:rsidDel="00000000" w:rsidR="00000000" w:rsidRPr="00000000">
                <w:rPr>
                  <w:b w:val="1"/>
                  <w:sz w:val="18"/>
                  <w:szCs w:val="18"/>
                  <w:rtl w:val="0"/>
                </w:rPr>
                <w:t xml:space="preserve">H&amp;N/Skin</w:t>
              </w:r>
            </w:hyperlink>
            <w:r w:rsidDel="00000000" w:rsidR="00000000" w:rsidRPr="00000000">
              <w:rPr>
                <w:sz w:val="18"/>
                <w:szCs w:val="18"/>
                <w:rtl w:val="0"/>
              </w:rPr>
              <w:t xml:space="preserve"> | </w:t>
            </w:r>
            <w:hyperlink r:id="rId15">
              <w:r w:rsidDel="00000000" w:rsidR="00000000" w:rsidRPr="00000000">
                <w:rPr>
                  <w:sz w:val="18"/>
                  <w:szCs w:val="18"/>
                  <w:rtl w:val="0"/>
                </w:rPr>
                <w:t xml:space="preserve">Heme</w:t>
              </w:r>
            </w:hyperlink>
            <w:r w:rsidDel="00000000" w:rsidR="00000000" w:rsidRPr="00000000">
              <w:rPr>
                <w:sz w:val="18"/>
                <w:szCs w:val="18"/>
                <w:rtl w:val="0"/>
              </w:rPr>
              <w:t xml:space="preserve"> | </w:t>
            </w:r>
            <w:hyperlink r:id="rId16">
              <w:r w:rsidDel="00000000" w:rsidR="00000000" w:rsidRPr="00000000">
                <w:rPr>
                  <w:sz w:val="18"/>
                  <w:szCs w:val="18"/>
                  <w:rtl w:val="0"/>
                </w:rPr>
                <w:t xml:space="preserve">Sarcoma</w:t>
              </w:r>
            </w:hyperlink>
            <w:r w:rsidDel="00000000" w:rsidR="00000000" w:rsidRPr="00000000">
              <w:rPr>
                <w:sz w:val="18"/>
                <w:szCs w:val="18"/>
                <w:rtl w:val="0"/>
              </w:rPr>
              <w:t xml:space="preserve"> | </w:t>
            </w:r>
            <w:hyperlink r:id="rId17">
              <w:r w:rsidDel="00000000" w:rsidR="00000000" w:rsidRPr="00000000">
                <w:rPr>
                  <w:sz w:val="18"/>
                  <w:szCs w:val="18"/>
                  <w:rtl w:val="0"/>
                </w:rPr>
                <w:t xml:space="preserve">Thorax</w:t>
              </w:r>
            </w:hyperlink>
            <w:r w:rsidDel="00000000" w:rsidR="00000000" w:rsidRPr="00000000">
              <w:rPr>
                <w:sz w:val="18"/>
                <w:szCs w:val="18"/>
                <w:rtl w:val="0"/>
              </w:rPr>
              <w:t xml:space="preserve"> |  </w:t>
            </w:r>
            <w:hyperlink r:id="rId18">
              <w:r w:rsidDel="00000000" w:rsidR="00000000" w:rsidRPr="00000000">
                <w:rPr>
                  <w:sz w:val="18"/>
                  <w:szCs w:val="18"/>
                  <w:rtl w:val="0"/>
                </w:rPr>
                <w:t xml:space="preserve">Rad Phys/Bio</w:t>
              </w:r>
            </w:hyperlink>
            <w:r w:rsidDel="00000000" w:rsidR="00000000" w:rsidRPr="00000000">
              <w:rPr>
                <w:rtl w:val="0"/>
              </w:rPr>
            </w:r>
          </w:p>
          <w:p w:rsidR="00000000" w:rsidDel="00000000" w:rsidP="00000000" w:rsidRDefault="00000000" w:rsidRPr="00000000" w14:paraId="00000003">
            <w:pPr>
              <w:spacing w:after="4" w:lineRule="auto"/>
              <w:ind w:left="0" w:firstLine="0"/>
              <w:jc w:val="center"/>
              <w:rPr>
                <w:b w:val="1"/>
                <w:sz w:val="18"/>
                <w:szCs w:val="18"/>
              </w:rPr>
            </w:pPr>
            <w:hyperlink r:id="rId19">
              <w:r w:rsidDel="00000000" w:rsidR="00000000" w:rsidRPr="00000000">
                <w:rPr>
                  <w:b w:val="1"/>
                  <w:color w:val="1155cc"/>
                  <w:sz w:val="18"/>
                  <w:szCs w:val="18"/>
                  <w:u w:val="single"/>
                  <w:rtl w:val="0"/>
                </w:rPr>
                <w:t xml:space="preserve">www.RadOncReview.org</w:t>
              </w:r>
            </w:hyperlink>
            <w:r w:rsidDel="00000000" w:rsidR="00000000" w:rsidRPr="00000000">
              <w:rPr>
                <w:rtl w:val="0"/>
              </w:rPr>
            </w:r>
          </w:p>
          <w:p w:rsidR="00000000" w:rsidDel="00000000" w:rsidP="00000000" w:rsidRDefault="00000000" w:rsidRPr="00000000" w14:paraId="00000004">
            <w:pPr>
              <w:ind w:left="0" w:firstLine="0"/>
              <w:jc w:val="center"/>
              <w:rPr>
                <w:sz w:val="18"/>
                <w:szCs w:val="18"/>
              </w:rPr>
            </w:pPr>
            <w:r w:rsidDel="00000000" w:rsidR="00000000" w:rsidRPr="00000000">
              <w:rPr>
                <w:sz w:val="18"/>
                <w:szCs w:val="18"/>
                <w:rtl w:val="0"/>
              </w:rPr>
              <w:t xml:space="preserve">For best navigation, click on the Table of Contents (ToC) to navigate and click on a subheader or header to return to the ToC. Otherwise, use the Document Outline feature or control-F to search for a clinical trial or type ASCO '20 to see what's new. Best held horizontally on mobile. </w:t>
            </w:r>
          </w:p>
          <w:p w:rsidR="00000000" w:rsidDel="00000000" w:rsidP="00000000" w:rsidRDefault="00000000" w:rsidRPr="00000000" w14:paraId="00000005">
            <w:pPr>
              <w:spacing w:after="4" w:lineRule="auto"/>
              <w:ind w:left="0" w:firstLine="0"/>
              <w:jc w:val="center"/>
              <w:rPr>
                <w:b w:val="1"/>
                <w:sz w:val="18"/>
                <w:szCs w:val="18"/>
              </w:rPr>
            </w:pPr>
            <w:r w:rsidDel="00000000" w:rsidR="00000000" w:rsidRPr="00000000">
              <w:rPr>
                <w:b w:val="1"/>
                <w:sz w:val="18"/>
                <w:szCs w:val="18"/>
                <w:rtl w:val="0"/>
              </w:rPr>
              <w:t xml:space="preserve">This document is a collaborative resource. All comments, corrections, and additions are welcome! Editing tips [</w:t>
            </w:r>
            <w:hyperlink r:id="rId20">
              <w:r w:rsidDel="00000000" w:rsidR="00000000" w:rsidRPr="00000000">
                <w:rPr>
                  <w:b w:val="1"/>
                  <w:sz w:val="18"/>
                  <w:szCs w:val="18"/>
                  <w:rtl w:val="0"/>
                </w:rPr>
                <w:t xml:space="preserve">here</w:t>
              </w:r>
            </w:hyperlink>
            <w:r w:rsidDel="00000000" w:rsidR="00000000" w:rsidRPr="00000000">
              <w:rPr>
                <w:b w:val="1"/>
                <w:sz w:val="18"/>
                <w:szCs w:val="18"/>
                <w:rtl w:val="0"/>
              </w:rPr>
              <w:t xml:space="preserve">].</w:t>
            </w:r>
          </w:p>
          <w:p w:rsidR="00000000" w:rsidDel="00000000" w:rsidP="00000000" w:rsidRDefault="00000000" w:rsidRPr="00000000" w14:paraId="00000006">
            <w:pPr>
              <w:ind w:left="0" w:firstLine="0"/>
              <w:jc w:val="center"/>
              <w:rPr>
                <w:sz w:val="18"/>
                <w:szCs w:val="18"/>
              </w:rPr>
            </w:pPr>
            <w:r w:rsidDel="00000000" w:rsidR="00000000" w:rsidRPr="00000000">
              <w:rPr>
                <w:sz w:val="18"/>
                <w:szCs w:val="18"/>
                <w:rtl w:val="0"/>
              </w:rPr>
              <w:t xml:space="preserve">Patterns of recurrence data found in the Follow Up section for most disease sites. Ongoing Trials are found in Future Directions.</w:t>
            </w:r>
            <w:r w:rsidDel="00000000" w:rsidR="00000000" w:rsidRPr="00000000">
              <w:rPr>
                <w:rtl w:val="0"/>
              </w:rPr>
            </w:r>
          </w:p>
          <w:p w:rsidR="00000000" w:rsidDel="00000000" w:rsidP="00000000" w:rsidRDefault="00000000" w:rsidRPr="00000000" w14:paraId="00000007">
            <w:pPr>
              <w:spacing w:after="4" w:lineRule="auto"/>
              <w:ind w:left="0" w:firstLine="0"/>
              <w:jc w:val="center"/>
              <w:rPr>
                <w:b w:val="1"/>
                <w:sz w:val="18"/>
                <w:szCs w:val="18"/>
                <w:highlight w:val="yellow"/>
              </w:rPr>
            </w:pPr>
            <w:r w:rsidDel="00000000" w:rsidR="00000000" w:rsidRPr="00000000">
              <w:rPr>
                <w:b w:val="1"/>
                <w:sz w:val="18"/>
                <w:szCs w:val="18"/>
                <w:highlight w:val="yellow"/>
                <w:rtl w:val="0"/>
              </w:rPr>
              <w:t xml:space="preserve">2020 Gold Star sections: [</w:t>
            </w:r>
            <w:hyperlink w:anchor="_5id1dvqhw7vj">
              <w:r w:rsidDel="00000000" w:rsidR="00000000" w:rsidRPr="00000000">
                <w:rPr>
                  <w:b w:val="1"/>
                  <w:sz w:val="18"/>
                  <w:szCs w:val="18"/>
                  <w:highlight w:val="yellow"/>
                  <w:rtl w:val="0"/>
                </w:rPr>
                <w:t xml:space="preserve">General staging</w:t>
              </w:r>
            </w:hyperlink>
            <w:r w:rsidDel="00000000" w:rsidR="00000000" w:rsidRPr="00000000">
              <w:rPr>
                <w:b w:val="1"/>
                <w:sz w:val="18"/>
                <w:szCs w:val="18"/>
                <w:highlight w:val="yellow"/>
                <w:rtl w:val="0"/>
              </w:rPr>
              <w:t xml:space="preserve">], [</w:t>
            </w:r>
            <w:hyperlink w:anchor="_rzy8rvsdopq0">
              <w:r w:rsidDel="00000000" w:rsidR="00000000" w:rsidRPr="00000000">
                <w:rPr>
                  <w:b w:val="1"/>
                  <w:sz w:val="18"/>
                  <w:szCs w:val="18"/>
                  <w:highlight w:val="yellow"/>
                  <w:rtl w:val="0"/>
                </w:rPr>
                <w:t xml:space="preserve">Nodal and Intermediate Risk Volumes</w:t>
              </w:r>
            </w:hyperlink>
            <w:r w:rsidDel="00000000" w:rsidR="00000000" w:rsidRPr="00000000">
              <w:rPr>
                <w:b w:val="1"/>
                <w:sz w:val="18"/>
                <w:szCs w:val="18"/>
                <w:highlight w:val="yellow"/>
                <w:rtl w:val="0"/>
              </w:rPr>
              <w:t xml:space="preserve">] and [</w:t>
            </w:r>
            <w:hyperlink w:anchor="_ajtlnf7hvhqx">
              <w:r w:rsidDel="00000000" w:rsidR="00000000" w:rsidRPr="00000000">
                <w:rPr>
                  <w:b w:val="1"/>
                  <w:sz w:val="18"/>
                  <w:szCs w:val="18"/>
                  <w:highlight w:val="yellow"/>
                  <w:rtl w:val="0"/>
                </w:rPr>
                <w:t xml:space="preserve">Systemic Therapy</w:t>
              </w:r>
            </w:hyperlink>
            <w:r w:rsidDel="00000000" w:rsidR="00000000" w:rsidRPr="00000000">
              <w:rPr>
                <w:b w:val="1"/>
                <w:sz w:val="18"/>
                <w:szCs w:val="18"/>
                <w:highlight w:val="yellow"/>
                <w:rtl w:val="0"/>
              </w:rPr>
              <w:t xml:space="preserve">] for melanoma</w:t>
            </w:r>
          </w:p>
        </w:tc>
      </w:tr>
    </w:tbl>
    <w:p w:rsidR="00000000" w:rsidDel="00000000" w:rsidP="00000000" w:rsidRDefault="00000000" w:rsidRPr="00000000" w14:paraId="00000008">
      <w:pPr>
        <w:ind w:left="0" w:firstLine="0"/>
        <w:rPr/>
      </w:pPr>
      <w:r w:rsidDel="00000000" w:rsidR="00000000" w:rsidRPr="00000000">
        <w:rPr>
          <w:rtl w:val="0"/>
        </w:rPr>
        <w:t xml:space="preserve">See NCTN Trial Portfolios by Disease Site: </w:t>
      </w:r>
      <w:r w:rsidDel="00000000" w:rsidR="00000000" w:rsidRPr="00000000">
        <w:rPr>
          <w:rtl w:val="0"/>
        </w:rPr>
        <w:t xml:space="preserve">[</w:t>
      </w:r>
      <w:hyperlink r:id="rId21">
        <w:r w:rsidDel="00000000" w:rsidR="00000000" w:rsidRPr="00000000">
          <w:rPr>
            <w:rtl w:val="0"/>
          </w:rPr>
          <w:t xml:space="preserve">H&amp;N</w:t>
        </w:r>
      </w:hyperlink>
      <w:r w:rsidDel="00000000" w:rsidR="00000000" w:rsidRPr="00000000">
        <w:rPr>
          <w:rtl w:val="0"/>
        </w:rPr>
        <w:t xml:space="preserve">] and [</w:t>
      </w:r>
      <w:hyperlink r:id="rId22">
        <w:r w:rsidDel="00000000" w:rsidR="00000000" w:rsidRPr="00000000">
          <w:rPr>
            <w:rtl w:val="0"/>
          </w:rPr>
          <w:t xml:space="preserve">Skin</w:t>
        </w:r>
      </w:hyperlink>
      <w:r w:rsidDel="00000000" w:rsidR="00000000" w:rsidRPr="00000000">
        <w:rPr>
          <w:rtl w:val="0"/>
        </w:rPr>
        <w:t xml:space="preserve">].</w:t>
      </w:r>
    </w:p>
    <w:p w:rsidR="00000000" w:rsidDel="00000000" w:rsidP="00000000" w:rsidRDefault="00000000" w:rsidRPr="00000000" w14:paraId="00000009">
      <w:pPr>
        <w:pStyle w:val="Heading1"/>
        <w:ind w:left="0" w:firstLine="0"/>
        <w:rPr>
          <w:color w:val="000000"/>
          <w:sz w:val="28"/>
          <w:szCs w:val="28"/>
        </w:rPr>
      </w:pPr>
      <w:bookmarkStart w:colFirst="0" w:colLast="0" w:name="_vck8hkip1cj" w:id="0"/>
      <w:bookmarkEnd w:id="0"/>
      <w:r w:rsidDel="00000000" w:rsidR="00000000" w:rsidRPr="00000000">
        <w:rPr>
          <w:color w:val="000000"/>
          <w:sz w:val="28"/>
          <w:szCs w:val="28"/>
          <w:rtl w:val="0"/>
        </w:rPr>
        <w:t xml:space="preserve">Head and Neck, Thyroid and Skin</w:t>
      </w:r>
    </w:p>
    <w:tbl>
      <w:tblPr>
        <w:tblStyle w:val="Table2"/>
        <w:tblW w:w="10875.0" w:type="dxa"/>
        <w:jc w:val="left"/>
        <w:tblInd w:w="13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930"/>
        <w:gridCol w:w="3480"/>
        <w:gridCol w:w="3465"/>
        <w:tblGridChange w:id="0">
          <w:tblGrid>
            <w:gridCol w:w="3930"/>
            <w:gridCol w:w="3480"/>
            <w:gridCol w:w="3465"/>
          </w:tblGrid>
        </w:tblGridChange>
      </w:tblGrid>
      <w:tr>
        <w:trPr>
          <w:trHeight w:val="1009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0A">
            <w:pPr>
              <w:ind w:left="0" w:firstLine="0"/>
              <w:jc w:val="center"/>
              <w:rPr>
                <w:b w:val="1"/>
                <w:sz w:val="32"/>
                <w:szCs w:val="32"/>
              </w:rPr>
            </w:pPr>
            <w:hyperlink w:anchor="_yc56opxk661h">
              <w:r w:rsidDel="00000000" w:rsidR="00000000" w:rsidRPr="00000000">
                <w:rPr>
                  <w:b w:val="1"/>
                  <w:sz w:val="32"/>
                  <w:szCs w:val="32"/>
                  <w:rtl w:val="0"/>
                </w:rPr>
                <w:t xml:space="preserve">Head and Neck</w:t>
              </w:r>
            </w:hyperlink>
            <w:r w:rsidDel="00000000" w:rsidR="00000000" w:rsidRPr="00000000">
              <w:rPr>
                <w:rtl w:val="0"/>
              </w:rPr>
            </w:r>
          </w:p>
          <w:p w:rsidR="00000000" w:rsidDel="00000000" w:rsidP="00000000" w:rsidRDefault="00000000" w:rsidRPr="00000000" w14:paraId="0000000B">
            <w:pPr>
              <w:ind w:left="0" w:firstLine="0"/>
              <w:rPr>
                <w:sz w:val="19"/>
                <w:szCs w:val="19"/>
              </w:rPr>
            </w:pPr>
            <w:hyperlink w:anchor="_5id1dvqhw7vj">
              <w:r w:rsidDel="00000000" w:rsidR="00000000" w:rsidRPr="00000000">
                <w:rPr>
                  <w:sz w:val="19"/>
                  <w:szCs w:val="19"/>
                  <w:rtl w:val="0"/>
                </w:rPr>
                <w:t xml:space="preserve">General staging rules</w:t>
              </w:r>
            </w:hyperlink>
            <w:r w:rsidDel="00000000" w:rsidR="00000000" w:rsidRPr="00000000">
              <w:rPr>
                <w:rtl w:val="0"/>
              </w:rPr>
            </w:r>
          </w:p>
          <w:p w:rsidR="00000000" w:rsidDel="00000000" w:rsidP="00000000" w:rsidRDefault="00000000" w:rsidRPr="00000000" w14:paraId="0000000C">
            <w:pPr>
              <w:ind w:left="0" w:firstLine="0"/>
              <w:rPr>
                <w:sz w:val="19"/>
                <w:szCs w:val="19"/>
              </w:rPr>
            </w:pPr>
            <w:hyperlink w:anchor="_nfr7idr28uh">
              <w:r w:rsidDel="00000000" w:rsidR="00000000" w:rsidRPr="00000000">
                <w:rPr>
                  <w:sz w:val="19"/>
                  <w:szCs w:val="19"/>
                  <w:rtl w:val="0"/>
                </w:rPr>
                <w:t xml:space="preserve">Workup</w:t>
              </w:r>
            </w:hyperlink>
            <w:r w:rsidDel="00000000" w:rsidR="00000000" w:rsidRPr="00000000">
              <w:rPr>
                <w:rtl w:val="0"/>
              </w:rPr>
            </w:r>
          </w:p>
          <w:p w:rsidR="00000000" w:rsidDel="00000000" w:rsidP="00000000" w:rsidRDefault="00000000" w:rsidRPr="00000000" w14:paraId="0000000D">
            <w:pPr>
              <w:ind w:left="0" w:firstLine="0"/>
              <w:rPr>
                <w:sz w:val="19"/>
                <w:szCs w:val="19"/>
              </w:rPr>
            </w:pPr>
            <w:hyperlink w:anchor="_x4qnxv81ir4d">
              <w:r w:rsidDel="00000000" w:rsidR="00000000" w:rsidRPr="00000000">
                <w:rPr>
                  <w:sz w:val="19"/>
                  <w:szCs w:val="19"/>
                  <w:rtl w:val="0"/>
                </w:rPr>
                <w:t xml:space="preserve">Surgery and Dissection</w:t>
              </w:r>
            </w:hyperlink>
            <w:r w:rsidDel="00000000" w:rsidR="00000000" w:rsidRPr="00000000">
              <w:rPr>
                <w:rtl w:val="0"/>
              </w:rPr>
            </w:r>
          </w:p>
          <w:p w:rsidR="00000000" w:rsidDel="00000000" w:rsidP="00000000" w:rsidRDefault="00000000" w:rsidRPr="00000000" w14:paraId="0000000E">
            <w:pPr>
              <w:ind w:left="360" w:firstLine="0"/>
              <w:rPr>
                <w:sz w:val="19"/>
                <w:szCs w:val="19"/>
              </w:rPr>
            </w:pPr>
            <w:hyperlink w:anchor="_974ev8eer7iu">
              <w:r w:rsidDel="00000000" w:rsidR="00000000" w:rsidRPr="00000000">
                <w:rPr>
                  <w:sz w:val="19"/>
                  <w:szCs w:val="19"/>
                  <w:rtl w:val="0"/>
                </w:rPr>
                <w:t xml:space="preserve">Types of neck dissection</w:t>
              </w:r>
            </w:hyperlink>
            <w:r w:rsidDel="00000000" w:rsidR="00000000" w:rsidRPr="00000000">
              <w:rPr>
                <w:rtl w:val="0"/>
              </w:rPr>
            </w:r>
          </w:p>
          <w:p w:rsidR="00000000" w:rsidDel="00000000" w:rsidP="00000000" w:rsidRDefault="00000000" w:rsidRPr="00000000" w14:paraId="0000000F">
            <w:pPr>
              <w:ind w:left="0" w:firstLine="0"/>
              <w:rPr>
                <w:sz w:val="19"/>
                <w:szCs w:val="19"/>
              </w:rPr>
            </w:pPr>
            <w:hyperlink w:anchor="_6zuua0lvq76b">
              <w:r w:rsidDel="00000000" w:rsidR="00000000" w:rsidRPr="00000000">
                <w:rPr>
                  <w:sz w:val="19"/>
                  <w:szCs w:val="19"/>
                  <w:rtl w:val="0"/>
                </w:rPr>
                <w:t xml:space="preserve">Lymph node management</w:t>
              </w:r>
            </w:hyperlink>
            <w:r w:rsidDel="00000000" w:rsidR="00000000" w:rsidRPr="00000000">
              <w:rPr>
                <w:rtl w:val="0"/>
              </w:rPr>
            </w:r>
          </w:p>
          <w:p w:rsidR="00000000" w:rsidDel="00000000" w:rsidP="00000000" w:rsidRDefault="00000000" w:rsidRPr="00000000" w14:paraId="00000010">
            <w:pPr>
              <w:ind w:left="0" w:firstLine="0"/>
              <w:rPr>
                <w:sz w:val="19"/>
                <w:szCs w:val="19"/>
              </w:rPr>
            </w:pPr>
            <w:r w:rsidDel="00000000" w:rsidR="00000000" w:rsidRPr="00000000">
              <w:rPr>
                <w:sz w:val="19"/>
                <w:szCs w:val="19"/>
                <w:rtl w:val="0"/>
              </w:rPr>
              <w:t xml:space="preserve">       </w:t>
            </w:r>
            <w:hyperlink w:anchor="_h0nhoh6414e4">
              <w:r w:rsidDel="00000000" w:rsidR="00000000" w:rsidRPr="00000000">
                <w:rPr>
                  <w:sz w:val="19"/>
                  <w:szCs w:val="19"/>
                  <w:rtl w:val="0"/>
                </w:rPr>
                <w:t xml:space="preserve">Omission of nodal RT, PET FN rate</w:t>
              </w:r>
            </w:hyperlink>
            <w:r w:rsidDel="00000000" w:rsidR="00000000" w:rsidRPr="00000000">
              <w:rPr>
                <w:rtl w:val="0"/>
              </w:rPr>
            </w:r>
          </w:p>
          <w:p w:rsidR="00000000" w:rsidDel="00000000" w:rsidP="00000000" w:rsidRDefault="00000000" w:rsidRPr="00000000" w14:paraId="00000011">
            <w:pPr>
              <w:ind w:left="0" w:firstLine="0"/>
              <w:rPr>
                <w:sz w:val="19"/>
                <w:szCs w:val="19"/>
              </w:rPr>
            </w:pPr>
            <w:hyperlink w:anchor="_ql74kih18khf">
              <w:r w:rsidDel="00000000" w:rsidR="00000000" w:rsidRPr="00000000">
                <w:rPr>
                  <w:sz w:val="19"/>
                  <w:szCs w:val="19"/>
                  <w:rtl w:val="0"/>
                </w:rPr>
                <w:t xml:space="preserve">Post-treatment PET/CT</w:t>
              </w:r>
            </w:hyperlink>
            <w:r w:rsidDel="00000000" w:rsidR="00000000" w:rsidRPr="00000000">
              <w:rPr>
                <w:rtl w:val="0"/>
              </w:rPr>
            </w:r>
          </w:p>
          <w:p w:rsidR="00000000" w:rsidDel="00000000" w:rsidP="00000000" w:rsidRDefault="00000000" w:rsidRPr="00000000" w14:paraId="00000012">
            <w:pPr>
              <w:ind w:left="0" w:firstLine="0"/>
              <w:rPr>
                <w:sz w:val="19"/>
                <w:szCs w:val="19"/>
              </w:rPr>
            </w:pPr>
            <w:hyperlink w:anchor="_b7fot4kxb5py">
              <w:r w:rsidDel="00000000" w:rsidR="00000000" w:rsidRPr="00000000">
                <w:rPr>
                  <w:sz w:val="19"/>
                  <w:szCs w:val="19"/>
                  <w:rtl w:val="0"/>
                </w:rPr>
                <w:t xml:space="preserve">General Management</w:t>
              </w:r>
            </w:hyperlink>
            <w:r w:rsidDel="00000000" w:rsidR="00000000" w:rsidRPr="00000000">
              <w:rPr>
                <w:rtl w:val="0"/>
              </w:rPr>
            </w:r>
          </w:p>
          <w:p w:rsidR="00000000" w:rsidDel="00000000" w:rsidP="00000000" w:rsidRDefault="00000000" w:rsidRPr="00000000" w14:paraId="00000013">
            <w:pPr>
              <w:ind w:left="0" w:firstLine="0"/>
              <w:rPr>
                <w:sz w:val="19"/>
                <w:szCs w:val="19"/>
              </w:rPr>
            </w:pPr>
            <w:hyperlink w:anchor="_1g13m97gj8p4">
              <w:r w:rsidDel="00000000" w:rsidR="00000000" w:rsidRPr="00000000">
                <w:rPr>
                  <w:sz w:val="19"/>
                  <w:szCs w:val="19"/>
                  <w:rtl w:val="0"/>
                </w:rPr>
                <w:t xml:space="preserve">Principles of PORT</w:t>
              </w:r>
            </w:hyperlink>
            <w:r w:rsidDel="00000000" w:rsidR="00000000" w:rsidRPr="00000000">
              <w:rPr>
                <w:rtl w:val="0"/>
              </w:rPr>
            </w:r>
          </w:p>
          <w:p w:rsidR="00000000" w:rsidDel="00000000" w:rsidP="00000000" w:rsidRDefault="00000000" w:rsidRPr="00000000" w14:paraId="00000014">
            <w:pPr>
              <w:ind w:left="0" w:firstLine="0"/>
              <w:rPr>
                <w:sz w:val="19"/>
                <w:szCs w:val="19"/>
              </w:rPr>
            </w:pPr>
            <w:r w:rsidDel="00000000" w:rsidR="00000000" w:rsidRPr="00000000">
              <w:rPr>
                <w:sz w:val="19"/>
                <w:szCs w:val="19"/>
                <w:rtl w:val="0"/>
              </w:rPr>
              <w:t xml:space="preserve">       </w:t>
            </w:r>
            <w:hyperlink w:anchor="_k1lnxczldez">
              <w:r w:rsidDel="00000000" w:rsidR="00000000" w:rsidRPr="00000000">
                <w:rPr>
                  <w:sz w:val="19"/>
                  <w:szCs w:val="19"/>
                  <w:rtl w:val="0"/>
                </w:rPr>
                <w:t xml:space="preserve">PORT ± Concurrent chemotherapy</w:t>
              </w:r>
            </w:hyperlink>
            <w:r w:rsidDel="00000000" w:rsidR="00000000" w:rsidRPr="00000000">
              <w:rPr>
                <w:rtl w:val="0"/>
              </w:rPr>
            </w:r>
          </w:p>
          <w:p w:rsidR="00000000" w:rsidDel="00000000" w:rsidP="00000000" w:rsidRDefault="00000000" w:rsidRPr="00000000" w14:paraId="00000015">
            <w:pPr>
              <w:ind w:left="360" w:firstLine="0"/>
              <w:rPr>
                <w:sz w:val="19"/>
                <w:szCs w:val="19"/>
              </w:rPr>
            </w:pPr>
            <w:hyperlink w:anchor="_oryho7fbh4m8">
              <w:r w:rsidDel="00000000" w:rsidR="00000000" w:rsidRPr="00000000">
                <w:rPr>
                  <w:sz w:val="19"/>
                  <w:szCs w:val="19"/>
                  <w:rtl w:val="0"/>
                </w:rPr>
                <w:t xml:space="preserve">Future Direction for PORT</w:t>
              </w:r>
            </w:hyperlink>
            <w:r w:rsidDel="00000000" w:rsidR="00000000" w:rsidRPr="00000000">
              <w:rPr>
                <w:rtl w:val="0"/>
              </w:rPr>
            </w:r>
          </w:p>
          <w:p w:rsidR="00000000" w:rsidDel="00000000" w:rsidP="00000000" w:rsidRDefault="00000000" w:rsidRPr="00000000" w14:paraId="00000016">
            <w:pPr>
              <w:ind w:left="0" w:firstLine="0"/>
              <w:rPr>
                <w:sz w:val="19"/>
                <w:szCs w:val="19"/>
              </w:rPr>
            </w:pPr>
            <w:hyperlink w:anchor="_1rlp0dkv7ci8">
              <w:r w:rsidDel="00000000" w:rsidR="00000000" w:rsidRPr="00000000">
                <w:rPr>
                  <w:sz w:val="19"/>
                  <w:szCs w:val="19"/>
                  <w:rtl w:val="0"/>
                </w:rPr>
                <w:t xml:space="preserve">Chemotherapy for Head and Neck Patients</w:t>
              </w:r>
            </w:hyperlink>
            <w:r w:rsidDel="00000000" w:rsidR="00000000" w:rsidRPr="00000000">
              <w:rPr>
                <w:rtl w:val="0"/>
              </w:rPr>
            </w:r>
          </w:p>
          <w:p w:rsidR="00000000" w:rsidDel="00000000" w:rsidP="00000000" w:rsidRDefault="00000000" w:rsidRPr="00000000" w14:paraId="00000017">
            <w:pPr>
              <w:ind w:left="0" w:firstLine="0"/>
              <w:rPr>
                <w:sz w:val="19"/>
                <w:szCs w:val="19"/>
              </w:rPr>
            </w:pPr>
            <w:hyperlink w:anchor="_ui2z4iy7j42k">
              <w:r w:rsidDel="00000000" w:rsidR="00000000" w:rsidRPr="00000000">
                <w:rPr>
                  <w:sz w:val="19"/>
                  <w:szCs w:val="19"/>
                  <w:rtl w:val="0"/>
                </w:rPr>
                <w:t xml:space="preserve">CCRT for Stage III+</w:t>
              </w:r>
            </w:hyperlink>
            <w:r w:rsidDel="00000000" w:rsidR="00000000" w:rsidRPr="00000000">
              <w:rPr>
                <w:rtl w:val="0"/>
              </w:rPr>
            </w:r>
          </w:p>
          <w:p w:rsidR="00000000" w:rsidDel="00000000" w:rsidP="00000000" w:rsidRDefault="00000000" w:rsidRPr="00000000" w14:paraId="00000018">
            <w:pPr>
              <w:ind w:left="0" w:firstLine="0"/>
              <w:rPr>
                <w:sz w:val="19"/>
                <w:szCs w:val="19"/>
              </w:rPr>
            </w:pPr>
            <w:r w:rsidDel="00000000" w:rsidR="00000000" w:rsidRPr="00000000">
              <w:rPr>
                <w:sz w:val="19"/>
                <w:szCs w:val="19"/>
                <w:rtl w:val="0"/>
              </w:rPr>
              <w:t xml:space="preserve">       </w:t>
            </w:r>
            <w:hyperlink w:anchor="_cgjq6ovi6djq">
              <w:r w:rsidDel="00000000" w:rsidR="00000000" w:rsidRPr="00000000">
                <w:rPr>
                  <w:sz w:val="19"/>
                  <w:szCs w:val="19"/>
                  <w:rtl w:val="0"/>
                </w:rPr>
                <w:t xml:space="preserve">CCRT: Cetuximab vs. Cisplatin</w:t>
              </w:r>
            </w:hyperlink>
            <w:r w:rsidDel="00000000" w:rsidR="00000000" w:rsidRPr="00000000">
              <w:rPr>
                <w:rtl w:val="0"/>
              </w:rPr>
            </w:r>
          </w:p>
          <w:p w:rsidR="00000000" w:rsidDel="00000000" w:rsidP="00000000" w:rsidRDefault="00000000" w:rsidRPr="00000000" w14:paraId="00000019">
            <w:pPr>
              <w:ind w:left="0" w:firstLine="0"/>
              <w:rPr>
                <w:sz w:val="19"/>
                <w:szCs w:val="19"/>
              </w:rPr>
            </w:pPr>
            <w:r w:rsidDel="00000000" w:rsidR="00000000" w:rsidRPr="00000000">
              <w:rPr>
                <w:sz w:val="19"/>
                <w:szCs w:val="19"/>
                <w:rtl w:val="0"/>
              </w:rPr>
              <w:t xml:space="preserve">       </w:t>
            </w:r>
            <w:hyperlink w:anchor="_qexhdl6hl57f">
              <w:r w:rsidDel="00000000" w:rsidR="00000000" w:rsidRPr="00000000">
                <w:rPr>
                  <w:sz w:val="19"/>
                  <w:szCs w:val="19"/>
                  <w:rtl w:val="0"/>
                </w:rPr>
                <w:t xml:space="preserve">CCRT ± Altered fractionation</w:t>
              </w:r>
            </w:hyperlink>
            <w:r w:rsidDel="00000000" w:rsidR="00000000" w:rsidRPr="00000000">
              <w:rPr>
                <w:rtl w:val="0"/>
              </w:rPr>
            </w:r>
          </w:p>
          <w:p w:rsidR="00000000" w:rsidDel="00000000" w:rsidP="00000000" w:rsidRDefault="00000000" w:rsidRPr="00000000" w14:paraId="0000001A">
            <w:pPr>
              <w:ind w:left="0" w:firstLine="0"/>
              <w:rPr>
                <w:sz w:val="19"/>
                <w:szCs w:val="19"/>
              </w:rPr>
            </w:pPr>
            <w:hyperlink w:anchor="_ouz7evth6e1v">
              <w:r w:rsidDel="00000000" w:rsidR="00000000" w:rsidRPr="00000000">
                <w:rPr>
                  <w:sz w:val="19"/>
                  <w:szCs w:val="19"/>
                  <w:rtl w:val="0"/>
                </w:rPr>
                <w:t xml:space="preserve">Altered fractionation</w:t>
              </w:r>
            </w:hyperlink>
            <w:r w:rsidDel="00000000" w:rsidR="00000000" w:rsidRPr="00000000">
              <w:rPr>
                <w:rtl w:val="0"/>
              </w:rPr>
            </w:r>
          </w:p>
          <w:p w:rsidR="00000000" w:rsidDel="00000000" w:rsidP="00000000" w:rsidRDefault="00000000" w:rsidRPr="00000000" w14:paraId="0000001B">
            <w:pPr>
              <w:ind w:left="0" w:firstLine="0"/>
              <w:rPr>
                <w:sz w:val="19"/>
                <w:szCs w:val="19"/>
              </w:rPr>
            </w:pPr>
            <w:hyperlink w:anchor="_7thk137pajfm">
              <w:r w:rsidDel="00000000" w:rsidR="00000000" w:rsidRPr="00000000">
                <w:rPr>
                  <w:sz w:val="19"/>
                  <w:szCs w:val="19"/>
                  <w:rtl w:val="0"/>
                </w:rPr>
                <w:t xml:space="preserve">Induction chemotherapy</w:t>
              </w:r>
            </w:hyperlink>
            <w:r w:rsidDel="00000000" w:rsidR="00000000" w:rsidRPr="00000000">
              <w:rPr>
                <w:rtl w:val="0"/>
              </w:rPr>
            </w:r>
          </w:p>
          <w:p w:rsidR="00000000" w:rsidDel="00000000" w:rsidP="00000000" w:rsidRDefault="00000000" w:rsidRPr="00000000" w14:paraId="0000001C">
            <w:pPr>
              <w:ind w:left="0" w:firstLine="0"/>
              <w:rPr>
                <w:sz w:val="19"/>
                <w:szCs w:val="19"/>
              </w:rPr>
            </w:pPr>
            <w:hyperlink w:anchor="_3zbparwhwle9">
              <w:r w:rsidDel="00000000" w:rsidR="00000000" w:rsidRPr="00000000">
                <w:rPr>
                  <w:sz w:val="19"/>
                  <w:szCs w:val="19"/>
                  <w:rtl w:val="0"/>
                </w:rPr>
                <w:t xml:space="preserve">Chemo for Metastatic H&amp;N cancer</w:t>
              </w:r>
            </w:hyperlink>
            <w:r w:rsidDel="00000000" w:rsidR="00000000" w:rsidRPr="00000000">
              <w:rPr>
                <w:rtl w:val="0"/>
              </w:rPr>
            </w:r>
          </w:p>
          <w:p w:rsidR="00000000" w:rsidDel="00000000" w:rsidP="00000000" w:rsidRDefault="00000000" w:rsidRPr="00000000" w14:paraId="0000001D">
            <w:pPr>
              <w:ind w:left="0" w:firstLine="0"/>
              <w:rPr>
                <w:sz w:val="19"/>
                <w:szCs w:val="19"/>
              </w:rPr>
            </w:pPr>
            <w:hyperlink w:anchor="_sxmgej9gdzlh">
              <w:r w:rsidDel="00000000" w:rsidR="00000000" w:rsidRPr="00000000">
                <w:rPr>
                  <w:sz w:val="19"/>
                  <w:szCs w:val="19"/>
                  <w:rtl w:val="0"/>
                </w:rPr>
                <w:t xml:space="preserve">Oligometastatic disease</w:t>
              </w:r>
            </w:hyperlink>
            <w:r w:rsidDel="00000000" w:rsidR="00000000" w:rsidRPr="00000000">
              <w:rPr>
                <w:rtl w:val="0"/>
              </w:rPr>
            </w:r>
          </w:p>
          <w:p w:rsidR="00000000" w:rsidDel="00000000" w:rsidP="00000000" w:rsidRDefault="00000000" w:rsidRPr="00000000" w14:paraId="0000001E">
            <w:pPr>
              <w:ind w:left="0" w:firstLine="0"/>
              <w:rPr>
                <w:sz w:val="19"/>
                <w:szCs w:val="19"/>
              </w:rPr>
            </w:pPr>
            <w:hyperlink w:anchor="_nqahl7udcsqg">
              <w:r w:rsidDel="00000000" w:rsidR="00000000" w:rsidRPr="00000000">
                <w:rPr>
                  <w:sz w:val="19"/>
                  <w:szCs w:val="19"/>
                  <w:rtl w:val="0"/>
                </w:rPr>
                <w:t xml:space="preserve">Re-irradiation and SBRT</w:t>
              </w:r>
            </w:hyperlink>
            <w:r w:rsidDel="00000000" w:rsidR="00000000" w:rsidRPr="00000000">
              <w:rPr>
                <w:rtl w:val="0"/>
              </w:rPr>
            </w:r>
          </w:p>
          <w:p w:rsidR="00000000" w:rsidDel="00000000" w:rsidP="00000000" w:rsidRDefault="00000000" w:rsidRPr="00000000" w14:paraId="0000001F">
            <w:pPr>
              <w:ind w:left="0" w:firstLine="0"/>
              <w:rPr>
                <w:sz w:val="19"/>
                <w:szCs w:val="19"/>
              </w:rPr>
            </w:pPr>
            <w:hyperlink w:anchor="_3gvdg1yhwofb">
              <w:r w:rsidDel="00000000" w:rsidR="00000000" w:rsidRPr="00000000">
                <w:rPr>
                  <w:sz w:val="19"/>
                  <w:szCs w:val="19"/>
                  <w:rtl w:val="0"/>
                </w:rPr>
                <w:t xml:space="preserve">Toxicity: General</w:t>
              </w:r>
            </w:hyperlink>
            <w:r w:rsidDel="00000000" w:rsidR="00000000" w:rsidRPr="00000000">
              <w:rPr>
                <w:rtl w:val="0"/>
              </w:rPr>
            </w:r>
          </w:p>
          <w:p w:rsidR="00000000" w:rsidDel="00000000" w:rsidP="00000000" w:rsidRDefault="00000000" w:rsidRPr="00000000" w14:paraId="00000020">
            <w:pPr>
              <w:ind w:left="0" w:firstLine="0"/>
              <w:rPr>
                <w:b w:val="1"/>
                <w:sz w:val="19"/>
                <w:szCs w:val="19"/>
              </w:rPr>
            </w:pPr>
            <w:hyperlink w:anchor="_9hnn06uqrb19">
              <w:r w:rsidDel="00000000" w:rsidR="00000000" w:rsidRPr="00000000">
                <w:rPr>
                  <w:b w:val="1"/>
                  <w:sz w:val="19"/>
                  <w:szCs w:val="19"/>
                  <w:rtl w:val="0"/>
                </w:rPr>
                <w:t xml:space="preserve">Treatment planning</w:t>
              </w:r>
            </w:hyperlink>
            <w:r w:rsidDel="00000000" w:rsidR="00000000" w:rsidRPr="00000000">
              <w:rPr>
                <w:rtl w:val="0"/>
              </w:rPr>
            </w:r>
          </w:p>
          <w:p w:rsidR="00000000" w:rsidDel="00000000" w:rsidP="00000000" w:rsidRDefault="00000000" w:rsidRPr="00000000" w14:paraId="00000021">
            <w:pPr>
              <w:ind w:left="0" w:firstLine="0"/>
              <w:rPr>
                <w:sz w:val="19"/>
                <w:szCs w:val="19"/>
              </w:rPr>
            </w:pPr>
            <w:r w:rsidDel="00000000" w:rsidR="00000000" w:rsidRPr="00000000">
              <w:rPr>
                <w:sz w:val="19"/>
                <w:szCs w:val="19"/>
                <w:rtl w:val="0"/>
              </w:rPr>
              <w:t xml:space="preserve">       </w:t>
            </w:r>
            <w:hyperlink w:anchor="_6ov4nlx4qhip">
              <w:r w:rsidDel="00000000" w:rsidR="00000000" w:rsidRPr="00000000">
                <w:rPr>
                  <w:sz w:val="19"/>
                  <w:szCs w:val="19"/>
                  <w:rtl w:val="0"/>
                </w:rPr>
                <w:t xml:space="preserve">Primary Volumes</w:t>
              </w:r>
            </w:hyperlink>
            <w:r w:rsidDel="00000000" w:rsidR="00000000" w:rsidRPr="00000000">
              <w:rPr>
                <w:rtl w:val="0"/>
              </w:rPr>
            </w:r>
          </w:p>
          <w:p w:rsidR="00000000" w:rsidDel="00000000" w:rsidP="00000000" w:rsidRDefault="00000000" w:rsidRPr="00000000" w14:paraId="00000022">
            <w:pPr>
              <w:ind w:left="0" w:firstLine="0"/>
              <w:rPr>
                <w:sz w:val="19"/>
                <w:szCs w:val="19"/>
              </w:rPr>
            </w:pPr>
            <w:r w:rsidDel="00000000" w:rsidR="00000000" w:rsidRPr="00000000">
              <w:rPr>
                <w:sz w:val="19"/>
                <w:szCs w:val="19"/>
                <w:rtl w:val="0"/>
              </w:rPr>
              <w:t xml:space="preserve">       </w:t>
            </w:r>
            <w:hyperlink w:anchor="_rzy8rvsdopq0">
              <w:r w:rsidDel="00000000" w:rsidR="00000000" w:rsidRPr="00000000">
                <w:rPr>
                  <w:sz w:val="19"/>
                  <w:szCs w:val="19"/>
                  <w:rtl w:val="0"/>
                </w:rPr>
                <w:t xml:space="preserve">Nodal and Intermediate Risk Volumes</w:t>
              </w:r>
            </w:hyperlink>
            <w:r w:rsidDel="00000000" w:rsidR="00000000" w:rsidRPr="00000000">
              <w:rPr>
                <w:rtl w:val="0"/>
              </w:rPr>
            </w:r>
          </w:p>
          <w:p w:rsidR="00000000" w:rsidDel="00000000" w:rsidP="00000000" w:rsidRDefault="00000000" w:rsidRPr="00000000" w14:paraId="00000023">
            <w:pPr>
              <w:ind w:left="0" w:firstLine="0"/>
              <w:rPr>
                <w:sz w:val="19"/>
                <w:szCs w:val="19"/>
              </w:rPr>
            </w:pPr>
            <w:r w:rsidDel="00000000" w:rsidR="00000000" w:rsidRPr="00000000">
              <w:rPr>
                <w:sz w:val="19"/>
                <w:szCs w:val="19"/>
                <w:rtl w:val="0"/>
              </w:rPr>
              <w:t xml:space="preserve">       </w:t>
            </w:r>
            <w:hyperlink w:anchor="_q4gl8dq6tbz5">
              <w:r w:rsidDel="00000000" w:rsidR="00000000" w:rsidRPr="00000000">
                <w:rPr>
                  <w:sz w:val="19"/>
                  <w:szCs w:val="19"/>
                  <w:rtl w:val="0"/>
                </w:rPr>
                <w:t xml:space="preserve">Chasing PNI</w:t>
              </w:r>
            </w:hyperlink>
            <w:r w:rsidDel="00000000" w:rsidR="00000000" w:rsidRPr="00000000">
              <w:rPr>
                <w:rtl w:val="0"/>
              </w:rPr>
            </w:r>
          </w:p>
          <w:p w:rsidR="00000000" w:rsidDel="00000000" w:rsidP="00000000" w:rsidRDefault="00000000" w:rsidRPr="00000000" w14:paraId="00000024">
            <w:pPr>
              <w:ind w:left="0" w:firstLine="0"/>
              <w:rPr>
                <w:b w:val="1"/>
                <w:sz w:val="19"/>
                <w:szCs w:val="19"/>
              </w:rPr>
            </w:pPr>
            <w:hyperlink w:anchor="_m96wuhlf8mdp">
              <w:r w:rsidDel="00000000" w:rsidR="00000000" w:rsidRPr="00000000">
                <w:rPr>
                  <w:sz w:val="19"/>
                  <w:szCs w:val="19"/>
                  <w:rtl w:val="0"/>
                </w:rPr>
                <w:t xml:space="preserve">Follow up: General</w:t>
              </w:r>
            </w:hyperlink>
            <w:r w:rsidDel="00000000" w:rsidR="00000000" w:rsidRPr="00000000">
              <w:rPr>
                <w:rtl w:val="0"/>
              </w:rPr>
            </w:r>
          </w:p>
          <w:p w:rsidR="00000000" w:rsidDel="00000000" w:rsidP="00000000" w:rsidRDefault="00000000" w:rsidRPr="00000000" w14:paraId="00000025">
            <w:pPr>
              <w:ind w:left="0" w:firstLine="0"/>
              <w:rPr>
                <w:b w:val="1"/>
                <w:sz w:val="19"/>
                <w:szCs w:val="19"/>
              </w:rPr>
            </w:pPr>
            <w:hyperlink w:anchor="_efleyl35shtk">
              <w:r w:rsidDel="00000000" w:rsidR="00000000" w:rsidRPr="00000000">
                <w:rPr>
                  <w:b w:val="1"/>
                  <w:sz w:val="19"/>
                  <w:szCs w:val="19"/>
                  <w:rtl w:val="0"/>
                </w:rPr>
                <w:t xml:space="preserve">Future Directions</w:t>
              </w:r>
            </w:hyperlink>
            <w:r w:rsidDel="00000000" w:rsidR="00000000" w:rsidRPr="00000000">
              <w:rPr>
                <w:rtl w:val="0"/>
              </w:rPr>
            </w:r>
          </w:p>
          <w:p w:rsidR="00000000" w:rsidDel="00000000" w:rsidP="00000000" w:rsidRDefault="00000000" w:rsidRPr="00000000" w14:paraId="00000026">
            <w:pPr>
              <w:ind w:left="0" w:firstLine="0"/>
              <w:rPr>
                <w:b w:val="1"/>
                <w:color w:val="1d1d1d"/>
                <w:sz w:val="19"/>
                <w:szCs w:val="19"/>
              </w:rPr>
            </w:pPr>
            <w:r w:rsidDel="00000000" w:rsidR="00000000" w:rsidRPr="00000000">
              <w:rPr>
                <w:rtl w:val="0"/>
              </w:rPr>
            </w:r>
          </w:p>
          <w:p w:rsidR="00000000" w:rsidDel="00000000" w:rsidP="00000000" w:rsidRDefault="00000000" w:rsidRPr="00000000" w14:paraId="00000027">
            <w:pPr>
              <w:ind w:left="0" w:firstLine="0"/>
              <w:rPr>
                <w:b w:val="1"/>
                <w:sz w:val="19"/>
                <w:szCs w:val="19"/>
              </w:rPr>
            </w:pPr>
            <w:hyperlink w:anchor="_iwol60sv3bax">
              <w:r w:rsidDel="00000000" w:rsidR="00000000" w:rsidRPr="00000000">
                <w:rPr>
                  <w:b w:val="1"/>
                  <w:sz w:val="19"/>
                  <w:szCs w:val="19"/>
                  <w:rtl w:val="0"/>
                </w:rPr>
                <w:t xml:space="preserve">Ear</w:t>
              </w:r>
            </w:hyperlink>
            <w:r w:rsidDel="00000000" w:rsidR="00000000" w:rsidRPr="00000000">
              <w:rPr>
                <w:rtl w:val="0"/>
              </w:rPr>
            </w:r>
          </w:p>
          <w:p w:rsidR="00000000" w:rsidDel="00000000" w:rsidP="00000000" w:rsidRDefault="00000000" w:rsidRPr="00000000" w14:paraId="00000028">
            <w:pPr>
              <w:ind w:left="0" w:firstLine="0"/>
              <w:rPr>
                <w:b w:val="1"/>
                <w:sz w:val="19"/>
                <w:szCs w:val="19"/>
              </w:rPr>
            </w:pPr>
            <w:r w:rsidDel="00000000" w:rsidR="00000000" w:rsidRPr="00000000">
              <w:rPr>
                <w:rtl w:val="0"/>
              </w:rPr>
            </w:r>
          </w:p>
          <w:p w:rsidR="00000000" w:rsidDel="00000000" w:rsidP="00000000" w:rsidRDefault="00000000" w:rsidRPr="00000000" w14:paraId="00000029">
            <w:pPr>
              <w:ind w:left="0" w:firstLine="0"/>
              <w:rPr>
                <w:b w:val="1"/>
                <w:sz w:val="19"/>
                <w:szCs w:val="19"/>
              </w:rPr>
            </w:pPr>
            <w:hyperlink w:anchor="_pedvj1fx7qn">
              <w:r w:rsidDel="00000000" w:rsidR="00000000" w:rsidRPr="00000000">
                <w:rPr>
                  <w:b w:val="1"/>
                  <w:sz w:val="19"/>
                  <w:szCs w:val="19"/>
                  <w:rtl w:val="0"/>
                </w:rPr>
                <w:t xml:space="preserve">Nasopharyngeal Cancer</w:t>
              </w:r>
            </w:hyperlink>
            <w:r w:rsidDel="00000000" w:rsidR="00000000" w:rsidRPr="00000000">
              <w:rPr>
                <w:rtl w:val="0"/>
              </w:rPr>
            </w:r>
          </w:p>
          <w:p w:rsidR="00000000" w:rsidDel="00000000" w:rsidP="00000000" w:rsidRDefault="00000000" w:rsidRPr="00000000" w14:paraId="0000002A">
            <w:pPr>
              <w:ind w:left="0" w:firstLine="0"/>
              <w:rPr>
                <w:sz w:val="19"/>
                <w:szCs w:val="19"/>
              </w:rPr>
            </w:pPr>
            <w:r w:rsidDel="00000000" w:rsidR="00000000" w:rsidRPr="00000000">
              <w:rPr>
                <w:b w:val="1"/>
                <w:sz w:val="19"/>
                <w:szCs w:val="19"/>
                <w:rtl w:val="0"/>
              </w:rPr>
              <w:t xml:space="preserve">        </w:t>
            </w:r>
            <w:hyperlink w:anchor="_yccj6itbb7rs">
              <w:r w:rsidDel="00000000" w:rsidR="00000000" w:rsidRPr="00000000">
                <w:rPr>
                  <w:sz w:val="19"/>
                  <w:szCs w:val="19"/>
                  <w:rtl w:val="0"/>
                </w:rPr>
                <w:t xml:space="preserve">Management</w:t>
              </w:r>
            </w:hyperlink>
            <w:r w:rsidDel="00000000" w:rsidR="00000000" w:rsidRPr="00000000">
              <w:rPr>
                <w:rtl w:val="0"/>
              </w:rPr>
            </w:r>
          </w:p>
          <w:p w:rsidR="00000000" w:rsidDel="00000000" w:rsidP="00000000" w:rsidRDefault="00000000" w:rsidRPr="00000000" w14:paraId="0000002B">
            <w:pPr>
              <w:ind w:left="360"/>
              <w:rPr>
                <w:sz w:val="19"/>
                <w:szCs w:val="19"/>
              </w:rPr>
            </w:pPr>
            <w:hyperlink w:anchor="_oz06r0cekdka">
              <w:r w:rsidDel="00000000" w:rsidR="00000000" w:rsidRPr="00000000">
                <w:rPr>
                  <w:sz w:val="19"/>
                  <w:szCs w:val="19"/>
                  <w:rtl w:val="0"/>
                </w:rPr>
                <w:t xml:space="preserve">Stage II RT ± concurrent chemo</w:t>
              </w:r>
            </w:hyperlink>
            <w:r w:rsidDel="00000000" w:rsidR="00000000" w:rsidRPr="00000000">
              <w:rPr>
                <w:rtl w:val="0"/>
              </w:rPr>
            </w:r>
          </w:p>
          <w:p w:rsidR="00000000" w:rsidDel="00000000" w:rsidP="00000000" w:rsidRDefault="00000000" w:rsidRPr="00000000" w14:paraId="0000002C">
            <w:pPr>
              <w:ind w:left="360"/>
              <w:rPr>
                <w:sz w:val="19"/>
                <w:szCs w:val="19"/>
              </w:rPr>
            </w:pPr>
            <w:hyperlink w:anchor="_1lujdzh1h341">
              <w:r w:rsidDel="00000000" w:rsidR="00000000" w:rsidRPr="00000000">
                <w:rPr>
                  <w:sz w:val="19"/>
                  <w:szCs w:val="19"/>
                  <w:rtl w:val="0"/>
                </w:rPr>
                <w:t xml:space="preserve">Stage III: CCRT→ Chemo</w:t>
              </w:r>
            </w:hyperlink>
            <w:r w:rsidDel="00000000" w:rsidR="00000000" w:rsidRPr="00000000">
              <w:rPr>
                <w:rtl w:val="0"/>
              </w:rPr>
            </w:r>
          </w:p>
          <w:p w:rsidR="00000000" w:rsidDel="00000000" w:rsidP="00000000" w:rsidRDefault="00000000" w:rsidRPr="00000000" w14:paraId="0000002D">
            <w:pPr>
              <w:ind w:firstLine="720"/>
              <w:rPr>
                <w:sz w:val="19"/>
                <w:szCs w:val="19"/>
              </w:rPr>
            </w:pPr>
            <w:hyperlink w:anchor="_bfdf2qghnf8m">
              <w:r w:rsidDel="00000000" w:rsidR="00000000" w:rsidRPr="00000000">
                <w:rPr>
                  <w:sz w:val="19"/>
                  <w:szCs w:val="19"/>
                  <w:rtl w:val="0"/>
                </w:rPr>
                <w:t xml:space="preserve">Induction chemo→ CCRT</w:t>
              </w:r>
            </w:hyperlink>
            <w:r w:rsidDel="00000000" w:rsidR="00000000" w:rsidRPr="00000000">
              <w:rPr>
                <w:rtl w:val="0"/>
              </w:rPr>
            </w:r>
          </w:p>
          <w:p w:rsidR="00000000" w:rsidDel="00000000" w:rsidP="00000000" w:rsidRDefault="00000000" w:rsidRPr="00000000" w14:paraId="0000002E">
            <w:pPr>
              <w:ind w:left="360"/>
              <w:rPr>
                <w:sz w:val="19"/>
                <w:szCs w:val="19"/>
              </w:rPr>
            </w:pPr>
            <w:hyperlink w:anchor="_91972crlxgx3">
              <w:r w:rsidDel="00000000" w:rsidR="00000000" w:rsidRPr="00000000">
                <w:rPr>
                  <w:sz w:val="19"/>
                  <w:szCs w:val="19"/>
                  <w:rtl w:val="0"/>
                </w:rPr>
                <w:t xml:space="preserve">IMRT and adaptive replanning</w:t>
              </w:r>
            </w:hyperlink>
            <w:r w:rsidDel="00000000" w:rsidR="00000000" w:rsidRPr="00000000">
              <w:rPr>
                <w:rtl w:val="0"/>
              </w:rPr>
            </w:r>
          </w:p>
          <w:p w:rsidR="00000000" w:rsidDel="00000000" w:rsidP="00000000" w:rsidRDefault="00000000" w:rsidRPr="00000000" w14:paraId="0000002F">
            <w:pPr>
              <w:ind w:left="360"/>
              <w:rPr>
                <w:sz w:val="19"/>
                <w:szCs w:val="19"/>
              </w:rPr>
            </w:pPr>
            <w:hyperlink w:anchor="_duh8p88blev7">
              <w:r w:rsidDel="00000000" w:rsidR="00000000" w:rsidRPr="00000000">
                <w:rPr>
                  <w:sz w:val="19"/>
                  <w:szCs w:val="19"/>
                  <w:rtl w:val="0"/>
                </w:rPr>
                <w:t xml:space="preserve">Toxicity</w:t>
              </w:r>
            </w:hyperlink>
            <w:r w:rsidDel="00000000" w:rsidR="00000000" w:rsidRPr="00000000">
              <w:rPr>
                <w:rtl w:val="0"/>
              </w:rPr>
            </w:r>
          </w:p>
          <w:p w:rsidR="00000000" w:rsidDel="00000000" w:rsidP="00000000" w:rsidRDefault="00000000" w:rsidRPr="00000000" w14:paraId="00000030">
            <w:pPr>
              <w:ind w:left="360"/>
              <w:rPr>
                <w:sz w:val="19"/>
                <w:szCs w:val="19"/>
              </w:rPr>
            </w:pPr>
            <w:hyperlink w:anchor="_jzpa1pl26apt">
              <w:r w:rsidDel="00000000" w:rsidR="00000000" w:rsidRPr="00000000">
                <w:rPr>
                  <w:sz w:val="19"/>
                  <w:szCs w:val="19"/>
                  <w:rtl w:val="0"/>
                </w:rPr>
                <w:t xml:space="preserve">Treatment planning</w:t>
              </w:r>
            </w:hyperlink>
            <w:r w:rsidDel="00000000" w:rsidR="00000000" w:rsidRPr="00000000">
              <w:rPr>
                <w:rtl w:val="0"/>
              </w:rPr>
            </w:r>
          </w:p>
          <w:p w:rsidR="00000000" w:rsidDel="00000000" w:rsidP="00000000" w:rsidRDefault="00000000" w:rsidRPr="00000000" w14:paraId="00000031">
            <w:pPr>
              <w:ind w:left="360"/>
              <w:rPr>
                <w:sz w:val="19"/>
                <w:szCs w:val="19"/>
              </w:rPr>
            </w:pPr>
            <w:hyperlink w:anchor="_ds3pwbc4pq6s">
              <w:r w:rsidDel="00000000" w:rsidR="00000000" w:rsidRPr="00000000">
                <w:rPr>
                  <w:sz w:val="19"/>
                  <w:szCs w:val="19"/>
                  <w:rtl w:val="0"/>
                </w:rPr>
                <w:t xml:space="preserve">Follow up</w:t>
              </w:r>
            </w:hyperlink>
            <w:r w:rsidDel="00000000" w:rsidR="00000000" w:rsidRPr="00000000">
              <w:rPr>
                <w:rtl w:val="0"/>
              </w:rPr>
            </w:r>
          </w:p>
          <w:p w:rsidR="00000000" w:rsidDel="00000000" w:rsidP="00000000" w:rsidRDefault="00000000" w:rsidRPr="00000000" w14:paraId="00000032">
            <w:pPr>
              <w:ind w:left="360"/>
              <w:rPr>
                <w:sz w:val="19"/>
                <w:szCs w:val="19"/>
              </w:rPr>
            </w:pPr>
            <w:hyperlink w:anchor="_k5jnx3rrbcgj">
              <w:r w:rsidDel="00000000" w:rsidR="00000000" w:rsidRPr="00000000">
                <w:rPr>
                  <w:sz w:val="19"/>
                  <w:szCs w:val="19"/>
                  <w:rtl w:val="0"/>
                </w:rPr>
                <w:t xml:space="preserve">Future Directions</w:t>
              </w:r>
            </w:hyperlink>
            <w:r w:rsidDel="00000000" w:rsidR="00000000" w:rsidRPr="00000000">
              <w:rPr>
                <w:rtl w:val="0"/>
              </w:rPr>
            </w:r>
          </w:p>
          <w:p w:rsidR="00000000" w:rsidDel="00000000" w:rsidP="00000000" w:rsidRDefault="00000000" w:rsidRPr="00000000" w14:paraId="00000033">
            <w:pPr>
              <w:ind w:left="0" w:firstLine="0"/>
              <w:rPr>
                <w:b w:val="1"/>
                <w:sz w:val="19"/>
                <w:szCs w:val="19"/>
              </w:rPr>
            </w:pPr>
            <w:hyperlink w:anchor="_dmtj04cyqw2s">
              <w:r w:rsidDel="00000000" w:rsidR="00000000" w:rsidRPr="00000000">
                <w:rPr>
                  <w:b w:val="1"/>
                  <w:sz w:val="19"/>
                  <w:szCs w:val="19"/>
                  <w:rtl w:val="0"/>
                </w:rPr>
                <w:t xml:space="preserve">Nasal Cavity and Paranasal Sinus Cancer</w:t>
              </w:r>
            </w:hyperlink>
            <w:r w:rsidDel="00000000" w:rsidR="00000000" w:rsidRPr="00000000">
              <w:rPr>
                <w:rtl w:val="0"/>
              </w:rPr>
            </w:r>
          </w:p>
          <w:p w:rsidR="00000000" w:rsidDel="00000000" w:rsidP="00000000" w:rsidRDefault="00000000" w:rsidRPr="00000000" w14:paraId="00000034">
            <w:pPr>
              <w:ind w:left="360"/>
              <w:rPr>
                <w:sz w:val="19"/>
                <w:szCs w:val="19"/>
              </w:rPr>
            </w:pPr>
            <w:hyperlink w:anchor="_jxzuqd2wbvca">
              <w:r w:rsidDel="00000000" w:rsidR="00000000" w:rsidRPr="00000000">
                <w:rPr>
                  <w:sz w:val="19"/>
                  <w:szCs w:val="19"/>
                  <w:rtl w:val="0"/>
                </w:rPr>
                <w:t xml:space="preserve">Nasal Cavity and Ethmoid Sinus</w:t>
              </w:r>
            </w:hyperlink>
            <w:r w:rsidDel="00000000" w:rsidR="00000000" w:rsidRPr="00000000">
              <w:rPr>
                <w:rtl w:val="0"/>
              </w:rPr>
            </w:r>
          </w:p>
          <w:p w:rsidR="00000000" w:rsidDel="00000000" w:rsidP="00000000" w:rsidRDefault="00000000" w:rsidRPr="00000000" w14:paraId="00000035">
            <w:pPr>
              <w:ind w:left="360"/>
              <w:rPr>
                <w:sz w:val="19"/>
                <w:szCs w:val="19"/>
              </w:rPr>
            </w:pPr>
            <w:hyperlink w:anchor="_embstm91ve2i">
              <w:r w:rsidDel="00000000" w:rsidR="00000000" w:rsidRPr="00000000">
                <w:rPr>
                  <w:sz w:val="19"/>
                  <w:szCs w:val="19"/>
                  <w:rtl w:val="0"/>
                </w:rPr>
                <w:t xml:space="preserve">Sinonasal/Paranasal Sinus</w:t>
              </w:r>
            </w:hyperlink>
            <w:r w:rsidDel="00000000" w:rsidR="00000000" w:rsidRPr="00000000">
              <w:rPr>
                <w:rtl w:val="0"/>
              </w:rPr>
            </w:r>
          </w:p>
          <w:p w:rsidR="00000000" w:rsidDel="00000000" w:rsidP="00000000" w:rsidRDefault="00000000" w:rsidRPr="00000000" w14:paraId="00000036">
            <w:pPr>
              <w:ind w:left="360"/>
              <w:rPr>
                <w:sz w:val="19"/>
                <w:szCs w:val="19"/>
              </w:rPr>
            </w:pPr>
            <w:hyperlink w:anchor="_74beircpu4np">
              <w:r w:rsidDel="00000000" w:rsidR="00000000" w:rsidRPr="00000000">
                <w:rPr>
                  <w:sz w:val="19"/>
                  <w:szCs w:val="19"/>
                  <w:rtl w:val="0"/>
                </w:rPr>
                <w:t xml:space="preserve">Treatment Planning</w:t>
              </w:r>
            </w:hyperlink>
            <w:r w:rsidDel="00000000" w:rsidR="00000000" w:rsidRPr="00000000">
              <w:rPr>
                <w:rtl w:val="0"/>
              </w:rPr>
            </w:r>
          </w:p>
          <w:p w:rsidR="00000000" w:rsidDel="00000000" w:rsidP="00000000" w:rsidRDefault="00000000" w:rsidRPr="00000000" w14:paraId="00000037">
            <w:pPr>
              <w:ind w:left="360"/>
              <w:rPr>
                <w:sz w:val="19"/>
                <w:szCs w:val="19"/>
              </w:rPr>
            </w:pPr>
            <w:hyperlink w:anchor="_k7ht2hntwbpt">
              <w:r w:rsidDel="00000000" w:rsidR="00000000" w:rsidRPr="00000000">
                <w:rPr>
                  <w:sz w:val="19"/>
                  <w:szCs w:val="19"/>
                  <w:rtl w:val="0"/>
                </w:rPr>
                <w:t xml:space="preserve">Follow-up</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8">
            <w:pPr>
              <w:ind w:left="0" w:firstLine="0"/>
              <w:jc w:val="center"/>
              <w:rPr>
                <w:sz w:val="32"/>
                <w:szCs w:val="32"/>
              </w:rPr>
            </w:pPr>
            <w:hyperlink w:anchor="_yc56opxk661h">
              <w:r w:rsidDel="00000000" w:rsidR="00000000" w:rsidRPr="00000000">
                <w:rPr>
                  <w:b w:val="1"/>
                  <w:sz w:val="32"/>
                  <w:szCs w:val="32"/>
                  <w:rtl w:val="0"/>
                </w:rPr>
                <w:t xml:space="preserve">Head and Neck</w:t>
              </w:r>
            </w:hyperlink>
            <w:r w:rsidDel="00000000" w:rsidR="00000000" w:rsidRPr="00000000">
              <w:rPr>
                <w:rtl w:val="0"/>
              </w:rPr>
            </w:r>
          </w:p>
          <w:p w:rsidR="00000000" w:rsidDel="00000000" w:rsidP="00000000" w:rsidRDefault="00000000" w:rsidRPr="00000000" w14:paraId="00000039">
            <w:pPr>
              <w:ind w:left="0" w:firstLine="0"/>
              <w:rPr>
                <w:b w:val="1"/>
                <w:sz w:val="19"/>
                <w:szCs w:val="19"/>
              </w:rPr>
            </w:pPr>
            <w:hyperlink w:anchor="_605iyvhl7xeq">
              <w:r w:rsidDel="00000000" w:rsidR="00000000" w:rsidRPr="00000000">
                <w:rPr>
                  <w:b w:val="1"/>
                  <w:sz w:val="19"/>
                  <w:szCs w:val="19"/>
                  <w:rtl w:val="0"/>
                </w:rPr>
                <w:t xml:space="preserve">Oral Cavity / Lip Cancer</w:t>
              </w:r>
            </w:hyperlink>
            <w:r w:rsidDel="00000000" w:rsidR="00000000" w:rsidRPr="00000000">
              <w:rPr>
                <w:rtl w:val="0"/>
              </w:rPr>
            </w:r>
          </w:p>
          <w:p w:rsidR="00000000" w:rsidDel="00000000" w:rsidP="00000000" w:rsidRDefault="00000000" w:rsidRPr="00000000" w14:paraId="0000003A">
            <w:pPr>
              <w:ind w:left="0" w:firstLine="0"/>
              <w:rPr>
                <w:sz w:val="19"/>
                <w:szCs w:val="19"/>
              </w:rPr>
            </w:pPr>
            <w:hyperlink w:anchor="_lzvrmbvt6l52">
              <w:r w:rsidDel="00000000" w:rsidR="00000000" w:rsidRPr="00000000">
                <w:rPr>
                  <w:sz w:val="19"/>
                  <w:szCs w:val="19"/>
                  <w:rtl w:val="0"/>
                </w:rPr>
                <w:t xml:space="preserve">Management</w:t>
              </w:r>
            </w:hyperlink>
            <w:r w:rsidDel="00000000" w:rsidR="00000000" w:rsidRPr="00000000">
              <w:rPr>
                <w:rtl w:val="0"/>
              </w:rPr>
            </w:r>
          </w:p>
          <w:p w:rsidR="00000000" w:rsidDel="00000000" w:rsidP="00000000" w:rsidRDefault="00000000" w:rsidRPr="00000000" w14:paraId="0000003B">
            <w:pPr>
              <w:ind w:left="360"/>
              <w:rPr>
                <w:sz w:val="19"/>
                <w:szCs w:val="19"/>
              </w:rPr>
            </w:pPr>
            <w:hyperlink w:anchor="_n41qm9w6gi99">
              <w:r w:rsidDel="00000000" w:rsidR="00000000" w:rsidRPr="00000000">
                <w:rPr>
                  <w:sz w:val="19"/>
                  <w:szCs w:val="19"/>
                  <w:rtl w:val="0"/>
                </w:rPr>
                <w:t xml:space="preserve">Toxicity</w:t>
              </w:r>
            </w:hyperlink>
            <w:r w:rsidDel="00000000" w:rsidR="00000000" w:rsidRPr="00000000">
              <w:rPr>
                <w:rtl w:val="0"/>
              </w:rPr>
            </w:r>
          </w:p>
          <w:p w:rsidR="00000000" w:rsidDel="00000000" w:rsidP="00000000" w:rsidRDefault="00000000" w:rsidRPr="00000000" w14:paraId="0000003C">
            <w:pPr>
              <w:ind w:left="360"/>
              <w:rPr>
                <w:sz w:val="19"/>
                <w:szCs w:val="19"/>
              </w:rPr>
            </w:pPr>
            <w:hyperlink w:anchor="_869eebit6egy">
              <w:r w:rsidDel="00000000" w:rsidR="00000000" w:rsidRPr="00000000">
                <w:rPr>
                  <w:sz w:val="19"/>
                  <w:szCs w:val="19"/>
                  <w:rtl w:val="0"/>
                </w:rPr>
                <w:t xml:space="preserve">Treatment Planning</w:t>
              </w:r>
            </w:hyperlink>
            <w:r w:rsidDel="00000000" w:rsidR="00000000" w:rsidRPr="00000000">
              <w:rPr>
                <w:rtl w:val="0"/>
              </w:rPr>
            </w:r>
          </w:p>
          <w:p w:rsidR="00000000" w:rsidDel="00000000" w:rsidP="00000000" w:rsidRDefault="00000000" w:rsidRPr="00000000" w14:paraId="0000003D">
            <w:pPr>
              <w:ind w:left="360"/>
              <w:rPr>
                <w:sz w:val="19"/>
                <w:szCs w:val="19"/>
              </w:rPr>
            </w:pPr>
            <w:hyperlink w:anchor="_d6be4rtf20e3">
              <w:r w:rsidDel="00000000" w:rsidR="00000000" w:rsidRPr="00000000">
                <w:rPr>
                  <w:sz w:val="19"/>
                  <w:szCs w:val="19"/>
                  <w:rtl w:val="0"/>
                </w:rPr>
                <w:t xml:space="preserve">Follow up</w:t>
              </w:r>
            </w:hyperlink>
            <w:r w:rsidDel="00000000" w:rsidR="00000000" w:rsidRPr="00000000">
              <w:rPr>
                <w:rtl w:val="0"/>
              </w:rPr>
            </w:r>
          </w:p>
          <w:p w:rsidR="00000000" w:rsidDel="00000000" w:rsidP="00000000" w:rsidRDefault="00000000" w:rsidRPr="00000000" w14:paraId="0000003E">
            <w:pPr>
              <w:ind w:left="0" w:firstLine="0"/>
              <w:rPr>
                <w:b w:val="1"/>
                <w:sz w:val="19"/>
                <w:szCs w:val="19"/>
              </w:rPr>
            </w:pPr>
            <w:hyperlink w:anchor="_xfmzc9wfyk5a">
              <w:r w:rsidDel="00000000" w:rsidR="00000000" w:rsidRPr="00000000">
                <w:rPr>
                  <w:b w:val="1"/>
                  <w:sz w:val="19"/>
                  <w:szCs w:val="19"/>
                  <w:rtl w:val="0"/>
                </w:rPr>
                <w:t xml:space="preserve">Oropharyngeal Cancer</w:t>
              </w:r>
            </w:hyperlink>
            <w:r w:rsidDel="00000000" w:rsidR="00000000" w:rsidRPr="00000000">
              <w:rPr>
                <w:rtl w:val="0"/>
              </w:rPr>
            </w:r>
          </w:p>
          <w:p w:rsidR="00000000" w:rsidDel="00000000" w:rsidP="00000000" w:rsidRDefault="00000000" w:rsidRPr="00000000" w14:paraId="0000003F">
            <w:pPr>
              <w:ind w:left="360"/>
              <w:rPr>
                <w:sz w:val="19"/>
                <w:szCs w:val="19"/>
              </w:rPr>
            </w:pPr>
            <w:hyperlink w:anchor="_f82k265nx1iq">
              <w:r w:rsidDel="00000000" w:rsidR="00000000" w:rsidRPr="00000000">
                <w:rPr>
                  <w:sz w:val="19"/>
                  <w:szCs w:val="19"/>
                  <w:rtl w:val="0"/>
                </w:rPr>
                <w:t xml:space="preserve">Discovery of HPV Implications</w:t>
              </w:r>
            </w:hyperlink>
            <w:r w:rsidDel="00000000" w:rsidR="00000000" w:rsidRPr="00000000">
              <w:rPr>
                <w:rtl w:val="0"/>
              </w:rPr>
            </w:r>
          </w:p>
          <w:p w:rsidR="00000000" w:rsidDel="00000000" w:rsidP="00000000" w:rsidRDefault="00000000" w:rsidRPr="00000000" w14:paraId="00000040">
            <w:pPr>
              <w:ind w:firstLine="720"/>
              <w:rPr>
                <w:sz w:val="19"/>
                <w:szCs w:val="19"/>
              </w:rPr>
            </w:pPr>
            <w:hyperlink w:anchor="_wjgof1g4b9fj">
              <w:r w:rsidDel="00000000" w:rsidR="00000000" w:rsidRPr="00000000">
                <w:rPr>
                  <w:sz w:val="19"/>
                  <w:szCs w:val="19"/>
                  <w:rtl w:val="0"/>
                </w:rPr>
                <w:t xml:space="preserve">HPV stratification</w:t>
              </w:r>
            </w:hyperlink>
            <w:r w:rsidDel="00000000" w:rsidR="00000000" w:rsidRPr="00000000">
              <w:rPr>
                <w:rtl w:val="0"/>
              </w:rPr>
            </w:r>
          </w:p>
          <w:p w:rsidR="00000000" w:rsidDel="00000000" w:rsidP="00000000" w:rsidRDefault="00000000" w:rsidRPr="00000000" w14:paraId="00000041">
            <w:pPr>
              <w:ind w:firstLine="720"/>
              <w:rPr>
                <w:sz w:val="19"/>
                <w:szCs w:val="19"/>
              </w:rPr>
            </w:pPr>
            <w:hyperlink w:anchor="_ik2jkxuz7rj6">
              <w:r w:rsidDel="00000000" w:rsidR="00000000" w:rsidRPr="00000000">
                <w:rPr>
                  <w:sz w:val="19"/>
                  <w:szCs w:val="19"/>
                  <w:rtl w:val="0"/>
                </w:rPr>
                <w:t xml:space="preserve">HPV: Phase III Data</w:t>
              </w:r>
            </w:hyperlink>
            <w:r w:rsidDel="00000000" w:rsidR="00000000" w:rsidRPr="00000000">
              <w:rPr>
                <w:rtl w:val="0"/>
              </w:rPr>
            </w:r>
          </w:p>
          <w:p w:rsidR="00000000" w:rsidDel="00000000" w:rsidP="00000000" w:rsidRDefault="00000000" w:rsidRPr="00000000" w14:paraId="00000042">
            <w:pPr>
              <w:ind w:left="0" w:firstLine="0"/>
              <w:rPr>
                <w:sz w:val="19"/>
                <w:szCs w:val="19"/>
              </w:rPr>
            </w:pPr>
            <w:r w:rsidDel="00000000" w:rsidR="00000000" w:rsidRPr="00000000">
              <w:rPr>
                <w:sz w:val="19"/>
                <w:szCs w:val="19"/>
                <w:rtl w:val="0"/>
              </w:rPr>
              <w:t xml:space="preserve">              </w:t>
            </w:r>
            <w:hyperlink w:anchor="_2b4l6bod9ucq">
              <w:r w:rsidDel="00000000" w:rsidR="00000000" w:rsidRPr="00000000">
                <w:rPr>
                  <w:sz w:val="19"/>
                  <w:szCs w:val="19"/>
                  <w:rtl w:val="0"/>
                </w:rPr>
                <w:t xml:space="preserve">IMRT, Alternate CCRT</w:t>
              </w:r>
            </w:hyperlink>
            <w:r w:rsidDel="00000000" w:rsidR="00000000" w:rsidRPr="00000000">
              <w:rPr>
                <w:rtl w:val="0"/>
              </w:rPr>
            </w:r>
          </w:p>
          <w:p w:rsidR="00000000" w:rsidDel="00000000" w:rsidP="00000000" w:rsidRDefault="00000000" w:rsidRPr="00000000" w14:paraId="00000043">
            <w:pPr>
              <w:ind w:left="360"/>
              <w:rPr>
                <w:sz w:val="19"/>
                <w:szCs w:val="19"/>
              </w:rPr>
            </w:pPr>
            <w:hyperlink w:anchor="_b1atcjt7r2q0">
              <w:r w:rsidDel="00000000" w:rsidR="00000000" w:rsidRPr="00000000">
                <w:rPr>
                  <w:sz w:val="19"/>
                  <w:szCs w:val="19"/>
                  <w:rtl w:val="0"/>
                </w:rPr>
                <w:t xml:space="preserve">Toxicity</w:t>
              </w:r>
            </w:hyperlink>
            <w:r w:rsidDel="00000000" w:rsidR="00000000" w:rsidRPr="00000000">
              <w:rPr>
                <w:rtl w:val="0"/>
              </w:rPr>
            </w:r>
          </w:p>
          <w:p w:rsidR="00000000" w:rsidDel="00000000" w:rsidP="00000000" w:rsidRDefault="00000000" w:rsidRPr="00000000" w14:paraId="00000044">
            <w:pPr>
              <w:ind w:left="360"/>
              <w:rPr>
                <w:sz w:val="19"/>
                <w:szCs w:val="19"/>
              </w:rPr>
            </w:pPr>
            <w:hyperlink w:anchor="_b3vzsonhtcsu">
              <w:r w:rsidDel="00000000" w:rsidR="00000000" w:rsidRPr="00000000">
                <w:rPr>
                  <w:sz w:val="19"/>
                  <w:szCs w:val="19"/>
                  <w:rtl w:val="0"/>
                </w:rPr>
                <w:t xml:space="preserve">Treatment planning</w:t>
              </w:r>
            </w:hyperlink>
            <w:r w:rsidDel="00000000" w:rsidR="00000000" w:rsidRPr="00000000">
              <w:rPr>
                <w:rtl w:val="0"/>
              </w:rPr>
            </w:r>
          </w:p>
          <w:p w:rsidR="00000000" w:rsidDel="00000000" w:rsidP="00000000" w:rsidRDefault="00000000" w:rsidRPr="00000000" w14:paraId="00000045">
            <w:pPr>
              <w:ind w:left="360"/>
              <w:rPr>
                <w:sz w:val="19"/>
                <w:szCs w:val="19"/>
              </w:rPr>
            </w:pPr>
            <w:hyperlink w:anchor="_8aj0c63971fw">
              <w:r w:rsidDel="00000000" w:rsidR="00000000" w:rsidRPr="00000000">
                <w:rPr>
                  <w:sz w:val="19"/>
                  <w:szCs w:val="19"/>
                  <w:rtl w:val="0"/>
                </w:rPr>
                <w:t xml:space="preserve">Follow up</w:t>
              </w:r>
            </w:hyperlink>
            <w:r w:rsidDel="00000000" w:rsidR="00000000" w:rsidRPr="00000000">
              <w:rPr>
                <w:rtl w:val="0"/>
              </w:rPr>
            </w:r>
          </w:p>
          <w:p w:rsidR="00000000" w:rsidDel="00000000" w:rsidP="00000000" w:rsidRDefault="00000000" w:rsidRPr="00000000" w14:paraId="00000046">
            <w:pPr>
              <w:ind w:left="0" w:firstLine="0"/>
              <w:rPr>
                <w:b w:val="1"/>
                <w:sz w:val="19"/>
                <w:szCs w:val="19"/>
              </w:rPr>
            </w:pPr>
            <w:hyperlink w:anchor="_nphrff5nnxca">
              <w:r w:rsidDel="00000000" w:rsidR="00000000" w:rsidRPr="00000000">
                <w:rPr>
                  <w:b w:val="1"/>
                  <w:sz w:val="19"/>
                  <w:szCs w:val="19"/>
                  <w:rtl w:val="0"/>
                </w:rPr>
                <w:t xml:space="preserve">Salivary Gland Cancer</w:t>
              </w:r>
            </w:hyperlink>
            <w:r w:rsidDel="00000000" w:rsidR="00000000" w:rsidRPr="00000000">
              <w:rPr>
                <w:rtl w:val="0"/>
              </w:rPr>
            </w:r>
          </w:p>
          <w:p w:rsidR="00000000" w:rsidDel="00000000" w:rsidP="00000000" w:rsidRDefault="00000000" w:rsidRPr="00000000" w14:paraId="00000047">
            <w:pPr>
              <w:ind w:left="0" w:firstLine="0"/>
              <w:rPr>
                <w:sz w:val="19"/>
                <w:szCs w:val="19"/>
              </w:rPr>
            </w:pPr>
            <w:r w:rsidDel="00000000" w:rsidR="00000000" w:rsidRPr="00000000">
              <w:rPr>
                <w:b w:val="1"/>
                <w:sz w:val="19"/>
                <w:szCs w:val="19"/>
                <w:rtl w:val="0"/>
              </w:rPr>
              <w:t xml:space="preserve">       </w:t>
            </w:r>
            <w:hyperlink w:anchor="_6twxihih4g2c">
              <w:r w:rsidDel="00000000" w:rsidR="00000000" w:rsidRPr="00000000">
                <w:rPr>
                  <w:sz w:val="19"/>
                  <w:szCs w:val="19"/>
                  <w:rtl w:val="0"/>
                </w:rPr>
                <w:t xml:space="preserve">Surgery</w:t>
              </w:r>
            </w:hyperlink>
            <w:r w:rsidDel="00000000" w:rsidR="00000000" w:rsidRPr="00000000">
              <w:rPr>
                <w:rtl w:val="0"/>
              </w:rPr>
            </w:r>
          </w:p>
          <w:p w:rsidR="00000000" w:rsidDel="00000000" w:rsidP="00000000" w:rsidRDefault="00000000" w:rsidRPr="00000000" w14:paraId="00000048">
            <w:pPr>
              <w:ind w:left="360"/>
              <w:rPr>
                <w:sz w:val="19"/>
                <w:szCs w:val="19"/>
              </w:rPr>
            </w:pPr>
            <w:hyperlink w:anchor="_p0erzmwybsqw">
              <w:r w:rsidDel="00000000" w:rsidR="00000000" w:rsidRPr="00000000">
                <w:rPr>
                  <w:sz w:val="19"/>
                  <w:szCs w:val="19"/>
                  <w:rtl w:val="0"/>
                </w:rPr>
                <w:t xml:space="preserve">Toxicity</w:t>
              </w:r>
            </w:hyperlink>
            <w:r w:rsidDel="00000000" w:rsidR="00000000" w:rsidRPr="00000000">
              <w:rPr>
                <w:rtl w:val="0"/>
              </w:rPr>
            </w:r>
          </w:p>
          <w:p w:rsidR="00000000" w:rsidDel="00000000" w:rsidP="00000000" w:rsidRDefault="00000000" w:rsidRPr="00000000" w14:paraId="00000049">
            <w:pPr>
              <w:ind w:left="360"/>
              <w:rPr>
                <w:sz w:val="19"/>
                <w:szCs w:val="19"/>
              </w:rPr>
            </w:pPr>
            <w:hyperlink w:anchor="_kbeeilh2mc85">
              <w:r w:rsidDel="00000000" w:rsidR="00000000" w:rsidRPr="00000000">
                <w:rPr>
                  <w:sz w:val="19"/>
                  <w:szCs w:val="19"/>
                  <w:rtl w:val="0"/>
                </w:rPr>
                <w:t xml:space="preserve">Treatment Planning</w:t>
              </w:r>
            </w:hyperlink>
            <w:r w:rsidDel="00000000" w:rsidR="00000000" w:rsidRPr="00000000">
              <w:rPr>
                <w:rtl w:val="0"/>
              </w:rPr>
            </w:r>
          </w:p>
          <w:p w:rsidR="00000000" w:rsidDel="00000000" w:rsidP="00000000" w:rsidRDefault="00000000" w:rsidRPr="00000000" w14:paraId="0000004A">
            <w:pPr>
              <w:ind w:left="360"/>
              <w:rPr>
                <w:sz w:val="19"/>
                <w:szCs w:val="19"/>
              </w:rPr>
            </w:pPr>
            <w:hyperlink w:anchor="_k4kcsk408gk7">
              <w:r w:rsidDel="00000000" w:rsidR="00000000" w:rsidRPr="00000000">
                <w:rPr>
                  <w:sz w:val="19"/>
                  <w:szCs w:val="19"/>
                  <w:rtl w:val="0"/>
                </w:rPr>
                <w:t xml:space="preserve">Followup</w:t>
              </w:r>
            </w:hyperlink>
            <w:r w:rsidDel="00000000" w:rsidR="00000000" w:rsidRPr="00000000">
              <w:rPr>
                <w:rtl w:val="0"/>
              </w:rPr>
            </w:r>
          </w:p>
          <w:p w:rsidR="00000000" w:rsidDel="00000000" w:rsidP="00000000" w:rsidRDefault="00000000" w:rsidRPr="00000000" w14:paraId="0000004B">
            <w:pPr>
              <w:ind w:left="0" w:firstLine="0"/>
              <w:rPr>
                <w:b w:val="1"/>
                <w:sz w:val="19"/>
                <w:szCs w:val="19"/>
              </w:rPr>
            </w:pPr>
            <w:hyperlink w:anchor="_gwhrxknqfe5s">
              <w:r w:rsidDel="00000000" w:rsidR="00000000" w:rsidRPr="00000000">
                <w:rPr>
                  <w:b w:val="1"/>
                  <w:sz w:val="19"/>
                  <w:szCs w:val="19"/>
                  <w:rtl w:val="0"/>
                </w:rPr>
                <w:t xml:space="preserve">Laryngeal and HPX Cancer</w:t>
              </w:r>
            </w:hyperlink>
            <w:r w:rsidDel="00000000" w:rsidR="00000000" w:rsidRPr="00000000">
              <w:rPr>
                <w:rtl w:val="0"/>
              </w:rPr>
            </w:r>
          </w:p>
          <w:p w:rsidR="00000000" w:rsidDel="00000000" w:rsidP="00000000" w:rsidRDefault="00000000" w:rsidRPr="00000000" w14:paraId="0000004C">
            <w:pPr>
              <w:ind w:left="360"/>
              <w:rPr>
                <w:sz w:val="19"/>
                <w:szCs w:val="19"/>
              </w:rPr>
            </w:pPr>
            <w:hyperlink w:anchor="_gs5q3e80xsfa">
              <w:r w:rsidDel="00000000" w:rsidR="00000000" w:rsidRPr="00000000">
                <w:rPr>
                  <w:sz w:val="19"/>
                  <w:szCs w:val="19"/>
                  <w:rtl w:val="0"/>
                </w:rPr>
                <w:t xml:space="preserve">Early stage Glottic cancer</w:t>
              </w:r>
            </w:hyperlink>
            <w:r w:rsidDel="00000000" w:rsidR="00000000" w:rsidRPr="00000000">
              <w:rPr>
                <w:rtl w:val="0"/>
              </w:rPr>
            </w:r>
          </w:p>
          <w:p w:rsidR="00000000" w:rsidDel="00000000" w:rsidP="00000000" w:rsidRDefault="00000000" w:rsidRPr="00000000" w14:paraId="0000004D">
            <w:pPr>
              <w:ind w:left="360"/>
              <w:rPr>
                <w:sz w:val="19"/>
                <w:szCs w:val="19"/>
              </w:rPr>
            </w:pPr>
            <w:hyperlink w:anchor="_g6to4cxv4dnz">
              <w:r w:rsidDel="00000000" w:rsidR="00000000" w:rsidRPr="00000000">
                <w:rPr>
                  <w:sz w:val="19"/>
                  <w:szCs w:val="19"/>
                  <w:rtl w:val="0"/>
                </w:rPr>
                <w:t xml:space="preserve">Advanced laryngeal cancer</w:t>
              </w:r>
            </w:hyperlink>
            <w:r w:rsidDel="00000000" w:rsidR="00000000" w:rsidRPr="00000000">
              <w:rPr>
                <w:rtl w:val="0"/>
              </w:rPr>
            </w:r>
          </w:p>
          <w:p w:rsidR="00000000" w:rsidDel="00000000" w:rsidP="00000000" w:rsidRDefault="00000000" w:rsidRPr="00000000" w14:paraId="0000004E">
            <w:pPr>
              <w:ind w:left="360"/>
              <w:rPr>
                <w:sz w:val="19"/>
                <w:szCs w:val="19"/>
              </w:rPr>
            </w:pPr>
            <w:hyperlink w:anchor="_ojsdep2sup3f">
              <w:r w:rsidDel="00000000" w:rsidR="00000000" w:rsidRPr="00000000">
                <w:rPr>
                  <w:sz w:val="19"/>
                  <w:szCs w:val="19"/>
                  <w:rtl w:val="0"/>
                </w:rPr>
                <w:t xml:space="preserve">Hypopharynx</w:t>
              </w:r>
            </w:hyperlink>
            <w:r w:rsidDel="00000000" w:rsidR="00000000" w:rsidRPr="00000000">
              <w:rPr>
                <w:rtl w:val="0"/>
              </w:rPr>
            </w:r>
          </w:p>
          <w:p w:rsidR="00000000" w:rsidDel="00000000" w:rsidP="00000000" w:rsidRDefault="00000000" w:rsidRPr="00000000" w14:paraId="0000004F">
            <w:pPr>
              <w:ind w:left="360"/>
              <w:rPr>
                <w:sz w:val="19"/>
                <w:szCs w:val="19"/>
              </w:rPr>
            </w:pPr>
            <w:hyperlink w:anchor="_lxqfel32d47y">
              <w:r w:rsidDel="00000000" w:rsidR="00000000" w:rsidRPr="00000000">
                <w:rPr>
                  <w:sz w:val="19"/>
                  <w:szCs w:val="19"/>
                  <w:rtl w:val="0"/>
                </w:rPr>
                <w:t xml:space="preserve">Toxicity</w:t>
              </w:r>
            </w:hyperlink>
            <w:r w:rsidDel="00000000" w:rsidR="00000000" w:rsidRPr="00000000">
              <w:rPr>
                <w:rtl w:val="0"/>
              </w:rPr>
            </w:r>
          </w:p>
          <w:p w:rsidR="00000000" w:rsidDel="00000000" w:rsidP="00000000" w:rsidRDefault="00000000" w:rsidRPr="00000000" w14:paraId="00000050">
            <w:pPr>
              <w:ind w:left="360"/>
              <w:rPr>
                <w:sz w:val="19"/>
                <w:szCs w:val="19"/>
              </w:rPr>
            </w:pPr>
            <w:hyperlink w:anchor="_e648jttkgu2e">
              <w:r w:rsidDel="00000000" w:rsidR="00000000" w:rsidRPr="00000000">
                <w:rPr>
                  <w:sz w:val="19"/>
                  <w:szCs w:val="19"/>
                  <w:rtl w:val="0"/>
                </w:rPr>
                <w:t xml:space="preserve">Treatment Planning</w:t>
              </w:r>
            </w:hyperlink>
            <w:r w:rsidDel="00000000" w:rsidR="00000000" w:rsidRPr="00000000">
              <w:rPr>
                <w:rtl w:val="0"/>
              </w:rPr>
            </w:r>
          </w:p>
          <w:p w:rsidR="00000000" w:rsidDel="00000000" w:rsidP="00000000" w:rsidRDefault="00000000" w:rsidRPr="00000000" w14:paraId="00000051">
            <w:pPr>
              <w:ind w:left="360"/>
              <w:rPr>
                <w:sz w:val="19"/>
                <w:szCs w:val="19"/>
              </w:rPr>
            </w:pPr>
            <w:hyperlink w:anchor="_cke85hcby7ce">
              <w:r w:rsidDel="00000000" w:rsidR="00000000" w:rsidRPr="00000000">
                <w:rPr>
                  <w:sz w:val="19"/>
                  <w:szCs w:val="19"/>
                  <w:rtl w:val="0"/>
                </w:rPr>
                <w:t xml:space="preserve">Follow up</w:t>
              </w:r>
            </w:hyperlink>
            <w:r w:rsidDel="00000000" w:rsidR="00000000" w:rsidRPr="00000000">
              <w:rPr>
                <w:rtl w:val="0"/>
              </w:rPr>
            </w:r>
          </w:p>
          <w:p w:rsidR="00000000" w:rsidDel="00000000" w:rsidP="00000000" w:rsidRDefault="00000000" w:rsidRPr="00000000" w14:paraId="00000052">
            <w:pPr>
              <w:ind w:left="0" w:firstLine="0"/>
              <w:rPr>
                <w:sz w:val="19"/>
                <w:szCs w:val="19"/>
              </w:rPr>
            </w:pPr>
            <w:hyperlink w:anchor="_o2tfl8pl8yjb">
              <w:r w:rsidDel="00000000" w:rsidR="00000000" w:rsidRPr="00000000">
                <w:rPr>
                  <w:b w:val="1"/>
                  <w:sz w:val="19"/>
                  <w:szCs w:val="19"/>
                  <w:rtl w:val="0"/>
                </w:rPr>
                <w:t xml:space="preserve">Thyroid Cancer</w:t>
              </w:r>
            </w:hyperlink>
            <w:r w:rsidDel="00000000" w:rsidR="00000000" w:rsidRPr="00000000">
              <w:rPr>
                <w:rtl w:val="0"/>
              </w:rPr>
            </w:r>
          </w:p>
          <w:p w:rsidR="00000000" w:rsidDel="00000000" w:rsidP="00000000" w:rsidRDefault="00000000" w:rsidRPr="00000000" w14:paraId="00000053">
            <w:pPr>
              <w:ind w:left="360"/>
              <w:rPr>
                <w:sz w:val="19"/>
                <w:szCs w:val="19"/>
              </w:rPr>
            </w:pPr>
            <w:hyperlink w:anchor="_ya638qmd6vik">
              <w:r w:rsidDel="00000000" w:rsidR="00000000" w:rsidRPr="00000000">
                <w:rPr>
                  <w:sz w:val="19"/>
                  <w:szCs w:val="19"/>
                  <w:rtl w:val="0"/>
                </w:rPr>
                <w:t xml:space="preserve">Toxicity</w:t>
              </w:r>
            </w:hyperlink>
            <w:r w:rsidDel="00000000" w:rsidR="00000000" w:rsidRPr="00000000">
              <w:rPr>
                <w:rtl w:val="0"/>
              </w:rPr>
            </w:r>
          </w:p>
          <w:p w:rsidR="00000000" w:rsidDel="00000000" w:rsidP="00000000" w:rsidRDefault="00000000" w:rsidRPr="00000000" w14:paraId="00000054">
            <w:pPr>
              <w:ind w:left="360"/>
              <w:rPr>
                <w:sz w:val="19"/>
                <w:szCs w:val="19"/>
              </w:rPr>
            </w:pPr>
            <w:hyperlink w:anchor="_4e0srnyhufcv">
              <w:r w:rsidDel="00000000" w:rsidR="00000000" w:rsidRPr="00000000">
                <w:rPr>
                  <w:sz w:val="19"/>
                  <w:szCs w:val="19"/>
                  <w:rtl w:val="0"/>
                </w:rPr>
                <w:t xml:space="preserve">Treatment Planning</w:t>
              </w:r>
            </w:hyperlink>
            <w:r w:rsidDel="00000000" w:rsidR="00000000" w:rsidRPr="00000000">
              <w:rPr>
                <w:rtl w:val="0"/>
              </w:rPr>
            </w:r>
          </w:p>
          <w:p w:rsidR="00000000" w:rsidDel="00000000" w:rsidP="00000000" w:rsidRDefault="00000000" w:rsidRPr="00000000" w14:paraId="00000055">
            <w:pPr>
              <w:ind w:left="360"/>
              <w:rPr>
                <w:sz w:val="19"/>
                <w:szCs w:val="19"/>
              </w:rPr>
            </w:pPr>
            <w:hyperlink w:anchor="_cv02sjq5wrqb">
              <w:r w:rsidDel="00000000" w:rsidR="00000000" w:rsidRPr="00000000">
                <w:rPr>
                  <w:sz w:val="19"/>
                  <w:szCs w:val="19"/>
                  <w:rtl w:val="0"/>
                </w:rPr>
                <w:t xml:space="preserve">Follow up</w:t>
              </w:r>
            </w:hyperlink>
            <w:r w:rsidDel="00000000" w:rsidR="00000000" w:rsidRPr="00000000">
              <w:rPr>
                <w:rtl w:val="0"/>
              </w:rPr>
            </w:r>
          </w:p>
          <w:p w:rsidR="00000000" w:rsidDel="00000000" w:rsidP="00000000" w:rsidRDefault="00000000" w:rsidRPr="00000000" w14:paraId="00000056">
            <w:pPr>
              <w:ind w:left="0" w:firstLine="0"/>
              <w:rPr>
                <w:b w:val="1"/>
                <w:sz w:val="19"/>
                <w:szCs w:val="19"/>
              </w:rPr>
            </w:pPr>
            <w:hyperlink w:anchor="_wcda29odiys8">
              <w:r w:rsidDel="00000000" w:rsidR="00000000" w:rsidRPr="00000000">
                <w:rPr>
                  <w:b w:val="1"/>
                  <w:sz w:val="19"/>
                  <w:szCs w:val="19"/>
                  <w:rtl w:val="0"/>
                </w:rPr>
                <w:t xml:space="preserve">Unknown Primary</w:t>
              </w:r>
            </w:hyperlink>
            <w:r w:rsidDel="00000000" w:rsidR="00000000" w:rsidRPr="00000000">
              <w:rPr>
                <w:rtl w:val="0"/>
              </w:rPr>
            </w:r>
          </w:p>
          <w:p w:rsidR="00000000" w:rsidDel="00000000" w:rsidP="00000000" w:rsidRDefault="00000000" w:rsidRPr="00000000" w14:paraId="00000057">
            <w:pPr>
              <w:ind w:left="360"/>
              <w:rPr>
                <w:sz w:val="19"/>
                <w:szCs w:val="19"/>
              </w:rPr>
            </w:pPr>
            <w:hyperlink w:anchor="_ad9f8epjpp5b">
              <w:r w:rsidDel="00000000" w:rsidR="00000000" w:rsidRPr="00000000">
                <w:rPr>
                  <w:sz w:val="19"/>
                  <w:szCs w:val="19"/>
                  <w:rtl w:val="0"/>
                </w:rPr>
                <w:t xml:space="preserve">Treatment recommendations</w:t>
              </w:r>
            </w:hyperlink>
            <w:r w:rsidDel="00000000" w:rsidR="00000000" w:rsidRPr="00000000">
              <w:rPr>
                <w:rtl w:val="0"/>
              </w:rPr>
            </w:r>
          </w:p>
          <w:p w:rsidR="00000000" w:rsidDel="00000000" w:rsidP="00000000" w:rsidRDefault="00000000" w:rsidRPr="00000000" w14:paraId="00000058">
            <w:pPr>
              <w:ind w:left="360"/>
              <w:rPr>
                <w:sz w:val="19"/>
                <w:szCs w:val="19"/>
              </w:rPr>
            </w:pPr>
            <w:r w:rsidDel="00000000" w:rsidR="00000000" w:rsidRPr="00000000">
              <w:rPr>
                <w:rtl w:val="0"/>
              </w:rPr>
            </w:r>
          </w:p>
          <w:p w:rsidR="00000000" w:rsidDel="00000000" w:rsidP="00000000" w:rsidRDefault="00000000" w:rsidRPr="00000000" w14:paraId="00000059">
            <w:pPr>
              <w:tabs>
                <w:tab w:val="right" w:pos="10800"/>
              </w:tabs>
              <w:ind w:left="0" w:firstLine="0"/>
              <w:rPr>
                <w:sz w:val="28"/>
                <w:szCs w:val="28"/>
              </w:rPr>
            </w:pPr>
            <w:r w:rsidDel="00000000" w:rsidR="00000000" w:rsidRPr="00000000">
              <w:rPr>
                <w:b w:val="1"/>
                <w:sz w:val="28"/>
                <w:szCs w:val="28"/>
                <w:u w:val="single"/>
                <w:rtl w:val="0"/>
              </w:rPr>
              <w:t xml:space="preserve">Other Sections</w:t>
            </w:r>
            <w:r w:rsidDel="00000000" w:rsidR="00000000" w:rsidRPr="00000000">
              <w:rPr>
                <w:rtl w:val="0"/>
              </w:rPr>
            </w:r>
          </w:p>
          <w:p w:rsidR="00000000" w:rsidDel="00000000" w:rsidP="00000000" w:rsidRDefault="00000000" w:rsidRPr="00000000" w14:paraId="0000005A">
            <w:pPr>
              <w:ind w:left="0" w:firstLine="0"/>
              <w:rPr/>
            </w:pPr>
            <w:hyperlink r:id="rId23">
              <w:r w:rsidDel="00000000" w:rsidR="00000000" w:rsidRPr="00000000">
                <w:rPr>
                  <w:b w:val="1"/>
                  <w:rtl w:val="0"/>
                </w:rPr>
                <w:t xml:space="preserve">Uveal (choroidal) Melanoma</w:t>
              </w:r>
            </w:hyperlink>
            <w:r w:rsidDel="00000000" w:rsidR="00000000" w:rsidRPr="00000000">
              <w:rPr>
                <w:b w:val="1"/>
                <w:rtl w:val="0"/>
              </w:rPr>
              <w:t xml:space="preserve"> </w:t>
            </w:r>
            <w:r w:rsidDel="00000000" w:rsidR="00000000" w:rsidRPr="00000000">
              <w:rPr>
                <w:rtl w:val="0"/>
              </w:rPr>
              <w:t xml:space="preserve">(CNS)</w:t>
            </w:r>
          </w:p>
          <w:p w:rsidR="00000000" w:rsidDel="00000000" w:rsidP="00000000" w:rsidRDefault="00000000" w:rsidRPr="00000000" w14:paraId="0000005B">
            <w:pPr>
              <w:ind w:left="360"/>
              <w:rPr>
                <w:b w:val="1"/>
              </w:rPr>
            </w:pPr>
            <w:hyperlink r:id="rId24">
              <w:r w:rsidDel="00000000" w:rsidR="00000000" w:rsidRPr="00000000">
                <w:rPr>
                  <w:rtl w:val="0"/>
                </w:rPr>
                <w:t xml:space="preserve">Plaque Brachytherapy</w:t>
              </w:r>
            </w:hyperlink>
            <w:r w:rsidDel="00000000" w:rsidR="00000000" w:rsidRPr="00000000">
              <w:rPr>
                <w:b w:val="1"/>
                <w:rtl w:val="0"/>
              </w:rPr>
              <w:t xml:space="preserve"> </w:t>
            </w:r>
            <w:r w:rsidDel="00000000" w:rsidR="00000000" w:rsidRPr="00000000">
              <w:rPr>
                <w:rtl w:val="0"/>
              </w:rPr>
              <w:t xml:space="preserve">(CNS)</w:t>
            </w:r>
            <w:r w:rsidDel="00000000" w:rsidR="00000000" w:rsidRPr="00000000">
              <w:rPr>
                <w:rtl w:val="0"/>
              </w:rPr>
            </w:r>
          </w:p>
          <w:p w:rsidR="00000000" w:rsidDel="00000000" w:rsidP="00000000" w:rsidRDefault="00000000" w:rsidRPr="00000000" w14:paraId="0000005C">
            <w:pPr>
              <w:ind w:left="0" w:firstLine="0"/>
              <w:rPr>
                <w:sz w:val="19"/>
                <w:szCs w:val="19"/>
              </w:rPr>
            </w:pPr>
            <w:r w:rsidDel="00000000" w:rsidR="00000000" w:rsidRPr="00000000">
              <w:rPr>
                <w:rtl w:val="0"/>
              </w:rPr>
            </w:r>
          </w:p>
          <w:p w:rsidR="00000000" w:rsidDel="00000000" w:rsidP="00000000" w:rsidRDefault="00000000" w:rsidRPr="00000000" w14:paraId="0000005D">
            <w:pPr>
              <w:tabs>
                <w:tab w:val="right" w:pos="10800"/>
              </w:tabs>
              <w:ind w:left="360"/>
              <w:rPr>
                <w:sz w:val="19"/>
                <w:szCs w:val="19"/>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E">
            <w:pPr>
              <w:ind w:left="0" w:firstLine="0"/>
              <w:jc w:val="center"/>
              <w:rPr>
                <w:b w:val="1"/>
                <w:sz w:val="32"/>
                <w:szCs w:val="32"/>
              </w:rPr>
            </w:pPr>
            <w:hyperlink w:anchor="_1tthxm9ct3f3">
              <w:r w:rsidDel="00000000" w:rsidR="00000000" w:rsidRPr="00000000">
                <w:rPr>
                  <w:b w:val="1"/>
                  <w:sz w:val="32"/>
                  <w:szCs w:val="32"/>
                  <w:rtl w:val="0"/>
                </w:rPr>
                <w:t xml:space="preserve">Skin</w:t>
              </w:r>
            </w:hyperlink>
            <w:r w:rsidDel="00000000" w:rsidR="00000000" w:rsidRPr="00000000">
              <w:rPr>
                <w:rtl w:val="0"/>
              </w:rPr>
            </w:r>
          </w:p>
          <w:p w:rsidR="00000000" w:rsidDel="00000000" w:rsidP="00000000" w:rsidRDefault="00000000" w:rsidRPr="00000000" w14:paraId="0000005F">
            <w:pPr>
              <w:ind w:left="0" w:firstLine="0"/>
              <w:rPr>
                <w:sz w:val="19"/>
                <w:szCs w:val="19"/>
              </w:rPr>
            </w:pPr>
            <w:hyperlink w:anchor="_islywsjim8b">
              <w:r w:rsidDel="00000000" w:rsidR="00000000" w:rsidRPr="00000000">
                <w:rPr>
                  <w:sz w:val="19"/>
                  <w:szCs w:val="19"/>
                  <w:rtl w:val="0"/>
                </w:rPr>
                <w:t xml:space="preserve">Treatment Planning</w:t>
              </w:r>
            </w:hyperlink>
            <w:r w:rsidDel="00000000" w:rsidR="00000000" w:rsidRPr="00000000">
              <w:rPr>
                <w:rtl w:val="0"/>
              </w:rPr>
            </w:r>
          </w:p>
          <w:p w:rsidR="00000000" w:rsidDel="00000000" w:rsidP="00000000" w:rsidRDefault="00000000" w:rsidRPr="00000000" w14:paraId="00000060">
            <w:pPr>
              <w:ind w:left="0" w:firstLine="0"/>
              <w:rPr>
                <w:sz w:val="19"/>
                <w:szCs w:val="19"/>
              </w:rPr>
            </w:pPr>
            <w:hyperlink w:anchor="_d825i2lqg96m">
              <w:r w:rsidDel="00000000" w:rsidR="00000000" w:rsidRPr="00000000">
                <w:rPr>
                  <w:sz w:val="19"/>
                  <w:szCs w:val="19"/>
                  <w:rtl w:val="0"/>
                </w:rPr>
                <w:t xml:space="preserve">Follow up</w:t>
              </w:r>
            </w:hyperlink>
            <w:r w:rsidDel="00000000" w:rsidR="00000000" w:rsidRPr="00000000">
              <w:rPr>
                <w:rtl w:val="0"/>
              </w:rPr>
            </w:r>
          </w:p>
          <w:p w:rsidR="00000000" w:rsidDel="00000000" w:rsidP="00000000" w:rsidRDefault="00000000" w:rsidRPr="00000000" w14:paraId="00000061">
            <w:pPr>
              <w:ind w:left="0" w:firstLine="0"/>
              <w:rPr>
                <w:sz w:val="19"/>
                <w:szCs w:val="19"/>
              </w:rPr>
            </w:pPr>
            <w:r w:rsidDel="00000000" w:rsidR="00000000" w:rsidRPr="00000000">
              <w:rPr>
                <w:rtl w:val="0"/>
              </w:rPr>
            </w:r>
          </w:p>
          <w:p w:rsidR="00000000" w:rsidDel="00000000" w:rsidP="00000000" w:rsidRDefault="00000000" w:rsidRPr="00000000" w14:paraId="00000062">
            <w:pPr>
              <w:ind w:left="0" w:firstLine="0"/>
              <w:rPr>
                <w:b w:val="1"/>
                <w:sz w:val="19"/>
                <w:szCs w:val="19"/>
              </w:rPr>
            </w:pPr>
            <w:hyperlink w:anchor="_hi5xpm3qkl7f">
              <w:r w:rsidDel="00000000" w:rsidR="00000000" w:rsidRPr="00000000">
                <w:rPr>
                  <w:b w:val="1"/>
                  <w:sz w:val="19"/>
                  <w:szCs w:val="19"/>
                  <w:rtl w:val="0"/>
                </w:rPr>
                <w:t xml:space="preserve">Melanoma</w:t>
              </w:r>
            </w:hyperlink>
            <w:r w:rsidDel="00000000" w:rsidR="00000000" w:rsidRPr="00000000">
              <w:rPr>
                <w:rtl w:val="0"/>
              </w:rPr>
            </w:r>
          </w:p>
          <w:p w:rsidR="00000000" w:rsidDel="00000000" w:rsidP="00000000" w:rsidRDefault="00000000" w:rsidRPr="00000000" w14:paraId="00000063">
            <w:pPr>
              <w:ind w:left="360"/>
              <w:rPr>
                <w:sz w:val="19"/>
                <w:szCs w:val="19"/>
              </w:rPr>
            </w:pPr>
            <w:hyperlink w:anchor="_yluty9ypgoc0">
              <w:r w:rsidDel="00000000" w:rsidR="00000000" w:rsidRPr="00000000">
                <w:rPr>
                  <w:sz w:val="19"/>
                  <w:szCs w:val="19"/>
                  <w:rtl w:val="0"/>
                </w:rPr>
                <w:t xml:space="preserve">Surgery</w:t>
              </w:r>
            </w:hyperlink>
            <w:r w:rsidDel="00000000" w:rsidR="00000000" w:rsidRPr="00000000">
              <w:rPr>
                <w:rtl w:val="0"/>
              </w:rPr>
            </w:r>
          </w:p>
          <w:p w:rsidR="00000000" w:rsidDel="00000000" w:rsidP="00000000" w:rsidRDefault="00000000" w:rsidRPr="00000000" w14:paraId="00000064">
            <w:pPr>
              <w:ind w:firstLine="720"/>
              <w:rPr>
                <w:sz w:val="19"/>
                <w:szCs w:val="19"/>
              </w:rPr>
            </w:pPr>
            <w:hyperlink w:anchor="_lacifkwek5y2">
              <w:r w:rsidDel="00000000" w:rsidR="00000000" w:rsidRPr="00000000">
                <w:rPr>
                  <w:sz w:val="19"/>
                  <w:szCs w:val="19"/>
                  <w:rtl w:val="0"/>
                </w:rPr>
                <w:t xml:space="preserve">SLNB</w:t>
              </w:r>
            </w:hyperlink>
            <w:r w:rsidDel="00000000" w:rsidR="00000000" w:rsidRPr="00000000">
              <w:rPr>
                <w:rtl w:val="0"/>
              </w:rPr>
            </w:r>
          </w:p>
          <w:p w:rsidR="00000000" w:rsidDel="00000000" w:rsidP="00000000" w:rsidRDefault="00000000" w:rsidRPr="00000000" w14:paraId="00000065">
            <w:pPr>
              <w:ind w:left="360"/>
              <w:rPr>
                <w:sz w:val="19"/>
                <w:szCs w:val="19"/>
              </w:rPr>
            </w:pPr>
            <w:hyperlink w:anchor="_uqqhmqp0p864">
              <w:r w:rsidDel="00000000" w:rsidR="00000000" w:rsidRPr="00000000">
                <w:rPr>
                  <w:sz w:val="19"/>
                  <w:szCs w:val="19"/>
                  <w:rtl w:val="0"/>
                </w:rPr>
                <w:t xml:space="preserve">Adjuvant RT</w:t>
              </w:r>
            </w:hyperlink>
            <w:r w:rsidDel="00000000" w:rsidR="00000000" w:rsidRPr="00000000">
              <w:rPr>
                <w:rtl w:val="0"/>
              </w:rPr>
            </w:r>
          </w:p>
          <w:p w:rsidR="00000000" w:rsidDel="00000000" w:rsidP="00000000" w:rsidRDefault="00000000" w:rsidRPr="00000000" w14:paraId="00000066">
            <w:pPr>
              <w:ind w:left="360"/>
              <w:rPr>
                <w:sz w:val="19"/>
                <w:szCs w:val="19"/>
              </w:rPr>
            </w:pPr>
            <w:hyperlink w:anchor="_5no9f6w9stum">
              <w:r w:rsidDel="00000000" w:rsidR="00000000" w:rsidRPr="00000000">
                <w:rPr>
                  <w:sz w:val="19"/>
                  <w:szCs w:val="19"/>
                  <w:rtl w:val="0"/>
                </w:rPr>
                <w:t xml:space="preserve">Definitive RT</w:t>
              </w:r>
            </w:hyperlink>
            <w:r w:rsidDel="00000000" w:rsidR="00000000" w:rsidRPr="00000000">
              <w:rPr>
                <w:rtl w:val="0"/>
              </w:rPr>
            </w:r>
          </w:p>
          <w:p w:rsidR="00000000" w:rsidDel="00000000" w:rsidP="00000000" w:rsidRDefault="00000000" w:rsidRPr="00000000" w14:paraId="00000067">
            <w:pPr>
              <w:ind w:left="360"/>
              <w:rPr>
                <w:sz w:val="19"/>
                <w:szCs w:val="19"/>
              </w:rPr>
            </w:pPr>
            <w:hyperlink w:anchor="_ajtlnf7hvhqx">
              <w:r w:rsidDel="00000000" w:rsidR="00000000" w:rsidRPr="00000000">
                <w:rPr>
                  <w:sz w:val="19"/>
                  <w:szCs w:val="19"/>
                  <w:rtl w:val="0"/>
                </w:rPr>
                <w:t xml:space="preserve">Systemic Therapy</w:t>
              </w:r>
            </w:hyperlink>
            <w:r w:rsidDel="00000000" w:rsidR="00000000" w:rsidRPr="00000000">
              <w:rPr>
                <w:rtl w:val="0"/>
              </w:rPr>
            </w:r>
          </w:p>
          <w:p w:rsidR="00000000" w:rsidDel="00000000" w:rsidP="00000000" w:rsidRDefault="00000000" w:rsidRPr="00000000" w14:paraId="00000068">
            <w:pPr>
              <w:ind w:firstLine="720"/>
              <w:rPr>
                <w:sz w:val="19"/>
                <w:szCs w:val="19"/>
              </w:rPr>
            </w:pPr>
            <w:hyperlink w:anchor="_anprsso19hs5">
              <w:r w:rsidDel="00000000" w:rsidR="00000000" w:rsidRPr="00000000">
                <w:rPr>
                  <w:sz w:val="19"/>
                  <w:szCs w:val="19"/>
                  <w:rtl w:val="0"/>
                </w:rPr>
                <w:t xml:space="preserve">BRAF V600E</w:t>
              </w:r>
            </w:hyperlink>
            <w:r w:rsidDel="00000000" w:rsidR="00000000" w:rsidRPr="00000000">
              <w:rPr>
                <w:rtl w:val="0"/>
              </w:rPr>
            </w:r>
          </w:p>
          <w:p w:rsidR="00000000" w:rsidDel="00000000" w:rsidP="00000000" w:rsidRDefault="00000000" w:rsidRPr="00000000" w14:paraId="00000069">
            <w:pPr>
              <w:ind w:firstLine="720"/>
              <w:rPr>
                <w:sz w:val="19"/>
                <w:szCs w:val="19"/>
              </w:rPr>
            </w:pPr>
            <w:hyperlink w:anchor="_vh6pylh9zghs">
              <w:r w:rsidDel="00000000" w:rsidR="00000000" w:rsidRPr="00000000">
                <w:rPr>
                  <w:sz w:val="19"/>
                  <w:szCs w:val="19"/>
                  <w:rtl w:val="0"/>
                </w:rPr>
                <w:t xml:space="preserve">Immunotherapy</w:t>
              </w:r>
            </w:hyperlink>
            <w:r w:rsidDel="00000000" w:rsidR="00000000" w:rsidRPr="00000000">
              <w:rPr>
                <w:rtl w:val="0"/>
              </w:rPr>
            </w:r>
          </w:p>
          <w:p w:rsidR="00000000" w:rsidDel="00000000" w:rsidP="00000000" w:rsidRDefault="00000000" w:rsidRPr="00000000" w14:paraId="0000006A">
            <w:pPr>
              <w:ind w:firstLine="720"/>
              <w:rPr>
                <w:sz w:val="19"/>
                <w:szCs w:val="19"/>
              </w:rPr>
            </w:pPr>
            <w:hyperlink w:anchor="_b097nlza3y2x">
              <w:r w:rsidDel="00000000" w:rsidR="00000000" w:rsidRPr="00000000">
                <w:rPr>
                  <w:sz w:val="19"/>
                  <w:szCs w:val="19"/>
                  <w:rtl w:val="0"/>
                </w:rPr>
                <w:t xml:space="preserve">Adjuvant Therapy</w:t>
              </w:r>
            </w:hyperlink>
            <w:r w:rsidDel="00000000" w:rsidR="00000000" w:rsidRPr="00000000">
              <w:rPr>
                <w:rtl w:val="0"/>
              </w:rPr>
            </w:r>
          </w:p>
          <w:p w:rsidR="00000000" w:rsidDel="00000000" w:rsidP="00000000" w:rsidRDefault="00000000" w:rsidRPr="00000000" w14:paraId="0000006B">
            <w:pPr>
              <w:ind w:firstLine="720"/>
              <w:rPr>
                <w:sz w:val="19"/>
                <w:szCs w:val="19"/>
              </w:rPr>
            </w:pPr>
            <w:hyperlink w:anchor="_y8q33h49pcsu">
              <w:r w:rsidDel="00000000" w:rsidR="00000000" w:rsidRPr="00000000">
                <w:rPr>
                  <w:sz w:val="19"/>
                  <w:szCs w:val="19"/>
                  <w:rtl w:val="0"/>
                </w:rPr>
                <w:t xml:space="preserve">Neoadjuvant therapy</w:t>
              </w:r>
            </w:hyperlink>
            <w:r w:rsidDel="00000000" w:rsidR="00000000" w:rsidRPr="00000000">
              <w:rPr>
                <w:rtl w:val="0"/>
              </w:rPr>
            </w:r>
          </w:p>
          <w:p w:rsidR="00000000" w:rsidDel="00000000" w:rsidP="00000000" w:rsidRDefault="00000000" w:rsidRPr="00000000" w14:paraId="0000006C">
            <w:pPr>
              <w:ind w:left="360"/>
              <w:rPr>
                <w:sz w:val="19"/>
                <w:szCs w:val="19"/>
              </w:rPr>
            </w:pPr>
            <w:hyperlink w:anchor="_1zm6bswnkt2e">
              <w:r w:rsidDel="00000000" w:rsidR="00000000" w:rsidRPr="00000000">
                <w:rPr>
                  <w:sz w:val="19"/>
                  <w:szCs w:val="19"/>
                  <w:rtl w:val="0"/>
                </w:rPr>
                <w:t xml:space="preserve">Metastasis</w:t>
              </w:r>
            </w:hyperlink>
            <w:r w:rsidDel="00000000" w:rsidR="00000000" w:rsidRPr="00000000">
              <w:rPr>
                <w:rtl w:val="0"/>
              </w:rPr>
            </w:r>
          </w:p>
          <w:p w:rsidR="00000000" w:rsidDel="00000000" w:rsidP="00000000" w:rsidRDefault="00000000" w:rsidRPr="00000000" w14:paraId="0000006D">
            <w:pPr>
              <w:ind w:firstLine="720"/>
              <w:rPr>
                <w:sz w:val="19"/>
                <w:szCs w:val="19"/>
              </w:rPr>
            </w:pPr>
            <w:hyperlink w:anchor="_7alp09jod3dd">
              <w:r w:rsidDel="00000000" w:rsidR="00000000" w:rsidRPr="00000000">
                <w:rPr>
                  <w:sz w:val="19"/>
                  <w:szCs w:val="19"/>
                  <w:rtl w:val="0"/>
                </w:rPr>
                <w:t xml:space="preserve">Brain Mets and Systemic Tx </w:t>
              </w:r>
            </w:hyperlink>
            <w:r w:rsidDel="00000000" w:rsidR="00000000" w:rsidRPr="00000000">
              <w:rPr>
                <w:rtl w:val="0"/>
              </w:rPr>
            </w:r>
          </w:p>
          <w:p w:rsidR="00000000" w:rsidDel="00000000" w:rsidP="00000000" w:rsidRDefault="00000000" w:rsidRPr="00000000" w14:paraId="0000006E">
            <w:pPr>
              <w:ind w:left="360"/>
              <w:rPr>
                <w:sz w:val="19"/>
                <w:szCs w:val="19"/>
              </w:rPr>
            </w:pPr>
            <w:hyperlink w:anchor="_5iesi1n7prpe">
              <w:r w:rsidDel="00000000" w:rsidR="00000000" w:rsidRPr="00000000">
                <w:rPr>
                  <w:sz w:val="19"/>
                  <w:szCs w:val="19"/>
                  <w:rtl w:val="0"/>
                </w:rPr>
                <w:t xml:space="preserve">Toxicity</w:t>
              </w:r>
            </w:hyperlink>
            <w:r w:rsidDel="00000000" w:rsidR="00000000" w:rsidRPr="00000000">
              <w:rPr>
                <w:rtl w:val="0"/>
              </w:rPr>
            </w:r>
          </w:p>
          <w:p w:rsidR="00000000" w:rsidDel="00000000" w:rsidP="00000000" w:rsidRDefault="00000000" w:rsidRPr="00000000" w14:paraId="0000006F">
            <w:pPr>
              <w:ind w:left="360"/>
              <w:rPr>
                <w:sz w:val="19"/>
                <w:szCs w:val="19"/>
              </w:rPr>
            </w:pPr>
            <w:hyperlink w:anchor="_fie6e84u88hg">
              <w:r w:rsidDel="00000000" w:rsidR="00000000" w:rsidRPr="00000000">
                <w:rPr>
                  <w:sz w:val="19"/>
                  <w:szCs w:val="19"/>
                  <w:rtl w:val="0"/>
                </w:rPr>
                <w:t xml:space="preserve">Treatment Planning</w:t>
              </w:r>
            </w:hyperlink>
            <w:r w:rsidDel="00000000" w:rsidR="00000000" w:rsidRPr="00000000">
              <w:rPr>
                <w:rtl w:val="0"/>
              </w:rPr>
            </w:r>
          </w:p>
          <w:p w:rsidR="00000000" w:rsidDel="00000000" w:rsidP="00000000" w:rsidRDefault="00000000" w:rsidRPr="00000000" w14:paraId="00000070">
            <w:pPr>
              <w:ind w:left="360"/>
              <w:rPr>
                <w:sz w:val="19"/>
                <w:szCs w:val="19"/>
              </w:rPr>
            </w:pPr>
            <w:hyperlink w:anchor="_9v86acxu8jtz">
              <w:r w:rsidDel="00000000" w:rsidR="00000000" w:rsidRPr="00000000">
                <w:rPr>
                  <w:sz w:val="19"/>
                  <w:szCs w:val="19"/>
                  <w:rtl w:val="0"/>
                </w:rPr>
                <w:t xml:space="preserve">Follow up</w:t>
              </w:r>
            </w:hyperlink>
            <w:r w:rsidDel="00000000" w:rsidR="00000000" w:rsidRPr="00000000">
              <w:rPr>
                <w:rtl w:val="0"/>
              </w:rPr>
            </w:r>
          </w:p>
          <w:p w:rsidR="00000000" w:rsidDel="00000000" w:rsidP="00000000" w:rsidRDefault="00000000" w:rsidRPr="00000000" w14:paraId="00000071">
            <w:pPr>
              <w:ind w:left="360"/>
              <w:rPr>
                <w:sz w:val="19"/>
                <w:szCs w:val="19"/>
              </w:rPr>
            </w:pPr>
            <w:hyperlink w:anchor="_u4qrj9lvu95d">
              <w:r w:rsidDel="00000000" w:rsidR="00000000" w:rsidRPr="00000000">
                <w:rPr>
                  <w:sz w:val="19"/>
                  <w:szCs w:val="19"/>
                  <w:rtl w:val="0"/>
                </w:rPr>
                <w:t xml:space="preserve">Future Directions</w:t>
              </w:r>
            </w:hyperlink>
            <w:r w:rsidDel="00000000" w:rsidR="00000000" w:rsidRPr="00000000">
              <w:rPr>
                <w:rtl w:val="0"/>
              </w:rPr>
            </w:r>
          </w:p>
          <w:p w:rsidR="00000000" w:rsidDel="00000000" w:rsidP="00000000" w:rsidRDefault="00000000" w:rsidRPr="00000000" w14:paraId="00000072">
            <w:pPr>
              <w:ind w:left="360"/>
              <w:rPr>
                <w:sz w:val="19"/>
                <w:szCs w:val="19"/>
              </w:rPr>
            </w:pPr>
            <w:r w:rsidDel="00000000" w:rsidR="00000000" w:rsidRPr="00000000">
              <w:rPr>
                <w:rtl w:val="0"/>
              </w:rPr>
            </w:r>
          </w:p>
          <w:p w:rsidR="00000000" w:rsidDel="00000000" w:rsidP="00000000" w:rsidRDefault="00000000" w:rsidRPr="00000000" w14:paraId="00000073">
            <w:pPr>
              <w:ind w:left="0" w:firstLine="0"/>
              <w:rPr>
                <w:b w:val="1"/>
                <w:sz w:val="19"/>
                <w:szCs w:val="19"/>
              </w:rPr>
            </w:pPr>
            <w:hyperlink w:anchor="_chszrqy0jz0x">
              <w:r w:rsidDel="00000000" w:rsidR="00000000" w:rsidRPr="00000000">
                <w:rPr>
                  <w:b w:val="1"/>
                  <w:sz w:val="19"/>
                  <w:szCs w:val="19"/>
                  <w:rtl w:val="0"/>
                </w:rPr>
                <w:t xml:space="preserve">Squamous Cell and Basal Cell </w:t>
              </w:r>
            </w:hyperlink>
            <w:r w:rsidDel="00000000" w:rsidR="00000000" w:rsidRPr="00000000">
              <w:rPr>
                <w:rtl w:val="0"/>
              </w:rPr>
            </w:r>
          </w:p>
          <w:p w:rsidR="00000000" w:rsidDel="00000000" w:rsidP="00000000" w:rsidRDefault="00000000" w:rsidRPr="00000000" w14:paraId="00000074">
            <w:pPr>
              <w:ind w:left="360"/>
              <w:rPr>
                <w:sz w:val="19"/>
                <w:szCs w:val="19"/>
              </w:rPr>
            </w:pPr>
            <w:hyperlink w:anchor="_wdgbp2pgc8jc">
              <w:r w:rsidDel="00000000" w:rsidR="00000000" w:rsidRPr="00000000">
                <w:rPr>
                  <w:sz w:val="19"/>
                  <w:szCs w:val="19"/>
                  <w:rtl w:val="0"/>
                </w:rPr>
                <w:t xml:space="preserve">Systemic therapy</w:t>
              </w:r>
            </w:hyperlink>
            <w:r w:rsidDel="00000000" w:rsidR="00000000" w:rsidRPr="00000000">
              <w:rPr>
                <w:rtl w:val="0"/>
              </w:rPr>
            </w:r>
          </w:p>
          <w:p w:rsidR="00000000" w:rsidDel="00000000" w:rsidP="00000000" w:rsidRDefault="00000000" w:rsidRPr="00000000" w14:paraId="00000075">
            <w:pPr>
              <w:ind w:left="360"/>
              <w:rPr>
                <w:sz w:val="19"/>
                <w:szCs w:val="19"/>
              </w:rPr>
            </w:pPr>
            <w:hyperlink w:anchor="_b6z9zcd3dm1h">
              <w:r w:rsidDel="00000000" w:rsidR="00000000" w:rsidRPr="00000000">
                <w:rPr>
                  <w:sz w:val="19"/>
                  <w:szCs w:val="19"/>
                  <w:rtl w:val="0"/>
                </w:rPr>
                <w:t xml:space="preserve">Toxicity</w:t>
              </w:r>
            </w:hyperlink>
            <w:r w:rsidDel="00000000" w:rsidR="00000000" w:rsidRPr="00000000">
              <w:rPr>
                <w:rtl w:val="0"/>
              </w:rPr>
            </w:r>
          </w:p>
          <w:p w:rsidR="00000000" w:rsidDel="00000000" w:rsidP="00000000" w:rsidRDefault="00000000" w:rsidRPr="00000000" w14:paraId="00000076">
            <w:pPr>
              <w:ind w:left="360"/>
              <w:rPr>
                <w:sz w:val="19"/>
                <w:szCs w:val="19"/>
              </w:rPr>
            </w:pPr>
            <w:hyperlink w:anchor="_xpavp0yahbim">
              <w:r w:rsidDel="00000000" w:rsidR="00000000" w:rsidRPr="00000000">
                <w:rPr>
                  <w:sz w:val="19"/>
                  <w:szCs w:val="19"/>
                  <w:rtl w:val="0"/>
                </w:rPr>
                <w:t xml:space="preserve">Treatment Planning</w:t>
              </w:r>
            </w:hyperlink>
            <w:r w:rsidDel="00000000" w:rsidR="00000000" w:rsidRPr="00000000">
              <w:rPr>
                <w:rtl w:val="0"/>
              </w:rPr>
            </w:r>
          </w:p>
          <w:p w:rsidR="00000000" w:rsidDel="00000000" w:rsidP="00000000" w:rsidRDefault="00000000" w:rsidRPr="00000000" w14:paraId="00000077">
            <w:pPr>
              <w:ind w:left="360"/>
              <w:rPr>
                <w:sz w:val="19"/>
                <w:szCs w:val="19"/>
              </w:rPr>
            </w:pPr>
            <w:hyperlink w:anchor="_i16kj2wzjiua">
              <w:r w:rsidDel="00000000" w:rsidR="00000000" w:rsidRPr="00000000">
                <w:rPr>
                  <w:sz w:val="19"/>
                  <w:szCs w:val="19"/>
                  <w:rtl w:val="0"/>
                </w:rPr>
                <w:t xml:space="preserve">Follow up</w:t>
              </w:r>
            </w:hyperlink>
            <w:r w:rsidDel="00000000" w:rsidR="00000000" w:rsidRPr="00000000">
              <w:rPr>
                <w:rtl w:val="0"/>
              </w:rPr>
            </w:r>
          </w:p>
          <w:p w:rsidR="00000000" w:rsidDel="00000000" w:rsidP="00000000" w:rsidRDefault="00000000" w:rsidRPr="00000000" w14:paraId="00000078">
            <w:pPr>
              <w:ind w:left="360"/>
              <w:rPr>
                <w:sz w:val="19"/>
                <w:szCs w:val="19"/>
              </w:rPr>
            </w:pPr>
            <w:hyperlink w:anchor="_k353kmg527n9">
              <w:r w:rsidDel="00000000" w:rsidR="00000000" w:rsidRPr="00000000">
                <w:rPr>
                  <w:sz w:val="19"/>
                  <w:szCs w:val="19"/>
                  <w:rtl w:val="0"/>
                </w:rPr>
                <w:t xml:space="preserve">Future Directions</w:t>
              </w:r>
            </w:hyperlink>
            <w:r w:rsidDel="00000000" w:rsidR="00000000" w:rsidRPr="00000000">
              <w:rPr>
                <w:rtl w:val="0"/>
              </w:rPr>
            </w:r>
          </w:p>
          <w:p w:rsidR="00000000" w:rsidDel="00000000" w:rsidP="00000000" w:rsidRDefault="00000000" w:rsidRPr="00000000" w14:paraId="00000079">
            <w:pPr>
              <w:ind w:left="360"/>
              <w:rPr>
                <w:sz w:val="19"/>
                <w:szCs w:val="19"/>
              </w:rPr>
            </w:pPr>
            <w:r w:rsidDel="00000000" w:rsidR="00000000" w:rsidRPr="00000000">
              <w:rPr>
                <w:rtl w:val="0"/>
              </w:rPr>
            </w:r>
          </w:p>
          <w:p w:rsidR="00000000" w:rsidDel="00000000" w:rsidP="00000000" w:rsidRDefault="00000000" w:rsidRPr="00000000" w14:paraId="0000007A">
            <w:pPr>
              <w:ind w:left="0" w:firstLine="0"/>
              <w:rPr>
                <w:b w:val="1"/>
                <w:sz w:val="19"/>
                <w:szCs w:val="19"/>
              </w:rPr>
            </w:pPr>
            <w:hyperlink w:anchor="_v5hmtep3hh5d">
              <w:r w:rsidDel="00000000" w:rsidR="00000000" w:rsidRPr="00000000">
                <w:rPr>
                  <w:b w:val="1"/>
                  <w:sz w:val="19"/>
                  <w:szCs w:val="19"/>
                  <w:rtl w:val="0"/>
                </w:rPr>
                <w:t xml:space="preserve">Merkel Cell Carcinoma</w:t>
              </w:r>
            </w:hyperlink>
            <w:r w:rsidDel="00000000" w:rsidR="00000000" w:rsidRPr="00000000">
              <w:rPr>
                <w:rtl w:val="0"/>
              </w:rPr>
            </w:r>
          </w:p>
          <w:p w:rsidR="00000000" w:rsidDel="00000000" w:rsidP="00000000" w:rsidRDefault="00000000" w:rsidRPr="00000000" w14:paraId="0000007B">
            <w:pPr>
              <w:ind w:left="360"/>
              <w:rPr>
                <w:sz w:val="19"/>
                <w:szCs w:val="19"/>
              </w:rPr>
            </w:pPr>
            <w:hyperlink w:anchor="_fqgsd16f85cq">
              <w:r w:rsidDel="00000000" w:rsidR="00000000" w:rsidRPr="00000000">
                <w:rPr>
                  <w:sz w:val="19"/>
                  <w:szCs w:val="19"/>
                  <w:rtl w:val="0"/>
                </w:rPr>
                <w:t xml:space="preserve">Radiotherapy</w:t>
              </w:r>
            </w:hyperlink>
            <w:r w:rsidDel="00000000" w:rsidR="00000000" w:rsidRPr="00000000">
              <w:rPr>
                <w:rtl w:val="0"/>
              </w:rPr>
            </w:r>
          </w:p>
          <w:p w:rsidR="00000000" w:rsidDel="00000000" w:rsidP="00000000" w:rsidRDefault="00000000" w:rsidRPr="00000000" w14:paraId="0000007C">
            <w:pPr>
              <w:ind w:left="360"/>
              <w:rPr>
                <w:sz w:val="19"/>
                <w:szCs w:val="19"/>
              </w:rPr>
            </w:pPr>
            <w:hyperlink w:anchor="_w9k6cs9aew8y">
              <w:r w:rsidDel="00000000" w:rsidR="00000000" w:rsidRPr="00000000">
                <w:rPr>
                  <w:sz w:val="19"/>
                  <w:szCs w:val="19"/>
                  <w:rtl w:val="0"/>
                </w:rPr>
                <w:t xml:space="preserve">Systemic therapy</w:t>
              </w:r>
            </w:hyperlink>
            <w:r w:rsidDel="00000000" w:rsidR="00000000" w:rsidRPr="00000000">
              <w:rPr>
                <w:rtl w:val="0"/>
              </w:rPr>
            </w:r>
          </w:p>
          <w:p w:rsidR="00000000" w:rsidDel="00000000" w:rsidP="00000000" w:rsidRDefault="00000000" w:rsidRPr="00000000" w14:paraId="0000007D">
            <w:pPr>
              <w:ind w:left="360"/>
              <w:rPr>
                <w:sz w:val="19"/>
                <w:szCs w:val="19"/>
              </w:rPr>
            </w:pPr>
            <w:hyperlink w:anchor="_kcn2b2ojzayr">
              <w:r w:rsidDel="00000000" w:rsidR="00000000" w:rsidRPr="00000000">
                <w:rPr>
                  <w:sz w:val="19"/>
                  <w:szCs w:val="19"/>
                  <w:rtl w:val="0"/>
                </w:rPr>
                <w:t xml:space="preserve">Treatment planning</w:t>
              </w:r>
            </w:hyperlink>
            <w:r w:rsidDel="00000000" w:rsidR="00000000" w:rsidRPr="00000000">
              <w:rPr>
                <w:rtl w:val="0"/>
              </w:rPr>
            </w:r>
          </w:p>
          <w:p w:rsidR="00000000" w:rsidDel="00000000" w:rsidP="00000000" w:rsidRDefault="00000000" w:rsidRPr="00000000" w14:paraId="0000007E">
            <w:pPr>
              <w:ind w:left="360"/>
              <w:rPr>
                <w:sz w:val="19"/>
                <w:szCs w:val="19"/>
              </w:rPr>
            </w:pPr>
            <w:hyperlink w:anchor="_4xg0w3ri4bdx">
              <w:r w:rsidDel="00000000" w:rsidR="00000000" w:rsidRPr="00000000">
                <w:rPr>
                  <w:sz w:val="19"/>
                  <w:szCs w:val="19"/>
                  <w:rtl w:val="0"/>
                </w:rPr>
                <w:t xml:space="preserve">Follow up</w:t>
              </w:r>
            </w:hyperlink>
            <w:r w:rsidDel="00000000" w:rsidR="00000000" w:rsidRPr="00000000">
              <w:rPr>
                <w:rtl w:val="0"/>
              </w:rPr>
            </w:r>
          </w:p>
          <w:p w:rsidR="00000000" w:rsidDel="00000000" w:rsidP="00000000" w:rsidRDefault="00000000" w:rsidRPr="00000000" w14:paraId="0000007F">
            <w:pPr>
              <w:ind w:left="360"/>
              <w:rPr>
                <w:sz w:val="19"/>
                <w:szCs w:val="19"/>
              </w:rPr>
            </w:pPr>
            <w:hyperlink w:anchor="_fg8jc7jhmn1z">
              <w:r w:rsidDel="00000000" w:rsidR="00000000" w:rsidRPr="00000000">
                <w:rPr>
                  <w:sz w:val="19"/>
                  <w:szCs w:val="19"/>
                  <w:rtl w:val="0"/>
                </w:rPr>
                <w:t xml:space="preserve">Future Directions</w:t>
              </w:r>
            </w:hyperlink>
            <w:r w:rsidDel="00000000" w:rsidR="00000000" w:rsidRPr="00000000">
              <w:rPr>
                <w:rtl w:val="0"/>
              </w:rPr>
            </w:r>
          </w:p>
          <w:p w:rsidR="00000000" w:rsidDel="00000000" w:rsidP="00000000" w:rsidRDefault="00000000" w:rsidRPr="00000000" w14:paraId="00000080">
            <w:pPr>
              <w:ind w:left="360"/>
              <w:rPr>
                <w:sz w:val="19"/>
                <w:szCs w:val="19"/>
              </w:rPr>
            </w:pPr>
            <w:r w:rsidDel="00000000" w:rsidR="00000000" w:rsidRPr="00000000">
              <w:rPr>
                <w:rtl w:val="0"/>
              </w:rPr>
            </w:r>
          </w:p>
          <w:p w:rsidR="00000000" w:rsidDel="00000000" w:rsidP="00000000" w:rsidRDefault="00000000" w:rsidRPr="00000000" w14:paraId="00000081">
            <w:pPr>
              <w:ind w:left="0" w:firstLine="0"/>
              <w:rPr>
                <w:b w:val="1"/>
                <w:sz w:val="19"/>
                <w:szCs w:val="19"/>
              </w:rPr>
            </w:pPr>
            <w:hyperlink w:anchor="_osfhp2iq1u9k">
              <w:r w:rsidDel="00000000" w:rsidR="00000000" w:rsidRPr="00000000">
                <w:rPr>
                  <w:b w:val="1"/>
                  <w:sz w:val="19"/>
                  <w:szCs w:val="19"/>
                  <w:rtl w:val="0"/>
                </w:rPr>
                <w:t xml:space="preserve">Benign</w:t>
              </w:r>
            </w:hyperlink>
            <w:r w:rsidDel="00000000" w:rsidR="00000000" w:rsidRPr="00000000">
              <w:rPr>
                <w:rtl w:val="0"/>
              </w:rPr>
            </w:r>
          </w:p>
          <w:p w:rsidR="00000000" w:rsidDel="00000000" w:rsidP="00000000" w:rsidRDefault="00000000" w:rsidRPr="00000000" w14:paraId="00000082">
            <w:pPr>
              <w:ind w:left="360"/>
              <w:rPr>
                <w:sz w:val="19"/>
                <w:szCs w:val="19"/>
              </w:rPr>
            </w:pPr>
            <w:hyperlink w:anchor="_79refr8pvvoc">
              <w:r w:rsidDel="00000000" w:rsidR="00000000" w:rsidRPr="00000000">
                <w:rPr>
                  <w:sz w:val="19"/>
                  <w:szCs w:val="19"/>
                  <w:rtl w:val="0"/>
                </w:rPr>
                <w:t xml:space="preserve">Juvenile Nasopharyngeal Angiofibroma</w:t>
              </w:r>
            </w:hyperlink>
            <w:r w:rsidDel="00000000" w:rsidR="00000000" w:rsidRPr="00000000">
              <w:rPr>
                <w:rtl w:val="0"/>
              </w:rPr>
            </w:r>
          </w:p>
          <w:p w:rsidR="00000000" w:rsidDel="00000000" w:rsidP="00000000" w:rsidRDefault="00000000" w:rsidRPr="00000000" w14:paraId="00000083">
            <w:pPr>
              <w:ind w:left="360"/>
              <w:rPr>
                <w:sz w:val="19"/>
                <w:szCs w:val="19"/>
              </w:rPr>
            </w:pPr>
            <w:hyperlink w:anchor="_hfbmiaxbd27b">
              <w:r w:rsidDel="00000000" w:rsidR="00000000" w:rsidRPr="00000000">
                <w:rPr>
                  <w:sz w:val="19"/>
                  <w:szCs w:val="19"/>
                  <w:rtl w:val="0"/>
                </w:rPr>
                <w:t xml:space="preserve">Keloids</w:t>
              </w:r>
            </w:hyperlink>
            <w:r w:rsidDel="00000000" w:rsidR="00000000" w:rsidRPr="00000000">
              <w:rPr>
                <w:rtl w:val="0"/>
              </w:rPr>
            </w:r>
          </w:p>
          <w:p w:rsidR="00000000" w:rsidDel="00000000" w:rsidP="00000000" w:rsidRDefault="00000000" w:rsidRPr="00000000" w14:paraId="00000084">
            <w:pPr>
              <w:ind w:left="360"/>
              <w:rPr>
                <w:b w:val="1"/>
                <w:sz w:val="19"/>
                <w:szCs w:val="19"/>
              </w:rPr>
            </w:pPr>
            <w:hyperlink w:anchor="_tho2uugyhbru">
              <w:r w:rsidDel="00000000" w:rsidR="00000000" w:rsidRPr="00000000">
                <w:rPr>
                  <w:sz w:val="19"/>
                  <w:szCs w:val="19"/>
                  <w:rtl w:val="0"/>
                </w:rPr>
                <w:t xml:space="preserve">Plantar warts</w:t>
              </w:r>
            </w:hyperlink>
            <w:r w:rsidDel="00000000" w:rsidR="00000000" w:rsidRPr="00000000">
              <w:rPr>
                <w:rtl w:val="0"/>
              </w:rPr>
            </w:r>
          </w:p>
        </w:tc>
      </w:tr>
    </w:tbl>
    <w:p w:rsidR="00000000" w:rsidDel="00000000" w:rsidP="00000000" w:rsidRDefault="00000000" w:rsidRPr="00000000" w14:paraId="00000085">
      <w:pPr>
        <w:ind w:left="0" w:firstLine="0"/>
        <w:rPr>
          <w:i w:val="1"/>
        </w:rPr>
      </w:pPr>
      <w:hyperlink r:id="rId25">
        <w:r w:rsidDel="00000000" w:rsidR="00000000" w:rsidRPr="00000000">
          <w:rPr>
            <w:b w:val="1"/>
            <w:rtl w:val="0"/>
          </w:rPr>
          <w:t xml:space="preserve">StatPearls: Ameloblastoma </w:t>
        </w:r>
      </w:hyperlink>
      <w:r w:rsidDel="00000000" w:rsidR="00000000" w:rsidRPr="00000000">
        <w:rPr>
          <w:i w:val="1"/>
          <w:rtl w:val="0"/>
        </w:rPr>
        <w:t xml:space="preserve">Last update: 8/6/2019.</w:t>
      </w:r>
    </w:p>
    <w:p w:rsidR="00000000" w:rsidDel="00000000" w:rsidP="00000000" w:rsidRDefault="00000000" w:rsidRPr="00000000" w14:paraId="00000086">
      <w:pPr>
        <w:ind w:left="0" w:firstLine="0"/>
        <w:rPr/>
      </w:pPr>
      <w:hyperlink r:id="rId26">
        <w:r w:rsidDel="00000000" w:rsidR="00000000" w:rsidRPr="00000000">
          <w:rPr>
            <w:b w:val="1"/>
            <w:rtl w:val="0"/>
          </w:rPr>
          <w:t xml:space="preserve">StatPearls: An Overview of Eccrine Carcinoma </w:t>
        </w:r>
      </w:hyperlink>
      <w:r w:rsidDel="00000000" w:rsidR="00000000" w:rsidRPr="00000000">
        <w:rPr>
          <w:i w:val="1"/>
          <w:rtl w:val="0"/>
        </w:rPr>
        <w:t xml:space="preserve">Last update: 6/26/2019.</w:t>
      </w:r>
      <w:r w:rsidDel="00000000" w:rsidR="00000000" w:rsidRPr="00000000">
        <w:rPr>
          <w:rtl w:val="0"/>
        </w:rPr>
      </w:r>
    </w:p>
    <w:p w:rsidR="00000000" w:rsidDel="00000000" w:rsidP="00000000" w:rsidRDefault="00000000" w:rsidRPr="00000000" w14:paraId="00000087">
      <w:pPr>
        <w:ind w:left="0" w:firstLine="0"/>
        <w:rPr/>
        <w:sectPr>
          <w:headerReference r:id="rId27" w:type="default"/>
          <w:pgSz w:h="15840" w:w="12240"/>
          <w:pgMar w:bottom="720" w:top="720" w:left="720" w:right="720" w:header="720" w:footer="720"/>
          <w:pgNumType w:start="1"/>
        </w:sectPr>
      </w:pPr>
      <w:r w:rsidDel="00000000" w:rsidR="00000000" w:rsidRPr="00000000">
        <w:rPr>
          <w:rtl w:val="0"/>
        </w:rPr>
      </w:r>
    </w:p>
    <w:p w:rsidR="00000000" w:rsidDel="00000000" w:rsidP="00000000" w:rsidRDefault="00000000" w:rsidRPr="00000000" w14:paraId="00000088">
      <w:pPr>
        <w:pStyle w:val="Heading1"/>
        <w:rPr>
          <w:color w:val="000000"/>
        </w:rPr>
      </w:pPr>
      <w:bookmarkStart w:colFirst="0" w:colLast="0" w:name="_yc56opxk661h" w:id="1"/>
      <w:bookmarkEnd w:id="1"/>
      <w:hyperlink w:anchor="_vck8hkip1cj">
        <w:r w:rsidDel="00000000" w:rsidR="00000000" w:rsidRPr="00000000">
          <w:rPr>
            <w:color w:val="000000"/>
            <w:rtl w:val="0"/>
          </w:rPr>
          <w:t xml:space="preserve">Head and Neck</w:t>
        </w:r>
      </w:hyperlink>
      <w:r w:rsidDel="00000000" w:rsidR="00000000" w:rsidRPr="00000000">
        <w:rPr>
          <w:rtl w:val="0"/>
        </w:rPr>
      </w:r>
    </w:p>
    <w:p w:rsidR="00000000" w:rsidDel="00000000" w:rsidP="00000000" w:rsidRDefault="00000000" w:rsidRPr="00000000" w14:paraId="00000089">
      <w:pPr>
        <w:pStyle w:val="Heading2"/>
        <w:ind w:left="0" w:firstLine="0"/>
        <w:rPr/>
      </w:pPr>
      <w:bookmarkStart w:colFirst="0" w:colLast="0" w:name="_pej1y9nffxtj" w:id="2"/>
      <w:bookmarkEnd w:id="2"/>
      <w:r w:rsidDel="00000000" w:rsidR="00000000" w:rsidRPr="00000000">
        <w:rPr>
          <w:rtl w:val="0"/>
        </w:rPr>
      </w:r>
    </w:p>
    <w:tbl>
      <w:tblPr>
        <w:tblStyle w:val="Table3"/>
        <w:tblW w:w="10800.0" w:type="dxa"/>
        <w:jc w:val="left"/>
        <w:tblInd w:w="28.799999999999997"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600"/>
        <w:gridCol w:w="3600"/>
        <w:gridCol w:w="3600"/>
        <w:tblGridChange w:id="0">
          <w:tblGrid>
            <w:gridCol w:w="3600"/>
            <w:gridCol w:w="3600"/>
            <w:gridCol w:w="3600"/>
          </w:tblGrid>
        </w:tblGridChange>
      </w:tblGrid>
      <w:tr>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08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NC/OC/OP/Salivary/LX/HPX</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08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Nasopharynx</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08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P16+ Oropharynx</w:t>
            </w:r>
          </w:p>
        </w:tc>
      </w:tr>
      <w:tr>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08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152650" cy="800100"/>
                  <wp:effectExtent b="0" l="0" r="0" t="0"/>
                  <wp:docPr id="8" name="image8.png"/>
                  <a:graphic>
                    <a:graphicData uri="http://schemas.openxmlformats.org/drawingml/2006/picture">
                      <pic:pic>
                        <pic:nvPicPr>
                          <pic:cNvPr id="0" name="image8.png"/>
                          <pic:cNvPicPr preferRelativeResize="0"/>
                        </pic:nvPicPr>
                        <pic:blipFill>
                          <a:blip r:embed="rId28"/>
                          <a:srcRect b="0" l="0" r="0" t="0"/>
                          <a:stretch>
                            <a:fillRect/>
                          </a:stretch>
                        </pic:blipFill>
                        <pic:spPr>
                          <a:xfrm>
                            <a:off x="0" y="0"/>
                            <a:ext cx="2152650" cy="800100"/>
                          </a:xfrm>
                          <a:prstGeom prst="rect"/>
                          <a:ln/>
                        </pic:spPr>
                      </pic:pic>
                    </a:graphicData>
                  </a:graphic>
                </wp:inline>
              </w:drawing>
            </w: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08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1766888" cy="786265"/>
                  <wp:effectExtent b="0" l="0" r="0" t="0"/>
                  <wp:docPr id="20" name="image18.png"/>
                  <a:graphic>
                    <a:graphicData uri="http://schemas.openxmlformats.org/drawingml/2006/picture">
                      <pic:pic>
                        <pic:nvPicPr>
                          <pic:cNvPr id="0" name="image18.png"/>
                          <pic:cNvPicPr preferRelativeResize="0"/>
                        </pic:nvPicPr>
                        <pic:blipFill>
                          <a:blip r:embed="rId29"/>
                          <a:srcRect b="0" l="0" r="0" t="0"/>
                          <a:stretch>
                            <a:fillRect/>
                          </a:stretch>
                        </pic:blipFill>
                        <pic:spPr>
                          <a:xfrm>
                            <a:off x="0" y="0"/>
                            <a:ext cx="1766888" cy="786265"/>
                          </a:xfrm>
                          <a:prstGeom prst="rect"/>
                          <a:ln/>
                        </pic:spPr>
                      </pic:pic>
                    </a:graphicData>
                  </a:graphic>
                </wp:inline>
              </w:drawing>
            </w: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08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1789771" cy="1528763"/>
                  <wp:effectExtent b="0" l="0" r="0" t="0"/>
                  <wp:docPr id="30" name="image26.png"/>
                  <a:graphic>
                    <a:graphicData uri="http://schemas.openxmlformats.org/drawingml/2006/picture">
                      <pic:pic>
                        <pic:nvPicPr>
                          <pic:cNvPr id="0" name="image26.png"/>
                          <pic:cNvPicPr preferRelativeResize="0"/>
                        </pic:nvPicPr>
                        <pic:blipFill>
                          <a:blip r:embed="rId30"/>
                          <a:srcRect b="0" l="0" r="0" t="0"/>
                          <a:stretch>
                            <a:fillRect/>
                          </a:stretch>
                        </pic:blipFill>
                        <pic:spPr>
                          <a:xfrm>
                            <a:off x="0" y="0"/>
                            <a:ext cx="1789771" cy="1528763"/>
                          </a:xfrm>
                          <a:prstGeom prst="rect"/>
                          <a:ln/>
                        </pic:spPr>
                      </pic:pic>
                    </a:graphicData>
                  </a:graphic>
                </wp:inline>
              </w:drawing>
            </w:r>
            <w:r w:rsidDel="00000000" w:rsidR="00000000" w:rsidRPr="00000000">
              <w:rPr>
                <w:rtl w:val="0"/>
              </w:rPr>
            </w:r>
          </w:p>
        </w:tc>
      </w:tr>
      <w:tr>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09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T-stage by Invasion (“Nose and throat”): LX, NPX, and sinuses. </w:t>
            </w:r>
          </w:p>
          <w:p w:rsidR="00000000" w:rsidDel="00000000" w:rsidP="00000000" w:rsidRDefault="00000000" w:rsidRPr="00000000" w14:paraId="0000009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T-stage by Size (“SOOTH”): Salivary, OC, OP, Thyroid, HPX*. </w:t>
            </w:r>
          </w:p>
          <w:p w:rsidR="00000000" w:rsidDel="00000000" w:rsidP="00000000" w:rsidRDefault="00000000" w:rsidRPr="00000000" w14:paraId="0000009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*HPX includes size and invasion.</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093">
            <w:pPr>
              <w:widowControl w:val="0"/>
              <w:ind w:left="0" w:firstLine="0"/>
              <w:jc w:val="center"/>
              <w:rPr/>
            </w:pPr>
            <w:r w:rsidDel="00000000" w:rsidR="00000000" w:rsidRPr="00000000">
              <w:rPr>
                <w:rtl w:val="0"/>
              </w:rPr>
              <w:t xml:space="preserve">T-stage by Invasion (“Nose and throat”): LX, NPX, and sinuses. </w:t>
            </w:r>
          </w:p>
          <w:p w:rsidR="00000000" w:rsidDel="00000000" w:rsidP="00000000" w:rsidRDefault="00000000" w:rsidRPr="00000000" w14:paraId="00000094">
            <w:pPr>
              <w:widowControl w:val="0"/>
              <w:ind w:left="0" w:firstLine="0"/>
              <w:jc w:val="center"/>
              <w:rPr/>
            </w:pPr>
            <w:r w:rsidDel="00000000" w:rsidR="00000000" w:rsidRPr="00000000">
              <w:rPr>
                <w:rtl w:val="0"/>
              </w:rPr>
              <w:t xml:space="preserve">There are no T4a/b divisions for NPX.</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09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T stage is driven by size.</w:t>
            </w:r>
          </w:p>
          <w:p w:rsidR="00000000" w:rsidDel="00000000" w:rsidP="00000000" w:rsidRDefault="00000000" w:rsidRPr="00000000" w14:paraId="0000009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There are no T4a/b divisions.</w:t>
            </w:r>
          </w:p>
        </w:tc>
      </w:tr>
      <w:tr>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09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N+ disease is at least stage III.</w:t>
            </w:r>
          </w:p>
          <w:p w:rsidR="00000000" w:rsidDel="00000000" w:rsidP="00000000" w:rsidRDefault="00000000" w:rsidRPr="00000000" w14:paraId="0000009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Fonts w:ascii="Gungsuh" w:cs="Gungsuh" w:eastAsia="Gungsuh" w:hAnsi="Gungsuh"/>
                <w:b w:val="1"/>
                <w:rtl w:val="0"/>
              </w:rPr>
              <w:t xml:space="preserve">ENE may be N2a if single node ≤ 3 cm.</w:t>
            </w:r>
          </w:p>
          <w:p w:rsidR="00000000" w:rsidDel="00000000" w:rsidP="00000000" w:rsidRDefault="00000000" w:rsidRPr="00000000" w14:paraId="0000009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9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9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See standard nodal staging below: </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09C">
            <w:pPr>
              <w:widowControl w:val="0"/>
              <w:ind w:left="0" w:firstLine="0"/>
              <w:jc w:val="center"/>
              <w:rPr/>
            </w:pPr>
            <w:r w:rsidDel="00000000" w:rsidR="00000000" w:rsidRPr="00000000">
              <w:rPr>
                <w:rtl w:val="0"/>
              </w:rPr>
              <w:t xml:space="preserve">N+ does not necessitate stage III disease.</w:t>
            </w:r>
          </w:p>
          <w:p w:rsidR="00000000" w:rsidDel="00000000" w:rsidP="00000000" w:rsidRDefault="00000000" w:rsidRPr="00000000" w14:paraId="0000009D">
            <w:pPr>
              <w:widowControl w:val="0"/>
              <w:ind w:left="0" w:firstLine="0"/>
              <w:jc w:val="center"/>
              <w:rPr/>
            </w:pPr>
            <w:r w:rsidDel="00000000" w:rsidR="00000000" w:rsidRPr="00000000">
              <w:rPr>
                <w:rtl w:val="0"/>
              </w:rPr>
              <w:t xml:space="preserve">Nodal disease does not have 3 cm cutoffs. Ipsi (N1), bilateral (N2*), &gt; 6 cm or below caudal cricoid (N3). </w:t>
            </w:r>
          </w:p>
          <w:p w:rsidR="00000000" w:rsidDel="00000000" w:rsidP="00000000" w:rsidRDefault="00000000" w:rsidRPr="00000000" w14:paraId="0000009E">
            <w:pPr>
              <w:widowControl w:val="0"/>
              <w:ind w:left="0" w:firstLine="0"/>
              <w:jc w:val="center"/>
              <w:rPr/>
            </w:pPr>
            <w:r w:rsidDel="00000000" w:rsidR="00000000" w:rsidRPr="00000000">
              <w:rPr>
                <w:rtl w:val="0"/>
              </w:rPr>
              <w:t xml:space="preserve">*RP’s can be bilateral and N1. </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09F">
            <w:pPr>
              <w:widowControl w:val="0"/>
              <w:ind w:left="0" w:firstLine="0"/>
              <w:jc w:val="center"/>
              <w:rPr/>
            </w:pPr>
            <w:r w:rsidDel="00000000" w:rsidR="00000000" w:rsidRPr="00000000">
              <w:rPr>
                <w:rtl w:val="0"/>
              </w:rPr>
              <w:t xml:space="preserve">N+ does not necessitate stage III disease.</w:t>
            </w:r>
          </w:p>
          <w:p w:rsidR="00000000" w:rsidDel="00000000" w:rsidP="00000000" w:rsidRDefault="00000000" w:rsidRPr="00000000" w14:paraId="000000A0">
            <w:pPr>
              <w:widowControl w:val="0"/>
              <w:ind w:left="0" w:firstLine="0"/>
              <w:jc w:val="center"/>
              <w:rPr/>
            </w:pPr>
            <w:r w:rsidDel="00000000" w:rsidR="00000000" w:rsidRPr="00000000">
              <w:rPr>
                <w:rtl w:val="0"/>
              </w:rPr>
              <w:t xml:space="preserve">Nodal disease does not have 3 cm cutoffs. </w:t>
            </w:r>
          </w:p>
          <w:p w:rsidR="00000000" w:rsidDel="00000000" w:rsidP="00000000" w:rsidRDefault="00000000" w:rsidRPr="00000000" w14:paraId="000000A1">
            <w:pPr>
              <w:widowControl w:val="0"/>
              <w:ind w:left="0" w:firstLine="0"/>
              <w:jc w:val="center"/>
              <w:rPr/>
            </w:pPr>
            <w:r w:rsidDel="00000000" w:rsidR="00000000" w:rsidRPr="00000000">
              <w:rPr>
                <w:rtl w:val="0"/>
              </w:rPr>
              <w:t xml:space="preserve">Ipsi (N1), contra (N2), &gt; 6 cm (N3). </w:t>
            </w:r>
          </w:p>
          <w:p w:rsidR="00000000" w:rsidDel="00000000" w:rsidP="00000000" w:rsidRDefault="00000000" w:rsidRPr="00000000" w14:paraId="000000A2">
            <w:pPr>
              <w:widowControl w:val="0"/>
              <w:ind w:left="0" w:firstLine="0"/>
              <w:jc w:val="center"/>
              <w:rPr/>
            </w:pPr>
            <w:r w:rsidDel="00000000" w:rsidR="00000000" w:rsidRPr="00000000">
              <w:rPr>
                <w:rtl w:val="0"/>
              </w:rPr>
              <w:t xml:space="preserve">There is no pN3. </w:t>
            </w:r>
          </w:p>
          <w:p w:rsidR="00000000" w:rsidDel="00000000" w:rsidP="00000000" w:rsidRDefault="00000000" w:rsidRPr="00000000" w14:paraId="000000A3">
            <w:pPr>
              <w:widowControl w:val="0"/>
              <w:ind w:left="0" w:firstLine="0"/>
              <w:jc w:val="center"/>
              <w:rPr/>
            </w:pPr>
            <w:r w:rsidDel="00000000" w:rsidR="00000000" w:rsidRPr="00000000">
              <w:rPr>
                <w:rFonts w:ascii="Gungsuh" w:cs="Gungsuh" w:eastAsia="Gungsuh" w:hAnsi="Gungsuh"/>
                <w:rtl w:val="0"/>
              </w:rPr>
              <w:t xml:space="preserve">pN1 ≤ 4 nodes, pN2 &gt; 4 nodes.</w:t>
            </w:r>
          </w:p>
        </w:tc>
      </w:tr>
    </w:tbl>
    <w:p w:rsidR="00000000" w:rsidDel="00000000" w:rsidP="00000000" w:rsidRDefault="00000000" w:rsidRPr="00000000" w14:paraId="000000A4">
      <w:pPr>
        <w:widowControl w:val="0"/>
        <w:ind w:left="0" w:firstLine="0"/>
        <w:rPr/>
      </w:pPr>
      <w:r w:rsidDel="00000000" w:rsidR="00000000" w:rsidRPr="00000000">
        <w:rPr/>
        <w:drawing>
          <wp:inline distB="114300" distT="114300" distL="114300" distR="114300">
            <wp:extent cx="3300413" cy="1040177"/>
            <wp:effectExtent b="12700" l="12700" r="12700" t="12700"/>
            <wp:docPr id="27" name="image29.png"/>
            <a:graphic>
              <a:graphicData uri="http://schemas.openxmlformats.org/drawingml/2006/picture">
                <pic:pic>
                  <pic:nvPicPr>
                    <pic:cNvPr id="0" name="image29.png"/>
                    <pic:cNvPicPr preferRelativeResize="0"/>
                  </pic:nvPicPr>
                  <pic:blipFill>
                    <a:blip r:embed="rId31"/>
                    <a:srcRect b="0" l="0" r="0" t="0"/>
                    <a:stretch>
                      <a:fillRect/>
                    </a:stretch>
                  </pic:blipFill>
                  <pic:spPr>
                    <a:xfrm>
                      <a:off x="0" y="0"/>
                      <a:ext cx="3300413" cy="1040177"/>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A5">
      <w:pPr>
        <w:widowControl w:val="0"/>
        <w:ind w:left="0" w:firstLine="0"/>
        <w:rPr/>
      </w:pPr>
      <w:r w:rsidDel="00000000" w:rsidR="00000000" w:rsidRPr="00000000">
        <w:rPr>
          <w:b w:val="1"/>
          <w:rtl w:val="0"/>
        </w:rPr>
        <w:t xml:space="preserve">Zaorsky</w:t>
      </w:r>
      <w:r w:rsidDel="00000000" w:rsidR="00000000" w:rsidRPr="00000000">
        <w:rPr>
          <w:rtl w:val="0"/>
        </w:rPr>
        <w:t xml:space="preserve">: [</w:t>
      </w:r>
      <w:hyperlink r:id="rId32">
        <w:r w:rsidDel="00000000" w:rsidR="00000000" w:rsidRPr="00000000">
          <w:rPr>
            <w:rtl w:val="0"/>
          </w:rPr>
          <w:t xml:space="preserve">Counting teeth made easy</w:t>
        </w:r>
      </w:hyperlink>
      <w:r w:rsidDel="00000000" w:rsidR="00000000" w:rsidRPr="00000000">
        <w:rPr>
          <w:rtl w:val="0"/>
        </w:rPr>
        <w:t xml:space="preserve">], [</w:t>
      </w:r>
      <w:hyperlink r:id="rId33">
        <w:r w:rsidDel="00000000" w:rsidR="00000000" w:rsidRPr="00000000">
          <w:rPr>
            <w:rtl w:val="0"/>
          </w:rPr>
          <w:t xml:space="preserve">Otalgia</w:t>
        </w:r>
      </w:hyperlink>
      <w:r w:rsidDel="00000000" w:rsidR="00000000" w:rsidRPr="00000000">
        <w:rPr>
          <w:rtl w:val="0"/>
        </w:rPr>
        <w:t xml:space="preserve">], [</w:t>
      </w:r>
      <w:hyperlink r:id="rId34">
        <w:r w:rsidDel="00000000" w:rsidR="00000000" w:rsidRPr="00000000">
          <w:rPr>
            <w:rtl w:val="0"/>
          </w:rPr>
          <w:t xml:space="preserve">Neuroforamen on axial CT scans</w:t>
        </w:r>
      </w:hyperlink>
      <w:r w:rsidDel="00000000" w:rsidR="00000000" w:rsidRPr="00000000">
        <w:rPr>
          <w:rtl w:val="0"/>
        </w:rPr>
        <w:t xml:space="preserve">], [</w:t>
      </w:r>
      <w:hyperlink r:id="rId35">
        <w:r w:rsidDel="00000000" w:rsidR="00000000" w:rsidRPr="00000000">
          <w:rPr>
            <w:rtl w:val="0"/>
          </w:rPr>
          <w:t xml:space="preserve">NPX staging</w:t>
        </w:r>
      </w:hyperlink>
      <w:r w:rsidDel="00000000" w:rsidR="00000000" w:rsidRPr="00000000">
        <w:rPr>
          <w:rtl w:val="0"/>
        </w:rPr>
        <w:t xml:space="preserve">],  [</w:t>
      </w:r>
      <w:hyperlink r:id="rId36">
        <w:r w:rsidDel="00000000" w:rsidR="00000000" w:rsidRPr="00000000">
          <w:rPr>
            <w:rtl w:val="0"/>
          </w:rPr>
          <w:t xml:space="preserve">Types of laryngeal surgeries</w:t>
        </w:r>
      </w:hyperlink>
      <w:r w:rsidDel="00000000" w:rsidR="00000000" w:rsidRPr="00000000">
        <w:rPr>
          <w:rtl w:val="0"/>
        </w:rPr>
        <w:t xml:space="preserve">], [</w:t>
      </w:r>
      <w:hyperlink r:id="rId37">
        <w:r w:rsidDel="00000000" w:rsidR="00000000" w:rsidRPr="00000000">
          <w:rPr>
            <w:rtl w:val="0"/>
          </w:rPr>
          <w:t xml:space="preserve">Types of neck dissections</w:t>
        </w:r>
      </w:hyperlink>
      <w:r w:rsidDel="00000000" w:rsidR="00000000" w:rsidRPr="00000000">
        <w:rPr>
          <w:rtl w:val="0"/>
        </w:rPr>
        <w:t xml:space="preserve">], [</w:t>
      </w:r>
      <w:hyperlink r:id="rId38">
        <w:r w:rsidDel="00000000" w:rsidR="00000000" w:rsidRPr="00000000">
          <w:rPr>
            <w:rtl w:val="0"/>
          </w:rPr>
          <w:t xml:space="preserve">Anatomy of lateral view on cranial x-ray</w:t>
        </w:r>
      </w:hyperlink>
      <w:r w:rsidDel="00000000" w:rsidR="00000000" w:rsidRPr="00000000">
        <w:rPr>
          <w:rtl w:val="0"/>
        </w:rPr>
        <w:t xml:space="preserve">].</w:t>
      </w:r>
    </w:p>
    <w:p w:rsidR="00000000" w:rsidDel="00000000" w:rsidP="00000000" w:rsidRDefault="00000000" w:rsidRPr="00000000" w14:paraId="000000A6">
      <w:pPr>
        <w:ind w:left="0" w:right="140" w:firstLine="0"/>
        <w:rPr/>
      </w:pPr>
      <w:r w:rsidDel="00000000" w:rsidR="00000000" w:rsidRPr="00000000">
        <w:rPr>
          <w:b w:val="1"/>
          <w:rtl w:val="0"/>
        </w:rPr>
        <w:t xml:space="preserve">eContour</w:t>
      </w:r>
      <w:r w:rsidDel="00000000" w:rsidR="00000000" w:rsidRPr="00000000">
        <w:rPr>
          <w:rtl w:val="0"/>
        </w:rPr>
        <w:t xml:space="preserve">: [</w:t>
      </w:r>
      <w:hyperlink r:id="rId39">
        <w:r w:rsidDel="00000000" w:rsidR="00000000" w:rsidRPr="00000000">
          <w:rPr>
            <w:rtl w:val="0"/>
          </w:rPr>
          <w:t xml:space="preserve">OARs</w:t>
        </w:r>
      </w:hyperlink>
      <w:r w:rsidDel="00000000" w:rsidR="00000000" w:rsidRPr="00000000">
        <w:rPr>
          <w:rtl w:val="0"/>
        </w:rPr>
        <w:t xml:space="preserve">], [</w:t>
      </w:r>
      <w:hyperlink r:id="rId40">
        <w:r w:rsidDel="00000000" w:rsidR="00000000" w:rsidRPr="00000000">
          <w:rPr>
            <w:rtl w:val="0"/>
          </w:rPr>
          <w:t xml:space="preserve">Maxillary sinus</w:t>
        </w:r>
      </w:hyperlink>
      <w:r w:rsidDel="00000000" w:rsidR="00000000" w:rsidRPr="00000000">
        <w:rPr>
          <w:rtl w:val="0"/>
        </w:rPr>
        <w:t xml:space="preserve">], [</w:t>
      </w:r>
      <w:hyperlink r:id="rId41">
        <w:r w:rsidDel="00000000" w:rsidR="00000000" w:rsidRPr="00000000">
          <w:rPr>
            <w:rtl w:val="0"/>
          </w:rPr>
          <w:t xml:space="preserve">Nasopharynx</w:t>
        </w:r>
      </w:hyperlink>
      <w:r w:rsidDel="00000000" w:rsidR="00000000" w:rsidRPr="00000000">
        <w:rPr>
          <w:rtl w:val="0"/>
        </w:rPr>
        <w:t xml:space="preserve">], [</w:t>
      </w:r>
      <w:hyperlink r:id="rId42">
        <w:r w:rsidDel="00000000" w:rsidR="00000000" w:rsidRPr="00000000">
          <w:rPr>
            <w:rtl w:val="0"/>
          </w:rPr>
          <w:t xml:space="preserve">Hard palate / Adenoid cystic (V2)</w:t>
        </w:r>
      </w:hyperlink>
      <w:r w:rsidDel="00000000" w:rsidR="00000000" w:rsidRPr="00000000">
        <w:rPr>
          <w:rtl w:val="0"/>
        </w:rPr>
        <w:t xml:space="preserve">], [</w:t>
      </w:r>
      <w:hyperlink r:id="rId43">
        <w:r w:rsidDel="00000000" w:rsidR="00000000" w:rsidRPr="00000000">
          <w:rPr>
            <w:rtl w:val="0"/>
          </w:rPr>
          <w:t xml:space="preserve">Parotid (VII)</w:t>
        </w:r>
      </w:hyperlink>
      <w:r w:rsidDel="00000000" w:rsidR="00000000" w:rsidRPr="00000000">
        <w:rPr>
          <w:rtl w:val="0"/>
        </w:rPr>
        <w:t xml:space="preserve">], [</w:t>
      </w:r>
      <w:hyperlink r:id="rId44">
        <w:r w:rsidDel="00000000" w:rsidR="00000000" w:rsidRPr="00000000">
          <w:rPr>
            <w:rtl w:val="0"/>
          </w:rPr>
          <w:t xml:space="preserve">Buccal mucosa</w:t>
        </w:r>
      </w:hyperlink>
      <w:r w:rsidDel="00000000" w:rsidR="00000000" w:rsidRPr="00000000">
        <w:rPr>
          <w:rtl w:val="0"/>
        </w:rPr>
        <w:t xml:space="preserve">], [</w:t>
      </w:r>
      <w:hyperlink r:id="rId45">
        <w:r w:rsidDel="00000000" w:rsidR="00000000" w:rsidRPr="00000000">
          <w:rPr>
            <w:rtl w:val="0"/>
          </w:rPr>
          <w:t xml:space="preserve">OC</w:t>
        </w:r>
      </w:hyperlink>
      <w:r w:rsidDel="00000000" w:rsidR="00000000" w:rsidRPr="00000000">
        <w:rPr>
          <w:rtl w:val="0"/>
        </w:rPr>
        <w:t xml:space="preserve">], [</w:t>
      </w:r>
      <w:hyperlink r:id="rId46">
        <w:r w:rsidDel="00000000" w:rsidR="00000000" w:rsidRPr="00000000">
          <w:rPr>
            <w:rtl w:val="0"/>
          </w:rPr>
          <w:t xml:space="preserve">OP: Ipsilateral neck</w:t>
        </w:r>
      </w:hyperlink>
      <w:r w:rsidDel="00000000" w:rsidR="00000000" w:rsidRPr="00000000">
        <w:rPr>
          <w:rtl w:val="0"/>
        </w:rPr>
        <w:t xml:space="preserve">], [</w:t>
      </w:r>
      <w:hyperlink r:id="rId47">
        <w:r w:rsidDel="00000000" w:rsidR="00000000" w:rsidRPr="00000000">
          <w:rPr>
            <w:rtl w:val="0"/>
          </w:rPr>
          <w:t xml:space="preserve">BOT</w:t>
        </w:r>
      </w:hyperlink>
      <w:r w:rsidDel="00000000" w:rsidR="00000000" w:rsidRPr="00000000">
        <w:rPr>
          <w:rtl w:val="0"/>
        </w:rPr>
        <w:t xml:space="preserve">], [</w:t>
      </w:r>
      <w:hyperlink r:id="rId48">
        <w:r w:rsidDel="00000000" w:rsidR="00000000" w:rsidRPr="00000000">
          <w:rPr>
            <w:rtl w:val="0"/>
          </w:rPr>
          <w:t xml:space="preserve">SGL</w:t>
        </w:r>
      </w:hyperlink>
      <w:r w:rsidDel="00000000" w:rsidR="00000000" w:rsidRPr="00000000">
        <w:rPr>
          <w:rtl w:val="0"/>
        </w:rPr>
        <w:t xml:space="preserve">], [</w:t>
      </w:r>
      <w:hyperlink r:id="rId49">
        <w:r w:rsidDel="00000000" w:rsidR="00000000" w:rsidRPr="00000000">
          <w:rPr>
            <w:rtl w:val="0"/>
          </w:rPr>
          <w:t xml:space="preserve">Early stage glottic</w:t>
        </w:r>
      </w:hyperlink>
      <w:r w:rsidDel="00000000" w:rsidR="00000000" w:rsidRPr="00000000">
        <w:rPr>
          <w:rtl w:val="0"/>
        </w:rPr>
        <w:t xml:space="preserve">], [</w:t>
      </w:r>
      <w:hyperlink r:id="rId50">
        <w:r w:rsidDel="00000000" w:rsidR="00000000" w:rsidRPr="00000000">
          <w:rPr>
            <w:rtl w:val="0"/>
          </w:rPr>
          <w:t xml:space="preserve">Subglottic</w:t>
        </w:r>
      </w:hyperlink>
      <w:r w:rsidDel="00000000" w:rsidR="00000000" w:rsidRPr="00000000">
        <w:rPr>
          <w:rtl w:val="0"/>
        </w:rPr>
        <w:t xml:space="preserve">], [</w:t>
      </w:r>
      <w:hyperlink r:id="rId51">
        <w:r w:rsidDel="00000000" w:rsidR="00000000" w:rsidRPr="00000000">
          <w:rPr>
            <w:rtl w:val="0"/>
          </w:rPr>
          <w:t xml:space="preserve">Pyriform sinus</w:t>
        </w:r>
      </w:hyperlink>
      <w:r w:rsidDel="00000000" w:rsidR="00000000" w:rsidRPr="00000000">
        <w:rPr>
          <w:rtl w:val="0"/>
        </w:rPr>
        <w:t xml:space="preserve">], [</w:t>
      </w:r>
      <w:hyperlink r:id="rId52">
        <w:r w:rsidDel="00000000" w:rsidR="00000000" w:rsidRPr="00000000">
          <w:rPr>
            <w:rtl w:val="0"/>
          </w:rPr>
          <w:t xml:space="preserve">Thyroid</w:t>
        </w:r>
      </w:hyperlink>
      <w:r w:rsidDel="00000000" w:rsidR="00000000" w:rsidRPr="00000000">
        <w:rPr>
          <w:rtl w:val="0"/>
        </w:rPr>
        <w:t xml:space="preserve">], [</w:t>
      </w:r>
      <w:hyperlink r:id="rId53">
        <w:r w:rsidDel="00000000" w:rsidR="00000000" w:rsidRPr="00000000">
          <w:rPr>
            <w:rtl w:val="0"/>
          </w:rPr>
          <w:t xml:space="preserve">Cancer of unknown primary</w:t>
        </w:r>
      </w:hyperlink>
      <w:r w:rsidDel="00000000" w:rsidR="00000000" w:rsidRPr="00000000">
        <w:rPr>
          <w:rtl w:val="0"/>
        </w:rPr>
        <w:t xml:space="preserve">].</w:t>
      </w:r>
    </w:p>
    <w:p w:rsidR="00000000" w:rsidDel="00000000" w:rsidP="00000000" w:rsidRDefault="00000000" w:rsidRPr="00000000" w14:paraId="000000A7">
      <w:pPr>
        <w:ind w:left="0" w:right="140" w:firstLine="0"/>
        <w:rPr>
          <w:b w:val="1"/>
        </w:rPr>
      </w:pPr>
      <w:r w:rsidDel="00000000" w:rsidR="00000000" w:rsidRPr="00000000">
        <w:rPr>
          <w:b w:val="1"/>
          <w:rtl w:val="0"/>
        </w:rPr>
        <w:t xml:space="preserve">AVARO</w:t>
      </w:r>
      <w:r w:rsidDel="00000000" w:rsidR="00000000" w:rsidRPr="00000000">
        <w:rPr>
          <w:rtl w:val="0"/>
        </w:rPr>
        <w:t xml:space="preserve">: [</w:t>
      </w:r>
      <w:hyperlink r:id="rId54">
        <w:r w:rsidDel="00000000" w:rsidR="00000000" w:rsidRPr="00000000">
          <w:rPr>
            <w:rtl w:val="0"/>
          </w:rPr>
          <w:t xml:space="preserve">AVARO Neck node levels and Brachial plexus</w:t>
        </w:r>
      </w:hyperlink>
      <w:r w:rsidDel="00000000" w:rsidR="00000000" w:rsidRPr="00000000">
        <w:rPr>
          <w:rtl w:val="0"/>
        </w:rPr>
        <w:t xml:space="preserve">], [</w:t>
      </w:r>
      <w:hyperlink r:id="rId55">
        <w:r w:rsidDel="00000000" w:rsidR="00000000" w:rsidRPr="00000000">
          <w:rPr>
            <w:rtl w:val="0"/>
          </w:rPr>
          <w:t xml:space="preserve">AVARO constrictors and OARs</w:t>
        </w:r>
      </w:hyperlink>
      <w:r w:rsidDel="00000000" w:rsidR="00000000" w:rsidRPr="00000000">
        <w:rPr>
          <w:rtl w:val="0"/>
        </w:rPr>
        <w:t xml:space="preserve">], [</w:t>
      </w:r>
      <w:hyperlink r:id="rId56">
        <w:r w:rsidDel="00000000" w:rsidR="00000000" w:rsidRPr="00000000">
          <w:rPr>
            <w:rtl w:val="0"/>
          </w:rPr>
          <w:t xml:space="preserve">AVARO Skull Base</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A8">
      <w:pPr>
        <w:ind w:left="0" w:right="140" w:firstLine="0"/>
        <w:rPr/>
      </w:pPr>
      <w:r w:rsidDel="00000000" w:rsidR="00000000" w:rsidRPr="00000000">
        <w:rPr>
          <w:b w:val="1"/>
          <w:rtl w:val="0"/>
        </w:rPr>
        <w:t xml:space="preserve">ARRO</w:t>
      </w:r>
      <w:r w:rsidDel="00000000" w:rsidR="00000000" w:rsidRPr="00000000">
        <w:rPr>
          <w:rtl w:val="0"/>
        </w:rPr>
        <w:t xml:space="preserve">: [</w:t>
      </w:r>
      <w:hyperlink r:id="rId57">
        <w:r w:rsidDel="00000000" w:rsidR="00000000" w:rsidRPr="00000000">
          <w:rPr>
            <w:rtl w:val="0"/>
          </w:rPr>
          <w:t xml:space="preserve">Early stage glottic</w:t>
        </w:r>
      </w:hyperlink>
      <w:r w:rsidDel="00000000" w:rsidR="00000000" w:rsidRPr="00000000">
        <w:rPr>
          <w:rtl w:val="0"/>
        </w:rPr>
        <w:t xml:space="preserve">], [</w:t>
      </w:r>
      <w:hyperlink r:id="rId58">
        <w:r w:rsidDel="00000000" w:rsidR="00000000" w:rsidRPr="00000000">
          <w:rPr>
            <w:rtl w:val="0"/>
          </w:rPr>
          <w:t xml:space="preserve">Esthesioneuroblastoma</w:t>
        </w:r>
      </w:hyperlink>
      <w:r w:rsidDel="00000000" w:rsidR="00000000" w:rsidRPr="00000000">
        <w:rPr>
          <w:rtl w:val="0"/>
        </w:rPr>
        <w:t xml:space="preserve">], [</w:t>
      </w:r>
      <w:hyperlink r:id="rId59">
        <w:r w:rsidDel="00000000" w:rsidR="00000000" w:rsidRPr="00000000">
          <w:rPr>
            <w:rtl w:val="0"/>
          </w:rPr>
          <w:t xml:space="preserve">NPX</w:t>
        </w:r>
      </w:hyperlink>
      <w:r w:rsidDel="00000000" w:rsidR="00000000" w:rsidRPr="00000000">
        <w:rPr>
          <w:rtl w:val="0"/>
        </w:rPr>
        <w:t xml:space="preserve">], [</w:t>
      </w:r>
      <w:hyperlink r:id="rId60">
        <w:r w:rsidDel="00000000" w:rsidR="00000000" w:rsidRPr="00000000">
          <w:rPr>
            <w:rtl w:val="0"/>
          </w:rPr>
          <w:t xml:space="preserve">H&amp;N with PNI</w:t>
        </w:r>
      </w:hyperlink>
      <w:r w:rsidDel="00000000" w:rsidR="00000000" w:rsidRPr="00000000">
        <w:rPr>
          <w:rtl w:val="0"/>
        </w:rPr>
        <w:t xml:space="preserve">], [</w:t>
      </w:r>
      <w:hyperlink r:id="rId61">
        <w:r w:rsidDel="00000000" w:rsidR="00000000" w:rsidRPr="00000000">
          <w:rPr>
            <w:rtl w:val="0"/>
          </w:rPr>
          <w:t xml:space="preserve">Merkel cell: Extremity</w:t>
        </w:r>
      </w:hyperlink>
      <w:r w:rsidDel="00000000" w:rsidR="00000000" w:rsidRPr="00000000">
        <w:rPr>
          <w:rtl w:val="0"/>
        </w:rPr>
        <w:t xml:space="preserve">], [</w:t>
      </w:r>
      <w:hyperlink r:id="rId62">
        <w:r w:rsidDel="00000000" w:rsidR="00000000" w:rsidRPr="00000000">
          <w:rPr>
            <w:rtl w:val="0"/>
          </w:rPr>
          <w:t xml:space="preserve">CUP</w:t>
        </w:r>
      </w:hyperlink>
      <w:r w:rsidDel="00000000" w:rsidR="00000000" w:rsidRPr="00000000">
        <w:rPr>
          <w:rtl w:val="0"/>
        </w:rPr>
        <w:t xml:space="preserve">], [</w:t>
      </w:r>
      <w:hyperlink r:id="rId63">
        <w:r w:rsidDel="00000000" w:rsidR="00000000" w:rsidRPr="00000000">
          <w:rPr>
            <w:rtl w:val="0"/>
          </w:rPr>
          <w:t xml:space="preserve">oligometastatic HPV+ OP</w:t>
        </w:r>
      </w:hyperlink>
      <w:r w:rsidDel="00000000" w:rsidR="00000000" w:rsidRPr="00000000">
        <w:rPr>
          <w:rtl w:val="0"/>
        </w:rPr>
        <w:t xml:space="preserve">], [</w:t>
      </w:r>
      <w:hyperlink r:id="rId64">
        <w:r w:rsidDel="00000000" w:rsidR="00000000" w:rsidRPr="00000000">
          <w:rPr>
            <w:rtl w:val="0"/>
          </w:rPr>
          <w:t xml:space="preserve">OP case</w:t>
        </w:r>
      </w:hyperlink>
      <w:r w:rsidDel="00000000" w:rsidR="00000000" w:rsidRPr="00000000">
        <w:rPr>
          <w:rtl w:val="0"/>
        </w:rPr>
        <w:t xml:space="preserve">, </w:t>
      </w:r>
      <w:hyperlink r:id="rId65">
        <w:r w:rsidDel="00000000" w:rsidR="00000000" w:rsidRPr="00000000">
          <w:rPr>
            <w:rtl w:val="0"/>
          </w:rPr>
          <w:t xml:space="preserve">OP contour</w:t>
        </w:r>
      </w:hyperlink>
      <w:r w:rsidDel="00000000" w:rsidR="00000000" w:rsidRPr="00000000">
        <w:rPr>
          <w:rtl w:val="0"/>
        </w:rPr>
        <w:t xml:space="preserve">, </w:t>
      </w:r>
      <w:hyperlink r:id="rId66">
        <w:r w:rsidDel="00000000" w:rsidR="00000000" w:rsidRPr="00000000">
          <w:rPr>
            <w:rtl w:val="0"/>
          </w:rPr>
          <w:t xml:space="preserve">HPV+ de-escalation</w:t>
        </w:r>
      </w:hyperlink>
      <w:r w:rsidDel="00000000" w:rsidR="00000000" w:rsidRPr="00000000">
        <w:rPr>
          <w:rtl w:val="0"/>
        </w:rPr>
        <w:t xml:space="preserve">], [</w:t>
      </w:r>
      <w:hyperlink r:id="rId67">
        <w:r w:rsidDel="00000000" w:rsidR="00000000" w:rsidRPr="00000000">
          <w:rPr>
            <w:rtl w:val="0"/>
          </w:rPr>
          <w:t xml:space="preserve">Palliative advanced non-melanoma skin cancer</w:t>
        </w:r>
      </w:hyperlink>
      <w:r w:rsidDel="00000000" w:rsidR="00000000" w:rsidRPr="00000000">
        <w:rPr>
          <w:rtl w:val="0"/>
        </w:rPr>
        <w:t xml:space="preserve">], [</w:t>
      </w:r>
      <w:hyperlink r:id="rId68">
        <w:r w:rsidDel="00000000" w:rsidR="00000000" w:rsidRPr="00000000">
          <w:rPr>
            <w:rtl w:val="0"/>
          </w:rPr>
          <w:t xml:space="preserve">Paranasal sinus</w:t>
        </w:r>
      </w:hyperlink>
      <w:r w:rsidDel="00000000" w:rsidR="00000000" w:rsidRPr="00000000">
        <w:rPr>
          <w:rtl w:val="0"/>
        </w:rPr>
        <w:t xml:space="preserve">], [</w:t>
      </w:r>
      <w:hyperlink r:id="rId69">
        <w:r w:rsidDel="00000000" w:rsidR="00000000" w:rsidRPr="00000000">
          <w:rPr>
            <w:rtl w:val="0"/>
          </w:rPr>
          <w:t xml:space="preserve">Salivary gland</w:t>
        </w:r>
      </w:hyperlink>
      <w:r w:rsidDel="00000000" w:rsidR="00000000" w:rsidRPr="00000000">
        <w:rPr>
          <w:rtl w:val="0"/>
        </w:rPr>
        <w:t xml:space="preserve">], [</w:t>
      </w:r>
      <w:hyperlink r:id="rId70">
        <w:r w:rsidDel="00000000" w:rsidR="00000000" w:rsidRPr="00000000">
          <w:rPr>
            <w:rtl w:val="0"/>
          </w:rPr>
          <w:t xml:space="preserve">SGL (post-tracheostomy) case</w:t>
        </w:r>
      </w:hyperlink>
      <w:r w:rsidDel="00000000" w:rsidR="00000000" w:rsidRPr="00000000">
        <w:rPr>
          <w:rtl w:val="0"/>
        </w:rPr>
        <w:t xml:space="preserve">, </w:t>
      </w:r>
      <w:hyperlink r:id="rId71">
        <w:r w:rsidDel="00000000" w:rsidR="00000000" w:rsidRPr="00000000">
          <w:rPr>
            <w:rtl w:val="0"/>
          </w:rPr>
          <w:t xml:space="preserve">contour</w:t>
        </w:r>
      </w:hyperlink>
      <w:r w:rsidDel="00000000" w:rsidR="00000000" w:rsidRPr="00000000">
        <w:rPr>
          <w:rtl w:val="0"/>
        </w:rPr>
        <w:t xml:space="preserve">].</w:t>
      </w:r>
    </w:p>
    <w:p w:rsidR="00000000" w:rsidDel="00000000" w:rsidP="00000000" w:rsidRDefault="00000000" w:rsidRPr="00000000" w14:paraId="000000A9">
      <w:pPr>
        <w:ind w:left="0" w:firstLine="0"/>
        <w:rPr/>
      </w:pPr>
      <w:r w:rsidDel="00000000" w:rsidR="00000000" w:rsidRPr="00000000">
        <w:rPr>
          <w:rtl w:val="0"/>
        </w:rPr>
        <w:t xml:space="preserve">ASTRO 2017 Evidence-Based Practice Guidelines for Oropharynx [</w:t>
      </w:r>
      <w:hyperlink r:id="rId72">
        <w:r w:rsidDel="00000000" w:rsidR="00000000" w:rsidRPr="00000000">
          <w:rPr>
            <w:rtl w:val="0"/>
          </w:rPr>
          <w:t xml:space="preserve">Quon JCO '17</w:t>
        </w:r>
      </w:hyperlink>
      <w:r w:rsidDel="00000000" w:rsidR="00000000" w:rsidRPr="00000000">
        <w:rPr>
          <w:rtl w:val="0"/>
        </w:rPr>
        <w:t xml:space="preserve">]</w:t>
      </w:r>
    </w:p>
    <w:p w:rsidR="00000000" w:rsidDel="00000000" w:rsidP="00000000" w:rsidRDefault="00000000" w:rsidRPr="00000000" w14:paraId="000000AA">
      <w:pPr>
        <w:ind w:left="0" w:firstLine="0"/>
        <w:rPr>
          <w:i w:val="1"/>
        </w:rPr>
      </w:pPr>
      <w:r w:rsidDel="00000000" w:rsidR="00000000" w:rsidRPr="00000000">
        <w:rPr>
          <w:rtl w:val="0"/>
        </w:rPr>
        <w:t xml:space="preserve">ASCO Guideline: </w:t>
      </w:r>
      <w:hyperlink r:id="rId73">
        <w:r w:rsidDel="00000000" w:rsidR="00000000" w:rsidRPr="00000000">
          <w:rPr>
            <w:rtl w:val="0"/>
          </w:rPr>
          <w:t xml:space="preserve">Management of the Neck in SqCC of the Oral Cavity and Oropharynx</w:t>
        </w:r>
      </w:hyperlink>
      <w:r w:rsidDel="00000000" w:rsidR="00000000" w:rsidRPr="00000000">
        <w:rPr>
          <w:i w:val="1"/>
          <w:rtl w:val="0"/>
        </w:rPr>
        <w:t xml:space="preserve"> February 27, 2019</w:t>
      </w:r>
    </w:p>
    <w:p w:rsidR="00000000" w:rsidDel="00000000" w:rsidP="00000000" w:rsidRDefault="00000000" w:rsidRPr="00000000" w14:paraId="000000AB">
      <w:pPr>
        <w:ind w:left="0" w:firstLine="0"/>
        <w:rPr/>
      </w:pPr>
      <w:r w:rsidDel="00000000" w:rsidR="00000000" w:rsidRPr="00000000">
        <w:rPr>
          <w:rtl w:val="0"/>
        </w:rPr>
        <w:t xml:space="preserve">ASCO Guideline: </w:t>
      </w:r>
      <w:hyperlink r:id="rId74">
        <w:r w:rsidDel="00000000" w:rsidR="00000000" w:rsidRPr="00000000">
          <w:rPr>
            <w:rtl w:val="0"/>
          </w:rPr>
          <w:t xml:space="preserve">Role of Treatment Deintensification in the management of p16+ OP cancer</w:t>
        </w:r>
      </w:hyperlink>
      <w:r w:rsidDel="00000000" w:rsidR="00000000" w:rsidRPr="00000000">
        <w:rPr>
          <w:rtl w:val="0"/>
        </w:rPr>
        <w:t xml:space="preserve"> </w:t>
      </w:r>
      <w:r w:rsidDel="00000000" w:rsidR="00000000" w:rsidRPr="00000000">
        <w:rPr>
          <w:i w:val="1"/>
          <w:rtl w:val="0"/>
        </w:rPr>
        <w:t xml:space="preserve">April 25, 2019.</w:t>
      </w:r>
      <w:r w:rsidDel="00000000" w:rsidR="00000000" w:rsidRPr="00000000">
        <w:rPr>
          <w:rtl w:val="0"/>
        </w:rPr>
      </w:r>
    </w:p>
    <w:p w:rsidR="00000000" w:rsidDel="00000000" w:rsidP="00000000" w:rsidRDefault="00000000" w:rsidRPr="00000000" w14:paraId="000000AC">
      <w:pPr>
        <w:ind w:left="0" w:right="140" w:firstLine="0"/>
        <w:rPr/>
      </w:pPr>
      <w:r w:rsidDel="00000000" w:rsidR="00000000" w:rsidRPr="00000000">
        <w:rPr>
          <w:rtl w:val="0"/>
        </w:rPr>
        <w:t xml:space="preserve">ESMO H&amp;N guidelines [</w:t>
      </w:r>
      <w:hyperlink r:id="rId75">
        <w:r w:rsidDel="00000000" w:rsidR="00000000" w:rsidRPr="00000000">
          <w:rPr>
            <w:rtl w:val="0"/>
          </w:rPr>
          <w:t xml:space="preserve">Nasopharyngeal and SqCC of the H&amp;N</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AD">
      <w:pPr>
        <w:widowControl w:val="0"/>
        <w:ind w:left="0" w:firstLine="0"/>
        <w:rPr/>
      </w:pPr>
      <w:r w:rsidDel="00000000" w:rsidR="00000000" w:rsidRPr="00000000">
        <w:rPr>
          <w:b w:val="1"/>
          <w:rtl w:val="0"/>
        </w:rPr>
        <w:t xml:space="preserve">Head and Neck Cancer </w:t>
      </w:r>
      <w:r w:rsidDel="00000000" w:rsidR="00000000" w:rsidRPr="00000000">
        <w:rPr>
          <w:rtl w:val="0"/>
        </w:rPr>
        <w:t xml:space="preserve">[</w:t>
      </w:r>
      <w:hyperlink r:id="rId76">
        <w:r w:rsidDel="00000000" w:rsidR="00000000" w:rsidRPr="00000000">
          <w:rPr>
            <w:rtl w:val="0"/>
          </w:rPr>
          <w:t xml:space="preserve">Chow NEJM '19</w:t>
        </w:r>
      </w:hyperlink>
      <w:r w:rsidDel="00000000" w:rsidR="00000000" w:rsidRPr="00000000">
        <w:rPr>
          <w:rtl w:val="0"/>
        </w:rPr>
        <w:t xml:space="preserve">]: </w:t>
      </w:r>
      <w:r w:rsidDel="00000000" w:rsidR="00000000" w:rsidRPr="00000000">
        <w:rPr>
          <w:b w:val="1"/>
          <w:rtl w:val="0"/>
        </w:rPr>
        <w:t xml:space="preserve">Excellent Review Article with Interactive Graphic for Treatment Options</w:t>
      </w:r>
      <w:r w:rsidDel="00000000" w:rsidR="00000000" w:rsidRPr="00000000">
        <w:rPr>
          <w:rtl w:val="0"/>
        </w:rPr>
        <w:t xml:space="preserve">.</w:t>
      </w:r>
    </w:p>
    <w:p w:rsidR="00000000" w:rsidDel="00000000" w:rsidP="00000000" w:rsidRDefault="00000000" w:rsidRPr="00000000" w14:paraId="000000AE">
      <w:pPr>
        <w:widowControl w:val="0"/>
        <w:ind w:left="0" w:firstLine="0"/>
        <w:rPr>
          <w:vertAlign w:val="superscript"/>
        </w:rPr>
      </w:pPr>
      <w:r w:rsidDel="00000000" w:rsidR="00000000" w:rsidRPr="00000000">
        <w:rPr>
          <w:rtl w:val="0"/>
        </w:rPr>
        <w:t xml:space="preserve">However, you can tell a Med Onc wrote this review article (there is a relatively long-winded immunotherapy section at the end). The T4 larynx recommendations are [</w:t>
      </w:r>
      <w:hyperlink w:anchor="9vi261r1ok6d">
        <w:r w:rsidDel="00000000" w:rsidR="00000000" w:rsidRPr="00000000">
          <w:rPr>
            <w:rtl w:val="0"/>
          </w:rPr>
          <w:t xml:space="preserve">outdated</w:t>
        </w:r>
      </w:hyperlink>
      <w:r w:rsidDel="00000000" w:rsidR="00000000" w:rsidRPr="00000000">
        <w:rPr>
          <w:rtl w:val="0"/>
        </w:rPr>
        <w:t xml:space="preserve">] as it recommends laryngectomy for essentially all T4 disease. TL;DR - Pembro alone for recurrent/metastatic disease, add chemo to pembro if CPS &lt; 1. </w:t>
      </w:r>
      <w:hyperlink w:anchor="dts5xspud71v">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0AF">
      <w:pPr>
        <w:widowControl w:val="0"/>
        <w:ind w:left="0" w:firstLine="0"/>
        <w:rPr/>
      </w:pPr>
      <w:r w:rsidDel="00000000" w:rsidR="00000000" w:rsidRPr="00000000">
        <w:rPr>
          <w:rtl w:val="0"/>
        </w:rPr>
      </w:r>
    </w:p>
    <w:p w:rsidR="00000000" w:rsidDel="00000000" w:rsidP="00000000" w:rsidRDefault="00000000" w:rsidRPr="00000000" w14:paraId="000000B0">
      <w:pPr>
        <w:pStyle w:val="Heading2"/>
        <w:rPr/>
      </w:pPr>
      <w:bookmarkStart w:colFirst="0" w:colLast="0" w:name="_5id1dvqhw7vj" w:id="3"/>
      <w:bookmarkEnd w:id="3"/>
      <w:hyperlink w:anchor="_yc56opxk661h">
        <w:r w:rsidDel="00000000" w:rsidR="00000000" w:rsidRPr="00000000">
          <w:rPr>
            <w:rtl w:val="0"/>
          </w:rPr>
          <w:t xml:space="preserve">General staging rules</w:t>
        </w:r>
      </w:hyperlink>
      <w:r w:rsidDel="00000000" w:rsidR="00000000" w:rsidRPr="00000000">
        <w:rPr>
          <w:rtl w:val="0"/>
        </w:rPr>
      </w:r>
    </w:p>
    <w:p w:rsidR="00000000" w:rsidDel="00000000" w:rsidP="00000000" w:rsidRDefault="00000000" w:rsidRPr="00000000" w14:paraId="000000B1">
      <w:pPr>
        <w:ind w:left="0" w:firstLine="0"/>
        <w:rPr/>
      </w:pPr>
      <w:r w:rsidDel="00000000" w:rsidR="00000000" w:rsidRPr="00000000">
        <w:rPr>
          <w:rtl w:val="0"/>
        </w:rPr>
        <w:t xml:space="preserve">See diagrams above.</w:t>
      </w:r>
    </w:p>
    <w:p w:rsidR="00000000" w:rsidDel="00000000" w:rsidP="00000000" w:rsidRDefault="00000000" w:rsidRPr="00000000" w14:paraId="000000B2">
      <w:pPr>
        <w:numPr>
          <w:ilvl w:val="0"/>
          <w:numId w:val="81"/>
        </w:numPr>
        <w:rPr>
          <w:u w:val="none"/>
        </w:rPr>
      </w:pPr>
      <w:r w:rsidDel="00000000" w:rsidR="00000000" w:rsidRPr="00000000">
        <w:rPr>
          <w:rtl w:val="0"/>
        </w:rPr>
        <w:t xml:space="preserve">890</w:t>
      </w:r>
      <w:r w:rsidDel="00000000" w:rsidR="00000000" w:rsidRPr="00000000">
        <w:rPr>
          <w:rtl w:val="0"/>
        </w:rPr>
        <w:t xml:space="preserve">k cases per year worldwide. 7th most common cancer. M:F 3:1. OC &gt; OP &gt; Larynx.</w:t>
      </w:r>
    </w:p>
    <w:p w:rsidR="00000000" w:rsidDel="00000000" w:rsidP="00000000" w:rsidRDefault="00000000" w:rsidRPr="00000000" w14:paraId="000000B3">
      <w:pPr>
        <w:numPr>
          <w:ilvl w:val="1"/>
          <w:numId w:val="81"/>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US </w:t>
      </w:r>
      <w:r w:rsidDel="00000000" w:rsidR="00000000" w:rsidRPr="00000000">
        <w:rPr>
          <w:rtl w:val="0"/>
        </w:rPr>
        <w:t xml:space="preserve">65</w:t>
      </w:r>
      <w:r w:rsidDel="00000000" w:rsidR="00000000" w:rsidRPr="00000000">
        <w:rPr>
          <w:rFonts w:ascii="Times New Roman" w:cs="Times New Roman" w:eastAsia="Times New Roman" w:hAnsi="Times New Roman"/>
          <w:sz w:val="20"/>
          <w:szCs w:val="20"/>
          <w:rtl w:val="0"/>
        </w:rPr>
        <w:t xml:space="preserve">k cases and </w:t>
      </w:r>
      <w:r w:rsidDel="00000000" w:rsidR="00000000" w:rsidRPr="00000000">
        <w:rPr>
          <w:rtl w:val="0"/>
        </w:rPr>
        <w:t xml:space="preserve">14</w:t>
      </w:r>
      <w:r w:rsidDel="00000000" w:rsidR="00000000" w:rsidRPr="00000000">
        <w:rPr>
          <w:rFonts w:ascii="Times New Roman" w:cs="Times New Roman" w:eastAsia="Times New Roman" w:hAnsi="Times New Roman"/>
          <w:sz w:val="20"/>
          <w:szCs w:val="20"/>
          <w:rtl w:val="0"/>
        </w:rPr>
        <w:t xml:space="preserve">k deaths per year.</w:t>
      </w:r>
    </w:p>
    <w:p w:rsidR="00000000" w:rsidDel="00000000" w:rsidP="00000000" w:rsidRDefault="00000000" w:rsidRPr="00000000" w14:paraId="000000B4">
      <w:pPr>
        <w:numPr>
          <w:ilvl w:val="0"/>
          <w:numId w:val="81"/>
        </w:num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Rate of 2</w:t>
      </w:r>
      <w:r w:rsidDel="00000000" w:rsidR="00000000" w:rsidRPr="00000000">
        <w:rPr>
          <w:rFonts w:ascii="Times New Roman" w:cs="Times New Roman" w:eastAsia="Times New Roman" w:hAnsi="Times New Roman"/>
          <w:sz w:val="20"/>
          <w:szCs w:val="20"/>
          <w:vertAlign w:val="superscript"/>
          <w:rtl w:val="0"/>
        </w:rPr>
        <w:t xml:space="preserve">o</w:t>
      </w:r>
      <w:r w:rsidDel="00000000" w:rsidR="00000000" w:rsidRPr="00000000">
        <w:rPr>
          <w:rFonts w:ascii="Times New Roman" w:cs="Times New Roman" w:eastAsia="Times New Roman" w:hAnsi="Times New Roman"/>
          <w:sz w:val="20"/>
          <w:szCs w:val="20"/>
          <w:rtl w:val="0"/>
        </w:rPr>
        <w:t xml:space="preserve"> disease: 3-5% per year; &gt; 20% overall.</w:t>
      </w:r>
    </w:p>
    <w:p w:rsidR="00000000" w:rsidDel="00000000" w:rsidP="00000000" w:rsidRDefault="00000000" w:rsidRPr="00000000" w14:paraId="000000B5">
      <w:pPr>
        <w:numPr>
          <w:ilvl w:val="0"/>
          <w:numId w:val="81"/>
        </w:numPr>
      </w:pPr>
      <w:r w:rsidDel="00000000" w:rsidR="00000000" w:rsidRPr="00000000">
        <w:rPr>
          <w:b w:val="1"/>
          <w:rtl w:val="0"/>
        </w:rPr>
        <w:t xml:space="preserve">Effects of continued smoking in H&amp;N patients treated with RT</w:t>
      </w:r>
      <w:r w:rsidDel="00000000" w:rsidR="00000000" w:rsidRPr="00000000">
        <w:rPr>
          <w:rtl w:val="0"/>
        </w:rPr>
        <w:t xml:space="preserve"> [</w:t>
      </w:r>
      <w:hyperlink r:id="rId77">
        <w:r w:rsidDel="00000000" w:rsidR="00000000" w:rsidRPr="00000000">
          <w:rPr>
            <w:rtl w:val="0"/>
          </w:rPr>
          <w:t xml:space="preserve">Smith RTO ‘19</w:t>
        </w:r>
      </w:hyperlink>
      <w:r w:rsidDel="00000000" w:rsidR="00000000" w:rsidRPr="00000000">
        <w:rPr>
          <w:rtl w:val="0"/>
        </w:rPr>
        <w:t xml:space="preserve">]:</w:t>
      </w:r>
    </w:p>
    <w:p w:rsidR="00000000" w:rsidDel="00000000" w:rsidP="00000000" w:rsidRDefault="00000000" w:rsidRPr="00000000" w14:paraId="000000B6">
      <w:pPr>
        <w:numPr>
          <w:ilvl w:val="1"/>
          <w:numId w:val="81"/>
        </w:numPr>
        <w:ind w:left="1440" w:hanging="360"/>
      </w:pPr>
      <w:r w:rsidDel="00000000" w:rsidR="00000000" w:rsidRPr="00000000">
        <w:rPr>
          <w:rtl w:val="0"/>
        </w:rPr>
        <w:t xml:space="preserve">24 articles comprising 6,332 patients. </w:t>
      </w:r>
    </w:p>
    <w:p w:rsidR="00000000" w:rsidDel="00000000" w:rsidP="00000000" w:rsidRDefault="00000000" w:rsidRPr="00000000" w14:paraId="000000B7">
      <w:pPr>
        <w:numPr>
          <w:ilvl w:val="1"/>
          <w:numId w:val="81"/>
        </w:numPr>
        <w:ind w:left="1440" w:hanging="360"/>
      </w:pPr>
      <w:r w:rsidDel="00000000" w:rsidR="00000000" w:rsidRPr="00000000">
        <w:rPr>
          <w:rtl w:val="0"/>
        </w:rPr>
        <w:t xml:space="preserve">Continued smoking is associated with approximately 2x the risk of mortality [RR 1.85].</w:t>
      </w:r>
    </w:p>
    <w:p w:rsidR="00000000" w:rsidDel="00000000" w:rsidP="00000000" w:rsidRDefault="00000000" w:rsidRPr="00000000" w14:paraId="000000B8">
      <w:pPr>
        <w:numPr>
          <w:ilvl w:val="1"/>
          <w:numId w:val="81"/>
        </w:numPr>
        <w:ind w:left="1440" w:hanging="360"/>
      </w:pPr>
      <w:r w:rsidDel="00000000" w:rsidR="00000000" w:rsidRPr="00000000">
        <w:rPr>
          <w:rtl w:val="0"/>
        </w:rPr>
        <w:t xml:space="preserve">Continued smoking  is associated with &gt; 2x the risk of locoregional failure [RR 2.24].</w:t>
      </w:r>
      <w:r w:rsidDel="00000000" w:rsidR="00000000" w:rsidRPr="00000000">
        <w:rPr>
          <w:rtl w:val="0"/>
        </w:rPr>
      </w:r>
    </w:p>
    <w:p w:rsidR="00000000" w:rsidDel="00000000" w:rsidP="00000000" w:rsidRDefault="00000000" w:rsidRPr="00000000" w14:paraId="000000B9">
      <w:pPr>
        <w:numPr>
          <w:ilvl w:val="0"/>
          <w:numId w:val="81"/>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HPV+ is</w:t>
      </w:r>
      <w:r w:rsidDel="00000000" w:rsidR="00000000" w:rsidRPr="00000000">
        <w:rPr>
          <w:rtl w:val="0"/>
        </w:rPr>
        <w:t xml:space="preserve"> typically</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tl w:val="0"/>
        </w:rPr>
        <w:t xml:space="preserve">non-keratinizing</w:t>
      </w:r>
      <w:r w:rsidDel="00000000" w:rsidR="00000000" w:rsidRPr="00000000">
        <w:rPr>
          <w:rFonts w:ascii="Times New Roman" w:cs="Times New Roman" w:eastAsia="Times New Roman" w:hAnsi="Times New Roman"/>
          <w:sz w:val="20"/>
          <w:szCs w:val="20"/>
          <w:rtl w:val="0"/>
        </w:rPr>
        <w:t xml:space="preserve">, more likely to be exophytic, most likely to be tonsil/BOT.</w:t>
      </w:r>
    </w:p>
    <w:p w:rsidR="00000000" w:rsidDel="00000000" w:rsidP="00000000" w:rsidRDefault="00000000" w:rsidRPr="00000000" w14:paraId="000000BA">
      <w:pPr>
        <w:numPr>
          <w:ilvl w:val="1"/>
          <w:numId w:val="81"/>
        </w:numPr>
        <w:ind w:left="1440" w:hanging="360"/>
      </w:pPr>
      <w:r w:rsidDel="00000000" w:rsidR="00000000" w:rsidRPr="00000000">
        <w:rPr>
          <w:rtl w:val="0"/>
        </w:rPr>
        <w:t xml:space="preserve">Routine testing [</w:t>
      </w:r>
      <w:hyperlink w:anchor="175u4ijswgyc">
        <w:r w:rsidDel="00000000" w:rsidR="00000000" w:rsidRPr="00000000">
          <w:rPr>
            <w:rtl w:val="0"/>
          </w:rPr>
          <w:t xml:space="preserve">may be warranted</w:t>
        </w:r>
      </w:hyperlink>
      <w:r w:rsidDel="00000000" w:rsidR="00000000" w:rsidRPr="00000000">
        <w:rPr>
          <w:rtl w:val="0"/>
        </w:rPr>
        <w:t xml:space="preserve">] in sinonasal/nasal cavity SqCC. </w:t>
      </w:r>
    </w:p>
    <w:p w:rsidR="00000000" w:rsidDel="00000000" w:rsidP="00000000" w:rsidRDefault="00000000" w:rsidRPr="00000000" w14:paraId="000000BB">
      <w:pPr>
        <w:numPr>
          <w:ilvl w:val="0"/>
          <w:numId w:val="81"/>
        </w:numPr>
        <w:spacing w:line="240" w:lineRule="auto"/>
        <w:ind w:left="720" w:hanging="360"/>
        <w:rPr>
          <w:rFonts w:ascii="Times New Roman" w:cs="Times New Roman" w:eastAsia="Times New Roman" w:hAnsi="Times New Roman"/>
          <w:sz w:val="20"/>
          <w:szCs w:val="20"/>
        </w:rPr>
      </w:pPr>
      <w:r w:rsidDel="00000000" w:rsidR="00000000" w:rsidRPr="00000000">
        <w:rPr>
          <w:rtl w:val="0"/>
        </w:rPr>
        <w:t xml:space="preserve">[</w:t>
      </w:r>
      <w:hyperlink r:id="rId78">
        <w:r w:rsidDel="00000000" w:rsidR="00000000" w:rsidRPr="00000000">
          <w:rPr>
            <w:rFonts w:ascii="Times New Roman" w:cs="Times New Roman" w:eastAsia="Times New Roman" w:hAnsi="Times New Roman"/>
            <w:sz w:val="20"/>
            <w:szCs w:val="20"/>
            <w:rtl w:val="0"/>
          </w:rPr>
          <w:t xml:space="preserve">Nimorazole</w:t>
        </w:r>
      </w:hyperlink>
      <w:r w:rsidDel="00000000" w:rsidR="00000000" w:rsidRPr="00000000">
        <w:rPr>
          <w:rFonts w:ascii="Times New Roman" w:cs="Times New Roman" w:eastAsia="Times New Roman" w:hAnsi="Times New Roman"/>
          <w:sz w:val="20"/>
          <w:szCs w:val="20"/>
          <w:rtl w:val="0"/>
        </w:rPr>
        <w:t xml:space="preserve">] is a hypoxia radiosensitizer</w:t>
      </w:r>
      <w:r w:rsidDel="00000000" w:rsidR="00000000" w:rsidRPr="00000000">
        <w:rPr>
          <w:rtl w:val="0"/>
        </w:rPr>
        <w:t xml:space="preserve"> which benefits LRC/DFS for SGL and OP in [</w:t>
      </w:r>
      <w:hyperlink w:anchor="nvy87i2bfgwu">
        <w:r w:rsidDel="00000000" w:rsidR="00000000" w:rsidRPr="00000000">
          <w:rPr>
            <w:rtl w:val="0"/>
          </w:rPr>
          <w:t xml:space="preserve">DAHANCA</w:t>
        </w:r>
      </w:hyperlink>
      <w:r w:rsidDel="00000000" w:rsidR="00000000" w:rsidRPr="00000000">
        <w:rPr>
          <w:rtl w:val="0"/>
        </w:rPr>
        <w:t xml:space="preserve">] 5 (RT ± nimorazole).</w:t>
      </w:r>
      <w:r w:rsidDel="00000000" w:rsidR="00000000" w:rsidRPr="00000000">
        <w:rPr>
          <w:rtl w:val="0"/>
        </w:rPr>
      </w:r>
    </w:p>
    <w:p w:rsidR="00000000" w:rsidDel="00000000" w:rsidP="00000000" w:rsidRDefault="00000000" w:rsidRPr="00000000" w14:paraId="000000BC">
      <w:pPr>
        <w:numPr>
          <w:ilvl w:val="0"/>
          <w:numId w:val="81"/>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High </w:t>
      </w:r>
      <w:r w:rsidDel="00000000" w:rsidR="00000000" w:rsidRPr="00000000">
        <w:rPr>
          <w:rtl w:val="0"/>
        </w:rPr>
        <w:t xml:space="preserve">EGFR</w:t>
      </w:r>
      <w:r w:rsidDel="00000000" w:rsidR="00000000" w:rsidRPr="00000000">
        <w:rPr>
          <w:rFonts w:ascii="Times New Roman" w:cs="Times New Roman" w:eastAsia="Times New Roman" w:hAnsi="Times New Roman"/>
          <w:sz w:val="20"/>
          <w:szCs w:val="20"/>
          <w:rtl w:val="0"/>
        </w:rPr>
        <w:t xml:space="preserve"> amplification is a poor prognostic indicator</w:t>
      </w:r>
      <w:r w:rsidDel="00000000" w:rsidR="00000000" w:rsidRPr="00000000">
        <w:rPr>
          <w:rtl w:val="0"/>
        </w:rPr>
        <w:t xml:space="preserve">. Most data for use of Cetuximab is in HPV+ population, which are less likely to have EGFR mutations. Be wary of extrapolation of concurrent cetuximab being inferior to concurrent cisplatin outside of the HPV+ oropharyngeal setting (though it's likely still inferior, it has yet to be proven inferior outside this setting).</w:t>
      </w:r>
      <w:r w:rsidDel="00000000" w:rsidR="00000000" w:rsidRPr="00000000">
        <w:rPr>
          <w:rtl w:val="0"/>
        </w:rPr>
      </w:r>
    </w:p>
    <w:bookmarkStart w:colFirst="0" w:colLast="0" w:name="egji3hamdrrz" w:id="4"/>
    <w:bookmarkEnd w:id="4"/>
    <w:p w:rsidR="00000000" w:rsidDel="00000000" w:rsidP="00000000" w:rsidRDefault="00000000" w:rsidRPr="00000000" w14:paraId="000000BD">
      <w:pPr>
        <w:numPr>
          <w:ilvl w:val="0"/>
          <w:numId w:val="54"/>
        </w:numPr>
        <w:spacing w:line="240" w:lineRule="auto"/>
        <w:ind w:left="720" w:hanging="36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Referred ear pain</w:t>
      </w:r>
      <w:r w:rsidDel="00000000" w:rsidR="00000000" w:rsidRPr="00000000">
        <w:rPr>
          <w:sz w:val="20"/>
          <w:szCs w:val="20"/>
          <w:rtl w:val="0"/>
        </w:rPr>
        <w:t xml:space="preserve">: </w:t>
      </w:r>
      <w:r w:rsidDel="00000000" w:rsidR="00000000" w:rsidRPr="00000000">
        <w:rPr>
          <w:rtl w:val="0"/>
        </w:rPr>
        <w:t xml:space="preserve">Pre to post-auricular: CN V (ATN) / IX (Jacobson) / X (Arnold). Inferior pinna/lobe/tympanic: VII. </w:t>
      </w:r>
      <w:r w:rsidDel="00000000" w:rsidR="00000000" w:rsidRPr="00000000">
        <w:rPr>
          <w:rtl w:val="0"/>
        </w:rPr>
      </w:r>
    </w:p>
    <w:p w:rsidR="00000000" w:rsidDel="00000000" w:rsidP="00000000" w:rsidRDefault="00000000" w:rsidRPr="00000000" w14:paraId="000000BE">
      <w:pPr>
        <w:spacing w:line="240" w:lineRule="auto"/>
        <w:ind w:firstLine="72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Review article with nice pictures: Radiology of Referred Otalgia [</w:t>
      </w:r>
      <w:hyperlink r:id="rId79">
        <w:r w:rsidDel="00000000" w:rsidR="00000000" w:rsidRPr="00000000">
          <w:rPr>
            <w:rFonts w:ascii="Times New Roman" w:cs="Times New Roman" w:eastAsia="Times New Roman" w:hAnsi="Times New Roman"/>
            <w:sz w:val="20"/>
            <w:szCs w:val="20"/>
            <w:rtl w:val="0"/>
          </w:rPr>
          <w:t xml:space="preserve">ANJR '09]</w:t>
        </w:r>
      </w:hyperlink>
      <w:r w:rsidDel="00000000" w:rsidR="00000000" w:rsidRPr="00000000">
        <w:rPr>
          <w:rtl w:val="0"/>
        </w:rPr>
        <w:t xml:space="preserve">, [</w:t>
      </w:r>
      <w:hyperlink r:id="rId80">
        <w:r w:rsidDel="00000000" w:rsidR="00000000" w:rsidRPr="00000000">
          <w:rPr>
            <w:rtl w:val="0"/>
          </w:rPr>
          <w:t xml:space="preserve">Zaorsky tweet</w:t>
        </w:r>
      </w:hyperlink>
      <w:r w:rsidDel="00000000" w:rsidR="00000000" w:rsidRPr="00000000">
        <w:rPr>
          <w:rtl w:val="0"/>
        </w:rPr>
        <w:t xml:space="preserve">].</w:t>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5495925</wp:posOffset>
            </wp:positionH>
            <wp:positionV relativeFrom="paragraph">
              <wp:posOffset>38100</wp:posOffset>
            </wp:positionV>
            <wp:extent cx="1685531" cy="1924050"/>
            <wp:effectExtent b="12700" l="12700" r="12700" t="12700"/>
            <wp:wrapSquare wrapText="bothSides" distB="0" distT="0" distL="0" distR="0"/>
            <wp:docPr id="6" name="image7.png"/>
            <a:graphic>
              <a:graphicData uri="http://schemas.openxmlformats.org/drawingml/2006/picture">
                <pic:pic>
                  <pic:nvPicPr>
                    <pic:cNvPr id="0" name="image7.png"/>
                    <pic:cNvPicPr preferRelativeResize="0"/>
                  </pic:nvPicPr>
                  <pic:blipFill>
                    <a:blip r:embed="rId81"/>
                    <a:srcRect b="0" l="0" r="0" t="0"/>
                    <a:stretch>
                      <a:fillRect/>
                    </a:stretch>
                  </pic:blipFill>
                  <pic:spPr>
                    <a:xfrm>
                      <a:off x="0" y="0"/>
                      <a:ext cx="1685531" cy="1924050"/>
                    </a:xfrm>
                    <a:prstGeom prst="rect"/>
                    <a:ln w="12700">
                      <a:solidFill>
                        <a:srgbClr val="000000"/>
                      </a:solidFill>
                      <a:prstDash val="solid"/>
                    </a:ln>
                  </pic:spPr>
                </pic:pic>
              </a:graphicData>
            </a:graphic>
          </wp:anchor>
        </w:drawing>
      </w:r>
    </w:p>
    <w:p w:rsidR="00000000" w:rsidDel="00000000" w:rsidP="00000000" w:rsidRDefault="00000000" w:rsidRPr="00000000" w14:paraId="000000BF">
      <w:pPr>
        <w:numPr>
          <w:ilvl w:val="1"/>
          <w:numId w:val="54"/>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u w:val="single"/>
          <w:rtl w:val="0"/>
        </w:rPr>
        <w:t xml:space="preserve">Preauricular and superficial inner ear</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CN V-3</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via ATN</w:t>
      </w: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0C0">
      <w:pPr>
        <w:numPr>
          <w:ilvl w:val="2"/>
          <w:numId w:val="54"/>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Most commonly </w:t>
      </w:r>
      <w:r w:rsidDel="00000000" w:rsidR="00000000" w:rsidRPr="00000000">
        <w:rPr>
          <w:rFonts w:ascii="Times New Roman" w:cs="Times New Roman" w:eastAsia="Times New Roman" w:hAnsi="Times New Roman"/>
          <w:b w:val="1"/>
          <w:sz w:val="20"/>
          <w:szCs w:val="20"/>
          <w:rtl w:val="0"/>
        </w:rPr>
        <w:t xml:space="preserve">OC and major salivary glands</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0C1">
      <w:pPr>
        <w:numPr>
          <w:ilvl w:val="2"/>
          <w:numId w:val="54"/>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lingual nerve is from V3, covering sensation on the anterior ⅔ tongue. </w:t>
      </w:r>
    </w:p>
    <w:p w:rsidR="00000000" w:rsidDel="00000000" w:rsidP="00000000" w:rsidRDefault="00000000" w:rsidRPr="00000000" w14:paraId="000000C2">
      <w:pPr>
        <w:numPr>
          <w:ilvl w:val="1"/>
          <w:numId w:val="54"/>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u w:val="single"/>
          <w:rtl w:val="0"/>
        </w:rPr>
        <w:t xml:space="preserve">Posterio-inferior</w:t>
      </w:r>
      <w:r w:rsidDel="00000000" w:rsidR="00000000" w:rsidRPr="00000000">
        <w:rPr>
          <w:rFonts w:ascii="Times New Roman" w:cs="Times New Roman" w:eastAsia="Times New Roman" w:hAnsi="Times New Roman"/>
          <w:sz w:val="20"/>
          <w:szCs w:val="20"/>
          <w:u w:val="single"/>
          <w:rtl w:val="0"/>
        </w:rPr>
        <w:t xml:space="preserve"> external ear canal and tympanic membrane: </w:t>
      </w:r>
      <w:r w:rsidDel="00000000" w:rsidR="00000000" w:rsidRPr="00000000">
        <w:rPr>
          <w:rFonts w:ascii="Times New Roman" w:cs="Times New Roman" w:eastAsia="Times New Roman" w:hAnsi="Times New Roman"/>
          <w:b w:val="1"/>
          <w:sz w:val="20"/>
          <w:szCs w:val="20"/>
          <w:rtl w:val="0"/>
        </w:rPr>
        <w:t xml:space="preserve">CN VII</w:t>
      </w:r>
      <w:r w:rsidDel="00000000" w:rsidR="00000000" w:rsidRPr="00000000">
        <w:rPr>
          <w:rFonts w:ascii="Times New Roman" w:cs="Times New Roman" w:eastAsia="Times New Roman" w:hAnsi="Times New Roman"/>
          <w:sz w:val="20"/>
          <w:szCs w:val="20"/>
          <w:rtl w:val="0"/>
        </w:rPr>
        <w:t xml:space="preserve"> via PAN or greater superficial petrosal nerve.</w:t>
      </w:r>
    </w:p>
    <w:p w:rsidR="00000000" w:rsidDel="00000000" w:rsidP="00000000" w:rsidRDefault="00000000" w:rsidRPr="00000000" w14:paraId="000000C3">
      <w:pPr>
        <w:numPr>
          <w:ilvl w:val="2"/>
          <w:numId w:val="54"/>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CN VII also provides some taste via the soft palate.</w:t>
      </w:r>
    </w:p>
    <w:p w:rsidR="00000000" w:rsidDel="00000000" w:rsidP="00000000" w:rsidRDefault="00000000" w:rsidRPr="00000000" w14:paraId="000000C4">
      <w:pPr>
        <w:numPr>
          <w:ilvl w:val="2"/>
          <w:numId w:val="54"/>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There is overlapping sensory distribution with CN-V.</w:t>
      </w:r>
    </w:p>
    <w:p w:rsidR="00000000" w:rsidDel="00000000" w:rsidP="00000000" w:rsidRDefault="00000000" w:rsidRPr="00000000" w14:paraId="000000C5">
      <w:pPr>
        <w:numPr>
          <w:ilvl w:val="1"/>
          <w:numId w:val="54"/>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u w:val="single"/>
          <w:rtl w:val="0"/>
        </w:rPr>
        <w:t xml:space="preserve">Deep inner ear from BOT</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CN IX via tympanic nerve </w:t>
      </w:r>
      <w:r w:rsidDel="00000000" w:rsidR="00000000" w:rsidRPr="00000000">
        <w:rPr>
          <w:rFonts w:ascii="Times New Roman" w:cs="Times New Roman" w:eastAsia="Times New Roman" w:hAnsi="Times New Roman"/>
          <w:sz w:val="20"/>
          <w:szCs w:val="20"/>
          <w:rtl w:val="0"/>
        </w:rPr>
        <w:t xml:space="preserve">(</w:t>
      </w:r>
      <w:r w:rsidDel="00000000" w:rsidR="00000000" w:rsidRPr="00000000">
        <w:rPr>
          <w:rFonts w:ascii="Times New Roman" w:cs="Times New Roman" w:eastAsia="Times New Roman" w:hAnsi="Times New Roman"/>
          <w:b w:val="1"/>
          <w:sz w:val="20"/>
          <w:szCs w:val="20"/>
          <w:rtl w:val="0"/>
        </w:rPr>
        <w:t xml:space="preserve">Nerve of Jacobson</w:t>
      </w: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0C6">
      <w:pPr>
        <w:numPr>
          <w:ilvl w:val="2"/>
          <w:numId w:val="54"/>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Most commonly </w:t>
      </w:r>
      <w:r w:rsidDel="00000000" w:rsidR="00000000" w:rsidRPr="00000000">
        <w:rPr>
          <w:rFonts w:ascii="Times New Roman" w:cs="Times New Roman" w:eastAsia="Times New Roman" w:hAnsi="Times New Roman"/>
          <w:b w:val="1"/>
          <w:sz w:val="20"/>
          <w:szCs w:val="20"/>
          <w:rtl w:val="0"/>
        </w:rPr>
        <w:t xml:space="preserve">OP</w:t>
      </w: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0C7">
      <w:pPr>
        <w:numPr>
          <w:ilvl w:val="2"/>
          <w:numId w:val="54"/>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IX also </w:t>
      </w:r>
      <w:r w:rsidDel="00000000" w:rsidR="00000000" w:rsidRPr="00000000">
        <w:rPr>
          <w:rtl w:val="0"/>
        </w:rPr>
        <w:t xml:space="preserve">does the sensory</w:t>
      </w:r>
      <w:r w:rsidDel="00000000" w:rsidR="00000000" w:rsidRPr="00000000">
        <w:rPr>
          <w:rFonts w:ascii="Times New Roman" w:cs="Times New Roman" w:eastAsia="Times New Roman" w:hAnsi="Times New Roman"/>
          <w:sz w:val="20"/>
          <w:szCs w:val="20"/>
          <w:rtl w:val="0"/>
        </w:rPr>
        <w:t xml:space="preserve"> for posterior </w:t>
      </w:r>
      <w:r w:rsidDel="00000000" w:rsidR="00000000" w:rsidRPr="00000000">
        <w:rPr>
          <w:rtl w:val="0"/>
        </w:rPr>
        <w:t xml:space="preserve">1/3</w:t>
      </w:r>
      <w:r w:rsidDel="00000000" w:rsidR="00000000" w:rsidRPr="00000000">
        <w:rPr>
          <w:rFonts w:ascii="Times New Roman" w:cs="Times New Roman" w:eastAsia="Times New Roman" w:hAnsi="Times New Roman"/>
          <w:sz w:val="20"/>
          <w:szCs w:val="20"/>
          <w:rtl w:val="0"/>
        </w:rPr>
        <w:t xml:space="preserve"> of the tongue and tonsillar fossae.</w:t>
      </w:r>
      <w:r w:rsidDel="00000000" w:rsidR="00000000" w:rsidRPr="00000000">
        <w:rPr>
          <w:rtl w:val="0"/>
        </w:rPr>
      </w:r>
    </w:p>
    <w:p w:rsidR="00000000" w:rsidDel="00000000" w:rsidP="00000000" w:rsidRDefault="00000000" w:rsidRPr="00000000" w14:paraId="000000C8">
      <w:pPr>
        <w:numPr>
          <w:ilvl w:val="1"/>
          <w:numId w:val="54"/>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u w:val="single"/>
          <w:rtl w:val="0"/>
        </w:rPr>
        <w:t xml:space="preserve">Post-auricular/pinna pain</w:t>
      </w:r>
      <w:r w:rsidDel="00000000" w:rsidR="00000000" w:rsidRPr="00000000">
        <w:rPr>
          <w:rFonts w:ascii="Times New Roman" w:cs="Times New Roman" w:eastAsia="Times New Roman" w:hAnsi="Times New Roman"/>
          <w:sz w:val="20"/>
          <w:szCs w:val="20"/>
          <w:rtl w:val="0"/>
        </w:rPr>
        <w:t xml:space="preserve">:</w:t>
      </w:r>
      <w:r w:rsidDel="00000000" w:rsidR="00000000" w:rsidRPr="00000000">
        <w:rPr>
          <w:rFonts w:ascii="Times New Roman" w:cs="Times New Roman" w:eastAsia="Times New Roman" w:hAnsi="Times New Roman"/>
          <w:b w:val="1"/>
          <w:sz w:val="20"/>
          <w:szCs w:val="20"/>
          <w:rtl w:val="0"/>
        </w:rPr>
        <w:t xml:space="preserve"> CN X </w:t>
      </w:r>
      <w:r w:rsidDel="00000000" w:rsidR="00000000" w:rsidRPr="00000000">
        <w:rPr>
          <w:rFonts w:ascii="Times New Roman" w:cs="Times New Roman" w:eastAsia="Times New Roman" w:hAnsi="Times New Roman"/>
          <w:sz w:val="20"/>
          <w:szCs w:val="20"/>
          <w:rtl w:val="0"/>
        </w:rPr>
        <w:t xml:space="preserve">(</w:t>
      </w:r>
      <w:r w:rsidDel="00000000" w:rsidR="00000000" w:rsidRPr="00000000">
        <w:rPr>
          <w:rFonts w:ascii="Times New Roman" w:cs="Times New Roman" w:eastAsia="Times New Roman" w:hAnsi="Times New Roman"/>
          <w:b w:val="1"/>
          <w:sz w:val="20"/>
          <w:szCs w:val="20"/>
          <w:rtl w:val="0"/>
        </w:rPr>
        <w:t xml:space="preserve">Nerve of Arnold</w:t>
      </w:r>
      <w:r w:rsidDel="00000000" w:rsidR="00000000" w:rsidRPr="00000000">
        <w:rPr>
          <w:rFonts w:ascii="Times New Roman" w:cs="Times New Roman" w:eastAsia="Times New Roman" w:hAnsi="Times New Roman"/>
          <w:sz w:val="20"/>
          <w:szCs w:val="20"/>
          <w:rtl w:val="0"/>
        </w:rPr>
        <w:t xml:space="preserve">) via superior laryngeal nerve.</w:t>
      </w:r>
    </w:p>
    <w:p w:rsidR="00000000" w:rsidDel="00000000" w:rsidP="00000000" w:rsidRDefault="00000000" w:rsidRPr="00000000" w14:paraId="000000C9">
      <w:pPr>
        <w:numPr>
          <w:ilvl w:val="2"/>
          <w:numId w:val="54"/>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Most commonly </w:t>
      </w:r>
      <w:r w:rsidDel="00000000" w:rsidR="00000000" w:rsidRPr="00000000">
        <w:rPr>
          <w:rFonts w:ascii="Times New Roman" w:cs="Times New Roman" w:eastAsia="Times New Roman" w:hAnsi="Times New Roman"/>
          <w:b w:val="1"/>
          <w:sz w:val="20"/>
          <w:szCs w:val="20"/>
          <w:rtl w:val="0"/>
        </w:rPr>
        <w:t xml:space="preserve">larynx </w:t>
      </w:r>
      <w:r w:rsidDel="00000000" w:rsidR="00000000" w:rsidRPr="00000000">
        <w:rPr>
          <w:rFonts w:ascii="Times New Roman" w:cs="Times New Roman" w:eastAsia="Times New Roman" w:hAnsi="Times New Roman"/>
          <w:sz w:val="20"/>
          <w:szCs w:val="20"/>
          <w:rtl w:val="0"/>
        </w:rPr>
        <w:t xml:space="preserve">or </w:t>
      </w:r>
      <w:r w:rsidDel="00000000" w:rsidR="00000000" w:rsidRPr="00000000">
        <w:rPr>
          <w:rFonts w:ascii="Times New Roman" w:cs="Times New Roman" w:eastAsia="Times New Roman" w:hAnsi="Times New Roman"/>
          <w:b w:val="1"/>
          <w:sz w:val="20"/>
          <w:szCs w:val="20"/>
          <w:rtl w:val="0"/>
        </w:rPr>
        <w:t xml:space="preserve">hypopharynx </w:t>
      </w:r>
      <w:r w:rsidDel="00000000" w:rsidR="00000000" w:rsidRPr="00000000">
        <w:rPr>
          <w:rFonts w:ascii="Times New Roman" w:cs="Times New Roman" w:eastAsia="Times New Roman" w:hAnsi="Times New Roman"/>
          <w:sz w:val="20"/>
          <w:szCs w:val="20"/>
          <w:rtl w:val="0"/>
        </w:rPr>
        <w:t xml:space="preserve">(not typically oropharynx).</w:t>
      </w:r>
    </w:p>
    <w:bookmarkStart w:colFirst="0" w:colLast="0" w:name="kix.8ixthesiwzle" w:id="5"/>
    <w:bookmarkEnd w:id="5"/>
    <w:p w:rsidR="00000000" w:rsidDel="00000000" w:rsidP="00000000" w:rsidRDefault="00000000" w:rsidRPr="00000000" w14:paraId="000000CA">
      <w:pPr>
        <w:numPr>
          <w:ilvl w:val="0"/>
          <w:numId w:val="54"/>
        </w:numPr>
      </w:pPr>
      <w:r w:rsidDel="00000000" w:rsidR="00000000" w:rsidRPr="00000000">
        <w:rPr>
          <w:b w:val="1"/>
          <w:rtl w:val="0"/>
        </w:rPr>
        <w:t xml:space="preserve">CN function quick review:</w:t>
      </w:r>
      <w:r w:rsidDel="00000000" w:rsidR="00000000" w:rsidRPr="00000000">
        <w:rPr>
          <w:rtl w:val="0"/>
        </w:rPr>
        <w:t xml:space="preserve"> Easy for an examiner to ask for a deficit based upon involved cranial nerve.</w:t>
      </w:r>
    </w:p>
    <w:p w:rsidR="00000000" w:rsidDel="00000000" w:rsidP="00000000" w:rsidRDefault="00000000" w:rsidRPr="00000000" w14:paraId="000000CB">
      <w:pPr>
        <w:numPr>
          <w:ilvl w:val="1"/>
          <w:numId w:val="54"/>
        </w:numPr>
        <w:ind w:left="1440" w:hanging="360"/>
      </w:pPr>
      <w:r w:rsidDel="00000000" w:rsidR="00000000" w:rsidRPr="00000000">
        <w:rPr>
          <w:rtl w:val="0"/>
        </w:rPr>
        <w:t xml:space="preserve">1. Smell (sensory only)</w:t>
      </w:r>
    </w:p>
    <w:p w:rsidR="00000000" w:rsidDel="00000000" w:rsidP="00000000" w:rsidRDefault="00000000" w:rsidRPr="00000000" w14:paraId="000000CC">
      <w:pPr>
        <w:numPr>
          <w:ilvl w:val="1"/>
          <w:numId w:val="54"/>
        </w:numPr>
        <w:ind w:left="1440" w:hanging="360"/>
      </w:pPr>
      <w:r w:rsidDel="00000000" w:rsidR="00000000" w:rsidRPr="00000000">
        <w:rPr>
          <w:rtl w:val="0"/>
        </w:rPr>
        <w:t xml:space="preserve">2. Sight (sensory only)</w:t>
      </w:r>
    </w:p>
    <w:p w:rsidR="00000000" w:rsidDel="00000000" w:rsidP="00000000" w:rsidRDefault="00000000" w:rsidRPr="00000000" w14:paraId="000000CD">
      <w:pPr>
        <w:numPr>
          <w:ilvl w:val="1"/>
          <w:numId w:val="54"/>
        </w:numPr>
        <w:ind w:left="1440" w:hanging="360"/>
      </w:pPr>
      <w:r w:rsidDel="00000000" w:rsidR="00000000" w:rsidRPr="00000000">
        <w:rPr>
          <w:rtl w:val="0"/>
        </w:rPr>
        <w:t xml:space="preserve">3, 4, 6: Oculomotor (motor only)</w:t>
      </w:r>
    </w:p>
    <w:p w:rsidR="00000000" w:rsidDel="00000000" w:rsidP="00000000" w:rsidRDefault="00000000" w:rsidRPr="00000000" w14:paraId="000000CE">
      <w:pPr>
        <w:numPr>
          <w:ilvl w:val="1"/>
          <w:numId w:val="54"/>
        </w:numPr>
        <w:ind w:left="1440" w:hanging="360"/>
      </w:pPr>
      <w:r w:rsidDel="00000000" w:rsidR="00000000" w:rsidRPr="00000000">
        <w:rPr>
          <w:rtl w:val="0"/>
        </w:rPr>
        <w:t xml:space="preserve">5. Facial sensation (sensory) + mastication (motor)</w:t>
      </w:r>
    </w:p>
    <w:p w:rsidR="00000000" w:rsidDel="00000000" w:rsidP="00000000" w:rsidRDefault="00000000" w:rsidRPr="00000000" w14:paraId="000000CF">
      <w:pPr>
        <w:numPr>
          <w:ilvl w:val="1"/>
          <w:numId w:val="54"/>
        </w:numPr>
        <w:ind w:left="1440" w:hanging="360"/>
      </w:pPr>
      <w:r w:rsidDel="00000000" w:rsidR="00000000" w:rsidRPr="00000000">
        <w:rPr>
          <w:rtl w:val="0"/>
        </w:rPr>
        <w:t xml:space="preserve">7. Taste anterior 2/3rd tongue (sensory) + facial expression, lips (motor)</w:t>
      </w:r>
    </w:p>
    <w:p w:rsidR="00000000" w:rsidDel="00000000" w:rsidP="00000000" w:rsidRDefault="00000000" w:rsidRPr="00000000" w14:paraId="000000D0">
      <w:pPr>
        <w:numPr>
          <w:ilvl w:val="1"/>
          <w:numId w:val="54"/>
        </w:numPr>
        <w:ind w:left="1440" w:hanging="360"/>
      </w:pPr>
      <w:r w:rsidDel="00000000" w:rsidR="00000000" w:rsidRPr="00000000">
        <w:rPr>
          <w:rtl w:val="0"/>
        </w:rPr>
        <w:t xml:space="preserve">8. Sound, rotation (sensory)</w:t>
      </w:r>
    </w:p>
    <w:p w:rsidR="00000000" w:rsidDel="00000000" w:rsidP="00000000" w:rsidRDefault="00000000" w:rsidRPr="00000000" w14:paraId="000000D1">
      <w:pPr>
        <w:numPr>
          <w:ilvl w:val="1"/>
          <w:numId w:val="54"/>
        </w:numPr>
        <w:ind w:left="1440" w:hanging="360"/>
      </w:pPr>
      <w:r w:rsidDel="00000000" w:rsidR="00000000" w:rsidRPr="00000000">
        <w:rPr>
          <w:rtl w:val="0"/>
        </w:rPr>
        <w:t xml:space="preserve">9. Posterior 1/3rd tongue (sensory) + stylopharyngeus + gag reflex (motor)</w:t>
      </w:r>
    </w:p>
    <w:p w:rsidR="00000000" w:rsidDel="00000000" w:rsidP="00000000" w:rsidRDefault="00000000" w:rsidRPr="00000000" w14:paraId="000000D2">
      <w:pPr>
        <w:numPr>
          <w:ilvl w:val="1"/>
          <w:numId w:val="54"/>
        </w:numPr>
        <w:ind w:left="1440" w:hanging="360"/>
      </w:pPr>
      <w:r w:rsidDel="00000000" w:rsidR="00000000" w:rsidRPr="00000000">
        <w:rPr>
          <w:rtl w:val="0"/>
        </w:rPr>
        <w:t xml:space="preserve">10. Taste for epiglottis (sensory) + pharyngeal constrictor + cords (motor)</w:t>
      </w:r>
    </w:p>
    <w:p w:rsidR="00000000" w:rsidDel="00000000" w:rsidP="00000000" w:rsidRDefault="00000000" w:rsidRPr="00000000" w14:paraId="000000D3">
      <w:pPr>
        <w:numPr>
          <w:ilvl w:val="1"/>
          <w:numId w:val="54"/>
        </w:numPr>
        <w:ind w:left="1440" w:hanging="360"/>
      </w:pPr>
      <w:r w:rsidDel="00000000" w:rsidR="00000000" w:rsidRPr="00000000">
        <w:rPr>
          <w:rtl w:val="0"/>
        </w:rPr>
        <w:t xml:space="preserve">11. Shrug shoulders (traps = motor)</w:t>
      </w:r>
    </w:p>
    <w:p w:rsidR="00000000" w:rsidDel="00000000" w:rsidP="00000000" w:rsidRDefault="00000000" w:rsidRPr="00000000" w14:paraId="000000D4">
      <w:pPr>
        <w:numPr>
          <w:ilvl w:val="1"/>
          <w:numId w:val="54"/>
        </w:numPr>
        <w:ind w:left="1440" w:hanging="360"/>
      </w:pPr>
      <w:r w:rsidDel="00000000" w:rsidR="00000000" w:rsidRPr="00000000">
        <w:rPr>
          <w:rtl w:val="0"/>
        </w:rPr>
        <w:t xml:space="preserve">12. Tongue movement (motor)</w:t>
      </w:r>
    </w:p>
    <w:bookmarkStart w:colFirst="0" w:colLast="0" w:name="33bumkfblu13" w:id="6"/>
    <w:bookmarkEnd w:id="6"/>
    <w:p w:rsidR="00000000" w:rsidDel="00000000" w:rsidP="00000000" w:rsidRDefault="00000000" w:rsidRPr="00000000" w14:paraId="000000D5">
      <w:pPr>
        <w:numPr>
          <w:ilvl w:val="0"/>
          <w:numId w:val="54"/>
        </w:numPr>
        <w:rPr>
          <w:b w:val="1"/>
        </w:rPr>
      </w:pPr>
      <w:r w:rsidDel="00000000" w:rsidR="00000000" w:rsidRPr="00000000">
        <w:rPr>
          <w:b w:val="1"/>
          <w:rtl w:val="0"/>
        </w:rPr>
        <w:t xml:space="preserve">Salivary production</w:t>
      </w:r>
    </w:p>
    <w:p w:rsidR="00000000" w:rsidDel="00000000" w:rsidP="00000000" w:rsidRDefault="00000000" w:rsidRPr="00000000" w14:paraId="000000D6">
      <w:pPr>
        <w:ind w:firstLine="720"/>
        <w:rPr/>
      </w:pPr>
      <w:r w:rsidDel="00000000" w:rsidR="00000000" w:rsidRPr="00000000">
        <w:rPr>
          <w:rFonts w:ascii="Cardo" w:cs="Cardo" w:eastAsia="Cardo" w:hAnsi="Cardo"/>
          <w:rtl w:val="0"/>
        </w:rPr>
        <w:t xml:space="preserve">Stimulated salivary production contribution from SL / minor salivary / Parotid / SM glands of 5→ 7→ 65→ 20%. </w:t>
      </w:r>
    </w:p>
    <w:p w:rsidR="00000000" w:rsidDel="00000000" w:rsidP="00000000" w:rsidRDefault="00000000" w:rsidRPr="00000000" w14:paraId="000000D7">
      <w:pPr>
        <w:ind w:firstLine="720"/>
        <w:rPr/>
      </w:pPr>
      <w:r w:rsidDel="00000000" w:rsidR="00000000" w:rsidRPr="00000000">
        <w:rPr>
          <w:rFonts w:ascii="Cardo" w:cs="Cardo" w:eastAsia="Cardo" w:hAnsi="Cardo"/>
          <w:rtl w:val="0"/>
        </w:rPr>
        <w:t xml:space="preserve">Unstimulated salivary production contribution from SL / minor salivary / Parotid / SM glands of 5→ 7→ 20→ 65%.</w:t>
      </w:r>
    </w:p>
    <w:p w:rsidR="00000000" w:rsidDel="00000000" w:rsidP="00000000" w:rsidRDefault="00000000" w:rsidRPr="00000000" w14:paraId="000000D8">
      <w:pPr>
        <w:ind w:firstLine="720"/>
        <w:rPr/>
      </w:pPr>
      <w:r w:rsidDel="00000000" w:rsidR="00000000" w:rsidRPr="00000000">
        <w:rPr>
          <w:rtl w:val="0"/>
        </w:rPr>
        <w:t xml:space="preserve">The SMG is key for unstimulated salivary production. The sublingual and minor salivary glands are key for mucinous output. </w:t>
      </w:r>
      <w:r w:rsidDel="00000000" w:rsidR="00000000" w:rsidRPr="00000000">
        <w:rPr>
          <w:rtl w:val="0"/>
        </w:rPr>
      </w:r>
    </w:p>
    <w:p w:rsidR="00000000" w:rsidDel="00000000" w:rsidP="00000000" w:rsidRDefault="00000000" w:rsidRPr="00000000" w14:paraId="000000D9">
      <w:pPr>
        <w:numPr>
          <w:ilvl w:val="1"/>
          <w:numId w:val="54"/>
        </w:numPr>
        <w:ind w:left="1440" w:hanging="360"/>
      </w:pPr>
      <w:r w:rsidDel="00000000" w:rsidR="00000000" w:rsidRPr="00000000">
        <w:rPr>
          <w:rtl w:val="0"/>
        </w:rPr>
        <w:t xml:space="preserve">SM is more mucinous than the parotid and important for alleviating xerostomia. See th</w:t>
      </w:r>
      <w:r w:rsidDel="00000000" w:rsidR="00000000" w:rsidRPr="00000000">
        <w:rPr>
          <w:rtl w:val="0"/>
        </w:rPr>
        <w:t xml:space="preserve">e [</w:t>
      </w:r>
      <w:hyperlink w:anchor="_3gvdg1yhwofb">
        <w:r w:rsidDel="00000000" w:rsidR="00000000" w:rsidRPr="00000000">
          <w:rPr>
            <w:rtl w:val="0"/>
          </w:rPr>
          <w:t xml:space="preserve">Toxicity</w:t>
        </w:r>
      </w:hyperlink>
      <w:r w:rsidDel="00000000" w:rsidR="00000000" w:rsidRPr="00000000">
        <w:rPr>
          <w:rtl w:val="0"/>
        </w:rPr>
        <w:t xml:space="preserve">] section for more.</w:t>
      </w:r>
    </w:p>
    <w:p w:rsidR="00000000" w:rsidDel="00000000" w:rsidP="00000000" w:rsidRDefault="00000000" w:rsidRPr="00000000" w14:paraId="000000DA">
      <w:pPr>
        <w:widowControl w:val="0"/>
        <w:jc w:val="center"/>
        <w:rPr/>
      </w:pPr>
      <w:hyperlink r:id="rId82">
        <w:r w:rsidDel="00000000" w:rsidR="00000000" w:rsidRPr="00000000">
          <w:rPr>
            <w:color w:val="1155cc"/>
            <w:u w:val="single"/>
          </w:rPr>
          <w:drawing>
            <wp:inline distB="114300" distT="114300" distL="114300" distR="114300">
              <wp:extent cx="3314700" cy="3182112"/>
              <wp:effectExtent b="12700" l="12700" r="12700" t="12700"/>
              <wp:docPr id="21" name="image20.png"/>
              <a:graphic>
                <a:graphicData uri="http://schemas.openxmlformats.org/drawingml/2006/picture">
                  <pic:pic>
                    <pic:nvPicPr>
                      <pic:cNvPr id="0" name="image20.png"/>
                      <pic:cNvPicPr preferRelativeResize="0"/>
                    </pic:nvPicPr>
                    <pic:blipFill>
                      <a:blip r:embed="rId83"/>
                      <a:srcRect b="0" l="0" r="0" t="0"/>
                      <a:stretch>
                        <a:fillRect/>
                      </a:stretch>
                    </pic:blipFill>
                    <pic:spPr>
                      <a:xfrm>
                        <a:off x="0" y="0"/>
                        <a:ext cx="3314700" cy="3182112"/>
                      </a:xfrm>
                      <a:prstGeom prst="rect"/>
                      <a:ln w="12700">
                        <a:solidFill>
                          <a:srgbClr val="000000"/>
                        </a:solidFill>
                        <a:prstDash val="solid"/>
                      </a:ln>
                    </pic:spPr>
                  </pic:pic>
                </a:graphicData>
              </a:graphic>
            </wp:inline>
          </w:drawing>
        </w:r>
      </w:hyperlink>
      <w:hyperlink r:id="rId84">
        <w:r w:rsidDel="00000000" w:rsidR="00000000" w:rsidRPr="00000000">
          <w:rPr>
            <w:color w:val="1155cc"/>
            <w:u w:val="single"/>
          </w:rPr>
          <w:drawing>
            <wp:inline distB="114300" distT="114300" distL="114300" distR="114300">
              <wp:extent cx="3200400" cy="3179064"/>
              <wp:effectExtent b="12700" l="12700" r="12700" t="12700"/>
              <wp:docPr id="7" name="image5.png"/>
              <a:graphic>
                <a:graphicData uri="http://schemas.openxmlformats.org/drawingml/2006/picture">
                  <pic:pic>
                    <pic:nvPicPr>
                      <pic:cNvPr id="0" name="image5.png"/>
                      <pic:cNvPicPr preferRelativeResize="0"/>
                    </pic:nvPicPr>
                    <pic:blipFill>
                      <a:blip r:embed="rId85"/>
                      <a:srcRect b="0" l="0" r="0" t="0"/>
                      <a:stretch>
                        <a:fillRect/>
                      </a:stretch>
                    </pic:blipFill>
                    <pic:spPr>
                      <a:xfrm>
                        <a:off x="0" y="0"/>
                        <a:ext cx="3200400" cy="3179064"/>
                      </a:xfrm>
                      <a:prstGeom prst="rect"/>
                      <a:ln w="12700">
                        <a:solidFill>
                          <a:srgbClr val="000000"/>
                        </a:solidFill>
                        <a:prstDash val="solid"/>
                      </a:ln>
                    </pic:spPr>
                  </pic:pic>
                </a:graphicData>
              </a:graphic>
            </wp:inline>
          </w:drawing>
        </w:r>
      </w:hyperlink>
      <w:r w:rsidDel="00000000" w:rsidR="00000000" w:rsidRPr="00000000">
        <w:rPr>
          <w:rtl w:val="0"/>
        </w:rPr>
      </w:r>
    </w:p>
    <w:p w:rsidR="00000000" w:rsidDel="00000000" w:rsidP="00000000" w:rsidRDefault="00000000" w:rsidRPr="00000000" w14:paraId="000000DB">
      <w:pPr>
        <w:pStyle w:val="Heading2"/>
        <w:spacing w:line="240" w:lineRule="auto"/>
        <w:rPr/>
      </w:pPr>
      <w:bookmarkStart w:colFirst="0" w:colLast="0" w:name="_nfr7idr28uh" w:id="7"/>
      <w:bookmarkEnd w:id="7"/>
      <w:hyperlink w:anchor="_yc56opxk661h">
        <w:r w:rsidDel="00000000" w:rsidR="00000000" w:rsidRPr="00000000">
          <w:rPr>
            <w:rtl w:val="0"/>
          </w:rPr>
          <w:t xml:space="preserve">Workup</w:t>
        </w:r>
      </w:hyperlink>
      <w:r w:rsidDel="00000000" w:rsidR="00000000" w:rsidRPr="00000000">
        <w:rPr>
          <w:rtl w:val="0"/>
        </w:rPr>
      </w:r>
    </w:p>
    <w:p w:rsidR="00000000" w:rsidDel="00000000" w:rsidP="00000000" w:rsidRDefault="00000000" w:rsidRPr="00000000" w14:paraId="000000DC">
      <w:pPr>
        <w:ind w:left="0" w:firstLine="0"/>
        <w:rPr/>
      </w:pPr>
      <w:r w:rsidDel="00000000" w:rsidR="00000000" w:rsidRPr="00000000">
        <w:rPr>
          <w:rtl w:val="0"/>
        </w:rPr>
        <w:t xml:space="preserve">Neuroforamen on axial CT scans per [</w:t>
      </w:r>
      <w:hyperlink r:id="rId86">
        <w:r w:rsidDel="00000000" w:rsidR="00000000" w:rsidRPr="00000000">
          <w:rPr>
            <w:rtl w:val="0"/>
          </w:rPr>
          <w:t xml:space="preserve">Zaorsky</w:t>
        </w:r>
      </w:hyperlink>
      <w:r w:rsidDel="00000000" w:rsidR="00000000" w:rsidRPr="00000000">
        <w:rPr>
          <w:rtl w:val="0"/>
        </w:rPr>
        <w:t xml:space="preserve">]. Also see [</w:t>
      </w:r>
      <w:hyperlink r:id="rId87">
        <w:r w:rsidDel="00000000" w:rsidR="00000000" w:rsidRPr="00000000">
          <w:rPr>
            <w:rtl w:val="0"/>
          </w:rPr>
          <w:t xml:space="preserve">HeadNeckBrainSpine</w:t>
        </w:r>
      </w:hyperlink>
      <w:r w:rsidDel="00000000" w:rsidR="00000000" w:rsidRPr="00000000">
        <w:rPr>
          <w:rtl w:val="0"/>
        </w:rPr>
        <w:t xml:space="preserve">].</w:t>
      </w:r>
    </w:p>
    <w:p w:rsidR="00000000" w:rsidDel="00000000" w:rsidP="00000000" w:rsidRDefault="00000000" w:rsidRPr="00000000" w14:paraId="000000DD">
      <w:pPr>
        <w:numPr>
          <w:ilvl w:val="0"/>
          <w:numId w:val="76"/>
        </w:numPr>
        <w:spacing w:line="240" w:lineRule="auto"/>
        <w:ind w:left="720" w:hanging="360"/>
        <w:rPr>
          <w:rFonts w:ascii="Times New Roman" w:cs="Times New Roman" w:eastAsia="Times New Roman" w:hAnsi="Times New Roman"/>
          <w:sz w:val="20"/>
          <w:szCs w:val="20"/>
        </w:rPr>
      </w:pPr>
      <w:r w:rsidDel="00000000" w:rsidR="00000000" w:rsidRPr="00000000">
        <w:rPr>
          <w:rtl w:val="0"/>
        </w:rPr>
        <w:t xml:space="preserve">History</w:t>
      </w:r>
    </w:p>
    <w:p w:rsidR="00000000" w:rsidDel="00000000" w:rsidP="00000000" w:rsidRDefault="00000000" w:rsidRPr="00000000" w14:paraId="000000DE">
      <w:pPr>
        <w:numPr>
          <w:ilvl w:val="1"/>
          <w:numId w:val="76"/>
        </w:numPr>
        <w:spacing w:line="240" w:lineRule="auto"/>
        <w:ind w:left="1440" w:hanging="360"/>
        <w:rPr>
          <w:u w:val="none"/>
        </w:rPr>
      </w:pPr>
      <w:r w:rsidDel="00000000" w:rsidR="00000000" w:rsidRPr="00000000">
        <w:rPr>
          <w:rtl w:val="0"/>
        </w:rPr>
        <w:t xml:space="preserve">Trismus, Alcohol, tobacco (5-25x risk), betel and areca nuts (OC), Plummer-vinson syndrome, HPV (OP), HIV, EBV (NPX), HIV, immunosuppression, sun exposure (skin), previous RT, occupations and environmental exposures.</w:t>
      </w:r>
    </w:p>
    <w:p w:rsidR="00000000" w:rsidDel="00000000" w:rsidP="00000000" w:rsidRDefault="00000000" w:rsidRPr="00000000" w14:paraId="000000DF">
      <w:pPr>
        <w:numPr>
          <w:ilvl w:val="1"/>
          <w:numId w:val="76"/>
        </w:numPr>
        <w:spacing w:line="240" w:lineRule="auto"/>
        <w:ind w:left="1440" w:hanging="360"/>
        <w:rPr>
          <w:u w:val="none"/>
        </w:rPr>
      </w:pPr>
      <w:r w:rsidDel="00000000" w:rsidR="00000000" w:rsidRPr="00000000">
        <w:rPr>
          <w:rtl w:val="0"/>
        </w:rPr>
        <w:t xml:space="preserve">Ill-fitting dentures may contribute to OC SqCC. </w:t>
      </w:r>
    </w:p>
    <w:p w:rsidR="00000000" w:rsidDel="00000000" w:rsidP="00000000" w:rsidRDefault="00000000" w:rsidRPr="00000000" w14:paraId="000000E0">
      <w:pPr>
        <w:numPr>
          <w:ilvl w:val="1"/>
          <w:numId w:val="76"/>
        </w:numPr>
        <w:spacing w:line="240" w:lineRule="auto"/>
        <w:ind w:left="1440" w:hanging="360"/>
        <w:rPr>
          <w:u w:val="none"/>
        </w:rPr>
      </w:pPr>
      <w:r w:rsidDel="00000000" w:rsidR="00000000" w:rsidRPr="00000000">
        <w:rPr>
          <w:rtl w:val="0"/>
        </w:rPr>
        <w:t xml:space="preserve">Ear pain may be related to CN V-3 (Mandible), VII (Oral tongue), IX (Jacobson - BOT), or X (Arnold - LX). </w:t>
      </w:r>
    </w:p>
    <w:p w:rsidR="00000000" w:rsidDel="00000000" w:rsidP="00000000" w:rsidRDefault="00000000" w:rsidRPr="00000000" w14:paraId="000000E1">
      <w:pPr>
        <w:numPr>
          <w:ilvl w:val="0"/>
          <w:numId w:val="76"/>
        </w:numPr>
        <w:spacing w:line="240" w:lineRule="auto"/>
        <w:ind w:left="720" w:hanging="360"/>
        <w:rPr>
          <w:rFonts w:ascii="Times New Roman" w:cs="Times New Roman" w:eastAsia="Times New Roman" w:hAnsi="Times New Roman"/>
          <w:sz w:val="20"/>
          <w:szCs w:val="20"/>
        </w:rPr>
      </w:pPr>
      <w:r w:rsidDel="00000000" w:rsidR="00000000" w:rsidRPr="00000000">
        <w:rPr>
          <w:rtl w:val="0"/>
        </w:rPr>
        <w:t xml:space="preserve">Physical</w:t>
      </w:r>
    </w:p>
    <w:p w:rsidR="00000000" w:rsidDel="00000000" w:rsidP="00000000" w:rsidRDefault="00000000" w:rsidRPr="00000000" w14:paraId="000000E2">
      <w:pPr>
        <w:numPr>
          <w:ilvl w:val="1"/>
          <w:numId w:val="76"/>
        </w:numPr>
        <w:spacing w:line="240" w:lineRule="auto"/>
        <w:ind w:left="1440" w:hanging="360"/>
        <w:rPr>
          <w:u w:val="none"/>
        </w:rPr>
      </w:pPr>
      <w:r w:rsidDel="00000000" w:rsidR="00000000" w:rsidRPr="00000000">
        <w:rPr>
          <w:rtl w:val="0"/>
        </w:rPr>
        <w:t xml:space="preserve">Bimanual floor of mouth exam with attention to tongue mobility, trismus, neck nodes, dysphagia, otalgia.</w:t>
      </w:r>
    </w:p>
    <w:p w:rsidR="00000000" w:rsidDel="00000000" w:rsidP="00000000" w:rsidRDefault="00000000" w:rsidRPr="00000000" w14:paraId="000000E3">
      <w:pPr>
        <w:numPr>
          <w:ilvl w:val="1"/>
          <w:numId w:val="76"/>
        </w:numPr>
        <w:spacing w:line="240" w:lineRule="auto"/>
        <w:ind w:left="1440" w:hanging="360"/>
        <w:rPr>
          <w:u w:val="none"/>
        </w:rPr>
      </w:pPr>
      <w:r w:rsidDel="00000000" w:rsidR="00000000" w:rsidRPr="00000000">
        <w:rPr>
          <w:rtl w:val="0"/>
        </w:rPr>
        <w:t xml:space="preserve">Focus on neck mass, especially for NPX. </w:t>
      </w:r>
    </w:p>
    <w:p w:rsidR="00000000" w:rsidDel="00000000" w:rsidP="00000000" w:rsidRDefault="00000000" w:rsidRPr="00000000" w14:paraId="000000E4">
      <w:pPr>
        <w:numPr>
          <w:ilvl w:val="1"/>
          <w:numId w:val="76"/>
        </w:numPr>
        <w:spacing w:line="240" w:lineRule="auto"/>
        <w:ind w:left="1440" w:hanging="360"/>
        <w:rPr>
          <w:u w:val="none"/>
        </w:rPr>
      </w:pPr>
      <w:r w:rsidDel="00000000" w:rsidR="00000000" w:rsidRPr="00000000">
        <w:rPr>
          <w:rtl w:val="0"/>
        </w:rPr>
        <w:t xml:space="preserve">Cranial nerve VI involvement may be indicative of cavernous sinus involvement.</w:t>
      </w:r>
    </w:p>
    <w:p w:rsidR="00000000" w:rsidDel="00000000" w:rsidP="00000000" w:rsidRDefault="00000000" w:rsidRPr="00000000" w14:paraId="000000E5">
      <w:pPr>
        <w:numPr>
          <w:ilvl w:val="1"/>
          <w:numId w:val="76"/>
        </w:numPr>
        <w:spacing w:line="240" w:lineRule="auto"/>
        <w:ind w:left="1440" w:hanging="360"/>
        <w:rPr>
          <w:u w:val="none"/>
        </w:rPr>
      </w:pPr>
      <w:r w:rsidDel="00000000" w:rsidR="00000000" w:rsidRPr="00000000">
        <w:rPr>
          <w:rtl w:val="0"/>
        </w:rPr>
        <w:t xml:space="preserve">If numbness in maxillary distribution, then be sure to cover PPF as is indicative of V-2 involvement. </w:t>
      </w:r>
    </w:p>
    <w:p w:rsidR="00000000" w:rsidDel="00000000" w:rsidP="00000000" w:rsidRDefault="00000000" w:rsidRPr="00000000" w14:paraId="000000E6">
      <w:pPr>
        <w:numPr>
          <w:ilvl w:val="2"/>
          <w:numId w:val="76"/>
        </w:numPr>
        <w:spacing w:line="240" w:lineRule="auto"/>
        <w:ind w:left="2160" w:hanging="360"/>
        <w:rPr>
          <w:u w:val="none"/>
        </w:rPr>
      </w:pPr>
      <w:r w:rsidDel="00000000" w:rsidR="00000000" w:rsidRPr="00000000">
        <w:rPr>
          <w:rtl w:val="0"/>
        </w:rPr>
        <w:t xml:space="preserve">The PPF is always covered in NPX as this is where V-2 resides. </w:t>
      </w:r>
    </w:p>
    <w:p w:rsidR="00000000" w:rsidDel="00000000" w:rsidP="00000000" w:rsidRDefault="00000000" w:rsidRPr="00000000" w14:paraId="000000E7">
      <w:pPr>
        <w:numPr>
          <w:ilvl w:val="1"/>
          <w:numId w:val="76"/>
        </w:numPr>
        <w:spacing w:line="240" w:lineRule="auto"/>
        <w:ind w:left="1440" w:hanging="360"/>
        <w:rPr>
          <w:u w:val="none"/>
        </w:rPr>
      </w:pPr>
      <w:r w:rsidDel="00000000" w:rsidR="00000000" w:rsidRPr="00000000">
        <w:rPr>
          <w:rtl w:val="0"/>
        </w:rPr>
        <w:t xml:space="preserve">Can’t open mouth or say LAAA = Involvement of </w:t>
      </w:r>
      <w:r w:rsidDel="00000000" w:rsidR="00000000" w:rsidRPr="00000000">
        <w:rPr>
          <w:rtl w:val="0"/>
        </w:rPr>
        <w:t xml:space="preserve">LAAAteral</w:t>
      </w:r>
      <w:r w:rsidDel="00000000" w:rsidR="00000000" w:rsidRPr="00000000">
        <w:rPr>
          <w:rtl w:val="0"/>
        </w:rPr>
        <w:t xml:space="preserve"> pterygoid  = at least T2 for NPX [</w:t>
      </w:r>
      <w:hyperlink r:id="rId88">
        <w:r w:rsidDel="00000000" w:rsidR="00000000" w:rsidRPr="00000000">
          <w:rPr>
            <w:rtl w:val="0"/>
          </w:rPr>
          <w:t xml:space="preserve">Credit: Zaorsky</w:t>
        </w:r>
      </w:hyperlink>
      <w:r w:rsidDel="00000000" w:rsidR="00000000" w:rsidRPr="00000000">
        <w:rPr>
          <w:rtl w:val="0"/>
        </w:rPr>
        <w:t xml:space="preserve">].</w:t>
      </w:r>
    </w:p>
    <w:p w:rsidR="00000000" w:rsidDel="00000000" w:rsidP="00000000" w:rsidRDefault="00000000" w:rsidRPr="00000000" w14:paraId="000000E8">
      <w:pPr>
        <w:numPr>
          <w:ilvl w:val="1"/>
          <w:numId w:val="76"/>
        </w:numPr>
        <w:spacing w:line="240" w:lineRule="auto"/>
        <w:ind w:left="1440" w:hanging="360"/>
        <w:rPr>
          <w:u w:val="none"/>
        </w:rPr>
      </w:pPr>
      <w:r w:rsidDel="00000000" w:rsidR="00000000" w:rsidRPr="00000000">
        <w:rPr>
          <w:rtl w:val="0"/>
        </w:rPr>
        <w:t xml:space="preserve">Bilateral parotid tumors are most common in Warthin </w:t>
      </w:r>
      <w:r w:rsidDel="00000000" w:rsidR="00000000" w:rsidRPr="00000000">
        <w:rPr>
          <w:rtl w:val="0"/>
        </w:rPr>
        <w:t xml:space="preserve">tumor</w:t>
      </w:r>
      <w:r w:rsidDel="00000000" w:rsidR="00000000" w:rsidRPr="00000000">
        <w:rPr>
          <w:rtl w:val="0"/>
        </w:rPr>
        <w:t xml:space="preserve"> and HIV-related lymphoepithelial cysts.</w:t>
      </w:r>
    </w:p>
    <w:p w:rsidR="00000000" w:rsidDel="00000000" w:rsidP="00000000" w:rsidRDefault="00000000" w:rsidRPr="00000000" w14:paraId="000000E9">
      <w:pPr>
        <w:numPr>
          <w:ilvl w:val="1"/>
          <w:numId w:val="76"/>
        </w:numPr>
        <w:ind w:left="1440" w:hanging="360"/>
      </w:pPr>
      <w:r w:rsidDel="00000000" w:rsidR="00000000" w:rsidRPr="00000000">
        <w:rPr>
          <w:rtl w:val="0"/>
        </w:rPr>
        <w:t xml:space="preserve">Fiberoptic laryngoscopy</w:t>
      </w:r>
    </w:p>
    <w:p w:rsidR="00000000" w:rsidDel="00000000" w:rsidP="00000000" w:rsidRDefault="00000000" w:rsidRPr="00000000" w14:paraId="000000EA">
      <w:pPr>
        <w:numPr>
          <w:ilvl w:val="2"/>
          <w:numId w:val="76"/>
        </w:numPr>
        <w:ind w:left="2160" w:hanging="360"/>
      </w:pPr>
      <w:r w:rsidDel="00000000" w:rsidR="00000000" w:rsidRPr="00000000">
        <w:rPr>
          <w:rtl w:val="0"/>
        </w:rPr>
        <w:t xml:space="preserve">Especially important for larynx, but should be considered for BOT, NPX, Hypopharynx. </w:t>
      </w:r>
    </w:p>
    <w:p w:rsidR="00000000" w:rsidDel="00000000" w:rsidP="00000000" w:rsidRDefault="00000000" w:rsidRPr="00000000" w14:paraId="000000EB">
      <w:pPr>
        <w:numPr>
          <w:ilvl w:val="1"/>
          <w:numId w:val="76"/>
        </w:numPr>
        <w:ind w:left="1440" w:hanging="360"/>
      </w:pPr>
      <w:r w:rsidDel="00000000" w:rsidR="00000000" w:rsidRPr="00000000">
        <w:rPr>
          <w:rtl w:val="0"/>
        </w:rPr>
        <w:t xml:space="preserve">Procedures: NCCN recs EUA for HPX/LX, "as indicated" for OC/OPX.</w:t>
      </w:r>
    </w:p>
    <w:p w:rsidR="00000000" w:rsidDel="00000000" w:rsidP="00000000" w:rsidRDefault="00000000" w:rsidRPr="00000000" w14:paraId="000000EC">
      <w:pPr>
        <w:numPr>
          <w:ilvl w:val="1"/>
          <w:numId w:val="76"/>
        </w:numPr>
        <w:ind w:left="1440" w:hanging="360"/>
        <w:rPr>
          <w:u w:val="none"/>
        </w:rPr>
      </w:pPr>
      <w:r w:rsidDel="00000000" w:rsidR="00000000" w:rsidRPr="00000000">
        <w:rPr>
          <w:rtl w:val="0"/>
        </w:rPr>
        <w:t xml:space="preserve">CUP: Panendoscopy with biopsy of NPX, tonsils, *BOT*, pyriform. Consider tonsillectomy. Triple endoscopy (laryngoscopy, esophagoscopy, bronchoscopy) for low neck nodes (below cricoid cartilage) or adenocarcinoma (TTF+), as more likely lung or abdominal primary.</w:t>
      </w:r>
    </w:p>
    <w:p w:rsidR="00000000" w:rsidDel="00000000" w:rsidP="00000000" w:rsidRDefault="00000000" w:rsidRPr="00000000" w14:paraId="000000ED">
      <w:pPr>
        <w:numPr>
          <w:ilvl w:val="0"/>
          <w:numId w:val="76"/>
        </w:numPr>
        <w:spacing w:line="240" w:lineRule="auto"/>
        <w:rPr>
          <w:u w:val="none"/>
        </w:rPr>
      </w:pPr>
      <w:r w:rsidDel="00000000" w:rsidR="00000000" w:rsidRPr="00000000">
        <w:rPr>
          <w:rtl w:val="0"/>
        </w:rPr>
        <w:t xml:space="preserve">Labs: LDH, CBC, CMP. </w:t>
      </w:r>
    </w:p>
    <w:p w:rsidR="00000000" w:rsidDel="00000000" w:rsidP="00000000" w:rsidRDefault="00000000" w:rsidRPr="00000000" w14:paraId="000000EE">
      <w:pPr>
        <w:numPr>
          <w:ilvl w:val="1"/>
          <w:numId w:val="76"/>
        </w:numPr>
        <w:spacing w:line="240" w:lineRule="auto"/>
        <w:ind w:left="1440" w:hanging="360"/>
        <w:rPr>
          <w:u w:val="none"/>
        </w:rPr>
      </w:pPr>
      <w:r w:rsidDel="00000000" w:rsidR="00000000" w:rsidRPr="00000000">
        <w:rPr>
          <w:rtl w:val="0"/>
        </w:rPr>
        <w:t xml:space="preserve">EBV IgA/DNA titers for NPX. </w:t>
      </w:r>
    </w:p>
    <w:p w:rsidR="00000000" w:rsidDel="00000000" w:rsidP="00000000" w:rsidRDefault="00000000" w:rsidRPr="00000000" w14:paraId="000000EF">
      <w:pPr>
        <w:numPr>
          <w:ilvl w:val="0"/>
          <w:numId w:val="76"/>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DDx: SCC, Melanoma, lymphoma, sarcoma (Can say these 4 for basically any site). </w:t>
      </w:r>
    </w:p>
    <w:p w:rsidR="00000000" w:rsidDel="00000000" w:rsidP="00000000" w:rsidRDefault="00000000" w:rsidRPr="00000000" w14:paraId="000000F0">
      <w:pPr>
        <w:numPr>
          <w:ilvl w:val="1"/>
          <w:numId w:val="76"/>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Plasmacytoma, angioma, glomus tumors.</w:t>
      </w:r>
      <w:r w:rsidDel="00000000" w:rsidR="00000000" w:rsidRPr="00000000">
        <w:rPr>
          <w:rtl w:val="0"/>
        </w:rPr>
      </w:r>
    </w:p>
    <w:p w:rsidR="00000000" w:rsidDel="00000000" w:rsidP="00000000" w:rsidRDefault="00000000" w:rsidRPr="00000000" w14:paraId="000000F1">
      <w:pPr>
        <w:numPr>
          <w:ilvl w:val="0"/>
          <w:numId w:val="76"/>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Imaging:</w:t>
      </w:r>
    </w:p>
    <w:p w:rsidR="00000000" w:rsidDel="00000000" w:rsidP="00000000" w:rsidRDefault="00000000" w:rsidRPr="00000000" w14:paraId="000000F2">
      <w:pPr>
        <w:numPr>
          <w:ilvl w:val="1"/>
          <w:numId w:val="76"/>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CT H&amp;N with contrast.</w:t>
      </w:r>
    </w:p>
    <w:p w:rsidR="00000000" w:rsidDel="00000000" w:rsidP="00000000" w:rsidRDefault="00000000" w:rsidRPr="00000000" w14:paraId="000000F3">
      <w:pPr>
        <w:numPr>
          <w:ilvl w:val="1"/>
          <w:numId w:val="76"/>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PET/CT </w:t>
      </w:r>
      <w:r w:rsidDel="00000000" w:rsidR="00000000" w:rsidRPr="00000000">
        <w:rPr>
          <w:rtl w:val="0"/>
        </w:rPr>
        <w:t xml:space="preserve">"as clinically indicated", </w:t>
      </w:r>
      <w:r w:rsidDel="00000000" w:rsidR="00000000" w:rsidRPr="00000000">
        <w:rPr>
          <w:rtl w:val="0"/>
        </w:rPr>
        <w:t xml:space="preserve">consider for stage</w:t>
      </w:r>
      <w:r w:rsidDel="00000000" w:rsidR="00000000" w:rsidRPr="00000000">
        <w:rPr>
          <w:rtl w:val="0"/>
        </w:rPr>
        <w:t xml:space="preserve"> III+. </w:t>
      </w:r>
    </w:p>
    <w:p w:rsidR="00000000" w:rsidDel="00000000" w:rsidP="00000000" w:rsidRDefault="00000000" w:rsidRPr="00000000" w14:paraId="000000F4">
      <w:pPr>
        <w:numPr>
          <w:ilvl w:val="1"/>
          <w:numId w:val="76"/>
        </w:numPr>
        <w:spacing w:line="240" w:lineRule="auto"/>
        <w:ind w:left="1440" w:hanging="360"/>
        <w:rPr>
          <w:rFonts w:ascii="Times New Roman" w:cs="Times New Roman" w:eastAsia="Times New Roman" w:hAnsi="Times New Roman"/>
          <w:sz w:val="20"/>
          <w:szCs w:val="20"/>
        </w:rPr>
      </w:pPr>
      <w:r w:rsidDel="00000000" w:rsidR="00000000" w:rsidRPr="00000000">
        <w:rPr>
          <w:rtl w:val="0"/>
        </w:rPr>
        <w:t xml:space="preserve">PET/CT may alter management in 14% of patients [</w:t>
      </w:r>
      <w:hyperlink r:id="rId89">
        <w:r w:rsidDel="00000000" w:rsidR="00000000" w:rsidRPr="00000000">
          <w:rPr>
            <w:rtl w:val="0"/>
          </w:rPr>
          <w:t xml:space="preserve">Lonneux JCO '10</w:t>
        </w:r>
      </w:hyperlink>
      <w:r w:rsidDel="00000000" w:rsidR="00000000" w:rsidRPr="00000000">
        <w:rPr>
          <w:rtl w:val="0"/>
        </w:rPr>
        <w:t xml:space="preserve">].</w:t>
      </w:r>
    </w:p>
    <w:p w:rsidR="00000000" w:rsidDel="00000000" w:rsidP="00000000" w:rsidRDefault="00000000" w:rsidRPr="00000000" w14:paraId="000000F5">
      <w:pPr>
        <w:numPr>
          <w:ilvl w:val="1"/>
          <w:numId w:val="76"/>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MRI if indicated</w:t>
      </w:r>
      <w:r w:rsidDel="00000000" w:rsidR="00000000" w:rsidRPr="00000000">
        <w:rPr>
          <w:rtl w:val="0"/>
        </w:rPr>
        <w:t xml:space="preserve">: Concern for BOS involvement, </w:t>
      </w:r>
      <w:r w:rsidDel="00000000" w:rsidR="00000000" w:rsidRPr="00000000">
        <w:rPr>
          <w:rFonts w:ascii="Times New Roman" w:cs="Times New Roman" w:eastAsia="Times New Roman" w:hAnsi="Times New Roman"/>
          <w:sz w:val="20"/>
          <w:szCs w:val="20"/>
          <w:rtl w:val="0"/>
        </w:rPr>
        <w:t xml:space="preserve">NPX, paranasal sinuses, parotid.</w:t>
      </w:r>
      <w:r w:rsidDel="00000000" w:rsidR="00000000" w:rsidRPr="00000000">
        <w:rPr>
          <w:rtl w:val="0"/>
        </w:rPr>
      </w:r>
    </w:p>
    <w:bookmarkStart w:colFirst="0" w:colLast="0" w:name="yom56mgzvebr" w:id="8"/>
    <w:bookmarkEnd w:id="8"/>
    <w:p w:rsidR="00000000" w:rsidDel="00000000" w:rsidP="00000000" w:rsidRDefault="00000000" w:rsidRPr="00000000" w14:paraId="000000F6">
      <w:pPr>
        <w:numPr>
          <w:ilvl w:val="0"/>
          <w:numId w:val="76"/>
        </w:numPr>
        <w:spacing w:line="240" w:lineRule="auto"/>
        <w:ind w:left="720" w:hanging="360"/>
        <w:rPr>
          <w:rFonts w:ascii="Times New Roman" w:cs="Times New Roman" w:eastAsia="Times New Roman" w:hAnsi="Times New Roman"/>
          <w:sz w:val="20"/>
          <w:szCs w:val="20"/>
        </w:rPr>
      </w:pPr>
      <w:r w:rsidDel="00000000" w:rsidR="00000000" w:rsidRPr="00000000">
        <w:rPr>
          <w:b w:val="1"/>
          <w:sz w:val="20"/>
          <w:szCs w:val="20"/>
          <w:rtl w:val="0"/>
        </w:rPr>
        <w:t xml:space="preserve">SANDS-OE</w:t>
      </w:r>
      <w:r w:rsidDel="00000000" w:rsidR="00000000" w:rsidRPr="00000000">
        <w:rPr>
          <w:rtl w:val="0"/>
        </w:rPr>
        <w:t xml:space="preserve">:</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b w:val="1"/>
          <w:sz w:val="20"/>
          <w:szCs w:val="20"/>
          <w:rtl w:val="0"/>
        </w:rPr>
        <w:t xml:space="preserve">S</w:t>
      </w:r>
      <w:r w:rsidDel="00000000" w:rsidR="00000000" w:rsidRPr="00000000">
        <w:rPr>
          <w:rFonts w:ascii="Times New Roman" w:cs="Times New Roman" w:eastAsia="Times New Roman" w:hAnsi="Times New Roman"/>
          <w:sz w:val="20"/>
          <w:szCs w:val="20"/>
          <w:rtl w:val="0"/>
        </w:rPr>
        <w:t xml:space="preserve">peech/swallow, </w:t>
      </w:r>
      <w:r w:rsidDel="00000000" w:rsidR="00000000" w:rsidRPr="00000000">
        <w:rPr>
          <w:b w:val="1"/>
          <w:sz w:val="20"/>
          <w:szCs w:val="20"/>
          <w:rtl w:val="0"/>
        </w:rPr>
        <w:t xml:space="preserve">A</w:t>
      </w:r>
      <w:r w:rsidDel="00000000" w:rsidR="00000000" w:rsidRPr="00000000">
        <w:rPr>
          <w:rFonts w:ascii="Times New Roman" w:cs="Times New Roman" w:eastAsia="Times New Roman" w:hAnsi="Times New Roman"/>
          <w:sz w:val="20"/>
          <w:szCs w:val="20"/>
          <w:rtl w:val="0"/>
        </w:rPr>
        <w:t xml:space="preserve">udiology, </w:t>
      </w:r>
      <w:r w:rsidDel="00000000" w:rsidR="00000000" w:rsidRPr="00000000">
        <w:rPr>
          <w:b w:val="1"/>
          <w:sz w:val="20"/>
          <w:szCs w:val="20"/>
          <w:rtl w:val="0"/>
        </w:rPr>
        <w:t xml:space="preserve">N</w:t>
      </w:r>
      <w:r w:rsidDel="00000000" w:rsidR="00000000" w:rsidRPr="00000000">
        <w:rPr>
          <w:rFonts w:ascii="Times New Roman" w:cs="Times New Roman" w:eastAsia="Times New Roman" w:hAnsi="Times New Roman"/>
          <w:sz w:val="20"/>
          <w:szCs w:val="20"/>
          <w:rtl w:val="0"/>
        </w:rPr>
        <w:t xml:space="preserve">utrition, </w:t>
      </w:r>
      <w:r w:rsidDel="00000000" w:rsidR="00000000" w:rsidRPr="00000000">
        <w:rPr>
          <w:b w:val="1"/>
          <w:sz w:val="20"/>
          <w:szCs w:val="20"/>
          <w:rtl w:val="0"/>
        </w:rPr>
        <w:t xml:space="preserve">D</w:t>
      </w:r>
      <w:r w:rsidDel="00000000" w:rsidR="00000000" w:rsidRPr="00000000">
        <w:rPr>
          <w:rFonts w:ascii="Times New Roman" w:cs="Times New Roman" w:eastAsia="Times New Roman" w:hAnsi="Times New Roman"/>
          <w:sz w:val="20"/>
          <w:szCs w:val="20"/>
          <w:rtl w:val="0"/>
        </w:rPr>
        <w:t xml:space="preserve">ental, </w:t>
      </w:r>
      <w:r w:rsidDel="00000000" w:rsidR="00000000" w:rsidRPr="00000000">
        <w:rPr>
          <w:b w:val="1"/>
          <w:sz w:val="20"/>
          <w:szCs w:val="20"/>
          <w:rtl w:val="0"/>
        </w:rPr>
        <w:t xml:space="preserve">S</w:t>
      </w:r>
      <w:r w:rsidDel="00000000" w:rsidR="00000000" w:rsidRPr="00000000">
        <w:rPr>
          <w:rFonts w:ascii="Times New Roman" w:cs="Times New Roman" w:eastAsia="Times New Roman" w:hAnsi="Times New Roman"/>
          <w:sz w:val="20"/>
          <w:szCs w:val="20"/>
          <w:rtl w:val="0"/>
        </w:rPr>
        <w:t xml:space="preserve">moking cessation</w:t>
      </w:r>
      <w:r w:rsidDel="00000000" w:rsidR="00000000" w:rsidRPr="00000000">
        <w:rPr>
          <w:rtl w:val="0"/>
        </w:rPr>
        <w:t xml:space="preserve"> - </w:t>
      </w:r>
      <w:r w:rsidDel="00000000" w:rsidR="00000000" w:rsidRPr="00000000">
        <w:rPr>
          <w:b w:val="1"/>
          <w:rtl w:val="0"/>
        </w:rPr>
        <w:t xml:space="preserve">O</w:t>
      </w:r>
      <w:r w:rsidDel="00000000" w:rsidR="00000000" w:rsidRPr="00000000">
        <w:rPr>
          <w:rtl w:val="0"/>
        </w:rPr>
        <w:t xml:space="preserve">phthalmology, </w:t>
      </w:r>
      <w:r w:rsidDel="00000000" w:rsidR="00000000" w:rsidRPr="00000000">
        <w:rPr>
          <w:b w:val="1"/>
          <w:rtl w:val="0"/>
        </w:rPr>
        <w:t xml:space="preserve">E</w:t>
      </w:r>
      <w:r w:rsidDel="00000000" w:rsidR="00000000" w:rsidRPr="00000000">
        <w:rPr>
          <w:rtl w:val="0"/>
        </w:rPr>
        <w:t xml:space="preserve">ndocrine as indicated.</w:t>
      </w:r>
      <w:r w:rsidDel="00000000" w:rsidR="00000000" w:rsidRPr="00000000">
        <w:rPr>
          <w:rtl w:val="0"/>
        </w:rPr>
      </w:r>
    </w:p>
    <w:p w:rsidR="00000000" w:rsidDel="00000000" w:rsidP="00000000" w:rsidRDefault="00000000" w:rsidRPr="00000000" w14:paraId="000000F7">
      <w:pPr>
        <w:numPr>
          <w:ilvl w:val="0"/>
          <w:numId w:val="76"/>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Dental </w:t>
      </w:r>
      <w:r w:rsidDel="00000000" w:rsidR="00000000" w:rsidRPr="00000000">
        <w:rPr>
          <w:rtl w:val="0"/>
        </w:rPr>
        <w:t xml:space="preserve">Eval</w:t>
      </w:r>
      <w:r w:rsidDel="00000000" w:rsidR="00000000" w:rsidRPr="00000000">
        <w:rPr>
          <w:rFonts w:ascii="Times New Roman" w:cs="Times New Roman" w:eastAsia="Times New Roman" w:hAnsi="Times New Roman"/>
          <w:sz w:val="20"/>
          <w:szCs w:val="20"/>
          <w:rtl w:val="0"/>
        </w:rPr>
        <w:t xml:space="preserve"> (extraction and fluoride trays) 10-14d before RT.</w:t>
      </w:r>
    </w:p>
    <w:p w:rsidR="00000000" w:rsidDel="00000000" w:rsidP="00000000" w:rsidRDefault="00000000" w:rsidRPr="00000000" w14:paraId="000000F8">
      <w:pPr>
        <w:numPr>
          <w:ilvl w:val="0"/>
          <w:numId w:val="76"/>
        </w:numPr>
      </w:pPr>
      <w:r w:rsidDel="00000000" w:rsidR="00000000" w:rsidRPr="00000000">
        <w:rPr>
          <w:rtl w:val="0"/>
        </w:rPr>
        <w:t xml:space="preserve">Indications for ppx G-tube (controversial): Loss of &gt;10% body weight in past 6mo, severe dysphagia, high aspiration risk.</w:t>
      </w:r>
    </w:p>
    <w:bookmarkStart w:colFirst="0" w:colLast="0" w:name="gnoewohdkt4a" w:id="9"/>
    <w:bookmarkEnd w:id="9"/>
    <w:p w:rsidR="00000000" w:rsidDel="00000000" w:rsidP="00000000" w:rsidRDefault="00000000" w:rsidRPr="00000000" w14:paraId="000000F9">
      <w:pPr>
        <w:numPr>
          <w:ilvl w:val="0"/>
          <w:numId w:val="76"/>
        </w:numPr>
        <w:spacing w:line="240" w:lineRule="auto"/>
        <w:ind w:left="720" w:hanging="360"/>
        <w:rPr>
          <w:u w:val="none"/>
        </w:rPr>
      </w:pPr>
      <w:r w:rsidDel="00000000" w:rsidR="00000000" w:rsidRPr="00000000">
        <w:rPr>
          <w:rtl w:val="0"/>
        </w:rPr>
        <w:t xml:space="preserve">AI is highly accurate at predicting the presence of ENE in patients with H&amp;N cancer </w:t>
      </w:r>
      <w:hyperlink r:id="rId90">
        <w:r w:rsidDel="00000000" w:rsidR="00000000" w:rsidRPr="00000000">
          <w:rPr>
            <w:vertAlign w:val="superscript"/>
            <w:rtl w:val="0"/>
          </w:rPr>
          <w:t xml:space="preserve">QS</w:t>
        </w:r>
      </w:hyperlink>
      <w:r w:rsidDel="00000000" w:rsidR="00000000" w:rsidRPr="00000000">
        <w:rPr>
          <w:rtl w:val="0"/>
        </w:rPr>
        <w:t xml:space="preserve"> [</w:t>
      </w:r>
      <w:hyperlink r:id="rId91">
        <w:r w:rsidDel="00000000" w:rsidR="00000000" w:rsidRPr="00000000">
          <w:rPr>
            <w:rtl w:val="0"/>
          </w:rPr>
          <w:t xml:space="preserve">Kann JCO '19</w:t>
        </w:r>
      </w:hyperlink>
      <w:r w:rsidDel="00000000" w:rsidR="00000000" w:rsidRPr="00000000">
        <w:rPr>
          <w:rtl w:val="0"/>
        </w:rPr>
        <w:t xml:space="preserve">].</w:t>
      </w:r>
    </w:p>
    <w:p w:rsidR="00000000" w:rsidDel="00000000" w:rsidP="00000000" w:rsidRDefault="00000000" w:rsidRPr="00000000" w14:paraId="000000FA">
      <w:pPr>
        <w:pStyle w:val="Heading2"/>
        <w:spacing w:line="240" w:lineRule="auto"/>
        <w:rPr/>
      </w:pPr>
      <w:bookmarkStart w:colFirst="0" w:colLast="0" w:name="_t36yt355f1bn" w:id="10"/>
      <w:bookmarkEnd w:id="10"/>
      <w:r w:rsidDel="00000000" w:rsidR="00000000" w:rsidRPr="00000000">
        <w:rPr>
          <w:rtl w:val="0"/>
        </w:rPr>
      </w:r>
    </w:p>
    <w:p w:rsidR="00000000" w:rsidDel="00000000" w:rsidP="00000000" w:rsidRDefault="00000000" w:rsidRPr="00000000" w14:paraId="000000FB">
      <w:pPr>
        <w:ind w:left="0" w:firstLine="0"/>
        <w:rPr/>
      </w:pPr>
      <w:hyperlink r:id="rId92">
        <w:r w:rsidDel="00000000" w:rsidR="00000000" w:rsidRPr="00000000">
          <w:rPr>
            <w:color w:val="1155cc"/>
            <w:u w:val="single"/>
          </w:rPr>
          <w:drawing>
            <wp:inline distB="114300" distT="114300" distL="114300" distR="114300">
              <wp:extent cx="6858000" cy="5080000"/>
              <wp:effectExtent b="12700" l="12700" r="12700" t="12700"/>
              <wp:docPr id="3" name="image4.png"/>
              <a:graphic>
                <a:graphicData uri="http://schemas.openxmlformats.org/drawingml/2006/picture">
                  <pic:pic>
                    <pic:nvPicPr>
                      <pic:cNvPr id="0" name="image4.png"/>
                      <pic:cNvPicPr preferRelativeResize="0"/>
                    </pic:nvPicPr>
                    <pic:blipFill>
                      <a:blip r:embed="rId93"/>
                      <a:srcRect b="0" l="0" r="0" t="0"/>
                      <a:stretch>
                        <a:fillRect/>
                      </a:stretch>
                    </pic:blipFill>
                    <pic:spPr>
                      <a:xfrm>
                        <a:off x="0" y="0"/>
                        <a:ext cx="6858000" cy="5080000"/>
                      </a:xfrm>
                      <a:prstGeom prst="rect"/>
                      <a:ln w="12700">
                        <a:solidFill>
                          <a:srgbClr val="000000"/>
                        </a:solidFill>
                        <a:prstDash val="solid"/>
                      </a:ln>
                    </pic:spPr>
                  </pic:pic>
                </a:graphicData>
              </a:graphic>
            </wp:inline>
          </w:drawing>
        </w:r>
      </w:hyperlink>
      <w:r w:rsidDel="00000000" w:rsidR="00000000" w:rsidRPr="00000000">
        <w:rPr>
          <w:rtl w:val="0"/>
        </w:rPr>
      </w:r>
    </w:p>
    <w:p w:rsidR="00000000" w:rsidDel="00000000" w:rsidP="00000000" w:rsidRDefault="00000000" w:rsidRPr="00000000" w14:paraId="000000FC">
      <w:pPr>
        <w:pStyle w:val="Heading2"/>
        <w:spacing w:line="240" w:lineRule="auto"/>
        <w:rPr>
          <w:b w:val="1"/>
        </w:rPr>
      </w:pPr>
      <w:bookmarkStart w:colFirst="0" w:colLast="0" w:name="_x4qnxv81ir4d" w:id="11"/>
      <w:bookmarkEnd w:id="11"/>
      <w:hyperlink w:anchor="_yc56opxk661h">
        <w:r w:rsidDel="00000000" w:rsidR="00000000" w:rsidRPr="00000000">
          <w:rPr>
            <w:rtl w:val="0"/>
          </w:rPr>
          <w:t xml:space="preserve">Surgery and Dissection</w:t>
        </w:r>
      </w:hyperlink>
      <w:r w:rsidDel="00000000" w:rsidR="00000000" w:rsidRPr="00000000">
        <w:rPr>
          <w:rtl w:val="0"/>
        </w:rPr>
      </w:r>
    </w:p>
    <w:p w:rsidR="00000000" w:rsidDel="00000000" w:rsidP="00000000" w:rsidRDefault="00000000" w:rsidRPr="00000000" w14:paraId="000000FD">
      <w:pPr>
        <w:ind w:left="0" w:firstLine="0"/>
        <w:rPr/>
      </w:pPr>
      <w:r w:rsidDel="00000000" w:rsidR="00000000" w:rsidRPr="00000000">
        <w:rPr>
          <w:rtl w:val="0"/>
        </w:rPr>
        <w:t xml:space="preserve">See [</w:t>
      </w:r>
      <w:hyperlink w:anchor="_adppykdm4b3c">
        <w:r w:rsidDel="00000000" w:rsidR="00000000" w:rsidRPr="00000000">
          <w:rPr>
            <w:rtl w:val="0"/>
          </w:rPr>
          <w:t xml:space="preserve">Larynx section</w:t>
        </w:r>
      </w:hyperlink>
      <w:r w:rsidDel="00000000" w:rsidR="00000000" w:rsidRPr="00000000">
        <w:rPr>
          <w:rtl w:val="0"/>
        </w:rPr>
        <w:t xml:space="preserve">] for general summary of surgeries and [</w:t>
      </w:r>
      <w:hyperlink r:id="rId94">
        <w:r w:rsidDel="00000000" w:rsidR="00000000" w:rsidRPr="00000000">
          <w:rPr>
            <w:rtl w:val="0"/>
          </w:rPr>
          <w:t xml:space="preserve">Zaorsky</w:t>
        </w:r>
      </w:hyperlink>
      <w:r w:rsidDel="00000000" w:rsidR="00000000" w:rsidRPr="00000000">
        <w:rPr>
          <w:rtl w:val="0"/>
        </w:rPr>
        <w:t xml:space="preserve">] tweet for pictorial representation of some surgeries.</w:t>
      </w:r>
      <w:r w:rsidDel="00000000" w:rsidR="00000000" w:rsidRPr="00000000">
        <w:rPr>
          <w:rtl w:val="0"/>
        </w:rPr>
      </w:r>
    </w:p>
    <w:p w:rsidR="00000000" w:rsidDel="00000000" w:rsidP="00000000" w:rsidRDefault="00000000" w:rsidRPr="00000000" w14:paraId="000000FE">
      <w:pPr>
        <w:numPr>
          <w:ilvl w:val="0"/>
          <w:numId w:val="45"/>
        </w:numPr>
        <w:rPr/>
      </w:pPr>
      <w:r w:rsidDel="00000000" w:rsidR="00000000" w:rsidRPr="00000000">
        <w:rPr>
          <w:rtl w:val="0"/>
        </w:rPr>
        <w:t xml:space="preserve">Surgical margins typically 0.5 cm as negative, but some report margins as little as 2-3 mm to be adequate for OC, OP glottic larynx. The hypopharynx may require larger craniocaudal margins as submucosal spread has been documented ranging from 2-3 cm based on surgical series. </w:t>
      </w:r>
      <w:hyperlink w:anchor="s530bt4xwpcy">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0FF">
      <w:pPr>
        <w:numPr>
          <w:ilvl w:val="0"/>
          <w:numId w:val="45"/>
        </w:numPr>
      </w:pPr>
      <w:r w:rsidDel="00000000" w:rsidR="00000000" w:rsidRPr="00000000">
        <w:rPr>
          <w:b w:val="1"/>
          <w:rtl w:val="0"/>
        </w:rPr>
        <w:t xml:space="preserve">Glottis</w:t>
      </w:r>
      <w:r w:rsidDel="00000000" w:rsidR="00000000" w:rsidRPr="00000000">
        <w:rPr>
          <w:rtl w:val="0"/>
        </w:rPr>
        <w:t xml:space="preserve">: </w:t>
      </w:r>
      <w:r w:rsidDel="00000000" w:rsidR="00000000" w:rsidRPr="00000000">
        <w:rPr>
          <w:b w:val="1"/>
          <w:rtl w:val="0"/>
        </w:rPr>
        <w:t xml:space="preserve">At least one mobile arytenoid complex must be preserved to maintain proper function</w:t>
      </w:r>
      <w:r w:rsidDel="00000000" w:rsidR="00000000" w:rsidRPr="00000000">
        <w:rPr>
          <w:rtl w:val="0"/>
        </w:rPr>
        <w:t xml:space="preserve">.</w:t>
      </w:r>
    </w:p>
    <w:p w:rsidR="00000000" w:rsidDel="00000000" w:rsidP="00000000" w:rsidRDefault="00000000" w:rsidRPr="00000000" w14:paraId="00000100">
      <w:pPr>
        <w:numPr>
          <w:ilvl w:val="1"/>
          <w:numId w:val="45"/>
        </w:numPr>
        <w:ind w:left="1440" w:hanging="360"/>
      </w:pPr>
      <w:r w:rsidDel="00000000" w:rsidR="00000000" w:rsidRPr="00000000">
        <w:rPr>
          <w:b w:val="1"/>
          <w:rtl w:val="0"/>
        </w:rPr>
        <w:t xml:space="preserve">Mucosal stripping/laser excision</w:t>
      </w:r>
      <w:r w:rsidDel="00000000" w:rsidR="00000000" w:rsidRPr="00000000">
        <w:rPr>
          <w:rtl w:val="0"/>
        </w:rPr>
        <w:t xml:space="preserve">: Curative for CIS, but requires close follow up.</w:t>
      </w:r>
    </w:p>
    <w:p w:rsidR="00000000" w:rsidDel="00000000" w:rsidP="00000000" w:rsidRDefault="00000000" w:rsidRPr="00000000" w14:paraId="00000101">
      <w:pPr>
        <w:numPr>
          <w:ilvl w:val="2"/>
          <w:numId w:val="45"/>
        </w:numPr>
        <w:ind w:left="2160" w:hanging="360"/>
      </w:pPr>
      <w:r w:rsidDel="00000000" w:rsidR="00000000" w:rsidRPr="00000000">
        <w:rPr>
          <w:rFonts w:ascii="Cardo" w:cs="Cardo" w:eastAsia="Cardo" w:hAnsi="Cardo"/>
          <w:rtl w:val="0"/>
        </w:rPr>
        <w:t xml:space="preserve">5y LC for glottic CIS with stripping / laser / RT of 72→ 83→ ~90% (nearly all salvageable).</w:t>
      </w:r>
    </w:p>
    <w:p w:rsidR="00000000" w:rsidDel="00000000" w:rsidP="00000000" w:rsidRDefault="00000000" w:rsidRPr="00000000" w14:paraId="00000102">
      <w:pPr>
        <w:numPr>
          <w:ilvl w:val="1"/>
          <w:numId w:val="45"/>
        </w:numPr>
        <w:ind w:left="1440" w:hanging="360"/>
      </w:pPr>
      <w:r w:rsidDel="00000000" w:rsidR="00000000" w:rsidRPr="00000000">
        <w:rPr>
          <w:b w:val="1"/>
          <w:rtl w:val="0"/>
        </w:rPr>
        <w:t xml:space="preserve">Cordectomy</w:t>
      </w:r>
      <w:r w:rsidDel="00000000" w:rsidR="00000000" w:rsidRPr="00000000">
        <w:rPr>
          <w:rtl w:val="0"/>
        </w:rPr>
        <w:t xml:space="preserve">: For early T1a lesions of the middle ⅓ of 1 vocal cord. </w:t>
      </w:r>
      <w:r w:rsidDel="00000000" w:rsidR="00000000" w:rsidRPr="00000000">
        <w:rPr>
          <w:i w:val="1"/>
          <w:rtl w:val="0"/>
        </w:rPr>
        <w:t xml:space="preserve">No AC/PC involvement allowed.</w:t>
      </w:r>
    </w:p>
    <w:p w:rsidR="00000000" w:rsidDel="00000000" w:rsidP="00000000" w:rsidRDefault="00000000" w:rsidRPr="00000000" w14:paraId="00000103">
      <w:pPr>
        <w:numPr>
          <w:ilvl w:val="1"/>
          <w:numId w:val="45"/>
        </w:numPr>
        <w:ind w:left="1440" w:hanging="360"/>
      </w:pPr>
      <w:r w:rsidDel="00000000" w:rsidR="00000000" w:rsidRPr="00000000">
        <w:rPr>
          <w:b w:val="1"/>
          <w:rtl w:val="0"/>
        </w:rPr>
        <w:t xml:space="preserve">Vertical partial (hemi) laryngectomy</w:t>
      </w:r>
      <w:r w:rsidDel="00000000" w:rsidR="00000000" w:rsidRPr="00000000">
        <w:rPr>
          <w:rtl w:val="0"/>
        </w:rPr>
        <w:t xml:space="preserve">: For early T1a lesions, select T2.</w:t>
      </w:r>
    </w:p>
    <w:p w:rsidR="00000000" w:rsidDel="00000000" w:rsidP="00000000" w:rsidRDefault="00000000" w:rsidRPr="00000000" w14:paraId="00000104">
      <w:pPr>
        <w:numPr>
          <w:ilvl w:val="2"/>
          <w:numId w:val="45"/>
        </w:numPr>
        <w:ind w:left="2160" w:hanging="360"/>
      </w:pPr>
      <w:r w:rsidDel="00000000" w:rsidR="00000000" w:rsidRPr="00000000">
        <w:rPr>
          <w:rFonts w:ascii="Gungsuh" w:cs="Gungsuh" w:eastAsia="Gungsuh" w:hAnsi="Gungsuh"/>
          <w:rtl w:val="0"/>
        </w:rPr>
        <w:t xml:space="preserve">Removes ≤ 1 and 1/3 of TVC, requires preservation of cricoid/hyoid and half of thyroid. </w:t>
      </w:r>
    </w:p>
    <w:p w:rsidR="00000000" w:rsidDel="00000000" w:rsidP="00000000" w:rsidRDefault="00000000" w:rsidRPr="00000000" w14:paraId="00000105">
      <w:pPr>
        <w:numPr>
          <w:ilvl w:val="3"/>
          <w:numId w:val="45"/>
        </w:numPr>
        <w:ind w:left="2880" w:hanging="360"/>
      </w:pPr>
      <w:r w:rsidDel="00000000" w:rsidR="00000000" w:rsidRPr="00000000">
        <w:rPr>
          <w:rtl w:val="0"/>
        </w:rPr>
        <w:t xml:space="preserve">May be used for up to 1 cm ant or 0.5 cm post subglottic extension [</w:t>
      </w:r>
      <w:hyperlink r:id="rId95">
        <w:r w:rsidDel="00000000" w:rsidR="00000000" w:rsidRPr="00000000">
          <w:rPr>
            <w:rtl w:val="0"/>
          </w:rPr>
          <w:t xml:space="preserve">Fein IJROBP '93</w:t>
        </w:r>
      </w:hyperlink>
      <w:r w:rsidDel="00000000" w:rsidR="00000000" w:rsidRPr="00000000">
        <w:rPr>
          <w:rtl w:val="0"/>
        </w:rPr>
        <w:t xml:space="preserve">].</w:t>
      </w:r>
    </w:p>
    <w:p w:rsidR="00000000" w:rsidDel="00000000" w:rsidP="00000000" w:rsidRDefault="00000000" w:rsidRPr="00000000" w14:paraId="00000106">
      <w:pPr>
        <w:numPr>
          <w:ilvl w:val="2"/>
          <w:numId w:val="45"/>
        </w:numPr>
        <w:ind w:left="2160" w:hanging="360"/>
      </w:pPr>
      <w:r w:rsidDel="00000000" w:rsidR="00000000" w:rsidRPr="00000000">
        <w:rPr>
          <w:rtl w:val="0"/>
        </w:rPr>
        <w:t xml:space="preserve">CI: fixed cord, select T2 (b/l arytenoid, epiglottis, subglottic), b/l cords, supraglottic extension.</w:t>
      </w:r>
    </w:p>
    <w:p w:rsidR="00000000" w:rsidDel="00000000" w:rsidP="00000000" w:rsidRDefault="00000000" w:rsidRPr="00000000" w14:paraId="00000107">
      <w:pPr>
        <w:numPr>
          <w:ilvl w:val="2"/>
          <w:numId w:val="45"/>
        </w:numPr>
        <w:ind w:left="2160" w:hanging="360"/>
      </w:pPr>
      <w:r w:rsidDel="00000000" w:rsidR="00000000" w:rsidRPr="00000000">
        <w:rPr>
          <w:rFonts w:ascii="Cardo" w:cs="Cardo" w:eastAsia="Cardo" w:hAnsi="Cardo"/>
          <w:rtl w:val="0"/>
        </w:rPr>
        <w:t xml:space="preserve">5y LC/DFS for T1-2 glottic after hemilaryngectomy 83→ 88% [</w:t>
      </w:r>
      <w:hyperlink r:id="rId96">
        <w:r w:rsidDel="00000000" w:rsidR="00000000" w:rsidRPr="00000000">
          <w:rPr>
            <w:rtl w:val="0"/>
          </w:rPr>
          <w:t xml:space="preserve">Scola '99</w:t>
        </w:r>
      </w:hyperlink>
      <w:r w:rsidDel="00000000" w:rsidR="00000000" w:rsidRPr="00000000">
        <w:rPr>
          <w:rtl w:val="0"/>
        </w:rPr>
        <w:t xml:space="preserve">].</w:t>
      </w:r>
    </w:p>
    <w:p w:rsidR="00000000" w:rsidDel="00000000" w:rsidP="00000000" w:rsidRDefault="00000000" w:rsidRPr="00000000" w14:paraId="00000108">
      <w:pPr>
        <w:numPr>
          <w:ilvl w:val="1"/>
          <w:numId w:val="45"/>
        </w:numPr>
        <w:ind w:left="1440" w:hanging="360"/>
      </w:pPr>
      <w:r w:rsidDel="00000000" w:rsidR="00000000" w:rsidRPr="00000000">
        <w:rPr>
          <w:b w:val="1"/>
          <w:rtl w:val="0"/>
        </w:rPr>
        <w:t xml:space="preserve">Supracricoid partial laryngectomy </w:t>
      </w:r>
      <w:r w:rsidDel="00000000" w:rsidR="00000000" w:rsidRPr="00000000">
        <w:rPr>
          <w:rtl w:val="0"/>
        </w:rPr>
        <w:t xml:space="preserve">(SCPL-CHEP): </w:t>
      </w:r>
    </w:p>
    <w:p w:rsidR="00000000" w:rsidDel="00000000" w:rsidP="00000000" w:rsidRDefault="00000000" w:rsidRPr="00000000" w14:paraId="00000109">
      <w:pPr>
        <w:numPr>
          <w:ilvl w:val="2"/>
          <w:numId w:val="45"/>
        </w:numPr>
        <w:ind w:left="2160" w:hanging="360"/>
      </w:pPr>
      <w:r w:rsidDel="00000000" w:rsidR="00000000" w:rsidRPr="00000000">
        <w:rPr>
          <w:rtl w:val="0"/>
        </w:rPr>
        <w:t xml:space="preserve">Removes TVC/FVC, paraglottic spaces, entire thyroid. Preserves arytenoids and cricoid.</w:t>
      </w:r>
    </w:p>
    <w:p w:rsidR="00000000" w:rsidDel="00000000" w:rsidP="00000000" w:rsidRDefault="00000000" w:rsidRPr="00000000" w14:paraId="0000010A">
      <w:pPr>
        <w:numPr>
          <w:ilvl w:val="2"/>
          <w:numId w:val="45"/>
        </w:numPr>
        <w:ind w:left="2160" w:hanging="360"/>
      </w:pPr>
      <w:r w:rsidDel="00000000" w:rsidR="00000000" w:rsidRPr="00000000">
        <w:rPr>
          <w:rtl w:val="0"/>
        </w:rPr>
        <w:t xml:space="preserve">Cricohyoidoepiglottopexy involves reconstruction by suturing cricoid to hyoid and epiglottis.</w:t>
      </w:r>
    </w:p>
    <w:p w:rsidR="00000000" w:rsidDel="00000000" w:rsidP="00000000" w:rsidRDefault="00000000" w:rsidRPr="00000000" w14:paraId="0000010B">
      <w:pPr>
        <w:numPr>
          <w:ilvl w:val="0"/>
          <w:numId w:val="45"/>
        </w:numPr>
      </w:pPr>
      <w:r w:rsidDel="00000000" w:rsidR="00000000" w:rsidRPr="00000000">
        <w:rPr>
          <w:b w:val="1"/>
          <w:rtl w:val="0"/>
        </w:rPr>
        <w:t xml:space="preserve">Supraglottis</w:t>
      </w:r>
      <w:r w:rsidDel="00000000" w:rsidR="00000000" w:rsidRPr="00000000">
        <w:rPr>
          <w:rtl w:val="0"/>
        </w:rPr>
        <w:t xml:space="preserve">: </w:t>
      </w:r>
    </w:p>
    <w:bookmarkStart w:colFirst="0" w:colLast="0" w:name="kix.e26c0m2fx90i" w:id="12"/>
    <w:bookmarkEnd w:id="12"/>
    <w:p w:rsidR="00000000" w:rsidDel="00000000" w:rsidP="00000000" w:rsidRDefault="00000000" w:rsidRPr="00000000" w14:paraId="0000010C">
      <w:pPr>
        <w:numPr>
          <w:ilvl w:val="1"/>
          <w:numId w:val="45"/>
        </w:numPr>
        <w:ind w:left="1440" w:hanging="360"/>
      </w:pPr>
      <w:r w:rsidDel="00000000" w:rsidR="00000000" w:rsidRPr="00000000">
        <w:rPr>
          <w:b w:val="1"/>
          <w:rtl w:val="0"/>
        </w:rPr>
        <w:t xml:space="preserve">Supraglottic (horizontal partial) laryngectomy (SGL)</w:t>
      </w:r>
      <w:r w:rsidDel="00000000" w:rsidR="00000000" w:rsidRPr="00000000">
        <w:rPr>
          <w:rtl w:val="0"/>
        </w:rPr>
        <w:t xml:space="preserve">: For epiglottis, single arytenoid, AE fold, FVC.</w:t>
      </w:r>
      <w:r w:rsidDel="00000000" w:rsidR="00000000" w:rsidRPr="00000000">
        <w:rPr>
          <w:i w:val="1"/>
          <w:rtl w:val="0"/>
        </w:rPr>
        <w:t xml:space="preserve"> </w:t>
      </w:r>
    </w:p>
    <w:p w:rsidR="00000000" w:rsidDel="00000000" w:rsidP="00000000" w:rsidRDefault="00000000" w:rsidRPr="00000000" w14:paraId="0000010D">
      <w:pPr>
        <w:numPr>
          <w:ilvl w:val="2"/>
          <w:numId w:val="45"/>
        </w:numPr>
        <w:ind w:left="2160" w:hanging="360"/>
      </w:pPr>
      <w:r w:rsidDel="00000000" w:rsidR="00000000" w:rsidRPr="00000000">
        <w:rPr>
          <w:rtl w:val="0"/>
        </w:rPr>
        <w:t xml:space="preserve">Removes epiglottis, AE folds, FVC, the upper half of thyroid cartilage. Preserves 1+ arytenoids, both TVCs. Take hyoid if epiglottic space involvement.</w:t>
      </w:r>
      <w:r w:rsidDel="00000000" w:rsidR="00000000" w:rsidRPr="00000000">
        <w:rPr>
          <w:i w:val="1"/>
          <w:rtl w:val="0"/>
        </w:rPr>
        <w:t xml:space="preserve"> Need good pulmonary fxn due to aspiration risk.</w:t>
      </w:r>
    </w:p>
    <w:p w:rsidR="00000000" w:rsidDel="00000000" w:rsidP="00000000" w:rsidRDefault="00000000" w:rsidRPr="00000000" w14:paraId="0000010E">
      <w:pPr>
        <w:numPr>
          <w:ilvl w:val="2"/>
          <w:numId w:val="45"/>
        </w:numPr>
        <w:ind w:left="2160" w:hanging="360"/>
      </w:pPr>
      <w:r w:rsidDel="00000000" w:rsidR="00000000" w:rsidRPr="00000000">
        <w:rPr>
          <w:rtl w:val="0"/>
        </w:rPr>
        <w:t xml:space="preserve">C/I: T3, anterior commissure, fixed cord, bilateral arytenoids, vallecula, inadequate PFTs.</w:t>
      </w:r>
    </w:p>
    <w:p w:rsidR="00000000" w:rsidDel="00000000" w:rsidP="00000000" w:rsidRDefault="00000000" w:rsidRPr="00000000" w14:paraId="0000010F">
      <w:pPr>
        <w:numPr>
          <w:ilvl w:val="2"/>
          <w:numId w:val="45"/>
        </w:numPr>
        <w:ind w:left="2160" w:hanging="360"/>
      </w:pPr>
      <w:r w:rsidDel="00000000" w:rsidR="00000000" w:rsidRPr="00000000">
        <w:rPr>
          <w:rFonts w:ascii="Cardo" w:cs="Cardo" w:eastAsia="Cardo" w:hAnsi="Cardo"/>
          <w:rtl w:val="0"/>
        </w:rPr>
        <w:t xml:space="preserve">5y LC ~85%, 5y OS for T1/T2 of 100→ 80%.</w:t>
      </w:r>
    </w:p>
    <w:p w:rsidR="00000000" w:rsidDel="00000000" w:rsidP="00000000" w:rsidRDefault="00000000" w:rsidRPr="00000000" w14:paraId="00000110">
      <w:pPr>
        <w:numPr>
          <w:ilvl w:val="1"/>
          <w:numId w:val="45"/>
        </w:numPr>
        <w:ind w:left="1440" w:hanging="360"/>
      </w:pPr>
      <w:r w:rsidDel="00000000" w:rsidR="00000000" w:rsidRPr="00000000">
        <w:rPr>
          <w:b w:val="1"/>
          <w:rtl w:val="0"/>
        </w:rPr>
        <w:t xml:space="preserve">Extended SGL</w:t>
      </w:r>
      <w:r w:rsidDel="00000000" w:rsidR="00000000" w:rsidRPr="00000000">
        <w:rPr>
          <w:rtl w:val="0"/>
        </w:rPr>
        <w:t xml:space="preserve">: For &lt; 1cm BOT invasion. </w:t>
      </w:r>
      <w:r w:rsidDel="00000000" w:rsidR="00000000" w:rsidRPr="00000000">
        <w:rPr>
          <w:i w:val="1"/>
          <w:rtl w:val="0"/>
        </w:rPr>
        <w:t xml:space="preserve">Do not preserve the larynx for &gt;1 cm BOT invasion! Poor salvage.</w:t>
      </w:r>
    </w:p>
    <w:p w:rsidR="00000000" w:rsidDel="00000000" w:rsidP="00000000" w:rsidRDefault="00000000" w:rsidRPr="00000000" w14:paraId="00000111">
      <w:pPr>
        <w:numPr>
          <w:ilvl w:val="2"/>
          <w:numId w:val="45"/>
        </w:numPr>
        <w:ind w:left="2160" w:hanging="360"/>
      </w:pPr>
      <w:r w:rsidDel="00000000" w:rsidR="00000000" w:rsidRPr="00000000">
        <w:rPr>
          <w:rtl w:val="0"/>
        </w:rPr>
        <w:t xml:space="preserve">Removes ipsilateral BOT up to circumvallate.</w:t>
      </w:r>
    </w:p>
    <w:p w:rsidR="00000000" w:rsidDel="00000000" w:rsidP="00000000" w:rsidRDefault="00000000" w:rsidRPr="00000000" w14:paraId="00000112">
      <w:pPr>
        <w:numPr>
          <w:ilvl w:val="1"/>
          <w:numId w:val="45"/>
        </w:numPr>
        <w:ind w:left="1440" w:hanging="360"/>
      </w:pPr>
      <w:r w:rsidDel="00000000" w:rsidR="00000000" w:rsidRPr="00000000">
        <w:rPr>
          <w:b w:val="1"/>
          <w:rtl w:val="0"/>
        </w:rPr>
        <w:t xml:space="preserve">Supracricoid partial laryngectomy</w:t>
      </w:r>
      <w:r w:rsidDel="00000000" w:rsidR="00000000" w:rsidRPr="00000000">
        <w:rPr>
          <w:rtl w:val="0"/>
        </w:rPr>
        <w:t xml:space="preserve"> (SCPL-CHP):</w:t>
      </w:r>
    </w:p>
    <w:p w:rsidR="00000000" w:rsidDel="00000000" w:rsidP="00000000" w:rsidRDefault="00000000" w:rsidRPr="00000000" w14:paraId="00000113">
      <w:pPr>
        <w:numPr>
          <w:ilvl w:val="2"/>
          <w:numId w:val="45"/>
        </w:numPr>
        <w:ind w:left="2160" w:hanging="360"/>
      </w:pPr>
      <w:r w:rsidDel="00000000" w:rsidR="00000000" w:rsidRPr="00000000">
        <w:rPr>
          <w:rtl w:val="0"/>
        </w:rPr>
        <w:t xml:space="preserve">Removes TVC/FVC, paraglottic space, pre-epiglottic space, epiglottis, entire thyroid. </w:t>
      </w:r>
    </w:p>
    <w:p w:rsidR="00000000" w:rsidDel="00000000" w:rsidP="00000000" w:rsidRDefault="00000000" w:rsidRPr="00000000" w14:paraId="00000114">
      <w:pPr>
        <w:numPr>
          <w:ilvl w:val="2"/>
          <w:numId w:val="45"/>
        </w:numPr>
        <w:ind w:left="2160" w:hanging="360"/>
      </w:pPr>
      <w:r w:rsidDel="00000000" w:rsidR="00000000" w:rsidRPr="00000000">
        <w:rPr>
          <w:rtl w:val="0"/>
        </w:rPr>
        <w:t xml:space="preserve">Cricohyoidopexy involves reconstruction by suturing cricoid to hyoid.</w:t>
      </w:r>
    </w:p>
    <w:p w:rsidR="00000000" w:rsidDel="00000000" w:rsidP="00000000" w:rsidRDefault="00000000" w:rsidRPr="00000000" w14:paraId="00000115">
      <w:pPr>
        <w:numPr>
          <w:ilvl w:val="0"/>
          <w:numId w:val="45"/>
        </w:numPr>
      </w:pPr>
      <w:r w:rsidDel="00000000" w:rsidR="00000000" w:rsidRPr="00000000">
        <w:rPr>
          <w:b w:val="1"/>
          <w:rtl w:val="0"/>
        </w:rPr>
        <w:t xml:space="preserve">Total laryngectomy</w:t>
      </w:r>
      <w:r w:rsidDel="00000000" w:rsidR="00000000" w:rsidRPr="00000000">
        <w:rPr>
          <w:rtl w:val="0"/>
        </w:rPr>
        <w:t xml:space="preserve">: For transglottic or extensive subglottic extent, most pyriform sinus and/or cartilage invasion. </w:t>
      </w:r>
    </w:p>
    <w:p w:rsidR="00000000" w:rsidDel="00000000" w:rsidP="00000000" w:rsidRDefault="00000000" w:rsidRPr="00000000" w14:paraId="00000116">
      <w:pPr>
        <w:numPr>
          <w:ilvl w:val="1"/>
          <w:numId w:val="45"/>
        </w:numPr>
        <w:ind w:left="1440" w:hanging="360"/>
      </w:pPr>
      <w:r w:rsidDel="00000000" w:rsidR="00000000" w:rsidRPr="00000000">
        <w:rPr>
          <w:rtl w:val="0"/>
        </w:rPr>
        <w:t xml:space="preserve">Removes hyoid, thyroid, cricoid, epiglottis, strap muscles. Permanent trach and pharynx reconstruction (sutured to BOT). Most commonly recurs in the tracheal stoma, BOT, and nodes.</w:t>
      </w:r>
    </w:p>
    <w:p w:rsidR="00000000" w:rsidDel="00000000" w:rsidP="00000000" w:rsidRDefault="00000000" w:rsidRPr="00000000" w14:paraId="00000117">
      <w:pPr>
        <w:numPr>
          <w:ilvl w:val="0"/>
          <w:numId w:val="45"/>
        </w:numPr>
      </w:pPr>
      <w:r w:rsidDel="00000000" w:rsidR="00000000" w:rsidRPr="00000000">
        <w:rPr>
          <w:b w:val="1"/>
          <w:rtl w:val="0"/>
        </w:rPr>
        <w:t xml:space="preserve">Partial laryngopharyngectomy</w:t>
      </w:r>
      <w:r w:rsidDel="00000000" w:rsidR="00000000" w:rsidRPr="00000000">
        <w:rPr>
          <w:rtl w:val="0"/>
        </w:rPr>
        <w:t xml:space="preserve">: For small medial and anterior pyriform sinus lesions. </w:t>
      </w:r>
    </w:p>
    <w:p w:rsidR="00000000" w:rsidDel="00000000" w:rsidP="00000000" w:rsidRDefault="00000000" w:rsidRPr="00000000" w14:paraId="00000118">
      <w:pPr>
        <w:numPr>
          <w:ilvl w:val="0"/>
          <w:numId w:val="45"/>
        </w:numPr>
      </w:pPr>
      <w:r w:rsidDel="00000000" w:rsidR="00000000" w:rsidRPr="00000000">
        <w:rPr>
          <w:b w:val="1"/>
          <w:rtl w:val="0"/>
        </w:rPr>
        <w:t xml:space="preserve">Total laryngopharyngectomy</w:t>
      </w:r>
      <w:r w:rsidDel="00000000" w:rsidR="00000000" w:rsidRPr="00000000">
        <w:rPr>
          <w:rtl w:val="0"/>
        </w:rPr>
        <w:t xml:space="preserve">: For more advanced hypopharyngeal lesions.</w:t>
      </w:r>
      <w:r w:rsidDel="00000000" w:rsidR="00000000" w:rsidRPr="00000000">
        <w:rPr>
          <w:rtl w:val="0"/>
        </w:rPr>
      </w:r>
    </w:p>
    <w:p w:rsidR="00000000" w:rsidDel="00000000" w:rsidP="00000000" w:rsidRDefault="00000000" w:rsidRPr="00000000" w14:paraId="0000011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hyperlink r:id="rId97">
        <w:r w:rsidDel="00000000" w:rsidR="00000000" w:rsidRPr="00000000">
          <w:rPr>
            <w:b w:val="1"/>
            <w:color w:val="1155cc"/>
            <w:u w:val="single"/>
          </w:rPr>
          <w:drawing>
            <wp:inline distB="114300" distT="114300" distL="114300" distR="114300">
              <wp:extent cx="6858000" cy="5321300"/>
              <wp:effectExtent b="12700" l="12700" r="12700" t="12700"/>
              <wp:docPr id="13" name="image30.png"/>
              <a:graphic>
                <a:graphicData uri="http://schemas.openxmlformats.org/drawingml/2006/picture">
                  <pic:pic>
                    <pic:nvPicPr>
                      <pic:cNvPr id="0" name="image30.png"/>
                      <pic:cNvPicPr preferRelativeResize="0"/>
                    </pic:nvPicPr>
                    <pic:blipFill>
                      <a:blip r:embed="rId98"/>
                      <a:srcRect b="0" l="0" r="0" t="0"/>
                      <a:stretch>
                        <a:fillRect/>
                      </a:stretch>
                    </pic:blipFill>
                    <pic:spPr>
                      <a:xfrm>
                        <a:off x="0" y="0"/>
                        <a:ext cx="6858000" cy="5321300"/>
                      </a:xfrm>
                      <a:prstGeom prst="rect"/>
                      <a:ln w="12700">
                        <a:solidFill>
                          <a:srgbClr val="000000"/>
                        </a:solidFill>
                        <a:prstDash val="solid"/>
                      </a:ln>
                    </pic:spPr>
                  </pic:pic>
                </a:graphicData>
              </a:graphic>
            </wp:inline>
          </w:drawing>
        </w:r>
      </w:hyperlink>
      <w:r w:rsidDel="00000000" w:rsidR="00000000" w:rsidRPr="00000000">
        <w:rPr>
          <w:rtl w:val="0"/>
        </w:rPr>
      </w:r>
    </w:p>
    <w:p w:rsidR="00000000" w:rsidDel="00000000" w:rsidP="00000000" w:rsidRDefault="00000000" w:rsidRPr="00000000" w14:paraId="0000011A">
      <w:pPr>
        <w:pStyle w:val="Heading3"/>
        <w:ind w:left="0" w:firstLine="0"/>
        <w:rPr/>
      </w:pPr>
      <w:bookmarkStart w:colFirst="0" w:colLast="0" w:name="_974ev8eer7iu" w:id="13"/>
      <w:bookmarkEnd w:id="13"/>
      <w:hyperlink w:anchor="_x4qnxv81ir4d">
        <w:r w:rsidDel="00000000" w:rsidR="00000000" w:rsidRPr="00000000">
          <w:rPr>
            <w:u w:val="single"/>
            <w:rtl w:val="0"/>
          </w:rPr>
          <w:t xml:space="preserve">Types of neck dissection</w:t>
        </w:r>
      </w:hyperlink>
      <w:r w:rsidDel="00000000" w:rsidR="00000000" w:rsidRPr="00000000">
        <w:rPr>
          <w:rtl w:val="0"/>
        </w:rPr>
      </w:r>
    </w:p>
    <w:p w:rsidR="00000000" w:rsidDel="00000000" w:rsidP="00000000" w:rsidRDefault="00000000" w:rsidRPr="00000000" w14:paraId="0000011B">
      <w:pPr>
        <w:ind w:left="0" w:firstLine="0"/>
        <w:rPr>
          <w:i w:val="1"/>
        </w:rPr>
      </w:pPr>
      <w:hyperlink r:id="rId99">
        <w:r w:rsidDel="00000000" w:rsidR="00000000" w:rsidRPr="00000000">
          <w:rPr>
            <w:rtl w:val="0"/>
          </w:rPr>
          <w:t xml:space="preserve">StatPearls: Neck Resection and Dissection </w:t>
        </w:r>
      </w:hyperlink>
      <w:r w:rsidDel="00000000" w:rsidR="00000000" w:rsidRPr="00000000">
        <w:rPr>
          <w:i w:val="1"/>
          <w:rtl w:val="0"/>
        </w:rPr>
        <w:t xml:space="preserve">Last update: 7/16/2019.</w:t>
      </w:r>
    </w:p>
    <w:p w:rsidR="00000000" w:rsidDel="00000000" w:rsidP="00000000" w:rsidRDefault="00000000" w:rsidRPr="00000000" w14:paraId="0000011C">
      <w:pPr>
        <w:ind w:left="0" w:firstLine="0"/>
        <w:rPr/>
      </w:pPr>
      <w:r w:rsidDel="00000000" w:rsidR="00000000" w:rsidRPr="00000000">
        <w:rPr>
          <w:rtl w:val="0"/>
        </w:rPr>
        <w:t xml:space="preserve">[</w:t>
      </w:r>
      <w:hyperlink r:id="rId100">
        <w:r w:rsidDel="00000000" w:rsidR="00000000" w:rsidRPr="00000000">
          <w:rPr>
            <w:rtl w:val="0"/>
          </w:rPr>
          <w:t xml:space="preserve">Zaorsky</w:t>
        </w:r>
      </w:hyperlink>
      <w:r w:rsidDel="00000000" w:rsidR="00000000" w:rsidRPr="00000000">
        <w:rPr>
          <w:rtl w:val="0"/>
        </w:rPr>
        <w:t xml:space="preserve">]</w:t>
      </w:r>
      <w:r w:rsidDel="00000000" w:rsidR="00000000" w:rsidRPr="00000000">
        <w:rPr>
          <w:rtl w:val="0"/>
        </w:rPr>
        <w:t xml:space="preserve"> diagram on various types of neck dissections.</w:t>
      </w:r>
    </w:p>
    <w:p w:rsidR="00000000" w:rsidDel="00000000" w:rsidP="00000000" w:rsidRDefault="00000000" w:rsidRPr="00000000" w14:paraId="0000011D">
      <w:pPr>
        <w:ind w:left="0" w:firstLine="0"/>
        <w:rPr/>
      </w:pPr>
      <w:r w:rsidDel="00000000" w:rsidR="00000000" w:rsidRPr="00000000">
        <w:rPr>
          <w:rtl w:val="0"/>
        </w:rPr>
        <w:t xml:space="preserve">Modified radical and selective neck dissections can preserve normal anatomy and function.</w:t>
      </w:r>
    </w:p>
    <w:p w:rsidR="00000000" w:rsidDel="00000000" w:rsidP="00000000" w:rsidRDefault="00000000" w:rsidRPr="00000000" w14:paraId="0000011E">
      <w:pPr>
        <w:numPr>
          <w:ilvl w:val="0"/>
          <w:numId w:val="45"/>
        </w:num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Radical neck dissection (RND)</w:t>
      </w:r>
      <w:r w:rsidDel="00000000" w:rsidR="00000000" w:rsidRPr="00000000">
        <w:rPr>
          <w:rFonts w:ascii="Times New Roman" w:cs="Times New Roman" w:eastAsia="Times New Roman" w:hAnsi="Times New Roman"/>
          <w:sz w:val="20"/>
          <w:szCs w:val="20"/>
          <w:rtl w:val="0"/>
        </w:rPr>
        <w:t xml:space="preserve">: IB-V, SCM, omohyoid, </w:t>
      </w:r>
      <w:r w:rsidDel="00000000" w:rsidR="00000000" w:rsidRPr="00000000">
        <w:rPr>
          <w:rFonts w:ascii="Times New Roman" w:cs="Times New Roman" w:eastAsia="Times New Roman" w:hAnsi="Times New Roman"/>
          <w:b w:val="1"/>
          <w:sz w:val="20"/>
          <w:szCs w:val="20"/>
          <w:rtl w:val="0"/>
        </w:rPr>
        <w:t xml:space="preserve">int/ext jugular veins</w:t>
      </w:r>
      <w:r w:rsidDel="00000000" w:rsidR="00000000" w:rsidRPr="00000000">
        <w:rPr>
          <w:rFonts w:ascii="Times New Roman" w:cs="Times New Roman" w:eastAsia="Times New Roman" w:hAnsi="Times New Roman"/>
          <w:sz w:val="20"/>
          <w:szCs w:val="20"/>
          <w:rtl w:val="0"/>
        </w:rPr>
        <w:t xml:space="preserve">, CN XI, SM gland.</w:t>
      </w:r>
    </w:p>
    <w:p w:rsidR="00000000" w:rsidDel="00000000" w:rsidP="00000000" w:rsidRDefault="00000000" w:rsidRPr="00000000" w14:paraId="0000011F">
      <w:pPr>
        <w:numPr>
          <w:ilvl w:val="0"/>
          <w:numId w:val="45"/>
        </w:num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Modified radical neck dissection (MRND)</w:t>
      </w:r>
      <w:r w:rsidDel="00000000" w:rsidR="00000000" w:rsidRPr="00000000">
        <w:rPr>
          <w:rFonts w:ascii="Times New Roman" w:cs="Times New Roman" w:eastAsia="Times New Roman" w:hAnsi="Times New Roman"/>
          <w:sz w:val="20"/>
          <w:szCs w:val="20"/>
          <w:rtl w:val="0"/>
        </w:rPr>
        <w:t xml:space="preserve">: IB-V but leaves 1+ of SCM, </w:t>
      </w:r>
      <w:r w:rsidDel="00000000" w:rsidR="00000000" w:rsidRPr="00000000">
        <w:rPr>
          <w:rFonts w:ascii="Times New Roman" w:cs="Times New Roman" w:eastAsia="Times New Roman" w:hAnsi="Times New Roman"/>
          <w:b w:val="1"/>
          <w:sz w:val="20"/>
          <w:szCs w:val="20"/>
          <w:rtl w:val="0"/>
        </w:rPr>
        <w:t xml:space="preserve">int jugular vein</w:t>
      </w:r>
      <w:r w:rsidDel="00000000" w:rsidR="00000000" w:rsidRPr="00000000">
        <w:rPr>
          <w:rFonts w:ascii="Times New Roman" w:cs="Times New Roman" w:eastAsia="Times New Roman" w:hAnsi="Times New Roman"/>
          <w:sz w:val="20"/>
          <w:szCs w:val="20"/>
          <w:rtl w:val="0"/>
        </w:rPr>
        <w:t xml:space="preserve">, or CN XI.</w:t>
      </w:r>
    </w:p>
    <w:p w:rsidR="00000000" w:rsidDel="00000000" w:rsidP="00000000" w:rsidRDefault="00000000" w:rsidRPr="00000000" w14:paraId="00000120">
      <w:pPr>
        <w:numPr>
          <w:ilvl w:val="0"/>
          <w:numId w:val="45"/>
        </w:num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Selective neck dissection (SND)</w:t>
      </w:r>
      <w:r w:rsidDel="00000000" w:rsidR="00000000" w:rsidRPr="00000000">
        <w:rPr>
          <w:rFonts w:ascii="Times New Roman" w:cs="Times New Roman" w:eastAsia="Times New Roman" w:hAnsi="Times New Roman"/>
          <w:sz w:val="20"/>
          <w:szCs w:val="20"/>
          <w:rtl w:val="0"/>
        </w:rPr>
        <w:t xml:space="preserve">: Removes less than all of Ib-VI. Preserves IJV, S</w:t>
      </w:r>
      <w:r w:rsidDel="00000000" w:rsidR="00000000" w:rsidRPr="00000000">
        <w:rPr>
          <w:rtl w:val="0"/>
        </w:rPr>
        <w:t xml:space="preserve">CM, and CN XI. </w:t>
      </w:r>
      <w:r w:rsidDel="00000000" w:rsidR="00000000" w:rsidRPr="00000000">
        <w:rPr>
          <w:rtl w:val="0"/>
        </w:rPr>
      </w:r>
    </w:p>
    <w:p w:rsidR="00000000" w:rsidDel="00000000" w:rsidP="00000000" w:rsidRDefault="00000000" w:rsidRPr="00000000" w14:paraId="00000121">
      <w:pPr>
        <w:numPr>
          <w:ilvl w:val="1"/>
          <w:numId w:val="45"/>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Supraomohyoid neck dissection</w:t>
      </w:r>
      <w:r w:rsidDel="00000000" w:rsidR="00000000" w:rsidRPr="00000000">
        <w:rPr>
          <w:rFonts w:ascii="Times New Roman" w:cs="Times New Roman" w:eastAsia="Times New Roman" w:hAnsi="Times New Roman"/>
          <w:sz w:val="20"/>
          <w:szCs w:val="20"/>
          <w:rtl w:val="0"/>
        </w:rPr>
        <w:t xml:space="preserve">: Removes I-III, typically for OC or SM gland.</w:t>
      </w:r>
    </w:p>
    <w:p w:rsidR="00000000" w:rsidDel="00000000" w:rsidP="00000000" w:rsidRDefault="00000000" w:rsidRPr="00000000" w14:paraId="00000122">
      <w:pPr>
        <w:numPr>
          <w:ilvl w:val="1"/>
          <w:numId w:val="45"/>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Anterolateral neck dissection</w:t>
      </w:r>
      <w:r w:rsidDel="00000000" w:rsidR="00000000" w:rsidRPr="00000000">
        <w:rPr>
          <w:rFonts w:ascii="Times New Roman" w:cs="Times New Roman" w:eastAsia="Times New Roman" w:hAnsi="Times New Roman"/>
          <w:sz w:val="20"/>
          <w:szCs w:val="20"/>
          <w:rtl w:val="0"/>
        </w:rPr>
        <w:t xml:space="preserve">: SND of I-IV, typically for cN0 OP.</w:t>
      </w:r>
    </w:p>
    <w:p w:rsidR="00000000" w:rsidDel="00000000" w:rsidP="00000000" w:rsidRDefault="00000000" w:rsidRPr="00000000" w14:paraId="00000123">
      <w:pPr>
        <w:numPr>
          <w:ilvl w:val="1"/>
          <w:numId w:val="45"/>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Lateral neck dissection</w:t>
      </w:r>
      <w:r w:rsidDel="00000000" w:rsidR="00000000" w:rsidRPr="00000000">
        <w:rPr>
          <w:rFonts w:ascii="Times New Roman" w:cs="Times New Roman" w:eastAsia="Times New Roman" w:hAnsi="Times New Roman"/>
          <w:sz w:val="20"/>
          <w:szCs w:val="20"/>
          <w:rtl w:val="0"/>
        </w:rPr>
        <w:t xml:space="preserve">: SND of II-IV, typically OP/PX/LX.</w:t>
      </w:r>
      <w:r w:rsidDel="00000000" w:rsidR="00000000" w:rsidRPr="00000000">
        <w:rPr>
          <w:rtl w:val="0"/>
        </w:rPr>
      </w:r>
    </w:p>
    <w:p w:rsidR="00000000" w:rsidDel="00000000" w:rsidP="00000000" w:rsidRDefault="00000000" w:rsidRPr="00000000" w14:paraId="00000124">
      <w:pPr>
        <w:numPr>
          <w:ilvl w:val="1"/>
          <w:numId w:val="45"/>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Anterior neck dissection</w:t>
      </w:r>
      <w:r w:rsidDel="00000000" w:rsidR="00000000" w:rsidRPr="00000000">
        <w:rPr>
          <w:rFonts w:ascii="Times New Roman" w:cs="Times New Roman" w:eastAsia="Times New Roman" w:hAnsi="Times New Roman"/>
          <w:sz w:val="20"/>
          <w:szCs w:val="20"/>
          <w:rtl w:val="0"/>
        </w:rPr>
        <w:t xml:space="preserve">: SND of II-IV, typically for LX/HPX.</w:t>
      </w:r>
    </w:p>
    <w:p w:rsidR="00000000" w:rsidDel="00000000" w:rsidP="00000000" w:rsidRDefault="00000000" w:rsidRPr="00000000" w14:paraId="00000125">
      <w:pPr>
        <w:numPr>
          <w:ilvl w:val="1"/>
          <w:numId w:val="45"/>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Anterior compartment/Central neck dissection</w:t>
      </w:r>
      <w:r w:rsidDel="00000000" w:rsidR="00000000" w:rsidRPr="00000000">
        <w:rPr>
          <w:rFonts w:ascii="Times New Roman" w:cs="Times New Roman" w:eastAsia="Times New Roman" w:hAnsi="Times New Roman"/>
          <w:sz w:val="20"/>
          <w:szCs w:val="20"/>
          <w:rtl w:val="0"/>
        </w:rPr>
        <w:t xml:space="preserve">: SND of VI, typically for thyroid cancer.</w:t>
      </w:r>
    </w:p>
    <w:p w:rsidR="00000000" w:rsidDel="00000000" w:rsidP="00000000" w:rsidRDefault="00000000" w:rsidRPr="00000000" w14:paraId="00000126">
      <w:pPr>
        <w:numPr>
          <w:ilvl w:val="1"/>
          <w:numId w:val="45"/>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Posterolateral neck dissection</w:t>
      </w:r>
      <w:r w:rsidDel="00000000" w:rsidR="00000000" w:rsidRPr="00000000">
        <w:rPr>
          <w:rFonts w:ascii="Times New Roman" w:cs="Times New Roman" w:eastAsia="Times New Roman" w:hAnsi="Times New Roman"/>
          <w:sz w:val="20"/>
          <w:szCs w:val="20"/>
          <w:rtl w:val="0"/>
        </w:rPr>
        <w:t xml:space="preserve">: SND of retroauricular, suboccipital, upper jugular, posterior cervical nodes. Typically for skin cancers located posterior to the ear canal.</w:t>
      </w:r>
    </w:p>
    <w:p w:rsidR="00000000" w:rsidDel="00000000" w:rsidP="00000000" w:rsidRDefault="00000000" w:rsidRPr="00000000" w14:paraId="00000127">
      <w:pPr>
        <w:numPr>
          <w:ilvl w:val="1"/>
          <w:numId w:val="45"/>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NCCN: Either comprehensive (levels I-V) or selective (site-specific, depends on nodes at risk) recommended.</w:t>
      </w:r>
    </w:p>
    <w:p w:rsidR="00000000" w:rsidDel="00000000" w:rsidP="00000000" w:rsidRDefault="00000000" w:rsidRPr="00000000" w14:paraId="00000128">
      <w:pPr>
        <w:numPr>
          <w:ilvl w:val="0"/>
          <w:numId w:val="45"/>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N0</w:t>
      </w:r>
      <w:r w:rsidDel="00000000" w:rsidR="00000000" w:rsidRPr="00000000">
        <w:rPr>
          <w:rFonts w:ascii="Times New Roman" w:cs="Times New Roman" w:eastAsia="Times New Roman" w:hAnsi="Times New Roman"/>
          <w:sz w:val="20"/>
          <w:szCs w:val="20"/>
          <w:rtl w:val="0"/>
        </w:rPr>
        <w:t xml:space="preserve">: Selective.</w:t>
      </w:r>
    </w:p>
    <w:p w:rsidR="00000000" w:rsidDel="00000000" w:rsidP="00000000" w:rsidRDefault="00000000" w:rsidRPr="00000000" w14:paraId="00000129">
      <w:pPr>
        <w:numPr>
          <w:ilvl w:val="1"/>
          <w:numId w:val="45"/>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OC→ I-III (supraomohyoid neck dissection).</w:t>
      </w:r>
    </w:p>
    <w:p w:rsidR="00000000" w:rsidDel="00000000" w:rsidP="00000000" w:rsidRDefault="00000000" w:rsidRPr="00000000" w14:paraId="0000012A">
      <w:pPr>
        <w:numPr>
          <w:ilvl w:val="2"/>
          <w:numId w:val="45"/>
        </w:numPr>
        <w:spacing w:line="240" w:lineRule="auto"/>
        <w:ind w:left="2160" w:hanging="360"/>
        <w:rPr>
          <w:rFonts w:ascii="Times New Roman" w:cs="Times New Roman" w:eastAsia="Times New Roman" w:hAnsi="Times New Roman"/>
          <w:sz w:val="20"/>
          <w:szCs w:val="20"/>
        </w:rPr>
      </w:pPr>
      <w:r w:rsidDel="00000000" w:rsidR="00000000" w:rsidRPr="00000000">
        <w:rPr>
          <w:rtl w:val="0"/>
        </w:rPr>
        <w:t xml:space="preserve">Rates of skip mets to level IV in cN0 neck is &lt; 1%</w:t>
      </w:r>
      <w:r w:rsidDel="00000000" w:rsidR="00000000" w:rsidRPr="00000000">
        <w:rPr>
          <w:rFonts w:ascii="Times New Roman" w:cs="Times New Roman" w:eastAsia="Times New Roman" w:hAnsi="Times New Roman"/>
          <w:sz w:val="20"/>
          <w:szCs w:val="20"/>
          <w:rtl w:val="0"/>
        </w:rPr>
        <w:t xml:space="preserve">. </w:t>
      </w:r>
      <w:hyperlink w:anchor="uaoykhjhhnc2">
        <w:r w:rsidDel="00000000" w:rsidR="00000000" w:rsidRPr="00000000">
          <w:rPr>
            <w:rFonts w:ascii="Times New Roman" w:cs="Times New Roman" w:eastAsia="Times New Roman" w:hAnsi="Times New Roman"/>
            <w:sz w:val="20"/>
            <w:szCs w:val="20"/>
            <w:vertAlign w:val="superscript"/>
            <w:rtl w:val="0"/>
          </w:rPr>
          <w:t xml:space="preserve">Ro</w:t>
        </w:r>
      </w:hyperlink>
      <w:hyperlink w:anchor="uaoykhjhhnc2">
        <w:r w:rsidDel="00000000" w:rsidR="00000000" w:rsidRPr="00000000">
          <w:rPr>
            <w:vertAlign w:val="superscript"/>
            <w:rtl w:val="0"/>
          </w:rPr>
          <w:t xml:space="preserve">R</w:t>
        </w:r>
      </w:hyperlink>
      <w:hyperlink w:anchor="uaoykhjhhnc2">
        <w:r w:rsidDel="00000000" w:rsidR="00000000" w:rsidRPr="00000000">
          <w:rPr>
            <w:rFonts w:ascii="Times New Roman" w:cs="Times New Roman" w:eastAsia="Times New Roman" w:hAnsi="Times New Roman"/>
            <w:sz w:val="20"/>
            <w:szCs w:val="20"/>
            <w:rtl w:val="0"/>
          </w:rPr>
          <w:t xml:space="preserve"> </w:t>
        </w:r>
      </w:hyperlink>
      <w:r w:rsidDel="00000000" w:rsidR="00000000" w:rsidRPr="00000000">
        <w:rPr>
          <w:rtl w:val="0"/>
        </w:rPr>
      </w:r>
    </w:p>
    <w:p w:rsidR="00000000" w:rsidDel="00000000" w:rsidP="00000000" w:rsidRDefault="00000000" w:rsidRPr="00000000" w14:paraId="0000012B">
      <w:pPr>
        <w:numPr>
          <w:ilvl w:val="2"/>
          <w:numId w:val="45"/>
        </w:numPr>
        <w:ind w:left="2160" w:hanging="360"/>
      </w:pPr>
      <w:r w:rsidDel="00000000" w:rsidR="00000000" w:rsidRPr="00000000">
        <w:rPr>
          <w:rtl w:val="0"/>
        </w:rPr>
        <w:t xml:space="preserve">There is [</w:t>
      </w:r>
      <w:hyperlink r:id="rId101">
        <w:r w:rsidDel="00000000" w:rsidR="00000000" w:rsidRPr="00000000">
          <w:rPr>
            <w:rtl w:val="0"/>
          </w:rPr>
          <w:t xml:space="preserve">suggestion</w:t>
        </w:r>
      </w:hyperlink>
      <w:r w:rsidDel="00000000" w:rsidR="00000000" w:rsidRPr="00000000">
        <w:rPr>
          <w:rtl w:val="0"/>
        </w:rPr>
        <w:t xml:space="preserve">] to include dissection of IV if gross disease in level III and/or abutment of BOT.</w:t>
      </w:r>
      <w:r w:rsidDel="00000000" w:rsidR="00000000" w:rsidRPr="00000000">
        <w:rPr>
          <w:rtl w:val="0"/>
        </w:rPr>
      </w:r>
    </w:p>
    <w:p w:rsidR="00000000" w:rsidDel="00000000" w:rsidP="00000000" w:rsidRDefault="00000000" w:rsidRPr="00000000" w14:paraId="0000012C">
      <w:pPr>
        <w:numPr>
          <w:ilvl w:val="1"/>
          <w:numId w:val="45"/>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OP→ Levels II-III, to a lesser extent IV and V. II-IV (lateral neck dissection).</w:t>
      </w:r>
    </w:p>
    <w:p w:rsidR="00000000" w:rsidDel="00000000" w:rsidP="00000000" w:rsidRDefault="00000000" w:rsidRPr="00000000" w14:paraId="0000012D">
      <w:pPr>
        <w:numPr>
          <w:ilvl w:val="2"/>
          <w:numId w:val="45"/>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Level II LN most common, skip mets &lt; 1% in OP cancer.</w:t>
      </w:r>
    </w:p>
    <w:p w:rsidR="00000000" w:rsidDel="00000000" w:rsidP="00000000" w:rsidRDefault="00000000" w:rsidRPr="00000000" w14:paraId="0000012E">
      <w:pPr>
        <w:numPr>
          <w:ilvl w:val="1"/>
          <w:numId w:val="45"/>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HPX/LX→ II-IV and VI if subglottic extension.</w:t>
      </w:r>
    </w:p>
    <w:p w:rsidR="00000000" w:rsidDel="00000000" w:rsidP="00000000" w:rsidRDefault="00000000" w:rsidRPr="00000000" w14:paraId="0000012F">
      <w:pPr>
        <w:numPr>
          <w:ilvl w:val="2"/>
          <w:numId w:val="45"/>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Add level VI for LX and HPX if thyroid cartilage, post-cricoid, or subglottic involvement.</w:t>
      </w:r>
    </w:p>
    <w:p w:rsidR="00000000" w:rsidDel="00000000" w:rsidP="00000000" w:rsidRDefault="00000000" w:rsidRPr="00000000" w14:paraId="00000130">
      <w:pPr>
        <w:numPr>
          <w:ilvl w:val="1"/>
          <w:numId w:val="45"/>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only lesions that drain directly to level </w:t>
      </w:r>
      <w:r w:rsidDel="00000000" w:rsidR="00000000" w:rsidRPr="00000000">
        <w:rPr>
          <w:rtl w:val="0"/>
        </w:rPr>
        <w:t xml:space="preserve">V</w:t>
      </w:r>
      <w:r w:rsidDel="00000000" w:rsidR="00000000" w:rsidRPr="00000000">
        <w:rPr>
          <w:rFonts w:ascii="Times New Roman" w:cs="Times New Roman" w:eastAsia="Times New Roman" w:hAnsi="Times New Roman"/>
          <w:sz w:val="20"/>
          <w:szCs w:val="20"/>
          <w:rtl w:val="0"/>
        </w:rPr>
        <w:t xml:space="preserve"> are NPX and scalp.</w:t>
      </w:r>
    </w:p>
    <w:p w:rsidR="00000000" w:rsidDel="00000000" w:rsidP="00000000" w:rsidRDefault="00000000" w:rsidRPr="00000000" w14:paraId="00000131">
      <w:pPr>
        <w:numPr>
          <w:ilvl w:val="1"/>
          <w:numId w:val="45"/>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Retropharyngeal: NPX, HPX, pharyngeal wall primaries or N2+ disease.</w:t>
      </w:r>
    </w:p>
    <w:p w:rsidR="00000000" w:rsidDel="00000000" w:rsidP="00000000" w:rsidRDefault="00000000" w:rsidRPr="00000000" w14:paraId="00000132">
      <w:pPr>
        <w:numPr>
          <w:ilvl w:val="1"/>
          <w:numId w:val="45"/>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Superior mediastinum: T3-4 HPX/thyroid primaries, involvement of SCV nodes.</w:t>
      </w:r>
    </w:p>
    <w:p w:rsidR="00000000" w:rsidDel="00000000" w:rsidP="00000000" w:rsidRDefault="00000000" w:rsidRPr="00000000" w14:paraId="00000133">
      <w:pPr>
        <w:numPr>
          <w:ilvl w:val="2"/>
          <w:numId w:val="45"/>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Extent: Nodes to the level of carina or 5 cm below clavicular heads.</w:t>
      </w:r>
    </w:p>
    <w:p w:rsidR="00000000" w:rsidDel="00000000" w:rsidP="00000000" w:rsidRDefault="00000000" w:rsidRPr="00000000" w14:paraId="00000134">
      <w:pPr>
        <w:numPr>
          <w:ilvl w:val="0"/>
          <w:numId w:val="45"/>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N1-N2</w:t>
      </w:r>
      <w:r w:rsidDel="00000000" w:rsidR="00000000" w:rsidRPr="00000000">
        <w:rPr>
          <w:rFonts w:ascii="Times New Roman" w:cs="Times New Roman" w:eastAsia="Times New Roman" w:hAnsi="Times New Roman"/>
          <w:sz w:val="20"/>
          <w:szCs w:val="20"/>
          <w:rtl w:val="0"/>
        </w:rPr>
        <w:t xml:space="preserve">: Selective or comprehensive (controversial).</w:t>
      </w:r>
    </w:p>
    <w:p w:rsidR="00000000" w:rsidDel="00000000" w:rsidP="00000000" w:rsidRDefault="00000000" w:rsidRPr="00000000" w14:paraId="00000135">
      <w:pPr>
        <w:numPr>
          <w:ilvl w:val="0"/>
          <w:numId w:val="45"/>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N3</w:t>
      </w:r>
      <w:r w:rsidDel="00000000" w:rsidR="00000000" w:rsidRPr="00000000">
        <w:rPr>
          <w:rFonts w:ascii="Times New Roman" w:cs="Times New Roman" w:eastAsia="Times New Roman" w:hAnsi="Times New Roman"/>
          <w:sz w:val="20"/>
          <w:szCs w:val="20"/>
          <w:rtl w:val="0"/>
        </w:rPr>
        <w:t xml:space="preserve">: Comprehensive.</w:t>
      </w:r>
    </w:p>
    <w:bookmarkStart w:colFirst="0" w:colLast="0" w:name="m4be3b3op7yd" w:id="14"/>
    <w:bookmarkEnd w:id="14"/>
    <w:p w:rsidR="00000000" w:rsidDel="00000000" w:rsidP="00000000" w:rsidRDefault="00000000" w:rsidRPr="00000000" w14:paraId="00000136">
      <w:pPr>
        <w:numPr>
          <w:ilvl w:val="0"/>
          <w:numId w:val="45"/>
        </w:numPr>
        <w:spacing w:line="240" w:lineRule="auto"/>
        <w:ind w:left="720" w:hanging="360"/>
        <w:rPr>
          <w:u w:val="none"/>
        </w:rPr>
      </w:pPr>
      <w:r w:rsidDel="00000000" w:rsidR="00000000" w:rsidRPr="00000000">
        <w:rPr>
          <w:b w:val="1"/>
          <w:rtl w:val="0"/>
        </w:rPr>
        <w:t xml:space="preserve">2b or not 2b?</w:t>
      </w:r>
      <w:r w:rsidDel="00000000" w:rsidR="00000000" w:rsidRPr="00000000">
        <w:rPr>
          <w:rtl w:val="0"/>
        </w:rPr>
        <w:t xml:space="preserve"> [</w:t>
      </w:r>
      <w:hyperlink r:id="rId102">
        <w:r w:rsidDel="00000000" w:rsidR="00000000" w:rsidRPr="00000000">
          <w:rPr>
            <w:rtl w:val="0"/>
          </w:rPr>
          <w:t xml:space="preserve">Dziegielewski</w:t>
        </w:r>
      </w:hyperlink>
      <w:hyperlink r:id="rId103">
        <w:r w:rsidDel="00000000" w:rsidR="00000000" w:rsidRPr="00000000">
          <w:rPr>
            <w:rtl w:val="0"/>
          </w:rPr>
          <w:t xml:space="preserve"> Cancer '19</w:t>
        </w:r>
      </w:hyperlink>
      <w:r w:rsidDel="00000000" w:rsidR="00000000" w:rsidRPr="00000000">
        <w:rPr>
          <w:rtl w:val="0"/>
        </w:rPr>
        <w:t xml:space="preserve">]: </w:t>
      </w:r>
      <w:r w:rsidDel="00000000" w:rsidR="00000000" w:rsidRPr="00000000">
        <w:rPr>
          <w:b w:val="1"/>
          <w:rtl w:val="0"/>
        </w:rPr>
        <w:t xml:space="preserve">Selective Neck Dissection</w:t>
      </w:r>
      <w:r w:rsidDel="00000000" w:rsidR="00000000" w:rsidRPr="00000000">
        <w:rPr>
          <w:rtl w:val="0"/>
        </w:rPr>
        <w:t xml:space="preserve"> </w:t>
      </w:r>
      <w:r w:rsidDel="00000000" w:rsidR="00000000" w:rsidRPr="00000000">
        <w:rPr>
          <w:b w:val="1"/>
          <w:rtl w:val="0"/>
        </w:rPr>
        <w:t xml:space="preserve">± Level 2b dissection on dominant-hand side</w:t>
      </w:r>
      <w:r w:rsidDel="00000000" w:rsidR="00000000" w:rsidRPr="00000000">
        <w:rPr>
          <w:rtl w:val="0"/>
        </w:rPr>
        <w:t xml:space="preserve">.</w:t>
        <w:br w:type="textWrapping"/>
        <w:t xml:space="preserve">A common sequela after extensive neck dissection of levels 2 and 5 is spinal accessory nerve dysfunction. It is currently not known whether limited level 2 dissection reduces spinal accessory nerve dysfunction.</w:t>
      </w:r>
    </w:p>
    <w:p w:rsidR="00000000" w:rsidDel="00000000" w:rsidP="00000000" w:rsidRDefault="00000000" w:rsidRPr="00000000" w14:paraId="00000137">
      <w:pPr>
        <w:spacing w:line="240" w:lineRule="auto"/>
        <w:ind w:firstLine="720"/>
        <w:rPr/>
      </w:pPr>
      <w:r w:rsidDel="00000000" w:rsidR="00000000" w:rsidRPr="00000000">
        <w:rPr>
          <w:rtl w:val="0"/>
        </w:rPr>
        <w:t xml:space="preserve">Conclusion: [</w:t>
      </w:r>
      <w:hyperlink w:anchor="u6an46hzgbql">
        <w:r w:rsidDel="00000000" w:rsidR="00000000" w:rsidRPr="00000000">
          <w:rPr>
            <w:rtl w:val="0"/>
          </w:rPr>
          <w:t xml:space="preserve">Level 2b</w:t>
        </w:r>
      </w:hyperlink>
      <w:r w:rsidDel="00000000" w:rsidR="00000000" w:rsidRPr="00000000">
        <w:rPr>
          <w:rtl w:val="0"/>
        </w:rPr>
        <w:t xml:space="preserve">] is most common with OP/NPX, and should be omitted in SND when oncologically safe and feasible.</w:t>
      </w:r>
    </w:p>
    <w:p w:rsidR="00000000" w:rsidDel="00000000" w:rsidP="00000000" w:rsidRDefault="00000000" w:rsidRPr="00000000" w14:paraId="00000138">
      <w:pPr>
        <w:numPr>
          <w:ilvl w:val="1"/>
          <w:numId w:val="45"/>
        </w:numPr>
        <w:spacing w:line="240" w:lineRule="auto"/>
        <w:ind w:left="1440" w:hanging="360"/>
        <w:rPr>
          <w:u w:val="none"/>
        </w:rPr>
      </w:pPr>
      <w:r w:rsidDel="00000000" w:rsidR="00000000" w:rsidRPr="00000000">
        <w:rPr>
          <w:rtl w:val="0"/>
        </w:rPr>
        <w:t xml:space="preserve">30 pts. Req IIa-IV pN0 on the dominant side. Primary outcome: Neck Dissection Impairment Index (NDII) at 6 mo.</w:t>
      </w:r>
    </w:p>
    <w:p w:rsidR="00000000" w:rsidDel="00000000" w:rsidP="00000000" w:rsidRDefault="00000000" w:rsidRPr="00000000" w14:paraId="00000139">
      <w:pPr>
        <w:numPr>
          <w:ilvl w:val="1"/>
          <w:numId w:val="45"/>
        </w:numPr>
        <w:spacing w:line="240" w:lineRule="auto"/>
        <w:ind w:left="1440" w:hanging="360"/>
        <w:rPr>
          <w:u w:val="none"/>
        </w:rPr>
      </w:pPr>
      <w:r w:rsidDel="00000000" w:rsidR="00000000" w:rsidRPr="00000000">
        <w:rPr>
          <w:rtl w:val="0"/>
        </w:rPr>
        <w:t xml:space="preserve">At six months, NDII, shoulder ROM and spinal accessory nerve conduction were all worse in the Level 2b group. </w:t>
      </w:r>
    </w:p>
    <w:p w:rsidR="00000000" w:rsidDel="00000000" w:rsidP="00000000" w:rsidRDefault="00000000" w:rsidRPr="00000000" w14:paraId="0000013A">
      <w:pPr>
        <w:pStyle w:val="Heading2"/>
        <w:ind w:left="0" w:firstLine="0"/>
        <w:rPr/>
      </w:pPr>
      <w:bookmarkStart w:colFirst="0" w:colLast="0" w:name="_1oqke3fdi7p0" w:id="15"/>
      <w:bookmarkEnd w:id="15"/>
      <w:r w:rsidDel="00000000" w:rsidR="00000000" w:rsidRPr="00000000">
        <w:rPr>
          <w:rtl w:val="0"/>
        </w:rPr>
      </w:r>
    </w:p>
    <w:p w:rsidR="00000000" w:rsidDel="00000000" w:rsidP="00000000" w:rsidRDefault="00000000" w:rsidRPr="00000000" w14:paraId="0000013B">
      <w:pPr>
        <w:pStyle w:val="Heading2"/>
        <w:ind w:left="0" w:firstLine="0"/>
        <w:rPr/>
      </w:pPr>
      <w:bookmarkStart w:colFirst="0" w:colLast="0" w:name="_6zuua0lvq76b" w:id="16"/>
      <w:bookmarkEnd w:id="16"/>
      <w:hyperlink w:anchor="_yc56opxk661h">
        <w:r w:rsidDel="00000000" w:rsidR="00000000" w:rsidRPr="00000000">
          <w:rPr>
            <w:rtl w:val="0"/>
          </w:rPr>
          <w:t xml:space="preserve">Lymph node management</w:t>
        </w:r>
      </w:hyperlink>
      <w:r w:rsidDel="00000000" w:rsidR="00000000" w:rsidRPr="00000000">
        <w:rPr>
          <w:rtl w:val="0"/>
        </w:rPr>
      </w:r>
    </w:p>
    <w:p w:rsidR="00000000" w:rsidDel="00000000" w:rsidP="00000000" w:rsidRDefault="00000000" w:rsidRPr="00000000" w14:paraId="0000013C">
      <w:pPr>
        <w:ind w:left="0" w:firstLine="0"/>
        <w:rPr/>
      </w:pPr>
      <w:r w:rsidDel="00000000" w:rsidR="00000000" w:rsidRPr="00000000">
        <w:rPr>
          <w:rtl w:val="0"/>
        </w:rPr>
        <w:t xml:space="preserve">Generally speaking, the neck must be managed unless early stage glottic, paranasal sinus, or nasal cavity.</w:t>
      </w:r>
      <w:r w:rsidDel="00000000" w:rsidR="00000000" w:rsidRPr="00000000">
        <w:rPr>
          <w:rtl w:val="0"/>
        </w:rPr>
      </w:r>
    </w:p>
    <w:p w:rsidR="00000000" w:rsidDel="00000000" w:rsidP="00000000" w:rsidRDefault="00000000" w:rsidRPr="00000000" w14:paraId="0000013D">
      <w:pPr>
        <w:ind w:left="0" w:firstLine="0"/>
        <w:rPr/>
      </w:pPr>
      <w:r w:rsidDel="00000000" w:rsidR="00000000" w:rsidRPr="00000000">
        <w:rPr>
          <w:rtl w:val="0"/>
        </w:rPr>
        <w:t xml:space="preserve">See Types of Neck Dissection above.</w:t>
      </w:r>
    </w:p>
    <w:p w:rsidR="00000000" w:rsidDel="00000000" w:rsidP="00000000" w:rsidRDefault="00000000" w:rsidRPr="00000000" w14:paraId="0000013E">
      <w:pPr>
        <w:ind w:left="0" w:firstLine="0"/>
        <w:rPr/>
      </w:pPr>
      <w:r w:rsidDel="00000000" w:rsidR="00000000" w:rsidRPr="00000000">
        <w:rPr>
          <w:rtl w:val="0"/>
        </w:rPr>
        <w:t xml:space="preserve">See RTOG [</w:t>
      </w:r>
      <w:hyperlink w:anchor="5xqks2p0147u">
        <w:r w:rsidDel="00000000" w:rsidR="00000000" w:rsidRPr="00000000">
          <w:rPr>
            <w:rtl w:val="0"/>
          </w:rPr>
          <w:t xml:space="preserve">Neck Nodal Atlas</w:t>
        </w:r>
      </w:hyperlink>
      <w:r w:rsidDel="00000000" w:rsidR="00000000" w:rsidRPr="00000000">
        <w:rPr>
          <w:rtl w:val="0"/>
        </w:rPr>
        <w:t xml:space="preserve">] in the Treatment Planning section and [</w:t>
      </w:r>
      <w:hyperlink r:id="rId104">
        <w:r w:rsidDel="00000000" w:rsidR="00000000" w:rsidRPr="00000000">
          <w:rPr>
            <w:rtl w:val="0"/>
          </w:rPr>
          <w:t xml:space="preserve">Radiopaedia Interactive atlas</w:t>
        </w:r>
      </w:hyperlink>
      <w:r w:rsidDel="00000000" w:rsidR="00000000" w:rsidRPr="00000000">
        <w:rPr>
          <w:rtl w:val="0"/>
        </w:rPr>
        <w:t xml:space="preserve">] of neck nodal levels.</w:t>
      </w:r>
    </w:p>
    <w:p w:rsidR="00000000" w:rsidDel="00000000" w:rsidP="00000000" w:rsidRDefault="00000000" w:rsidRPr="00000000" w14:paraId="0000013F">
      <w:pPr>
        <w:numPr>
          <w:ilvl w:val="0"/>
          <w:numId w:val="45"/>
        </w:numPr>
      </w:pPr>
      <w:r w:rsidDel="00000000" w:rsidR="00000000" w:rsidRPr="00000000">
        <w:rPr>
          <w:b w:val="1"/>
          <w:rtl w:val="0"/>
        </w:rPr>
        <w:t xml:space="preserve">Rates of nodal positivity</w:t>
      </w:r>
      <w:r w:rsidDel="00000000" w:rsidR="00000000" w:rsidRPr="00000000">
        <w:rPr>
          <w:rtl w:val="0"/>
        </w:rPr>
        <w:t xml:space="preserve"> for </w:t>
      </w:r>
      <w:r w:rsidDel="00000000" w:rsidR="00000000" w:rsidRPr="00000000">
        <w:rPr>
          <w:rFonts w:ascii="Cardo" w:cs="Cardo" w:eastAsia="Cardo" w:hAnsi="Cardo"/>
          <w:rtl w:val="0"/>
        </w:rPr>
        <w:t xml:space="preserve">NPX / BOT / tonsil / HPX of 87→ 78→ 76→ 75% [</w:t>
      </w:r>
      <w:hyperlink r:id="rId105">
        <w:r w:rsidDel="00000000" w:rsidR="00000000" w:rsidRPr="00000000">
          <w:rPr>
            <w:rtl w:val="0"/>
          </w:rPr>
          <w:t xml:space="preserve">Lindberg Cancer '72</w:t>
        </w:r>
      </w:hyperlink>
      <w:r w:rsidDel="00000000" w:rsidR="00000000" w:rsidRPr="00000000">
        <w:rPr>
          <w:rtl w:val="0"/>
        </w:rPr>
        <w:t xml:space="preserve">].</w:t>
      </w:r>
    </w:p>
    <w:p w:rsidR="00000000" w:rsidDel="00000000" w:rsidP="00000000" w:rsidRDefault="00000000" w:rsidRPr="00000000" w14:paraId="00000140">
      <w:pPr>
        <w:numPr>
          <w:ilvl w:val="0"/>
          <w:numId w:val="45"/>
        </w:numPr>
        <w:spacing w:line="240" w:lineRule="auto"/>
        <w:ind w:left="720" w:hanging="360"/>
        <w:rPr>
          <w:rFonts w:ascii="Times New Roman" w:cs="Times New Roman" w:eastAsia="Times New Roman" w:hAnsi="Times New Roman"/>
          <w:sz w:val="20"/>
          <w:szCs w:val="20"/>
        </w:rPr>
      </w:pPr>
      <w:r w:rsidDel="00000000" w:rsidR="00000000" w:rsidRPr="00000000">
        <w:rPr>
          <w:rtl w:val="0"/>
        </w:rPr>
        <w:t xml:space="preserve">[</w:t>
      </w:r>
      <w:hyperlink w:anchor="db3ubmqr90h9">
        <w:r w:rsidDel="00000000" w:rsidR="00000000" w:rsidRPr="00000000">
          <w:rPr>
            <w:rtl w:val="0"/>
          </w:rPr>
          <w:t xml:space="preserve">High-risk nodal volumes</w:t>
        </w:r>
      </w:hyperlink>
      <w:r w:rsidDel="00000000" w:rsidR="00000000" w:rsidRPr="00000000">
        <w:rPr>
          <w:rFonts w:ascii="Gungsuh" w:cs="Gungsuh" w:eastAsia="Gungsuh" w:hAnsi="Gungsuh"/>
          <w:rtl w:val="0"/>
        </w:rPr>
        <w:t xml:space="preserve">]: ≥ 1 cm short axis dimension (2-5 mm smaller if VIIa, 2-5 mm larger if II), necrotic center (can be falsely negative on PET/CT), rounded rather than oval shape, loss of fatty hilum, group of ≥ 3 grouped nodes each at least ≥ 6 mm short axis dimension. Use caution with induction chemo as the CTVn-HR volume is defined as pre-chemo GTV + 5 mm.</w:t>
      </w:r>
    </w:p>
    <w:p w:rsidR="00000000" w:rsidDel="00000000" w:rsidP="00000000" w:rsidRDefault="00000000" w:rsidRPr="00000000" w14:paraId="00000141">
      <w:pPr>
        <w:numPr>
          <w:ilvl w:val="0"/>
          <w:numId w:val="45"/>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RT coverage of nodal levels: Don't try to be too clever. The default should be to treat bilateral neck and ipsi only for well lateralized not approaching midline, &lt; 1 cm soft palate involvement, less than minor superficial involvement of BOT.</w:t>
      </w:r>
    </w:p>
    <w:p w:rsidR="00000000" w:rsidDel="00000000" w:rsidP="00000000" w:rsidRDefault="00000000" w:rsidRPr="00000000" w14:paraId="00000142">
      <w:pPr>
        <w:numPr>
          <w:ilvl w:val="1"/>
          <w:numId w:val="45"/>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Retrostyloid (</w:t>
      </w:r>
      <w:r w:rsidDel="00000000" w:rsidR="00000000" w:rsidRPr="00000000">
        <w:rPr>
          <w:rtl w:val="0"/>
        </w:rPr>
        <w:t xml:space="preserve">VIIb / “high level IIs”)</w:t>
      </w:r>
      <w:r w:rsidDel="00000000" w:rsidR="00000000" w:rsidRPr="00000000">
        <w:rPr>
          <w:rFonts w:ascii="Times New Roman" w:cs="Times New Roman" w:eastAsia="Times New Roman" w:hAnsi="Times New Roman"/>
          <w:sz w:val="20"/>
          <w:szCs w:val="20"/>
          <w:rtl w:val="0"/>
        </w:rPr>
        <w:t xml:space="preserve">: Cover whichever side has level II nodal involvement.</w:t>
      </w:r>
    </w:p>
    <w:p w:rsidR="00000000" w:rsidDel="00000000" w:rsidP="00000000" w:rsidRDefault="00000000" w:rsidRPr="00000000" w14:paraId="00000143">
      <w:pPr>
        <w:numPr>
          <w:ilvl w:val="1"/>
          <w:numId w:val="45"/>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Retropharyngeal (VII</w:t>
      </w:r>
      <w:r w:rsidDel="00000000" w:rsidR="00000000" w:rsidRPr="00000000">
        <w:rPr>
          <w:rtl w:val="0"/>
        </w:rPr>
        <w:t xml:space="preserve">a)</w:t>
      </w:r>
      <w:r w:rsidDel="00000000" w:rsidR="00000000" w:rsidRPr="00000000">
        <w:rPr>
          <w:rFonts w:ascii="Times New Roman" w:cs="Times New Roman" w:eastAsia="Times New Roman" w:hAnsi="Times New Roman"/>
          <w:sz w:val="20"/>
          <w:szCs w:val="20"/>
          <w:rtl w:val="0"/>
        </w:rPr>
        <w:t xml:space="preserve">: Cover both in any pharyngeal case (broad recommendation). Ipsi RP only if the pharyngeal wall is involved in OP case, but bilateral RPs for all NPX and HPX cases. Cover medial RP volumes only if lateral RP nodes are involved. </w:t>
      </w:r>
      <w:r w:rsidDel="00000000" w:rsidR="00000000" w:rsidRPr="00000000">
        <w:rPr>
          <w:rtl w:val="0"/>
        </w:rPr>
        <w:t xml:space="preserve">The medial RP nodes are typically not at risk, therefore, it is possible to spare the superior constrictors while covering the lateral RP nodes (Figure 1) [</w:t>
      </w:r>
      <w:hyperlink r:id="rId106">
        <w:r w:rsidDel="00000000" w:rsidR="00000000" w:rsidRPr="00000000">
          <w:rPr>
            <w:rtl w:val="0"/>
          </w:rPr>
          <w:t xml:space="preserve">Feng JCO '10</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144">
      <w:pPr>
        <w:numPr>
          <w:ilvl w:val="2"/>
          <w:numId w:val="45"/>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Risk of retropharyngeal recurrence in the absence of pharyngeal wall involvement is &lt; 10%.</w:t>
      </w:r>
    </w:p>
    <w:p w:rsidR="00000000" w:rsidDel="00000000" w:rsidP="00000000" w:rsidRDefault="00000000" w:rsidRPr="00000000" w14:paraId="00000145">
      <w:pPr>
        <w:numPr>
          <w:ilvl w:val="1"/>
          <w:numId w:val="45"/>
        </w:numPr>
        <w:spacing w:line="240" w:lineRule="auto"/>
        <w:ind w:left="1440" w:hanging="360"/>
        <w:rPr>
          <w:u w:val="none"/>
        </w:rPr>
      </w:pPr>
      <w:r w:rsidDel="00000000" w:rsidR="00000000" w:rsidRPr="00000000">
        <w:rPr>
          <w:rtl w:val="0"/>
        </w:rPr>
        <w:t xml:space="preserve">Cover Ib if extension into oral cavity, abutting level II, or bulky level II. </w:t>
      </w:r>
    </w:p>
    <w:p w:rsidR="00000000" w:rsidDel="00000000" w:rsidP="00000000" w:rsidRDefault="00000000" w:rsidRPr="00000000" w14:paraId="00000146">
      <w:pPr>
        <w:numPr>
          <w:ilvl w:val="1"/>
          <w:numId w:val="45"/>
        </w:numPr>
        <w:spacing w:line="240" w:lineRule="auto"/>
        <w:ind w:left="1440" w:hanging="360"/>
        <w:rPr>
          <w:u w:val="none"/>
        </w:rPr>
      </w:pPr>
      <w:r w:rsidDel="00000000" w:rsidR="00000000" w:rsidRPr="00000000">
        <w:rPr>
          <w:rtl w:val="0"/>
        </w:rPr>
        <w:t xml:space="preserve">Cover V if NPX or bulky level II. </w:t>
      </w:r>
    </w:p>
    <w:p w:rsidR="00000000" w:rsidDel="00000000" w:rsidP="00000000" w:rsidRDefault="00000000" w:rsidRPr="00000000" w14:paraId="00000147">
      <w:pPr>
        <w:numPr>
          <w:ilvl w:val="1"/>
          <w:numId w:val="45"/>
        </w:numPr>
        <w:spacing w:line="240" w:lineRule="auto"/>
        <w:ind w:left="1440" w:hanging="360"/>
        <w:rPr>
          <w:u w:val="none"/>
        </w:rPr>
      </w:pPr>
      <w:r w:rsidDel="00000000" w:rsidR="00000000" w:rsidRPr="00000000">
        <w:rPr>
          <w:rtl w:val="0"/>
        </w:rPr>
        <w:t xml:space="preserve">Cover paratracheals (V1b) if post-cricoid or esophageal extension.</w:t>
      </w:r>
    </w:p>
    <w:p w:rsidR="00000000" w:rsidDel="00000000" w:rsidP="00000000" w:rsidRDefault="00000000" w:rsidRPr="00000000" w14:paraId="00000148">
      <w:pPr>
        <w:numPr>
          <w:ilvl w:val="1"/>
          <w:numId w:val="45"/>
        </w:numPr>
        <w:spacing w:line="240" w:lineRule="auto"/>
        <w:ind w:left="1440" w:hanging="360"/>
        <w:rPr>
          <w:u w:val="none"/>
        </w:rPr>
      </w:pPr>
      <w:r w:rsidDel="00000000" w:rsidR="00000000" w:rsidRPr="00000000">
        <w:rPr>
          <w:rtl w:val="0"/>
        </w:rPr>
        <w:t xml:space="preserve">Cover delphian (V1a) if subglottic, transglottic, or T3-4 larynx (into/through cartilage). </w:t>
      </w:r>
    </w:p>
    <w:bookmarkStart w:colFirst="0" w:colLast="0" w:name="kix.kqafr67zr11w" w:id="17"/>
    <w:bookmarkEnd w:id="17"/>
    <w:p w:rsidR="00000000" w:rsidDel="00000000" w:rsidP="00000000" w:rsidRDefault="00000000" w:rsidRPr="00000000" w14:paraId="00000149">
      <w:pPr>
        <w:numPr>
          <w:ilvl w:val="0"/>
          <w:numId w:val="45"/>
        </w:numPr>
      </w:pPr>
      <w:r w:rsidDel="00000000" w:rsidR="00000000" w:rsidRPr="00000000">
        <w:rPr>
          <w:b w:val="1"/>
          <w:rtl w:val="0"/>
        </w:rPr>
        <w:t xml:space="preserve">Netherlands </w:t>
      </w:r>
      <w:r w:rsidDel="00000000" w:rsidR="00000000" w:rsidRPr="00000000">
        <w:rPr>
          <w:rtl w:val="0"/>
        </w:rPr>
        <w:t xml:space="preserve">[</w:t>
      </w:r>
      <w:hyperlink r:id="rId107">
        <w:r w:rsidDel="00000000" w:rsidR="00000000" w:rsidRPr="00000000">
          <w:rPr>
            <w:rtl w:val="0"/>
          </w:rPr>
          <w:t xml:space="preserve">van den Bosch IJROBP '16</w:t>
        </w:r>
      </w:hyperlink>
      <w:r w:rsidDel="00000000" w:rsidR="00000000" w:rsidRPr="00000000">
        <w:rPr>
          <w:rtl w:val="0"/>
        </w:rPr>
        <w:t xml:space="preserve">]: Retro. </w:t>
      </w:r>
      <w:r w:rsidDel="00000000" w:rsidR="00000000" w:rsidRPr="00000000">
        <w:rPr>
          <w:b w:val="1"/>
          <w:rtl w:val="0"/>
        </w:rPr>
        <w:t xml:space="preserve">Patterns of recurrence of ENI after definitive accelerated RT</w:t>
      </w:r>
      <w:r w:rsidDel="00000000" w:rsidR="00000000" w:rsidRPr="00000000">
        <w:rPr>
          <w:rtl w:val="0"/>
        </w:rPr>
        <w:t xml:space="preserve">.</w:t>
      </w:r>
    </w:p>
    <w:p w:rsidR="00000000" w:rsidDel="00000000" w:rsidP="00000000" w:rsidRDefault="00000000" w:rsidRPr="00000000" w14:paraId="0000014A">
      <w:pPr>
        <w:ind w:firstLine="720"/>
        <w:rPr/>
      </w:pPr>
      <w:r w:rsidDel="00000000" w:rsidR="00000000" w:rsidRPr="00000000">
        <w:rPr>
          <w:rtl w:val="0"/>
        </w:rPr>
        <w:t xml:space="preserve">Suggests</w:t>
      </w:r>
      <w:r w:rsidDel="00000000" w:rsidR="00000000" w:rsidRPr="00000000">
        <w:rPr>
          <w:rtl w:val="0"/>
        </w:rPr>
        <w:t xml:space="preserve"> 60 Gy for borderline nodes, 45-50 Gy otherwise. </w:t>
      </w:r>
      <w:r w:rsidDel="00000000" w:rsidR="00000000" w:rsidRPr="00000000">
        <w:rPr>
          <w:rtl w:val="0"/>
        </w:rPr>
        <w:br w:type="textWrapping"/>
        <w:t xml:space="preserve">LN size of 1.7 cm sum of long and SAD is a risk factor for recurrence. No recurrences seen in nodes receiving 60 Gy. Recurrence in nodes is usually in the context of local recurrence.</w:t>
      </w:r>
    </w:p>
    <w:p w:rsidR="00000000" w:rsidDel="00000000" w:rsidP="00000000" w:rsidRDefault="00000000" w:rsidRPr="00000000" w14:paraId="0000014B">
      <w:pPr>
        <w:numPr>
          <w:ilvl w:val="1"/>
          <w:numId w:val="45"/>
        </w:numPr>
        <w:ind w:left="1440" w:hanging="360"/>
      </w:pPr>
      <w:r w:rsidDel="00000000" w:rsidR="00000000" w:rsidRPr="00000000">
        <w:rPr>
          <w:rtl w:val="0"/>
        </w:rPr>
        <w:t xml:space="preserve">264 pts. Not T1. Not N3. Half N0. OP (50%)/LX/HPX. No chemo. 2008-2012. SqCC. Accelerated RT. MFU 2.7y.</w:t>
      </w:r>
    </w:p>
    <w:p w:rsidR="00000000" w:rsidDel="00000000" w:rsidP="00000000" w:rsidRDefault="00000000" w:rsidRPr="00000000" w14:paraId="0000014C">
      <w:pPr>
        <w:numPr>
          <w:ilvl w:val="2"/>
          <w:numId w:val="45"/>
        </w:numPr>
        <w:ind w:left="2160" w:hanging="360"/>
        <w:rPr>
          <w:u w:val="none"/>
        </w:rPr>
      </w:pPr>
      <w:r w:rsidDel="00000000" w:rsidR="00000000" w:rsidRPr="00000000">
        <w:rPr>
          <w:rFonts w:ascii="Gungsuh" w:cs="Gungsuh" w:eastAsia="Gungsuh" w:hAnsi="Gungsuh"/>
          <w:rtl w:val="0"/>
        </w:rPr>
        <w:t xml:space="preserve">Cytologic samples required for level II ≥ 0.7 cm SAD, or level III-VI  ≥ 0.5 cm SAD.</w:t>
      </w:r>
    </w:p>
    <w:p w:rsidR="00000000" w:rsidDel="00000000" w:rsidP="00000000" w:rsidRDefault="00000000" w:rsidRPr="00000000" w14:paraId="0000014D">
      <w:pPr>
        <w:numPr>
          <w:ilvl w:val="2"/>
          <w:numId w:val="45"/>
        </w:numPr>
        <w:ind w:left="2160" w:hanging="360"/>
        <w:rPr>
          <w:u w:val="none"/>
        </w:rPr>
      </w:pPr>
      <w:r w:rsidDel="00000000" w:rsidR="00000000" w:rsidRPr="00000000">
        <w:rPr>
          <w:rtl w:val="0"/>
        </w:rPr>
        <w:t xml:space="preserve">CTV = GTV + 1 cm. PTV = CTV + 0.3 cm. </w:t>
      </w:r>
    </w:p>
    <w:p w:rsidR="00000000" w:rsidDel="00000000" w:rsidP="00000000" w:rsidRDefault="00000000" w:rsidRPr="00000000" w14:paraId="0000014E">
      <w:pPr>
        <w:numPr>
          <w:ilvl w:val="2"/>
          <w:numId w:val="45"/>
        </w:numPr>
        <w:ind w:left="2160" w:hanging="360"/>
        <w:rPr>
          <w:u w:val="none"/>
        </w:rPr>
      </w:pPr>
      <w:r w:rsidDel="00000000" w:rsidR="00000000" w:rsidRPr="00000000">
        <w:rPr>
          <w:rtl w:val="0"/>
        </w:rPr>
        <w:t xml:space="preserve">Accelerated RT: 68/34 (2 Gy) with 50.3/34 (1.48 Gy), final 14 fractions BID. Total treatment time 38d.</w:t>
      </w:r>
    </w:p>
    <w:p w:rsidR="00000000" w:rsidDel="00000000" w:rsidP="00000000" w:rsidRDefault="00000000" w:rsidRPr="00000000" w14:paraId="0000014F">
      <w:pPr>
        <w:numPr>
          <w:ilvl w:val="1"/>
          <w:numId w:val="45"/>
        </w:numPr>
        <w:ind w:left="1440" w:hanging="360"/>
      </w:pPr>
      <w:r w:rsidDel="00000000" w:rsidR="00000000" w:rsidRPr="00000000">
        <w:rPr>
          <w:rtl w:val="0"/>
        </w:rPr>
        <w:t xml:space="preserve">1,116 lymph nodes localized in ENI fields, sites of recurrence reconstructed and analyzed based on dose rec'd.</w:t>
      </w:r>
    </w:p>
    <w:p w:rsidR="00000000" w:rsidDel="00000000" w:rsidP="00000000" w:rsidRDefault="00000000" w:rsidRPr="00000000" w14:paraId="00000150">
      <w:pPr>
        <w:numPr>
          <w:ilvl w:val="1"/>
          <w:numId w:val="45"/>
        </w:numPr>
        <w:ind w:left="1440" w:hanging="360"/>
      </w:pPr>
      <w:r w:rsidDel="00000000" w:rsidR="00000000" w:rsidRPr="00000000">
        <w:rPr>
          <w:rtl w:val="0"/>
        </w:rPr>
        <w:t xml:space="preserve">Elective neck node recurrence / FNA false negative rate of 5%. </w:t>
      </w:r>
    </w:p>
    <w:p w:rsidR="00000000" w:rsidDel="00000000" w:rsidP="00000000" w:rsidRDefault="00000000" w:rsidRPr="00000000" w14:paraId="00000151">
      <w:pPr>
        <w:numPr>
          <w:ilvl w:val="1"/>
          <w:numId w:val="45"/>
        </w:numPr>
        <w:ind w:left="1440" w:hanging="360"/>
        <w:rPr>
          <w:u w:val="none"/>
        </w:rPr>
      </w:pPr>
      <w:r w:rsidDel="00000000" w:rsidR="00000000" w:rsidRPr="00000000">
        <w:rPr>
          <w:rtl w:val="0"/>
        </w:rPr>
        <w:t xml:space="preserve">Summed long and short axis diameter (SAD) of 1.7 cm with HR of 18:</w:t>
      </w:r>
    </w:p>
    <w:p w:rsidR="00000000" w:rsidDel="00000000" w:rsidP="00000000" w:rsidRDefault="00000000" w:rsidRPr="00000000" w14:paraId="00000152">
      <w:pPr>
        <w:numPr>
          <w:ilvl w:val="2"/>
          <w:numId w:val="45"/>
        </w:numPr>
        <w:ind w:left="2160" w:hanging="360"/>
        <w:rPr>
          <w:u w:val="none"/>
        </w:rPr>
      </w:pPr>
      <w:r w:rsidDel="00000000" w:rsidR="00000000" w:rsidRPr="00000000">
        <w:rPr>
          <w:rtl w:val="0"/>
        </w:rPr>
        <w:t xml:space="preserve">Captured 12 of 16 recurrences.</w:t>
      </w:r>
    </w:p>
    <w:p w:rsidR="00000000" w:rsidDel="00000000" w:rsidP="00000000" w:rsidRDefault="00000000" w:rsidRPr="00000000" w14:paraId="00000153">
      <w:pPr>
        <w:numPr>
          <w:ilvl w:val="2"/>
          <w:numId w:val="45"/>
        </w:numPr>
        <w:ind w:left="2160" w:hanging="360"/>
        <w:rPr>
          <w:u w:val="none"/>
        </w:rPr>
      </w:pPr>
      <w:r w:rsidDel="00000000" w:rsidR="00000000" w:rsidRPr="00000000">
        <w:rPr>
          <w:rtl w:val="0"/>
        </w:rPr>
        <w:t xml:space="preserve">Reduced at-risk nodes from 1,116 to 173. Of the 173 nodes this size, only 7% recurred. </w:t>
      </w:r>
    </w:p>
    <w:p w:rsidR="00000000" w:rsidDel="00000000" w:rsidP="00000000" w:rsidRDefault="00000000" w:rsidRPr="00000000" w14:paraId="00000154">
      <w:pPr>
        <w:ind w:left="2160" w:firstLine="0"/>
        <w:rPr/>
      </w:pPr>
      <w:r w:rsidDel="00000000" w:rsidR="00000000" w:rsidRPr="00000000">
        <w:rPr>
          <w:rtl w:val="0"/>
        </w:rPr>
        <w:t xml:space="preserve">"Therefore, it would not be worthwhile to simply boost all identified borderline-sized lymph nodes". </w:t>
      </w:r>
    </w:p>
    <w:p w:rsidR="00000000" w:rsidDel="00000000" w:rsidP="00000000" w:rsidRDefault="00000000" w:rsidRPr="00000000" w14:paraId="00000155">
      <w:pPr>
        <w:numPr>
          <w:ilvl w:val="1"/>
          <w:numId w:val="45"/>
        </w:numPr>
        <w:ind w:left="1440" w:hanging="360"/>
        <w:rPr>
          <w:u w:val="none"/>
        </w:rPr>
      </w:pPr>
      <w:r w:rsidDel="00000000" w:rsidR="00000000" w:rsidRPr="00000000">
        <w:rPr>
          <w:rtl w:val="0"/>
        </w:rPr>
        <w:t xml:space="preserve">3y OS 68%. </w:t>
      </w:r>
    </w:p>
    <w:p w:rsidR="00000000" w:rsidDel="00000000" w:rsidP="00000000" w:rsidRDefault="00000000" w:rsidRPr="00000000" w14:paraId="00000156">
      <w:pPr>
        <w:numPr>
          <w:ilvl w:val="1"/>
          <w:numId w:val="45"/>
        </w:numPr>
        <w:ind w:left="1440" w:hanging="360"/>
        <w:rPr>
          <w:u w:val="none"/>
        </w:rPr>
      </w:pPr>
      <w:r w:rsidDel="00000000" w:rsidR="00000000" w:rsidRPr="00000000">
        <w:rPr>
          <w:rtl w:val="0"/>
        </w:rPr>
        <w:t xml:space="preserve">3y LR 25%, 3y RR 20%, 3y LRR 36%. </w:t>
      </w:r>
    </w:p>
    <w:p w:rsidR="00000000" w:rsidDel="00000000" w:rsidP="00000000" w:rsidRDefault="00000000" w:rsidRPr="00000000" w14:paraId="00000157">
      <w:pPr>
        <w:numPr>
          <w:ilvl w:val="1"/>
          <w:numId w:val="45"/>
        </w:numPr>
        <w:ind w:left="1440" w:hanging="360"/>
        <w:rPr>
          <w:u w:val="none"/>
        </w:rPr>
      </w:pPr>
      <w:r w:rsidDel="00000000" w:rsidR="00000000" w:rsidRPr="00000000">
        <w:rPr>
          <w:rFonts w:ascii="Cardo" w:cs="Cardo" w:eastAsia="Cardo" w:hAnsi="Cardo"/>
          <w:rtl w:val="0"/>
        </w:rPr>
        <w:t xml:space="preserve">3y DM without LRR / with LRR of 7→ 26%. </w:t>
      </w:r>
    </w:p>
    <w:p w:rsidR="00000000" w:rsidDel="00000000" w:rsidP="00000000" w:rsidRDefault="00000000" w:rsidRPr="00000000" w14:paraId="00000158">
      <w:pPr>
        <w:numPr>
          <w:ilvl w:val="1"/>
          <w:numId w:val="45"/>
        </w:numPr>
        <w:ind w:left="1440" w:hanging="360"/>
        <w:rPr>
          <w:u w:val="none"/>
        </w:rPr>
      </w:pPr>
      <w:r w:rsidDel="00000000" w:rsidR="00000000" w:rsidRPr="00000000">
        <w:rPr>
          <w:rtl w:val="0"/>
        </w:rPr>
        <w:t xml:space="preserve">3y second primaries of 26%, over half in lung and around a quarter in H&amp;N.</w:t>
      </w:r>
    </w:p>
    <w:bookmarkStart w:colFirst="0" w:colLast="0" w:name="kix.r1ju28w7vuwf" w:id="18"/>
    <w:bookmarkEnd w:id="18"/>
    <w:p w:rsidR="00000000" w:rsidDel="00000000" w:rsidP="00000000" w:rsidRDefault="00000000" w:rsidRPr="00000000" w14:paraId="00000159">
      <w:pPr>
        <w:numPr>
          <w:ilvl w:val="0"/>
          <w:numId w:val="45"/>
        </w:numPr>
      </w:pPr>
      <w:r w:rsidDel="00000000" w:rsidR="00000000" w:rsidRPr="00000000">
        <w:rPr>
          <w:b w:val="1"/>
          <w:rtl w:val="0"/>
        </w:rPr>
        <w:t xml:space="preserve">Belgium </w:t>
      </w:r>
      <w:r w:rsidDel="00000000" w:rsidR="00000000" w:rsidRPr="00000000">
        <w:rPr>
          <w:rtl w:val="0"/>
        </w:rPr>
        <w:t xml:space="preserve">[</w:t>
      </w:r>
      <w:hyperlink r:id="rId108">
        <w:r w:rsidDel="00000000" w:rsidR="00000000" w:rsidRPr="00000000">
          <w:rPr>
            <w:rtl w:val="0"/>
          </w:rPr>
          <w:t xml:space="preserve">Nevens RTO '17</w:t>
        </w:r>
      </w:hyperlink>
      <w:r w:rsidDel="00000000" w:rsidR="00000000" w:rsidRPr="00000000">
        <w:rPr>
          <w:rtl w:val="0"/>
        </w:rPr>
        <w:t xml:space="preserve">, </w:t>
      </w:r>
      <w:hyperlink r:id="rId109">
        <w:r w:rsidDel="00000000" w:rsidR="00000000" w:rsidRPr="00000000">
          <w:rPr>
            <w:rtl w:val="0"/>
          </w:rPr>
          <w:t xml:space="preserve">2</w:t>
        </w:r>
      </w:hyperlink>
      <w:r w:rsidDel="00000000" w:rsidR="00000000" w:rsidRPr="00000000">
        <w:rPr>
          <w:rtl w:val="0"/>
        </w:rPr>
        <w:t xml:space="preserve">, </w:t>
      </w:r>
      <w:hyperlink r:id="rId110">
        <w:r w:rsidDel="00000000" w:rsidR="00000000" w:rsidRPr="00000000">
          <w:rPr>
            <w:rtl w:val="0"/>
          </w:rPr>
          <w:t xml:space="preserve">Deschuymer</w:t>
        </w:r>
      </w:hyperlink>
      <w:hyperlink r:id="rId111">
        <w:r w:rsidDel="00000000" w:rsidR="00000000" w:rsidRPr="00000000">
          <w:rPr>
            <w:rtl w:val="0"/>
          </w:rPr>
          <w:t xml:space="preserve"> Rad Onc '20</w:t>
        </w:r>
      </w:hyperlink>
      <w:r w:rsidDel="00000000" w:rsidR="00000000" w:rsidRPr="00000000">
        <w:rPr>
          <w:rtl w:val="0"/>
        </w:rPr>
        <w:t xml:space="preserve">]: Intact. </w:t>
      </w:r>
      <w:r w:rsidDel="00000000" w:rsidR="00000000" w:rsidRPr="00000000">
        <w:rPr>
          <w:b w:val="1"/>
          <w:rtl w:val="0"/>
        </w:rPr>
        <w:t xml:space="preserve">Elective nodal 50 Gy vs. 40 Gy</w:t>
      </w:r>
      <w:r w:rsidDel="00000000" w:rsidR="00000000" w:rsidRPr="00000000">
        <w:rPr>
          <w:rtl w:val="0"/>
        </w:rPr>
        <w:t xml:space="preserve">.</w:t>
      </w:r>
    </w:p>
    <w:p w:rsidR="00000000" w:rsidDel="00000000" w:rsidP="00000000" w:rsidRDefault="00000000" w:rsidRPr="00000000" w14:paraId="0000015A">
      <w:pPr>
        <w:ind w:firstLine="720"/>
        <w:rPr/>
      </w:pPr>
      <w:r w:rsidDel="00000000" w:rsidR="00000000" w:rsidRPr="00000000">
        <w:rPr>
          <w:rtl w:val="0"/>
        </w:rPr>
        <w:t xml:space="preserve">At 5y, there was no significant difference in OS, LR, RR or DM between both arms. However, the study was underpowered for non-inferiority.</w:t>
      </w:r>
    </w:p>
    <w:p w:rsidR="00000000" w:rsidDel="00000000" w:rsidP="00000000" w:rsidRDefault="00000000" w:rsidRPr="00000000" w14:paraId="0000015B">
      <w:pPr>
        <w:ind w:firstLine="720"/>
        <w:rPr/>
      </w:pPr>
      <w:r w:rsidDel="00000000" w:rsidR="00000000" w:rsidRPr="00000000">
        <w:rPr>
          <w:rtl w:val="0"/>
        </w:rPr>
        <w:t xml:space="preserve">Most patients did not undergo END. Very few patients were postoperative (54 Gy typically recommended for post-op neck).</w:t>
      </w:r>
    </w:p>
    <w:p w:rsidR="00000000" w:rsidDel="00000000" w:rsidP="00000000" w:rsidRDefault="00000000" w:rsidRPr="00000000" w14:paraId="0000015C">
      <w:pPr>
        <w:numPr>
          <w:ilvl w:val="1"/>
          <w:numId w:val="45"/>
        </w:numPr>
        <w:ind w:left="1440" w:hanging="360"/>
      </w:pPr>
      <w:r w:rsidDel="00000000" w:rsidR="00000000" w:rsidRPr="00000000">
        <w:rPr>
          <w:rtl w:val="0"/>
        </w:rPr>
        <w:t xml:space="preserve">200 patients. 2008-2011. Previously untreated H&amp;N. T1-2N0 allowed if elective neck RT planned. MFU 7.5y.</w:t>
        <w:br w:type="textWrapping"/>
        <w:t xml:space="preserve">20% END. ~25% T4, few T1, rest split T2/T3. Half N2, ~20% N0. </w:t>
      </w:r>
    </w:p>
    <w:p w:rsidR="00000000" w:rsidDel="00000000" w:rsidP="00000000" w:rsidRDefault="00000000" w:rsidRPr="00000000" w14:paraId="0000015D">
      <w:pPr>
        <w:numPr>
          <w:ilvl w:val="1"/>
          <w:numId w:val="45"/>
        </w:numPr>
        <w:ind w:left="1440" w:hanging="360"/>
      </w:pPr>
      <w:r w:rsidDel="00000000" w:rsidR="00000000" w:rsidRPr="00000000">
        <w:rPr>
          <w:rtl w:val="0"/>
        </w:rPr>
        <w:t xml:space="preserve">2y LF ~14%. 5y LF ~15%. Most recurrences occur within the first two years.</w:t>
      </w:r>
    </w:p>
    <w:p w:rsidR="00000000" w:rsidDel="00000000" w:rsidP="00000000" w:rsidRDefault="00000000" w:rsidRPr="00000000" w14:paraId="0000015E">
      <w:pPr>
        <w:numPr>
          <w:ilvl w:val="1"/>
          <w:numId w:val="45"/>
        </w:numPr>
        <w:ind w:left="1440" w:hanging="360"/>
      </w:pPr>
      <w:r w:rsidDel="00000000" w:rsidR="00000000" w:rsidRPr="00000000">
        <w:rPr>
          <w:rFonts w:ascii="Cardo" w:cs="Cardo" w:eastAsia="Cardo" w:hAnsi="Cardo"/>
          <w:rtl w:val="0"/>
        </w:rPr>
        <w:t xml:space="preserve">5y RR ~8→ 14% (p=0.10). However, the majority of RR (n=9/13) on the 40 Gy ENI arm were in the PTV_70 Gy EQD2 volume. Two were regional recurrences in the 40 Gy volume (which was the same number of regional recurrences in the 50 Gy ENI arm), while the remaining two regional recurrences in the 40 Gy arm were OOF.</w:t>
      </w:r>
    </w:p>
    <w:p w:rsidR="00000000" w:rsidDel="00000000" w:rsidP="00000000" w:rsidRDefault="00000000" w:rsidRPr="00000000" w14:paraId="0000015F">
      <w:pPr>
        <w:numPr>
          <w:ilvl w:val="1"/>
          <w:numId w:val="45"/>
        </w:numPr>
        <w:ind w:left="1440" w:hanging="360"/>
      </w:pPr>
      <w:r w:rsidDel="00000000" w:rsidR="00000000" w:rsidRPr="00000000">
        <w:rPr>
          <w:rFonts w:ascii="Cardo" w:cs="Cardo" w:eastAsia="Cardo" w:hAnsi="Cardo"/>
          <w:rtl w:val="0"/>
        </w:rPr>
        <w:t xml:space="preserve">5y DM ~13→ 24% (p=0.07).</w:t>
      </w:r>
    </w:p>
    <w:p w:rsidR="00000000" w:rsidDel="00000000" w:rsidP="00000000" w:rsidRDefault="00000000" w:rsidRPr="00000000" w14:paraId="00000160">
      <w:pPr>
        <w:numPr>
          <w:ilvl w:val="1"/>
          <w:numId w:val="45"/>
        </w:numPr>
        <w:ind w:left="1440" w:hanging="360"/>
      </w:pPr>
      <w:r w:rsidDel="00000000" w:rsidR="00000000" w:rsidRPr="00000000">
        <w:rPr>
          <w:rtl w:val="0"/>
        </w:rPr>
        <w:t xml:space="preserve">Reduced salivary toxicity with 40 Gy.</w:t>
      </w:r>
    </w:p>
    <w:p w:rsidR="00000000" w:rsidDel="00000000" w:rsidP="00000000" w:rsidRDefault="00000000" w:rsidRPr="00000000" w14:paraId="00000161">
      <w:pPr>
        <w:numPr>
          <w:ilvl w:val="0"/>
          <w:numId w:val="45"/>
        </w:numPr>
        <w:rPr>
          <w:u w:val="none"/>
        </w:rPr>
      </w:pPr>
      <w:r w:rsidDel="00000000" w:rsidR="00000000" w:rsidRPr="00000000">
        <w:rPr>
          <w:b w:val="1"/>
          <w:rtl w:val="0"/>
        </w:rPr>
        <w:t xml:space="preserve">Individualized ppx neck RT in cN0 H&amp;N cancer based on SLN ID </w:t>
      </w:r>
      <w:r w:rsidDel="00000000" w:rsidR="00000000" w:rsidRPr="00000000">
        <w:rPr>
          <w:rtl w:val="0"/>
        </w:rPr>
        <w:t xml:space="preserve">[</w:t>
      </w:r>
      <w:hyperlink r:id="rId112">
        <w:r w:rsidDel="00000000" w:rsidR="00000000" w:rsidRPr="00000000">
          <w:rPr>
            <w:rtl w:val="0"/>
          </w:rPr>
          <w:t xml:space="preserve">Longton IJROBP '20</w:t>
        </w:r>
      </w:hyperlink>
      <w:r w:rsidDel="00000000" w:rsidR="00000000" w:rsidRPr="00000000">
        <w:rPr>
          <w:rtl w:val="0"/>
        </w:rPr>
        <w:t xml:space="preserve">]: Phase I-II. </w:t>
      </w:r>
      <w:r w:rsidDel="00000000" w:rsidR="00000000" w:rsidRPr="00000000">
        <w:rPr>
          <w:b w:val="1"/>
          <w:rtl w:val="0"/>
        </w:rPr>
        <w:t xml:space="preserve">CTVn-IG vs. LS</w:t>
      </w:r>
      <w:r w:rsidDel="00000000" w:rsidR="00000000" w:rsidRPr="00000000">
        <w:rPr>
          <w:rtl w:val="0"/>
        </w:rPr>
        <w:t xml:space="preserve">. </w:t>
      </w:r>
    </w:p>
    <w:p w:rsidR="00000000" w:rsidDel="00000000" w:rsidP="00000000" w:rsidRDefault="00000000" w:rsidRPr="00000000" w14:paraId="00000162">
      <w:pPr>
        <w:ind w:firstLine="720"/>
        <w:rPr/>
      </w:pPr>
      <w:r w:rsidDel="00000000" w:rsidR="00000000" w:rsidRPr="00000000">
        <w:rPr>
          <w:rtl w:val="0"/>
        </w:rPr>
        <w:t xml:space="preserve">TBL </w:t>
      </w:r>
      <w:hyperlink r:id="rId113">
        <w:r w:rsidDel="00000000" w:rsidR="00000000" w:rsidRPr="00000000">
          <w:rPr>
            <w:vertAlign w:val="superscript"/>
            <w:rtl w:val="0"/>
          </w:rPr>
          <w:t xml:space="preserve">QS</w:t>
        </w:r>
      </w:hyperlink>
      <w:r w:rsidDel="00000000" w:rsidR="00000000" w:rsidRPr="00000000">
        <w:rPr>
          <w:rtl w:val="0"/>
        </w:rPr>
        <w:t xml:space="preserve">: Lymphoscintigraphy may be an interesting way to guide reduced elective neck volumes for early-stage head and neck cancer.</w:t>
      </w:r>
    </w:p>
    <w:p w:rsidR="00000000" w:rsidDel="00000000" w:rsidP="00000000" w:rsidRDefault="00000000" w:rsidRPr="00000000" w14:paraId="00000163">
      <w:pPr>
        <w:numPr>
          <w:ilvl w:val="1"/>
          <w:numId w:val="45"/>
        </w:numPr>
        <w:ind w:left="1440" w:hanging="360"/>
        <w:rPr>
          <w:u w:val="none"/>
        </w:rPr>
      </w:pPr>
      <w:r w:rsidDel="00000000" w:rsidR="00000000" w:rsidRPr="00000000">
        <w:rPr>
          <w:rtl w:val="0"/>
        </w:rPr>
        <w:t xml:space="preserve">44 cN0 H&amp;N SqCC. SPECT/CT after 99mTc nanocolloid injection around the tumor. MFU 4y.</w:t>
      </w:r>
    </w:p>
    <w:p w:rsidR="00000000" w:rsidDel="00000000" w:rsidP="00000000" w:rsidRDefault="00000000" w:rsidRPr="00000000" w14:paraId="00000164">
      <w:pPr>
        <w:numPr>
          <w:ilvl w:val="2"/>
          <w:numId w:val="45"/>
        </w:numPr>
        <w:ind w:left="2160" w:hanging="360"/>
        <w:rPr>
          <w:u w:val="none"/>
        </w:rPr>
      </w:pPr>
      <w:r w:rsidDel="00000000" w:rsidR="00000000" w:rsidRPr="00000000">
        <w:rPr>
          <w:rtl w:val="0"/>
        </w:rPr>
        <w:t xml:space="preserve">Neck levels containing up to four hottest SLN were selected for prophylactic irradiation (CTVn-LS).</w:t>
      </w:r>
    </w:p>
    <w:p w:rsidR="00000000" w:rsidDel="00000000" w:rsidP="00000000" w:rsidRDefault="00000000" w:rsidRPr="00000000" w14:paraId="00000165">
      <w:pPr>
        <w:numPr>
          <w:ilvl w:val="2"/>
          <w:numId w:val="45"/>
        </w:numPr>
        <w:ind w:left="2160" w:hanging="360"/>
        <w:rPr>
          <w:u w:val="none"/>
        </w:rPr>
      </w:pPr>
      <w:r w:rsidDel="00000000" w:rsidR="00000000" w:rsidRPr="00000000">
        <w:rPr>
          <w:rtl w:val="0"/>
        </w:rPr>
        <w:t xml:space="preserve">Comparative virtual planning was performed with neck levels based on international guidelines (CTVn-IG)</w:t>
      </w:r>
    </w:p>
    <w:p w:rsidR="00000000" w:rsidDel="00000000" w:rsidP="00000000" w:rsidRDefault="00000000" w:rsidRPr="00000000" w14:paraId="00000166">
      <w:pPr>
        <w:numPr>
          <w:ilvl w:val="2"/>
          <w:numId w:val="45"/>
        </w:numPr>
        <w:ind w:left="2160" w:hanging="360"/>
        <w:rPr>
          <w:u w:val="none"/>
        </w:rPr>
      </w:pPr>
      <w:r w:rsidDel="00000000" w:rsidR="00000000" w:rsidRPr="00000000">
        <w:rPr>
          <w:rtl w:val="0"/>
        </w:rPr>
        <w:t xml:space="preserve">The regional control was monitored in function of the selected volume. </w:t>
      </w:r>
    </w:p>
    <w:p w:rsidR="00000000" w:rsidDel="00000000" w:rsidP="00000000" w:rsidRDefault="00000000" w:rsidRPr="00000000" w14:paraId="00000167">
      <w:pPr>
        <w:numPr>
          <w:ilvl w:val="1"/>
          <w:numId w:val="45"/>
        </w:numPr>
        <w:ind w:left="1440" w:hanging="360"/>
        <w:rPr>
          <w:u w:val="none"/>
        </w:rPr>
      </w:pPr>
      <w:r w:rsidDel="00000000" w:rsidR="00000000" w:rsidRPr="00000000">
        <w:rPr>
          <w:rtl w:val="0"/>
        </w:rPr>
        <w:t xml:space="preserve">Unpredicted LN drainage in 16% (e.g. level VIIa/b for tonsil, level 1 for soft palate), ~50% drained unilaterally.</w:t>
      </w:r>
    </w:p>
    <w:p w:rsidR="00000000" w:rsidDel="00000000" w:rsidP="00000000" w:rsidRDefault="00000000" w:rsidRPr="00000000" w14:paraId="00000168">
      <w:pPr>
        <w:numPr>
          <w:ilvl w:val="1"/>
          <w:numId w:val="45"/>
        </w:numPr>
        <w:ind w:left="1440" w:hanging="360"/>
        <w:rPr>
          <w:u w:val="none"/>
        </w:rPr>
      </w:pPr>
      <w:r w:rsidDel="00000000" w:rsidR="00000000" w:rsidRPr="00000000">
        <w:rPr>
          <w:rtl w:val="0"/>
        </w:rPr>
        <w:t xml:space="preserve">CTVn-LS was smaller than CTVn-IG by a factor of 2. </w:t>
      </w:r>
    </w:p>
    <w:p w:rsidR="00000000" w:rsidDel="00000000" w:rsidP="00000000" w:rsidRDefault="00000000" w:rsidRPr="00000000" w14:paraId="00000169">
      <w:pPr>
        <w:numPr>
          <w:ilvl w:val="1"/>
          <w:numId w:val="45"/>
        </w:numPr>
        <w:ind w:left="1440" w:hanging="360"/>
        <w:rPr>
          <w:u w:val="none"/>
        </w:rPr>
      </w:pPr>
      <w:r w:rsidDel="00000000" w:rsidR="00000000" w:rsidRPr="00000000">
        <w:rPr>
          <w:rFonts w:ascii="Cardo" w:cs="Cardo" w:eastAsia="Cardo" w:hAnsi="Cardo"/>
          <w:rtl w:val="0"/>
        </w:rPr>
        <w:t xml:space="preserve">Median contralateral salivary gland dose in unilaterally draining patients of 28→ 15 Gy. </w:t>
      </w:r>
    </w:p>
    <w:p w:rsidR="00000000" w:rsidDel="00000000" w:rsidP="00000000" w:rsidRDefault="00000000" w:rsidRPr="00000000" w14:paraId="0000016A">
      <w:pPr>
        <w:numPr>
          <w:ilvl w:val="1"/>
          <w:numId w:val="45"/>
        </w:numPr>
        <w:ind w:left="1440" w:hanging="360"/>
        <w:rPr>
          <w:u w:val="none"/>
        </w:rPr>
      </w:pPr>
      <w:r w:rsidDel="00000000" w:rsidR="00000000" w:rsidRPr="00000000">
        <w:rPr>
          <w:rFonts w:ascii="Cardo" w:cs="Cardo" w:eastAsia="Cardo" w:hAnsi="Cardo"/>
          <w:rtl w:val="0"/>
        </w:rPr>
        <w:t xml:space="preserve">Median thyroid gland dose of 49→ 22 Gy. </w:t>
      </w:r>
    </w:p>
    <w:p w:rsidR="00000000" w:rsidDel="00000000" w:rsidP="00000000" w:rsidRDefault="00000000" w:rsidRPr="00000000" w14:paraId="0000016B">
      <w:pPr>
        <w:numPr>
          <w:ilvl w:val="1"/>
          <w:numId w:val="45"/>
        </w:numPr>
        <w:ind w:left="1440" w:hanging="360"/>
        <w:rPr>
          <w:u w:val="none"/>
        </w:rPr>
      </w:pPr>
      <w:r w:rsidDel="00000000" w:rsidR="00000000" w:rsidRPr="00000000">
        <w:rPr>
          <w:rFonts w:ascii="Cardo" w:cs="Cardo" w:eastAsia="Cardo" w:hAnsi="Cardo"/>
          <w:rtl w:val="0"/>
        </w:rPr>
        <w:t xml:space="preserve">Median NTCP for xerostomia 14→ 0.3%, dysphagia 11→ 2%, hypothyroidism 36→ 14%. </w:t>
      </w:r>
    </w:p>
    <w:p w:rsidR="00000000" w:rsidDel="00000000" w:rsidP="00000000" w:rsidRDefault="00000000" w:rsidRPr="00000000" w14:paraId="0000016C">
      <w:pPr>
        <w:numPr>
          <w:ilvl w:val="1"/>
          <w:numId w:val="45"/>
        </w:numPr>
        <w:ind w:left="1440" w:hanging="360"/>
        <w:rPr>
          <w:u w:val="none"/>
        </w:rPr>
      </w:pPr>
      <w:r w:rsidDel="00000000" w:rsidR="00000000" w:rsidRPr="00000000">
        <w:rPr>
          <w:rtl w:val="0"/>
        </w:rPr>
        <w:t xml:space="preserve">QoL at 6 mo was improved, particularly in patients irradiated unilaterally. </w:t>
      </w:r>
    </w:p>
    <w:p w:rsidR="00000000" w:rsidDel="00000000" w:rsidP="00000000" w:rsidRDefault="00000000" w:rsidRPr="00000000" w14:paraId="0000016D">
      <w:pPr>
        <w:numPr>
          <w:ilvl w:val="0"/>
          <w:numId w:val="45"/>
        </w:numPr>
        <w:rPr>
          <w:u w:val="none"/>
        </w:rPr>
      </w:pPr>
      <w:r w:rsidDel="00000000" w:rsidR="00000000" w:rsidRPr="00000000">
        <w:rPr>
          <w:b w:val="1"/>
          <w:rtl w:val="0"/>
        </w:rPr>
        <w:t xml:space="preserve">S</w:t>
      </w:r>
      <w:r w:rsidDel="00000000" w:rsidR="00000000" w:rsidRPr="00000000">
        <w:rPr>
          <w:b w:val="1"/>
          <w:rtl w:val="0"/>
        </w:rPr>
        <w:t xml:space="preserve">entiMERORL </w:t>
      </w:r>
      <w:r w:rsidDel="00000000" w:rsidR="00000000" w:rsidRPr="00000000">
        <w:rPr>
          <w:rtl w:val="0"/>
        </w:rPr>
        <w:t xml:space="preserve">[</w:t>
      </w:r>
      <w:hyperlink r:id="rId114">
        <w:r w:rsidDel="00000000" w:rsidR="00000000" w:rsidRPr="00000000">
          <w:rPr>
            <w:rtl w:val="0"/>
          </w:rPr>
          <w:t xml:space="preserve">Garrel ASCO '20</w:t>
        </w:r>
      </w:hyperlink>
      <w:r w:rsidDel="00000000" w:rsidR="00000000" w:rsidRPr="00000000">
        <w:rPr>
          <w:rtl w:val="0"/>
        </w:rPr>
        <w:t xml:space="preserve">]: </w:t>
      </w:r>
      <w:r w:rsidDel="00000000" w:rsidR="00000000" w:rsidRPr="00000000">
        <w:rPr>
          <w:rFonts w:ascii="Cardo" w:cs="Cardo" w:eastAsia="Cardo" w:hAnsi="Cardo"/>
          <w:b w:val="1"/>
          <w:rtl w:val="0"/>
        </w:rPr>
        <w:t xml:space="preserve">Primary resection (OC/OP) pT1-2→ LND vs. SLNB </w:t>
      </w:r>
      <w:r w:rsidDel="00000000" w:rsidR="00000000" w:rsidRPr="00000000">
        <w:rPr>
          <w:rtl w:val="0"/>
        </w:rPr>
        <w:t xml:space="preserve">(if negative, observation)</w:t>
      </w:r>
      <w:r w:rsidDel="00000000" w:rsidR="00000000" w:rsidRPr="00000000">
        <w:rPr>
          <w:rtl w:val="0"/>
        </w:rPr>
        <w:t xml:space="preserve">.</w:t>
      </w:r>
    </w:p>
    <w:p w:rsidR="00000000" w:rsidDel="00000000" w:rsidP="00000000" w:rsidRDefault="00000000" w:rsidRPr="00000000" w14:paraId="0000016E">
      <w:pPr>
        <w:ind w:firstLine="720"/>
        <w:rPr/>
      </w:pPr>
      <w:r w:rsidDel="00000000" w:rsidR="00000000" w:rsidRPr="00000000">
        <w:rPr>
          <w:rtl w:val="0"/>
        </w:rPr>
        <w:t xml:space="preserve">SLNB is established as the standard of care in pT1-2N0 OC patients without risk factors. </w:t>
      </w:r>
    </w:p>
    <w:p w:rsidR="00000000" w:rsidDel="00000000" w:rsidP="00000000" w:rsidRDefault="00000000" w:rsidRPr="00000000" w14:paraId="0000016F">
      <w:pPr>
        <w:numPr>
          <w:ilvl w:val="1"/>
          <w:numId w:val="45"/>
        </w:numPr>
        <w:ind w:left="1440" w:hanging="360"/>
        <w:rPr>
          <w:u w:val="none"/>
        </w:rPr>
      </w:pPr>
      <w:r w:rsidDel="00000000" w:rsidR="00000000" w:rsidRPr="00000000">
        <w:rPr>
          <w:rtl w:val="0"/>
        </w:rPr>
        <w:t xml:space="preserve">279 patients. Oral cavity. </w:t>
      </w:r>
    </w:p>
    <w:p w:rsidR="00000000" w:rsidDel="00000000" w:rsidP="00000000" w:rsidRDefault="00000000" w:rsidRPr="00000000" w14:paraId="00000170">
      <w:pPr>
        <w:numPr>
          <w:ilvl w:val="1"/>
          <w:numId w:val="45"/>
        </w:numPr>
        <w:ind w:left="1440" w:hanging="360"/>
        <w:rPr/>
      </w:pPr>
      <w:r w:rsidDel="00000000" w:rsidR="00000000" w:rsidRPr="00000000">
        <w:rPr>
          <w:rtl w:val="0"/>
        </w:rPr>
        <w:t xml:space="preserve">2y neck RFS of ~90%. 5y neck RFS of ~89%. </w:t>
      </w:r>
    </w:p>
    <w:p w:rsidR="00000000" w:rsidDel="00000000" w:rsidP="00000000" w:rsidRDefault="00000000" w:rsidRPr="00000000" w14:paraId="00000171">
      <w:pPr>
        <w:numPr>
          <w:ilvl w:val="1"/>
          <w:numId w:val="45"/>
        </w:numPr>
        <w:ind w:left="1440" w:hanging="360"/>
        <w:rPr/>
      </w:pPr>
      <w:r w:rsidDel="00000000" w:rsidR="00000000" w:rsidRPr="00000000">
        <w:rPr>
          <w:rtl w:val="0"/>
        </w:rPr>
        <w:t xml:space="preserve">No differences in functional outcomes at 12 mo or later.</w:t>
      </w:r>
    </w:p>
    <w:p w:rsidR="00000000" w:rsidDel="00000000" w:rsidP="00000000" w:rsidRDefault="00000000" w:rsidRPr="00000000" w14:paraId="00000172">
      <w:pPr>
        <w:pStyle w:val="Heading3"/>
        <w:rPr/>
      </w:pPr>
      <w:bookmarkStart w:colFirst="0" w:colLast="0" w:name="_h0nhoh6414e4" w:id="19"/>
      <w:bookmarkEnd w:id="19"/>
      <w:hyperlink w:anchor="_6zuua0lvq76b">
        <w:r w:rsidDel="00000000" w:rsidR="00000000" w:rsidRPr="00000000">
          <w:rPr>
            <w:u w:val="single"/>
            <w:rtl w:val="0"/>
          </w:rPr>
          <w:t xml:space="preserve">Omission of nodal RT, PET FN rate</w:t>
        </w:r>
      </w:hyperlink>
      <w:r w:rsidDel="00000000" w:rsidR="00000000" w:rsidRPr="00000000">
        <w:rPr>
          <w:rtl w:val="0"/>
        </w:rPr>
      </w:r>
    </w:p>
    <w:p w:rsidR="00000000" w:rsidDel="00000000" w:rsidP="00000000" w:rsidRDefault="00000000" w:rsidRPr="00000000" w14:paraId="00000173">
      <w:pPr>
        <w:ind w:left="0" w:firstLine="0"/>
        <w:rPr/>
      </w:pPr>
      <w:r w:rsidDel="00000000" w:rsidR="00000000" w:rsidRPr="00000000">
        <w:rPr>
          <w:rtl w:val="0"/>
        </w:rPr>
        <w:t xml:space="preserve">Many practitioners will omit for well-lateralized lesions up to T1-2N02a.</w:t>
      </w:r>
    </w:p>
    <w:p w:rsidR="00000000" w:rsidDel="00000000" w:rsidP="00000000" w:rsidRDefault="00000000" w:rsidRPr="00000000" w14:paraId="00000174">
      <w:pPr>
        <w:ind w:left="0" w:firstLine="0"/>
        <w:rPr/>
      </w:pPr>
      <w:r w:rsidDel="00000000" w:rsidR="00000000" w:rsidRPr="00000000">
        <w:rPr>
          <w:rtl w:val="0"/>
        </w:rPr>
        <w:t xml:space="preserve">NPV of PET in the cN0 neck is 94% for SUV &lt; 1.8 (hypothesis generating). </w:t>
      </w:r>
      <w:r w:rsidDel="00000000" w:rsidR="00000000" w:rsidRPr="00000000">
        <w:rPr>
          <w:rtl w:val="0"/>
        </w:rPr>
      </w:r>
    </w:p>
    <w:p w:rsidR="00000000" w:rsidDel="00000000" w:rsidP="00000000" w:rsidRDefault="00000000" w:rsidRPr="00000000" w14:paraId="00000175">
      <w:pPr>
        <w:numPr>
          <w:ilvl w:val="0"/>
          <w:numId w:val="95"/>
        </w:numPr>
        <w:rPr>
          <w:b w:val="1"/>
        </w:rPr>
      </w:pPr>
      <w:r w:rsidDel="00000000" w:rsidR="00000000" w:rsidRPr="00000000">
        <w:rPr>
          <w:b w:val="1"/>
          <w:rtl w:val="0"/>
        </w:rPr>
        <w:t xml:space="preserve">May omit RT to contra </w:t>
      </w:r>
      <w:r w:rsidDel="00000000" w:rsidR="00000000" w:rsidRPr="00000000">
        <w:rPr>
          <w:b w:val="1"/>
          <w:u w:val="single"/>
          <w:rtl w:val="0"/>
        </w:rPr>
        <w:t xml:space="preserve">c</w:t>
      </w:r>
      <w:r w:rsidDel="00000000" w:rsidR="00000000" w:rsidRPr="00000000">
        <w:rPr>
          <w:b w:val="1"/>
          <w:rtl w:val="0"/>
        </w:rPr>
        <w:t xml:space="preserve">N0 neck in pts with early stage well-lateralized OP primaries</w:t>
      </w:r>
      <w:r w:rsidDel="00000000" w:rsidR="00000000" w:rsidRPr="00000000">
        <w:rPr>
          <w:rtl w:val="0"/>
        </w:rPr>
        <w:t xml:space="preserve"> (</w:t>
      </w:r>
      <w:r w:rsidDel="00000000" w:rsidR="00000000" w:rsidRPr="00000000">
        <w:rPr>
          <w:b w:val="1"/>
          <w:rtl w:val="0"/>
        </w:rPr>
        <w:t xml:space="preserve">3% contra neck failure</w:t>
      </w:r>
      <w:r w:rsidDel="00000000" w:rsidR="00000000" w:rsidRPr="00000000">
        <w:rPr>
          <w:rtl w:val="0"/>
        </w:rPr>
        <w:t xml:space="preserve">). Requires &lt; 1 cm extension to soft palate or BOT. </w:t>
      </w:r>
    </w:p>
    <w:p w:rsidR="00000000" w:rsidDel="00000000" w:rsidP="00000000" w:rsidRDefault="00000000" w:rsidRPr="00000000" w14:paraId="00000176">
      <w:pPr>
        <w:numPr>
          <w:ilvl w:val="1"/>
          <w:numId w:val="95"/>
        </w:numPr>
        <w:ind w:left="1440" w:hanging="360"/>
      </w:pPr>
      <w:r w:rsidDel="00000000" w:rsidR="00000000" w:rsidRPr="00000000">
        <w:rPr>
          <w:rtl w:val="0"/>
        </w:rPr>
        <w:t xml:space="preserve">Well selected </w:t>
      </w:r>
      <w:r w:rsidDel="00000000" w:rsidR="00000000" w:rsidRPr="00000000">
        <w:rPr>
          <w:b w:val="1"/>
          <w:rtl w:val="0"/>
        </w:rPr>
        <w:t xml:space="preserve">well-lateralized</w:t>
      </w:r>
      <w:r w:rsidDel="00000000" w:rsidR="00000000" w:rsidRPr="00000000">
        <w:rPr>
          <w:rtl w:val="0"/>
        </w:rPr>
        <w:t xml:space="preserve"> T1-2N0-2b have 0-</w:t>
      </w:r>
      <w:r w:rsidDel="00000000" w:rsidR="00000000" w:rsidRPr="00000000">
        <w:rPr>
          <w:b w:val="1"/>
          <w:rtl w:val="0"/>
        </w:rPr>
        <w:t xml:space="preserve">3% contra neck failure</w:t>
      </w:r>
      <w:r w:rsidDel="00000000" w:rsidR="00000000" w:rsidRPr="00000000">
        <w:rPr>
          <w:rtl w:val="0"/>
        </w:rPr>
        <w:t xml:space="preserve">, regardless of HPV [</w:t>
      </w:r>
      <w:hyperlink r:id="rId115">
        <w:r w:rsidDel="00000000" w:rsidR="00000000" w:rsidRPr="00000000">
          <w:rPr>
            <w:rtl w:val="0"/>
          </w:rPr>
          <w:t xml:space="preserve">Huang IJROBP '17]</w:t>
        </w:r>
      </w:hyperlink>
      <w:r w:rsidDel="00000000" w:rsidR="00000000" w:rsidRPr="00000000">
        <w:rPr>
          <w:rtl w:val="0"/>
        </w:rPr>
        <w:t xml:space="preserve">.</w:t>
      </w:r>
    </w:p>
    <w:p w:rsidR="00000000" w:rsidDel="00000000" w:rsidP="00000000" w:rsidRDefault="00000000" w:rsidRPr="00000000" w14:paraId="00000177">
      <w:pPr>
        <w:numPr>
          <w:ilvl w:val="1"/>
          <w:numId w:val="95"/>
        </w:numPr>
        <w:ind w:left="1440" w:hanging="360"/>
        <w:rPr>
          <w:u w:val="none"/>
        </w:rPr>
      </w:pPr>
      <w:r w:rsidDel="00000000" w:rsidR="00000000" w:rsidRPr="00000000">
        <w:rPr>
          <w:rtl w:val="0"/>
        </w:rPr>
        <w:t xml:space="preserve">The same is true for well lateralized T1-2 N0-2b OC tumors, with 5y contra neck failure of 4% [</w:t>
      </w:r>
      <w:hyperlink r:id="rId116">
        <w:r w:rsidDel="00000000" w:rsidR="00000000" w:rsidRPr="00000000">
          <w:rPr>
            <w:rtl w:val="0"/>
          </w:rPr>
          <w:t xml:space="preserve">Liu ASTRO '18</w:t>
        </w:r>
      </w:hyperlink>
      <w:r w:rsidDel="00000000" w:rsidR="00000000" w:rsidRPr="00000000">
        <w:rPr>
          <w:rtl w:val="0"/>
        </w:rPr>
        <w:t xml:space="preserve">]</w:t>
      </w:r>
    </w:p>
    <w:p w:rsidR="00000000" w:rsidDel="00000000" w:rsidP="00000000" w:rsidRDefault="00000000" w:rsidRPr="00000000" w14:paraId="00000178">
      <w:pPr>
        <w:numPr>
          <w:ilvl w:val="1"/>
          <w:numId w:val="95"/>
        </w:numPr>
        <w:ind w:left="1440" w:hanging="360"/>
      </w:pPr>
      <w:r w:rsidDel="00000000" w:rsidR="00000000" w:rsidRPr="00000000">
        <w:rPr>
          <w:rtl w:val="0"/>
        </w:rPr>
        <w:t xml:space="preserve">N2b or ECE is controversial. The PMH data (O'Sullivan and Huang) included 8% N2b, and these were "small volume" N2b tumors when imaging showed no evidence of contralateral nodal involvement.</w:t>
      </w:r>
    </w:p>
    <w:p w:rsidR="00000000" w:rsidDel="00000000" w:rsidP="00000000" w:rsidRDefault="00000000" w:rsidRPr="00000000" w14:paraId="00000179">
      <w:pPr>
        <w:numPr>
          <w:ilvl w:val="1"/>
          <w:numId w:val="95"/>
        </w:numPr>
        <w:ind w:left="1440" w:hanging="360"/>
        <w:rPr>
          <w:u w:val="none"/>
        </w:rPr>
      </w:pPr>
      <w:r w:rsidDel="00000000" w:rsidR="00000000" w:rsidRPr="00000000">
        <w:rPr>
          <w:rtl w:val="0"/>
        </w:rPr>
        <w:t xml:space="preserve">A larger Dutch study including 32 patients with N2b disease [</w:t>
      </w:r>
      <w:hyperlink r:id="rId117">
        <w:r w:rsidDel="00000000" w:rsidR="00000000" w:rsidRPr="00000000">
          <w:rPr>
            <w:rtl w:val="0"/>
          </w:rPr>
          <w:t xml:space="preserve">Al-Mamgani RTO '13</w:t>
        </w:r>
      </w:hyperlink>
      <w:r w:rsidDel="00000000" w:rsidR="00000000" w:rsidRPr="00000000">
        <w:rPr>
          <w:rtl w:val="0"/>
        </w:rPr>
        <w:t xml:space="preserve">], while an MDACC study including 20 patients with N2b demonstrated favorable results [</w:t>
      </w:r>
      <w:hyperlink r:id="rId118">
        <w:r w:rsidDel="00000000" w:rsidR="00000000" w:rsidRPr="00000000">
          <w:rPr>
            <w:rtl w:val="0"/>
          </w:rPr>
          <w:t xml:space="preserve">Chronowski IJROBP '12</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17A">
      <w:pPr>
        <w:numPr>
          <w:ilvl w:val="0"/>
          <w:numId w:val="95"/>
        </w:numPr>
        <w:rPr>
          <w:b w:val="1"/>
        </w:rPr>
      </w:pPr>
      <w:r w:rsidDel="00000000" w:rsidR="00000000" w:rsidRPr="00000000">
        <w:rPr>
          <w:b w:val="1"/>
          <w:rtl w:val="0"/>
        </w:rPr>
        <w:t xml:space="preserve">Wash U: Omitting PORT in </w:t>
      </w:r>
      <w:r w:rsidDel="00000000" w:rsidR="00000000" w:rsidRPr="00000000">
        <w:rPr>
          <w:b w:val="1"/>
          <w:u w:val="single"/>
          <w:rtl w:val="0"/>
        </w:rPr>
        <w:t xml:space="preserve">p</w:t>
      </w:r>
      <w:r w:rsidDel="00000000" w:rsidR="00000000" w:rsidRPr="00000000">
        <w:rPr>
          <w:b w:val="1"/>
          <w:rtl w:val="0"/>
        </w:rPr>
        <w:t xml:space="preserve">N0 neck</w:t>
      </w:r>
      <w:r w:rsidDel="00000000" w:rsidR="00000000" w:rsidRPr="00000000">
        <w:rPr>
          <w:rtl w:val="0"/>
        </w:rPr>
        <w:t xml:space="preserve"> [</w:t>
      </w:r>
      <w:hyperlink r:id="rId119">
        <w:r w:rsidDel="00000000" w:rsidR="00000000" w:rsidRPr="00000000">
          <w:rPr>
            <w:rtl w:val="0"/>
          </w:rPr>
          <w:t xml:space="preserve">Contreras ASTRO '18</w:t>
        </w:r>
      </w:hyperlink>
      <w:r w:rsidDel="00000000" w:rsidR="00000000" w:rsidRPr="00000000">
        <w:rPr>
          <w:rtl w:val="0"/>
        </w:rPr>
        <w:t xml:space="preserve">, </w:t>
      </w:r>
      <w:hyperlink r:id="rId120">
        <w:r w:rsidDel="00000000" w:rsidR="00000000" w:rsidRPr="00000000">
          <w:rPr>
            <w:rtl w:val="0"/>
          </w:rPr>
          <w:t xml:space="preserve">JCO '19</w:t>
        </w:r>
      </w:hyperlink>
      <w:r w:rsidDel="00000000" w:rsidR="00000000" w:rsidRPr="00000000">
        <w:rPr>
          <w:rtl w:val="0"/>
        </w:rPr>
        <w:t xml:space="preserve">]: Phase II. 66/33.</w:t>
      </w:r>
      <w:r w:rsidDel="00000000" w:rsidR="00000000" w:rsidRPr="00000000">
        <w:rPr>
          <w:i w:val="1"/>
          <w:rtl w:val="0"/>
        </w:rPr>
        <w:t xml:space="preserve"> </w:t>
        <w:br w:type="textWrapping"/>
      </w:r>
      <w:r w:rsidDel="00000000" w:rsidR="00000000" w:rsidRPr="00000000">
        <w:rPr>
          <w:rtl w:val="0"/>
        </w:rPr>
        <w:t xml:space="preserve">TBL</w:t>
      </w:r>
      <w:r w:rsidDel="00000000" w:rsidR="00000000" w:rsidRPr="00000000">
        <w:rPr>
          <w:rtl w:val="0"/>
        </w:rPr>
        <w:t xml:space="preserve"> </w:t>
      </w:r>
      <w:hyperlink r:id="rId121">
        <w:r w:rsidDel="00000000" w:rsidR="00000000" w:rsidRPr="00000000">
          <w:rPr>
            <w:vertAlign w:val="superscript"/>
            <w:rtl w:val="0"/>
          </w:rPr>
          <w:t xml:space="preserve">QS</w:t>
        </w:r>
      </w:hyperlink>
      <w:r w:rsidDel="00000000" w:rsidR="00000000" w:rsidRPr="00000000">
        <w:rPr>
          <w:rtl w:val="0"/>
        </w:rPr>
        <w:t xml:space="preserve">: Omission of post-op radiation to a pN0 hemi-neck in the setting of otherwise standard post-op H&amp;N radiation results in zero isolated recurrences in the untreated neck.</w:t>
      </w:r>
      <w:r w:rsidDel="00000000" w:rsidR="00000000" w:rsidRPr="00000000">
        <w:rPr>
          <w:i w:val="1"/>
          <w:rtl w:val="0"/>
        </w:rPr>
        <w:br w:type="textWrapping"/>
      </w:r>
      <w:r w:rsidDel="00000000" w:rsidR="00000000" w:rsidRPr="00000000">
        <w:rPr>
          <w:rtl w:val="0"/>
        </w:rPr>
        <w:t xml:space="preserve">Highly controversial, small patient numbers. Omitted T1-2 N0-2b well lateralized tonsillar SqCC. </w:t>
      </w:r>
    </w:p>
    <w:p w:rsidR="00000000" w:rsidDel="00000000" w:rsidP="00000000" w:rsidRDefault="00000000" w:rsidRPr="00000000" w14:paraId="0000017B">
      <w:pPr>
        <w:numPr>
          <w:ilvl w:val="1"/>
          <w:numId w:val="95"/>
        </w:numPr>
        <w:ind w:left="1440" w:hanging="360"/>
      </w:pPr>
      <w:r w:rsidDel="00000000" w:rsidR="00000000" w:rsidRPr="00000000">
        <w:rPr>
          <w:rtl w:val="0"/>
        </w:rPr>
        <w:t xml:space="preserve">72 pts. SqCC of OC, OP (50%), LX, HPX, CUP. 50% T3-4. 60% N2-3. 70% midline. ~33% chemo. MFU 4.5y.</w:t>
        <w:br w:type="textWrapping"/>
        <w:t xml:space="preserve">Primary surgery with intent for b/l staged LND, with at least one pN0 neck and pathological features mandating PORT. 66% history of smoking, 50% p16 positive with almost half untested. 8% SM+. 86% LVSI. 72% PNI. 92% contra neck dissection. 32% with 10-20 contra nodes sampled, 64% with 21+ contra nodes sampled. </w:t>
      </w:r>
    </w:p>
    <w:p w:rsidR="00000000" w:rsidDel="00000000" w:rsidP="00000000" w:rsidRDefault="00000000" w:rsidRPr="00000000" w14:paraId="0000017C">
      <w:pPr>
        <w:numPr>
          <w:ilvl w:val="2"/>
          <w:numId w:val="95"/>
        </w:numPr>
        <w:ind w:left="2160" w:hanging="360"/>
      </w:pPr>
      <w:r w:rsidDel="00000000" w:rsidR="00000000" w:rsidRPr="00000000">
        <w:rPr>
          <w:rtl w:val="0"/>
        </w:rPr>
        <w:t xml:space="preserve">12 pts (17%) had bilateral pN0 and bilateral neck was spared.</w:t>
      </w:r>
    </w:p>
    <w:p w:rsidR="00000000" w:rsidDel="00000000" w:rsidP="00000000" w:rsidRDefault="00000000" w:rsidRPr="00000000" w14:paraId="0000017D">
      <w:pPr>
        <w:numPr>
          <w:ilvl w:val="1"/>
          <w:numId w:val="95"/>
        </w:numPr>
        <w:ind w:left="1440" w:hanging="360"/>
      </w:pPr>
      <w:r w:rsidDel="00000000" w:rsidR="00000000" w:rsidRPr="00000000">
        <w:rPr>
          <w:rtl w:val="0"/>
        </w:rPr>
        <w:t xml:space="preserve">Hypothesized that PORT may be eliminated in pN0 neck w &gt; 90% control in contra neck. Req'd 69 pts to achieve 83% power (alpha = 0.10) to detect &gt; 90% control in un-irradiated neck based on historical controls.</w:t>
      </w:r>
    </w:p>
    <w:p w:rsidR="00000000" w:rsidDel="00000000" w:rsidP="00000000" w:rsidRDefault="00000000" w:rsidRPr="00000000" w14:paraId="0000017E">
      <w:pPr>
        <w:numPr>
          <w:ilvl w:val="2"/>
          <w:numId w:val="95"/>
        </w:numPr>
        <w:ind w:left="2160" w:hanging="360"/>
      </w:pPr>
      <w:r w:rsidDel="00000000" w:rsidR="00000000" w:rsidRPr="00000000">
        <w:rPr>
          <w:rtl w:val="0"/>
        </w:rPr>
        <w:t xml:space="preserve">CTV1_60-66 = primary tumor bed + 1.5 cm.</w:t>
      </w:r>
    </w:p>
    <w:p w:rsidR="00000000" w:rsidDel="00000000" w:rsidP="00000000" w:rsidRDefault="00000000" w:rsidRPr="00000000" w14:paraId="0000017F">
      <w:pPr>
        <w:numPr>
          <w:ilvl w:val="2"/>
          <w:numId w:val="95"/>
        </w:numPr>
        <w:ind w:left="2160" w:hanging="360"/>
      </w:pPr>
      <w:r w:rsidDel="00000000" w:rsidR="00000000" w:rsidRPr="00000000">
        <w:rPr>
          <w:rtl w:val="0"/>
        </w:rPr>
        <w:t xml:space="preserve">CTV2_60-66 = involved nodal bed + 1.5 cm.</w:t>
      </w:r>
    </w:p>
    <w:p w:rsidR="00000000" w:rsidDel="00000000" w:rsidP="00000000" w:rsidRDefault="00000000" w:rsidRPr="00000000" w14:paraId="00000180">
      <w:pPr>
        <w:numPr>
          <w:ilvl w:val="2"/>
          <w:numId w:val="95"/>
        </w:numPr>
        <w:ind w:left="2160" w:hanging="360"/>
      </w:pPr>
      <w:r w:rsidDel="00000000" w:rsidR="00000000" w:rsidRPr="00000000">
        <w:rPr>
          <w:rtl w:val="0"/>
        </w:rPr>
        <w:t xml:space="preserve">CTV3_52-54 = Elective ipsi nodal basins.</w:t>
      </w:r>
    </w:p>
    <w:p w:rsidR="00000000" w:rsidDel="00000000" w:rsidP="00000000" w:rsidRDefault="00000000" w:rsidRPr="00000000" w14:paraId="00000181">
      <w:pPr>
        <w:numPr>
          <w:ilvl w:val="1"/>
          <w:numId w:val="95"/>
        </w:numPr>
        <w:ind w:left="1440" w:hanging="360"/>
      </w:pPr>
      <w:r w:rsidDel="00000000" w:rsidR="00000000" w:rsidRPr="00000000">
        <w:rPr>
          <w:rtl w:val="0"/>
        </w:rPr>
        <w:t xml:space="preserve">At MFU of 4.5y, there were zero isolated failures in unirradiated pN0 neck. Two pts had synchronous local and regional failures (3%) 43 mo post PORT, with LF followed by sequential regional failure. </w:t>
      </w:r>
    </w:p>
    <w:p w:rsidR="00000000" w:rsidDel="00000000" w:rsidP="00000000" w:rsidRDefault="00000000" w:rsidRPr="00000000" w14:paraId="00000182">
      <w:pPr>
        <w:numPr>
          <w:ilvl w:val="1"/>
          <w:numId w:val="95"/>
        </w:numPr>
        <w:ind w:left="1440" w:hanging="360"/>
      </w:pPr>
      <w:r w:rsidDel="00000000" w:rsidR="00000000" w:rsidRPr="00000000">
        <w:rPr>
          <w:rtl w:val="0"/>
        </w:rPr>
        <w:t xml:space="preserve">5y LC 84%, 5y RC 93%, 5y PFS 66%, 5y OS 64%.</w:t>
      </w:r>
    </w:p>
    <w:p w:rsidR="00000000" w:rsidDel="00000000" w:rsidP="00000000" w:rsidRDefault="00000000" w:rsidRPr="00000000" w14:paraId="00000183">
      <w:pPr>
        <w:numPr>
          <w:ilvl w:val="1"/>
          <w:numId w:val="95"/>
        </w:numPr>
        <w:ind w:left="1440" w:hanging="360"/>
      </w:pPr>
      <w:r w:rsidDel="00000000" w:rsidR="00000000" w:rsidRPr="00000000">
        <w:rPr>
          <w:rtl w:val="0"/>
        </w:rPr>
        <w:t xml:space="preserve">Functional and emotional QoL only SS from baseline at 2 mo, NS at 6 mo.</w:t>
      </w:r>
    </w:p>
    <w:p w:rsidR="00000000" w:rsidDel="00000000" w:rsidP="00000000" w:rsidRDefault="00000000" w:rsidRPr="00000000" w14:paraId="00000184">
      <w:pPr>
        <w:numPr>
          <w:ilvl w:val="1"/>
          <w:numId w:val="95"/>
        </w:numPr>
        <w:ind w:left="1440" w:hanging="360"/>
      </w:pPr>
      <w:r w:rsidDel="00000000" w:rsidR="00000000" w:rsidRPr="00000000">
        <w:rPr>
          <w:rtl w:val="0"/>
        </w:rPr>
        <w:t xml:space="preserve">Xerostomia differed at 2 mo and 6 mo, NS at 12 mo.</w:t>
      </w:r>
    </w:p>
    <w:bookmarkStart w:colFirst="0" w:colLast="0" w:name="svujnacm7pot" w:id="20"/>
    <w:bookmarkEnd w:id="20"/>
    <w:p w:rsidR="00000000" w:rsidDel="00000000" w:rsidP="00000000" w:rsidRDefault="00000000" w:rsidRPr="00000000" w14:paraId="00000185">
      <w:pPr>
        <w:numPr>
          <w:ilvl w:val="0"/>
          <w:numId w:val="95"/>
        </w:numPr>
      </w:pPr>
      <w:r w:rsidDel="00000000" w:rsidR="00000000" w:rsidRPr="00000000">
        <w:rPr>
          <w:b w:val="1"/>
          <w:rtl w:val="0"/>
        </w:rPr>
        <w:t xml:space="preserve">NPV of PET / ACRIN 6685 </w:t>
      </w:r>
      <w:r w:rsidDel="00000000" w:rsidR="00000000" w:rsidRPr="00000000">
        <w:rPr>
          <w:rtl w:val="0"/>
        </w:rPr>
        <w:t xml:space="preserve">[</w:t>
      </w:r>
      <w:hyperlink r:id="rId122">
        <w:r w:rsidDel="00000000" w:rsidR="00000000" w:rsidRPr="00000000">
          <w:rPr>
            <w:rtl w:val="0"/>
          </w:rPr>
          <w:t xml:space="preserve">Lowe JCO '19</w:t>
        </w:r>
      </w:hyperlink>
      <w:r w:rsidDel="00000000" w:rsidR="00000000" w:rsidRPr="00000000">
        <w:rPr>
          <w:rtl w:val="0"/>
        </w:rPr>
        <w:t xml:space="preserve">]:</w:t>
      </w:r>
      <w:r w:rsidDel="00000000" w:rsidR="00000000" w:rsidRPr="00000000">
        <w:rPr>
          <w:rFonts w:ascii="Cardo" w:cs="Cardo" w:eastAsia="Cardo" w:hAnsi="Cardo"/>
          <w:b w:val="1"/>
          <w:rtl w:val="0"/>
        </w:rPr>
        <w:t xml:space="preserve"> Ipsi cN0→ PET→ dissection</w:t>
      </w:r>
      <w:r w:rsidDel="00000000" w:rsidR="00000000" w:rsidRPr="00000000">
        <w:rPr>
          <w:rtl w:val="0"/>
        </w:rPr>
        <w:t xml:space="preserve">.</w:t>
        <w:br w:type="textWrapping"/>
        <w:t xml:space="preserve">SUV &lt; 1.8 with cN0 neck has 94% NPV! </w:t>
      </w:r>
    </w:p>
    <w:p w:rsidR="00000000" w:rsidDel="00000000" w:rsidP="00000000" w:rsidRDefault="00000000" w:rsidRPr="00000000" w14:paraId="00000186">
      <w:pPr>
        <w:ind w:firstLine="720"/>
        <w:rPr/>
      </w:pPr>
      <w:r w:rsidDel="00000000" w:rsidR="00000000" w:rsidRPr="00000000">
        <w:rPr>
          <w:rtl w:val="0"/>
        </w:rPr>
        <w:t xml:space="preserve">Overall, occult nodal positivity was 30%, just like [</w:t>
      </w:r>
      <w:hyperlink w:anchor="buo6fwrsqbnn">
        <w:r w:rsidDel="00000000" w:rsidR="00000000" w:rsidRPr="00000000">
          <w:rPr>
            <w:rtl w:val="0"/>
          </w:rPr>
          <w:t xml:space="preserve">D'Cruz</w:t>
        </w:r>
      </w:hyperlink>
      <w:r w:rsidDel="00000000" w:rsidR="00000000" w:rsidRPr="00000000">
        <w:rPr>
          <w:rtl w:val="0"/>
        </w:rPr>
        <w:t xml:space="preserve">].</w:t>
      </w:r>
    </w:p>
    <w:p w:rsidR="00000000" w:rsidDel="00000000" w:rsidP="00000000" w:rsidRDefault="00000000" w:rsidRPr="00000000" w14:paraId="00000187">
      <w:pPr>
        <w:numPr>
          <w:ilvl w:val="1"/>
          <w:numId w:val="95"/>
        </w:numPr>
        <w:ind w:left="1440" w:hanging="360"/>
      </w:pPr>
      <w:r w:rsidDel="00000000" w:rsidR="00000000" w:rsidRPr="00000000">
        <w:rPr>
          <w:rtl w:val="0"/>
        </w:rPr>
        <w:t xml:space="preserve">210 pts. 64% OC, 8% SGL, 8% GL, 20% pharynx. Req'd one cN0 side of neck, but 80% bilaterally cN0.</w:t>
      </w:r>
    </w:p>
    <w:p w:rsidR="00000000" w:rsidDel="00000000" w:rsidP="00000000" w:rsidRDefault="00000000" w:rsidRPr="00000000" w14:paraId="00000188">
      <w:pPr>
        <w:numPr>
          <w:ilvl w:val="1"/>
          <w:numId w:val="95"/>
        </w:numPr>
        <w:ind w:left="1440" w:hanging="360"/>
      </w:pPr>
      <w:r w:rsidDel="00000000" w:rsidR="00000000" w:rsidRPr="00000000">
        <w:rPr>
          <w:rtl w:val="0"/>
        </w:rPr>
        <w:t xml:space="preserve">Occult nodal positivity ~30%. </w:t>
      </w:r>
    </w:p>
    <w:p w:rsidR="00000000" w:rsidDel="00000000" w:rsidP="00000000" w:rsidRDefault="00000000" w:rsidRPr="00000000" w14:paraId="00000189">
      <w:pPr>
        <w:numPr>
          <w:ilvl w:val="1"/>
          <w:numId w:val="95"/>
        </w:numPr>
        <w:ind w:left="1440" w:hanging="360"/>
      </w:pPr>
      <w:r w:rsidDel="00000000" w:rsidR="00000000" w:rsidRPr="00000000">
        <w:rPr>
          <w:rtl w:val="0"/>
        </w:rPr>
        <w:t xml:space="preserve">Nearly half PET positive. PET FP 56%, FN 13%.</w:t>
      </w:r>
    </w:p>
    <w:p w:rsidR="00000000" w:rsidDel="00000000" w:rsidP="00000000" w:rsidRDefault="00000000" w:rsidRPr="00000000" w14:paraId="0000018A">
      <w:pPr>
        <w:numPr>
          <w:ilvl w:val="1"/>
          <w:numId w:val="95"/>
        </w:numPr>
        <w:ind w:left="1440" w:hanging="360"/>
      </w:pPr>
      <w:r w:rsidDel="00000000" w:rsidR="00000000" w:rsidRPr="00000000">
        <w:rPr>
          <w:rtl w:val="0"/>
        </w:rPr>
        <w:t xml:space="preserve">SUV &lt; 1.8 in cN0 side of neck with 94% NPV.</w:t>
      </w:r>
    </w:p>
    <w:p w:rsidR="00000000" w:rsidDel="00000000" w:rsidP="00000000" w:rsidRDefault="00000000" w:rsidRPr="00000000" w14:paraId="0000018B">
      <w:pPr>
        <w:ind w:left="0" w:firstLine="0"/>
        <w:rPr/>
      </w:pPr>
      <w:r w:rsidDel="00000000" w:rsidR="00000000" w:rsidRPr="00000000">
        <w:rPr>
          <w:rtl w:val="0"/>
        </w:rPr>
      </w:r>
    </w:p>
    <w:p w:rsidR="00000000" w:rsidDel="00000000" w:rsidP="00000000" w:rsidRDefault="00000000" w:rsidRPr="00000000" w14:paraId="0000018C">
      <w:pPr>
        <w:pStyle w:val="Heading3"/>
        <w:rPr/>
      </w:pPr>
      <w:bookmarkStart w:colFirst="0" w:colLast="0" w:name="_ql74kih18khf" w:id="21"/>
      <w:bookmarkEnd w:id="21"/>
      <w:hyperlink w:anchor="_6zuua0lvq76b">
        <w:r w:rsidDel="00000000" w:rsidR="00000000" w:rsidRPr="00000000">
          <w:rPr>
            <w:u w:val="single"/>
            <w:rtl w:val="0"/>
          </w:rPr>
          <w:t xml:space="preserve">Post-treatment </w:t>
        </w:r>
      </w:hyperlink>
      <w:hyperlink w:anchor="_6zuua0lvq76b">
        <w:r w:rsidDel="00000000" w:rsidR="00000000" w:rsidRPr="00000000">
          <w:rPr>
            <w:u w:val="single"/>
            <w:rtl w:val="0"/>
          </w:rPr>
          <w:t xml:space="preserve">PET/CT</w:t>
        </w:r>
      </w:hyperlink>
      <w:r w:rsidDel="00000000" w:rsidR="00000000" w:rsidRPr="00000000">
        <w:rPr>
          <w:rtl w:val="0"/>
        </w:rPr>
      </w:r>
    </w:p>
    <w:p w:rsidR="00000000" w:rsidDel="00000000" w:rsidP="00000000" w:rsidRDefault="00000000" w:rsidRPr="00000000" w14:paraId="0000018D">
      <w:pPr>
        <w:spacing w:line="240" w:lineRule="auto"/>
        <w:ind w:left="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Obtain PET/CT 12</w:t>
      </w:r>
      <w:r w:rsidDel="00000000" w:rsidR="00000000" w:rsidRPr="00000000">
        <w:rPr>
          <w:rtl w:val="0"/>
        </w:rPr>
        <w:t xml:space="preserve"> </w:t>
      </w:r>
      <w:r w:rsidDel="00000000" w:rsidR="00000000" w:rsidRPr="00000000">
        <w:rPr>
          <w:rFonts w:ascii="Times New Roman" w:cs="Times New Roman" w:eastAsia="Times New Roman" w:hAnsi="Times New Roman"/>
          <w:sz w:val="20"/>
          <w:szCs w:val="20"/>
          <w:rtl w:val="0"/>
        </w:rPr>
        <w:t xml:space="preserve">weeks after definitive CRT. If residual clinically or radiographically</w:t>
      </w:r>
      <w:r w:rsidDel="00000000" w:rsidR="00000000" w:rsidRPr="00000000">
        <w:rPr>
          <w:rtl w:val="0"/>
        </w:rPr>
        <w:t xml:space="preserve">, proceed to</w:t>
      </w:r>
      <w:r w:rsidDel="00000000" w:rsidR="00000000" w:rsidRPr="00000000">
        <w:rPr>
          <w:rFonts w:ascii="Times New Roman" w:cs="Times New Roman" w:eastAsia="Times New Roman" w:hAnsi="Times New Roman"/>
          <w:sz w:val="20"/>
          <w:szCs w:val="20"/>
          <w:rtl w:val="0"/>
        </w:rPr>
        <w:t xml:space="preserve"> salvage neck dissection. There is </w:t>
      </w:r>
      <w:r w:rsidDel="00000000" w:rsidR="00000000" w:rsidRPr="00000000">
        <w:rPr>
          <w:rtl w:val="0"/>
        </w:rPr>
        <w:t xml:space="preserve">now </w:t>
      </w:r>
      <w:r w:rsidDel="00000000" w:rsidR="00000000" w:rsidRPr="00000000">
        <w:rPr>
          <w:rFonts w:ascii="Times New Roman" w:cs="Times New Roman" w:eastAsia="Times New Roman" w:hAnsi="Times New Roman"/>
          <w:sz w:val="20"/>
          <w:szCs w:val="20"/>
          <w:rtl w:val="0"/>
        </w:rPr>
        <w:t xml:space="preserve">strong evidence to wait </w:t>
      </w:r>
      <w:r w:rsidDel="00000000" w:rsidR="00000000" w:rsidRPr="00000000">
        <w:rPr>
          <w:rtl w:val="0"/>
        </w:rPr>
        <w:t xml:space="preserve">4 months for PET/CT for HPV+ OP cancer. </w:t>
      </w:r>
      <w:r w:rsidDel="00000000" w:rsidR="00000000" w:rsidRPr="00000000">
        <w:rPr>
          <w:rtl w:val="0"/>
        </w:rPr>
      </w:r>
    </w:p>
    <w:p w:rsidR="00000000" w:rsidDel="00000000" w:rsidP="00000000" w:rsidRDefault="00000000" w:rsidRPr="00000000" w14:paraId="0000018E">
      <w:pPr>
        <w:numPr>
          <w:ilvl w:val="0"/>
          <w:numId w:val="45"/>
        </w:num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TROG 98.02</w:t>
      </w:r>
      <w:r w:rsidDel="00000000" w:rsidR="00000000" w:rsidRPr="00000000">
        <w:rPr>
          <w:rFonts w:ascii="Times New Roman" w:cs="Times New Roman" w:eastAsia="Times New Roman" w:hAnsi="Times New Roman"/>
          <w:sz w:val="20"/>
          <w:szCs w:val="20"/>
          <w:rtl w:val="0"/>
        </w:rPr>
        <w:t xml:space="preserve"> [</w:t>
      </w:r>
      <w:hyperlink r:id="rId123">
        <w:r w:rsidDel="00000000" w:rsidR="00000000" w:rsidRPr="00000000">
          <w:rPr>
            <w:rFonts w:ascii="Times New Roman" w:cs="Times New Roman" w:eastAsia="Times New Roman" w:hAnsi="Times New Roman"/>
            <w:sz w:val="20"/>
            <w:szCs w:val="20"/>
            <w:rtl w:val="0"/>
          </w:rPr>
          <w:t xml:space="preserve">H&amp;N '08]</w:t>
        </w:r>
      </w:hyperlink>
      <w:r w:rsidDel="00000000" w:rsidR="00000000" w:rsidRPr="00000000">
        <w:rPr>
          <w:rFonts w:ascii="Times New Roman" w:cs="Times New Roman" w:eastAsia="Times New Roman" w:hAnsi="Times New Roman"/>
          <w:sz w:val="20"/>
          <w:szCs w:val="20"/>
          <w:rtl w:val="0"/>
        </w:rPr>
        <w:t xml:space="preserve">: N2</w:t>
      </w:r>
      <w:r w:rsidDel="00000000" w:rsidR="00000000" w:rsidRPr="00000000">
        <w:rPr>
          <w:rtl w:val="0"/>
        </w:rPr>
        <w:t xml:space="preserve">-3 disease receiving</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Cardo" w:cs="Cardo" w:eastAsia="Cardo" w:hAnsi="Cardo"/>
          <w:rtl w:val="0"/>
        </w:rPr>
        <w:t xml:space="preserve">CCRT→ cCR at 12w→ No planned neck dissection. </w:t>
      </w:r>
      <w:r w:rsidDel="00000000" w:rsidR="00000000" w:rsidRPr="00000000">
        <w:rPr>
          <w:rtl w:val="0"/>
        </w:rPr>
      </w:r>
    </w:p>
    <w:p w:rsidR="00000000" w:rsidDel="00000000" w:rsidP="00000000" w:rsidRDefault="00000000" w:rsidRPr="00000000" w14:paraId="0000018F">
      <w:pPr>
        <w:spacing w:line="240" w:lineRule="auto"/>
        <w:ind w:firstLine="720"/>
        <w:rPr>
          <w:rFonts w:ascii="Times New Roman" w:cs="Times New Roman" w:eastAsia="Times New Roman" w:hAnsi="Times New Roman"/>
          <w:sz w:val="20"/>
          <w:szCs w:val="20"/>
        </w:rPr>
      </w:pPr>
      <w:r w:rsidDel="00000000" w:rsidR="00000000" w:rsidRPr="00000000">
        <w:rPr>
          <w:rtl w:val="0"/>
        </w:rPr>
        <w:t xml:space="preserve">Patients at cCR at 12w do not require a planned neck dissection.</w:t>
      </w:r>
      <w:r w:rsidDel="00000000" w:rsidR="00000000" w:rsidRPr="00000000">
        <w:rPr>
          <w:rtl w:val="0"/>
        </w:rPr>
      </w:r>
    </w:p>
    <w:p w:rsidR="00000000" w:rsidDel="00000000" w:rsidP="00000000" w:rsidRDefault="00000000" w:rsidRPr="00000000" w14:paraId="00000190">
      <w:pPr>
        <w:numPr>
          <w:ilvl w:val="1"/>
          <w:numId w:val="45"/>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102 N2-3 pts with CR on at least CT, some received PET. MFU 4y.</w:t>
      </w:r>
    </w:p>
    <w:p w:rsidR="00000000" w:rsidDel="00000000" w:rsidP="00000000" w:rsidRDefault="00000000" w:rsidRPr="00000000" w14:paraId="00000191">
      <w:pPr>
        <w:numPr>
          <w:ilvl w:val="1"/>
          <w:numId w:val="45"/>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0% isolated neck failure without neck dissection</w:t>
      </w: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192">
      <w:pPr>
        <w:numPr>
          <w:ilvl w:val="1"/>
          <w:numId w:val="45"/>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4y first failure in CR pts: 4% LF, 2% LF/NF, 28% DF, 6% LRF+DF (within 1 mo).</w:t>
      </w:r>
    </w:p>
    <w:p w:rsidR="00000000" w:rsidDel="00000000" w:rsidP="00000000" w:rsidRDefault="00000000" w:rsidRPr="00000000" w14:paraId="00000193">
      <w:pPr>
        <w:numPr>
          <w:ilvl w:val="0"/>
          <w:numId w:val="45"/>
        </w:num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PET-NECK</w:t>
      </w:r>
      <w:r w:rsidDel="00000000" w:rsidR="00000000" w:rsidRPr="00000000">
        <w:rPr>
          <w:rFonts w:ascii="Times New Roman" w:cs="Times New Roman" w:eastAsia="Times New Roman" w:hAnsi="Times New Roman"/>
          <w:sz w:val="20"/>
          <w:szCs w:val="20"/>
          <w:rtl w:val="0"/>
        </w:rPr>
        <w:t xml:space="preserve"> [</w:t>
      </w:r>
      <w:hyperlink r:id="rId124">
        <w:r w:rsidDel="00000000" w:rsidR="00000000" w:rsidRPr="00000000">
          <w:rPr>
            <w:rFonts w:ascii="Times New Roman" w:cs="Times New Roman" w:eastAsia="Times New Roman" w:hAnsi="Times New Roman"/>
            <w:sz w:val="20"/>
            <w:szCs w:val="20"/>
            <w:rtl w:val="0"/>
          </w:rPr>
          <w:t xml:space="preserve">Mehanna NEJM '16]</w:t>
        </w:r>
      </w:hyperlink>
      <w:r w:rsidDel="00000000" w:rsidR="00000000" w:rsidRPr="00000000">
        <w:rPr>
          <w:rFonts w:ascii="Times New Roman" w:cs="Times New Roman" w:eastAsia="Times New Roman" w:hAnsi="Times New Roman"/>
          <w:sz w:val="20"/>
          <w:szCs w:val="20"/>
          <w:rtl w:val="0"/>
        </w:rPr>
        <w:t xml:space="preserve">: Non-inferiority. </w:t>
      </w:r>
      <w:r w:rsidDel="00000000" w:rsidR="00000000" w:rsidRPr="00000000">
        <w:rPr>
          <w:rFonts w:ascii="Times New Roman" w:cs="Times New Roman" w:eastAsia="Times New Roman" w:hAnsi="Times New Roman"/>
          <w:b w:val="1"/>
          <w:sz w:val="20"/>
          <w:szCs w:val="20"/>
          <w:rtl w:val="0"/>
        </w:rPr>
        <w:t xml:space="preserve">Planned neck dissection vs. PET at 12w post-treatment</w:t>
      </w:r>
      <w:r w:rsidDel="00000000" w:rsidR="00000000" w:rsidRPr="00000000">
        <w:rPr>
          <w:rFonts w:ascii="Times New Roman" w:cs="Times New Roman" w:eastAsia="Times New Roman" w:hAnsi="Times New Roman"/>
          <w:sz w:val="20"/>
          <w:szCs w:val="20"/>
          <w:rtl w:val="0"/>
        </w:rPr>
        <w:t xml:space="preserve">.</w:t>
        <w:br w:type="textWrapping"/>
        <w:t xml:space="preserve">Improved QoL, 80% avoid neck dissection! Also led to savings of $2,190 per pt.</w:t>
      </w:r>
    </w:p>
    <w:p w:rsidR="00000000" w:rsidDel="00000000" w:rsidP="00000000" w:rsidRDefault="00000000" w:rsidRPr="00000000" w14:paraId="00000194">
      <w:pPr>
        <w:numPr>
          <w:ilvl w:val="1"/>
          <w:numId w:val="45"/>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564 pts. N2-3 H&amp;N SCC. PR or equivocal response underwent neck dissection 4</w:t>
      </w:r>
      <w:r w:rsidDel="00000000" w:rsidR="00000000" w:rsidRPr="00000000">
        <w:rPr>
          <w:rtl w:val="0"/>
        </w:rPr>
        <w:t xml:space="preserve">w </w:t>
      </w:r>
      <w:r w:rsidDel="00000000" w:rsidR="00000000" w:rsidRPr="00000000">
        <w:rPr>
          <w:rFonts w:ascii="Times New Roman" w:cs="Times New Roman" w:eastAsia="Times New Roman" w:hAnsi="Times New Roman"/>
          <w:sz w:val="20"/>
          <w:szCs w:val="20"/>
          <w:rtl w:val="0"/>
        </w:rPr>
        <w:t xml:space="preserve">after PET/CT. MFU 3y.</w:t>
      </w:r>
    </w:p>
    <w:p w:rsidR="00000000" w:rsidDel="00000000" w:rsidP="00000000" w:rsidRDefault="00000000" w:rsidRPr="00000000" w14:paraId="00000195">
      <w:pPr>
        <w:numPr>
          <w:ilvl w:val="1"/>
          <w:numId w:val="45"/>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2y OS ~82→ 85% (p=0.66). 2y LC ~92%. </w:t>
      </w:r>
      <w:r w:rsidDel="00000000" w:rsidR="00000000" w:rsidRPr="00000000">
        <w:rPr>
          <w:i w:val="1"/>
          <w:rtl w:val="0"/>
        </w:rPr>
        <w:t xml:space="preserve">Equivalent </w:t>
      </w:r>
      <w:r w:rsidDel="00000000" w:rsidR="00000000" w:rsidRPr="00000000">
        <w:rPr>
          <w:rFonts w:ascii="Times New Roman" w:cs="Times New Roman" w:eastAsia="Times New Roman" w:hAnsi="Times New Roman"/>
          <w:i w:val="1"/>
          <w:sz w:val="20"/>
          <w:szCs w:val="20"/>
          <w:rtl w:val="0"/>
        </w:rPr>
        <w:t xml:space="preserve">5y LC and OS. </w:t>
      </w:r>
    </w:p>
    <w:p w:rsidR="00000000" w:rsidDel="00000000" w:rsidP="00000000" w:rsidRDefault="00000000" w:rsidRPr="00000000" w14:paraId="00000196">
      <w:pPr>
        <w:numPr>
          <w:ilvl w:val="1"/>
          <w:numId w:val="45"/>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Improved QoL at 6 mo.</w:t>
      </w:r>
    </w:p>
    <w:p w:rsidR="00000000" w:rsidDel="00000000" w:rsidP="00000000" w:rsidRDefault="00000000" w:rsidRPr="00000000" w14:paraId="00000197">
      <w:pPr>
        <w:numPr>
          <w:ilvl w:val="1"/>
          <w:numId w:val="45"/>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Rate of neck dissection 78→ 19%. </w:t>
      </w:r>
      <w:r w:rsidDel="00000000" w:rsidR="00000000" w:rsidRPr="00000000">
        <w:rPr>
          <w:rFonts w:ascii="Times New Roman" w:cs="Times New Roman" w:eastAsia="Times New Roman" w:hAnsi="Times New Roman"/>
          <w:i w:val="1"/>
          <w:sz w:val="20"/>
          <w:szCs w:val="20"/>
          <w:rtl w:val="0"/>
        </w:rPr>
        <w:t xml:space="preserve">Complete re</w:t>
      </w:r>
      <w:r w:rsidDel="00000000" w:rsidR="00000000" w:rsidRPr="00000000">
        <w:rPr>
          <w:i w:val="1"/>
          <w:rtl w:val="0"/>
        </w:rPr>
        <w:t xml:space="preserve">sponse in neck in 76% on observation arm.</w:t>
      </w:r>
      <w:r w:rsidDel="00000000" w:rsidR="00000000" w:rsidRPr="00000000">
        <w:rPr>
          <w:rtl w:val="0"/>
        </w:rPr>
      </w:r>
    </w:p>
    <w:p w:rsidR="00000000" w:rsidDel="00000000" w:rsidP="00000000" w:rsidRDefault="00000000" w:rsidRPr="00000000" w14:paraId="00000198">
      <w:pPr>
        <w:numPr>
          <w:ilvl w:val="1"/>
          <w:numId w:val="45"/>
        </w:numPr>
        <w:spacing w:line="240" w:lineRule="auto"/>
        <w:ind w:left="1440" w:hanging="360"/>
        <w:rPr>
          <w:u w:val="none"/>
        </w:rPr>
      </w:pPr>
      <w:r w:rsidDel="00000000" w:rsidR="00000000" w:rsidRPr="00000000">
        <w:rPr>
          <w:rtl w:val="0"/>
        </w:rPr>
        <w:t xml:space="preserve">Surgical complications ~40%. </w:t>
      </w:r>
    </w:p>
    <w:bookmarkStart w:colFirst="0" w:colLast="0" w:name="wwuis7fa78au" w:id="22"/>
    <w:bookmarkEnd w:id="22"/>
    <w:p w:rsidR="00000000" w:rsidDel="00000000" w:rsidP="00000000" w:rsidRDefault="00000000" w:rsidRPr="00000000" w14:paraId="00000199">
      <w:pPr>
        <w:numPr>
          <w:ilvl w:val="0"/>
          <w:numId w:val="45"/>
        </w:num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HPV+ PET-NECK </w:t>
      </w:r>
      <w:r w:rsidDel="00000000" w:rsidR="00000000" w:rsidRPr="00000000">
        <w:rPr>
          <w:rFonts w:ascii="Times New Roman" w:cs="Times New Roman" w:eastAsia="Times New Roman" w:hAnsi="Times New Roman"/>
          <w:sz w:val="20"/>
          <w:szCs w:val="20"/>
          <w:rtl w:val="0"/>
        </w:rPr>
        <w:t xml:space="preserve">[</w:t>
      </w:r>
      <w:hyperlink r:id="rId125">
        <w:r w:rsidDel="00000000" w:rsidR="00000000" w:rsidRPr="00000000">
          <w:rPr>
            <w:rFonts w:ascii="Times New Roman" w:cs="Times New Roman" w:eastAsia="Times New Roman" w:hAnsi="Times New Roman"/>
            <w:sz w:val="20"/>
            <w:szCs w:val="20"/>
            <w:rtl w:val="0"/>
          </w:rPr>
          <w:t xml:space="preserve">Liu Oral Onc '19</w:t>
        </w:r>
      </w:hyperlink>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PET 12w and 16w post-treatment</w:t>
      </w:r>
      <w:r w:rsidDel="00000000" w:rsidR="00000000" w:rsidRPr="00000000">
        <w:rPr>
          <w:rFonts w:ascii="Times New Roman" w:cs="Times New Roman" w:eastAsia="Times New Roman" w:hAnsi="Times New Roman"/>
          <w:sz w:val="20"/>
          <w:szCs w:val="20"/>
          <w:rtl w:val="0"/>
        </w:rPr>
        <w:t xml:space="preserve">.</w:t>
        <w:br w:type="textWrapping"/>
        <w:t xml:space="preserve">Nearly 3/4 of PET+ patients at 3 months are PET- at 4 months. Push your med onc to scan one month later. </w:t>
      </w:r>
    </w:p>
    <w:p w:rsidR="00000000" w:rsidDel="00000000" w:rsidP="00000000" w:rsidRDefault="00000000" w:rsidRPr="00000000" w14:paraId="0000019A">
      <w:pPr>
        <w:numPr>
          <w:ilvl w:val="1"/>
          <w:numId w:val="45"/>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235 pts. RT 70 Gy to gross </w:t>
      </w:r>
      <w:r w:rsidDel="00000000" w:rsidR="00000000" w:rsidRPr="00000000">
        <w:rPr>
          <w:rtl w:val="0"/>
        </w:rPr>
        <w:t xml:space="preserve">disease</w:t>
      </w:r>
      <w:r w:rsidDel="00000000" w:rsidR="00000000" w:rsidRPr="00000000">
        <w:rPr>
          <w:rFonts w:ascii="Times New Roman" w:cs="Times New Roman" w:eastAsia="Times New Roman" w:hAnsi="Times New Roman"/>
          <w:sz w:val="20"/>
          <w:szCs w:val="20"/>
          <w:rtl w:val="0"/>
        </w:rPr>
        <w:t xml:space="preserve">, 56 Gy to ENI. CDDP or Cetux. MFU 5y.</w:t>
      </w:r>
    </w:p>
    <w:p w:rsidR="00000000" w:rsidDel="00000000" w:rsidP="00000000" w:rsidRDefault="00000000" w:rsidRPr="00000000" w14:paraId="0000019B">
      <w:pPr>
        <w:numPr>
          <w:ilvl w:val="2"/>
          <w:numId w:val="45"/>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Contra neck </w:t>
      </w:r>
      <w:r w:rsidDel="00000000" w:rsidR="00000000" w:rsidRPr="00000000">
        <w:rPr>
          <w:rtl w:val="0"/>
        </w:rPr>
        <w:t xml:space="preserve">treated </w:t>
      </w:r>
      <w:r w:rsidDel="00000000" w:rsidR="00000000" w:rsidRPr="00000000">
        <w:rPr>
          <w:rFonts w:ascii="Times New Roman" w:cs="Times New Roman" w:eastAsia="Times New Roman" w:hAnsi="Times New Roman"/>
          <w:sz w:val="20"/>
          <w:szCs w:val="20"/>
          <w:rtl w:val="0"/>
        </w:rPr>
        <w:t xml:space="preserve">if T3-4, midline, BOT, N2b/3. </w:t>
      </w:r>
    </w:p>
    <w:p w:rsidR="00000000" w:rsidDel="00000000" w:rsidP="00000000" w:rsidRDefault="00000000" w:rsidRPr="00000000" w14:paraId="0000019C">
      <w:pPr>
        <w:numPr>
          <w:ilvl w:val="1"/>
          <w:numId w:val="45"/>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71% of </w:t>
      </w:r>
      <w:r w:rsidDel="00000000" w:rsidR="00000000" w:rsidRPr="00000000">
        <w:rPr>
          <w:rtl w:val="0"/>
        </w:rPr>
        <w:t xml:space="preserve">patients </w:t>
      </w:r>
      <w:r w:rsidDel="00000000" w:rsidR="00000000" w:rsidRPr="00000000">
        <w:rPr>
          <w:rFonts w:ascii="Times New Roman" w:cs="Times New Roman" w:eastAsia="Times New Roman" w:hAnsi="Times New Roman"/>
          <w:sz w:val="20"/>
          <w:szCs w:val="20"/>
          <w:rtl w:val="0"/>
        </w:rPr>
        <w:t xml:space="preserve">PET+ at 12w were PET- at 16w.</w:t>
      </w:r>
    </w:p>
    <w:p w:rsidR="00000000" w:rsidDel="00000000" w:rsidP="00000000" w:rsidRDefault="00000000" w:rsidRPr="00000000" w14:paraId="0000019D">
      <w:pPr>
        <w:numPr>
          <w:ilvl w:val="1"/>
          <w:numId w:val="45"/>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PPV at 12w / 16w of 12→ 33%.</w:t>
      </w:r>
    </w:p>
    <w:p w:rsidR="00000000" w:rsidDel="00000000" w:rsidP="00000000" w:rsidRDefault="00000000" w:rsidRPr="00000000" w14:paraId="0000019E">
      <w:pPr>
        <w:numPr>
          <w:ilvl w:val="1"/>
          <w:numId w:val="45"/>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NPV at 12w / 16w of 98→ 97%.</w:t>
      </w:r>
    </w:p>
    <w:p w:rsidR="00000000" w:rsidDel="00000000" w:rsidP="00000000" w:rsidRDefault="00000000" w:rsidRPr="00000000" w14:paraId="0000019F">
      <w:pPr>
        <w:numPr>
          <w:ilvl w:val="1"/>
          <w:numId w:val="45"/>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5y regional FFS 96%, 5y locoregional FFS 93%, 5y OS 91%.</w:t>
      </w:r>
      <w:r w:rsidDel="00000000" w:rsidR="00000000" w:rsidRPr="00000000">
        <w:rPr>
          <w:rtl w:val="0"/>
        </w:rPr>
      </w:r>
    </w:p>
    <w:p w:rsidR="00000000" w:rsidDel="00000000" w:rsidP="00000000" w:rsidRDefault="00000000" w:rsidRPr="00000000" w14:paraId="000001A0">
      <w:pPr>
        <w:pStyle w:val="Heading2"/>
        <w:spacing w:line="240" w:lineRule="auto"/>
        <w:rPr/>
      </w:pPr>
      <w:bookmarkStart w:colFirst="0" w:colLast="0" w:name="_b7fot4kxb5py" w:id="23"/>
      <w:bookmarkEnd w:id="23"/>
      <w:hyperlink w:anchor="_yc56opxk661h">
        <w:r w:rsidDel="00000000" w:rsidR="00000000" w:rsidRPr="00000000">
          <w:rPr>
            <w:rtl w:val="0"/>
          </w:rPr>
          <w:t xml:space="preserve">General Management</w:t>
        </w:r>
      </w:hyperlink>
      <w:r w:rsidDel="00000000" w:rsidR="00000000" w:rsidRPr="00000000">
        <w:rPr>
          <w:rtl w:val="0"/>
        </w:rPr>
      </w:r>
    </w:p>
    <w:p w:rsidR="00000000" w:rsidDel="00000000" w:rsidP="00000000" w:rsidRDefault="00000000" w:rsidRPr="00000000" w14:paraId="000001A1">
      <w:pPr>
        <w:numPr>
          <w:ilvl w:val="0"/>
          <w:numId w:val="101"/>
        </w:numPr>
        <w:spacing w:line="240" w:lineRule="auto"/>
        <w:ind w:left="720" w:hanging="36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General recommendations</w:t>
      </w:r>
    </w:p>
    <w:p w:rsidR="00000000" w:rsidDel="00000000" w:rsidP="00000000" w:rsidRDefault="00000000" w:rsidRPr="00000000" w14:paraId="000001A2">
      <w:pPr>
        <w:numPr>
          <w:ilvl w:val="1"/>
          <w:numId w:val="101"/>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T1-T2: surgery or RT alone</w:t>
      </w:r>
      <w:r w:rsidDel="00000000" w:rsidR="00000000" w:rsidRPr="00000000">
        <w:rPr>
          <w:rtl w:val="0"/>
        </w:rPr>
        <w:t xml:space="preserve">. Similarly, </w:t>
      </w:r>
      <w:r w:rsidDel="00000000" w:rsidR="00000000" w:rsidRPr="00000000">
        <w:rPr>
          <w:rFonts w:ascii="Times New Roman" w:cs="Times New Roman" w:eastAsia="Times New Roman" w:hAnsi="Times New Roman"/>
          <w:sz w:val="20"/>
          <w:szCs w:val="20"/>
          <w:rtl w:val="0"/>
        </w:rPr>
        <w:t xml:space="preserve">TORS is only approved for T1-</w:t>
      </w:r>
      <w:r w:rsidDel="00000000" w:rsidR="00000000" w:rsidRPr="00000000">
        <w:rPr>
          <w:rtl w:val="0"/>
        </w:rPr>
        <w:t xml:space="preserve">2</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1A3">
      <w:pPr>
        <w:numPr>
          <w:ilvl w:val="1"/>
          <w:numId w:val="101"/>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T3 or N+: CCRT </w:t>
      </w:r>
      <w:r w:rsidDel="00000000" w:rsidR="00000000" w:rsidRPr="00000000">
        <w:rPr>
          <w:rtl w:val="0"/>
        </w:rPr>
      </w:r>
    </w:p>
    <w:p w:rsidR="00000000" w:rsidDel="00000000" w:rsidP="00000000" w:rsidRDefault="00000000" w:rsidRPr="00000000" w14:paraId="000001A4">
      <w:pPr>
        <w:numPr>
          <w:ilvl w:val="1"/>
          <w:numId w:val="101"/>
        </w:numPr>
        <w:spacing w:line="240" w:lineRule="auto"/>
        <w:ind w:left="1440" w:hanging="360"/>
        <w:rPr>
          <w:rFonts w:ascii="Times New Roman" w:cs="Times New Roman" w:eastAsia="Times New Roman" w:hAnsi="Times New Roman"/>
          <w:sz w:val="20"/>
          <w:szCs w:val="20"/>
        </w:rPr>
      </w:pPr>
      <w:r w:rsidDel="00000000" w:rsidR="00000000" w:rsidRPr="00000000">
        <w:rPr>
          <w:rtl w:val="0"/>
        </w:rPr>
        <w:t xml:space="preserve">Exceptions: </w:t>
      </w:r>
      <w:r w:rsidDel="00000000" w:rsidR="00000000" w:rsidRPr="00000000">
        <w:rPr>
          <w:rFonts w:ascii="Times New Roman" w:cs="Times New Roman" w:eastAsia="Times New Roman" w:hAnsi="Times New Roman"/>
          <w:sz w:val="20"/>
          <w:szCs w:val="20"/>
          <w:rtl w:val="0"/>
        </w:rPr>
        <w:t xml:space="preserve">OC should always get surgery and NPX always gets RT.</w:t>
      </w:r>
    </w:p>
    <w:p w:rsidR="00000000" w:rsidDel="00000000" w:rsidP="00000000" w:rsidRDefault="00000000" w:rsidRPr="00000000" w14:paraId="000001A5">
      <w:pPr>
        <w:numPr>
          <w:ilvl w:val="0"/>
          <w:numId w:val="101"/>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Concurrent chemo</w:t>
      </w:r>
      <w:r w:rsidDel="00000000" w:rsidR="00000000" w:rsidRPr="00000000">
        <w:rPr>
          <w:rFonts w:ascii="Times New Roman" w:cs="Times New Roman" w:eastAsia="Times New Roman" w:hAnsi="Times New Roman"/>
          <w:sz w:val="20"/>
          <w:szCs w:val="20"/>
          <w:rtl w:val="0"/>
        </w:rPr>
        <w:t xml:space="preserve">: See</w:t>
      </w:r>
      <w:r w:rsidDel="00000000" w:rsidR="00000000" w:rsidRPr="00000000">
        <w:rPr>
          <w:rFonts w:ascii="Times New Roman" w:cs="Times New Roman" w:eastAsia="Times New Roman" w:hAnsi="Times New Roman"/>
          <w:sz w:val="20"/>
          <w:szCs w:val="20"/>
          <w:rtl w:val="0"/>
        </w:rPr>
        <w:t xml:space="preserve"> [</w:t>
      </w:r>
      <w:hyperlink w:anchor="_1rlp0dkv7ci8">
        <w:r w:rsidDel="00000000" w:rsidR="00000000" w:rsidRPr="00000000">
          <w:rPr>
            <w:rFonts w:ascii="Times New Roman" w:cs="Times New Roman" w:eastAsia="Times New Roman" w:hAnsi="Times New Roman"/>
            <w:sz w:val="20"/>
            <w:szCs w:val="20"/>
            <w:rtl w:val="0"/>
          </w:rPr>
          <w:t xml:space="preserve">Chemotherapy</w:t>
        </w:r>
      </w:hyperlink>
      <w:r w:rsidDel="00000000" w:rsidR="00000000" w:rsidRPr="00000000">
        <w:rPr>
          <w:rtl w:val="0"/>
        </w:rPr>
        <w:t xml:space="preserve">] for H&amp;N cancer section.</w:t>
      </w:r>
      <w:r w:rsidDel="00000000" w:rsidR="00000000" w:rsidRPr="00000000">
        <w:rPr>
          <w:rtl w:val="0"/>
        </w:rPr>
      </w:r>
    </w:p>
    <w:p w:rsidR="00000000" w:rsidDel="00000000" w:rsidP="00000000" w:rsidRDefault="00000000" w:rsidRPr="00000000" w14:paraId="000001A6">
      <w:pPr>
        <w:numPr>
          <w:ilvl w:val="1"/>
          <w:numId w:val="101"/>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Cisplatin 100 mg/m2 q3w is Cat 1.</w:t>
      </w:r>
    </w:p>
    <w:p w:rsidR="00000000" w:rsidDel="00000000" w:rsidP="00000000" w:rsidRDefault="00000000" w:rsidRPr="00000000" w14:paraId="000001A7">
      <w:pPr>
        <w:numPr>
          <w:ilvl w:val="1"/>
          <w:numId w:val="101"/>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Cisplatin 40 mg/m2 q1w is Cat 2B.</w:t>
      </w:r>
    </w:p>
    <w:p w:rsidR="00000000" w:rsidDel="00000000" w:rsidP="00000000" w:rsidRDefault="00000000" w:rsidRPr="00000000" w14:paraId="000001A8">
      <w:pPr>
        <w:numPr>
          <w:ilvl w:val="1"/>
          <w:numId w:val="101"/>
        </w:numPr>
        <w:spacing w:line="240" w:lineRule="auto"/>
        <w:ind w:left="1440" w:hanging="360"/>
        <w:rPr>
          <w:rFonts w:ascii="Times New Roman" w:cs="Times New Roman" w:eastAsia="Times New Roman" w:hAnsi="Times New Roman"/>
          <w:sz w:val="20"/>
          <w:szCs w:val="20"/>
        </w:rPr>
      </w:pPr>
      <w:r w:rsidDel="00000000" w:rsidR="00000000" w:rsidRPr="00000000">
        <w:rPr>
          <w:rtl w:val="0"/>
        </w:rPr>
        <w:t xml:space="preserve">If you cannot</w:t>
      </w:r>
      <w:r w:rsidDel="00000000" w:rsidR="00000000" w:rsidRPr="00000000">
        <w:rPr>
          <w:rFonts w:ascii="Cardo" w:cs="Cardo" w:eastAsia="Cardo" w:hAnsi="Cardo"/>
          <w:sz w:val="20"/>
          <w:szCs w:val="20"/>
          <w:rtl w:val="0"/>
        </w:rPr>
        <w:t xml:space="preserve"> tolerate CDDP, use Cetuximab 400 mg/m2 loading 1w prior to RT→ 250 mg/m2 weekly.</w:t>
      </w:r>
    </w:p>
    <w:p w:rsidR="00000000" w:rsidDel="00000000" w:rsidP="00000000" w:rsidRDefault="00000000" w:rsidRPr="00000000" w14:paraId="000001A9">
      <w:pPr>
        <w:numPr>
          <w:ilvl w:val="0"/>
          <w:numId w:val="101"/>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Contralateral neck dissection if</w:t>
      </w:r>
      <w:r w:rsidDel="00000000" w:rsidR="00000000" w:rsidRPr="00000000">
        <w:rPr>
          <w:rFonts w:ascii="Times New Roman" w:cs="Times New Roman" w:eastAsia="Times New Roman" w:hAnsi="Times New Roman"/>
          <w:sz w:val="20"/>
          <w:szCs w:val="20"/>
          <w:rtl w:val="0"/>
        </w:rPr>
        <w:t xml:space="preserve">: Gross disease, midline structure.</w:t>
      </w:r>
      <w:r w:rsidDel="00000000" w:rsidR="00000000" w:rsidRPr="00000000">
        <w:rPr>
          <w:rtl w:val="0"/>
        </w:rPr>
      </w:r>
    </w:p>
    <w:p w:rsidR="00000000" w:rsidDel="00000000" w:rsidP="00000000" w:rsidRDefault="00000000" w:rsidRPr="00000000" w14:paraId="000001AA">
      <w:pPr>
        <w:spacing w:line="240" w:lineRule="auto"/>
        <w:ind w:left="0" w:firstLine="0"/>
        <w:rPr/>
      </w:pPr>
      <w:r w:rsidDel="00000000" w:rsidR="00000000" w:rsidRPr="00000000">
        <w:rPr>
          <w:rtl w:val="0"/>
        </w:rPr>
      </w:r>
    </w:p>
    <w:tbl>
      <w:tblPr>
        <w:tblStyle w:val="Table4"/>
        <w:tblW w:w="10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0"/>
        <w:tblGridChange w:id="0">
          <w:tblGrid>
            <w:gridCol w:w="10800"/>
          </w:tblGrid>
        </w:tblGridChange>
      </w:tblGrid>
      <w:tr>
        <w:tc>
          <w:tcPr>
            <w:shd w:fill="auto" w:val="clear"/>
            <w:tcMar>
              <w:top w:w="100.0" w:type="dxa"/>
              <w:left w:w="100.0" w:type="dxa"/>
              <w:bottom w:w="100.0" w:type="dxa"/>
              <w:right w:w="100.0" w:type="dxa"/>
            </w:tcMar>
            <w:vAlign w:val="top"/>
          </w:tcPr>
          <w:bookmarkStart w:colFirst="0" w:colLast="0" w:name="4imdo2xym28j" w:id="24"/>
          <w:bookmarkEnd w:id="24"/>
          <w:p w:rsidR="00000000" w:rsidDel="00000000" w:rsidP="00000000" w:rsidRDefault="00000000" w:rsidRPr="00000000" w14:paraId="000001AB">
            <w:pPr>
              <w:ind w:left="0" w:firstLine="0"/>
              <w:rPr>
                <w:b w:val="1"/>
              </w:rPr>
            </w:pPr>
            <w:r w:rsidDel="00000000" w:rsidR="00000000" w:rsidRPr="00000000">
              <w:rPr>
                <w:b w:val="1"/>
                <w:rtl w:val="0"/>
              </w:rPr>
              <w:t xml:space="preserve">Post-Operative Risk Groups </w:t>
            </w:r>
          </w:p>
          <w:p w:rsidR="00000000" w:rsidDel="00000000" w:rsidP="00000000" w:rsidRDefault="00000000" w:rsidRPr="00000000" w14:paraId="000001AC">
            <w:pPr>
              <w:ind w:left="0" w:firstLine="0"/>
              <w:rPr/>
            </w:pPr>
            <w:r w:rsidDel="00000000" w:rsidR="00000000" w:rsidRPr="00000000">
              <w:rPr>
                <w:rtl w:val="0"/>
              </w:rPr>
              <w:t xml:space="preserve">See [</w:t>
            </w:r>
            <w:hyperlink w:anchor="3idlkksib7f2">
              <w:r w:rsidDel="00000000" w:rsidR="00000000" w:rsidRPr="00000000">
                <w:rPr>
                  <w:rtl w:val="0"/>
                </w:rPr>
                <w:t xml:space="preserve">Target delineation in the post-operative setting</w:t>
              </w:r>
            </w:hyperlink>
            <w:r w:rsidDel="00000000" w:rsidR="00000000" w:rsidRPr="00000000">
              <w:rPr>
                <w:rtl w:val="0"/>
              </w:rPr>
              <w:t xml:space="preserve">]</w:t>
            </w:r>
            <w:r w:rsidDel="00000000" w:rsidR="00000000" w:rsidRPr="00000000">
              <w:rPr>
                <w:rtl w:val="0"/>
              </w:rPr>
              <w:t xml:space="preserve">.</w:t>
            </w:r>
          </w:p>
          <w:p w:rsidR="00000000" w:rsidDel="00000000" w:rsidP="00000000" w:rsidRDefault="00000000" w:rsidRPr="00000000" w14:paraId="000001AD">
            <w:pPr>
              <w:numPr>
                <w:ilvl w:val="0"/>
                <w:numId w:val="81"/>
              </w:numPr>
            </w:pPr>
            <w:r w:rsidDel="00000000" w:rsidR="00000000" w:rsidRPr="00000000">
              <w:rPr>
                <w:b w:val="1"/>
                <w:rtl w:val="0"/>
              </w:rPr>
              <w:t xml:space="preserve">Low risk</w:t>
            </w:r>
            <w:r w:rsidDel="00000000" w:rsidR="00000000" w:rsidRPr="00000000">
              <w:rPr>
                <w:rtl w:val="0"/>
              </w:rPr>
              <w:t xml:space="preserve"> (No PORT - 5y LRR 10%): T1-2, N0-1, no PNI/LVSI. </w:t>
            </w:r>
          </w:p>
          <w:p w:rsidR="00000000" w:rsidDel="00000000" w:rsidP="00000000" w:rsidRDefault="00000000" w:rsidRPr="00000000" w14:paraId="000001AE">
            <w:pPr>
              <w:numPr>
                <w:ilvl w:val="0"/>
                <w:numId w:val="81"/>
              </w:numPr>
            </w:pPr>
            <w:r w:rsidDel="00000000" w:rsidR="00000000" w:rsidRPr="00000000">
              <w:rPr>
                <w:b w:val="1"/>
                <w:rtl w:val="0"/>
              </w:rPr>
              <w:t xml:space="preserve">Intermediate Risk </w:t>
            </w:r>
            <w:r w:rsidDel="00000000" w:rsidR="00000000" w:rsidRPr="00000000">
              <w:rPr>
                <w:rtl w:val="0"/>
              </w:rPr>
              <w:t xml:space="preserve">(PORT):</w:t>
            </w:r>
            <w:r w:rsidDel="00000000" w:rsidR="00000000" w:rsidRPr="00000000">
              <w:rPr>
                <w:b w:val="1"/>
                <w:rtl w:val="0"/>
              </w:rPr>
              <w:t xml:space="preserve"> SM &lt; 1-5 mm </w:t>
            </w:r>
            <w:r w:rsidDel="00000000" w:rsidR="00000000" w:rsidRPr="00000000">
              <w:rPr>
                <w:rtl w:val="0"/>
              </w:rPr>
              <w:t xml:space="preserve">([</w:t>
            </w:r>
            <w:hyperlink w:anchor="5109i9a7kq65">
              <w:r w:rsidDel="00000000" w:rsidR="00000000" w:rsidRPr="00000000">
                <w:rPr>
                  <w:rtl w:val="0"/>
                </w:rPr>
                <w:t xml:space="preserve">ECOG 3311</w:t>
              </w:r>
            </w:hyperlink>
            <w:r w:rsidDel="00000000" w:rsidR="00000000" w:rsidRPr="00000000">
              <w:rPr>
                <w:rtl w:val="0"/>
              </w:rPr>
              <w:t xml:space="preserve">] uses 3 mm),</w:t>
            </w:r>
            <w:r w:rsidDel="00000000" w:rsidR="00000000" w:rsidRPr="00000000">
              <w:rPr>
                <w:b w:val="1"/>
                <w:rtl w:val="0"/>
              </w:rPr>
              <w:t xml:space="preserve"> 2+ LN, &gt; 3 cm LN, PNI, T3-4</w:t>
            </w:r>
            <w:r w:rsidDel="00000000" w:rsidR="00000000" w:rsidRPr="00000000">
              <w:rPr>
                <w:rtl w:val="0"/>
              </w:rPr>
              <w:t xml:space="preserve">,</w:t>
            </w:r>
            <w:r w:rsidDel="00000000" w:rsidR="00000000" w:rsidRPr="00000000">
              <w:rPr>
                <w:b w:val="1"/>
                <w:rtl w:val="0"/>
              </w:rPr>
              <w:t xml:space="preserve"> </w:t>
            </w:r>
            <w:r w:rsidDel="00000000" w:rsidR="00000000" w:rsidRPr="00000000">
              <w:rPr>
                <w:rtl w:val="0"/>
              </w:rPr>
              <w:t xml:space="preserve">&lt; 1 mm ECE (OP). Grade and LVSI have been identified as possible risk factors for LRR, but individual significance remains unclear. </w:t>
            </w:r>
          </w:p>
          <w:p w:rsidR="00000000" w:rsidDel="00000000" w:rsidP="00000000" w:rsidRDefault="00000000" w:rsidRPr="00000000" w14:paraId="000001AF">
            <w:pPr>
              <w:numPr>
                <w:ilvl w:val="0"/>
                <w:numId w:val="81"/>
              </w:numPr>
            </w:pPr>
            <w:r w:rsidDel="00000000" w:rsidR="00000000" w:rsidRPr="00000000">
              <w:rPr>
                <w:b w:val="1"/>
                <w:rtl w:val="0"/>
              </w:rPr>
              <w:t xml:space="preserve">High Risk </w:t>
            </w:r>
            <w:r w:rsidDel="00000000" w:rsidR="00000000" w:rsidRPr="00000000">
              <w:rPr>
                <w:rtl w:val="0"/>
              </w:rPr>
              <w:t xml:space="preserve">(POCCRT): </w:t>
            </w:r>
            <w:r w:rsidDel="00000000" w:rsidR="00000000" w:rsidRPr="00000000">
              <w:rPr>
                <w:b w:val="1"/>
                <w:rtl w:val="0"/>
              </w:rPr>
              <w:t xml:space="preserve">ECE and/or SM+. </w:t>
            </w:r>
            <w:r w:rsidDel="00000000" w:rsidR="00000000" w:rsidRPr="00000000">
              <w:rPr>
                <w:rtl w:val="0"/>
              </w:rPr>
              <w:t xml:space="preserve">May </w:t>
            </w:r>
            <w:r w:rsidDel="00000000" w:rsidR="00000000" w:rsidRPr="00000000">
              <w:rPr>
                <w:rtl w:val="0"/>
              </w:rPr>
              <w:t xml:space="preserve">consider for 3</w:t>
            </w:r>
            <w:r w:rsidDel="00000000" w:rsidR="00000000" w:rsidRPr="00000000">
              <w:rPr>
                <w:rtl w:val="0"/>
              </w:rPr>
              <w:t xml:space="preserve">+ LN, low neck nodes, </w:t>
            </w:r>
            <w:r w:rsidDel="00000000" w:rsidR="00000000" w:rsidRPr="00000000">
              <w:rPr>
                <w:rtl w:val="0"/>
              </w:rPr>
              <w:t xml:space="preserve">re-resect</w:t>
            </w:r>
            <w:r w:rsidDel="00000000" w:rsidR="00000000" w:rsidRPr="00000000">
              <w:rPr>
                <w:rtl w:val="0"/>
              </w:rPr>
              <w:t xml:space="preserve"> if SM+.</w:t>
            </w:r>
          </w:p>
          <w:p w:rsidR="00000000" w:rsidDel="00000000" w:rsidP="00000000" w:rsidRDefault="00000000" w:rsidRPr="00000000" w14:paraId="000001B0">
            <w:pPr>
              <w:numPr>
                <w:ilvl w:val="1"/>
                <w:numId w:val="81"/>
              </w:numPr>
              <w:ind w:left="1440" w:hanging="360"/>
            </w:pPr>
            <w:r w:rsidDel="00000000" w:rsidR="00000000" w:rsidRPr="00000000">
              <w:rPr>
                <w:rtl w:val="0"/>
              </w:rPr>
              <w:t xml:space="preserve">Beadle ASTRO abstract: High-risk groups have 30% LRF and DM (need chemo).</w:t>
            </w:r>
            <w:r w:rsidDel="00000000" w:rsidR="00000000" w:rsidRPr="00000000">
              <w:rPr>
                <w:rtl w:val="0"/>
              </w:rPr>
            </w:r>
          </w:p>
          <w:p w:rsidR="00000000" w:rsidDel="00000000" w:rsidP="00000000" w:rsidRDefault="00000000" w:rsidRPr="00000000" w14:paraId="000001B1">
            <w:pPr>
              <w:ind w:left="0" w:firstLine="0"/>
              <w:rPr/>
            </w:pPr>
            <w:r w:rsidDel="00000000" w:rsidR="00000000" w:rsidRPr="00000000">
              <w:rPr>
                <w:b w:val="1"/>
                <w:rtl w:val="0"/>
              </w:rPr>
              <w:t xml:space="preserve">Indications for PORT to primary</w:t>
            </w:r>
            <w:r w:rsidDel="00000000" w:rsidR="00000000" w:rsidRPr="00000000">
              <w:rPr>
                <w:rtl w:val="0"/>
              </w:rPr>
              <w:t xml:space="preserve">:</w:t>
            </w:r>
          </w:p>
          <w:p w:rsidR="00000000" w:rsidDel="00000000" w:rsidP="00000000" w:rsidRDefault="00000000" w:rsidRPr="00000000" w14:paraId="000001B2">
            <w:pPr>
              <w:numPr>
                <w:ilvl w:val="0"/>
                <w:numId w:val="81"/>
              </w:numPr>
            </w:pPr>
            <w:r w:rsidDel="00000000" w:rsidR="00000000" w:rsidRPr="00000000">
              <w:rPr>
                <w:rFonts w:ascii="Gungsuh" w:cs="Gungsuh" w:eastAsia="Gungsuh" w:hAnsi="Gungsuh"/>
                <w:rtl w:val="0"/>
              </w:rPr>
              <w:t xml:space="preserve">pT3-4, LVI, PNI, Close margin (≤ 5 mm - whether or not is a true indication for PORT is controversial because not listed on NCCN, but is entry criteria for </w:t>
            </w:r>
            <w:r w:rsidDel="00000000" w:rsidR="00000000" w:rsidRPr="00000000">
              <w:rPr>
                <w:rtl w:val="0"/>
              </w:rPr>
              <w:t xml:space="preserve">[</w:t>
            </w:r>
            <w:hyperlink w:anchor="_oryho7fbh4m8">
              <w:r w:rsidDel="00000000" w:rsidR="00000000" w:rsidRPr="00000000">
                <w:rPr>
                  <w:rtl w:val="0"/>
                </w:rPr>
                <w:t xml:space="preserve">RTOG 09-20</w:t>
              </w:r>
            </w:hyperlink>
            <w:r w:rsidDel="00000000" w:rsidR="00000000" w:rsidRPr="00000000">
              <w:rPr>
                <w:rtl w:val="0"/>
              </w:rPr>
              <w:t xml:space="preserve">]</w:t>
            </w:r>
            <w:r w:rsidDel="00000000" w:rsidR="00000000" w:rsidRPr="00000000">
              <w:rPr>
                <w:rtl w:val="0"/>
              </w:rPr>
              <w:t xml:space="preserve">, so take into account how close margin is and other factors).</w:t>
            </w:r>
          </w:p>
          <w:p w:rsidR="00000000" w:rsidDel="00000000" w:rsidP="00000000" w:rsidRDefault="00000000" w:rsidRPr="00000000" w14:paraId="000001B3">
            <w:pPr>
              <w:numPr>
                <w:ilvl w:val="0"/>
                <w:numId w:val="81"/>
              </w:numPr>
            </w:pPr>
            <w:r w:rsidDel="00000000" w:rsidR="00000000" w:rsidRPr="00000000">
              <w:rPr>
                <w:rtl w:val="0"/>
              </w:rPr>
              <w:t xml:space="preserve">PORT for LX if: pT4 </w:t>
            </w:r>
            <w:r w:rsidDel="00000000" w:rsidR="00000000" w:rsidRPr="00000000">
              <w:rPr>
                <w:rtl w:val="0"/>
              </w:rPr>
              <w:t xml:space="preserve">(not pT3 like OPX and HPX</w:t>
            </w:r>
            <w:r w:rsidDel="00000000" w:rsidR="00000000" w:rsidRPr="00000000">
              <w:rPr>
                <w:rtl w:val="0"/>
              </w:rPr>
              <w:t xml:space="preserve">), pN2-3, LVSI, PNI, SM &lt; 5 mm (controversial).</w:t>
            </w:r>
          </w:p>
          <w:p w:rsidR="00000000" w:rsidDel="00000000" w:rsidP="00000000" w:rsidRDefault="00000000" w:rsidRPr="00000000" w14:paraId="000001B4">
            <w:pPr>
              <w:ind w:left="0" w:firstLine="0"/>
              <w:rPr/>
            </w:pPr>
            <w:r w:rsidDel="00000000" w:rsidR="00000000" w:rsidRPr="00000000">
              <w:rPr>
                <w:b w:val="1"/>
                <w:rtl w:val="0"/>
              </w:rPr>
              <w:t xml:space="preserve">Indications for PORT to nodes</w:t>
            </w:r>
            <w:r w:rsidDel="00000000" w:rsidR="00000000" w:rsidRPr="00000000">
              <w:rPr>
                <w:rtl w:val="0"/>
              </w:rPr>
              <w:t xml:space="preserve">:</w:t>
            </w:r>
          </w:p>
          <w:p w:rsidR="00000000" w:rsidDel="00000000" w:rsidP="00000000" w:rsidRDefault="00000000" w:rsidRPr="00000000" w14:paraId="000001B5">
            <w:pPr>
              <w:numPr>
                <w:ilvl w:val="0"/>
                <w:numId w:val="81"/>
              </w:numPr>
            </w:pPr>
            <w:r w:rsidDel="00000000" w:rsidR="00000000" w:rsidRPr="00000000">
              <w:rPr>
                <w:rtl w:val="0"/>
              </w:rPr>
              <w:t xml:space="preserve">N2 or N3 (e.g. nodes &gt; 3 cm), nodal disease in levels 4 or 5. </w:t>
            </w:r>
          </w:p>
          <w:p w:rsidR="00000000" w:rsidDel="00000000" w:rsidP="00000000" w:rsidRDefault="00000000" w:rsidRPr="00000000" w14:paraId="000001B6">
            <w:pPr>
              <w:numPr>
                <w:ilvl w:val="0"/>
                <w:numId w:val="81"/>
              </w:numPr>
            </w:pPr>
            <w:r w:rsidDel="00000000" w:rsidR="00000000" w:rsidRPr="00000000">
              <w:rPr>
                <w:rtl w:val="0"/>
              </w:rPr>
              <w:t xml:space="preserve">Generally, always treat primary and nodes together except for parotid or skin primary.</w:t>
            </w:r>
          </w:p>
          <w:p w:rsidR="00000000" w:rsidDel="00000000" w:rsidP="00000000" w:rsidRDefault="00000000" w:rsidRPr="00000000" w14:paraId="000001B7">
            <w:pPr>
              <w:numPr>
                <w:ilvl w:val="0"/>
                <w:numId w:val="81"/>
              </w:numPr>
            </w:pPr>
            <w:r w:rsidDel="00000000" w:rsidR="00000000" w:rsidRPr="00000000">
              <w:rPr>
                <w:rtl w:val="0"/>
              </w:rPr>
              <w:t xml:space="preserve">No neck dissection in high-risk pts.</w:t>
            </w:r>
          </w:p>
          <w:p w:rsidR="00000000" w:rsidDel="00000000" w:rsidP="00000000" w:rsidRDefault="00000000" w:rsidRPr="00000000" w14:paraId="000001B8">
            <w:pPr>
              <w:numPr>
                <w:ilvl w:val="0"/>
                <w:numId w:val="81"/>
              </w:numPr>
            </w:pPr>
            <w:r w:rsidDel="00000000" w:rsidR="00000000" w:rsidRPr="00000000">
              <w:rPr>
                <w:rtl w:val="0"/>
              </w:rPr>
              <w:t xml:space="preserve">DOI oral tongue primary &gt; 3-4 mm [</w:t>
            </w:r>
            <w:hyperlink w:anchor="uzxsnrj9sugo">
              <w:r w:rsidDel="00000000" w:rsidR="00000000" w:rsidRPr="00000000">
                <w:rPr>
                  <w:rtl w:val="0"/>
                </w:rPr>
                <w:t xml:space="preserve">Ganly Cancer '12]</w:t>
              </w:r>
            </w:hyperlink>
            <w:r w:rsidDel="00000000" w:rsidR="00000000" w:rsidRPr="00000000">
              <w:rPr>
                <w:rtl w:val="0"/>
              </w:rPr>
              <w:t xml:space="preserve">.</w:t>
            </w:r>
          </w:p>
          <w:p w:rsidR="00000000" w:rsidDel="00000000" w:rsidP="00000000" w:rsidRDefault="00000000" w:rsidRPr="00000000" w14:paraId="000001B9">
            <w:pPr>
              <w:numPr>
                <w:ilvl w:val="0"/>
                <w:numId w:val="81"/>
              </w:numPr>
            </w:pPr>
            <w:r w:rsidDel="00000000" w:rsidR="00000000" w:rsidRPr="00000000">
              <w:rPr>
                <w:rtl w:val="0"/>
              </w:rPr>
              <w:t xml:space="preserve">If only one + node and no adverse features, NCCN says "Consider RT".</w:t>
            </w:r>
          </w:p>
          <w:p w:rsidR="00000000" w:rsidDel="00000000" w:rsidP="00000000" w:rsidRDefault="00000000" w:rsidRPr="00000000" w14:paraId="000001BA">
            <w:pPr>
              <w:ind w:left="0" w:firstLine="0"/>
              <w:rPr/>
            </w:pPr>
            <w:r w:rsidDel="00000000" w:rsidR="00000000" w:rsidRPr="00000000">
              <w:rPr>
                <w:b w:val="1"/>
                <w:rtl w:val="0"/>
              </w:rPr>
              <w:t xml:space="preserve">Adding Chemo to PORT</w:t>
            </w:r>
            <w:r w:rsidDel="00000000" w:rsidR="00000000" w:rsidRPr="00000000">
              <w:rPr>
                <w:rtl w:val="0"/>
              </w:rPr>
              <w:t xml:space="preserve">: </w:t>
            </w:r>
          </w:p>
          <w:p w:rsidR="00000000" w:rsidDel="00000000" w:rsidP="00000000" w:rsidRDefault="00000000" w:rsidRPr="00000000" w14:paraId="000001BB">
            <w:pPr>
              <w:numPr>
                <w:ilvl w:val="0"/>
                <w:numId w:val="81"/>
              </w:numPr>
            </w:pPr>
            <w:r w:rsidDel="00000000" w:rsidR="00000000" w:rsidRPr="00000000">
              <w:rPr>
                <w:rtl w:val="0"/>
              </w:rPr>
              <w:t xml:space="preserve">Absolute indications: ECE or SM+.</w:t>
            </w:r>
          </w:p>
          <w:p w:rsidR="00000000" w:rsidDel="00000000" w:rsidP="00000000" w:rsidRDefault="00000000" w:rsidRPr="00000000" w14:paraId="000001BC">
            <w:pPr>
              <w:numPr>
                <w:ilvl w:val="0"/>
                <w:numId w:val="81"/>
              </w:numPr>
            </w:pPr>
            <w:r w:rsidDel="00000000" w:rsidR="00000000" w:rsidRPr="00000000">
              <w:rPr>
                <w:rtl w:val="0"/>
              </w:rPr>
              <w:t xml:space="preserve">Relative indications: Multiple positive nodes, PNI/LVSI, T4a primary, or OC primary with level IV nodes.</w:t>
            </w:r>
          </w:p>
          <w:bookmarkStart w:colFirst="0" w:colLast="0" w:name="44nuevgjbhtn" w:id="25"/>
          <w:bookmarkEnd w:id="25"/>
          <w:p w:rsidR="00000000" w:rsidDel="00000000" w:rsidP="00000000" w:rsidRDefault="00000000" w:rsidRPr="00000000" w14:paraId="000001BD">
            <w:pPr>
              <w:numPr>
                <w:ilvl w:val="0"/>
                <w:numId w:val="81"/>
              </w:numPr>
            </w:pPr>
            <w:r w:rsidDel="00000000" w:rsidR="00000000" w:rsidRPr="00000000">
              <w:rPr>
                <w:b w:val="1"/>
                <w:rtl w:val="0"/>
              </w:rPr>
              <w:t xml:space="preserve">Lymph node burden </w:t>
            </w:r>
            <w:r w:rsidDel="00000000" w:rsidR="00000000" w:rsidRPr="00000000">
              <w:rPr>
                <w:rtl w:val="0"/>
              </w:rPr>
              <w:t xml:space="preserve">[</w:t>
            </w:r>
            <w:hyperlink r:id="rId126">
              <w:r w:rsidDel="00000000" w:rsidR="00000000" w:rsidRPr="00000000">
                <w:rPr>
                  <w:rtl w:val="0"/>
                </w:rPr>
                <w:t xml:space="preserve">Zumsteg Ann Onc '19</w:t>
              </w:r>
            </w:hyperlink>
            <w:r w:rsidDel="00000000" w:rsidR="00000000" w:rsidRPr="00000000">
              <w:rPr>
                <w:rtl w:val="0"/>
              </w:rPr>
              <w:t xml:space="preserve">]: NCDB. </w:t>
            </w:r>
            <w:r w:rsidDel="00000000" w:rsidR="00000000" w:rsidRPr="00000000">
              <w:rPr>
                <w:b w:val="1"/>
                <w:rtl w:val="0"/>
              </w:rPr>
              <w:t xml:space="preserve">3+ Lymph nodes RT vs. CCRT</w:t>
            </w:r>
            <w:r w:rsidDel="00000000" w:rsidR="00000000" w:rsidRPr="00000000">
              <w:rPr>
                <w:rtl w:val="0"/>
              </w:rPr>
              <w:t xml:space="preserve">.</w:t>
              <w:br w:type="textWrapping"/>
              <w:t xml:space="preserve">TBL </w:t>
            </w:r>
            <w:hyperlink r:id="rId127">
              <w:r w:rsidDel="00000000" w:rsidR="00000000" w:rsidRPr="00000000">
                <w:rPr>
                  <w:vertAlign w:val="superscript"/>
                  <w:rtl w:val="0"/>
                </w:rPr>
                <w:t xml:space="preserve">QS</w:t>
              </w:r>
            </w:hyperlink>
            <w:r w:rsidDel="00000000" w:rsidR="00000000" w:rsidRPr="00000000">
              <w:rPr>
                <w:rtl w:val="0"/>
              </w:rPr>
              <w:t xml:space="preserve">: Increasing number of pathologic nodes involved should give you increasing pause to consider the addition of chemo to post-op radiation for non-oropharyngeal H&amp;N cancer.</w:t>
            </w:r>
          </w:p>
          <w:p w:rsidR="00000000" w:rsidDel="00000000" w:rsidP="00000000" w:rsidRDefault="00000000" w:rsidRPr="00000000" w14:paraId="000001BE">
            <w:pPr>
              <w:numPr>
                <w:ilvl w:val="1"/>
                <w:numId w:val="81"/>
              </w:numPr>
              <w:ind w:left="1440" w:hanging="360"/>
            </w:pPr>
            <w:r w:rsidDel="00000000" w:rsidR="00000000" w:rsidRPr="00000000">
              <w:rPr>
                <w:rtl w:val="0"/>
              </w:rPr>
              <w:t xml:space="preserve">7,144 pts. NCDB analysis. </w:t>
            </w:r>
          </w:p>
          <w:p w:rsidR="00000000" w:rsidDel="00000000" w:rsidP="00000000" w:rsidRDefault="00000000" w:rsidRPr="00000000" w14:paraId="000001BF">
            <w:pPr>
              <w:numPr>
                <w:ilvl w:val="1"/>
                <w:numId w:val="81"/>
              </w:numPr>
              <w:ind w:left="1440" w:hanging="360"/>
            </w:pPr>
            <w:r w:rsidDel="00000000" w:rsidR="00000000" w:rsidRPr="00000000">
              <w:rPr>
                <w:rtl w:val="0"/>
              </w:rPr>
              <w:t xml:space="preserve">No benefit for CCRT in 0-2 LN+ subgroup.</w:t>
            </w:r>
          </w:p>
          <w:p w:rsidR="00000000" w:rsidDel="00000000" w:rsidP="00000000" w:rsidRDefault="00000000" w:rsidRPr="00000000" w14:paraId="000001C0">
            <w:pPr>
              <w:numPr>
                <w:ilvl w:val="1"/>
                <w:numId w:val="81"/>
              </w:numPr>
              <w:ind w:left="1440" w:hanging="360"/>
            </w:pPr>
            <w:r w:rsidDel="00000000" w:rsidR="00000000" w:rsidRPr="00000000">
              <w:rPr>
                <w:rtl w:val="0"/>
              </w:rPr>
              <w:t xml:space="preserve">MVA demonstrated less mortality with 3-5 LN (HR 0.84) or 6+ LN (HR 0.65).</w:t>
            </w:r>
          </w:p>
          <w:p w:rsidR="00000000" w:rsidDel="00000000" w:rsidP="00000000" w:rsidRDefault="00000000" w:rsidRPr="00000000" w14:paraId="000001C1">
            <w:pPr>
              <w:numPr>
                <w:ilvl w:val="1"/>
                <w:numId w:val="81"/>
              </w:numPr>
              <w:ind w:left="1440" w:hanging="360"/>
            </w:pPr>
            <w:r w:rsidDel="00000000" w:rsidR="00000000" w:rsidRPr="00000000">
              <w:rPr>
                <w:rFonts w:ascii="Gungsuh" w:cs="Gungsuh" w:eastAsia="Gungsuh" w:hAnsi="Gungsuh"/>
                <w:rtl w:val="0"/>
              </w:rPr>
              <w:t xml:space="preserve">Even in pts with ENE, SM+ or both, only those with ≥ 6 LN had an improved OS with POCCRT.</w:t>
            </w:r>
          </w:p>
          <w:p w:rsidR="00000000" w:rsidDel="00000000" w:rsidP="00000000" w:rsidRDefault="00000000" w:rsidRPr="00000000" w14:paraId="000001C2">
            <w:pPr>
              <w:numPr>
                <w:ilvl w:val="0"/>
                <w:numId w:val="81"/>
              </w:numPr>
            </w:pPr>
            <w:r w:rsidDel="00000000" w:rsidR="00000000" w:rsidRPr="00000000">
              <w:rPr>
                <w:rtl w:val="0"/>
              </w:rPr>
              <w:t xml:space="preserve">In [</w:t>
            </w:r>
            <w:hyperlink w:anchor="5109i9a7kq65">
              <w:r w:rsidDel="00000000" w:rsidR="00000000" w:rsidRPr="00000000">
                <w:rPr>
                  <w:rtl w:val="0"/>
                </w:rPr>
                <w:t xml:space="preserve">ECOG 33-11</w:t>
              </w:r>
            </w:hyperlink>
            <w:r w:rsidDel="00000000" w:rsidR="00000000" w:rsidRPr="00000000">
              <w:rPr>
                <w:rtl w:val="0"/>
              </w:rPr>
              <w:t xml:space="preserve">] which is investigating TORS for p16+ OP, POCCRT is indicated for 4+ lymph nodes. </w:t>
            </w:r>
          </w:p>
          <w:p w:rsidR="00000000" w:rsidDel="00000000" w:rsidP="00000000" w:rsidRDefault="00000000" w:rsidRPr="00000000" w14:paraId="000001C3">
            <w:pPr>
              <w:numPr>
                <w:ilvl w:val="0"/>
                <w:numId w:val="81"/>
              </w:numPr>
            </w:pPr>
            <w:r w:rsidDel="00000000" w:rsidR="00000000" w:rsidRPr="00000000">
              <w:rPr>
                <w:rtl w:val="0"/>
              </w:rPr>
              <w:t xml:space="preserve">Acceptable to omit systemic therapy if not a candidate for cisplatin 100 q3w and p16+.</w:t>
            </w:r>
          </w:p>
        </w:tc>
      </w:tr>
    </w:tbl>
    <w:p w:rsidR="00000000" w:rsidDel="00000000" w:rsidP="00000000" w:rsidRDefault="00000000" w:rsidRPr="00000000" w14:paraId="000001C4">
      <w:pPr>
        <w:pStyle w:val="Heading2"/>
        <w:spacing w:line="240" w:lineRule="auto"/>
        <w:rPr/>
      </w:pPr>
      <w:bookmarkStart w:colFirst="0" w:colLast="0" w:name="_gu90fqnzokqt" w:id="26"/>
      <w:bookmarkEnd w:id="26"/>
      <w:r w:rsidDel="00000000" w:rsidR="00000000" w:rsidRPr="00000000">
        <w:rPr>
          <w:rtl w:val="0"/>
        </w:rPr>
      </w:r>
    </w:p>
    <w:p w:rsidR="00000000" w:rsidDel="00000000" w:rsidP="00000000" w:rsidRDefault="00000000" w:rsidRPr="00000000" w14:paraId="000001C5">
      <w:pPr>
        <w:pStyle w:val="Heading2"/>
        <w:rPr/>
      </w:pPr>
      <w:bookmarkStart w:colFirst="0" w:colLast="0" w:name="_1g13m97gj8p4" w:id="27"/>
      <w:bookmarkEnd w:id="27"/>
      <w:hyperlink w:anchor="_yc56opxk661h">
        <w:r w:rsidDel="00000000" w:rsidR="00000000" w:rsidRPr="00000000">
          <w:rPr>
            <w:rtl w:val="0"/>
          </w:rPr>
          <w:t xml:space="preserve">Principles of PORT</w:t>
        </w:r>
      </w:hyperlink>
      <w:r w:rsidDel="00000000" w:rsidR="00000000" w:rsidRPr="00000000">
        <w:rPr>
          <w:rtl w:val="0"/>
        </w:rPr>
      </w:r>
    </w:p>
    <w:p w:rsidR="00000000" w:rsidDel="00000000" w:rsidP="00000000" w:rsidRDefault="00000000" w:rsidRPr="00000000" w14:paraId="000001C6">
      <w:pPr>
        <w:ind w:left="0" w:firstLine="0"/>
        <w:rPr/>
      </w:pPr>
      <w:r w:rsidDel="00000000" w:rsidR="00000000" w:rsidRPr="00000000">
        <w:rPr>
          <w:rtl w:val="0"/>
        </w:rPr>
        <w:t xml:space="preserve">See the Post-operative Risk Groups summary box above.</w:t>
      </w:r>
      <w:r w:rsidDel="00000000" w:rsidR="00000000" w:rsidRPr="00000000">
        <w:rPr>
          <w:rtl w:val="0"/>
        </w:rPr>
      </w:r>
    </w:p>
    <w:p w:rsidR="00000000" w:rsidDel="00000000" w:rsidP="00000000" w:rsidRDefault="00000000" w:rsidRPr="00000000" w14:paraId="000001C7">
      <w:pPr>
        <w:numPr>
          <w:ilvl w:val="0"/>
          <w:numId w:val="81"/>
        </w:numPr>
      </w:pPr>
      <w:r w:rsidDel="00000000" w:rsidR="00000000" w:rsidRPr="00000000">
        <w:rPr>
          <w:rFonts w:ascii="Gungsuh" w:cs="Gungsuh" w:eastAsia="Gungsuh" w:hAnsi="Gungsuh"/>
          <w:rtl w:val="0"/>
        </w:rPr>
        <w:t xml:space="preserve">Keep total treatment time ≤ 11-12 weeks. Try to start RT &lt; 4-6 weeks after surgery.</w:t>
      </w:r>
    </w:p>
    <w:p w:rsidR="00000000" w:rsidDel="00000000" w:rsidP="00000000" w:rsidRDefault="00000000" w:rsidRPr="00000000" w14:paraId="000001C8">
      <w:pPr>
        <w:numPr>
          <w:ilvl w:val="1"/>
          <w:numId w:val="81"/>
        </w:numPr>
        <w:ind w:left="1440" w:hanging="360"/>
      </w:pPr>
      <w:r w:rsidDel="00000000" w:rsidR="00000000" w:rsidRPr="00000000">
        <w:rPr>
          <w:b w:val="1"/>
          <w:rtl w:val="0"/>
        </w:rPr>
        <w:t xml:space="preserve">MSKCC </w:t>
      </w:r>
      <w:r w:rsidDel="00000000" w:rsidR="00000000" w:rsidRPr="00000000">
        <w:rPr>
          <w:rtl w:val="0"/>
        </w:rPr>
        <w:t xml:space="preserve">[</w:t>
      </w:r>
      <w:hyperlink r:id="rId128">
        <w:r w:rsidDel="00000000" w:rsidR="00000000" w:rsidRPr="00000000">
          <w:rPr>
            <w:rtl w:val="0"/>
          </w:rPr>
          <w:t xml:space="preserve">Schiff J Surg Onc '90]</w:t>
        </w:r>
      </w:hyperlink>
      <w:r w:rsidDel="00000000" w:rsidR="00000000" w:rsidRPr="00000000">
        <w:rPr>
          <w:rtl w:val="0"/>
        </w:rPr>
        <w:t xml:space="preserve">:</w:t>
      </w:r>
      <w:r w:rsidDel="00000000" w:rsidR="00000000" w:rsidRPr="00000000">
        <w:rPr>
          <w:rFonts w:ascii="Cardo" w:cs="Cardo" w:eastAsia="Cardo" w:hAnsi="Cardo"/>
          <w:b w:val="1"/>
          <w:rtl w:val="0"/>
        </w:rPr>
        <w:t xml:space="preserve"> Surgery→ PORT</w:t>
      </w:r>
      <w:r w:rsidDel="00000000" w:rsidR="00000000" w:rsidRPr="00000000">
        <w:rPr>
          <w:rtl w:val="0"/>
        </w:rPr>
        <w:t xml:space="preserve">.</w:t>
      </w:r>
    </w:p>
    <w:p w:rsidR="00000000" w:rsidDel="00000000" w:rsidP="00000000" w:rsidRDefault="00000000" w:rsidRPr="00000000" w14:paraId="000001C9">
      <w:pPr>
        <w:ind w:left="1440" w:firstLine="0"/>
        <w:rPr/>
      </w:pPr>
      <w:r w:rsidDel="00000000" w:rsidR="00000000" w:rsidRPr="00000000">
        <w:rPr>
          <w:b w:val="1"/>
          <w:rtl w:val="0"/>
        </w:rPr>
        <w:t xml:space="preserve">6 weeks to initiate PORT</w:t>
      </w:r>
      <w:r w:rsidDel="00000000" w:rsidR="00000000" w:rsidRPr="00000000">
        <w:rPr>
          <w:rtl w:val="0"/>
        </w:rPr>
        <w:t xml:space="preserve"> with effect of delay apparent only in those who rec'd &lt; 60 Gy.</w:t>
      </w:r>
    </w:p>
    <w:p w:rsidR="00000000" w:rsidDel="00000000" w:rsidP="00000000" w:rsidRDefault="00000000" w:rsidRPr="00000000" w14:paraId="000001CA">
      <w:pPr>
        <w:ind w:left="1440" w:firstLine="0"/>
        <w:rPr/>
      </w:pPr>
      <w:r w:rsidDel="00000000" w:rsidR="00000000" w:rsidRPr="00000000">
        <w:rPr>
          <w:rtl w:val="0"/>
        </w:rPr>
        <w:t xml:space="preserve">Could not confirm that a greater than a 6-week delay in RT results in a negative impact on LRC.</w:t>
      </w:r>
    </w:p>
    <w:p w:rsidR="00000000" w:rsidDel="00000000" w:rsidP="00000000" w:rsidRDefault="00000000" w:rsidRPr="00000000" w14:paraId="000001CB">
      <w:pPr>
        <w:numPr>
          <w:ilvl w:val="2"/>
          <w:numId w:val="81"/>
        </w:numPr>
        <w:ind w:left="2160" w:hanging="360"/>
      </w:pPr>
      <w:r w:rsidDel="00000000" w:rsidR="00000000" w:rsidRPr="00000000">
        <w:rPr>
          <w:rtl w:val="0"/>
        </w:rPr>
        <w:t xml:space="preserve">111 pts. Stage III-IV SqCC. 1975-1980. </w:t>
      </w:r>
    </w:p>
    <w:p w:rsidR="00000000" w:rsidDel="00000000" w:rsidP="00000000" w:rsidRDefault="00000000" w:rsidRPr="00000000" w14:paraId="000001CC">
      <w:pPr>
        <w:numPr>
          <w:ilvl w:val="2"/>
          <w:numId w:val="81"/>
        </w:numPr>
        <w:ind w:left="2160" w:hanging="360"/>
        <w:rPr>
          <w:u w:val="none"/>
        </w:rPr>
      </w:pPr>
      <w:r w:rsidDel="00000000" w:rsidR="00000000" w:rsidRPr="00000000">
        <w:rPr>
          <w:rtl w:val="0"/>
        </w:rPr>
        <w:t xml:space="preserve">50 patients had a delay of 6 weeks or more, and 11 (22%) suffered a locoregional recurrence. However, 8 of these 11 patients received suboptimal radiation doses &lt; 56 Gy.</w:t>
      </w:r>
    </w:p>
    <w:p w:rsidR="00000000" w:rsidDel="00000000" w:rsidP="00000000" w:rsidRDefault="00000000" w:rsidRPr="00000000" w14:paraId="000001CD">
      <w:pPr>
        <w:numPr>
          <w:ilvl w:val="2"/>
          <w:numId w:val="81"/>
        </w:numPr>
        <w:ind w:left="2160" w:hanging="360"/>
        <w:rPr>
          <w:u w:val="none"/>
        </w:rPr>
      </w:pPr>
      <w:r w:rsidDel="00000000" w:rsidR="00000000" w:rsidRPr="00000000">
        <w:rPr>
          <w:rtl w:val="0"/>
        </w:rPr>
        <w:t xml:space="preserve">Of 17 patients who received at least 60 Gy and had &gt; 6w delay, only 2 (12%) had locoregional failure, which was similar to the incidence of failure for those who received at least 60 Gy and started RT within 6 weeks after surgery.</w:t>
      </w:r>
    </w:p>
    <w:p w:rsidR="00000000" w:rsidDel="00000000" w:rsidP="00000000" w:rsidRDefault="00000000" w:rsidRPr="00000000" w14:paraId="000001CE">
      <w:pPr>
        <w:numPr>
          <w:ilvl w:val="1"/>
          <w:numId w:val="81"/>
        </w:numPr>
        <w:ind w:left="1440" w:hanging="360"/>
        <w:rPr>
          <w:u w:val="none"/>
        </w:rPr>
      </w:pPr>
      <w:r w:rsidDel="00000000" w:rsidR="00000000" w:rsidRPr="00000000">
        <w:rPr>
          <w:rtl w:val="0"/>
        </w:rPr>
        <w:t xml:space="preserve">Australia [</w:t>
      </w:r>
      <w:hyperlink r:id="rId129">
        <w:r w:rsidDel="00000000" w:rsidR="00000000" w:rsidRPr="00000000">
          <w:rPr>
            <w:rtl w:val="0"/>
          </w:rPr>
          <w:t xml:space="preserve">Daniels PRO '19</w:t>
        </w:r>
      </w:hyperlink>
      <w:r w:rsidDel="00000000" w:rsidR="00000000" w:rsidRPr="00000000">
        <w:rPr>
          <w:rFonts w:ascii="Gungsuh" w:cs="Gungsuh" w:eastAsia="Gungsuh" w:hAnsi="Gungsuh"/>
          <w:rtl w:val="0"/>
        </w:rPr>
        <w:t xml:space="preserve">]: Treatment package time ≥ 14w is associated with OS, CSS, PFS, FFLRF. </w:t>
      </w:r>
    </w:p>
    <w:p w:rsidR="00000000" w:rsidDel="00000000" w:rsidP="00000000" w:rsidRDefault="00000000" w:rsidRPr="00000000" w14:paraId="000001CF">
      <w:pPr>
        <w:numPr>
          <w:ilvl w:val="1"/>
          <w:numId w:val="81"/>
        </w:numPr>
        <w:ind w:left="1440" w:hanging="360"/>
        <w:rPr>
          <w:u w:val="none"/>
        </w:rPr>
      </w:pPr>
      <w:r w:rsidDel="00000000" w:rsidR="00000000" w:rsidRPr="00000000">
        <w:rPr>
          <w:rtl w:val="0"/>
        </w:rPr>
        <w:t xml:space="preserve">Ang randomized study suggested 4 weeks to initiate PORT, 11 weeks to finish ideal, &gt; 13 weeks detrimental. </w:t>
      </w:r>
      <w:hyperlink w:anchor="vcst8jvu2fp6">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1D0">
      <w:pPr>
        <w:numPr>
          <w:ilvl w:val="0"/>
          <w:numId w:val="81"/>
        </w:numPr>
      </w:pPr>
      <w:r w:rsidDel="00000000" w:rsidR="00000000" w:rsidRPr="00000000">
        <w:rPr>
          <w:rtl w:val="0"/>
        </w:rPr>
        <w:t xml:space="preserve">PORT to 30 fractions is typical. See [</w:t>
      </w:r>
      <w:hyperlink w:anchor="9zw4gfslkwa9">
        <w:r w:rsidDel="00000000" w:rsidR="00000000" w:rsidRPr="00000000">
          <w:rPr>
            <w:rtl w:val="0"/>
          </w:rPr>
          <w:t xml:space="preserve">PORT</w:t>
        </w:r>
      </w:hyperlink>
      <w:r w:rsidDel="00000000" w:rsidR="00000000" w:rsidRPr="00000000">
        <w:rPr>
          <w:rtl w:val="0"/>
        </w:rPr>
        <w:t xml:space="preserve">] volume details in Treatment Planning section</w:t>
      </w:r>
    </w:p>
    <w:p w:rsidR="00000000" w:rsidDel="00000000" w:rsidP="00000000" w:rsidRDefault="00000000" w:rsidRPr="00000000" w14:paraId="000001D1">
      <w:pPr>
        <w:numPr>
          <w:ilvl w:val="1"/>
          <w:numId w:val="81"/>
        </w:numPr>
        <w:ind w:left="1440" w:hanging="360"/>
      </w:pPr>
      <w:r w:rsidDel="00000000" w:rsidR="00000000" w:rsidRPr="00000000">
        <w:rPr>
          <w:rtl w:val="0"/>
        </w:rPr>
        <w:t xml:space="preserve">Deliver 66-70 Gy for SM+ or ECE. </w:t>
      </w:r>
    </w:p>
    <w:p w:rsidR="00000000" w:rsidDel="00000000" w:rsidP="00000000" w:rsidRDefault="00000000" w:rsidRPr="00000000" w14:paraId="000001D2">
      <w:pPr>
        <w:numPr>
          <w:ilvl w:val="1"/>
          <w:numId w:val="81"/>
        </w:numPr>
        <w:ind w:left="1440" w:hanging="360"/>
      </w:pPr>
      <w:r w:rsidDel="00000000" w:rsidR="00000000" w:rsidRPr="00000000">
        <w:rPr>
          <w:rtl w:val="0"/>
        </w:rPr>
        <w:t xml:space="preserve">Deliver 60-66 Gy to microscopic SM+.</w:t>
      </w:r>
    </w:p>
    <w:p w:rsidR="00000000" w:rsidDel="00000000" w:rsidP="00000000" w:rsidRDefault="00000000" w:rsidRPr="00000000" w14:paraId="000001D3">
      <w:pPr>
        <w:numPr>
          <w:ilvl w:val="1"/>
          <w:numId w:val="81"/>
        </w:numPr>
        <w:ind w:left="1440" w:hanging="360"/>
      </w:pPr>
      <w:r w:rsidDel="00000000" w:rsidR="00000000" w:rsidRPr="00000000">
        <w:rPr>
          <w:rtl w:val="0"/>
        </w:rPr>
        <w:t xml:space="preserve">Deliver 57.6-60 Gy in absence of SM+ and ECE, though 60 Gy to operative bed is preferred. </w:t>
      </w:r>
      <w:hyperlink w:anchor="e3anbbitlxnd">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1D4">
      <w:pPr>
        <w:numPr>
          <w:ilvl w:val="1"/>
          <w:numId w:val="81"/>
        </w:numPr>
        <w:ind w:left="1440" w:hanging="360"/>
        <w:rPr>
          <w:u w:val="none"/>
        </w:rPr>
      </w:pPr>
      <w:r w:rsidDel="00000000" w:rsidR="00000000" w:rsidRPr="00000000">
        <w:rPr>
          <w:rtl w:val="0"/>
        </w:rPr>
        <w:t xml:space="preserve">Deliver 50-54 Gy for low risk nodal volumes (2nd echelon) and contralateral 1st echelon if uninvolved. </w:t>
      </w:r>
    </w:p>
    <w:p w:rsidR="00000000" w:rsidDel="00000000" w:rsidP="00000000" w:rsidRDefault="00000000" w:rsidRPr="00000000" w14:paraId="000001D5">
      <w:pPr>
        <w:numPr>
          <w:ilvl w:val="1"/>
          <w:numId w:val="81"/>
        </w:numPr>
        <w:ind w:left="1440" w:hanging="360"/>
      </w:pPr>
      <w:r w:rsidDel="00000000" w:rsidR="00000000" w:rsidRPr="00000000">
        <w:rPr>
          <w:rtl w:val="0"/>
        </w:rPr>
        <w:t xml:space="preserve">Treat tracheostomy site if trach was placed through tumor or when tumor involved subglottis. In the IMRT era, contour the trach site and use surface dosimeters to ensure surface dose 60 Gy (does not require donut bolus).</w:t>
      </w:r>
    </w:p>
    <w:p w:rsidR="00000000" w:rsidDel="00000000" w:rsidP="00000000" w:rsidRDefault="00000000" w:rsidRPr="00000000" w14:paraId="000001D6">
      <w:pPr>
        <w:numPr>
          <w:ilvl w:val="0"/>
          <w:numId w:val="81"/>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Does PORT work?</w:t>
      </w:r>
    </w:p>
    <w:p w:rsidR="00000000" w:rsidDel="00000000" w:rsidP="00000000" w:rsidRDefault="00000000" w:rsidRPr="00000000" w14:paraId="000001D7">
      <w:pPr>
        <w:numPr>
          <w:ilvl w:val="1"/>
          <w:numId w:val="81"/>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Recurrence at the Primary Site after combined treatment in stages III or IV SqCC of H&amp;N [</w:t>
      </w:r>
      <w:hyperlink r:id="rId130">
        <w:r w:rsidDel="00000000" w:rsidR="00000000" w:rsidRPr="00000000">
          <w:rPr>
            <w:rFonts w:ascii="Times New Roman" w:cs="Times New Roman" w:eastAsia="Times New Roman" w:hAnsi="Times New Roman"/>
            <w:sz w:val="20"/>
            <w:szCs w:val="20"/>
            <w:rtl w:val="0"/>
          </w:rPr>
          <w:t xml:space="preserve">Vikram H&amp;N '84</w:t>
        </w:r>
      </w:hyperlink>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1D8">
      <w:pPr>
        <w:numPr>
          <w:ilvl w:val="2"/>
          <w:numId w:val="81"/>
        </w:numPr>
        <w:spacing w:line="240" w:lineRule="auto"/>
        <w:ind w:left="216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Surgery alone (1960-1970): LRF for SM- / SM+ of 39→ 73%. </w:t>
      </w:r>
    </w:p>
    <w:p w:rsidR="00000000" w:rsidDel="00000000" w:rsidP="00000000" w:rsidRDefault="00000000" w:rsidRPr="00000000" w14:paraId="000001D9">
      <w:pPr>
        <w:numPr>
          <w:ilvl w:val="2"/>
          <w:numId w:val="81"/>
        </w:numPr>
        <w:spacing w:line="240" w:lineRule="auto"/>
        <w:ind w:left="216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Surgery + PORT (1975-1980): LRF for SM- / SM+ of 2→ 10.5%.</w:t>
      </w:r>
    </w:p>
    <w:p w:rsidR="00000000" w:rsidDel="00000000" w:rsidP="00000000" w:rsidRDefault="00000000" w:rsidRPr="00000000" w14:paraId="000001DA">
      <w:pPr>
        <w:numPr>
          <w:ilvl w:val="1"/>
          <w:numId w:val="81"/>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We quote that PORT reduces LF by ~50%.</w:t>
      </w:r>
      <w:r w:rsidDel="00000000" w:rsidR="00000000" w:rsidRPr="00000000">
        <w:rPr>
          <w:rtl w:val="0"/>
        </w:rPr>
      </w:r>
    </w:p>
    <w:p w:rsidR="00000000" w:rsidDel="00000000" w:rsidP="00000000" w:rsidRDefault="00000000" w:rsidRPr="00000000" w14:paraId="000001DB">
      <w:pPr>
        <w:numPr>
          <w:ilvl w:val="1"/>
          <w:numId w:val="81"/>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Surgery cures ~33%, and RT provides </w:t>
      </w:r>
      <w:r w:rsidDel="00000000" w:rsidR="00000000" w:rsidRPr="00000000">
        <w:rPr>
          <w:rtl w:val="0"/>
        </w:rPr>
        <w:t xml:space="preserve">5y OS </w:t>
      </w:r>
      <w:r w:rsidDel="00000000" w:rsidR="00000000" w:rsidRPr="00000000">
        <w:rPr>
          <w:rFonts w:ascii="Times New Roman" w:cs="Times New Roman" w:eastAsia="Times New Roman" w:hAnsi="Times New Roman"/>
          <w:sz w:val="20"/>
          <w:szCs w:val="20"/>
          <w:rtl w:val="0"/>
        </w:rPr>
        <w:t xml:space="preserve">benefit of 10% for ECE and/or SM+. </w:t>
      </w:r>
      <w:hyperlink w:anchor="suegbuq1fl4n">
        <w:r w:rsidDel="00000000" w:rsidR="00000000" w:rsidRPr="00000000">
          <w:rPr>
            <w:rFonts w:ascii="Times New Roman" w:cs="Times New Roman" w:eastAsia="Times New Roman" w:hAnsi="Times New Roman"/>
            <w:sz w:val="20"/>
            <w:szCs w:val="20"/>
            <w:vertAlign w:val="superscript"/>
            <w:rtl w:val="0"/>
          </w:rPr>
          <w:t xml:space="preserve">RoR</w:t>
        </w:r>
      </w:hyperlink>
      <w:r w:rsidDel="00000000" w:rsidR="00000000" w:rsidRPr="00000000">
        <w:rPr>
          <w:rtl w:val="0"/>
        </w:rPr>
      </w:r>
    </w:p>
    <w:p w:rsidR="00000000" w:rsidDel="00000000" w:rsidP="00000000" w:rsidRDefault="00000000" w:rsidRPr="00000000" w14:paraId="000001DC">
      <w:pPr>
        <w:numPr>
          <w:ilvl w:val="1"/>
          <w:numId w:val="81"/>
        </w:numPr>
        <w:spacing w:line="240" w:lineRule="auto"/>
        <w:ind w:left="1440" w:hanging="360"/>
        <w:rPr>
          <w:rFonts w:ascii="Times New Roman" w:cs="Times New Roman" w:eastAsia="Times New Roman" w:hAnsi="Times New Roman"/>
          <w:sz w:val="20"/>
          <w:szCs w:val="20"/>
        </w:rPr>
      </w:pPr>
      <w:r w:rsidDel="00000000" w:rsidR="00000000" w:rsidRPr="00000000">
        <w:rPr>
          <w:rtl w:val="0"/>
        </w:rPr>
        <w:t xml:space="preserve">There is a suggestion of an overall survival benefit when adding chemo to PORT for 3+ LNs. </w:t>
      </w:r>
      <w:hyperlink w:anchor="44nuevgjbhtn">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1DD">
      <w:pPr>
        <w:numPr>
          <w:ilvl w:val="1"/>
          <w:numId w:val="81"/>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Only 33% of patients can be salvaged. </w:t>
      </w:r>
      <w:r w:rsidDel="00000000" w:rsidR="00000000" w:rsidRPr="00000000">
        <w:rPr>
          <w:rFonts w:ascii="Times New Roman" w:cs="Times New Roman" w:eastAsia="Times New Roman" w:hAnsi="Times New Roman"/>
          <w:sz w:val="20"/>
          <w:szCs w:val="20"/>
          <w:rtl w:val="0"/>
        </w:rPr>
        <w:t xml:space="preserve">Prefer to treat with microscopic disease rather than wait for failure.</w:t>
      </w:r>
      <w:r w:rsidDel="00000000" w:rsidR="00000000" w:rsidRPr="00000000">
        <w:rPr>
          <w:rtl w:val="0"/>
        </w:rPr>
      </w:r>
    </w:p>
    <w:p w:rsidR="00000000" w:rsidDel="00000000" w:rsidP="00000000" w:rsidRDefault="00000000" w:rsidRPr="00000000" w14:paraId="000001DE">
      <w:pPr>
        <w:numPr>
          <w:ilvl w:val="0"/>
          <w:numId w:val="81"/>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RTOG 7303 </w:t>
      </w:r>
      <w:r w:rsidDel="00000000" w:rsidR="00000000" w:rsidRPr="00000000">
        <w:rPr>
          <w:rFonts w:ascii="Times New Roman" w:cs="Times New Roman" w:eastAsia="Times New Roman" w:hAnsi="Times New Roman"/>
          <w:sz w:val="20"/>
          <w:szCs w:val="20"/>
          <w:rtl w:val="0"/>
        </w:rPr>
        <w:t xml:space="preserve">[</w:t>
      </w:r>
      <w:hyperlink r:id="rId131">
        <w:r w:rsidDel="00000000" w:rsidR="00000000" w:rsidRPr="00000000">
          <w:rPr>
            <w:rFonts w:ascii="Times New Roman" w:cs="Times New Roman" w:eastAsia="Times New Roman" w:hAnsi="Times New Roman"/>
            <w:sz w:val="20"/>
            <w:szCs w:val="20"/>
            <w:rtl w:val="0"/>
          </w:rPr>
          <w:t xml:space="preserve">Kramer H&amp;N '87</w:t>
        </w:r>
      </w:hyperlink>
      <w:r w:rsidDel="00000000" w:rsidR="00000000" w:rsidRPr="00000000">
        <w:rPr>
          <w:rFonts w:ascii="Times New Roman" w:cs="Times New Roman" w:eastAsia="Times New Roman" w:hAnsi="Times New Roman"/>
          <w:sz w:val="20"/>
          <w:szCs w:val="20"/>
          <w:rtl w:val="0"/>
        </w:rPr>
        <w:t xml:space="preserve">]:</w:t>
      </w:r>
      <w:r w:rsidDel="00000000" w:rsidR="00000000" w:rsidRPr="00000000">
        <w:rPr>
          <w:rFonts w:ascii="Times New Roman" w:cs="Times New Roman" w:eastAsia="Times New Roman" w:hAnsi="Times New Roman"/>
          <w:b w:val="1"/>
          <w:sz w:val="20"/>
          <w:szCs w:val="20"/>
          <w:rtl w:val="0"/>
        </w:rPr>
        <w:t xml:space="preserve"> Preop 50 Gy vs. PORT 60 Gy</w:t>
      </w:r>
      <w:r w:rsidDel="00000000" w:rsidR="00000000" w:rsidRPr="00000000">
        <w:rPr>
          <w:rFonts w:ascii="Times New Roman" w:cs="Times New Roman" w:eastAsia="Times New Roman" w:hAnsi="Times New Roman"/>
          <w:sz w:val="20"/>
          <w:szCs w:val="20"/>
          <w:rtl w:val="0"/>
        </w:rPr>
        <w:t xml:space="preserve">. Definitive RT arm for OC/OP. </w:t>
        <w:br w:type="textWrapping"/>
        <w:t xml:space="preserve">Better LC w PORT.</w:t>
      </w:r>
      <w:r w:rsidDel="00000000" w:rsidR="00000000" w:rsidRPr="00000000">
        <w:rPr>
          <w:rtl w:val="0"/>
        </w:rPr>
        <w:t xml:space="preserve"> Critique: Microscopic SM+ are considered as LF for preop, while for PORT, it was not.</w:t>
      </w:r>
      <w:r w:rsidDel="00000000" w:rsidR="00000000" w:rsidRPr="00000000">
        <w:rPr>
          <w:rtl w:val="0"/>
        </w:rPr>
      </w:r>
    </w:p>
    <w:p w:rsidR="00000000" w:rsidDel="00000000" w:rsidP="00000000" w:rsidRDefault="00000000" w:rsidRPr="00000000" w14:paraId="000001DF">
      <w:pPr>
        <w:numPr>
          <w:ilvl w:val="1"/>
          <w:numId w:val="81"/>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354 pts. Locally advanced H&amp;N SqCC. Supraglottic larynx, HPX.</w:t>
      </w:r>
    </w:p>
    <w:p w:rsidR="00000000" w:rsidDel="00000000" w:rsidP="00000000" w:rsidRDefault="00000000" w:rsidRPr="00000000" w14:paraId="000001E0">
      <w:pPr>
        <w:numPr>
          <w:ilvl w:val="2"/>
          <w:numId w:val="81"/>
        </w:numPr>
        <w:spacing w:line="240" w:lineRule="auto"/>
        <w:ind w:left="216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Preop 50 Gy, PORT 60 Gy (Definitive for OP/OC 65-70 Gy→ salvage surgery).</w:t>
      </w:r>
    </w:p>
    <w:p w:rsidR="00000000" w:rsidDel="00000000" w:rsidP="00000000" w:rsidRDefault="00000000" w:rsidRPr="00000000" w14:paraId="000001E1">
      <w:pPr>
        <w:numPr>
          <w:ilvl w:val="1"/>
          <w:numId w:val="81"/>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7y LRC 58→ 70%, 7y OS ~20→ 29%.</w:t>
      </w:r>
      <w:r w:rsidDel="00000000" w:rsidR="00000000" w:rsidRPr="00000000">
        <w:rPr>
          <w:rtl w:val="0"/>
        </w:rPr>
      </w:r>
    </w:p>
    <w:bookmarkStart w:colFirst="0" w:colLast="0" w:name="vcst8jvu2fp6" w:id="28"/>
    <w:bookmarkEnd w:id="28"/>
    <w:p w:rsidR="00000000" w:rsidDel="00000000" w:rsidP="00000000" w:rsidRDefault="00000000" w:rsidRPr="00000000" w14:paraId="000001E2">
      <w:pPr>
        <w:numPr>
          <w:ilvl w:val="0"/>
          <w:numId w:val="95"/>
        </w:numPr>
      </w:pPr>
      <w:r w:rsidDel="00000000" w:rsidR="00000000" w:rsidRPr="00000000">
        <w:rPr>
          <w:b w:val="1"/>
          <w:rtl w:val="0"/>
        </w:rPr>
        <w:t xml:space="preserve">MDACC </w:t>
      </w:r>
      <w:r w:rsidDel="00000000" w:rsidR="00000000" w:rsidRPr="00000000">
        <w:rPr>
          <w:rtl w:val="0"/>
        </w:rPr>
        <w:t xml:space="preserve">[</w:t>
      </w:r>
      <w:hyperlink r:id="rId132">
        <w:r w:rsidDel="00000000" w:rsidR="00000000" w:rsidRPr="00000000">
          <w:rPr>
            <w:rtl w:val="0"/>
          </w:rPr>
          <w:t xml:space="preserve">Ang IJROBP '01</w:t>
        </w:r>
      </w:hyperlink>
      <w:r w:rsidDel="00000000" w:rsidR="00000000" w:rsidRPr="00000000">
        <w:rPr>
          <w:rtl w:val="0"/>
        </w:rPr>
        <w:t xml:space="preserve">]:</w:t>
      </w:r>
      <w:r w:rsidDel="00000000" w:rsidR="00000000" w:rsidRPr="00000000">
        <w:rPr>
          <w:i w:val="1"/>
          <w:rtl w:val="0"/>
        </w:rPr>
        <w:t xml:space="preserve"> </w:t>
      </w:r>
      <w:r w:rsidDel="00000000" w:rsidR="00000000" w:rsidRPr="00000000">
        <w:rPr>
          <w:rtl w:val="0"/>
        </w:rPr>
        <w:t xml:space="preserve">LR (no PORT), IR (57.6/32), </w:t>
      </w:r>
      <w:r w:rsidDel="00000000" w:rsidR="00000000" w:rsidRPr="00000000">
        <w:rPr>
          <w:b w:val="1"/>
          <w:rtl w:val="0"/>
        </w:rPr>
        <w:t xml:space="preserve">HR </w:t>
      </w:r>
      <w:r w:rsidDel="00000000" w:rsidR="00000000" w:rsidRPr="00000000">
        <w:rPr>
          <w:rtl w:val="0"/>
        </w:rPr>
        <w:t xml:space="preserve">(</w:t>
      </w:r>
      <w:r w:rsidDel="00000000" w:rsidR="00000000" w:rsidRPr="00000000">
        <w:rPr>
          <w:b w:val="1"/>
          <w:rtl w:val="0"/>
        </w:rPr>
        <w:t xml:space="preserve">63/35 in 7w vs. 5w</w:t>
      </w:r>
      <w:r w:rsidDel="00000000" w:rsidR="00000000" w:rsidRPr="00000000">
        <w:rPr>
          <w:rtl w:val="0"/>
        </w:rPr>
        <w:t xml:space="preserve">).</w:t>
      </w:r>
      <w:r w:rsidDel="00000000" w:rsidR="00000000" w:rsidRPr="00000000">
        <w:rPr>
          <w:i w:val="1"/>
          <w:rtl w:val="0"/>
        </w:rPr>
        <w:br w:type="textWrapping"/>
      </w:r>
      <w:r w:rsidDel="00000000" w:rsidR="00000000" w:rsidRPr="00000000">
        <w:rPr>
          <w:b w:val="1"/>
          <w:rtl w:val="0"/>
        </w:rPr>
        <w:t xml:space="preserve">Start PORT within 4w, complete by 11w from surgery</w:t>
      </w:r>
      <w:r w:rsidDel="00000000" w:rsidR="00000000" w:rsidRPr="00000000">
        <w:rPr>
          <w:rtl w:val="0"/>
        </w:rPr>
        <w:t xml:space="preserve">. In high risk, there is still room for improvement.</w:t>
        <w:br w:type="textWrapping"/>
        <w:t xml:space="preserve">Risk factors changed with EORTC 22931 and RTOG 95-01, which made SM+ high risk. Now, give CCRT for ECE or SM+.</w:t>
      </w:r>
    </w:p>
    <w:p w:rsidR="00000000" w:rsidDel="00000000" w:rsidP="00000000" w:rsidRDefault="00000000" w:rsidRPr="00000000" w14:paraId="000001E3">
      <w:pPr>
        <w:ind w:firstLine="720"/>
        <w:rPr/>
      </w:pPr>
      <w:r w:rsidDel="00000000" w:rsidR="00000000" w:rsidRPr="00000000">
        <w:rPr>
          <w:rtl w:val="0"/>
        </w:rPr>
        <w:t xml:space="preserve">Modern risk groups: LIR 1 RF, HIR 2 RF, HR either SM+ or ECE.</w:t>
        <w:br w:type="textWrapping"/>
        <w:t xml:space="preserve">Treatment: LIR PORT 56-58 Gy. HIR PORT 60-66 Gy. HR 60-66 Gy with CDDP 100 q3w.</w:t>
      </w:r>
    </w:p>
    <w:p w:rsidR="00000000" w:rsidDel="00000000" w:rsidP="00000000" w:rsidRDefault="00000000" w:rsidRPr="00000000" w14:paraId="000001E4">
      <w:pPr>
        <w:numPr>
          <w:ilvl w:val="1"/>
          <w:numId w:val="95"/>
        </w:numPr>
        <w:ind w:left="1440" w:hanging="360"/>
      </w:pPr>
      <w:r w:rsidDel="00000000" w:rsidR="00000000" w:rsidRPr="00000000">
        <w:rPr>
          <w:rtl w:val="0"/>
        </w:rPr>
        <w:t xml:space="preserve">213 pts. Locally advanced OC, OP or LX. </w:t>
      </w:r>
    </w:p>
    <w:p w:rsidR="00000000" w:rsidDel="00000000" w:rsidP="00000000" w:rsidRDefault="00000000" w:rsidRPr="00000000" w14:paraId="000001E5">
      <w:pPr>
        <w:numPr>
          <w:ilvl w:val="2"/>
          <w:numId w:val="95"/>
        </w:numPr>
        <w:ind w:left="2160" w:hanging="360"/>
      </w:pPr>
      <w:r w:rsidDel="00000000" w:rsidR="00000000" w:rsidRPr="00000000">
        <w:rPr>
          <w:b w:val="1"/>
          <w:rtl w:val="0"/>
        </w:rPr>
        <w:t xml:space="preserve">RF</w:t>
      </w:r>
      <w:r w:rsidDel="00000000" w:rsidR="00000000" w:rsidRPr="00000000">
        <w:rPr>
          <w:rFonts w:ascii="Gungsuh" w:cs="Gungsuh" w:eastAsia="Gungsuh" w:hAnsi="Gungsuh"/>
          <w:rtl w:val="0"/>
        </w:rPr>
        <w:t xml:space="preserve">: &gt; 1 node group, ≥ 2 nodes, &gt; 3 cm node, SM micro, PNI, OC site, ECE. </w:t>
      </w:r>
    </w:p>
    <w:p w:rsidR="00000000" w:rsidDel="00000000" w:rsidP="00000000" w:rsidRDefault="00000000" w:rsidRPr="00000000" w14:paraId="000001E6">
      <w:pPr>
        <w:numPr>
          <w:ilvl w:val="3"/>
          <w:numId w:val="95"/>
        </w:numPr>
        <w:ind w:left="2880" w:hanging="360"/>
        <w:rPr/>
      </w:pPr>
      <w:r w:rsidDel="00000000" w:rsidR="00000000" w:rsidRPr="00000000">
        <w:rPr>
          <w:b w:val="1"/>
          <w:rtl w:val="0"/>
        </w:rPr>
        <w:t xml:space="preserve">LR</w:t>
      </w:r>
      <w:r w:rsidDel="00000000" w:rsidR="00000000" w:rsidRPr="00000000">
        <w:rPr>
          <w:rtl w:val="0"/>
        </w:rPr>
        <w:t xml:space="preserve"> (no RF): </w:t>
      </w:r>
      <w:r w:rsidDel="00000000" w:rsidR="00000000" w:rsidRPr="00000000">
        <w:rPr>
          <w:b w:val="1"/>
          <w:rtl w:val="0"/>
        </w:rPr>
        <w:t xml:space="preserve">No PORT</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1E7">
      <w:pPr>
        <w:numPr>
          <w:ilvl w:val="3"/>
          <w:numId w:val="95"/>
        </w:numPr>
        <w:ind w:left="2880" w:hanging="360"/>
      </w:pPr>
      <w:r w:rsidDel="00000000" w:rsidR="00000000" w:rsidRPr="00000000">
        <w:rPr>
          <w:b w:val="1"/>
          <w:rtl w:val="0"/>
        </w:rPr>
        <w:t xml:space="preserve">IR</w:t>
      </w:r>
      <w:r w:rsidDel="00000000" w:rsidR="00000000" w:rsidRPr="00000000">
        <w:rPr>
          <w:rtl w:val="0"/>
        </w:rPr>
        <w:t xml:space="preserve"> (1 RF, no ECE): </w:t>
      </w:r>
      <w:r w:rsidDel="00000000" w:rsidR="00000000" w:rsidRPr="00000000">
        <w:rPr>
          <w:b w:val="1"/>
          <w:rtl w:val="0"/>
        </w:rPr>
        <w:t xml:space="preserve">57.6/32</w:t>
      </w:r>
      <w:r w:rsidDel="00000000" w:rsidR="00000000" w:rsidRPr="00000000">
        <w:rPr>
          <w:rtl w:val="0"/>
        </w:rPr>
        <w:t xml:space="preserve">.</w:t>
      </w:r>
    </w:p>
    <w:p w:rsidR="00000000" w:rsidDel="00000000" w:rsidP="00000000" w:rsidRDefault="00000000" w:rsidRPr="00000000" w14:paraId="000001E8">
      <w:pPr>
        <w:numPr>
          <w:ilvl w:val="3"/>
          <w:numId w:val="95"/>
        </w:numPr>
        <w:ind w:left="2880" w:hanging="360"/>
      </w:pPr>
      <w:r w:rsidDel="00000000" w:rsidR="00000000" w:rsidRPr="00000000">
        <w:rPr>
          <w:b w:val="1"/>
          <w:rtl w:val="0"/>
        </w:rPr>
        <w:t xml:space="preserve">HR</w:t>
      </w:r>
      <w:r w:rsidDel="00000000" w:rsidR="00000000" w:rsidRPr="00000000">
        <w:rPr>
          <w:rtl w:val="0"/>
        </w:rPr>
        <w:t xml:space="preserve"> (2 RF or ECE): </w:t>
      </w:r>
      <w:r w:rsidDel="00000000" w:rsidR="00000000" w:rsidRPr="00000000">
        <w:rPr>
          <w:b w:val="1"/>
          <w:rtl w:val="0"/>
        </w:rPr>
        <w:t xml:space="preserve">63/35 in 7w vs. 5w</w:t>
      </w:r>
      <w:r w:rsidDel="00000000" w:rsidR="00000000" w:rsidRPr="00000000">
        <w:rPr>
          <w:rtl w:val="0"/>
        </w:rPr>
        <w:t xml:space="preserve"> </w:t>
      </w:r>
      <w:r w:rsidDel="00000000" w:rsidR="00000000" w:rsidRPr="00000000">
        <w:rPr>
          <w:b w:val="1"/>
          <w:rtl w:val="0"/>
        </w:rPr>
        <w:t xml:space="preserve">with concomitant boost</w:t>
      </w:r>
      <w:r w:rsidDel="00000000" w:rsidR="00000000" w:rsidRPr="00000000">
        <w:rPr>
          <w:rtl w:val="0"/>
        </w:rPr>
        <w:t xml:space="preserve">.</w:t>
      </w:r>
    </w:p>
    <w:p w:rsidR="00000000" w:rsidDel="00000000" w:rsidP="00000000" w:rsidRDefault="00000000" w:rsidRPr="00000000" w14:paraId="000001E9">
      <w:pPr>
        <w:ind w:left="2160" w:firstLine="720"/>
        <w:rPr/>
      </w:pPr>
      <w:r w:rsidDel="00000000" w:rsidR="00000000" w:rsidRPr="00000000">
        <w:rPr>
          <w:rtl w:val="0"/>
        </w:rPr>
        <w:t xml:space="preserve">This changed with EORTC 22931 and RTOG 95-01, which made SM+ high risk.</w:t>
      </w:r>
    </w:p>
    <w:p w:rsidR="00000000" w:rsidDel="00000000" w:rsidP="00000000" w:rsidRDefault="00000000" w:rsidRPr="00000000" w14:paraId="000001EA">
      <w:pPr>
        <w:numPr>
          <w:ilvl w:val="1"/>
          <w:numId w:val="95"/>
        </w:numPr>
        <w:ind w:left="1440" w:hanging="360"/>
      </w:pPr>
      <w:r w:rsidDel="00000000" w:rsidR="00000000" w:rsidRPr="00000000">
        <w:rPr>
          <w:rtl w:val="0"/>
        </w:rPr>
        <w:t xml:space="preserve">5y LRC improved with shorter total treatment time: </w:t>
      </w:r>
    </w:p>
    <w:p w:rsidR="00000000" w:rsidDel="00000000" w:rsidP="00000000" w:rsidRDefault="00000000" w:rsidRPr="00000000" w14:paraId="000001EB">
      <w:pPr>
        <w:numPr>
          <w:ilvl w:val="2"/>
          <w:numId w:val="95"/>
        </w:numPr>
        <w:ind w:left="2160" w:hanging="360"/>
      </w:pPr>
      <w:r w:rsidDel="00000000" w:rsidR="00000000" w:rsidRPr="00000000">
        <w:rPr>
          <w:rFonts w:ascii="Cardo" w:cs="Cardo" w:eastAsia="Cardo" w:hAnsi="Cardo"/>
          <w:rtl w:val="0"/>
        </w:rPr>
        <w:t xml:space="preserve">5y LRC for &lt; 11 weeks / 11-13 weeks / &gt; 13 weeks of 76→ 62→ 38%.</w:t>
      </w:r>
    </w:p>
    <w:p w:rsidR="00000000" w:rsidDel="00000000" w:rsidP="00000000" w:rsidRDefault="00000000" w:rsidRPr="00000000" w14:paraId="000001EC">
      <w:pPr>
        <w:numPr>
          <w:ilvl w:val="1"/>
          <w:numId w:val="95"/>
        </w:numPr>
        <w:ind w:left="1440" w:hanging="360"/>
      </w:pPr>
      <w:r w:rsidDel="00000000" w:rsidR="00000000" w:rsidRPr="00000000">
        <w:rPr>
          <w:rFonts w:ascii="Cardo" w:cs="Cardo" w:eastAsia="Cardo" w:hAnsi="Cardo"/>
          <w:rtl w:val="0"/>
        </w:rPr>
        <w:t xml:space="preserve">5y LRC for LR / IR / HR of  90→ 94→ 68%.</w:t>
      </w:r>
    </w:p>
    <w:p w:rsidR="00000000" w:rsidDel="00000000" w:rsidP="00000000" w:rsidRDefault="00000000" w:rsidRPr="00000000" w14:paraId="000001ED">
      <w:pPr>
        <w:numPr>
          <w:ilvl w:val="1"/>
          <w:numId w:val="95"/>
        </w:numPr>
        <w:ind w:left="1440" w:hanging="360"/>
      </w:pPr>
      <w:r w:rsidDel="00000000" w:rsidR="00000000" w:rsidRPr="00000000">
        <w:rPr>
          <w:rFonts w:ascii="Cardo" w:cs="Cardo" w:eastAsia="Cardo" w:hAnsi="Cardo"/>
          <w:rtl w:val="0"/>
        </w:rPr>
        <w:t xml:space="preserve">5y OS for LR / IR / HR of 83→ 66→ 42%. Consider shorter package time for HR.</w:t>
      </w:r>
    </w:p>
    <w:p w:rsidR="00000000" w:rsidDel="00000000" w:rsidP="00000000" w:rsidRDefault="00000000" w:rsidRPr="00000000" w14:paraId="000001EE">
      <w:pPr>
        <w:numPr>
          <w:ilvl w:val="2"/>
          <w:numId w:val="95"/>
        </w:numPr>
        <w:ind w:left="2160" w:hanging="360"/>
      </w:pPr>
      <w:r w:rsidDel="00000000" w:rsidR="00000000" w:rsidRPr="00000000">
        <w:rPr>
          <w:rtl w:val="0"/>
        </w:rPr>
        <w:t xml:space="preserve">Trend for improved OS with a concomitant boost in the high-risk group.</w:t>
      </w:r>
      <w:r w:rsidDel="00000000" w:rsidR="00000000" w:rsidRPr="00000000">
        <w:rPr>
          <w:rtl w:val="0"/>
        </w:rPr>
      </w:r>
    </w:p>
    <w:bookmarkStart w:colFirst="0" w:colLast="0" w:name="e3anbbitlxnd" w:id="29"/>
    <w:bookmarkEnd w:id="29"/>
    <w:p w:rsidR="00000000" w:rsidDel="00000000" w:rsidP="00000000" w:rsidRDefault="00000000" w:rsidRPr="00000000" w14:paraId="000001EF">
      <w:pPr>
        <w:numPr>
          <w:ilvl w:val="0"/>
          <w:numId w:val="95"/>
        </w:numPr>
        <w:spacing w:line="240" w:lineRule="auto"/>
        <w:ind w:left="720" w:hanging="360"/>
        <w:rPr>
          <w:rFonts w:ascii="Times New Roman" w:cs="Times New Roman" w:eastAsia="Times New Roman" w:hAnsi="Times New Roman"/>
          <w:sz w:val="20"/>
          <w:szCs w:val="20"/>
        </w:rPr>
      </w:pPr>
      <w:r w:rsidDel="00000000" w:rsidR="00000000" w:rsidRPr="00000000">
        <w:rPr>
          <w:b w:val="1"/>
          <w:rtl w:val="0"/>
        </w:rPr>
        <w:t xml:space="preserve">MDACC </w:t>
      </w:r>
      <w:r w:rsidDel="00000000" w:rsidR="00000000" w:rsidRPr="00000000">
        <w:rPr>
          <w:rFonts w:ascii="Times New Roman" w:cs="Times New Roman" w:eastAsia="Times New Roman" w:hAnsi="Times New Roman"/>
          <w:sz w:val="20"/>
          <w:szCs w:val="20"/>
          <w:rtl w:val="0"/>
        </w:rPr>
        <w:t xml:space="preserve">[</w:t>
      </w:r>
      <w:hyperlink r:id="rId133">
        <w:r w:rsidDel="00000000" w:rsidR="00000000" w:rsidRPr="00000000">
          <w:rPr>
            <w:rFonts w:ascii="Times New Roman" w:cs="Times New Roman" w:eastAsia="Times New Roman" w:hAnsi="Times New Roman"/>
            <w:sz w:val="20"/>
            <w:szCs w:val="20"/>
            <w:rtl w:val="0"/>
          </w:rPr>
          <w:t xml:space="preserve">Peters IJROBP '93</w:t>
        </w:r>
      </w:hyperlink>
      <w:r w:rsidDel="00000000" w:rsidR="00000000" w:rsidRPr="00000000">
        <w:rPr>
          <w:rFonts w:ascii="Times New Roman" w:cs="Times New Roman" w:eastAsia="Times New Roman" w:hAnsi="Times New Roman"/>
          <w:sz w:val="20"/>
          <w:szCs w:val="20"/>
          <w:rtl w:val="0"/>
        </w:rPr>
        <w:t xml:space="preserve">, </w:t>
      </w:r>
      <w:hyperlink r:id="rId134">
        <w:r w:rsidDel="00000000" w:rsidR="00000000" w:rsidRPr="00000000">
          <w:rPr>
            <w:rFonts w:ascii="Times New Roman" w:cs="Times New Roman" w:eastAsia="Times New Roman" w:hAnsi="Times New Roman"/>
            <w:sz w:val="20"/>
            <w:szCs w:val="20"/>
            <w:rtl w:val="0"/>
          </w:rPr>
          <w:t xml:space="preserve">Rosenthal '17</w:t>
        </w:r>
      </w:hyperlink>
      <w:r w:rsidDel="00000000" w:rsidR="00000000" w:rsidRPr="00000000">
        <w:rPr>
          <w:rFonts w:ascii="Times New Roman" w:cs="Times New Roman" w:eastAsia="Times New Roman" w:hAnsi="Times New Roman"/>
          <w:sz w:val="20"/>
          <w:szCs w:val="20"/>
          <w:rtl w:val="0"/>
        </w:rPr>
        <w:t xml:space="preserve">]:</w:t>
      </w:r>
      <w:r w:rsidDel="00000000" w:rsidR="00000000" w:rsidRPr="00000000">
        <w:rPr>
          <w:rtl w:val="0"/>
        </w:rPr>
        <w:t xml:space="preserve"> </w:t>
      </w:r>
      <w:r w:rsidDel="00000000" w:rsidR="00000000" w:rsidRPr="00000000">
        <w:rPr>
          <w:rFonts w:ascii="Cardo" w:cs="Cardo" w:eastAsia="Cardo" w:hAnsi="Cardo"/>
          <w:b w:val="1"/>
          <w:rtl w:val="0"/>
        </w:rPr>
        <w:t xml:space="preserve">Surgery→ PORT</w:t>
      </w:r>
      <w:r w:rsidDel="00000000" w:rsidR="00000000" w:rsidRPr="00000000">
        <w:rPr>
          <w:rtl w:val="0"/>
        </w:rPr>
        <w:t xml:space="preserve"> for LR (</w:t>
      </w:r>
      <w:r w:rsidDel="00000000" w:rsidR="00000000" w:rsidRPr="00000000">
        <w:rPr>
          <w:b w:val="1"/>
          <w:rtl w:val="0"/>
        </w:rPr>
        <w:t xml:space="preserve">57.6/32</w:t>
      </w:r>
      <w:r w:rsidDel="00000000" w:rsidR="00000000" w:rsidRPr="00000000">
        <w:rPr>
          <w:rtl w:val="0"/>
        </w:rPr>
        <w:t xml:space="preserve">) </w:t>
      </w:r>
      <w:r w:rsidDel="00000000" w:rsidR="00000000" w:rsidRPr="00000000">
        <w:rPr>
          <w:b w:val="1"/>
          <w:rtl w:val="0"/>
        </w:rPr>
        <w:t xml:space="preserve">vs. </w:t>
      </w:r>
      <w:r w:rsidDel="00000000" w:rsidR="00000000" w:rsidRPr="00000000">
        <w:rPr>
          <w:rtl w:val="0"/>
        </w:rPr>
        <w:t xml:space="preserve">LR/HR (</w:t>
      </w:r>
      <w:r w:rsidDel="00000000" w:rsidR="00000000" w:rsidRPr="00000000">
        <w:rPr>
          <w:b w:val="1"/>
          <w:rtl w:val="0"/>
        </w:rPr>
        <w:t xml:space="preserve">63/35</w:t>
      </w:r>
      <w:r w:rsidDel="00000000" w:rsidR="00000000" w:rsidRPr="00000000">
        <w:rPr>
          <w:rtl w:val="0"/>
        </w:rPr>
        <w:t xml:space="preserve">)</w:t>
      </w:r>
      <w:r w:rsidDel="00000000" w:rsidR="00000000" w:rsidRPr="00000000">
        <w:rPr>
          <w:b w:val="1"/>
          <w:rtl w:val="0"/>
        </w:rPr>
        <w:t xml:space="preserve"> vs. </w:t>
      </w:r>
      <w:r w:rsidDel="00000000" w:rsidR="00000000" w:rsidRPr="00000000">
        <w:rPr>
          <w:rtl w:val="0"/>
        </w:rPr>
        <w:t xml:space="preserve">HR (</w:t>
      </w:r>
      <w:r w:rsidDel="00000000" w:rsidR="00000000" w:rsidRPr="00000000">
        <w:rPr>
          <w:b w:val="1"/>
          <w:rtl w:val="0"/>
        </w:rPr>
        <w:t xml:space="preserve">68.4/38</w:t>
      </w:r>
      <w:r w:rsidDel="00000000" w:rsidR="00000000" w:rsidRPr="00000000">
        <w:rPr>
          <w:rtl w:val="0"/>
        </w:rPr>
        <w:t xml:space="preserve">)</w:t>
      </w:r>
      <w:r w:rsidDel="00000000" w:rsidR="00000000" w:rsidRPr="00000000">
        <w:rPr>
          <w:rtl w:val="0"/>
        </w:rPr>
        <w:t xml:space="preserve">. </w:t>
      </w:r>
      <w:r w:rsidDel="00000000" w:rsidR="00000000" w:rsidRPr="00000000">
        <w:rPr>
          <w:rFonts w:ascii="Times New Roman" w:cs="Times New Roman" w:eastAsia="Times New Roman" w:hAnsi="Times New Roman"/>
          <w:sz w:val="20"/>
          <w:szCs w:val="20"/>
          <w:rtl w:val="0"/>
        </w:rPr>
        <w:br w:type="textWrapping"/>
        <w:t xml:space="preserve">Stratified to a low and high risk system</w:t>
      </w:r>
      <w:r w:rsidDel="00000000" w:rsidR="00000000" w:rsidRPr="00000000">
        <w:rPr>
          <w:rtl w:val="0"/>
        </w:rPr>
        <w:t xml:space="preserve"> which is no longer in use. ECE high risk if node 3-6 cm. </w:t>
      </w:r>
    </w:p>
    <w:p w:rsidR="00000000" w:rsidDel="00000000" w:rsidP="00000000" w:rsidRDefault="00000000" w:rsidRPr="00000000" w14:paraId="000001F0">
      <w:pPr>
        <w:ind w:firstLine="720"/>
        <w:rPr/>
      </w:pPr>
      <w:r w:rsidDel="00000000" w:rsidR="00000000" w:rsidRPr="00000000">
        <w:rPr>
          <w:rtl w:val="0"/>
        </w:rPr>
        <w:t xml:space="preserve">Patients were randomized to three postoperative levels (57.6, 63, and 68.4 Gy). 52.2 - 54 Gy was originally included, but these arms were dropped after first interim analysis demonstrating several early recurrences.</w:t>
      </w:r>
    </w:p>
    <w:p w:rsidR="00000000" w:rsidDel="00000000" w:rsidP="00000000" w:rsidRDefault="00000000" w:rsidRPr="00000000" w14:paraId="000001F1">
      <w:pPr>
        <w:ind w:firstLine="720"/>
        <w:rPr/>
      </w:pPr>
      <w:r w:rsidDel="00000000" w:rsidR="00000000" w:rsidRPr="00000000">
        <w:rPr>
          <w:rtl w:val="0"/>
        </w:rPr>
        <w:t xml:space="preserve">Give a minimum of 57.6 Gy to operative bed with boost to 63 Gy for ECE or multiple risk factors (e.g. OC primary, PNI, SM &lt; 5 mm, N2). Dose escalation above 63 does not appear to improve the therapeutic ratio.</w:t>
      </w:r>
    </w:p>
    <w:p w:rsidR="00000000" w:rsidDel="00000000" w:rsidP="00000000" w:rsidRDefault="00000000" w:rsidRPr="00000000" w14:paraId="000001F2">
      <w:pPr>
        <w:ind w:firstLine="720"/>
        <w:rPr/>
      </w:pPr>
      <w:r w:rsidDel="00000000" w:rsidR="00000000" w:rsidRPr="00000000">
        <w:rPr>
          <w:rtl w:val="0"/>
        </w:rPr>
        <w:t xml:space="preserve">Cobalt era, chemotherapy not utilized in this study.</w:t>
      </w:r>
      <w:r w:rsidDel="00000000" w:rsidR="00000000" w:rsidRPr="00000000">
        <w:rPr>
          <w:rtl w:val="0"/>
        </w:rPr>
      </w:r>
    </w:p>
    <w:p w:rsidR="00000000" w:rsidDel="00000000" w:rsidP="00000000" w:rsidRDefault="00000000" w:rsidRPr="00000000" w14:paraId="000001F3">
      <w:pPr>
        <w:numPr>
          <w:ilvl w:val="1"/>
          <w:numId w:val="95"/>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264 pts. H&amp;N SqCC (90% III/IV). Strat: T/N stage, SM, PNI, # nodes/nodal groups/size/ECE, direct invasion.</w:t>
      </w:r>
    </w:p>
    <w:p w:rsidR="00000000" w:rsidDel="00000000" w:rsidP="00000000" w:rsidRDefault="00000000" w:rsidRPr="00000000" w14:paraId="000001F4">
      <w:pPr>
        <w:numPr>
          <w:ilvl w:val="2"/>
          <w:numId w:val="95"/>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LR: PORT 52.2-57.6/29-31 vs. 63/35.</w:t>
      </w:r>
      <w:r w:rsidDel="00000000" w:rsidR="00000000" w:rsidRPr="00000000">
        <w:rPr>
          <w:rFonts w:ascii="Times New Roman" w:cs="Times New Roman" w:eastAsia="Times New Roman" w:hAnsi="Times New Roman"/>
          <w:sz w:val="20"/>
          <w:szCs w:val="20"/>
          <w:rtl w:val="0"/>
        </w:rPr>
        <w:t xml:space="preserve"> Give at least 54 Gy for low risk.</w:t>
      </w:r>
    </w:p>
    <w:p w:rsidR="00000000" w:rsidDel="00000000" w:rsidP="00000000" w:rsidRDefault="00000000" w:rsidRPr="00000000" w14:paraId="000001F5">
      <w:pPr>
        <w:numPr>
          <w:ilvl w:val="3"/>
          <w:numId w:val="95"/>
        </w:numPr>
        <w:spacing w:line="240" w:lineRule="auto"/>
        <w:ind w:left="288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2y LC for ± 54 Gy of 63→ 90%</w:t>
      </w:r>
      <w:r w:rsidDel="00000000" w:rsidR="00000000" w:rsidRPr="00000000">
        <w:rPr>
          <w:rtl w:val="0"/>
        </w:rPr>
        <w:t xml:space="preserve">. </w:t>
      </w:r>
      <w:r w:rsidDel="00000000" w:rsidR="00000000" w:rsidRPr="00000000">
        <w:rPr>
          <w:i w:val="1"/>
          <w:rtl w:val="0"/>
        </w:rPr>
        <w:t xml:space="preserve">There was </w:t>
      </w:r>
      <w:r w:rsidDel="00000000" w:rsidR="00000000" w:rsidRPr="00000000">
        <w:rPr>
          <w:rFonts w:ascii="Times New Roman" w:cs="Times New Roman" w:eastAsia="Times New Roman" w:hAnsi="Times New Roman"/>
          <w:i w:val="1"/>
          <w:sz w:val="20"/>
          <w:szCs w:val="20"/>
          <w:rtl w:val="0"/>
        </w:rPr>
        <w:t xml:space="preserve">no difference between 57.6 and 63 Gy.</w:t>
      </w:r>
    </w:p>
    <w:p w:rsidR="00000000" w:rsidDel="00000000" w:rsidP="00000000" w:rsidRDefault="00000000" w:rsidRPr="00000000" w14:paraId="000001F6">
      <w:pPr>
        <w:numPr>
          <w:ilvl w:val="2"/>
          <w:numId w:val="95"/>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HR: PORT 63/35 vs. 68.4/38. There appears to be no ben</w:t>
      </w:r>
      <w:r w:rsidDel="00000000" w:rsidR="00000000" w:rsidRPr="00000000">
        <w:rPr>
          <w:rtl w:val="0"/>
        </w:rPr>
        <w:t xml:space="preserve">efit for escalating above 63 Gy.</w:t>
      </w:r>
      <w:r w:rsidDel="00000000" w:rsidR="00000000" w:rsidRPr="00000000">
        <w:rPr>
          <w:rtl w:val="0"/>
        </w:rPr>
      </w:r>
    </w:p>
    <w:p w:rsidR="00000000" w:rsidDel="00000000" w:rsidP="00000000" w:rsidRDefault="00000000" w:rsidRPr="00000000" w14:paraId="000001F7">
      <w:pPr>
        <w:numPr>
          <w:ilvl w:val="3"/>
          <w:numId w:val="95"/>
        </w:numPr>
        <w:spacing w:line="240" w:lineRule="auto"/>
        <w:ind w:left="288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2y LC for 63 / 68.4 Gy of ~85%.</w:t>
      </w:r>
    </w:p>
    <w:p w:rsidR="00000000" w:rsidDel="00000000" w:rsidP="00000000" w:rsidRDefault="00000000" w:rsidRPr="00000000" w14:paraId="000001F8">
      <w:pPr>
        <w:numPr>
          <w:ilvl w:val="1"/>
          <w:numId w:val="95"/>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2y LC for ± 63 Gy of 52→ 73%. </w:t>
      </w:r>
    </w:p>
    <w:p w:rsidR="00000000" w:rsidDel="00000000" w:rsidP="00000000" w:rsidRDefault="00000000" w:rsidRPr="00000000" w14:paraId="000001F9">
      <w:pPr>
        <w:numPr>
          <w:ilvl w:val="1"/>
          <w:numId w:val="95"/>
        </w:numPr>
        <w:spacing w:line="240" w:lineRule="auto"/>
        <w:ind w:left="1440" w:hanging="360"/>
        <w:rPr>
          <w:rFonts w:ascii="Times New Roman" w:cs="Times New Roman" w:eastAsia="Times New Roman" w:hAnsi="Times New Roman"/>
          <w:sz w:val="20"/>
          <w:szCs w:val="20"/>
        </w:rPr>
      </w:pPr>
      <w:r w:rsidDel="00000000" w:rsidR="00000000" w:rsidRPr="00000000">
        <w:rPr>
          <w:rFonts w:ascii="Gungsuh" w:cs="Gungsuh" w:eastAsia="Gungsuh" w:hAnsi="Gungsuh"/>
          <w:sz w:val="20"/>
          <w:szCs w:val="20"/>
          <w:rtl w:val="0"/>
        </w:rPr>
        <w:t xml:space="preserve">ECE was the only risk factor that demonstrated dose-response between 57.6 and ≥ 63 Gy</w:t>
      </w:r>
    </w:p>
    <w:p w:rsidR="00000000" w:rsidDel="00000000" w:rsidP="00000000" w:rsidRDefault="00000000" w:rsidRPr="00000000" w14:paraId="000001FA">
      <w:pPr>
        <w:numPr>
          <w:ilvl w:val="2"/>
          <w:numId w:val="95"/>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Need four other risk factors to reach recurrence risk of ECE (e.g. OC primary, PNI, SM &lt; 5 mm, N2).</w:t>
      </w:r>
    </w:p>
    <w:p w:rsidR="00000000" w:rsidDel="00000000" w:rsidP="00000000" w:rsidRDefault="00000000" w:rsidRPr="00000000" w14:paraId="000001FB">
      <w:pPr>
        <w:numPr>
          <w:ilvl w:val="2"/>
          <w:numId w:val="95"/>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This changed </w:t>
      </w:r>
      <w:r w:rsidDel="00000000" w:rsidR="00000000" w:rsidRPr="00000000">
        <w:rPr>
          <w:rFonts w:ascii="Times New Roman" w:cs="Times New Roman" w:eastAsia="Times New Roman" w:hAnsi="Times New Roman"/>
          <w:sz w:val="20"/>
          <w:szCs w:val="20"/>
          <w:rtl w:val="0"/>
        </w:rPr>
        <w:t xml:space="preserve">with EORTC</w:t>
      </w:r>
      <w:r w:rsidDel="00000000" w:rsidR="00000000" w:rsidRPr="00000000">
        <w:rPr>
          <w:rFonts w:ascii="Times New Roman" w:cs="Times New Roman" w:eastAsia="Times New Roman" w:hAnsi="Times New Roman"/>
          <w:sz w:val="20"/>
          <w:szCs w:val="20"/>
          <w:rtl w:val="0"/>
        </w:rPr>
        <w:t xml:space="preserve"> 22931 and RTOG 95-01, which SM+ made high risk.</w:t>
      </w:r>
    </w:p>
    <w:p w:rsidR="00000000" w:rsidDel="00000000" w:rsidP="00000000" w:rsidRDefault="00000000" w:rsidRPr="00000000" w14:paraId="000001FC">
      <w:pPr>
        <w:numPr>
          <w:ilvl w:val="1"/>
          <w:numId w:val="95"/>
        </w:numPr>
        <w:spacing w:line="240" w:lineRule="auto"/>
        <w:ind w:left="1440" w:hanging="360"/>
        <w:rPr>
          <w:rFonts w:ascii="Times New Roman" w:cs="Times New Roman" w:eastAsia="Times New Roman" w:hAnsi="Times New Roman"/>
          <w:sz w:val="20"/>
          <w:szCs w:val="20"/>
        </w:rPr>
      </w:pPr>
      <w:r w:rsidDel="00000000" w:rsidR="00000000" w:rsidRPr="00000000">
        <w:rPr>
          <w:rtl w:val="0"/>
        </w:rPr>
        <w:t xml:space="preserve">20+ year</w:t>
      </w:r>
      <w:r w:rsidDel="00000000" w:rsidR="00000000" w:rsidRPr="00000000">
        <w:rPr>
          <w:rFonts w:ascii="Times New Roman" w:cs="Times New Roman" w:eastAsia="Times New Roman" w:hAnsi="Times New Roman"/>
          <w:sz w:val="20"/>
          <w:szCs w:val="20"/>
          <w:rtl w:val="0"/>
        </w:rPr>
        <w:t xml:space="preserve"> follow-up</w:t>
      </w:r>
      <w:r w:rsidDel="00000000" w:rsidR="00000000" w:rsidRPr="00000000">
        <w:rPr>
          <w:rtl w:val="0"/>
        </w:rPr>
        <w:t xml:space="preserve"> [</w:t>
      </w:r>
      <w:hyperlink r:id="rId135">
        <w:r w:rsidDel="00000000" w:rsidR="00000000" w:rsidRPr="00000000">
          <w:rPr>
            <w:rtl w:val="0"/>
          </w:rPr>
          <w:t xml:space="preserve">Rosenthal IJROBP '17</w:t>
        </w:r>
      </w:hyperlink>
      <w:r w:rsidDel="00000000" w:rsidR="00000000" w:rsidRPr="00000000">
        <w:rPr>
          <w:rtl w:val="0"/>
        </w:rPr>
        <w:t xml:space="preserve">]:</w:t>
        <w:br w:type="textWrapping"/>
        <w:t xml:space="preserve">No difference in tumor control between groups. Complete treatment within 12 weeks after surgery.</w:t>
        <w:br w:type="textWrapping"/>
        <w:t xml:space="preserve">There is no benefit with dose escalation in the LR or HR group (i.e. use 57.6 Gy for LR, and 63 Gy for HR)</w:t>
      </w:r>
      <w:r w:rsidDel="00000000" w:rsidR="00000000" w:rsidRPr="00000000">
        <w:rPr>
          <w:rtl w:val="0"/>
        </w:rPr>
      </w:r>
    </w:p>
    <w:p w:rsidR="00000000" w:rsidDel="00000000" w:rsidP="00000000" w:rsidRDefault="00000000" w:rsidRPr="00000000" w14:paraId="000001FD">
      <w:pPr>
        <w:numPr>
          <w:ilvl w:val="2"/>
          <w:numId w:val="95"/>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Long term LRF 28% w 85% </w:t>
      </w:r>
      <w:r w:rsidDel="00000000" w:rsidR="00000000" w:rsidRPr="00000000">
        <w:rPr>
          <w:rtl w:val="0"/>
        </w:rPr>
        <w:t xml:space="preserve">within the first</w:t>
      </w:r>
      <w:r w:rsidDel="00000000" w:rsidR="00000000" w:rsidRPr="00000000">
        <w:rPr>
          <w:rFonts w:ascii="Times New Roman" w:cs="Times New Roman" w:eastAsia="Times New Roman" w:hAnsi="Times New Roman"/>
          <w:sz w:val="20"/>
          <w:szCs w:val="20"/>
          <w:rtl w:val="0"/>
        </w:rPr>
        <w:t xml:space="preserve"> 2y follow-up.</w:t>
      </w:r>
    </w:p>
    <w:p w:rsidR="00000000" w:rsidDel="00000000" w:rsidP="00000000" w:rsidRDefault="00000000" w:rsidRPr="00000000" w14:paraId="000001FE">
      <w:pPr>
        <w:numPr>
          <w:ilvl w:val="3"/>
          <w:numId w:val="95"/>
        </w:numPr>
        <w:spacing w:line="240" w:lineRule="auto"/>
        <w:ind w:left="288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~15% local recurrence in either group, ~15% neck recurrences in either group.</w:t>
      </w:r>
    </w:p>
    <w:p w:rsidR="00000000" w:rsidDel="00000000" w:rsidP="00000000" w:rsidRDefault="00000000" w:rsidRPr="00000000" w14:paraId="000001FF">
      <w:pPr>
        <w:numPr>
          <w:ilvl w:val="2"/>
          <w:numId w:val="95"/>
        </w:numPr>
        <w:spacing w:line="240" w:lineRule="auto"/>
        <w:ind w:left="2160" w:hanging="360"/>
        <w:rPr>
          <w:rFonts w:ascii="Times New Roman" w:cs="Times New Roman" w:eastAsia="Times New Roman" w:hAnsi="Times New Roman"/>
          <w:sz w:val="20"/>
          <w:szCs w:val="20"/>
        </w:rPr>
      </w:pPr>
      <w:r w:rsidDel="00000000" w:rsidR="00000000" w:rsidRPr="00000000">
        <w:rPr>
          <w:rFonts w:ascii="Cardo" w:cs="Cardo" w:eastAsia="Cardo" w:hAnsi="Cardo"/>
          <w:rtl w:val="0"/>
        </w:rPr>
        <w:t xml:space="preserve">FFDM at 5y / 10y of 64→ 60%.</w:t>
      </w:r>
    </w:p>
    <w:p w:rsidR="00000000" w:rsidDel="00000000" w:rsidP="00000000" w:rsidRDefault="00000000" w:rsidRPr="00000000" w14:paraId="00000200">
      <w:pPr>
        <w:numPr>
          <w:ilvl w:val="2"/>
          <w:numId w:val="95"/>
        </w:numPr>
        <w:spacing w:line="240" w:lineRule="auto"/>
        <w:ind w:left="2160" w:hanging="360"/>
        <w:rPr>
          <w:u w:val="none"/>
        </w:rPr>
      </w:pPr>
      <w:r w:rsidDel="00000000" w:rsidR="00000000" w:rsidRPr="00000000">
        <w:rPr>
          <w:rFonts w:ascii="Cardo" w:cs="Cardo" w:eastAsia="Cardo" w:hAnsi="Cardo"/>
          <w:rtl w:val="0"/>
        </w:rPr>
        <w:t xml:space="preserve">OS at 5y / 10y of 32→ 20%. </w:t>
      </w:r>
    </w:p>
    <w:p w:rsidR="00000000" w:rsidDel="00000000" w:rsidP="00000000" w:rsidRDefault="00000000" w:rsidRPr="00000000" w14:paraId="00000201">
      <w:pPr>
        <w:numPr>
          <w:ilvl w:val="2"/>
          <w:numId w:val="95"/>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Second primary cancer 27%. </w:t>
      </w:r>
    </w:p>
    <w:p w:rsidR="00000000" w:rsidDel="00000000" w:rsidP="00000000" w:rsidRDefault="00000000" w:rsidRPr="00000000" w14:paraId="00000202">
      <w:pPr>
        <w:numPr>
          <w:ilvl w:val="2"/>
          <w:numId w:val="95"/>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Late G3/4 toxicity 11%.</w:t>
      </w:r>
    </w:p>
    <w:p w:rsidR="00000000" w:rsidDel="00000000" w:rsidP="00000000" w:rsidRDefault="00000000" w:rsidRPr="00000000" w14:paraId="00000203">
      <w:pPr>
        <w:numPr>
          <w:ilvl w:val="2"/>
          <w:numId w:val="95"/>
        </w:numPr>
        <w:spacing w:line="240" w:lineRule="auto"/>
        <w:ind w:left="2160" w:hanging="360"/>
        <w:rPr>
          <w:rFonts w:ascii="Times New Roman" w:cs="Times New Roman" w:eastAsia="Times New Roman" w:hAnsi="Times New Roman"/>
          <w:sz w:val="20"/>
          <w:szCs w:val="20"/>
        </w:rPr>
      </w:pPr>
      <w:r w:rsidDel="00000000" w:rsidR="00000000" w:rsidRPr="00000000">
        <w:rPr>
          <w:rFonts w:ascii="Gungsuh" w:cs="Gungsuh" w:eastAsia="Gungsuh" w:hAnsi="Gungsuh"/>
          <w:sz w:val="20"/>
          <w:szCs w:val="20"/>
          <w:rtl w:val="0"/>
        </w:rPr>
        <w:t xml:space="preserve">MVA for LRC: SM- (HR 0.4), white (HR 0.4), no ECE (HR 0.4), package time ≥ 85d (12 weeks - HR 0.5).</w:t>
      </w:r>
    </w:p>
    <w:p w:rsidR="00000000" w:rsidDel="00000000" w:rsidP="00000000" w:rsidRDefault="00000000" w:rsidRPr="00000000" w14:paraId="00000204">
      <w:pPr>
        <w:numPr>
          <w:ilvl w:val="2"/>
          <w:numId w:val="95"/>
        </w:numPr>
        <w:spacing w:line="240" w:lineRule="auto"/>
        <w:ind w:left="2160" w:hanging="360"/>
        <w:rPr>
          <w:rFonts w:ascii="Times New Roman" w:cs="Times New Roman" w:eastAsia="Times New Roman" w:hAnsi="Times New Roman"/>
          <w:sz w:val="20"/>
          <w:szCs w:val="20"/>
        </w:rPr>
      </w:pPr>
      <w:r w:rsidDel="00000000" w:rsidR="00000000" w:rsidRPr="00000000">
        <w:rPr>
          <w:rFonts w:ascii="Gungsuh" w:cs="Gungsuh" w:eastAsia="Gungsuh" w:hAnsi="Gungsuh"/>
          <w:sz w:val="20"/>
          <w:szCs w:val="20"/>
          <w:rtl w:val="0"/>
        </w:rPr>
        <w:t xml:space="preserve">MVA for OS: Age ≥ 57y (HR 0.5), SM+ (HR 0.5), ECE (HR 0.9), package time ≥ 85d (HR 0.7).</w:t>
      </w:r>
      <w:r w:rsidDel="00000000" w:rsidR="00000000" w:rsidRPr="00000000">
        <w:rPr>
          <w:rtl w:val="0"/>
        </w:rPr>
      </w:r>
    </w:p>
    <w:p w:rsidR="00000000" w:rsidDel="00000000" w:rsidP="00000000" w:rsidRDefault="00000000" w:rsidRPr="00000000" w14:paraId="00000205">
      <w:pPr>
        <w:spacing w:line="240" w:lineRule="auto"/>
        <w:ind w:left="0" w:firstLine="0"/>
        <w:rPr>
          <w:sz w:val="20"/>
          <w:szCs w:val="20"/>
        </w:rPr>
      </w:pPr>
      <w:r w:rsidDel="00000000" w:rsidR="00000000" w:rsidRPr="00000000">
        <w:rPr>
          <w:rtl w:val="0"/>
        </w:rPr>
      </w:r>
    </w:p>
    <w:tbl>
      <w:tblPr>
        <w:tblStyle w:val="Table5"/>
        <w:tblW w:w="834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340"/>
        <w:tblGridChange w:id="0">
          <w:tblGrid>
            <w:gridCol w:w="8340"/>
          </w:tblGrid>
        </w:tblGridChange>
      </w:tblGrid>
      <w:tr>
        <w:trPr>
          <w:trHeight w:val="720" w:hRule="atLeast"/>
        </w:trPr>
        <w:tc>
          <w:tcPr>
            <w:shd w:fill="auto" w:val="clear"/>
            <w:tcMar>
              <w:top w:w="100.0" w:type="dxa"/>
              <w:left w:w="100.0" w:type="dxa"/>
              <w:bottom w:w="100.0" w:type="dxa"/>
              <w:right w:w="100.0" w:type="dxa"/>
            </w:tcMar>
            <w:vAlign w:val="top"/>
          </w:tcPr>
          <w:bookmarkStart w:colFirst="0" w:colLast="0" w:name="q3fuk4c5w2qe" w:id="30"/>
          <w:bookmarkEnd w:id="30"/>
          <w:p w:rsidR="00000000" w:rsidDel="00000000" w:rsidP="00000000" w:rsidRDefault="00000000" w:rsidRPr="00000000" w14:paraId="00000206">
            <w:pPr>
              <w:widowControl w:val="0"/>
              <w:spacing w:line="240" w:lineRule="auto"/>
              <w:ind w:left="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RTOG 95-01 vs. EORTC 22931</w:t>
            </w:r>
            <w:r w:rsidDel="00000000" w:rsidR="00000000" w:rsidRPr="00000000">
              <w:rPr>
                <w:rFonts w:ascii="Cardo" w:cs="Cardo" w:eastAsia="Cardo" w:hAnsi="Cardo"/>
                <w:sz w:val="20"/>
                <w:szCs w:val="20"/>
                <w:rtl w:val="0"/>
              </w:rPr>
              <w:t xml:space="preserve">: SM+ 18→ 28%, G3 7→ 19%, HPX 10→ 20%, OP 42→ 30% </w:t>
            </w:r>
          </w:p>
          <w:p w:rsidR="00000000" w:rsidDel="00000000" w:rsidP="00000000" w:rsidRDefault="00000000" w:rsidRPr="00000000" w14:paraId="00000207">
            <w:pPr>
              <w:widowControl w:val="0"/>
              <w:numPr>
                <w:ilvl w:val="0"/>
                <w:numId w:val="17"/>
              </w:numPr>
              <w:spacing w:line="240" w:lineRule="auto"/>
              <w:ind w:left="72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EORTC had higher risk pts and therefore more likely to benefit from adjuvant radiation.</w:t>
            </w:r>
          </w:p>
          <w:p w:rsidR="00000000" w:rsidDel="00000000" w:rsidP="00000000" w:rsidRDefault="00000000" w:rsidRPr="00000000" w14:paraId="00000208">
            <w:pPr>
              <w:widowControl w:val="0"/>
              <w:spacing w:line="240" w:lineRule="auto"/>
              <w:ind w:lef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Simplification of risk groups from RTOG 95-01 and EORTC 22931</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209">
            <w:pPr>
              <w:numPr>
                <w:ilvl w:val="0"/>
                <w:numId w:val="91"/>
              </w:numPr>
              <w:spacing w:line="240" w:lineRule="auto"/>
              <w:ind w:left="720" w:hanging="360"/>
              <w:rPr>
                <w:rFonts w:ascii="Times New Roman" w:cs="Times New Roman" w:eastAsia="Times New Roman" w:hAnsi="Times New Roman"/>
                <w:sz w:val="20"/>
                <w:szCs w:val="20"/>
                <w:u w:val="none"/>
              </w:rPr>
            </w:pPr>
            <w:r w:rsidDel="00000000" w:rsidR="00000000" w:rsidRPr="00000000">
              <w:rPr>
                <w:rFonts w:ascii="Gungsuh" w:cs="Gungsuh" w:eastAsia="Gungsuh" w:hAnsi="Gungsuh"/>
                <w:sz w:val="20"/>
                <w:szCs w:val="20"/>
                <w:rtl w:val="0"/>
              </w:rPr>
              <w:t xml:space="preserve">LR: SM ≥ 5 mm with ≤ 1 node.</w:t>
            </w:r>
          </w:p>
          <w:p w:rsidR="00000000" w:rsidDel="00000000" w:rsidP="00000000" w:rsidRDefault="00000000" w:rsidRPr="00000000" w14:paraId="0000020A">
            <w:pPr>
              <w:numPr>
                <w:ilvl w:val="0"/>
                <w:numId w:val="91"/>
              </w:numPr>
              <w:spacing w:line="240" w:lineRule="auto"/>
              <w:ind w:left="720" w:hanging="360"/>
              <w:rPr>
                <w:rFonts w:ascii="Times New Roman" w:cs="Times New Roman" w:eastAsia="Times New Roman" w:hAnsi="Times New Roman"/>
                <w:sz w:val="20"/>
                <w:szCs w:val="20"/>
                <w:u w:val="none"/>
              </w:rPr>
            </w:pPr>
            <w:r w:rsidDel="00000000" w:rsidR="00000000" w:rsidRPr="00000000">
              <w:rPr>
                <w:rFonts w:ascii="Gungsuh" w:cs="Gungsuh" w:eastAsia="Gungsuh" w:hAnsi="Gungsuh"/>
                <w:sz w:val="20"/>
                <w:szCs w:val="20"/>
                <w:rtl w:val="0"/>
              </w:rPr>
              <w:t xml:space="preserve">IR: LVSI/PNI, SM ≤ 5 mm, ≥ 2 nodes.</w:t>
            </w:r>
          </w:p>
          <w:p w:rsidR="00000000" w:rsidDel="00000000" w:rsidP="00000000" w:rsidRDefault="00000000" w:rsidRPr="00000000" w14:paraId="0000020B">
            <w:pPr>
              <w:numPr>
                <w:ilvl w:val="0"/>
                <w:numId w:val="91"/>
              </w:numPr>
              <w:spacing w:line="240" w:lineRule="auto"/>
              <w:ind w:left="72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HR: ECE or SM+.</w:t>
            </w:r>
          </w:p>
        </w:tc>
      </w:tr>
    </w:tbl>
    <w:p w:rsidR="00000000" w:rsidDel="00000000" w:rsidP="00000000" w:rsidRDefault="00000000" w:rsidRPr="00000000" w14:paraId="0000020C">
      <w:pPr>
        <w:pStyle w:val="Heading3"/>
        <w:spacing w:line="240" w:lineRule="auto"/>
        <w:rPr>
          <w:rFonts w:ascii="Times New Roman" w:cs="Times New Roman" w:eastAsia="Times New Roman" w:hAnsi="Times New Roman"/>
          <w:sz w:val="20"/>
          <w:szCs w:val="20"/>
        </w:rPr>
      </w:pPr>
      <w:bookmarkStart w:colFirst="0" w:colLast="0" w:name="_3gc3frsial49" w:id="31"/>
      <w:bookmarkEnd w:id="31"/>
      <w:r w:rsidDel="00000000" w:rsidR="00000000" w:rsidRPr="00000000">
        <w:rPr>
          <w:rtl w:val="0"/>
        </w:rPr>
      </w:r>
    </w:p>
    <w:p w:rsidR="00000000" w:rsidDel="00000000" w:rsidP="00000000" w:rsidRDefault="00000000" w:rsidRPr="00000000" w14:paraId="0000020D">
      <w:pPr>
        <w:pStyle w:val="Heading3"/>
        <w:spacing w:line="240" w:lineRule="auto"/>
        <w:rPr/>
      </w:pPr>
      <w:bookmarkStart w:colFirst="0" w:colLast="0" w:name="_k1lnxczldez" w:id="32"/>
      <w:bookmarkEnd w:id="32"/>
      <w:hyperlink w:anchor="_1g13m97gj8p4">
        <w:r w:rsidDel="00000000" w:rsidR="00000000" w:rsidRPr="00000000">
          <w:rPr>
            <w:rtl w:val="0"/>
          </w:rPr>
          <w:t xml:space="preserve">PORT ± Concurrent chemotherapy</w:t>
        </w:r>
      </w:hyperlink>
      <w:r w:rsidDel="00000000" w:rsidR="00000000" w:rsidRPr="00000000">
        <w:rPr>
          <w:rtl w:val="0"/>
        </w:rPr>
      </w:r>
    </w:p>
    <w:p w:rsidR="00000000" w:rsidDel="00000000" w:rsidP="00000000" w:rsidRDefault="00000000" w:rsidRPr="00000000" w14:paraId="0000020E">
      <w:pPr>
        <w:ind w:left="0" w:firstLine="0"/>
        <w:rPr/>
      </w:pPr>
      <w:r w:rsidDel="00000000" w:rsidR="00000000" w:rsidRPr="00000000">
        <w:rPr>
          <w:rtl w:val="0"/>
        </w:rPr>
        <w:t xml:space="preserve">See the Summary Box above. Both EORTC 22931 and RTOG 95-01 included ENE and SM+.</w:t>
      </w:r>
    </w:p>
    <w:p w:rsidR="00000000" w:rsidDel="00000000" w:rsidP="00000000" w:rsidRDefault="00000000" w:rsidRPr="00000000" w14:paraId="0000020F">
      <w:pPr>
        <w:ind w:left="0" w:firstLine="0"/>
        <w:rPr/>
      </w:pPr>
      <w:r w:rsidDel="00000000" w:rsidR="00000000" w:rsidRPr="00000000">
        <w:rPr>
          <w:rtl w:val="0"/>
        </w:rPr>
        <w:t xml:space="preserve">Around 30% of patients treated with POCCRT for high risk H&amp;N SqCC will recur by 5 years.</w:t>
      </w:r>
    </w:p>
    <w:bookmarkStart w:colFirst="0" w:colLast="0" w:name="kix.td1wcylcn8s6" w:id="33"/>
    <w:bookmarkEnd w:id="33"/>
    <w:p w:rsidR="00000000" w:rsidDel="00000000" w:rsidP="00000000" w:rsidRDefault="00000000" w:rsidRPr="00000000" w14:paraId="00000210">
      <w:pPr>
        <w:numPr>
          <w:ilvl w:val="0"/>
          <w:numId w:val="62"/>
        </w:numPr>
      </w:pPr>
      <w:r w:rsidDel="00000000" w:rsidR="00000000" w:rsidRPr="00000000">
        <w:rPr>
          <w:b w:val="1"/>
          <w:rtl w:val="0"/>
        </w:rPr>
        <w:t xml:space="preserve">RTOG 9501</w:t>
      </w:r>
      <w:r w:rsidDel="00000000" w:rsidR="00000000" w:rsidRPr="00000000">
        <w:rPr>
          <w:rtl w:val="0"/>
        </w:rPr>
        <w:t xml:space="preserve"> [</w:t>
      </w:r>
      <w:hyperlink r:id="rId136">
        <w:r w:rsidDel="00000000" w:rsidR="00000000" w:rsidRPr="00000000">
          <w:rPr>
            <w:rtl w:val="0"/>
          </w:rPr>
          <w:t xml:space="preserve">Cooper NEJM '04</w:t>
        </w:r>
      </w:hyperlink>
      <w:r w:rsidDel="00000000" w:rsidR="00000000" w:rsidRPr="00000000">
        <w:rPr>
          <w:rtl w:val="0"/>
        </w:rPr>
        <w:t xml:space="preserve">, </w:t>
      </w:r>
      <w:hyperlink r:id="rId137">
        <w:r w:rsidDel="00000000" w:rsidR="00000000" w:rsidRPr="00000000">
          <w:rPr>
            <w:rtl w:val="0"/>
          </w:rPr>
          <w:t xml:space="preserve">IJROBP '12</w:t>
        </w:r>
      </w:hyperlink>
      <w:r w:rsidDel="00000000" w:rsidR="00000000" w:rsidRPr="00000000">
        <w:rPr>
          <w:rtl w:val="0"/>
        </w:rPr>
        <w:t xml:space="preserve">]: </w:t>
      </w:r>
      <w:r w:rsidDel="00000000" w:rsidR="00000000" w:rsidRPr="00000000">
        <w:rPr>
          <w:b w:val="1"/>
          <w:rtl w:val="0"/>
        </w:rPr>
        <w:t xml:space="preserve">PORT vs. POCRT</w:t>
      </w:r>
      <w:r w:rsidDel="00000000" w:rsidR="00000000" w:rsidRPr="00000000">
        <w:rPr>
          <w:rtl w:val="0"/>
        </w:rPr>
        <w:t xml:space="preserve">.</w:t>
        <w:br w:type="textWrapping"/>
        <w:t xml:space="preserve">This trial used a base dose of 60 Gy, with option additional 6 Gy boost. </w:t>
        <w:br w:type="textWrapping"/>
        <w:t xml:space="preserve">There was not an overall survival difference in this trial, likely due to the large amount of oropharynx patients. </w:t>
      </w:r>
    </w:p>
    <w:p w:rsidR="00000000" w:rsidDel="00000000" w:rsidP="00000000" w:rsidRDefault="00000000" w:rsidRPr="00000000" w14:paraId="00000211">
      <w:pPr>
        <w:numPr>
          <w:ilvl w:val="1"/>
          <w:numId w:val="62"/>
        </w:numPr>
        <w:ind w:left="1440" w:hanging="360"/>
      </w:pPr>
      <w:r w:rsidDel="00000000" w:rsidR="00000000" w:rsidRPr="00000000">
        <w:rPr>
          <w:rtl w:val="0"/>
        </w:rPr>
        <w:t xml:space="preserve">416 pts. OC, OP (42%), larynx, HPX. </w:t>
      </w:r>
      <w:r w:rsidDel="00000000" w:rsidR="00000000" w:rsidRPr="00000000">
        <w:rPr>
          <w:b w:val="1"/>
          <w:rtl w:val="0"/>
        </w:rPr>
        <w:t xml:space="preserve">2+ LN</w:t>
      </w:r>
      <w:r w:rsidDel="00000000" w:rsidR="00000000" w:rsidRPr="00000000">
        <w:rPr>
          <w:rtl w:val="0"/>
        </w:rPr>
        <w:t xml:space="preserve">, ENE or SM+ (18%).</w:t>
      </w:r>
    </w:p>
    <w:p w:rsidR="00000000" w:rsidDel="00000000" w:rsidP="00000000" w:rsidRDefault="00000000" w:rsidRPr="00000000" w14:paraId="00000212">
      <w:pPr>
        <w:numPr>
          <w:ilvl w:val="2"/>
          <w:numId w:val="62"/>
        </w:numPr>
        <w:ind w:left="2160" w:hanging="360"/>
      </w:pPr>
      <w:r w:rsidDel="00000000" w:rsidR="00000000" w:rsidRPr="00000000">
        <w:rPr>
          <w:rtl w:val="0"/>
        </w:rPr>
        <w:t xml:space="preserve">60-66 Gy ± CDDP 100 q3w x3c. </w:t>
      </w:r>
    </w:p>
    <w:p w:rsidR="00000000" w:rsidDel="00000000" w:rsidP="00000000" w:rsidRDefault="00000000" w:rsidRPr="00000000" w14:paraId="00000213">
      <w:pPr>
        <w:numPr>
          <w:ilvl w:val="2"/>
          <w:numId w:val="62"/>
        </w:numPr>
        <w:ind w:left="2160" w:hanging="360"/>
      </w:pPr>
      <w:r w:rsidDel="00000000" w:rsidR="00000000" w:rsidRPr="00000000">
        <w:rPr>
          <w:rtl w:val="0"/>
        </w:rPr>
        <w:t xml:space="preserve">13% of patients received 66 Gy.</w:t>
      </w:r>
    </w:p>
    <w:p w:rsidR="00000000" w:rsidDel="00000000" w:rsidP="00000000" w:rsidRDefault="00000000" w:rsidRPr="00000000" w14:paraId="00000214">
      <w:pPr>
        <w:numPr>
          <w:ilvl w:val="1"/>
          <w:numId w:val="62"/>
        </w:numPr>
        <w:ind w:left="1440" w:hanging="360"/>
      </w:pPr>
      <w:r w:rsidDel="00000000" w:rsidR="00000000" w:rsidRPr="00000000">
        <w:rPr>
          <w:rFonts w:ascii="Cardo" w:cs="Cardo" w:eastAsia="Cardo" w:hAnsi="Cardo"/>
          <w:rtl w:val="0"/>
        </w:rPr>
        <w:t xml:space="preserve">3y LRC 67→ 78%, 3y DFS 36→ 47%, but this washed out at 10y follow up for all comers.</w:t>
      </w:r>
    </w:p>
    <w:p w:rsidR="00000000" w:rsidDel="00000000" w:rsidP="00000000" w:rsidRDefault="00000000" w:rsidRPr="00000000" w14:paraId="00000215">
      <w:pPr>
        <w:numPr>
          <w:ilvl w:val="1"/>
          <w:numId w:val="62"/>
        </w:numPr>
        <w:ind w:left="1440" w:hanging="360"/>
      </w:pPr>
      <w:r w:rsidDel="00000000" w:rsidR="00000000" w:rsidRPr="00000000">
        <w:rPr>
          <w:b w:val="1"/>
          <w:rtl w:val="0"/>
        </w:rPr>
        <w:t xml:space="preserve">For ECE and/or SM+</w:t>
      </w:r>
      <w:r w:rsidDel="00000000" w:rsidR="00000000" w:rsidRPr="00000000">
        <w:rPr>
          <w:rFonts w:ascii="Cardo" w:cs="Cardo" w:eastAsia="Cardo" w:hAnsi="Cardo"/>
          <w:rtl w:val="0"/>
        </w:rPr>
        <w:t xml:space="preserve">: 10y DFS 12→ 18%, 10y LRC 21→ 33%. </w:t>
      </w:r>
      <w:r w:rsidDel="00000000" w:rsidR="00000000" w:rsidRPr="00000000">
        <w:rPr>
          <w:rFonts w:ascii="Cardo" w:cs="Cardo" w:eastAsia="Cardo" w:hAnsi="Cardo"/>
          <w:b w:val="1"/>
          <w:rtl w:val="0"/>
        </w:rPr>
        <w:t xml:space="preserve">10y OS ~20→ 27%</w:t>
      </w:r>
      <w:r w:rsidDel="00000000" w:rsidR="00000000" w:rsidRPr="00000000">
        <w:rPr>
          <w:rtl w:val="0"/>
        </w:rPr>
        <w:t xml:space="preserve"> (p=0.07). </w:t>
      </w:r>
    </w:p>
    <w:p w:rsidR="00000000" w:rsidDel="00000000" w:rsidP="00000000" w:rsidRDefault="00000000" w:rsidRPr="00000000" w14:paraId="00000216">
      <w:pPr>
        <w:ind w:left="1440" w:firstLine="0"/>
        <w:rPr/>
      </w:pPr>
      <w:r w:rsidDel="00000000" w:rsidR="00000000" w:rsidRPr="00000000">
        <w:rPr>
          <w:rtl w:val="0"/>
        </w:rPr>
        <w:t xml:space="preserve">However, it is not powered to detect 10y OS differences when only ~25% alive.</w:t>
      </w:r>
    </w:p>
    <w:p w:rsidR="00000000" w:rsidDel="00000000" w:rsidP="00000000" w:rsidRDefault="00000000" w:rsidRPr="00000000" w14:paraId="00000217">
      <w:pPr>
        <w:numPr>
          <w:ilvl w:val="1"/>
          <w:numId w:val="62"/>
        </w:numPr>
        <w:ind w:left="1440" w:hanging="360"/>
      </w:pPr>
      <w:r w:rsidDel="00000000" w:rsidR="00000000" w:rsidRPr="00000000">
        <w:rPr>
          <w:rFonts w:ascii="Cardo" w:cs="Cardo" w:eastAsia="Cardo" w:hAnsi="Cardo"/>
          <w:rtl w:val="0"/>
        </w:rPr>
        <w:t xml:space="preserve">Acute G3+ 34→ 77%, but equivalent late toxicity with CCRT.</w:t>
      </w:r>
    </w:p>
    <w:bookmarkStart w:colFirst="0" w:colLast="0" w:name="mni75v84mjvb" w:id="34"/>
    <w:bookmarkEnd w:id="34"/>
    <w:p w:rsidR="00000000" w:rsidDel="00000000" w:rsidP="00000000" w:rsidRDefault="00000000" w:rsidRPr="00000000" w14:paraId="00000218">
      <w:pPr>
        <w:numPr>
          <w:ilvl w:val="0"/>
          <w:numId w:val="62"/>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EORTC 22931 </w:t>
      </w:r>
      <w:hyperlink r:id="rId138">
        <w:r w:rsidDel="00000000" w:rsidR="00000000" w:rsidRPr="00000000">
          <w:rPr>
            <w:rFonts w:ascii="Times New Roman" w:cs="Times New Roman" w:eastAsia="Times New Roman" w:hAnsi="Times New Roman"/>
            <w:sz w:val="20"/>
            <w:szCs w:val="20"/>
            <w:rtl w:val="0"/>
          </w:rPr>
          <w:t xml:space="preserve">[Bernier NEJM '04]</w:t>
        </w:r>
      </w:hyperlink>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PORT vs. POCRT</w:t>
      </w:r>
      <w:r w:rsidDel="00000000" w:rsidR="00000000" w:rsidRPr="00000000">
        <w:rPr>
          <w:rFonts w:ascii="Times New Roman" w:cs="Times New Roman" w:eastAsia="Times New Roman" w:hAnsi="Times New Roman"/>
          <w:sz w:val="20"/>
          <w:szCs w:val="20"/>
          <w:rtl w:val="0"/>
        </w:rPr>
        <w:t xml:space="preserve">.</w:t>
      </w:r>
      <w:r w:rsidDel="00000000" w:rsidR="00000000" w:rsidRPr="00000000">
        <w:rPr>
          <w:rtl w:val="0"/>
        </w:rPr>
        <w:br w:type="textWrapping"/>
        <w:t xml:space="preserve">The addition of chemo to adjuvant RT improves OS and LRC in post-op H&amp;N tumors with risk factors.</w:t>
      </w:r>
      <w:r w:rsidDel="00000000" w:rsidR="00000000" w:rsidRPr="00000000">
        <w:rPr>
          <w:rtl w:val="0"/>
        </w:rPr>
      </w:r>
    </w:p>
    <w:p w:rsidR="00000000" w:rsidDel="00000000" w:rsidP="00000000" w:rsidRDefault="00000000" w:rsidRPr="00000000" w14:paraId="00000219">
      <w:pPr>
        <w:numPr>
          <w:ilvl w:val="1"/>
          <w:numId w:val="62"/>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334 </w:t>
      </w:r>
      <w:r w:rsidDel="00000000" w:rsidR="00000000" w:rsidRPr="00000000">
        <w:rPr>
          <w:rFonts w:ascii="Times New Roman" w:cs="Times New Roman" w:eastAsia="Times New Roman" w:hAnsi="Times New Roman"/>
          <w:b w:val="1"/>
          <w:sz w:val="20"/>
          <w:szCs w:val="20"/>
          <w:rtl w:val="0"/>
        </w:rPr>
        <w:t xml:space="preserve">stage III-IV</w:t>
      </w:r>
      <w:r w:rsidDel="00000000" w:rsidR="00000000" w:rsidRPr="00000000">
        <w:rPr>
          <w:rFonts w:ascii="Times New Roman" w:cs="Times New Roman" w:eastAsia="Times New Roman" w:hAnsi="Times New Roman"/>
          <w:sz w:val="20"/>
          <w:szCs w:val="20"/>
          <w:rtl w:val="0"/>
        </w:rPr>
        <w:t xml:space="preserve"> pts. OC, OP (30%), HPX, LX. pT3/4 Nx (except T3N0 larynx). SM- </w:t>
      </w:r>
      <w:r w:rsidDel="00000000" w:rsidR="00000000" w:rsidRPr="00000000">
        <w:rPr>
          <w:rtl w:val="0"/>
        </w:rPr>
        <w:t xml:space="preserve">if</w:t>
      </w:r>
      <w:r w:rsidDel="00000000" w:rsidR="00000000" w:rsidRPr="00000000">
        <w:rPr>
          <w:rFonts w:ascii="Times New Roman" w:cs="Times New Roman" w:eastAsia="Times New Roman" w:hAnsi="Times New Roman"/>
          <w:sz w:val="20"/>
          <w:szCs w:val="20"/>
          <w:rtl w:val="0"/>
        </w:rPr>
        <w:t xml:space="preserve"> pT1/2 pN2/3. Lower stage with </w:t>
      </w:r>
      <w:r w:rsidDel="00000000" w:rsidR="00000000" w:rsidRPr="00000000">
        <w:rPr>
          <w:rFonts w:ascii="Times New Roman" w:cs="Times New Roman" w:eastAsia="Times New Roman" w:hAnsi="Times New Roman"/>
          <w:b w:val="1"/>
          <w:sz w:val="20"/>
          <w:szCs w:val="20"/>
          <w:rtl w:val="0"/>
        </w:rPr>
        <w:t xml:space="preserve">PNI</w:t>
      </w:r>
      <w:r w:rsidDel="00000000" w:rsidR="00000000" w:rsidRPr="00000000">
        <w:rPr>
          <w:rFonts w:ascii="Times New Roman" w:cs="Times New Roman" w:eastAsia="Times New Roman" w:hAnsi="Times New Roman"/>
          <w:sz w:val="20"/>
          <w:szCs w:val="20"/>
          <w:rtl w:val="0"/>
        </w:rPr>
        <w:t xml:space="preserve">, ENE, SM+ (28%), or </w:t>
      </w:r>
      <w:r w:rsidDel="00000000" w:rsidR="00000000" w:rsidRPr="00000000">
        <w:rPr>
          <w:rFonts w:ascii="Times New Roman" w:cs="Times New Roman" w:eastAsia="Times New Roman" w:hAnsi="Times New Roman"/>
          <w:b w:val="1"/>
          <w:sz w:val="20"/>
          <w:szCs w:val="20"/>
          <w:rtl w:val="0"/>
        </w:rPr>
        <w:t xml:space="preserve">vascular tumor embolism</w:t>
      </w:r>
      <w:r w:rsidDel="00000000" w:rsidR="00000000" w:rsidRPr="00000000">
        <w:rPr>
          <w:rFonts w:ascii="Times New Roman" w:cs="Times New Roman" w:eastAsia="Times New Roman" w:hAnsi="Times New Roman"/>
          <w:sz w:val="20"/>
          <w:szCs w:val="20"/>
          <w:rtl w:val="0"/>
        </w:rPr>
        <w:t xml:space="preserve"> eligible. </w:t>
      </w:r>
      <w:r w:rsidDel="00000000" w:rsidR="00000000" w:rsidRPr="00000000">
        <w:rPr>
          <w:rFonts w:ascii="Times New Roman" w:cs="Times New Roman" w:eastAsia="Times New Roman" w:hAnsi="Times New Roman"/>
          <w:b w:val="1"/>
          <w:sz w:val="20"/>
          <w:szCs w:val="20"/>
          <w:rtl w:val="0"/>
        </w:rPr>
        <w:t xml:space="preserve">OC/OP w level IV or V LN involved</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21A">
      <w:pPr>
        <w:numPr>
          <w:ilvl w:val="2"/>
          <w:numId w:val="62"/>
        </w:numPr>
        <w:spacing w:line="240" w:lineRule="auto"/>
        <w:ind w:left="2160" w:hanging="360"/>
        <w:rPr>
          <w:rFonts w:ascii="Times New Roman" w:cs="Times New Roman" w:eastAsia="Times New Roman" w:hAnsi="Times New Roman"/>
          <w:sz w:val="20"/>
          <w:szCs w:val="20"/>
        </w:rPr>
      </w:pPr>
      <w:r w:rsidDel="00000000" w:rsidR="00000000" w:rsidRPr="00000000">
        <w:rPr>
          <w:rtl w:val="0"/>
        </w:rPr>
        <w:t xml:space="preserve">RT: </w:t>
      </w:r>
      <w:r w:rsidDel="00000000" w:rsidR="00000000" w:rsidRPr="00000000">
        <w:rPr>
          <w:rFonts w:ascii="Times New Roman" w:cs="Times New Roman" w:eastAsia="Times New Roman" w:hAnsi="Times New Roman"/>
          <w:sz w:val="20"/>
          <w:szCs w:val="20"/>
          <w:rtl w:val="0"/>
        </w:rPr>
        <w:t xml:space="preserve">66 Gy to primary, </w:t>
      </w:r>
      <w:r w:rsidDel="00000000" w:rsidR="00000000" w:rsidRPr="00000000">
        <w:rPr>
          <w:rtl w:val="0"/>
        </w:rPr>
        <w:t xml:space="preserve">54 Gy to low risk volumes </w:t>
      </w:r>
      <w:r w:rsidDel="00000000" w:rsidR="00000000" w:rsidRPr="00000000">
        <w:rPr>
          <w:rFonts w:ascii="Times New Roman" w:cs="Times New Roman" w:eastAsia="Times New Roman" w:hAnsi="Times New Roman"/>
          <w:sz w:val="20"/>
          <w:szCs w:val="20"/>
          <w:rtl w:val="0"/>
        </w:rPr>
        <w:t xml:space="preserve">± CDDP 100 q3w x3c. </w:t>
      </w:r>
    </w:p>
    <w:p w:rsidR="00000000" w:rsidDel="00000000" w:rsidP="00000000" w:rsidRDefault="00000000" w:rsidRPr="00000000" w14:paraId="0000021B">
      <w:pPr>
        <w:numPr>
          <w:ilvl w:val="2"/>
          <w:numId w:val="62"/>
        </w:numPr>
        <w:spacing w:line="240" w:lineRule="auto"/>
        <w:ind w:left="2160" w:hanging="360"/>
        <w:rPr>
          <w:u w:val="none"/>
        </w:rPr>
      </w:pPr>
      <w:r w:rsidDel="00000000" w:rsidR="00000000" w:rsidRPr="00000000">
        <w:rPr>
          <w:rtl w:val="0"/>
        </w:rPr>
        <w:t xml:space="preserve">91% of patients received 66 Gy. </w:t>
      </w:r>
    </w:p>
    <w:p w:rsidR="00000000" w:rsidDel="00000000" w:rsidP="00000000" w:rsidRDefault="00000000" w:rsidRPr="00000000" w14:paraId="0000021C">
      <w:pPr>
        <w:numPr>
          <w:ilvl w:val="1"/>
          <w:numId w:val="62"/>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5y LRC 69→ 82%, 5y DFS 36→ 47%, </w:t>
      </w:r>
      <w:r w:rsidDel="00000000" w:rsidR="00000000" w:rsidRPr="00000000">
        <w:rPr>
          <w:rFonts w:ascii="Cardo" w:cs="Cardo" w:eastAsia="Cardo" w:hAnsi="Cardo"/>
          <w:b w:val="1"/>
          <w:sz w:val="20"/>
          <w:szCs w:val="20"/>
          <w:rtl w:val="0"/>
        </w:rPr>
        <w:t xml:space="preserve">5y OS 40→ 53%</w:t>
      </w:r>
      <w:r w:rsidDel="00000000" w:rsidR="00000000" w:rsidRPr="00000000">
        <w:rPr>
          <w:rFonts w:ascii="Times New Roman" w:cs="Times New Roman" w:eastAsia="Times New Roman" w:hAnsi="Times New Roman"/>
          <w:sz w:val="20"/>
          <w:szCs w:val="20"/>
          <w:rtl w:val="0"/>
        </w:rPr>
        <w:t xml:space="preserve">. 5y DM ~23%. </w:t>
      </w:r>
    </w:p>
    <w:p w:rsidR="00000000" w:rsidDel="00000000" w:rsidP="00000000" w:rsidRDefault="00000000" w:rsidRPr="00000000" w14:paraId="0000021D">
      <w:pPr>
        <w:numPr>
          <w:ilvl w:val="1"/>
          <w:numId w:val="62"/>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Acute G3+ 21→ 41%</w:t>
      </w:r>
      <w:r w:rsidDel="00000000" w:rsidR="00000000" w:rsidRPr="00000000">
        <w:rPr>
          <w:rtl w:val="0"/>
        </w:rPr>
        <w:t xml:space="preserve">, but equivalent late toxicity with CCRT.</w:t>
      </w:r>
      <w:r w:rsidDel="00000000" w:rsidR="00000000" w:rsidRPr="00000000">
        <w:rPr>
          <w:rtl w:val="0"/>
        </w:rPr>
      </w:r>
    </w:p>
    <w:bookmarkStart w:colFirst="0" w:colLast="0" w:name="suegbuq1fl4n" w:id="35"/>
    <w:bookmarkEnd w:id="35"/>
    <w:p w:rsidR="00000000" w:rsidDel="00000000" w:rsidP="00000000" w:rsidRDefault="00000000" w:rsidRPr="00000000" w14:paraId="0000021E">
      <w:pPr>
        <w:numPr>
          <w:ilvl w:val="0"/>
          <w:numId w:val="62"/>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Combined analysis of 95-01 and EORTC 22931 </w:t>
      </w:r>
      <w:r w:rsidDel="00000000" w:rsidR="00000000" w:rsidRPr="00000000">
        <w:rPr>
          <w:rFonts w:ascii="Times New Roman" w:cs="Times New Roman" w:eastAsia="Times New Roman" w:hAnsi="Times New Roman"/>
          <w:sz w:val="20"/>
          <w:szCs w:val="20"/>
          <w:rtl w:val="0"/>
        </w:rPr>
        <w:t xml:space="preserve">[</w:t>
      </w:r>
      <w:hyperlink r:id="rId139">
        <w:r w:rsidDel="00000000" w:rsidR="00000000" w:rsidRPr="00000000">
          <w:rPr>
            <w:rFonts w:ascii="Times New Roman" w:cs="Times New Roman" w:eastAsia="Times New Roman" w:hAnsi="Times New Roman"/>
            <w:sz w:val="20"/>
            <w:szCs w:val="20"/>
            <w:rtl w:val="0"/>
          </w:rPr>
          <w:t xml:space="preserve">Bernier H&amp;N '05]</w:t>
        </w:r>
      </w:hyperlink>
      <w:r w:rsidDel="00000000" w:rsidR="00000000" w:rsidRPr="00000000">
        <w:rPr>
          <w:rFonts w:ascii="Times New Roman" w:cs="Times New Roman" w:eastAsia="Times New Roman" w:hAnsi="Times New Roman"/>
          <w:sz w:val="20"/>
          <w:szCs w:val="20"/>
          <w:rtl w:val="0"/>
        </w:rPr>
        <w:t xml:space="preserve">: </w:t>
      </w:r>
      <w:r w:rsidDel="00000000" w:rsidR="00000000" w:rsidRPr="00000000">
        <w:rPr>
          <w:b w:val="1"/>
          <w:rtl w:val="0"/>
        </w:rPr>
        <w:t xml:space="preserve">PORT vs. POCRT</w:t>
      </w:r>
      <w:r w:rsidDel="00000000" w:rsidR="00000000" w:rsidRPr="00000000">
        <w:rPr>
          <w:rtl w:val="0"/>
        </w:rPr>
        <w:t xml:space="preserve">.</w:t>
      </w:r>
      <w:r w:rsidDel="00000000" w:rsidR="00000000" w:rsidRPr="00000000">
        <w:rPr>
          <w:rFonts w:ascii="Times New Roman" w:cs="Times New Roman" w:eastAsia="Times New Roman" w:hAnsi="Times New Roman"/>
          <w:sz w:val="20"/>
          <w:szCs w:val="20"/>
          <w:rtl w:val="0"/>
        </w:rPr>
        <w:br w:type="textWrapping"/>
        <w:t xml:space="preserve">T</w:t>
      </w:r>
      <w:r w:rsidDel="00000000" w:rsidR="00000000" w:rsidRPr="00000000">
        <w:rPr>
          <w:rtl w:val="0"/>
        </w:rPr>
        <w:t xml:space="preserve">here is around </w:t>
      </w:r>
      <w:r w:rsidDel="00000000" w:rsidR="00000000" w:rsidRPr="00000000">
        <w:rPr>
          <w:rFonts w:ascii="Times New Roman" w:cs="Times New Roman" w:eastAsia="Times New Roman" w:hAnsi="Times New Roman"/>
          <w:sz w:val="20"/>
          <w:szCs w:val="20"/>
          <w:rtl w:val="0"/>
        </w:rPr>
        <w:t xml:space="preserve">10% OS benefit with PORT in the setting of ECE or SM+.</w:t>
      </w:r>
    </w:p>
    <w:p w:rsidR="00000000" w:rsidDel="00000000" w:rsidP="00000000" w:rsidRDefault="00000000" w:rsidRPr="00000000" w14:paraId="0000021F">
      <w:pPr>
        <w:spacing w:line="240" w:lineRule="auto"/>
        <w:ind w:firstLine="720"/>
        <w:rPr/>
      </w:pPr>
      <w:r w:rsidDel="00000000" w:rsidR="00000000" w:rsidRPr="00000000">
        <w:rPr>
          <w:rtl w:val="0"/>
        </w:rPr>
        <w:t xml:space="preserve">In the subset of ECE and/or SM+, POCRT improves </w:t>
      </w:r>
      <w:r w:rsidDel="00000000" w:rsidR="00000000" w:rsidRPr="00000000">
        <w:rPr>
          <w:rFonts w:ascii="Times New Roman" w:cs="Times New Roman" w:eastAsia="Times New Roman" w:hAnsi="Times New Roman"/>
          <w:sz w:val="20"/>
          <w:szCs w:val="20"/>
          <w:rtl w:val="0"/>
        </w:rPr>
        <w:t xml:space="preserve">OS HR 0.7, DFS HR 0.67, LRC HR 0.58. No significant benefit to POCRT without these risk factors.</w:t>
      </w:r>
      <w:r w:rsidDel="00000000" w:rsidR="00000000" w:rsidRPr="00000000">
        <w:rPr>
          <w:rtl w:val="0"/>
        </w:rPr>
      </w:r>
    </w:p>
    <w:p w:rsidR="00000000" w:rsidDel="00000000" w:rsidP="00000000" w:rsidRDefault="00000000" w:rsidRPr="00000000" w14:paraId="00000220">
      <w:pPr>
        <w:numPr>
          <w:ilvl w:val="1"/>
          <w:numId w:val="62"/>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5y OS 40→ 50%. </w:t>
      </w:r>
      <w:r w:rsidDel="00000000" w:rsidR="00000000" w:rsidRPr="00000000">
        <w:rPr>
          <w:rtl w:val="0"/>
        </w:rPr>
      </w:r>
    </w:p>
    <w:p w:rsidR="00000000" w:rsidDel="00000000" w:rsidP="00000000" w:rsidRDefault="00000000" w:rsidRPr="00000000" w14:paraId="00000221">
      <w:pPr>
        <w:numPr>
          <w:ilvl w:val="1"/>
          <w:numId w:val="62"/>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IR features: N+ without ECE, PNI, close margins.</w:t>
      </w:r>
    </w:p>
    <w:bookmarkStart w:colFirst="0" w:colLast="0" w:name="zf20gi57eco1" w:id="36"/>
    <w:bookmarkEnd w:id="36"/>
    <w:p w:rsidR="00000000" w:rsidDel="00000000" w:rsidP="00000000" w:rsidRDefault="00000000" w:rsidRPr="00000000" w14:paraId="00000222">
      <w:pPr>
        <w:numPr>
          <w:ilvl w:val="0"/>
          <w:numId w:val="62"/>
        </w:numPr>
      </w:pPr>
      <w:r w:rsidDel="00000000" w:rsidR="00000000" w:rsidRPr="00000000">
        <w:rPr>
          <w:b w:val="1"/>
          <w:rtl w:val="0"/>
        </w:rPr>
        <w:t xml:space="preserve">OCAT </w:t>
      </w:r>
      <w:r w:rsidDel="00000000" w:rsidR="00000000" w:rsidRPr="00000000">
        <w:rPr>
          <w:rtl w:val="0"/>
        </w:rPr>
        <w:t xml:space="preserve">[</w:t>
      </w:r>
      <w:hyperlink r:id="rId140">
        <w:r w:rsidDel="00000000" w:rsidR="00000000" w:rsidRPr="00000000">
          <w:rPr>
            <w:rtl w:val="0"/>
          </w:rPr>
          <w:t xml:space="preserve">Laskar ASCO '16</w:t>
        </w:r>
      </w:hyperlink>
      <w:r w:rsidDel="00000000" w:rsidR="00000000" w:rsidRPr="00000000">
        <w:rPr>
          <w:rtl w:val="0"/>
        </w:rPr>
        <w:t xml:space="preserve">]: PORT </w:t>
      </w:r>
      <w:r w:rsidDel="00000000" w:rsidR="00000000" w:rsidRPr="00000000">
        <w:rPr>
          <w:b w:val="1"/>
          <w:rtl w:val="0"/>
        </w:rPr>
        <w:t xml:space="preserve">56-60/28-30 ± CDDP vs. AFX alone </w:t>
      </w:r>
      <w:r w:rsidDel="00000000" w:rsidR="00000000" w:rsidRPr="00000000">
        <w:rPr>
          <w:rtl w:val="0"/>
        </w:rPr>
        <w:t xml:space="preserve">(56-60, 6 fx/week)</w:t>
      </w:r>
      <w:r w:rsidDel="00000000" w:rsidR="00000000" w:rsidRPr="00000000">
        <w:rPr>
          <w:rtl w:val="0"/>
        </w:rPr>
        <w:t xml:space="preserve">. </w:t>
        <w:br w:type="textWrapping"/>
        <w:t xml:space="preserve">There is only a trend to </w:t>
      </w:r>
      <w:r w:rsidDel="00000000" w:rsidR="00000000" w:rsidRPr="00000000">
        <w:rPr>
          <w:rtl w:val="0"/>
        </w:rPr>
        <w:t xml:space="preserve">improved</w:t>
      </w:r>
      <w:r w:rsidDel="00000000" w:rsidR="00000000" w:rsidRPr="00000000">
        <w:rPr>
          <w:rtl w:val="0"/>
        </w:rPr>
        <w:t xml:space="preserve"> outcomes with CCRT for T3-4, N2-3 and/or ECE.</w:t>
      </w:r>
    </w:p>
    <w:p w:rsidR="00000000" w:rsidDel="00000000" w:rsidP="00000000" w:rsidRDefault="00000000" w:rsidRPr="00000000" w14:paraId="00000223">
      <w:pPr>
        <w:numPr>
          <w:ilvl w:val="1"/>
          <w:numId w:val="62"/>
        </w:numPr>
        <w:ind w:left="1440" w:hanging="360"/>
      </w:pPr>
      <w:r w:rsidDel="00000000" w:rsidR="00000000" w:rsidRPr="00000000">
        <w:rPr>
          <w:rtl w:val="0"/>
        </w:rPr>
        <w:t xml:space="preserve">900 post-op OC pts with ECE (55%), SM+ (0.4%), T3-4 (90%), N2-3 (50%), 36% multiple nodes. MFU 5y.</w:t>
      </w:r>
    </w:p>
    <w:p w:rsidR="00000000" w:rsidDel="00000000" w:rsidP="00000000" w:rsidRDefault="00000000" w:rsidRPr="00000000" w14:paraId="00000224">
      <w:pPr>
        <w:numPr>
          <w:ilvl w:val="2"/>
          <w:numId w:val="62"/>
        </w:numPr>
        <w:ind w:left="2160" w:hanging="360"/>
      </w:pPr>
      <w:r w:rsidDel="00000000" w:rsidR="00000000" w:rsidRPr="00000000">
        <w:rPr>
          <w:rtl w:val="0"/>
        </w:rPr>
        <w:t xml:space="preserve">Five fractions a week ± CDDP 30 qweek vs. AFX, or six fractions a week. </w:t>
      </w:r>
    </w:p>
    <w:p w:rsidR="00000000" w:rsidDel="00000000" w:rsidP="00000000" w:rsidRDefault="00000000" w:rsidRPr="00000000" w14:paraId="00000225">
      <w:pPr>
        <w:numPr>
          <w:ilvl w:val="1"/>
          <w:numId w:val="62"/>
        </w:numPr>
        <w:ind w:left="1440" w:hanging="360"/>
      </w:pPr>
      <w:r w:rsidDel="00000000" w:rsidR="00000000" w:rsidRPr="00000000">
        <w:rPr>
          <w:rtl w:val="0"/>
        </w:rPr>
        <w:t xml:space="preserve">5y LRC ~60%, though POCCRT did best with 5y LRC of 65% (NS).</w:t>
      </w:r>
    </w:p>
    <w:p w:rsidR="00000000" w:rsidDel="00000000" w:rsidP="00000000" w:rsidRDefault="00000000" w:rsidRPr="00000000" w14:paraId="00000226">
      <w:pPr>
        <w:numPr>
          <w:ilvl w:val="1"/>
          <w:numId w:val="62"/>
        </w:numPr>
        <w:ind w:left="1440" w:hanging="360"/>
      </w:pPr>
      <w:r w:rsidDel="00000000" w:rsidR="00000000" w:rsidRPr="00000000">
        <w:rPr>
          <w:rtl w:val="0"/>
        </w:rPr>
        <w:t xml:space="preserve">Equivalent acute G3+ toxicity.</w:t>
      </w:r>
    </w:p>
    <w:p w:rsidR="00000000" w:rsidDel="00000000" w:rsidP="00000000" w:rsidRDefault="00000000" w:rsidRPr="00000000" w14:paraId="00000227">
      <w:pPr>
        <w:numPr>
          <w:ilvl w:val="1"/>
          <w:numId w:val="62"/>
        </w:numPr>
        <w:ind w:left="1440" w:hanging="360"/>
      </w:pPr>
      <w:r w:rsidDel="00000000" w:rsidR="00000000" w:rsidRPr="00000000">
        <w:rPr>
          <w:rtl w:val="0"/>
        </w:rPr>
        <w:t xml:space="preserve">Unplanned subset: Pts w T3-4, N2-3, and ECE with improved LRC, DFS, and OS with CCRT.</w:t>
      </w:r>
    </w:p>
    <w:bookmarkStart w:colFirst="0" w:colLast="0" w:name="is1j2muglfjg" w:id="37"/>
    <w:bookmarkEnd w:id="37"/>
    <w:p w:rsidR="00000000" w:rsidDel="00000000" w:rsidP="00000000" w:rsidRDefault="00000000" w:rsidRPr="00000000" w14:paraId="00000228">
      <w:pPr>
        <w:numPr>
          <w:ilvl w:val="0"/>
          <w:numId w:val="62"/>
        </w:numPr>
        <w:rPr>
          <w:u w:val="none"/>
        </w:rPr>
      </w:pPr>
      <w:r w:rsidDel="00000000" w:rsidR="00000000" w:rsidRPr="00000000">
        <w:rPr>
          <w:b w:val="1"/>
          <w:rtl w:val="0"/>
        </w:rPr>
        <w:t xml:space="preserve">RTOG 0234 </w:t>
      </w:r>
      <w:r w:rsidDel="00000000" w:rsidR="00000000" w:rsidRPr="00000000">
        <w:rPr>
          <w:rtl w:val="0"/>
        </w:rPr>
        <w:t xml:space="preserve">[</w:t>
      </w:r>
      <w:hyperlink r:id="rId141">
        <w:r w:rsidDel="00000000" w:rsidR="00000000" w:rsidRPr="00000000">
          <w:rPr>
            <w:rtl w:val="0"/>
          </w:rPr>
          <w:t xml:space="preserve">Harari JCO '14</w:t>
        </w:r>
      </w:hyperlink>
      <w:r w:rsidDel="00000000" w:rsidR="00000000" w:rsidRPr="00000000">
        <w:rPr>
          <w:rtl w:val="0"/>
        </w:rPr>
        <w:t xml:space="preserve">]: Phase II.</w:t>
      </w:r>
      <w:r w:rsidDel="00000000" w:rsidR="00000000" w:rsidRPr="00000000">
        <w:rPr>
          <w:b w:val="1"/>
          <w:rtl w:val="0"/>
        </w:rPr>
        <w:t xml:space="preserve"> PORT 60 Gy + Cetuximab + (CDDP vs. Docetaxel)</w:t>
      </w:r>
      <w:r w:rsidDel="00000000" w:rsidR="00000000" w:rsidRPr="00000000">
        <w:rPr>
          <w:rtl w:val="0"/>
        </w:rPr>
        <w:t xml:space="preserve">.</w:t>
      </w:r>
    </w:p>
    <w:p w:rsidR="00000000" w:rsidDel="00000000" w:rsidP="00000000" w:rsidRDefault="00000000" w:rsidRPr="00000000" w14:paraId="00000229">
      <w:pPr>
        <w:ind w:firstLine="720"/>
        <w:rPr/>
      </w:pPr>
      <w:r w:rsidDel="00000000" w:rsidR="00000000" w:rsidRPr="00000000">
        <w:rPr>
          <w:rtl w:val="0"/>
        </w:rPr>
        <w:t xml:space="preserve">See [</w:t>
      </w:r>
      <w:hyperlink w:anchor="_lqh5q8iup5fq">
        <w:r w:rsidDel="00000000" w:rsidR="00000000" w:rsidRPr="00000000">
          <w:rPr>
            <w:rtl w:val="0"/>
          </w:rPr>
          <w:t xml:space="preserve">Future Directions</w:t>
        </w:r>
      </w:hyperlink>
      <w:r w:rsidDel="00000000" w:rsidR="00000000" w:rsidRPr="00000000">
        <w:rPr>
          <w:rtl w:val="0"/>
        </w:rPr>
        <w:t xml:space="preserve">] section for H&amp;N cancer. This is the basis for </w:t>
      </w:r>
      <w:r w:rsidDel="00000000" w:rsidR="00000000" w:rsidRPr="00000000">
        <w:rPr>
          <w:rtl w:val="0"/>
        </w:rPr>
        <w:t xml:space="preserve">[</w:t>
      </w:r>
      <w:hyperlink w:anchor="_oryho7fbh4m8">
        <w:r w:rsidDel="00000000" w:rsidR="00000000" w:rsidRPr="00000000">
          <w:rPr>
            <w:rtl w:val="0"/>
          </w:rPr>
          <w:t xml:space="preserve">RTOG 12-16</w:t>
        </w:r>
      </w:hyperlink>
      <w:r w:rsidDel="00000000" w:rsidR="00000000" w:rsidRPr="00000000">
        <w:rPr>
          <w:rtl w:val="0"/>
        </w:rPr>
        <w:t xml:space="preserve">].</w:t>
      </w:r>
    </w:p>
    <w:p w:rsidR="00000000" w:rsidDel="00000000" w:rsidP="00000000" w:rsidRDefault="00000000" w:rsidRPr="00000000" w14:paraId="0000022A">
      <w:pPr>
        <w:numPr>
          <w:ilvl w:val="1"/>
          <w:numId w:val="62"/>
        </w:numPr>
        <w:ind w:left="1440" w:hanging="360"/>
        <w:rPr>
          <w:u w:val="none"/>
        </w:rPr>
      </w:pPr>
      <w:r w:rsidDel="00000000" w:rsidR="00000000" w:rsidRPr="00000000">
        <w:rPr>
          <w:rtl w:val="0"/>
        </w:rPr>
        <w:t xml:space="preserve">238 pts. Pathologic stage III-IV with GTR and SM+, ECE and/or 2+ LN. 2004-2006. MFU 4.4y.</w:t>
      </w:r>
    </w:p>
    <w:p w:rsidR="00000000" w:rsidDel="00000000" w:rsidP="00000000" w:rsidRDefault="00000000" w:rsidRPr="00000000" w14:paraId="0000022B">
      <w:pPr>
        <w:numPr>
          <w:ilvl w:val="2"/>
          <w:numId w:val="62"/>
        </w:numPr>
        <w:ind w:left="2160" w:hanging="360"/>
        <w:rPr>
          <w:u w:val="none"/>
        </w:rPr>
      </w:pPr>
      <w:r w:rsidDel="00000000" w:rsidR="00000000" w:rsidRPr="00000000">
        <w:rPr>
          <w:rtl w:val="0"/>
        </w:rPr>
        <w:t xml:space="preserve">RT: 58-66 Gy over 5.5-6.5 weeks.</w:t>
      </w:r>
    </w:p>
    <w:p w:rsidR="00000000" w:rsidDel="00000000" w:rsidP="00000000" w:rsidRDefault="00000000" w:rsidRPr="00000000" w14:paraId="0000022C">
      <w:pPr>
        <w:numPr>
          <w:ilvl w:val="2"/>
          <w:numId w:val="62"/>
        </w:numPr>
        <w:ind w:left="2160" w:hanging="360"/>
        <w:rPr>
          <w:u w:val="none"/>
        </w:rPr>
      </w:pPr>
      <w:r w:rsidDel="00000000" w:rsidR="00000000" w:rsidRPr="00000000">
        <w:rPr>
          <w:rFonts w:ascii="Cardo" w:cs="Cardo" w:eastAsia="Cardo" w:hAnsi="Cardo"/>
          <w:rtl w:val="0"/>
        </w:rPr>
        <w:t xml:space="preserve">Chemo: Cetux 400→ 250 q1w. CDDP 30 q1w vs. docetaxel 15 q1w.</w:t>
      </w:r>
    </w:p>
    <w:p w:rsidR="00000000" w:rsidDel="00000000" w:rsidP="00000000" w:rsidRDefault="00000000" w:rsidRPr="00000000" w14:paraId="0000022D">
      <w:pPr>
        <w:numPr>
          <w:ilvl w:val="1"/>
          <w:numId w:val="62"/>
        </w:numPr>
        <w:ind w:left="1440" w:hanging="360"/>
        <w:rPr>
          <w:u w:val="none"/>
        </w:rPr>
      </w:pPr>
      <w:r w:rsidDel="00000000" w:rsidR="00000000" w:rsidRPr="00000000">
        <w:rPr>
          <w:rFonts w:ascii="Cardo" w:cs="Cardo" w:eastAsia="Cardo" w:hAnsi="Cardo"/>
          <w:rtl w:val="0"/>
        </w:rPr>
        <w:t xml:space="preserve">2y OS 69→ 79%.</w:t>
      </w:r>
    </w:p>
    <w:p w:rsidR="00000000" w:rsidDel="00000000" w:rsidP="00000000" w:rsidRDefault="00000000" w:rsidRPr="00000000" w14:paraId="0000022E">
      <w:pPr>
        <w:numPr>
          <w:ilvl w:val="1"/>
          <w:numId w:val="62"/>
        </w:numPr>
        <w:ind w:left="1440" w:hanging="360"/>
        <w:rPr>
          <w:u w:val="none"/>
        </w:rPr>
      </w:pPr>
      <w:r w:rsidDel="00000000" w:rsidR="00000000" w:rsidRPr="00000000">
        <w:rPr>
          <w:rtl w:val="0"/>
        </w:rPr>
        <w:t xml:space="preserve">2y LRF ~20%.</w:t>
      </w:r>
    </w:p>
    <w:p w:rsidR="00000000" w:rsidDel="00000000" w:rsidP="00000000" w:rsidRDefault="00000000" w:rsidRPr="00000000" w14:paraId="0000022F">
      <w:pPr>
        <w:numPr>
          <w:ilvl w:val="1"/>
          <w:numId w:val="62"/>
        </w:numPr>
        <w:ind w:left="1440" w:hanging="360"/>
        <w:rPr>
          <w:u w:val="none"/>
        </w:rPr>
      </w:pPr>
      <w:r w:rsidDel="00000000" w:rsidR="00000000" w:rsidRPr="00000000">
        <w:rPr>
          <w:rFonts w:ascii="Cardo" w:cs="Cardo" w:eastAsia="Cardo" w:hAnsi="Cardo"/>
          <w:rtl w:val="0"/>
        </w:rPr>
        <w:t xml:space="preserve">2y DM of 26→ 13%. </w:t>
      </w:r>
    </w:p>
    <w:p w:rsidR="00000000" w:rsidDel="00000000" w:rsidP="00000000" w:rsidRDefault="00000000" w:rsidRPr="00000000" w14:paraId="00000230">
      <w:pPr>
        <w:numPr>
          <w:ilvl w:val="1"/>
          <w:numId w:val="62"/>
        </w:numPr>
        <w:ind w:left="1440" w:hanging="360"/>
        <w:rPr>
          <w:u w:val="none"/>
        </w:rPr>
      </w:pPr>
      <w:r w:rsidDel="00000000" w:rsidR="00000000" w:rsidRPr="00000000">
        <w:rPr>
          <w:rFonts w:ascii="Cardo" w:cs="Cardo" w:eastAsia="Cardo" w:hAnsi="Cardo"/>
          <w:rtl w:val="0"/>
        </w:rPr>
        <w:t xml:space="preserve">2y DFS for RTOG 95-01 / cisplatin / docetaxel of 55→ 57→ 66%. </w:t>
      </w:r>
    </w:p>
    <w:p w:rsidR="00000000" w:rsidDel="00000000" w:rsidP="00000000" w:rsidRDefault="00000000" w:rsidRPr="00000000" w14:paraId="00000231">
      <w:pPr>
        <w:numPr>
          <w:ilvl w:val="1"/>
          <w:numId w:val="62"/>
        </w:numPr>
        <w:ind w:left="1440" w:hanging="360"/>
        <w:rPr>
          <w:u w:val="none"/>
        </w:rPr>
      </w:pPr>
      <w:r w:rsidDel="00000000" w:rsidR="00000000" w:rsidRPr="00000000">
        <w:rPr>
          <w:rFonts w:ascii="Cardo" w:cs="Cardo" w:eastAsia="Cardo" w:hAnsi="Cardo"/>
          <w:rtl w:val="0"/>
        </w:rPr>
        <w:t xml:space="preserve">G3-4 myelosuppression 28→ 14%. </w:t>
      </w:r>
    </w:p>
    <w:p w:rsidR="00000000" w:rsidDel="00000000" w:rsidP="00000000" w:rsidRDefault="00000000" w:rsidRPr="00000000" w14:paraId="00000232">
      <w:pPr>
        <w:numPr>
          <w:ilvl w:val="1"/>
          <w:numId w:val="62"/>
        </w:numPr>
        <w:ind w:left="1440" w:hanging="360"/>
        <w:rPr>
          <w:u w:val="none"/>
        </w:rPr>
      </w:pPr>
      <w:r w:rsidDel="00000000" w:rsidR="00000000" w:rsidRPr="00000000">
        <w:rPr>
          <w:rtl w:val="0"/>
        </w:rPr>
        <w:t xml:space="preserve">Mucositis of ~55%.</w:t>
      </w:r>
    </w:p>
    <w:p w:rsidR="00000000" w:rsidDel="00000000" w:rsidP="00000000" w:rsidRDefault="00000000" w:rsidRPr="00000000" w14:paraId="00000233">
      <w:pPr>
        <w:ind w:left="0" w:firstLine="0"/>
        <w:rPr/>
      </w:pPr>
      <w:r w:rsidDel="00000000" w:rsidR="00000000" w:rsidRPr="00000000">
        <w:rPr>
          <w:rtl w:val="0"/>
        </w:rPr>
      </w:r>
    </w:p>
    <w:p w:rsidR="00000000" w:rsidDel="00000000" w:rsidP="00000000" w:rsidRDefault="00000000" w:rsidRPr="00000000" w14:paraId="00000234">
      <w:pPr>
        <w:pStyle w:val="Heading3"/>
        <w:ind w:left="0" w:firstLine="0"/>
        <w:rPr/>
      </w:pPr>
      <w:bookmarkStart w:colFirst="0" w:colLast="0" w:name="_oryho7fbh4m8" w:id="38"/>
      <w:bookmarkEnd w:id="38"/>
      <w:r w:rsidDel="00000000" w:rsidR="00000000" w:rsidRPr="00000000">
        <w:rPr>
          <w:rtl w:val="0"/>
        </w:rPr>
        <w:t xml:space="preserve">Future Directions for PORT</w:t>
      </w:r>
    </w:p>
    <w:p w:rsidR="00000000" w:rsidDel="00000000" w:rsidP="00000000" w:rsidRDefault="00000000" w:rsidRPr="00000000" w14:paraId="00000235">
      <w:pPr>
        <w:ind w:left="0" w:firstLine="0"/>
        <w:rPr/>
      </w:pPr>
      <w:r w:rsidDel="00000000" w:rsidR="00000000" w:rsidRPr="00000000">
        <w:rPr>
          <w:rtl w:val="0"/>
        </w:rPr>
        <w:t xml:space="preserve">See NCTN Trial Portfolios by Disease Site: [</w:t>
      </w:r>
      <w:hyperlink r:id="rId142">
        <w:r w:rsidDel="00000000" w:rsidR="00000000" w:rsidRPr="00000000">
          <w:rPr>
            <w:rtl w:val="0"/>
          </w:rPr>
          <w:t xml:space="preserve">H&amp;N</w:t>
        </w:r>
      </w:hyperlink>
      <w:r w:rsidDel="00000000" w:rsidR="00000000" w:rsidRPr="00000000">
        <w:rPr>
          <w:rtl w:val="0"/>
        </w:rPr>
        <w:t xml:space="preserve">] and [</w:t>
      </w:r>
      <w:hyperlink w:anchor="_lqh5q8iup5fq">
        <w:r w:rsidDel="00000000" w:rsidR="00000000" w:rsidRPr="00000000">
          <w:rPr>
            <w:rtl w:val="0"/>
          </w:rPr>
          <w:t xml:space="preserve">Future Directions</w:t>
        </w:r>
      </w:hyperlink>
      <w:r w:rsidDel="00000000" w:rsidR="00000000" w:rsidRPr="00000000">
        <w:rPr>
          <w:rtl w:val="0"/>
        </w:rPr>
        <w:t xml:space="preserve">] section for H&amp;N cancer.</w:t>
      </w:r>
    </w:p>
    <w:p w:rsidR="00000000" w:rsidDel="00000000" w:rsidP="00000000" w:rsidRDefault="00000000" w:rsidRPr="00000000" w14:paraId="00000236">
      <w:pPr>
        <w:numPr>
          <w:ilvl w:val="0"/>
          <w:numId w:val="62"/>
        </w:num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RTOG 092</w:t>
      </w:r>
      <w:r w:rsidDel="00000000" w:rsidR="00000000" w:rsidRPr="00000000">
        <w:rPr>
          <w:rFonts w:ascii="Times New Roman" w:cs="Times New Roman" w:eastAsia="Times New Roman" w:hAnsi="Times New Roman"/>
          <w:b w:val="1"/>
          <w:sz w:val="20"/>
          <w:szCs w:val="20"/>
          <w:rtl w:val="0"/>
        </w:rPr>
        <w:t xml:space="preserve">0 </w:t>
      </w:r>
      <w:r w:rsidDel="00000000" w:rsidR="00000000" w:rsidRPr="00000000">
        <w:rPr>
          <w:rFonts w:ascii="Times New Roman" w:cs="Times New Roman" w:eastAsia="Times New Roman" w:hAnsi="Times New Roman"/>
          <w:sz w:val="20"/>
          <w:szCs w:val="20"/>
          <w:rtl w:val="0"/>
        </w:rPr>
        <w:t xml:space="preserve">[</w:t>
      </w:r>
      <w:hyperlink r:id="rId143">
        <w:r w:rsidDel="00000000" w:rsidR="00000000" w:rsidRPr="00000000">
          <w:rPr>
            <w:rtl w:val="0"/>
          </w:rPr>
          <w:t xml:space="preserve">Protocol</w:t>
        </w:r>
      </w:hyperlink>
      <w:r w:rsidDel="00000000" w:rsidR="00000000" w:rsidRPr="00000000">
        <w:rPr>
          <w:rtl w:val="0"/>
        </w:rPr>
        <w:t xml:space="preserve">, </w:t>
      </w:r>
      <w:hyperlink r:id="rId144">
        <w:r w:rsidDel="00000000" w:rsidR="00000000" w:rsidRPr="00000000">
          <w:rPr>
            <w:rtl w:val="0"/>
          </w:rPr>
          <w:t xml:space="preserve">NCT00956007</w:t>
        </w:r>
      </w:hyperlink>
      <w:r w:rsidDel="00000000" w:rsidR="00000000" w:rsidRPr="00000000">
        <w:rPr>
          <w:rFonts w:ascii="Times New Roman" w:cs="Times New Roman" w:eastAsia="Times New Roman" w:hAnsi="Times New Roman"/>
          <w:sz w:val="20"/>
          <w:szCs w:val="20"/>
          <w:rtl w:val="0"/>
        </w:rPr>
        <w:t xml:space="preserve">]:</w:t>
      </w:r>
      <w:r w:rsidDel="00000000" w:rsidR="00000000" w:rsidRPr="00000000">
        <w:rPr>
          <w:rtl w:val="0"/>
        </w:rPr>
        <w:t xml:space="preserve"> All get </w:t>
      </w:r>
      <w:r w:rsidDel="00000000" w:rsidR="00000000" w:rsidRPr="00000000">
        <w:rPr>
          <w:rFonts w:ascii="Times New Roman" w:cs="Times New Roman" w:eastAsia="Times New Roman" w:hAnsi="Times New Roman"/>
          <w:sz w:val="20"/>
          <w:szCs w:val="20"/>
          <w:rtl w:val="0"/>
        </w:rPr>
        <w:t xml:space="preserve">RT </w:t>
      </w:r>
      <w:r w:rsidDel="00000000" w:rsidR="00000000" w:rsidRPr="00000000">
        <w:rPr>
          <w:rFonts w:ascii="Times New Roman" w:cs="Times New Roman" w:eastAsia="Times New Roman" w:hAnsi="Times New Roman"/>
          <w:b w:val="1"/>
          <w:sz w:val="20"/>
          <w:szCs w:val="20"/>
          <w:rtl w:val="0"/>
        </w:rPr>
        <w:t xml:space="preserve">60</w:t>
      </w:r>
      <w:r w:rsidDel="00000000" w:rsidR="00000000" w:rsidRPr="00000000">
        <w:rPr>
          <w:rFonts w:ascii="Times New Roman" w:cs="Times New Roman" w:eastAsia="Times New Roman" w:hAnsi="Times New Roman"/>
          <w:sz w:val="20"/>
          <w:szCs w:val="20"/>
          <w:rtl w:val="0"/>
        </w:rPr>
        <w:t xml:space="preserve">-66</w:t>
      </w:r>
      <w:r w:rsidDel="00000000" w:rsidR="00000000" w:rsidRPr="00000000">
        <w:rPr>
          <w:b w:val="1"/>
          <w:rtl w:val="0"/>
        </w:rPr>
        <w:t xml:space="preserve">/</w:t>
      </w:r>
      <w:r w:rsidDel="00000000" w:rsidR="00000000" w:rsidRPr="00000000">
        <w:rPr>
          <w:rtl w:val="0"/>
        </w:rPr>
        <w:t xml:space="preserve">56 SIB </w:t>
      </w:r>
      <w:r w:rsidDel="00000000" w:rsidR="00000000" w:rsidRPr="00000000">
        <w:rPr>
          <w:rFonts w:ascii="Times New Roman" w:cs="Times New Roman" w:eastAsia="Times New Roman" w:hAnsi="Times New Roman"/>
          <w:b w:val="1"/>
          <w:sz w:val="20"/>
          <w:szCs w:val="20"/>
          <w:rtl w:val="0"/>
        </w:rPr>
        <w:t xml:space="preserve">± Cetux </w:t>
      </w:r>
      <w:r w:rsidDel="00000000" w:rsidR="00000000" w:rsidRPr="00000000">
        <w:rPr>
          <w:rFonts w:ascii="Times New Roman" w:cs="Times New Roman" w:eastAsia="Times New Roman" w:hAnsi="Times New Roman"/>
          <w:sz w:val="20"/>
          <w:szCs w:val="20"/>
          <w:rtl w:val="0"/>
        </w:rPr>
        <w:t xml:space="preserve">400 loading, 250 x10c.</w:t>
        <w:br w:type="textWrapping"/>
      </w:r>
      <w:r w:rsidDel="00000000" w:rsidR="00000000" w:rsidRPr="00000000">
        <w:rPr>
          <w:rtl w:val="0"/>
        </w:rPr>
        <w:t xml:space="preserve">What about IR? We don't know about patients who have multiple nodes and no ECE.</w:t>
      </w:r>
    </w:p>
    <w:p w:rsidR="00000000" w:rsidDel="00000000" w:rsidP="00000000" w:rsidRDefault="00000000" w:rsidRPr="00000000" w14:paraId="00000237">
      <w:pPr>
        <w:spacing w:line="240" w:lineRule="auto"/>
        <w:ind w:firstLine="720"/>
        <w:rPr/>
      </w:pPr>
      <w:r w:rsidDel="00000000" w:rsidR="00000000" w:rsidRPr="00000000">
        <w:rPr>
          <w:rtl w:val="0"/>
        </w:rPr>
        <w:t xml:space="preserve">Just closed in March of 2018! </w:t>
      </w:r>
      <w:r w:rsidDel="00000000" w:rsidR="00000000" w:rsidRPr="00000000">
        <w:rPr>
          <w:rtl w:val="0"/>
        </w:rPr>
      </w:r>
    </w:p>
    <w:p w:rsidR="00000000" w:rsidDel="00000000" w:rsidP="00000000" w:rsidRDefault="00000000" w:rsidRPr="00000000" w14:paraId="00000238">
      <w:pPr>
        <w:numPr>
          <w:ilvl w:val="1"/>
          <w:numId w:val="62"/>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IR</w:t>
      </w:r>
      <w:r w:rsidDel="00000000" w:rsidR="00000000" w:rsidRPr="00000000">
        <w:rPr>
          <w:rFonts w:ascii="Times New Roman" w:cs="Times New Roman" w:eastAsia="Times New Roman" w:hAnsi="Times New Roman"/>
          <w:sz w:val="20"/>
          <w:szCs w:val="20"/>
          <w:rtl w:val="0"/>
        </w:rPr>
        <w:t xml:space="preserve">: cT1/N1-2, cT2-3/N0-2. 1+ of: PNI, LVSI, SM &lt; 5mm, 2+ LN, N2, &gt; 5mm DOI (OC), T3 or T4a (micro).</w:t>
      </w:r>
    </w:p>
    <w:p w:rsidR="00000000" w:rsidDel="00000000" w:rsidP="00000000" w:rsidRDefault="00000000" w:rsidRPr="00000000" w14:paraId="00000239">
      <w:pPr>
        <w:numPr>
          <w:ilvl w:val="2"/>
          <w:numId w:val="62"/>
        </w:numPr>
        <w:spacing w:line="240" w:lineRule="auto"/>
        <w:ind w:left="2160" w:hanging="360"/>
        <w:rPr>
          <w:u w:val="none"/>
        </w:rPr>
      </w:pPr>
      <w:r w:rsidDel="00000000" w:rsidR="00000000" w:rsidRPr="00000000">
        <w:rPr>
          <w:rtl w:val="0"/>
        </w:rPr>
        <w:t xml:space="preserve">Exclusion: SM+, ECE, R2 resection. </w:t>
      </w:r>
    </w:p>
    <w:p w:rsidR="00000000" w:rsidDel="00000000" w:rsidP="00000000" w:rsidRDefault="00000000" w:rsidRPr="00000000" w14:paraId="0000023A">
      <w:pPr>
        <w:numPr>
          <w:ilvl w:val="1"/>
          <w:numId w:val="62"/>
        </w:numPr>
        <w:spacing w:line="240" w:lineRule="auto"/>
        <w:ind w:left="1440" w:hanging="360"/>
        <w:rPr>
          <w:rFonts w:ascii="Times New Roman" w:cs="Times New Roman" w:eastAsia="Times New Roman" w:hAnsi="Times New Roman"/>
          <w:sz w:val="20"/>
          <w:szCs w:val="20"/>
        </w:rPr>
      </w:pPr>
      <w:r w:rsidDel="00000000" w:rsidR="00000000" w:rsidRPr="00000000">
        <w:rPr>
          <w:rtl w:val="0"/>
        </w:rPr>
        <w:t xml:space="preserve">Sites: </w:t>
      </w:r>
      <w:r w:rsidDel="00000000" w:rsidR="00000000" w:rsidRPr="00000000">
        <w:rPr>
          <w:rFonts w:ascii="Times New Roman" w:cs="Times New Roman" w:eastAsia="Times New Roman" w:hAnsi="Times New Roman"/>
          <w:sz w:val="20"/>
          <w:szCs w:val="20"/>
          <w:rtl w:val="0"/>
        </w:rPr>
        <w:t xml:space="preserve">OC, larynx, OP</w:t>
      </w:r>
      <w:r w:rsidDel="00000000" w:rsidR="00000000" w:rsidRPr="00000000">
        <w:rPr>
          <w:rtl w:val="0"/>
        </w:rPr>
        <w:t xml:space="preserve"> regardless of </w:t>
      </w:r>
      <w:r w:rsidDel="00000000" w:rsidR="00000000" w:rsidRPr="00000000">
        <w:rPr>
          <w:rFonts w:ascii="Times New Roman" w:cs="Times New Roman" w:eastAsia="Times New Roman" w:hAnsi="Times New Roman"/>
          <w:sz w:val="20"/>
          <w:szCs w:val="20"/>
          <w:rtl w:val="0"/>
        </w:rPr>
        <w:t xml:space="preserve">p16 </w:t>
      </w:r>
      <w:r w:rsidDel="00000000" w:rsidR="00000000" w:rsidRPr="00000000">
        <w:rPr>
          <w:rtl w:val="0"/>
        </w:rPr>
        <w:t xml:space="preserve">status</w:t>
      </w:r>
      <w:r w:rsidDel="00000000" w:rsidR="00000000" w:rsidRPr="00000000">
        <w:rPr>
          <w:rFonts w:ascii="Times New Roman" w:cs="Times New Roman" w:eastAsia="Times New Roman" w:hAnsi="Times New Roman"/>
          <w:sz w:val="20"/>
          <w:szCs w:val="20"/>
          <w:rtl w:val="0"/>
        </w:rPr>
        <w:t xml:space="preserve">.</w:t>
      </w:r>
      <w:r w:rsidDel="00000000" w:rsidR="00000000" w:rsidRPr="00000000">
        <w:rPr>
          <w:rFonts w:ascii="Times New Roman" w:cs="Times New Roman" w:eastAsia="Times New Roman" w:hAnsi="Times New Roman"/>
          <w:i w:val="1"/>
          <w:sz w:val="20"/>
          <w:szCs w:val="20"/>
          <w:rtl w:val="0"/>
        </w:rPr>
        <w:t xml:space="preserve"> </w:t>
      </w:r>
      <w:r w:rsidDel="00000000" w:rsidR="00000000" w:rsidRPr="00000000">
        <w:rPr>
          <w:rtl w:val="0"/>
        </w:rPr>
      </w:r>
    </w:p>
    <w:p w:rsidR="00000000" w:rsidDel="00000000" w:rsidP="00000000" w:rsidRDefault="00000000" w:rsidRPr="00000000" w14:paraId="0000023B">
      <w:pPr>
        <w:numPr>
          <w:ilvl w:val="0"/>
          <w:numId w:val="62"/>
        </w:num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ECOG 3132 </w:t>
      </w:r>
      <w:r w:rsidDel="00000000" w:rsidR="00000000" w:rsidRPr="00000000">
        <w:rPr>
          <w:rFonts w:ascii="Times New Roman" w:cs="Times New Roman" w:eastAsia="Times New Roman" w:hAnsi="Times New Roman"/>
          <w:sz w:val="20"/>
          <w:szCs w:val="20"/>
          <w:rtl w:val="0"/>
        </w:rPr>
        <w:t xml:space="preserve">[</w:t>
      </w:r>
      <w:hyperlink r:id="rId145">
        <w:r w:rsidDel="00000000" w:rsidR="00000000" w:rsidRPr="00000000">
          <w:rPr>
            <w:rtl w:val="0"/>
          </w:rPr>
          <w:t xml:space="preserve">NCT02734537</w:t>
        </w:r>
      </w:hyperlink>
      <w:r w:rsidDel="00000000" w:rsidR="00000000" w:rsidRPr="00000000">
        <w:rPr>
          <w:rFonts w:ascii="Times New Roman" w:cs="Times New Roman" w:eastAsia="Times New Roman" w:hAnsi="Times New Roman"/>
          <w:sz w:val="20"/>
          <w:szCs w:val="20"/>
          <w:rtl w:val="0"/>
        </w:rPr>
        <w:t xml:space="preserve">]: </w:t>
      </w:r>
      <w:r w:rsidDel="00000000" w:rsidR="00000000" w:rsidRPr="00000000">
        <w:rPr>
          <w:rtl w:val="0"/>
        </w:rPr>
        <w:t xml:space="preserve">Phase II. For IR cancers. </w:t>
      </w:r>
      <w:r w:rsidDel="00000000" w:rsidR="00000000" w:rsidRPr="00000000">
        <w:rPr>
          <w:b w:val="1"/>
          <w:rtl w:val="0"/>
        </w:rPr>
        <w:t xml:space="preserve">PORT ± CDDP</w:t>
      </w:r>
      <w:r w:rsidDel="00000000" w:rsidR="00000000" w:rsidRPr="00000000">
        <w:rPr>
          <w:rtl w:val="0"/>
        </w:rPr>
        <w:t xml:space="preserve">.</w:t>
      </w:r>
    </w:p>
    <w:p w:rsidR="00000000" w:rsidDel="00000000" w:rsidP="00000000" w:rsidRDefault="00000000" w:rsidRPr="00000000" w14:paraId="0000023C">
      <w:pPr>
        <w:ind w:firstLine="720"/>
        <w:rPr/>
      </w:pPr>
      <w:r w:rsidDel="00000000" w:rsidR="00000000" w:rsidRPr="00000000">
        <w:rPr>
          <w:rtl w:val="0"/>
        </w:rPr>
        <w:t xml:space="preserve">What about IR? We don't know about patients who have multiple nodes and no ECE.</w:t>
      </w:r>
    </w:p>
    <w:p w:rsidR="00000000" w:rsidDel="00000000" w:rsidP="00000000" w:rsidRDefault="00000000" w:rsidRPr="00000000" w14:paraId="0000023D">
      <w:pPr>
        <w:numPr>
          <w:ilvl w:val="1"/>
          <w:numId w:val="62"/>
        </w:numPr>
        <w:ind w:left="1440" w:hanging="360"/>
      </w:pPr>
      <w:r w:rsidDel="00000000" w:rsidR="00000000" w:rsidRPr="00000000">
        <w:rPr>
          <w:rtl w:val="0"/>
        </w:rPr>
        <w:t xml:space="preserve">PORT. Pathological stage III/IVA (M0). Send for mutational analysis (p53 status required). Must be p16(-) if OP.</w:t>
      </w:r>
    </w:p>
    <w:p w:rsidR="00000000" w:rsidDel="00000000" w:rsidP="00000000" w:rsidRDefault="00000000" w:rsidRPr="00000000" w14:paraId="0000023E">
      <w:pPr>
        <w:numPr>
          <w:ilvl w:val="0"/>
          <w:numId w:val="62"/>
        </w:numPr>
        <w:spacing w:line="240" w:lineRule="auto"/>
        <w:rPr>
          <w:rFonts w:ascii="Times New Roman" w:cs="Times New Roman" w:eastAsia="Times New Roman" w:hAnsi="Times New Roman"/>
          <w:sz w:val="20"/>
          <w:szCs w:val="20"/>
        </w:rPr>
      </w:pPr>
      <w:r w:rsidDel="00000000" w:rsidR="00000000" w:rsidRPr="00000000">
        <w:rPr>
          <w:b w:val="1"/>
          <w:sz w:val="20"/>
          <w:szCs w:val="20"/>
          <w:rtl w:val="0"/>
        </w:rPr>
        <w:t xml:space="preserve">RTOG 1216</w:t>
      </w:r>
      <w:r w:rsidDel="00000000" w:rsidR="00000000" w:rsidRPr="00000000">
        <w:rPr>
          <w:b w:val="1"/>
          <w:rtl w:val="0"/>
        </w:rPr>
        <w:t xml:space="preserve"> </w:t>
      </w:r>
      <w:r w:rsidDel="00000000" w:rsidR="00000000" w:rsidRPr="00000000">
        <w:rPr>
          <w:rtl w:val="0"/>
        </w:rPr>
        <w:t xml:space="preserve">[</w:t>
      </w:r>
      <w:hyperlink r:id="rId146">
        <w:r w:rsidDel="00000000" w:rsidR="00000000" w:rsidRPr="00000000">
          <w:rPr>
            <w:rtl w:val="0"/>
          </w:rPr>
          <w:t xml:space="preserve">NCT01810913</w:t>
        </w:r>
      </w:hyperlink>
      <w:r w:rsidDel="00000000" w:rsidR="00000000" w:rsidRPr="00000000">
        <w:rPr>
          <w:rtl w:val="0"/>
        </w:rPr>
        <w:t xml:space="preserve">]</w:t>
      </w:r>
      <w:r w:rsidDel="00000000" w:rsidR="00000000" w:rsidRPr="00000000">
        <w:rPr>
          <w:rtl w:val="0"/>
        </w:rPr>
        <w:t xml:space="preserve">: Phase II/III. </w:t>
      </w:r>
      <w:r w:rsidDel="00000000" w:rsidR="00000000" w:rsidRPr="00000000">
        <w:rPr>
          <w:b w:val="1"/>
          <w:rtl w:val="0"/>
        </w:rPr>
        <w:t xml:space="preserve">POCCRT 56-66/30</w:t>
      </w:r>
      <w:r w:rsidDel="00000000" w:rsidR="00000000" w:rsidRPr="00000000">
        <w:rPr>
          <w:rtl w:val="0"/>
        </w:rPr>
        <w:t xml:space="preserve"> (</w:t>
      </w:r>
      <w:r w:rsidDel="00000000" w:rsidR="00000000" w:rsidRPr="00000000">
        <w:rPr>
          <w:b w:val="1"/>
          <w:rtl w:val="0"/>
        </w:rPr>
        <w:t xml:space="preserve">CDDP 40 vs. Docetaxel/Cetuximab vs. CDDP/Atez</w:t>
      </w:r>
      <w:r w:rsidDel="00000000" w:rsidR="00000000" w:rsidRPr="00000000">
        <w:rPr>
          <w:rtl w:val="0"/>
        </w:rPr>
        <w:t xml:space="preserve">) q1w.</w:t>
      </w:r>
    </w:p>
    <w:p w:rsidR="00000000" w:rsidDel="00000000" w:rsidP="00000000" w:rsidRDefault="00000000" w:rsidRPr="00000000" w14:paraId="0000023F">
      <w:pPr>
        <w:ind w:firstLine="720"/>
        <w:rPr>
          <w:b w:val="1"/>
        </w:rPr>
      </w:pPr>
      <w:r w:rsidDel="00000000" w:rsidR="00000000" w:rsidRPr="00000000">
        <w:rPr>
          <w:rtl w:val="0"/>
        </w:rPr>
        <w:t xml:space="preserve">Based on the [</w:t>
      </w:r>
      <w:hyperlink w:anchor="is1j2muglfjg">
        <w:r w:rsidDel="00000000" w:rsidR="00000000" w:rsidRPr="00000000">
          <w:rPr>
            <w:rtl w:val="0"/>
          </w:rPr>
          <w:t xml:space="preserve">RTOG 02-34</w:t>
        </w:r>
      </w:hyperlink>
      <w:r w:rsidDel="00000000" w:rsidR="00000000" w:rsidRPr="00000000">
        <w:rPr>
          <w:rtl w:val="0"/>
        </w:rPr>
        <w:t xml:space="preserve">] study which demonstrated Docetaxel/Cetuximab was superior to CDDP or CDDP/Cetux.</w:t>
      </w:r>
      <w:r w:rsidDel="00000000" w:rsidR="00000000" w:rsidRPr="00000000">
        <w:rPr>
          <w:rtl w:val="0"/>
        </w:rPr>
      </w:r>
    </w:p>
    <w:p w:rsidR="00000000" w:rsidDel="00000000" w:rsidP="00000000" w:rsidRDefault="00000000" w:rsidRPr="00000000" w14:paraId="00000240">
      <w:pPr>
        <w:numPr>
          <w:ilvl w:val="1"/>
          <w:numId w:val="62"/>
        </w:numPr>
        <w:ind w:left="1440" w:hanging="360"/>
      </w:pPr>
      <w:r w:rsidDel="00000000" w:rsidR="00000000" w:rsidRPr="00000000">
        <w:rPr>
          <w:rtl w:val="0"/>
        </w:rPr>
        <w:t xml:space="preserve">High risk features (ECE, SM+, or SM &lt; 3 mm), pathologic stage III/IV (M0). EGFR status req'd. Req p16(-) if OP. </w:t>
      </w:r>
    </w:p>
    <w:p w:rsidR="00000000" w:rsidDel="00000000" w:rsidP="00000000" w:rsidRDefault="00000000" w:rsidRPr="00000000" w14:paraId="00000241">
      <w:pPr>
        <w:numPr>
          <w:ilvl w:val="1"/>
          <w:numId w:val="62"/>
        </w:numPr>
        <w:spacing w:line="240" w:lineRule="auto"/>
        <w:ind w:left="1440" w:hanging="360"/>
        <w:rPr>
          <w:u w:val="none"/>
        </w:rPr>
      </w:pPr>
      <w:r w:rsidDel="00000000" w:rsidR="00000000" w:rsidRPr="00000000">
        <w:rPr>
          <w:rtl w:val="0"/>
        </w:rPr>
        <w:t xml:space="preserve">Primary completion date May 2020, Study completion date May 2025.</w:t>
      </w:r>
    </w:p>
    <w:p w:rsidR="00000000" w:rsidDel="00000000" w:rsidP="00000000" w:rsidRDefault="00000000" w:rsidRPr="00000000" w14:paraId="00000242">
      <w:pPr>
        <w:pStyle w:val="Heading2"/>
        <w:spacing w:line="240" w:lineRule="auto"/>
        <w:rPr/>
      </w:pPr>
      <w:bookmarkStart w:colFirst="0" w:colLast="0" w:name="_87pratq0dhbt" w:id="39"/>
      <w:bookmarkEnd w:id="39"/>
      <w:r w:rsidDel="00000000" w:rsidR="00000000" w:rsidRPr="00000000">
        <w:rPr>
          <w:rtl w:val="0"/>
        </w:rPr>
      </w:r>
    </w:p>
    <w:tbl>
      <w:tblPr>
        <w:tblStyle w:val="Table6"/>
        <w:tblW w:w="10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0"/>
        <w:tblGridChange w:id="0">
          <w:tblGrid>
            <w:gridCol w:w="108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43">
            <w:pPr>
              <w:pStyle w:val="Heading2"/>
              <w:widowControl w:val="0"/>
              <w:ind w:left="0" w:firstLine="0"/>
              <w:rPr/>
            </w:pPr>
            <w:bookmarkStart w:colFirst="0" w:colLast="0" w:name="_1rlp0dkv7ci8" w:id="40"/>
            <w:bookmarkEnd w:id="40"/>
            <w:hyperlink w:anchor="_yc56opxk661h">
              <w:r w:rsidDel="00000000" w:rsidR="00000000" w:rsidRPr="00000000">
                <w:rPr>
                  <w:rtl w:val="0"/>
                </w:rPr>
                <w:t xml:space="preserve">Chemotherapy for Head and Neck Patients</w:t>
              </w:r>
            </w:hyperlink>
            <w:r w:rsidDel="00000000" w:rsidR="00000000" w:rsidRPr="00000000">
              <w:rPr>
                <w:rtl w:val="0"/>
              </w:rPr>
            </w:r>
          </w:p>
          <w:p w:rsidR="00000000" w:rsidDel="00000000" w:rsidP="00000000" w:rsidRDefault="00000000" w:rsidRPr="00000000" w14:paraId="0000024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See section on [</w:t>
            </w:r>
            <w:hyperlink w:anchor="69zs07325aip">
              <w:r w:rsidDel="00000000" w:rsidR="00000000" w:rsidRPr="00000000">
                <w:rPr>
                  <w:rtl w:val="0"/>
                </w:rPr>
                <w:t xml:space="preserve">induction chemotherapy</w:t>
              </w:r>
            </w:hyperlink>
            <w:r w:rsidDel="00000000" w:rsidR="00000000" w:rsidRPr="00000000">
              <w:rPr>
                <w:rtl w:val="0"/>
              </w:rPr>
              <w:t xml:space="preserve">] in H&amp;N patients.</w:t>
            </w:r>
          </w:p>
          <w:p w:rsidR="00000000" w:rsidDel="00000000" w:rsidP="00000000" w:rsidRDefault="00000000" w:rsidRPr="00000000" w14:paraId="00000245">
            <w:pPr>
              <w:ind w:left="0" w:firstLine="0"/>
              <w:rPr/>
            </w:pPr>
            <w:r w:rsidDel="00000000" w:rsidR="00000000" w:rsidRPr="00000000">
              <w:rPr>
                <w:rtl w:val="0"/>
              </w:rPr>
              <w:t xml:space="preserve">Around 35% of patients are not cisplatin candidates. See how to [p</w:t>
            </w:r>
            <w:hyperlink w:anchor="fklk6dlaus6d">
              <w:r w:rsidDel="00000000" w:rsidR="00000000" w:rsidRPr="00000000">
                <w:rPr>
                  <w:rtl w:val="0"/>
                </w:rPr>
                <w:t xml:space="preserve">redict hearing loss] </w:t>
              </w:r>
            </w:hyperlink>
            <w:r w:rsidDel="00000000" w:rsidR="00000000" w:rsidRPr="00000000">
              <w:rPr>
                <w:rtl w:val="0"/>
              </w:rPr>
              <w:t xml:space="preserve">based on pretreatment factors. Enroll these patients on the actively recruiting [</w:t>
            </w:r>
            <w:hyperlink w:anchor="htnpw01iuwir">
              <w:r w:rsidDel="00000000" w:rsidR="00000000" w:rsidRPr="00000000">
                <w:rPr>
                  <w:rtl w:val="0"/>
                </w:rPr>
                <w:t xml:space="preserve">NRG-HN004</w:t>
              </w:r>
            </w:hyperlink>
            <w:r w:rsidDel="00000000" w:rsidR="00000000" w:rsidRPr="00000000">
              <w:rPr>
                <w:rtl w:val="0"/>
              </w:rPr>
              <w:t xml:space="preserve">] trial.</w:t>
            </w:r>
          </w:p>
          <w:p w:rsidR="00000000" w:rsidDel="00000000" w:rsidP="00000000" w:rsidRDefault="00000000" w:rsidRPr="00000000" w14:paraId="00000246">
            <w:pPr>
              <w:numPr>
                <w:ilvl w:val="0"/>
                <w:numId w:val="62"/>
              </w:numPr>
            </w:pPr>
            <w:r w:rsidDel="00000000" w:rsidR="00000000" w:rsidRPr="00000000">
              <w:rPr>
                <w:rtl w:val="0"/>
              </w:rPr>
              <w:t xml:space="preserve">CDDP 100 q3w (standard) vs. CDDP 30-40 q1w.</w:t>
            </w:r>
          </w:p>
          <w:p w:rsidR="00000000" w:rsidDel="00000000" w:rsidP="00000000" w:rsidRDefault="00000000" w:rsidRPr="00000000" w14:paraId="00000247">
            <w:pPr>
              <w:numPr>
                <w:ilvl w:val="1"/>
                <w:numId w:val="62"/>
              </w:numPr>
              <w:ind w:left="1440" w:hanging="360"/>
            </w:pPr>
            <w:r w:rsidDel="00000000" w:rsidR="00000000" w:rsidRPr="00000000">
              <w:rPr>
                <w:b w:val="1"/>
                <w:rtl w:val="0"/>
              </w:rPr>
              <w:t xml:space="preserve">India trial </w:t>
            </w:r>
            <w:r w:rsidDel="00000000" w:rsidR="00000000" w:rsidRPr="00000000">
              <w:rPr>
                <w:rtl w:val="0"/>
              </w:rPr>
              <w:t xml:space="preserve">[</w:t>
            </w:r>
            <w:hyperlink r:id="rId147">
              <w:r w:rsidDel="00000000" w:rsidR="00000000" w:rsidRPr="00000000">
                <w:rPr>
                  <w:rtl w:val="0"/>
                </w:rPr>
                <w:t xml:space="preserve">Noronha JCO '17]</w:t>
              </w:r>
            </w:hyperlink>
            <w:r w:rsidDel="00000000" w:rsidR="00000000" w:rsidRPr="00000000">
              <w:rPr>
                <w:rtl w:val="0"/>
              </w:rPr>
              <w:t xml:space="preserve">: </w:t>
            </w:r>
            <w:r w:rsidDel="00000000" w:rsidR="00000000" w:rsidRPr="00000000">
              <w:rPr>
                <w:b w:val="1"/>
                <w:rtl w:val="0"/>
              </w:rPr>
              <w:t xml:space="preserve">CDDPRT 30 q1w vs. CDDPRT 100 q3w</w:t>
            </w:r>
            <w:r w:rsidDel="00000000" w:rsidR="00000000" w:rsidRPr="00000000">
              <w:rPr>
                <w:rtl w:val="0"/>
              </w:rPr>
              <w:t xml:space="preserve">.</w:t>
              <w:br w:type="textWrapping"/>
              <w:t xml:space="preserve">Every three week chemo should be standard, although no OS benefit was noted. </w:t>
            </w:r>
          </w:p>
          <w:p w:rsidR="00000000" w:rsidDel="00000000" w:rsidP="00000000" w:rsidRDefault="00000000" w:rsidRPr="00000000" w14:paraId="00000248">
            <w:pPr>
              <w:ind w:left="1440" w:firstLine="0"/>
              <w:rPr/>
            </w:pPr>
            <w:r w:rsidDel="00000000" w:rsidR="00000000" w:rsidRPr="00000000">
              <w:rPr>
                <w:rtl w:val="0"/>
              </w:rPr>
              <w:t xml:space="preserve">Issue: CDDP 40 is used in the United States! Mostly postoperative CCRT, so be careful with extrapolation.</w:t>
            </w:r>
          </w:p>
          <w:p w:rsidR="00000000" w:rsidDel="00000000" w:rsidP="00000000" w:rsidRDefault="00000000" w:rsidRPr="00000000" w14:paraId="00000249">
            <w:pPr>
              <w:numPr>
                <w:ilvl w:val="2"/>
                <w:numId w:val="62"/>
              </w:numPr>
              <w:ind w:left="2160" w:hanging="360"/>
            </w:pPr>
            <w:r w:rsidDel="00000000" w:rsidR="00000000" w:rsidRPr="00000000">
              <w:rPr>
                <w:rtl w:val="0"/>
              </w:rPr>
              <w:t xml:space="preserve">300 pts. LA HNSCC. 90% were resected, and mostly postoperative CCRT. MFU nearly 2y.</w:t>
            </w:r>
          </w:p>
          <w:p w:rsidR="00000000" w:rsidDel="00000000" w:rsidP="00000000" w:rsidRDefault="00000000" w:rsidRPr="00000000" w14:paraId="0000024A">
            <w:pPr>
              <w:numPr>
                <w:ilvl w:val="2"/>
                <w:numId w:val="62"/>
              </w:numPr>
              <w:ind w:left="2160" w:hanging="360"/>
            </w:pPr>
            <w:r w:rsidDel="00000000" w:rsidR="00000000" w:rsidRPr="00000000">
              <w:rPr>
                <w:rFonts w:ascii="Cardo" w:cs="Cardo" w:eastAsia="Cardo" w:hAnsi="Cardo"/>
                <w:rtl w:val="0"/>
              </w:rPr>
              <w:t xml:space="preserve">2y LRC 59→ 73%. Acute G3+ 72→ 85%. </w:t>
            </w:r>
          </w:p>
          <w:p w:rsidR="00000000" w:rsidDel="00000000" w:rsidP="00000000" w:rsidRDefault="00000000" w:rsidRPr="00000000" w14:paraId="0000024B">
            <w:pPr>
              <w:numPr>
                <w:ilvl w:val="2"/>
                <w:numId w:val="62"/>
              </w:numPr>
              <w:ind w:left="2160" w:hanging="360"/>
            </w:pPr>
            <w:r w:rsidDel="00000000" w:rsidR="00000000" w:rsidRPr="00000000">
              <w:rPr>
                <w:rtl w:val="0"/>
              </w:rPr>
              <w:t xml:space="preserve">~MPFS and ~OS, may be a big difference but p-values were at least 0.2.</w:t>
            </w:r>
          </w:p>
          <w:p w:rsidR="00000000" w:rsidDel="00000000" w:rsidP="00000000" w:rsidRDefault="00000000" w:rsidRPr="00000000" w14:paraId="0000024C">
            <w:pPr>
              <w:numPr>
                <w:ilvl w:val="1"/>
                <w:numId w:val="62"/>
              </w:numPr>
              <w:ind w:left="1440" w:hanging="360"/>
              <w:rPr>
                <w:u w:val="none"/>
              </w:rPr>
            </w:pPr>
            <w:r w:rsidDel="00000000" w:rsidR="00000000" w:rsidRPr="00000000">
              <w:rPr>
                <w:b w:val="1"/>
                <w:rtl w:val="0"/>
              </w:rPr>
              <w:t xml:space="preserve">JCOG1008 </w:t>
            </w:r>
            <w:r w:rsidDel="00000000" w:rsidR="00000000" w:rsidRPr="00000000">
              <w:rPr>
                <w:rtl w:val="0"/>
              </w:rPr>
              <w:t xml:space="preserve">[</w:t>
            </w:r>
            <w:hyperlink r:id="rId148">
              <w:r w:rsidDel="00000000" w:rsidR="00000000" w:rsidRPr="00000000">
                <w:rPr>
                  <w:rtl w:val="0"/>
                </w:rPr>
                <w:t xml:space="preserve">Kiyota ASCO '20</w:t>
              </w:r>
            </w:hyperlink>
            <w:r w:rsidDel="00000000" w:rsidR="00000000" w:rsidRPr="00000000">
              <w:rPr>
                <w:rtl w:val="0"/>
              </w:rPr>
              <w:t xml:space="preserve">]: Phase II/III Non-inferiority. </w:t>
            </w:r>
            <w:r w:rsidDel="00000000" w:rsidR="00000000" w:rsidRPr="00000000">
              <w:rPr>
                <w:b w:val="1"/>
                <w:rtl w:val="0"/>
              </w:rPr>
              <w:t xml:space="preserve">CDDPRT 40 q1w vs. CDDPRT 100 q3w</w:t>
            </w:r>
            <w:r w:rsidDel="00000000" w:rsidR="00000000" w:rsidRPr="00000000">
              <w:rPr>
                <w:rtl w:val="0"/>
              </w:rPr>
              <w:t xml:space="preserve">.</w:t>
            </w:r>
          </w:p>
          <w:p w:rsidR="00000000" w:rsidDel="00000000" w:rsidP="00000000" w:rsidRDefault="00000000" w:rsidRPr="00000000" w14:paraId="0000024D">
            <w:pPr>
              <w:ind w:left="1440" w:firstLine="0"/>
              <w:rPr/>
            </w:pPr>
            <w:r w:rsidDel="00000000" w:rsidR="00000000" w:rsidRPr="00000000">
              <w:rPr>
                <w:rtl w:val="0"/>
              </w:rPr>
              <w:t xml:space="preserve">CDDP 40 q1w is non-inferior to CDDPRT 100 q3w. Should this be the standard of care?</w:t>
            </w:r>
          </w:p>
          <w:p w:rsidR="00000000" w:rsidDel="00000000" w:rsidP="00000000" w:rsidRDefault="00000000" w:rsidRPr="00000000" w14:paraId="0000024E">
            <w:pPr>
              <w:ind w:left="1440" w:firstLine="0"/>
              <w:rPr/>
            </w:pPr>
            <w:r w:rsidDel="00000000" w:rsidR="00000000" w:rsidRPr="00000000">
              <w:rPr>
                <w:rtl w:val="0"/>
              </w:rPr>
              <w:t xml:space="preserve">Thought-provoking data suggesting CDDP 40 q1w should be standard over 100 q3w for H&amp;N POCCRT. Albeit a non-inferiority study, we're still trying to piece together why there may even be an RFS and OS benefit despite a lower median total dose of weekly CDDP.</w:t>
            </w:r>
          </w:p>
          <w:p w:rsidR="00000000" w:rsidDel="00000000" w:rsidP="00000000" w:rsidRDefault="00000000" w:rsidRPr="00000000" w14:paraId="0000024F">
            <w:pPr>
              <w:numPr>
                <w:ilvl w:val="2"/>
                <w:numId w:val="62"/>
              </w:numPr>
              <w:ind w:left="2160" w:hanging="360"/>
              <w:rPr>
                <w:u w:val="none"/>
              </w:rPr>
            </w:pPr>
            <w:r w:rsidDel="00000000" w:rsidR="00000000" w:rsidRPr="00000000">
              <w:rPr>
                <w:rtl w:val="0"/>
              </w:rPr>
              <w:t xml:space="preserve">261 pts. 2012-2018. R1 and/or ENE. MFU 2.2y</w:t>
            </w:r>
          </w:p>
          <w:p w:rsidR="00000000" w:rsidDel="00000000" w:rsidP="00000000" w:rsidRDefault="00000000" w:rsidRPr="00000000" w14:paraId="00000250">
            <w:pPr>
              <w:numPr>
                <w:ilvl w:val="2"/>
                <w:numId w:val="62"/>
              </w:numPr>
              <w:ind w:left="2160" w:hanging="360"/>
              <w:rPr>
                <w:u w:val="none"/>
              </w:rPr>
            </w:pPr>
            <w:r w:rsidDel="00000000" w:rsidR="00000000" w:rsidRPr="00000000">
              <w:rPr>
                <w:rFonts w:ascii="Cardo" w:cs="Cardo" w:eastAsia="Cardo" w:hAnsi="Cardo"/>
                <w:rtl w:val="0"/>
              </w:rPr>
              <w:t xml:space="preserve">3y OS ~59→ 71%. </w:t>
            </w:r>
          </w:p>
          <w:p w:rsidR="00000000" w:rsidDel="00000000" w:rsidP="00000000" w:rsidRDefault="00000000" w:rsidRPr="00000000" w14:paraId="00000251">
            <w:pPr>
              <w:numPr>
                <w:ilvl w:val="2"/>
                <w:numId w:val="62"/>
              </w:numPr>
              <w:ind w:left="2160" w:hanging="360"/>
              <w:rPr>
                <w:u w:val="none"/>
              </w:rPr>
            </w:pPr>
            <w:r w:rsidDel="00000000" w:rsidR="00000000" w:rsidRPr="00000000">
              <w:rPr>
                <w:rFonts w:ascii="Cardo" w:cs="Cardo" w:eastAsia="Cardo" w:hAnsi="Cardo"/>
                <w:rtl w:val="0"/>
              </w:rPr>
              <w:t xml:space="preserve">3y RFS 53→ 65%. </w:t>
            </w:r>
          </w:p>
          <w:p w:rsidR="00000000" w:rsidDel="00000000" w:rsidP="00000000" w:rsidRDefault="00000000" w:rsidRPr="00000000" w14:paraId="00000252">
            <w:pPr>
              <w:numPr>
                <w:ilvl w:val="2"/>
                <w:numId w:val="62"/>
              </w:numPr>
              <w:ind w:left="2160" w:hanging="360"/>
              <w:rPr>
                <w:u w:val="none"/>
              </w:rPr>
            </w:pPr>
            <w:r w:rsidDel="00000000" w:rsidR="00000000" w:rsidRPr="00000000">
              <w:rPr>
                <w:rFonts w:ascii="Cardo" w:cs="Cardo" w:eastAsia="Cardo" w:hAnsi="Cardo"/>
                <w:rtl w:val="0"/>
              </w:rPr>
              <w:t xml:space="preserve">Median total dose of CDDP of 280→ 239 mg/m2. </w:t>
            </w:r>
          </w:p>
          <w:p w:rsidR="00000000" w:rsidDel="00000000" w:rsidP="00000000" w:rsidRDefault="00000000" w:rsidRPr="00000000" w14:paraId="00000253">
            <w:pPr>
              <w:numPr>
                <w:ilvl w:val="2"/>
                <w:numId w:val="62"/>
              </w:numPr>
              <w:ind w:left="2160" w:hanging="360"/>
              <w:rPr>
                <w:u w:val="none"/>
              </w:rPr>
            </w:pPr>
            <w:r w:rsidDel="00000000" w:rsidR="00000000" w:rsidRPr="00000000">
              <w:rPr>
                <w:rFonts w:ascii="Cardo" w:cs="Cardo" w:eastAsia="Cardo" w:hAnsi="Cardo"/>
                <w:rtl w:val="0"/>
              </w:rPr>
              <w:t xml:space="preserve">Treatment completion in 93→ 87%. </w:t>
            </w:r>
          </w:p>
          <w:p w:rsidR="00000000" w:rsidDel="00000000" w:rsidP="00000000" w:rsidRDefault="00000000" w:rsidRPr="00000000" w14:paraId="00000254">
            <w:pPr>
              <w:numPr>
                <w:ilvl w:val="0"/>
                <w:numId w:val="62"/>
              </w:numPr>
              <w:rPr>
                <w:u w:val="none"/>
              </w:rPr>
            </w:pPr>
            <w:r w:rsidDel="00000000" w:rsidR="00000000" w:rsidRPr="00000000">
              <w:rPr>
                <w:rtl w:val="0"/>
              </w:rPr>
              <w:t xml:space="preserve">What about cetuximab? </w:t>
            </w:r>
          </w:p>
          <w:p w:rsidR="00000000" w:rsidDel="00000000" w:rsidP="00000000" w:rsidRDefault="00000000" w:rsidRPr="00000000" w14:paraId="00000255">
            <w:pPr>
              <w:numPr>
                <w:ilvl w:val="1"/>
                <w:numId w:val="62"/>
              </w:numPr>
              <w:ind w:left="1440" w:hanging="360"/>
              <w:rPr>
                <w:u w:val="none"/>
              </w:rPr>
            </w:pPr>
            <w:r w:rsidDel="00000000" w:rsidR="00000000" w:rsidRPr="00000000">
              <w:rPr>
                <w:rtl w:val="0"/>
              </w:rPr>
              <w:t xml:space="preserve">[</w:t>
            </w:r>
            <w:hyperlink w:anchor="yghl2rq4r148">
              <w:r w:rsidDel="00000000" w:rsidR="00000000" w:rsidRPr="00000000">
                <w:rPr>
                  <w:rtl w:val="0"/>
                </w:rPr>
                <w:t xml:space="preserve">Bonner trial</w:t>
              </w:r>
            </w:hyperlink>
            <w:r w:rsidDel="00000000" w:rsidR="00000000" w:rsidRPr="00000000">
              <w:rPr>
                <w:rtl w:val="0"/>
              </w:rPr>
              <w:t xml:space="preserve">] demonstrated the OS advantage of RT+Cetux over RT alone. </w:t>
            </w:r>
          </w:p>
          <w:p w:rsidR="00000000" w:rsidDel="00000000" w:rsidP="00000000" w:rsidRDefault="00000000" w:rsidRPr="00000000" w14:paraId="00000256">
            <w:pPr>
              <w:numPr>
                <w:ilvl w:val="1"/>
                <w:numId w:val="62"/>
              </w:numPr>
              <w:ind w:left="1440" w:hanging="360"/>
              <w:rPr>
                <w:u w:val="none"/>
              </w:rPr>
            </w:pPr>
            <w:r w:rsidDel="00000000" w:rsidR="00000000" w:rsidRPr="00000000">
              <w:rPr>
                <w:rtl w:val="0"/>
              </w:rPr>
              <w:t xml:space="preserve">Two trials demonstrated inferior OS and PFS with cetuximab compared to cisplatin for p16+ patients, one using DAHANCA-style RT [</w:t>
            </w:r>
            <w:hyperlink w:anchor="vglx194p7sw8">
              <w:r w:rsidDel="00000000" w:rsidR="00000000" w:rsidRPr="00000000">
                <w:rPr>
                  <w:rtl w:val="0"/>
                </w:rPr>
                <w:t xml:space="preserve">RTOG 10-16</w:t>
              </w:r>
            </w:hyperlink>
            <w:r w:rsidDel="00000000" w:rsidR="00000000" w:rsidRPr="00000000">
              <w:rPr>
                <w:rtl w:val="0"/>
              </w:rPr>
              <w:t xml:space="preserve">] and the other using five fractions per week [</w:t>
            </w:r>
            <w:hyperlink w:anchor="bspw1gql47go">
              <w:r w:rsidDel="00000000" w:rsidR="00000000" w:rsidRPr="00000000">
                <w:rPr>
                  <w:rtl w:val="0"/>
                </w:rPr>
                <w:t xml:space="preserve">De-ESCALATE</w:t>
              </w:r>
            </w:hyperlink>
            <w:r w:rsidDel="00000000" w:rsidR="00000000" w:rsidRPr="00000000">
              <w:rPr>
                <w:rtl w:val="0"/>
              </w:rPr>
              <w:t xml:space="preserve">]. Use caution extrapolating outside of oropharynx: These trials are in p16+ populations (less likely to be EGFR mutants).</w:t>
            </w:r>
          </w:p>
          <w:p w:rsidR="00000000" w:rsidDel="00000000" w:rsidP="00000000" w:rsidRDefault="00000000" w:rsidRPr="00000000" w14:paraId="00000257">
            <w:pPr>
              <w:numPr>
                <w:ilvl w:val="1"/>
                <w:numId w:val="62"/>
              </w:numPr>
              <w:ind w:left="1440" w:hanging="360"/>
              <w:rPr>
                <w:u w:val="none"/>
              </w:rPr>
            </w:pPr>
            <w:r w:rsidDel="00000000" w:rsidR="00000000" w:rsidRPr="00000000">
              <w:rPr>
                <w:rtl w:val="0"/>
              </w:rPr>
              <w:t xml:space="preserve">Cetuximab is reserved for pts </w:t>
            </w:r>
            <w:r w:rsidDel="00000000" w:rsidR="00000000" w:rsidRPr="00000000">
              <w:rPr>
                <w:rtl w:val="0"/>
              </w:rPr>
              <w:t xml:space="preserve">who cannot receive cisplatin.</w:t>
            </w:r>
          </w:p>
          <w:p w:rsidR="00000000" w:rsidDel="00000000" w:rsidP="00000000" w:rsidRDefault="00000000" w:rsidRPr="00000000" w14:paraId="00000258">
            <w:pPr>
              <w:numPr>
                <w:ilvl w:val="0"/>
                <w:numId w:val="62"/>
              </w:numPr>
              <w:rPr>
                <w:u w:val="none"/>
              </w:rPr>
            </w:pPr>
            <w:r w:rsidDel="00000000" w:rsidR="00000000" w:rsidRPr="00000000">
              <w:rPr>
                <w:rtl w:val="0"/>
              </w:rPr>
              <w:t xml:space="preserve">How many cycles of bolus (q3w) cisplatin are indicated?</w:t>
            </w:r>
          </w:p>
          <w:p w:rsidR="00000000" w:rsidDel="00000000" w:rsidP="00000000" w:rsidRDefault="00000000" w:rsidRPr="00000000" w14:paraId="00000259">
            <w:pPr>
              <w:numPr>
                <w:ilvl w:val="1"/>
                <w:numId w:val="62"/>
              </w:numPr>
              <w:ind w:left="1440" w:hanging="360"/>
              <w:rPr>
                <w:u w:val="none"/>
              </w:rPr>
            </w:pPr>
            <w:r w:rsidDel="00000000" w:rsidR="00000000" w:rsidRPr="00000000">
              <w:rPr>
                <w:rtl w:val="0"/>
              </w:rPr>
              <w:t xml:space="preserve">Prior RTOG studies have demonstrated around half of patients do not receive the third cycle due to toxicity.</w:t>
            </w:r>
          </w:p>
          <w:p w:rsidR="00000000" w:rsidDel="00000000" w:rsidP="00000000" w:rsidRDefault="00000000" w:rsidRPr="00000000" w14:paraId="0000025A">
            <w:pPr>
              <w:numPr>
                <w:ilvl w:val="1"/>
                <w:numId w:val="62"/>
              </w:numPr>
              <w:ind w:left="1440" w:hanging="360"/>
              <w:rPr>
                <w:u w:val="none"/>
              </w:rPr>
            </w:pPr>
            <w:r w:rsidDel="00000000" w:rsidR="00000000" w:rsidRPr="00000000">
              <w:rPr>
                <w:rtl w:val="0"/>
              </w:rPr>
              <w:t xml:space="preserve">Two cycles may be acceptable for HPV+ disease [</w:t>
            </w:r>
            <w:hyperlink w:anchor="vglx194p7sw8">
              <w:r w:rsidDel="00000000" w:rsidR="00000000" w:rsidRPr="00000000">
                <w:rPr>
                  <w:rtl w:val="0"/>
                </w:rPr>
                <w:t xml:space="preserve">RTOG 10-16</w:t>
              </w:r>
            </w:hyperlink>
            <w:r w:rsidDel="00000000" w:rsidR="00000000" w:rsidRPr="00000000">
              <w:rPr>
                <w:rtl w:val="0"/>
              </w:rPr>
              <w:t xml:space="preserve">], but three cycles is generally recommended for HPV negative disease.</w:t>
            </w:r>
          </w:p>
          <w:p w:rsidR="00000000" w:rsidDel="00000000" w:rsidP="00000000" w:rsidRDefault="00000000" w:rsidRPr="00000000" w14:paraId="0000025B">
            <w:pPr>
              <w:numPr>
                <w:ilvl w:val="0"/>
                <w:numId w:val="62"/>
              </w:numPr>
              <w:rPr>
                <w:u w:val="none"/>
              </w:rPr>
            </w:pPr>
            <w:r w:rsidDel="00000000" w:rsidR="00000000" w:rsidRPr="00000000">
              <w:rPr>
                <w:rtl w:val="0"/>
              </w:rPr>
              <w:t xml:space="preserve">Immunotherapy: Approved for recurrent/metastatic head and neck cancers after failing platinum-containing chemo.</w:t>
            </w:r>
          </w:p>
          <w:p w:rsidR="00000000" w:rsidDel="00000000" w:rsidP="00000000" w:rsidRDefault="00000000" w:rsidRPr="00000000" w14:paraId="0000025C">
            <w:pPr>
              <w:numPr>
                <w:ilvl w:val="1"/>
                <w:numId w:val="62"/>
              </w:numPr>
              <w:ind w:left="1440" w:hanging="360"/>
              <w:rPr>
                <w:u w:val="none"/>
              </w:rPr>
            </w:pPr>
            <w:r w:rsidDel="00000000" w:rsidR="00000000" w:rsidRPr="00000000">
              <w:rPr>
                <w:rtl w:val="0"/>
              </w:rPr>
              <w:t xml:space="preserve">Pembro q3w while Nivo is q2w or q4w. </w:t>
            </w:r>
          </w:p>
          <w:p w:rsidR="00000000" w:rsidDel="00000000" w:rsidP="00000000" w:rsidRDefault="00000000" w:rsidRPr="00000000" w14:paraId="0000025D">
            <w:pPr>
              <w:numPr>
                <w:ilvl w:val="1"/>
                <w:numId w:val="62"/>
              </w:numPr>
              <w:ind w:left="1440" w:hanging="360"/>
              <w:rPr>
                <w:u w:val="none"/>
              </w:rPr>
            </w:pPr>
            <w:r w:rsidDel="00000000" w:rsidR="00000000" w:rsidRPr="00000000">
              <w:rPr>
                <w:rtl w:val="0"/>
              </w:rPr>
              <w:t xml:space="preserve">Many PD-1 and PDL-1 agents are in current trials in combination with standard CCRT for high risk locally advanced head and neck cancers, but none are currently approved for non-metastatic disease.</w:t>
            </w:r>
          </w:p>
          <w:bookmarkStart w:colFirst="0" w:colLast="0" w:name="htnpw01iuwir" w:id="41"/>
          <w:bookmarkEnd w:id="41"/>
          <w:p w:rsidR="00000000" w:rsidDel="00000000" w:rsidP="00000000" w:rsidRDefault="00000000" w:rsidRPr="00000000" w14:paraId="0000025E">
            <w:pPr>
              <w:numPr>
                <w:ilvl w:val="1"/>
                <w:numId w:val="62"/>
              </w:numPr>
              <w:ind w:left="1440" w:hanging="360"/>
            </w:pPr>
            <w:r w:rsidDel="00000000" w:rsidR="00000000" w:rsidRPr="00000000">
              <w:rPr>
                <w:b w:val="1"/>
                <w:rtl w:val="0"/>
              </w:rPr>
              <w:t xml:space="preserve">NRG-HN004 </w:t>
            </w:r>
            <w:r w:rsidDel="00000000" w:rsidR="00000000" w:rsidRPr="00000000">
              <w:rPr>
                <w:rtl w:val="0"/>
              </w:rPr>
              <w:t xml:space="preserve">[Mell </w:t>
            </w:r>
            <w:hyperlink r:id="rId149">
              <w:r w:rsidDel="00000000" w:rsidR="00000000" w:rsidRPr="00000000">
                <w:rPr>
                  <w:rtl w:val="0"/>
                </w:rPr>
                <w:t xml:space="preserve">NCT03258554</w:t>
              </w:r>
            </w:hyperlink>
            <w:r w:rsidDel="00000000" w:rsidR="00000000" w:rsidRPr="00000000">
              <w:rPr>
                <w:rtl w:val="0"/>
              </w:rPr>
              <w:t xml:space="preserve">]: Phase II/III. CDDP-ineligible pts. </w:t>
            </w:r>
            <w:r w:rsidDel="00000000" w:rsidR="00000000" w:rsidRPr="00000000">
              <w:rPr>
                <w:b w:val="1"/>
                <w:rtl w:val="0"/>
              </w:rPr>
              <w:t xml:space="preserve">RT/Durvalumab vs. RT/Cetuximab</w:t>
            </w:r>
            <w:r w:rsidDel="00000000" w:rsidR="00000000" w:rsidRPr="00000000">
              <w:rPr>
                <w:rtl w:val="0"/>
              </w:rPr>
              <w:t xml:space="preserve">.</w:t>
            </w:r>
          </w:p>
          <w:p w:rsidR="00000000" w:rsidDel="00000000" w:rsidP="00000000" w:rsidRDefault="00000000" w:rsidRPr="00000000" w14:paraId="0000025F">
            <w:pPr>
              <w:ind w:left="1440" w:firstLine="0"/>
              <w:rPr/>
            </w:pPr>
            <w:r w:rsidDel="00000000" w:rsidR="00000000" w:rsidRPr="00000000">
              <w:rPr>
                <w:rtl w:val="0"/>
              </w:rPr>
              <w:t xml:space="preserve">See NCTN Trial Portfolios by Disease Site: [</w:t>
            </w:r>
            <w:hyperlink r:id="rId150">
              <w:r w:rsidDel="00000000" w:rsidR="00000000" w:rsidRPr="00000000">
                <w:rPr>
                  <w:rtl w:val="0"/>
                </w:rPr>
                <w:t xml:space="preserve">H&amp;N</w:t>
              </w:r>
            </w:hyperlink>
            <w:r w:rsidDel="00000000" w:rsidR="00000000" w:rsidRPr="00000000">
              <w:rPr>
                <w:rtl w:val="0"/>
              </w:rPr>
              <w:t xml:space="preserve">] and [</w:t>
            </w:r>
            <w:hyperlink w:anchor="_lqh5q8iup5fq">
              <w:r w:rsidDel="00000000" w:rsidR="00000000" w:rsidRPr="00000000">
                <w:rPr>
                  <w:rtl w:val="0"/>
                </w:rPr>
                <w:t xml:space="preserve">Future Directions</w:t>
              </w:r>
            </w:hyperlink>
            <w:r w:rsidDel="00000000" w:rsidR="00000000" w:rsidRPr="00000000">
              <w:rPr>
                <w:rtl w:val="0"/>
              </w:rPr>
              <w:t xml:space="preserve">] section for H&amp;N cancer.</w:t>
            </w:r>
          </w:p>
          <w:p w:rsidR="00000000" w:rsidDel="00000000" w:rsidP="00000000" w:rsidRDefault="00000000" w:rsidRPr="00000000" w14:paraId="00000260">
            <w:pPr>
              <w:ind w:left="1440" w:firstLine="0"/>
              <w:rPr/>
            </w:pPr>
            <w:r w:rsidDel="00000000" w:rsidR="00000000" w:rsidRPr="00000000">
              <w:rPr>
                <w:rtl w:val="0"/>
              </w:rPr>
              <w:t xml:space="preserve">Around 35% of pts are not CDDP candidates. See how to [p</w:t>
            </w:r>
            <w:hyperlink w:anchor="fklk6dlaus6d">
              <w:r w:rsidDel="00000000" w:rsidR="00000000" w:rsidRPr="00000000">
                <w:rPr>
                  <w:rtl w:val="0"/>
                </w:rPr>
                <w:t xml:space="preserve">redict hearing loss] </w:t>
              </w:r>
            </w:hyperlink>
            <w:r w:rsidDel="00000000" w:rsidR="00000000" w:rsidRPr="00000000">
              <w:rPr>
                <w:rtl w:val="0"/>
              </w:rPr>
              <w:t xml:space="preserve">based on pretreatment factors.</w:t>
            </w:r>
          </w:p>
          <w:p w:rsidR="00000000" w:rsidDel="00000000" w:rsidP="00000000" w:rsidRDefault="00000000" w:rsidRPr="00000000" w14:paraId="00000261">
            <w:pPr>
              <w:numPr>
                <w:ilvl w:val="2"/>
                <w:numId w:val="62"/>
              </w:numPr>
              <w:ind w:left="2160" w:hanging="360"/>
            </w:pPr>
            <w:r w:rsidDel="00000000" w:rsidR="00000000" w:rsidRPr="00000000">
              <w:rPr>
                <w:rtl w:val="0"/>
              </w:rPr>
              <w:t xml:space="preserve">Any H&amp;N subsite, including p16+ OP. Untreated, unresected Stage III-IVB (M0)</w:t>
            </w:r>
          </w:p>
        </w:tc>
      </w:tr>
    </w:tbl>
    <w:p w:rsidR="00000000" w:rsidDel="00000000" w:rsidP="00000000" w:rsidRDefault="00000000" w:rsidRPr="00000000" w14:paraId="00000262">
      <w:pPr>
        <w:pStyle w:val="Heading2"/>
        <w:spacing w:line="240" w:lineRule="auto"/>
        <w:rPr/>
      </w:pPr>
      <w:bookmarkStart w:colFirst="0" w:colLast="0" w:name="_uhjv9g2zqxof" w:id="42"/>
      <w:bookmarkEnd w:id="42"/>
      <w:r w:rsidDel="00000000" w:rsidR="00000000" w:rsidRPr="00000000">
        <w:rPr>
          <w:rtl w:val="0"/>
        </w:rPr>
      </w:r>
    </w:p>
    <w:p w:rsidR="00000000" w:rsidDel="00000000" w:rsidP="00000000" w:rsidRDefault="00000000" w:rsidRPr="00000000" w14:paraId="00000263">
      <w:pPr>
        <w:pStyle w:val="Heading2"/>
        <w:spacing w:line="240" w:lineRule="auto"/>
        <w:rPr/>
      </w:pPr>
      <w:bookmarkStart w:colFirst="0" w:colLast="0" w:name="_ui2z4iy7j42k" w:id="43"/>
      <w:bookmarkEnd w:id="43"/>
      <w:hyperlink w:anchor="_yc56opxk661h">
        <w:r w:rsidDel="00000000" w:rsidR="00000000" w:rsidRPr="00000000">
          <w:rPr>
            <w:rtl w:val="0"/>
          </w:rPr>
          <w:t xml:space="preserve">CCRT for Stage III+</w:t>
        </w:r>
      </w:hyperlink>
      <w:r w:rsidDel="00000000" w:rsidR="00000000" w:rsidRPr="00000000">
        <w:rPr>
          <w:rtl w:val="0"/>
        </w:rPr>
      </w:r>
    </w:p>
    <w:p w:rsidR="00000000" w:rsidDel="00000000" w:rsidP="00000000" w:rsidRDefault="00000000" w:rsidRPr="00000000" w14:paraId="00000264">
      <w:pPr>
        <w:ind w:left="0" w:firstLine="0"/>
        <w:rPr/>
      </w:pPr>
      <w:r w:rsidDel="00000000" w:rsidR="00000000" w:rsidRPr="00000000">
        <w:rPr>
          <w:rtl w:val="0"/>
        </w:rPr>
        <w:t xml:space="preserve">Around 35% of patients are not cisplatin candidates. See how to [p</w:t>
      </w:r>
      <w:hyperlink w:anchor="fklk6dlaus6d">
        <w:r w:rsidDel="00000000" w:rsidR="00000000" w:rsidRPr="00000000">
          <w:rPr>
            <w:rtl w:val="0"/>
          </w:rPr>
          <w:t xml:space="preserve">redict hearing loss] </w:t>
        </w:r>
      </w:hyperlink>
      <w:r w:rsidDel="00000000" w:rsidR="00000000" w:rsidRPr="00000000">
        <w:rPr>
          <w:rtl w:val="0"/>
        </w:rPr>
        <w:t xml:space="preserve">based on pretreatment factors. Enroll these patients on the actively recruiting [</w:t>
      </w:r>
      <w:hyperlink w:anchor="htnpw01iuwir">
        <w:r w:rsidDel="00000000" w:rsidR="00000000" w:rsidRPr="00000000">
          <w:rPr>
            <w:rtl w:val="0"/>
          </w:rPr>
          <w:t xml:space="preserve">NRG-HN004</w:t>
        </w:r>
      </w:hyperlink>
      <w:r w:rsidDel="00000000" w:rsidR="00000000" w:rsidRPr="00000000">
        <w:rPr>
          <w:rtl w:val="0"/>
        </w:rPr>
        <w:t xml:space="preserve">] trial.</w:t>
      </w:r>
      <w:r w:rsidDel="00000000" w:rsidR="00000000" w:rsidRPr="00000000">
        <w:rPr>
          <w:rtl w:val="0"/>
        </w:rPr>
      </w:r>
    </w:p>
    <w:bookmarkStart w:colFirst="0" w:colLast="0" w:name="69vt1px08e1o" w:id="44"/>
    <w:bookmarkEnd w:id="44"/>
    <w:p w:rsidR="00000000" w:rsidDel="00000000" w:rsidP="00000000" w:rsidRDefault="00000000" w:rsidRPr="00000000" w14:paraId="00000265">
      <w:pPr>
        <w:numPr>
          <w:ilvl w:val="0"/>
          <w:numId w:val="62"/>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MAC</w:t>
      </w:r>
      <w:r w:rsidDel="00000000" w:rsidR="00000000" w:rsidRPr="00000000">
        <w:rPr>
          <w:rFonts w:ascii="Times New Roman" w:cs="Times New Roman" w:eastAsia="Times New Roman" w:hAnsi="Times New Roman"/>
          <w:b w:val="1"/>
          <w:sz w:val="20"/>
          <w:szCs w:val="20"/>
          <w:u w:val="single"/>
          <w:rtl w:val="0"/>
        </w:rPr>
        <w:t xml:space="preserve">H</w:t>
      </w:r>
      <w:r w:rsidDel="00000000" w:rsidR="00000000" w:rsidRPr="00000000">
        <w:rPr>
          <w:rFonts w:ascii="Times New Roman" w:cs="Times New Roman" w:eastAsia="Times New Roman" w:hAnsi="Times New Roman"/>
          <w:b w:val="1"/>
          <w:sz w:val="20"/>
          <w:szCs w:val="20"/>
          <w:rtl w:val="0"/>
        </w:rPr>
        <w:t xml:space="preserve">-</w:t>
      </w:r>
      <w:r w:rsidDel="00000000" w:rsidR="00000000" w:rsidRPr="00000000">
        <w:rPr>
          <w:rFonts w:ascii="Times New Roman" w:cs="Times New Roman" w:eastAsia="Times New Roman" w:hAnsi="Times New Roman"/>
          <w:b w:val="1"/>
          <w:sz w:val="20"/>
          <w:szCs w:val="20"/>
          <w:u w:val="single"/>
          <w:rtl w:val="0"/>
        </w:rPr>
        <w:t xml:space="preserve">NC</w:t>
      </w:r>
      <w:r w:rsidDel="00000000" w:rsidR="00000000" w:rsidRPr="00000000">
        <w:rPr>
          <w:rFonts w:ascii="Times New Roman" w:cs="Times New Roman" w:eastAsia="Times New Roman" w:hAnsi="Times New Roman"/>
          <w:b w:val="1"/>
          <w:sz w:val="20"/>
          <w:szCs w:val="20"/>
          <w:rtl w:val="0"/>
        </w:rPr>
        <w:t xml:space="preserve"> Meta</w:t>
      </w:r>
      <w:r w:rsidDel="00000000" w:rsidR="00000000" w:rsidRPr="00000000">
        <w:rPr>
          <w:rFonts w:ascii="Times New Roman" w:cs="Times New Roman" w:eastAsia="Times New Roman" w:hAnsi="Times New Roman"/>
          <w:sz w:val="20"/>
          <w:szCs w:val="20"/>
          <w:rtl w:val="0"/>
        </w:rPr>
        <w:t xml:space="preserve"> [</w:t>
      </w:r>
      <w:hyperlink r:id="rId151">
        <w:r w:rsidDel="00000000" w:rsidR="00000000" w:rsidRPr="00000000">
          <w:rPr>
            <w:rFonts w:ascii="Times New Roman" w:cs="Times New Roman" w:eastAsia="Times New Roman" w:hAnsi="Times New Roman"/>
            <w:sz w:val="20"/>
            <w:szCs w:val="20"/>
            <w:rtl w:val="0"/>
          </w:rPr>
          <w:t xml:space="preserve">Pignon '09</w:t>
        </w:r>
      </w:hyperlink>
      <w:r w:rsidDel="00000000" w:rsidR="00000000" w:rsidRPr="00000000">
        <w:rPr>
          <w:rFonts w:ascii="Times New Roman" w:cs="Times New Roman" w:eastAsia="Times New Roman" w:hAnsi="Times New Roman"/>
          <w:sz w:val="20"/>
          <w:szCs w:val="20"/>
          <w:rtl w:val="0"/>
        </w:rPr>
        <w:t xml:space="preserve">, </w:t>
      </w:r>
      <w:hyperlink r:id="rId152">
        <w:r w:rsidDel="00000000" w:rsidR="00000000" w:rsidRPr="00000000">
          <w:rPr>
            <w:rFonts w:ascii="Times New Roman" w:cs="Times New Roman" w:eastAsia="Times New Roman" w:hAnsi="Times New Roman"/>
            <w:sz w:val="20"/>
            <w:szCs w:val="20"/>
            <w:rtl w:val="0"/>
          </w:rPr>
          <w:t xml:space="preserve">Blanchard '16]</w:t>
        </w:r>
      </w:hyperlink>
      <w:r w:rsidDel="00000000" w:rsidR="00000000" w:rsidRPr="00000000">
        <w:rPr>
          <w:rFonts w:ascii="Times New Roman" w:cs="Times New Roman" w:eastAsia="Times New Roman" w:hAnsi="Times New Roman"/>
          <w:sz w:val="20"/>
          <w:szCs w:val="20"/>
          <w:rtl w:val="0"/>
        </w:rPr>
        <w:t xml:space="preserve">: </w:t>
      </w:r>
      <w:r w:rsidDel="00000000" w:rsidR="00000000" w:rsidRPr="00000000">
        <w:rPr>
          <w:b w:val="1"/>
          <w:sz w:val="20"/>
          <w:szCs w:val="20"/>
          <w:rtl w:val="0"/>
        </w:rPr>
        <w:t xml:space="preserve">Local treatment </w:t>
      </w:r>
      <w:r w:rsidDel="00000000" w:rsidR="00000000" w:rsidRPr="00000000">
        <w:rPr>
          <w:b w:val="1"/>
          <w:rtl w:val="0"/>
        </w:rPr>
        <w:t xml:space="preserve">± Chemotherapy</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266">
      <w:pPr>
        <w:spacing w:line="240" w:lineRule="auto"/>
        <w:ind w:firstLine="72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5y OS benefit for all chemo/RT combos 4.5%</w:t>
      </w:r>
      <w:r w:rsidDel="00000000" w:rsidR="00000000" w:rsidRPr="00000000">
        <w:rPr>
          <w:rFonts w:ascii="Times New Roman" w:cs="Times New Roman" w:eastAsia="Times New Roman" w:hAnsi="Times New Roman"/>
          <w:sz w:val="20"/>
          <w:szCs w:val="20"/>
          <w:rtl w:val="0"/>
        </w:rPr>
        <w:t xml:space="preserve">, or </w:t>
      </w:r>
      <w:r w:rsidDel="00000000" w:rsidR="00000000" w:rsidRPr="00000000">
        <w:rPr>
          <w:rFonts w:ascii="Times New Roman" w:cs="Times New Roman" w:eastAsia="Times New Roman" w:hAnsi="Times New Roman"/>
          <w:b w:val="1"/>
          <w:sz w:val="20"/>
          <w:szCs w:val="20"/>
          <w:rtl w:val="0"/>
        </w:rPr>
        <w:t xml:space="preserve">6.5% for CCRT alone</w:t>
      </w: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267">
      <w:pPr>
        <w:numPr>
          <w:ilvl w:val="1"/>
          <w:numId w:val="62"/>
        </w:numPr>
        <w:spacing w:line="240" w:lineRule="auto"/>
        <w:ind w:left="1440" w:hanging="360"/>
        <w:rPr>
          <w:rFonts w:ascii="Times New Roman" w:cs="Times New Roman" w:eastAsia="Times New Roman" w:hAnsi="Times New Roman"/>
          <w:sz w:val="20"/>
          <w:szCs w:val="20"/>
        </w:rPr>
      </w:pPr>
      <w:r w:rsidDel="00000000" w:rsidR="00000000" w:rsidRPr="00000000">
        <w:rPr>
          <w:rtl w:val="0"/>
        </w:rPr>
        <w:t xml:space="preserve">93 trials with 17,346 pts. </w:t>
      </w:r>
    </w:p>
    <w:p w:rsidR="00000000" w:rsidDel="00000000" w:rsidP="00000000" w:rsidRDefault="00000000" w:rsidRPr="00000000" w14:paraId="00000268">
      <w:pPr>
        <w:numPr>
          <w:ilvl w:val="1"/>
          <w:numId w:val="62"/>
        </w:numPr>
        <w:spacing w:line="240" w:lineRule="auto"/>
        <w:ind w:left="1440" w:hanging="360"/>
        <w:rPr>
          <w:rFonts w:ascii="Times New Roman" w:cs="Times New Roman" w:eastAsia="Times New Roman" w:hAnsi="Times New Roman"/>
          <w:sz w:val="20"/>
          <w:szCs w:val="20"/>
        </w:rPr>
      </w:pPr>
      <w:r w:rsidDel="00000000" w:rsidR="00000000" w:rsidRPr="00000000">
        <w:rPr>
          <w:rtl w:val="0"/>
        </w:rPr>
        <w:t xml:space="preserve">Equivalence between</w:t>
      </w:r>
      <w:r w:rsidDel="00000000" w:rsidR="00000000" w:rsidRPr="00000000">
        <w:rPr>
          <w:rFonts w:ascii="Times New Roman" w:cs="Times New Roman" w:eastAsia="Times New Roman" w:hAnsi="Times New Roman"/>
          <w:sz w:val="20"/>
          <w:szCs w:val="20"/>
          <w:rtl w:val="0"/>
        </w:rPr>
        <w:t xml:space="preserve"> induction vs. adjuvant; mono-agent </w:t>
      </w:r>
      <w:r w:rsidDel="00000000" w:rsidR="00000000" w:rsidRPr="00000000">
        <w:rPr>
          <w:rtl w:val="0"/>
        </w:rPr>
        <w:t xml:space="preserve">platinum is</w:t>
      </w:r>
      <w:r w:rsidDel="00000000" w:rsidR="00000000" w:rsidRPr="00000000">
        <w:rPr>
          <w:rFonts w:ascii="Times New Roman" w:cs="Times New Roman" w:eastAsia="Times New Roman" w:hAnsi="Times New Roman"/>
          <w:sz w:val="20"/>
          <w:szCs w:val="20"/>
          <w:rtl w:val="0"/>
        </w:rPr>
        <w:t xml:space="preserve"> best single-agent chemo.</w:t>
      </w:r>
    </w:p>
    <w:p w:rsidR="00000000" w:rsidDel="00000000" w:rsidP="00000000" w:rsidRDefault="00000000" w:rsidRPr="00000000" w14:paraId="00000269">
      <w:pPr>
        <w:numPr>
          <w:ilvl w:val="1"/>
          <w:numId w:val="62"/>
        </w:numPr>
        <w:spacing w:line="240" w:lineRule="auto"/>
        <w:ind w:left="1440" w:hanging="360"/>
        <w:rPr>
          <w:rFonts w:ascii="Times New Roman" w:cs="Times New Roman" w:eastAsia="Times New Roman" w:hAnsi="Times New Roman"/>
          <w:sz w:val="20"/>
          <w:szCs w:val="20"/>
        </w:rPr>
      </w:pPr>
      <w:r w:rsidDel="00000000" w:rsidR="00000000" w:rsidRPr="00000000">
        <w:rPr>
          <w:rtl w:val="0"/>
        </w:rPr>
        <w:t xml:space="preserve">Concurrent chemotherapy appears to have no benefit on distant metastasis.</w:t>
      </w:r>
    </w:p>
    <w:p w:rsidR="00000000" w:rsidDel="00000000" w:rsidP="00000000" w:rsidRDefault="00000000" w:rsidRPr="00000000" w14:paraId="0000026A">
      <w:pPr>
        <w:numPr>
          <w:ilvl w:val="1"/>
          <w:numId w:val="62"/>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Induction </w:t>
      </w:r>
      <w:r w:rsidDel="00000000" w:rsidR="00000000" w:rsidRPr="00000000">
        <w:rPr>
          <w:rtl w:val="0"/>
        </w:rPr>
        <w:t xml:space="preserve">chemo has a more</w:t>
      </w:r>
      <w:r w:rsidDel="00000000" w:rsidR="00000000" w:rsidRPr="00000000">
        <w:rPr>
          <w:rFonts w:ascii="Times New Roman" w:cs="Times New Roman" w:eastAsia="Times New Roman" w:hAnsi="Times New Roman"/>
          <w:sz w:val="20"/>
          <w:szCs w:val="20"/>
          <w:rtl w:val="0"/>
        </w:rPr>
        <w:t xml:space="preserve"> pronounced effect on DM, suggesting a need for relatively high doses of chemo to influence the development of DM.</w:t>
      </w:r>
    </w:p>
    <w:p w:rsidR="00000000" w:rsidDel="00000000" w:rsidP="00000000" w:rsidRDefault="00000000" w:rsidRPr="00000000" w14:paraId="0000026B">
      <w:pPr>
        <w:numPr>
          <w:ilvl w:val="1"/>
          <w:numId w:val="62"/>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There appears to be a decreasing effect of chemo with age, with </w:t>
      </w:r>
      <w:r w:rsidDel="00000000" w:rsidR="00000000" w:rsidRPr="00000000">
        <w:rPr>
          <w:rFonts w:ascii="Times New Roman" w:cs="Times New Roman" w:eastAsia="Times New Roman" w:hAnsi="Times New Roman"/>
          <w:b w:val="1"/>
          <w:sz w:val="20"/>
          <w:szCs w:val="20"/>
          <w:rtl w:val="0"/>
        </w:rPr>
        <w:t xml:space="preserve">no benefit &gt;70y</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26C">
      <w:pPr>
        <w:numPr>
          <w:ilvl w:val="1"/>
          <w:numId w:val="62"/>
        </w:numPr>
        <w:spacing w:line="240" w:lineRule="auto"/>
        <w:ind w:left="1440" w:hanging="360"/>
        <w:rPr>
          <w:rFonts w:ascii="Times New Roman" w:cs="Times New Roman" w:eastAsia="Times New Roman" w:hAnsi="Times New Roman"/>
          <w:sz w:val="20"/>
          <w:szCs w:val="20"/>
        </w:rPr>
      </w:pPr>
      <w:hyperlink r:id="rId153">
        <w:r w:rsidDel="00000000" w:rsidR="00000000" w:rsidRPr="00000000">
          <w:rPr>
            <w:rFonts w:ascii="Times New Roman" w:cs="Times New Roman" w:eastAsia="Times New Roman" w:hAnsi="Times New Roman"/>
            <w:sz w:val="20"/>
            <w:szCs w:val="20"/>
            <w:rtl w:val="0"/>
          </w:rPr>
          <w:t xml:space="preserve">Follow-up</w:t>
        </w:r>
      </w:hyperlink>
      <w:r w:rsidDel="00000000" w:rsidR="00000000" w:rsidRPr="00000000">
        <w:rPr>
          <w:rFonts w:ascii="Times New Roman" w:cs="Times New Roman" w:eastAsia="Times New Roman" w:hAnsi="Times New Roman"/>
          <w:sz w:val="20"/>
          <w:szCs w:val="20"/>
          <w:rtl w:val="0"/>
        </w:rPr>
        <w:t xml:space="preserve">: For OP 8.1%, Larynx 5.4%; OC ~8.9%, HPX ~4%. </w:t>
      </w:r>
    </w:p>
    <w:p w:rsidR="00000000" w:rsidDel="00000000" w:rsidP="00000000" w:rsidRDefault="00000000" w:rsidRPr="00000000" w14:paraId="0000026D">
      <w:pPr>
        <w:numPr>
          <w:ilvl w:val="2"/>
          <w:numId w:val="62"/>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OP and Larynx seem to benefit the most (others not SS).</w:t>
      </w:r>
    </w:p>
    <w:p w:rsidR="00000000" w:rsidDel="00000000" w:rsidP="00000000" w:rsidRDefault="00000000" w:rsidRPr="00000000" w14:paraId="0000026E">
      <w:pPr>
        <w:numPr>
          <w:ilvl w:val="2"/>
          <w:numId w:val="62"/>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No clear benefit for OC as based on SqCC paradigm, many different histologies here.</w:t>
      </w:r>
    </w:p>
    <w:p w:rsidR="00000000" w:rsidDel="00000000" w:rsidP="00000000" w:rsidRDefault="00000000" w:rsidRPr="00000000" w14:paraId="0000026F">
      <w:pPr>
        <w:numPr>
          <w:ilvl w:val="0"/>
          <w:numId w:val="62"/>
        </w:numPr>
        <w:spacing w:line="240" w:lineRule="auto"/>
        <w:rPr>
          <w:u w:val="none"/>
        </w:rPr>
      </w:pPr>
      <w:r w:rsidDel="00000000" w:rsidR="00000000" w:rsidRPr="00000000">
        <w:rPr>
          <w:rtl w:val="0"/>
        </w:rPr>
        <w:t xml:space="preserve">The </w:t>
      </w:r>
      <w:r w:rsidDel="00000000" w:rsidR="00000000" w:rsidRPr="00000000">
        <w:rPr>
          <w:rtl w:val="0"/>
        </w:rPr>
        <w:t xml:space="preserve">[</w:t>
      </w:r>
      <w:hyperlink w:anchor="kix.dh4n00awtsjf">
        <w:r w:rsidDel="00000000" w:rsidR="00000000" w:rsidRPr="00000000">
          <w:rPr>
            <w:b w:val="1"/>
            <w:rtl w:val="0"/>
          </w:rPr>
          <w:t xml:space="preserve">MAC-NPC Meta</w:t>
        </w:r>
      </w:hyperlink>
      <w:r w:rsidDel="00000000" w:rsidR="00000000" w:rsidRPr="00000000">
        <w:rPr>
          <w:rFonts w:ascii="Cardo" w:cs="Cardo" w:eastAsia="Cardo" w:hAnsi="Cardo"/>
          <w:rtl w:val="0"/>
        </w:rPr>
        <w:t xml:space="preserve">] demonstrated a 12% OS benefit at 5y for concurrent and adjuvant chemo, or 9.4% for CCRT alone. The updated analysis demonstrated CCRT→ CTX &gt; CTX→ CCRT, but that induction demonstrated the best distant control.</w:t>
      </w:r>
      <w:r w:rsidDel="00000000" w:rsidR="00000000" w:rsidRPr="00000000">
        <w:rPr>
          <w:rtl w:val="0"/>
        </w:rPr>
      </w:r>
    </w:p>
    <w:p w:rsidR="00000000" w:rsidDel="00000000" w:rsidP="00000000" w:rsidRDefault="00000000" w:rsidRPr="00000000" w14:paraId="00000270">
      <w:pPr>
        <w:numPr>
          <w:ilvl w:val="0"/>
          <w:numId w:val="62"/>
        </w:numPr>
        <w:spacing w:line="240" w:lineRule="auto"/>
        <w:rPr>
          <w:u w:val="none"/>
        </w:rPr>
      </w:pPr>
      <w:r w:rsidDel="00000000" w:rsidR="00000000" w:rsidRPr="00000000">
        <w:rPr>
          <w:b w:val="1"/>
          <w:rtl w:val="0"/>
        </w:rPr>
        <w:t xml:space="preserve">Debio 1143</w:t>
      </w:r>
      <w:r w:rsidDel="00000000" w:rsidR="00000000" w:rsidRPr="00000000">
        <w:rPr>
          <w:rtl w:val="0"/>
        </w:rPr>
        <w:t xml:space="preserve"> [</w:t>
      </w:r>
      <w:hyperlink r:id="rId154">
        <w:r w:rsidDel="00000000" w:rsidR="00000000" w:rsidRPr="00000000">
          <w:rPr>
            <w:rtl w:val="0"/>
          </w:rPr>
          <w:t xml:space="preserve">Bourhis ESMO '20</w:t>
        </w:r>
      </w:hyperlink>
      <w:r w:rsidDel="00000000" w:rsidR="00000000" w:rsidRPr="00000000">
        <w:rPr>
          <w:rtl w:val="0"/>
        </w:rPr>
        <w:t xml:space="preserve">]:</w:t>
      </w:r>
      <w:r w:rsidDel="00000000" w:rsidR="00000000" w:rsidRPr="00000000">
        <w:rPr>
          <w:rtl w:val="0"/>
        </w:rPr>
        <w:t xml:space="preserve"> Phase II. </w:t>
      </w:r>
      <w:r w:rsidDel="00000000" w:rsidR="00000000" w:rsidRPr="00000000">
        <w:rPr>
          <w:b w:val="1"/>
          <w:rtl w:val="0"/>
        </w:rPr>
        <w:t xml:space="preserve">RT/CDDP 100 q3w ± Debio 1143 </w:t>
      </w:r>
      <w:r w:rsidDel="00000000" w:rsidR="00000000" w:rsidRPr="00000000">
        <w:rPr>
          <w:rtl w:val="0"/>
        </w:rPr>
        <w:t xml:space="preserve">(IAPi antagonist).</w:t>
      </w:r>
    </w:p>
    <w:p w:rsidR="00000000" w:rsidDel="00000000" w:rsidP="00000000" w:rsidRDefault="00000000" w:rsidRPr="00000000" w14:paraId="00000271">
      <w:pPr>
        <w:spacing w:line="240" w:lineRule="auto"/>
        <w:ind w:firstLine="720"/>
        <w:rPr/>
      </w:pPr>
      <w:r w:rsidDel="00000000" w:rsidR="00000000" w:rsidRPr="00000000">
        <w:rPr>
          <w:rtl w:val="0"/>
        </w:rPr>
        <w:t xml:space="preserve">Debio 1143 is an antagonist of inhibitors of apoptosis proteins (IAPs). </w:t>
      </w:r>
    </w:p>
    <w:p w:rsidR="00000000" w:rsidDel="00000000" w:rsidP="00000000" w:rsidRDefault="00000000" w:rsidRPr="00000000" w14:paraId="00000272">
      <w:pPr>
        <w:spacing w:line="240" w:lineRule="auto"/>
        <w:ind w:firstLine="720"/>
        <w:rPr/>
      </w:pPr>
      <w:r w:rsidDel="00000000" w:rsidR="00000000" w:rsidRPr="00000000">
        <w:rPr>
          <w:rtl w:val="0"/>
        </w:rPr>
        <w:t xml:space="preserve">TBL </w:t>
      </w:r>
      <w:hyperlink r:id="rId155">
        <w:r w:rsidDel="00000000" w:rsidR="00000000" w:rsidRPr="00000000">
          <w:rPr>
            <w:vertAlign w:val="superscript"/>
            <w:rtl w:val="0"/>
          </w:rPr>
          <w:t xml:space="preserve">QS</w:t>
        </w:r>
      </w:hyperlink>
      <w:r w:rsidDel="00000000" w:rsidR="00000000" w:rsidRPr="00000000">
        <w:rPr>
          <w:rtl w:val="0"/>
        </w:rPr>
        <w:t xml:space="preserve">: In a landmark decision, the FDA has fast-tracked a novel drug specifically as a radio-sensitizer.</w:t>
      </w:r>
    </w:p>
    <w:p w:rsidR="00000000" w:rsidDel="00000000" w:rsidP="00000000" w:rsidRDefault="00000000" w:rsidRPr="00000000" w14:paraId="00000273">
      <w:pPr>
        <w:numPr>
          <w:ilvl w:val="1"/>
          <w:numId w:val="62"/>
        </w:numPr>
        <w:spacing w:line="240" w:lineRule="auto"/>
        <w:ind w:left="1440" w:hanging="360"/>
        <w:rPr>
          <w:u w:val="none"/>
        </w:rPr>
      </w:pPr>
      <w:r w:rsidDel="00000000" w:rsidR="00000000" w:rsidRPr="00000000">
        <w:rPr>
          <w:rtl w:val="0"/>
        </w:rPr>
        <w:t xml:space="preserve">96 pts. 88% HPV+. MFU 1.5y.</w:t>
      </w:r>
    </w:p>
    <w:p w:rsidR="00000000" w:rsidDel="00000000" w:rsidP="00000000" w:rsidRDefault="00000000" w:rsidRPr="00000000" w14:paraId="00000274">
      <w:pPr>
        <w:numPr>
          <w:ilvl w:val="1"/>
          <w:numId w:val="62"/>
        </w:numPr>
        <w:spacing w:line="240" w:lineRule="auto"/>
        <w:ind w:left="1440" w:hanging="360"/>
        <w:rPr>
          <w:u w:val="none"/>
        </w:rPr>
      </w:pPr>
      <w:r w:rsidDel="00000000" w:rsidR="00000000" w:rsidRPr="00000000">
        <w:rPr>
          <w:rtl w:val="0"/>
        </w:rPr>
        <w:t xml:space="preserve">Primary endpoint of LRC was significantly improved (OR 2.6). </w:t>
      </w:r>
    </w:p>
    <w:p w:rsidR="00000000" w:rsidDel="00000000" w:rsidP="00000000" w:rsidRDefault="00000000" w:rsidRPr="00000000" w14:paraId="00000275">
      <w:pPr>
        <w:pStyle w:val="Heading3"/>
        <w:rPr>
          <w:rFonts w:ascii="Times New Roman" w:cs="Times New Roman" w:eastAsia="Times New Roman" w:hAnsi="Times New Roman"/>
          <w:sz w:val="20"/>
          <w:szCs w:val="20"/>
        </w:rPr>
      </w:pPr>
      <w:bookmarkStart w:colFirst="0" w:colLast="0" w:name="_eu08rhov1792" w:id="45"/>
      <w:bookmarkEnd w:id="45"/>
      <w:r w:rsidDel="00000000" w:rsidR="00000000" w:rsidRPr="00000000">
        <w:rPr>
          <w:rtl w:val="0"/>
        </w:rPr>
      </w:r>
    </w:p>
    <w:p w:rsidR="00000000" w:rsidDel="00000000" w:rsidP="00000000" w:rsidRDefault="00000000" w:rsidRPr="00000000" w14:paraId="00000276">
      <w:pPr>
        <w:pStyle w:val="Heading3"/>
        <w:rPr/>
      </w:pPr>
      <w:bookmarkStart w:colFirst="0" w:colLast="0" w:name="_cgjq6ovi6djq" w:id="46"/>
      <w:bookmarkEnd w:id="46"/>
      <w:hyperlink w:anchor="_ui2z4iy7j42k">
        <w:r w:rsidDel="00000000" w:rsidR="00000000" w:rsidRPr="00000000">
          <w:rPr>
            <w:u w:val="single"/>
            <w:rtl w:val="0"/>
          </w:rPr>
          <w:t xml:space="preserve">CCRT: Cetuximab vs. Cisplatin</w:t>
        </w:r>
      </w:hyperlink>
      <w:r w:rsidDel="00000000" w:rsidR="00000000" w:rsidRPr="00000000">
        <w:rPr>
          <w:rtl w:val="0"/>
        </w:rPr>
      </w:r>
    </w:p>
    <w:p w:rsidR="00000000" w:rsidDel="00000000" w:rsidP="00000000" w:rsidRDefault="00000000" w:rsidRPr="00000000" w14:paraId="00000277">
      <w:pPr>
        <w:ind w:left="0" w:firstLine="0"/>
        <w:rPr/>
      </w:pPr>
      <w:r w:rsidDel="00000000" w:rsidR="00000000" w:rsidRPr="00000000">
        <w:rPr>
          <w:rtl w:val="0"/>
        </w:rPr>
        <w:t xml:space="preserve">De-escalation after DE-ESCALATE and RTOG 1016: An intergroup framework [</w:t>
      </w:r>
      <w:hyperlink r:id="rId156">
        <w:r w:rsidDel="00000000" w:rsidR="00000000" w:rsidRPr="00000000">
          <w:rPr>
            <w:rtl w:val="0"/>
          </w:rPr>
          <w:t xml:space="preserve">Mehanna JCO '20</w:t>
        </w:r>
      </w:hyperlink>
      <w:r w:rsidDel="00000000" w:rsidR="00000000" w:rsidRPr="00000000">
        <w:rPr>
          <w:rtl w:val="0"/>
        </w:rPr>
        <w:t xml:space="preserve">].</w:t>
      </w:r>
    </w:p>
    <w:p w:rsidR="00000000" w:rsidDel="00000000" w:rsidP="00000000" w:rsidRDefault="00000000" w:rsidRPr="00000000" w14:paraId="00000278">
      <w:pPr>
        <w:ind w:left="0" w:firstLine="0"/>
        <w:rPr/>
      </w:pPr>
      <w:r w:rsidDel="00000000" w:rsidR="00000000" w:rsidRPr="00000000">
        <w:rPr>
          <w:rtl w:val="0"/>
        </w:rPr>
        <w:t xml:space="preserve">Around 35% of patients are not cisplatin candidates. See how to [p</w:t>
      </w:r>
      <w:hyperlink w:anchor="fklk6dlaus6d">
        <w:r w:rsidDel="00000000" w:rsidR="00000000" w:rsidRPr="00000000">
          <w:rPr>
            <w:rtl w:val="0"/>
          </w:rPr>
          <w:t xml:space="preserve">redict hearing loss] </w:t>
        </w:r>
      </w:hyperlink>
      <w:r w:rsidDel="00000000" w:rsidR="00000000" w:rsidRPr="00000000">
        <w:rPr>
          <w:rtl w:val="0"/>
        </w:rPr>
        <w:t xml:space="preserve">based on pretreatment factors. Enroll these patients on the actively recruiting [</w:t>
      </w:r>
      <w:hyperlink w:anchor="htnpw01iuwir">
        <w:r w:rsidDel="00000000" w:rsidR="00000000" w:rsidRPr="00000000">
          <w:rPr>
            <w:rtl w:val="0"/>
          </w:rPr>
          <w:t xml:space="preserve">NRG-HN004</w:t>
        </w:r>
      </w:hyperlink>
      <w:r w:rsidDel="00000000" w:rsidR="00000000" w:rsidRPr="00000000">
        <w:rPr>
          <w:rtl w:val="0"/>
        </w:rPr>
        <w:t xml:space="preserve">] trial.</w:t>
      </w:r>
      <w:r w:rsidDel="00000000" w:rsidR="00000000" w:rsidRPr="00000000">
        <w:rPr>
          <w:rtl w:val="0"/>
        </w:rPr>
      </w:r>
    </w:p>
    <w:bookmarkStart w:colFirst="0" w:colLast="0" w:name="yghl2rq4r148" w:id="47"/>
    <w:bookmarkEnd w:id="47"/>
    <w:p w:rsidR="00000000" w:rsidDel="00000000" w:rsidP="00000000" w:rsidRDefault="00000000" w:rsidRPr="00000000" w14:paraId="00000279">
      <w:pPr>
        <w:numPr>
          <w:ilvl w:val="0"/>
          <w:numId w:val="62"/>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Bonner </w:t>
      </w:r>
      <w:r w:rsidDel="00000000" w:rsidR="00000000" w:rsidRPr="00000000">
        <w:rPr>
          <w:rFonts w:ascii="Times New Roman" w:cs="Times New Roman" w:eastAsia="Times New Roman" w:hAnsi="Times New Roman"/>
          <w:sz w:val="20"/>
          <w:szCs w:val="20"/>
          <w:rtl w:val="0"/>
        </w:rPr>
        <w:t xml:space="preserve">[</w:t>
      </w:r>
      <w:hyperlink r:id="rId157">
        <w:r w:rsidDel="00000000" w:rsidR="00000000" w:rsidRPr="00000000">
          <w:rPr>
            <w:rFonts w:ascii="Times New Roman" w:cs="Times New Roman" w:eastAsia="Times New Roman" w:hAnsi="Times New Roman"/>
            <w:sz w:val="20"/>
            <w:szCs w:val="20"/>
            <w:rtl w:val="0"/>
          </w:rPr>
          <w:t xml:space="preserve">NEJM '06</w:t>
        </w:r>
      </w:hyperlink>
      <w:r w:rsidDel="00000000" w:rsidR="00000000" w:rsidRPr="00000000">
        <w:rPr>
          <w:rFonts w:ascii="Times New Roman" w:cs="Times New Roman" w:eastAsia="Times New Roman" w:hAnsi="Times New Roman"/>
          <w:sz w:val="20"/>
          <w:szCs w:val="20"/>
          <w:rtl w:val="0"/>
        </w:rPr>
        <w:t xml:space="preserve">, </w:t>
      </w:r>
      <w:hyperlink r:id="rId158">
        <w:r w:rsidDel="00000000" w:rsidR="00000000" w:rsidRPr="00000000">
          <w:rPr>
            <w:rFonts w:ascii="Times New Roman" w:cs="Times New Roman" w:eastAsia="Times New Roman" w:hAnsi="Times New Roman"/>
            <w:sz w:val="20"/>
            <w:szCs w:val="20"/>
            <w:rtl w:val="0"/>
          </w:rPr>
          <w:t xml:space="preserve">'10</w:t>
        </w:r>
      </w:hyperlink>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RT ± Cetuximab</w:t>
      </w:r>
      <w:r w:rsidDel="00000000" w:rsidR="00000000" w:rsidRPr="00000000">
        <w:rPr>
          <w:rFonts w:ascii="Times New Roman" w:cs="Times New Roman" w:eastAsia="Times New Roman" w:hAnsi="Times New Roman"/>
          <w:sz w:val="20"/>
          <w:szCs w:val="20"/>
          <w:rtl w:val="0"/>
        </w:rPr>
        <w:t xml:space="preserve"> with SFX, HFX, and AFX-C</w:t>
      </w:r>
      <w:r w:rsidDel="00000000" w:rsidR="00000000" w:rsidRPr="00000000">
        <w:rPr>
          <w:rtl w:val="0"/>
        </w:rPr>
        <w:t xml:space="preserve"> similar to [</w:t>
      </w:r>
      <w:hyperlink w:anchor="kix.xspxniq005sn">
        <w:r w:rsidDel="00000000" w:rsidR="00000000" w:rsidRPr="00000000">
          <w:rPr>
            <w:rtl w:val="0"/>
          </w:rPr>
          <w:t xml:space="preserve">RTOG 90-03</w:t>
        </w:r>
      </w:hyperlink>
      <w:r w:rsidDel="00000000" w:rsidR="00000000" w:rsidRPr="00000000">
        <w:rPr>
          <w:rtl w:val="0"/>
        </w:rPr>
        <w:t xml:space="preserve">].</w:t>
      </w:r>
      <w:r w:rsidDel="00000000" w:rsidR="00000000" w:rsidRPr="00000000">
        <w:rPr>
          <w:rFonts w:ascii="Times New Roman" w:cs="Times New Roman" w:eastAsia="Times New Roman" w:hAnsi="Times New Roman"/>
          <w:sz w:val="20"/>
          <w:szCs w:val="20"/>
          <w:rtl w:val="0"/>
        </w:rPr>
        <w:t xml:space="preserve"> </w:t>
        <w:br w:type="textWrapping"/>
        <w:t xml:space="preserve">3y </w:t>
      </w:r>
      <w:r w:rsidDel="00000000" w:rsidR="00000000" w:rsidRPr="00000000">
        <w:rPr>
          <w:rFonts w:ascii="Times New Roman" w:cs="Times New Roman" w:eastAsia="Times New Roman" w:hAnsi="Times New Roman"/>
          <w:sz w:val="20"/>
          <w:szCs w:val="20"/>
          <w:rtl w:val="0"/>
        </w:rPr>
        <w:t xml:space="preserve">OS benefit of 10%</w:t>
      </w:r>
      <w:r w:rsidDel="00000000" w:rsidR="00000000" w:rsidRPr="00000000">
        <w:rPr>
          <w:rtl w:val="0"/>
        </w:rPr>
        <w:t xml:space="preserve">.</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tl w:val="0"/>
        </w:rPr>
        <w:t xml:space="preserve">Best players:</w:t>
      </w:r>
      <w:r w:rsidDel="00000000" w:rsidR="00000000" w:rsidRPr="00000000">
        <w:rPr>
          <w:rFonts w:ascii="Times New Roman" w:cs="Times New Roman" w:eastAsia="Times New Roman" w:hAnsi="Times New Roman"/>
          <w:sz w:val="20"/>
          <w:szCs w:val="20"/>
          <w:rtl w:val="0"/>
        </w:rPr>
        <w:t xml:space="preserve"> OP</w:t>
      </w:r>
      <w:r w:rsidDel="00000000" w:rsidR="00000000" w:rsidRPr="00000000">
        <w:rPr>
          <w:rtl w:val="0"/>
        </w:rPr>
        <w:t xml:space="preserve"> and/or </w:t>
      </w:r>
      <w:r w:rsidDel="00000000" w:rsidR="00000000" w:rsidRPr="00000000">
        <w:rPr>
          <w:rFonts w:ascii="Times New Roman" w:cs="Times New Roman" w:eastAsia="Times New Roman" w:hAnsi="Times New Roman"/>
          <w:sz w:val="20"/>
          <w:szCs w:val="20"/>
          <w:rtl w:val="0"/>
        </w:rPr>
        <w:t xml:space="preserve">AFX-C. </w:t>
      </w:r>
      <w:r w:rsidDel="00000000" w:rsidR="00000000" w:rsidRPr="00000000">
        <w:rPr>
          <w:rFonts w:ascii="Times New Roman" w:cs="Times New Roman" w:eastAsia="Times New Roman" w:hAnsi="Times New Roman"/>
          <w:i w:val="1"/>
          <w:sz w:val="20"/>
          <w:szCs w:val="20"/>
          <w:rtl w:val="0"/>
        </w:rPr>
        <w:t xml:space="preserve">Note: Compared to RT alone. </w:t>
      </w:r>
      <w:r w:rsidDel="00000000" w:rsidR="00000000" w:rsidRPr="00000000">
        <w:rPr>
          <w:rFonts w:ascii="Times New Roman" w:cs="Times New Roman" w:eastAsia="Times New Roman" w:hAnsi="Times New Roman"/>
          <w:sz w:val="20"/>
          <w:szCs w:val="20"/>
          <w:rtl w:val="0"/>
        </w:rPr>
        <w:br w:type="textWrapping"/>
        <w:t xml:space="preserve">Later</w:t>
      </w:r>
      <w:r w:rsidDel="00000000" w:rsidR="00000000" w:rsidRPr="00000000">
        <w:rPr>
          <w:rFonts w:ascii="Times New Roman" w:cs="Times New Roman" w:eastAsia="Times New Roman" w:hAnsi="Times New Roman"/>
          <w:sz w:val="20"/>
          <w:szCs w:val="20"/>
          <w:rtl w:val="0"/>
        </w:rPr>
        <w:t xml:space="preserve">, [</w:t>
      </w:r>
      <w:hyperlink w:anchor="bspw1gql47go">
        <w:r w:rsidDel="00000000" w:rsidR="00000000" w:rsidRPr="00000000">
          <w:rPr>
            <w:rFonts w:ascii="Times New Roman" w:cs="Times New Roman" w:eastAsia="Times New Roman" w:hAnsi="Times New Roman"/>
            <w:sz w:val="20"/>
            <w:szCs w:val="20"/>
            <w:rtl w:val="0"/>
          </w:rPr>
          <w:t xml:space="preserve">De-ESCALATE</w:t>
        </w:r>
      </w:hyperlink>
      <w:r w:rsidDel="00000000" w:rsidR="00000000" w:rsidRPr="00000000">
        <w:rPr>
          <w:rFonts w:ascii="Times New Roman" w:cs="Times New Roman" w:eastAsia="Times New Roman" w:hAnsi="Times New Roman"/>
          <w:sz w:val="20"/>
          <w:szCs w:val="20"/>
          <w:rtl w:val="0"/>
        </w:rPr>
        <w:t xml:space="preserve">] and </w:t>
      </w:r>
      <w:r w:rsidDel="00000000" w:rsidR="00000000" w:rsidRPr="00000000">
        <w:rPr>
          <w:rtl w:val="0"/>
        </w:rPr>
        <w:t xml:space="preserve">[</w:t>
      </w:r>
      <w:hyperlink w:anchor="vglx194p7sw8">
        <w:r w:rsidDel="00000000" w:rsidR="00000000" w:rsidRPr="00000000">
          <w:rPr>
            <w:rFonts w:ascii="Times New Roman" w:cs="Times New Roman" w:eastAsia="Times New Roman" w:hAnsi="Times New Roman"/>
            <w:sz w:val="20"/>
            <w:szCs w:val="20"/>
            <w:rtl w:val="0"/>
          </w:rPr>
          <w:t xml:space="preserve">RTOG 10-16</w:t>
        </w:r>
      </w:hyperlink>
      <w:r w:rsidDel="00000000" w:rsidR="00000000" w:rsidRPr="00000000">
        <w:rPr>
          <w:rFonts w:ascii="Times New Roman" w:cs="Times New Roman" w:eastAsia="Times New Roman" w:hAnsi="Times New Roman"/>
          <w:sz w:val="20"/>
          <w:szCs w:val="20"/>
          <w:rtl w:val="0"/>
        </w:rPr>
        <w:t xml:space="preserve">] demonstrated </w:t>
      </w:r>
      <w:r w:rsidDel="00000000" w:rsidR="00000000" w:rsidRPr="00000000">
        <w:rPr>
          <w:rtl w:val="0"/>
        </w:rPr>
        <w:t xml:space="preserve">CDDP is superior to cetuximab when given concurrently, but they were in HPV+ OP patients who are known to have les</w:t>
      </w:r>
      <w:r w:rsidDel="00000000" w:rsidR="00000000" w:rsidRPr="00000000">
        <w:rPr>
          <w:rtl w:val="0"/>
        </w:rPr>
        <w:t xml:space="preserve">s of a chance of an EGFR mutation. </w:t>
      </w:r>
      <w:r w:rsidDel="00000000" w:rsidR="00000000" w:rsidRPr="00000000">
        <w:rPr>
          <w:rtl w:val="0"/>
        </w:rPr>
      </w:r>
    </w:p>
    <w:p w:rsidR="00000000" w:rsidDel="00000000" w:rsidP="00000000" w:rsidRDefault="00000000" w:rsidRPr="00000000" w14:paraId="0000027A">
      <w:pPr>
        <w:numPr>
          <w:ilvl w:val="1"/>
          <w:numId w:val="62"/>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424 pts. III-IVB. 1999-2002. MFU 5y.</w:t>
      </w:r>
    </w:p>
    <w:p w:rsidR="00000000" w:rsidDel="00000000" w:rsidP="00000000" w:rsidRDefault="00000000" w:rsidRPr="00000000" w14:paraId="0000027B">
      <w:pPr>
        <w:numPr>
          <w:ilvl w:val="2"/>
          <w:numId w:val="62"/>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RT: SFX 70/35. HFX 72-76.8 at 1.2 BID. AFX-C 54/30 w/ BID PM 1.5 for last 12fx (18 Gy - 72 Gy total)</w:t>
      </w:r>
    </w:p>
    <w:p w:rsidR="00000000" w:rsidDel="00000000" w:rsidP="00000000" w:rsidRDefault="00000000" w:rsidRPr="00000000" w14:paraId="0000027C">
      <w:pPr>
        <w:numPr>
          <w:ilvl w:val="2"/>
          <w:numId w:val="62"/>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Chemo: Cetux 400 loading, 250 q1w.</w:t>
      </w:r>
    </w:p>
    <w:p w:rsidR="00000000" w:rsidDel="00000000" w:rsidP="00000000" w:rsidRDefault="00000000" w:rsidRPr="00000000" w14:paraId="0000027D">
      <w:pPr>
        <w:numPr>
          <w:ilvl w:val="1"/>
          <w:numId w:val="62"/>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MS 29→ 49 mo; 2y OS 55→ 62%; </w:t>
      </w:r>
      <w:r w:rsidDel="00000000" w:rsidR="00000000" w:rsidRPr="00000000">
        <w:rPr>
          <w:rFonts w:ascii="Cardo" w:cs="Cardo" w:eastAsia="Cardo" w:hAnsi="Cardo"/>
          <w:b w:val="1"/>
          <w:sz w:val="20"/>
          <w:szCs w:val="20"/>
          <w:rtl w:val="0"/>
        </w:rPr>
        <w:t xml:space="preserve">3y OS 45→ 55%</w:t>
      </w:r>
      <w:r w:rsidDel="00000000" w:rsidR="00000000" w:rsidRPr="00000000">
        <w:rPr>
          <w:rFonts w:ascii="Cardo" w:cs="Cardo" w:eastAsia="Cardo" w:hAnsi="Cardo"/>
          <w:sz w:val="20"/>
          <w:szCs w:val="20"/>
          <w:rtl w:val="0"/>
        </w:rPr>
        <w:t xml:space="preserve">, 5y OS 36→ 46%. PFS HR 0.7.</w:t>
      </w:r>
    </w:p>
    <w:p w:rsidR="00000000" w:rsidDel="00000000" w:rsidP="00000000" w:rsidRDefault="00000000" w:rsidRPr="00000000" w14:paraId="0000027E">
      <w:pPr>
        <w:numPr>
          <w:ilvl w:val="2"/>
          <w:numId w:val="62"/>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Most pronounced benefit in OP</w:t>
      </w:r>
      <w:r w:rsidDel="00000000" w:rsidR="00000000" w:rsidRPr="00000000">
        <w:rPr>
          <w:rFonts w:ascii="Cardo" w:cs="Cardo" w:eastAsia="Cardo" w:hAnsi="Cardo"/>
          <w:sz w:val="20"/>
          <w:szCs w:val="20"/>
          <w:rtl w:val="0"/>
        </w:rPr>
        <w:t xml:space="preserve">: Duration LRC 23→ 49m, MS 30→ 66 m.</w:t>
      </w:r>
    </w:p>
    <w:p w:rsidR="00000000" w:rsidDel="00000000" w:rsidP="00000000" w:rsidRDefault="00000000" w:rsidRPr="00000000" w14:paraId="0000027F">
      <w:pPr>
        <w:numPr>
          <w:ilvl w:val="2"/>
          <w:numId w:val="62"/>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Cetuximab </w:t>
      </w:r>
      <w:r w:rsidDel="00000000" w:rsidR="00000000" w:rsidRPr="00000000">
        <w:rPr>
          <w:rtl w:val="0"/>
        </w:rPr>
        <w:t xml:space="preserve">patients</w:t>
      </w:r>
      <w:r w:rsidDel="00000000" w:rsidR="00000000" w:rsidRPr="00000000">
        <w:rPr>
          <w:rFonts w:ascii="Cardo" w:cs="Cardo" w:eastAsia="Cardo" w:hAnsi="Cardo"/>
          <w:sz w:val="20"/>
          <w:szCs w:val="20"/>
          <w:rtl w:val="0"/>
        </w:rPr>
        <w:t xml:space="preserve"> with prominent acneiform rash MS 26→ 69 mo </w:t>
      </w:r>
      <w:r w:rsidDel="00000000" w:rsidR="00000000" w:rsidRPr="00000000">
        <w:rPr>
          <w:rtl w:val="0"/>
        </w:rPr>
        <w:t xml:space="preserve">(</w:t>
      </w:r>
      <w:r w:rsidDel="00000000" w:rsidR="00000000" w:rsidRPr="00000000">
        <w:rPr>
          <w:rFonts w:ascii="Times New Roman" w:cs="Times New Roman" w:eastAsia="Times New Roman" w:hAnsi="Times New Roman"/>
          <w:sz w:val="20"/>
          <w:szCs w:val="20"/>
          <w:rtl w:val="0"/>
        </w:rPr>
        <w:t xml:space="preserve">HR 0.49</w:t>
      </w:r>
      <w:r w:rsidDel="00000000" w:rsidR="00000000" w:rsidRPr="00000000">
        <w:rPr>
          <w:rtl w:val="0"/>
        </w:rPr>
        <w:t xml:space="preserve">)</w:t>
      </w: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280">
      <w:pPr>
        <w:numPr>
          <w:ilvl w:val="1"/>
          <w:numId w:val="62"/>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According to the forest plot, </w:t>
      </w:r>
      <w:r w:rsidDel="00000000" w:rsidR="00000000" w:rsidRPr="00000000">
        <w:rPr>
          <w:rFonts w:ascii="Times New Roman" w:cs="Times New Roman" w:eastAsia="Times New Roman" w:hAnsi="Times New Roman"/>
          <w:b w:val="1"/>
          <w:sz w:val="20"/>
          <w:szCs w:val="20"/>
          <w:rtl w:val="0"/>
        </w:rPr>
        <w:t xml:space="preserve">AFX-C had the largest OS benefit</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281">
      <w:pPr>
        <w:numPr>
          <w:ilvl w:val="1"/>
          <w:numId w:val="62"/>
        </w:numPr>
        <w:spacing w:line="240" w:lineRule="auto"/>
        <w:ind w:left="1440" w:hanging="360"/>
        <w:rPr>
          <w:u w:val="none"/>
        </w:rPr>
      </w:pPr>
      <w:r w:rsidDel="00000000" w:rsidR="00000000" w:rsidRPr="00000000">
        <w:rPr>
          <w:rtl w:val="0"/>
        </w:rPr>
        <w:t xml:space="preserve">Favorable features on analysis: OP, EGFR &gt; 50%, HFX, AFX-C, Node positive, age &lt; 65y. </w:t>
      </w:r>
    </w:p>
    <w:p w:rsidR="00000000" w:rsidDel="00000000" w:rsidP="00000000" w:rsidRDefault="00000000" w:rsidRPr="00000000" w14:paraId="00000282">
      <w:pPr>
        <w:numPr>
          <w:ilvl w:val="0"/>
          <w:numId w:val="62"/>
        </w:numPr>
        <w:spacing w:line="240" w:lineRule="auto"/>
        <w:ind w:left="720" w:hanging="360"/>
        <w:rPr>
          <w:rFonts w:ascii="Times New Roman" w:cs="Times New Roman" w:eastAsia="Times New Roman" w:hAnsi="Times New Roman"/>
          <w:sz w:val="20"/>
          <w:szCs w:val="20"/>
        </w:rPr>
      </w:pPr>
      <w:r w:rsidDel="00000000" w:rsidR="00000000" w:rsidRPr="00000000">
        <w:rPr>
          <w:b w:val="1"/>
          <w:sz w:val="20"/>
          <w:szCs w:val="20"/>
          <w:rtl w:val="0"/>
        </w:rPr>
        <w:t xml:space="preserve">MSKCC</w:t>
      </w:r>
      <w:r w:rsidDel="00000000" w:rsidR="00000000" w:rsidRPr="00000000">
        <w:rPr>
          <w:rFonts w:ascii="Times New Roman" w:cs="Times New Roman" w:eastAsia="Times New Roman" w:hAnsi="Times New Roman"/>
          <w:sz w:val="20"/>
          <w:szCs w:val="20"/>
          <w:rtl w:val="0"/>
        </w:rPr>
        <w:t xml:space="preserve"> [</w:t>
      </w:r>
      <w:hyperlink r:id="rId159">
        <w:r w:rsidDel="00000000" w:rsidR="00000000" w:rsidRPr="00000000">
          <w:rPr>
            <w:rFonts w:ascii="Times New Roman" w:cs="Times New Roman" w:eastAsia="Times New Roman" w:hAnsi="Times New Roman"/>
            <w:sz w:val="20"/>
            <w:szCs w:val="20"/>
            <w:rtl w:val="0"/>
          </w:rPr>
          <w:t xml:space="preserve">Koutcher </w:t>
        </w:r>
      </w:hyperlink>
      <w:hyperlink r:id="rId160">
        <w:r w:rsidDel="00000000" w:rsidR="00000000" w:rsidRPr="00000000">
          <w:rPr>
            <w:rtl w:val="0"/>
          </w:rPr>
          <w:t xml:space="preserve">IJROBP ‘11</w:t>
        </w:r>
      </w:hyperlink>
      <w:r w:rsidDel="00000000" w:rsidR="00000000" w:rsidRPr="00000000">
        <w:rPr>
          <w:rtl w:val="0"/>
        </w:rPr>
        <w:t xml:space="preserve">]: Retro. CCRT 69.96 Gy + CDDP 100 q3w vs. Cetux 400 w-1 and 250 q1w.</w:t>
      </w:r>
    </w:p>
    <w:p w:rsidR="00000000" w:rsidDel="00000000" w:rsidP="00000000" w:rsidRDefault="00000000" w:rsidRPr="00000000" w14:paraId="00000283">
      <w:pPr>
        <w:spacing w:line="240" w:lineRule="auto"/>
        <w:ind w:firstLine="720"/>
        <w:rPr/>
      </w:pPr>
      <w:r w:rsidDel="00000000" w:rsidR="00000000" w:rsidRPr="00000000">
        <w:rPr>
          <w:rtl w:val="0"/>
        </w:rPr>
        <w:t xml:space="preserve">This study suggested inferiority with cetuximab, but in a (likely) largely p16+ population. HPV+ OP patients are known to have less of a chance of an EGFR mutation. </w:t>
      </w:r>
    </w:p>
    <w:p w:rsidR="00000000" w:rsidDel="00000000" w:rsidP="00000000" w:rsidRDefault="00000000" w:rsidRPr="00000000" w14:paraId="00000284">
      <w:pPr>
        <w:numPr>
          <w:ilvl w:val="1"/>
          <w:numId w:val="62"/>
        </w:numPr>
        <w:spacing w:line="240" w:lineRule="auto"/>
        <w:ind w:left="1440" w:hanging="360"/>
        <w:rPr>
          <w:rFonts w:ascii="Times New Roman" w:cs="Times New Roman" w:eastAsia="Times New Roman" w:hAnsi="Times New Roman"/>
          <w:sz w:val="20"/>
          <w:szCs w:val="20"/>
        </w:rPr>
      </w:pPr>
      <w:r w:rsidDel="00000000" w:rsidR="00000000" w:rsidRPr="00000000">
        <w:rPr>
          <w:rtl w:val="0"/>
        </w:rPr>
        <w:t xml:space="preserve">L</w:t>
      </w:r>
      <w:r w:rsidDel="00000000" w:rsidR="00000000" w:rsidRPr="00000000">
        <w:rPr>
          <w:rFonts w:ascii="Times New Roman" w:cs="Times New Roman" w:eastAsia="Times New Roman" w:hAnsi="Times New Roman"/>
          <w:sz w:val="20"/>
          <w:szCs w:val="20"/>
          <w:rtl w:val="0"/>
        </w:rPr>
        <w:t xml:space="preserve">ocally advanced SqCC OP (75%), LX, HPX. </w:t>
      </w:r>
      <w:r w:rsidDel="00000000" w:rsidR="00000000" w:rsidRPr="00000000">
        <w:rPr>
          <w:rtl w:val="0"/>
        </w:rPr>
        <w:t xml:space="preserve">MFU nearly 2y.</w:t>
      </w:r>
      <w:r w:rsidDel="00000000" w:rsidR="00000000" w:rsidRPr="00000000">
        <w:rPr>
          <w:rtl w:val="0"/>
        </w:rPr>
      </w:r>
    </w:p>
    <w:p w:rsidR="00000000" w:rsidDel="00000000" w:rsidP="00000000" w:rsidRDefault="00000000" w:rsidRPr="00000000" w14:paraId="00000285">
      <w:pPr>
        <w:numPr>
          <w:ilvl w:val="1"/>
          <w:numId w:val="62"/>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Younger age, improved renal function and fewer T4 patients in CDDP arm.</w:t>
      </w:r>
    </w:p>
    <w:p w:rsidR="00000000" w:rsidDel="00000000" w:rsidP="00000000" w:rsidRDefault="00000000" w:rsidRPr="00000000" w14:paraId="00000286">
      <w:pPr>
        <w:numPr>
          <w:ilvl w:val="1"/>
          <w:numId w:val="62"/>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2y LRF </w:t>
      </w:r>
      <w:r w:rsidDel="00000000" w:rsidR="00000000" w:rsidRPr="00000000">
        <w:rPr>
          <w:rtl w:val="0"/>
        </w:rPr>
        <w:t xml:space="preserve">6</w:t>
      </w:r>
      <w:r w:rsidDel="00000000" w:rsidR="00000000" w:rsidRPr="00000000">
        <w:rPr>
          <w:rFonts w:ascii="Cardo" w:cs="Cardo" w:eastAsia="Cardo" w:hAnsi="Cardo"/>
          <w:sz w:val="20"/>
          <w:szCs w:val="20"/>
          <w:rtl w:val="0"/>
        </w:rPr>
        <w:t xml:space="preserve">→ </w:t>
      </w:r>
      <w:r w:rsidDel="00000000" w:rsidR="00000000" w:rsidRPr="00000000">
        <w:rPr>
          <w:rtl w:val="0"/>
        </w:rPr>
        <w:t xml:space="preserve">40</w:t>
      </w:r>
      <w:r w:rsidDel="00000000" w:rsidR="00000000" w:rsidRPr="00000000">
        <w:rPr>
          <w:rFonts w:ascii="Times New Roman" w:cs="Times New Roman" w:eastAsia="Times New Roman" w:hAnsi="Times New Roman"/>
          <w:sz w:val="20"/>
          <w:szCs w:val="20"/>
          <w:rtl w:val="0"/>
        </w:rPr>
        <w:t xml:space="preserve">%, 2y FFS 9</w:t>
      </w:r>
      <w:r w:rsidDel="00000000" w:rsidR="00000000" w:rsidRPr="00000000">
        <w:rPr>
          <w:rtl w:val="0"/>
        </w:rPr>
        <w:t xml:space="preserve">3</w:t>
      </w:r>
      <w:r w:rsidDel="00000000" w:rsidR="00000000" w:rsidRPr="00000000">
        <w:rPr>
          <w:rFonts w:ascii="Cardo" w:cs="Cardo" w:eastAsia="Cardo" w:hAnsi="Cardo"/>
          <w:sz w:val="20"/>
          <w:szCs w:val="20"/>
          <w:rtl w:val="0"/>
        </w:rPr>
        <w:t xml:space="preserve">→ 6</w:t>
      </w:r>
      <w:r w:rsidDel="00000000" w:rsidR="00000000" w:rsidRPr="00000000">
        <w:rPr>
          <w:rtl w:val="0"/>
        </w:rPr>
        <w:t xml:space="preserve">7</w:t>
      </w:r>
      <w:r w:rsidDel="00000000" w:rsidR="00000000" w:rsidRPr="00000000">
        <w:rPr>
          <w:rFonts w:ascii="Times New Roman" w:cs="Times New Roman" w:eastAsia="Times New Roman" w:hAnsi="Times New Roman"/>
          <w:sz w:val="20"/>
          <w:szCs w:val="20"/>
          <w:rtl w:val="0"/>
        </w:rPr>
        <w:t xml:space="preserve">%, late G3/4 or feeding tube ~22%.</w:t>
      </w:r>
    </w:p>
    <w:p w:rsidR="00000000" w:rsidDel="00000000" w:rsidP="00000000" w:rsidRDefault="00000000" w:rsidRPr="00000000" w14:paraId="00000287">
      <w:pPr>
        <w:numPr>
          <w:ilvl w:val="0"/>
          <w:numId w:val="62"/>
        </w:numPr>
        <w:spacing w:line="240" w:lineRule="auto"/>
        <w:rPr>
          <w:u w:val="none"/>
        </w:rPr>
      </w:pPr>
      <w:r w:rsidDel="00000000" w:rsidR="00000000" w:rsidRPr="00000000">
        <w:rPr>
          <w:b w:val="1"/>
          <w:rtl w:val="0"/>
        </w:rPr>
        <w:t xml:space="preserve">Italian</w:t>
      </w:r>
      <w:r w:rsidDel="00000000" w:rsidR="00000000" w:rsidRPr="00000000">
        <w:rPr>
          <w:rtl w:val="0"/>
        </w:rPr>
        <w:t xml:space="preserve"> [</w:t>
      </w:r>
      <w:hyperlink r:id="rId161">
        <w:r w:rsidDel="00000000" w:rsidR="00000000" w:rsidRPr="00000000">
          <w:rPr>
            <w:rtl w:val="0"/>
          </w:rPr>
          <w:t xml:space="preserve">Maddalo IJROBP '20</w:t>
        </w:r>
      </w:hyperlink>
      <w:r w:rsidDel="00000000" w:rsidR="00000000" w:rsidRPr="00000000">
        <w:rPr>
          <w:rtl w:val="0"/>
        </w:rPr>
        <w:t xml:space="preserve">]: Phase II. CCRT 70 Gy + CDDP 40 q1w vs. Cetux 400 w-1 and 250 q1w.</w:t>
      </w:r>
    </w:p>
    <w:p w:rsidR="00000000" w:rsidDel="00000000" w:rsidP="00000000" w:rsidRDefault="00000000" w:rsidRPr="00000000" w14:paraId="00000288">
      <w:pPr>
        <w:spacing w:line="240" w:lineRule="auto"/>
        <w:ind w:firstLine="720"/>
        <w:rPr/>
      </w:pPr>
      <w:r w:rsidDel="00000000" w:rsidR="00000000" w:rsidRPr="00000000">
        <w:rPr>
          <w:rtl w:val="0"/>
        </w:rPr>
        <w:t xml:space="preserve">Cetuximab might still play a role in locally advanced SqCC of the H&amp;N, particularly for HPV- cases. Small numbers of HPV- patients (n=20). There is no documented survival disadvantage with concurrent cetuximab for HPV- disease in the literature.</w:t>
      </w:r>
    </w:p>
    <w:p w:rsidR="00000000" w:rsidDel="00000000" w:rsidP="00000000" w:rsidRDefault="00000000" w:rsidRPr="00000000" w14:paraId="00000289">
      <w:pPr>
        <w:numPr>
          <w:ilvl w:val="1"/>
          <w:numId w:val="62"/>
        </w:numPr>
        <w:spacing w:line="240" w:lineRule="auto"/>
        <w:ind w:left="1440" w:hanging="360"/>
        <w:rPr>
          <w:u w:val="none"/>
        </w:rPr>
      </w:pPr>
      <w:r w:rsidDel="00000000" w:rsidR="00000000" w:rsidRPr="00000000">
        <w:rPr>
          <w:rtl w:val="0"/>
        </w:rPr>
        <w:t xml:space="preserve">70 pts. Locally advanced SqCC of the H&amp;N. 2011-2014. MFU 18 mo for cetux, 41 mo for CDDP.</w:t>
      </w:r>
    </w:p>
    <w:p w:rsidR="00000000" w:rsidDel="00000000" w:rsidP="00000000" w:rsidRDefault="00000000" w:rsidRPr="00000000" w14:paraId="0000028A">
      <w:pPr>
        <w:numPr>
          <w:ilvl w:val="1"/>
          <w:numId w:val="62"/>
        </w:numPr>
        <w:spacing w:line="240" w:lineRule="auto"/>
        <w:ind w:left="1440" w:hanging="360"/>
        <w:rPr>
          <w:u w:val="none"/>
        </w:rPr>
      </w:pPr>
      <w:r w:rsidDel="00000000" w:rsidR="00000000" w:rsidRPr="00000000">
        <w:rPr>
          <w:rtl w:val="0"/>
        </w:rPr>
        <w:t xml:space="preserve">No statistically significant difference was found with late effects (xerostomia, fibrosis, mucosal atrophy, weight loss).</w:t>
      </w:r>
    </w:p>
    <w:p w:rsidR="00000000" w:rsidDel="00000000" w:rsidP="00000000" w:rsidRDefault="00000000" w:rsidRPr="00000000" w14:paraId="0000028B">
      <w:pPr>
        <w:numPr>
          <w:ilvl w:val="1"/>
          <w:numId w:val="62"/>
        </w:numPr>
        <w:spacing w:line="240" w:lineRule="auto"/>
        <w:ind w:left="1440" w:hanging="360"/>
        <w:rPr>
          <w:u w:val="none"/>
        </w:rPr>
      </w:pPr>
      <w:r w:rsidDel="00000000" w:rsidR="00000000" w:rsidRPr="00000000">
        <w:rPr>
          <w:rFonts w:ascii="Cardo" w:cs="Cardo" w:eastAsia="Cardo" w:hAnsi="Cardo"/>
          <w:rtl w:val="0"/>
        </w:rPr>
        <w:t xml:space="preserve">2y LC ~78→ 53%. 5y LC ~67→ 48%.</w:t>
      </w:r>
    </w:p>
    <w:p w:rsidR="00000000" w:rsidDel="00000000" w:rsidP="00000000" w:rsidRDefault="00000000" w:rsidRPr="00000000" w14:paraId="0000028C">
      <w:pPr>
        <w:numPr>
          <w:ilvl w:val="1"/>
          <w:numId w:val="62"/>
        </w:numPr>
        <w:spacing w:line="240" w:lineRule="auto"/>
        <w:ind w:left="1440" w:hanging="360"/>
        <w:rPr>
          <w:u w:val="none"/>
        </w:rPr>
      </w:pPr>
      <w:r w:rsidDel="00000000" w:rsidR="00000000" w:rsidRPr="00000000">
        <w:rPr>
          <w:rFonts w:ascii="Cardo" w:cs="Cardo" w:eastAsia="Cardo" w:hAnsi="Cardo"/>
          <w:rtl w:val="0"/>
        </w:rPr>
        <w:t xml:space="preserve">5y DMFS ~97→ 83%.</w:t>
      </w:r>
    </w:p>
    <w:p w:rsidR="00000000" w:rsidDel="00000000" w:rsidP="00000000" w:rsidRDefault="00000000" w:rsidRPr="00000000" w14:paraId="0000028D">
      <w:pPr>
        <w:numPr>
          <w:ilvl w:val="1"/>
          <w:numId w:val="62"/>
        </w:numPr>
        <w:spacing w:line="240" w:lineRule="auto"/>
        <w:ind w:left="1440" w:hanging="360"/>
        <w:rPr>
          <w:u w:val="none"/>
        </w:rPr>
      </w:pPr>
      <w:r w:rsidDel="00000000" w:rsidR="00000000" w:rsidRPr="00000000">
        <w:rPr>
          <w:rFonts w:ascii="Cardo" w:cs="Cardo" w:eastAsia="Cardo" w:hAnsi="Cardo"/>
          <w:rtl w:val="0"/>
        </w:rPr>
        <w:t xml:space="preserve">2y OS ~79→ 75%. 5y OS ~61→ 52%.</w:t>
      </w:r>
    </w:p>
    <w:p w:rsidR="00000000" w:rsidDel="00000000" w:rsidP="00000000" w:rsidRDefault="00000000" w:rsidRPr="00000000" w14:paraId="0000028E">
      <w:pPr>
        <w:numPr>
          <w:ilvl w:val="1"/>
          <w:numId w:val="62"/>
        </w:numPr>
        <w:spacing w:line="240" w:lineRule="auto"/>
        <w:ind w:left="1440" w:hanging="360"/>
        <w:rPr>
          <w:u w:val="none"/>
        </w:rPr>
      </w:pPr>
      <w:r w:rsidDel="00000000" w:rsidR="00000000" w:rsidRPr="00000000">
        <w:rPr>
          <w:rtl w:val="0"/>
        </w:rPr>
        <w:t xml:space="preserve">No statistically significant differences were seen in HPV- OP cancers, except for the confirmed better DMFS rates in the cetuximab arm.</w:t>
      </w:r>
    </w:p>
    <w:p w:rsidR="00000000" w:rsidDel="00000000" w:rsidP="00000000" w:rsidRDefault="00000000" w:rsidRPr="00000000" w14:paraId="0000028F">
      <w:pPr>
        <w:numPr>
          <w:ilvl w:val="0"/>
          <w:numId w:val="62"/>
        </w:numPr>
        <w:rPr/>
      </w:pPr>
      <w:r w:rsidDel="00000000" w:rsidR="00000000" w:rsidRPr="00000000">
        <w:rPr>
          <w:rtl w:val="0"/>
        </w:rPr>
        <w:t xml:space="preserve">S</w:t>
      </w:r>
      <w:r w:rsidDel="00000000" w:rsidR="00000000" w:rsidRPr="00000000">
        <w:rPr>
          <w:rtl w:val="0"/>
        </w:rPr>
        <w:t xml:space="preserve">ee [</w:t>
      </w:r>
      <w:hyperlink w:anchor="vglx194p7sw8">
        <w:r w:rsidDel="00000000" w:rsidR="00000000" w:rsidRPr="00000000">
          <w:rPr>
            <w:rtl w:val="0"/>
          </w:rPr>
          <w:t xml:space="preserve">RTOG 10-16</w:t>
        </w:r>
      </w:hyperlink>
      <w:r w:rsidDel="00000000" w:rsidR="00000000" w:rsidRPr="00000000">
        <w:rPr>
          <w:rtl w:val="0"/>
        </w:rPr>
        <w:t xml:space="preserve">], which demonstrated DAHANCA-style RT (6 weeks) + CDDP has superior OS compared to Cetuximab. </w:t>
        <w:br w:type="textWrapping"/>
        <w:t xml:space="preserve">This trial is in a p16+ population, which are less likely to be EGFR mutants. Careful with extrapolation outside HPV+ OP.</w:t>
      </w:r>
    </w:p>
    <w:p w:rsidR="00000000" w:rsidDel="00000000" w:rsidP="00000000" w:rsidRDefault="00000000" w:rsidRPr="00000000" w14:paraId="00000290">
      <w:pPr>
        <w:numPr>
          <w:ilvl w:val="0"/>
          <w:numId w:val="62"/>
        </w:numPr>
        <w:rPr>
          <w:u w:val="none"/>
        </w:rPr>
      </w:pPr>
      <w:r w:rsidDel="00000000" w:rsidR="00000000" w:rsidRPr="00000000">
        <w:rPr>
          <w:rtl w:val="0"/>
        </w:rPr>
        <w:t xml:space="preserve">See [</w:t>
      </w:r>
      <w:hyperlink w:anchor="bspw1gql47go">
        <w:r w:rsidDel="00000000" w:rsidR="00000000" w:rsidRPr="00000000">
          <w:rPr>
            <w:rtl w:val="0"/>
          </w:rPr>
          <w:t xml:space="preserve">De-ESCALATE</w:t>
        </w:r>
      </w:hyperlink>
      <w:r w:rsidDel="00000000" w:rsidR="00000000" w:rsidRPr="00000000">
        <w:rPr>
          <w:rtl w:val="0"/>
        </w:rPr>
        <w:t xml:space="preserve">], whic</w:t>
      </w:r>
      <w:r w:rsidDel="00000000" w:rsidR="00000000" w:rsidRPr="00000000">
        <w:rPr>
          <w:rtl w:val="0"/>
        </w:rPr>
        <w:t xml:space="preserve">h demonstrated standard RT (7 weeks) + CDDP has superior OS compared to Cetuximab. </w:t>
        <w:br w:type="textWrapping"/>
        <w:t xml:space="preserve">This trial is in a p16+ population, which are less likely to be EGFR mutants. Careful with extrapolation outside HPV+ OP.</w:t>
      </w:r>
      <w:r w:rsidDel="00000000" w:rsidR="00000000" w:rsidRPr="00000000">
        <w:rPr>
          <w:rtl w:val="0"/>
        </w:rPr>
      </w:r>
    </w:p>
    <w:p w:rsidR="00000000" w:rsidDel="00000000" w:rsidP="00000000" w:rsidRDefault="00000000" w:rsidRPr="00000000" w14:paraId="00000291">
      <w:pPr>
        <w:numPr>
          <w:ilvl w:val="0"/>
          <w:numId w:val="62"/>
        </w:numPr>
        <w:spacing w:line="240" w:lineRule="auto"/>
        <w:ind w:left="720" w:hanging="360"/>
        <w:rPr>
          <w:rFonts w:ascii="Times New Roman" w:cs="Times New Roman" w:eastAsia="Times New Roman" w:hAnsi="Times New Roman"/>
          <w:i w:val="1"/>
          <w:sz w:val="20"/>
          <w:szCs w:val="20"/>
        </w:rPr>
      </w:pPr>
      <w:r w:rsidDel="00000000" w:rsidR="00000000" w:rsidRPr="00000000">
        <w:rPr>
          <w:rtl w:val="0"/>
        </w:rPr>
        <w:t xml:space="preserve">See [</w:t>
      </w:r>
      <w:hyperlink w:anchor="beflwlnar3o">
        <w:r w:rsidDel="00000000" w:rsidR="00000000" w:rsidRPr="00000000">
          <w:rPr>
            <w:rtl w:val="0"/>
          </w:rPr>
          <w:t xml:space="preserve">RTOG 01-29</w:t>
        </w:r>
      </w:hyperlink>
      <w:r w:rsidDel="00000000" w:rsidR="00000000" w:rsidRPr="00000000">
        <w:rPr>
          <w:rtl w:val="0"/>
        </w:rPr>
        <w:t xml:space="preserve">], which demonstrated no benefit for AFX-C over standard fractionation when utilized with concurrent cisplatin  (mostly p16+ disease)</w:t>
      </w:r>
      <w:r w:rsidDel="00000000" w:rsidR="00000000" w:rsidRPr="00000000">
        <w:rPr>
          <w:i w:val="1"/>
          <w:rtl w:val="0"/>
        </w:rPr>
        <w:t xml:space="preserve">.</w:t>
      </w:r>
      <w:r w:rsidDel="00000000" w:rsidR="00000000" w:rsidRPr="00000000">
        <w:rPr>
          <w:rtl w:val="0"/>
        </w:rPr>
      </w:r>
    </w:p>
    <w:p w:rsidR="00000000" w:rsidDel="00000000" w:rsidP="00000000" w:rsidRDefault="00000000" w:rsidRPr="00000000" w14:paraId="00000292">
      <w:pPr>
        <w:numPr>
          <w:ilvl w:val="0"/>
          <w:numId w:val="62"/>
        </w:numPr>
        <w:spacing w:line="240" w:lineRule="auto"/>
        <w:ind w:left="720" w:hanging="36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sz w:val="20"/>
          <w:szCs w:val="20"/>
          <w:rtl w:val="0"/>
        </w:rPr>
        <w:t xml:space="preserve">See [</w:t>
      </w:r>
      <w:r w:rsidDel="00000000" w:rsidR="00000000" w:rsidRPr="00000000">
        <w:rPr>
          <w:sz w:val="20"/>
          <w:szCs w:val="20"/>
          <w:rtl w:val="0"/>
        </w:rPr>
        <w:t xml:space="preserve">RTOG 05-22</w:t>
      </w:r>
      <w:r w:rsidDel="00000000" w:rsidR="00000000" w:rsidRPr="00000000">
        <w:rPr>
          <w:rtl w:val="0"/>
        </w:rPr>
        <w:t xml:space="preserve">]</w:t>
      </w:r>
      <w:r w:rsidDel="00000000" w:rsidR="00000000" w:rsidRPr="00000000">
        <w:rPr>
          <w:rFonts w:ascii="Times New Roman" w:cs="Times New Roman" w:eastAsia="Times New Roman" w:hAnsi="Times New Roman"/>
          <w:sz w:val="20"/>
          <w:szCs w:val="20"/>
          <w:rtl w:val="0"/>
        </w:rPr>
        <w:t xml:space="preserve"> below</w:t>
      </w:r>
      <w:r w:rsidDel="00000000" w:rsidR="00000000" w:rsidRPr="00000000">
        <w:rPr>
          <w:rtl w:val="0"/>
        </w:rPr>
        <w:t xml:space="preserve">, which demonstrated no benefit with the addition of Cetuximab to CCRT/CDDP.</w:t>
      </w:r>
      <w:r w:rsidDel="00000000" w:rsidR="00000000" w:rsidRPr="00000000">
        <w:rPr>
          <w:rtl w:val="0"/>
        </w:rPr>
      </w:r>
    </w:p>
    <w:p w:rsidR="00000000" w:rsidDel="00000000" w:rsidP="00000000" w:rsidRDefault="00000000" w:rsidRPr="00000000" w14:paraId="00000293">
      <w:pPr>
        <w:pStyle w:val="Heading3"/>
        <w:rPr>
          <w:rFonts w:ascii="Times New Roman" w:cs="Times New Roman" w:eastAsia="Times New Roman" w:hAnsi="Times New Roman"/>
          <w:i w:val="1"/>
          <w:sz w:val="20"/>
          <w:szCs w:val="20"/>
        </w:rPr>
      </w:pPr>
      <w:bookmarkStart w:colFirst="0" w:colLast="0" w:name="_y1xwof7qslj4" w:id="48"/>
      <w:bookmarkEnd w:id="48"/>
      <w:r w:rsidDel="00000000" w:rsidR="00000000" w:rsidRPr="00000000">
        <w:rPr>
          <w:rtl w:val="0"/>
        </w:rPr>
      </w:r>
    </w:p>
    <w:p w:rsidR="00000000" w:rsidDel="00000000" w:rsidP="00000000" w:rsidRDefault="00000000" w:rsidRPr="00000000" w14:paraId="00000294">
      <w:pPr>
        <w:pStyle w:val="Heading3"/>
        <w:rPr/>
      </w:pPr>
      <w:bookmarkStart w:colFirst="0" w:colLast="0" w:name="_qexhdl6hl57f" w:id="49"/>
      <w:bookmarkEnd w:id="49"/>
      <w:hyperlink w:anchor="_ui2z4iy7j42k">
        <w:r w:rsidDel="00000000" w:rsidR="00000000" w:rsidRPr="00000000">
          <w:rPr>
            <w:u w:val="single"/>
            <w:rtl w:val="0"/>
          </w:rPr>
          <w:t xml:space="preserve">CCRT ± Altered fractionation</w:t>
        </w:r>
      </w:hyperlink>
      <w:r w:rsidDel="00000000" w:rsidR="00000000" w:rsidRPr="00000000">
        <w:rPr>
          <w:rtl w:val="0"/>
        </w:rPr>
      </w:r>
    </w:p>
    <w:p w:rsidR="00000000" w:rsidDel="00000000" w:rsidP="00000000" w:rsidRDefault="00000000" w:rsidRPr="00000000" w14:paraId="00000295">
      <w:pPr>
        <w:spacing w:line="240" w:lineRule="auto"/>
        <w:ind w:left="0" w:firstLine="0"/>
        <w:rPr>
          <w:rFonts w:ascii="Times New Roman" w:cs="Times New Roman" w:eastAsia="Times New Roman" w:hAnsi="Times New Roman"/>
          <w:b w:val="1"/>
          <w:color w:val="0000ff"/>
          <w:sz w:val="20"/>
          <w:szCs w:val="20"/>
        </w:rPr>
      </w:pPr>
      <w:r w:rsidDel="00000000" w:rsidR="00000000" w:rsidRPr="00000000">
        <w:rPr>
          <w:rFonts w:ascii="Times New Roman" w:cs="Times New Roman" w:eastAsia="Times New Roman" w:hAnsi="Times New Roman"/>
          <w:sz w:val="20"/>
          <w:szCs w:val="20"/>
          <w:rtl w:val="0"/>
        </w:rPr>
        <w:t xml:space="preserve">No benefit for altered fx in the CCRT setting per [</w:t>
      </w:r>
      <w:hyperlink w:anchor="beflwlnar3o">
        <w:r w:rsidDel="00000000" w:rsidR="00000000" w:rsidRPr="00000000">
          <w:rPr>
            <w:rFonts w:ascii="Times New Roman" w:cs="Times New Roman" w:eastAsia="Times New Roman" w:hAnsi="Times New Roman"/>
            <w:sz w:val="20"/>
            <w:szCs w:val="20"/>
            <w:rtl w:val="0"/>
          </w:rPr>
          <w:t xml:space="preserve">RTOG 01-29</w:t>
        </w:r>
      </w:hyperlink>
      <w:r w:rsidDel="00000000" w:rsidR="00000000" w:rsidRPr="00000000">
        <w:rPr>
          <w:rFonts w:ascii="Times New Roman" w:cs="Times New Roman" w:eastAsia="Times New Roman" w:hAnsi="Times New Roman"/>
          <w:sz w:val="20"/>
          <w:szCs w:val="20"/>
          <w:rtl w:val="0"/>
        </w:rPr>
        <w:t xml:space="preserve">], but appears to be a little better with AFX-C per Bonner.</w:t>
      </w:r>
      <w:r w:rsidDel="00000000" w:rsidR="00000000" w:rsidRPr="00000000">
        <w:rPr>
          <w:rtl w:val="0"/>
        </w:rPr>
      </w:r>
    </w:p>
    <w:p w:rsidR="00000000" w:rsidDel="00000000" w:rsidP="00000000" w:rsidRDefault="00000000" w:rsidRPr="00000000" w14:paraId="00000296">
      <w:pPr>
        <w:numPr>
          <w:ilvl w:val="0"/>
          <w:numId w:val="62"/>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Intergroup </w:t>
      </w:r>
      <w:r w:rsidDel="00000000" w:rsidR="00000000" w:rsidRPr="00000000">
        <w:rPr>
          <w:sz w:val="20"/>
          <w:szCs w:val="20"/>
          <w:rtl w:val="0"/>
        </w:rPr>
        <w:t xml:space="preserve">(1992</w:t>
      </w:r>
      <w:r w:rsidDel="00000000" w:rsidR="00000000" w:rsidRPr="00000000">
        <w:rPr>
          <w:rtl w:val="0"/>
        </w:rPr>
        <w:t xml:space="preserve">-1999) </w:t>
      </w:r>
      <w:r w:rsidDel="00000000" w:rsidR="00000000" w:rsidRPr="00000000">
        <w:rPr>
          <w:rFonts w:ascii="Times New Roman" w:cs="Times New Roman" w:eastAsia="Times New Roman" w:hAnsi="Times New Roman"/>
          <w:sz w:val="20"/>
          <w:szCs w:val="20"/>
          <w:rtl w:val="0"/>
        </w:rPr>
        <w:t xml:space="preserve">[</w:t>
      </w:r>
      <w:hyperlink r:id="rId162">
        <w:r w:rsidDel="00000000" w:rsidR="00000000" w:rsidRPr="00000000">
          <w:rPr>
            <w:rFonts w:ascii="Times New Roman" w:cs="Times New Roman" w:eastAsia="Times New Roman" w:hAnsi="Times New Roman"/>
            <w:b w:val="1"/>
            <w:sz w:val="20"/>
            <w:szCs w:val="20"/>
            <w:rtl w:val="0"/>
          </w:rPr>
          <w:t xml:space="preserve">Adelstein</w:t>
        </w:r>
      </w:hyperlink>
      <w:hyperlink r:id="rId163">
        <w:r w:rsidDel="00000000" w:rsidR="00000000" w:rsidRPr="00000000">
          <w:rPr>
            <w:rFonts w:ascii="Times New Roman" w:cs="Times New Roman" w:eastAsia="Times New Roman" w:hAnsi="Times New Roman"/>
            <w:sz w:val="20"/>
            <w:szCs w:val="20"/>
            <w:rtl w:val="0"/>
          </w:rPr>
          <w:t xml:space="preserve"> JCO '03]</w:t>
        </w:r>
      </w:hyperlink>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70 Gy ± CDDP x3c</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vs. split-course with CDDP/5-FU.</w:t>
      </w:r>
      <w:r w:rsidDel="00000000" w:rsidR="00000000" w:rsidRPr="00000000">
        <w:rPr>
          <w:rFonts w:ascii="Times New Roman" w:cs="Times New Roman" w:eastAsia="Times New Roman" w:hAnsi="Times New Roman"/>
          <w:i w:val="1"/>
          <w:sz w:val="20"/>
          <w:szCs w:val="20"/>
          <w:rtl w:val="0"/>
        </w:rPr>
        <w:br w:type="textWrapping"/>
      </w:r>
      <w:r w:rsidDel="00000000" w:rsidR="00000000" w:rsidRPr="00000000">
        <w:rPr>
          <w:rFonts w:ascii="Times New Roman" w:cs="Times New Roman" w:eastAsia="Times New Roman" w:hAnsi="Times New Roman"/>
          <w:sz w:val="20"/>
          <w:szCs w:val="20"/>
          <w:rtl w:val="0"/>
        </w:rPr>
        <w:t xml:space="preserve">CCRT standard of care! CCRT is superior for unresectable SqCC of H&amp;N, though with increased acute toxicity. </w:t>
      </w:r>
    </w:p>
    <w:p w:rsidR="00000000" w:rsidDel="00000000" w:rsidP="00000000" w:rsidRDefault="00000000" w:rsidRPr="00000000" w14:paraId="00000297">
      <w:pPr>
        <w:spacing w:line="240" w:lineRule="auto"/>
        <w:ind w:firstLine="72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benefit of concurrent chemothera</w:t>
      </w:r>
      <w:r w:rsidDel="00000000" w:rsidR="00000000" w:rsidRPr="00000000">
        <w:rPr>
          <w:rtl w:val="0"/>
        </w:rPr>
        <w:t xml:space="preserve">py was lost with the split course.</w:t>
      </w:r>
      <w:r w:rsidDel="00000000" w:rsidR="00000000" w:rsidRPr="00000000">
        <w:rPr>
          <w:rtl w:val="0"/>
        </w:rPr>
      </w:r>
    </w:p>
    <w:p w:rsidR="00000000" w:rsidDel="00000000" w:rsidP="00000000" w:rsidRDefault="00000000" w:rsidRPr="00000000" w14:paraId="00000298">
      <w:pPr>
        <w:numPr>
          <w:ilvl w:val="1"/>
          <w:numId w:val="62"/>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295 pts. Stage III-IVB unresectable H&amp;N SCC (excludes NP, salivary, paranasal sinus). MFU nearly 3.5y.</w:t>
      </w:r>
    </w:p>
    <w:p w:rsidR="00000000" w:rsidDel="00000000" w:rsidP="00000000" w:rsidRDefault="00000000" w:rsidRPr="00000000" w14:paraId="00000299">
      <w:pPr>
        <w:numPr>
          <w:ilvl w:val="2"/>
          <w:numId w:val="62"/>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Split course (SC-C</w:t>
      </w:r>
      <w:r w:rsidDel="00000000" w:rsidR="00000000" w:rsidRPr="00000000">
        <w:rPr>
          <w:rtl w:val="0"/>
        </w:rPr>
        <w:t xml:space="preserve">RT):</w:t>
      </w:r>
      <w:r w:rsidDel="00000000" w:rsidR="00000000" w:rsidRPr="00000000">
        <w:rPr>
          <w:rFonts w:ascii="Cardo" w:cs="Cardo" w:eastAsia="Cardo" w:hAnsi="Cardo"/>
          <w:sz w:val="20"/>
          <w:szCs w:val="20"/>
          <w:rtl w:val="0"/>
        </w:rPr>
        <w:t xml:space="preserve"> 30 Gy + CDDP/5-FU x2c→ resection if possible→ 30-40 Gy + 1c same chemo.</w:t>
      </w:r>
    </w:p>
    <w:p w:rsidR="00000000" w:rsidDel="00000000" w:rsidP="00000000" w:rsidRDefault="00000000" w:rsidRPr="00000000" w14:paraId="0000029A">
      <w:pPr>
        <w:numPr>
          <w:ilvl w:val="1"/>
          <w:numId w:val="62"/>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Omitting third arm (SC-CRT)</w:t>
      </w:r>
      <w:r w:rsidDel="00000000" w:rsidR="00000000" w:rsidRPr="00000000">
        <w:rPr>
          <w:rtl w:val="0"/>
        </w:rPr>
        <w:t xml:space="preserve">:</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Cardo" w:cs="Cardo" w:eastAsia="Cardo" w:hAnsi="Cardo"/>
          <w:b w:val="1"/>
          <w:sz w:val="20"/>
          <w:szCs w:val="20"/>
          <w:rtl w:val="0"/>
        </w:rPr>
        <w:t xml:space="preserve">3y OS 23→ 37%</w:t>
      </w:r>
      <w:r w:rsidDel="00000000" w:rsidR="00000000" w:rsidRPr="00000000">
        <w:rPr>
          <w:rFonts w:ascii="Cardo" w:cs="Cardo" w:eastAsia="Cardo" w:hAnsi="Cardo"/>
          <w:sz w:val="20"/>
          <w:szCs w:val="20"/>
          <w:rtl w:val="0"/>
        </w:rPr>
        <w:t xml:space="preserve">, 3y DSS 33→ 51%. </w:t>
      </w:r>
      <w:r w:rsidDel="00000000" w:rsidR="00000000" w:rsidRPr="00000000">
        <w:rPr>
          <w:rtl w:val="0"/>
        </w:rPr>
        <w:t xml:space="preserve">Equivalent </w:t>
      </w:r>
      <w:r w:rsidDel="00000000" w:rsidR="00000000" w:rsidRPr="00000000">
        <w:rPr>
          <w:rFonts w:ascii="Times New Roman" w:cs="Times New Roman" w:eastAsia="Times New Roman" w:hAnsi="Times New Roman"/>
          <w:sz w:val="20"/>
          <w:szCs w:val="20"/>
          <w:rtl w:val="0"/>
        </w:rPr>
        <w:t xml:space="preserve">DM. </w:t>
      </w:r>
      <w:r w:rsidDel="00000000" w:rsidR="00000000" w:rsidRPr="00000000">
        <w:rPr>
          <w:rtl w:val="0"/>
        </w:rPr>
      </w:r>
    </w:p>
    <w:p w:rsidR="00000000" w:rsidDel="00000000" w:rsidP="00000000" w:rsidRDefault="00000000" w:rsidRPr="00000000" w14:paraId="0000029B">
      <w:pPr>
        <w:numPr>
          <w:ilvl w:val="1"/>
          <w:numId w:val="62"/>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Omitting third arm</w:t>
      </w:r>
      <w:r w:rsidDel="00000000" w:rsidR="00000000" w:rsidRPr="00000000">
        <w:rPr>
          <w:rtl w:val="0"/>
        </w:rPr>
        <w:t xml:space="preserve"> (SC-CRT): </w:t>
      </w:r>
      <w:r w:rsidDel="00000000" w:rsidR="00000000" w:rsidRPr="00000000">
        <w:rPr>
          <w:rFonts w:ascii="Cardo" w:cs="Cardo" w:eastAsia="Cardo" w:hAnsi="Cardo"/>
          <w:sz w:val="20"/>
          <w:szCs w:val="20"/>
          <w:rtl w:val="0"/>
        </w:rPr>
        <w:t xml:space="preserve">G3-5 toxicity 52→ 89%.</w:t>
      </w:r>
    </w:p>
    <w:p w:rsidR="00000000" w:rsidDel="00000000" w:rsidP="00000000" w:rsidRDefault="00000000" w:rsidRPr="00000000" w14:paraId="0000029C">
      <w:pPr>
        <w:numPr>
          <w:ilvl w:val="1"/>
          <w:numId w:val="62"/>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CR 27→ 40→ 49% with SS difference between RT alone and SC-CRT.</w:t>
      </w:r>
      <w:r w:rsidDel="00000000" w:rsidR="00000000" w:rsidRPr="00000000">
        <w:rPr>
          <w:rtl w:val="0"/>
        </w:rPr>
      </w:r>
    </w:p>
    <w:bookmarkStart w:colFirst="0" w:colLast="0" w:name="beflwlnar3o" w:id="50"/>
    <w:bookmarkEnd w:id="50"/>
    <w:p w:rsidR="00000000" w:rsidDel="00000000" w:rsidP="00000000" w:rsidRDefault="00000000" w:rsidRPr="00000000" w14:paraId="0000029D">
      <w:pPr>
        <w:numPr>
          <w:ilvl w:val="0"/>
          <w:numId w:val="62"/>
        </w:numPr>
        <w:spacing w:line="240" w:lineRule="auto"/>
        <w:ind w:left="720" w:hanging="360"/>
        <w:rPr>
          <w:rFonts w:ascii="Times New Roman" w:cs="Times New Roman" w:eastAsia="Times New Roman" w:hAnsi="Times New Roman"/>
          <w:sz w:val="20"/>
          <w:szCs w:val="20"/>
        </w:rPr>
      </w:pPr>
      <w:r w:rsidDel="00000000" w:rsidR="00000000" w:rsidRPr="00000000">
        <w:rPr>
          <w:b w:val="1"/>
          <w:sz w:val="20"/>
          <w:szCs w:val="20"/>
          <w:rtl w:val="0"/>
        </w:rPr>
        <w:t xml:space="preserve">RTOG 01-29</w:t>
      </w:r>
      <w:r w:rsidDel="00000000" w:rsidR="00000000" w:rsidRPr="00000000">
        <w:rPr>
          <w:b w:val="1"/>
          <w:sz w:val="20"/>
          <w:szCs w:val="20"/>
          <w:rtl w:val="0"/>
        </w:rPr>
        <w:t xml:space="preserve"> </w:t>
      </w:r>
      <w:r w:rsidDel="00000000" w:rsidR="00000000" w:rsidRPr="00000000">
        <w:rPr>
          <w:rFonts w:ascii="Times New Roman" w:cs="Times New Roman" w:eastAsia="Times New Roman" w:hAnsi="Times New Roman"/>
          <w:sz w:val="20"/>
          <w:szCs w:val="20"/>
          <w:rtl w:val="0"/>
        </w:rPr>
        <w:t xml:space="preserve">[</w:t>
      </w:r>
      <w:hyperlink r:id="rId164">
        <w:r w:rsidDel="00000000" w:rsidR="00000000" w:rsidRPr="00000000">
          <w:rPr>
            <w:rFonts w:ascii="Times New Roman" w:cs="Times New Roman" w:eastAsia="Times New Roman" w:hAnsi="Times New Roman"/>
            <w:sz w:val="20"/>
            <w:szCs w:val="20"/>
            <w:rtl w:val="0"/>
          </w:rPr>
          <w:t xml:space="preserve">Ang NEJM '10</w:t>
        </w:r>
      </w:hyperlink>
      <w:r w:rsidDel="00000000" w:rsidR="00000000" w:rsidRPr="00000000">
        <w:rPr>
          <w:rFonts w:ascii="Times New Roman" w:cs="Times New Roman" w:eastAsia="Times New Roman" w:hAnsi="Times New Roman"/>
          <w:sz w:val="20"/>
          <w:szCs w:val="20"/>
          <w:rtl w:val="0"/>
        </w:rPr>
        <w:t xml:space="preserve">, </w:t>
      </w:r>
      <w:hyperlink r:id="rId165">
        <w:r w:rsidDel="00000000" w:rsidR="00000000" w:rsidRPr="00000000">
          <w:rPr>
            <w:rFonts w:ascii="Times New Roman" w:cs="Times New Roman" w:eastAsia="Times New Roman" w:hAnsi="Times New Roman"/>
            <w:sz w:val="20"/>
            <w:szCs w:val="20"/>
            <w:rtl w:val="0"/>
          </w:rPr>
          <w:t xml:space="preserve">Nguyen-Tan JCO '1</w:t>
        </w:r>
      </w:hyperlink>
      <w:hyperlink r:id="rId166">
        <w:r w:rsidDel="00000000" w:rsidR="00000000" w:rsidRPr="00000000">
          <w:rPr>
            <w:rtl w:val="0"/>
          </w:rPr>
          <w:t xml:space="preserve">4</w:t>
        </w:r>
      </w:hyperlink>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AFX-C</w:t>
      </w:r>
      <w:r w:rsidDel="00000000" w:rsidR="00000000" w:rsidRPr="00000000">
        <w:rPr>
          <w:rFonts w:ascii="Times New Roman" w:cs="Times New Roman" w:eastAsia="Times New Roman" w:hAnsi="Times New Roman"/>
          <w:b w:val="1"/>
          <w:sz w:val="20"/>
          <w:szCs w:val="20"/>
          <w:rtl w:val="0"/>
        </w:rPr>
        <w:t xml:space="preserve"> vs. SFX</w:t>
      </w:r>
      <w:r w:rsidDel="00000000" w:rsidR="00000000" w:rsidRPr="00000000">
        <w:rPr>
          <w:rtl w:val="0"/>
        </w:rPr>
        <w:t xml:space="preserve">) </w:t>
      </w:r>
      <w:r w:rsidDel="00000000" w:rsidR="00000000" w:rsidRPr="00000000">
        <w:rPr>
          <w:sz w:val="20"/>
          <w:szCs w:val="20"/>
          <w:rtl w:val="0"/>
        </w:rPr>
        <w:t xml:space="preserve">+</w:t>
      </w:r>
      <w:r w:rsidDel="00000000" w:rsidR="00000000" w:rsidRPr="00000000">
        <w:rPr>
          <w:rFonts w:ascii="Times New Roman" w:cs="Times New Roman" w:eastAsia="Times New Roman" w:hAnsi="Times New Roman"/>
          <w:b w:val="1"/>
          <w:sz w:val="20"/>
          <w:szCs w:val="20"/>
          <w:rtl w:val="0"/>
        </w:rPr>
        <w:t xml:space="preserve"> CDDP</w:t>
      </w:r>
      <w:r w:rsidDel="00000000" w:rsidR="00000000" w:rsidRPr="00000000">
        <w:rPr>
          <w:rFonts w:ascii="Times New Roman" w:cs="Times New Roman" w:eastAsia="Times New Roman" w:hAnsi="Times New Roman"/>
          <w:sz w:val="20"/>
          <w:szCs w:val="20"/>
          <w:rtl w:val="0"/>
        </w:rPr>
        <w:t xml:space="preserve">. </w:t>
        <w:br w:type="textWrapping"/>
      </w:r>
      <w:r w:rsidDel="00000000" w:rsidR="00000000" w:rsidRPr="00000000">
        <w:rPr>
          <w:rtl w:val="0"/>
        </w:rPr>
        <w:t xml:space="preserve">The HPV status trial! There was no difference in PFS, relapse pattern or OS.</w:t>
      </w:r>
    </w:p>
    <w:p w:rsidR="00000000" w:rsidDel="00000000" w:rsidP="00000000" w:rsidRDefault="00000000" w:rsidRPr="00000000" w14:paraId="0000029E">
      <w:pPr>
        <w:spacing w:line="240" w:lineRule="auto"/>
        <w:ind w:firstLine="720"/>
        <w:rPr/>
      </w:pPr>
      <w:r w:rsidDel="00000000" w:rsidR="00000000" w:rsidRPr="00000000">
        <w:rPr>
          <w:rtl w:val="0"/>
        </w:rPr>
        <w:t xml:space="preserve">This is mostly OP and mostly p16+. Therefore, see details on this trial in the [</w:t>
      </w:r>
      <w:hyperlink w:anchor="9au0ksefqaml">
        <w:r w:rsidDel="00000000" w:rsidR="00000000" w:rsidRPr="00000000">
          <w:rPr>
            <w:rtl w:val="0"/>
          </w:rPr>
          <w:t xml:space="preserve">oropharynx</w:t>
        </w:r>
      </w:hyperlink>
      <w:r w:rsidDel="00000000" w:rsidR="00000000" w:rsidRPr="00000000">
        <w:rPr>
          <w:rtl w:val="0"/>
        </w:rPr>
        <w:t xml:space="preserve">] section. </w:t>
      </w:r>
    </w:p>
    <w:p w:rsidR="00000000" w:rsidDel="00000000" w:rsidP="00000000" w:rsidRDefault="00000000" w:rsidRPr="00000000" w14:paraId="0000029F">
      <w:pPr>
        <w:numPr>
          <w:ilvl w:val="1"/>
          <w:numId w:val="62"/>
        </w:numPr>
        <w:spacing w:line="240" w:lineRule="auto"/>
        <w:ind w:left="1440" w:hanging="360"/>
        <w:rPr>
          <w:u w:val="none"/>
        </w:rPr>
      </w:pPr>
      <w:r w:rsidDel="00000000" w:rsidR="00000000" w:rsidRPr="00000000">
        <w:rPr>
          <w:rFonts w:ascii="Times New Roman" w:cs="Times New Roman" w:eastAsia="Times New Roman" w:hAnsi="Times New Roman"/>
          <w:sz w:val="20"/>
          <w:szCs w:val="20"/>
          <w:rtl w:val="0"/>
        </w:rPr>
        <w:t xml:space="preserve">Accelerated </w:t>
      </w:r>
      <w:r w:rsidDel="00000000" w:rsidR="00000000" w:rsidRPr="00000000">
        <w:rPr>
          <w:rtl w:val="0"/>
        </w:rPr>
        <w:t xml:space="preserve">fractionation does not provide an advantage in the setting of concurrent cisplatin.</w:t>
      </w:r>
      <w:r w:rsidDel="00000000" w:rsidR="00000000" w:rsidRPr="00000000">
        <w:rPr>
          <w:rtl w:val="0"/>
        </w:rPr>
      </w:r>
    </w:p>
    <w:p w:rsidR="00000000" w:rsidDel="00000000" w:rsidP="00000000" w:rsidRDefault="00000000" w:rsidRPr="00000000" w14:paraId="000002A0">
      <w:pPr>
        <w:numPr>
          <w:ilvl w:val="1"/>
          <w:numId w:val="62"/>
        </w:numPr>
        <w:spacing w:line="240" w:lineRule="auto"/>
        <w:ind w:left="1440" w:hanging="360"/>
        <w:rPr>
          <w:u w:val="none"/>
        </w:rPr>
      </w:pPr>
      <w:r w:rsidDel="00000000" w:rsidR="00000000" w:rsidRPr="00000000">
        <w:rPr>
          <w:rtl w:val="0"/>
        </w:rPr>
        <w:t xml:space="preserve">There is a trend to better outcomes with slightly accelerated fractionation, although not significant.</w:t>
      </w:r>
    </w:p>
    <w:p w:rsidR="00000000" w:rsidDel="00000000" w:rsidP="00000000" w:rsidRDefault="00000000" w:rsidRPr="00000000" w14:paraId="000002A1">
      <w:pPr>
        <w:numPr>
          <w:ilvl w:val="1"/>
          <w:numId w:val="62"/>
        </w:numPr>
        <w:spacing w:line="240" w:lineRule="auto"/>
        <w:ind w:left="1440" w:hanging="360"/>
        <w:rPr>
          <w:u w:val="none"/>
        </w:rPr>
      </w:pPr>
      <w:r w:rsidDel="00000000" w:rsidR="00000000" w:rsidRPr="00000000">
        <w:rPr>
          <w:rtl w:val="0"/>
        </w:rPr>
        <w:t xml:space="preserve">HPV(+) patients main modality = DM, HPV(-) has more smokers therefore more secondary malignancies. </w:t>
      </w:r>
    </w:p>
    <w:p w:rsidR="00000000" w:rsidDel="00000000" w:rsidP="00000000" w:rsidRDefault="00000000" w:rsidRPr="00000000" w14:paraId="000002A2">
      <w:pPr>
        <w:numPr>
          <w:ilvl w:val="1"/>
          <w:numId w:val="62"/>
        </w:numPr>
        <w:spacing w:line="240" w:lineRule="auto"/>
        <w:ind w:left="1440" w:hanging="360"/>
        <w:rPr>
          <w:u w:val="none"/>
        </w:rPr>
      </w:pPr>
      <w:r w:rsidDel="00000000" w:rsidR="00000000" w:rsidRPr="00000000">
        <w:rPr>
          <w:rtl w:val="0"/>
        </w:rPr>
        <w:t xml:space="preserve">AFX-C over 6 weeks per [</w:t>
      </w:r>
      <w:hyperlink w:anchor="kix.xspxniq005sn">
        <w:r w:rsidDel="00000000" w:rsidR="00000000" w:rsidRPr="00000000">
          <w:rPr>
            <w:rtl w:val="0"/>
          </w:rPr>
          <w:t xml:space="preserve">90-03</w:t>
        </w:r>
      </w:hyperlink>
      <w:r w:rsidDel="00000000" w:rsidR="00000000" w:rsidRPr="00000000">
        <w:rPr>
          <w:rtl w:val="0"/>
        </w:rPr>
        <w:t xml:space="preserve">] only had 2c of cisplatin, while SFX over 7 weeks had 3c of cisplatin.</w:t>
      </w:r>
    </w:p>
    <w:p w:rsidR="00000000" w:rsidDel="00000000" w:rsidP="00000000" w:rsidRDefault="00000000" w:rsidRPr="00000000" w14:paraId="000002A3">
      <w:pPr>
        <w:numPr>
          <w:ilvl w:val="1"/>
          <w:numId w:val="62"/>
        </w:numPr>
        <w:spacing w:line="240" w:lineRule="auto"/>
        <w:ind w:left="1440" w:hanging="360"/>
        <w:rPr>
          <w:u w:val="none"/>
        </w:rPr>
      </w:pPr>
      <w:r w:rsidDel="00000000" w:rsidR="00000000" w:rsidRPr="00000000">
        <w:rPr>
          <w:rtl w:val="0"/>
        </w:rPr>
        <w:t xml:space="preserve">Only around 10% of patients had a feeding tube, trend to more feeding tubes in the AFX-C arm. </w:t>
      </w:r>
    </w:p>
    <w:p w:rsidR="00000000" w:rsidDel="00000000" w:rsidP="00000000" w:rsidRDefault="00000000" w:rsidRPr="00000000" w14:paraId="000002A4">
      <w:pPr>
        <w:numPr>
          <w:ilvl w:val="1"/>
          <w:numId w:val="62"/>
        </w:numPr>
        <w:spacing w:line="240" w:lineRule="auto"/>
        <w:ind w:left="1440" w:hanging="360"/>
        <w:rPr>
          <w:rFonts w:ascii="Times New Roman" w:cs="Times New Roman" w:eastAsia="Times New Roman" w:hAnsi="Times New Roman"/>
          <w:sz w:val="20"/>
          <w:szCs w:val="20"/>
        </w:rPr>
      </w:pPr>
      <w:r w:rsidDel="00000000" w:rsidR="00000000" w:rsidRPr="00000000">
        <w:rPr>
          <w:rtl w:val="0"/>
        </w:rPr>
        <w:t xml:space="preserve">Late G3+ toxicity around one in three, which is similar to [</w:t>
      </w:r>
      <w:hyperlink w:anchor="f7mvtrc9v11d">
        <w:r w:rsidDel="00000000" w:rsidR="00000000" w:rsidRPr="00000000">
          <w:rPr>
            <w:rtl w:val="0"/>
          </w:rPr>
          <w:t xml:space="preserve">91-11</w:t>
        </w:r>
      </w:hyperlink>
      <w:r w:rsidDel="00000000" w:rsidR="00000000" w:rsidRPr="00000000">
        <w:rPr>
          <w:rtl w:val="0"/>
        </w:rPr>
        <w:t xml:space="preserve">].</w:t>
      </w:r>
      <w:r w:rsidDel="00000000" w:rsidR="00000000" w:rsidRPr="00000000">
        <w:rPr>
          <w:rtl w:val="0"/>
        </w:rPr>
      </w:r>
    </w:p>
    <w:bookmarkStart w:colFirst="0" w:colLast="0" w:name="k4prxiva44tb" w:id="51"/>
    <w:bookmarkEnd w:id="51"/>
    <w:p w:rsidR="00000000" w:rsidDel="00000000" w:rsidP="00000000" w:rsidRDefault="00000000" w:rsidRPr="00000000" w14:paraId="000002A5">
      <w:pPr>
        <w:numPr>
          <w:ilvl w:val="0"/>
          <w:numId w:val="62"/>
        </w:numPr>
        <w:spacing w:line="240" w:lineRule="auto"/>
        <w:ind w:left="720" w:hanging="360"/>
        <w:rPr>
          <w:rFonts w:ascii="Times New Roman" w:cs="Times New Roman" w:eastAsia="Times New Roman" w:hAnsi="Times New Roman"/>
          <w:sz w:val="20"/>
          <w:szCs w:val="20"/>
        </w:rPr>
      </w:pPr>
      <w:r w:rsidDel="00000000" w:rsidR="00000000" w:rsidRPr="00000000">
        <w:rPr>
          <w:b w:val="1"/>
          <w:sz w:val="20"/>
          <w:szCs w:val="20"/>
          <w:rtl w:val="0"/>
        </w:rPr>
        <w:t xml:space="preserve">RTOG 05-22 </w:t>
      </w:r>
      <w:hyperlink r:id="rId167">
        <w:r w:rsidDel="00000000" w:rsidR="00000000" w:rsidRPr="00000000">
          <w:rPr>
            <w:rtl w:val="0"/>
          </w:rPr>
          <w:t xml:space="preserve">[Ang JCO '14]</w:t>
        </w:r>
      </w:hyperlink>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CDDPRT vs. CetuxCDDPRT</w:t>
      </w:r>
      <w:r w:rsidDel="00000000" w:rsidR="00000000" w:rsidRPr="00000000">
        <w:rPr>
          <w:rFonts w:ascii="Times New Roman" w:cs="Times New Roman" w:eastAsia="Times New Roman" w:hAnsi="Times New Roman"/>
          <w:sz w:val="20"/>
          <w:szCs w:val="20"/>
          <w:rtl w:val="0"/>
        </w:rPr>
        <w:t xml:space="preserve">, either AFX-C or S</w:t>
      </w:r>
      <w:r w:rsidDel="00000000" w:rsidR="00000000" w:rsidRPr="00000000">
        <w:rPr>
          <w:rtl w:val="0"/>
        </w:rPr>
        <w:t xml:space="preserve">FX</w:t>
      </w:r>
      <w:r w:rsidDel="00000000" w:rsidR="00000000" w:rsidRPr="00000000">
        <w:rPr>
          <w:rFonts w:ascii="Times New Roman" w:cs="Times New Roman" w:eastAsia="Times New Roman" w:hAnsi="Times New Roman"/>
          <w:sz w:val="20"/>
          <w:szCs w:val="20"/>
          <w:rtl w:val="0"/>
        </w:rPr>
        <w:t xml:space="preserve">. </w:t>
        <w:br w:type="textWrapping"/>
      </w:r>
      <w:r w:rsidDel="00000000" w:rsidR="00000000" w:rsidRPr="00000000">
        <w:rPr>
          <w:rFonts w:ascii="Times New Roman" w:cs="Times New Roman" w:eastAsia="Times New Roman" w:hAnsi="Times New Roman"/>
          <w:sz w:val="20"/>
          <w:szCs w:val="20"/>
          <w:rtl w:val="0"/>
        </w:rPr>
        <w:t xml:space="preserve">More t</w:t>
      </w:r>
      <w:r w:rsidDel="00000000" w:rsidR="00000000" w:rsidRPr="00000000">
        <w:rPr>
          <w:rtl w:val="0"/>
        </w:rPr>
        <w:t xml:space="preserve">reatment</w:t>
      </w:r>
      <w:r w:rsidDel="00000000" w:rsidR="00000000" w:rsidRPr="00000000">
        <w:rPr>
          <w:rFonts w:ascii="Times New Roman" w:cs="Times New Roman" w:eastAsia="Times New Roman" w:hAnsi="Times New Roman"/>
          <w:sz w:val="20"/>
          <w:szCs w:val="20"/>
          <w:rtl w:val="0"/>
        </w:rPr>
        <w:t xml:space="preserve">-related deaths and interruption of RT with cetuximab.</w:t>
      </w:r>
    </w:p>
    <w:p w:rsidR="00000000" w:rsidDel="00000000" w:rsidP="00000000" w:rsidRDefault="00000000" w:rsidRPr="00000000" w14:paraId="000002A6">
      <w:pPr>
        <w:ind w:firstLine="720"/>
        <w:rPr/>
      </w:pPr>
      <w:r w:rsidDel="00000000" w:rsidR="00000000" w:rsidRPr="00000000">
        <w:rPr>
          <w:rtl w:val="0"/>
        </w:rPr>
        <w:t xml:space="preserve">This is mostly OP and mostly p16+. Therefore, see details on this trial in the [</w:t>
      </w:r>
      <w:hyperlink w:anchor="wh2zl6xd0mba">
        <w:r w:rsidDel="00000000" w:rsidR="00000000" w:rsidRPr="00000000">
          <w:rPr>
            <w:rtl w:val="0"/>
          </w:rPr>
          <w:t xml:space="preserve">oropharynx</w:t>
        </w:r>
      </w:hyperlink>
      <w:r w:rsidDel="00000000" w:rsidR="00000000" w:rsidRPr="00000000">
        <w:rPr>
          <w:rtl w:val="0"/>
        </w:rPr>
        <w:t xml:space="preserve">] section. </w:t>
      </w:r>
    </w:p>
    <w:p w:rsidR="00000000" w:rsidDel="00000000" w:rsidP="00000000" w:rsidRDefault="00000000" w:rsidRPr="00000000" w14:paraId="000002A7">
      <w:pPr>
        <w:numPr>
          <w:ilvl w:val="1"/>
          <w:numId w:val="62"/>
        </w:numPr>
        <w:spacing w:line="240" w:lineRule="auto"/>
        <w:ind w:left="1440" w:hanging="360"/>
        <w:rPr>
          <w:rFonts w:ascii="Times New Roman" w:cs="Times New Roman" w:eastAsia="Times New Roman" w:hAnsi="Times New Roman"/>
          <w:sz w:val="20"/>
          <w:szCs w:val="20"/>
        </w:rPr>
      </w:pPr>
      <w:r w:rsidDel="00000000" w:rsidR="00000000" w:rsidRPr="00000000">
        <w:rPr>
          <w:rtl w:val="0"/>
        </w:rPr>
        <w:t xml:space="preserve">Only around 10% of patients had a feeding tube </w:t>
      </w:r>
      <w:r w:rsidDel="00000000" w:rsidR="00000000" w:rsidRPr="00000000">
        <w:rPr>
          <w:rtl w:val="0"/>
        </w:rPr>
        <w:t xml:space="preserve">at long</w:t>
      </w:r>
      <w:r w:rsidDel="00000000" w:rsidR="00000000" w:rsidRPr="00000000">
        <w:rPr>
          <w:rtl w:val="0"/>
        </w:rPr>
        <w:t xml:space="preserve"> </w:t>
      </w:r>
      <w:r w:rsidDel="00000000" w:rsidR="00000000" w:rsidRPr="00000000">
        <w:rPr>
          <w:rtl w:val="0"/>
        </w:rPr>
        <w:t xml:space="preserve">term</w:t>
      </w:r>
      <w:r w:rsidDel="00000000" w:rsidR="00000000" w:rsidRPr="00000000">
        <w:rPr>
          <w:rtl w:val="0"/>
        </w:rPr>
        <w:t xml:space="preserve">.</w:t>
      </w:r>
    </w:p>
    <w:p w:rsidR="00000000" w:rsidDel="00000000" w:rsidP="00000000" w:rsidRDefault="00000000" w:rsidRPr="00000000" w14:paraId="000002A8">
      <w:pPr>
        <w:numPr>
          <w:ilvl w:val="1"/>
          <w:numId w:val="62"/>
        </w:numPr>
        <w:spacing w:line="240" w:lineRule="auto"/>
        <w:ind w:left="1440" w:hanging="360"/>
        <w:rPr>
          <w:u w:val="none"/>
        </w:rPr>
      </w:pPr>
      <w:r w:rsidDel="00000000" w:rsidR="00000000" w:rsidRPr="00000000">
        <w:rPr>
          <w:rtl w:val="0"/>
        </w:rPr>
        <w:t xml:space="preserve">Main modality of failure is DM for HPV(+), while LRF for HPV(-). </w:t>
      </w:r>
    </w:p>
    <w:p w:rsidR="00000000" w:rsidDel="00000000" w:rsidP="00000000" w:rsidRDefault="00000000" w:rsidRPr="00000000" w14:paraId="000002A9">
      <w:pPr>
        <w:numPr>
          <w:ilvl w:val="0"/>
          <w:numId w:val="62"/>
        </w:numPr>
      </w:pPr>
      <w:r w:rsidDel="00000000" w:rsidR="00000000" w:rsidRPr="00000000">
        <w:rPr>
          <w:rtl w:val="0"/>
        </w:rPr>
        <w:t xml:space="preserve">See [</w:t>
      </w:r>
      <w:hyperlink w:anchor="vglx194p7sw8">
        <w:r w:rsidDel="00000000" w:rsidR="00000000" w:rsidRPr="00000000">
          <w:rPr>
            <w:rtl w:val="0"/>
          </w:rPr>
          <w:t xml:space="preserve">RTOG 10-16</w:t>
        </w:r>
      </w:hyperlink>
      <w:r w:rsidDel="00000000" w:rsidR="00000000" w:rsidRPr="00000000">
        <w:rPr>
          <w:rtl w:val="0"/>
        </w:rPr>
        <w:t xml:space="preserve">], which demonstrated DAHANCA-style RT with CDDP has superior OS compared to Cetuximab. </w:t>
        <w:br w:type="textWrapping"/>
        <w:t xml:space="preserve">This trial is in a p16+ population, which are less likely to be EGFR mutants. Careful with extrapolation outside HPV+ OP.</w:t>
      </w:r>
    </w:p>
    <w:p w:rsidR="00000000" w:rsidDel="00000000" w:rsidP="00000000" w:rsidRDefault="00000000" w:rsidRPr="00000000" w14:paraId="000002AA">
      <w:pPr>
        <w:ind w:firstLine="720"/>
        <w:rPr/>
      </w:pPr>
      <w:r w:rsidDel="00000000" w:rsidR="00000000" w:rsidRPr="00000000">
        <w:rPr>
          <w:rtl w:val="0"/>
        </w:rPr>
      </w:r>
    </w:p>
    <w:p w:rsidR="00000000" w:rsidDel="00000000" w:rsidP="00000000" w:rsidRDefault="00000000" w:rsidRPr="00000000" w14:paraId="000002AB">
      <w:pPr>
        <w:pStyle w:val="Heading2"/>
        <w:rPr/>
      </w:pPr>
      <w:bookmarkStart w:colFirst="0" w:colLast="0" w:name="_ouz7evth6e1v" w:id="52"/>
      <w:bookmarkEnd w:id="52"/>
      <w:hyperlink w:anchor="_yc56opxk661h">
        <w:r w:rsidDel="00000000" w:rsidR="00000000" w:rsidRPr="00000000">
          <w:rPr>
            <w:rtl w:val="0"/>
          </w:rPr>
          <w:t xml:space="preserve">Altered fractionation</w:t>
        </w:r>
      </w:hyperlink>
      <w:r w:rsidDel="00000000" w:rsidR="00000000" w:rsidRPr="00000000">
        <w:rPr>
          <w:rtl w:val="0"/>
        </w:rPr>
      </w:r>
    </w:p>
    <w:p w:rsidR="00000000" w:rsidDel="00000000" w:rsidP="00000000" w:rsidRDefault="00000000" w:rsidRPr="00000000" w14:paraId="000002AC">
      <w:pPr>
        <w:ind w:left="0" w:firstLine="0"/>
        <w:rPr/>
      </w:pPr>
      <w:r w:rsidDel="00000000" w:rsidR="00000000" w:rsidRPr="00000000">
        <w:rPr>
          <w:rtl w:val="0"/>
        </w:rPr>
        <w:t xml:space="preserve">This is a very confusing area for many practitioners! </w:t>
      </w:r>
    </w:p>
    <w:p w:rsidR="00000000" w:rsidDel="00000000" w:rsidP="00000000" w:rsidRDefault="00000000" w:rsidRPr="00000000" w14:paraId="000002AD">
      <w:pPr>
        <w:ind w:left="0" w:firstLine="0"/>
        <w:rPr/>
      </w:pPr>
      <w:r w:rsidDel="00000000" w:rsidR="00000000" w:rsidRPr="00000000">
        <w:rPr>
          <w:rtl w:val="0"/>
        </w:rPr>
        <w:t xml:space="preserve">Altered fractionation has a 3% OS benefit over standard fractionation, but 5% OS detriment compared to CCRT </w:t>
      </w:r>
      <w:r w:rsidDel="00000000" w:rsidR="00000000" w:rsidRPr="00000000">
        <w:rPr>
          <w:rtl w:val="0"/>
        </w:rPr>
        <w:t xml:space="preserve">[</w:t>
      </w:r>
      <w:hyperlink w:anchor="ujrfa1ov7n2u">
        <w:r w:rsidDel="00000000" w:rsidR="00000000" w:rsidRPr="00000000">
          <w:rPr>
            <w:rtl w:val="0"/>
          </w:rPr>
          <w:t xml:space="preserve">MARCH-HN</w:t>
        </w:r>
      </w:hyperlink>
      <w:r w:rsidDel="00000000" w:rsidR="00000000" w:rsidRPr="00000000">
        <w:rPr>
          <w:rtl w:val="0"/>
        </w:rPr>
        <w:t xml:space="preserve"> Meta</w:t>
      </w:r>
      <w:r w:rsidDel="00000000" w:rsidR="00000000" w:rsidRPr="00000000">
        <w:rPr>
          <w:rtl w:val="0"/>
        </w:rPr>
        <w:t xml:space="preserve">].</w:t>
      </w:r>
    </w:p>
    <w:p w:rsidR="00000000" w:rsidDel="00000000" w:rsidP="00000000" w:rsidRDefault="00000000" w:rsidRPr="00000000" w14:paraId="000002AE">
      <w:pPr>
        <w:ind w:left="0" w:firstLine="0"/>
        <w:rPr/>
      </w:pPr>
      <w:r w:rsidDel="00000000" w:rsidR="00000000" w:rsidRPr="00000000">
        <w:rPr>
          <w:rtl w:val="0"/>
        </w:rPr>
        <w:t xml:space="preserve">Standard CCRT provides a 7% benefit over RT alone in the definitive treatment of stage III+ disease [</w:t>
      </w:r>
      <w:hyperlink w:anchor="69vt1px08e1o">
        <w:r w:rsidDel="00000000" w:rsidR="00000000" w:rsidRPr="00000000">
          <w:rPr>
            <w:rtl w:val="0"/>
          </w:rPr>
          <w:t xml:space="preserve">MACH-NC Meta</w:t>
        </w:r>
      </w:hyperlink>
      <w:r w:rsidDel="00000000" w:rsidR="00000000" w:rsidRPr="00000000">
        <w:rPr>
          <w:rtl w:val="0"/>
        </w:rPr>
        <w:t xml:space="preserve">].</w:t>
      </w:r>
    </w:p>
    <w:p w:rsidR="00000000" w:rsidDel="00000000" w:rsidP="00000000" w:rsidRDefault="00000000" w:rsidRPr="00000000" w14:paraId="000002AF">
      <w:pPr>
        <w:ind w:left="0" w:firstLine="0"/>
        <w:rPr/>
      </w:pPr>
      <w:r w:rsidDel="00000000" w:rsidR="00000000" w:rsidRPr="00000000">
        <w:rPr>
          <w:rtl w:val="0"/>
        </w:rPr>
        <w:t xml:space="preserve">There appears to be no difference in outcomes if accelerated fractionation is used in the setting of concurrent chemotherapy.</w:t>
      </w:r>
    </w:p>
    <w:p w:rsidR="00000000" w:rsidDel="00000000" w:rsidP="00000000" w:rsidRDefault="00000000" w:rsidRPr="00000000" w14:paraId="000002B0">
      <w:pPr>
        <w:ind w:left="0" w:firstLine="0"/>
        <w:rPr>
          <w:i w:val="1"/>
        </w:rPr>
      </w:pPr>
      <w:r w:rsidDel="00000000" w:rsidR="00000000" w:rsidRPr="00000000">
        <w:rPr>
          <w:rtl w:val="0"/>
        </w:rPr>
        <w:t xml:space="preserve">In the setting of concurrent Cisplatin, there appears to be no benefit for accelerated fractionation over standard fractionation  [</w:t>
      </w:r>
      <w:hyperlink w:anchor="beflwlnar3o">
        <w:r w:rsidDel="00000000" w:rsidR="00000000" w:rsidRPr="00000000">
          <w:rPr>
            <w:rtl w:val="0"/>
          </w:rPr>
          <w:t xml:space="preserve">RTOG 01-29</w:t>
        </w:r>
      </w:hyperlink>
      <w:r w:rsidDel="00000000" w:rsidR="00000000" w:rsidRPr="00000000">
        <w:rPr>
          <w:rtl w:val="0"/>
        </w:rPr>
        <w:t xml:space="preserve">] (mostly p16+ disease)</w:t>
      </w:r>
      <w:r w:rsidDel="00000000" w:rsidR="00000000" w:rsidRPr="00000000">
        <w:rPr>
          <w:i w:val="1"/>
          <w:rtl w:val="0"/>
        </w:rPr>
        <w:t xml:space="preserve">.</w:t>
      </w:r>
    </w:p>
    <w:p w:rsidR="00000000" w:rsidDel="00000000" w:rsidP="00000000" w:rsidRDefault="00000000" w:rsidRPr="00000000" w14:paraId="000002B1">
      <w:pPr>
        <w:ind w:left="0" w:firstLine="0"/>
        <w:rPr>
          <w:i w:val="1"/>
        </w:rPr>
      </w:pPr>
      <w:r w:rsidDel="00000000" w:rsidR="00000000" w:rsidRPr="00000000">
        <w:rPr>
          <w:rtl w:val="0"/>
        </w:rPr>
        <w:t xml:space="preserve">Be aware that [</w:t>
      </w:r>
      <w:hyperlink w:anchor="vglx194p7sw8">
        <w:r w:rsidDel="00000000" w:rsidR="00000000" w:rsidRPr="00000000">
          <w:rPr>
            <w:rtl w:val="0"/>
          </w:rPr>
          <w:t xml:space="preserve">RTOG 10-16</w:t>
        </w:r>
      </w:hyperlink>
      <w:r w:rsidDel="00000000" w:rsidR="00000000" w:rsidRPr="00000000">
        <w:rPr>
          <w:rtl w:val="0"/>
        </w:rPr>
        <w:t xml:space="preserve">] delivered CCRT 6x/week over 6w (DAHANCA), and demonstrated superiority of cisplatin over cetuximab in p16+ OP while [</w:t>
      </w:r>
      <w:hyperlink w:anchor="bspw1gql47go">
        <w:r w:rsidDel="00000000" w:rsidR="00000000" w:rsidRPr="00000000">
          <w:rPr>
            <w:rtl w:val="0"/>
          </w:rPr>
          <w:t xml:space="preserve">De-ESCALaTE</w:t>
        </w:r>
      </w:hyperlink>
      <w:r w:rsidDel="00000000" w:rsidR="00000000" w:rsidRPr="00000000">
        <w:rPr>
          <w:rtl w:val="0"/>
        </w:rPr>
        <w:t xml:space="preserve">] proved the same for p16+ OP for CCRT 5x/week over 7w (SFX).</w:t>
      </w:r>
      <w:r w:rsidDel="00000000" w:rsidR="00000000" w:rsidRPr="00000000">
        <w:rPr>
          <w:rtl w:val="0"/>
        </w:rPr>
      </w:r>
    </w:p>
    <w:p w:rsidR="00000000" w:rsidDel="00000000" w:rsidP="00000000" w:rsidRDefault="00000000" w:rsidRPr="00000000" w14:paraId="000002B2">
      <w:pPr>
        <w:numPr>
          <w:ilvl w:val="0"/>
          <w:numId w:val="62"/>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Hyperfractionation (HFX): 80.5-81.6 Gy in 1.15-1.2 Gy BID over 7 weeks (pure hyperfractionat</w:t>
      </w:r>
      <w:r w:rsidDel="00000000" w:rsidR="00000000" w:rsidRPr="00000000">
        <w:rPr>
          <w:rtl w:val="0"/>
        </w:rPr>
        <w:t xml:space="preserve">ion, no acceleration)</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2B3">
      <w:pPr>
        <w:numPr>
          <w:ilvl w:val="0"/>
          <w:numId w:val="62"/>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Accelerated: 66-70 Gy. </w:t>
      </w:r>
    </w:p>
    <w:p w:rsidR="00000000" w:rsidDel="00000000" w:rsidP="00000000" w:rsidRDefault="00000000" w:rsidRPr="00000000" w14:paraId="000002B4">
      <w:pPr>
        <w:numPr>
          <w:ilvl w:val="1"/>
          <w:numId w:val="62"/>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AFX-C (per </w:t>
      </w:r>
      <w:hyperlink w:anchor="kix.xspxniq005sn">
        <w:r w:rsidDel="00000000" w:rsidR="00000000" w:rsidRPr="00000000">
          <w:rPr>
            <w:rFonts w:ascii="Times New Roman" w:cs="Times New Roman" w:eastAsia="Times New Roman" w:hAnsi="Times New Roman"/>
            <w:sz w:val="20"/>
            <w:szCs w:val="20"/>
            <w:rtl w:val="0"/>
          </w:rPr>
          <w:t xml:space="preserve">90-03</w:t>
        </w:r>
      </w:hyperlink>
      <w:r w:rsidDel="00000000" w:rsidR="00000000" w:rsidRPr="00000000">
        <w:rPr>
          <w:rFonts w:ascii="Cardo" w:cs="Cardo" w:eastAsia="Cardo" w:hAnsi="Cardo"/>
          <w:sz w:val="20"/>
          <w:szCs w:val="20"/>
          <w:rtl w:val="0"/>
        </w:rPr>
        <w:t xml:space="preserve">): 54/30 over 6 weeks→ 18 Gy at 1.5 BID </w:t>
      </w:r>
      <w:r w:rsidDel="00000000" w:rsidR="00000000" w:rsidRPr="00000000">
        <w:rPr>
          <w:rtl w:val="0"/>
        </w:rPr>
        <w:t xml:space="preserve">during the last</w:t>
      </w:r>
      <w:r w:rsidDel="00000000" w:rsidR="00000000" w:rsidRPr="00000000">
        <w:rPr>
          <w:rFonts w:ascii="Times New Roman" w:cs="Times New Roman" w:eastAsia="Times New Roman" w:hAnsi="Times New Roman"/>
          <w:sz w:val="20"/>
          <w:szCs w:val="20"/>
          <w:rtl w:val="0"/>
        </w:rPr>
        <w:t xml:space="preserve"> 2.5 weeks.</w:t>
      </w:r>
    </w:p>
    <w:p w:rsidR="00000000" w:rsidDel="00000000" w:rsidP="00000000" w:rsidRDefault="00000000" w:rsidRPr="00000000" w14:paraId="000002B5">
      <w:pPr>
        <w:numPr>
          <w:ilvl w:val="1"/>
          <w:numId w:val="62"/>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DAHANCA: 2 Gy fractions 6 days a week</w:t>
      </w:r>
      <w:r w:rsidDel="00000000" w:rsidR="00000000" w:rsidRPr="00000000">
        <w:rPr>
          <w:rtl w:val="0"/>
        </w:rPr>
        <w:t xml:space="preserve"> over 6 weeks. </w:t>
      </w:r>
      <w:r w:rsidDel="00000000" w:rsidR="00000000" w:rsidRPr="00000000">
        <w:rPr>
          <w:rtl w:val="0"/>
        </w:rPr>
      </w:r>
    </w:p>
    <w:bookmarkStart w:colFirst="0" w:colLast="0" w:name="ufndx1y3nrzw" w:id="53"/>
    <w:bookmarkEnd w:id="53"/>
    <w:p w:rsidR="00000000" w:rsidDel="00000000" w:rsidP="00000000" w:rsidRDefault="00000000" w:rsidRPr="00000000" w14:paraId="000002B6">
      <w:pPr>
        <w:numPr>
          <w:ilvl w:val="0"/>
          <w:numId w:val="62"/>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MARCH-HN Meta</w:t>
      </w:r>
      <w:r w:rsidDel="00000000" w:rsidR="00000000" w:rsidRPr="00000000">
        <w:rPr>
          <w:rFonts w:ascii="Times New Roman" w:cs="Times New Roman" w:eastAsia="Times New Roman" w:hAnsi="Times New Roman"/>
          <w:sz w:val="20"/>
          <w:szCs w:val="20"/>
          <w:rtl w:val="0"/>
        </w:rPr>
        <w:t xml:space="preserve"> [</w:t>
      </w:r>
      <w:hyperlink r:id="rId168">
        <w:r w:rsidDel="00000000" w:rsidR="00000000" w:rsidRPr="00000000">
          <w:rPr>
            <w:rFonts w:ascii="Times New Roman" w:cs="Times New Roman" w:eastAsia="Times New Roman" w:hAnsi="Times New Roman"/>
            <w:sz w:val="20"/>
            <w:szCs w:val="20"/>
            <w:rtl w:val="0"/>
          </w:rPr>
          <w:t xml:space="preserve">Baujat Cochrane '10</w:t>
        </w:r>
      </w:hyperlink>
      <w:r w:rsidDel="00000000" w:rsidR="00000000" w:rsidRPr="00000000">
        <w:rPr>
          <w:rFonts w:ascii="Times New Roman" w:cs="Times New Roman" w:eastAsia="Times New Roman" w:hAnsi="Times New Roman"/>
          <w:sz w:val="20"/>
          <w:szCs w:val="20"/>
          <w:rtl w:val="0"/>
        </w:rPr>
        <w:t xml:space="preserve">, </w:t>
      </w:r>
      <w:hyperlink r:id="rId169">
        <w:r w:rsidDel="00000000" w:rsidR="00000000" w:rsidRPr="00000000">
          <w:rPr>
            <w:rFonts w:ascii="Times New Roman" w:cs="Times New Roman" w:eastAsia="Times New Roman" w:hAnsi="Times New Roman"/>
            <w:sz w:val="20"/>
            <w:szCs w:val="20"/>
            <w:rtl w:val="0"/>
          </w:rPr>
          <w:t xml:space="preserve">Lacas Lanc Onc '17</w:t>
        </w:r>
      </w:hyperlink>
      <w:hyperlink r:id="rId170">
        <w:r w:rsidDel="00000000" w:rsidR="00000000" w:rsidRPr="00000000">
          <w:rPr>
            <w:rFonts w:ascii="Times New Roman" w:cs="Times New Roman" w:eastAsia="Times New Roman" w:hAnsi="Times New Roman"/>
            <w:sz w:val="20"/>
            <w:szCs w:val="20"/>
            <w:rtl w:val="0"/>
          </w:rPr>
          <w:t xml:space="preserve">]</w:t>
        </w:r>
      </w:hyperlink>
      <w:r w:rsidDel="00000000" w:rsidR="00000000" w:rsidRPr="00000000">
        <w:rPr>
          <w:rFonts w:ascii="Times New Roman" w:cs="Times New Roman" w:eastAsia="Times New Roman" w:hAnsi="Times New Roman"/>
          <w:sz w:val="20"/>
          <w:szCs w:val="20"/>
          <w:rtl w:val="0"/>
        </w:rPr>
        <w:t xml:space="preserve">: </w:t>
      </w:r>
      <w:r w:rsidDel="00000000" w:rsidR="00000000" w:rsidRPr="00000000">
        <w:rPr>
          <w:b w:val="1"/>
          <w:sz w:val="20"/>
          <w:szCs w:val="20"/>
          <w:rtl w:val="0"/>
        </w:rPr>
        <w:t xml:space="preserve">Altered fractionation</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b w:val="1"/>
          <w:sz w:val="20"/>
          <w:szCs w:val="20"/>
          <w:rtl w:val="0"/>
        </w:rPr>
        <w:t xml:space="preserve">HFX</w:t>
      </w:r>
      <w:r w:rsidDel="00000000" w:rsidR="00000000" w:rsidRPr="00000000">
        <w:rPr>
          <w:rFonts w:ascii="Times New Roman" w:cs="Times New Roman" w:eastAsia="Times New Roman" w:hAnsi="Times New Roman"/>
          <w:sz w:val="20"/>
          <w:szCs w:val="20"/>
          <w:rtl w:val="0"/>
        </w:rPr>
        <w:t xml:space="preserve">, AFX, AFX-</w:t>
      </w:r>
      <w:r w:rsidDel="00000000" w:rsidR="00000000" w:rsidRPr="00000000">
        <w:rPr>
          <w:rtl w:val="0"/>
        </w:rPr>
        <w:t xml:space="preserve">DR</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b w:val="1"/>
          <w:sz w:val="20"/>
          <w:szCs w:val="20"/>
          <w:rtl w:val="0"/>
        </w:rPr>
        <w:t xml:space="preserve">vs. SFX</w:t>
      </w:r>
      <w:r w:rsidDel="00000000" w:rsidR="00000000" w:rsidRPr="00000000">
        <w:rPr>
          <w:rtl w:val="0"/>
        </w:rPr>
        <w:t xml:space="preserve">.</w:t>
      </w:r>
      <w:r w:rsidDel="00000000" w:rsidR="00000000" w:rsidRPr="00000000">
        <w:rPr>
          <w:rFonts w:ascii="Times New Roman" w:cs="Times New Roman" w:eastAsia="Times New Roman" w:hAnsi="Times New Roman"/>
          <w:sz w:val="20"/>
          <w:szCs w:val="20"/>
          <w:rtl w:val="0"/>
        </w:rPr>
        <w:br w:type="textWrapping"/>
      </w:r>
      <w:r w:rsidDel="00000000" w:rsidR="00000000" w:rsidRPr="00000000">
        <w:rPr>
          <w:sz w:val="20"/>
          <w:szCs w:val="20"/>
          <w:rtl w:val="0"/>
        </w:rPr>
        <w:t xml:space="preserve">Altered </w:t>
      </w:r>
      <w:r w:rsidDel="00000000" w:rsidR="00000000" w:rsidRPr="00000000">
        <w:rPr>
          <w:rtl w:val="0"/>
        </w:rPr>
        <w:t xml:space="preserve">fractionation has a </w:t>
      </w:r>
      <w:r w:rsidDel="00000000" w:rsidR="00000000" w:rsidRPr="00000000">
        <w:rPr>
          <w:sz w:val="20"/>
          <w:szCs w:val="20"/>
          <w:rtl w:val="0"/>
        </w:rPr>
        <w:t xml:space="preserve">3% OS benefit </w:t>
      </w:r>
      <w:r w:rsidDel="00000000" w:rsidR="00000000" w:rsidRPr="00000000">
        <w:rPr>
          <w:rtl w:val="0"/>
        </w:rPr>
        <w:t xml:space="preserve">compared to SFX.</w:t>
      </w:r>
      <w:r w:rsidDel="00000000" w:rsidR="00000000" w:rsidRPr="00000000">
        <w:rPr>
          <w:color w:val="0000ff"/>
          <w:rtl w:val="0"/>
        </w:rPr>
        <w:t xml:space="preserve"> </w:t>
        <w:br w:type="textWrapping"/>
      </w:r>
      <w:r w:rsidDel="00000000" w:rsidR="00000000" w:rsidRPr="00000000">
        <w:rPr>
          <w:rFonts w:ascii="Times New Roman" w:cs="Times New Roman" w:eastAsia="Times New Roman" w:hAnsi="Times New Roman"/>
          <w:sz w:val="20"/>
          <w:szCs w:val="20"/>
          <w:rtl w:val="0"/>
        </w:rPr>
        <w:t xml:space="preserve">HFX appears to have the largest benefit (8%), although there is a 5% detriment when comparing altered fx to CCRT.</w:t>
      </w:r>
    </w:p>
    <w:p w:rsidR="00000000" w:rsidDel="00000000" w:rsidP="00000000" w:rsidRDefault="00000000" w:rsidRPr="00000000" w14:paraId="000002B7">
      <w:pPr>
        <w:numPr>
          <w:ilvl w:val="1"/>
          <w:numId w:val="62"/>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2010 analysis of 6,515 pts, 15 trials H&amp;N SqCC (44% OP, LX 34%; 74% III-IV).</w:t>
      </w:r>
    </w:p>
    <w:p w:rsidR="00000000" w:rsidDel="00000000" w:rsidP="00000000" w:rsidRDefault="00000000" w:rsidRPr="00000000" w14:paraId="000002B8">
      <w:pPr>
        <w:numPr>
          <w:ilvl w:val="2"/>
          <w:numId w:val="62"/>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Of note, most AF</w:t>
      </w:r>
      <w:r w:rsidDel="00000000" w:rsidR="00000000" w:rsidRPr="00000000">
        <w:rPr>
          <w:rtl w:val="0"/>
        </w:rPr>
        <w:t xml:space="preserve">X without</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tl w:val="0"/>
        </w:rPr>
        <w:t xml:space="preserve">D</w:t>
      </w:r>
      <w:r w:rsidDel="00000000" w:rsidR="00000000" w:rsidRPr="00000000">
        <w:rPr>
          <w:rFonts w:ascii="Times New Roman" w:cs="Times New Roman" w:eastAsia="Times New Roman" w:hAnsi="Times New Roman"/>
          <w:sz w:val="20"/>
          <w:szCs w:val="20"/>
          <w:rtl w:val="0"/>
        </w:rPr>
        <w:t xml:space="preserve">ose </w:t>
      </w:r>
      <w:r w:rsidDel="00000000" w:rsidR="00000000" w:rsidRPr="00000000">
        <w:rPr>
          <w:rtl w:val="0"/>
        </w:rPr>
        <w:t xml:space="preserve">R</w:t>
      </w:r>
      <w:r w:rsidDel="00000000" w:rsidR="00000000" w:rsidRPr="00000000">
        <w:rPr>
          <w:rFonts w:ascii="Times New Roman" w:cs="Times New Roman" w:eastAsia="Times New Roman" w:hAnsi="Times New Roman"/>
          <w:sz w:val="20"/>
          <w:szCs w:val="20"/>
          <w:rtl w:val="0"/>
        </w:rPr>
        <w:t xml:space="preserve">eduction were early stage or larynx.</w:t>
      </w:r>
    </w:p>
    <w:p w:rsidR="00000000" w:rsidDel="00000000" w:rsidP="00000000" w:rsidRDefault="00000000" w:rsidRPr="00000000" w14:paraId="000002B9">
      <w:pPr>
        <w:numPr>
          <w:ilvl w:val="2"/>
          <w:numId w:val="62"/>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5y LRC benefit of 6.4%</w:t>
      </w:r>
      <w:r w:rsidDel="00000000" w:rsidR="00000000" w:rsidRPr="00000000">
        <w:rPr>
          <w:rtl w:val="0"/>
        </w:rPr>
        <w:t xml:space="preserve">.</w:t>
      </w:r>
      <w:r w:rsidDel="00000000" w:rsidR="00000000" w:rsidRPr="00000000">
        <w:rPr>
          <w:rFonts w:ascii="Times New Roman" w:cs="Times New Roman" w:eastAsia="Times New Roman" w:hAnsi="Times New Roman"/>
          <w:sz w:val="20"/>
          <w:szCs w:val="20"/>
          <w:rtl w:val="0"/>
        </w:rPr>
        <w:t xml:space="preserve"> 9.4% for HFX, while for AFX</w:t>
      </w:r>
      <w:r w:rsidDel="00000000" w:rsidR="00000000" w:rsidRPr="00000000">
        <w:rPr>
          <w:rtl w:val="0"/>
        </w:rPr>
        <w:t xml:space="preserve"> / AFX-DR of </w:t>
      </w:r>
      <w:r w:rsidDel="00000000" w:rsidR="00000000" w:rsidRPr="00000000">
        <w:rPr>
          <w:rFonts w:ascii="Cardo" w:cs="Cardo" w:eastAsia="Cardo" w:hAnsi="Cardo"/>
          <w:sz w:val="20"/>
          <w:szCs w:val="20"/>
          <w:rtl w:val="0"/>
        </w:rPr>
        <w:t xml:space="preserve">7.3→ 2.3%</w:t>
      </w:r>
      <w:r w:rsidDel="00000000" w:rsidR="00000000" w:rsidRPr="00000000">
        <w:rPr>
          <w:rtl w:val="0"/>
        </w:rPr>
        <w:t xml:space="preserve">.</w:t>
      </w:r>
      <w:r w:rsidDel="00000000" w:rsidR="00000000" w:rsidRPr="00000000">
        <w:rPr>
          <w:rtl w:val="0"/>
        </w:rPr>
      </w:r>
    </w:p>
    <w:bookmarkStart w:colFirst="0" w:colLast="0" w:name="ujrfa1ov7n2u" w:id="54"/>
    <w:bookmarkEnd w:id="54"/>
    <w:p w:rsidR="00000000" w:rsidDel="00000000" w:rsidP="00000000" w:rsidRDefault="00000000" w:rsidRPr="00000000" w14:paraId="000002BA">
      <w:pPr>
        <w:numPr>
          <w:ilvl w:val="0"/>
          <w:numId w:val="62"/>
        </w:numPr>
        <w:spacing w:line="240" w:lineRule="auto"/>
        <w:rPr>
          <w:rFonts w:ascii="Times New Roman" w:cs="Times New Roman" w:eastAsia="Times New Roman" w:hAnsi="Times New Roman"/>
          <w:sz w:val="20"/>
          <w:szCs w:val="20"/>
        </w:rPr>
      </w:pPr>
      <w:r w:rsidDel="00000000" w:rsidR="00000000" w:rsidRPr="00000000">
        <w:rPr>
          <w:b w:val="1"/>
          <w:rtl w:val="0"/>
        </w:rPr>
        <w:t xml:space="preserve">MARCH-HN Meta Update</w:t>
      </w:r>
      <w:r w:rsidDel="00000000" w:rsidR="00000000" w:rsidRPr="00000000">
        <w:rPr>
          <w:rFonts w:ascii="Times New Roman" w:cs="Times New Roman" w:eastAsia="Times New Roman" w:hAnsi="Times New Roman"/>
          <w:sz w:val="20"/>
          <w:szCs w:val="20"/>
          <w:rtl w:val="0"/>
        </w:rPr>
        <w:t xml:space="preserve"> [</w:t>
      </w:r>
      <w:hyperlink r:id="rId171">
        <w:r w:rsidDel="00000000" w:rsidR="00000000" w:rsidRPr="00000000">
          <w:rPr>
            <w:rFonts w:ascii="Times New Roman" w:cs="Times New Roman" w:eastAsia="Times New Roman" w:hAnsi="Times New Roman"/>
            <w:sz w:val="20"/>
            <w:szCs w:val="20"/>
            <w:rtl w:val="0"/>
          </w:rPr>
          <w:t xml:space="preserve">Lacas Lanc Onc '17</w:t>
        </w:r>
      </w:hyperlink>
      <w:r w:rsidDel="00000000" w:rsidR="00000000" w:rsidRPr="00000000">
        <w:rPr>
          <w:rFonts w:ascii="Times New Roman" w:cs="Times New Roman" w:eastAsia="Times New Roman" w:hAnsi="Times New Roman"/>
          <w:sz w:val="20"/>
          <w:szCs w:val="20"/>
          <w:rtl w:val="0"/>
        </w:rPr>
        <w:t xml:space="preserve">]:</w:t>
      </w:r>
      <w:r w:rsidDel="00000000" w:rsidR="00000000" w:rsidRPr="00000000">
        <w:rPr>
          <w:rFonts w:ascii="Times New Roman" w:cs="Times New Roman" w:eastAsia="Times New Roman" w:hAnsi="Times New Roman"/>
          <w:i w:val="1"/>
          <w:sz w:val="20"/>
          <w:szCs w:val="20"/>
          <w:rtl w:val="0"/>
        </w:rPr>
        <w:t xml:space="preserve"> </w:t>
      </w:r>
      <w:r w:rsidDel="00000000" w:rsidR="00000000" w:rsidRPr="00000000">
        <w:rPr>
          <w:b w:val="1"/>
          <w:sz w:val="20"/>
          <w:szCs w:val="20"/>
          <w:rtl w:val="0"/>
        </w:rPr>
        <w:t xml:space="preserve">Primary or post-op </w:t>
      </w:r>
      <w:r w:rsidDel="00000000" w:rsidR="00000000" w:rsidRPr="00000000">
        <w:rPr>
          <w:b w:val="1"/>
          <w:rtl w:val="0"/>
        </w:rPr>
        <w:t xml:space="preserve">SFX vs. AFX </w:t>
      </w:r>
      <w:r w:rsidDel="00000000" w:rsidR="00000000" w:rsidRPr="00000000">
        <w:rPr>
          <w:i w:val="1"/>
          <w:rtl w:val="0"/>
        </w:rPr>
        <w:t xml:space="preserve">or</w:t>
      </w:r>
      <w:r w:rsidDel="00000000" w:rsidR="00000000" w:rsidRPr="00000000">
        <w:rPr>
          <w:rtl w:val="0"/>
        </w:rPr>
        <w:t xml:space="preserve"> </w:t>
      </w:r>
      <w:r w:rsidDel="00000000" w:rsidR="00000000" w:rsidRPr="00000000">
        <w:rPr>
          <w:b w:val="1"/>
          <w:rtl w:val="0"/>
        </w:rPr>
        <w:t xml:space="preserve">SFX CCRT vs. AFX alone</w:t>
      </w:r>
      <w:r w:rsidDel="00000000" w:rsidR="00000000" w:rsidRPr="00000000">
        <w:rPr>
          <w:rtl w:val="0"/>
        </w:rPr>
        <w:t xml:space="preserve">.</w:t>
      </w:r>
      <w:r w:rsidDel="00000000" w:rsidR="00000000" w:rsidRPr="00000000">
        <w:rPr>
          <w:rFonts w:ascii="Times New Roman" w:cs="Times New Roman" w:eastAsia="Times New Roman" w:hAnsi="Times New Roman"/>
          <w:i w:val="1"/>
          <w:sz w:val="20"/>
          <w:szCs w:val="20"/>
          <w:rtl w:val="0"/>
        </w:rPr>
        <w:br w:type="textWrapping"/>
      </w:r>
      <w:r w:rsidDel="00000000" w:rsidR="00000000" w:rsidRPr="00000000">
        <w:rPr>
          <w:sz w:val="20"/>
          <w:szCs w:val="20"/>
          <w:rtl w:val="0"/>
        </w:rPr>
        <w:t xml:space="preserve">Confirmed 3% OS benefit for all-comers for altere</w:t>
      </w:r>
      <w:r w:rsidDel="00000000" w:rsidR="00000000" w:rsidRPr="00000000">
        <w:rPr>
          <w:rtl w:val="0"/>
        </w:rPr>
        <w:t xml:space="preserve">d fx </w:t>
      </w:r>
      <w:r w:rsidDel="00000000" w:rsidR="00000000" w:rsidRPr="00000000">
        <w:rPr>
          <w:sz w:val="20"/>
          <w:szCs w:val="20"/>
          <w:rtl w:val="0"/>
        </w:rPr>
        <w:t xml:space="preserve">and 8% OS benefit for HFX at 5y</w:t>
      </w:r>
      <w:r w:rsidDel="00000000" w:rsidR="00000000" w:rsidRPr="00000000">
        <w:rPr>
          <w:rtl w:val="0"/>
        </w:rPr>
        <w:t xml:space="preserve">, but 5% worse than CCRT</w:t>
      </w:r>
      <w:r w:rsidDel="00000000" w:rsidR="00000000" w:rsidRPr="00000000">
        <w:rPr>
          <w:color w:val="0000ff"/>
          <w:rtl w:val="0"/>
        </w:rPr>
        <w:t xml:space="preserve">.</w:t>
      </w:r>
      <w:r w:rsidDel="00000000" w:rsidR="00000000" w:rsidRPr="00000000">
        <w:rPr>
          <w:rtl w:val="0"/>
        </w:rPr>
      </w:r>
    </w:p>
    <w:p w:rsidR="00000000" w:rsidDel="00000000" w:rsidP="00000000" w:rsidRDefault="00000000" w:rsidRPr="00000000" w14:paraId="000002BB">
      <w:pPr>
        <w:ind w:firstLine="720"/>
        <w:rPr/>
      </w:pPr>
      <w:r w:rsidDel="00000000" w:rsidR="00000000" w:rsidRPr="00000000">
        <w:rPr>
          <w:rtl w:val="0"/>
        </w:rPr>
        <w:t xml:space="preserve">There is a suggestion of decreasing benefit in PFS when using altered fractionation with advancing age (p=0.052). </w:t>
      </w:r>
    </w:p>
    <w:p w:rsidR="00000000" w:rsidDel="00000000" w:rsidP="00000000" w:rsidRDefault="00000000" w:rsidRPr="00000000" w14:paraId="000002BC">
      <w:pPr>
        <w:numPr>
          <w:ilvl w:val="2"/>
          <w:numId w:val="62"/>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11,969 pts from 34 trials. Three categories: HFX, moderately AFX, and VART.</w:t>
      </w:r>
    </w:p>
    <w:p w:rsidR="00000000" w:rsidDel="00000000" w:rsidP="00000000" w:rsidRDefault="00000000" w:rsidRPr="00000000" w14:paraId="000002BD">
      <w:pPr>
        <w:numPr>
          <w:ilvl w:val="2"/>
          <w:numId w:val="62"/>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Altered fractionation OS benefit at 5y</w:t>
      </w:r>
      <w:r w:rsidDel="00000000" w:rsidR="00000000" w:rsidRPr="00000000">
        <w:rPr>
          <w:b w:val="1"/>
          <w:rtl w:val="0"/>
        </w:rPr>
        <w:t xml:space="preserve"> </w:t>
      </w:r>
      <w:r w:rsidDel="00000000" w:rsidR="00000000" w:rsidRPr="00000000">
        <w:rPr>
          <w:rFonts w:ascii="Times New Roman" w:cs="Times New Roman" w:eastAsia="Times New Roman" w:hAnsi="Times New Roman"/>
          <w:sz w:val="20"/>
          <w:szCs w:val="20"/>
          <w:rtl w:val="0"/>
        </w:rPr>
        <w:t xml:space="preserve">/ 10y of </w:t>
      </w:r>
      <w:r w:rsidDel="00000000" w:rsidR="00000000" w:rsidRPr="00000000">
        <w:rPr>
          <w:rFonts w:ascii="Times New Roman" w:cs="Times New Roman" w:eastAsia="Times New Roman" w:hAnsi="Times New Roman"/>
          <w:b w:val="1"/>
          <w:sz w:val="20"/>
          <w:szCs w:val="20"/>
          <w:rtl w:val="0"/>
        </w:rPr>
        <w:t xml:space="preserve">3.1</w:t>
      </w:r>
      <w:r w:rsidDel="00000000" w:rsidR="00000000" w:rsidRPr="00000000">
        <w:rPr>
          <w:rFonts w:ascii="Cardo" w:cs="Cardo" w:eastAsia="Cardo" w:hAnsi="Cardo"/>
          <w:sz w:val="20"/>
          <w:szCs w:val="20"/>
          <w:rtl w:val="0"/>
        </w:rPr>
        <w:t xml:space="preserve">→ 1.2%, </w:t>
      </w:r>
      <w:r w:rsidDel="00000000" w:rsidR="00000000" w:rsidRPr="00000000">
        <w:rPr>
          <w:rFonts w:ascii="Times New Roman" w:cs="Times New Roman" w:eastAsia="Times New Roman" w:hAnsi="Times New Roman"/>
          <w:b w:val="1"/>
          <w:sz w:val="20"/>
          <w:szCs w:val="20"/>
          <w:rtl w:val="0"/>
        </w:rPr>
        <w:t xml:space="preserve">HFX OS benefit at 5y </w:t>
      </w:r>
      <w:r w:rsidDel="00000000" w:rsidR="00000000" w:rsidRPr="00000000">
        <w:rPr>
          <w:rFonts w:ascii="Times New Roman" w:cs="Times New Roman" w:eastAsia="Times New Roman" w:hAnsi="Times New Roman"/>
          <w:sz w:val="20"/>
          <w:szCs w:val="20"/>
          <w:rtl w:val="0"/>
        </w:rPr>
        <w:t xml:space="preserve">/ 10y of </w:t>
      </w:r>
      <w:r w:rsidDel="00000000" w:rsidR="00000000" w:rsidRPr="00000000">
        <w:rPr>
          <w:rFonts w:ascii="Times New Roman" w:cs="Times New Roman" w:eastAsia="Times New Roman" w:hAnsi="Times New Roman"/>
          <w:b w:val="1"/>
          <w:sz w:val="20"/>
          <w:szCs w:val="20"/>
          <w:rtl w:val="0"/>
        </w:rPr>
        <w:t xml:space="preserve">8.1</w:t>
      </w:r>
      <w:r w:rsidDel="00000000" w:rsidR="00000000" w:rsidRPr="00000000">
        <w:rPr>
          <w:rFonts w:ascii="Cardo" w:cs="Cardo" w:eastAsia="Cardo" w:hAnsi="Cardo"/>
          <w:sz w:val="20"/>
          <w:szCs w:val="20"/>
          <w:rtl w:val="0"/>
        </w:rPr>
        <w:t xml:space="preserve">→ 3.9%.</w:t>
      </w:r>
    </w:p>
    <w:p w:rsidR="00000000" w:rsidDel="00000000" w:rsidP="00000000" w:rsidRDefault="00000000" w:rsidRPr="00000000" w14:paraId="000002BE">
      <w:pPr>
        <w:spacing w:line="240" w:lineRule="auto"/>
        <w:ind w:left="14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greatest benefit with altered fractionation appears to be with HFX! </w:t>
      </w:r>
    </w:p>
    <w:p w:rsidR="00000000" w:rsidDel="00000000" w:rsidP="00000000" w:rsidRDefault="00000000" w:rsidRPr="00000000" w14:paraId="000002BF">
      <w:pPr>
        <w:numPr>
          <w:ilvl w:val="2"/>
          <w:numId w:val="62"/>
        </w:numPr>
        <w:spacing w:line="240" w:lineRule="auto"/>
        <w:ind w:left="1440" w:hanging="36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Altered fractionation PFS </w:t>
      </w:r>
      <w:r w:rsidDel="00000000" w:rsidR="00000000" w:rsidRPr="00000000">
        <w:rPr>
          <w:rFonts w:ascii="Times New Roman" w:cs="Times New Roman" w:eastAsia="Times New Roman" w:hAnsi="Times New Roman"/>
          <w:b w:val="1"/>
          <w:sz w:val="20"/>
          <w:szCs w:val="20"/>
          <w:rtl w:val="0"/>
        </w:rPr>
        <w:t xml:space="preserve">benefit</w:t>
      </w:r>
      <w:r w:rsidDel="00000000" w:rsidR="00000000" w:rsidRPr="00000000">
        <w:rPr>
          <w:rFonts w:ascii="Times New Roman" w:cs="Times New Roman" w:eastAsia="Times New Roman" w:hAnsi="Times New Roman"/>
          <w:b w:val="1"/>
          <w:sz w:val="20"/>
          <w:szCs w:val="20"/>
          <w:rtl w:val="0"/>
        </w:rPr>
        <w:t xml:space="preserve"> at 5y</w:t>
      </w:r>
      <w:r w:rsidDel="00000000" w:rsidR="00000000" w:rsidRPr="00000000">
        <w:rPr>
          <w:b w:val="1"/>
          <w:rtl w:val="0"/>
        </w:rPr>
        <w:t xml:space="preserve"> </w:t>
      </w:r>
      <w:r w:rsidDel="00000000" w:rsidR="00000000" w:rsidRPr="00000000">
        <w:rPr>
          <w:rFonts w:ascii="Times New Roman" w:cs="Times New Roman" w:eastAsia="Times New Roman" w:hAnsi="Times New Roman"/>
          <w:sz w:val="20"/>
          <w:szCs w:val="20"/>
          <w:rtl w:val="0"/>
        </w:rPr>
        <w:t xml:space="preserve">/ 10y of </w:t>
      </w:r>
      <w:r w:rsidDel="00000000" w:rsidR="00000000" w:rsidRPr="00000000">
        <w:rPr>
          <w:rFonts w:ascii="Times New Roman" w:cs="Times New Roman" w:eastAsia="Times New Roman" w:hAnsi="Times New Roman"/>
          <w:b w:val="1"/>
          <w:sz w:val="20"/>
          <w:szCs w:val="20"/>
          <w:rtl w:val="0"/>
        </w:rPr>
        <w:t xml:space="preserve">3.7</w:t>
      </w:r>
      <w:r w:rsidDel="00000000" w:rsidR="00000000" w:rsidRPr="00000000">
        <w:rPr>
          <w:rFonts w:ascii="Cardo" w:cs="Cardo" w:eastAsia="Cardo" w:hAnsi="Cardo"/>
          <w:sz w:val="20"/>
          <w:szCs w:val="20"/>
          <w:rtl w:val="0"/>
        </w:rPr>
        <w:t xml:space="preserve">→ 2.3%.</w:t>
      </w:r>
    </w:p>
    <w:p w:rsidR="00000000" w:rsidDel="00000000" w:rsidP="00000000" w:rsidRDefault="00000000" w:rsidRPr="00000000" w14:paraId="000002C0">
      <w:pPr>
        <w:spacing w:line="240" w:lineRule="auto"/>
        <w:ind w:left="14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There </w:t>
      </w:r>
      <w:r w:rsidDel="00000000" w:rsidR="00000000" w:rsidRPr="00000000">
        <w:rPr>
          <w:rtl w:val="0"/>
        </w:rPr>
        <w:t xml:space="preserve">is a suggestion</w:t>
      </w:r>
      <w:r w:rsidDel="00000000" w:rsidR="00000000" w:rsidRPr="00000000">
        <w:rPr>
          <w:rFonts w:ascii="Times New Roman" w:cs="Times New Roman" w:eastAsia="Times New Roman" w:hAnsi="Times New Roman"/>
          <w:sz w:val="20"/>
          <w:szCs w:val="20"/>
          <w:rtl w:val="0"/>
        </w:rPr>
        <w:t xml:space="preserve"> of decreasing benefit in PFS with advancing age (p=0.052).</w:t>
      </w:r>
    </w:p>
    <w:p w:rsidR="00000000" w:rsidDel="00000000" w:rsidP="00000000" w:rsidRDefault="00000000" w:rsidRPr="00000000" w14:paraId="000002C1">
      <w:pPr>
        <w:numPr>
          <w:ilvl w:val="2"/>
          <w:numId w:val="62"/>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Altered fractionation 5y CSS benefit 3.5%.</w:t>
      </w:r>
    </w:p>
    <w:p w:rsidR="00000000" w:rsidDel="00000000" w:rsidP="00000000" w:rsidRDefault="00000000" w:rsidRPr="00000000" w14:paraId="000002C2">
      <w:pPr>
        <w:numPr>
          <w:ilvl w:val="2"/>
          <w:numId w:val="62"/>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Altered fractionation 5y LC benefit 5.7%.</w:t>
      </w:r>
    </w:p>
    <w:p w:rsidR="00000000" w:rsidDel="00000000" w:rsidP="00000000" w:rsidRDefault="00000000" w:rsidRPr="00000000" w14:paraId="000002C3">
      <w:pPr>
        <w:numPr>
          <w:ilvl w:val="2"/>
          <w:numId w:val="62"/>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Altered fractionation 5y LRC </w:t>
      </w:r>
      <w:r w:rsidDel="00000000" w:rsidR="00000000" w:rsidRPr="00000000">
        <w:rPr>
          <w:rFonts w:ascii="Times New Roman" w:cs="Times New Roman" w:eastAsia="Times New Roman" w:hAnsi="Times New Roman"/>
          <w:sz w:val="20"/>
          <w:szCs w:val="20"/>
          <w:rtl w:val="0"/>
        </w:rPr>
        <w:t xml:space="preserve">benefit</w:t>
      </w:r>
      <w:r w:rsidDel="00000000" w:rsidR="00000000" w:rsidRPr="00000000">
        <w:rPr>
          <w:rFonts w:ascii="Times New Roman" w:cs="Times New Roman" w:eastAsia="Times New Roman" w:hAnsi="Times New Roman"/>
          <w:sz w:val="20"/>
          <w:szCs w:val="20"/>
          <w:rtl w:val="0"/>
        </w:rPr>
        <w:t xml:space="preserve"> 1.4%.</w:t>
      </w:r>
    </w:p>
    <w:p w:rsidR="00000000" w:rsidDel="00000000" w:rsidP="00000000" w:rsidRDefault="00000000" w:rsidRPr="00000000" w14:paraId="000002C4">
      <w:pPr>
        <w:numPr>
          <w:ilvl w:val="2"/>
          <w:numId w:val="62"/>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OS </w:t>
      </w:r>
      <w:r w:rsidDel="00000000" w:rsidR="00000000" w:rsidRPr="00000000">
        <w:rPr>
          <w:rFonts w:ascii="Times New Roman" w:cs="Times New Roman" w:eastAsia="Times New Roman" w:hAnsi="Times New Roman"/>
          <w:b w:val="1"/>
          <w:sz w:val="20"/>
          <w:szCs w:val="20"/>
          <w:rtl w:val="0"/>
        </w:rPr>
        <w:t xml:space="preserve">benefit</w:t>
      </w:r>
      <w:r w:rsidDel="00000000" w:rsidR="00000000" w:rsidRPr="00000000">
        <w:rPr>
          <w:rFonts w:ascii="Times New Roman" w:cs="Times New Roman" w:eastAsia="Times New Roman" w:hAnsi="Times New Roman"/>
          <w:b w:val="1"/>
          <w:sz w:val="20"/>
          <w:szCs w:val="20"/>
          <w:rtl w:val="0"/>
        </w:rPr>
        <w:t xml:space="preserve"> for CCR</w:t>
      </w:r>
      <w:r w:rsidDel="00000000" w:rsidR="00000000" w:rsidRPr="00000000">
        <w:rPr>
          <w:b w:val="1"/>
          <w:rtl w:val="0"/>
        </w:rPr>
        <w:t xml:space="preserve">T over altered fractionation </w:t>
      </w:r>
      <w:r w:rsidDel="00000000" w:rsidR="00000000" w:rsidRPr="00000000">
        <w:rPr>
          <w:rFonts w:ascii="Times New Roman" w:cs="Times New Roman" w:eastAsia="Times New Roman" w:hAnsi="Times New Roman"/>
          <w:b w:val="1"/>
          <w:sz w:val="20"/>
          <w:szCs w:val="20"/>
          <w:rtl w:val="0"/>
        </w:rPr>
        <w:t xml:space="preserve">at</w:t>
      </w:r>
      <w:r w:rsidDel="00000000" w:rsidR="00000000" w:rsidRPr="00000000">
        <w:rPr>
          <w:rFonts w:ascii="Times New Roman" w:cs="Times New Roman" w:eastAsia="Times New Roman" w:hAnsi="Times New Roman"/>
          <w:sz w:val="20"/>
          <w:szCs w:val="20"/>
          <w:rtl w:val="0"/>
        </w:rPr>
        <w:t xml:space="preserve"> 5y / </w:t>
      </w:r>
      <w:r w:rsidDel="00000000" w:rsidR="00000000" w:rsidRPr="00000000">
        <w:rPr>
          <w:rFonts w:ascii="Times New Roman" w:cs="Times New Roman" w:eastAsia="Times New Roman" w:hAnsi="Times New Roman"/>
          <w:b w:val="1"/>
          <w:sz w:val="20"/>
          <w:szCs w:val="20"/>
          <w:rtl w:val="0"/>
        </w:rPr>
        <w:t xml:space="preserve">10y of </w:t>
      </w:r>
      <w:r w:rsidDel="00000000" w:rsidR="00000000" w:rsidRPr="00000000">
        <w:rPr>
          <w:rFonts w:ascii="Cardo" w:cs="Cardo" w:eastAsia="Cardo" w:hAnsi="Cardo"/>
          <w:sz w:val="20"/>
          <w:szCs w:val="20"/>
          <w:rtl w:val="0"/>
        </w:rPr>
        <w:t xml:space="preserve">5.8→</w:t>
      </w:r>
      <w:r w:rsidDel="00000000" w:rsidR="00000000" w:rsidRPr="00000000">
        <w:rPr>
          <w:rFonts w:ascii="Times New Roman" w:cs="Times New Roman" w:eastAsia="Times New Roman" w:hAnsi="Times New Roman"/>
          <w:b w:val="1"/>
          <w:sz w:val="20"/>
          <w:szCs w:val="20"/>
          <w:rtl w:val="0"/>
        </w:rPr>
        <w:t xml:space="preserve"> 5.1%</w:t>
      </w:r>
      <w:r w:rsidDel="00000000" w:rsidR="00000000" w:rsidRPr="00000000">
        <w:rPr>
          <w:rFonts w:ascii="Times New Roman" w:cs="Times New Roman" w:eastAsia="Times New Roman" w:hAnsi="Times New Roman"/>
          <w:sz w:val="20"/>
          <w:szCs w:val="20"/>
          <w:rtl w:val="0"/>
        </w:rPr>
        <w:t xml:space="preserve">.</w:t>
      </w:r>
    </w:p>
    <w:bookmarkStart w:colFirst="0" w:colLast="0" w:name="kix.xspxniq005sn" w:id="55"/>
    <w:bookmarkEnd w:id="55"/>
    <w:p w:rsidR="00000000" w:rsidDel="00000000" w:rsidP="00000000" w:rsidRDefault="00000000" w:rsidRPr="00000000" w14:paraId="000002C5">
      <w:pPr>
        <w:numPr>
          <w:ilvl w:val="0"/>
          <w:numId w:val="62"/>
        </w:numPr>
      </w:pPr>
      <w:r w:rsidDel="00000000" w:rsidR="00000000" w:rsidRPr="00000000">
        <w:rPr>
          <w:b w:val="1"/>
          <w:rtl w:val="0"/>
        </w:rPr>
        <w:t xml:space="preserve">RTOG 9003 </w:t>
      </w:r>
      <w:hyperlink r:id="rId172">
        <w:r w:rsidDel="00000000" w:rsidR="00000000" w:rsidRPr="00000000">
          <w:rPr>
            <w:rtl w:val="0"/>
          </w:rPr>
          <w:t xml:space="preserve">[Fu IJROBP '00</w:t>
        </w:r>
      </w:hyperlink>
      <w:r w:rsidDel="00000000" w:rsidR="00000000" w:rsidRPr="00000000">
        <w:rPr>
          <w:rtl w:val="0"/>
        </w:rPr>
        <w:t xml:space="preserve">, </w:t>
      </w:r>
      <w:hyperlink r:id="rId173">
        <w:r w:rsidDel="00000000" w:rsidR="00000000" w:rsidRPr="00000000">
          <w:rPr>
            <w:rtl w:val="0"/>
          </w:rPr>
          <w:t xml:space="preserve">Beitler '14</w:t>
        </w:r>
      </w:hyperlink>
      <w:r w:rsidDel="00000000" w:rsidR="00000000" w:rsidRPr="00000000">
        <w:rPr>
          <w:rtl w:val="0"/>
        </w:rPr>
        <w:t xml:space="preserve">] </w:t>
      </w:r>
      <w:r w:rsidDel="00000000" w:rsidR="00000000" w:rsidRPr="00000000">
        <w:rPr>
          <w:b w:val="1"/>
          <w:rtl w:val="0"/>
        </w:rPr>
        <w:t xml:space="preserve">RT alone</w:t>
      </w:r>
      <w:r w:rsidDel="00000000" w:rsidR="00000000" w:rsidRPr="00000000">
        <w:rPr>
          <w:rtl w:val="0"/>
        </w:rPr>
        <w:t xml:space="preserve">. Four arms:</w:t>
      </w:r>
      <w:r w:rsidDel="00000000" w:rsidR="00000000" w:rsidRPr="00000000">
        <w:rPr>
          <w:b w:val="1"/>
          <w:rtl w:val="0"/>
        </w:rPr>
        <w:t xml:space="preserve"> 1)</w:t>
      </w:r>
      <w:r w:rsidDel="00000000" w:rsidR="00000000" w:rsidRPr="00000000">
        <w:rPr>
          <w:rtl w:val="0"/>
        </w:rPr>
        <w:t xml:space="preserve"> </w:t>
      </w:r>
      <w:r w:rsidDel="00000000" w:rsidR="00000000" w:rsidRPr="00000000">
        <w:rPr>
          <w:b w:val="1"/>
          <w:u w:val="single"/>
          <w:rtl w:val="0"/>
        </w:rPr>
        <w:t xml:space="preserve">SFX</w:t>
      </w:r>
      <w:r w:rsidDel="00000000" w:rsidR="00000000" w:rsidRPr="00000000">
        <w:rPr>
          <w:rtl w:val="0"/>
        </w:rPr>
        <w:t xml:space="preserve">: </w:t>
      </w:r>
      <w:r w:rsidDel="00000000" w:rsidR="00000000" w:rsidRPr="00000000">
        <w:rPr>
          <w:b w:val="1"/>
          <w:rtl w:val="0"/>
        </w:rPr>
        <w:t xml:space="preserve">70/35</w:t>
      </w:r>
      <w:r w:rsidDel="00000000" w:rsidR="00000000" w:rsidRPr="00000000">
        <w:rPr>
          <w:rtl w:val="0"/>
        </w:rPr>
        <w:t xml:space="preserve">,  </w:t>
      </w:r>
      <w:r w:rsidDel="00000000" w:rsidR="00000000" w:rsidRPr="00000000">
        <w:rPr>
          <w:b w:val="1"/>
          <w:rtl w:val="0"/>
        </w:rPr>
        <w:t xml:space="preserve">2) </w:t>
      </w:r>
      <w:r w:rsidDel="00000000" w:rsidR="00000000" w:rsidRPr="00000000">
        <w:rPr>
          <w:b w:val="1"/>
          <w:u w:val="single"/>
          <w:rtl w:val="0"/>
        </w:rPr>
        <w:t xml:space="preserve">HFX</w:t>
      </w:r>
      <w:r w:rsidDel="00000000" w:rsidR="00000000" w:rsidRPr="00000000">
        <w:rPr>
          <w:rtl w:val="0"/>
        </w:rPr>
        <w:t xml:space="preserve">: </w:t>
      </w:r>
      <w:r w:rsidDel="00000000" w:rsidR="00000000" w:rsidRPr="00000000">
        <w:rPr>
          <w:b w:val="1"/>
          <w:rtl w:val="0"/>
        </w:rPr>
        <w:t xml:space="preserve">81.6</w:t>
      </w:r>
      <w:r w:rsidDel="00000000" w:rsidR="00000000" w:rsidRPr="00000000">
        <w:rPr>
          <w:rtl w:val="0"/>
        </w:rPr>
        <w:t xml:space="preserve">/</w:t>
      </w:r>
      <w:r w:rsidDel="00000000" w:rsidR="00000000" w:rsidRPr="00000000">
        <w:rPr>
          <w:b w:val="1"/>
          <w:rtl w:val="0"/>
        </w:rPr>
        <w:t xml:space="preserve">1.2 BID</w:t>
      </w:r>
      <w:r w:rsidDel="00000000" w:rsidR="00000000" w:rsidRPr="00000000">
        <w:rPr>
          <w:rtl w:val="0"/>
        </w:rPr>
        <w:t xml:space="preserve">,</w:t>
      </w:r>
      <w:r w:rsidDel="00000000" w:rsidR="00000000" w:rsidRPr="00000000">
        <w:rPr>
          <w:b w:val="1"/>
          <w:rtl w:val="0"/>
        </w:rPr>
        <w:t xml:space="preserve"> 3)</w:t>
      </w:r>
      <w:r w:rsidDel="00000000" w:rsidR="00000000" w:rsidRPr="00000000">
        <w:rPr>
          <w:rtl w:val="0"/>
        </w:rPr>
        <w:t xml:space="preserve"> </w:t>
      </w:r>
      <w:r w:rsidDel="00000000" w:rsidR="00000000" w:rsidRPr="00000000">
        <w:rPr>
          <w:b w:val="1"/>
          <w:u w:val="single"/>
          <w:rtl w:val="0"/>
        </w:rPr>
        <w:t xml:space="preserve">AFX-S</w:t>
      </w:r>
      <w:r w:rsidDel="00000000" w:rsidR="00000000" w:rsidRPr="00000000">
        <w:rPr>
          <w:rtl w:val="0"/>
        </w:rPr>
        <w:t xml:space="preserve">: </w:t>
      </w:r>
      <w:r w:rsidDel="00000000" w:rsidR="00000000" w:rsidRPr="00000000">
        <w:rPr>
          <w:b w:val="1"/>
          <w:rtl w:val="0"/>
        </w:rPr>
        <w:t xml:space="preserve">67.2</w:t>
      </w:r>
      <w:r w:rsidDel="00000000" w:rsidR="00000000" w:rsidRPr="00000000">
        <w:rPr>
          <w:rtl w:val="0"/>
        </w:rPr>
        <w:t xml:space="preserve">/</w:t>
      </w:r>
      <w:r w:rsidDel="00000000" w:rsidR="00000000" w:rsidRPr="00000000">
        <w:rPr>
          <w:b w:val="1"/>
          <w:rtl w:val="0"/>
        </w:rPr>
        <w:t xml:space="preserve">1.6 BID</w:t>
      </w:r>
      <w:r w:rsidDel="00000000" w:rsidR="00000000" w:rsidRPr="00000000">
        <w:rPr>
          <w:rtl w:val="0"/>
        </w:rPr>
        <w:t xml:space="preserve"> with planned break, </w:t>
      </w:r>
      <w:r w:rsidDel="00000000" w:rsidR="00000000" w:rsidRPr="00000000">
        <w:rPr>
          <w:b w:val="1"/>
          <w:rtl w:val="0"/>
        </w:rPr>
        <w:t xml:space="preserve">4)</w:t>
      </w:r>
      <w:r w:rsidDel="00000000" w:rsidR="00000000" w:rsidRPr="00000000">
        <w:rPr>
          <w:rtl w:val="0"/>
        </w:rPr>
        <w:t xml:space="preserve"> </w:t>
      </w:r>
      <w:r w:rsidDel="00000000" w:rsidR="00000000" w:rsidRPr="00000000">
        <w:rPr>
          <w:b w:val="1"/>
          <w:u w:val="single"/>
          <w:rtl w:val="0"/>
        </w:rPr>
        <w:t xml:space="preserve">AFX-C</w:t>
      </w:r>
      <w:r w:rsidDel="00000000" w:rsidR="00000000" w:rsidRPr="00000000">
        <w:rPr>
          <w:rtl w:val="0"/>
        </w:rPr>
        <w:t xml:space="preserve">:</w:t>
      </w:r>
      <w:r w:rsidDel="00000000" w:rsidR="00000000" w:rsidRPr="00000000">
        <w:rPr>
          <w:b w:val="1"/>
          <w:rtl w:val="0"/>
        </w:rPr>
        <w:t xml:space="preserve"> 54/30 w/ BID </w:t>
      </w:r>
      <w:r w:rsidDel="00000000" w:rsidR="00000000" w:rsidRPr="00000000">
        <w:rPr>
          <w:rtl w:val="0"/>
        </w:rPr>
        <w:t xml:space="preserve">at 1.5 Gy for last 12fx (18 Gy - </w:t>
      </w:r>
      <w:r w:rsidDel="00000000" w:rsidR="00000000" w:rsidRPr="00000000">
        <w:rPr>
          <w:b w:val="1"/>
          <w:rtl w:val="0"/>
        </w:rPr>
        <w:t xml:space="preserve">72 Gy total</w:t>
      </w:r>
      <w:r w:rsidDel="00000000" w:rsidR="00000000" w:rsidRPr="00000000">
        <w:rPr>
          <w:rtl w:val="0"/>
        </w:rPr>
        <w:t xml:space="preserve">). </w:t>
        <w:br w:type="textWrapping"/>
        <w:t xml:space="preserve">Three hyperfractionated arms with a once-daily radiation control arm.</w:t>
      </w:r>
    </w:p>
    <w:p w:rsidR="00000000" w:rsidDel="00000000" w:rsidP="00000000" w:rsidRDefault="00000000" w:rsidRPr="00000000" w14:paraId="000002C6">
      <w:pPr>
        <w:ind w:firstLine="720"/>
        <w:rPr/>
      </w:pPr>
      <w:r w:rsidDel="00000000" w:rsidR="00000000" w:rsidRPr="00000000">
        <w:rPr>
          <w:rtl w:val="0"/>
        </w:rPr>
        <w:t xml:space="preserve">An overall survival benefit was noted in the pure hyperfractionation arm (still given over 7 weeks, not accelerated).</w:t>
      </w:r>
    </w:p>
    <w:p w:rsidR="00000000" w:rsidDel="00000000" w:rsidP="00000000" w:rsidRDefault="00000000" w:rsidRPr="00000000" w14:paraId="000002C7">
      <w:pPr>
        <w:ind w:firstLine="720"/>
        <w:rPr/>
      </w:pPr>
      <w:r w:rsidDel="00000000" w:rsidR="00000000" w:rsidRPr="00000000">
        <w:rPr>
          <w:rtl w:val="0"/>
        </w:rPr>
        <w:t xml:space="preserve">97% of failures within the first 5 years. HFX and AFX-C have around a 7% benefit in LRC at 2 and 5 years.</w:t>
      </w:r>
    </w:p>
    <w:p w:rsidR="00000000" w:rsidDel="00000000" w:rsidP="00000000" w:rsidRDefault="00000000" w:rsidRPr="00000000" w14:paraId="000002C8">
      <w:pPr>
        <w:ind w:firstLine="720"/>
        <w:rPr/>
      </w:pPr>
      <w:r w:rsidDel="00000000" w:rsidR="00000000" w:rsidRPr="00000000">
        <w:rPr>
          <w:rtl w:val="0"/>
        </w:rPr>
        <w:t xml:space="preserve">This study proved the value of HFX and AFX-C. Performed in the pre-IMRT era without concurrent chemotherapy. </w:t>
      </w:r>
    </w:p>
    <w:p w:rsidR="00000000" w:rsidDel="00000000" w:rsidP="00000000" w:rsidRDefault="00000000" w:rsidRPr="00000000" w14:paraId="000002C9">
      <w:pPr>
        <w:numPr>
          <w:ilvl w:val="1"/>
          <w:numId w:val="62"/>
        </w:numPr>
        <w:ind w:left="1440" w:hanging="360"/>
      </w:pPr>
      <w:r w:rsidDel="00000000" w:rsidR="00000000" w:rsidRPr="00000000">
        <w:rPr>
          <w:rtl w:val="0"/>
        </w:rPr>
        <w:t xml:space="preserve">1076 pts. III/IV (or stage II BOT/HPX). Definitive RT alone. All three compared to SFX. </w:t>
      </w:r>
    </w:p>
    <w:p w:rsidR="00000000" w:rsidDel="00000000" w:rsidP="00000000" w:rsidRDefault="00000000" w:rsidRPr="00000000" w14:paraId="000002CA">
      <w:pPr>
        <w:numPr>
          <w:ilvl w:val="2"/>
          <w:numId w:val="62"/>
        </w:numPr>
        <w:ind w:left="2160" w:hanging="360"/>
      </w:pPr>
      <w:r w:rsidDel="00000000" w:rsidR="00000000" w:rsidRPr="00000000">
        <w:rPr>
          <w:rtl w:val="0"/>
        </w:rPr>
        <w:t xml:space="preserve">SFX and HFX: Over 7 weeks. </w:t>
      </w:r>
    </w:p>
    <w:p w:rsidR="00000000" w:rsidDel="00000000" w:rsidP="00000000" w:rsidRDefault="00000000" w:rsidRPr="00000000" w14:paraId="000002CB">
      <w:pPr>
        <w:numPr>
          <w:ilvl w:val="2"/>
          <w:numId w:val="62"/>
        </w:numPr>
        <w:ind w:left="2160" w:hanging="360"/>
      </w:pPr>
      <w:r w:rsidDel="00000000" w:rsidR="00000000" w:rsidRPr="00000000">
        <w:rPr>
          <w:rtl w:val="0"/>
        </w:rPr>
        <w:t xml:space="preserve">AFX-S: Split course. 6 weeks of RT, but 2 week break halfway at 38.4 Gy.</w:t>
      </w:r>
    </w:p>
    <w:p w:rsidR="00000000" w:rsidDel="00000000" w:rsidP="00000000" w:rsidRDefault="00000000" w:rsidRPr="00000000" w14:paraId="000002CC">
      <w:pPr>
        <w:numPr>
          <w:ilvl w:val="2"/>
          <w:numId w:val="62"/>
        </w:numPr>
        <w:ind w:left="2160" w:hanging="360"/>
      </w:pPr>
      <w:r w:rsidDel="00000000" w:rsidR="00000000" w:rsidRPr="00000000">
        <w:rPr>
          <w:rtl w:val="0"/>
        </w:rPr>
        <w:t xml:space="preserve">AFX-C: Over 6 weeks.</w:t>
      </w:r>
    </w:p>
    <w:p w:rsidR="00000000" w:rsidDel="00000000" w:rsidP="00000000" w:rsidRDefault="00000000" w:rsidRPr="00000000" w14:paraId="000002CD">
      <w:pPr>
        <w:numPr>
          <w:ilvl w:val="1"/>
          <w:numId w:val="62"/>
        </w:numPr>
        <w:ind w:left="1440" w:hanging="360"/>
      </w:pPr>
      <w:r w:rsidDel="00000000" w:rsidR="00000000" w:rsidRPr="00000000">
        <w:rPr>
          <w:b w:val="1"/>
          <w:rtl w:val="0"/>
        </w:rPr>
        <w:t xml:space="preserve">2y LRF ~50%</w:t>
      </w:r>
      <w:r w:rsidDel="00000000" w:rsidR="00000000" w:rsidRPr="00000000">
        <w:rPr>
          <w:rtl w:val="0"/>
        </w:rPr>
        <w:t xml:space="preserve"> for all-comers.</w:t>
      </w:r>
      <w:r w:rsidDel="00000000" w:rsidR="00000000" w:rsidRPr="00000000">
        <w:rPr>
          <w:i w:val="1"/>
          <w:rtl w:val="0"/>
        </w:rPr>
        <w:t xml:space="preserve"> </w:t>
      </w:r>
      <w:r w:rsidDel="00000000" w:rsidR="00000000" w:rsidRPr="00000000">
        <w:rPr>
          <w:b w:val="1"/>
          <w:rtl w:val="0"/>
        </w:rPr>
        <w:t xml:space="preserve">HFX leads to ~20% reduction in LRF</w:t>
      </w:r>
      <w:r w:rsidDel="00000000" w:rsidR="00000000" w:rsidRPr="00000000">
        <w:rPr>
          <w:rtl w:val="0"/>
        </w:rPr>
        <w:t xml:space="preserve">, also AFX-C but only trend (p=0.08). </w:t>
      </w:r>
    </w:p>
    <w:p w:rsidR="00000000" w:rsidDel="00000000" w:rsidP="00000000" w:rsidRDefault="00000000" w:rsidRPr="00000000" w14:paraId="000002CE">
      <w:pPr>
        <w:numPr>
          <w:ilvl w:val="2"/>
          <w:numId w:val="62"/>
        </w:numPr>
        <w:ind w:left="2160" w:hanging="360"/>
      </w:pPr>
      <w:r w:rsidDel="00000000" w:rsidR="00000000" w:rsidRPr="00000000">
        <w:rPr>
          <w:rtl w:val="0"/>
        </w:rPr>
        <w:t xml:space="preserve">This translates to ~</w:t>
      </w:r>
      <w:r w:rsidDel="00000000" w:rsidR="00000000" w:rsidRPr="00000000">
        <w:rPr>
          <w:b w:val="1"/>
          <w:rtl w:val="0"/>
        </w:rPr>
        <w:t xml:space="preserve">7% absolute benefit for LRC at 2y</w:t>
      </w:r>
      <w:r w:rsidDel="00000000" w:rsidR="00000000" w:rsidRPr="00000000">
        <w:rPr>
          <w:rtl w:val="0"/>
        </w:rPr>
        <w:t xml:space="preserve"> and ~6.5% absolute benefit for LRC at 5y.</w:t>
      </w:r>
    </w:p>
    <w:p w:rsidR="00000000" w:rsidDel="00000000" w:rsidP="00000000" w:rsidRDefault="00000000" w:rsidRPr="00000000" w14:paraId="000002CF">
      <w:pPr>
        <w:numPr>
          <w:ilvl w:val="2"/>
          <w:numId w:val="62"/>
        </w:numPr>
        <w:ind w:left="2160" w:hanging="360"/>
      </w:pPr>
      <w:r w:rsidDel="00000000" w:rsidR="00000000" w:rsidRPr="00000000">
        <w:rPr>
          <w:rtl w:val="0"/>
        </w:rPr>
        <w:t xml:space="preserve">When censored for LRC at 5y, only HFX was statistically significant for OS with HR 0.79.</w:t>
      </w:r>
    </w:p>
    <w:p w:rsidR="00000000" w:rsidDel="00000000" w:rsidP="00000000" w:rsidRDefault="00000000" w:rsidRPr="00000000" w14:paraId="000002D0">
      <w:pPr>
        <w:numPr>
          <w:ilvl w:val="1"/>
          <w:numId w:val="62"/>
        </w:numPr>
        <w:ind w:left="1440" w:hanging="360"/>
      </w:pPr>
      <w:r w:rsidDel="00000000" w:rsidR="00000000" w:rsidRPr="00000000">
        <w:rPr>
          <w:rtl w:val="0"/>
        </w:rPr>
        <w:t xml:space="preserve">2y DM ~18%.</w:t>
      </w:r>
    </w:p>
    <w:p w:rsidR="00000000" w:rsidDel="00000000" w:rsidP="00000000" w:rsidRDefault="00000000" w:rsidRPr="00000000" w14:paraId="000002D1">
      <w:pPr>
        <w:numPr>
          <w:ilvl w:val="1"/>
          <w:numId w:val="62"/>
        </w:numPr>
        <w:ind w:left="1440" w:hanging="360"/>
      </w:pPr>
      <w:r w:rsidDel="00000000" w:rsidR="00000000" w:rsidRPr="00000000">
        <w:rPr>
          <w:rtl w:val="0"/>
        </w:rPr>
        <w:t xml:space="preserve">All three non-standard arms had increased acute effects, but only AFX-C had a trend to </w:t>
      </w:r>
      <w:r w:rsidDel="00000000" w:rsidR="00000000" w:rsidRPr="00000000">
        <w:rPr>
          <w:rtl w:val="0"/>
        </w:rPr>
        <w:t xml:space="preserve">increased</w:t>
      </w:r>
      <w:r w:rsidDel="00000000" w:rsidR="00000000" w:rsidRPr="00000000">
        <w:rPr>
          <w:rtl w:val="0"/>
        </w:rPr>
        <w:t xml:space="preserve"> late effects.</w:t>
      </w:r>
    </w:p>
    <w:p w:rsidR="00000000" w:rsidDel="00000000" w:rsidP="00000000" w:rsidRDefault="00000000" w:rsidRPr="00000000" w14:paraId="000002D2">
      <w:pPr>
        <w:numPr>
          <w:ilvl w:val="2"/>
          <w:numId w:val="62"/>
        </w:numPr>
        <w:ind w:left="2160" w:hanging="360"/>
        <w:rPr>
          <w:u w:val="none"/>
        </w:rPr>
      </w:pPr>
      <w:r w:rsidDel="00000000" w:rsidR="00000000" w:rsidRPr="00000000">
        <w:rPr>
          <w:rtl w:val="0"/>
        </w:rPr>
        <w:t xml:space="preserve">Despite a higher overall dose in HFX arm, there was no increase in late effects.</w:t>
      </w:r>
    </w:p>
    <w:p w:rsidR="00000000" w:rsidDel="00000000" w:rsidP="00000000" w:rsidRDefault="00000000" w:rsidRPr="00000000" w14:paraId="000002D3">
      <w:pPr>
        <w:numPr>
          <w:ilvl w:val="1"/>
          <w:numId w:val="62"/>
        </w:numPr>
        <w:ind w:left="1440" w:hanging="360"/>
      </w:pPr>
      <w:r w:rsidDel="00000000" w:rsidR="00000000" w:rsidRPr="00000000">
        <w:rPr>
          <w:rtl w:val="0"/>
        </w:rPr>
        <w:t xml:space="preserve">SMN: ~200 pts had secondary primary, of which 50% in the first 3y and 75% in the first 5.5y. </w:t>
      </w:r>
    </w:p>
    <w:p w:rsidR="00000000" w:rsidDel="00000000" w:rsidP="00000000" w:rsidRDefault="00000000" w:rsidRPr="00000000" w14:paraId="000002D4">
      <w:pPr>
        <w:numPr>
          <w:ilvl w:val="1"/>
          <w:numId w:val="62"/>
        </w:numPr>
        <w:ind w:left="1440" w:hanging="360"/>
      </w:pPr>
      <w:r w:rsidDel="00000000" w:rsidR="00000000" w:rsidRPr="00000000">
        <w:rPr>
          <w:rtl w:val="0"/>
        </w:rPr>
        <w:t xml:space="preserve">Pooled analysis for 90-03 and 01-29 with a risk of death of 1% per pack-year of smoking.</w:t>
      </w:r>
      <w:r w:rsidDel="00000000" w:rsidR="00000000" w:rsidRPr="00000000">
        <w:rPr>
          <w:rtl w:val="0"/>
        </w:rPr>
      </w:r>
    </w:p>
    <w:bookmarkStart w:colFirst="0" w:colLast="0" w:name="ob3bxsvtnbg7" w:id="56"/>
    <w:bookmarkEnd w:id="56"/>
    <w:p w:rsidR="00000000" w:rsidDel="00000000" w:rsidP="00000000" w:rsidRDefault="00000000" w:rsidRPr="00000000" w14:paraId="000002D5">
      <w:pPr>
        <w:numPr>
          <w:ilvl w:val="0"/>
          <w:numId w:val="62"/>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GORTEC 99-02</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sz w:val="20"/>
          <w:szCs w:val="20"/>
          <w:rtl w:val="0"/>
        </w:rPr>
        <w:t xml:space="preserve">[</w:t>
      </w:r>
      <w:hyperlink r:id="rId174">
        <w:r w:rsidDel="00000000" w:rsidR="00000000" w:rsidRPr="00000000">
          <w:rPr>
            <w:rFonts w:ascii="Times New Roman" w:cs="Times New Roman" w:eastAsia="Times New Roman" w:hAnsi="Times New Roman"/>
            <w:sz w:val="20"/>
            <w:szCs w:val="20"/>
            <w:rtl w:val="0"/>
          </w:rPr>
          <w:t xml:space="preserve">Bourhis Lanc Onc '12</w:t>
        </w:r>
      </w:hyperlink>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SFX </w:t>
      </w:r>
      <w:r w:rsidDel="00000000" w:rsidR="00000000" w:rsidRPr="00000000">
        <w:rPr>
          <w:rFonts w:ascii="Times New Roman" w:cs="Times New Roman" w:eastAsia="Times New Roman" w:hAnsi="Times New Roman"/>
          <w:sz w:val="20"/>
          <w:szCs w:val="20"/>
          <w:rtl w:val="0"/>
        </w:rPr>
        <w:t xml:space="preserve">(70 in 7w) </w:t>
      </w:r>
      <w:r w:rsidDel="00000000" w:rsidR="00000000" w:rsidRPr="00000000">
        <w:rPr>
          <w:rFonts w:ascii="Times New Roman" w:cs="Times New Roman" w:eastAsia="Times New Roman" w:hAnsi="Times New Roman"/>
          <w:b w:val="1"/>
          <w:sz w:val="20"/>
          <w:szCs w:val="20"/>
          <w:rtl w:val="0"/>
        </w:rPr>
        <w:t xml:space="preserve">vs. AFX-C</w:t>
      </w:r>
      <w:r w:rsidDel="00000000" w:rsidR="00000000" w:rsidRPr="00000000">
        <w:rPr>
          <w:rFonts w:ascii="Times New Roman" w:cs="Times New Roman" w:eastAsia="Times New Roman" w:hAnsi="Times New Roman"/>
          <w:sz w:val="20"/>
          <w:szCs w:val="20"/>
          <w:rtl w:val="0"/>
        </w:rPr>
        <w:t xml:space="preserve"> (70 in 6w)</w:t>
      </w:r>
      <w:r w:rsidDel="00000000" w:rsidR="00000000" w:rsidRPr="00000000">
        <w:rPr>
          <w:rFonts w:ascii="Times New Roman" w:cs="Times New Roman" w:eastAsia="Times New Roman" w:hAnsi="Times New Roman"/>
          <w:b w:val="1"/>
          <w:sz w:val="20"/>
          <w:szCs w:val="20"/>
          <w:rtl w:val="0"/>
        </w:rPr>
        <w:t xml:space="preserve"> vs. VART</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i w:val="1"/>
          <w:sz w:val="20"/>
          <w:szCs w:val="20"/>
          <w:rtl w:val="0"/>
        </w:rPr>
        <w:t xml:space="preserve">w/o CTX </w:t>
      </w:r>
      <w:r w:rsidDel="00000000" w:rsidR="00000000" w:rsidRPr="00000000">
        <w:rPr>
          <w:rFonts w:ascii="Times New Roman" w:cs="Times New Roman" w:eastAsia="Times New Roman" w:hAnsi="Times New Roman"/>
          <w:sz w:val="20"/>
          <w:szCs w:val="20"/>
          <w:rtl w:val="0"/>
        </w:rPr>
        <w:t xml:space="preserve">(64.8/1.8 bid in 3.5w).</w:t>
        <w:br w:type="textWrapping"/>
      </w:r>
      <w:r w:rsidDel="00000000" w:rsidR="00000000" w:rsidRPr="00000000">
        <w:rPr>
          <w:rFonts w:ascii="Times New Roman" w:cs="Times New Roman" w:eastAsia="Times New Roman" w:hAnsi="Times New Roman"/>
          <w:sz w:val="20"/>
          <w:szCs w:val="20"/>
          <w:rtl w:val="0"/>
        </w:rPr>
        <w:t xml:space="preserve">CCRT is better than RT alone with a trend to best outcomes with 7 weeks vs. 6 weeks.</w:t>
        <w:br w:type="textWrapping"/>
        <w:t xml:space="preserve">Very accelerated RT was given without chemotherapy and could not compensate for the absence of chemotherapy.</w:t>
      </w:r>
      <w:r w:rsidDel="00000000" w:rsidR="00000000" w:rsidRPr="00000000">
        <w:rPr>
          <w:rtl w:val="0"/>
        </w:rPr>
      </w:r>
    </w:p>
    <w:p w:rsidR="00000000" w:rsidDel="00000000" w:rsidP="00000000" w:rsidRDefault="00000000" w:rsidRPr="00000000" w14:paraId="000002D6">
      <w:pPr>
        <w:numPr>
          <w:ilvl w:val="1"/>
          <w:numId w:val="62"/>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840 pts. III-IV. </w:t>
      </w:r>
      <w:r w:rsidDel="00000000" w:rsidR="00000000" w:rsidRPr="00000000">
        <w:rPr>
          <w:rFonts w:ascii="Times New Roman" w:cs="Times New Roman" w:eastAsia="Times New Roman" w:hAnsi="Times New Roman"/>
          <w:b w:val="1"/>
          <w:sz w:val="20"/>
          <w:szCs w:val="20"/>
          <w:rtl w:val="0"/>
        </w:rPr>
        <w:t xml:space="preserve">"Heavy chemo" with conc</w:t>
      </w:r>
      <w:r w:rsidDel="00000000" w:rsidR="00000000" w:rsidRPr="00000000">
        <w:rPr>
          <w:b w:val="1"/>
          <w:rtl w:val="0"/>
        </w:rPr>
        <w:t xml:space="preserve">urrent </w:t>
      </w:r>
      <w:r w:rsidDel="00000000" w:rsidR="00000000" w:rsidRPr="00000000">
        <w:rPr>
          <w:rFonts w:ascii="Times New Roman" w:cs="Times New Roman" w:eastAsia="Times New Roman" w:hAnsi="Times New Roman"/>
          <w:b w:val="1"/>
          <w:sz w:val="20"/>
          <w:szCs w:val="20"/>
          <w:rtl w:val="0"/>
        </w:rPr>
        <w:t xml:space="preserve">Carboplatin and 5-FU </w:t>
      </w:r>
      <w:r w:rsidDel="00000000" w:rsidR="00000000" w:rsidRPr="00000000">
        <w:rPr>
          <w:sz w:val="20"/>
          <w:szCs w:val="20"/>
          <w:rtl w:val="0"/>
        </w:rPr>
        <w:t xml:space="preserve">(except in VART arm)</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2D7">
      <w:pPr>
        <w:numPr>
          <w:ilvl w:val="2"/>
          <w:numId w:val="62"/>
        </w:numPr>
        <w:spacing w:line="240" w:lineRule="auto"/>
        <w:ind w:left="2160" w:hanging="360"/>
        <w:rPr>
          <w:rFonts w:ascii="Times New Roman" w:cs="Times New Roman" w:eastAsia="Times New Roman" w:hAnsi="Times New Roman"/>
          <w:sz w:val="20"/>
          <w:szCs w:val="20"/>
        </w:rPr>
      </w:pPr>
      <w:r w:rsidDel="00000000" w:rsidR="00000000" w:rsidRPr="00000000">
        <w:rPr>
          <w:rtl w:val="0"/>
        </w:rPr>
        <w:t xml:space="preserve">SFX: </w:t>
      </w:r>
      <w:r w:rsidDel="00000000" w:rsidR="00000000" w:rsidRPr="00000000">
        <w:rPr>
          <w:rFonts w:ascii="Times New Roman" w:cs="Times New Roman" w:eastAsia="Times New Roman" w:hAnsi="Times New Roman"/>
          <w:sz w:val="20"/>
          <w:szCs w:val="20"/>
          <w:rtl w:val="0"/>
        </w:rPr>
        <w:t xml:space="preserve">70/35 with 3c of 4d of Carbo-5FU in 7 weeks.</w:t>
      </w:r>
    </w:p>
    <w:p w:rsidR="00000000" w:rsidDel="00000000" w:rsidP="00000000" w:rsidRDefault="00000000" w:rsidRPr="00000000" w14:paraId="000002D8">
      <w:pPr>
        <w:numPr>
          <w:ilvl w:val="2"/>
          <w:numId w:val="62"/>
        </w:numPr>
        <w:spacing w:line="240" w:lineRule="auto"/>
        <w:ind w:left="2160" w:hanging="360"/>
        <w:rPr>
          <w:rFonts w:ascii="Times New Roman" w:cs="Times New Roman" w:eastAsia="Times New Roman" w:hAnsi="Times New Roman"/>
          <w:sz w:val="20"/>
          <w:szCs w:val="20"/>
        </w:rPr>
      </w:pPr>
      <w:r w:rsidDel="00000000" w:rsidR="00000000" w:rsidRPr="00000000">
        <w:rPr>
          <w:rtl w:val="0"/>
        </w:rPr>
        <w:t xml:space="preserve">AFX-C: </w:t>
      </w:r>
      <w:r w:rsidDel="00000000" w:rsidR="00000000" w:rsidRPr="00000000">
        <w:rPr>
          <w:rFonts w:ascii="Cardo" w:cs="Cardo" w:eastAsia="Cardo" w:hAnsi="Cardo"/>
          <w:sz w:val="20"/>
          <w:szCs w:val="20"/>
          <w:rtl w:val="0"/>
        </w:rPr>
        <w:t xml:space="preserve">70/(40/20→ 1.5 BID/10) with 2c of 5d </w:t>
      </w:r>
      <w:r w:rsidDel="00000000" w:rsidR="00000000" w:rsidRPr="00000000">
        <w:rPr>
          <w:rFonts w:ascii="Times New Roman" w:cs="Times New Roman" w:eastAsia="Times New Roman" w:hAnsi="Times New Roman"/>
          <w:sz w:val="20"/>
          <w:szCs w:val="20"/>
          <w:rtl w:val="0"/>
        </w:rPr>
        <w:t xml:space="preserve">Carbo-5FU</w:t>
      </w:r>
      <w:r w:rsidDel="00000000" w:rsidR="00000000" w:rsidRPr="00000000">
        <w:rPr>
          <w:rFonts w:ascii="Times New Roman" w:cs="Times New Roman" w:eastAsia="Times New Roman" w:hAnsi="Times New Roman"/>
          <w:sz w:val="20"/>
          <w:szCs w:val="20"/>
          <w:rtl w:val="0"/>
        </w:rPr>
        <w:t xml:space="preserve"> in 6 weeks.</w:t>
      </w:r>
    </w:p>
    <w:p w:rsidR="00000000" w:rsidDel="00000000" w:rsidP="00000000" w:rsidRDefault="00000000" w:rsidRPr="00000000" w14:paraId="000002D9">
      <w:pPr>
        <w:numPr>
          <w:ilvl w:val="2"/>
          <w:numId w:val="62"/>
        </w:numPr>
        <w:spacing w:line="240" w:lineRule="auto"/>
        <w:ind w:left="2160" w:hanging="360"/>
        <w:rPr>
          <w:rFonts w:ascii="Times New Roman" w:cs="Times New Roman" w:eastAsia="Times New Roman" w:hAnsi="Times New Roman"/>
          <w:sz w:val="20"/>
          <w:szCs w:val="20"/>
        </w:rPr>
      </w:pPr>
      <w:r w:rsidDel="00000000" w:rsidR="00000000" w:rsidRPr="00000000">
        <w:rPr>
          <w:rtl w:val="0"/>
        </w:rPr>
        <w:t xml:space="preserve">VART: </w:t>
      </w:r>
      <w:r w:rsidDel="00000000" w:rsidR="00000000" w:rsidRPr="00000000">
        <w:rPr>
          <w:rFonts w:ascii="Times New Roman" w:cs="Times New Roman" w:eastAsia="Times New Roman" w:hAnsi="Times New Roman"/>
          <w:sz w:val="20"/>
          <w:szCs w:val="20"/>
          <w:rtl w:val="0"/>
        </w:rPr>
        <w:t xml:space="preserve">64.8/35 at 1.8 BID (3.5 weeks). No chemotherapy.</w:t>
      </w:r>
      <w:r w:rsidDel="00000000" w:rsidR="00000000" w:rsidRPr="00000000">
        <w:rPr>
          <w:rtl w:val="0"/>
        </w:rPr>
      </w:r>
    </w:p>
    <w:p w:rsidR="00000000" w:rsidDel="00000000" w:rsidP="00000000" w:rsidRDefault="00000000" w:rsidRPr="00000000" w14:paraId="000002DA">
      <w:pPr>
        <w:numPr>
          <w:ilvl w:val="1"/>
          <w:numId w:val="62"/>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3y OS 43→ 39</w:t>
      </w:r>
      <w:r w:rsidDel="00000000" w:rsidR="00000000" w:rsidRPr="00000000">
        <w:rPr>
          <w:rFonts w:ascii="Cardo" w:cs="Cardo" w:eastAsia="Cardo" w:hAnsi="Cardo"/>
          <w:rtl w:val="0"/>
        </w:rPr>
        <w:t xml:space="preserve">→</w:t>
      </w:r>
      <w:r w:rsidDel="00000000" w:rsidR="00000000" w:rsidRPr="00000000">
        <w:rPr>
          <w:rFonts w:ascii="Times New Roman" w:cs="Times New Roman" w:eastAsia="Times New Roman" w:hAnsi="Times New Roman"/>
          <w:sz w:val="20"/>
          <w:szCs w:val="20"/>
          <w:rtl w:val="0"/>
        </w:rPr>
        <w:t xml:space="preserve"> 37%</w:t>
      </w:r>
      <w:r w:rsidDel="00000000" w:rsidR="00000000" w:rsidRPr="00000000">
        <w:rPr>
          <w:rtl w:val="0"/>
        </w:rPr>
      </w:r>
    </w:p>
    <w:p w:rsidR="00000000" w:rsidDel="00000000" w:rsidP="00000000" w:rsidRDefault="00000000" w:rsidRPr="00000000" w14:paraId="000002DB">
      <w:pPr>
        <w:numPr>
          <w:ilvl w:val="1"/>
          <w:numId w:val="62"/>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3y </w:t>
      </w:r>
      <w:r w:rsidDel="00000000" w:rsidR="00000000" w:rsidRPr="00000000">
        <w:rPr>
          <w:rtl w:val="0"/>
        </w:rPr>
        <w:t xml:space="preserve">P</w:t>
      </w:r>
      <w:r w:rsidDel="00000000" w:rsidR="00000000" w:rsidRPr="00000000">
        <w:rPr>
          <w:rFonts w:ascii="Cardo" w:cs="Cardo" w:eastAsia="Cardo" w:hAnsi="Cardo"/>
          <w:sz w:val="20"/>
          <w:szCs w:val="20"/>
          <w:rtl w:val="0"/>
        </w:rPr>
        <w:t xml:space="preserve">FS 38→ 32%, 3y LRF 42→ 45</w:t>
      </w:r>
      <w:r w:rsidDel="00000000" w:rsidR="00000000" w:rsidRPr="00000000">
        <w:rPr>
          <w:rFonts w:ascii="Cardo" w:cs="Cardo" w:eastAsia="Cardo" w:hAnsi="Cardo"/>
          <w:rtl w:val="0"/>
        </w:rPr>
        <w:t xml:space="preserve">→</w:t>
      </w:r>
      <w:r w:rsidDel="00000000" w:rsidR="00000000" w:rsidRPr="00000000">
        <w:rPr>
          <w:rFonts w:ascii="Times New Roman" w:cs="Times New Roman" w:eastAsia="Times New Roman" w:hAnsi="Times New Roman"/>
          <w:sz w:val="20"/>
          <w:szCs w:val="20"/>
          <w:rtl w:val="0"/>
        </w:rPr>
        <w:t xml:space="preserve"> 50%</w:t>
      </w:r>
      <w:r w:rsidDel="00000000" w:rsidR="00000000" w:rsidRPr="00000000">
        <w:rPr>
          <w:rtl w:val="0"/>
        </w:rPr>
      </w:r>
    </w:p>
    <w:p w:rsidR="00000000" w:rsidDel="00000000" w:rsidP="00000000" w:rsidRDefault="00000000" w:rsidRPr="00000000" w14:paraId="000002DC">
      <w:pPr>
        <w:numPr>
          <w:ilvl w:val="1"/>
          <w:numId w:val="62"/>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rtl w:val="0"/>
        </w:rPr>
        <w:t xml:space="preserve">G3-4 mucositis 69→ 76→ 84%. There is more mucositis and more need for feeding tubes with VART.</w:t>
      </w:r>
    </w:p>
    <w:p w:rsidR="00000000" w:rsidDel="00000000" w:rsidP="00000000" w:rsidRDefault="00000000" w:rsidRPr="00000000" w14:paraId="000002DD">
      <w:pPr>
        <w:numPr>
          <w:ilvl w:val="1"/>
          <w:numId w:val="62"/>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rtl w:val="0"/>
        </w:rPr>
        <w:t xml:space="preserve">Feeding tube 60→ 64→ 70%. </w:t>
      </w:r>
      <w:r w:rsidDel="00000000" w:rsidR="00000000" w:rsidRPr="00000000">
        <w:rPr>
          <w:rtl w:val="0"/>
        </w:rPr>
      </w:r>
    </w:p>
    <w:bookmarkStart w:colFirst="0" w:colLast="0" w:name="nvy87i2bfgwu" w:id="57"/>
    <w:bookmarkEnd w:id="57"/>
    <w:p w:rsidR="00000000" w:rsidDel="00000000" w:rsidP="00000000" w:rsidRDefault="00000000" w:rsidRPr="00000000" w14:paraId="000002DE">
      <w:pPr>
        <w:numPr>
          <w:ilvl w:val="0"/>
          <w:numId w:val="62"/>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DAHANCA 6/7</w:t>
      </w:r>
      <w:r w:rsidDel="00000000" w:rsidR="00000000" w:rsidRPr="00000000">
        <w:rPr>
          <w:rFonts w:ascii="Times New Roman" w:cs="Times New Roman" w:eastAsia="Times New Roman" w:hAnsi="Times New Roman"/>
          <w:sz w:val="20"/>
          <w:szCs w:val="20"/>
          <w:rtl w:val="0"/>
        </w:rPr>
        <w:t xml:space="preserve"> [</w:t>
      </w:r>
      <w:hyperlink r:id="rId175">
        <w:r w:rsidDel="00000000" w:rsidR="00000000" w:rsidRPr="00000000">
          <w:rPr>
            <w:rFonts w:ascii="Times New Roman" w:cs="Times New Roman" w:eastAsia="Times New Roman" w:hAnsi="Times New Roman"/>
            <w:sz w:val="20"/>
            <w:szCs w:val="20"/>
            <w:rtl w:val="0"/>
          </w:rPr>
          <w:t xml:space="preserve">Overgaard Lancet '03</w:t>
        </w:r>
      </w:hyperlink>
      <w:r w:rsidDel="00000000" w:rsidR="00000000" w:rsidRPr="00000000">
        <w:rPr>
          <w:rtl w:val="0"/>
        </w:rPr>
        <w:t xml:space="preserve">, </w:t>
      </w:r>
      <w:hyperlink r:id="rId176">
        <w:r w:rsidDel="00000000" w:rsidR="00000000" w:rsidRPr="00000000">
          <w:rPr>
            <w:rtl w:val="0"/>
          </w:rPr>
          <w:t xml:space="preserve">Lyhne RTO '15</w:t>
        </w:r>
      </w:hyperlink>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RT alone 5 or 6 fx/week</w:t>
      </w:r>
      <w:r w:rsidDel="00000000" w:rsidR="00000000" w:rsidRPr="00000000">
        <w:rPr>
          <w:rFonts w:ascii="Times New Roman" w:cs="Times New Roman" w:eastAsia="Times New Roman" w:hAnsi="Times New Roman"/>
          <w:sz w:val="20"/>
          <w:szCs w:val="20"/>
          <w:rtl w:val="0"/>
        </w:rPr>
        <w:t xml:space="preserve">. 62-68 Gy. </w:t>
        <w:br w:type="textWrapping"/>
      </w:r>
      <w:r w:rsidDel="00000000" w:rsidR="00000000" w:rsidRPr="00000000">
        <w:rPr>
          <w:rtl w:val="0"/>
        </w:rPr>
        <w:t xml:space="preserve">Six fractions a week is more effective and more toxic, but no chemotherapy in this picture.</w:t>
      </w:r>
      <w:r w:rsidDel="00000000" w:rsidR="00000000" w:rsidRPr="00000000">
        <w:rPr>
          <w:rtl w:val="0"/>
        </w:rPr>
      </w:r>
    </w:p>
    <w:p w:rsidR="00000000" w:rsidDel="00000000" w:rsidP="00000000" w:rsidRDefault="00000000" w:rsidRPr="00000000" w14:paraId="000002DF">
      <w:pPr>
        <w:spacing w:line="240" w:lineRule="auto"/>
        <w:ind w:firstLine="72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There is initially more G3 mucositis with acceleration, but this evens out at 3 months.</w:t>
      </w:r>
    </w:p>
    <w:p w:rsidR="00000000" w:rsidDel="00000000" w:rsidP="00000000" w:rsidRDefault="00000000" w:rsidRPr="00000000" w14:paraId="000002E0">
      <w:pPr>
        <w:spacing w:line="240" w:lineRule="auto"/>
        <w:ind w:firstLine="720"/>
        <w:rPr/>
      </w:pPr>
      <w:r w:rsidDel="00000000" w:rsidR="00000000" w:rsidRPr="00000000">
        <w:rPr>
          <w:rtl w:val="0"/>
        </w:rPr>
        <w:t xml:space="preserve">For patients not receiving chemotherapy, 6 fractions a week results in better LRC and DSS than 5 fractions a week.</w:t>
      </w:r>
    </w:p>
    <w:p w:rsidR="00000000" w:rsidDel="00000000" w:rsidP="00000000" w:rsidRDefault="00000000" w:rsidRPr="00000000" w14:paraId="000002E1">
      <w:pPr>
        <w:numPr>
          <w:ilvl w:val="1"/>
          <w:numId w:val="62"/>
        </w:numPr>
        <w:spacing w:line="240" w:lineRule="auto"/>
        <w:ind w:left="1440" w:hanging="360"/>
        <w:rPr>
          <w:rFonts w:ascii="Times New Roman" w:cs="Times New Roman" w:eastAsia="Times New Roman" w:hAnsi="Times New Roman"/>
          <w:sz w:val="20"/>
          <w:szCs w:val="20"/>
        </w:rPr>
      </w:pPr>
      <w:r w:rsidDel="00000000" w:rsidR="00000000" w:rsidRPr="00000000">
        <w:rPr>
          <w:rFonts w:ascii="Gungsuh" w:cs="Gungsuh" w:eastAsia="Gungsuh" w:hAnsi="Gungsuh"/>
          <w:sz w:val="20"/>
          <w:szCs w:val="20"/>
          <w:rtl w:val="0"/>
        </w:rPr>
        <w:t xml:space="preserve">1485 pts (690 Glottic, 218 SGL). All stages. T1 glottis 62 Gy, primary or nodes ≤ 4 cm 66 Gy, 68 Gy if &gt; 4 cm.</w:t>
      </w:r>
    </w:p>
    <w:p w:rsidR="00000000" w:rsidDel="00000000" w:rsidP="00000000" w:rsidRDefault="00000000" w:rsidRPr="00000000" w14:paraId="000002E2">
      <w:pPr>
        <w:numPr>
          <w:ilvl w:val="2"/>
          <w:numId w:val="62"/>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DAHANCA 6</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RT alone</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Glottic</w:t>
      </w: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2E3">
      <w:pPr>
        <w:numPr>
          <w:ilvl w:val="2"/>
          <w:numId w:val="62"/>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DAHANCA 7</w:t>
      </w:r>
      <w:r w:rsidDel="00000000" w:rsidR="00000000" w:rsidRPr="00000000">
        <w:rPr>
          <w:rFonts w:ascii="Cardo" w:cs="Cardo" w:eastAsia="Cardo" w:hAnsi="Cardo"/>
          <w:sz w:val="20"/>
          <w:szCs w:val="20"/>
          <w:rtl w:val="0"/>
        </w:rPr>
        <w:t xml:space="preserve"> (RT + nimorazole). SGL, pharynx, OC. 5y LF SGL 48→ 33%.</w:t>
      </w:r>
    </w:p>
    <w:p w:rsidR="00000000" w:rsidDel="00000000" w:rsidP="00000000" w:rsidRDefault="00000000" w:rsidRPr="00000000" w14:paraId="000002E4">
      <w:pPr>
        <w:numPr>
          <w:ilvl w:val="1"/>
          <w:numId w:val="62"/>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5y LRC 60→ 70%, 5y DSS 68→ 74%. 5y OS ~44%. </w:t>
      </w:r>
    </w:p>
    <w:p w:rsidR="00000000" w:rsidDel="00000000" w:rsidP="00000000" w:rsidRDefault="00000000" w:rsidRPr="00000000" w14:paraId="000002E5">
      <w:pPr>
        <w:numPr>
          <w:ilvl w:val="2"/>
          <w:numId w:val="62"/>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No difference in nodal control.</w:t>
      </w:r>
    </w:p>
    <w:p w:rsidR="00000000" w:rsidDel="00000000" w:rsidP="00000000" w:rsidRDefault="00000000" w:rsidRPr="00000000" w14:paraId="000002E6">
      <w:pPr>
        <w:numPr>
          <w:ilvl w:val="1"/>
          <w:numId w:val="62"/>
        </w:numPr>
        <w:ind w:left="1440" w:hanging="360"/>
      </w:pPr>
      <w:r w:rsidDel="00000000" w:rsidR="00000000" w:rsidRPr="00000000">
        <w:rPr>
          <w:rFonts w:ascii="Cardo" w:cs="Cardo" w:eastAsia="Cardo" w:hAnsi="Cardo"/>
          <w:rtl w:val="0"/>
        </w:rPr>
        <w:t xml:space="preserve">G3 mucositis 33→ 53% but evens out at 12 weeks.</w:t>
      </w:r>
    </w:p>
    <w:p w:rsidR="00000000" w:rsidDel="00000000" w:rsidP="00000000" w:rsidRDefault="00000000" w:rsidRPr="00000000" w14:paraId="000002E7">
      <w:pPr>
        <w:numPr>
          <w:ilvl w:val="1"/>
          <w:numId w:val="62"/>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For larynx, 5y voice preservation 68→ 80%.</w:t>
      </w:r>
    </w:p>
    <w:p w:rsidR="00000000" w:rsidDel="00000000" w:rsidP="00000000" w:rsidRDefault="00000000" w:rsidRPr="00000000" w14:paraId="000002E8">
      <w:pPr>
        <w:numPr>
          <w:ilvl w:val="1"/>
          <w:numId w:val="62"/>
        </w:numPr>
        <w:spacing w:line="240" w:lineRule="auto"/>
        <w:ind w:left="1440" w:hanging="360"/>
        <w:rPr>
          <w:u w:val="none"/>
        </w:rPr>
      </w:pPr>
      <w:r w:rsidDel="00000000" w:rsidR="00000000" w:rsidRPr="00000000">
        <w:rPr>
          <w:rFonts w:ascii="Cardo" w:cs="Cardo" w:eastAsia="Cardo" w:hAnsi="Cardo"/>
          <w:rtl w:val="0"/>
        </w:rPr>
        <w:t xml:space="preserve">For glottic, 5y LF for glottic of 27→ 18%. 15y LRF 29→ 22%. </w:t>
      </w:r>
    </w:p>
    <w:bookmarkStart w:colFirst="0" w:colLast="0" w:name="g76p58yndd17" w:id="58"/>
    <w:bookmarkEnd w:id="58"/>
    <w:p w:rsidR="00000000" w:rsidDel="00000000" w:rsidP="00000000" w:rsidRDefault="00000000" w:rsidRPr="00000000" w14:paraId="000002E9">
      <w:pPr>
        <w:numPr>
          <w:ilvl w:val="0"/>
          <w:numId w:val="62"/>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Overgaard </w:t>
      </w:r>
      <w:r w:rsidDel="00000000" w:rsidR="00000000" w:rsidRPr="00000000">
        <w:rPr>
          <w:rFonts w:ascii="Times New Roman" w:cs="Times New Roman" w:eastAsia="Times New Roman" w:hAnsi="Times New Roman"/>
          <w:sz w:val="20"/>
          <w:szCs w:val="20"/>
          <w:rtl w:val="0"/>
        </w:rPr>
        <w:t xml:space="preserve">[</w:t>
      </w:r>
      <w:hyperlink r:id="rId177">
        <w:r w:rsidDel="00000000" w:rsidR="00000000" w:rsidRPr="00000000">
          <w:rPr>
            <w:rFonts w:ascii="Times New Roman" w:cs="Times New Roman" w:eastAsia="Times New Roman" w:hAnsi="Times New Roman"/>
            <w:sz w:val="20"/>
            <w:szCs w:val="20"/>
            <w:rtl w:val="0"/>
          </w:rPr>
          <w:t xml:space="preserve">Lancet '10]</w:t>
        </w:r>
      </w:hyperlink>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RT alone 5 or 6 fx/week</w:t>
      </w:r>
      <w:r w:rsidDel="00000000" w:rsidR="00000000" w:rsidRPr="00000000">
        <w:rPr>
          <w:rFonts w:ascii="Times New Roman" w:cs="Times New Roman" w:eastAsia="Times New Roman" w:hAnsi="Times New Roman"/>
          <w:sz w:val="20"/>
          <w:szCs w:val="20"/>
          <w:rtl w:val="0"/>
        </w:rPr>
        <w:t xml:space="preserve">. 66-70 Gy in 2 Gy fx. </w:t>
        <w:br w:type="textWrapping"/>
      </w:r>
      <w:r w:rsidDel="00000000" w:rsidR="00000000" w:rsidRPr="00000000">
        <w:rPr>
          <w:rFonts w:ascii="Times New Roman" w:cs="Times New Roman" w:eastAsia="Times New Roman" w:hAnsi="Times New Roman"/>
          <w:b w:val="1"/>
          <w:sz w:val="20"/>
          <w:szCs w:val="20"/>
          <w:rtl w:val="0"/>
        </w:rPr>
        <w:t xml:space="preserve">"The DAHANCA for developing countries"</w:t>
      </w:r>
      <w:r w:rsidDel="00000000" w:rsidR="00000000" w:rsidRPr="00000000">
        <w:rPr>
          <w:rtl w:val="0"/>
        </w:rPr>
        <w:t xml:space="preserve"> - without nimorazole.</w:t>
      </w:r>
      <w:r w:rsidDel="00000000" w:rsidR="00000000" w:rsidRPr="00000000">
        <w:rPr>
          <w:rtl w:val="0"/>
        </w:rPr>
      </w:r>
    </w:p>
    <w:p w:rsidR="00000000" w:rsidDel="00000000" w:rsidP="00000000" w:rsidRDefault="00000000" w:rsidRPr="00000000" w14:paraId="000002EA">
      <w:pPr>
        <w:numPr>
          <w:ilvl w:val="1"/>
          <w:numId w:val="62"/>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908 I-IV LX/PX/OC pts</w:t>
      </w:r>
      <w:r w:rsidDel="00000000" w:rsidR="00000000" w:rsidRPr="00000000">
        <w:rPr>
          <w:rtl w:val="0"/>
        </w:rPr>
        <w:t xml:space="preserve">, eligible for curative RT</w:t>
      </w:r>
      <w:r w:rsidDel="00000000" w:rsidR="00000000" w:rsidRPr="00000000">
        <w:rPr>
          <w:rFonts w:ascii="Times New Roman" w:cs="Times New Roman" w:eastAsia="Times New Roman" w:hAnsi="Times New Roman"/>
          <w:sz w:val="20"/>
          <w:szCs w:val="20"/>
          <w:rtl w:val="0"/>
        </w:rPr>
        <w:t xml:space="preserve">.</w:t>
      </w:r>
      <w:r w:rsidDel="00000000" w:rsidR="00000000" w:rsidRPr="00000000">
        <w:rPr>
          <w:rFonts w:ascii="Times New Roman" w:cs="Times New Roman" w:eastAsia="Times New Roman" w:hAnsi="Times New Roman"/>
          <w:sz w:val="20"/>
          <w:szCs w:val="20"/>
          <w:rtl w:val="0"/>
        </w:rPr>
        <w:t xml:space="preserve"> No NP or stage I glottic. </w:t>
      </w:r>
    </w:p>
    <w:p w:rsidR="00000000" w:rsidDel="00000000" w:rsidP="00000000" w:rsidRDefault="00000000" w:rsidRPr="00000000" w14:paraId="000002EB">
      <w:pPr>
        <w:numPr>
          <w:ilvl w:val="1"/>
          <w:numId w:val="62"/>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5y LRC 30→ 42%</w:t>
      </w:r>
      <w:r w:rsidDel="00000000" w:rsidR="00000000" w:rsidRPr="00000000">
        <w:rPr>
          <w:rtl w:val="0"/>
        </w:rPr>
      </w:r>
    </w:p>
    <w:p w:rsidR="00000000" w:rsidDel="00000000" w:rsidP="00000000" w:rsidRDefault="00000000" w:rsidRPr="00000000" w14:paraId="000002EC">
      <w:pPr>
        <w:numPr>
          <w:ilvl w:val="1"/>
          <w:numId w:val="62"/>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5y DSS 40→ 50%</w:t>
      </w:r>
      <w:r w:rsidDel="00000000" w:rsidR="00000000" w:rsidRPr="00000000">
        <w:rPr>
          <w:rtl w:val="0"/>
        </w:rPr>
      </w:r>
    </w:p>
    <w:p w:rsidR="00000000" w:rsidDel="00000000" w:rsidP="00000000" w:rsidRDefault="00000000" w:rsidRPr="00000000" w14:paraId="000002ED">
      <w:pPr>
        <w:numPr>
          <w:ilvl w:val="1"/>
          <w:numId w:val="62"/>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5y OS ~28→ 35% </w:t>
      </w:r>
      <w:r w:rsidDel="00000000" w:rsidR="00000000" w:rsidRPr="00000000">
        <w:rPr>
          <w:rtl w:val="0"/>
        </w:rPr>
        <w:t xml:space="preserve">(</w:t>
      </w:r>
      <w:r w:rsidDel="00000000" w:rsidR="00000000" w:rsidRPr="00000000">
        <w:rPr>
          <w:rFonts w:ascii="Times New Roman" w:cs="Times New Roman" w:eastAsia="Times New Roman" w:hAnsi="Times New Roman"/>
          <w:sz w:val="20"/>
          <w:szCs w:val="20"/>
          <w:rtl w:val="0"/>
        </w:rPr>
        <w:t xml:space="preserve">p=0.07</w:t>
      </w:r>
      <w:r w:rsidDel="00000000" w:rsidR="00000000" w:rsidRPr="00000000">
        <w:rPr>
          <w:rtl w:val="0"/>
        </w:rPr>
        <w:t xml:space="preserve">)</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2EE">
      <w:pPr>
        <w:numPr>
          <w:ilvl w:val="1"/>
          <w:numId w:val="62"/>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5y primary control 33→ 46%, 5y nodal control ~65%.</w:t>
      </w:r>
    </w:p>
    <w:p w:rsidR="00000000" w:rsidDel="00000000" w:rsidP="00000000" w:rsidRDefault="00000000" w:rsidRPr="00000000" w14:paraId="000002EF">
      <w:pPr>
        <w:numPr>
          <w:ilvl w:val="1"/>
          <w:numId w:val="62"/>
        </w:numPr>
        <w:spacing w:line="240" w:lineRule="auto"/>
        <w:ind w:left="1440" w:hanging="360"/>
        <w:rPr>
          <w:u w:val="none"/>
        </w:rPr>
      </w:pPr>
      <w:r w:rsidDel="00000000" w:rsidR="00000000" w:rsidRPr="00000000">
        <w:rPr>
          <w:rtl w:val="0"/>
        </w:rPr>
        <w:t xml:space="preserve">More acute skin and mucositis with DAHANCA-style RT. No difference in late toxicity.</w:t>
      </w:r>
      <w:r w:rsidDel="00000000" w:rsidR="00000000" w:rsidRPr="00000000">
        <w:rPr>
          <w:rtl w:val="0"/>
        </w:rPr>
      </w:r>
    </w:p>
    <w:p w:rsidR="00000000" w:rsidDel="00000000" w:rsidP="00000000" w:rsidRDefault="00000000" w:rsidRPr="00000000" w14:paraId="000002F0">
      <w:pPr>
        <w:numPr>
          <w:ilvl w:val="0"/>
          <w:numId w:val="62"/>
        </w:numPr>
        <w:spacing w:line="240" w:lineRule="auto"/>
        <w:ind w:left="720" w:hanging="360"/>
        <w:rPr>
          <w:rFonts w:ascii="Times New Roman" w:cs="Times New Roman" w:eastAsia="Times New Roman" w:hAnsi="Times New Roman"/>
          <w:sz w:val="20"/>
          <w:szCs w:val="20"/>
        </w:rPr>
      </w:pPr>
      <w:r w:rsidDel="00000000" w:rsidR="00000000" w:rsidRPr="00000000">
        <w:rPr>
          <w:rtl w:val="0"/>
        </w:rPr>
        <w:t xml:space="preserve">If you cannot</w:t>
      </w:r>
      <w:r w:rsidDel="00000000" w:rsidR="00000000" w:rsidRPr="00000000">
        <w:rPr>
          <w:rFonts w:ascii="Times New Roman" w:cs="Times New Roman" w:eastAsia="Times New Roman" w:hAnsi="Times New Roman"/>
          <w:sz w:val="20"/>
          <w:szCs w:val="20"/>
          <w:rtl w:val="0"/>
        </w:rPr>
        <w:t xml:space="preserve"> receive </w:t>
      </w:r>
      <w:r w:rsidDel="00000000" w:rsidR="00000000" w:rsidRPr="00000000">
        <w:rPr>
          <w:rtl w:val="0"/>
        </w:rPr>
        <w:t xml:space="preserve">cisplatin</w:t>
      </w:r>
      <w:r w:rsidDel="00000000" w:rsidR="00000000" w:rsidRPr="00000000">
        <w:rPr>
          <w:rFonts w:ascii="Times New Roman" w:cs="Times New Roman" w:eastAsia="Times New Roman" w:hAnsi="Times New Roman"/>
          <w:sz w:val="20"/>
          <w:szCs w:val="20"/>
          <w:rtl w:val="0"/>
        </w:rPr>
        <w:t xml:space="preserve">: 1) Consider altered fractionation 1.2 Gy bid to 81.6 Gy x 7w </w:t>
      </w:r>
      <w:r w:rsidDel="00000000" w:rsidR="00000000" w:rsidRPr="00000000">
        <w:rPr>
          <w:rtl w:val="0"/>
        </w:rPr>
        <w:t xml:space="preserve">[</w:t>
      </w:r>
      <w:hyperlink w:anchor="kix.xspxniq005sn">
        <w:r w:rsidDel="00000000" w:rsidR="00000000" w:rsidRPr="00000000">
          <w:rPr>
            <w:rtl w:val="0"/>
          </w:rPr>
          <w:t xml:space="preserve">RTOG 90-03</w:t>
        </w:r>
      </w:hyperlink>
      <w:r w:rsidDel="00000000" w:rsidR="00000000" w:rsidRPr="00000000">
        <w:rPr>
          <w:rtl w:val="0"/>
        </w:rPr>
        <w:t xml:space="preserve">] </w:t>
      </w:r>
      <w:r w:rsidDel="00000000" w:rsidR="00000000" w:rsidRPr="00000000">
        <w:rPr>
          <w:rFonts w:ascii="Times New Roman" w:cs="Times New Roman" w:eastAsia="Times New Roman" w:hAnsi="Times New Roman"/>
          <w:sz w:val="20"/>
          <w:szCs w:val="20"/>
          <w:rtl w:val="0"/>
        </w:rPr>
        <w:t xml:space="preserve">or 6 fractions per week 2 Gy per fraction </w:t>
      </w:r>
      <w:r w:rsidDel="00000000" w:rsidR="00000000" w:rsidRPr="00000000">
        <w:rPr>
          <w:rtl w:val="0"/>
        </w:rPr>
        <w:t xml:space="preserve">[</w:t>
      </w:r>
      <w:hyperlink w:anchor="nvy87i2bfgwu">
        <w:r w:rsidDel="00000000" w:rsidR="00000000" w:rsidRPr="00000000">
          <w:rPr>
            <w:rFonts w:ascii="Times New Roman" w:cs="Times New Roman" w:eastAsia="Times New Roman" w:hAnsi="Times New Roman"/>
            <w:sz w:val="20"/>
            <w:szCs w:val="20"/>
            <w:rtl w:val="0"/>
          </w:rPr>
          <w:t xml:space="preserve">DAHANCA</w:t>
        </w:r>
      </w:hyperlink>
      <w:r w:rsidDel="00000000" w:rsidR="00000000" w:rsidRPr="00000000">
        <w:rPr>
          <w:rtl w:val="0"/>
        </w:rPr>
        <w:t xml:space="preserve">] or 2) enroll on the actively recruiting [</w:t>
      </w:r>
      <w:hyperlink w:anchor="htnpw01iuwir">
        <w:r w:rsidDel="00000000" w:rsidR="00000000" w:rsidRPr="00000000">
          <w:rPr>
            <w:rtl w:val="0"/>
          </w:rPr>
          <w:t xml:space="preserve">NRG-HN004</w:t>
        </w:r>
      </w:hyperlink>
      <w:r w:rsidDel="00000000" w:rsidR="00000000" w:rsidRPr="00000000">
        <w:rPr>
          <w:rtl w:val="0"/>
        </w:rPr>
        <w:t xml:space="preserve">] trial.</w:t>
      </w:r>
      <w:r w:rsidDel="00000000" w:rsidR="00000000" w:rsidRPr="00000000">
        <w:rPr>
          <w:rtl w:val="0"/>
        </w:rPr>
      </w:r>
    </w:p>
    <w:p w:rsidR="00000000" w:rsidDel="00000000" w:rsidP="00000000" w:rsidRDefault="00000000" w:rsidRPr="00000000" w14:paraId="000002F1">
      <w:pPr>
        <w:spacing w:line="240" w:lineRule="auto"/>
        <w:ind w:left="0" w:firstLine="0"/>
        <w:rPr>
          <w:rFonts w:ascii="Times New Roman" w:cs="Times New Roman" w:eastAsia="Times New Roman" w:hAnsi="Times New Roman"/>
          <w:sz w:val="20"/>
          <w:szCs w:val="20"/>
        </w:rPr>
      </w:pPr>
      <w:r w:rsidDel="00000000" w:rsidR="00000000" w:rsidRPr="00000000">
        <w:rPr>
          <w:rtl w:val="0"/>
        </w:rPr>
      </w:r>
    </w:p>
    <w:tbl>
      <w:tblPr>
        <w:tblStyle w:val="Table7"/>
        <w:tblW w:w="10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0"/>
        <w:tblGridChange w:id="0">
          <w:tblGrid>
            <w:gridCol w:w="10800"/>
          </w:tblGrid>
        </w:tblGridChange>
      </w:tblGrid>
      <w:tr>
        <w:tc>
          <w:tcPr>
            <w:shd w:fill="auto" w:val="clear"/>
            <w:tcMar>
              <w:top w:w="100.0" w:type="dxa"/>
              <w:left w:w="100.0" w:type="dxa"/>
              <w:bottom w:w="100.0" w:type="dxa"/>
              <w:right w:w="100.0" w:type="dxa"/>
            </w:tcMar>
            <w:vAlign w:val="top"/>
          </w:tcPr>
          <w:bookmarkStart w:colFirst="0" w:colLast="0" w:name="69zs07325aip" w:id="59"/>
          <w:bookmarkEnd w:id="59"/>
          <w:p w:rsidR="00000000" w:rsidDel="00000000" w:rsidP="00000000" w:rsidRDefault="00000000" w:rsidRPr="00000000" w14:paraId="000002F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Clinical Pearl</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Induction chemotherapy in H&amp;N cancer</w:t>
            </w:r>
          </w:p>
          <w:p w:rsidR="00000000" w:rsidDel="00000000" w:rsidP="00000000" w:rsidRDefault="00000000" w:rsidRPr="00000000" w14:paraId="000002F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See section on [</w:t>
            </w:r>
            <w:hyperlink w:anchor="9q6gnat2ym5l">
              <w:r w:rsidDel="00000000" w:rsidR="00000000" w:rsidRPr="00000000">
                <w:rPr>
                  <w:rtl w:val="0"/>
                </w:rPr>
                <w:t xml:space="preserve">Concurrent chemotherapy</w:t>
              </w:r>
            </w:hyperlink>
            <w:r w:rsidDel="00000000" w:rsidR="00000000" w:rsidRPr="00000000">
              <w:rPr>
                <w:rtl w:val="0"/>
              </w:rPr>
              <w:t xml:space="preserve">] in H&amp;N cancer.</w:t>
            </w:r>
          </w:p>
          <w:p w:rsidR="00000000" w:rsidDel="00000000" w:rsidP="00000000" w:rsidRDefault="00000000" w:rsidRPr="00000000" w14:paraId="000002F4">
            <w:pPr>
              <w:ind w:left="0" w:firstLine="0"/>
              <w:rPr>
                <w:vertAlign w:val="superscript"/>
              </w:rPr>
            </w:pPr>
            <w:r w:rsidDel="00000000" w:rsidR="00000000" w:rsidRPr="00000000">
              <w:rPr>
                <w:rtl w:val="0"/>
              </w:rPr>
              <w:t xml:space="preserve">TL;DR: Induction is not considered standard. No benefit with greater toxicity, but there may be a role in NPC</w:t>
            </w:r>
            <w:r w:rsidDel="00000000" w:rsidR="00000000" w:rsidRPr="00000000">
              <w:rPr>
                <w:rtl w:val="0"/>
              </w:rPr>
              <w:t xml:space="preserve">. </w:t>
            </w:r>
            <w:hyperlink w:anchor="_bfdf2qghnf8m">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2F5">
            <w:pPr>
              <w:numPr>
                <w:ilvl w:val="0"/>
                <w:numId w:val="43"/>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Why the enthusiasm for </w:t>
            </w:r>
            <w:r w:rsidDel="00000000" w:rsidR="00000000" w:rsidRPr="00000000">
              <w:rPr>
                <w:rFonts w:ascii="Times New Roman" w:cs="Times New Roman" w:eastAsia="Times New Roman" w:hAnsi="Times New Roman"/>
                <w:b w:val="1"/>
                <w:sz w:val="20"/>
                <w:szCs w:val="20"/>
                <w:rtl w:val="0"/>
              </w:rPr>
              <w:t xml:space="preserve">induction</w:t>
            </w:r>
            <w:r w:rsidDel="00000000" w:rsidR="00000000" w:rsidRPr="00000000">
              <w:rPr>
                <w:rFonts w:ascii="Times New Roman" w:cs="Times New Roman" w:eastAsia="Times New Roman" w:hAnsi="Times New Roman"/>
                <w:sz w:val="20"/>
                <w:szCs w:val="20"/>
                <w:rtl w:val="0"/>
              </w:rPr>
              <w:t xml:space="preserve">? No survival advantage, but a slight advantage in DM in the phase II setting.</w:t>
            </w:r>
          </w:p>
          <w:p w:rsidR="00000000" w:rsidDel="00000000" w:rsidP="00000000" w:rsidRDefault="00000000" w:rsidRPr="00000000" w14:paraId="000002F6">
            <w:pPr>
              <w:numPr>
                <w:ilvl w:val="1"/>
                <w:numId w:val="43"/>
              </w:numPr>
              <w:spacing w:line="240" w:lineRule="auto"/>
              <w:ind w:left="1440" w:hanging="360"/>
              <w:rPr>
                <w:rFonts w:ascii="Times New Roman" w:cs="Times New Roman" w:eastAsia="Times New Roman" w:hAnsi="Times New Roman"/>
                <w:sz w:val="20"/>
                <w:szCs w:val="20"/>
              </w:rPr>
            </w:pPr>
            <w:r w:rsidDel="00000000" w:rsidR="00000000" w:rsidRPr="00000000">
              <w:rPr>
                <w:rtl w:val="0"/>
              </w:rPr>
              <w:t xml:space="preserve">[</w:t>
            </w:r>
            <w:hyperlink w:anchor="5a67d5h2q440">
              <w:r w:rsidDel="00000000" w:rsidR="00000000" w:rsidRPr="00000000">
                <w:rPr>
                  <w:rtl w:val="0"/>
                </w:rPr>
                <w:t xml:space="preserve">TAX 324</w:t>
              </w:r>
            </w:hyperlink>
            <w:r w:rsidDel="00000000" w:rsidR="00000000" w:rsidRPr="00000000">
              <w:rPr>
                <w:rtl w:val="0"/>
              </w:rPr>
              <w:t xml:space="preserve">] popularized induction chemotherapy, demonstrating an OS advantage with the addition of a taxane (docetaxel) to cisplatin and 5-FU (TPF). </w:t>
            </w:r>
            <w:r w:rsidDel="00000000" w:rsidR="00000000" w:rsidRPr="00000000">
              <w:rPr>
                <w:i w:val="1"/>
                <w:rtl w:val="0"/>
              </w:rPr>
              <w:t xml:space="preserve">Issue: Not a ± induction question. CCRT utilized carboplatin, not CDDP. </w:t>
            </w:r>
          </w:p>
          <w:p w:rsidR="00000000" w:rsidDel="00000000" w:rsidP="00000000" w:rsidRDefault="00000000" w:rsidRPr="00000000" w14:paraId="000002F7">
            <w:pPr>
              <w:numPr>
                <w:ilvl w:val="1"/>
                <w:numId w:val="43"/>
              </w:numPr>
              <w:spacing w:line="240" w:lineRule="auto"/>
              <w:ind w:left="1440" w:hanging="360"/>
              <w:rPr>
                <w:rFonts w:ascii="Times New Roman" w:cs="Times New Roman" w:eastAsia="Times New Roman" w:hAnsi="Times New Roman"/>
                <w:sz w:val="20"/>
                <w:szCs w:val="20"/>
              </w:rPr>
            </w:pPr>
            <w:r w:rsidDel="00000000" w:rsidR="00000000" w:rsidRPr="00000000">
              <w:rPr>
                <w:rtl w:val="0"/>
              </w:rPr>
              <w:t xml:space="preserve">[</w:t>
            </w:r>
            <w:hyperlink w:anchor="3pu30c2pdhze">
              <w:r w:rsidDel="00000000" w:rsidR="00000000" w:rsidRPr="00000000">
                <w:rPr>
                  <w:rFonts w:ascii="Times New Roman" w:cs="Times New Roman" w:eastAsia="Times New Roman" w:hAnsi="Times New Roman"/>
                  <w:sz w:val="20"/>
                  <w:szCs w:val="20"/>
                  <w:rtl w:val="0"/>
                </w:rPr>
                <w:t xml:space="preserve">PARADIGM</w:t>
              </w:r>
            </w:hyperlink>
            <w:r w:rsidDel="00000000" w:rsidR="00000000" w:rsidRPr="00000000">
              <w:rPr>
                <w:rFonts w:ascii="Times New Roman" w:cs="Times New Roman" w:eastAsia="Times New Roman" w:hAnsi="Times New Roman"/>
                <w:sz w:val="20"/>
                <w:szCs w:val="20"/>
                <w:rtl w:val="0"/>
              </w:rPr>
              <w:t xml:space="preserve">] and </w:t>
            </w:r>
            <w:r w:rsidDel="00000000" w:rsidR="00000000" w:rsidRPr="00000000">
              <w:rPr>
                <w:rtl w:val="0"/>
              </w:rPr>
              <w:t xml:space="preserve">[</w:t>
            </w:r>
            <w:hyperlink w:anchor="al854penm8je">
              <w:r w:rsidDel="00000000" w:rsidR="00000000" w:rsidRPr="00000000">
                <w:rPr>
                  <w:rFonts w:ascii="Times New Roman" w:cs="Times New Roman" w:eastAsia="Times New Roman" w:hAnsi="Times New Roman"/>
                  <w:sz w:val="20"/>
                  <w:szCs w:val="20"/>
                  <w:rtl w:val="0"/>
                </w:rPr>
                <w:t xml:space="preserve">DeCIDE</w:t>
              </w:r>
            </w:hyperlink>
            <w:r w:rsidDel="00000000" w:rsidR="00000000" w:rsidRPr="00000000">
              <w:rPr>
                <w:rFonts w:ascii="Times New Roman" w:cs="Times New Roman" w:eastAsia="Times New Roman" w:hAnsi="Times New Roman"/>
                <w:sz w:val="20"/>
                <w:szCs w:val="20"/>
                <w:rtl w:val="0"/>
              </w:rPr>
              <w:t xml:space="preserve">] were CCRT </w:t>
            </w:r>
            <w:r w:rsidDel="00000000" w:rsidR="00000000" w:rsidRPr="00000000">
              <w:rPr>
                <w:rtl w:val="0"/>
              </w:rPr>
              <w:t xml:space="preserve">±</w:t>
            </w:r>
            <w:r w:rsidDel="00000000" w:rsidR="00000000" w:rsidRPr="00000000">
              <w:rPr>
                <w:rFonts w:ascii="Times New Roman" w:cs="Times New Roman" w:eastAsia="Times New Roman" w:hAnsi="Times New Roman"/>
                <w:sz w:val="20"/>
                <w:szCs w:val="20"/>
                <w:rtl w:val="0"/>
              </w:rPr>
              <w:t xml:space="preserve"> pure induction </w:t>
            </w:r>
            <w:r w:rsidDel="00000000" w:rsidR="00000000" w:rsidRPr="00000000">
              <w:rPr>
                <w:rtl w:val="0"/>
              </w:rPr>
              <w:t xml:space="preserve">studies. These studies </w:t>
            </w:r>
            <w:r w:rsidDel="00000000" w:rsidR="00000000" w:rsidRPr="00000000">
              <w:rPr>
                <w:rFonts w:ascii="Times New Roman" w:cs="Times New Roman" w:eastAsia="Times New Roman" w:hAnsi="Times New Roman"/>
                <w:sz w:val="20"/>
                <w:szCs w:val="20"/>
                <w:rtl w:val="0"/>
              </w:rPr>
              <w:t xml:space="preserve">indicate</w:t>
            </w:r>
            <w:r w:rsidDel="00000000" w:rsidR="00000000" w:rsidRPr="00000000">
              <w:rPr>
                <w:rtl w:val="0"/>
              </w:rPr>
              <w:t xml:space="preserve">d </w:t>
            </w:r>
            <w:r w:rsidDel="00000000" w:rsidR="00000000" w:rsidRPr="00000000">
              <w:rPr>
                <w:rFonts w:ascii="Times New Roman" w:cs="Times New Roman" w:eastAsia="Times New Roman" w:hAnsi="Times New Roman"/>
                <w:sz w:val="20"/>
                <w:szCs w:val="20"/>
                <w:rtl w:val="0"/>
              </w:rPr>
              <w:t xml:space="preserve">more toxicity w</w:t>
            </w:r>
            <w:r w:rsidDel="00000000" w:rsidR="00000000" w:rsidRPr="00000000">
              <w:rPr>
                <w:rtl w:val="0"/>
              </w:rPr>
              <w:t xml:space="preserve">ith induction TPF </w:t>
            </w:r>
            <w:r w:rsidDel="00000000" w:rsidR="00000000" w:rsidRPr="00000000">
              <w:rPr>
                <w:rFonts w:ascii="Times New Roman" w:cs="Times New Roman" w:eastAsia="Times New Roman" w:hAnsi="Times New Roman"/>
                <w:sz w:val="20"/>
                <w:szCs w:val="20"/>
                <w:rtl w:val="0"/>
              </w:rPr>
              <w:t xml:space="preserve">without a survival benefit.</w:t>
            </w:r>
            <w:r w:rsidDel="00000000" w:rsidR="00000000" w:rsidRPr="00000000">
              <w:rPr>
                <w:rtl w:val="0"/>
              </w:rPr>
            </w:r>
          </w:p>
          <w:p w:rsidR="00000000" w:rsidDel="00000000" w:rsidP="00000000" w:rsidRDefault="00000000" w:rsidRPr="00000000" w14:paraId="000002F8">
            <w:pPr>
              <w:numPr>
                <w:ilvl w:val="0"/>
                <w:numId w:val="43"/>
              </w:numPr>
              <w:spacing w:line="240" w:lineRule="auto"/>
              <w:ind w:left="720" w:hanging="360"/>
              <w:rPr>
                <w:rFonts w:ascii="Times New Roman" w:cs="Times New Roman" w:eastAsia="Times New Roman" w:hAnsi="Times New Roman"/>
                <w:sz w:val="20"/>
                <w:szCs w:val="20"/>
                <w:u w:val="none"/>
              </w:rPr>
            </w:pPr>
            <w:r w:rsidDel="00000000" w:rsidR="00000000" w:rsidRPr="00000000">
              <w:rPr>
                <w:rtl w:val="0"/>
              </w:rPr>
              <w:t xml:space="preserve">However,</w:t>
            </w:r>
            <w:r w:rsidDel="00000000" w:rsidR="00000000" w:rsidRPr="00000000">
              <w:rPr>
                <w:rFonts w:ascii="Times New Roman" w:cs="Times New Roman" w:eastAsia="Times New Roman" w:hAnsi="Times New Roman"/>
                <w:sz w:val="20"/>
                <w:szCs w:val="20"/>
                <w:rtl w:val="0"/>
              </w:rPr>
              <w:t xml:space="preserve"> induction chemo may prevent tracheostomy w impending airway compromise. Also may be an indication in rapidly progressing dz with the need to start tx ASAP, before IMRT can be planned. Possible role in de-intensification? </w:t>
            </w:r>
          </w:p>
          <w:p w:rsidR="00000000" w:rsidDel="00000000" w:rsidP="00000000" w:rsidRDefault="00000000" w:rsidRPr="00000000" w14:paraId="000002F9">
            <w:pPr>
              <w:numPr>
                <w:ilvl w:val="0"/>
                <w:numId w:val="43"/>
              </w:numPr>
              <w:spacing w:line="240" w:lineRule="auto"/>
              <w:ind w:left="720" w:hanging="360"/>
              <w:rPr>
                <w:rFonts w:ascii="Times New Roman" w:cs="Times New Roman" w:eastAsia="Times New Roman" w:hAnsi="Times New Roman"/>
                <w:sz w:val="20"/>
                <w:szCs w:val="20"/>
                <w:u w:val="none"/>
              </w:rPr>
            </w:pPr>
            <w:r w:rsidDel="00000000" w:rsidR="00000000" w:rsidRPr="00000000">
              <w:rPr>
                <w:rtl w:val="0"/>
              </w:rPr>
              <w:t xml:space="preserve">Our</w:t>
            </w:r>
            <w:r w:rsidDel="00000000" w:rsidR="00000000" w:rsidRPr="00000000">
              <w:rPr>
                <w:rFonts w:ascii="Times New Roman" w:cs="Times New Roman" w:eastAsia="Times New Roman" w:hAnsi="Times New Roman"/>
                <w:sz w:val="20"/>
                <w:szCs w:val="20"/>
                <w:rtl w:val="0"/>
              </w:rPr>
              <w:t xml:space="preserve"> two cents: Consider one to two </w:t>
            </w:r>
            <w:r w:rsidDel="00000000" w:rsidR="00000000" w:rsidRPr="00000000">
              <w:rPr>
                <w:rtl w:val="0"/>
              </w:rPr>
              <w:t xml:space="preserve">cycles</w:t>
            </w:r>
            <w:r w:rsidDel="00000000" w:rsidR="00000000" w:rsidRPr="00000000">
              <w:rPr>
                <w:rFonts w:ascii="Times New Roman" w:cs="Times New Roman" w:eastAsia="Times New Roman" w:hAnsi="Times New Roman"/>
                <w:sz w:val="20"/>
                <w:szCs w:val="20"/>
                <w:rtl w:val="0"/>
              </w:rPr>
              <w:t xml:space="preserve"> of induction PF (± T) chemotherapy when planning IMRT for NPC, as there was a trend towards improved distant control with induction chemotherapy according to</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tl w:val="0"/>
              </w:rPr>
              <w:t xml:space="preserve">[</w:t>
            </w:r>
            <w:hyperlink w:anchor="kix.dh4n00awtsjf">
              <w:r w:rsidDel="00000000" w:rsidR="00000000" w:rsidRPr="00000000">
                <w:rPr>
                  <w:rtl w:val="0"/>
                </w:rPr>
                <w:t xml:space="preserve">MAC-NPC</w:t>
              </w:r>
            </w:hyperlink>
            <w:r w:rsidDel="00000000" w:rsidR="00000000" w:rsidRPr="00000000">
              <w:rPr>
                <w:rtl w:val="0"/>
              </w:rPr>
              <w:t xml:space="preserve">]</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sz w:val="20"/>
                <w:szCs w:val="20"/>
                <w:rtl w:val="0"/>
              </w:rPr>
              <w:t xml:space="preserve">Consider also that only 2/3 of patients on </w:t>
            </w:r>
            <w:r w:rsidDel="00000000" w:rsidR="00000000" w:rsidRPr="00000000">
              <w:rPr>
                <w:rtl w:val="0"/>
              </w:rPr>
              <w:t xml:space="preserve">[</w:t>
            </w:r>
            <w:hyperlink w:anchor="1yz7r948tu1c">
              <w:r w:rsidDel="00000000" w:rsidR="00000000" w:rsidRPr="00000000">
                <w:rPr>
                  <w:rtl w:val="0"/>
                </w:rPr>
                <w:t xml:space="preserve">Al Sarraf</w:t>
              </w:r>
            </w:hyperlink>
            <w:r w:rsidDel="00000000" w:rsidR="00000000" w:rsidRPr="00000000">
              <w:rPr>
                <w:rtl w:val="0"/>
              </w:rPr>
              <w:t xml:space="preserve">] </w:t>
            </w:r>
            <w:r w:rsidDel="00000000" w:rsidR="00000000" w:rsidRPr="00000000">
              <w:rPr>
                <w:rFonts w:ascii="Times New Roman" w:cs="Times New Roman" w:eastAsia="Times New Roman" w:hAnsi="Times New Roman"/>
                <w:sz w:val="20"/>
                <w:szCs w:val="20"/>
                <w:rtl w:val="0"/>
              </w:rPr>
              <w:t xml:space="preserve">completed 3c of chemo in CRT, while only 50% completed 3c of adjuvant PF chemo. Therefore, by giving one cycle of induction chemo in NPC, patients are more likely to complete all recommended chemo. Recall, however, that the rate of DM in </w:t>
            </w:r>
            <w:r w:rsidDel="00000000" w:rsidR="00000000" w:rsidRPr="00000000">
              <w:rPr>
                <w:rtl w:val="0"/>
              </w:rPr>
              <w:t xml:space="preserve">[</w:t>
            </w:r>
            <w:hyperlink w:anchor="1yz7r948tu1c">
              <w:r w:rsidDel="00000000" w:rsidR="00000000" w:rsidRPr="00000000">
                <w:rPr>
                  <w:rtl w:val="0"/>
                </w:rPr>
                <w:t xml:space="preserve">Al Sarraf</w:t>
              </w:r>
            </w:hyperlink>
            <w:r w:rsidDel="00000000" w:rsidR="00000000" w:rsidRPr="00000000">
              <w:rPr>
                <w:rtl w:val="0"/>
              </w:rPr>
              <w:t xml:space="preserve">] </w:t>
            </w:r>
            <w:r w:rsidDel="00000000" w:rsidR="00000000" w:rsidRPr="00000000">
              <w:rPr>
                <w:rFonts w:ascii="Times New Roman" w:cs="Times New Roman" w:eastAsia="Times New Roman" w:hAnsi="Times New Roman"/>
                <w:sz w:val="20"/>
                <w:szCs w:val="20"/>
                <w:rtl w:val="0"/>
              </w:rPr>
              <w:t xml:space="preserve">was only 13%, so reserve this strategy for pts higher risk for DM, such as low neck nodes or with high-risk features. Also, Gem/Cis is gaining </w:t>
            </w:r>
            <w:r w:rsidDel="00000000" w:rsidR="00000000" w:rsidRPr="00000000">
              <w:rPr>
                <w:rtl w:val="0"/>
              </w:rPr>
              <w:t xml:space="preserve">traction in the nasopharynx world as of 2019. </w:t>
            </w:r>
            <w:hyperlink w:anchor="358wunsjjhdd">
              <w:r w:rsidDel="00000000" w:rsidR="00000000" w:rsidRPr="00000000">
                <w:rPr>
                  <w:vertAlign w:val="superscript"/>
                  <w:rtl w:val="0"/>
                </w:rPr>
                <w:t xml:space="preserve">RoR</w:t>
              </w:r>
            </w:hyperlink>
            <w:r w:rsidDel="00000000" w:rsidR="00000000" w:rsidRPr="00000000">
              <w:rPr>
                <w:rtl w:val="0"/>
              </w:rPr>
            </w:r>
          </w:p>
        </w:tc>
      </w:tr>
    </w:tbl>
    <w:p w:rsidR="00000000" w:rsidDel="00000000" w:rsidP="00000000" w:rsidRDefault="00000000" w:rsidRPr="00000000" w14:paraId="000002FA">
      <w:pPr>
        <w:spacing w:line="240" w:lineRule="auto"/>
        <w:ind w:left="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FB">
      <w:pPr>
        <w:pStyle w:val="Heading2"/>
        <w:spacing w:line="240" w:lineRule="auto"/>
        <w:rPr/>
      </w:pPr>
      <w:bookmarkStart w:colFirst="0" w:colLast="0" w:name="_7thk137pajfm" w:id="60"/>
      <w:bookmarkEnd w:id="60"/>
      <w:hyperlink w:anchor="_yc56opxk661h">
        <w:r w:rsidDel="00000000" w:rsidR="00000000" w:rsidRPr="00000000">
          <w:rPr>
            <w:rtl w:val="0"/>
          </w:rPr>
          <w:t xml:space="preserve">Induction chemotherapy</w:t>
        </w:r>
      </w:hyperlink>
      <w:r w:rsidDel="00000000" w:rsidR="00000000" w:rsidRPr="00000000">
        <w:rPr>
          <w:rtl w:val="0"/>
        </w:rPr>
      </w:r>
    </w:p>
    <w:p w:rsidR="00000000" w:rsidDel="00000000" w:rsidP="00000000" w:rsidRDefault="00000000" w:rsidRPr="00000000" w14:paraId="000002FC">
      <w:pPr>
        <w:ind w:left="0" w:firstLine="0"/>
        <w:rPr/>
      </w:pPr>
      <w:r w:rsidDel="00000000" w:rsidR="00000000" w:rsidRPr="00000000">
        <w:rPr>
          <w:rtl w:val="0"/>
        </w:rPr>
        <w:t xml:space="preserve">See Clinical Pearl above and the [</w:t>
      </w:r>
      <w:hyperlink w:anchor="kix.dh4n00awtsjf">
        <w:r w:rsidDel="00000000" w:rsidR="00000000" w:rsidRPr="00000000">
          <w:rPr>
            <w:rtl w:val="0"/>
          </w:rPr>
          <w:t xml:space="preserve">MAC-NPC</w:t>
        </w:r>
      </w:hyperlink>
      <w:r w:rsidDel="00000000" w:rsidR="00000000" w:rsidRPr="00000000">
        <w:rPr>
          <w:rFonts w:ascii="Cardo" w:cs="Cardo" w:eastAsia="Cardo" w:hAnsi="Cardo"/>
          <w:rtl w:val="0"/>
        </w:rPr>
        <w:t xml:space="preserve">] analysis, which suggests a benefit for induction with distant control in NPX cancer. Issue: No ± induction chemo→ CCRT trials for NPX compared to standard of care CCRT→ adjuvant chemo [</w:t>
      </w:r>
      <w:hyperlink w:anchor="1yz7r948tu1c">
        <w:r w:rsidDel="00000000" w:rsidR="00000000" w:rsidRPr="00000000">
          <w:rPr>
            <w:rtl w:val="0"/>
          </w:rPr>
          <w:t xml:space="preserve">Al Sarraf</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2FD">
      <w:pPr>
        <w:numPr>
          <w:ilvl w:val="0"/>
          <w:numId w:val="62"/>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How did we get here? Salvage subclinical M1, assessment of response, reduce dose/volume of RT. </w:t>
      </w:r>
    </w:p>
    <w:p w:rsidR="00000000" w:rsidDel="00000000" w:rsidP="00000000" w:rsidRDefault="00000000" w:rsidRPr="00000000" w14:paraId="000002FE">
      <w:pPr>
        <w:numPr>
          <w:ilvl w:val="1"/>
          <w:numId w:val="62"/>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But... Prolonged tx, cost, delay to RT.</w:t>
      </w:r>
      <w:r w:rsidDel="00000000" w:rsidR="00000000" w:rsidRPr="00000000">
        <w:rPr>
          <w:rtl w:val="0"/>
        </w:rPr>
      </w:r>
    </w:p>
    <w:p w:rsidR="00000000" w:rsidDel="00000000" w:rsidP="00000000" w:rsidRDefault="00000000" w:rsidRPr="00000000" w14:paraId="000002FF">
      <w:pPr>
        <w:numPr>
          <w:ilvl w:val="0"/>
          <w:numId w:val="62"/>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NCCN </w:t>
      </w:r>
      <w:r w:rsidDel="00000000" w:rsidR="00000000" w:rsidRPr="00000000">
        <w:rPr>
          <w:b w:val="1"/>
          <w:rtl w:val="0"/>
        </w:rPr>
        <w:t xml:space="preserve">1</w:t>
      </w:r>
      <w:r w:rsidDel="00000000" w:rsidR="00000000" w:rsidRPr="00000000">
        <w:rPr>
          <w:rFonts w:ascii="Times New Roman" w:cs="Times New Roman" w:eastAsia="Times New Roman" w:hAnsi="Times New Roman"/>
          <w:b w:val="1"/>
          <w:sz w:val="20"/>
          <w:szCs w:val="20"/>
          <w:rtl w:val="0"/>
        </w:rPr>
        <w:t xml:space="preserve">.20</w:t>
      </w:r>
      <w:r w:rsidDel="00000000" w:rsidR="00000000" w:rsidRPr="00000000">
        <w:rPr>
          <w:b w:val="1"/>
          <w:rtl w:val="0"/>
        </w:rPr>
        <w:t xml:space="preserve">20</w:t>
      </w:r>
      <w:r w:rsidDel="00000000" w:rsidR="00000000" w:rsidRPr="00000000">
        <w:rPr>
          <w:rFonts w:ascii="Times New Roman" w:cs="Times New Roman" w:eastAsia="Times New Roman" w:hAnsi="Times New Roman"/>
          <w:b w:val="1"/>
          <w:sz w:val="20"/>
          <w:szCs w:val="20"/>
          <w:rtl w:val="0"/>
        </w:rPr>
        <w:t xml:space="preserve"> recommendations</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tl w:val="0"/>
        </w:rPr>
        <w:t xml:space="preserve">Induction is Cat 2B at best, while Cat 2A for HPX (preferred) or NPX</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300">
      <w:pPr>
        <w:numPr>
          <w:ilvl w:val="1"/>
          <w:numId w:val="62"/>
        </w:numPr>
        <w:spacing w:line="240" w:lineRule="auto"/>
        <w:ind w:left="1440" w:hanging="360"/>
        <w:rPr>
          <w:rFonts w:ascii="Times New Roman" w:cs="Times New Roman" w:eastAsia="Times New Roman" w:hAnsi="Times New Roman"/>
          <w:sz w:val="20"/>
          <w:szCs w:val="20"/>
        </w:rPr>
      </w:pPr>
      <w:r w:rsidDel="00000000" w:rsidR="00000000" w:rsidRPr="00000000">
        <w:rPr>
          <w:rtl w:val="0"/>
        </w:rPr>
        <w:t xml:space="preserve">HPX</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Preferred Category 2A</w:t>
      </w:r>
      <w:r w:rsidDel="00000000" w:rsidR="00000000" w:rsidRPr="00000000">
        <w:rPr>
          <w:rFonts w:ascii="Times New Roman" w:cs="Times New Roman" w:eastAsia="Times New Roman" w:hAnsi="Times New Roman"/>
          <w:sz w:val="20"/>
          <w:szCs w:val="20"/>
          <w:rtl w:val="0"/>
        </w:rPr>
        <w:t xml:space="preserve"> for any N+ or T3+ disease</w:t>
      </w:r>
      <w:r w:rsidDel="00000000" w:rsidR="00000000" w:rsidRPr="00000000">
        <w:rPr>
          <w:rtl w:val="0"/>
        </w:rPr>
        <w:t xml:space="preserve"> except </w:t>
      </w:r>
      <w:r w:rsidDel="00000000" w:rsidR="00000000" w:rsidRPr="00000000">
        <w:rPr>
          <w:rFonts w:ascii="Times New Roman" w:cs="Times New Roman" w:eastAsia="Times New Roman" w:hAnsi="Times New Roman"/>
          <w:sz w:val="20"/>
          <w:szCs w:val="20"/>
          <w:rtl w:val="0"/>
        </w:rPr>
        <w:t xml:space="preserve">T4a refusing surgery (preferred Cat 3).</w:t>
      </w:r>
    </w:p>
    <w:p w:rsidR="00000000" w:rsidDel="00000000" w:rsidP="00000000" w:rsidRDefault="00000000" w:rsidRPr="00000000" w14:paraId="00000301">
      <w:pPr>
        <w:numPr>
          <w:ilvl w:val="1"/>
          <w:numId w:val="62"/>
        </w:numPr>
        <w:ind w:left="1440" w:hanging="360"/>
      </w:pPr>
      <w:r w:rsidDel="00000000" w:rsidR="00000000" w:rsidRPr="00000000">
        <w:rPr>
          <w:rtl w:val="0"/>
        </w:rPr>
        <w:t xml:space="preserve">NPX: Category 2A for T2+ or any N+, listed after [</w:t>
      </w:r>
      <w:hyperlink w:anchor="1yz7r948tu1c">
        <w:r w:rsidDel="00000000" w:rsidR="00000000" w:rsidRPr="00000000">
          <w:rPr>
            <w:rtl w:val="0"/>
          </w:rPr>
          <w:t xml:space="preserve">Al Sarraf</w:t>
        </w:r>
      </w:hyperlink>
      <w:r w:rsidDel="00000000" w:rsidR="00000000" w:rsidRPr="00000000">
        <w:rPr>
          <w:rtl w:val="0"/>
        </w:rPr>
        <w:t xml:space="preserve">]. Clinical trials preferred.</w:t>
      </w:r>
    </w:p>
    <w:p w:rsidR="00000000" w:rsidDel="00000000" w:rsidP="00000000" w:rsidRDefault="00000000" w:rsidRPr="00000000" w14:paraId="00000302">
      <w:pPr>
        <w:numPr>
          <w:ilvl w:val="1"/>
          <w:numId w:val="62"/>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Glottic and SGL: Listed after CCRT and surgery for N+ or T3+.</w:t>
      </w:r>
    </w:p>
    <w:p w:rsidR="00000000" w:rsidDel="00000000" w:rsidP="00000000" w:rsidRDefault="00000000" w:rsidRPr="00000000" w14:paraId="00000303">
      <w:pPr>
        <w:numPr>
          <w:ilvl w:val="1"/>
          <w:numId w:val="62"/>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OC: "Clinical trial"</w:t>
      </w:r>
    </w:p>
    <w:p w:rsidR="00000000" w:rsidDel="00000000" w:rsidP="00000000" w:rsidRDefault="00000000" w:rsidRPr="00000000" w14:paraId="00000304">
      <w:pPr>
        <w:numPr>
          <w:ilvl w:val="1"/>
          <w:numId w:val="62"/>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OP: Cate</w:t>
      </w:r>
      <w:r w:rsidDel="00000000" w:rsidR="00000000" w:rsidRPr="00000000">
        <w:rPr>
          <w:rtl w:val="0"/>
        </w:rPr>
        <w:t xml:space="preserve">gory</w:t>
      </w:r>
      <w:r w:rsidDel="00000000" w:rsidR="00000000" w:rsidRPr="00000000">
        <w:rPr>
          <w:rFonts w:ascii="Times New Roman" w:cs="Times New Roman" w:eastAsia="Times New Roman" w:hAnsi="Times New Roman"/>
          <w:sz w:val="20"/>
          <w:szCs w:val="20"/>
          <w:rtl w:val="0"/>
        </w:rPr>
        <w:t xml:space="preserve"> 3 for T3-4a N0-1, any N2-3.</w:t>
      </w:r>
    </w:p>
    <w:bookmarkStart w:colFirst="0" w:colLast="0" w:name="5a67d5h2q440" w:id="61"/>
    <w:bookmarkEnd w:id="61"/>
    <w:p w:rsidR="00000000" w:rsidDel="00000000" w:rsidP="00000000" w:rsidRDefault="00000000" w:rsidRPr="00000000" w14:paraId="00000305">
      <w:pPr>
        <w:numPr>
          <w:ilvl w:val="0"/>
          <w:numId w:val="62"/>
        </w:numPr>
        <w:spacing w:line="240" w:lineRule="auto"/>
        <w:ind w:left="720" w:hanging="360"/>
        <w:rPr>
          <w:rFonts w:ascii="Times New Roman" w:cs="Times New Roman" w:eastAsia="Times New Roman" w:hAnsi="Times New Roman"/>
          <w:sz w:val="20"/>
          <w:szCs w:val="20"/>
        </w:rPr>
      </w:pPr>
      <w:r w:rsidDel="00000000" w:rsidR="00000000" w:rsidRPr="00000000">
        <w:rPr>
          <w:b w:val="1"/>
          <w:sz w:val="20"/>
          <w:szCs w:val="20"/>
          <w:rtl w:val="0"/>
        </w:rPr>
        <w:t xml:space="preserve">TAX 324 </w:t>
      </w:r>
      <w:hyperlink r:id="rId178">
        <w:r w:rsidDel="00000000" w:rsidR="00000000" w:rsidRPr="00000000">
          <w:rPr>
            <w:rFonts w:ascii="Times New Roman" w:cs="Times New Roman" w:eastAsia="Times New Roman" w:hAnsi="Times New Roman"/>
            <w:sz w:val="20"/>
            <w:szCs w:val="20"/>
            <w:rtl w:val="0"/>
          </w:rPr>
          <w:t xml:space="preserve">[Lanc Onc '11]</w:t>
        </w:r>
      </w:hyperlink>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Cardo" w:cs="Cardo" w:eastAsia="Cardo" w:hAnsi="Cardo"/>
          <w:b w:val="1"/>
          <w:sz w:val="20"/>
          <w:szCs w:val="20"/>
          <w:rtl w:val="0"/>
        </w:rPr>
        <w:t xml:space="preserve">PF vs. TPF x3→ CCRT 70-74 w carboplatin</w:t>
      </w:r>
      <w:r w:rsidDel="00000000" w:rsidR="00000000" w:rsidRPr="00000000">
        <w:rPr>
          <w:rFonts w:ascii="Times New Roman" w:cs="Times New Roman" w:eastAsia="Times New Roman" w:hAnsi="Times New Roman"/>
          <w:sz w:val="20"/>
          <w:szCs w:val="20"/>
          <w:rtl w:val="0"/>
        </w:rPr>
        <w:t xml:space="preserve">. </w:t>
        <w:br w:type="textWrapping"/>
      </w:r>
      <w:r w:rsidDel="00000000" w:rsidR="00000000" w:rsidRPr="00000000">
        <w:rPr>
          <w:rFonts w:ascii="Times New Roman" w:cs="Times New Roman" w:eastAsia="Times New Roman" w:hAnsi="Times New Roman"/>
          <w:sz w:val="20"/>
          <w:szCs w:val="20"/>
          <w:rtl w:val="0"/>
        </w:rPr>
        <w:t xml:space="preserve">TPF should be standard if giving induction, as this study demonstrated a survival benefit.</w:t>
      </w:r>
      <w:r w:rsidDel="00000000" w:rsidR="00000000" w:rsidRPr="00000000">
        <w:rPr>
          <w:rFonts w:ascii="Times New Roman" w:cs="Times New Roman" w:eastAsia="Times New Roman" w:hAnsi="Times New Roman"/>
          <w:i w:val="1"/>
          <w:sz w:val="20"/>
          <w:szCs w:val="20"/>
          <w:rtl w:val="0"/>
        </w:rPr>
        <w:br w:type="textWrapping"/>
      </w:r>
      <w:r w:rsidDel="00000000" w:rsidR="00000000" w:rsidRPr="00000000">
        <w:rPr>
          <w:rFonts w:ascii="Times New Roman" w:cs="Times New Roman" w:eastAsia="Times New Roman" w:hAnsi="Times New Roman"/>
          <w:sz w:val="20"/>
          <w:szCs w:val="20"/>
          <w:rtl w:val="0"/>
        </w:rPr>
        <w:t xml:space="preserve">However, subsequent studies demonstrated no benefit with induction chemo [</w:t>
      </w:r>
      <w:hyperlink r:id="rId179">
        <w:r w:rsidDel="00000000" w:rsidR="00000000" w:rsidRPr="00000000">
          <w:rPr>
            <w:rFonts w:ascii="Times New Roman" w:cs="Times New Roman" w:eastAsia="Times New Roman" w:hAnsi="Times New Roman"/>
            <w:sz w:val="20"/>
            <w:szCs w:val="20"/>
            <w:rtl w:val="0"/>
          </w:rPr>
          <w:t xml:space="preserve">Hadda PARADIGM</w:t>
        </w:r>
      </w:hyperlink>
      <w:r w:rsidDel="00000000" w:rsidR="00000000" w:rsidRPr="00000000">
        <w:rPr>
          <w:rFonts w:ascii="Times New Roman" w:cs="Times New Roman" w:eastAsia="Times New Roman" w:hAnsi="Times New Roman"/>
          <w:sz w:val="20"/>
          <w:szCs w:val="20"/>
          <w:rtl w:val="0"/>
        </w:rPr>
        <w:t xml:space="preserve">, </w:t>
      </w:r>
      <w:hyperlink r:id="rId180">
        <w:r w:rsidDel="00000000" w:rsidR="00000000" w:rsidRPr="00000000">
          <w:rPr>
            <w:rFonts w:ascii="Times New Roman" w:cs="Times New Roman" w:eastAsia="Times New Roman" w:hAnsi="Times New Roman"/>
            <w:sz w:val="20"/>
            <w:szCs w:val="20"/>
            <w:rtl w:val="0"/>
          </w:rPr>
          <w:t xml:space="preserve">Hitt</w:t>
        </w:r>
      </w:hyperlink>
      <w:r w:rsidDel="00000000" w:rsidR="00000000" w:rsidRPr="00000000">
        <w:rPr>
          <w:rFonts w:ascii="Times New Roman" w:cs="Times New Roman" w:eastAsia="Times New Roman" w:hAnsi="Times New Roman"/>
          <w:sz w:val="20"/>
          <w:szCs w:val="20"/>
          <w:rtl w:val="0"/>
        </w:rPr>
        <w:t xml:space="preserve">, </w:t>
      </w:r>
      <w:hyperlink r:id="rId181">
        <w:r w:rsidDel="00000000" w:rsidR="00000000" w:rsidRPr="00000000">
          <w:rPr>
            <w:rFonts w:ascii="Times New Roman" w:cs="Times New Roman" w:eastAsia="Times New Roman" w:hAnsi="Times New Roman"/>
            <w:sz w:val="20"/>
            <w:szCs w:val="20"/>
            <w:rtl w:val="0"/>
          </w:rPr>
          <w:t xml:space="preserve">Cohen DeCIDE</w:t>
        </w:r>
      </w:hyperlink>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306">
      <w:pPr>
        <w:numPr>
          <w:ilvl w:val="1"/>
          <w:numId w:val="62"/>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501 pts. Stage III/IV SqCC H&amp;N. </w:t>
      </w:r>
    </w:p>
    <w:p w:rsidR="00000000" w:rsidDel="00000000" w:rsidP="00000000" w:rsidRDefault="00000000" w:rsidRPr="00000000" w14:paraId="00000307">
      <w:pPr>
        <w:numPr>
          <w:ilvl w:val="2"/>
          <w:numId w:val="62"/>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Docetaxel 75 d1, CDDP 100 d1, 5FU 1000 d1-5; Carbo AUC 1.5.</w:t>
      </w:r>
    </w:p>
    <w:p w:rsidR="00000000" w:rsidDel="00000000" w:rsidP="00000000" w:rsidRDefault="00000000" w:rsidRPr="00000000" w14:paraId="00000308">
      <w:pPr>
        <w:numPr>
          <w:ilvl w:val="1"/>
          <w:numId w:val="62"/>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ORR 70%.</w:t>
      </w:r>
    </w:p>
    <w:p w:rsidR="00000000" w:rsidDel="00000000" w:rsidP="00000000" w:rsidRDefault="00000000" w:rsidRPr="00000000" w14:paraId="00000309">
      <w:pPr>
        <w:numPr>
          <w:ilvl w:val="1"/>
          <w:numId w:val="62"/>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5y OS 42→ 52%, MS 30→ 71 mo, MPFS 13→ 36 mo.</w:t>
      </w:r>
    </w:p>
    <w:bookmarkStart w:colFirst="0" w:colLast="0" w:name="3pu30c2pdhze" w:id="62"/>
    <w:bookmarkEnd w:id="62"/>
    <w:p w:rsidR="00000000" w:rsidDel="00000000" w:rsidP="00000000" w:rsidRDefault="00000000" w:rsidRPr="00000000" w14:paraId="0000030A">
      <w:pPr>
        <w:numPr>
          <w:ilvl w:val="0"/>
          <w:numId w:val="62"/>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PARADIGM</w:t>
      </w:r>
      <w:r w:rsidDel="00000000" w:rsidR="00000000" w:rsidRPr="00000000">
        <w:rPr>
          <w:rFonts w:ascii="Times New Roman" w:cs="Times New Roman" w:eastAsia="Times New Roman" w:hAnsi="Times New Roman"/>
          <w:sz w:val="20"/>
          <w:szCs w:val="20"/>
          <w:rtl w:val="0"/>
        </w:rPr>
        <w:t xml:space="preserve"> [</w:t>
      </w:r>
      <w:hyperlink r:id="rId182">
        <w:r w:rsidDel="00000000" w:rsidR="00000000" w:rsidRPr="00000000">
          <w:rPr>
            <w:rFonts w:ascii="Times New Roman" w:cs="Times New Roman" w:eastAsia="Times New Roman" w:hAnsi="Times New Roman"/>
            <w:sz w:val="20"/>
            <w:szCs w:val="20"/>
            <w:rtl w:val="0"/>
          </w:rPr>
          <w:t xml:space="preserve">Haddad Lancet '13]</w:t>
        </w:r>
      </w:hyperlink>
      <w:r w:rsidDel="00000000" w:rsidR="00000000" w:rsidRPr="00000000">
        <w:rPr>
          <w:rFonts w:ascii="Times New Roman" w:cs="Times New Roman" w:eastAsia="Times New Roman" w:hAnsi="Times New Roman"/>
          <w:sz w:val="20"/>
          <w:szCs w:val="20"/>
          <w:rtl w:val="0"/>
        </w:rPr>
        <w:t xml:space="preserve">:</w:t>
      </w:r>
      <w:r w:rsidDel="00000000" w:rsidR="00000000" w:rsidRPr="00000000">
        <w:rPr>
          <w:rFonts w:ascii="Cardo" w:cs="Cardo" w:eastAsia="Cardo" w:hAnsi="Cardo"/>
          <w:b w:val="1"/>
          <w:sz w:val="20"/>
          <w:szCs w:val="20"/>
          <w:rtl w:val="0"/>
        </w:rPr>
        <w:t xml:space="preserve"> ± TPF x3→ CCRT</w:t>
      </w:r>
      <w:r w:rsidDel="00000000" w:rsidR="00000000" w:rsidRPr="00000000">
        <w:rPr>
          <w:rFonts w:ascii="Times New Roman" w:cs="Times New Roman" w:eastAsia="Times New Roman" w:hAnsi="Times New Roman"/>
          <w:sz w:val="20"/>
          <w:szCs w:val="20"/>
          <w:rtl w:val="0"/>
        </w:rPr>
        <w:t xml:space="preserve">.</w:t>
      </w:r>
      <w:r w:rsidDel="00000000" w:rsidR="00000000" w:rsidRPr="00000000">
        <w:rPr>
          <w:rtl w:val="0"/>
        </w:rPr>
        <w:br w:type="textWrapping"/>
        <w:t xml:space="preserve">There is no benefit with induction TPF. Trial closed early. Increased toxicity with induction.</w:t>
      </w:r>
      <w:r w:rsidDel="00000000" w:rsidR="00000000" w:rsidRPr="00000000">
        <w:rPr>
          <w:rtl w:val="0"/>
        </w:rPr>
      </w:r>
    </w:p>
    <w:p w:rsidR="00000000" w:rsidDel="00000000" w:rsidP="00000000" w:rsidRDefault="00000000" w:rsidRPr="00000000" w14:paraId="0000030B">
      <w:pPr>
        <w:numPr>
          <w:ilvl w:val="1"/>
          <w:numId w:val="62"/>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145 pts w</w:t>
      </w:r>
      <w:r w:rsidDel="00000000" w:rsidR="00000000" w:rsidRPr="00000000">
        <w:rPr>
          <w:rtl w:val="0"/>
        </w:rPr>
        <w:t xml:space="preserve">ith </w:t>
      </w:r>
      <w:r w:rsidDel="00000000" w:rsidR="00000000" w:rsidRPr="00000000">
        <w:rPr>
          <w:rFonts w:ascii="Times New Roman" w:cs="Times New Roman" w:eastAsia="Times New Roman" w:hAnsi="Times New Roman"/>
          <w:sz w:val="20"/>
          <w:szCs w:val="20"/>
          <w:rtl w:val="0"/>
        </w:rPr>
        <w:t xml:space="preserve">T3-4 or N2-3 (except T1N2) H&amp;N SqCC (55% OP). </w:t>
      </w:r>
    </w:p>
    <w:p w:rsidR="00000000" w:rsidDel="00000000" w:rsidP="00000000" w:rsidRDefault="00000000" w:rsidRPr="00000000" w14:paraId="0000030C">
      <w:pPr>
        <w:numPr>
          <w:ilvl w:val="2"/>
          <w:numId w:val="62"/>
        </w:numPr>
        <w:spacing w:line="240" w:lineRule="auto"/>
        <w:ind w:left="216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CCRT for induction arms: PR→ docetaxel or CR→ carboplatin. CCRT alone: </w:t>
      </w:r>
      <w:r w:rsidDel="00000000" w:rsidR="00000000" w:rsidRPr="00000000">
        <w:rPr>
          <w:rtl w:val="0"/>
        </w:rPr>
        <w:t xml:space="preserve">CDDP</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30D">
      <w:pPr>
        <w:numPr>
          <w:ilvl w:val="3"/>
          <w:numId w:val="62"/>
        </w:numPr>
        <w:spacing w:line="240" w:lineRule="auto"/>
        <w:ind w:left="288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Docetaxel 75, CDDP 75, 5-FU 1000 d1-4.</w:t>
      </w:r>
    </w:p>
    <w:p w:rsidR="00000000" w:rsidDel="00000000" w:rsidP="00000000" w:rsidRDefault="00000000" w:rsidRPr="00000000" w14:paraId="0000030E">
      <w:pPr>
        <w:numPr>
          <w:ilvl w:val="2"/>
          <w:numId w:val="62"/>
        </w:numPr>
        <w:spacing w:line="240" w:lineRule="auto"/>
        <w:ind w:left="2160" w:hanging="360"/>
        <w:rPr>
          <w:rFonts w:ascii="Times New Roman" w:cs="Times New Roman" w:eastAsia="Times New Roman" w:hAnsi="Times New Roman"/>
          <w:sz w:val="20"/>
          <w:szCs w:val="20"/>
        </w:rPr>
      </w:pPr>
      <w:r w:rsidDel="00000000" w:rsidR="00000000" w:rsidRPr="00000000">
        <w:rPr>
          <w:rtl w:val="0"/>
        </w:rPr>
        <w:t xml:space="preserve">PR received 72 Gy in 6 weeks with Docetaxel.</w:t>
      </w:r>
    </w:p>
    <w:p w:rsidR="00000000" w:rsidDel="00000000" w:rsidP="00000000" w:rsidRDefault="00000000" w:rsidRPr="00000000" w14:paraId="0000030F">
      <w:pPr>
        <w:numPr>
          <w:ilvl w:val="2"/>
          <w:numId w:val="62"/>
        </w:numPr>
        <w:spacing w:line="240" w:lineRule="auto"/>
        <w:ind w:left="2160" w:hanging="360"/>
        <w:rPr>
          <w:u w:val="none"/>
        </w:rPr>
      </w:pPr>
      <w:r w:rsidDel="00000000" w:rsidR="00000000" w:rsidRPr="00000000">
        <w:rPr>
          <w:rtl w:val="0"/>
        </w:rPr>
        <w:t xml:space="preserve">CR received 70 Gy in 7 weeks with Carboplatin AUC 1.5. </w:t>
      </w:r>
      <w:r w:rsidDel="00000000" w:rsidR="00000000" w:rsidRPr="00000000">
        <w:rPr>
          <w:rtl w:val="0"/>
        </w:rPr>
      </w:r>
    </w:p>
    <w:p w:rsidR="00000000" w:rsidDel="00000000" w:rsidP="00000000" w:rsidRDefault="00000000" w:rsidRPr="00000000" w14:paraId="00000310">
      <w:pPr>
        <w:numPr>
          <w:ilvl w:val="1"/>
          <w:numId w:val="62"/>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Study terminated to poor accrual. </w:t>
      </w:r>
      <w:r w:rsidDel="00000000" w:rsidR="00000000" w:rsidRPr="00000000">
        <w:rPr>
          <w:rFonts w:ascii="Times New Roman" w:cs="Times New Roman" w:eastAsia="Times New Roman" w:hAnsi="Times New Roman"/>
          <w:b w:val="1"/>
          <w:sz w:val="20"/>
          <w:szCs w:val="20"/>
          <w:rtl w:val="0"/>
        </w:rPr>
        <w:t xml:space="preserve">3y OS ~75%</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tl w:val="0"/>
        </w:rPr>
        <w:t xml:space="preserve">3y PFS ~68%. Similar</w:t>
      </w:r>
      <w:r w:rsidDel="00000000" w:rsidR="00000000" w:rsidRPr="00000000">
        <w:rPr>
          <w:rFonts w:ascii="Times New Roman" w:cs="Times New Roman" w:eastAsia="Times New Roman" w:hAnsi="Times New Roman"/>
          <w:sz w:val="20"/>
          <w:szCs w:val="20"/>
          <w:rtl w:val="0"/>
        </w:rPr>
        <w:t xml:space="preserve"> patterns of failure. </w:t>
      </w:r>
    </w:p>
    <w:p w:rsidR="00000000" w:rsidDel="00000000" w:rsidP="00000000" w:rsidRDefault="00000000" w:rsidRPr="00000000" w14:paraId="00000311">
      <w:pPr>
        <w:numPr>
          <w:ilvl w:val="1"/>
          <w:numId w:val="62"/>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Febrile neutropenia was much higher in induction arm</w:t>
      </w:r>
      <w:r w:rsidDel="00000000" w:rsidR="00000000" w:rsidRPr="00000000">
        <w:rPr>
          <w:rFonts w:ascii="Cardo" w:cs="Cardo" w:eastAsia="Cardo" w:hAnsi="Cardo"/>
          <w:sz w:val="20"/>
          <w:szCs w:val="20"/>
          <w:rtl w:val="0"/>
        </w:rPr>
        <w:t xml:space="preserve"> 2→ 22%.</w:t>
      </w:r>
    </w:p>
    <w:p w:rsidR="00000000" w:rsidDel="00000000" w:rsidP="00000000" w:rsidRDefault="00000000" w:rsidRPr="00000000" w14:paraId="00000312">
      <w:pPr>
        <w:numPr>
          <w:ilvl w:val="1"/>
          <w:numId w:val="62"/>
        </w:numPr>
        <w:spacing w:line="240" w:lineRule="auto"/>
        <w:ind w:left="1440" w:hanging="360"/>
        <w:rPr>
          <w:u w:val="none"/>
        </w:rPr>
      </w:pPr>
      <w:r w:rsidDel="00000000" w:rsidR="00000000" w:rsidRPr="00000000">
        <w:rPr>
          <w:rFonts w:ascii="Cardo" w:cs="Cardo" w:eastAsia="Cardo" w:hAnsi="Cardo"/>
          <w:rtl w:val="0"/>
        </w:rPr>
        <w:t xml:space="preserve">G3-4 mucositis of 16→ 47%. </w:t>
      </w:r>
    </w:p>
    <w:p w:rsidR="00000000" w:rsidDel="00000000" w:rsidP="00000000" w:rsidRDefault="00000000" w:rsidRPr="00000000" w14:paraId="00000313">
      <w:pPr>
        <w:numPr>
          <w:ilvl w:val="0"/>
          <w:numId w:val="62"/>
        </w:numPr>
        <w:spacing w:line="240" w:lineRule="auto"/>
        <w:ind w:left="720" w:hanging="360"/>
        <w:rPr>
          <w:rFonts w:ascii="Times New Roman" w:cs="Times New Roman" w:eastAsia="Times New Roman" w:hAnsi="Times New Roman"/>
          <w:sz w:val="20"/>
          <w:szCs w:val="20"/>
        </w:rPr>
      </w:pPr>
      <w:r w:rsidDel="00000000" w:rsidR="00000000" w:rsidRPr="00000000">
        <w:rPr>
          <w:b w:val="1"/>
          <w:rtl w:val="0"/>
        </w:rPr>
        <w:t xml:space="preserve">Madrid</w:t>
      </w:r>
      <w:r w:rsidDel="00000000" w:rsidR="00000000" w:rsidRPr="00000000">
        <w:rPr>
          <w:rtl w:val="0"/>
        </w:rPr>
        <w:t xml:space="preserve"> </w:t>
      </w:r>
      <w:r w:rsidDel="00000000" w:rsidR="00000000" w:rsidRPr="00000000">
        <w:rPr>
          <w:rFonts w:ascii="Times New Roman" w:cs="Times New Roman" w:eastAsia="Times New Roman" w:hAnsi="Times New Roman"/>
          <w:sz w:val="20"/>
          <w:szCs w:val="20"/>
          <w:rtl w:val="0"/>
        </w:rPr>
        <w:t xml:space="preserve">[</w:t>
      </w:r>
      <w:hyperlink r:id="rId183">
        <w:r w:rsidDel="00000000" w:rsidR="00000000" w:rsidRPr="00000000">
          <w:rPr>
            <w:rFonts w:ascii="Times New Roman" w:cs="Times New Roman" w:eastAsia="Times New Roman" w:hAnsi="Times New Roman"/>
            <w:sz w:val="20"/>
            <w:szCs w:val="20"/>
            <w:rtl w:val="0"/>
          </w:rPr>
          <w:t xml:space="preserve">Hitt Ann Oncol '14</w:t>
        </w:r>
      </w:hyperlink>
      <w:r w:rsidDel="00000000" w:rsidR="00000000" w:rsidRPr="00000000">
        <w:rPr>
          <w:rFonts w:ascii="Times New Roman" w:cs="Times New Roman" w:eastAsia="Times New Roman" w:hAnsi="Times New Roman"/>
          <w:sz w:val="20"/>
          <w:szCs w:val="20"/>
          <w:rtl w:val="0"/>
        </w:rPr>
        <w:t xml:space="preserve">]: 3 arm </w:t>
      </w:r>
      <w:r w:rsidDel="00000000" w:rsidR="00000000" w:rsidRPr="00000000">
        <w:rPr>
          <w:rFonts w:ascii="Cardo" w:cs="Cardo" w:eastAsia="Cardo" w:hAnsi="Cardo"/>
          <w:b w:val="1"/>
          <w:sz w:val="20"/>
          <w:szCs w:val="20"/>
          <w:rtl w:val="0"/>
        </w:rPr>
        <w:t xml:space="preserve">± TPF vs. PF→ CCRT w</w:t>
      </w:r>
      <w:r w:rsidDel="00000000" w:rsidR="00000000" w:rsidRPr="00000000">
        <w:rPr>
          <w:b w:val="1"/>
          <w:rtl w:val="0"/>
        </w:rPr>
        <w:t xml:space="preserve">ith CDDP</w:t>
      </w: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314">
      <w:pPr>
        <w:ind w:firstLine="720"/>
        <w:rPr/>
      </w:pPr>
      <w:r w:rsidDel="00000000" w:rsidR="00000000" w:rsidRPr="00000000">
        <w:rPr>
          <w:rtl w:val="0"/>
        </w:rPr>
        <w:t xml:space="preserve">There is no benefit with induction chemotherapy. Increased toxicity with induction.</w:t>
      </w:r>
    </w:p>
    <w:p w:rsidR="00000000" w:rsidDel="00000000" w:rsidP="00000000" w:rsidRDefault="00000000" w:rsidRPr="00000000" w14:paraId="00000315">
      <w:pPr>
        <w:spacing w:line="240" w:lineRule="auto"/>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Per protocol induction with improved LRC and PFS</w:t>
      </w:r>
      <w:r w:rsidDel="00000000" w:rsidR="00000000" w:rsidRPr="00000000">
        <w:rPr>
          <w:rtl w:val="0"/>
        </w:rPr>
        <w:t xml:space="preserve">, particularly in the TPF arm.</w:t>
      </w:r>
      <w:r w:rsidDel="00000000" w:rsidR="00000000" w:rsidRPr="00000000">
        <w:rPr>
          <w:rtl w:val="0"/>
        </w:rPr>
      </w:r>
    </w:p>
    <w:p w:rsidR="00000000" w:rsidDel="00000000" w:rsidP="00000000" w:rsidRDefault="00000000" w:rsidRPr="00000000" w14:paraId="00000316">
      <w:pPr>
        <w:numPr>
          <w:ilvl w:val="1"/>
          <w:numId w:val="62"/>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439 pts. Stage III-IV SqCC. 98% stage IV, 43% OP. ~30% of induction did not proceed to CCRT. MFU 2y. </w:t>
      </w:r>
    </w:p>
    <w:p w:rsidR="00000000" w:rsidDel="00000000" w:rsidP="00000000" w:rsidRDefault="00000000" w:rsidRPr="00000000" w14:paraId="00000317">
      <w:pPr>
        <w:numPr>
          <w:ilvl w:val="2"/>
          <w:numId w:val="62"/>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Docetaxel 75 d1, CDDP 75-100 d1, 5FU 750-1000 d1-5. CCRT w CDDP 100 q3w x3c.</w:t>
      </w:r>
    </w:p>
    <w:p w:rsidR="00000000" w:rsidDel="00000000" w:rsidP="00000000" w:rsidRDefault="00000000" w:rsidRPr="00000000" w14:paraId="00000318">
      <w:pPr>
        <w:numPr>
          <w:ilvl w:val="1"/>
          <w:numId w:val="62"/>
        </w:numPr>
        <w:spacing w:line="240" w:lineRule="auto"/>
        <w:ind w:left="1440" w:hanging="360"/>
        <w:rPr>
          <w:u w:val="none"/>
        </w:rPr>
      </w:pPr>
      <w:r w:rsidDel="00000000" w:rsidR="00000000" w:rsidRPr="00000000">
        <w:rPr>
          <w:rtl w:val="0"/>
        </w:rPr>
        <w:t xml:space="preserve">MPFS ~14 mo. MTTF ~8 mo. MS ~27 mo.</w:t>
      </w:r>
    </w:p>
    <w:p w:rsidR="00000000" w:rsidDel="00000000" w:rsidP="00000000" w:rsidRDefault="00000000" w:rsidRPr="00000000" w14:paraId="00000319">
      <w:pPr>
        <w:numPr>
          <w:ilvl w:val="1"/>
          <w:numId w:val="62"/>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~LRC, PFS, or OS by ITT; however per protocol tx improved LRC and PFS with induction, particularly in TPF arm. </w:t>
      </w:r>
    </w:p>
    <w:p w:rsidR="00000000" w:rsidDel="00000000" w:rsidP="00000000" w:rsidRDefault="00000000" w:rsidRPr="00000000" w14:paraId="0000031A">
      <w:pPr>
        <w:numPr>
          <w:ilvl w:val="1"/>
          <w:numId w:val="62"/>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More toxicity (neutropenia, odynophagia, stomatitis) with induction.</w:t>
      </w:r>
    </w:p>
    <w:bookmarkStart w:colFirst="0" w:colLast="0" w:name="al854penm8je" w:id="63"/>
    <w:bookmarkEnd w:id="63"/>
    <w:p w:rsidR="00000000" w:rsidDel="00000000" w:rsidP="00000000" w:rsidRDefault="00000000" w:rsidRPr="00000000" w14:paraId="0000031B">
      <w:pPr>
        <w:numPr>
          <w:ilvl w:val="0"/>
          <w:numId w:val="62"/>
        </w:numPr>
        <w:spacing w:line="240" w:lineRule="auto"/>
        <w:ind w:left="720" w:hanging="360"/>
        <w:rPr>
          <w:rFonts w:ascii="Times New Roman" w:cs="Times New Roman" w:eastAsia="Times New Roman" w:hAnsi="Times New Roman"/>
          <w:sz w:val="20"/>
          <w:szCs w:val="20"/>
        </w:rPr>
      </w:pPr>
      <w:r w:rsidDel="00000000" w:rsidR="00000000" w:rsidRPr="00000000">
        <w:rPr>
          <w:b w:val="1"/>
          <w:sz w:val="20"/>
          <w:szCs w:val="20"/>
          <w:rtl w:val="0"/>
        </w:rPr>
        <w:t xml:space="preserve">DeCIDE </w:t>
      </w:r>
      <w:r w:rsidDel="00000000" w:rsidR="00000000" w:rsidRPr="00000000">
        <w:rPr>
          <w:rFonts w:ascii="Times New Roman" w:cs="Times New Roman" w:eastAsia="Times New Roman" w:hAnsi="Times New Roman"/>
          <w:sz w:val="20"/>
          <w:szCs w:val="20"/>
          <w:rtl w:val="0"/>
        </w:rPr>
        <w:t xml:space="preserve">[</w:t>
      </w:r>
      <w:hyperlink r:id="rId184">
        <w:r w:rsidDel="00000000" w:rsidR="00000000" w:rsidRPr="00000000">
          <w:rPr>
            <w:rFonts w:ascii="Times New Roman" w:cs="Times New Roman" w:eastAsia="Times New Roman" w:hAnsi="Times New Roman"/>
            <w:sz w:val="20"/>
            <w:szCs w:val="20"/>
            <w:rtl w:val="0"/>
          </w:rPr>
          <w:t xml:space="preserve">Cohen JCO '14]</w:t>
        </w:r>
      </w:hyperlink>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Cardo" w:cs="Cardo" w:eastAsia="Cardo" w:hAnsi="Cardo"/>
          <w:b w:val="1"/>
          <w:sz w:val="20"/>
          <w:szCs w:val="20"/>
          <w:rtl w:val="0"/>
        </w:rPr>
        <w:t xml:space="preserve">± TPF x2→ CCRT with TFHU</w:t>
      </w:r>
      <w:r w:rsidDel="00000000" w:rsidR="00000000" w:rsidRPr="00000000">
        <w:rPr>
          <w:rFonts w:ascii="Times New Roman" w:cs="Times New Roman" w:eastAsia="Times New Roman" w:hAnsi="Times New Roman"/>
          <w:sz w:val="20"/>
          <w:szCs w:val="20"/>
          <w:rtl w:val="0"/>
        </w:rPr>
        <w:t xml:space="preserve"> (74-75 Gy BID RT). </w:t>
        <w:br w:type="textWrapping"/>
        <w:t xml:space="preserve">Induc</w:t>
      </w:r>
      <w:r w:rsidDel="00000000" w:rsidR="00000000" w:rsidRPr="00000000">
        <w:rPr>
          <w:rtl w:val="0"/>
        </w:rPr>
        <w:t xml:space="preserve">tion demonstrated m</w:t>
      </w:r>
      <w:r w:rsidDel="00000000" w:rsidR="00000000" w:rsidRPr="00000000">
        <w:rPr>
          <w:rFonts w:ascii="Times New Roman" w:cs="Times New Roman" w:eastAsia="Times New Roman" w:hAnsi="Times New Roman"/>
          <w:sz w:val="20"/>
          <w:szCs w:val="20"/>
          <w:rtl w:val="0"/>
        </w:rPr>
        <w:t xml:space="preserve">ore toxicity </w:t>
      </w:r>
      <w:r w:rsidDel="00000000" w:rsidR="00000000" w:rsidRPr="00000000">
        <w:rPr>
          <w:rtl w:val="0"/>
        </w:rPr>
        <w:t xml:space="preserve">and no</w:t>
      </w:r>
      <w:r w:rsidDel="00000000" w:rsidR="00000000" w:rsidRPr="00000000">
        <w:rPr>
          <w:rFonts w:ascii="Times New Roman" w:cs="Times New Roman" w:eastAsia="Times New Roman" w:hAnsi="Times New Roman"/>
          <w:sz w:val="20"/>
          <w:szCs w:val="20"/>
          <w:rtl w:val="0"/>
        </w:rPr>
        <w:t xml:space="preserve"> OS benefit.</w:t>
      </w:r>
    </w:p>
    <w:p w:rsidR="00000000" w:rsidDel="00000000" w:rsidP="00000000" w:rsidRDefault="00000000" w:rsidRPr="00000000" w14:paraId="0000031C">
      <w:pPr>
        <w:numPr>
          <w:ilvl w:val="1"/>
          <w:numId w:val="62"/>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273 pts. N2/3 SCC (58% OP). Unable to meet accrual. Still ~OS, DFS, RFS. MFU 30 mo.</w:t>
      </w:r>
    </w:p>
    <w:p w:rsidR="00000000" w:rsidDel="00000000" w:rsidP="00000000" w:rsidRDefault="00000000" w:rsidRPr="00000000" w14:paraId="0000031D">
      <w:pPr>
        <w:numPr>
          <w:ilvl w:val="2"/>
          <w:numId w:val="62"/>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TPF: Docetaxel 75, CDDP 75, 5-FU 750 d1-5. </w:t>
      </w:r>
    </w:p>
    <w:p w:rsidR="00000000" w:rsidDel="00000000" w:rsidP="00000000" w:rsidRDefault="00000000" w:rsidRPr="00000000" w14:paraId="0000031E">
      <w:pPr>
        <w:numPr>
          <w:ilvl w:val="2"/>
          <w:numId w:val="62"/>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DFHX = Docetaxel/5-FU/HU. </w:t>
      </w:r>
    </w:p>
    <w:p w:rsidR="00000000" w:rsidDel="00000000" w:rsidP="00000000" w:rsidRDefault="00000000" w:rsidRPr="00000000" w14:paraId="0000031F">
      <w:pPr>
        <w:numPr>
          <w:ilvl w:val="2"/>
          <w:numId w:val="62"/>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RT = 1.5 Gy BID to 75 Gy. </w:t>
      </w:r>
    </w:p>
    <w:p w:rsidR="00000000" w:rsidDel="00000000" w:rsidP="00000000" w:rsidRDefault="00000000" w:rsidRPr="00000000" w14:paraId="00000320">
      <w:pPr>
        <w:numPr>
          <w:ilvl w:val="1"/>
          <w:numId w:val="62"/>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3y OS ~75% and </w:t>
      </w:r>
      <w:r w:rsidDel="00000000" w:rsidR="00000000" w:rsidRPr="00000000">
        <w:rPr>
          <w:rtl w:val="0"/>
        </w:rPr>
        <w:t xml:space="preserve">equivalent </w:t>
      </w:r>
      <w:r w:rsidDel="00000000" w:rsidR="00000000" w:rsidRPr="00000000">
        <w:rPr>
          <w:rFonts w:ascii="Times New Roman" w:cs="Times New Roman" w:eastAsia="Times New Roman" w:hAnsi="Times New Roman"/>
          <w:sz w:val="20"/>
          <w:szCs w:val="20"/>
          <w:rtl w:val="0"/>
        </w:rPr>
        <w:t xml:space="preserve">PFS. </w:t>
      </w:r>
    </w:p>
    <w:p w:rsidR="00000000" w:rsidDel="00000000" w:rsidP="00000000" w:rsidRDefault="00000000" w:rsidRPr="00000000" w14:paraId="00000321">
      <w:pPr>
        <w:numPr>
          <w:ilvl w:val="1"/>
          <w:numId w:val="62"/>
        </w:numPr>
        <w:spacing w:line="240" w:lineRule="auto"/>
        <w:ind w:left="1440" w:hanging="360"/>
        <w:rPr>
          <w:u w:val="none"/>
        </w:rPr>
      </w:pPr>
      <w:r w:rsidDel="00000000" w:rsidR="00000000" w:rsidRPr="00000000">
        <w:rPr>
          <w:rtl w:val="0"/>
        </w:rPr>
        <w:t xml:space="preserve">Around 30% mortality in both arms.</w:t>
      </w:r>
    </w:p>
    <w:p w:rsidR="00000000" w:rsidDel="00000000" w:rsidP="00000000" w:rsidRDefault="00000000" w:rsidRPr="00000000" w14:paraId="00000322">
      <w:pPr>
        <w:numPr>
          <w:ilvl w:val="1"/>
          <w:numId w:val="62"/>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Higher CSM w/o induction, but more deaths from other causes with induction.</w:t>
      </w:r>
    </w:p>
    <w:p w:rsidR="00000000" w:rsidDel="00000000" w:rsidP="00000000" w:rsidRDefault="00000000" w:rsidRPr="00000000" w14:paraId="00000323">
      <w:pPr>
        <w:numPr>
          <w:ilvl w:val="1"/>
          <w:numId w:val="62"/>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Higher rate of DM without local recurrence in the no-induction arm.</w:t>
      </w:r>
    </w:p>
    <w:p w:rsidR="00000000" w:rsidDel="00000000" w:rsidP="00000000" w:rsidRDefault="00000000" w:rsidRPr="00000000" w14:paraId="00000324">
      <w:pPr>
        <w:numPr>
          <w:ilvl w:val="1"/>
          <w:numId w:val="62"/>
        </w:numPr>
        <w:spacing w:line="240" w:lineRule="auto"/>
        <w:ind w:left="1440" w:hanging="360"/>
        <w:rPr>
          <w:u w:val="none"/>
        </w:rPr>
      </w:pPr>
      <w:r w:rsidDel="00000000" w:rsidR="00000000" w:rsidRPr="00000000">
        <w:rPr>
          <w:rFonts w:ascii="Cardo" w:cs="Cardo" w:eastAsia="Cardo" w:hAnsi="Cardo"/>
          <w:rtl w:val="0"/>
        </w:rPr>
        <w:t xml:space="preserve">Serious AE for no induction / induction of 28→ 47%. </w:t>
      </w:r>
    </w:p>
    <w:p w:rsidR="00000000" w:rsidDel="00000000" w:rsidP="00000000" w:rsidRDefault="00000000" w:rsidRPr="00000000" w14:paraId="00000325">
      <w:pPr>
        <w:numPr>
          <w:ilvl w:val="0"/>
          <w:numId w:val="62"/>
        </w:numPr>
        <w:spacing w:line="240" w:lineRule="auto"/>
        <w:rPr>
          <w:u w:val="none"/>
        </w:rPr>
      </w:pPr>
      <w:r w:rsidDel="00000000" w:rsidR="00000000" w:rsidRPr="00000000">
        <w:rPr>
          <w:b w:val="1"/>
          <w:rtl w:val="0"/>
        </w:rPr>
        <w:t xml:space="preserve">GSTTC</w:t>
      </w:r>
      <w:r w:rsidDel="00000000" w:rsidR="00000000" w:rsidRPr="00000000">
        <w:rPr>
          <w:b w:val="1"/>
          <w:rtl w:val="0"/>
        </w:rPr>
        <w:t xml:space="preserve"> Italian Study Group </w:t>
      </w:r>
      <w:r w:rsidDel="00000000" w:rsidR="00000000" w:rsidRPr="00000000">
        <w:rPr>
          <w:rtl w:val="0"/>
        </w:rPr>
        <w:t xml:space="preserve">[</w:t>
      </w:r>
      <w:hyperlink r:id="rId185">
        <w:r w:rsidDel="00000000" w:rsidR="00000000" w:rsidRPr="00000000">
          <w:rPr>
            <w:rtl w:val="0"/>
          </w:rPr>
          <w:t xml:space="preserve">Ghi Ann Onc '17</w:t>
        </w:r>
      </w:hyperlink>
      <w:r w:rsidDel="00000000" w:rsidR="00000000" w:rsidRPr="00000000">
        <w:rPr>
          <w:rtl w:val="0"/>
        </w:rPr>
        <w:t xml:space="preserve">]: 2x2. </w:t>
      </w:r>
      <w:r w:rsidDel="00000000" w:rsidR="00000000" w:rsidRPr="00000000">
        <w:rPr>
          <w:rFonts w:ascii="Cardo" w:cs="Cardo" w:eastAsia="Cardo" w:hAnsi="Cardo"/>
          <w:b w:val="1"/>
          <w:rtl w:val="0"/>
        </w:rPr>
        <w:t xml:space="preserve">± TPF→ CCRT</w:t>
      </w:r>
      <w:r w:rsidDel="00000000" w:rsidR="00000000" w:rsidRPr="00000000">
        <w:rPr>
          <w:rtl w:val="0"/>
        </w:rPr>
        <w:t xml:space="preserve"> (</w:t>
      </w:r>
      <w:r w:rsidDel="00000000" w:rsidR="00000000" w:rsidRPr="00000000">
        <w:rPr>
          <w:b w:val="1"/>
          <w:rtl w:val="0"/>
        </w:rPr>
        <w:t xml:space="preserve">CDDP/5FU vs. Cetuximab</w:t>
      </w:r>
      <w:r w:rsidDel="00000000" w:rsidR="00000000" w:rsidRPr="00000000">
        <w:rPr>
          <w:rtl w:val="0"/>
        </w:rPr>
        <w:t xml:space="preserve">). </w:t>
        <w:br w:type="textWrapping"/>
        <w:t xml:space="preserve">Induction chemo improves OS, PFS, LRC and CR. On subanalysis, the best effect was seen with cetuximab. </w:t>
      </w:r>
    </w:p>
    <w:p w:rsidR="00000000" w:rsidDel="00000000" w:rsidP="00000000" w:rsidRDefault="00000000" w:rsidRPr="00000000" w14:paraId="00000326">
      <w:pPr>
        <w:numPr>
          <w:ilvl w:val="1"/>
          <w:numId w:val="62"/>
        </w:numPr>
        <w:spacing w:line="240" w:lineRule="auto"/>
        <w:ind w:left="1440" w:hanging="360"/>
        <w:rPr>
          <w:u w:val="none"/>
        </w:rPr>
      </w:pPr>
      <w:r w:rsidDel="00000000" w:rsidR="00000000" w:rsidRPr="00000000">
        <w:rPr>
          <w:rtl w:val="0"/>
        </w:rPr>
        <w:t xml:space="preserve">414 patients. Unresectable. Stage III-IV. AJCC V. Non-metastatic SqCC. MFU nearly 4y.</w:t>
      </w:r>
    </w:p>
    <w:p w:rsidR="00000000" w:rsidDel="00000000" w:rsidP="00000000" w:rsidRDefault="00000000" w:rsidRPr="00000000" w14:paraId="00000327">
      <w:pPr>
        <w:numPr>
          <w:ilvl w:val="2"/>
          <w:numId w:val="62"/>
        </w:numPr>
        <w:spacing w:line="240" w:lineRule="auto"/>
        <w:ind w:left="2160" w:hanging="360"/>
        <w:rPr>
          <w:u w:val="none"/>
        </w:rPr>
      </w:pPr>
      <w:r w:rsidDel="00000000" w:rsidR="00000000" w:rsidRPr="00000000">
        <w:rPr>
          <w:rFonts w:ascii="Gungsuh" w:cs="Gungsuh" w:eastAsia="Gungsuh" w:hAnsi="Gungsuh"/>
          <w:rtl w:val="0"/>
        </w:rPr>
        <w:t xml:space="preserve">RT: 70 Gy with ≥ 60 Gy to neck.</w:t>
      </w:r>
    </w:p>
    <w:p w:rsidR="00000000" w:rsidDel="00000000" w:rsidP="00000000" w:rsidRDefault="00000000" w:rsidRPr="00000000" w14:paraId="00000328">
      <w:pPr>
        <w:numPr>
          <w:ilvl w:val="1"/>
          <w:numId w:val="62"/>
        </w:numPr>
        <w:spacing w:line="240" w:lineRule="auto"/>
        <w:ind w:left="1440" w:hanging="360"/>
        <w:rPr>
          <w:u w:val="none"/>
        </w:rPr>
      </w:pPr>
      <w:r w:rsidDel="00000000" w:rsidR="00000000" w:rsidRPr="00000000">
        <w:rPr>
          <w:rFonts w:ascii="Cardo" w:cs="Cardo" w:eastAsia="Cardo" w:hAnsi="Cardo"/>
          <w:rtl w:val="0"/>
        </w:rPr>
        <w:t xml:space="preserve">MS for no induction / induction of 32→ 55 mo. </w:t>
      </w:r>
    </w:p>
    <w:p w:rsidR="00000000" w:rsidDel="00000000" w:rsidP="00000000" w:rsidRDefault="00000000" w:rsidRPr="00000000" w14:paraId="00000329">
      <w:pPr>
        <w:numPr>
          <w:ilvl w:val="1"/>
          <w:numId w:val="62"/>
        </w:numPr>
        <w:spacing w:line="240" w:lineRule="auto"/>
        <w:ind w:left="1440" w:hanging="360"/>
        <w:rPr>
          <w:u w:val="none"/>
        </w:rPr>
      </w:pPr>
      <w:r w:rsidDel="00000000" w:rsidR="00000000" w:rsidRPr="00000000">
        <w:rPr>
          <w:rFonts w:ascii="Cardo" w:cs="Cardo" w:eastAsia="Cardo" w:hAnsi="Cardo"/>
          <w:rtl w:val="0"/>
        </w:rPr>
        <w:t xml:space="preserve">3y OS for no induction / induction of 47→ 58%. </w:t>
      </w:r>
    </w:p>
    <w:p w:rsidR="00000000" w:rsidDel="00000000" w:rsidP="00000000" w:rsidRDefault="00000000" w:rsidRPr="00000000" w14:paraId="0000032A">
      <w:pPr>
        <w:numPr>
          <w:ilvl w:val="1"/>
          <w:numId w:val="62"/>
        </w:numPr>
        <w:spacing w:line="240" w:lineRule="auto"/>
        <w:ind w:left="1440" w:hanging="360"/>
        <w:rPr>
          <w:u w:val="none"/>
        </w:rPr>
      </w:pPr>
      <w:r w:rsidDel="00000000" w:rsidR="00000000" w:rsidRPr="00000000">
        <w:rPr>
          <w:rFonts w:ascii="Cardo" w:cs="Cardo" w:eastAsia="Cardo" w:hAnsi="Cardo"/>
          <w:rtl w:val="0"/>
        </w:rPr>
        <w:t xml:space="preserve">MPFS for no induction / induction of 19→ 31 mo. </w:t>
      </w:r>
    </w:p>
    <w:p w:rsidR="00000000" w:rsidDel="00000000" w:rsidP="00000000" w:rsidRDefault="00000000" w:rsidRPr="00000000" w14:paraId="0000032B">
      <w:pPr>
        <w:numPr>
          <w:ilvl w:val="1"/>
          <w:numId w:val="62"/>
        </w:numPr>
        <w:spacing w:line="240" w:lineRule="auto"/>
        <w:ind w:left="1440" w:hanging="360"/>
        <w:rPr>
          <w:u w:val="none"/>
        </w:rPr>
      </w:pPr>
      <w:r w:rsidDel="00000000" w:rsidR="00000000" w:rsidRPr="00000000">
        <w:rPr>
          <w:rtl w:val="0"/>
        </w:rPr>
        <w:t xml:space="preserve">3y DM ~15%. </w:t>
      </w:r>
    </w:p>
    <w:p w:rsidR="00000000" w:rsidDel="00000000" w:rsidP="00000000" w:rsidRDefault="00000000" w:rsidRPr="00000000" w14:paraId="0000032C">
      <w:pPr>
        <w:numPr>
          <w:ilvl w:val="1"/>
          <w:numId w:val="62"/>
        </w:numPr>
        <w:spacing w:line="240" w:lineRule="auto"/>
        <w:ind w:left="1440" w:hanging="360"/>
        <w:rPr>
          <w:u w:val="none"/>
        </w:rPr>
      </w:pPr>
      <w:r w:rsidDel="00000000" w:rsidR="00000000" w:rsidRPr="00000000">
        <w:rPr>
          <w:rtl w:val="0"/>
        </w:rPr>
        <w:t xml:space="preserve">Subanalysis suggests cetuximab is superior to CDDP/5FU.</w:t>
      </w:r>
    </w:p>
    <w:p w:rsidR="00000000" w:rsidDel="00000000" w:rsidP="00000000" w:rsidRDefault="00000000" w:rsidRPr="00000000" w14:paraId="0000032D">
      <w:pPr>
        <w:numPr>
          <w:ilvl w:val="1"/>
          <w:numId w:val="62"/>
        </w:numPr>
        <w:spacing w:line="240" w:lineRule="auto"/>
        <w:ind w:left="1440" w:hanging="360"/>
        <w:rPr>
          <w:u w:val="none"/>
        </w:rPr>
      </w:pPr>
      <w:r w:rsidDel="00000000" w:rsidR="00000000" w:rsidRPr="00000000">
        <w:rPr>
          <w:rtl w:val="0"/>
        </w:rPr>
        <w:t xml:space="preserve">Treatment breaks did not differ between concurrent chemotherapy arms.</w:t>
      </w:r>
    </w:p>
    <w:p w:rsidR="00000000" w:rsidDel="00000000" w:rsidP="00000000" w:rsidRDefault="00000000" w:rsidRPr="00000000" w14:paraId="0000032E">
      <w:pPr>
        <w:numPr>
          <w:ilvl w:val="1"/>
          <w:numId w:val="62"/>
        </w:numPr>
        <w:spacing w:line="240" w:lineRule="auto"/>
        <w:ind w:left="1440" w:hanging="360"/>
        <w:rPr>
          <w:u w:val="none"/>
        </w:rPr>
      </w:pPr>
      <w:r w:rsidDel="00000000" w:rsidR="00000000" w:rsidRPr="00000000">
        <w:rPr>
          <w:rtl w:val="0"/>
        </w:rPr>
        <w:t xml:space="preserve">More febrile neutropenia with induction.</w:t>
      </w:r>
    </w:p>
    <w:p w:rsidR="00000000" w:rsidDel="00000000" w:rsidP="00000000" w:rsidRDefault="00000000" w:rsidRPr="00000000" w14:paraId="0000032F">
      <w:pPr>
        <w:pStyle w:val="Heading2"/>
        <w:spacing w:line="240" w:lineRule="auto"/>
        <w:rPr/>
      </w:pPr>
      <w:bookmarkStart w:colFirst="0" w:colLast="0" w:name="_xs74hzsr2l8p" w:id="64"/>
      <w:bookmarkEnd w:id="64"/>
      <w:r w:rsidDel="00000000" w:rsidR="00000000" w:rsidRPr="00000000">
        <w:rPr>
          <w:rtl w:val="0"/>
        </w:rPr>
      </w:r>
    </w:p>
    <w:p w:rsidR="00000000" w:rsidDel="00000000" w:rsidP="00000000" w:rsidRDefault="00000000" w:rsidRPr="00000000" w14:paraId="00000330">
      <w:pPr>
        <w:pStyle w:val="Heading2"/>
        <w:spacing w:line="240" w:lineRule="auto"/>
        <w:rPr/>
      </w:pPr>
      <w:bookmarkStart w:colFirst="0" w:colLast="0" w:name="_3zbparwhwle9" w:id="65"/>
      <w:bookmarkEnd w:id="65"/>
      <w:hyperlink w:anchor="_yc56opxk661h">
        <w:r w:rsidDel="00000000" w:rsidR="00000000" w:rsidRPr="00000000">
          <w:rPr>
            <w:rtl w:val="0"/>
          </w:rPr>
          <w:t xml:space="preserve">M</w:t>
        </w:r>
      </w:hyperlink>
      <w:hyperlink w:anchor="_yc56opxk661h">
        <w:r w:rsidDel="00000000" w:rsidR="00000000" w:rsidRPr="00000000">
          <w:rPr>
            <w:rtl w:val="0"/>
          </w:rPr>
          <w:t xml:space="preserve">etastatic / Recurrent </w:t>
        </w:r>
      </w:hyperlink>
      <w:r w:rsidDel="00000000" w:rsidR="00000000" w:rsidRPr="00000000">
        <w:rPr>
          <w:rtl w:val="0"/>
        </w:rPr>
        <w:t xml:space="preserve">H&amp;N</w:t>
      </w:r>
      <w:r w:rsidDel="00000000" w:rsidR="00000000" w:rsidRPr="00000000">
        <w:rPr>
          <w:rtl w:val="0"/>
        </w:rPr>
      </w:r>
    </w:p>
    <w:p w:rsidR="00000000" w:rsidDel="00000000" w:rsidP="00000000" w:rsidRDefault="00000000" w:rsidRPr="00000000" w14:paraId="00000331">
      <w:pPr>
        <w:spacing w:line="240" w:lineRule="auto"/>
        <w:ind w:left="0" w:firstLine="0"/>
        <w:rPr/>
      </w:pPr>
      <w:r w:rsidDel="00000000" w:rsidR="00000000" w:rsidRPr="00000000">
        <w:rPr>
          <w:rtl w:val="0"/>
        </w:rPr>
        <w:t xml:space="preserve">As of 2019, Pembro alone is indicated for PD-L1 expression, while Pembro/Chemo is indicated regardless of PD-L1 expression per [</w:t>
      </w:r>
      <w:hyperlink w:anchor="dts5xspud71v">
        <w:r w:rsidDel="00000000" w:rsidR="00000000" w:rsidRPr="00000000">
          <w:rPr>
            <w:rtl w:val="0"/>
          </w:rPr>
          <w:t xml:space="preserve">KEYNOTE 048</w:t>
        </w:r>
      </w:hyperlink>
      <w:r w:rsidDel="00000000" w:rsidR="00000000" w:rsidRPr="00000000">
        <w:rPr>
          <w:rtl w:val="0"/>
        </w:rPr>
        <w:t xml:space="preserve">]. Keep in mind that response rates are lower with pembro alone, but are more durable and with less severe AE than with the EXTREME regimen.</w:t>
      </w:r>
    </w:p>
    <w:p w:rsidR="00000000" w:rsidDel="00000000" w:rsidP="00000000" w:rsidRDefault="00000000" w:rsidRPr="00000000" w14:paraId="00000332">
      <w:pPr>
        <w:spacing w:line="240" w:lineRule="auto"/>
        <w:ind w:left="0" w:firstLine="0"/>
        <w:rPr/>
      </w:pPr>
      <w:r w:rsidDel="00000000" w:rsidR="00000000" w:rsidRPr="00000000">
        <w:rPr>
          <w:rtl w:val="0"/>
        </w:rPr>
        <w:t xml:space="preserve">See the [</w:t>
      </w:r>
      <w:hyperlink w:anchor="_gxec7ua6gvlv">
        <w:r w:rsidDel="00000000" w:rsidR="00000000" w:rsidRPr="00000000">
          <w:rPr>
            <w:rtl w:val="0"/>
          </w:rPr>
          <w:t xml:space="preserve">Re-irradiation</w:t>
        </w:r>
      </w:hyperlink>
      <w:r w:rsidDel="00000000" w:rsidR="00000000" w:rsidRPr="00000000">
        <w:rPr>
          <w:rtl w:val="0"/>
        </w:rPr>
        <w:t xml:space="preserve">] section for more. </w:t>
      </w:r>
    </w:p>
    <w:p w:rsidR="00000000" w:rsidDel="00000000" w:rsidP="00000000" w:rsidRDefault="00000000" w:rsidRPr="00000000" w14:paraId="00000333">
      <w:pPr>
        <w:numPr>
          <w:ilvl w:val="0"/>
          <w:numId w:val="87"/>
        </w:numPr>
        <w:spacing w:line="240" w:lineRule="auto"/>
        <w:ind w:left="720" w:hanging="360"/>
        <w:rPr>
          <w:u w:val="none"/>
        </w:rPr>
      </w:pPr>
      <w:r w:rsidDel="00000000" w:rsidR="00000000" w:rsidRPr="00000000">
        <w:rPr>
          <w:rtl w:val="0"/>
        </w:rPr>
        <w:t xml:space="preserve">Keep in mind that PD-L1 expression seems to matter less than pre-treatment CD8 cells and tumor mutational burden. Be on the lookout for [</w:t>
      </w:r>
      <w:hyperlink r:id="rId186">
        <w:r w:rsidDel="00000000" w:rsidR="00000000" w:rsidRPr="00000000">
          <w:rPr>
            <w:rtl w:val="0"/>
          </w:rPr>
          <w:t xml:space="preserve">triple axis</w:t>
        </w:r>
      </w:hyperlink>
      <w:r w:rsidDel="00000000" w:rsidR="00000000" w:rsidRPr="00000000">
        <w:rPr>
          <w:rtl w:val="0"/>
        </w:rPr>
        <w:t xml:space="preserve">] reporting on immune checkpoint inhibition trials, 2020 and beyond!</w:t>
      </w:r>
      <w:r w:rsidDel="00000000" w:rsidR="00000000" w:rsidRPr="00000000">
        <w:rPr>
          <w:rtl w:val="0"/>
        </w:rPr>
      </w:r>
    </w:p>
    <w:bookmarkStart w:colFirst="0" w:colLast="0" w:name="6anrih32aw84" w:id="66"/>
    <w:bookmarkEnd w:id="66"/>
    <w:p w:rsidR="00000000" w:rsidDel="00000000" w:rsidP="00000000" w:rsidRDefault="00000000" w:rsidRPr="00000000" w14:paraId="00000334">
      <w:pPr>
        <w:numPr>
          <w:ilvl w:val="0"/>
          <w:numId w:val="87"/>
        </w:numPr>
        <w:spacing w:line="240" w:lineRule="auto"/>
        <w:ind w:left="720" w:hanging="360"/>
        <w:rPr>
          <w:rFonts w:ascii="Times New Roman" w:cs="Times New Roman" w:eastAsia="Times New Roman" w:hAnsi="Times New Roman"/>
          <w:sz w:val="20"/>
          <w:szCs w:val="20"/>
        </w:rPr>
      </w:pPr>
      <w:r w:rsidDel="00000000" w:rsidR="00000000" w:rsidRPr="00000000">
        <w:rPr>
          <w:b w:val="1"/>
          <w:rtl w:val="0"/>
        </w:rPr>
        <w:t xml:space="preserve">EXTREME trial </w:t>
      </w:r>
      <w:hyperlink r:id="rId187">
        <w:r w:rsidDel="00000000" w:rsidR="00000000" w:rsidRPr="00000000">
          <w:rPr>
            <w:rFonts w:ascii="Times New Roman" w:cs="Times New Roman" w:eastAsia="Times New Roman" w:hAnsi="Times New Roman"/>
            <w:sz w:val="20"/>
            <w:szCs w:val="20"/>
            <w:rtl w:val="0"/>
          </w:rPr>
          <w:t xml:space="preserve">[Rivera '09]</w:t>
        </w:r>
      </w:hyperlink>
      <w:r w:rsidDel="00000000" w:rsidR="00000000" w:rsidRPr="00000000">
        <w:rPr>
          <w:rFonts w:ascii="Times New Roman" w:cs="Times New Roman" w:eastAsia="Times New Roman" w:hAnsi="Times New Roman"/>
          <w:sz w:val="20"/>
          <w:szCs w:val="20"/>
          <w:rtl w:val="0"/>
        </w:rPr>
        <w:t xml:space="preserve">:</w:t>
      </w:r>
      <w:r w:rsidDel="00000000" w:rsidR="00000000" w:rsidRPr="00000000">
        <w:rPr>
          <w:b w:val="1"/>
          <w:sz w:val="20"/>
          <w:szCs w:val="20"/>
          <w:rtl w:val="0"/>
        </w:rPr>
        <w:t xml:space="preserve"> 6c of Cisplatin/Carboplatin/5-FU ± Cetuximab until PD</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335">
      <w:pPr>
        <w:ind w:firstLine="720"/>
        <w:rPr/>
      </w:pPr>
      <w:r w:rsidDel="00000000" w:rsidR="00000000" w:rsidRPr="00000000">
        <w:rPr>
          <w:rtl w:val="0"/>
        </w:rPr>
        <w:t xml:space="preserve">Conclusion: Add cetuximab until disease progression. See the [</w:t>
      </w:r>
      <w:hyperlink w:anchor="_gxec7ua6gvlv">
        <w:r w:rsidDel="00000000" w:rsidR="00000000" w:rsidRPr="00000000">
          <w:rPr>
            <w:rtl w:val="0"/>
          </w:rPr>
          <w:t xml:space="preserve">Re-irradiation</w:t>
        </w:r>
      </w:hyperlink>
      <w:r w:rsidDel="00000000" w:rsidR="00000000" w:rsidRPr="00000000">
        <w:rPr>
          <w:rtl w:val="0"/>
        </w:rPr>
        <w:t xml:space="preserve">] section for more. </w:t>
      </w:r>
    </w:p>
    <w:p w:rsidR="00000000" w:rsidDel="00000000" w:rsidP="00000000" w:rsidRDefault="00000000" w:rsidRPr="00000000" w14:paraId="00000336">
      <w:pPr>
        <w:numPr>
          <w:ilvl w:val="1"/>
          <w:numId w:val="87"/>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Metastatic or recurrent H&amp;N cancer.</w:t>
      </w:r>
    </w:p>
    <w:p w:rsidR="00000000" w:rsidDel="00000000" w:rsidP="00000000" w:rsidRDefault="00000000" w:rsidRPr="00000000" w14:paraId="00000337">
      <w:pPr>
        <w:numPr>
          <w:ilvl w:val="1"/>
          <w:numId w:val="87"/>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MS 7.4→ 10.1 mo. Response rate 20→ 36%. MPFS 3.3→ 5.5 m</w:t>
      </w:r>
    </w:p>
    <w:p w:rsidR="00000000" w:rsidDel="00000000" w:rsidP="00000000" w:rsidRDefault="00000000" w:rsidRPr="00000000" w14:paraId="00000338">
      <w:pPr>
        <w:numPr>
          <w:ilvl w:val="1"/>
          <w:numId w:val="87"/>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G3 toxicity 76→ 82%.</w:t>
      </w:r>
    </w:p>
    <w:p w:rsidR="00000000" w:rsidDel="00000000" w:rsidP="00000000" w:rsidRDefault="00000000" w:rsidRPr="00000000" w14:paraId="00000339">
      <w:pPr>
        <w:numPr>
          <w:ilvl w:val="0"/>
          <w:numId w:val="87"/>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Pembro and Nivo FDA-approved in 2016 for recurrent/metastatic H&amp;N cancers after the failure of Plt-containing chemo.</w:t>
      </w:r>
    </w:p>
    <w:p w:rsidR="00000000" w:rsidDel="00000000" w:rsidP="00000000" w:rsidRDefault="00000000" w:rsidRPr="00000000" w14:paraId="0000033A">
      <w:pPr>
        <w:numPr>
          <w:ilvl w:val="1"/>
          <w:numId w:val="87"/>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Pembro</w:t>
      </w:r>
      <w:r w:rsidDel="00000000" w:rsidR="00000000" w:rsidRPr="00000000">
        <w:rPr>
          <w:rFonts w:ascii="Times New Roman" w:cs="Times New Roman" w:eastAsia="Times New Roman" w:hAnsi="Times New Roman"/>
          <w:sz w:val="20"/>
          <w:szCs w:val="20"/>
          <w:rtl w:val="0"/>
        </w:rPr>
        <w:t xml:space="preserve"> is given IV </w:t>
      </w:r>
      <w:r w:rsidDel="00000000" w:rsidR="00000000" w:rsidRPr="00000000">
        <w:rPr>
          <w:rFonts w:ascii="Times New Roman" w:cs="Times New Roman" w:eastAsia="Times New Roman" w:hAnsi="Times New Roman"/>
          <w:b w:val="1"/>
          <w:sz w:val="20"/>
          <w:szCs w:val="20"/>
          <w:rtl w:val="0"/>
        </w:rPr>
        <w:t xml:space="preserve">q3w</w:t>
      </w:r>
      <w:r w:rsidDel="00000000" w:rsidR="00000000" w:rsidRPr="00000000">
        <w:rPr>
          <w:rFonts w:ascii="Times New Roman" w:cs="Times New Roman" w:eastAsia="Times New Roman" w:hAnsi="Times New Roman"/>
          <w:sz w:val="20"/>
          <w:szCs w:val="20"/>
          <w:rtl w:val="0"/>
        </w:rPr>
        <w:t xml:space="preserve"> and </w:t>
      </w:r>
      <w:r w:rsidDel="00000000" w:rsidR="00000000" w:rsidRPr="00000000">
        <w:rPr>
          <w:rFonts w:ascii="Times New Roman" w:cs="Times New Roman" w:eastAsia="Times New Roman" w:hAnsi="Times New Roman"/>
          <w:b w:val="1"/>
          <w:sz w:val="20"/>
          <w:szCs w:val="20"/>
          <w:rtl w:val="0"/>
        </w:rPr>
        <w:t xml:space="preserve">Nivo</w:t>
      </w:r>
      <w:r w:rsidDel="00000000" w:rsidR="00000000" w:rsidRPr="00000000">
        <w:rPr>
          <w:rFonts w:ascii="Times New Roman" w:cs="Times New Roman" w:eastAsia="Times New Roman" w:hAnsi="Times New Roman"/>
          <w:sz w:val="20"/>
          <w:szCs w:val="20"/>
          <w:rtl w:val="0"/>
        </w:rPr>
        <w:t xml:space="preserve"> given IV </w:t>
      </w:r>
      <w:r w:rsidDel="00000000" w:rsidR="00000000" w:rsidRPr="00000000">
        <w:rPr>
          <w:rFonts w:ascii="Times New Roman" w:cs="Times New Roman" w:eastAsia="Times New Roman" w:hAnsi="Times New Roman"/>
          <w:b w:val="1"/>
          <w:sz w:val="20"/>
          <w:szCs w:val="20"/>
          <w:rtl w:val="0"/>
        </w:rPr>
        <w:t xml:space="preserve">q2w</w:t>
      </w:r>
      <w:r w:rsidDel="00000000" w:rsidR="00000000" w:rsidRPr="00000000">
        <w:rPr>
          <w:rFonts w:ascii="Times New Roman" w:cs="Times New Roman" w:eastAsia="Times New Roman" w:hAnsi="Times New Roman"/>
          <w:sz w:val="20"/>
          <w:szCs w:val="20"/>
          <w:rtl w:val="0"/>
        </w:rPr>
        <w:t xml:space="preserve">. Both PD-1 blocking antibodies.</w:t>
      </w:r>
    </w:p>
    <w:bookmarkStart w:colFirst="0" w:colLast="0" w:name="dts5xspud71v" w:id="67"/>
    <w:bookmarkEnd w:id="67"/>
    <w:p w:rsidR="00000000" w:rsidDel="00000000" w:rsidP="00000000" w:rsidRDefault="00000000" w:rsidRPr="00000000" w14:paraId="0000033B">
      <w:pPr>
        <w:numPr>
          <w:ilvl w:val="0"/>
          <w:numId w:val="87"/>
        </w:numPr>
        <w:spacing w:line="240" w:lineRule="auto"/>
        <w:rPr>
          <w:u w:val="none"/>
        </w:rPr>
      </w:pPr>
      <w:r w:rsidDel="00000000" w:rsidR="00000000" w:rsidRPr="00000000">
        <w:rPr>
          <w:b w:val="1"/>
          <w:rtl w:val="0"/>
        </w:rPr>
        <w:t xml:space="preserve">KEYNOTE 048 </w:t>
      </w:r>
      <w:r w:rsidDel="00000000" w:rsidR="00000000" w:rsidRPr="00000000">
        <w:rPr>
          <w:rtl w:val="0"/>
        </w:rPr>
        <w:t xml:space="preserve">[</w:t>
      </w:r>
      <w:hyperlink r:id="rId188">
        <w:r w:rsidDel="00000000" w:rsidR="00000000" w:rsidRPr="00000000">
          <w:rPr>
            <w:rtl w:val="0"/>
          </w:rPr>
          <w:t xml:space="preserve">Burtness Lancet '19</w:t>
        </w:r>
      </w:hyperlink>
      <w:r w:rsidDel="00000000" w:rsidR="00000000" w:rsidRPr="00000000">
        <w:rPr>
          <w:rtl w:val="0"/>
        </w:rPr>
        <w:t xml:space="preserve">]: </w:t>
      </w:r>
      <w:r w:rsidDel="00000000" w:rsidR="00000000" w:rsidRPr="00000000">
        <w:rPr>
          <w:b w:val="1"/>
          <w:rtl w:val="0"/>
        </w:rPr>
        <w:t xml:space="preserve">Chemo vs. Pembro/Chemo vs. Pembro alone</w:t>
      </w:r>
      <w:r w:rsidDel="00000000" w:rsidR="00000000" w:rsidRPr="00000000">
        <w:rPr>
          <w:rtl w:val="0"/>
        </w:rPr>
        <w:t xml:space="preserve">. Any PD-L1. </w:t>
        <w:br w:type="textWrapping"/>
        <w:t xml:space="preserve">TBL </w:t>
      </w:r>
      <w:hyperlink r:id="rId189">
        <w:r w:rsidDel="00000000" w:rsidR="00000000" w:rsidRPr="00000000">
          <w:rPr>
            <w:vertAlign w:val="superscript"/>
            <w:rtl w:val="0"/>
          </w:rPr>
          <w:t xml:space="preserve">QS</w:t>
        </w:r>
      </w:hyperlink>
      <w:r w:rsidDel="00000000" w:rsidR="00000000" w:rsidRPr="00000000">
        <w:rPr>
          <w:rtl w:val="0"/>
        </w:rPr>
        <w:t xml:space="preserve">: Despite producing less disease response, pembro alone or with chemo significantly improves overall survival in patients with recurrent and/or metastatic HNSCC.</w:t>
      </w:r>
      <w:r w:rsidDel="00000000" w:rsidR="00000000" w:rsidRPr="00000000">
        <w:rPr>
          <w:i w:val="1"/>
          <w:rtl w:val="0"/>
        </w:rPr>
        <w:t xml:space="preserve"> Around 85% of pts have a CPS for immunotherapy of 1 or more.</w:t>
      </w:r>
    </w:p>
    <w:p w:rsidR="00000000" w:rsidDel="00000000" w:rsidP="00000000" w:rsidRDefault="00000000" w:rsidRPr="00000000" w14:paraId="0000033C">
      <w:pPr>
        <w:spacing w:line="240" w:lineRule="auto"/>
        <w:ind w:firstLine="720"/>
        <w:rPr/>
      </w:pPr>
      <w:r w:rsidDel="00000000" w:rsidR="00000000" w:rsidRPr="00000000">
        <w:rPr>
          <w:rFonts w:ascii="Gungsuh" w:cs="Gungsuh" w:eastAsia="Gungsuh" w:hAnsi="Gungsuh"/>
          <w:rtl w:val="0"/>
        </w:rPr>
        <w:t xml:space="preserve">Pembro/Platinum/5-FU is first line Category 1 for any CPS score, while Pembro alone is Cat 1 for CPS ≥ 20. </w:t>
      </w:r>
    </w:p>
    <w:p w:rsidR="00000000" w:rsidDel="00000000" w:rsidP="00000000" w:rsidRDefault="00000000" w:rsidRPr="00000000" w14:paraId="0000033D">
      <w:pPr>
        <w:spacing w:line="240" w:lineRule="auto"/>
        <w:ind w:firstLine="720"/>
        <w:rPr/>
      </w:pPr>
      <w:r w:rsidDel="00000000" w:rsidR="00000000" w:rsidRPr="00000000">
        <w:rPr>
          <w:rtl w:val="0"/>
        </w:rPr>
        <w:t xml:space="preserve">Response rates were lower but more durable and there were fewer AE with pembro than with the [</w:t>
      </w:r>
      <w:hyperlink w:anchor="6anrih32aw84">
        <w:r w:rsidDel="00000000" w:rsidR="00000000" w:rsidRPr="00000000">
          <w:rPr>
            <w:rtl w:val="0"/>
          </w:rPr>
          <w:t xml:space="preserve">EXTREME</w:t>
        </w:r>
      </w:hyperlink>
      <w:r w:rsidDel="00000000" w:rsidR="00000000" w:rsidRPr="00000000">
        <w:rPr>
          <w:rtl w:val="0"/>
        </w:rPr>
        <w:t xml:space="preserve">] regimen.</w:t>
      </w:r>
    </w:p>
    <w:p w:rsidR="00000000" w:rsidDel="00000000" w:rsidP="00000000" w:rsidRDefault="00000000" w:rsidRPr="00000000" w14:paraId="0000033E">
      <w:pPr>
        <w:numPr>
          <w:ilvl w:val="1"/>
          <w:numId w:val="87"/>
        </w:numPr>
        <w:spacing w:line="240" w:lineRule="auto"/>
        <w:ind w:left="1440" w:hanging="360"/>
        <w:rPr>
          <w:u w:val="none"/>
        </w:rPr>
      </w:pPr>
      <w:r w:rsidDel="00000000" w:rsidR="00000000" w:rsidRPr="00000000">
        <w:rPr>
          <w:rtl w:val="0"/>
        </w:rPr>
        <w:t xml:space="preserve">882 pts. 2015-2017. Untreated locally incurable recurrent or metastatic HNSCC.</w:t>
      </w:r>
    </w:p>
    <w:p w:rsidR="00000000" w:rsidDel="00000000" w:rsidP="00000000" w:rsidRDefault="00000000" w:rsidRPr="00000000" w14:paraId="0000033F">
      <w:pPr>
        <w:numPr>
          <w:ilvl w:val="2"/>
          <w:numId w:val="87"/>
        </w:numPr>
        <w:spacing w:line="240" w:lineRule="auto"/>
        <w:ind w:left="2160" w:hanging="360"/>
        <w:rPr>
          <w:u w:val="none"/>
        </w:rPr>
      </w:pPr>
      <w:r w:rsidDel="00000000" w:rsidR="00000000" w:rsidRPr="00000000">
        <w:rPr>
          <w:rtl w:val="0"/>
        </w:rPr>
        <w:t xml:space="preserve">Chemo: Cetuximab + Plt and 5-FU. Pembro/Chemo did not include cetuximab.</w:t>
      </w:r>
    </w:p>
    <w:p w:rsidR="00000000" w:rsidDel="00000000" w:rsidP="00000000" w:rsidRDefault="00000000" w:rsidRPr="00000000" w14:paraId="00000340">
      <w:pPr>
        <w:numPr>
          <w:ilvl w:val="2"/>
          <w:numId w:val="87"/>
        </w:numPr>
        <w:spacing w:line="240" w:lineRule="auto"/>
        <w:ind w:left="2160" w:hanging="360"/>
        <w:rPr>
          <w:u w:val="none"/>
        </w:rPr>
      </w:pPr>
      <w:r w:rsidDel="00000000" w:rsidR="00000000" w:rsidRPr="00000000">
        <w:rPr>
          <w:rtl w:val="0"/>
        </w:rPr>
        <w:t xml:space="preserve">Chemo given for 6c, and both cetuximab and pembro continued until disease progression.</w:t>
      </w:r>
    </w:p>
    <w:p w:rsidR="00000000" w:rsidDel="00000000" w:rsidP="00000000" w:rsidRDefault="00000000" w:rsidRPr="00000000" w14:paraId="00000341">
      <w:pPr>
        <w:numPr>
          <w:ilvl w:val="2"/>
          <w:numId w:val="87"/>
        </w:numPr>
        <w:spacing w:line="240" w:lineRule="auto"/>
        <w:ind w:left="2160" w:hanging="360"/>
        <w:rPr>
          <w:u w:val="none"/>
        </w:rPr>
      </w:pPr>
      <w:r w:rsidDel="00000000" w:rsidR="00000000" w:rsidRPr="00000000">
        <w:rPr>
          <w:rFonts w:ascii="Gungsuh" w:cs="Gungsuh" w:eastAsia="Gungsuh" w:hAnsi="Gungsuh"/>
          <w:rtl w:val="0"/>
        </w:rPr>
        <w:t xml:space="preserve">PD-L1 combined positive score (CPS) used. Benefit across all subgroups with CPS ≥ 1 (85%).</w:t>
      </w:r>
    </w:p>
    <w:p w:rsidR="00000000" w:rsidDel="00000000" w:rsidP="00000000" w:rsidRDefault="00000000" w:rsidRPr="00000000" w14:paraId="00000342">
      <w:pPr>
        <w:numPr>
          <w:ilvl w:val="1"/>
          <w:numId w:val="87"/>
        </w:numPr>
        <w:spacing w:line="240" w:lineRule="auto"/>
        <w:ind w:left="1440" w:hanging="360"/>
        <w:rPr>
          <w:u w:val="none"/>
        </w:rPr>
      </w:pPr>
      <w:r w:rsidDel="00000000" w:rsidR="00000000" w:rsidRPr="00000000">
        <w:rPr>
          <w:rFonts w:ascii="Gungsuh" w:cs="Gungsuh" w:eastAsia="Gungsuh" w:hAnsi="Gungsuh"/>
          <w:rtl w:val="0"/>
        </w:rPr>
        <w:t xml:space="preserve">Pembrolizumab improved OS by 4 mo in high CPS (≥ 20), while 2 mo in low CPS (≥ 1) group. </w:t>
      </w:r>
    </w:p>
    <w:p w:rsidR="00000000" w:rsidDel="00000000" w:rsidP="00000000" w:rsidRDefault="00000000" w:rsidRPr="00000000" w14:paraId="00000343">
      <w:pPr>
        <w:numPr>
          <w:ilvl w:val="1"/>
          <w:numId w:val="87"/>
        </w:numPr>
        <w:spacing w:line="240" w:lineRule="auto"/>
        <w:ind w:left="1440" w:hanging="360"/>
        <w:rPr>
          <w:u w:val="none"/>
        </w:rPr>
      </w:pPr>
      <w:r w:rsidDel="00000000" w:rsidR="00000000" w:rsidRPr="00000000">
        <w:rPr>
          <w:rFonts w:ascii="Gungsuh" w:cs="Gungsuh" w:eastAsia="Gungsuh" w:hAnsi="Gungsuh"/>
          <w:rtl w:val="0"/>
        </w:rPr>
        <w:t xml:space="preserve">MS in CPS ≥ 20 population of 11→ 15 mo. MS in </w:t>
      </w:r>
      <w:r w:rsidDel="00000000" w:rsidR="00000000" w:rsidRPr="00000000">
        <w:rPr>
          <w:rFonts w:ascii="Gungsuh" w:cs="Gungsuh" w:eastAsia="Gungsuh" w:hAnsi="Gungsuh"/>
          <w:rtl w:val="0"/>
        </w:rPr>
        <w:t xml:space="preserve">CPS ≥ 1</w:t>
      </w:r>
      <w:r w:rsidDel="00000000" w:rsidR="00000000" w:rsidRPr="00000000">
        <w:rPr>
          <w:rFonts w:ascii="Cardo" w:cs="Cardo" w:eastAsia="Cardo" w:hAnsi="Cardo"/>
          <w:rtl w:val="0"/>
        </w:rPr>
        <w:t xml:space="preserve"> population of 10→ 12 mo.</w:t>
      </w:r>
    </w:p>
    <w:p w:rsidR="00000000" w:rsidDel="00000000" w:rsidP="00000000" w:rsidRDefault="00000000" w:rsidRPr="00000000" w14:paraId="00000344">
      <w:pPr>
        <w:numPr>
          <w:ilvl w:val="1"/>
          <w:numId w:val="87"/>
        </w:numPr>
        <w:spacing w:line="240" w:lineRule="auto"/>
        <w:ind w:left="1440" w:hanging="360"/>
        <w:rPr>
          <w:u w:val="none"/>
        </w:rPr>
      </w:pPr>
      <w:r w:rsidDel="00000000" w:rsidR="00000000" w:rsidRPr="00000000">
        <w:rPr>
          <w:rFonts w:ascii="Cardo" w:cs="Cardo" w:eastAsia="Cardo" w:hAnsi="Cardo"/>
          <w:rtl w:val="0"/>
        </w:rPr>
        <w:t xml:space="preserve">MS for unselected CPS population for Chemo / PembroChemo of 11→ 13 mo. </w:t>
      </w:r>
    </w:p>
    <w:p w:rsidR="00000000" w:rsidDel="00000000" w:rsidP="00000000" w:rsidRDefault="00000000" w:rsidRPr="00000000" w14:paraId="00000345">
      <w:pPr>
        <w:numPr>
          <w:ilvl w:val="1"/>
          <w:numId w:val="87"/>
        </w:numPr>
        <w:spacing w:line="240" w:lineRule="auto"/>
        <w:ind w:left="1440" w:hanging="360"/>
        <w:rPr>
          <w:u w:val="none"/>
        </w:rPr>
      </w:pPr>
      <w:r w:rsidDel="00000000" w:rsidR="00000000" w:rsidRPr="00000000">
        <w:rPr>
          <w:rtl w:val="0"/>
        </w:rPr>
        <w:t xml:space="preserve">PFS was not improved by pembrolizumab, but OS benefit was seen. </w:t>
      </w:r>
    </w:p>
    <w:p w:rsidR="00000000" w:rsidDel="00000000" w:rsidP="00000000" w:rsidRDefault="00000000" w:rsidRPr="00000000" w14:paraId="00000346">
      <w:pPr>
        <w:numPr>
          <w:ilvl w:val="1"/>
          <w:numId w:val="87"/>
        </w:numPr>
        <w:spacing w:line="240" w:lineRule="auto"/>
        <w:ind w:left="1440" w:hanging="360"/>
        <w:rPr>
          <w:u w:val="none"/>
        </w:rPr>
      </w:pPr>
      <w:r w:rsidDel="00000000" w:rsidR="00000000" w:rsidRPr="00000000">
        <w:rPr>
          <w:rFonts w:ascii="Cardo" w:cs="Cardo" w:eastAsia="Cardo" w:hAnsi="Cardo"/>
          <w:rtl w:val="0"/>
        </w:rPr>
        <w:t xml:space="preserve">G3+ 83→ 85→ 55%. </w:t>
      </w:r>
    </w:p>
    <w:p w:rsidR="00000000" w:rsidDel="00000000" w:rsidP="00000000" w:rsidRDefault="00000000" w:rsidRPr="00000000" w14:paraId="00000347">
      <w:pPr>
        <w:numPr>
          <w:ilvl w:val="1"/>
          <w:numId w:val="87"/>
        </w:numPr>
        <w:spacing w:line="240" w:lineRule="auto"/>
        <w:ind w:left="1440" w:hanging="360"/>
        <w:rPr>
          <w:u w:val="none"/>
        </w:rPr>
      </w:pPr>
      <w:r w:rsidDel="00000000" w:rsidR="00000000" w:rsidRPr="00000000">
        <w:rPr>
          <w:rtl w:val="0"/>
        </w:rPr>
        <w:t xml:space="preserve">AE </w:t>
      </w:r>
      <w:r w:rsidDel="00000000" w:rsidR="00000000" w:rsidRPr="00000000">
        <w:rPr>
          <w:rtl w:val="0"/>
        </w:rPr>
        <w:t xml:space="preserve">leading</w:t>
      </w:r>
      <w:r w:rsidDel="00000000" w:rsidR="00000000" w:rsidRPr="00000000">
        <w:rPr>
          <w:rFonts w:ascii="Cardo" w:cs="Cardo" w:eastAsia="Cardo" w:hAnsi="Cardo"/>
          <w:rtl w:val="0"/>
        </w:rPr>
        <w:t xml:space="preserve"> to death in 10→ 12→ 8%. </w:t>
      </w:r>
    </w:p>
    <w:p w:rsidR="00000000" w:rsidDel="00000000" w:rsidP="00000000" w:rsidRDefault="00000000" w:rsidRPr="00000000" w14:paraId="00000348">
      <w:pPr>
        <w:numPr>
          <w:ilvl w:val="1"/>
          <w:numId w:val="87"/>
        </w:numPr>
        <w:spacing w:line="240" w:lineRule="auto"/>
        <w:ind w:left="1440" w:hanging="360"/>
        <w:rPr>
          <w:u w:val="none"/>
        </w:rPr>
      </w:pPr>
      <w:r w:rsidDel="00000000" w:rsidR="00000000" w:rsidRPr="00000000">
        <w:rPr>
          <w:rFonts w:ascii="Gungsuh" w:cs="Gungsuh" w:eastAsia="Gungsuh" w:hAnsi="Gungsuh"/>
          <w:rtl w:val="0"/>
        </w:rPr>
        <w:t xml:space="preserve">2nd PFS is longer in the CPS ≥ 1 cohort [</w:t>
      </w:r>
      <w:hyperlink r:id="rId190">
        <w:r w:rsidDel="00000000" w:rsidR="00000000" w:rsidRPr="00000000">
          <w:rPr>
            <w:rtl w:val="0"/>
          </w:rPr>
          <w:t xml:space="preserve">Harrington ASCO '20</w:t>
        </w:r>
      </w:hyperlink>
      <w:r w:rsidDel="00000000" w:rsidR="00000000" w:rsidRPr="00000000">
        <w:rPr>
          <w:rtl w:val="0"/>
        </w:rPr>
        <w:t xml:space="preserve">]</w:t>
      </w:r>
    </w:p>
    <w:p w:rsidR="00000000" w:rsidDel="00000000" w:rsidP="00000000" w:rsidRDefault="00000000" w:rsidRPr="00000000" w14:paraId="00000349">
      <w:pPr>
        <w:numPr>
          <w:ilvl w:val="0"/>
          <w:numId w:val="87"/>
        </w:num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CheckMate 141 </w:t>
      </w:r>
      <w:r w:rsidDel="00000000" w:rsidR="00000000" w:rsidRPr="00000000">
        <w:rPr>
          <w:rFonts w:ascii="Times New Roman" w:cs="Times New Roman" w:eastAsia="Times New Roman" w:hAnsi="Times New Roman"/>
          <w:sz w:val="20"/>
          <w:szCs w:val="20"/>
          <w:rtl w:val="0"/>
        </w:rPr>
        <w:t xml:space="preserve">[</w:t>
      </w:r>
      <w:hyperlink r:id="rId191">
        <w:r w:rsidDel="00000000" w:rsidR="00000000" w:rsidRPr="00000000">
          <w:rPr>
            <w:rFonts w:ascii="Times New Roman" w:cs="Times New Roman" w:eastAsia="Times New Roman" w:hAnsi="Times New Roman"/>
            <w:sz w:val="20"/>
            <w:szCs w:val="20"/>
            <w:rtl w:val="0"/>
          </w:rPr>
          <w:t xml:space="preserve">Ferris NEJM '16</w:t>
        </w:r>
      </w:hyperlink>
      <w:r w:rsidDel="00000000" w:rsidR="00000000" w:rsidRPr="00000000">
        <w:rPr>
          <w:rFonts w:ascii="Times New Roman" w:cs="Times New Roman" w:eastAsia="Times New Roman" w:hAnsi="Times New Roman"/>
          <w:sz w:val="20"/>
          <w:szCs w:val="20"/>
          <w:rtl w:val="0"/>
        </w:rPr>
        <w:t xml:space="preserve">, </w:t>
      </w:r>
      <w:hyperlink r:id="rId192">
        <w:r w:rsidDel="00000000" w:rsidR="00000000" w:rsidRPr="00000000">
          <w:rPr>
            <w:rFonts w:ascii="Times New Roman" w:cs="Times New Roman" w:eastAsia="Times New Roman" w:hAnsi="Times New Roman"/>
            <w:sz w:val="20"/>
            <w:szCs w:val="20"/>
            <w:rtl w:val="0"/>
          </w:rPr>
          <w:t xml:space="preserve">'18</w:t>
        </w:r>
      </w:hyperlink>
      <w:r w:rsidDel="00000000" w:rsidR="00000000" w:rsidRPr="00000000">
        <w:rPr>
          <w:rFonts w:ascii="Times New Roman" w:cs="Times New Roman" w:eastAsia="Times New Roman" w:hAnsi="Times New Roman"/>
          <w:sz w:val="20"/>
          <w:szCs w:val="20"/>
          <w:rtl w:val="0"/>
        </w:rPr>
        <w:t xml:space="preserve">]: Investigators choice (</w:t>
      </w:r>
      <w:r w:rsidDel="00000000" w:rsidR="00000000" w:rsidRPr="00000000">
        <w:rPr>
          <w:rtl w:val="0"/>
        </w:rPr>
        <w:t xml:space="preserve">MTX, docetaxel or cetuximab) vs. Nivo 3 q3w.</w:t>
      </w: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34A">
      <w:pPr>
        <w:spacing w:line="240" w:lineRule="auto"/>
        <w:ind w:firstLine="720"/>
        <w:rPr/>
      </w:pPr>
      <w:r w:rsidDel="00000000" w:rsidR="00000000" w:rsidRPr="00000000">
        <w:rPr>
          <w:rtl w:val="0"/>
        </w:rPr>
        <w:t xml:space="preserve">First line after failure of  [</w:t>
      </w:r>
      <w:hyperlink w:anchor="6anrih32aw84">
        <w:r w:rsidDel="00000000" w:rsidR="00000000" w:rsidRPr="00000000">
          <w:rPr>
            <w:rtl w:val="0"/>
          </w:rPr>
          <w:t xml:space="preserve">EXTREME</w:t>
        </w:r>
      </w:hyperlink>
      <w:r w:rsidDel="00000000" w:rsidR="00000000" w:rsidRPr="00000000">
        <w:rPr>
          <w:rtl w:val="0"/>
        </w:rPr>
        <w:t xml:space="preserve">] regimen. Pembro may be tried instead of EXTREME as above.</w:t>
      </w:r>
    </w:p>
    <w:p w:rsidR="00000000" w:rsidDel="00000000" w:rsidP="00000000" w:rsidRDefault="00000000" w:rsidRPr="00000000" w14:paraId="0000034B">
      <w:pPr>
        <w:numPr>
          <w:ilvl w:val="1"/>
          <w:numId w:val="87"/>
        </w:numPr>
        <w:spacing w:line="240" w:lineRule="auto"/>
        <w:ind w:left="1440" w:hanging="360"/>
        <w:rPr>
          <w:rFonts w:ascii="Times New Roman" w:cs="Times New Roman" w:eastAsia="Times New Roman" w:hAnsi="Times New Roman"/>
          <w:sz w:val="20"/>
          <w:szCs w:val="20"/>
        </w:rPr>
      </w:pPr>
      <w:r w:rsidDel="00000000" w:rsidR="00000000" w:rsidRPr="00000000">
        <w:rPr>
          <w:rtl w:val="0"/>
        </w:rPr>
        <w:t xml:space="preserve">343 pts. Recurrent H&amp;N SqCC who progressed within 6 mo of Plt-based therapy. 35% OP (52% p16+).</w:t>
      </w:r>
    </w:p>
    <w:p w:rsidR="00000000" w:rsidDel="00000000" w:rsidP="00000000" w:rsidRDefault="00000000" w:rsidRPr="00000000" w14:paraId="0000034C">
      <w:pPr>
        <w:numPr>
          <w:ilvl w:val="1"/>
          <w:numId w:val="87"/>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Response 6→ 13%.</w:t>
      </w:r>
    </w:p>
    <w:p w:rsidR="00000000" w:rsidDel="00000000" w:rsidP="00000000" w:rsidRDefault="00000000" w:rsidRPr="00000000" w14:paraId="0000034D">
      <w:pPr>
        <w:numPr>
          <w:ilvl w:val="1"/>
          <w:numId w:val="87"/>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2y OS 6→ 17%. MS 5.1→ 7.7 mo. </w:t>
      </w:r>
      <w:r w:rsidDel="00000000" w:rsidR="00000000" w:rsidRPr="00000000">
        <w:rPr>
          <w:i w:val="1"/>
          <w:rtl w:val="0"/>
        </w:rPr>
        <w:t xml:space="preserve">Survival advantage holds true </w:t>
      </w:r>
      <w:r w:rsidDel="00000000" w:rsidR="00000000" w:rsidRPr="00000000">
        <w:rPr>
          <w:rFonts w:ascii="Times New Roman" w:cs="Times New Roman" w:eastAsia="Times New Roman" w:hAnsi="Times New Roman"/>
          <w:i w:val="1"/>
          <w:sz w:val="20"/>
          <w:szCs w:val="20"/>
          <w:rtl w:val="0"/>
        </w:rPr>
        <w:t xml:space="preserve">for HPV+ or HPV-.</w:t>
      </w:r>
    </w:p>
    <w:p w:rsidR="00000000" w:rsidDel="00000000" w:rsidP="00000000" w:rsidRDefault="00000000" w:rsidRPr="00000000" w14:paraId="0000034E">
      <w:pPr>
        <w:numPr>
          <w:ilvl w:val="1"/>
          <w:numId w:val="87"/>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Non-significant OS benefit for those with PD-L1 &lt; 1%. </w:t>
      </w:r>
    </w:p>
    <w:p w:rsidR="00000000" w:rsidDel="00000000" w:rsidP="00000000" w:rsidRDefault="00000000" w:rsidRPr="00000000" w14:paraId="0000034F">
      <w:pPr>
        <w:numPr>
          <w:ilvl w:val="1"/>
          <w:numId w:val="87"/>
        </w:numPr>
        <w:spacing w:line="240" w:lineRule="auto"/>
        <w:ind w:left="1440" w:hanging="360"/>
        <w:rPr>
          <w:u w:val="none"/>
        </w:rPr>
      </w:pPr>
      <w:r w:rsidDel="00000000" w:rsidR="00000000" w:rsidRPr="00000000">
        <w:rPr>
          <w:rFonts w:ascii="Cardo" w:cs="Cardo" w:eastAsia="Cardo" w:hAnsi="Cardo"/>
          <w:rtl w:val="0"/>
        </w:rPr>
        <w:t xml:space="preserve">Severe AE 35→ 13%.</w:t>
      </w:r>
    </w:p>
    <w:p w:rsidR="00000000" w:rsidDel="00000000" w:rsidP="00000000" w:rsidRDefault="00000000" w:rsidRPr="00000000" w14:paraId="00000350">
      <w:pPr>
        <w:pStyle w:val="Heading3"/>
        <w:ind w:left="0" w:firstLine="0"/>
        <w:rPr/>
      </w:pPr>
      <w:bookmarkStart w:colFirst="0" w:colLast="0" w:name="_sxmgej9gdzlh" w:id="68"/>
      <w:bookmarkEnd w:id="68"/>
      <w:hyperlink w:anchor="_3zbparwhwle9">
        <w:r w:rsidDel="00000000" w:rsidR="00000000" w:rsidRPr="00000000">
          <w:rPr>
            <w:u w:val="single"/>
            <w:rtl w:val="0"/>
          </w:rPr>
          <w:t xml:space="preserve">Oligometastatic disease</w:t>
        </w:r>
      </w:hyperlink>
      <w:r w:rsidDel="00000000" w:rsidR="00000000" w:rsidRPr="00000000">
        <w:rPr>
          <w:rtl w:val="0"/>
        </w:rPr>
      </w:r>
    </w:p>
    <w:p w:rsidR="00000000" w:rsidDel="00000000" w:rsidP="00000000" w:rsidRDefault="00000000" w:rsidRPr="00000000" w14:paraId="00000351">
      <w:pPr>
        <w:numPr>
          <w:ilvl w:val="0"/>
          <w:numId w:val="19"/>
        </w:numPr>
        <w:rPr>
          <w:u w:val="none"/>
        </w:rPr>
      </w:pPr>
      <w:r w:rsidDel="00000000" w:rsidR="00000000" w:rsidRPr="00000000">
        <w:rPr>
          <w:b w:val="1"/>
          <w:rtl w:val="0"/>
        </w:rPr>
        <w:t xml:space="preserve">MSKC</w:t>
      </w:r>
      <w:r w:rsidDel="00000000" w:rsidR="00000000" w:rsidRPr="00000000">
        <w:rPr>
          <w:b w:val="1"/>
          <w:rtl w:val="0"/>
        </w:rPr>
        <w:t xml:space="preserve">C </w:t>
      </w:r>
      <w:r w:rsidDel="00000000" w:rsidR="00000000" w:rsidRPr="00000000">
        <w:rPr>
          <w:rtl w:val="0"/>
        </w:rPr>
        <w:t xml:space="preserve">[</w:t>
      </w:r>
      <w:hyperlink r:id="rId193">
        <w:r w:rsidDel="00000000" w:rsidR="00000000" w:rsidRPr="00000000">
          <w:rPr>
            <w:rtl w:val="0"/>
          </w:rPr>
          <w:t xml:space="preserve">Beckham BJC '19</w:t>
        </w:r>
      </w:hyperlink>
      <w:r w:rsidDel="00000000" w:rsidR="00000000" w:rsidRPr="00000000">
        <w:rPr>
          <w:rtl w:val="0"/>
        </w:rPr>
        <w:t xml:space="preserve">]: </w:t>
      </w:r>
      <w:r w:rsidDel="00000000" w:rsidR="00000000" w:rsidRPr="00000000">
        <w:rPr>
          <w:b w:val="1"/>
          <w:rtl w:val="0"/>
        </w:rPr>
        <w:t xml:space="preserve">±</w:t>
      </w:r>
      <w:r w:rsidDel="00000000" w:rsidR="00000000" w:rsidRPr="00000000">
        <w:rPr>
          <w:b w:val="1"/>
          <w:rtl w:val="0"/>
        </w:rPr>
        <w:t xml:space="preserve"> Metastasis Directed Therapy</w:t>
      </w:r>
      <w:r w:rsidDel="00000000" w:rsidR="00000000" w:rsidRPr="00000000">
        <w:rPr>
          <w:rtl w:val="0"/>
        </w:rPr>
        <w:t xml:space="preserve">.</w:t>
        <w:br w:type="textWrapping"/>
        <w:t xml:space="preserve">Select patients may have durable long term survival, proposing that MDT offers a potential for cure in well-selected patients. Even patients with 2-4 treated mets may take a year before new lesions appear.</w:t>
      </w:r>
    </w:p>
    <w:p w:rsidR="00000000" w:rsidDel="00000000" w:rsidP="00000000" w:rsidRDefault="00000000" w:rsidRPr="00000000" w14:paraId="00000352">
      <w:pPr>
        <w:ind w:firstLine="720"/>
        <w:rPr/>
      </w:pPr>
      <w:r w:rsidDel="00000000" w:rsidR="00000000" w:rsidRPr="00000000">
        <w:rPr>
          <w:rtl w:val="0"/>
        </w:rPr>
        <w:t xml:space="preserve">TBL</w:t>
      </w:r>
      <w:r w:rsidDel="00000000" w:rsidR="00000000" w:rsidRPr="00000000">
        <w:rPr>
          <w:vertAlign w:val="superscript"/>
          <w:rtl w:val="0"/>
        </w:rPr>
        <w:t xml:space="preserve"> </w:t>
      </w:r>
      <w:hyperlink r:id="rId194">
        <w:r w:rsidDel="00000000" w:rsidR="00000000" w:rsidRPr="00000000">
          <w:rPr>
            <w:vertAlign w:val="superscript"/>
            <w:rtl w:val="0"/>
          </w:rPr>
          <w:t xml:space="preserve">QS</w:t>
        </w:r>
      </w:hyperlink>
      <w:r w:rsidDel="00000000" w:rsidR="00000000" w:rsidRPr="00000000">
        <w:rPr>
          <w:rtl w:val="0"/>
        </w:rPr>
        <w:t xml:space="preserve">: While we can’t say for sure that met-directed treatment prolongs life for patients with a recurrence of HNSCC at a single distant site, their prognosis is good enough that it at least makes sense to try while awaiting more definitive data.</w:t>
      </w:r>
    </w:p>
    <w:p w:rsidR="00000000" w:rsidDel="00000000" w:rsidP="00000000" w:rsidRDefault="00000000" w:rsidRPr="00000000" w14:paraId="00000353">
      <w:pPr>
        <w:numPr>
          <w:ilvl w:val="1"/>
          <w:numId w:val="19"/>
        </w:numPr>
        <w:ind w:left="1440" w:hanging="360"/>
        <w:rPr>
          <w:u w:val="none"/>
        </w:rPr>
      </w:pPr>
      <w:r w:rsidDel="00000000" w:rsidR="00000000" w:rsidRPr="00000000">
        <w:rPr>
          <w:rtl w:val="0"/>
        </w:rPr>
        <w:t xml:space="preserve">186 pts who developed metastasis after definitive therapy for HNSCC. 30 underwent MDT. 1989-2014.</w:t>
      </w:r>
    </w:p>
    <w:p w:rsidR="00000000" w:rsidDel="00000000" w:rsidP="00000000" w:rsidRDefault="00000000" w:rsidRPr="00000000" w14:paraId="00000354">
      <w:pPr>
        <w:numPr>
          <w:ilvl w:val="2"/>
          <w:numId w:val="19"/>
        </w:numPr>
        <w:ind w:left="2160" w:hanging="360"/>
        <w:rPr>
          <w:u w:val="none"/>
        </w:rPr>
      </w:pPr>
      <w:r w:rsidDel="00000000" w:rsidR="00000000" w:rsidRPr="00000000">
        <w:rPr>
          <w:rtl w:val="0"/>
        </w:rPr>
        <w:t xml:space="preserve">Only 1.6% received RT, while 14% received surgery. 84% received no MDT. </w:t>
      </w:r>
    </w:p>
    <w:p w:rsidR="00000000" w:rsidDel="00000000" w:rsidP="00000000" w:rsidRDefault="00000000" w:rsidRPr="00000000" w14:paraId="00000355">
      <w:pPr>
        <w:numPr>
          <w:ilvl w:val="2"/>
          <w:numId w:val="19"/>
        </w:numPr>
        <w:ind w:left="2160" w:hanging="360"/>
        <w:rPr>
          <w:u w:val="none"/>
        </w:rPr>
      </w:pPr>
      <w:r w:rsidDel="00000000" w:rsidR="00000000" w:rsidRPr="00000000">
        <w:rPr>
          <w:rtl w:val="0"/>
        </w:rPr>
        <w:t xml:space="preserve">MDT is more likely if higher KPS, one met, one organ, and receipt of chemo.</w:t>
      </w:r>
    </w:p>
    <w:p w:rsidR="00000000" w:rsidDel="00000000" w:rsidP="00000000" w:rsidRDefault="00000000" w:rsidRPr="00000000" w14:paraId="00000356">
      <w:pPr>
        <w:numPr>
          <w:ilvl w:val="1"/>
          <w:numId w:val="19"/>
        </w:numPr>
        <w:ind w:left="1440" w:hanging="360"/>
        <w:rPr>
          <w:u w:val="none"/>
        </w:rPr>
      </w:pPr>
      <w:r w:rsidDel="00000000" w:rsidR="00000000" w:rsidRPr="00000000">
        <w:rPr>
          <w:rFonts w:ascii="Cardo" w:cs="Cardo" w:eastAsia="Cardo" w:hAnsi="Cardo"/>
          <w:rtl w:val="0"/>
        </w:rPr>
        <w:t xml:space="preserve">5y OS for 2+ / 1 metastasis of 4→ 35%.</w:t>
      </w:r>
    </w:p>
    <w:p w:rsidR="00000000" w:rsidDel="00000000" w:rsidP="00000000" w:rsidRDefault="00000000" w:rsidRPr="00000000" w14:paraId="00000357">
      <w:pPr>
        <w:numPr>
          <w:ilvl w:val="1"/>
          <w:numId w:val="19"/>
        </w:numPr>
        <w:ind w:left="1440" w:hanging="360"/>
        <w:rPr>
          <w:u w:val="none"/>
        </w:rPr>
      </w:pPr>
      <w:r w:rsidDel="00000000" w:rsidR="00000000" w:rsidRPr="00000000">
        <w:rPr>
          <w:rtl w:val="0"/>
        </w:rPr>
        <w:t xml:space="preserve">MVA OM HR: OC primary (HR 2.22), sinonasal primary (HR 4.88), recept of MDT (HR 0.36). </w:t>
      </w:r>
    </w:p>
    <w:p w:rsidR="00000000" w:rsidDel="00000000" w:rsidP="00000000" w:rsidRDefault="00000000" w:rsidRPr="00000000" w14:paraId="00000358">
      <w:pPr>
        <w:numPr>
          <w:ilvl w:val="1"/>
          <w:numId w:val="19"/>
        </w:numPr>
        <w:ind w:left="1440" w:hanging="360"/>
        <w:rPr>
          <w:u w:val="none"/>
        </w:rPr>
      </w:pPr>
      <w:r w:rsidDel="00000000" w:rsidR="00000000" w:rsidRPr="00000000">
        <w:rPr>
          <w:rtl w:val="0"/>
        </w:rPr>
        <w:t xml:space="preserve">After MDT (n=30): 20 patients had a MDMFS of 26 mo and a 5y DMFS of 31%. </w:t>
      </w:r>
    </w:p>
    <w:p w:rsidR="00000000" w:rsidDel="00000000" w:rsidP="00000000" w:rsidRDefault="00000000" w:rsidRPr="00000000" w14:paraId="00000359">
      <w:pPr>
        <w:numPr>
          <w:ilvl w:val="2"/>
          <w:numId w:val="19"/>
        </w:numPr>
        <w:ind w:left="2160" w:hanging="360"/>
        <w:rPr>
          <w:u w:val="none"/>
        </w:rPr>
      </w:pPr>
      <w:r w:rsidDel="00000000" w:rsidR="00000000" w:rsidRPr="00000000">
        <w:rPr>
          <w:rFonts w:ascii="Cardo" w:cs="Cardo" w:eastAsia="Cardo" w:hAnsi="Cardo"/>
          <w:rtl w:val="0"/>
        </w:rPr>
        <w:t xml:space="preserve">After MDT, subsequent MDMFS for 1 / 2-4 / 5+ lesions of 13→ 11→ 8 mo.</w:t>
      </w:r>
    </w:p>
    <w:p w:rsidR="00000000" w:rsidDel="00000000" w:rsidP="00000000" w:rsidRDefault="00000000" w:rsidRPr="00000000" w14:paraId="0000035A">
      <w:pPr>
        <w:spacing w:line="240" w:lineRule="auto"/>
        <w:rPr/>
      </w:pPr>
      <w:r w:rsidDel="00000000" w:rsidR="00000000" w:rsidRPr="00000000">
        <w:br w:type="page"/>
      </w:r>
      <w:r w:rsidDel="00000000" w:rsidR="00000000" w:rsidRPr="00000000">
        <w:rPr>
          <w:rtl w:val="0"/>
        </w:rPr>
      </w:r>
    </w:p>
    <w:p w:rsidR="00000000" w:rsidDel="00000000" w:rsidP="00000000" w:rsidRDefault="00000000" w:rsidRPr="00000000" w14:paraId="0000035B">
      <w:pPr>
        <w:spacing w:line="240" w:lineRule="auto"/>
        <w:rPr/>
      </w:pPr>
      <w:r w:rsidDel="00000000" w:rsidR="00000000" w:rsidRPr="00000000">
        <w:rPr>
          <w:rtl w:val="0"/>
        </w:rPr>
      </w:r>
    </w:p>
    <w:tbl>
      <w:tblPr>
        <w:tblStyle w:val="Table8"/>
        <w:tblW w:w="10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0"/>
        <w:tblGridChange w:id="0">
          <w:tblGrid>
            <w:gridCol w:w="108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5C">
            <w:pPr>
              <w:widowControl w:val="0"/>
              <w:spacing w:line="240" w:lineRule="auto"/>
              <w:ind w:left="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Re-irradiation of H&amp;N and SBRT of H&amp;N</w:t>
            </w:r>
            <w:r w:rsidDel="00000000" w:rsidR="00000000" w:rsidRPr="00000000">
              <w:rPr>
                <w:rtl w:val="0"/>
              </w:rPr>
            </w:r>
          </w:p>
          <w:p w:rsidR="00000000" w:rsidDel="00000000" w:rsidP="00000000" w:rsidRDefault="00000000" w:rsidRPr="00000000" w14:paraId="0000035D">
            <w:pPr>
              <w:numPr>
                <w:ilvl w:val="0"/>
                <w:numId w:val="87"/>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Reirradiation of HNC in the era of IMRT: Patient selection, practical aspects and current evidence</w:t>
            </w:r>
            <w:r w:rsidDel="00000000" w:rsidR="00000000" w:rsidRPr="00000000">
              <w:rPr>
                <w:rFonts w:ascii="Times New Roman" w:cs="Times New Roman" w:eastAsia="Times New Roman" w:hAnsi="Times New Roman"/>
                <w:sz w:val="20"/>
                <w:szCs w:val="20"/>
                <w:rtl w:val="0"/>
              </w:rPr>
              <w:t xml:space="preserve"> [</w:t>
            </w:r>
            <w:hyperlink r:id="rId195">
              <w:r w:rsidDel="00000000" w:rsidR="00000000" w:rsidRPr="00000000">
                <w:rPr>
                  <w:rFonts w:ascii="Times New Roman" w:cs="Times New Roman" w:eastAsia="Times New Roman" w:hAnsi="Times New Roman"/>
                  <w:sz w:val="20"/>
                  <w:szCs w:val="20"/>
                  <w:rtl w:val="0"/>
                </w:rPr>
                <w:t xml:space="preserve">Kim ROJ '17</w:t>
              </w:r>
            </w:hyperlink>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35E">
            <w:pPr>
              <w:numPr>
                <w:ilvl w:val="1"/>
                <w:numId w:val="87"/>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Around 15% develop a second primary within 5y of radiation alone, and ~25% of these are H&amp;N. </w:t>
            </w:r>
          </w:p>
          <w:p w:rsidR="00000000" w:rsidDel="00000000" w:rsidP="00000000" w:rsidRDefault="00000000" w:rsidRPr="00000000" w14:paraId="0000035F">
            <w:pPr>
              <w:numPr>
                <w:ilvl w:val="1"/>
                <w:numId w:val="87"/>
              </w:numPr>
              <w:spacing w:line="240" w:lineRule="auto"/>
              <w:ind w:left="1440" w:hanging="36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sz w:val="20"/>
                <w:szCs w:val="20"/>
                <w:rtl w:val="0"/>
              </w:rPr>
              <w:t xml:space="preserve">Around 30-40% of pts irradiated for H&amp;N will recur with isolated </w:t>
            </w:r>
            <w:r w:rsidDel="00000000" w:rsidR="00000000" w:rsidRPr="00000000">
              <w:rPr>
                <w:rtl w:val="0"/>
              </w:rPr>
              <w:t xml:space="preserve">LRF</w:t>
            </w:r>
            <w:r w:rsidDel="00000000" w:rsidR="00000000" w:rsidRPr="00000000">
              <w:rPr>
                <w:rFonts w:ascii="Times New Roman" w:cs="Times New Roman" w:eastAsia="Times New Roman" w:hAnsi="Times New Roman"/>
                <w:sz w:val="20"/>
                <w:szCs w:val="20"/>
                <w:rtl w:val="0"/>
              </w:rPr>
              <w:t xml:space="preserve">. Second primaries in many more.</w:t>
            </w:r>
          </w:p>
          <w:p w:rsidR="00000000" w:rsidDel="00000000" w:rsidP="00000000" w:rsidRDefault="00000000" w:rsidRPr="00000000" w14:paraId="00000360">
            <w:pPr>
              <w:numPr>
                <w:ilvl w:val="1"/>
                <w:numId w:val="87"/>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Traditionally speaking, recurrences after 5y are considered new primaries. </w:t>
            </w:r>
          </w:p>
          <w:p w:rsidR="00000000" w:rsidDel="00000000" w:rsidP="00000000" w:rsidRDefault="00000000" w:rsidRPr="00000000" w14:paraId="00000361">
            <w:pPr>
              <w:numPr>
                <w:ilvl w:val="1"/>
                <w:numId w:val="87"/>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There is a suggestion of ~50% local failure even with SM- on recurrence resection.</w:t>
            </w:r>
          </w:p>
          <w:p w:rsidR="00000000" w:rsidDel="00000000" w:rsidP="00000000" w:rsidRDefault="00000000" w:rsidRPr="00000000" w14:paraId="00000362">
            <w:pPr>
              <w:numPr>
                <w:ilvl w:val="1"/>
                <w:numId w:val="87"/>
              </w:numPr>
              <w:spacing w:line="240" w:lineRule="auto"/>
              <w:ind w:left="1440" w:hanging="360"/>
              <w:rPr>
                <w:rFonts w:ascii="Times New Roman" w:cs="Times New Roman" w:eastAsia="Times New Roman" w:hAnsi="Times New Roman"/>
                <w:sz w:val="20"/>
                <w:szCs w:val="20"/>
              </w:rPr>
            </w:pPr>
            <w:r w:rsidDel="00000000" w:rsidR="00000000" w:rsidRPr="00000000">
              <w:rPr>
                <w:rFonts w:ascii="Gungsuh" w:cs="Gungsuh" w:eastAsia="Gungsuh" w:hAnsi="Gungsuh"/>
                <w:sz w:val="20"/>
                <w:szCs w:val="20"/>
                <w:rtl w:val="0"/>
              </w:rPr>
              <w:t xml:space="preserve">Use ≥ 66 Gy for definitive, while 60 Gy for post-op</w:t>
            </w:r>
            <w:r w:rsidDel="00000000" w:rsidR="00000000" w:rsidRPr="00000000">
              <w:rPr>
                <w:rtl w:val="0"/>
              </w:rPr>
              <w:t xml:space="preserve"> [</w:t>
            </w:r>
            <w:hyperlink w:anchor="7au1jxj9m6cs">
              <w:r w:rsidDel="00000000" w:rsidR="00000000" w:rsidRPr="00000000">
                <w:rPr>
                  <w:rtl w:val="0"/>
                </w:rPr>
                <w:t xml:space="preserve">MIRI Collaborative</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363">
            <w:pPr>
              <w:numPr>
                <w:ilvl w:val="1"/>
                <w:numId w:val="87"/>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SBRT appears inferior, especially without ENI. For small tumors without ENI, SBRT 35-40 Gy seems reasonable.</w:t>
            </w:r>
          </w:p>
          <w:p w:rsidR="00000000" w:rsidDel="00000000" w:rsidP="00000000" w:rsidRDefault="00000000" w:rsidRPr="00000000" w14:paraId="00000364">
            <w:pPr>
              <w:numPr>
                <w:ilvl w:val="0"/>
                <w:numId w:val="87"/>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SBRT in H&amp;N cancer</w:t>
            </w:r>
            <w:r w:rsidDel="00000000" w:rsidR="00000000" w:rsidRPr="00000000">
              <w:rPr>
                <w:rtl w:val="0"/>
              </w:rPr>
            </w:r>
          </w:p>
          <w:p w:rsidR="00000000" w:rsidDel="00000000" w:rsidP="00000000" w:rsidRDefault="00000000" w:rsidRPr="00000000" w14:paraId="00000365">
            <w:pPr>
              <w:numPr>
                <w:ilvl w:val="1"/>
                <w:numId w:val="87"/>
              </w:numPr>
              <w:ind w:left="1440" w:hanging="360"/>
            </w:pPr>
            <w:r w:rsidDel="00000000" w:rsidR="00000000" w:rsidRPr="00000000">
              <w:rPr>
                <w:rtl w:val="0"/>
              </w:rPr>
              <w:t xml:space="preserve">Aim for 40/5. Most recommend 30-50/5. </w:t>
            </w:r>
          </w:p>
          <w:p w:rsidR="00000000" w:rsidDel="00000000" w:rsidP="00000000" w:rsidRDefault="00000000" w:rsidRPr="00000000" w14:paraId="00000366">
            <w:pPr>
              <w:numPr>
                <w:ilvl w:val="1"/>
                <w:numId w:val="87"/>
              </w:numPr>
              <w:ind w:left="1440" w:hanging="360"/>
            </w:pPr>
            <w:r w:rsidDel="00000000" w:rsidR="00000000" w:rsidRPr="00000000">
              <w:rPr>
                <w:rtl w:val="0"/>
              </w:rPr>
              <w:t xml:space="preserve">SBRT contouring: GTV + 3mm = PTV. Generally, no elective volume.  </w:t>
            </w:r>
          </w:p>
          <w:p w:rsidR="00000000" w:rsidDel="00000000" w:rsidP="00000000" w:rsidRDefault="00000000" w:rsidRPr="00000000" w14:paraId="00000367">
            <w:pPr>
              <w:numPr>
                <w:ilvl w:val="1"/>
                <w:numId w:val="87"/>
              </w:numPr>
              <w:spacing w:line="240" w:lineRule="auto"/>
              <w:ind w:left="1440" w:hanging="360"/>
              <w:rPr>
                <w:rFonts w:ascii="Times New Roman" w:cs="Times New Roman" w:eastAsia="Times New Roman" w:hAnsi="Times New Roman"/>
                <w:sz w:val="20"/>
                <w:szCs w:val="20"/>
              </w:rPr>
            </w:pPr>
            <w:r w:rsidDel="00000000" w:rsidR="00000000" w:rsidRPr="00000000">
              <w:rPr>
                <w:rtl w:val="0"/>
              </w:rPr>
              <w:t xml:space="preserve">For small tumors without ENI (e.g., 10-25 cc; 7.5 cm), SBRT 35-40/5 seems reasonable.</w:t>
            </w:r>
            <w:r w:rsidDel="00000000" w:rsidR="00000000" w:rsidRPr="00000000">
              <w:rPr>
                <w:rtl w:val="0"/>
              </w:rPr>
            </w:r>
          </w:p>
          <w:p w:rsidR="00000000" w:rsidDel="00000000" w:rsidP="00000000" w:rsidRDefault="00000000" w:rsidRPr="00000000" w14:paraId="00000368">
            <w:pPr>
              <w:numPr>
                <w:ilvl w:val="1"/>
                <w:numId w:val="87"/>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Treatment every other day may lower toxicity (i.e. carotid blowout). </w:t>
            </w:r>
            <w:r w:rsidDel="00000000" w:rsidR="00000000" w:rsidRPr="00000000">
              <w:rPr>
                <w:rtl w:val="0"/>
              </w:rPr>
              <w:t xml:space="preserve">Caution with carotid encasement due to carotid blowout. Risk of SBRT may be lower than tumor progression, although risk of blowout/bleed is higher usually due to tumor regression.</w:t>
            </w:r>
          </w:p>
          <w:p w:rsidR="00000000" w:rsidDel="00000000" w:rsidP="00000000" w:rsidRDefault="00000000" w:rsidRPr="00000000" w14:paraId="00000369">
            <w:pPr>
              <w:numPr>
                <w:ilvl w:val="1"/>
                <w:numId w:val="87"/>
              </w:numPr>
              <w:ind w:left="1440" w:hanging="360"/>
            </w:pPr>
            <w:r w:rsidDel="00000000" w:rsidR="00000000" w:rsidRPr="00000000">
              <w:rPr>
                <w:rtl w:val="0"/>
              </w:rPr>
              <w:t xml:space="preserve">Typically contraindicated in patients with skin involvement.</w:t>
            </w:r>
          </w:p>
          <w:p w:rsidR="00000000" w:rsidDel="00000000" w:rsidP="00000000" w:rsidRDefault="00000000" w:rsidRPr="00000000" w14:paraId="0000036A">
            <w:pPr>
              <w:numPr>
                <w:ilvl w:val="1"/>
                <w:numId w:val="87"/>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Keep treatment under 14d to increase local control.</w:t>
            </w:r>
          </w:p>
          <w:p w:rsidR="00000000" w:rsidDel="00000000" w:rsidP="00000000" w:rsidRDefault="00000000" w:rsidRPr="00000000" w14:paraId="0000036B">
            <w:pPr>
              <w:numPr>
                <w:ilvl w:val="1"/>
                <w:numId w:val="87"/>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larynx has around 50% grade 3+ late toxicity. </w:t>
            </w:r>
            <w:r w:rsidDel="00000000" w:rsidR="00000000" w:rsidRPr="00000000">
              <w:rPr>
                <w:rtl w:val="0"/>
              </w:rPr>
              <w:t xml:space="preserve">Larynx/pharynx involvement has a high rate of requiring trach and PEG-tube.</w:t>
            </w:r>
            <w:r w:rsidDel="00000000" w:rsidR="00000000" w:rsidRPr="00000000">
              <w:rPr>
                <w:rtl w:val="0"/>
              </w:rPr>
            </w:r>
          </w:p>
          <w:p w:rsidR="00000000" w:rsidDel="00000000" w:rsidP="00000000" w:rsidRDefault="00000000" w:rsidRPr="00000000" w14:paraId="0000036C">
            <w:pPr>
              <w:numPr>
                <w:ilvl w:val="0"/>
                <w:numId w:val="87"/>
              </w:numPr>
            </w:pPr>
            <w:r w:rsidDel="00000000" w:rsidR="00000000" w:rsidRPr="00000000">
              <w:rPr>
                <w:rtl w:val="0"/>
              </w:rPr>
              <w:t xml:space="preserve">DVH parameters in typical post op re-irradiation case</w:t>
            </w:r>
          </w:p>
          <w:p w:rsidR="00000000" w:rsidDel="00000000" w:rsidP="00000000" w:rsidRDefault="00000000" w:rsidRPr="00000000" w14:paraId="0000036D">
            <w:pPr>
              <w:numPr>
                <w:ilvl w:val="1"/>
                <w:numId w:val="87"/>
              </w:numPr>
              <w:ind w:left="1440" w:hanging="360"/>
            </w:pPr>
            <w:r w:rsidDel="00000000" w:rsidR="00000000" w:rsidRPr="00000000">
              <w:rPr>
                <w:rtl w:val="0"/>
              </w:rPr>
              <w:t xml:space="preserve">Spinal cord Dmax 8-10 Gy. </w:t>
            </w:r>
            <w:r w:rsidDel="00000000" w:rsidR="00000000" w:rsidRPr="00000000">
              <w:rPr>
                <w:i w:val="1"/>
                <w:rtl w:val="0"/>
              </w:rPr>
              <w:t xml:space="preserve">There is no case where you cannot get the cord &lt; 8-10 Gy!</w:t>
            </w:r>
          </w:p>
          <w:p w:rsidR="00000000" w:rsidDel="00000000" w:rsidP="00000000" w:rsidRDefault="00000000" w:rsidRPr="00000000" w14:paraId="0000036E">
            <w:pPr>
              <w:numPr>
                <w:ilvl w:val="1"/>
                <w:numId w:val="87"/>
              </w:numPr>
              <w:ind w:left="1440" w:hanging="360"/>
            </w:pPr>
            <w:r w:rsidDel="00000000" w:rsidR="00000000" w:rsidRPr="00000000">
              <w:rPr>
                <w:rtl w:val="0"/>
              </w:rPr>
              <w:t xml:space="preserve">Brainstem max 10-20 Gy.</w:t>
            </w:r>
          </w:p>
          <w:p w:rsidR="00000000" w:rsidDel="00000000" w:rsidP="00000000" w:rsidRDefault="00000000" w:rsidRPr="00000000" w14:paraId="0000036F">
            <w:pPr>
              <w:numPr>
                <w:ilvl w:val="1"/>
                <w:numId w:val="87"/>
              </w:numPr>
              <w:ind w:left="1440" w:hanging="360"/>
            </w:pPr>
            <w:r w:rsidDel="00000000" w:rsidR="00000000" w:rsidRPr="00000000">
              <w:rPr>
                <w:rtl w:val="0"/>
              </w:rPr>
              <w:t xml:space="preserve">Brachial plex max &lt; 1 Gy/fx if disease is close.</w:t>
            </w:r>
          </w:p>
          <w:p w:rsidR="00000000" w:rsidDel="00000000" w:rsidP="00000000" w:rsidRDefault="00000000" w:rsidRPr="00000000" w14:paraId="00000370">
            <w:pPr>
              <w:numPr>
                <w:ilvl w:val="1"/>
                <w:numId w:val="87"/>
              </w:numPr>
              <w:ind w:left="1440" w:hanging="360"/>
            </w:pPr>
            <w:r w:rsidDel="00000000" w:rsidR="00000000" w:rsidRPr="00000000">
              <w:rPr>
                <w:rtl w:val="0"/>
              </w:rPr>
              <w:t xml:space="preserve">Try to avoid the mandible as much as possible.</w:t>
            </w:r>
          </w:p>
          <w:p w:rsidR="00000000" w:rsidDel="00000000" w:rsidP="00000000" w:rsidRDefault="00000000" w:rsidRPr="00000000" w14:paraId="00000371">
            <w:pPr>
              <w:numPr>
                <w:ilvl w:val="0"/>
                <w:numId w:val="87"/>
              </w:numPr>
            </w:pPr>
            <w:r w:rsidDel="00000000" w:rsidR="00000000" w:rsidRPr="00000000">
              <w:rPr>
                <w:rtl w:val="0"/>
              </w:rPr>
              <w:t xml:space="preserve">Palliative Re-RT: See the [</w:t>
            </w:r>
            <w:hyperlink r:id="rId196">
              <w:r w:rsidDel="00000000" w:rsidR="00000000" w:rsidRPr="00000000">
                <w:rPr>
                  <w:rtl w:val="0"/>
                </w:rPr>
                <w:t xml:space="preserve">Palliation in H&amp;N</w:t>
              </w:r>
            </w:hyperlink>
            <w:r w:rsidDel="00000000" w:rsidR="00000000" w:rsidRPr="00000000">
              <w:rPr>
                <w:rtl w:val="0"/>
              </w:rPr>
              <w:t xml:space="preserve">] section.</w:t>
            </w:r>
          </w:p>
          <w:p w:rsidR="00000000" w:rsidDel="00000000" w:rsidP="00000000" w:rsidRDefault="00000000" w:rsidRPr="00000000" w14:paraId="00000372">
            <w:pPr>
              <w:numPr>
                <w:ilvl w:val="1"/>
                <w:numId w:val="87"/>
              </w:numPr>
              <w:ind w:left="1440" w:hanging="360"/>
            </w:pPr>
            <w:r w:rsidDel="00000000" w:rsidR="00000000" w:rsidRPr="00000000">
              <w:rPr>
                <w:rtl w:val="0"/>
              </w:rPr>
              <w:t xml:space="preserve">Quad Shot (14.8/4 BID), 20/5, 8-10/1.</w:t>
            </w:r>
          </w:p>
          <w:p w:rsidR="00000000" w:rsidDel="00000000" w:rsidP="00000000" w:rsidRDefault="00000000" w:rsidRPr="00000000" w14:paraId="00000373">
            <w:pPr>
              <w:numPr>
                <w:ilvl w:val="1"/>
                <w:numId w:val="87"/>
              </w:numPr>
              <w:ind w:left="1440" w:hanging="360"/>
            </w:pPr>
            <w:r w:rsidDel="00000000" w:rsidR="00000000" w:rsidRPr="00000000">
              <w:rPr>
                <w:rtl w:val="0"/>
              </w:rPr>
              <w:t xml:space="preserve">If pts do ok, you can repeat every 1-2 months.</w:t>
            </w:r>
          </w:p>
        </w:tc>
      </w:tr>
    </w:tbl>
    <w:p w:rsidR="00000000" w:rsidDel="00000000" w:rsidP="00000000" w:rsidRDefault="00000000" w:rsidRPr="00000000" w14:paraId="00000374">
      <w:pPr>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75">
      <w:pPr>
        <w:pStyle w:val="Heading2"/>
        <w:spacing w:line="240" w:lineRule="auto"/>
        <w:rPr/>
      </w:pPr>
      <w:bookmarkStart w:colFirst="0" w:colLast="0" w:name="_nqahl7udcsqg" w:id="69"/>
      <w:bookmarkEnd w:id="69"/>
      <w:hyperlink w:anchor="_yc56opxk661h">
        <w:r w:rsidDel="00000000" w:rsidR="00000000" w:rsidRPr="00000000">
          <w:rPr>
            <w:rtl w:val="0"/>
          </w:rPr>
          <w:t xml:space="preserve">Re-irradiation and SBRT</w:t>
        </w:r>
      </w:hyperlink>
      <w:r w:rsidDel="00000000" w:rsidR="00000000" w:rsidRPr="00000000">
        <w:rPr>
          <w:rtl w:val="0"/>
        </w:rPr>
      </w:r>
    </w:p>
    <w:p w:rsidR="00000000" w:rsidDel="00000000" w:rsidP="00000000" w:rsidRDefault="00000000" w:rsidRPr="00000000" w14:paraId="00000376">
      <w:pPr>
        <w:numPr>
          <w:ilvl w:val="0"/>
          <w:numId w:val="87"/>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Obtain PET/CT, or at a minimum CT thorax with contrast. </w:t>
      </w:r>
    </w:p>
    <w:p w:rsidR="00000000" w:rsidDel="00000000" w:rsidP="00000000" w:rsidRDefault="00000000" w:rsidRPr="00000000" w14:paraId="00000377">
      <w:pPr>
        <w:numPr>
          <w:ilvl w:val="0"/>
          <w:numId w:val="87"/>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Old dogma: </w:t>
      </w:r>
    </w:p>
    <w:p w:rsidR="00000000" w:rsidDel="00000000" w:rsidP="00000000" w:rsidRDefault="00000000" w:rsidRPr="00000000" w14:paraId="00000378">
      <w:pPr>
        <w:numPr>
          <w:ilvl w:val="1"/>
          <w:numId w:val="87"/>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Re-irradiation only considered for cases in which R0 resections were impossible.</w:t>
      </w:r>
    </w:p>
    <w:p w:rsidR="00000000" w:rsidDel="00000000" w:rsidP="00000000" w:rsidRDefault="00000000" w:rsidRPr="00000000" w14:paraId="00000379">
      <w:pPr>
        <w:numPr>
          <w:ilvl w:val="0"/>
          <w:numId w:val="87"/>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Current dogma:</w:t>
      </w:r>
    </w:p>
    <w:p w:rsidR="00000000" w:rsidDel="00000000" w:rsidP="00000000" w:rsidRDefault="00000000" w:rsidRPr="00000000" w14:paraId="0000037A">
      <w:pPr>
        <w:numPr>
          <w:ilvl w:val="1"/>
          <w:numId w:val="87"/>
        </w:numPr>
        <w:spacing w:line="240" w:lineRule="auto"/>
        <w:ind w:left="1440" w:hanging="360"/>
        <w:rPr>
          <w:rFonts w:ascii="Times New Roman" w:cs="Times New Roman" w:eastAsia="Times New Roman" w:hAnsi="Times New Roman"/>
          <w:sz w:val="20"/>
          <w:szCs w:val="20"/>
        </w:rPr>
      </w:pPr>
      <w:r w:rsidDel="00000000" w:rsidR="00000000" w:rsidRPr="00000000">
        <w:rPr>
          <w:rtl w:val="0"/>
        </w:rPr>
        <w:t xml:space="preserve">Acceptance of re-irradiation has increased markedly since late 1990s [</w:t>
      </w:r>
      <w:hyperlink w:anchor="kix.7eumbtvoue0c">
        <w:r w:rsidDel="00000000" w:rsidR="00000000" w:rsidRPr="00000000">
          <w:rPr>
            <w:rtl w:val="0"/>
          </w:rPr>
          <w:t xml:space="preserve">RTOG 96-10</w:t>
        </w:r>
      </w:hyperlink>
      <w:r w:rsidDel="00000000" w:rsidR="00000000" w:rsidRPr="00000000">
        <w:rPr>
          <w:rtl w:val="0"/>
        </w:rPr>
        <w:t xml:space="preserve">] to 2018 [</w:t>
      </w:r>
      <w:hyperlink w:anchor="7au1jxj9m6cs">
        <w:r w:rsidDel="00000000" w:rsidR="00000000" w:rsidRPr="00000000">
          <w:rPr>
            <w:rtl w:val="0"/>
          </w:rPr>
          <w:t xml:space="preserve">Ward</w:t>
        </w:r>
      </w:hyperlink>
      <w:r w:rsidDel="00000000" w:rsidR="00000000" w:rsidRPr="00000000">
        <w:rPr>
          <w:rtl w:val="0"/>
        </w:rPr>
        <w:t xml:space="preserve">]. </w:t>
      </w:r>
    </w:p>
    <w:p w:rsidR="00000000" w:rsidDel="00000000" w:rsidP="00000000" w:rsidRDefault="00000000" w:rsidRPr="00000000" w14:paraId="0000037B">
      <w:pPr>
        <w:numPr>
          <w:ilvl w:val="1"/>
          <w:numId w:val="87"/>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Similar indications to any other post-op case. </w:t>
      </w:r>
    </w:p>
    <w:p w:rsidR="00000000" w:rsidDel="00000000" w:rsidP="00000000" w:rsidRDefault="00000000" w:rsidRPr="00000000" w14:paraId="0000037C">
      <w:pPr>
        <w:numPr>
          <w:ilvl w:val="1"/>
          <w:numId w:val="87"/>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Definitive re-irradiation for unresectable cases.</w:t>
      </w:r>
    </w:p>
    <w:p w:rsidR="00000000" w:rsidDel="00000000" w:rsidP="00000000" w:rsidRDefault="00000000" w:rsidRPr="00000000" w14:paraId="0000037D">
      <w:pPr>
        <w:numPr>
          <w:ilvl w:val="1"/>
          <w:numId w:val="87"/>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6-month disease-free interval. </w:t>
      </w:r>
    </w:p>
    <w:p w:rsidR="00000000" w:rsidDel="00000000" w:rsidP="00000000" w:rsidRDefault="00000000" w:rsidRPr="00000000" w14:paraId="0000037E">
      <w:pPr>
        <w:numPr>
          <w:ilvl w:val="1"/>
          <w:numId w:val="87"/>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Concurrent </w:t>
      </w:r>
      <w:r w:rsidDel="00000000" w:rsidR="00000000" w:rsidRPr="00000000">
        <w:rPr>
          <w:rtl w:val="0"/>
        </w:rPr>
        <w:t xml:space="preserve">chemo is used</w:t>
      </w:r>
      <w:r w:rsidDel="00000000" w:rsidR="00000000" w:rsidRPr="00000000">
        <w:rPr>
          <w:rFonts w:ascii="Times New Roman" w:cs="Times New Roman" w:eastAsia="Times New Roman" w:hAnsi="Times New Roman"/>
          <w:sz w:val="20"/>
          <w:szCs w:val="20"/>
          <w:rtl w:val="0"/>
        </w:rPr>
        <w:t xml:space="preserve"> in almost all non-SBRT reirradiation settings.</w:t>
      </w:r>
    </w:p>
    <w:p w:rsidR="00000000" w:rsidDel="00000000" w:rsidP="00000000" w:rsidRDefault="00000000" w:rsidRPr="00000000" w14:paraId="0000037F">
      <w:pPr>
        <w:numPr>
          <w:ilvl w:val="1"/>
          <w:numId w:val="87"/>
        </w:numPr>
        <w:spacing w:line="240" w:lineRule="auto"/>
        <w:ind w:left="1440" w:hanging="360"/>
        <w:rPr>
          <w:u w:val="none"/>
        </w:rPr>
      </w:pPr>
      <w:r w:rsidDel="00000000" w:rsidR="00000000" w:rsidRPr="00000000">
        <w:rPr>
          <w:rtl w:val="0"/>
        </w:rPr>
        <w:t xml:space="preserve">Be wary of patients with skin involvement - unlikely to heal after re-RT.</w:t>
      </w:r>
    </w:p>
    <w:p w:rsidR="00000000" w:rsidDel="00000000" w:rsidP="00000000" w:rsidRDefault="00000000" w:rsidRPr="00000000" w14:paraId="00000380">
      <w:pPr>
        <w:numPr>
          <w:ilvl w:val="1"/>
          <w:numId w:val="87"/>
        </w:numPr>
        <w:spacing w:line="240" w:lineRule="auto"/>
        <w:ind w:left="1440" w:hanging="360"/>
        <w:rPr>
          <w:u w:val="none"/>
        </w:rPr>
      </w:pPr>
      <w:r w:rsidDel="00000000" w:rsidR="00000000" w:rsidRPr="00000000">
        <w:rPr>
          <w:rtl w:val="0"/>
        </w:rPr>
        <w:t xml:space="preserve">Carotid encasement is controversial. The risk of SBRT may be less than tumor progression, but the risk of blowout/bleed is higher usually due to tumor regression. </w:t>
      </w:r>
    </w:p>
    <w:p w:rsidR="00000000" w:rsidDel="00000000" w:rsidP="00000000" w:rsidRDefault="00000000" w:rsidRPr="00000000" w14:paraId="00000381">
      <w:pPr>
        <w:numPr>
          <w:ilvl w:val="1"/>
          <w:numId w:val="87"/>
        </w:numPr>
        <w:spacing w:line="240" w:lineRule="auto"/>
        <w:ind w:left="1440" w:hanging="360"/>
        <w:rPr>
          <w:u w:val="none"/>
        </w:rPr>
      </w:pPr>
      <w:r w:rsidDel="00000000" w:rsidR="00000000" w:rsidRPr="00000000">
        <w:rPr>
          <w:rtl w:val="0"/>
        </w:rPr>
        <w:t xml:space="preserve">Larynx/Pharynx involvement: High rates of requiring trach/PEG. </w:t>
      </w:r>
    </w:p>
    <w:p w:rsidR="00000000" w:rsidDel="00000000" w:rsidP="00000000" w:rsidRDefault="00000000" w:rsidRPr="00000000" w14:paraId="00000382">
      <w:pPr>
        <w:numPr>
          <w:ilvl w:val="0"/>
          <w:numId w:val="87"/>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Optimal treatment volume uncertain:</w:t>
      </w:r>
    </w:p>
    <w:p w:rsidR="00000000" w:rsidDel="00000000" w:rsidP="00000000" w:rsidRDefault="00000000" w:rsidRPr="00000000" w14:paraId="00000383">
      <w:pPr>
        <w:numPr>
          <w:ilvl w:val="1"/>
          <w:numId w:val="87"/>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RTOG phase II studies below with 2 cm expansion around recurrent GTV. </w:t>
      </w:r>
    </w:p>
    <w:p w:rsidR="00000000" w:rsidDel="00000000" w:rsidP="00000000" w:rsidRDefault="00000000" w:rsidRPr="00000000" w14:paraId="00000384">
      <w:pPr>
        <w:numPr>
          <w:ilvl w:val="1"/>
          <w:numId w:val="87"/>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Consider omission of nodal volumes, as the majority do not have nodal recurrence in context of primary recurrence.</w:t>
      </w:r>
    </w:p>
    <w:p w:rsidR="00000000" w:rsidDel="00000000" w:rsidP="00000000" w:rsidRDefault="00000000" w:rsidRPr="00000000" w14:paraId="00000385">
      <w:pPr>
        <w:numPr>
          <w:ilvl w:val="1"/>
          <w:numId w:val="87"/>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Patterns of failure in 66 pts with 0.5 cm margin around primary demonstrated 96% of pts with second local failure had a recurrence within the treatment volume. </w:t>
      </w:r>
      <w:r w:rsidDel="00000000" w:rsidR="00000000" w:rsidRPr="00000000">
        <w:rPr>
          <w:rFonts w:ascii="Times New Roman" w:cs="Times New Roman" w:eastAsia="Times New Roman" w:hAnsi="Times New Roman"/>
          <w:i w:val="1"/>
          <w:sz w:val="20"/>
          <w:szCs w:val="20"/>
          <w:rtl w:val="0"/>
        </w:rPr>
        <w:t xml:space="preserve">0.5 cm margin appears adequate.</w:t>
      </w:r>
      <w:r w:rsidDel="00000000" w:rsidR="00000000" w:rsidRPr="00000000">
        <w:rPr>
          <w:rtl w:val="0"/>
        </w:rPr>
      </w:r>
    </w:p>
    <w:p w:rsidR="00000000" w:rsidDel="00000000" w:rsidP="00000000" w:rsidRDefault="00000000" w:rsidRPr="00000000" w14:paraId="00000386">
      <w:pPr>
        <w:numPr>
          <w:ilvl w:val="1"/>
          <w:numId w:val="87"/>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May consider up to 1 cm margin if infiltrative, poorly defined and away from critical structures.</w:t>
      </w:r>
      <w:r w:rsidDel="00000000" w:rsidR="00000000" w:rsidRPr="00000000">
        <w:rPr>
          <w:rtl w:val="0"/>
        </w:rPr>
      </w:r>
    </w:p>
    <w:p w:rsidR="00000000" w:rsidDel="00000000" w:rsidP="00000000" w:rsidRDefault="00000000" w:rsidRPr="00000000" w14:paraId="00000387">
      <w:pPr>
        <w:spacing w:line="240" w:lineRule="auto"/>
        <w:ind w:firstLine="72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88">
      <w:pPr>
        <w:pStyle w:val="Heading3"/>
        <w:ind w:left="0" w:firstLine="0"/>
        <w:rPr/>
      </w:pPr>
      <w:bookmarkStart w:colFirst="0" w:colLast="0" w:name="_de1sff27cose" w:id="70"/>
      <w:bookmarkEnd w:id="70"/>
      <w:hyperlink w:anchor="_nqahl7udcsqg">
        <w:r w:rsidDel="00000000" w:rsidR="00000000" w:rsidRPr="00000000">
          <w:rPr>
            <w:u w:val="single"/>
            <w:rtl w:val="0"/>
          </w:rPr>
          <w:t xml:space="preserve">Re-irradiation: Old school</w:t>
        </w:r>
      </w:hyperlink>
      <w:r w:rsidDel="00000000" w:rsidR="00000000" w:rsidRPr="00000000">
        <w:rPr>
          <w:rtl w:val="0"/>
        </w:rPr>
      </w:r>
    </w:p>
    <w:p w:rsidR="00000000" w:rsidDel="00000000" w:rsidP="00000000" w:rsidRDefault="00000000" w:rsidRPr="00000000" w14:paraId="00000389">
      <w:pPr>
        <w:ind w:left="0" w:firstLine="0"/>
        <w:rPr/>
      </w:pPr>
      <w:r w:rsidDel="00000000" w:rsidR="00000000" w:rsidRPr="00000000">
        <w:rPr>
          <w:rtl w:val="0"/>
        </w:rPr>
        <w:t xml:space="preserve">The [</w:t>
      </w:r>
      <w:hyperlink w:anchor="6anrih32aw84">
        <w:r w:rsidDel="00000000" w:rsidR="00000000" w:rsidRPr="00000000">
          <w:rPr>
            <w:rtl w:val="0"/>
          </w:rPr>
          <w:t xml:space="preserve">EXTREME</w:t>
        </w:r>
      </w:hyperlink>
      <w:r w:rsidDel="00000000" w:rsidR="00000000" w:rsidRPr="00000000">
        <w:rPr>
          <w:rtl w:val="0"/>
        </w:rPr>
        <w:t xml:space="preserve">] regimen (cetuximab until PD) is associated with a MS of 10 mo (G3 toxicity 80%).</w:t>
      </w:r>
      <w:r w:rsidDel="00000000" w:rsidR="00000000" w:rsidRPr="00000000">
        <w:rPr>
          <w:rtl w:val="0"/>
        </w:rPr>
      </w:r>
    </w:p>
    <w:p w:rsidR="00000000" w:rsidDel="00000000" w:rsidP="00000000" w:rsidRDefault="00000000" w:rsidRPr="00000000" w14:paraId="0000038A">
      <w:pPr>
        <w:numPr>
          <w:ilvl w:val="0"/>
          <w:numId w:val="87"/>
        </w:numPr>
      </w:pPr>
      <w:r w:rsidDel="00000000" w:rsidR="00000000" w:rsidRPr="00000000">
        <w:rPr>
          <w:rtl w:val="0"/>
        </w:rPr>
        <w:t xml:space="preserve">Pooled analysis for 9 trials with 5y OS estimate of 14%, suggesting curative potential.</w:t>
      </w:r>
    </w:p>
    <w:p w:rsidR="00000000" w:rsidDel="00000000" w:rsidP="00000000" w:rsidRDefault="00000000" w:rsidRPr="00000000" w14:paraId="0000038B">
      <w:pPr>
        <w:numPr>
          <w:ilvl w:val="0"/>
          <w:numId w:val="87"/>
        </w:numPr>
      </w:pPr>
      <w:r w:rsidDel="00000000" w:rsidR="00000000" w:rsidRPr="00000000">
        <w:rPr>
          <w:rtl w:val="0"/>
        </w:rPr>
        <w:t xml:space="preserve">Both of the unresectable phase II studies below used 1.5 Gy BID to 60 Gy.</w:t>
      </w:r>
    </w:p>
    <w:p w:rsidR="00000000" w:rsidDel="00000000" w:rsidP="00000000" w:rsidRDefault="00000000" w:rsidRPr="00000000" w14:paraId="0000038C">
      <w:pPr>
        <w:numPr>
          <w:ilvl w:val="1"/>
          <w:numId w:val="87"/>
        </w:numPr>
        <w:ind w:left="1440" w:hanging="360"/>
      </w:pPr>
      <w:r w:rsidDel="00000000" w:rsidR="00000000" w:rsidRPr="00000000">
        <w:rPr>
          <w:rtl w:val="0"/>
        </w:rPr>
        <w:t xml:space="preserve">Common theme: Grade 3 toxicity is significant! Typically around 2/3 with acute G3 toxicity.</w:t>
      </w:r>
    </w:p>
    <w:p w:rsidR="00000000" w:rsidDel="00000000" w:rsidP="00000000" w:rsidRDefault="00000000" w:rsidRPr="00000000" w14:paraId="0000038D">
      <w:pPr>
        <w:numPr>
          <w:ilvl w:val="1"/>
          <w:numId w:val="87"/>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2y RFS of 42% in one report, with a 25% risk of severe late effects</w:t>
      </w:r>
      <w:r w:rsidDel="00000000" w:rsidR="00000000" w:rsidRPr="00000000">
        <w:rPr>
          <w:rtl w:val="0"/>
        </w:rPr>
        <w:t xml:space="preserve"> and 8% grade 5 toxicity</w:t>
      </w: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38E">
      <w:pPr>
        <w:numPr>
          <w:ilvl w:val="1"/>
          <w:numId w:val="87"/>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No</w:t>
      </w:r>
      <w:r w:rsidDel="00000000" w:rsidR="00000000" w:rsidRPr="00000000">
        <w:rPr>
          <w:rtl w:val="0"/>
        </w:rPr>
        <w:t xml:space="preserve">w, it appears that there is &lt; 5% chance of severe late effects [</w:t>
      </w:r>
      <w:hyperlink w:anchor="7au1jxj9m6cs">
        <w:r w:rsidDel="00000000" w:rsidR="00000000" w:rsidRPr="00000000">
          <w:rPr>
            <w:rtl w:val="0"/>
          </w:rPr>
          <w:t xml:space="preserve">MIRI Collaborative</w:t>
        </w:r>
      </w:hyperlink>
      <w:r w:rsidDel="00000000" w:rsidR="00000000" w:rsidRPr="00000000">
        <w:rPr>
          <w:rtl w:val="0"/>
        </w:rPr>
        <w:t xml:space="preserve">].</w:t>
      </w:r>
    </w:p>
    <w:bookmarkStart w:colFirst="0" w:colLast="0" w:name="kix.7eumbtvoue0c" w:id="71"/>
    <w:bookmarkEnd w:id="71"/>
    <w:p w:rsidR="00000000" w:rsidDel="00000000" w:rsidP="00000000" w:rsidRDefault="00000000" w:rsidRPr="00000000" w14:paraId="0000038F">
      <w:pPr>
        <w:numPr>
          <w:ilvl w:val="0"/>
          <w:numId w:val="87"/>
        </w:numPr>
      </w:pPr>
      <w:r w:rsidDel="00000000" w:rsidR="00000000" w:rsidRPr="00000000">
        <w:rPr>
          <w:b w:val="1"/>
          <w:rtl w:val="0"/>
        </w:rPr>
        <w:t xml:space="preserve">RTOG 9610 </w:t>
      </w:r>
      <w:r w:rsidDel="00000000" w:rsidR="00000000" w:rsidRPr="00000000">
        <w:rPr>
          <w:rtl w:val="0"/>
        </w:rPr>
        <w:t xml:space="preserve">(1996-1999)</w:t>
      </w:r>
      <w:r w:rsidDel="00000000" w:rsidR="00000000" w:rsidRPr="00000000">
        <w:rPr>
          <w:b w:val="1"/>
          <w:rtl w:val="0"/>
        </w:rPr>
        <w:t xml:space="preserve"> </w:t>
      </w:r>
      <w:r w:rsidDel="00000000" w:rsidR="00000000" w:rsidRPr="00000000">
        <w:rPr>
          <w:rtl w:val="0"/>
        </w:rPr>
        <w:t xml:space="preserve">[</w:t>
      </w:r>
      <w:hyperlink r:id="rId197">
        <w:r w:rsidDel="00000000" w:rsidR="00000000" w:rsidRPr="00000000">
          <w:rPr>
            <w:rtl w:val="0"/>
          </w:rPr>
          <w:t xml:space="preserve">Spencer H&amp;N '07]</w:t>
        </w:r>
      </w:hyperlink>
      <w:r w:rsidDel="00000000" w:rsidR="00000000" w:rsidRPr="00000000">
        <w:rPr>
          <w:rtl w:val="0"/>
        </w:rPr>
        <w:t xml:space="preserve">: Phase II. </w:t>
      </w:r>
      <w:r w:rsidDel="00000000" w:rsidR="00000000" w:rsidRPr="00000000">
        <w:rPr>
          <w:b w:val="1"/>
          <w:rtl w:val="0"/>
        </w:rPr>
        <w:t xml:space="preserve">CCRT + HU/5FU</w:t>
      </w:r>
      <w:r w:rsidDel="00000000" w:rsidR="00000000" w:rsidRPr="00000000">
        <w:rPr>
          <w:rtl w:val="0"/>
        </w:rPr>
      </w:r>
    </w:p>
    <w:p w:rsidR="00000000" w:rsidDel="00000000" w:rsidP="00000000" w:rsidRDefault="00000000" w:rsidRPr="00000000" w14:paraId="00000390">
      <w:pPr>
        <w:ind w:firstLine="720"/>
        <w:rPr/>
      </w:pPr>
      <w:r w:rsidDel="00000000" w:rsidR="00000000" w:rsidRPr="00000000">
        <w:rPr>
          <w:rtl w:val="0"/>
        </w:rPr>
        <w:t xml:space="preserve">CCRT for recurrent H&amp;N cancer is feasible with acceptable toxicity.</w:t>
      </w:r>
    </w:p>
    <w:p w:rsidR="00000000" w:rsidDel="00000000" w:rsidP="00000000" w:rsidRDefault="00000000" w:rsidRPr="00000000" w14:paraId="00000391">
      <w:pPr>
        <w:ind w:firstLine="720"/>
        <w:rPr/>
      </w:pPr>
      <w:r w:rsidDel="00000000" w:rsidR="00000000" w:rsidRPr="00000000">
        <w:rPr>
          <w:rtl w:val="0"/>
        </w:rPr>
        <w:t xml:space="preserve">Better outcomes noted in patients with interval of &gt; 1y from the first course of RT. </w:t>
      </w:r>
    </w:p>
    <w:p w:rsidR="00000000" w:rsidDel="00000000" w:rsidP="00000000" w:rsidRDefault="00000000" w:rsidRPr="00000000" w14:paraId="00000392">
      <w:pPr>
        <w:numPr>
          <w:ilvl w:val="1"/>
          <w:numId w:val="87"/>
        </w:numPr>
        <w:ind w:left="1440" w:hanging="360"/>
      </w:pPr>
      <w:r w:rsidDel="00000000" w:rsidR="00000000" w:rsidRPr="00000000">
        <w:rPr>
          <w:rtl w:val="0"/>
        </w:rPr>
        <w:t xml:space="preserve">86 pts. Unresectable recurrence or "second primary". RT finished &gt; 6 mo prior. MFU 1.3y. </w:t>
      </w:r>
    </w:p>
    <w:p w:rsidR="00000000" w:rsidDel="00000000" w:rsidP="00000000" w:rsidRDefault="00000000" w:rsidRPr="00000000" w14:paraId="00000393">
      <w:pPr>
        <w:numPr>
          <w:ilvl w:val="2"/>
          <w:numId w:val="87"/>
        </w:numPr>
        <w:ind w:left="2160" w:hanging="360"/>
      </w:pPr>
      <w:r w:rsidDel="00000000" w:rsidR="00000000" w:rsidRPr="00000000">
        <w:rPr>
          <w:rtl w:val="0"/>
        </w:rPr>
        <w:t xml:space="preserve">RT: 60 Gy in 1.5 Gy BID. 3D allowed. Tumor + 2 cm. </w:t>
      </w:r>
    </w:p>
    <w:p w:rsidR="00000000" w:rsidDel="00000000" w:rsidP="00000000" w:rsidRDefault="00000000" w:rsidRPr="00000000" w14:paraId="00000394">
      <w:pPr>
        <w:numPr>
          <w:ilvl w:val="1"/>
          <w:numId w:val="87"/>
        </w:numPr>
        <w:ind w:left="1440" w:hanging="360"/>
      </w:pPr>
      <w:r w:rsidDel="00000000" w:rsidR="00000000" w:rsidRPr="00000000">
        <w:rPr>
          <w:rtl w:val="0"/>
        </w:rPr>
        <w:t xml:space="preserve">MS 8.5 mo. </w:t>
      </w:r>
      <w:r w:rsidDel="00000000" w:rsidR="00000000" w:rsidRPr="00000000">
        <w:rPr>
          <w:b w:val="1"/>
          <w:rtl w:val="0"/>
        </w:rPr>
        <w:t xml:space="preserve">2y OS 15%</w:t>
      </w:r>
      <w:r w:rsidDel="00000000" w:rsidR="00000000" w:rsidRPr="00000000">
        <w:rPr>
          <w:rtl w:val="0"/>
        </w:rPr>
        <w:t xml:space="preserve">. 5y OS 4%. </w:t>
      </w:r>
    </w:p>
    <w:p w:rsidR="00000000" w:rsidDel="00000000" w:rsidP="00000000" w:rsidRDefault="00000000" w:rsidRPr="00000000" w14:paraId="00000395">
      <w:pPr>
        <w:numPr>
          <w:ilvl w:val="2"/>
          <w:numId w:val="87"/>
        </w:numPr>
        <w:ind w:left="2160" w:hanging="360"/>
      </w:pPr>
      <w:r w:rsidDel="00000000" w:rsidR="00000000" w:rsidRPr="00000000">
        <w:rPr>
          <w:rtl w:val="0"/>
        </w:rPr>
        <w:t xml:space="preserve">Better survival if &gt; 1 year interval from recurrence. </w:t>
      </w:r>
    </w:p>
    <w:p w:rsidR="00000000" w:rsidDel="00000000" w:rsidP="00000000" w:rsidRDefault="00000000" w:rsidRPr="00000000" w14:paraId="00000396">
      <w:pPr>
        <w:numPr>
          <w:ilvl w:val="1"/>
          <w:numId w:val="87"/>
        </w:numPr>
        <w:ind w:left="1440" w:hanging="360"/>
        <w:rPr>
          <w:u w:val="none"/>
        </w:rPr>
      </w:pPr>
      <w:r w:rsidDel="00000000" w:rsidR="00000000" w:rsidRPr="00000000">
        <w:rPr>
          <w:rFonts w:ascii="Cardo" w:cs="Cardo" w:eastAsia="Cardo" w:hAnsi="Cardo"/>
          <w:rtl w:val="0"/>
        </w:rPr>
        <w:t xml:space="preserve">Acute G3 / G4 / G5 toxicity of 63→ 18→ 8%.</w:t>
      </w:r>
    </w:p>
    <w:p w:rsidR="00000000" w:rsidDel="00000000" w:rsidP="00000000" w:rsidRDefault="00000000" w:rsidRPr="00000000" w14:paraId="00000397">
      <w:pPr>
        <w:numPr>
          <w:ilvl w:val="1"/>
          <w:numId w:val="87"/>
        </w:numPr>
        <w:ind w:left="1440" w:hanging="360"/>
      </w:pPr>
      <w:r w:rsidDel="00000000" w:rsidR="00000000" w:rsidRPr="00000000">
        <w:rPr>
          <w:rFonts w:ascii="Cardo" w:cs="Cardo" w:eastAsia="Cardo" w:hAnsi="Cardo"/>
          <w:rtl w:val="0"/>
        </w:rPr>
        <w:t xml:space="preserve">Late G3 / G4  toxicity 6→ 3%. </w:t>
      </w:r>
    </w:p>
    <w:bookmarkStart w:colFirst="0" w:colLast="0" w:name="ms3fk1wvtjen" w:id="72"/>
    <w:bookmarkEnd w:id="72"/>
    <w:p w:rsidR="00000000" w:rsidDel="00000000" w:rsidP="00000000" w:rsidRDefault="00000000" w:rsidRPr="00000000" w14:paraId="00000398">
      <w:pPr>
        <w:numPr>
          <w:ilvl w:val="0"/>
          <w:numId w:val="87"/>
        </w:numPr>
      </w:pPr>
      <w:r w:rsidDel="00000000" w:rsidR="00000000" w:rsidRPr="00000000">
        <w:rPr>
          <w:b w:val="1"/>
          <w:rtl w:val="0"/>
        </w:rPr>
        <w:t xml:space="preserve">RTOG 9911 </w:t>
      </w:r>
      <w:r w:rsidDel="00000000" w:rsidR="00000000" w:rsidRPr="00000000">
        <w:rPr>
          <w:rtl w:val="0"/>
        </w:rPr>
        <w:t xml:space="preserve">(2000-2003)</w:t>
      </w:r>
      <w:r w:rsidDel="00000000" w:rsidR="00000000" w:rsidRPr="00000000">
        <w:rPr>
          <w:b w:val="1"/>
          <w:rtl w:val="0"/>
        </w:rPr>
        <w:t xml:space="preserve"> </w:t>
      </w:r>
      <w:r w:rsidDel="00000000" w:rsidR="00000000" w:rsidRPr="00000000">
        <w:rPr>
          <w:rtl w:val="0"/>
        </w:rPr>
        <w:t xml:space="preserve">[</w:t>
      </w:r>
      <w:hyperlink r:id="rId198">
        <w:r w:rsidDel="00000000" w:rsidR="00000000" w:rsidRPr="00000000">
          <w:rPr>
            <w:rtl w:val="0"/>
          </w:rPr>
          <w:t xml:space="preserve">Langer JCO '06]</w:t>
        </w:r>
      </w:hyperlink>
      <w:r w:rsidDel="00000000" w:rsidR="00000000" w:rsidRPr="00000000">
        <w:rPr>
          <w:rtl w:val="0"/>
        </w:rPr>
        <w:t xml:space="preserve">: Phase II. </w:t>
      </w:r>
      <w:r w:rsidDel="00000000" w:rsidR="00000000" w:rsidRPr="00000000">
        <w:rPr>
          <w:b w:val="1"/>
          <w:rtl w:val="0"/>
        </w:rPr>
        <w:t xml:space="preserve">CCRT + Cis/Pac</w:t>
      </w:r>
      <w:r w:rsidDel="00000000" w:rsidR="00000000" w:rsidRPr="00000000">
        <w:rPr>
          <w:rtl w:val="0"/>
        </w:rPr>
        <w:t xml:space="preserve">.</w:t>
      </w:r>
    </w:p>
    <w:p w:rsidR="00000000" w:rsidDel="00000000" w:rsidP="00000000" w:rsidRDefault="00000000" w:rsidRPr="00000000" w14:paraId="00000399">
      <w:pPr>
        <w:ind w:firstLine="720"/>
        <w:rPr/>
      </w:pPr>
      <w:r w:rsidDel="00000000" w:rsidR="00000000" w:rsidRPr="00000000">
        <w:rPr>
          <w:rtl w:val="0"/>
        </w:rPr>
        <w:t xml:space="preserve">Nearly half of patients have long term G3 toxicity. </w:t>
      </w:r>
    </w:p>
    <w:p w:rsidR="00000000" w:rsidDel="00000000" w:rsidP="00000000" w:rsidRDefault="00000000" w:rsidRPr="00000000" w14:paraId="0000039A">
      <w:pPr>
        <w:ind w:firstLine="720"/>
        <w:rPr/>
      </w:pPr>
      <w:r w:rsidDel="00000000" w:rsidR="00000000" w:rsidRPr="00000000">
        <w:rPr>
          <w:rtl w:val="0"/>
        </w:rPr>
        <w:t xml:space="preserve">Better outcomes noted in patients with interval of &gt; 1y from the first course of RT. </w:t>
      </w:r>
    </w:p>
    <w:p w:rsidR="00000000" w:rsidDel="00000000" w:rsidP="00000000" w:rsidRDefault="00000000" w:rsidRPr="00000000" w14:paraId="0000039B">
      <w:pPr>
        <w:numPr>
          <w:ilvl w:val="1"/>
          <w:numId w:val="87"/>
        </w:numPr>
        <w:ind w:left="1440" w:hanging="360"/>
      </w:pPr>
      <w:r w:rsidDel="00000000" w:rsidR="00000000" w:rsidRPr="00000000">
        <w:rPr>
          <w:rtl w:val="0"/>
        </w:rPr>
        <w:t xml:space="preserve">105 pts. Unresectable recurrence. RT finished &gt; 6 mo prior. </w:t>
      </w:r>
    </w:p>
    <w:p w:rsidR="00000000" w:rsidDel="00000000" w:rsidP="00000000" w:rsidRDefault="00000000" w:rsidRPr="00000000" w14:paraId="0000039C">
      <w:pPr>
        <w:numPr>
          <w:ilvl w:val="1"/>
          <w:numId w:val="87"/>
        </w:numPr>
        <w:ind w:left="1440" w:hanging="360"/>
      </w:pPr>
      <w:r w:rsidDel="00000000" w:rsidR="00000000" w:rsidRPr="00000000">
        <w:rPr>
          <w:rtl w:val="0"/>
        </w:rPr>
        <w:t xml:space="preserve">MS 12.1 mo. </w:t>
      </w:r>
      <w:r w:rsidDel="00000000" w:rsidR="00000000" w:rsidRPr="00000000">
        <w:rPr>
          <w:b w:val="1"/>
          <w:rtl w:val="0"/>
        </w:rPr>
        <w:t xml:space="preserve">2y OS 26%</w:t>
      </w:r>
      <w:r w:rsidDel="00000000" w:rsidR="00000000" w:rsidRPr="00000000">
        <w:rPr>
          <w:rtl w:val="0"/>
        </w:rPr>
        <w:t xml:space="preserve">.</w:t>
      </w:r>
    </w:p>
    <w:p w:rsidR="00000000" w:rsidDel="00000000" w:rsidP="00000000" w:rsidRDefault="00000000" w:rsidRPr="00000000" w14:paraId="0000039D">
      <w:pPr>
        <w:numPr>
          <w:ilvl w:val="2"/>
          <w:numId w:val="87"/>
        </w:numPr>
        <w:ind w:left="2160" w:hanging="360"/>
      </w:pPr>
      <w:r w:rsidDel="00000000" w:rsidR="00000000" w:rsidRPr="00000000">
        <w:rPr>
          <w:rtl w:val="0"/>
        </w:rPr>
        <w:t xml:space="preserve">RT: 60 Gy in 1.5 Gy BID in four week on/week off cycles to 60 Gy. 3D allowed. Tumor + 2 cm. </w:t>
      </w:r>
    </w:p>
    <w:p w:rsidR="00000000" w:rsidDel="00000000" w:rsidP="00000000" w:rsidRDefault="00000000" w:rsidRPr="00000000" w14:paraId="0000039E">
      <w:pPr>
        <w:numPr>
          <w:ilvl w:val="1"/>
          <w:numId w:val="87"/>
        </w:numPr>
        <w:ind w:left="1440" w:hanging="360"/>
      </w:pPr>
      <w:r w:rsidDel="00000000" w:rsidR="00000000" w:rsidRPr="00000000">
        <w:rPr>
          <w:rFonts w:ascii="Cardo" w:cs="Cardo" w:eastAsia="Cardo" w:hAnsi="Cardo"/>
          <w:rtl w:val="0"/>
        </w:rPr>
        <w:t xml:space="preserve">Acute G3 / G4 / G5 toxicity of 50→ 23→ 5%.</w:t>
      </w:r>
    </w:p>
    <w:p w:rsidR="00000000" w:rsidDel="00000000" w:rsidP="00000000" w:rsidRDefault="00000000" w:rsidRPr="00000000" w14:paraId="0000039F">
      <w:pPr>
        <w:numPr>
          <w:ilvl w:val="1"/>
          <w:numId w:val="87"/>
        </w:numPr>
        <w:ind w:left="1440" w:hanging="360"/>
        <w:rPr>
          <w:u w:val="none"/>
        </w:rPr>
      </w:pPr>
      <w:r w:rsidDel="00000000" w:rsidR="00000000" w:rsidRPr="00000000">
        <w:rPr>
          <w:rFonts w:ascii="Cardo" w:cs="Cardo" w:eastAsia="Cardo" w:hAnsi="Cardo"/>
          <w:rtl w:val="0"/>
        </w:rPr>
        <w:t xml:space="preserve">Late G3 / G4 / G5 toxicity of 17→ 17→ 4%. </w:t>
      </w:r>
      <w:r w:rsidDel="00000000" w:rsidR="00000000" w:rsidRPr="00000000">
        <w:rPr>
          <w:i w:val="1"/>
          <w:rtl w:val="0"/>
        </w:rPr>
        <w:t xml:space="preserve">Overall G5 toxicity in 8%. Carotid blowout was seen. </w:t>
      </w:r>
    </w:p>
    <w:p w:rsidR="00000000" w:rsidDel="00000000" w:rsidP="00000000" w:rsidRDefault="00000000" w:rsidRPr="00000000" w14:paraId="000003A0">
      <w:pPr>
        <w:numPr>
          <w:ilvl w:val="1"/>
          <w:numId w:val="87"/>
        </w:numPr>
        <w:ind w:left="1440" w:hanging="360"/>
      </w:pPr>
      <w:r w:rsidDel="00000000" w:rsidR="00000000" w:rsidRPr="00000000">
        <w:rPr>
          <w:rFonts w:ascii="Cardo" w:cs="Cardo" w:eastAsia="Cardo" w:hAnsi="Cardo"/>
          <w:rtl w:val="0"/>
        </w:rPr>
        <w:t xml:space="preserve">G3+ Acute / late toxicity of 78→ 37%.</w:t>
      </w:r>
    </w:p>
    <w:p w:rsidR="00000000" w:rsidDel="00000000" w:rsidP="00000000" w:rsidRDefault="00000000" w:rsidRPr="00000000" w14:paraId="000003A1">
      <w:pPr>
        <w:numPr>
          <w:ilvl w:val="1"/>
          <w:numId w:val="87"/>
        </w:numPr>
        <w:ind w:left="1440" w:hanging="360"/>
      </w:pPr>
      <w:r w:rsidDel="00000000" w:rsidR="00000000" w:rsidRPr="00000000">
        <w:rPr>
          <w:rFonts w:ascii="Cardo" w:cs="Cardo" w:eastAsia="Cardo" w:hAnsi="Cardo"/>
          <w:rtl w:val="0"/>
        </w:rPr>
        <w:t xml:space="preserve">G4+ Acute / late toxicity of 28→ 21%.</w:t>
      </w:r>
      <w:r w:rsidDel="00000000" w:rsidR="00000000" w:rsidRPr="00000000">
        <w:rPr>
          <w:rtl w:val="0"/>
        </w:rPr>
      </w:r>
    </w:p>
    <w:p w:rsidR="00000000" w:rsidDel="00000000" w:rsidP="00000000" w:rsidRDefault="00000000" w:rsidRPr="00000000" w14:paraId="000003A2">
      <w:pPr>
        <w:numPr>
          <w:ilvl w:val="0"/>
          <w:numId w:val="87"/>
        </w:numPr>
      </w:pPr>
      <w:r w:rsidDel="00000000" w:rsidR="00000000" w:rsidRPr="00000000">
        <w:rPr>
          <w:b w:val="1"/>
          <w:rtl w:val="0"/>
        </w:rPr>
        <w:t xml:space="preserve">GETTEC/GORTEC</w:t>
      </w:r>
      <w:r w:rsidDel="00000000" w:rsidR="00000000" w:rsidRPr="00000000">
        <w:rPr>
          <w:rtl w:val="0"/>
        </w:rPr>
        <w:t xml:space="preserve"> (1999-2005) </w:t>
      </w:r>
      <w:r w:rsidDel="00000000" w:rsidR="00000000" w:rsidRPr="00000000">
        <w:rPr>
          <w:rtl w:val="0"/>
        </w:rPr>
        <w:t xml:space="preserve">[</w:t>
      </w:r>
      <w:hyperlink r:id="rId199">
        <w:r w:rsidDel="00000000" w:rsidR="00000000" w:rsidRPr="00000000">
          <w:rPr>
            <w:rtl w:val="0"/>
          </w:rPr>
          <w:t xml:space="preserve">Janot JCO '08]</w:t>
        </w:r>
      </w:hyperlink>
      <w:r w:rsidDel="00000000" w:rsidR="00000000" w:rsidRPr="00000000">
        <w:rPr>
          <w:rFonts w:ascii="Cardo" w:cs="Cardo" w:eastAsia="Cardo" w:hAnsi="Cardo"/>
          <w:rtl w:val="0"/>
        </w:rPr>
        <w:t xml:space="preserve">: Salvage surgery for locally/regionally recurrent HNC→ </w:t>
      </w:r>
      <w:r w:rsidDel="00000000" w:rsidR="00000000" w:rsidRPr="00000000">
        <w:rPr>
          <w:b w:val="1"/>
          <w:rtl w:val="0"/>
        </w:rPr>
        <w:t xml:space="preserve">Obs vs. CCRT</w:t>
      </w:r>
      <w:r w:rsidDel="00000000" w:rsidR="00000000" w:rsidRPr="00000000">
        <w:rPr>
          <w:rtl w:val="0"/>
        </w:rPr>
        <w:t xml:space="preserve">.</w:t>
        <w:br w:type="textWrapping"/>
        <w:t xml:space="preserve">POCCRT after R0 resection of recurrence adds DFS and LC benefit. Toxicity can be significant.</w:t>
      </w:r>
    </w:p>
    <w:p w:rsidR="00000000" w:rsidDel="00000000" w:rsidP="00000000" w:rsidRDefault="00000000" w:rsidRPr="00000000" w14:paraId="000003A3">
      <w:pPr>
        <w:ind w:firstLine="720"/>
        <w:rPr/>
      </w:pPr>
      <w:r w:rsidDel="00000000" w:rsidR="00000000" w:rsidRPr="00000000">
        <w:rPr>
          <w:rtl w:val="0"/>
        </w:rPr>
        <w:t xml:space="preserve">This is the only RCT for observation vs. CCRT after resection of recurrent H&amp;N cancer.</w:t>
      </w:r>
    </w:p>
    <w:p w:rsidR="00000000" w:rsidDel="00000000" w:rsidP="00000000" w:rsidRDefault="00000000" w:rsidRPr="00000000" w14:paraId="000003A4">
      <w:pPr>
        <w:numPr>
          <w:ilvl w:val="1"/>
          <w:numId w:val="87"/>
        </w:numPr>
        <w:ind w:left="1440" w:hanging="360"/>
      </w:pPr>
      <w:r w:rsidDel="00000000" w:rsidR="00000000" w:rsidRPr="00000000">
        <w:rPr>
          <w:rtl w:val="0"/>
        </w:rPr>
        <w:t xml:space="preserve">130 pts. 50% LR, 25% nodal, 33% new primary.</w:t>
      </w:r>
    </w:p>
    <w:p w:rsidR="00000000" w:rsidDel="00000000" w:rsidP="00000000" w:rsidRDefault="00000000" w:rsidRPr="00000000" w14:paraId="000003A5">
      <w:pPr>
        <w:numPr>
          <w:ilvl w:val="2"/>
          <w:numId w:val="87"/>
        </w:numPr>
        <w:ind w:left="2160" w:hanging="360"/>
      </w:pPr>
      <w:r w:rsidDel="00000000" w:rsidR="00000000" w:rsidRPr="00000000">
        <w:rPr>
          <w:rtl w:val="0"/>
        </w:rPr>
        <w:t xml:space="preserve">60/30 over 11 weeks, as 9 days between each week of radiation.</w:t>
      </w:r>
    </w:p>
    <w:p w:rsidR="00000000" w:rsidDel="00000000" w:rsidP="00000000" w:rsidRDefault="00000000" w:rsidRPr="00000000" w14:paraId="000003A6">
      <w:pPr>
        <w:numPr>
          <w:ilvl w:val="2"/>
          <w:numId w:val="87"/>
        </w:numPr>
        <w:ind w:left="2160" w:hanging="360"/>
      </w:pPr>
      <w:r w:rsidDel="00000000" w:rsidR="00000000" w:rsidRPr="00000000">
        <w:rPr>
          <w:rtl w:val="0"/>
        </w:rPr>
        <w:t xml:space="preserve">POCCRT to 60 Gy with concurrent 5-FU and HU, alternating weeks. </w:t>
      </w:r>
    </w:p>
    <w:p w:rsidR="00000000" w:rsidDel="00000000" w:rsidP="00000000" w:rsidRDefault="00000000" w:rsidRPr="00000000" w14:paraId="000003A7">
      <w:pPr>
        <w:numPr>
          <w:ilvl w:val="1"/>
          <w:numId w:val="87"/>
        </w:numPr>
        <w:ind w:left="1440" w:hanging="360"/>
      </w:pPr>
      <w:r w:rsidDel="00000000" w:rsidR="00000000" w:rsidRPr="00000000">
        <w:rPr>
          <w:rtl w:val="0"/>
        </w:rPr>
        <w:t xml:space="preserve">LC and DFS HR 1.68, no difference in OS. </w:t>
      </w:r>
      <w:r w:rsidDel="00000000" w:rsidR="00000000" w:rsidRPr="00000000">
        <w:rPr>
          <w:b w:val="1"/>
          <w:rtl w:val="0"/>
        </w:rPr>
        <w:t xml:space="preserve">2y OS ~45%</w:t>
      </w:r>
      <w:r w:rsidDel="00000000" w:rsidR="00000000" w:rsidRPr="00000000">
        <w:rPr>
          <w:rtl w:val="0"/>
        </w:rPr>
        <w:t xml:space="preserve">.</w:t>
      </w:r>
    </w:p>
    <w:p w:rsidR="00000000" w:rsidDel="00000000" w:rsidP="00000000" w:rsidRDefault="00000000" w:rsidRPr="00000000" w14:paraId="000003A8">
      <w:pPr>
        <w:numPr>
          <w:ilvl w:val="1"/>
          <w:numId w:val="87"/>
        </w:numPr>
        <w:ind w:left="1440" w:hanging="360"/>
      </w:pPr>
      <w:r w:rsidDel="00000000" w:rsidR="00000000" w:rsidRPr="00000000">
        <w:rPr>
          <w:rtl w:val="0"/>
        </w:rPr>
        <w:t xml:space="preserve">There is only 20% LRC at 2y after surgery alone.</w:t>
      </w:r>
    </w:p>
    <w:p w:rsidR="00000000" w:rsidDel="00000000" w:rsidP="00000000" w:rsidRDefault="00000000" w:rsidRPr="00000000" w14:paraId="000003A9">
      <w:pPr>
        <w:numPr>
          <w:ilvl w:val="1"/>
          <w:numId w:val="87"/>
        </w:numPr>
        <w:ind w:left="1440" w:hanging="360"/>
      </w:pPr>
      <w:r w:rsidDel="00000000" w:rsidR="00000000" w:rsidRPr="00000000">
        <w:rPr>
          <w:rtl w:val="0"/>
        </w:rPr>
        <w:t xml:space="preserve">Acute G3-4 mucositis in 28%. </w:t>
      </w:r>
    </w:p>
    <w:p w:rsidR="00000000" w:rsidDel="00000000" w:rsidP="00000000" w:rsidRDefault="00000000" w:rsidRPr="00000000" w14:paraId="000003AA">
      <w:pPr>
        <w:numPr>
          <w:ilvl w:val="1"/>
          <w:numId w:val="87"/>
        </w:numPr>
        <w:ind w:left="1440" w:hanging="360"/>
      </w:pPr>
      <w:r w:rsidDel="00000000" w:rsidR="00000000" w:rsidRPr="00000000">
        <w:rPr>
          <w:rFonts w:ascii="Cardo" w:cs="Cardo" w:eastAsia="Cardo" w:hAnsi="Cardo"/>
          <w:rtl w:val="0"/>
        </w:rPr>
        <w:t xml:space="preserve">2y late G3 / G4 toxicity of ~10→ 40% (p=0.06).</w:t>
      </w:r>
    </w:p>
    <w:p w:rsidR="00000000" w:rsidDel="00000000" w:rsidP="00000000" w:rsidRDefault="00000000" w:rsidRPr="00000000" w14:paraId="000003AB">
      <w:pPr>
        <w:numPr>
          <w:ilvl w:val="0"/>
          <w:numId w:val="87"/>
        </w:numPr>
      </w:pPr>
      <w:r w:rsidDel="00000000" w:rsidR="00000000" w:rsidRPr="00000000">
        <w:rPr>
          <w:rtl w:val="0"/>
        </w:rPr>
        <w:t xml:space="preserve">Recommend 50-60 Gy. Newer data [</w:t>
      </w:r>
      <w:hyperlink w:anchor="7au1jxj9m6cs">
        <w:r w:rsidDel="00000000" w:rsidR="00000000" w:rsidRPr="00000000">
          <w:rPr>
            <w:rtl w:val="0"/>
          </w:rPr>
          <w:t xml:space="preserve">Ward 2018</w:t>
        </w:r>
      </w:hyperlink>
      <w:r w:rsidDel="00000000" w:rsidR="00000000" w:rsidRPr="00000000">
        <w:rPr>
          <w:rtl w:val="0"/>
        </w:rPr>
        <w:t xml:space="preserve">] suggests definitive to 66 Gy and post-op to 60 Gy.</w:t>
      </w:r>
    </w:p>
    <w:p w:rsidR="00000000" w:rsidDel="00000000" w:rsidP="00000000" w:rsidRDefault="00000000" w:rsidRPr="00000000" w14:paraId="000003AC">
      <w:pPr>
        <w:numPr>
          <w:ilvl w:val="1"/>
          <w:numId w:val="87"/>
        </w:numPr>
        <w:ind w:left="1440" w:hanging="360"/>
      </w:pPr>
      <w:r w:rsidDel="00000000" w:rsidR="00000000" w:rsidRPr="00000000">
        <w:rPr>
          <w:rtl w:val="0"/>
        </w:rPr>
        <w:t xml:space="preserve">May be prudent to consider SBRT for non-chemo candidates.</w:t>
      </w:r>
      <w:r w:rsidDel="00000000" w:rsidR="00000000" w:rsidRPr="00000000">
        <w:rPr>
          <w:rtl w:val="0"/>
        </w:rPr>
      </w:r>
    </w:p>
    <w:p w:rsidR="00000000" w:rsidDel="00000000" w:rsidP="00000000" w:rsidRDefault="00000000" w:rsidRPr="00000000" w14:paraId="000003AD">
      <w:pPr>
        <w:spacing w:line="240" w:lineRule="auto"/>
        <w:ind w:firstLine="720"/>
        <w:rPr/>
      </w:pPr>
      <w:r w:rsidDel="00000000" w:rsidR="00000000" w:rsidRPr="00000000">
        <w:rPr>
          <w:rtl w:val="0"/>
        </w:rPr>
      </w:r>
    </w:p>
    <w:p w:rsidR="00000000" w:rsidDel="00000000" w:rsidP="00000000" w:rsidRDefault="00000000" w:rsidRPr="00000000" w14:paraId="000003AE">
      <w:pPr>
        <w:pStyle w:val="Heading3"/>
        <w:ind w:left="0" w:firstLine="0"/>
        <w:rPr/>
      </w:pPr>
      <w:bookmarkStart w:colFirst="0" w:colLast="0" w:name="_gxec7ua6gvlv" w:id="73"/>
      <w:bookmarkEnd w:id="73"/>
      <w:hyperlink w:anchor="_nqahl7udcsqg">
        <w:r w:rsidDel="00000000" w:rsidR="00000000" w:rsidRPr="00000000">
          <w:rPr>
            <w:u w:val="single"/>
            <w:rtl w:val="0"/>
          </w:rPr>
          <w:t xml:space="preserve">Chemotherapy and IMRT in re-irradiation</w:t>
        </w:r>
      </w:hyperlink>
      <w:r w:rsidDel="00000000" w:rsidR="00000000" w:rsidRPr="00000000">
        <w:rPr>
          <w:rtl w:val="0"/>
        </w:rPr>
      </w:r>
    </w:p>
    <w:p w:rsidR="00000000" w:rsidDel="00000000" w:rsidP="00000000" w:rsidRDefault="00000000" w:rsidRPr="00000000" w14:paraId="000003AF">
      <w:pPr>
        <w:ind w:left="0" w:firstLine="0"/>
        <w:rPr>
          <w:rFonts w:ascii="Times New Roman" w:cs="Times New Roman" w:eastAsia="Times New Roman" w:hAnsi="Times New Roman"/>
          <w:sz w:val="20"/>
          <w:szCs w:val="20"/>
        </w:rPr>
      </w:pPr>
      <w:r w:rsidDel="00000000" w:rsidR="00000000" w:rsidRPr="00000000">
        <w:rPr>
          <w:rtl w:val="0"/>
        </w:rPr>
        <w:t xml:space="preserve">The [</w:t>
      </w:r>
      <w:hyperlink w:anchor="6anrih32aw84">
        <w:r w:rsidDel="00000000" w:rsidR="00000000" w:rsidRPr="00000000">
          <w:rPr>
            <w:rtl w:val="0"/>
          </w:rPr>
          <w:t xml:space="preserve">EXTREME</w:t>
        </w:r>
      </w:hyperlink>
      <w:r w:rsidDel="00000000" w:rsidR="00000000" w:rsidRPr="00000000">
        <w:rPr>
          <w:rtl w:val="0"/>
        </w:rPr>
        <w:t xml:space="preserve">] regimen is associated with a MS of 10 mo (G3 toxicity 80%), while Pembro adds 4 mo to that with only 50% G3 toxicity [</w:t>
      </w:r>
      <w:hyperlink w:anchor="dts5xspud71v">
        <w:r w:rsidDel="00000000" w:rsidR="00000000" w:rsidRPr="00000000">
          <w:rPr>
            <w:rtl w:val="0"/>
          </w:rPr>
          <w:t xml:space="preserve">KEYNOTE 048</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3B0">
      <w:pPr>
        <w:numPr>
          <w:ilvl w:val="0"/>
          <w:numId w:val="87"/>
        </w:numPr>
        <w:spacing w:line="240" w:lineRule="auto"/>
        <w:ind w:left="720" w:hanging="360"/>
        <w:rPr>
          <w:rFonts w:ascii="Times New Roman" w:cs="Times New Roman" w:eastAsia="Times New Roman" w:hAnsi="Times New Roman"/>
          <w:i w:val="1"/>
          <w:sz w:val="20"/>
          <w:szCs w:val="20"/>
        </w:rPr>
      </w:pPr>
      <w:r w:rsidDel="00000000" w:rsidR="00000000" w:rsidRPr="00000000">
        <w:rPr>
          <w:b w:val="1"/>
          <w:rtl w:val="0"/>
        </w:rPr>
        <w:t xml:space="preserve">Caudell </w:t>
      </w:r>
      <w:r w:rsidDel="00000000" w:rsidR="00000000" w:rsidRPr="00000000">
        <w:rPr>
          <w:rtl w:val="0"/>
        </w:rPr>
        <w:t xml:space="preserve">[</w:t>
      </w:r>
      <w:hyperlink r:id="rId200">
        <w:r w:rsidDel="00000000" w:rsidR="00000000" w:rsidRPr="00000000">
          <w:rPr>
            <w:rtl w:val="0"/>
          </w:rPr>
          <w:t xml:space="preserve">IJROBP '17</w:t>
        </w:r>
      </w:hyperlink>
      <w:r w:rsidDel="00000000" w:rsidR="00000000" w:rsidRPr="00000000">
        <w:rPr>
          <w:rtl w:val="0"/>
        </w:rPr>
        <w:t xml:space="preserve">]: </w:t>
      </w:r>
      <w:r w:rsidDel="00000000" w:rsidR="00000000" w:rsidRPr="00000000">
        <w:rPr>
          <w:b w:val="1"/>
          <w:rtl w:val="0"/>
        </w:rPr>
        <w:t xml:space="preserve">IMRT based re-irradiation</w:t>
      </w:r>
      <w:r w:rsidDel="00000000" w:rsidR="00000000" w:rsidRPr="00000000">
        <w:rPr>
          <w:rtl w:val="0"/>
        </w:rPr>
        <w:t xml:space="preserve">. </w:t>
      </w:r>
    </w:p>
    <w:p w:rsidR="00000000" w:rsidDel="00000000" w:rsidP="00000000" w:rsidRDefault="00000000" w:rsidRPr="00000000" w14:paraId="000003B1">
      <w:pPr>
        <w:numPr>
          <w:ilvl w:val="1"/>
          <w:numId w:val="87"/>
        </w:numPr>
        <w:spacing w:line="240" w:lineRule="auto"/>
        <w:ind w:left="1440" w:hanging="360"/>
        <w:rPr>
          <w:u w:val="none"/>
        </w:rPr>
      </w:pPr>
      <w:r w:rsidDel="00000000" w:rsidR="00000000" w:rsidRPr="00000000">
        <w:rPr>
          <w:rtl w:val="0"/>
        </w:rPr>
        <w:t xml:space="preserve">505 pts. Review of patients from 8 institutions.</w:t>
      </w:r>
    </w:p>
    <w:p w:rsidR="00000000" w:rsidDel="00000000" w:rsidP="00000000" w:rsidRDefault="00000000" w:rsidRPr="00000000" w14:paraId="000003B2">
      <w:pPr>
        <w:numPr>
          <w:ilvl w:val="1"/>
          <w:numId w:val="87"/>
        </w:numPr>
        <w:spacing w:line="240" w:lineRule="auto"/>
        <w:ind w:left="1440" w:hanging="360"/>
        <w:rPr>
          <w:u w:val="none"/>
        </w:rPr>
      </w:pPr>
      <w:r w:rsidDel="00000000" w:rsidR="00000000" w:rsidRPr="00000000">
        <w:rPr>
          <w:rtl w:val="0"/>
        </w:rPr>
        <w:t xml:space="preserve">Elective neck RT and hyperfractionation did not improve LRF or OS. </w:t>
      </w:r>
    </w:p>
    <w:p w:rsidR="00000000" w:rsidDel="00000000" w:rsidP="00000000" w:rsidRDefault="00000000" w:rsidRPr="00000000" w14:paraId="000003B3">
      <w:pPr>
        <w:numPr>
          <w:ilvl w:val="1"/>
          <w:numId w:val="87"/>
        </w:numPr>
        <w:spacing w:line="240" w:lineRule="auto"/>
        <w:ind w:left="1440" w:hanging="360"/>
        <w:rPr>
          <w:u w:val="none"/>
        </w:rPr>
      </w:pPr>
      <w:r w:rsidDel="00000000" w:rsidR="00000000" w:rsidRPr="00000000">
        <w:rPr>
          <w:rtl w:val="0"/>
        </w:rPr>
        <w:t xml:space="preserve">Highest rates of late toxicity in hyperfractionation and post-operative RT. </w:t>
      </w:r>
    </w:p>
    <w:p w:rsidR="00000000" w:rsidDel="00000000" w:rsidP="00000000" w:rsidRDefault="00000000" w:rsidRPr="00000000" w14:paraId="000003B4">
      <w:pPr>
        <w:numPr>
          <w:ilvl w:val="0"/>
          <w:numId w:val="87"/>
        </w:numPr>
        <w:spacing w:line="240" w:lineRule="auto"/>
        <w:rPr>
          <w:u w:val="none"/>
        </w:rPr>
      </w:pPr>
      <w:r w:rsidDel="00000000" w:rsidR="00000000" w:rsidRPr="00000000">
        <w:rPr>
          <w:b w:val="1"/>
          <w:rtl w:val="0"/>
        </w:rPr>
        <w:t xml:space="preserve">Germany</w:t>
      </w:r>
      <w:r w:rsidDel="00000000" w:rsidR="00000000" w:rsidRPr="00000000">
        <w:rPr>
          <w:b w:val="1"/>
          <w:rtl w:val="0"/>
        </w:rPr>
        <w:t xml:space="preserve"> </w:t>
      </w:r>
      <w:r w:rsidDel="00000000" w:rsidR="00000000" w:rsidRPr="00000000">
        <w:rPr>
          <w:rtl w:val="0"/>
        </w:rPr>
        <w:t xml:space="preserve">[</w:t>
      </w:r>
      <w:hyperlink r:id="rId201">
        <w:r w:rsidDel="00000000" w:rsidR="00000000" w:rsidRPr="00000000">
          <w:rPr>
            <w:rtl w:val="0"/>
          </w:rPr>
          <w:t xml:space="preserve">Rühle Rad Onc '20</w:t>
        </w:r>
      </w:hyperlink>
      <w:r w:rsidDel="00000000" w:rsidR="00000000" w:rsidRPr="00000000">
        <w:rPr>
          <w:rtl w:val="0"/>
        </w:rPr>
        <w:t xml:space="preserve">]:</w:t>
      </w:r>
      <w:r w:rsidDel="00000000" w:rsidR="00000000" w:rsidRPr="00000000">
        <w:rPr>
          <w:b w:val="1"/>
          <w:rtl w:val="0"/>
        </w:rPr>
        <w:t xml:space="preserve"> Fir</w:t>
      </w:r>
      <w:r w:rsidDel="00000000" w:rsidR="00000000" w:rsidRPr="00000000">
        <w:rPr>
          <w:b w:val="1"/>
          <w:rtl w:val="0"/>
        </w:rPr>
        <w:t xml:space="preserve">st course 68 Gy, median re-irradiation to 59.4 Gy</w:t>
      </w:r>
      <w:r w:rsidDel="00000000" w:rsidR="00000000" w:rsidRPr="00000000">
        <w:rPr>
          <w:rtl w:val="0"/>
        </w:rPr>
        <w:t xml:space="preserve"> (of those who completed RT). </w:t>
      </w:r>
    </w:p>
    <w:p w:rsidR="00000000" w:rsidDel="00000000" w:rsidP="00000000" w:rsidRDefault="00000000" w:rsidRPr="00000000" w14:paraId="000003B5">
      <w:pPr>
        <w:numPr>
          <w:ilvl w:val="1"/>
          <w:numId w:val="87"/>
        </w:numPr>
        <w:spacing w:line="240" w:lineRule="auto"/>
        <w:ind w:left="1440" w:hanging="360"/>
        <w:rPr>
          <w:u w:val="none"/>
        </w:rPr>
      </w:pPr>
      <w:r w:rsidDel="00000000" w:rsidR="00000000" w:rsidRPr="00000000">
        <w:rPr>
          <w:rtl w:val="0"/>
        </w:rPr>
        <w:t xml:space="preserve">48 pts. 31 definitive, 17 adjuvant. Concurrent chemo in 28 patients. 2010-2019. </w:t>
      </w:r>
    </w:p>
    <w:p w:rsidR="00000000" w:rsidDel="00000000" w:rsidP="00000000" w:rsidRDefault="00000000" w:rsidRPr="00000000" w14:paraId="000003B6">
      <w:pPr>
        <w:numPr>
          <w:ilvl w:val="2"/>
          <w:numId w:val="87"/>
        </w:numPr>
        <w:spacing w:line="240" w:lineRule="auto"/>
        <w:ind w:left="2160" w:hanging="360"/>
        <w:rPr>
          <w:u w:val="none"/>
        </w:rPr>
      </w:pPr>
      <w:r w:rsidDel="00000000" w:rsidR="00000000" w:rsidRPr="00000000">
        <w:rPr>
          <w:rtl w:val="0"/>
        </w:rPr>
        <w:t xml:space="preserve">CTV = GTV + 0.5-1.0 cm. </w:t>
      </w:r>
    </w:p>
    <w:p w:rsidR="00000000" w:rsidDel="00000000" w:rsidP="00000000" w:rsidRDefault="00000000" w:rsidRPr="00000000" w14:paraId="000003B7">
      <w:pPr>
        <w:numPr>
          <w:ilvl w:val="1"/>
          <w:numId w:val="87"/>
        </w:numPr>
        <w:spacing w:line="240" w:lineRule="auto"/>
        <w:ind w:left="1440" w:hanging="360"/>
        <w:rPr>
          <w:u w:val="none"/>
        </w:rPr>
      </w:pPr>
      <w:r w:rsidDel="00000000" w:rsidR="00000000" w:rsidRPr="00000000">
        <w:rPr>
          <w:rtl w:val="0"/>
        </w:rPr>
        <w:t xml:space="preserve">Median interval 17 mo between RT. Re-irradiated to a median of 58 Gy with treatment completion nearly 90%. </w:t>
      </w:r>
    </w:p>
    <w:p w:rsidR="00000000" w:rsidDel="00000000" w:rsidP="00000000" w:rsidRDefault="00000000" w:rsidRPr="00000000" w14:paraId="000003B8">
      <w:pPr>
        <w:numPr>
          <w:ilvl w:val="1"/>
          <w:numId w:val="87"/>
        </w:numPr>
        <w:spacing w:line="240" w:lineRule="auto"/>
        <w:ind w:left="1440" w:hanging="360"/>
        <w:rPr>
          <w:u w:val="none"/>
        </w:rPr>
      </w:pPr>
      <w:r w:rsidDel="00000000" w:rsidR="00000000" w:rsidRPr="00000000">
        <w:rPr>
          <w:rtl w:val="0"/>
        </w:rPr>
        <w:t xml:space="preserve">MS 25 mo. 2y OS 50%. </w:t>
      </w:r>
    </w:p>
    <w:p w:rsidR="00000000" w:rsidDel="00000000" w:rsidP="00000000" w:rsidRDefault="00000000" w:rsidRPr="00000000" w14:paraId="000003B9">
      <w:pPr>
        <w:numPr>
          <w:ilvl w:val="1"/>
          <w:numId w:val="87"/>
        </w:numPr>
        <w:spacing w:line="240" w:lineRule="auto"/>
        <w:ind w:left="1440" w:hanging="360"/>
        <w:rPr>
          <w:u w:val="none"/>
        </w:rPr>
      </w:pPr>
      <w:r w:rsidDel="00000000" w:rsidR="00000000" w:rsidRPr="00000000">
        <w:rPr>
          <w:rtl w:val="0"/>
        </w:rPr>
        <w:t xml:space="preserve">MPFS 9 mo. 1y PFS 38%. </w:t>
      </w:r>
    </w:p>
    <w:p w:rsidR="00000000" w:rsidDel="00000000" w:rsidP="00000000" w:rsidRDefault="00000000" w:rsidRPr="00000000" w14:paraId="000003BA">
      <w:pPr>
        <w:numPr>
          <w:ilvl w:val="1"/>
          <w:numId w:val="87"/>
        </w:numPr>
        <w:spacing w:line="240" w:lineRule="auto"/>
        <w:ind w:left="1440" w:hanging="360"/>
        <w:rPr>
          <w:u w:val="none"/>
        </w:rPr>
      </w:pPr>
      <w:r w:rsidDel="00000000" w:rsidR="00000000" w:rsidRPr="00000000">
        <w:rPr>
          <w:rtl w:val="0"/>
        </w:rPr>
        <w:t xml:space="preserve">There was a trend towards improved survival with dose &gt; 50 Gy. </w:t>
      </w:r>
    </w:p>
    <w:p w:rsidR="00000000" w:rsidDel="00000000" w:rsidP="00000000" w:rsidRDefault="00000000" w:rsidRPr="00000000" w14:paraId="000003BB">
      <w:pPr>
        <w:numPr>
          <w:ilvl w:val="1"/>
          <w:numId w:val="87"/>
        </w:numPr>
        <w:spacing w:line="240" w:lineRule="auto"/>
        <w:ind w:left="1440" w:hanging="360"/>
        <w:rPr>
          <w:u w:val="none"/>
        </w:rPr>
      </w:pPr>
      <w:r w:rsidDel="00000000" w:rsidR="00000000" w:rsidRPr="00000000">
        <w:rPr>
          <w:rtl w:val="0"/>
        </w:rPr>
        <w:t xml:space="preserve">Acute G3 in 10%.</w:t>
      </w:r>
    </w:p>
    <w:p w:rsidR="00000000" w:rsidDel="00000000" w:rsidP="00000000" w:rsidRDefault="00000000" w:rsidRPr="00000000" w14:paraId="000003BC">
      <w:pPr>
        <w:numPr>
          <w:ilvl w:val="1"/>
          <w:numId w:val="87"/>
        </w:numPr>
        <w:spacing w:line="240" w:lineRule="auto"/>
        <w:ind w:left="1440" w:hanging="360"/>
        <w:rPr>
          <w:u w:val="none"/>
        </w:rPr>
      </w:pPr>
      <w:r w:rsidDel="00000000" w:rsidR="00000000" w:rsidRPr="00000000">
        <w:rPr>
          <w:rtl w:val="0"/>
        </w:rPr>
        <w:t xml:space="preserve">Late G3+ 27% with one G4 carotid blow out (3%) and one G4 ORN.</w:t>
      </w:r>
    </w:p>
    <w:bookmarkStart w:colFirst="0" w:colLast="0" w:name="7au1jxj9m6cs" w:id="74"/>
    <w:bookmarkEnd w:id="74"/>
    <w:p w:rsidR="00000000" w:rsidDel="00000000" w:rsidP="00000000" w:rsidRDefault="00000000" w:rsidRPr="00000000" w14:paraId="000003BD">
      <w:pPr>
        <w:numPr>
          <w:ilvl w:val="0"/>
          <w:numId w:val="87"/>
        </w:numPr>
        <w:spacing w:line="240" w:lineRule="auto"/>
        <w:ind w:left="720" w:hanging="360"/>
        <w:rPr>
          <w:rFonts w:ascii="Times New Roman" w:cs="Times New Roman" w:eastAsia="Times New Roman" w:hAnsi="Times New Roman"/>
          <w:i w:val="1"/>
          <w:sz w:val="20"/>
          <w:szCs w:val="20"/>
        </w:rPr>
      </w:pPr>
      <w:r w:rsidDel="00000000" w:rsidR="00000000" w:rsidRPr="00000000">
        <w:rPr>
          <w:b w:val="1"/>
          <w:rtl w:val="0"/>
        </w:rPr>
        <w:t xml:space="preserve">MIRI: </w:t>
      </w:r>
      <w:r w:rsidDel="00000000" w:rsidR="00000000" w:rsidRPr="00000000">
        <w:rPr>
          <w:rFonts w:ascii="Times New Roman" w:cs="Times New Roman" w:eastAsia="Times New Roman" w:hAnsi="Times New Roman"/>
          <w:b w:val="1"/>
          <w:sz w:val="20"/>
          <w:szCs w:val="20"/>
          <w:rtl w:val="0"/>
        </w:rPr>
        <w:t xml:space="preserve">Ward</w:t>
      </w:r>
      <w:r w:rsidDel="00000000" w:rsidR="00000000" w:rsidRPr="00000000">
        <w:rPr>
          <w:rFonts w:ascii="Times New Roman" w:cs="Times New Roman" w:eastAsia="Times New Roman" w:hAnsi="Times New Roman"/>
          <w:sz w:val="20"/>
          <w:szCs w:val="20"/>
          <w:rtl w:val="0"/>
        </w:rPr>
        <w:t xml:space="preserve"> [</w:t>
      </w:r>
      <w:hyperlink r:id="rId202">
        <w:r w:rsidDel="00000000" w:rsidR="00000000" w:rsidRPr="00000000">
          <w:rPr>
            <w:rFonts w:ascii="Times New Roman" w:cs="Times New Roman" w:eastAsia="Times New Roman" w:hAnsi="Times New Roman"/>
            <w:sz w:val="20"/>
            <w:szCs w:val="20"/>
            <w:rtl w:val="0"/>
          </w:rPr>
          <w:t xml:space="preserve">IJROBP '18]</w:t>
        </w:r>
      </w:hyperlink>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RPA for IMRT based re-irradiation</w:t>
      </w:r>
      <w:r w:rsidDel="00000000" w:rsidR="00000000" w:rsidRPr="00000000">
        <w:rPr>
          <w:rFonts w:ascii="Times New Roman" w:cs="Times New Roman" w:eastAsia="Times New Roman" w:hAnsi="Times New Roman"/>
          <w:sz w:val="20"/>
          <w:szCs w:val="20"/>
          <w:rtl w:val="0"/>
        </w:rPr>
        <w:t xml:space="preserve">.</w:t>
      </w:r>
      <w:r w:rsidDel="00000000" w:rsidR="00000000" w:rsidRPr="00000000">
        <w:rPr>
          <w:rFonts w:ascii="Times New Roman" w:cs="Times New Roman" w:eastAsia="Times New Roman" w:hAnsi="Times New Roman"/>
          <w:i w:val="1"/>
          <w:sz w:val="20"/>
          <w:szCs w:val="20"/>
          <w:rtl w:val="0"/>
        </w:rPr>
        <w:br w:type="textWrapping"/>
      </w:r>
      <w:r w:rsidDel="00000000" w:rsidR="00000000" w:rsidRPr="00000000">
        <w:rPr>
          <w:rFonts w:ascii="Gungsuh" w:cs="Gungsuh" w:eastAsia="Gungsuh" w:hAnsi="Gungsuh"/>
          <w:sz w:val="20"/>
          <w:szCs w:val="20"/>
          <w:rtl w:val="0"/>
        </w:rPr>
        <w:t xml:space="preserve">Use ≥ 66 Gy for definitive, while 60 Gy for post-op. </w:t>
      </w:r>
    </w:p>
    <w:p w:rsidR="00000000" w:rsidDel="00000000" w:rsidP="00000000" w:rsidRDefault="00000000" w:rsidRPr="00000000" w14:paraId="000003BE">
      <w:pPr>
        <w:spacing w:line="240" w:lineRule="auto"/>
        <w:ind w:firstLine="720"/>
        <w:rPr/>
      </w:pPr>
      <w:r w:rsidDel="00000000" w:rsidR="00000000" w:rsidRPr="00000000">
        <w:rPr>
          <w:rFonts w:ascii="Times New Roman" w:cs="Times New Roman" w:eastAsia="Times New Roman" w:hAnsi="Times New Roman"/>
          <w:sz w:val="20"/>
          <w:szCs w:val="20"/>
          <w:rtl w:val="0"/>
        </w:rPr>
        <w:t xml:space="preserve">IMRT compares fa</w:t>
      </w:r>
      <w:r w:rsidDel="00000000" w:rsidR="00000000" w:rsidRPr="00000000">
        <w:rPr>
          <w:rtl w:val="0"/>
        </w:rPr>
        <w:t xml:space="preserve">vorably to historical data (e.g., 2y OS ~25%). Compare to 2y OS 15-26% as per 96-10 and 99-11.</w:t>
      </w:r>
    </w:p>
    <w:p w:rsidR="00000000" w:rsidDel="00000000" w:rsidP="00000000" w:rsidRDefault="00000000" w:rsidRPr="00000000" w14:paraId="000003BF">
      <w:pPr>
        <w:spacing w:line="240" w:lineRule="auto"/>
        <w:ind w:firstLine="720"/>
        <w:rPr/>
      </w:pPr>
      <w:r w:rsidDel="00000000" w:rsidR="00000000" w:rsidRPr="00000000">
        <w:rPr>
          <w:rtl w:val="0"/>
        </w:rPr>
        <w:t xml:space="preserve">There is only a &lt; 5% chance of G4 toxicity (historical data suggests at least 20% late G4 toxicity). </w:t>
      </w:r>
    </w:p>
    <w:p w:rsidR="00000000" w:rsidDel="00000000" w:rsidP="00000000" w:rsidRDefault="00000000" w:rsidRPr="00000000" w14:paraId="000003C0">
      <w:pPr>
        <w:numPr>
          <w:ilvl w:val="1"/>
          <w:numId w:val="87"/>
        </w:numPr>
        <w:spacing w:line="240" w:lineRule="auto"/>
        <w:ind w:left="1440" w:hanging="360"/>
        <w:rPr>
          <w:rFonts w:ascii="Times New Roman" w:cs="Times New Roman" w:eastAsia="Times New Roman" w:hAnsi="Times New Roman"/>
          <w:sz w:val="20"/>
          <w:szCs w:val="20"/>
        </w:rPr>
      </w:pPr>
      <w:r w:rsidDel="00000000" w:rsidR="00000000" w:rsidRPr="00000000">
        <w:rPr>
          <w:rFonts w:ascii="Gungsuh" w:cs="Gungsuh" w:eastAsia="Gungsuh" w:hAnsi="Gungsuh"/>
          <w:sz w:val="20"/>
          <w:szCs w:val="20"/>
          <w:rtl w:val="0"/>
        </w:rPr>
        <w:t xml:space="preserve">412 pts. rSqCC H&amp;N to doses ≥ 40 Gy IMRT (median 66 G</w:t>
      </w:r>
      <w:r w:rsidDel="00000000" w:rsidR="00000000" w:rsidRPr="00000000">
        <w:rPr>
          <w:rtl w:val="0"/>
        </w:rPr>
        <w:t xml:space="preserve">y)</w:t>
      </w:r>
      <w:r w:rsidDel="00000000" w:rsidR="00000000" w:rsidRPr="00000000">
        <w:rPr>
          <w:rFonts w:ascii="Times New Roman" w:cs="Times New Roman" w:eastAsia="Times New Roman" w:hAnsi="Times New Roman"/>
          <w:sz w:val="20"/>
          <w:szCs w:val="20"/>
          <w:rtl w:val="0"/>
        </w:rPr>
        <w:t xml:space="preserve">. First course 27% IMRT, 46% 3D. Half had surgery.</w:t>
      </w:r>
    </w:p>
    <w:p w:rsidR="00000000" w:rsidDel="00000000" w:rsidP="00000000" w:rsidRDefault="00000000" w:rsidRPr="00000000" w14:paraId="000003C1">
      <w:pPr>
        <w:numPr>
          <w:ilvl w:val="2"/>
          <w:numId w:val="87"/>
        </w:numPr>
        <w:spacing w:line="240" w:lineRule="auto"/>
        <w:ind w:left="2160" w:hanging="360"/>
        <w:rPr>
          <w:u w:val="none"/>
        </w:rPr>
      </w:pPr>
      <w:r w:rsidDel="00000000" w:rsidR="00000000" w:rsidRPr="00000000">
        <w:rPr>
          <w:rtl w:val="0"/>
        </w:rPr>
        <w:t xml:space="preserve">Chemotherapy in 40%.</w:t>
      </w:r>
    </w:p>
    <w:p w:rsidR="00000000" w:rsidDel="00000000" w:rsidP="00000000" w:rsidRDefault="00000000" w:rsidRPr="00000000" w14:paraId="000003C2">
      <w:pPr>
        <w:numPr>
          <w:ilvl w:val="2"/>
          <w:numId w:val="87"/>
        </w:numPr>
        <w:spacing w:line="240" w:lineRule="auto"/>
        <w:ind w:left="2160" w:hanging="360"/>
        <w:rPr>
          <w:u w:val="none"/>
        </w:rPr>
      </w:pPr>
      <w:r w:rsidDel="00000000" w:rsidR="00000000" w:rsidRPr="00000000">
        <w:rPr>
          <w:rtl w:val="0"/>
        </w:rPr>
        <w:t xml:space="preserve">Median re-irradiation dose of 60 Gy, mostly conventional.</w:t>
      </w:r>
    </w:p>
    <w:p w:rsidR="00000000" w:rsidDel="00000000" w:rsidP="00000000" w:rsidRDefault="00000000" w:rsidRPr="00000000" w14:paraId="000003C3">
      <w:pPr>
        <w:numPr>
          <w:ilvl w:val="1"/>
          <w:numId w:val="87"/>
        </w:numPr>
        <w:spacing w:line="240" w:lineRule="auto"/>
        <w:ind w:left="1440" w:hanging="360"/>
        <w:rPr>
          <w:u w:val="none"/>
        </w:rPr>
      </w:pPr>
      <w:r w:rsidDel="00000000" w:rsidR="00000000" w:rsidRPr="00000000">
        <w:rPr>
          <w:rFonts w:ascii="Cardo" w:cs="Cardo" w:eastAsia="Cardo" w:hAnsi="Cardo"/>
          <w:rtl w:val="0"/>
        </w:rPr>
        <w:t xml:space="preserve">OS at 2y / 5y of 40→ 22%. LRF at 2y / 5y of 43→ 50%.</w:t>
      </w:r>
    </w:p>
    <w:p w:rsidR="00000000" w:rsidDel="00000000" w:rsidP="00000000" w:rsidRDefault="00000000" w:rsidRPr="00000000" w14:paraId="000003C4">
      <w:pPr>
        <w:numPr>
          <w:ilvl w:val="1"/>
          <w:numId w:val="87"/>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2y OS for definitive / postop of 35→ 45%, 2y OS among operative pts for STR</w:t>
      </w:r>
      <w:r w:rsidDel="00000000" w:rsidR="00000000" w:rsidRPr="00000000">
        <w:rPr>
          <w:rtl w:val="0"/>
        </w:rPr>
        <w:t xml:space="preserve"> </w:t>
      </w:r>
      <w:r w:rsidDel="00000000" w:rsidR="00000000" w:rsidRPr="00000000">
        <w:rPr>
          <w:rFonts w:ascii="Cardo" w:cs="Cardo" w:eastAsia="Cardo" w:hAnsi="Cardo"/>
          <w:sz w:val="20"/>
          <w:szCs w:val="20"/>
          <w:rtl w:val="0"/>
        </w:rPr>
        <w:t xml:space="preserve">/ GTR of 33→ 50%.</w:t>
      </w:r>
    </w:p>
    <w:p w:rsidR="00000000" w:rsidDel="00000000" w:rsidP="00000000" w:rsidRDefault="00000000" w:rsidRPr="00000000" w14:paraId="000003C5">
      <w:pPr>
        <w:numPr>
          <w:ilvl w:val="1"/>
          <w:numId w:val="87"/>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2y LRF for definitive / postop of </w:t>
      </w:r>
      <w:r w:rsidDel="00000000" w:rsidR="00000000" w:rsidRPr="00000000">
        <w:rPr>
          <w:rtl w:val="0"/>
        </w:rPr>
        <w:t xml:space="preserve">46</w:t>
      </w:r>
      <w:r w:rsidDel="00000000" w:rsidR="00000000" w:rsidRPr="00000000">
        <w:rPr>
          <w:rFonts w:ascii="Cardo" w:cs="Cardo" w:eastAsia="Cardo" w:hAnsi="Cardo"/>
          <w:sz w:val="20"/>
          <w:szCs w:val="20"/>
          <w:rtl w:val="0"/>
        </w:rPr>
        <w:t xml:space="preserve">→ 4</w:t>
      </w:r>
      <w:r w:rsidDel="00000000" w:rsidR="00000000" w:rsidRPr="00000000">
        <w:rPr>
          <w:rtl w:val="0"/>
        </w:rPr>
        <w:t xml:space="preserve">0</w:t>
      </w:r>
      <w:r w:rsidDel="00000000" w:rsidR="00000000" w:rsidRPr="00000000">
        <w:rPr>
          <w:rFonts w:ascii="Cardo" w:cs="Cardo" w:eastAsia="Cardo" w:hAnsi="Cardo"/>
          <w:sz w:val="20"/>
          <w:szCs w:val="20"/>
          <w:rtl w:val="0"/>
        </w:rPr>
        <w:t xml:space="preserve">%, 2y LRF among operative pts for STR / GTR of 47→ 34%.</w:t>
      </w:r>
    </w:p>
    <w:p w:rsidR="00000000" w:rsidDel="00000000" w:rsidP="00000000" w:rsidRDefault="00000000" w:rsidRPr="00000000" w14:paraId="000003C6">
      <w:pPr>
        <w:numPr>
          <w:ilvl w:val="1"/>
          <w:numId w:val="87"/>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2y DM 19%.</w:t>
      </w:r>
    </w:p>
    <w:p w:rsidR="00000000" w:rsidDel="00000000" w:rsidP="00000000" w:rsidRDefault="00000000" w:rsidRPr="00000000" w14:paraId="000003C7">
      <w:pPr>
        <w:numPr>
          <w:ilvl w:val="1"/>
          <w:numId w:val="87"/>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Acute G3+ </w:t>
      </w:r>
      <w:r w:rsidDel="00000000" w:rsidR="00000000" w:rsidRPr="00000000">
        <w:rPr>
          <w:rtl w:val="0"/>
        </w:rPr>
        <w:t xml:space="preserve">20</w:t>
      </w:r>
      <w:r w:rsidDel="00000000" w:rsidR="00000000" w:rsidRPr="00000000">
        <w:rPr>
          <w:rFonts w:ascii="Cardo" w:cs="Cardo" w:eastAsia="Cardo" w:hAnsi="Cardo"/>
          <w:sz w:val="20"/>
          <w:szCs w:val="20"/>
          <w:rtl w:val="0"/>
        </w:rPr>
        <w:t xml:space="preserve">%, Acute G4 / G5 of 4.4→ 1.2%.</w:t>
      </w:r>
    </w:p>
    <w:p w:rsidR="00000000" w:rsidDel="00000000" w:rsidP="00000000" w:rsidRDefault="00000000" w:rsidRPr="00000000" w14:paraId="000003C8">
      <w:pPr>
        <w:numPr>
          <w:ilvl w:val="1"/>
          <w:numId w:val="87"/>
        </w:numPr>
        <w:ind w:left="1440" w:hanging="360"/>
      </w:pPr>
      <w:r w:rsidDel="00000000" w:rsidR="00000000" w:rsidRPr="00000000">
        <w:rPr>
          <w:rtl w:val="0"/>
        </w:rPr>
        <w:t xml:space="preserve">2y G3+ 14%. </w:t>
      </w:r>
    </w:p>
    <w:p w:rsidR="00000000" w:rsidDel="00000000" w:rsidP="00000000" w:rsidRDefault="00000000" w:rsidRPr="00000000" w14:paraId="000003C9">
      <w:pPr>
        <w:numPr>
          <w:ilvl w:val="1"/>
          <w:numId w:val="87"/>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 total, 82% of pts experienced progression, death or severe late toxicity within 2 years.</w:t>
      </w:r>
      <w:r w:rsidDel="00000000" w:rsidR="00000000" w:rsidRPr="00000000">
        <w:rPr>
          <w:rtl w:val="0"/>
        </w:rPr>
      </w:r>
    </w:p>
    <w:bookmarkStart w:colFirst="0" w:colLast="0" w:name="ykpio6cx5va" w:id="75"/>
    <w:bookmarkEnd w:id="75"/>
    <w:p w:rsidR="00000000" w:rsidDel="00000000" w:rsidP="00000000" w:rsidRDefault="00000000" w:rsidRPr="00000000" w14:paraId="000003CA">
      <w:pPr>
        <w:numPr>
          <w:ilvl w:val="0"/>
          <w:numId w:val="87"/>
        </w:numPr>
        <w:spacing w:line="240" w:lineRule="auto"/>
        <w:ind w:left="720" w:hanging="360"/>
        <w:rPr>
          <w:rFonts w:ascii="Times New Roman" w:cs="Times New Roman" w:eastAsia="Times New Roman" w:hAnsi="Times New Roman"/>
          <w:sz w:val="20"/>
          <w:szCs w:val="20"/>
        </w:rPr>
      </w:pPr>
      <w:r w:rsidDel="00000000" w:rsidR="00000000" w:rsidRPr="00000000">
        <w:rPr>
          <w:b w:val="1"/>
          <w:rtl w:val="0"/>
        </w:rPr>
        <w:t xml:space="preserve">MIRI: </w:t>
      </w:r>
      <w:r w:rsidDel="00000000" w:rsidR="00000000" w:rsidRPr="00000000">
        <w:rPr>
          <w:rFonts w:ascii="Times New Roman" w:cs="Times New Roman" w:eastAsia="Times New Roman" w:hAnsi="Times New Roman"/>
          <w:b w:val="1"/>
          <w:sz w:val="20"/>
          <w:szCs w:val="20"/>
          <w:rtl w:val="0"/>
        </w:rPr>
        <w:t xml:space="preserve">Vargo</w:t>
      </w:r>
      <w:r w:rsidDel="00000000" w:rsidR="00000000" w:rsidRPr="00000000">
        <w:rPr>
          <w:rFonts w:ascii="Times New Roman" w:cs="Times New Roman" w:eastAsia="Times New Roman" w:hAnsi="Times New Roman"/>
          <w:sz w:val="20"/>
          <w:szCs w:val="20"/>
          <w:rtl w:val="0"/>
        </w:rPr>
        <w:t xml:space="preserve"> [</w:t>
      </w:r>
      <w:hyperlink r:id="rId203">
        <w:r w:rsidDel="00000000" w:rsidR="00000000" w:rsidRPr="00000000">
          <w:rPr>
            <w:rFonts w:ascii="Times New Roman" w:cs="Times New Roman" w:eastAsia="Times New Roman" w:hAnsi="Times New Roman"/>
            <w:sz w:val="20"/>
            <w:szCs w:val="20"/>
            <w:rtl w:val="0"/>
          </w:rPr>
          <w:t xml:space="preserve">IJROBP '18]</w:t>
        </w:r>
      </w:hyperlink>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RPA validation for patient selection for re-irradiation using IMRT or SBRT</w:t>
      </w:r>
      <w:r w:rsidDel="00000000" w:rsidR="00000000" w:rsidRPr="00000000">
        <w:rPr>
          <w:rFonts w:ascii="Times New Roman" w:cs="Times New Roman" w:eastAsia="Times New Roman" w:hAnsi="Times New Roman"/>
          <w:sz w:val="20"/>
          <w:szCs w:val="20"/>
          <w:rtl w:val="0"/>
        </w:rPr>
        <w:t xml:space="preserve">.</w:t>
        <w:br w:type="textWrapping"/>
      </w:r>
      <w:r w:rsidDel="00000000" w:rsidR="00000000" w:rsidRPr="00000000">
        <w:rPr>
          <w:rFonts w:ascii="Cardo" w:cs="Cardo" w:eastAsia="Cardo" w:hAnsi="Cardo"/>
          <w:b w:val="1"/>
          <w:rtl w:val="0"/>
        </w:rPr>
        <w:t xml:space="preserve">2y OS for RPA Class I / II / III of 62→ 40→ 17%</w:t>
      </w:r>
      <w:r w:rsidDel="00000000" w:rsidR="00000000" w:rsidRPr="00000000">
        <w:rPr>
          <w:rtl w:val="0"/>
        </w:rPr>
        <w:t xml:space="preserve">. </w:t>
      </w:r>
      <w:r w:rsidDel="00000000" w:rsidR="00000000" w:rsidRPr="00000000">
        <w:rPr>
          <w:rtl w:val="0"/>
        </w:rPr>
        <w:t xml:space="preserve">Compare to 2y OS 15-26% as per 96-10 and 99-11.</w:t>
      </w:r>
      <w:r w:rsidDel="00000000" w:rsidR="00000000" w:rsidRPr="00000000">
        <w:rPr>
          <w:rFonts w:ascii="Times New Roman" w:cs="Times New Roman" w:eastAsia="Times New Roman" w:hAnsi="Times New Roman"/>
          <w:sz w:val="20"/>
          <w:szCs w:val="20"/>
          <w:rtl w:val="0"/>
        </w:rPr>
        <w:br w:type="textWrapping"/>
      </w:r>
      <w:r w:rsidDel="00000000" w:rsidR="00000000" w:rsidRPr="00000000">
        <w:rPr>
          <w:rFonts w:ascii="Times New Roman" w:cs="Times New Roman" w:eastAsia="Times New Roman" w:hAnsi="Times New Roman"/>
          <w:sz w:val="20"/>
          <w:szCs w:val="20"/>
          <w:rtl w:val="0"/>
        </w:rPr>
        <w:t xml:space="preserve">SBRT appears inferior, especially without ENI. For small tumors without ENI, SBRT 35-40</w:t>
      </w:r>
      <w:r w:rsidDel="00000000" w:rsidR="00000000" w:rsidRPr="00000000">
        <w:rPr>
          <w:rtl w:val="0"/>
        </w:rPr>
        <w:t xml:space="preserve">/5</w:t>
      </w:r>
      <w:r w:rsidDel="00000000" w:rsidR="00000000" w:rsidRPr="00000000">
        <w:rPr>
          <w:rFonts w:ascii="Times New Roman" w:cs="Times New Roman" w:eastAsia="Times New Roman" w:hAnsi="Times New Roman"/>
          <w:sz w:val="20"/>
          <w:szCs w:val="20"/>
          <w:rtl w:val="0"/>
        </w:rPr>
        <w:t xml:space="preserve"> seems reasonable.</w:t>
      </w:r>
    </w:p>
    <w:p w:rsidR="00000000" w:rsidDel="00000000" w:rsidP="00000000" w:rsidRDefault="00000000" w:rsidRPr="00000000" w14:paraId="000003CB">
      <w:pPr>
        <w:spacing w:line="240" w:lineRule="auto"/>
        <w:ind w:firstLine="720"/>
        <w:rPr/>
      </w:pPr>
      <w:r w:rsidDel="00000000" w:rsidR="00000000" w:rsidRPr="00000000">
        <w:rPr>
          <w:rtl w:val="0"/>
        </w:rPr>
        <w:t xml:space="preserve">SBRT or observation appears reasonable for RPA Class III.</w:t>
      </w:r>
    </w:p>
    <w:p w:rsidR="00000000" w:rsidDel="00000000" w:rsidP="00000000" w:rsidRDefault="00000000" w:rsidRPr="00000000" w14:paraId="000003CC">
      <w:pPr>
        <w:numPr>
          <w:ilvl w:val="1"/>
          <w:numId w:val="87"/>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414 pts. Unresectable rSqCC. </w:t>
      </w:r>
      <w:r w:rsidDel="00000000" w:rsidR="00000000" w:rsidRPr="00000000">
        <w:rPr>
          <w:rtl w:val="0"/>
        </w:rPr>
        <w:t xml:space="preserve">MFU</w:t>
      </w:r>
      <w:r w:rsidDel="00000000" w:rsidR="00000000" w:rsidRPr="00000000">
        <w:rPr>
          <w:rFonts w:ascii="Times New Roman" w:cs="Times New Roman" w:eastAsia="Times New Roman" w:hAnsi="Times New Roman"/>
          <w:sz w:val="20"/>
          <w:szCs w:val="20"/>
          <w:rtl w:val="0"/>
        </w:rPr>
        <w:t xml:space="preserve"> just over 2 years.</w:t>
      </w:r>
    </w:p>
    <w:p w:rsidR="00000000" w:rsidDel="00000000" w:rsidP="00000000" w:rsidRDefault="00000000" w:rsidRPr="00000000" w14:paraId="000003CD">
      <w:pPr>
        <w:numPr>
          <w:ilvl w:val="2"/>
          <w:numId w:val="87"/>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IMRT 80% qday, 20% BID w</w:t>
      </w:r>
      <w:r w:rsidDel="00000000" w:rsidR="00000000" w:rsidRPr="00000000">
        <w:rPr>
          <w:rtl w:val="0"/>
        </w:rPr>
        <w:t xml:space="preserve">ith </w:t>
      </w:r>
      <w:r w:rsidDel="00000000" w:rsidR="00000000" w:rsidRPr="00000000">
        <w:rPr>
          <w:rFonts w:ascii="Times New Roman" w:cs="Times New Roman" w:eastAsia="Times New Roman" w:hAnsi="Times New Roman"/>
          <w:sz w:val="20"/>
          <w:szCs w:val="20"/>
          <w:rtl w:val="0"/>
        </w:rPr>
        <w:t xml:space="preserve">28% ENI. </w:t>
      </w:r>
    </w:p>
    <w:p w:rsidR="00000000" w:rsidDel="00000000" w:rsidP="00000000" w:rsidRDefault="00000000" w:rsidRPr="00000000" w14:paraId="000003CE">
      <w:pPr>
        <w:numPr>
          <w:ilvl w:val="2"/>
          <w:numId w:val="87"/>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SBRT qod</w:t>
      </w:r>
      <w:r w:rsidDel="00000000" w:rsidR="00000000" w:rsidRPr="00000000">
        <w:rPr>
          <w:rtl w:val="0"/>
        </w:rPr>
        <w:t xml:space="preserve">, only</w:t>
      </w:r>
      <w:r w:rsidDel="00000000" w:rsidR="00000000" w:rsidRPr="00000000">
        <w:rPr>
          <w:rFonts w:ascii="Times New Roman" w:cs="Times New Roman" w:eastAsia="Times New Roman" w:hAnsi="Times New Roman"/>
          <w:sz w:val="20"/>
          <w:szCs w:val="20"/>
          <w:rtl w:val="0"/>
        </w:rPr>
        <w:t xml:space="preserve"> 4% of patients </w:t>
      </w:r>
      <w:r w:rsidDel="00000000" w:rsidR="00000000" w:rsidRPr="00000000">
        <w:rPr>
          <w:rtl w:val="0"/>
        </w:rPr>
        <w:t xml:space="preserve">had a small</w:t>
      </w:r>
      <w:r w:rsidDel="00000000" w:rsidR="00000000" w:rsidRPr="00000000">
        <w:rPr>
          <w:rFonts w:ascii="Times New Roman" w:cs="Times New Roman" w:eastAsia="Times New Roman" w:hAnsi="Times New Roman"/>
          <w:sz w:val="20"/>
          <w:szCs w:val="20"/>
          <w:rtl w:val="0"/>
        </w:rPr>
        <w:t xml:space="preserve"> area of ENI.</w:t>
      </w:r>
    </w:p>
    <w:p w:rsidR="00000000" w:rsidDel="00000000" w:rsidP="00000000" w:rsidRDefault="00000000" w:rsidRPr="00000000" w14:paraId="000003CF">
      <w:pPr>
        <w:numPr>
          <w:ilvl w:val="2"/>
          <w:numId w:val="87"/>
        </w:numPr>
        <w:spacing w:line="240" w:lineRule="auto"/>
        <w:ind w:left="216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2y OS for SBRT / IMRT of 16→ 35%. MS for SBRT / IMRT of 8→ 13 mo.</w:t>
      </w:r>
    </w:p>
    <w:p w:rsidR="00000000" w:rsidDel="00000000" w:rsidP="00000000" w:rsidRDefault="00000000" w:rsidRPr="00000000" w14:paraId="000003D0">
      <w:pPr>
        <w:numPr>
          <w:ilvl w:val="1"/>
          <w:numId w:val="87"/>
        </w:numPr>
        <w:ind w:left="1440" w:hanging="360"/>
      </w:pPr>
      <w:r w:rsidDel="00000000" w:rsidR="00000000" w:rsidRPr="00000000">
        <w:rPr>
          <w:b w:val="1"/>
          <w:rtl w:val="0"/>
        </w:rPr>
        <w:t xml:space="preserve">Class I </w:t>
      </w:r>
      <w:r w:rsidDel="00000000" w:rsidR="00000000" w:rsidRPr="00000000">
        <w:rPr>
          <w:rtl w:val="0"/>
        </w:rPr>
        <w:t xml:space="preserve">(2y OS 62%): </w:t>
      </w:r>
      <w:r w:rsidDel="00000000" w:rsidR="00000000" w:rsidRPr="00000000">
        <w:rPr>
          <w:b w:val="1"/>
          <w:rtl w:val="0"/>
        </w:rPr>
        <w:t xml:space="preserve">&gt; 2y from first treatment with resected tumors</w:t>
      </w:r>
      <w:r w:rsidDel="00000000" w:rsidR="00000000" w:rsidRPr="00000000">
        <w:rPr>
          <w:rtl w:val="0"/>
        </w:rPr>
        <w:t xml:space="preserve">.</w:t>
      </w:r>
    </w:p>
    <w:p w:rsidR="00000000" w:rsidDel="00000000" w:rsidP="00000000" w:rsidRDefault="00000000" w:rsidRPr="00000000" w14:paraId="000003D1">
      <w:pPr>
        <w:numPr>
          <w:ilvl w:val="1"/>
          <w:numId w:val="87"/>
        </w:numPr>
        <w:ind w:left="1440" w:hanging="360"/>
      </w:pPr>
      <w:r w:rsidDel="00000000" w:rsidR="00000000" w:rsidRPr="00000000">
        <w:rPr>
          <w:b w:val="1"/>
          <w:rtl w:val="0"/>
        </w:rPr>
        <w:t xml:space="preserve">Class II </w:t>
      </w:r>
      <w:r w:rsidDel="00000000" w:rsidR="00000000" w:rsidRPr="00000000">
        <w:rPr>
          <w:rtl w:val="0"/>
        </w:rPr>
        <w:t xml:space="preserve">(2y OS 40%): </w:t>
      </w:r>
      <w:commentRangeStart w:id="0"/>
      <w:r w:rsidDel="00000000" w:rsidR="00000000" w:rsidRPr="00000000">
        <w:rPr>
          <w:rFonts w:ascii="Gungsuh" w:cs="Gungsuh" w:eastAsia="Gungsuh" w:hAnsi="Gungsuh"/>
          <w:b w:val="1"/>
          <w:rtl w:val="0"/>
        </w:rPr>
        <w:t xml:space="preserve">≤ 2y from first treatment with unresected tumors</w:t>
      </w:r>
      <w:r w:rsidDel="00000000" w:rsidR="00000000" w:rsidRPr="00000000">
        <w:rPr>
          <w:rtl w:val="0"/>
        </w:rPr>
        <w:t xml:space="preserve"> </w:t>
      </w:r>
      <w:r w:rsidDel="00000000" w:rsidR="00000000" w:rsidRPr="00000000">
        <w:rPr>
          <w:b w:val="1"/>
          <w:rtl w:val="0"/>
        </w:rPr>
        <w:t xml:space="preserve">without organ dysfunction</w:t>
      </w:r>
      <w:r w:rsidDel="00000000" w:rsidR="00000000" w:rsidRPr="00000000">
        <w:rPr>
          <w:rtl w:val="0"/>
        </w:rPr>
        <w:t xml:space="preserve">.</w:t>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3D2">
      <w:pPr>
        <w:numPr>
          <w:ilvl w:val="2"/>
          <w:numId w:val="87"/>
        </w:numPr>
        <w:ind w:left="2160" w:hanging="360"/>
      </w:pPr>
      <w:r w:rsidDel="00000000" w:rsidR="00000000" w:rsidRPr="00000000">
        <w:rPr>
          <w:rFonts w:ascii="Cardo" w:cs="Cardo" w:eastAsia="Cardo" w:hAnsi="Cardo"/>
          <w:rtl w:val="0"/>
        </w:rPr>
        <w:t xml:space="preserve">2y OS for SBRT / IMRT of 19→ 39%.</w:t>
      </w:r>
    </w:p>
    <w:p w:rsidR="00000000" w:rsidDel="00000000" w:rsidP="00000000" w:rsidRDefault="00000000" w:rsidRPr="00000000" w14:paraId="000003D3">
      <w:pPr>
        <w:numPr>
          <w:ilvl w:val="3"/>
          <w:numId w:val="87"/>
        </w:numPr>
        <w:ind w:left="2880" w:hanging="360"/>
      </w:pPr>
      <w:r w:rsidDel="00000000" w:rsidR="00000000" w:rsidRPr="00000000">
        <w:rPr>
          <w:rFonts w:ascii="Gungsuh" w:cs="Gungsuh" w:eastAsia="Gungsuh" w:hAnsi="Gungsuh"/>
          <w:rtl w:val="0"/>
        </w:rPr>
        <w:t xml:space="preserve">For small tumors ≤ 25 cc or rT0-2, SBRT and IMRT seem equivalent for dose ≥ 35 Gy.</w:t>
      </w:r>
    </w:p>
    <w:p w:rsidR="00000000" w:rsidDel="00000000" w:rsidP="00000000" w:rsidRDefault="00000000" w:rsidRPr="00000000" w14:paraId="000003D4">
      <w:pPr>
        <w:numPr>
          <w:ilvl w:val="3"/>
          <w:numId w:val="87"/>
        </w:numPr>
        <w:ind w:left="2880" w:hanging="360"/>
      </w:pPr>
      <w:r w:rsidDel="00000000" w:rsidR="00000000" w:rsidRPr="00000000">
        <w:rPr>
          <w:rtl w:val="0"/>
        </w:rPr>
        <w:t xml:space="preserve">A 10 cc recurrence treated to 40/5 with ~80% local control [</w:t>
      </w:r>
      <w:hyperlink r:id="rId204">
        <w:r w:rsidDel="00000000" w:rsidR="00000000" w:rsidRPr="00000000">
          <w:rPr>
            <w:rtl w:val="0"/>
          </w:rPr>
          <w:t xml:space="preserve">Rwigema AJCO '11</w:t>
        </w:r>
      </w:hyperlink>
      <w:r w:rsidDel="00000000" w:rsidR="00000000" w:rsidRPr="00000000">
        <w:rPr>
          <w:rtl w:val="0"/>
        </w:rPr>
        <w:t xml:space="preserve">]</w:t>
      </w:r>
    </w:p>
    <w:p w:rsidR="00000000" w:rsidDel="00000000" w:rsidP="00000000" w:rsidRDefault="00000000" w:rsidRPr="00000000" w14:paraId="000003D5">
      <w:pPr>
        <w:numPr>
          <w:ilvl w:val="1"/>
          <w:numId w:val="87"/>
        </w:numPr>
        <w:ind w:left="1440" w:hanging="360"/>
      </w:pPr>
      <w:r w:rsidDel="00000000" w:rsidR="00000000" w:rsidRPr="00000000">
        <w:rPr>
          <w:b w:val="1"/>
          <w:rtl w:val="0"/>
        </w:rPr>
        <w:t xml:space="preserve">Class III </w:t>
      </w:r>
      <w:r w:rsidDel="00000000" w:rsidR="00000000" w:rsidRPr="00000000">
        <w:rPr>
          <w:rtl w:val="0"/>
        </w:rPr>
        <w:t xml:space="preserve">(2y OS 17%): </w:t>
      </w:r>
      <w:r w:rsidDel="00000000" w:rsidR="00000000" w:rsidRPr="00000000">
        <w:rPr>
          <w:rFonts w:ascii="Gungsuh" w:cs="Gungsuh" w:eastAsia="Gungsuh" w:hAnsi="Gungsuh"/>
          <w:b w:val="1"/>
          <w:rtl w:val="0"/>
        </w:rPr>
        <w:t xml:space="preserve">≤ 2y from prior tx w organ dysfunction</w:t>
      </w:r>
      <w:r w:rsidDel="00000000" w:rsidR="00000000" w:rsidRPr="00000000">
        <w:rPr>
          <w:rtl w:val="0"/>
        </w:rPr>
        <w:t xml:space="preserve"> (i.e. pre-tx feeding tube or tracheostomy use).</w:t>
        <w:br w:type="textWrapping"/>
        <w:t xml:space="preserve">Treatment: SBRT or observe. No patients who were RPA III ended up living.</w:t>
      </w:r>
    </w:p>
    <w:p w:rsidR="00000000" w:rsidDel="00000000" w:rsidP="00000000" w:rsidRDefault="00000000" w:rsidRPr="00000000" w14:paraId="000003D6">
      <w:pPr>
        <w:numPr>
          <w:ilvl w:val="1"/>
          <w:numId w:val="87"/>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LRF when accounting </w:t>
      </w:r>
      <w:r w:rsidDel="00000000" w:rsidR="00000000" w:rsidRPr="00000000">
        <w:rPr>
          <w:rtl w:val="0"/>
        </w:rPr>
        <w:t xml:space="preserve">for the competing</w:t>
      </w:r>
      <w:r w:rsidDel="00000000" w:rsidR="00000000" w:rsidRPr="00000000">
        <w:rPr>
          <w:rFonts w:ascii="Cardo" w:cs="Cardo" w:eastAsia="Cardo" w:hAnsi="Cardo"/>
          <w:sz w:val="20"/>
          <w:szCs w:val="20"/>
          <w:rtl w:val="0"/>
        </w:rPr>
        <w:t xml:space="preserve"> risk of death for SBRT / IMRT of 57→ 45%.</w:t>
      </w:r>
    </w:p>
    <w:p w:rsidR="00000000" w:rsidDel="00000000" w:rsidP="00000000" w:rsidRDefault="00000000" w:rsidRPr="00000000" w14:paraId="000003D7">
      <w:pPr>
        <w:numPr>
          <w:ilvl w:val="1"/>
          <w:numId w:val="87"/>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Acute G4+ for SBRT / IMRT of 0.5→ 5%, with equivalent late G3+ toxicity ~1</w:t>
      </w:r>
      <w:r w:rsidDel="00000000" w:rsidR="00000000" w:rsidRPr="00000000">
        <w:rPr>
          <w:rtl w:val="0"/>
        </w:rPr>
        <w:t xml:space="preserve">5</w:t>
      </w:r>
      <w:r w:rsidDel="00000000" w:rsidR="00000000" w:rsidRPr="00000000">
        <w:rPr>
          <w:rFonts w:ascii="Times New Roman" w:cs="Times New Roman" w:eastAsia="Times New Roman" w:hAnsi="Times New Roman"/>
          <w:sz w:val="20"/>
          <w:szCs w:val="20"/>
          <w:rtl w:val="0"/>
        </w:rPr>
        <w:t xml:space="preserve">%.</w:t>
      </w:r>
      <w:r w:rsidDel="00000000" w:rsidR="00000000" w:rsidRPr="00000000">
        <w:rPr>
          <w:rtl w:val="0"/>
        </w:rPr>
      </w:r>
    </w:p>
    <w:p w:rsidR="00000000" w:rsidDel="00000000" w:rsidP="00000000" w:rsidRDefault="00000000" w:rsidRPr="00000000" w14:paraId="000003D8">
      <w:pPr>
        <w:numPr>
          <w:ilvl w:val="0"/>
          <w:numId w:val="87"/>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KEYSTROKE/RTOG 3507</w:t>
      </w:r>
      <w:r w:rsidDel="00000000" w:rsidR="00000000" w:rsidRPr="00000000">
        <w:rPr>
          <w:rFonts w:ascii="Times New Roman" w:cs="Times New Roman" w:eastAsia="Times New Roman" w:hAnsi="Times New Roman"/>
          <w:sz w:val="20"/>
          <w:szCs w:val="20"/>
          <w:rtl w:val="0"/>
        </w:rPr>
        <w:t xml:space="preserve"> [</w:t>
      </w:r>
      <w:hyperlink r:id="rId205">
        <w:r w:rsidDel="00000000" w:rsidR="00000000" w:rsidRPr="00000000">
          <w:rPr>
            <w:rtl w:val="0"/>
          </w:rPr>
          <w:t xml:space="preserve">NCT03546582</w:t>
        </w:r>
      </w:hyperlink>
      <w:r w:rsidDel="00000000" w:rsidR="00000000" w:rsidRPr="00000000">
        <w:rPr>
          <w:rFonts w:ascii="Times New Roman" w:cs="Times New Roman" w:eastAsia="Times New Roman" w:hAnsi="Times New Roman"/>
          <w:sz w:val="20"/>
          <w:szCs w:val="20"/>
          <w:rtl w:val="0"/>
        </w:rPr>
        <w:t xml:space="preserve">]: Phase II. </w:t>
      </w:r>
      <w:r w:rsidDel="00000000" w:rsidR="00000000" w:rsidRPr="00000000">
        <w:rPr>
          <w:rFonts w:ascii="Times New Roman" w:cs="Times New Roman" w:eastAsia="Times New Roman" w:hAnsi="Times New Roman"/>
          <w:b w:val="1"/>
          <w:sz w:val="20"/>
          <w:szCs w:val="20"/>
          <w:rtl w:val="0"/>
        </w:rPr>
        <w:t xml:space="preserve">40/5 SBRT ± Pembro </w:t>
      </w:r>
      <w:r w:rsidDel="00000000" w:rsidR="00000000" w:rsidRPr="00000000">
        <w:rPr>
          <w:rFonts w:ascii="Times New Roman" w:cs="Times New Roman" w:eastAsia="Times New Roman" w:hAnsi="Times New Roman"/>
          <w:sz w:val="20"/>
          <w:szCs w:val="20"/>
          <w:rtl w:val="0"/>
        </w:rPr>
        <w:t xml:space="preserve">up to 2y.</w:t>
      </w:r>
    </w:p>
    <w:p w:rsidR="00000000" w:rsidDel="00000000" w:rsidP="00000000" w:rsidRDefault="00000000" w:rsidRPr="00000000" w14:paraId="000003D9">
      <w:pPr>
        <w:numPr>
          <w:ilvl w:val="1"/>
          <w:numId w:val="87"/>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102 pts. Locoregionally recurrent or second primary H&amp;N cancers</w:t>
      </w:r>
      <w:r w:rsidDel="00000000" w:rsidR="00000000" w:rsidRPr="00000000">
        <w:rPr>
          <w:rtl w:val="0"/>
        </w:rPr>
        <w:t xml:space="preserve">, &gt; 30 Gy prior RT. </w:t>
      </w: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3DA">
      <w:pPr>
        <w:numPr>
          <w:ilvl w:val="2"/>
          <w:numId w:val="87"/>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Requires RT greater than 6 months prior.</w:t>
      </w:r>
    </w:p>
    <w:p w:rsidR="00000000" w:rsidDel="00000000" w:rsidP="00000000" w:rsidRDefault="00000000" w:rsidRPr="00000000" w14:paraId="000003DB">
      <w:pPr>
        <w:numPr>
          <w:ilvl w:val="2"/>
          <w:numId w:val="87"/>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Single or adjacent site treated in single contiguous volume with GTV &lt; 7.5 cm.</w:t>
      </w:r>
    </w:p>
    <w:p w:rsidR="00000000" w:rsidDel="00000000" w:rsidP="00000000" w:rsidRDefault="00000000" w:rsidRPr="00000000" w14:paraId="000003DC">
      <w:pPr>
        <w:numPr>
          <w:ilvl w:val="2"/>
          <w:numId w:val="87"/>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Less than 180-degree carotid artery involvement on CT or MRI. </w:t>
      </w:r>
    </w:p>
    <w:p w:rsidR="00000000" w:rsidDel="00000000" w:rsidP="00000000" w:rsidRDefault="00000000" w:rsidRPr="00000000" w14:paraId="000003DD">
      <w:pPr>
        <w:numPr>
          <w:ilvl w:val="2"/>
          <w:numId w:val="87"/>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No gross skin involvement.</w:t>
      </w:r>
    </w:p>
    <w:p w:rsidR="00000000" w:rsidDel="00000000" w:rsidP="00000000" w:rsidRDefault="00000000" w:rsidRPr="00000000" w14:paraId="000003DE">
      <w:pPr>
        <w:numPr>
          <w:ilvl w:val="0"/>
          <w:numId w:val="87"/>
        </w:numPr>
      </w:pPr>
      <w:r w:rsidDel="00000000" w:rsidR="00000000" w:rsidRPr="00000000">
        <w:rPr>
          <w:b w:val="1"/>
          <w:rtl w:val="0"/>
        </w:rPr>
        <w:t xml:space="preserve">Long-Term patient-reported QoL after SBRT for recurrent, previously irradiated H&amp;N cancer </w:t>
      </w:r>
      <w:r w:rsidDel="00000000" w:rsidR="00000000" w:rsidRPr="00000000">
        <w:rPr>
          <w:rtl w:val="0"/>
        </w:rPr>
        <w:t xml:space="preserve">[</w:t>
      </w:r>
      <w:hyperlink r:id="rId206">
        <w:r w:rsidDel="00000000" w:rsidR="00000000" w:rsidRPr="00000000">
          <w:rPr>
            <w:rtl w:val="0"/>
          </w:rPr>
          <w:t xml:space="preserve">Thomas Front Onc '20</w:t>
        </w:r>
      </w:hyperlink>
      <w:r w:rsidDel="00000000" w:rsidR="00000000" w:rsidRPr="00000000">
        <w:rPr>
          <w:rtl w:val="0"/>
        </w:rPr>
        <w:t xml:space="preserve">]</w:t>
      </w:r>
    </w:p>
    <w:p w:rsidR="00000000" w:rsidDel="00000000" w:rsidP="00000000" w:rsidRDefault="00000000" w:rsidRPr="00000000" w14:paraId="000003DF">
      <w:pPr>
        <w:numPr>
          <w:ilvl w:val="1"/>
          <w:numId w:val="87"/>
        </w:numPr>
        <w:ind w:left="1440" w:hanging="360"/>
      </w:pPr>
      <w:r w:rsidDel="00000000" w:rsidR="00000000" w:rsidRPr="00000000">
        <w:rPr>
          <w:rtl w:val="0"/>
        </w:rPr>
        <w:t xml:space="preserve">64 pts. Retro. </w:t>
      </w:r>
    </w:p>
    <w:p w:rsidR="00000000" w:rsidDel="00000000" w:rsidP="00000000" w:rsidRDefault="00000000" w:rsidRPr="00000000" w14:paraId="000003E0">
      <w:pPr>
        <w:numPr>
          <w:ilvl w:val="1"/>
          <w:numId w:val="87"/>
        </w:numPr>
        <w:ind w:left="1440" w:hanging="360"/>
      </w:pPr>
      <w:r w:rsidDel="00000000" w:rsidR="00000000" w:rsidRPr="00000000">
        <w:rPr>
          <w:rtl w:val="0"/>
        </w:rPr>
        <w:t xml:space="preserve">G3+ toxicity and tumor volume &gt; 25 cc predicted significantly worse PR-QOL. </w:t>
      </w:r>
    </w:p>
    <w:p w:rsidR="00000000" w:rsidDel="00000000" w:rsidP="00000000" w:rsidRDefault="00000000" w:rsidRPr="00000000" w14:paraId="000003E1">
      <w:pPr>
        <w:ind w:left="1440" w:firstLine="0"/>
        <w:rPr/>
      </w:pPr>
      <w:r w:rsidDel="00000000" w:rsidR="00000000" w:rsidRPr="00000000">
        <w:rPr>
          <w:rtl w:val="0"/>
        </w:rPr>
      </w:r>
    </w:p>
    <w:p w:rsidR="00000000" w:rsidDel="00000000" w:rsidP="00000000" w:rsidRDefault="00000000" w:rsidRPr="00000000" w14:paraId="000003E2">
      <w:pPr>
        <w:pStyle w:val="Heading2"/>
        <w:spacing w:line="240" w:lineRule="auto"/>
        <w:rPr/>
      </w:pPr>
      <w:bookmarkStart w:colFirst="0" w:colLast="0" w:name="_3gvdg1yhwofb" w:id="76"/>
      <w:bookmarkEnd w:id="76"/>
      <w:hyperlink w:anchor="_yc56opxk661h">
        <w:r w:rsidDel="00000000" w:rsidR="00000000" w:rsidRPr="00000000">
          <w:rPr>
            <w:rtl w:val="0"/>
          </w:rPr>
          <w:t xml:space="preserve">Toxicity: General</w:t>
        </w:r>
      </w:hyperlink>
      <w:r w:rsidDel="00000000" w:rsidR="00000000" w:rsidRPr="00000000">
        <w:rPr>
          <w:rtl w:val="0"/>
        </w:rPr>
      </w:r>
    </w:p>
    <w:p w:rsidR="00000000" w:rsidDel="00000000" w:rsidP="00000000" w:rsidRDefault="00000000" w:rsidRPr="00000000" w14:paraId="000003E3">
      <w:pPr>
        <w:ind w:left="0" w:firstLine="0"/>
        <w:rPr/>
      </w:pPr>
      <w:hyperlink r:id="rId207">
        <w:r w:rsidDel="00000000" w:rsidR="00000000" w:rsidRPr="00000000">
          <w:rPr>
            <w:rtl w:val="0"/>
          </w:rPr>
          <w:t xml:space="preserve">StatPearls: Radiation Therapy Induced Skin (Integument) Ulcer </w:t>
        </w:r>
      </w:hyperlink>
      <w:r w:rsidDel="00000000" w:rsidR="00000000" w:rsidRPr="00000000">
        <w:rPr>
          <w:i w:val="1"/>
          <w:rtl w:val="0"/>
        </w:rPr>
        <w:t xml:space="preserve">Last update: 12/8/2019.</w:t>
      </w:r>
      <w:r w:rsidDel="00000000" w:rsidR="00000000" w:rsidRPr="00000000">
        <w:rPr>
          <w:rtl w:val="0"/>
        </w:rPr>
      </w:r>
    </w:p>
    <w:p w:rsidR="00000000" w:rsidDel="00000000" w:rsidP="00000000" w:rsidRDefault="00000000" w:rsidRPr="00000000" w14:paraId="000003E4">
      <w:pPr>
        <w:numPr>
          <w:ilvl w:val="0"/>
          <w:numId w:val="81"/>
        </w:numPr>
        <w:spacing w:line="240" w:lineRule="auto"/>
        <w:ind w:left="720" w:hanging="360"/>
        <w:rPr>
          <w:rFonts w:ascii="Times New Roman" w:cs="Times New Roman" w:eastAsia="Times New Roman" w:hAnsi="Times New Roman"/>
          <w:sz w:val="20"/>
          <w:szCs w:val="20"/>
        </w:rPr>
      </w:pPr>
      <w:r w:rsidDel="00000000" w:rsidR="00000000" w:rsidRPr="00000000">
        <w:rPr>
          <w:rtl w:val="0"/>
        </w:rPr>
        <w:t xml:space="preserve">H&amp;N RT is highly toxic. 93% of patients suffer acute G3 toxicity and 75% have late G3 toxicity.</w:t>
      </w:r>
    </w:p>
    <w:p w:rsidR="00000000" w:rsidDel="00000000" w:rsidP="00000000" w:rsidRDefault="00000000" w:rsidRPr="00000000" w14:paraId="000003E5">
      <w:pPr>
        <w:numPr>
          <w:ilvl w:val="0"/>
          <w:numId w:val="81"/>
        </w:numPr>
        <w:spacing w:line="240" w:lineRule="auto"/>
        <w:ind w:left="720" w:hanging="360"/>
        <w:rPr>
          <w:u w:val="none"/>
        </w:rPr>
      </w:pPr>
      <w:r w:rsidDel="00000000" w:rsidR="00000000" w:rsidRPr="00000000">
        <w:rPr>
          <w:rtl w:val="0"/>
        </w:rPr>
        <w:t xml:space="preserve">The most important element is time with the physician or mid-level.</w:t>
      </w:r>
    </w:p>
    <w:p w:rsidR="00000000" w:rsidDel="00000000" w:rsidP="00000000" w:rsidRDefault="00000000" w:rsidRPr="00000000" w14:paraId="000003E6">
      <w:pPr>
        <w:numPr>
          <w:ilvl w:val="0"/>
          <w:numId w:val="81"/>
        </w:numPr>
        <w:spacing w:line="240" w:lineRule="auto"/>
        <w:ind w:left="720" w:hanging="360"/>
        <w:rPr>
          <w:u w:val="none"/>
        </w:rPr>
      </w:pPr>
      <w:r w:rsidDel="00000000" w:rsidR="00000000" w:rsidRPr="00000000">
        <w:rPr>
          <w:rtl w:val="0"/>
        </w:rPr>
        <w:t xml:space="preserve">Pain control</w:t>
      </w:r>
    </w:p>
    <w:p w:rsidR="00000000" w:rsidDel="00000000" w:rsidP="00000000" w:rsidRDefault="00000000" w:rsidRPr="00000000" w14:paraId="000003E7">
      <w:pPr>
        <w:numPr>
          <w:ilvl w:val="1"/>
          <w:numId w:val="81"/>
        </w:numPr>
        <w:spacing w:line="240" w:lineRule="auto"/>
        <w:ind w:left="1440" w:hanging="360"/>
        <w:rPr>
          <w:u w:val="none"/>
        </w:rPr>
      </w:pPr>
      <w:r w:rsidDel="00000000" w:rsidR="00000000" w:rsidRPr="00000000">
        <w:rPr>
          <w:rtl w:val="0"/>
        </w:rPr>
        <w:t xml:space="preserve">Oral hygiene/salt and baking soda oral rinses.</w:t>
      </w:r>
    </w:p>
    <w:p w:rsidR="00000000" w:rsidDel="00000000" w:rsidP="00000000" w:rsidRDefault="00000000" w:rsidRPr="00000000" w14:paraId="000003E8">
      <w:pPr>
        <w:numPr>
          <w:ilvl w:val="1"/>
          <w:numId w:val="81"/>
        </w:numPr>
        <w:spacing w:line="240" w:lineRule="auto"/>
        <w:ind w:left="1440" w:hanging="360"/>
        <w:rPr>
          <w:u w:val="none"/>
        </w:rPr>
      </w:pPr>
      <w:r w:rsidDel="00000000" w:rsidR="00000000" w:rsidRPr="00000000">
        <w:rPr>
          <w:rtl w:val="0"/>
        </w:rPr>
        <w:t xml:space="preserve">Efficacy of magic mouthwash is unproven.</w:t>
      </w:r>
    </w:p>
    <w:p w:rsidR="00000000" w:rsidDel="00000000" w:rsidP="00000000" w:rsidRDefault="00000000" w:rsidRPr="00000000" w14:paraId="000003E9">
      <w:pPr>
        <w:numPr>
          <w:ilvl w:val="1"/>
          <w:numId w:val="81"/>
        </w:numPr>
        <w:spacing w:line="240" w:lineRule="auto"/>
        <w:ind w:left="1440" w:hanging="360"/>
        <w:rPr>
          <w:u w:val="none"/>
        </w:rPr>
      </w:pPr>
      <w:r w:rsidDel="00000000" w:rsidR="00000000" w:rsidRPr="00000000">
        <w:rPr>
          <w:rtl w:val="0"/>
        </w:rPr>
        <w:t xml:space="preserve">NSAIDS.</w:t>
      </w:r>
    </w:p>
    <w:p w:rsidR="00000000" w:rsidDel="00000000" w:rsidP="00000000" w:rsidRDefault="00000000" w:rsidRPr="00000000" w14:paraId="000003EA">
      <w:pPr>
        <w:numPr>
          <w:ilvl w:val="1"/>
          <w:numId w:val="81"/>
        </w:numPr>
        <w:spacing w:line="240" w:lineRule="auto"/>
        <w:ind w:left="1440" w:hanging="360"/>
        <w:rPr>
          <w:u w:val="none"/>
        </w:rPr>
      </w:pPr>
      <w:r w:rsidDel="00000000" w:rsidR="00000000" w:rsidRPr="00000000">
        <w:rPr>
          <w:rtl w:val="0"/>
        </w:rPr>
        <w:t xml:space="preserve">Gabapentin.</w:t>
      </w:r>
    </w:p>
    <w:p w:rsidR="00000000" w:rsidDel="00000000" w:rsidP="00000000" w:rsidRDefault="00000000" w:rsidRPr="00000000" w14:paraId="000003EB">
      <w:pPr>
        <w:numPr>
          <w:ilvl w:val="1"/>
          <w:numId w:val="81"/>
        </w:numPr>
        <w:spacing w:line="240" w:lineRule="auto"/>
        <w:ind w:left="1440" w:hanging="360"/>
        <w:rPr>
          <w:u w:val="none"/>
        </w:rPr>
      </w:pPr>
      <w:r w:rsidDel="00000000" w:rsidR="00000000" w:rsidRPr="00000000">
        <w:rPr>
          <w:rtl w:val="0"/>
        </w:rPr>
        <w:t xml:space="preserve">Narcotics. Many patients with substance abuse history will taper off successfully once oral mucositis has resolved. </w:t>
      </w:r>
    </w:p>
    <w:bookmarkStart w:colFirst="0" w:colLast="0" w:name="ak3s3ce5sict" w:id="77"/>
    <w:bookmarkEnd w:id="77"/>
    <w:p w:rsidR="00000000" w:rsidDel="00000000" w:rsidP="00000000" w:rsidRDefault="00000000" w:rsidRPr="00000000" w14:paraId="000003EC">
      <w:pPr>
        <w:numPr>
          <w:ilvl w:val="0"/>
          <w:numId w:val="81"/>
        </w:numPr>
        <w:spacing w:line="240" w:lineRule="auto"/>
        <w:rPr/>
      </w:pPr>
      <w:r w:rsidDel="00000000" w:rsidR="00000000" w:rsidRPr="00000000">
        <w:rPr>
          <w:b w:val="1"/>
          <w:rtl w:val="0"/>
        </w:rPr>
        <w:t xml:space="preserve">Long term aspects of QoL in H&amp;N cancer patients treated with IMRT</w:t>
      </w:r>
      <w:r w:rsidDel="00000000" w:rsidR="00000000" w:rsidRPr="00000000">
        <w:rPr>
          <w:rtl w:val="0"/>
        </w:rPr>
        <w:t xml:space="preserve"> [</w:t>
      </w:r>
      <w:hyperlink r:id="rId208">
        <w:r w:rsidDel="00000000" w:rsidR="00000000" w:rsidRPr="00000000">
          <w:rPr>
            <w:rtl w:val="0"/>
          </w:rPr>
          <w:t xml:space="preserve">Abel ARO '20</w:t>
        </w:r>
      </w:hyperlink>
      <w:r w:rsidDel="00000000" w:rsidR="00000000" w:rsidRPr="00000000">
        <w:rPr>
          <w:rtl w:val="0"/>
        </w:rPr>
        <w:t xml:space="preserve">]</w:t>
      </w:r>
    </w:p>
    <w:p w:rsidR="00000000" w:rsidDel="00000000" w:rsidP="00000000" w:rsidRDefault="00000000" w:rsidRPr="00000000" w14:paraId="000003ED">
      <w:pPr>
        <w:spacing w:line="240" w:lineRule="auto"/>
        <w:ind w:firstLine="720"/>
        <w:rPr/>
      </w:pPr>
      <w:r w:rsidDel="00000000" w:rsidR="00000000" w:rsidRPr="00000000">
        <w:rPr>
          <w:rtl w:val="0"/>
        </w:rPr>
        <w:t xml:space="preserve">The results of this large, long-term follow-up study show that a majority of patients report a reasonable quality of life 5 years after treatment and that there seems to be continuous improvement over time. Comparison with a normal population cohort, however, underlines the fact that classical side effects remain, even with improved radiation techniques. Additional emphasis on normal-tissue-sparing radiation therapy is warranted, with close attention devoted to HRQOL outcomes.</w:t>
      </w:r>
      <w:r w:rsidDel="00000000" w:rsidR="00000000" w:rsidRPr="00000000">
        <w:rPr>
          <w:rtl w:val="0"/>
        </w:rPr>
      </w:r>
    </w:p>
    <w:bookmarkStart w:colFirst="0" w:colLast="0" w:name="kix.vsgquaxklqf0" w:id="78"/>
    <w:bookmarkEnd w:id="78"/>
    <w:p w:rsidR="00000000" w:rsidDel="00000000" w:rsidP="00000000" w:rsidRDefault="00000000" w:rsidRPr="00000000" w14:paraId="000003EE">
      <w:pPr>
        <w:numPr>
          <w:ilvl w:val="0"/>
          <w:numId w:val="81"/>
        </w:numPr>
        <w:rPr>
          <w:b w:val="1"/>
        </w:rPr>
      </w:pPr>
      <w:r w:rsidDel="00000000" w:rsidR="00000000" w:rsidRPr="00000000">
        <w:rPr>
          <w:b w:val="1"/>
          <w:rtl w:val="0"/>
        </w:rPr>
        <w:t xml:space="preserve">Salivary production</w:t>
      </w:r>
    </w:p>
    <w:p w:rsidR="00000000" w:rsidDel="00000000" w:rsidP="00000000" w:rsidRDefault="00000000" w:rsidRPr="00000000" w14:paraId="000003EF">
      <w:pPr>
        <w:ind w:firstLine="720"/>
        <w:rPr/>
      </w:pPr>
      <w:r w:rsidDel="00000000" w:rsidR="00000000" w:rsidRPr="00000000">
        <w:rPr>
          <w:rFonts w:ascii="Cardo" w:cs="Cardo" w:eastAsia="Cardo" w:hAnsi="Cardo"/>
          <w:rtl w:val="0"/>
        </w:rPr>
        <w:t xml:space="preserve">Stimulated salivary production contribution from SL / minor salivary / Parotid / SM glands of 5→ 7→ 65→ 20%. </w:t>
      </w:r>
    </w:p>
    <w:p w:rsidR="00000000" w:rsidDel="00000000" w:rsidP="00000000" w:rsidRDefault="00000000" w:rsidRPr="00000000" w14:paraId="000003F0">
      <w:pPr>
        <w:ind w:firstLine="720"/>
        <w:rPr/>
      </w:pPr>
      <w:r w:rsidDel="00000000" w:rsidR="00000000" w:rsidRPr="00000000">
        <w:rPr>
          <w:rFonts w:ascii="Cardo" w:cs="Cardo" w:eastAsia="Cardo" w:hAnsi="Cardo"/>
          <w:rtl w:val="0"/>
        </w:rPr>
        <w:t xml:space="preserve">Unstimulated salivary production contribution from SL / minor salivary / Parotid / SM glands of 5→ 7→ 20→ 65%.</w:t>
      </w:r>
    </w:p>
    <w:p w:rsidR="00000000" w:rsidDel="00000000" w:rsidP="00000000" w:rsidRDefault="00000000" w:rsidRPr="00000000" w14:paraId="000003F1">
      <w:pPr>
        <w:ind w:firstLine="720"/>
        <w:rPr/>
      </w:pPr>
      <w:r w:rsidDel="00000000" w:rsidR="00000000" w:rsidRPr="00000000">
        <w:rPr>
          <w:rtl w:val="0"/>
        </w:rPr>
        <w:t xml:space="preserve">The SMG is key for unstimulated salivary production. The sublingual and minor salivary glands are key for mucinous output. </w:t>
      </w:r>
    </w:p>
    <w:p w:rsidR="00000000" w:rsidDel="00000000" w:rsidP="00000000" w:rsidRDefault="00000000" w:rsidRPr="00000000" w14:paraId="000003F2">
      <w:pPr>
        <w:numPr>
          <w:ilvl w:val="1"/>
          <w:numId w:val="81"/>
        </w:numPr>
        <w:ind w:left="1440" w:hanging="360"/>
      </w:pPr>
      <w:r w:rsidDel="00000000" w:rsidR="00000000" w:rsidRPr="00000000">
        <w:rPr>
          <w:rtl w:val="0"/>
        </w:rPr>
        <w:t xml:space="preserve">SM are more mucinous and important for alleviating xerostomia [</w:t>
      </w:r>
      <w:hyperlink r:id="rId209">
        <w:r w:rsidDel="00000000" w:rsidR="00000000" w:rsidRPr="00000000">
          <w:rPr>
            <w:rtl w:val="0"/>
          </w:rPr>
          <w:t xml:space="preserve">Jha IJROBP '12</w:t>
        </w:r>
      </w:hyperlink>
      <w:r w:rsidDel="00000000" w:rsidR="00000000" w:rsidRPr="00000000">
        <w:rPr>
          <w:rtl w:val="0"/>
        </w:rPr>
        <w:t xml:space="preserve">].</w:t>
      </w:r>
    </w:p>
    <w:p w:rsidR="00000000" w:rsidDel="00000000" w:rsidP="00000000" w:rsidRDefault="00000000" w:rsidRPr="00000000" w14:paraId="000003F3">
      <w:pPr>
        <w:numPr>
          <w:ilvl w:val="2"/>
          <w:numId w:val="81"/>
        </w:numPr>
        <w:ind w:left="2160" w:hanging="360"/>
      </w:pPr>
      <w:r w:rsidDel="00000000" w:rsidR="00000000" w:rsidRPr="00000000">
        <w:rPr>
          <w:rtl w:val="0"/>
        </w:rPr>
        <w:t xml:space="preserve">This underscores the importance of mean SM dose &lt; 39 Gy!</w:t>
      </w:r>
    </w:p>
    <w:p w:rsidR="00000000" w:rsidDel="00000000" w:rsidP="00000000" w:rsidRDefault="00000000" w:rsidRPr="00000000" w14:paraId="000003F4">
      <w:pPr>
        <w:numPr>
          <w:ilvl w:val="1"/>
          <w:numId w:val="81"/>
        </w:numPr>
        <w:ind w:left="1440" w:hanging="360"/>
      </w:pPr>
      <w:r w:rsidDel="00000000" w:rsidR="00000000" w:rsidRPr="00000000">
        <w:rPr>
          <w:rtl w:val="0"/>
        </w:rPr>
        <w:t xml:space="preserve">At mean SM doses &lt; 39 Gy, flow rates recover by ~2.2%/month [</w:t>
      </w:r>
      <w:hyperlink r:id="rId210">
        <w:r w:rsidDel="00000000" w:rsidR="00000000" w:rsidRPr="00000000">
          <w:rPr>
            <w:rtl w:val="0"/>
          </w:rPr>
          <w:t xml:space="preserve">Murdoch-Kinch IJROBP '08</w:t>
        </w:r>
      </w:hyperlink>
      <w:r w:rsidDel="00000000" w:rsidR="00000000" w:rsidRPr="00000000">
        <w:rPr>
          <w:rtl w:val="0"/>
        </w:rPr>
        <w:t xml:space="preserve">].</w:t>
      </w:r>
    </w:p>
    <w:p w:rsidR="00000000" w:rsidDel="00000000" w:rsidP="00000000" w:rsidRDefault="00000000" w:rsidRPr="00000000" w14:paraId="000003F5">
      <w:pPr>
        <w:numPr>
          <w:ilvl w:val="1"/>
          <w:numId w:val="81"/>
        </w:numPr>
        <w:ind w:left="1440" w:hanging="360"/>
      </w:pPr>
      <w:r w:rsidDel="00000000" w:rsidR="00000000" w:rsidRPr="00000000">
        <w:rPr>
          <w:rtl w:val="0"/>
        </w:rPr>
        <w:t xml:space="preserve">Mean doses of 26 Gy results in around 20% probability of G4 saliva reduction at 1 year (flow &lt; 25% pretreatment), while 40 Gy leads to around 50% risk of flow ratio &lt; 25% [</w:t>
      </w:r>
      <w:hyperlink r:id="rId211">
        <w:r w:rsidDel="00000000" w:rsidR="00000000" w:rsidRPr="00000000">
          <w:rPr>
            <w:rtl w:val="0"/>
          </w:rPr>
          <w:t xml:space="preserve">Dijkema IJROBP '10</w:t>
        </w:r>
      </w:hyperlink>
      <w:r w:rsidDel="00000000" w:rsidR="00000000" w:rsidRPr="00000000">
        <w:rPr>
          <w:rtl w:val="0"/>
        </w:rPr>
        <w:t xml:space="preserve">]</w:t>
      </w:r>
    </w:p>
    <w:p w:rsidR="00000000" w:rsidDel="00000000" w:rsidP="00000000" w:rsidRDefault="00000000" w:rsidRPr="00000000" w14:paraId="000003F6">
      <w:pPr>
        <w:numPr>
          <w:ilvl w:val="1"/>
          <w:numId w:val="81"/>
        </w:numPr>
        <w:ind w:left="1440" w:hanging="360"/>
      </w:pPr>
      <w:r w:rsidDel="00000000" w:rsidR="00000000" w:rsidRPr="00000000">
        <w:rPr>
          <w:rtl w:val="0"/>
        </w:rPr>
        <w:t xml:space="preserve">Risk of reduced parotid gland function to &lt; 25% of pre-RT level (Grade 4 xerostomia):</w:t>
      </w:r>
    </w:p>
    <w:p w:rsidR="00000000" w:rsidDel="00000000" w:rsidP="00000000" w:rsidRDefault="00000000" w:rsidRPr="00000000" w14:paraId="000003F7">
      <w:pPr>
        <w:numPr>
          <w:ilvl w:val="1"/>
          <w:numId w:val="81"/>
        </w:numPr>
        <w:ind w:left="1440" w:hanging="360"/>
      </w:pPr>
      <w:r w:rsidDel="00000000" w:rsidR="00000000" w:rsidRPr="00000000">
        <w:rPr>
          <w:rFonts w:ascii="Cardo" w:cs="Cardo" w:eastAsia="Cardo" w:hAnsi="Cardo"/>
          <w:rtl w:val="0"/>
        </w:rPr>
        <w:t xml:space="preserve">Mean bilateral parotid dose of 25 / 39 Gy with &lt; 20→ 50% risk. </w:t>
      </w:r>
      <w:hyperlink r:id="rId212">
        <w:r w:rsidDel="00000000" w:rsidR="00000000" w:rsidRPr="00000000">
          <w:rPr>
            <w:vertAlign w:val="superscript"/>
            <w:rtl w:val="0"/>
          </w:rPr>
          <w:t xml:space="preserve">QUANTEC</w:t>
        </w:r>
      </w:hyperlink>
      <w:r w:rsidDel="00000000" w:rsidR="00000000" w:rsidRPr="00000000">
        <w:rPr>
          <w:rtl w:val="0"/>
        </w:rPr>
      </w:r>
    </w:p>
    <w:p w:rsidR="00000000" w:rsidDel="00000000" w:rsidP="00000000" w:rsidRDefault="00000000" w:rsidRPr="00000000" w14:paraId="000003F8">
      <w:pPr>
        <w:numPr>
          <w:ilvl w:val="1"/>
          <w:numId w:val="81"/>
        </w:numPr>
        <w:ind w:left="1440" w:hanging="360"/>
      </w:pPr>
      <w:r w:rsidDel="00000000" w:rsidR="00000000" w:rsidRPr="00000000">
        <w:rPr>
          <w:rtl w:val="0"/>
        </w:rPr>
        <w:t xml:space="preserve">Mean unilateral parotid dose of 20 Gy with &lt; 20% risk. </w:t>
      </w:r>
      <w:hyperlink r:id="rId213">
        <w:r w:rsidDel="00000000" w:rsidR="00000000" w:rsidRPr="00000000">
          <w:rPr>
            <w:vertAlign w:val="superscript"/>
            <w:rtl w:val="0"/>
          </w:rPr>
          <w:t xml:space="preserve">QUANTEC</w:t>
        </w:r>
      </w:hyperlink>
      <w:r w:rsidDel="00000000" w:rsidR="00000000" w:rsidRPr="00000000">
        <w:rPr>
          <w:rtl w:val="0"/>
        </w:rPr>
      </w:r>
    </w:p>
    <w:p w:rsidR="00000000" w:rsidDel="00000000" w:rsidP="00000000" w:rsidRDefault="00000000" w:rsidRPr="00000000" w14:paraId="000003F9">
      <w:pPr>
        <w:numPr>
          <w:ilvl w:val="0"/>
          <w:numId w:val="81"/>
        </w:numPr>
      </w:pPr>
      <w:r w:rsidDel="00000000" w:rsidR="00000000" w:rsidRPr="00000000">
        <w:rPr>
          <w:rtl w:val="0"/>
        </w:rPr>
        <w:t xml:space="preserve">Radiation induced dental caries</w:t>
      </w:r>
    </w:p>
    <w:p w:rsidR="00000000" w:rsidDel="00000000" w:rsidP="00000000" w:rsidRDefault="00000000" w:rsidRPr="00000000" w14:paraId="000003FA">
      <w:pPr>
        <w:numPr>
          <w:ilvl w:val="1"/>
          <w:numId w:val="81"/>
        </w:numPr>
        <w:ind w:left="1440" w:hanging="360"/>
      </w:pPr>
      <w:r w:rsidDel="00000000" w:rsidR="00000000" w:rsidRPr="00000000">
        <w:rPr>
          <w:rFonts w:ascii="Cardo" w:cs="Cardo" w:eastAsia="Cardo" w:hAnsi="Cardo"/>
          <w:rtl w:val="0"/>
        </w:rPr>
        <w:t xml:space="preserve">Radiation induced xerostomia: Increased viscosity and change in salivary pH from 7→ 5. Altered oral microbiome.</w:t>
      </w:r>
    </w:p>
    <w:p w:rsidR="00000000" w:rsidDel="00000000" w:rsidP="00000000" w:rsidRDefault="00000000" w:rsidRPr="00000000" w14:paraId="000003FB">
      <w:pPr>
        <w:numPr>
          <w:ilvl w:val="1"/>
          <w:numId w:val="81"/>
        </w:numPr>
        <w:ind w:left="1440" w:hanging="360"/>
      </w:pPr>
      <w:r w:rsidDel="00000000" w:rsidR="00000000" w:rsidRPr="00000000">
        <w:rPr>
          <w:rtl w:val="0"/>
        </w:rPr>
        <w:t xml:space="preserve">Direct effect on hard tissues: Direct destructive effect, hypovascularity of circulation through dental pulp, degeneration of odontoblast process, decrease in protein content with reduction in enamel as compared to dentin.</w:t>
      </w:r>
    </w:p>
    <w:p w:rsidR="00000000" w:rsidDel="00000000" w:rsidP="00000000" w:rsidRDefault="00000000" w:rsidRPr="00000000" w14:paraId="000003FC">
      <w:pPr>
        <w:numPr>
          <w:ilvl w:val="1"/>
          <w:numId w:val="81"/>
        </w:numPr>
        <w:ind w:left="1440" w:hanging="360"/>
      </w:pPr>
      <w:r w:rsidDel="00000000" w:rsidR="00000000" w:rsidRPr="00000000">
        <w:rPr>
          <w:rtl w:val="0"/>
        </w:rPr>
        <w:t xml:space="preserve">Prevention: </w:t>
      </w:r>
    </w:p>
    <w:p w:rsidR="00000000" w:rsidDel="00000000" w:rsidP="00000000" w:rsidRDefault="00000000" w:rsidRPr="00000000" w14:paraId="000003FD">
      <w:pPr>
        <w:numPr>
          <w:ilvl w:val="2"/>
          <w:numId w:val="81"/>
        </w:numPr>
        <w:ind w:left="2160" w:hanging="360"/>
      </w:pPr>
      <w:r w:rsidDel="00000000" w:rsidR="00000000" w:rsidRPr="00000000">
        <w:rPr>
          <w:rtl w:val="0"/>
        </w:rPr>
        <w:t xml:space="preserve">Dentist: complete oral and dental exam with radiographs, restoration of carious teeth, endodontics. Extraction of teeth. Fluoride tray. Remineralizing toothpastes.</w:t>
      </w:r>
    </w:p>
    <w:p w:rsidR="00000000" w:rsidDel="00000000" w:rsidP="00000000" w:rsidRDefault="00000000" w:rsidRPr="00000000" w14:paraId="000003FE">
      <w:pPr>
        <w:numPr>
          <w:ilvl w:val="2"/>
          <w:numId w:val="81"/>
        </w:numPr>
        <w:ind w:left="2160" w:hanging="360"/>
      </w:pPr>
      <w:r w:rsidDel="00000000" w:rsidR="00000000" w:rsidRPr="00000000">
        <w:rPr>
          <w:rtl w:val="0"/>
        </w:rPr>
        <w:t xml:space="preserve">Rad oncs: Prevention and reduction of xerostomia with IMRT, continuous monitoring of oro-dental hygiene during RT, salt and baking soda oral rinses, reminders to follow up with dentists.</w:t>
      </w:r>
    </w:p>
    <w:p w:rsidR="00000000" w:rsidDel="00000000" w:rsidP="00000000" w:rsidRDefault="00000000" w:rsidRPr="00000000" w14:paraId="000003FF">
      <w:pPr>
        <w:numPr>
          <w:ilvl w:val="0"/>
          <w:numId w:val="81"/>
        </w:numPr>
        <w:rPr/>
      </w:pPr>
      <w:r w:rsidDel="00000000" w:rsidR="00000000" w:rsidRPr="00000000">
        <w:rPr>
          <w:rtl w:val="0"/>
        </w:rPr>
        <w:t xml:space="preserve">Chewing gum and Xerostomia [</w:t>
      </w:r>
      <w:hyperlink r:id="rId214">
        <w:r w:rsidDel="00000000" w:rsidR="00000000" w:rsidRPr="00000000">
          <w:rPr>
            <w:rtl w:val="0"/>
          </w:rPr>
          <w:t xml:space="preserve">Kaae RTO '19</w:t>
        </w:r>
      </w:hyperlink>
      <w:r w:rsidDel="00000000" w:rsidR="00000000" w:rsidRPr="00000000">
        <w:rPr>
          <w:rtl w:val="0"/>
        </w:rPr>
        <w:t xml:space="preserve">]: Standard of care vs. Daily chewing gum.</w:t>
      </w:r>
    </w:p>
    <w:p w:rsidR="00000000" w:rsidDel="00000000" w:rsidP="00000000" w:rsidRDefault="00000000" w:rsidRPr="00000000" w14:paraId="00000400">
      <w:pPr>
        <w:numPr>
          <w:ilvl w:val="1"/>
          <w:numId w:val="81"/>
        </w:numPr>
        <w:ind w:left="1440" w:hanging="360"/>
        <w:rPr/>
      </w:pPr>
      <w:r w:rsidDel="00000000" w:rsidR="00000000" w:rsidRPr="00000000">
        <w:rPr>
          <w:rtl w:val="0"/>
        </w:rPr>
        <w:t xml:space="preserve">91 pts. Reduction of dry mouth was significantly better with daily chewing gum, although no difference seen for salivary flow rate and viscosity. </w:t>
      </w:r>
    </w:p>
    <w:p w:rsidR="00000000" w:rsidDel="00000000" w:rsidP="00000000" w:rsidRDefault="00000000" w:rsidRPr="00000000" w14:paraId="00000401">
      <w:pPr>
        <w:ind w:left="0" w:firstLine="0"/>
        <w:jc w:val="center"/>
        <w:rPr/>
      </w:pPr>
      <w:hyperlink r:id="rId215">
        <w:r w:rsidDel="00000000" w:rsidR="00000000" w:rsidRPr="00000000">
          <w:rPr>
            <w:color w:val="1155cc"/>
            <w:u w:val="single"/>
          </w:rPr>
          <w:drawing>
            <wp:inline distB="114300" distT="114300" distL="114300" distR="114300">
              <wp:extent cx="3438980" cy="2743200"/>
              <wp:effectExtent b="12700" l="12700" r="12700" t="12700"/>
              <wp:docPr id="23" name="image17.png"/>
              <a:graphic>
                <a:graphicData uri="http://schemas.openxmlformats.org/drawingml/2006/picture">
                  <pic:pic>
                    <pic:nvPicPr>
                      <pic:cNvPr id="0" name="image17.png"/>
                      <pic:cNvPicPr preferRelativeResize="0"/>
                    </pic:nvPicPr>
                    <pic:blipFill>
                      <a:blip r:embed="rId216"/>
                      <a:srcRect b="0" l="0" r="0" t="0"/>
                      <a:stretch>
                        <a:fillRect/>
                      </a:stretch>
                    </pic:blipFill>
                    <pic:spPr>
                      <a:xfrm>
                        <a:off x="0" y="0"/>
                        <a:ext cx="3438980" cy="2743200"/>
                      </a:xfrm>
                      <a:prstGeom prst="rect"/>
                      <a:ln w="12700">
                        <a:solidFill>
                          <a:srgbClr val="000000"/>
                        </a:solidFill>
                        <a:prstDash val="solid"/>
                      </a:ln>
                    </pic:spPr>
                  </pic:pic>
                </a:graphicData>
              </a:graphic>
            </wp:inline>
          </w:drawing>
        </w:r>
      </w:hyperlink>
      <w:r w:rsidDel="00000000" w:rsidR="00000000" w:rsidRPr="00000000">
        <w:rPr>
          <w:rtl w:val="0"/>
        </w:rPr>
      </w:r>
    </w:p>
    <w:p w:rsidR="00000000" w:rsidDel="00000000" w:rsidP="00000000" w:rsidRDefault="00000000" w:rsidRPr="00000000" w14:paraId="00000402">
      <w:pPr>
        <w:ind w:left="0" w:firstLine="0"/>
        <w:jc w:val="center"/>
        <w:rPr/>
      </w:pPr>
      <w:hyperlink r:id="rId217">
        <w:r w:rsidDel="00000000" w:rsidR="00000000" w:rsidRPr="00000000">
          <w:rPr>
            <w:color w:val="1155cc"/>
            <w:u w:val="single"/>
          </w:rPr>
          <w:drawing>
            <wp:inline distB="114300" distT="114300" distL="114300" distR="114300">
              <wp:extent cx="6858000" cy="1549400"/>
              <wp:effectExtent b="12700" l="12700" r="12700" t="12700"/>
              <wp:docPr id="10" name="image13.png"/>
              <a:graphic>
                <a:graphicData uri="http://schemas.openxmlformats.org/drawingml/2006/picture">
                  <pic:pic>
                    <pic:nvPicPr>
                      <pic:cNvPr id="0" name="image13.png"/>
                      <pic:cNvPicPr preferRelativeResize="0"/>
                    </pic:nvPicPr>
                    <pic:blipFill>
                      <a:blip r:embed="rId218"/>
                      <a:srcRect b="0" l="0" r="0" t="0"/>
                      <a:stretch>
                        <a:fillRect/>
                      </a:stretch>
                    </pic:blipFill>
                    <pic:spPr>
                      <a:xfrm>
                        <a:off x="0" y="0"/>
                        <a:ext cx="6858000" cy="1549400"/>
                      </a:xfrm>
                      <a:prstGeom prst="rect"/>
                      <a:ln w="12700">
                        <a:solidFill>
                          <a:srgbClr val="000000"/>
                        </a:solidFill>
                        <a:prstDash val="solid"/>
                      </a:ln>
                    </pic:spPr>
                  </pic:pic>
                </a:graphicData>
              </a:graphic>
            </wp:inline>
          </w:drawing>
        </w:r>
      </w:hyperlink>
      <w:r w:rsidDel="00000000" w:rsidR="00000000" w:rsidRPr="00000000">
        <w:rPr>
          <w:rtl w:val="0"/>
        </w:rPr>
      </w:r>
    </w:p>
    <w:p w:rsidR="00000000" w:rsidDel="00000000" w:rsidP="00000000" w:rsidRDefault="00000000" w:rsidRPr="00000000" w14:paraId="00000403">
      <w:pPr>
        <w:ind w:left="0" w:firstLine="0"/>
        <w:jc w:val="center"/>
        <w:rPr/>
      </w:pPr>
      <w:r w:rsidDel="00000000" w:rsidR="00000000" w:rsidRPr="00000000">
        <w:rPr>
          <w:rtl w:val="0"/>
        </w:rPr>
        <w:t xml:space="preserve">See </w:t>
      </w:r>
      <w:r w:rsidDel="00000000" w:rsidR="00000000" w:rsidRPr="00000000">
        <w:rPr>
          <w:sz w:val="18"/>
          <w:szCs w:val="18"/>
          <w:rtl w:val="0"/>
        </w:rPr>
        <w:t xml:space="preserve">Delineation of OARs involved in swallowing for RT treatment planning [</w:t>
      </w:r>
      <w:hyperlink r:id="rId219">
        <w:r w:rsidDel="00000000" w:rsidR="00000000" w:rsidRPr="00000000">
          <w:rPr>
            <w:sz w:val="18"/>
            <w:szCs w:val="18"/>
            <w:rtl w:val="0"/>
          </w:rPr>
          <w:t xml:space="preserve">Christianen RTO '11</w:t>
        </w:r>
      </w:hyperlink>
      <w:r w:rsidDel="00000000" w:rsidR="00000000" w:rsidRPr="00000000">
        <w:rPr>
          <w:sz w:val="18"/>
          <w:szCs w:val="18"/>
          <w:rtl w:val="0"/>
        </w:rPr>
        <w:t xml:space="preserve">] and </w:t>
      </w:r>
      <w:r w:rsidDel="00000000" w:rsidR="00000000" w:rsidRPr="00000000">
        <w:rPr>
          <w:b w:val="1"/>
          <w:sz w:val="18"/>
          <w:szCs w:val="18"/>
          <w:rtl w:val="0"/>
        </w:rPr>
        <w:t xml:space="preserve">eContour</w:t>
      </w:r>
      <w:r w:rsidDel="00000000" w:rsidR="00000000" w:rsidRPr="00000000">
        <w:rPr>
          <w:sz w:val="18"/>
          <w:szCs w:val="18"/>
          <w:rtl w:val="0"/>
        </w:rPr>
        <w:t xml:space="preserve"> [</w:t>
      </w:r>
      <w:hyperlink r:id="rId220">
        <w:r w:rsidDel="00000000" w:rsidR="00000000" w:rsidRPr="00000000">
          <w:rPr>
            <w:sz w:val="18"/>
            <w:szCs w:val="18"/>
            <w:rtl w:val="0"/>
          </w:rPr>
          <w:t xml:space="preserve">H&amp;N OARs</w:t>
        </w:r>
      </w:hyperlink>
      <w:r w:rsidDel="00000000" w:rsidR="00000000" w:rsidRPr="00000000">
        <w:rPr>
          <w:rtl w:val="0"/>
        </w:rPr>
        <w:t xml:space="preserve">].</w:t>
      </w:r>
    </w:p>
    <w:p w:rsidR="00000000" w:rsidDel="00000000" w:rsidP="00000000" w:rsidRDefault="00000000" w:rsidRPr="00000000" w14:paraId="00000404">
      <w:pPr>
        <w:ind w:left="0" w:firstLine="0"/>
        <w:jc w:val="center"/>
        <w:rPr/>
      </w:pPr>
      <w:r w:rsidDel="00000000" w:rsidR="00000000" w:rsidRPr="00000000">
        <w:rPr>
          <w:rtl w:val="0"/>
        </w:rPr>
      </w:r>
    </w:p>
    <w:p w:rsidR="00000000" w:rsidDel="00000000" w:rsidP="00000000" w:rsidRDefault="00000000" w:rsidRPr="00000000" w14:paraId="00000405">
      <w:pPr>
        <w:numPr>
          <w:ilvl w:val="0"/>
          <w:numId w:val="81"/>
        </w:numPr>
        <w:rPr/>
      </w:pPr>
      <w:r w:rsidDel="00000000" w:rsidR="00000000" w:rsidRPr="00000000">
        <w:rPr>
          <w:rtl w:val="0"/>
        </w:rPr>
        <w:t xml:space="preserve">Dysphagia</w:t>
      </w:r>
    </w:p>
    <w:p w:rsidR="00000000" w:rsidDel="00000000" w:rsidP="00000000" w:rsidRDefault="00000000" w:rsidRPr="00000000" w14:paraId="00000406">
      <w:pPr>
        <w:widowControl w:val="0"/>
        <w:numPr>
          <w:ilvl w:val="1"/>
          <w:numId w:val="81"/>
        </w:numPr>
        <w:ind w:left="1440" w:hanging="360"/>
        <w:rPr/>
      </w:pPr>
      <w:r w:rsidDel="00000000" w:rsidR="00000000" w:rsidRPr="00000000">
        <w:rPr>
          <w:rtl w:val="0"/>
        </w:rPr>
        <w:t xml:space="preserve">Mean superior constrictor dose &lt; 50 Gy with ~20% symptomatic dysphagia and aspiration. </w:t>
      </w:r>
      <w:hyperlink r:id="rId221">
        <w:r w:rsidDel="00000000" w:rsidR="00000000" w:rsidRPr="00000000">
          <w:rPr>
            <w:vertAlign w:val="superscript"/>
            <w:rtl w:val="0"/>
          </w:rPr>
          <w:t xml:space="preserve">QUANTEC</w:t>
        </w:r>
      </w:hyperlink>
      <w:r w:rsidDel="00000000" w:rsidR="00000000" w:rsidRPr="00000000">
        <w:rPr>
          <w:rtl w:val="0"/>
        </w:rPr>
      </w:r>
    </w:p>
    <w:p w:rsidR="00000000" w:rsidDel="00000000" w:rsidP="00000000" w:rsidRDefault="00000000" w:rsidRPr="00000000" w14:paraId="00000407">
      <w:pPr>
        <w:widowControl w:val="0"/>
        <w:numPr>
          <w:ilvl w:val="1"/>
          <w:numId w:val="81"/>
        </w:numPr>
        <w:ind w:left="1440" w:hanging="360"/>
        <w:rPr/>
      </w:pPr>
      <w:r w:rsidDel="00000000" w:rsidR="00000000" w:rsidRPr="00000000">
        <w:rPr>
          <w:rFonts w:ascii="Gungsuh" w:cs="Gungsuh" w:eastAsia="Gungsuh" w:hAnsi="Gungsuh"/>
          <w:rtl w:val="0"/>
        </w:rPr>
        <w:t xml:space="preserve">Sup constrictor &lt; 50 Gy most important. For OP/NPX, limit the larynx and inf constrictors to ≤ 20-30 Gy [</w:t>
      </w:r>
      <w:hyperlink r:id="rId222">
        <w:r w:rsidDel="00000000" w:rsidR="00000000" w:rsidRPr="00000000">
          <w:rPr>
            <w:rtl w:val="0"/>
          </w:rPr>
          <w:t xml:space="preserve">Eisbruch IJROBP '11</w:t>
        </w:r>
      </w:hyperlink>
      <w:r w:rsidDel="00000000" w:rsidR="00000000" w:rsidRPr="00000000">
        <w:rPr>
          <w:rtl w:val="0"/>
        </w:rPr>
        <w:t xml:space="preserve">].</w:t>
      </w:r>
    </w:p>
    <w:p w:rsidR="00000000" w:rsidDel="00000000" w:rsidP="00000000" w:rsidRDefault="00000000" w:rsidRPr="00000000" w14:paraId="00000408">
      <w:pPr>
        <w:widowControl w:val="0"/>
        <w:numPr>
          <w:ilvl w:val="1"/>
          <w:numId w:val="81"/>
        </w:numPr>
        <w:ind w:left="1440" w:hanging="360"/>
        <w:rPr/>
      </w:pPr>
      <w:r w:rsidDel="00000000" w:rsidR="00000000" w:rsidRPr="00000000">
        <w:rPr>
          <w:rtl w:val="0"/>
        </w:rPr>
        <w:t xml:space="preserve">The medial RP nodes are typically not at risk, therefore, it is possible to spare the superior constrictors while covering the lateral RP nodes (Figure 1) [</w:t>
      </w:r>
      <w:hyperlink r:id="rId223">
        <w:r w:rsidDel="00000000" w:rsidR="00000000" w:rsidRPr="00000000">
          <w:rPr>
            <w:rtl w:val="0"/>
          </w:rPr>
          <w:t xml:space="preserve">Feng JCO '10</w:t>
        </w:r>
      </w:hyperlink>
      <w:r w:rsidDel="00000000" w:rsidR="00000000" w:rsidRPr="00000000">
        <w:rPr>
          <w:rtl w:val="0"/>
        </w:rPr>
        <w:t xml:space="preserve">].</w:t>
      </w:r>
    </w:p>
    <w:bookmarkStart w:colFirst="0" w:colLast="0" w:name="nnkyleqzj5pb" w:id="79"/>
    <w:bookmarkEnd w:id="79"/>
    <w:p w:rsidR="00000000" w:rsidDel="00000000" w:rsidP="00000000" w:rsidRDefault="00000000" w:rsidRPr="00000000" w14:paraId="00000409">
      <w:pPr>
        <w:widowControl w:val="0"/>
        <w:numPr>
          <w:ilvl w:val="1"/>
          <w:numId w:val="81"/>
        </w:numPr>
        <w:ind w:left="1440" w:hanging="360"/>
        <w:rPr>
          <w:u w:val="none"/>
        </w:rPr>
      </w:pPr>
      <w:r w:rsidDel="00000000" w:rsidR="00000000" w:rsidRPr="00000000">
        <w:rPr>
          <w:b w:val="1"/>
          <w:rtl w:val="0"/>
        </w:rPr>
        <w:t xml:space="preserve">CRUK/14/014</w:t>
      </w:r>
      <w:r w:rsidDel="00000000" w:rsidR="00000000" w:rsidRPr="00000000">
        <w:rPr>
          <w:rtl w:val="0"/>
        </w:rPr>
        <w:t xml:space="preserve"> [</w:t>
      </w:r>
      <w:hyperlink r:id="rId224">
        <w:r w:rsidDel="00000000" w:rsidR="00000000" w:rsidRPr="00000000">
          <w:rPr>
            <w:rtl w:val="0"/>
          </w:rPr>
          <w:t xml:space="preserve">Protocol</w:t>
        </w:r>
      </w:hyperlink>
      <w:r w:rsidDel="00000000" w:rsidR="00000000" w:rsidRPr="00000000">
        <w:rPr>
          <w:rtl w:val="0"/>
        </w:rPr>
        <w:t xml:space="preserve">, </w:t>
      </w:r>
      <w:hyperlink r:id="rId225">
        <w:r w:rsidDel="00000000" w:rsidR="00000000" w:rsidRPr="00000000">
          <w:rPr>
            <w:rtl w:val="0"/>
          </w:rPr>
          <w:t xml:space="preserve">Nutting ASCO '20</w:t>
        </w:r>
      </w:hyperlink>
      <w:r w:rsidDel="00000000" w:rsidR="00000000" w:rsidRPr="00000000">
        <w:rPr>
          <w:rtl w:val="0"/>
        </w:rPr>
        <w:t xml:space="preserve">]: Phase III. </w:t>
      </w:r>
      <w:r w:rsidDel="00000000" w:rsidR="00000000" w:rsidRPr="00000000">
        <w:rPr>
          <w:b w:val="1"/>
          <w:rtl w:val="0"/>
        </w:rPr>
        <w:t xml:space="preserve">IMRT ± Dysphagia optimization </w:t>
      </w:r>
      <w:r w:rsidDel="00000000" w:rsidR="00000000" w:rsidRPr="00000000">
        <w:rPr>
          <w:rtl w:val="0"/>
        </w:rPr>
        <w:t xml:space="preserve">(Do-IMRT).</w:t>
      </w:r>
    </w:p>
    <w:p w:rsidR="00000000" w:rsidDel="00000000" w:rsidP="00000000" w:rsidRDefault="00000000" w:rsidRPr="00000000" w14:paraId="0000040A">
      <w:pPr>
        <w:widowControl w:val="0"/>
        <w:ind w:left="1440" w:firstLine="0"/>
        <w:rPr/>
      </w:pPr>
      <w:r w:rsidDel="00000000" w:rsidR="00000000" w:rsidRPr="00000000">
        <w:rPr>
          <w:rtl w:val="0"/>
        </w:rPr>
        <w:t xml:space="preserve">TBL </w:t>
      </w:r>
      <w:hyperlink r:id="rId226">
        <w:r w:rsidDel="00000000" w:rsidR="00000000" w:rsidRPr="00000000">
          <w:rPr>
            <w:vertAlign w:val="superscript"/>
            <w:rtl w:val="0"/>
          </w:rPr>
          <w:t xml:space="preserve">QS</w:t>
        </w:r>
      </w:hyperlink>
      <w:r w:rsidDel="00000000" w:rsidR="00000000" w:rsidRPr="00000000">
        <w:rPr>
          <w:rtl w:val="0"/>
        </w:rPr>
        <w:t xml:space="preserve">: Add better swallowing function to the benefits of IMRT for head and neck cancers with this prospective randomized trial demonstrating a clinical benefit when mean dose to pharyngeal constrictors is limited.</w:t>
      </w:r>
    </w:p>
    <w:p w:rsidR="00000000" w:rsidDel="00000000" w:rsidP="00000000" w:rsidRDefault="00000000" w:rsidRPr="00000000" w14:paraId="0000040B">
      <w:pPr>
        <w:widowControl w:val="0"/>
        <w:numPr>
          <w:ilvl w:val="2"/>
          <w:numId w:val="81"/>
        </w:numPr>
        <w:ind w:left="2160" w:hanging="360"/>
        <w:rPr>
          <w:u w:val="none"/>
        </w:rPr>
      </w:pPr>
      <w:r w:rsidDel="00000000" w:rsidR="00000000" w:rsidRPr="00000000">
        <w:rPr>
          <w:rtl w:val="0"/>
        </w:rPr>
        <w:t xml:space="preserve">112 pts. T1-4N0-3M0 OP/HPX cancer. 97% OPC. 84% received CCRT.</w:t>
      </w:r>
    </w:p>
    <w:p w:rsidR="00000000" w:rsidDel="00000000" w:rsidP="00000000" w:rsidRDefault="00000000" w:rsidRPr="00000000" w14:paraId="0000040C">
      <w:pPr>
        <w:widowControl w:val="0"/>
        <w:numPr>
          <w:ilvl w:val="3"/>
          <w:numId w:val="81"/>
        </w:numPr>
        <w:ind w:left="2880" w:hanging="360"/>
        <w:rPr>
          <w:u w:val="none"/>
        </w:rPr>
      </w:pPr>
      <w:r w:rsidDel="00000000" w:rsidR="00000000" w:rsidRPr="00000000">
        <w:rPr>
          <w:rtl w:val="0"/>
        </w:rPr>
        <w:t xml:space="preserve">IMRT 65/30 to primary and nodal tumor, 54/30 to remaining pharyngeal subsites and nodal basins.</w:t>
      </w:r>
    </w:p>
    <w:p w:rsidR="00000000" w:rsidDel="00000000" w:rsidP="00000000" w:rsidRDefault="00000000" w:rsidRPr="00000000" w14:paraId="0000040D">
      <w:pPr>
        <w:widowControl w:val="0"/>
        <w:numPr>
          <w:ilvl w:val="3"/>
          <w:numId w:val="81"/>
        </w:numPr>
        <w:ind w:left="2880" w:hanging="360"/>
        <w:rPr>
          <w:u w:val="none"/>
        </w:rPr>
      </w:pPr>
      <w:r w:rsidDel="00000000" w:rsidR="00000000" w:rsidRPr="00000000">
        <w:rPr>
          <w:rtl w:val="0"/>
        </w:rPr>
        <w:t xml:space="preserve">Do-IMRT sets a mandatory mean constraint to the S/MPC (OP) and IPC (HPX) outside CTV1.</w:t>
      </w:r>
    </w:p>
    <w:p w:rsidR="00000000" w:rsidDel="00000000" w:rsidP="00000000" w:rsidRDefault="00000000" w:rsidRPr="00000000" w14:paraId="0000040E">
      <w:pPr>
        <w:widowControl w:val="0"/>
        <w:numPr>
          <w:ilvl w:val="3"/>
          <w:numId w:val="81"/>
        </w:numPr>
        <w:ind w:left="2880" w:hanging="360"/>
        <w:rPr>
          <w:u w:val="none"/>
        </w:rPr>
      </w:pPr>
      <w:r w:rsidDel="00000000" w:rsidR="00000000" w:rsidRPr="00000000">
        <w:rPr>
          <w:rtl w:val="0"/>
        </w:rPr>
        <w:t xml:space="preserve">The superior and middle constrictors will be contoured as one structure, while IPCM as a separate structure. </w:t>
      </w:r>
    </w:p>
    <w:p w:rsidR="00000000" w:rsidDel="00000000" w:rsidP="00000000" w:rsidRDefault="00000000" w:rsidRPr="00000000" w14:paraId="0000040F">
      <w:pPr>
        <w:widowControl w:val="0"/>
        <w:numPr>
          <w:ilvl w:val="2"/>
          <w:numId w:val="81"/>
        </w:numPr>
        <w:ind w:left="2160" w:hanging="360"/>
        <w:rPr>
          <w:u w:val="none"/>
        </w:rPr>
      </w:pPr>
      <w:r w:rsidDel="00000000" w:rsidR="00000000" w:rsidRPr="00000000">
        <w:rPr>
          <w:rFonts w:ascii="Cardo" w:cs="Cardo" w:eastAsia="Cardo" w:hAnsi="Cardo"/>
          <w:rtl w:val="0"/>
        </w:rPr>
        <w:t xml:space="preserve">Median of the mean IPC of 50→ 28 Gy.</w:t>
      </w:r>
    </w:p>
    <w:p w:rsidR="00000000" w:rsidDel="00000000" w:rsidP="00000000" w:rsidRDefault="00000000" w:rsidRPr="00000000" w14:paraId="00000410">
      <w:pPr>
        <w:widowControl w:val="0"/>
        <w:numPr>
          <w:ilvl w:val="2"/>
          <w:numId w:val="81"/>
        </w:numPr>
        <w:ind w:left="2160" w:hanging="360"/>
        <w:rPr>
          <w:u w:val="none"/>
        </w:rPr>
      </w:pPr>
      <w:r w:rsidDel="00000000" w:rsidR="00000000" w:rsidRPr="00000000">
        <w:rPr>
          <w:rFonts w:ascii="Cardo" w:cs="Cardo" w:eastAsia="Cardo" w:hAnsi="Cardo"/>
          <w:rtl w:val="0"/>
        </w:rPr>
        <w:t xml:space="preserve">Median of the mean S/MPC of 57→ 50 Gy. </w:t>
      </w:r>
    </w:p>
    <w:p w:rsidR="00000000" w:rsidDel="00000000" w:rsidP="00000000" w:rsidRDefault="00000000" w:rsidRPr="00000000" w14:paraId="00000411">
      <w:pPr>
        <w:widowControl w:val="0"/>
        <w:numPr>
          <w:ilvl w:val="2"/>
          <w:numId w:val="81"/>
        </w:numPr>
        <w:ind w:left="2160" w:hanging="360"/>
        <w:rPr>
          <w:u w:val="none"/>
        </w:rPr>
      </w:pPr>
      <w:r w:rsidDel="00000000" w:rsidR="00000000" w:rsidRPr="00000000">
        <w:rPr>
          <w:rFonts w:ascii="Cardo" w:cs="Cardo" w:eastAsia="Cardo" w:hAnsi="Cardo"/>
          <w:rtl w:val="0"/>
        </w:rPr>
        <w:t xml:space="preserve">1y MDADI of 70→ 78. </w:t>
      </w:r>
    </w:p>
    <w:p w:rsidR="00000000" w:rsidDel="00000000" w:rsidP="00000000" w:rsidRDefault="00000000" w:rsidRPr="00000000" w14:paraId="00000412">
      <w:pPr>
        <w:numPr>
          <w:ilvl w:val="0"/>
          <w:numId w:val="81"/>
        </w:numPr>
      </w:pPr>
      <w:r w:rsidDel="00000000" w:rsidR="00000000" w:rsidRPr="00000000">
        <w:rPr>
          <w:b w:val="1"/>
          <w:rtl w:val="0"/>
        </w:rPr>
        <w:t xml:space="preserve">Proton therapy for head and neck cancer: expanding the therapeutic window</w:t>
      </w:r>
      <w:r w:rsidDel="00000000" w:rsidR="00000000" w:rsidRPr="00000000">
        <w:rPr>
          <w:rtl w:val="0"/>
        </w:rPr>
        <w:t xml:space="preserve"> [</w:t>
      </w:r>
      <w:hyperlink r:id="rId227">
        <w:r w:rsidDel="00000000" w:rsidR="00000000" w:rsidRPr="00000000">
          <w:rPr>
            <w:rtl w:val="0"/>
          </w:rPr>
          <w:t xml:space="preserve">Leeman Lanc Onc '17</w:t>
        </w:r>
      </w:hyperlink>
      <w:r w:rsidDel="00000000" w:rsidR="00000000" w:rsidRPr="00000000">
        <w:rPr>
          <w:rtl w:val="0"/>
        </w:rPr>
        <w:t xml:space="preserve">]</w:t>
      </w:r>
    </w:p>
    <w:p w:rsidR="00000000" w:rsidDel="00000000" w:rsidP="00000000" w:rsidRDefault="00000000" w:rsidRPr="00000000" w14:paraId="00000413">
      <w:pPr>
        <w:numPr>
          <w:ilvl w:val="1"/>
          <w:numId w:val="81"/>
        </w:numPr>
        <w:ind w:left="1440" w:hanging="360"/>
      </w:pPr>
      <w:r w:rsidDel="00000000" w:rsidR="00000000" w:rsidRPr="00000000">
        <w:rPr>
          <w:rtl w:val="0"/>
        </w:rPr>
        <w:t xml:space="preserve">Attempting to eliminate “photon excess dose” such as oral cavity spillage for oropharyngeal cases.</w:t>
      </w:r>
    </w:p>
    <w:bookmarkStart w:colFirst="0" w:colLast="0" w:name="smhewkykfgs4" w:id="80"/>
    <w:bookmarkEnd w:id="80"/>
    <w:p w:rsidR="00000000" w:rsidDel="00000000" w:rsidP="00000000" w:rsidRDefault="00000000" w:rsidRPr="00000000" w14:paraId="00000414">
      <w:pPr>
        <w:numPr>
          <w:ilvl w:val="0"/>
          <w:numId w:val="81"/>
        </w:numPr>
      </w:pPr>
      <w:r w:rsidDel="00000000" w:rsidR="00000000" w:rsidRPr="00000000">
        <w:rPr>
          <w:b w:val="1"/>
          <w:rtl w:val="0"/>
        </w:rPr>
        <w:t xml:space="preserve">Consider probiotic pills to potentially decrease acute G3+ oral mucositis</w:t>
      </w:r>
      <w:r w:rsidDel="00000000" w:rsidR="00000000" w:rsidRPr="00000000">
        <w:rPr>
          <w:rFonts w:ascii="Cardo" w:cs="Cardo" w:eastAsia="Cardo" w:hAnsi="Cardo"/>
          <w:rtl w:val="0"/>
        </w:rPr>
        <w:t xml:space="preserve"> from 45→ 16% [</w:t>
      </w:r>
      <w:hyperlink r:id="rId228">
        <w:r w:rsidDel="00000000" w:rsidR="00000000" w:rsidRPr="00000000">
          <w:rPr>
            <w:rtl w:val="0"/>
          </w:rPr>
          <w:t xml:space="preserve">Jiang Cancer '18</w:t>
        </w:r>
      </w:hyperlink>
      <w:r w:rsidDel="00000000" w:rsidR="00000000" w:rsidRPr="00000000">
        <w:rPr>
          <w:rtl w:val="0"/>
        </w:rPr>
        <w:t xml:space="preserve">].</w:t>
      </w:r>
    </w:p>
    <w:p w:rsidR="00000000" w:rsidDel="00000000" w:rsidP="00000000" w:rsidRDefault="00000000" w:rsidRPr="00000000" w14:paraId="00000415">
      <w:pPr>
        <w:numPr>
          <w:ilvl w:val="0"/>
          <w:numId w:val="81"/>
        </w:numPr>
        <w:rPr/>
      </w:pPr>
      <w:r w:rsidDel="00000000" w:rsidR="00000000" w:rsidRPr="00000000">
        <w:rPr>
          <w:rFonts w:ascii="Cardo" w:cs="Cardo" w:eastAsia="Cardo" w:hAnsi="Cardo"/>
          <w:rtl w:val="0"/>
        </w:rPr>
        <w:t xml:space="preserve">Consider 20 mg melatonin to decrease oral mucositis from 30→ 5% [</w:t>
      </w:r>
      <w:hyperlink r:id="rId229">
        <w:r w:rsidDel="00000000" w:rsidR="00000000" w:rsidRPr="00000000">
          <w:rPr>
            <w:rtl w:val="0"/>
          </w:rPr>
          <w:t xml:space="preserve">Elsabagh Oral Diseases '19</w:t>
        </w:r>
      </w:hyperlink>
      <w:r w:rsidDel="00000000" w:rsidR="00000000" w:rsidRPr="00000000">
        <w:rPr>
          <w:rtl w:val="0"/>
        </w:rPr>
        <w:t xml:space="preserve">].</w:t>
      </w:r>
    </w:p>
    <w:p w:rsidR="00000000" w:rsidDel="00000000" w:rsidP="00000000" w:rsidRDefault="00000000" w:rsidRPr="00000000" w14:paraId="00000416">
      <w:pPr>
        <w:numPr>
          <w:ilvl w:val="0"/>
          <w:numId w:val="81"/>
        </w:numPr>
      </w:pPr>
      <w:r w:rsidDel="00000000" w:rsidR="00000000" w:rsidRPr="00000000">
        <w:rPr>
          <w:b w:val="1"/>
          <w:rtl w:val="0"/>
        </w:rPr>
        <w:t xml:space="preserve">Consider statins to reduce neck fibrosis</w:t>
      </w:r>
      <w:r w:rsidDel="00000000" w:rsidR="00000000" w:rsidRPr="00000000">
        <w:rPr>
          <w:rtl w:val="0"/>
        </w:rPr>
        <w:t xml:space="preserve">, may have 30% reduction if on for a year [</w:t>
      </w:r>
      <w:hyperlink r:id="rId230">
        <w:r w:rsidDel="00000000" w:rsidR="00000000" w:rsidRPr="00000000">
          <w:rPr>
            <w:rtl w:val="0"/>
          </w:rPr>
          <w:t xml:space="preserve">Pravacur phase II Bourgier IJROBP '19</w:t>
        </w:r>
      </w:hyperlink>
      <w:r w:rsidDel="00000000" w:rsidR="00000000" w:rsidRPr="00000000">
        <w:rPr>
          <w:rtl w:val="0"/>
        </w:rPr>
        <w:t xml:space="preserve">]</w:t>
        <w:br w:type="textWrapping"/>
        <w:t xml:space="preserve">Different antifibrotic agents target TGF-β, inhibit collagen production and may deplete macrophages. </w:t>
      </w:r>
    </w:p>
    <w:p w:rsidR="00000000" w:rsidDel="00000000" w:rsidP="00000000" w:rsidRDefault="00000000" w:rsidRPr="00000000" w14:paraId="00000417">
      <w:pPr>
        <w:numPr>
          <w:ilvl w:val="1"/>
          <w:numId w:val="81"/>
        </w:numPr>
        <w:ind w:left="1440" w:hanging="360"/>
      </w:pPr>
      <w:r w:rsidDel="00000000" w:rsidR="00000000" w:rsidRPr="00000000">
        <w:rPr>
          <w:rtl w:val="0"/>
        </w:rPr>
        <w:t xml:space="preserve">60 patients (37 G2, 22 G3, 1 G4). </w:t>
      </w:r>
      <w:r w:rsidDel="00000000" w:rsidR="00000000" w:rsidRPr="00000000">
        <w:rPr>
          <w:b w:val="1"/>
          <w:rtl w:val="0"/>
        </w:rPr>
        <w:t xml:space="preserve">Pravastatin 40 mg/d x12 mo</w:t>
      </w:r>
      <w:r w:rsidDel="00000000" w:rsidR="00000000" w:rsidRPr="00000000">
        <w:rPr>
          <w:rtl w:val="0"/>
        </w:rPr>
        <w:t xml:space="preserve">. </w:t>
      </w:r>
    </w:p>
    <w:p w:rsidR="00000000" w:rsidDel="00000000" w:rsidP="00000000" w:rsidRDefault="00000000" w:rsidRPr="00000000" w14:paraId="00000418">
      <w:pPr>
        <w:numPr>
          <w:ilvl w:val="1"/>
          <w:numId w:val="81"/>
        </w:numPr>
        <w:ind w:left="1440" w:hanging="360"/>
      </w:pPr>
      <w:r w:rsidDel="00000000" w:rsidR="00000000" w:rsidRPr="00000000">
        <w:rPr>
          <w:rtl w:val="0"/>
        </w:rPr>
        <w:t xml:space="preserve">Median interval between radiation induced fibrosis (RIF) of 17 mo.</w:t>
      </w:r>
    </w:p>
    <w:p w:rsidR="00000000" w:rsidDel="00000000" w:rsidP="00000000" w:rsidRDefault="00000000" w:rsidRPr="00000000" w14:paraId="00000419">
      <w:pPr>
        <w:numPr>
          <w:ilvl w:val="1"/>
          <w:numId w:val="81"/>
        </w:numPr>
        <w:ind w:left="1440" w:hanging="360"/>
      </w:pPr>
      <w:r w:rsidDel="00000000" w:rsidR="00000000" w:rsidRPr="00000000">
        <w:rPr>
          <w:rtl w:val="0"/>
        </w:rPr>
        <w:t xml:space="preserve">Pravastatin was stopped before 11 mo in 18 pts (due to grade 2+ AE in 13%).</w:t>
      </w:r>
    </w:p>
    <w:p w:rsidR="00000000" w:rsidDel="00000000" w:rsidP="00000000" w:rsidRDefault="00000000" w:rsidRPr="00000000" w14:paraId="0000041A">
      <w:pPr>
        <w:numPr>
          <w:ilvl w:val="1"/>
          <w:numId w:val="81"/>
        </w:numPr>
        <w:ind w:left="1440" w:hanging="360"/>
      </w:pPr>
      <w:r w:rsidDel="00000000" w:rsidR="00000000" w:rsidRPr="00000000">
        <w:rPr>
          <w:rFonts w:ascii="Gungsuh" w:cs="Gungsuh" w:eastAsia="Gungsuh" w:hAnsi="Gungsuh"/>
          <w:rtl w:val="0"/>
        </w:rPr>
        <w:t xml:space="preserve">1y reduction in RIF ≥ 30% by ultrasound was observed in 36% of patients.</w:t>
      </w:r>
    </w:p>
    <w:p w:rsidR="00000000" w:rsidDel="00000000" w:rsidP="00000000" w:rsidRDefault="00000000" w:rsidRPr="00000000" w14:paraId="0000041B">
      <w:pPr>
        <w:numPr>
          <w:ilvl w:val="1"/>
          <w:numId w:val="81"/>
        </w:numPr>
        <w:ind w:left="1440" w:hanging="360"/>
      </w:pPr>
      <w:r w:rsidDel="00000000" w:rsidR="00000000" w:rsidRPr="00000000">
        <w:rPr>
          <w:rtl w:val="0"/>
        </w:rPr>
        <w:t xml:space="preserve">1y clinical evaluation demonstrated decrease in RIF severity in 50% of patients.</w:t>
      </w:r>
    </w:p>
    <w:p w:rsidR="00000000" w:rsidDel="00000000" w:rsidP="00000000" w:rsidRDefault="00000000" w:rsidRPr="00000000" w14:paraId="0000041C">
      <w:pPr>
        <w:numPr>
          <w:ilvl w:val="1"/>
          <w:numId w:val="81"/>
        </w:numPr>
        <w:ind w:left="1440" w:hanging="360"/>
      </w:pPr>
      <w:r w:rsidDel="00000000" w:rsidR="00000000" w:rsidRPr="00000000">
        <w:rPr>
          <w:rtl w:val="0"/>
        </w:rPr>
        <w:t xml:space="preserve">Better tolerated than the historical standard of pentoxifylline and Vit E [</w:t>
      </w:r>
      <w:hyperlink r:id="rId231">
        <w:r w:rsidDel="00000000" w:rsidR="00000000" w:rsidRPr="00000000">
          <w:rPr>
            <w:rtl w:val="0"/>
          </w:rPr>
          <w:t xml:space="preserve">Delanian JCO '03</w:t>
        </w:r>
      </w:hyperlink>
      <w:r w:rsidDel="00000000" w:rsidR="00000000" w:rsidRPr="00000000">
        <w:rPr>
          <w:rtl w:val="0"/>
        </w:rPr>
        <w:t xml:space="preserve">]</w:t>
      </w:r>
    </w:p>
    <w:p w:rsidR="00000000" w:rsidDel="00000000" w:rsidP="00000000" w:rsidRDefault="00000000" w:rsidRPr="00000000" w14:paraId="0000041D">
      <w:pPr>
        <w:numPr>
          <w:ilvl w:val="0"/>
          <w:numId w:val="81"/>
        </w:numPr>
      </w:pPr>
      <w:r w:rsidDel="00000000" w:rsidR="00000000" w:rsidRPr="00000000">
        <w:rPr>
          <w:b w:val="1"/>
          <w:rtl w:val="0"/>
        </w:rPr>
        <w:t xml:space="preserve">Beware of parotid gland atrophy on CT after radiation therapy to the neck </w:t>
      </w:r>
      <w:r w:rsidDel="00000000" w:rsidR="00000000" w:rsidRPr="00000000">
        <w:rPr>
          <w:rtl w:val="0"/>
        </w:rPr>
        <w:t xml:space="preserve">[</w:t>
      </w:r>
      <w:hyperlink r:id="rId232">
        <w:r w:rsidDel="00000000" w:rsidR="00000000" w:rsidRPr="00000000">
          <w:rPr>
            <w:rtl w:val="0"/>
          </w:rPr>
          <w:t xml:space="preserve">Saleem '14</w:t>
        </w:r>
      </w:hyperlink>
      <w:r w:rsidDel="00000000" w:rsidR="00000000" w:rsidRPr="00000000">
        <w:rPr>
          <w:rtl w:val="0"/>
        </w:rPr>
        <w:t xml:space="preserve">]: </w:t>
      </w:r>
      <w:r w:rsidDel="00000000" w:rsidR="00000000" w:rsidRPr="00000000">
        <w:rPr>
          <w:b w:val="1"/>
          <w:rtl w:val="0"/>
        </w:rPr>
        <w:t xml:space="preserve">Parotid RT 66-72 Gy</w:t>
      </w:r>
      <w:r w:rsidDel="00000000" w:rsidR="00000000" w:rsidRPr="00000000">
        <w:rPr>
          <w:rtl w:val="0"/>
        </w:rPr>
        <w:t xml:space="preserve">.</w:t>
      </w:r>
    </w:p>
    <w:p w:rsidR="00000000" w:rsidDel="00000000" w:rsidP="00000000" w:rsidRDefault="00000000" w:rsidRPr="00000000" w14:paraId="0000041E">
      <w:pPr>
        <w:ind w:firstLine="720"/>
        <w:rPr/>
      </w:pPr>
      <w:r w:rsidDel="00000000" w:rsidR="00000000" w:rsidRPr="00000000">
        <w:rPr>
          <w:rtl w:val="0"/>
        </w:rPr>
        <w:t xml:space="preserve">Auriculotemporal nerve damage may be linked to parotid gland atrophy (See Page 8, Figure 7). </w:t>
      </w:r>
    </w:p>
    <w:p w:rsidR="00000000" w:rsidDel="00000000" w:rsidP="00000000" w:rsidRDefault="00000000" w:rsidRPr="00000000" w14:paraId="0000041F">
      <w:pPr>
        <w:numPr>
          <w:ilvl w:val="1"/>
          <w:numId w:val="81"/>
        </w:numPr>
        <w:ind w:left="1440" w:hanging="360"/>
      </w:pPr>
      <w:r w:rsidDel="00000000" w:rsidR="00000000" w:rsidRPr="00000000">
        <w:rPr>
          <w:rtl w:val="0"/>
        </w:rPr>
        <w:t xml:space="preserve">Perhaps try statins (or pentoxifylline +Vitamin E) if parotid gland atrophy is noted after high-dose RT to the parotid. </w:t>
      </w:r>
    </w:p>
    <w:p w:rsidR="00000000" w:rsidDel="00000000" w:rsidP="00000000" w:rsidRDefault="00000000" w:rsidRPr="00000000" w14:paraId="00000420">
      <w:pPr>
        <w:numPr>
          <w:ilvl w:val="1"/>
          <w:numId w:val="81"/>
        </w:numPr>
        <w:ind w:left="1440" w:hanging="360"/>
      </w:pPr>
      <w:r w:rsidDel="00000000" w:rsidR="00000000" w:rsidRPr="00000000">
        <w:rPr>
          <w:rtl w:val="0"/>
        </w:rPr>
        <w:t xml:space="preserve">However, be sure not to give Vitamin E in close proximity to RT. It's best to wait six months or so to be overly cautious.</w:t>
      </w:r>
    </w:p>
    <w:p w:rsidR="00000000" w:rsidDel="00000000" w:rsidP="00000000" w:rsidRDefault="00000000" w:rsidRPr="00000000" w14:paraId="00000421">
      <w:pPr>
        <w:numPr>
          <w:ilvl w:val="1"/>
          <w:numId w:val="81"/>
        </w:numPr>
        <w:ind w:left="1440" w:hanging="360"/>
      </w:pPr>
      <w:r w:rsidDel="00000000" w:rsidR="00000000" w:rsidRPr="00000000">
        <w:rPr>
          <w:rtl w:val="0"/>
        </w:rPr>
        <w:t xml:space="preserve">Zero data here. Personal practice tidbit that likely won't harm the patient, but </w:t>
      </w:r>
      <w:r w:rsidDel="00000000" w:rsidR="00000000" w:rsidRPr="00000000">
        <w:rPr>
          <w:i w:val="1"/>
          <w:rtl w:val="0"/>
        </w:rPr>
        <w:t xml:space="preserve">might</w:t>
      </w:r>
      <w:r w:rsidDel="00000000" w:rsidR="00000000" w:rsidRPr="00000000">
        <w:rPr>
          <w:rtl w:val="0"/>
        </w:rPr>
        <w:t xml:space="preserve"> help. The theory is that fibrosis and potential </w:t>
      </w:r>
      <w:r w:rsidDel="00000000" w:rsidR="00000000" w:rsidRPr="00000000">
        <w:rPr>
          <w:rtl w:val="0"/>
        </w:rPr>
        <w:t xml:space="preserve">resultant</w:t>
      </w:r>
      <w:r w:rsidDel="00000000" w:rsidR="00000000" w:rsidRPr="00000000">
        <w:rPr>
          <w:rtl w:val="0"/>
        </w:rPr>
        <w:t xml:space="preserve"> de-oxygenation issues are leading to denervation.</w:t>
      </w:r>
    </w:p>
    <w:p w:rsidR="00000000" w:rsidDel="00000000" w:rsidP="00000000" w:rsidRDefault="00000000" w:rsidRPr="00000000" w14:paraId="00000422">
      <w:pPr>
        <w:numPr>
          <w:ilvl w:val="0"/>
          <w:numId w:val="81"/>
        </w:numPr>
        <w:rPr/>
      </w:pPr>
      <w:r w:rsidDel="00000000" w:rsidR="00000000" w:rsidRPr="00000000">
        <w:rPr>
          <w:rtl w:val="0"/>
        </w:rPr>
        <w:t xml:space="preserve">Patients who receive RT have increased risk of developing carotid stenosis, and should be screened after treatment. </w:t>
      </w:r>
      <w:hyperlink w:anchor="_duh8p88blev7">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423">
      <w:pPr>
        <w:numPr>
          <w:ilvl w:val="0"/>
          <w:numId w:val="81"/>
        </w:numPr>
      </w:pPr>
      <w:r w:rsidDel="00000000" w:rsidR="00000000" w:rsidRPr="00000000">
        <w:rPr>
          <w:b w:val="1"/>
          <w:rtl w:val="0"/>
        </w:rPr>
        <w:t xml:space="preserve">Osteoradionecrosis vs. soft tissue necrosis</w:t>
      </w:r>
      <w:r w:rsidDel="00000000" w:rsidR="00000000" w:rsidRPr="00000000">
        <w:rPr>
          <w:rtl w:val="0"/>
        </w:rPr>
        <w:t xml:space="preserve">:</w:t>
      </w:r>
    </w:p>
    <w:p w:rsidR="00000000" w:rsidDel="00000000" w:rsidP="00000000" w:rsidRDefault="00000000" w:rsidRPr="00000000" w14:paraId="00000424">
      <w:pPr>
        <w:ind w:firstLine="720"/>
        <w:rPr/>
      </w:pPr>
      <w:hyperlink r:id="rId233">
        <w:r w:rsidDel="00000000" w:rsidR="00000000" w:rsidRPr="00000000">
          <w:rPr>
            <w:b w:val="1"/>
            <w:rtl w:val="0"/>
          </w:rPr>
          <w:t xml:space="preserve">StatPearls: Osteoradionecrosis</w:t>
        </w:r>
      </w:hyperlink>
      <w:r w:rsidDel="00000000" w:rsidR="00000000" w:rsidRPr="00000000">
        <w:rPr>
          <w:b w:val="1"/>
          <w:rtl w:val="0"/>
        </w:rPr>
        <w:t xml:space="preserve"> </w:t>
      </w:r>
      <w:r w:rsidDel="00000000" w:rsidR="00000000" w:rsidRPr="00000000">
        <w:rPr>
          <w:i w:val="1"/>
          <w:rtl w:val="0"/>
        </w:rPr>
        <w:t xml:space="preserve">Last update: 11/13/2019.</w:t>
      </w:r>
      <w:r w:rsidDel="00000000" w:rsidR="00000000" w:rsidRPr="00000000">
        <w:rPr>
          <w:rtl w:val="0"/>
        </w:rPr>
      </w:r>
    </w:p>
    <w:p w:rsidR="00000000" w:rsidDel="00000000" w:rsidP="00000000" w:rsidRDefault="00000000" w:rsidRPr="00000000" w14:paraId="00000425">
      <w:pPr>
        <w:numPr>
          <w:ilvl w:val="1"/>
          <w:numId w:val="81"/>
        </w:numPr>
        <w:ind w:left="1440" w:hanging="360"/>
      </w:pPr>
      <w:r w:rsidDel="00000000" w:rsidR="00000000" w:rsidRPr="00000000">
        <w:rPr>
          <w:rtl w:val="0"/>
        </w:rPr>
        <w:t xml:space="preserve">Attempt to keep mandibular V70 &lt; 5% and max dose &lt; 72 Gy. </w:t>
      </w:r>
    </w:p>
    <w:p w:rsidR="00000000" w:rsidDel="00000000" w:rsidP="00000000" w:rsidRDefault="00000000" w:rsidRPr="00000000" w14:paraId="00000426">
      <w:pPr>
        <w:numPr>
          <w:ilvl w:val="1"/>
          <w:numId w:val="81"/>
        </w:numPr>
        <w:ind w:left="1440" w:hanging="360"/>
      </w:pPr>
      <w:r w:rsidDel="00000000" w:rsidR="00000000" w:rsidRPr="00000000">
        <w:rPr>
          <w:rtl w:val="0"/>
        </w:rPr>
        <w:t xml:space="preserve">Evaluation by an oral surgeon for ORN, consider HBO.</w:t>
      </w:r>
    </w:p>
    <w:p w:rsidR="00000000" w:rsidDel="00000000" w:rsidP="00000000" w:rsidRDefault="00000000" w:rsidRPr="00000000" w14:paraId="00000427">
      <w:pPr>
        <w:numPr>
          <w:ilvl w:val="1"/>
          <w:numId w:val="81"/>
        </w:numPr>
        <w:ind w:left="1440" w:hanging="360"/>
      </w:pPr>
      <w:r w:rsidDel="00000000" w:rsidR="00000000" w:rsidRPr="00000000">
        <w:rPr>
          <w:rtl w:val="0"/>
        </w:rPr>
        <w:t xml:space="preserve">Addition of pentoxifylline ER (400 mg po bid-tid) and Vit E (1000 u qd) ± clodronate [</w:t>
      </w:r>
      <w:hyperlink r:id="rId234">
        <w:r w:rsidDel="00000000" w:rsidR="00000000" w:rsidRPr="00000000">
          <w:rPr>
            <w:rtl w:val="0"/>
          </w:rPr>
          <w:t xml:space="preserve">Delanian IJROBP '11</w:t>
        </w:r>
      </w:hyperlink>
      <w:r w:rsidDel="00000000" w:rsidR="00000000" w:rsidRPr="00000000">
        <w:rPr>
          <w:rtl w:val="0"/>
        </w:rPr>
        <w:t xml:space="preserve">]</w:t>
      </w:r>
    </w:p>
    <w:p w:rsidR="00000000" w:rsidDel="00000000" w:rsidP="00000000" w:rsidRDefault="00000000" w:rsidRPr="00000000" w14:paraId="00000428">
      <w:pPr>
        <w:numPr>
          <w:ilvl w:val="2"/>
          <w:numId w:val="81"/>
        </w:numPr>
        <w:ind w:left="2160" w:hanging="360"/>
      </w:pPr>
      <w:r w:rsidDel="00000000" w:rsidR="00000000" w:rsidRPr="00000000">
        <w:rPr>
          <w:rtl w:val="0"/>
        </w:rPr>
        <w:t xml:space="preserve">Total duration of treatment time yet to be determined. Less than 12 months associated with partial rebound effect. Up to 2-3 years may be necessary for advanced cases.</w:t>
      </w:r>
    </w:p>
    <w:p w:rsidR="00000000" w:rsidDel="00000000" w:rsidP="00000000" w:rsidRDefault="00000000" w:rsidRPr="00000000" w14:paraId="00000429">
      <w:pPr>
        <w:numPr>
          <w:ilvl w:val="2"/>
          <w:numId w:val="81"/>
        </w:numPr>
        <w:ind w:left="2160" w:hanging="360"/>
      </w:pPr>
      <w:r w:rsidDel="00000000" w:rsidR="00000000" w:rsidRPr="00000000">
        <w:rPr>
          <w:rtl w:val="0"/>
        </w:rPr>
        <w:t xml:space="preserve">Clodronate is used outside of the USA.</w:t>
      </w:r>
    </w:p>
    <w:p w:rsidR="00000000" w:rsidDel="00000000" w:rsidP="00000000" w:rsidRDefault="00000000" w:rsidRPr="00000000" w14:paraId="0000042A">
      <w:pPr>
        <w:numPr>
          <w:ilvl w:val="1"/>
          <w:numId w:val="81"/>
        </w:numPr>
        <w:ind w:left="1440" w:hanging="360"/>
      </w:pPr>
      <w:r w:rsidDel="00000000" w:rsidR="00000000" w:rsidRPr="00000000">
        <w:rPr>
          <w:b w:val="1"/>
          <w:rtl w:val="0"/>
        </w:rPr>
        <w:t xml:space="preserve">Pentoxifylline</w:t>
      </w:r>
      <w:r w:rsidDel="00000000" w:rsidR="00000000" w:rsidRPr="00000000">
        <w:rPr>
          <w:rtl w:val="0"/>
        </w:rPr>
        <w:t xml:space="preserve">: Methylxanthine derivative. Improves peripheral blood flow by increasing erythrocyte flexibility and vasodilation. Inhibits certain inflammatory mediators (e.g. TNF-α). Antioxidant properties, inhibits proliferation of fibroblasts and production of extracellular matrix, increases collagenase activity.</w:t>
      </w:r>
    </w:p>
    <w:p w:rsidR="00000000" w:rsidDel="00000000" w:rsidP="00000000" w:rsidRDefault="00000000" w:rsidRPr="00000000" w14:paraId="0000042B">
      <w:pPr>
        <w:numPr>
          <w:ilvl w:val="1"/>
          <w:numId w:val="81"/>
        </w:numPr>
        <w:ind w:left="1440" w:hanging="360"/>
      </w:pPr>
      <w:r w:rsidDel="00000000" w:rsidR="00000000" w:rsidRPr="00000000">
        <w:rPr>
          <w:b w:val="1"/>
          <w:rtl w:val="0"/>
        </w:rPr>
        <w:t xml:space="preserve">Tocopherol</w:t>
      </w:r>
      <w:r w:rsidDel="00000000" w:rsidR="00000000" w:rsidRPr="00000000">
        <w:rPr>
          <w:rtl w:val="0"/>
        </w:rPr>
        <w:t xml:space="preserve"> (</w:t>
      </w:r>
      <w:r w:rsidDel="00000000" w:rsidR="00000000" w:rsidRPr="00000000">
        <w:rPr>
          <w:b w:val="1"/>
          <w:rtl w:val="0"/>
        </w:rPr>
        <w:t xml:space="preserve">Vitamin E</w:t>
      </w:r>
      <w:r w:rsidDel="00000000" w:rsidR="00000000" w:rsidRPr="00000000">
        <w:rPr>
          <w:rtl w:val="0"/>
        </w:rPr>
        <w:t xml:space="preserve">): Synergistic antioxidant properties with pentoxifylline. Synergistic decrease in TGF-β more effectively than either drug alone. Partly inhibits TGF-β1 and procollagen gene expression.   </w:t>
      </w:r>
    </w:p>
    <w:p w:rsidR="00000000" w:rsidDel="00000000" w:rsidP="00000000" w:rsidRDefault="00000000" w:rsidRPr="00000000" w14:paraId="0000042C">
      <w:pPr>
        <w:numPr>
          <w:ilvl w:val="1"/>
          <w:numId w:val="81"/>
        </w:numPr>
        <w:ind w:left="1440" w:hanging="360"/>
      </w:pPr>
      <w:r w:rsidDel="00000000" w:rsidR="00000000" w:rsidRPr="00000000">
        <w:rPr>
          <w:b w:val="1"/>
          <w:rtl w:val="0"/>
        </w:rPr>
        <w:t xml:space="preserve">Clodronate</w:t>
      </w:r>
      <w:r w:rsidDel="00000000" w:rsidR="00000000" w:rsidRPr="00000000">
        <w:rPr>
          <w:rtl w:val="0"/>
        </w:rPr>
        <w:t xml:space="preserve">: Early generation bisphosphonate. Has the most osteoblast enhancing activity of bisphosphonates. Negative effect on osteoclast activity and consequently bony resorption. Reduces recruitment of osteoclasts from bone marrow, inhibits osteoclast activity at bone surface, and shortens the life of osteoclasts. Also can cause medication related osteonecrosis of the jaw.  </w:t>
      </w:r>
    </w:p>
    <w:p w:rsidR="00000000" w:rsidDel="00000000" w:rsidP="00000000" w:rsidRDefault="00000000" w:rsidRPr="00000000" w14:paraId="0000042D">
      <w:pPr>
        <w:numPr>
          <w:ilvl w:val="1"/>
          <w:numId w:val="81"/>
        </w:numPr>
        <w:ind w:left="1440" w:hanging="360"/>
      </w:pPr>
      <w:r w:rsidDel="00000000" w:rsidR="00000000" w:rsidRPr="00000000">
        <w:rPr>
          <w:b w:val="1"/>
          <w:rtl w:val="0"/>
        </w:rPr>
        <w:t xml:space="preserve">HOPON</w:t>
      </w:r>
      <w:r w:rsidDel="00000000" w:rsidR="00000000" w:rsidRPr="00000000">
        <w:rPr>
          <w:rtl w:val="0"/>
        </w:rPr>
        <w:t xml:space="preserve"> [</w:t>
      </w:r>
      <w:hyperlink r:id="rId235">
        <w:r w:rsidDel="00000000" w:rsidR="00000000" w:rsidRPr="00000000">
          <w:rPr>
            <w:rtl w:val="0"/>
          </w:rPr>
          <w:t xml:space="preserve">Shaw IJROBP '19</w:t>
        </w:r>
      </w:hyperlink>
      <w:r w:rsidDel="00000000" w:rsidR="00000000" w:rsidRPr="00000000">
        <w:rPr>
          <w:rtl w:val="0"/>
        </w:rPr>
        <w:t xml:space="preserve">]: </w:t>
      </w:r>
      <w:r w:rsidDel="00000000" w:rsidR="00000000" w:rsidRPr="00000000">
        <w:rPr>
          <w:b w:val="1"/>
          <w:rtl w:val="0"/>
        </w:rPr>
        <w:t xml:space="preserve">± HBO</w:t>
      </w:r>
      <w:r w:rsidDel="00000000" w:rsidR="00000000" w:rsidRPr="00000000">
        <w:rPr>
          <w:rtl w:val="0"/>
        </w:rPr>
        <w:t xml:space="preserve"> for prevention of osteoradionecrosis.</w:t>
      </w:r>
    </w:p>
    <w:p w:rsidR="00000000" w:rsidDel="00000000" w:rsidP="00000000" w:rsidRDefault="00000000" w:rsidRPr="00000000" w14:paraId="0000042E">
      <w:pPr>
        <w:ind w:left="1440" w:firstLine="0"/>
        <w:rPr/>
      </w:pPr>
      <w:r w:rsidDel="00000000" w:rsidR="00000000" w:rsidRPr="00000000">
        <w:rPr>
          <w:rtl w:val="0"/>
        </w:rPr>
        <w:t xml:space="preserve">There appears to be no benefit in the use of prophylactic HBO for prevention of osteoradionecrosis.</w:t>
      </w:r>
    </w:p>
    <w:p w:rsidR="00000000" w:rsidDel="00000000" w:rsidP="00000000" w:rsidRDefault="00000000" w:rsidRPr="00000000" w14:paraId="0000042F">
      <w:pPr>
        <w:numPr>
          <w:ilvl w:val="2"/>
          <w:numId w:val="81"/>
        </w:numPr>
        <w:ind w:left="2160" w:hanging="360"/>
      </w:pPr>
      <w:r w:rsidDel="00000000" w:rsidR="00000000" w:rsidRPr="00000000">
        <w:rPr>
          <w:rtl w:val="0"/>
        </w:rPr>
        <w:t xml:space="preserve">144 pts who required dental extraction or implant placement in mandible with prior RT &gt; 50 Gy.</w:t>
      </w:r>
    </w:p>
    <w:p w:rsidR="00000000" w:rsidDel="00000000" w:rsidP="00000000" w:rsidRDefault="00000000" w:rsidRPr="00000000" w14:paraId="00000430">
      <w:pPr>
        <w:numPr>
          <w:ilvl w:val="3"/>
          <w:numId w:val="81"/>
        </w:numPr>
        <w:ind w:left="2880" w:hanging="360"/>
      </w:pPr>
      <w:r w:rsidDel="00000000" w:rsidR="00000000" w:rsidRPr="00000000">
        <w:rPr>
          <w:rtl w:val="0"/>
        </w:rPr>
        <w:t xml:space="preserve">All patients received chlorhexidine mouthwash and antibiotics.</w:t>
      </w:r>
    </w:p>
    <w:p w:rsidR="00000000" w:rsidDel="00000000" w:rsidP="00000000" w:rsidRDefault="00000000" w:rsidRPr="00000000" w14:paraId="00000431">
      <w:pPr>
        <w:numPr>
          <w:ilvl w:val="2"/>
          <w:numId w:val="81"/>
        </w:numPr>
        <w:ind w:left="2160" w:hanging="360"/>
      </w:pPr>
      <w:r w:rsidDel="00000000" w:rsidR="00000000" w:rsidRPr="00000000">
        <w:rPr>
          <w:rtl w:val="0"/>
        </w:rPr>
        <w:t xml:space="preserve">6 mo ORN ~6%. </w:t>
      </w:r>
      <w:r w:rsidDel="00000000" w:rsidR="00000000" w:rsidRPr="00000000">
        <w:rPr>
          <w:rtl w:val="0"/>
        </w:rPr>
      </w:r>
    </w:p>
    <w:p w:rsidR="00000000" w:rsidDel="00000000" w:rsidP="00000000" w:rsidRDefault="00000000" w:rsidRPr="00000000" w14:paraId="00000432">
      <w:pPr>
        <w:numPr>
          <w:ilvl w:val="0"/>
          <w:numId w:val="81"/>
        </w:numPr>
      </w:pPr>
      <w:r w:rsidDel="00000000" w:rsidR="00000000" w:rsidRPr="00000000">
        <w:rPr>
          <w:b w:val="1"/>
          <w:rtl w:val="0"/>
        </w:rPr>
        <w:t xml:space="preserve">Radiation induced Hypothyroidism </w:t>
      </w:r>
      <w:r w:rsidDel="00000000" w:rsidR="00000000" w:rsidRPr="00000000">
        <w:rPr>
          <w:rtl w:val="0"/>
        </w:rPr>
        <w:t xml:space="preserve">[</w:t>
      </w:r>
      <w:hyperlink r:id="rId236">
        <w:r w:rsidDel="00000000" w:rsidR="00000000" w:rsidRPr="00000000">
          <w:rPr>
            <w:rtl w:val="0"/>
          </w:rPr>
          <w:t xml:space="preserve">Kamal ARO '19</w:t>
        </w:r>
      </w:hyperlink>
      <w:r w:rsidDel="00000000" w:rsidR="00000000" w:rsidRPr="00000000">
        <w:rPr>
          <w:rtl w:val="0"/>
        </w:rPr>
        <w:t xml:space="preserve">]: Retro. </w:t>
      </w:r>
      <w:r w:rsidDel="00000000" w:rsidR="00000000" w:rsidRPr="00000000">
        <w:rPr>
          <w:b w:val="1"/>
          <w:rtl w:val="0"/>
        </w:rPr>
        <w:t xml:space="preserve">OP IMRT 70 Gy ± Hypothyroidism</w:t>
      </w:r>
      <w:r w:rsidDel="00000000" w:rsidR="00000000" w:rsidRPr="00000000">
        <w:rPr>
          <w:rtl w:val="0"/>
        </w:rPr>
        <w:t xml:space="preserve">.</w:t>
      </w:r>
    </w:p>
    <w:p w:rsidR="00000000" w:rsidDel="00000000" w:rsidP="00000000" w:rsidRDefault="00000000" w:rsidRPr="00000000" w14:paraId="00000433">
      <w:pPr>
        <w:numPr>
          <w:ilvl w:val="1"/>
          <w:numId w:val="81"/>
        </w:numPr>
        <w:ind w:left="1440" w:hanging="360"/>
        <w:rPr>
          <w:u w:val="none"/>
        </w:rPr>
      </w:pPr>
      <w:r w:rsidDel="00000000" w:rsidR="00000000" w:rsidRPr="00000000">
        <w:rPr>
          <w:rtl w:val="0"/>
        </w:rPr>
        <w:t xml:space="preserve">360 OP patients. Most tumors (51%) BOT. </w:t>
      </w:r>
    </w:p>
    <w:p w:rsidR="00000000" w:rsidDel="00000000" w:rsidP="00000000" w:rsidRDefault="00000000" w:rsidRPr="00000000" w14:paraId="00000434">
      <w:pPr>
        <w:numPr>
          <w:ilvl w:val="1"/>
          <w:numId w:val="81"/>
        </w:numPr>
        <w:ind w:left="1440" w:hanging="360"/>
        <w:rPr>
          <w:u w:val="none"/>
        </w:rPr>
      </w:pPr>
      <w:r w:rsidDel="00000000" w:rsidR="00000000" w:rsidRPr="00000000">
        <w:rPr>
          <w:rtl w:val="0"/>
        </w:rPr>
        <w:t xml:space="preserve">65% of patients developed hypothyroidism which required thyroid replacement therapy.</w:t>
      </w:r>
    </w:p>
    <w:p w:rsidR="00000000" w:rsidDel="00000000" w:rsidP="00000000" w:rsidRDefault="00000000" w:rsidRPr="00000000" w14:paraId="00000435">
      <w:pPr>
        <w:numPr>
          <w:ilvl w:val="1"/>
          <w:numId w:val="81"/>
        </w:numPr>
        <w:ind w:left="1440" w:hanging="360"/>
        <w:rPr>
          <w:u w:val="none"/>
        </w:rPr>
      </w:pPr>
      <w:r w:rsidDel="00000000" w:rsidR="00000000" w:rsidRPr="00000000">
        <w:rPr>
          <w:rFonts w:ascii="Cardo" w:cs="Cardo" w:eastAsia="Cardo" w:hAnsi="Cardo"/>
          <w:rtl w:val="0"/>
        </w:rPr>
        <w:t xml:space="preserve">Mean dose of 42→ 50 Gy for patients who developed hypothyroidism.</w:t>
      </w:r>
    </w:p>
    <w:p w:rsidR="00000000" w:rsidDel="00000000" w:rsidP="00000000" w:rsidRDefault="00000000" w:rsidRPr="00000000" w14:paraId="00000436">
      <w:pPr>
        <w:numPr>
          <w:ilvl w:val="1"/>
          <w:numId w:val="81"/>
        </w:numPr>
        <w:ind w:left="1440" w:hanging="360"/>
        <w:rPr>
          <w:u w:val="none"/>
        </w:rPr>
      </w:pPr>
      <w:r w:rsidDel="00000000" w:rsidR="00000000" w:rsidRPr="00000000">
        <w:rPr>
          <w:rFonts w:ascii="Cardo" w:cs="Cardo" w:eastAsia="Cardo" w:hAnsi="Cardo"/>
          <w:rtl w:val="0"/>
        </w:rPr>
        <w:t xml:space="preserve">Patients with hypothyroidism also had a smaller thyroid gland volume: 13→ 12 cc. </w:t>
      </w:r>
      <w:r w:rsidDel="00000000" w:rsidR="00000000" w:rsidRPr="00000000">
        <w:rPr>
          <w:rtl w:val="0"/>
        </w:rPr>
      </w:r>
    </w:p>
    <w:bookmarkStart w:colFirst="0" w:colLast="0" w:name="fklk6dlaus6d" w:id="81"/>
    <w:bookmarkEnd w:id="81"/>
    <w:p w:rsidR="00000000" w:rsidDel="00000000" w:rsidP="00000000" w:rsidRDefault="00000000" w:rsidRPr="00000000" w14:paraId="00000437">
      <w:pPr>
        <w:numPr>
          <w:ilvl w:val="0"/>
          <w:numId w:val="81"/>
        </w:numPr>
        <w:spacing w:line="240" w:lineRule="auto"/>
        <w:rPr>
          <w:u w:val="none"/>
        </w:rPr>
      </w:pPr>
      <w:r w:rsidDel="00000000" w:rsidR="00000000" w:rsidRPr="00000000">
        <w:rPr>
          <w:b w:val="1"/>
          <w:rtl w:val="0"/>
        </w:rPr>
        <w:t xml:space="preserve">Predicting hearing loss after RT with cisplatin chemo in patients with H&amp;N cancer</w:t>
      </w:r>
      <w:r w:rsidDel="00000000" w:rsidR="00000000" w:rsidRPr="00000000">
        <w:rPr>
          <w:rtl w:val="0"/>
        </w:rPr>
        <w:t xml:space="preserve"> [</w:t>
      </w:r>
      <w:hyperlink r:id="rId237">
        <w:r w:rsidDel="00000000" w:rsidR="00000000" w:rsidRPr="00000000">
          <w:rPr>
            <w:rtl w:val="0"/>
          </w:rPr>
          <w:t xml:space="preserve">Schuette JAMA HNS '19</w:t>
        </w:r>
      </w:hyperlink>
      <w:r w:rsidDel="00000000" w:rsidR="00000000" w:rsidRPr="00000000">
        <w:rPr>
          <w:rtl w:val="0"/>
        </w:rPr>
        <w:t xml:space="preserve">]:</w:t>
        <w:br w:type="textWrapping"/>
        <w:t xml:space="preserve">TBL </w:t>
      </w:r>
      <w:hyperlink r:id="rId238">
        <w:r w:rsidDel="00000000" w:rsidR="00000000" w:rsidRPr="00000000">
          <w:rPr>
            <w:vertAlign w:val="superscript"/>
            <w:rtl w:val="0"/>
          </w:rPr>
          <w:t xml:space="preserve">QS</w:t>
        </w:r>
      </w:hyperlink>
      <w:r w:rsidDel="00000000" w:rsidR="00000000" w:rsidRPr="00000000">
        <w:rPr>
          <w:rtl w:val="0"/>
        </w:rPr>
        <w:t xml:space="preserve">: Researchers at Wash U have developed an effective model to predict hearing loss after radiation +/- cisplatin for head and neck cancer, and it’s based exclusively on pre-treatment data points.</w:t>
      </w:r>
    </w:p>
    <w:p w:rsidR="00000000" w:rsidDel="00000000" w:rsidP="00000000" w:rsidRDefault="00000000" w:rsidRPr="00000000" w14:paraId="00000438">
      <w:pPr>
        <w:numPr>
          <w:ilvl w:val="1"/>
          <w:numId w:val="81"/>
        </w:numPr>
        <w:spacing w:line="240" w:lineRule="auto"/>
        <w:ind w:left="1440" w:hanging="360"/>
        <w:rPr>
          <w:u w:val="none"/>
        </w:rPr>
      </w:pPr>
      <w:r w:rsidDel="00000000" w:rsidR="00000000" w:rsidRPr="00000000">
        <w:rPr>
          <w:rtl w:val="0"/>
        </w:rPr>
        <w:t xml:space="preserve">Around 35% of patients are not eligible for cisplatin.</w:t>
      </w:r>
      <w:r w:rsidDel="00000000" w:rsidR="00000000" w:rsidRPr="00000000">
        <w:rPr>
          <w:rtl w:val="0"/>
        </w:rPr>
      </w:r>
    </w:p>
    <w:bookmarkStart w:colFirst="0" w:colLast="0" w:name="fmdi2j4qkm8w" w:id="82"/>
    <w:bookmarkEnd w:id="82"/>
    <w:p w:rsidR="00000000" w:rsidDel="00000000" w:rsidP="00000000" w:rsidRDefault="00000000" w:rsidRPr="00000000" w14:paraId="00000439">
      <w:pPr>
        <w:numPr>
          <w:ilvl w:val="0"/>
          <w:numId w:val="81"/>
        </w:numPr>
      </w:pPr>
      <w:r w:rsidDel="00000000" w:rsidR="00000000" w:rsidRPr="00000000">
        <w:rPr>
          <w:b w:val="1"/>
          <w:rtl w:val="0"/>
        </w:rPr>
        <w:t xml:space="preserve">Delayed lower cranial neuropathy after oropharyngeal IMRT</w:t>
      </w:r>
      <w:r w:rsidDel="00000000" w:rsidR="00000000" w:rsidRPr="00000000">
        <w:rPr>
          <w:rtl w:val="0"/>
        </w:rPr>
        <w:t xml:space="preserve"> [</w:t>
      </w:r>
      <w:hyperlink r:id="rId239">
        <w:r w:rsidDel="00000000" w:rsidR="00000000" w:rsidRPr="00000000">
          <w:rPr>
            <w:rtl w:val="0"/>
          </w:rPr>
          <w:t xml:space="preserve">Hutcheson H&amp;N '17</w:t>
        </w:r>
      </w:hyperlink>
      <w:r w:rsidDel="00000000" w:rsidR="00000000" w:rsidRPr="00000000">
        <w:rPr>
          <w:rtl w:val="0"/>
        </w:rPr>
        <w:t xml:space="preserve">]: </w:t>
      </w:r>
      <w:r w:rsidDel="00000000" w:rsidR="00000000" w:rsidRPr="00000000">
        <w:rPr>
          <w:b w:val="1"/>
          <w:rtl w:val="0"/>
        </w:rPr>
        <w:t xml:space="preserve">Definitive RT 66-72 Gy</w:t>
      </w:r>
      <w:r w:rsidDel="00000000" w:rsidR="00000000" w:rsidRPr="00000000">
        <w:rPr>
          <w:rtl w:val="0"/>
        </w:rPr>
        <w:t xml:space="preserve">.</w:t>
      </w:r>
    </w:p>
    <w:p w:rsidR="00000000" w:rsidDel="00000000" w:rsidP="00000000" w:rsidRDefault="00000000" w:rsidRPr="00000000" w14:paraId="0000043A">
      <w:pPr>
        <w:numPr>
          <w:ilvl w:val="1"/>
          <w:numId w:val="81"/>
        </w:numPr>
        <w:ind w:left="1440" w:hanging="360"/>
      </w:pPr>
      <w:r w:rsidDel="00000000" w:rsidR="00000000" w:rsidRPr="00000000">
        <w:rPr>
          <w:rtl w:val="0"/>
        </w:rPr>
        <w:t xml:space="preserve">Three of 59 OP pts (5%) developed hypoglossal palsy at a median time of 7y (4.6 - 7.6y).</w:t>
      </w:r>
    </w:p>
    <w:p w:rsidR="00000000" w:rsidDel="00000000" w:rsidP="00000000" w:rsidRDefault="00000000" w:rsidRPr="00000000" w14:paraId="0000043B">
      <w:pPr>
        <w:numPr>
          <w:ilvl w:val="2"/>
          <w:numId w:val="81"/>
        </w:numPr>
        <w:ind w:left="2160" w:hanging="360"/>
      </w:pPr>
      <w:r w:rsidDel="00000000" w:rsidR="00000000" w:rsidRPr="00000000">
        <w:rPr>
          <w:rtl w:val="0"/>
        </w:rPr>
        <w:t xml:space="preserve">RT was 66/30 (2.2 Gy) or up to 72/40 (1.8 Gy).</w:t>
      </w:r>
    </w:p>
    <w:p w:rsidR="00000000" w:rsidDel="00000000" w:rsidP="00000000" w:rsidRDefault="00000000" w:rsidRPr="00000000" w14:paraId="0000043C">
      <w:pPr>
        <w:numPr>
          <w:ilvl w:val="3"/>
          <w:numId w:val="81"/>
        </w:numPr>
        <w:ind w:left="2880" w:hanging="360"/>
      </w:pPr>
      <w:r w:rsidDel="00000000" w:rsidR="00000000" w:rsidRPr="00000000">
        <w:rPr>
          <w:rtl w:val="0"/>
        </w:rPr>
        <w:t xml:space="preserve">Suggestion to limit carotid space to 70 Gy and superior pharyngeal constrictor to 62 Gy.</w:t>
      </w:r>
    </w:p>
    <w:p w:rsidR="00000000" w:rsidDel="00000000" w:rsidP="00000000" w:rsidRDefault="00000000" w:rsidRPr="00000000" w14:paraId="0000043D">
      <w:pPr>
        <w:numPr>
          <w:ilvl w:val="2"/>
          <w:numId w:val="81"/>
        </w:numPr>
        <w:ind w:left="2160" w:hanging="360"/>
      </w:pPr>
      <w:r w:rsidDel="00000000" w:rsidR="00000000" w:rsidRPr="00000000">
        <w:rPr>
          <w:rtl w:val="0"/>
        </w:rPr>
        <w:t xml:space="preserve">Over half got induction chemo, remaining concurrent with CDDP alone. </w:t>
      </w:r>
    </w:p>
    <w:p w:rsidR="00000000" w:rsidDel="00000000" w:rsidP="00000000" w:rsidRDefault="00000000" w:rsidRPr="00000000" w14:paraId="0000043E">
      <w:pPr>
        <w:numPr>
          <w:ilvl w:val="2"/>
          <w:numId w:val="81"/>
        </w:numPr>
        <w:ind w:left="2160" w:hanging="360"/>
      </w:pPr>
      <w:r w:rsidDel="00000000" w:rsidR="00000000" w:rsidRPr="00000000">
        <w:rPr>
          <w:rtl w:val="0"/>
        </w:rPr>
        <w:t xml:space="preserve">Functional assessment: modified barium swallow, swallow-specific CN exam, and questionnaire at baseline, 6 mo, 12 mo and 24 mo after RT.</w:t>
      </w:r>
    </w:p>
    <w:p w:rsidR="00000000" w:rsidDel="00000000" w:rsidP="00000000" w:rsidRDefault="00000000" w:rsidRPr="00000000" w14:paraId="0000043F">
      <w:pPr>
        <w:numPr>
          <w:ilvl w:val="1"/>
          <w:numId w:val="81"/>
        </w:numPr>
        <w:ind w:left="1440" w:hanging="360"/>
      </w:pPr>
      <w:r w:rsidDel="00000000" w:rsidR="00000000" w:rsidRPr="00000000">
        <w:rPr>
          <w:rtl w:val="0"/>
        </w:rPr>
        <w:t xml:space="preserve">6y incidence of hypoglossal neuropathy of 5%. 5y and 7y rates of 2.1 and 6.1%. </w:t>
      </w:r>
    </w:p>
    <w:p w:rsidR="00000000" w:rsidDel="00000000" w:rsidP="00000000" w:rsidRDefault="00000000" w:rsidRPr="00000000" w14:paraId="00000440">
      <w:pPr>
        <w:numPr>
          <w:ilvl w:val="1"/>
          <w:numId w:val="81"/>
        </w:numPr>
        <w:ind w:left="1440" w:hanging="360"/>
      </w:pPr>
      <w:r w:rsidDel="00000000" w:rsidR="00000000" w:rsidRPr="00000000">
        <w:rPr>
          <w:rtl w:val="0"/>
        </w:rPr>
        <w:t xml:space="preserve">Swallowing related lower cranial nerve palsy (LCNP) preceded progressive dysphagia in all cases.</w:t>
      </w:r>
    </w:p>
    <w:p w:rsidR="00000000" w:rsidDel="00000000" w:rsidP="00000000" w:rsidRDefault="00000000" w:rsidRPr="00000000" w14:paraId="00000441">
      <w:pPr>
        <w:numPr>
          <w:ilvl w:val="1"/>
          <w:numId w:val="81"/>
        </w:numPr>
        <w:ind w:left="1440" w:hanging="360"/>
      </w:pPr>
      <w:r w:rsidDel="00000000" w:rsidR="00000000" w:rsidRPr="00000000">
        <w:rPr>
          <w:rtl w:val="0"/>
        </w:rPr>
        <w:t xml:space="preserve">Published studies demonstrated a median incidence of radiation-associated LCNP of 10% for NPC.</w:t>
      </w:r>
    </w:p>
    <w:p w:rsidR="00000000" w:rsidDel="00000000" w:rsidP="00000000" w:rsidRDefault="00000000" w:rsidRPr="00000000" w14:paraId="00000442">
      <w:pPr>
        <w:numPr>
          <w:ilvl w:val="0"/>
          <w:numId w:val="81"/>
        </w:numPr>
      </w:pPr>
      <w:r w:rsidDel="00000000" w:rsidR="00000000" w:rsidRPr="00000000">
        <w:rPr>
          <w:b w:val="1"/>
          <w:rtl w:val="0"/>
        </w:rPr>
        <w:t xml:space="preserve">Video case reports on pharyngeal paresis and hypoglossal palsy</w:t>
      </w:r>
      <w:r w:rsidDel="00000000" w:rsidR="00000000" w:rsidRPr="00000000">
        <w:rPr>
          <w:rtl w:val="0"/>
        </w:rPr>
        <w:t xml:space="preserve"> [</w:t>
      </w:r>
      <w:hyperlink r:id="rId240">
        <w:r w:rsidDel="00000000" w:rsidR="00000000" w:rsidRPr="00000000">
          <w:rPr>
            <w:rtl w:val="0"/>
          </w:rPr>
          <w:t xml:space="preserve">Hutcheson H&amp;N '14</w:t>
        </w:r>
      </w:hyperlink>
      <w:r w:rsidDel="00000000" w:rsidR="00000000" w:rsidRPr="00000000">
        <w:rPr>
          <w:rtl w:val="0"/>
        </w:rPr>
        <w:t xml:space="preserve">]</w:t>
      </w:r>
    </w:p>
    <w:p w:rsidR="00000000" w:rsidDel="00000000" w:rsidP="00000000" w:rsidRDefault="00000000" w:rsidRPr="00000000" w14:paraId="00000443">
      <w:pPr>
        <w:numPr>
          <w:ilvl w:val="1"/>
          <w:numId w:val="81"/>
        </w:numPr>
        <w:ind w:left="1440" w:hanging="360"/>
      </w:pPr>
      <w:r w:rsidDel="00000000" w:rsidR="00000000" w:rsidRPr="00000000">
        <w:rPr>
          <w:rtl w:val="0"/>
        </w:rPr>
        <w:t xml:space="preserve">Fibrosis and a widened vallecular recess noted. </w:t>
      </w:r>
    </w:p>
    <w:p w:rsidR="00000000" w:rsidDel="00000000" w:rsidP="00000000" w:rsidRDefault="00000000" w:rsidRPr="00000000" w14:paraId="00000444">
      <w:pPr>
        <w:numPr>
          <w:ilvl w:val="1"/>
          <w:numId w:val="81"/>
        </w:numPr>
        <w:ind w:left="1440" w:hanging="360"/>
      </w:pPr>
      <w:r w:rsidDel="00000000" w:rsidR="00000000" w:rsidRPr="00000000">
        <w:rPr>
          <w:rtl w:val="0"/>
        </w:rPr>
        <w:t xml:space="preserve">Supraglottic airway closure is limited by fixation of the hyolaryngeal complex, leading to delayed aspiration of liquids from residual within the laryngeal vestibule and hypopharynx.</w:t>
      </w:r>
    </w:p>
    <w:p w:rsidR="00000000" w:rsidDel="00000000" w:rsidP="00000000" w:rsidRDefault="00000000" w:rsidRPr="00000000" w14:paraId="00000445">
      <w:pPr>
        <w:numPr>
          <w:ilvl w:val="1"/>
          <w:numId w:val="81"/>
        </w:numPr>
        <w:ind w:left="1440" w:hanging="360"/>
      </w:pPr>
      <w:r w:rsidDel="00000000" w:rsidR="00000000" w:rsidRPr="00000000">
        <w:rPr>
          <w:rtl w:val="0"/>
        </w:rPr>
        <w:t xml:space="preserve">Minimal clearance of thicker bolus from oral and pharyngeal cavities due to bilateral pharyngeal paresis and hypoglossal palsy.</w:t>
      </w:r>
    </w:p>
    <w:p w:rsidR="00000000" w:rsidDel="00000000" w:rsidP="00000000" w:rsidRDefault="00000000" w:rsidRPr="00000000" w14:paraId="00000446">
      <w:pPr>
        <w:ind w:left="0" w:firstLine="0"/>
        <w:rPr/>
      </w:pPr>
      <w:r w:rsidDel="00000000" w:rsidR="00000000" w:rsidRPr="00000000">
        <w:rPr>
          <w:rtl w:val="0"/>
        </w:rPr>
      </w:r>
    </w:p>
    <w:tbl>
      <w:tblPr>
        <w:tblStyle w:val="Table9"/>
        <w:tblW w:w="10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0"/>
        <w:tblGridChange w:id="0">
          <w:tblGrid>
            <w:gridCol w:w="108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447">
            <w:pPr>
              <w:spacing w:line="240" w:lineRule="auto"/>
              <w:ind w:left="0" w:firstLine="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Clinical Pearl: Cranial nerve palsy (CNP) after irradiation</w:t>
            </w:r>
          </w:p>
          <w:p w:rsidR="00000000" w:rsidDel="00000000" w:rsidP="00000000" w:rsidRDefault="00000000" w:rsidRPr="00000000" w14:paraId="00000448">
            <w:pPr>
              <w:numPr>
                <w:ilvl w:val="0"/>
                <w:numId w:val="93"/>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Upper CNP is more often tumor invasion, while lower CNP is typically a result of late RT injury.</w:t>
            </w:r>
          </w:p>
          <w:p w:rsidR="00000000" w:rsidDel="00000000" w:rsidP="00000000" w:rsidRDefault="00000000" w:rsidRPr="00000000" w14:paraId="00000449">
            <w:pPr>
              <w:numPr>
                <w:ilvl w:val="0"/>
                <w:numId w:val="93"/>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CN neuropathy can occur at a median of 6y after RT. </w:t>
            </w:r>
          </w:p>
          <w:p w:rsidR="00000000" w:rsidDel="00000000" w:rsidP="00000000" w:rsidRDefault="00000000" w:rsidRPr="00000000" w14:paraId="0000044A">
            <w:pPr>
              <w:numPr>
                <w:ilvl w:val="0"/>
                <w:numId w:val="93"/>
              </w:numPr>
              <w:spacing w:line="240" w:lineRule="auto"/>
              <w:ind w:left="72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See interesting </w:t>
            </w:r>
            <w:r w:rsidDel="00000000" w:rsidR="00000000" w:rsidRPr="00000000">
              <w:rPr>
                <w:rFonts w:ascii="Times New Roman" w:cs="Times New Roman" w:eastAsia="Times New Roman" w:hAnsi="Times New Roman"/>
                <w:sz w:val="20"/>
                <w:szCs w:val="20"/>
                <w:rtl w:val="0"/>
              </w:rPr>
              <w:t xml:space="preserve">case report</w:t>
            </w:r>
            <w:r w:rsidDel="00000000" w:rsidR="00000000" w:rsidRPr="00000000">
              <w:rPr>
                <w:rtl w:val="0"/>
              </w:rPr>
              <w:t xml:space="preserve">s</w:t>
            </w:r>
            <w:r w:rsidDel="00000000" w:rsidR="00000000" w:rsidRPr="00000000">
              <w:rPr>
                <w:rFonts w:ascii="Times New Roman" w:cs="Times New Roman" w:eastAsia="Times New Roman" w:hAnsi="Times New Roman"/>
                <w:sz w:val="20"/>
                <w:szCs w:val="20"/>
                <w:rtl w:val="0"/>
              </w:rPr>
              <w:t xml:space="preserve"> above, which suggests late upper CNP from RT (upper CNP is not strictly tumor invasion).</w:t>
            </w:r>
          </w:p>
          <w:p w:rsidR="00000000" w:rsidDel="00000000" w:rsidP="00000000" w:rsidRDefault="00000000" w:rsidRPr="00000000" w14:paraId="0000044B">
            <w:pPr>
              <w:numPr>
                <w:ilvl w:val="0"/>
                <w:numId w:val="93"/>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Motor functions for swallowing: Irradiated side of neck/OP will have palatal elevation and tongue deviation </w:t>
            </w:r>
            <w:r w:rsidDel="00000000" w:rsidR="00000000" w:rsidRPr="00000000">
              <w:rPr>
                <w:rFonts w:ascii="Times New Roman" w:cs="Times New Roman" w:eastAsia="Times New Roman" w:hAnsi="Times New Roman"/>
                <w:sz w:val="20"/>
                <w:szCs w:val="20"/>
                <w:rtl w:val="0"/>
              </w:rPr>
              <w:t xml:space="preserve">ipsilaterally</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44C">
            <w:pPr>
              <w:numPr>
                <w:ilvl w:val="1"/>
                <w:numId w:val="93"/>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CN IX: Pharyngeal shortening/constriction.</w:t>
            </w:r>
          </w:p>
          <w:p w:rsidR="00000000" w:rsidDel="00000000" w:rsidP="00000000" w:rsidRDefault="00000000" w:rsidRPr="00000000" w14:paraId="0000044D">
            <w:pPr>
              <w:numPr>
                <w:ilvl w:val="1"/>
                <w:numId w:val="93"/>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CN X: Glottic closure, velar elevation, pharyngeal constriction.</w:t>
            </w:r>
          </w:p>
          <w:p w:rsidR="00000000" w:rsidDel="00000000" w:rsidP="00000000" w:rsidRDefault="00000000" w:rsidRPr="00000000" w14:paraId="0000044E">
            <w:pPr>
              <w:numPr>
                <w:ilvl w:val="1"/>
                <w:numId w:val="93"/>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CN XII: Tongue mobility.</w:t>
            </w:r>
          </w:p>
          <w:p w:rsidR="00000000" w:rsidDel="00000000" w:rsidP="00000000" w:rsidRDefault="00000000" w:rsidRPr="00000000" w14:paraId="0000044F">
            <w:pPr>
              <w:numPr>
                <w:ilvl w:val="0"/>
                <w:numId w:val="93"/>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 the 70s, it was suggested that location of injury determines the number of nerves </w:t>
            </w:r>
            <w:r w:rsidDel="00000000" w:rsidR="00000000" w:rsidRPr="00000000">
              <w:rPr>
                <w:rtl w:val="0"/>
              </w:rPr>
              <w:t xml:space="preserve">affected</w:t>
            </w: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450">
            <w:pPr>
              <w:numPr>
                <w:ilvl w:val="1"/>
                <w:numId w:val="93"/>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Isolated XII nerve palsy is presumably related to submandibular gland damage.</w:t>
            </w:r>
          </w:p>
          <w:p w:rsidR="00000000" w:rsidDel="00000000" w:rsidP="00000000" w:rsidRDefault="00000000" w:rsidRPr="00000000" w14:paraId="00000451">
            <w:pPr>
              <w:numPr>
                <w:ilvl w:val="1"/>
                <w:numId w:val="93"/>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Isolated X nerve palsy is presumably related to carotid sheath damage.</w:t>
            </w:r>
          </w:p>
          <w:p w:rsidR="00000000" w:rsidDel="00000000" w:rsidP="00000000" w:rsidRDefault="00000000" w:rsidRPr="00000000" w14:paraId="00000452">
            <w:pPr>
              <w:numPr>
                <w:ilvl w:val="1"/>
                <w:numId w:val="93"/>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Any combination of X, XI and XII nerves reflects skull base pathology.</w:t>
            </w:r>
          </w:p>
          <w:p w:rsidR="00000000" w:rsidDel="00000000" w:rsidP="00000000" w:rsidRDefault="00000000" w:rsidRPr="00000000" w14:paraId="00000453">
            <w:pPr>
              <w:numPr>
                <w:ilvl w:val="0"/>
                <w:numId w:val="93"/>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 the modern era, delayed cranial neuropathy is reported with dose escalation to the carotid sheath, parapharyngeal space, treatment of large subdigastric lymph nodes or retropharyngeal nodes.</w:t>
            </w:r>
          </w:p>
          <w:p w:rsidR="00000000" w:rsidDel="00000000" w:rsidP="00000000" w:rsidRDefault="00000000" w:rsidRPr="00000000" w14:paraId="00000454">
            <w:pPr>
              <w:numPr>
                <w:ilvl w:val="0"/>
                <w:numId w:val="93"/>
              </w:numPr>
              <w:spacing w:line="240" w:lineRule="auto"/>
              <w:ind w:left="72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Lower CNP: Suggestion of 5% incidence. </w:t>
            </w:r>
          </w:p>
          <w:p w:rsidR="00000000" w:rsidDel="00000000" w:rsidP="00000000" w:rsidRDefault="00000000" w:rsidRPr="00000000" w14:paraId="00000455">
            <w:pPr>
              <w:numPr>
                <w:ilvl w:val="0"/>
                <w:numId w:val="93"/>
              </w:numPr>
              <w:spacing w:line="240" w:lineRule="auto"/>
              <w:ind w:left="72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Upper CNP: Suggestion of 10% incidence after treatment of NPX.</w:t>
            </w:r>
          </w:p>
        </w:tc>
      </w:tr>
    </w:tbl>
    <w:p w:rsidR="00000000" w:rsidDel="00000000" w:rsidP="00000000" w:rsidRDefault="00000000" w:rsidRPr="00000000" w14:paraId="00000456">
      <w:pPr>
        <w:pStyle w:val="Heading2"/>
        <w:spacing w:after="0" w:lineRule="auto"/>
        <w:rPr/>
      </w:pPr>
      <w:bookmarkStart w:colFirst="0" w:colLast="0" w:name="_3nmoy2ncyifu" w:id="83"/>
      <w:bookmarkEnd w:id="83"/>
      <w:r w:rsidDel="00000000" w:rsidR="00000000" w:rsidRPr="00000000">
        <w:rPr>
          <w:rtl w:val="0"/>
        </w:rPr>
      </w:r>
    </w:p>
    <w:tbl>
      <w:tblPr>
        <w:tblStyle w:val="Table10"/>
        <w:tblW w:w="10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0"/>
        <w:tblGridChange w:id="0">
          <w:tblGrid>
            <w:gridCol w:w="108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457">
            <w:pPr>
              <w:ind w:left="0" w:right="200" w:firstLine="0"/>
              <w:jc w:val="center"/>
              <w:rPr>
                <w:b w:val="1"/>
              </w:rPr>
            </w:pPr>
            <w:r w:rsidDel="00000000" w:rsidR="00000000" w:rsidRPr="00000000">
              <w:rPr>
                <w:b w:val="1"/>
                <w:rtl w:val="0"/>
              </w:rPr>
              <w:t xml:space="preserve">This Summary Box was made possible by the ACRO Resident Committee. </w:t>
            </w:r>
          </w:p>
          <w:p w:rsidR="00000000" w:rsidDel="00000000" w:rsidP="00000000" w:rsidRDefault="00000000" w:rsidRPr="00000000" w14:paraId="00000458">
            <w:pPr>
              <w:ind w:left="0" w:right="200" w:firstLine="0"/>
              <w:jc w:val="center"/>
              <w:rPr>
                <w:b w:val="1"/>
              </w:rPr>
            </w:pPr>
            <w:r w:rsidDel="00000000" w:rsidR="00000000" w:rsidRPr="00000000">
              <w:rPr>
                <w:b w:val="1"/>
                <w:rtl w:val="0"/>
              </w:rPr>
              <w:t xml:space="preserve">A more comprehensive collection of resources for all disease sites may be found at </w:t>
            </w:r>
            <w:hyperlink r:id="rId241">
              <w:r w:rsidDel="00000000" w:rsidR="00000000" w:rsidRPr="00000000">
                <w:rPr>
                  <w:b w:val="1"/>
                  <w:color w:val="1155cc"/>
                  <w:u w:val="single"/>
                  <w:rtl w:val="0"/>
                </w:rPr>
                <w:t xml:space="preserve">http://www.acro.org/</w:t>
              </w:r>
            </w:hyperlink>
            <w:r w:rsidDel="00000000" w:rsidR="00000000" w:rsidRPr="00000000">
              <w:rPr>
                <w:rtl w:val="0"/>
              </w:rPr>
            </w:r>
          </w:p>
          <w:p w:rsidR="00000000" w:rsidDel="00000000" w:rsidP="00000000" w:rsidRDefault="00000000" w:rsidRPr="00000000" w14:paraId="00000459">
            <w:pPr>
              <w:widowControl w:val="0"/>
              <w:ind w:left="0" w:firstLine="0"/>
              <w:rPr>
                <w:sz w:val="18"/>
                <w:szCs w:val="18"/>
              </w:rPr>
            </w:pPr>
            <w:r w:rsidDel="00000000" w:rsidR="00000000" w:rsidRPr="00000000">
              <w:rPr>
                <w:b w:val="1"/>
                <w:sz w:val="18"/>
                <w:szCs w:val="18"/>
                <w:rtl w:val="0"/>
              </w:rPr>
              <w:t xml:space="preserve">Zaorsky</w:t>
            </w:r>
            <w:r w:rsidDel="00000000" w:rsidR="00000000" w:rsidRPr="00000000">
              <w:rPr>
                <w:sz w:val="18"/>
                <w:szCs w:val="18"/>
                <w:rtl w:val="0"/>
              </w:rPr>
              <w:t xml:space="preserve">: [</w:t>
            </w:r>
            <w:hyperlink r:id="rId242">
              <w:r w:rsidDel="00000000" w:rsidR="00000000" w:rsidRPr="00000000">
                <w:rPr>
                  <w:sz w:val="18"/>
                  <w:szCs w:val="18"/>
                  <w:rtl w:val="0"/>
                </w:rPr>
                <w:t xml:space="preserve">Counting teeth made easy</w:t>
              </w:r>
            </w:hyperlink>
            <w:r w:rsidDel="00000000" w:rsidR="00000000" w:rsidRPr="00000000">
              <w:rPr>
                <w:sz w:val="18"/>
                <w:szCs w:val="18"/>
                <w:rtl w:val="0"/>
              </w:rPr>
              <w:t xml:space="preserve">], [</w:t>
            </w:r>
            <w:hyperlink r:id="rId243">
              <w:r w:rsidDel="00000000" w:rsidR="00000000" w:rsidRPr="00000000">
                <w:rPr>
                  <w:sz w:val="18"/>
                  <w:szCs w:val="18"/>
                  <w:rtl w:val="0"/>
                </w:rPr>
                <w:t xml:space="preserve">Otalgia</w:t>
              </w:r>
            </w:hyperlink>
            <w:r w:rsidDel="00000000" w:rsidR="00000000" w:rsidRPr="00000000">
              <w:rPr>
                <w:sz w:val="18"/>
                <w:szCs w:val="18"/>
                <w:rtl w:val="0"/>
              </w:rPr>
              <w:t xml:space="preserve">], [</w:t>
            </w:r>
            <w:hyperlink r:id="rId244">
              <w:r w:rsidDel="00000000" w:rsidR="00000000" w:rsidRPr="00000000">
                <w:rPr>
                  <w:sz w:val="18"/>
                  <w:szCs w:val="18"/>
                  <w:rtl w:val="0"/>
                </w:rPr>
                <w:t xml:space="preserve">Neuroforamen on axial CT scans</w:t>
              </w:r>
            </w:hyperlink>
            <w:r w:rsidDel="00000000" w:rsidR="00000000" w:rsidRPr="00000000">
              <w:rPr>
                <w:sz w:val="18"/>
                <w:szCs w:val="18"/>
                <w:rtl w:val="0"/>
              </w:rPr>
              <w:t xml:space="preserve">], [</w:t>
            </w:r>
            <w:hyperlink r:id="rId245">
              <w:r w:rsidDel="00000000" w:rsidR="00000000" w:rsidRPr="00000000">
                <w:rPr>
                  <w:sz w:val="18"/>
                  <w:szCs w:val="18"/>
                  <w:rtl w:val="0"/>
                </w:rPr>
                <w:t xml:space="preserve">Nasopharyngeal cancer staging</w:t>
              </w:r>
            </w:hyperlink>
            <w:r w:rsidDel="00000000" w:rsidR="00000000" w:rsidRPr="00000000">
              <w:rPr>
                <w:sz w:val="18"/>
                <w:szCs w:val="18"/>
                <w:rtl w:val="0"/>
              </w:rPr>
              <w:t xml:space="preserve">],  [</w:t>
            </w:r>
            <w:hyperlink r:id="rId246">
              <w:r w:rsidDel="00000000" w:rsidR="00000000" w:rsidRPr="00000000">
                <w:rPr>
                  <w:sz w:val="18"/>
                  <w:szCs w:val="18"/>
                  <w:rtl w:val="0"/>
                </w:rPr>
                <w:t xml:space="preserve">Types of laryngeal surgeries</w:t>
              </w:r>
            </w:hyperlink>
            <w:r w:rsidDel="00000000" w:rsidR="00000000" w:rsidRPr="00000000">
              <w:rPr>
                <w:sz w:val="18"/>
                <w:szCs w:val="18"/>
                <w:rtl w:val="0"/>
              </w:rPr>
              <w:t xml:space="preserve">], [</w:t>
            </w:r>
            <w:hyperlink r:id="rId247">
              <w:r w:rsidDel="00000000" w:rsidR="00000000" w:rsidRPr="00000000">
                <w:rPr>
                  <w:sz w:val="18"/>
                  <w:szCs w:val="18"/>
                  <w:rtl w:val="0"/>
                </w:rPr>
                <w:t xml:space="preserve">Types of neck dissections</w:t>
              </w:r>
            </w:hyperlink>
            <w:r w:rsidDel="00000000" w:rsidR="00000000" w:rsidRPr="00000000">
              <w:rPr>
                <w:sz w:val="18"/>
                <w:szCs w:val="18"/>
                <w:rtl w:val="0"/>
              </w:rPr>
              <w:t xml:space="preserve">],  [</w:t>
            </w:r>
            <w:hyperlink r:id="rId248">
              <w:r w:rsidDel="00000000" w:rsidR="00000000" w:rsidRPr="00000000">
                <w:rPr>
                  <w:sz w:val="18"/>
                  <w:szCs w:val="18"/>
                  <w:rtl w:val="0"/>
                </w:rPr>
                <w:t xml:space="preserve">Anatomy of lateral view on cranial x-ray</w:t>
              </w:r>
            </w:hyperlink>
            <w:r w:rsidDel="00000000" w:rsidR="00000000" w:rsidRPr="00000000">
              <w:rPr>
                <w:sz w:val="18"/>
                <w:szCs w:val="18"/>
                <w:rtl w:val="0"/>
              </w:rPr>
              <w:t xml:space="preserve">].</w:t>
            </w:r>
          </w:p>
          <w:p w:rsidR="00000000" w:rsidDel="00000000" w:rsidP="00000000" w:rsidRDefault="00000000" w:rsidRPr="00000000" w14:paraId="0000045A">
            <w:pPr>
              <w:ind w:left="0" w:right="140" w:firstLine="0"/>
              <w:rPr>
                <w:sz w:val="18"/>
                <w:szCs w:val="18"/>
              </w:rPr>
            </w:pPr>
            <w:r w:rsidDel="00000000" w:rsidR="00000000" w:rsidRPr="00000000">
              <w:rPr>
                <w:b w:val="1"/>
                <w:sz w:val="18"/>
                <w:szCs w:val="18"/>
                <w:rtl w:val="0"/>
              </w:rPr>
              <w:t xml:space="preserve">ARRO</w:t>
            </w:r>
            <w:r w:rsidDel="00000000" w:rsidR="00000000" w:rsidRPr="00000000">
              <w:rPr>
                <w:sz w:val="18"/>
                <w:szCs w:val="18"/>
                <w:rtl w:val="0"/>
              </w:rPr>
              <w:t xml:space="preserve">: [</w:t>
            </w:r>
            <w:hyperlink r:id="rId249">
              <w:r w:rsidDel="00000000" w:rsidR="00000000" w:rsidRPr="00000000">
                <w:rPr>
                  <w:sz w:val="18"/>
                  <w:szCs w:val="18"/>
                  <w:rtl w:val="0"/>
                </w:rPr>
                <w:t xml:space="preserve">Early stage glottic larynx</w:t>
              </w:r>
            </w:hyperlink>
            <w:r w:rsidDel="00000000" w:rsidR="00000000" w:rsidRPr="00000000">
              <w:rPr>
                <w:sz w:val="18"/>
                <w:szCs w:val="18"/>
                <w:rtl w:val="0"/>
              </w:rPr>
              <w:t xml:space="preserve">], [</w:t>
            </w:r>
            <w:hyperlink r:id="rId250">
              <w:r w:rsidDel="00000000" w:rsidR="00000000" w:rsidRPr="00000000">
                <w:rPr>
                  <w:sz w:val="18"/>
                  <w:szCs w:val="18"/>
                  <w:rtl w:val="0"/>
                </w:rPr>
                <w:t xml:space="preserve">Esthesioneuroblastoma</w:t>
              </w:r>
            </w:hyperlink>
            <w:r w:rsidDel="00000000" w:rsidR="00000000" w:rsidRPr="00000000">
              <w:rPr>
                <w:sz w:val="18"/>
                <w:szCs w:val="18"/>
                <w:rtl w:val="0"/>
              </w:rPr>
              <w:t xml:space="preserve">], [</w:t>
            </w:r>
            <w:hyperlink r:id="rId251">
              <w:r w:rsidDel="00000000" w:rsidR="00000000" w:rsidRPr="00000000">
                <w:rPr>
                  <w:sz w:val="18"/>
                  <w:szCs w:val="18"/>
                  <w:rtl w:val="0"/>
                </w:rPr>
                <w:t xml:space="preserve">Nasopharynx</w:t>
              </w:r>
            </w:hyperlink>
            <w:r w:rsidDel="00000000" w:rsidR="00000000" w:rsidRPr="00000000">
              <w:rPr>
                <w:sz w:val="18"/>
                <w:szCs w:val="18"/>
                <w:rtl w:val="0"/>
              </w:rPr>
              <w:t xml:space="preserve">], [</w:t>
            </w:r>
            <w:hyperlink r:id="rId252">
              <w:r w:rsidDel="00000000" w:rsidR="00000000" w:rsidRPr="00000000">
                <w:rPr>
                  <w:sz w:val="18"/>
                  <w:szCs w:val="18"/>
                  <w:rtl w:val="0"/>
                </w:rPr>
                <w:t xml:space="preserve">Parotid Adenoid Cystic with PNI</w:t>
              </w:r>
            </w:hyperlink>
            <w:r w:rsidDel="00000000" w:rsidR="00000000" w:rsidRPr="00000000">
              <w:rPr>
                <w:sz w:val="18"/>
                <w:szCs w:val="18"/>
                <w:rtl w:val="0"/>
              </w:rPr>
              <w:t xml:space="preserve">], [</w:t>
            </w:r>
            <w:hyperlink r:id="rId253">
              <w:r w:rsidDel="00000000" w:rsidR="00000000" w:rsidRPr="00000000">
                <w:rPr>
                  <w:sz w:val="18"/>
                  <w:szCs w:val="18"/>
                  <w:rtl w:val="0"/>
                </w:rPr>
                <w:t xml:space="preserve">Merkel cell of extremity</w:t>
              </w:r>
            </w:hyperlink>
            <w:r w:rsidDel="00000000" w:rsidR="00000000" w:rsidRPr="00000000">
              <w:rPr>
                <w:sz w:val="18"/>
                <w:szCs w:val="18"/>
                <w:rtl w:val="0"/>
              </w:rPr>
              <w:t xml:space="preserve">], [</w:t>
            </w:r>
            <w:hyperlink r:id="rId254">
              <w:r w:rsidDel="00000000" w:rsidR="00000000" w:rsidRPr="00000000">
                <w:rPr>
                  <w:sz w:val="18"/>
                  <w:szCs w:val="18"/>
                  <w:rtl w:val="0"/>
                </w:rPr>
                <w:t xml:space="preserve">Cancer of unknown primary</w:t>
              </w:r>
            </w:hyperlink>
            <w:r w:rsidDel="00000000" w:rsidR="00000000" w:rsidRPr="00000000">
              <w:rPr>
                <w:sz w:val="18"/>
                <w:szCs w:val="18"/>
                <w:rtl w:val="0"/>
              </w:rPr>
              <w:t xml:space="preserve">], [</w:t>
            </w:r>
            <w:hyperlink r:id="rId255">
              <w:r w:rsidDel="00000000" w:rsidR="00000000" w:rsidRPr="00000000">
                <w:rPr>
                  <w:sz w:val="18"/>
                  <w:szCs w:val="18"/>
                  <w:rtl w:val="0"/>
                </w:rPr>
                <w:t xml:space="preserve">oligometastatic HPV+ OP</w:t>
              </w:r>
            </w:hyperlink>
            <w:r w:rsidDel="00000000" w:rsidR="00000000" w:rsidRPr="00000000">
              <w:rPr>
                <w:sz w:val="18"/>
                <w:szCs w:val="18"/>
                <w:rtl w:val="0"/>
              </w:rPr>
              <w:t xml:space="preserve">], [</w:t>
            </w:r>
            <w:hyperlink r:id="rId256">
              <w:r w:rsidDel="00000000" w:rsidR="00000000" w:rsidRPr="00000000">
                <w:rPr>
                  <w:sz w:val="18"/>
                  <w:szCs w:val="18"/>
                  <w:rtl w:val="0"/>
                </w:rPr>
                <w:t xml:space="preserve">OP case</w:t>
              </w:r>
            </w:hyperlink>
            <w:r w:rsidDel="00000000" w:rsidR="00000000" w:rsidRPr="00000000">
              <w:rPr>
                <w:sz w:val="18"/>
                <w:szCs w:val="18"/>
                <w:rtl w:val="0"/>
              </w:rPr>
              <w:t xml:space="preserve">, </w:t>
            </w:r>
            <w:hyperlink r:id="rId257">
              <w:r w:rsidDel="00000000" w:rsidR="00000000" w:rsidRPr="00000000">
                <w:rPr>
                  <w:sz w:val="18"/>
                  <w:szCs w:val="18"/>
                  <w:rtl w:val="0"/>
                </w:rPr>
                <w:t xml:space="preserve">OP contour</w:t>
              </w:r>
            </w:hyperlink>
            <w:r w:rsidDel="00000000" w:rsidR="00000000" w:rsidRPr="00000000">
              <w:rPr>
                <w:sz w:val="18"/>
                <w:szCs w:val="18"/>
                <w:rtl w:val="0"/>
              </w:rPr>
              <w:t xml:space="preserve">, </w:t>
            </w:r>
            <w:hyperlink r:id="rId258">
              <w:r w:rsidDel="00000000" w:rsidR="00000000" w:rsidRPr="00000000">
                <w:rPr>
                  <w:sz w:val="18"/>
                  <w:szCs w:val="18"/>
                  <w:rtl w:val="0"/>
                </w:rPr>
                <w:t xml:space="preserve">OP HPV+ de-escalation</w:t>
              </w:r>
            </w:hyperlink>
            <w:r w:rsidDel="00000000" w:rsidR="00000000" w:rsidRPr="00000000">
              <w:rPr>
                <w:sz w:val="18"/>
                <w:szCs w:val="18"/>
                <w:rtl w:val="0"/>
              </w:rPr>
              <w:t xml:space="preserve">], [</w:t>
            </w:r>
            <w:hyperlink r:id="rId259">
              <w:r w:rsidDel="00000000" w:rsidR="00000000" w:rsidRPr="00000000">
                <w:rPr>
                  <w:sz w:val="18"/>
                  <w:szCs w:val="18"/>
                  <w:rtl w:val="0"/>
                </w:rPr>
                <w:t xml:space="preserve">Palliative advanced non-melanoma skin cancer</w:t>
              </w:r>
            </w:hyperlink>
            <w:r w:rsidDel="00000000" w:rsidR="00000000" w:rsidRPr="00000000">
              <w:rPr>
                <w:sz w:val="18"/>
                <w:szCs w:val="18"/>
                <w:rtl w:val="0"/>
              </w:rPr>
              <w:t xml:space="preserve">], [</w:t>
            </w:r>
            <w:hyperlink r:id="rId260">
              <w:r w:rsidDel="00000000" w:rsidR="00000000" w:rsidRPr="00000000">
                <w:rPr>
                  <w:sz w:val="18"/>
                  <w:szCs w:val="18"/>
                  <w:rtl w:val="0"/>
                </w:rPr>
                <w:t xml:space="preserve">Paranasal sinus cancer</w:t>
              </w:r>
            </w:hyperlink>
            <w:r w:rsidDel="00000000" w:rsidR="00000000" w:rsidRPr="00000000">
              <w:rPr>
                <w:sz w:val="18"/>
                <w:szCs w:val="18"/>
                <w:rtl w:val="0"/>
              </w:rPr>
              <w:t xml:space="preserve">], [</w:t>
            </w:r>
            <w:hyperlink r:id="rId261">
              <w:r w:rsidDel="00000000" w:rsidR="00000000" w:rsidRPr="00000000">
                <w:rPr>
                  <w:sz w:val="18"/>
                  <w:szCs w:val="18"/>
                  <w:rtl w:val="0"/>
                </w:rPr>
                <w:t xml:space="preserve">Salivary gland tumors</w:t>
              </w:r>
            </w:hyperlink>
            <w:r w:rsidDel="00000000" w:rsidR="00000000" w:rsidRPr="00000000">
              <w:rPr>
                <w:sz w:val="18"/>
                <w:szCs w:val="18"/>
                <w:rtl w:val="0"/>
              </w:rPr>
              <w:t xml:space="preserve">], [</w:t>
            </w:r>
            <w:hyperlink r:id="rId262">
              <w:r w:rsidDel="00000000" w:rsidR="00000000" w:rsidRPr="00000000">
                <w:rPr>
                  <w:sz w:val="18"/>
                  <w:szCs w:val="18"/>
                  <w:rtl w:val="0"/>
                </w:rPr>
                <w:t xml:space="preserve">Supraglottic larynx (post-tracheostomy) case</w:t>
              </w:r>
            </w:hyperlink>
            <w:r w:rsidDel="00000000" w:rsidR="00000000" w:rsidRPr="00000000">
              <w:rPr>
                <w:sz w:val="18"/>
                <w:szCs w:val="18"/>
                <w:rtl w:val="0"/>
              </w:rPr>
              <w:t xml:space="preserve">, </w:t>
            </w:r>
            <w:hyperlink r:id="rId263">
              <w:r w:rsidDel="00000000" w:rsidR="00000000" w:rsidRPr="00000000">
                <w:rPr>
                  <w:sz w:val="18"/>
                  <w:szCs w:val="18"/>
                  <w:rtl w:val="0"/>
                </w:rPr>
                <w:t xml:space="preserve">contour</w:t>
              </w:r>
            </w:hyperlink>
            <w:r w:rsidDel="00000000" w:rsidR="00000000" w:rsidRPr="00000000">
              <w:rPr>
                <w:sz w:val="18"/>
                <w:szCs w:val="18"/>
                <w:rtl w:val="0"/>
              </w:rPr>
              <w:t xml:space="preserve">].</w:t>
            </w:r>
          </w:p>
          <w:p w:rsidR="00000000" w:rsidDel="00000000" w:rsidP="00000000" w:rsidRDefault="00000000" w:rsidRPr="00000000" w14:paraId="0000045B">
            <w:pPr>
              <w:ind w:left="0" w:right="140" w:firstLine="0"/>
              <w:rPr>
                <w:sz w:val="18"/>
                <w:szCs w:val="18"/>
              </w:rPr>
            </w:pPr>
            <w:r w:rsidDel="00000000" w:rsidR="00000000" w:rsidRPr="00000000">
              <w:rPr>
                <w:b w:val="1"/>
                <w:sz w:val="18"/>
                <w:szCs w:val="18"/>
                <w:rtl w:val="0"/>
              </w:rPr>
              <w:t xml:space="preserve">eContour</w:t>
            </w:r>
            <w:r w:rsidDel="00000000" w:rsidR="00000000" w:rsidRPr="00000000">
              <w:rPr>
                <w:sz w:val="18"/>
                <w:szCs w:val="18"/>
                <w:rtl w:val="0"/>
              </w:rPr>
              <w:t xml:space="preserve">: [</w:t>
            </w:r>
            <w:hyperlink r:id="rId264">
              <w:r w:rsidDel="00000000" w:rsidR="00000000" w:rsidRPr="00000000">
                <w:rPr>
                  <w:sz w:val="18"/>
                  <w:szCs w:val="18"/>
                  <w:rtl w:val="0"/>
                </w:rPr>
                <w:t xml:space="preserve">OARs</w:t>
              </w:r>
            </w:hyperlink>
            <w:r w:rsidDel="00000000" w:rsidR="00000000" w:rsidRPr="00000000">
              <w:rPr>
                <w:sz w:val="18"/>
                <w:szCs w:val="18"/>
                <w:rtl w:val="0"/>
              </w:rPr>
              <w:t xml:space="preserve">, </w:t>
            </w:r>
            <w:hyperlink r:id="rId265">
              <w:r w:rsidDel="00000000" w:rsidR="00000000" w:rsidRPr="00000000">
                <w:rPr>
                  <w:sz w:val="18"/>
                  <w:szCs w:val="18"/>
                  <w:rtl w:val="0"/>
                </w:rPr>
                <w:t xml:space="preserve">Choi Rad Onc '14</w:t>
              </w:r>
            </w:hyperlink>
            <w:r w:rsidDel="00000000" w:rsidR="00000000" w:rsidRPr="00000000">
              <w:rPr>
                <w:sz w:val="18"/>
                <w:szCs w:val="18"/>
                <w:rtl w:val="0"/>
              </w:rPr>
              <w:t xml:space="preserve">, </w:t>
            </w:r>
            <w:hyperlink r:id="rId266">
              <w:r w:rsidDel="00000000" w:rsidR="00000000" w:rsidRPr="00000000">
                <w:rPr>
                  <w:sz w:val="18"/>
                  <w:szCs w:val="18"/>
                  <w:rtl w:val="0"/>
                </w:rPr>
                <w:t xml:space="preserve">Brouwer RTO '15</w:t>
              </w:r>
            </w:hyperlink>
            <w:r w:rsidDel="00000000" w:rsidR="00000000" w:rsidRPr="00000000">
              <w:rPr>
                <w:sz w:val="18"/>
                <w:szCs w:val="18"/>
                <w:rtl w:val="0"/>
              </w:rPr>
              <w:t xml:space="preserve">], [</w:t>
            </w:r>
            <w:hyperlink r:id="rId267">
              <w:r w:rsidDel="00000000" w:rsidR="00000000" w:rsidRPr="00000000">
                <w:rPr>
                  <w:sz w:val="18"/>
                  <w:szCs w:val="18"/>
                  <w:rtl w:val="0"/>
                </w:rPr>
                <w:t xml:space="preserve">Maxillary sinus</w:t>
              </w:r>
            </w:hyperlink>
            <w:r w:rsidDel="00000000" w:rsidR="00000000" w:rsidRPr="00000000">
              <w:rPr>
                <w:sz w:val="18"/>
                <w:szCs w:val="18"/>
                <w:rtl w:val="0"/>
              </w:rPr>
              <w:t xml:space="preserve">], [</w:t>
            </w:r>
            <w:hyperlink r:id="rId268">
              <w:r w:rsidDel="00000000" w:rsidR="00000000" w:rsidRPr="00000000">
                <w:rPr>
                  <w:sz w:val="18"/>
                  <w:szCs w:val="18"/>
                  <w:rtl w:val="0"/>
                </w:rPr>
                <w:t xml:space="preserve">Nasopharynx</w:t>
              </w:r>
            </w:hyperlink>
            <w:r w:rsidDel="00000000" w:rsidR="00000000" w:rsidRPr="00000000">
              <w:rPr>
                <w:sz w:val="18"/>
                <w:szCs w:val="18"/>
                <w:rtl w:val="0"/>
              </w:rPr>
              <w:t xml:space="preserve">], [</w:t>
            </w:r>
            <w:hyperlink r:id="rId269">
              <w:r w:rsidDel="00000000" w:rsidR="00000000" w:rsidRPr="00000000">
                <w:rPr>
                  <w:sz w:val="18"/>
                  <w:szCs w:val="18"/>
                  <w:rtl w:val="0"/>
                </w:rPr>
                <w:t xml:space="preserve">Hard palate / Adenoid cystic (V2)</w:t>
              </w:r>
            </w:hyperlink>
            <w:r w:rsidDel="00000000" w:rsidR="00000000" w:rsidRPr="00000000">
              <w:rPr>
                <w:sz w:val="18"/>
                <w:szCs w:val="18"/>
                <w:rtl w:val="0"/>
              </w:rPr>
              <w:t xml:space="preserve">], [</w:t>
            </w:r>
            <w:hyperlink r:id="rId270">
              <w:r w:rsidDel="00000000" w:rsidR="00000000" w:rsidRPr="00000000">
                <w:rPr>
                  <w:sz w:val="18"/>
                  <w:szCs w:val="18"/>
                  <w:rtl w:val="0"/>
                </w:rPr>
                <w:t xml:space="preserve">Parotid (VII)</w:t>
              </w:r>
            </w:hyperlink>
            <w:r w:rsidDel="00000000" w:rsidR="00000000" w:rsidRPr="00000000">
              <w:rPr>
                <w:sz w:val="18"/>
                <w:szCs w:val="18"/>
                <w:rtl w:val="0"/>
              </w:rPr>
              <w:t xml:space="preserve">], [</w:t>
            </w:r>
            <w:hyperlink r:id="rId271">
              <w:r w:rsidDel="00000000" w:rsidR="00000000" w:rsidRPr="00000000">
                <w:rPr>
                  <w:sz w:val="18"/>
                  <w:szCs w:val="18"/>
                  <w:rtl w:val="0"/>
                </w:rPr>
                <w:t xml:space="preserve">Buccal mucosa</w:t>
              </w:r>
            </w:hyperlink>
            <w:r w:rsidDel="00000000" w:rsidR="00000000" w:rsidRPr="00000000">
              <w:rPr>
                <w:sz w:val="18"/>
                <w:szCs w:val="18"/>
                <w:rtl w:val="0"/>
              </w:rPr>
              <w:t xml:space="preserve">], [</w:t>
            </w:r>
            <w:hyperlink r:id="rId272">
              <w:r w:rsidDel="00000000" w:rsidR="00000000" w:rsidRPr="00000000">
                <w:rPr>
                  <w:sz w:val="18"/>
                  <w:szCs w:val="18"/>
                  <w:rtl w:val="0"/>
                </w:rPr>
                <w:t xml:space="preserve">Oral cavity</w:t>
              </w:r>
            </w:hyperlink>
            <w:r w:rsidDel="00000000" w:rsidR="00000000" w:rsidRPr="00000000">
              <w:rPr>
                <w:sz w:val="18"/>
                <w:szCs w:val="18"/>
                <w:rtl w:val="0"/>
              </w:rPr>
              <w:t xml:space="preserve">], [</w:t>
            </w:r>
            <w:hyperlink r:id="rId273">
              <w:r w:rsidDel="00000000" w:rsidR="00000000" w:rsidRPr="00000000">
                <w:rPr>
                  <w:sz w:val="18"/>
                  <w:szCs w:val="18"/>
                  <w:rtl w:val="0"/>
                </w:rPr>
                <w:t xml:space="preserve">Oropharynx (ipsilateral neck)</w:t>
              </w:r>
            </w:hyperlink>
            <w:r w:rsidDel="00000000" w:rsidR="00000000" w:rsidRPr="00000000">
              <w:rPr>
                <w:sz w:val="18"/>
                <w:szCs w:val="18"/>
                <w:rtl w:val="0"/>
              </w:rPr>
              <w:t xml:space="preserve">], [</w:t>
            </w:r>
            <w:hyperlink r:id="rId274">
              <w:r w:rsidDel="00000000" w:rsidR="00000000" w:rsidRPr="00000000">
                <w:rPr>
                  <w:sz w:val="18"/>
                  <w:szCs w:val="18"/>
                  <w:rtl w:val="0"/>
                </w:rPr>
                <w:t xml:space="preserve">Base of tongue</w:t>
              </w:r>
            </w:hyperlink>
            <w:r w:rsidDel="00000000" w:rsidR="00000000" w:rsidRPr="00000000">
              <w:rPr>
                <w:sz w:val="18"/>
                <w:szCs w:val="18"/>
                <w:rtl w:val="0"/>
              </w:rPr>
              <w:t xml:space="preserve">], [</w:t>
            </w:r>
            <w:hyperlink r:id="rId275">
              <w:r w:rsidDel="00000000" w:rsidR="00000000" w:rsidRPr="00000000">
                <w:rPr>
                  <w:sz w:val="18"/>
                  <w:szCs w:val="18"/>
                  <w:rtl w:val="0"/>
                </w:rPr>
                <w:t xml:space="preserve">Supraglottic larynx</w:t>
              </w:r>
            </w:hyperlink>
            <w:r w:rsidDel="00000000" w:rsidR="00000000" w:rsidRPr="00000000">
              <w:rPr>
                <w:sz w:val="18"/>
                <w:szCs w:val="18"/>
                <w:rtl w:val="0"/>
              </w:rPr>
              <w:t xml:space="preserve">], [</w:t>
            </w:r>
            <w:hyperlink r:id="rId276">
              <w:r w:rsidDel="00000000" w:rsidR="00000000" w:rsidRPr="00000000">
                <w:rPr>
                  <w:sz w:val="18"/>
                  <w:szCs w:val="18"/>
                  <w:rtl w:val="0"/>
                </w:rPr>
                <w:t xml:space="preserve">Early stage glottic larynx</w:t>
              </w:r>
            </w:hyperlink>
            <w:r w:rsidDel="00000000" w:rsidR="00000000" w:rsidRPr="00000000">
              <w:rPr>
                <w:sz w:val="18"/>
                <w:szCs w:val="18"/>
                <w:rtl w:val="0"/>
              </w:rPr>
              <w:t xml:space="preserve">], [</w:t>
            </w:r>
            <w:hyperlink r:id="rId277">
              <w:r w:rsidDel="00000000" w:rsidR="00000000" w:rsidRPr="00000000">
                <w:rPr>
                  <w:sz w:val="18"/>
                  <w:szCs w:val="18"/>
                  <w:rtl w:val="0"/>
                </w:rPr>
                <w:t xml:space="preserve">Subglottic larynx</w:t>
              </w:r>
            </w:hyperlink>
            <w:r w:rsidDel="00000000" w:rsidR="00000000" w:rsidRPr="00000000">
              <w:rPr>
                <w:sz w:val="18"/>
                <w:szCs w:val="18"/>
                <w:rtl w:val="0"/>
              </w:rPr>
              <w:t xml:space="preserve">], [</w:t>
            </w:r>
            <w:hyperlink r:id="rId278">
              <w:r w:rsidDel="00000000" w:rsidR="00000000" w:rsidRPr="00000000">
                <w:rPr>
                  <w:sz w:val="18"/>
                  <w:szCs w:val="18"/>
                  <w:rtl w:val="0"/>
                </w:rPr>
                <w:t xml:space="preserve">Pyriform sinus</w:t>
              </w:r>
            </w:hyperlink>
            <w:r w:rsidDel="00000000" w:rsidR="00000000" w:rsidRPr="00000000">
              <w:rPr>
                <w:sz w:val="18"/>
                <w:szCs w:val="18"/>
                <w:rtl w:val="0"/>
              </w:rPr>
              <w:t xml:space="preserve">], [</w:t>
            </w:r>
            <w:hyperlink r:id="rId279">
              <w:r w:rsidDel="00000000" w:rsidR="00000000" w:rsidRPr="00000000">
                <w:rPr>
                  <w:sz w:val="18"/>
                  <w:szCs w:val="18"/>
                  <w:rtl w:val="0"/>
                </w:rPr>
                <w:t xml:space="preserve">Thyroid</w:t>
              </w:r>
            </w:hyperlink>
            <w:r w:rsidDel="00000000" w:rsidR="00000000" w:rsidRPr="00000000">
              <w:rPr>
                <w:sz w:val="18"/>
                <w:szCs w:val="18"/>
                <w:rtl w:val="0"/>
              </w:rPr>
              <w:t xml:space="preserve">], [</w:t>
            </w:r>
            <w:hyperlink r:id="rId280">
              <w:r w:rsidDel="00000000" w:rsidR="00000000" w:rsidRPr="00000000">
                <w:rPr>
                  <w:sz w:val="18"/>
                  <w:szCs w:val="18"/>
                  <w:rtl w:val="0"/>
                </w:rPr>
                <w:t xml:space="preserve">Cancer of unknown primary</w:t>
              </w:r>
            </w:hyperlink>
            <w:r w:rsidDel="00000000" w:rsidR="00000000" w:rsidRPr="00000000">
              <w:rPr>
                <w:sz w:val="18"/>
                <w:szCs w:val="18"/>
                <w:rtl w:val="0"/>
              </w:rPr>
              <w:t xml:space="preserve">].</w:t>
            </w:r>
          </w:p>
          <w:p w:rsidR="00000000" w:rsidDel="00000000" w:rsidP="00000000" w:rsidRDefault="00000000" w:rsidRPr="00000000" w14:paraId="0000045C">
            <w:pPr>
              <w:ind w:left="0" w:right="140" w:firstLine="0"/>
              <w:rPr>
                <w:sz w:val="18"/>
                <w:szCs w:val="18"/>
              </w:rPr>
            </w:pPr>
            <w:r w:rsidDel="00000000" w:rsidR="00000000" w:rsidRPr="00000000">
              <w:rPr>
                <w:b w:val="1"/>
                <w:sz w:val="18"/>
                <w:szCs w:val="18"/>
                <w:rtl w:val="0"/>
              </w:rPr>
              <w:t xml:space="preserve">AVARO</w:t>
            </w:r>
            <w:r w:rsidDel="00000000" w:rsidR="00000000" w:rsidRPr="00000000">
              <w:rPr>
                <w:sz w:val="18"/>
                <w:szCs w:val="18"/>
                <w:rtl w:val="0"/>
              </w:rPr>
              <w:t xml:space="preserve">:  [</w:t>
            </w:r>
            <w:hyperlink r:id="rId281">
              <w:r w:rsidDel="00000000" w:rsidR="00000000" w:rsidRPr="00000000">
                <w:rPr>
                  <w:sz w:val="18"/>
                  <w:szCs w:val="18"/>
                  <w:rtl w:val="0"/>
                </w:rPr>
                <w:t xml:space="preserve">AVARO Neck node levels and Brachial plexus</w:t>
              </w:r>
            </w:hyperlink>
            <w:r w:rsidDel="00000000" w:rsidR="00000000" w:rsidRPr="00000000">
              <w:rPr>
                <w:sz w:val="18"/>
                <w:szCs w:val="18"/>
                <w:rtl w:val="0"/>
              </w:rPr>
              <w:t xml:space="preserve">], [</w:t>
            </w:r>
            <w:hyperlink r:id="rId282">
              <w:r w:rsidDel="00000000" w:rsidR="00000000" w:rsidRPr="00000000">
                <w:rPr>
                  <w:sz w:val="18"/>
                  <w:szCs w:val="18"/>
                  <w:rtl w:val="0"/>
                </w:rPr>
                <w:t xml:space="preserve">AVARO constrictors and OARs</w:t>
              </w:r>
            </w:hyperlink>
            <w:r w:rsidDel="00000000" w:rsidR="00000000" w:rsidRPr="00000000">
              <w:rPr>
                <w:sz w:val="18"/>
                <w:szCs w:val="18"/>
                <w:rtl w:val="0"/>
              </w:rPr>
              <w:t xml:space="preserve">], [</w:t>
            </w:r>
            <w:hyperlink r:id="rId283">
              <w:r w:rsidDel="00000000" w:rsidR="00000000" w:rsidRPr="00000000">
                <w:rPr>
                  <w:sz w:val="18"/>
                  <w:szCs w:val="18"/>
                  <w:rtl w:val="0"/>
                </w:rPr>
                <w:t xml:space="preserve">AVARO Skull Base</w:t>
              </w:r>
            </w:hyperlink>
            <w:r w:rsidDel="00000000" w:rsidR="00000000" w:rsidRPr="00000000">
              <w:rPr>
                <w:sz w:val="18"/>
                <w:szCs w:val="18"/>
                <w:rtl w:val="0"/>
              </w:rPr>
              <w:t xml:space="preserve">]</w:t>
            </w:r>
          </w:p>
          <w:p w:rsidR="00000000" w:rsidDel="00000000" w:rsidP="00000000" w:rsidRDefault="00000000" w:rsidRPr="00000000" w14:paraId="0000045D">
            <w:pPr>
              <w:ind w:left="0" w:right="200" w:firstLine="0"/>
              <w:rPr>
                <w:sz w:val="18"/>
                <w:szCs w:val="18"/>
              </w:rPr>
            </w:pPr>
            <w:r w:rsidDel="00000000" w:rsidR="00000000" w:rsidRPr="00000000">
              <w:rPr>
                <w:sz w:val="18"/>
                <w:szCs w:val="18"/>
                <w:rtl w:val="0"/>
              </w:rPr>
              <w:t xml:space="preserve">Contouring</w:t>
            </w:r>
          </w:p>
          <w:p w:rsidR="00000000" w:rsidDel="00000000" w:rsidP="00000000" w:rsidRDefault="00000000" w:rsidRPr="00000000" w14:paraId="0000045E">
            <w:pPr>
              <w:numPr>
                <w:ilvl w:val="0"/>
                <w:numId w:val="1"/>
              </w:numPr>
              <w:rPr>
                <w:sz w:val="18"/>
                <w:szCs w:val="18"/>
              </w:rPr>
            </w:pPr>
            <w:r w:rsidDel="00000000" w:rsidR="00000000" w:rsidRPr="00000000">
              <w:rPr>
                <w:sz w:val="18"/>
                <w:szCs w:val="18"/>
                <w:rtl w:val="0"/>
              </w:rPr>
              <w:t xml:space="preserve">Head and Neck: Cranial Nerves IX-XII [</w:t>
            </w:r>
            <w:hyperlink r:id="rId284">
              <w:r w:rsidDel="00000000" w:rsidR="00000000" w:rsidRPr="00000000">
                <w:rPr>
                  <w:sz w:val="18"/>
                  <w:szCs w:val="18"/>
                  <w:rtl w:val="0"/>
                </w:rPr>
                <w:t xml:space="preserve">RTOG Contouring Atlases</w:t>
              </w:r>
            </w:hyperlink>
            <w:r w:rsidDel="00000000" w:rsidR="00000000" w:rsidRPr="00000000">
              <w:rPr>
                <w:sz w:val="18"/>
                <w:szCs w:val="18"/>
                <w:rtl w:val="0"/>
              </w:rPr>
              <w:t xml:space="preserve">]</w:t>
            </w:r>
          </w:p>
          <w:p w:rsidR="00000000" w:rsidDel="00000000" w:rsidP="00000000" w:rsidRDefault="00000000" w:rsidRPr="00000000" w14:paraId="0000045F">
            <w:pPr>
              <w:numPr>
                <w:ilvl w:val="0"/>
                <w:numId w:val="1"/>
              </w:numPr>
              <w:rPr>
                <w:sz w:val="18"/>
                <w:szCs w:val="18"/>
              </w:rPr>
            </w:pPr>
            <w:r w:rsidDel="00000000" w:rsidR="00000000" w:rsidRPr="00000000">
              <w:rPr>
                <w:sz w:val="18"/>
                <w:szCs w:val="18"/>
                <w:rtl w:val="0"/>
              </w:rPr>
              <w:t xml:space="preserve">Delineation of neck node levels for H&amp;N tumors [</w:t>
            </w:r>
            <w:hyperlink r:id="rId285">
              <w:r w:rsidDel="00000000" w:rsidR="00000000" w:rsidRPr="00000000">
                <w:rPr>
                  <w:sz w:val="18"/>
                  <w:szCs w:val="18"/>
                  <w:rtl w:val="0"/>
                </w:rPr>
                <w:t xml:space="preserve">Grégoire RTO '13</w:t>
              </w:r>
            </w:hyperlink>
            <w:r w:rsidDel="00000000" w:rsidR="00000000" w:rsidRPr="00000000">
              <w:rPr>
                <w:sz w:val="18"/>
                <w:szCs w:val="18"/>
                <w:rtl w:val="0"/>
              </w:rPr>
              <w:t xml:space="preserve">, </w:t>
            </w:r>
            <w:hyperlink r:id="rId286">
              <w:r w:rsidDel="00000000" w:rsidR="00000000" w:rsidRPr="00000000">
                <w:rPr>
                  <w:sz w:val="18"/>
                  <w:szCs w:val="18"/>
                  <w:rtl w:val="0"/>
                </w:rPr>
                <w:t xml:space="preserve">RTOG Contouring Atlases</w:t>
              </w:r>
            </w:hyperlink>
            <w:r w:rsidDel="00000000" w:rsidR="00000000" w:rsidRPr="00000000">
              <w:rPr>
                <w:sz w:val="18"/>
                <w:szCs w:val="18"/>
                <w:rtl w:val="0"/>
              </w:rPr>
              <w:t xml:space="preserve">, </w:t>
            </w:r>
            <w:hyperlink r:id="rId287">
              <w:r w:rsidDel="00000000" w:rsidR="00000000" w:rsidRPr="00000000">
                <w:rPr>
                  <w:sz w:val="18"/>
                  <w:szCs w:val="18"/>
                  <w:rtl w:val="0"/>
                </w:rPr>
                <w:t xml:space="preserve">Radiopaedia Interactive atlas</w:t>
              </w:r>
            </w:hyperlink>
            <w:r w:rsidDel="00000000" w:rsidR="00000000" w:rsidRPr="00000000">
              <w:rPr>
                <w:sz w:val="18"/>
                <w:szCs w:val="18"/>
                <w:rtl w:val="0"/>
              </w:rPr>
              <w:t xml:space="preserve">] </w:t>
            </w:r>
            <w:hyperlink w:anchor="_rzy8rvsdopq0">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460">
            <w:pPr>
              <w:numPr>
                <w:ilvl w:val="0"/>
                <w:numId w:val="1"/>
              </w:numPr>
              <w:rPr>
                <w:sz w:val="18"/>
                <w:szCs w:val="18"/>
              </w:rPr>
            </w:pPr>
            <w:r w:rsidDel="00000000" w:rsidR="00000000" w:rsidRPr="00000000">
              <w:rPr>
                <w:sz w:val="18"/>
                <w:szCs w:val="18"/>
                <w:rtl w:val="0"/>
              </w:rPr>
              <w:t xml:space="preserve">Delineation of CTVp in H&amp;N cancer [</w:t>
            </w:r>
            <w:hyperlink r:id="rId288">
              <w:r w:rsidDel="00000000" w:rsidR="00000000" w:rsidRPr="00000000">
                <w:rPr>
                  <w:sz w:val="18"/>
                  <w:szCs w:val="18"/>
                  <w:rtl w:val="0"/>
                </w:rPr>
                <w:t xml:space="preserve">Grégoire Rad Onc '18</w:t>
              </w:r>
            </w:hyperlink>
            <w:r w:rsidDel="00000000" w:rsidR="00000000" w:rsidRPr="00000000">
              <w:rPr>
                <w:sz w:val="18"/>
                <w:szCs w:val="18"/>
                <w:rtl w:val="0"/>
              </w:rPr>
              <w:t xml:space="preserve">] </w:t>
            </w:r>
            <w:hyperlink w:anchor="kix.kqkdc6ce2kxe">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461">
            <w:pPr>
              <w:numPr>
                <w:ilvl w:val="0"/>
                <w:numId w:val="1"/>
              </w:numPr>
              <w:rPr>
                <w:sz w:val="18"/>
                <w:szCs w:val="18"/>
              </w:rPr>
            </w:pPr>
            <w:r w:rsidDel="00000000" w:rsidR="00000000" w:rsidRPr="00000000">
              <w:rPr>
                <w:sz w:val="18"/>
                <w:szCs w:val="18"/>
                <w:rtl w:val="0"/>
              </w:rPr>
              <w:t xml:space="preserve">Delineation of CTVp and CTVn in the primary RT of OC, OP, hypopharyngeal and laryngeal [</w:t>
            </w:r>
            <w:hyperlink r:id="rId289">
              <w:r w:rsidDel="00000000" w:rsidR="00000000" w:rsidRPr="00000000">
                <w:rPr>
                  <w:sz w:val="18"/>
                  <w:szCs w:val="18"/>
                  <w:rtl w:val="0"/>
                </w:rPr>
                <w:t xml:space="preserve">Grégoire Oral Onc '18</w:t>
              </w:r>
            </w:hyperlink>
            <w:r w:rsidDel="00000000" w:rsidR="00000000" w:rsidRPr="00000000">
              <w:rPr>
                <w:sz w:val="18"/>
                <w:szCs w:val="18"/>
                <w:rtl w:val="0"/>
              </w:rPr>
              <w:t xml:space="preserve">] </w:t>
            </w:r>
            <w:hyperlink w:anchor="jotgn0jfcaxd">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462">
            <w:pPr>
              <w:numPr>
                <w:ilvl w:val="0"/>
                <w:numId w:val="1"/>
              </w:numPr>
              <w:rPr>
                <w:sz w:val="18"/>
                <w:szCs w:val="18"/>
              </w:rPr>
            </w:pPr>
            <w:r w:rsidDel="00000000" w:rsidR="00000000" w:rsidRPr="00000000">
              <w:rPr>
                <w:sz w:val="18"/>
                <w:szCs w:val="18"/>
                <w:rtl w:val="0"/>
              </w:rPr>
              <w:t xml:space="preserve">Selection of lymph node target volumes of neck node levels for definitive H&amp;N RT [</w:t>
            </w:r>
            <w:hyperlink r:id="rId290">
              <w:r w:rsidDel="00000000" w:rsidR="00000000" w:rsidRPr="00000000">
                <w:rPr>
                  <w:sz w:val="18"/>
                  <w:szCs w:val="18"/>
                  <w:rtl w:val="0"/>
                </w:rPr>
                <w:t xml:space="preserve">Biau RTO '19</w:t>
              </w:r>
            </w:hyperlink>
            <w:r w:rsidDel="00000000" w:rsidR="00000000" w:rsidRPr="00000000">
              <w:rPr>
                <w:sz w:val="18"/>
                <w:szCs w:val="18"/>
                <w:rtl w:val="0"/>
              </w:rPr>
              <w:t xml:space="preserve">]. </w:t>
            </w:r>
            <w:hyperlink w:anchor="_rzy8rvsdopq0">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463">
            <w:pPr>
              <w:numPr>
                <w:ilvl w:val="0"/>
                <w:numId w:val="1"/>
              </w:numPr>
              <w:rPr>
                <w:sz w:val="18"/>
                <w:szCs w:val="18"/>
              </w:rPr>
            </w:pPr>
            <w:r w:rsidDel="00000000" w:rsidR="00000000" w:rsidRPr="00000000">
              <w:rPr>
                <w:sz w:val="18"/>
                <w:szCs w:val="18"/>
                <w:rtl w:val="0"/>
              </w:rPr>
              <w:t xml:space="preserve">Practical clinical guidelines for contouring the trigeminal nerve (V) and its branches [</w:t>
            </w:r>
            <w:hyperlink r:id="rId291">
              <w:r w:rsidDel="00000000" w:rsidR="00000000" w:rsidRPr="00000000">
                <w:rPr>
                  <w:sz w:val="18"/>
                  <w:szCs w:val="18"/>
                  <w:rtl w:val="0"/>
                </w:rPr>
                <w:t xml:space="preserve">Atlas (Supplement) Biau RTO '19</w:t>
              </w:r>
            </w:hyperlink>
            <w:r w:rsidDel="00000000" w:rsidR="00000000" w:rsidRPr="00000000">
              <w:rPr>
                <w:sz w:val="18"/>
                <w:szCs w:val="18"/>
                <w:rtl w:val="0"/>
              </w:rPr>
              <w:t xml:space="preserve">] </w:t>
            </w:r>
            <w:hyperlink w:anchor="_q4gl8dq6tbz5">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464">
            <w:pPr>
              <w:numPr>
                <w:ilvl w:val="0"/>
                <w:numId w:val="1"/>
              </w:numPr>
              <w:rPr>
                <w:sz w:val="18"/>
                <w:szCs w:val="18"/>
              </w:rPr>
            </w:pPr>
            <w:r w:rsidDel="00000000" w:rsidR="00000000" w:rsidRPr="00000000">
              <w:rPr>
                <w:sz w:val="18"/>
                <w:szCs w:val="18"/>
                <w:rtl w:val="0"/>
              </w:rPr>
              <w:t xml:space="preserve">PNI in Head and Neck Cancer [</w:t>
            </w:r>
            <w:hyperlink r:id="rId292">
              <w:r w:rsidDel="00000000" w:rsidR="00000000" w:rsidRPr="00000000">
                <w:rPr>
                  <w:sz w:val="18"/>
                  <w:szCs w:val="18"/>
                  <w:rtl w:val="0"/>
                </w:rPr>
                <w:t xml:space="preserve">Bakst IJROBP '19</w:t>
              </w:r>
            </w:hyperlink>
            <w:r w:rsidDel="00000000" w:rsidR="00000000" w:rsidRPr="00000000">
              <w:rPr>
                <w:sz w:val="18"/>
                <w:szCs w:val="18"/>
                <w:rtl w:val="0"/>
              </w:rPr>
              <w:t xml:space="preserve">]: How to chase nerves, recommended doses. </w:t>
            </w:r>
            <w:hyperlink w:anchor="_q4gl8dq6tbz5">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465">
            <w:pPr>
              <w:numPr>
                <w:ilvl w:val="0"/>
                <w:numId w:val="1"/>
              </w:numPr>
              <w:rPr>
                <w:sz w:val="18"/>
                <w:szCs w:val="18"/>
              </w:rPr>
            </w:pPr>
            <w:r w:rsidDel="00000000" w:rsidR="00000000" w:rsidRPr="00000000">
              <w:rPr>
                <w:sz w:val="18"/>
                <w:szCs w:val="18"/>
                <w:rtl w:val="0"/>
              </w:rPr>
              <w:t xml:space="preserve">Standardized Method for Contouring Brachial Plexus </w:t>
            </w:r>
            <w:hyperlink r:id="rId293">
              <w:r w:rsidDel="00000000" w:rsidR="00000000" w:rsidRPr="00000000">
                <w:rPr>
                  <w:sz w:val="18"/>
                  <w:szCs w:val="18"/>
                  <w:rtl w:val="0"/>
                </w:rPr>
                <w:t xml:space="preserve">[Hall IJROBP '08]</w:t>
              </w:r>
            </w:hyperlink>
            <w:r w:rsidDel="00000000" w:rsidR="00000000" w:rsidRPr="00000000">
              <w:rPr>
                <w:sz w:val="18"/>
                <w:szCs w:val="18"/>
                <w:rtl w:val="0"/>
              </w:rPr>
              <w:t xml:space="preserve">.</w:t>
            </w:r>
          </w:p>
          <w:p w:rsidR="00000000" w:rsidDel="00000000" w:rsidP="00000000" w:rsidRDefault="00000000" w:rsidRPr="00000000" w14:paraId="00000466">
            <w:pPr>
              <w:numPr>
                <w:ilvl w:val="0"/>
                <w:numId w:val="1"/>
              </w:numPr>
              <w:rPr>
                <w:sz w:val="18"/>
                <w:szCs w:val="18"/>
              </w:rPr>
            </w:pPr>
            <w:r w:rsidDel="00000000" w:rsidR="00000000" w:rsidRPr="00000000">
              <w:rPr>
                <w:sz w:val="18"/>
                <w:szCs w:val="18"/>
                <w:rtl w:val="0"/>
              </w:rPr>
              <w:t xml:space="preserve">Delineating brachial plexus, cochlea, pharyngeal constrictors, and optic chiasm in H&amp;N RT [</w:t>
            </w:r>
            <w:hyperlink r:id="rId294">
              <w:r w:rsidDel="00000000" w:rsidR="00000000" w:rsidRPr="00000000">
                <w:rPr>
                  <w:sz w:val="18"/>
                  <w:szCs w:val="18"/>
                  <w:rtl w:val="0"/>
                </w:rPr>
                <w:t xml:space="preserve">Genovesi Radiol Med '15</w:t>
              </w:r>
            </w:hyperlink>
            <w:r w:rsidDel="00000000" w:rsidR="00000000" w:rsidRPr="00000000">
              <w:rPr>
                <w:sz w:val="18"/>
                <w:szCs w:val="18"/>
                <w:rtl w:val="0"/>
              </w:rPr>
              <w:t xml:space="preserve">]</w:t>
            </w:r>
          </w:p>
          <w:p w:rsidR="00000000" w:rsidDel="00000000" w:rsidP="00000000" w:rsidRDefault="00000000" w:rsidRPr="00000000" w14:paraId="00000467">
            <w:pPr>
              <w:numPr>
                <w:ilvl w:val="0"/>
                <w:numId w:val="1"/>
              </w:numPr>
              <w:rPr>
                <w:sz w:val="18"/>
                <w:szCs w:val="18"/>
              </w:rPr>
            </w:pPr>
            <w:r w:rsidDel="00000000" w:rsidR="00000000" w:rsidRPr="00000000">
              <w:rPr>
                <w:sz w:val="18"/>
                <w:szCs w:val="18"/>
                <w:rtl w:val="0"/>
              </w:rPr>
              <w:t xml:space="preserve">Guidelines for delineation of OARs for NPX Cancer (Scrollable atlas in Supplementary) [</w:t>
            </w:r>
            <w:hyperlink r:id="rId295">
              <w:r w:rsidDel="00000000" w:rsidR="00000000" w:rsidRPr="00000000">
                <w:rPr>
                  <w:sz w:val="18"/>
                  <w:szCs w:val="18"/>
                  <w:rtl w:val="0"/>
                </w:rPr>
                <w:t xml:space="preserve">Sun RTO '14</w:t>
              </w:r>
            </w:hyperlink>
            <w:r w:rsidDel="00000000" w:rsidR="00000000" w:rsidRPr="00000000">
              <w:rPr>
                <w:sz w:val="18"/>
                <w:szCs w:val="18"/>
                <w:rtl w:val="0"/>
              </w:rPr>
              <w:t xml:space="preserve">]. </w:t>
            </w:r>
            <w:hyperlink w:anchor="_jzpa1pl26apt">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468">
            <w:pPr>
              <w:numPr>
                <w:ilvl w:val="0"/>
                <w:numId w:val="1"/>
              </w:numPr>
              <w:rPr>
                <w:sz w:val="18"/>
                <w:szCs w:val="18"/>
              </w:rPr>
            </w:pPr>
            <w:r w:rsidDel="00000000" w:rsidR="00000000" w:rsidRPr="00000000">
              <w:rPr>
                <w:sz w:val="18"/>
                <w:szCs w:val="18"/>
                <w:rtl w:val="0"/>
              </w:rPr>
              <w:t xml:space="preserve">International guidelines for delineation of CTV for NPX Cancer [</w:t>
            </w:r>
            <w:hyperlink r:id="rId296">
              <w:r w:rsidDel="00000000" w:rsidR="00000000" w:rsidRPr="00000000">
                <w:rPr>
                  <w:sz w:val="18"/>
                  <w:szCs w:val="18"/>
                  <w:rtl w:val="0"/>
                </w:rPr>
                <w:t xml:space="preserve">A Lee RTO '18</w:t>
              </w:r>
            </w:hyperlink>
            <w:r w:rsidDel="00000000" w:rsidR="00000000" w:rsidRPr="00000000">
              <w:rPr>
                <w:sz w:val="18"/>
                <w:szCs w:val="18"/>
                <w:rtl w:val="0"/>
              </w:rPr>
              <w:t xml:space="preserve">]. </w:t>
            </w:r>
            <w:hyperlink w:anchor="_jzpa1pl26apt">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469">
            <w:pPr>
              <w:numPr>
                <w:ilvl w:val="0"/>
                <w:numId w:val="1"/>
              </w:numPr>
              <w:rPr>
                <w:sz w:val="18"/>
                <w:szCs w:val="18"/>
              </w:rPr>
            </w:pPr>
            <w:r w:rsidDel="00000000" w:rsidR="00000000" w:rsidRPr="00000000">
              <w:rPr>
                <w:sz w:val="18"/>
                <w:szCs w:val="18"/>
                <w:rtl w:val="0"/>
              </w:rPr>
              <w:t xml:space="preserve">International guidelines for Dose Prioritization and Acceptance Criteria in NPX RT Planning [</w:t>
            </w:r>
            <w:hyperlink r:id="rId297">
              <w:r w:rsidDel="00000000" w:rsidR="00000000" w:rsidRPr="00000000">
                <w:rPr>
                  <w:sz w:val="18"/>
                  <w:szCs w:val="18"/>
                  <w:rtl w:val="0"/>
                </w:rPr>
                <w:t xml:space="preserve">A Lee IJROBP '19</w:t>
              </w:r>
            </w:hyperlink>
            <w:r w:rsidDel="00000000" w:rsidR="00000000" w:rsidRPr="00000000">
              <w:rPr>
                <w:sz w:val="18"/>
                <w:szCs w:val="18"/>
                <w:rtl w:val="0"/>
              </w:rPr>
              <w:t xml:space="preserve">]. </w:t>
            </w:r>
            <w:hyperlink w:anchor="_jzpa1pl26apt">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46A">
            <w:pPr>
              <w:numPr>
                <w:ilvl w:val="0"/>
                <w:numId w:val="1"/>
              </w:numPr>
              <w:rPr>
                <w:sz w:val="18"/>
                <w:szCs w:val="18"/>
              </w:rPr>
            </w:pPr>
            <w:r w:rsidDel="00000000" w:rsidR="00000000" w:rsidRPr="00000000">
              <w:rPr>
                <w:sz w:val="18"/>
                <w:szCs w:val="18"/>
                <w:rtl w:val="0"/>
              </w:rPr>
              <w:t xml:space="preserve">Target delineation for postoperative treatment of H&amp;N cancer [</w:t>
            </w:r>
            <w:hyperlink r:id="rId298">
              <w:r w:rsidDel="00000000" w:rsidR="00000000" w:rsidRPr="00000000">
                <w:rPr>
                  <w:sz w:val="18"/>
                  <w:szCs w:val="18"/>
                  <w:rtl w:val="0"/>
                </w:rPr>
                <w:t xml:space="preserve">Evans and Beasley Oral Onc '18</w:t>
              </w:r>
            </w:hyperlink>
            <w:r w:rsidDel="00000000" w:rsidR="00000000" w:rsidRPr="00000000">
              <w:rPr>
                <w:sz w:val="18"/>
                <w:szCs w:val="18"/>
                <w:rtl w:val="0"/>
              </w:rPr>
              <w:t xml:space="preserve">]. </w:t>
            </w:r>
            <w:hyperlink w:anchor="3idlkksib7f2">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46B">
            <w:pPr>
              <w:numPr>
                <w:ilvl w:val="0"/>
                <w:numId w:val="1"/>
              </w:numPr>
              <w:rPr>
                <w:sz w:val="18"/>
                <w:szCs w:val="18"/>
              </w:rPr>
            </w:pPr>
            <w:r w:rsidDel="00000000" w:rsidR="00000000" w:rsidRPr="00000000">
              <w:rPr>
                <w:sz w:val="18"/>
                <w:szCs w:val="18"/>
                <w:rtl w:val="0"/>
              </w:rPr>
              <w:t xml:space="preserve">IMRT for H&amp;N Cancer: Emphasis on selection and delineation of targets </w:t>
            </w:r>
            <w:hyperlink r:id="rId299">
              <w:r w:rsidDel="00000000" w:rsidR="00000000" w:rsidRPr="00000000">
                <w:rPr>
                  <w:sz w:val="18"/>
                  <w:szCs w:val="18"/>
                  <w:rtl w:val="0"/>
                </w:rPr>
                <w:t xml:space="preserve">[Eisbruch SRO '02]</w:t>
              </w:r>
            </w:hyperlink>
            <w:r w:rsidDel="00000000" w:rsidR="00000000" w:rsidRPr="00000000">
              <w:rPr>
                <w:sz w:val="18"/>
                <w:szCs w:val="18"/>
                <w:rtl w:val="0"/>
              </w:rPr>
              <w:t xml:space="preserve">.</w:t>
            </w:r>
          </w:p>
          <w:p w:rsidR="00000000" w:rsidDel="00000000" w:rsidP="00000000" w:rsidRDefault="00000000" w:rsidRPr="00000000" w14:paraId="0000046C">
            <w:pPr>
              <w:numPr>
                <w:ilvl w:val="0"/>
                <w:numId w:val="1"/>
              </w:numPr>
              <w:rPr>
                <w:sz w:val="18"/>
                <w:szCs w:val="18"/>
              </w:rPr>
            </w:pPr>
            <w:r w:rsidDel="00000000" w:rsidR="00000000" w:rsidRPr="00000000">
              <w:rPr>
                <w:sz w:val="18"/>
                <w:szCs w:val="18"/>
                <w:rtl w:val="0"/>
              </w:rPr>
              <w:t xml:space="preserve">IMRT contouring for glottic cancer [</w:t>
            </w:r>
            <w:hyperlink r:id="rId300">
              <w:r w:rsidDel="00000000" w:rsidR="00000000" w:rsidRPr="00000000">
                <w:rPr>
                  <w:sz w:val="18"/>
                  <w:szCs w:val="18"/>
                  <w:rtl w:val="0"/>
                </w:rPr>
                <w:t xml:space="preserve">Berwouts H&amp;N '16</w:t>
              </w:r>
            </w:hyperlink>
            <w:r w:rsidDel="00000000" w:rsidR="00000000" w:rsidRPr="00000000">
              <w:rPr>
                <w:sz w:val="18"/>
                <w:szCs w:val="18"/>
                <w:rtl w:val="0"/>
              </w:rPr>
              <w:t xml:space="preserve">] </w:t>
            </w:r>
            <w:hyperlink w:anchor="yte8cgcrznq">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46D">
            <w:pPr>
              <w:numPr>
                <w:ilvl w:val="0"/>
                <w:numId w:val="1"/>
              </w:numPr>
              <w:rPr>
                <w:sz w:val="18"/>
                <w:szCs w:val="18"/>
              </w:rPr>
            </w:pPr>
            <w:r w:rsidDel="00000000" w:rsidR="00000000" w:rsidRPr="00000000">
              <w:rPr>
                <w:sz w:val="18"/>
                <w:szCs w:val="18"/>
                <w:rtl w:val="0"/>
              </w:rPr>
              <w:t xml:space="preserve">CT based contouring of H&amp;N OARs (DAHANCA, EORTC, GORTEC, NCIC, NRG, TROG) </w:t>
            </w:r>
            <w:hyperlink r:id="rId301">
              <w:r w:rsidDel="00000000" w:rsidR="00000000" w:rsidRPr="00000000">
                <w:rPr>
                  <w:sz w:val="18"/>
                  <w:szCs w:val="18"/>
                  <w:rtl w:val="0"/>
                </w:rPr>
                <w:t xml:space="preserve">[Brouwer RTO '15, </w:t>
              </w:r>
            </w:hyperlink>
            <w:hyperlink r:id="rId302">
              <w:r w:rsidDel="00000000" w:rsidR="00000000" w:rsidRPr="00000000">
                <w:rPr>
                  <w:sz w:val="18"/>
                  <w:szCs w:val="18"/>
                  <w:rtl w:val="0"/>
                </w:rPr>
                <w:t xml:space="preserve">eContour Atlas</w:t>
              </w:r>
            </w:hyperlink>
            <w:hyperlink r:id="rId303">
              <w:r w:rsidDel="00000000" w:rsidR="00000000" w:rsidRPr="00000000">
                <w:rPr>
                  <w:sz w:val="18"/>
                  <w:szCs w:val="18"/>
                  <w:rtl w:val="0"/>
                </w:rPr>
                <w:t xml:space="preserve">]</w:t>
              </w:r>
            </w:hyperlink>
            <w:r w:rsidDel="00000000" w:rsidR="00000000" w:rsidRPr="00000000">
              <w:rPr>
                <w:sz w:val="18"/>
                <w:szCs w:val="18"/>
                <w:rtl w:val="0"/>
              </w:rPr>
              <w:t xml:space="preserve">.</w:t>
            </w:r>
          </w:p>
          <w:p w:rsidR="00000000" w:rsidDel="00000000" w:rsidP="00000000" w:rsidRDefault="00000000" w:rsidRPr="00000000" w14:paraId="0000046E">
            <w:pPr>
              <w:numPr>
                <w:ilvl w:val="0"/>
                <w:numId w:val="1"/>
              </w:numPr>
              <w:rPr>
                <w:sz w:val="18"/>
                <w:szCs w:val="18"/>
              </w:rPr>
            </w:pPr>
            <w:r w:rsidDel="00000000" w:rsidR="00000000" w:rsidRPr="00000000">
              <w:rPr>
                <w:sz w:val="18"/>
                <w:szCs w:val="18"/>
                <w:rtl w:val="0"/>
              </w:rPr>
              <w:t xml:space="preserve">Development of a standardized method for contouring the larynx and its substructures [</w:t>
            </w:r>
            <w:hyperlink r:id="rId304">
              <w:r w:rsidDel="00000000" w:rsidR="00000000" w:rsidRPr="00000000">
                <w:rPr>
                  <w:sz w:val="18"/>
                  <w:szCs w:val="18"/>
                  <w:rtl w:val="0"/>
                </w:rPr>
                <w:t xml:space="preserve">Choi Rad Onc '14</w:t>
              </w:r>
            </w:hyperlink>
            <w:r w:rsidDel="00000000" w:rsidR="00000000" w:rsidRPr="00000000">
              <w:rPr>
                <w:sz w:val="18"/>
                <w:szCs w:val="18"/>
                <w:rtl w:val="0"/>
              </w:rPr>
              <w:t xml:space="preserve">, </w:t>
            </w:r>
            <w:hyperlink r:id="rId305">
              <w:r w:rsidDel="00000000" w:rsidR="00000000" w:rsidRPr="00000000">
                <w:rPr>
                  <w:sz w:val="18"/>
                  <w:szCs w:val="18"/>
                  <w:rtl w:val="0"/>
                </w:rPr>
                <w:t xml:space="preserve">eContour Atlas</w:t>
              </w:r>
            </w:hyperlink>
            <w:r w:rsidDel="00000000" w:rsidR="00000000" w:rsidRPr="00000000">
              <w:rPr>
                <w:sz w:val="18"/>
                <w:szCs w:val="18"/>
                <w:rtl w:val="0"/>
              </w:rPr>
              <w:t xml:space="preserve">]</w:t>
            </w:r>
          </w:p>
          <w:p w:rsidR="00000000" w:rsidDel="00000000" w:rsidP="00000000" w:rsidRDefault="00000000" w:rsidRPr="00000000" w14:paraId="0000046F">
            <w:pPr>
              <w:numPr>
                <w:ilvl w:val="0"/>
                <w:numId w:val="1"/>
              </w:numPr>
              <w:rPr>
                <w:sz w:val="18"/>
                <w:szCs w:val="18"/>
              </w:rPr>
            </w:pPr>
            <w:r w:rsidDel="00000000" w:rsidR="00000000" w:rsidRPr="00000000">
              <w:rPr>
                <w:sz w:val="18"/>
                <w:szCs w:val="18"/>
                <w:rtl w:val="0"/>
              </w:rPr>
              <w:t xml:space="preserve">Functional swallowing units as OARs for RT [</w:t>
            </w:r>
            <w:hyperlink r:id="rId306">
              <w:r w:rsidDel="00000000" w:rsidR="00000000" w:rsidRPr="00000000">
                <w:rPr>
                  <w:sz w:val="18"/>
                  <w:szCs w:val="18"/>
                  <w:rtl w:val="0"/>
                </w:rPr>
                <w:t xml:space="preserve">Gawryszuk RTO '19</w:t>
              </w:r>
            </w:hyperlink>
            <w:r w:rsidDel="00000000" w:rsidR="00000000" w:rsidRPr="00000000">
              <w:rPr>
                <w:sz w:val="18"/>
                <w:szCs w:val="18"/>
                <w:rtl w:val="0"/>
              </w:rPr>
              <w:t xml:space="preserve">].</w:t>
            </w:r>
          </w:p>
          <w:p w:rsidR="00000000" w:rsidDel="00000000" w:rsidP="00000000" w:rsidRDefault="00000000" w:rsidRPr="00000000" w14:paraId="00000470">
            <w:pPr>
              <w:numPr>
                <w:ilvl w:val="0"/>
                <w:numId w:val="1"/>
              </w:numPr>
              <w:rPr>
                <w:sz w:val="18"/>
                <w:szCs w:val="18"/>
              </w:rPr>
            </w:pPr>
            <w:r w:rsidDel="00000000" w:rsidR="00000000" w:rsidRPr="00000000">
              <w:rPr>
                <w:sz w:val="18"/>
                <w:szCs w:val="18"/>
                <w:rtl w:val="0"/>
              </w:rPr>
              <w:t xml:space="preserve">Delineation of OARs involved in swallowing for RT treatment planning [</w:t>
            </w:r>
            <w:hyperlink r:id="rId307">
              <w:r w:rsidDel="00000000" w:rsidR="00000000" w:rsidRPr="00000000">
                <w:rPr>
                  <w:sz w:val="18"/>
                  <w:szCs w:val="18"/>
                  <w:rtl w:val="0"/>
                </w:rPr>
                <w:t xml:space="preserve">Christianen RTO '11</w:t>
              </w:r>
            </w:hyperlink>
            <w:r w:rsidDel="00000000" w:rsidR="00000000" w:rsidRPr="00000000">
              <w:rPr>
                <w:sz w:val="18"/>
                <w:szCs w:val="18"/>
                <w:rtl w:val="0"/>
              </w:rPr>
              <w:t xml:space="preserve">] </w:t>
            </w:r>
          </w:p>
          <w:p w:rsidR="00000000" w:rsidDel="00000000" w:rsidP="00000000" w:rsidRDefault="00000000" w:rsidRPr="00000000" w14:paraId="00000471">
            <w:pPr>
              <w:numPr>
                <w:ilvl w:val="0"/>
                <w:numId w:val="1"/>
              </w:numPr>
              <w:rPr>
                <w:sz w:val="18"/>
                <w:szCs w:val="18"/>
              </w:rPr>
            </w:pPr>
            <w:r w:rsidDel="00000000" w:rsidR="00000000" w:rsidRPr="00000000">
              <w:rPr>
                <w:sz w:val="18"/>
                <w:szCs w:val="18"/>
                <w:rtl w:val="0"/>
              </w:rPr>
              <w:t xml:space="preserve">Delineation for OARs involved in radiation induced salivary dysfunction and xerostomia [</w:t>
            </w:r>
            <w:hyperlink r:id="rId308">
              <w:r w:rsidDel="00000000" w:rsidR="00000000" w:rsidRPr="00000000">
                <w:rPr>
                  <w:sz w:val="18"/>
                  <w:szCs w:val="18"/>
                  <w:rtl w:val="0"/>
                </w:rPr>
                <w:t xml:space="preserve">van de Water RTO '09</w:t>
              </w:r>
            </w:hyperlink>
            <w:r w:rsidDel="00000000" w:rsidR="00000000" w:rsidRPr="00000000">
              <w:rPr>
                <w:sz w:val="18"/>
                <w:szCs w:val="18"/>
                <w:rtl w:val="0"/>
              </w:rPr>
              <w:t xml:space="preserve">].</w:t>
            </w:r>
          </w:p>
          <w:p w:rsidR="00000000" w:rsidDel="00000000" w:rsidP="00000000" w:rsidRDefault="00000000" w:rsidRPr="00000000" w14:paraId="00000472">
            <w:pPr>
              <w:numPr>
                <w:ilvl w:val="0"/>
                <w:numId w:val="1"/>
              </w:numPr>
              <w:rPr>
                <w:sz w:val="18"/>
                <w:szCs w:val="18"/>
              </w:rPr>
            </w:pPr>
            <w:r w:rsidDel="00000000" w:rsidR="00000000" w:rsidRPr="00000000">
              <w:rPr>
                <w:sz w:val="18"/>
                <w:szCs w:val="18"/>
                <w:rtl w:val="0"/>
              </w:rPr>
              <w:t xml:space="preserve">Contouring guidelines with an MR-based atlas of brainstem structures involved in RINV [</w:t>
            </w:r>
            <w:hyperlink r:id="rId309">
              <w:r w:rsidDel="00000000" w:rsidR="00000000" w:rsidRPr="00000000">
                <w:rPr>
                  <w:sz w:val="18"/>
                  <w:szCs w:val="18"/>
                  <w:rtl w:val="0"/>
                </w:rPr>
                <w:t xml:space="preserve">Beddok RTO '19</w:t>
              </w:r>
            </w:hyperlink>
            <w:r w:rsidDel="00000000" w:rsidR="00000000" w:rsidRPr="00000000">
              <w:rPr>
                <w:sz w:val="18"/>
                <w:szCs w:val="18"/>
                <w:rtl w:val="0"/>
              </w:rPr>
              <w:t xml:space="preserve">].</w:t>
            </w:r>
          </w:p>
          <w:p w:rsidR="00000000" w:rsidDel="00000000" w:rsidP="00000000" w:rsidRDefault="00000000" w:rsidRPr="00000000" w14:paraId="00000473">
            <w:pPr>
              <w:numPr>
                <w:ilvl w:val="0"/>
                <w:numId w:val="1"/>
              </w:numPr>
              <w:rPr>
                <w:sz w:val="18"/>
                <w:szCs w:val="18"/>
              </w:rPr>
            </w:pPr>
            <w:r w:rsidDel="00000000" w:rsidR="00000000" w:rsidRPr="00000000">
              <w:rPr>
                <w:sz w:val="18"/>
                <w:szCs w:val="18"/>
                <w:rtl w:val="0"/>
              </w:rPr>
              <w:t xml:space="preserve">Contouring the middle and inner ear on RT planning scans [</w:t>
            </w:r>
            <w:hyperlink r:id="rId310">
              <w:r w:rsidDel="00000000" w:rsidR="00000000" w:rsidRPr="00000000">
                <w:rPr>
                  <w:sz w:val="18"/>
                  <w:szCs w:val="18"/>
                  <w:rtl w:val="0"/>
                </w:rPr>
                <w:t xml:space="preserve">Pacholke AJCO '05</w:t>
              </w:r>
            </w:hyperlink>
            <w:r w:rsidDel="00000000" w:rsidR="00000000" w:rsidRPr="00000000">
              <w:rPr>
                <w:sz w:val="18"/>
                <w:szCs w:val="18"/>
                <w:rtl w:val="0"/>
              </w:rPr>
              <w:t xml:space="preserve">]</w:t>
            </w:r>
          </w:p>
          <w:p w:rsidR="00000000" w:rsidDel="00000000" w:rsidP="00000000" w:rsidRDefault="00000000" w:rsidRPr="00000000" w14:paraId="00000474">
            <w:pPr>
              <w:numPr>
                <w:ilvl w:val="0"/>
                <w:numId w:val="1"/>
              </w:numPr>
              <w:rPr>
                <w:sz w:val="18"/>
                <w:szCs w:val="18"/>
              </w:rPr>
            </w:pPr>
            <w:r w:rsidDel="00000000" w:rsidR="00000000" w:rsidRPr="00000000">
              <w:rPr>
                <w:sz w:val="18"/>
                <w:szCs w:val="18"/>
                <w:rtl w:val="0"/>
              </w:rPr>
              <w:t xml:space="preserve">Clinical practice guidance for RT planning after induction chemo in H&amp;N cancer [</w:t>
            </w:r>
            <w:hyperlink r:id="rId311">
              <w:r w:rsidDel="00000000" w:rsidR="00000000" w:rsidRPr="00000000">
                <w:rPr>
                  <w:sz w:val="18"/>
                  <w:szCs w:val="18"/>
                  <w:rtl w:val="0"/>
                </w:rPr>
                <w:t xml:space="preserve">Salama IJROBP '09</w:t>
              </w:r>
            </w:hyperlink>
            <w:r w:rsidDel="00000000" w:rsidR="00000000" w:rsidRPr="00000000">
              <w:rPr>
                <w:sz w:val="18"/>
                <w:szCs w:val="18"/>
                <w:rtl w:val="0"/>
              </w:rPr>
              <w:t xml:space="preserve">]</w:t>
            </w:r>
          </w:p>
          <w:p w:rsidR="00000000" w:rsidDel="00000000" w:rsidP="00000000" w:rsidRDefault="00000000" w:rsidRPr="00000000" w14:paraId="00000475">
            <w:pPr>
              <w:numPr>
                <w:ilvl w:val="0"/>
                <w:numId w:val="1"/>
              </w:numPr>
              <w:rPr>
                <w:sz w:val="18"/>
                <w:szCs w:val="18"/>
              </w:rPr>
            </w:pPr>
            <w:r w:rsidDel="00000000" w:rsidR="00000000" w:rsidRPr="00000000">
              <w:rPr>
                <w:sz w:val="18"/>
                <w:szCs w:val="18"/>
                <w:rtl w:val="0"/>
              </w:rPr>
              <w:t xml:space="preserve">GEORCC target volumes for H&amp;N cancer of unknown primary [</w:t>
            </w:r>
            <w:hyperlink r:id="rId312">
              <w:r w:rsidDel="00000000" w:rsidR="00000000" w:rsidRPr="00000000">
                <w:rPr>
                  <w:sz w:val="18"/>
                  <w:szCs w:val="18"/>
                  <w:rtl w:val="0"/>
                </w:rPr>
                <w:t xml:space="preserve">Cabrera Rodriguez CROH '18</w:t>
              </w:r>
            </w:hyperlink>
            <w:r w:rsidDel="00000000" w:rsidR="00000000" w:rsidRPr="00000000">
              <w:rPr>
                <w:sz w:val="18"/>
                <w:szCs w:val="18"/>
                <w:rtl w:val="0"/>
              </w:rPr>
              <w:t xml:space="preserve">]</w:t>
            </w:r>
          </w:p>
          <w:p w:rsidR="00000000" w:rsidDel="00000000" w:rsidP="00000000" w:rsidRDefault="00000000" w:rsidRPr="00000000" w14:paraId="00000476">
            <w:pPr>
              <w:numPr>
                <w:ilvl w:val="0"/>
                <w:numId w:val="1"/>
              </w:numPr>
              <w:rPr>
                <w:sz w:val="18"/>
                <w:szCs w:val="18"/>
              </w:rPr>
            </w:pPr>
            <w:r w:rsidDel="00000000" w:rsidR="00000000" w:rsidRPr="00000000">
              <w:rPr>
                <w:sz w:val="18"/>
                <w:szCs w:val="18"/>
                <w:rtl w:val="0"/>
              </w:rPr>
              <w:t xml:space="preserve">Standardization of target volume delineation in carotid-sparing IMRT for early glottic cancer [</w:t>
            </w:r>
            <w:hyperlink r:id="rId313">
              <w:r w:rsidDel="00000000" w:rsidR="00000000" w:rsidRPr="00000000">
                <w:rPr>
                  <w:sz w:val="18"/>
                  <w:szCs w:val="18"/>
                  <w:rtl w:val="0"/>
                </w:rPr>
                <w:t xml:space="preserve">Gujral Clin Onc '17</w:t>
              </w:r>
            </w:hyperlink>
            <w:r w:rsidDel="00000000" w:rsidR="00000000" w:rsidRPr="00000000">
              <w:rPr>
                <w:sz w:val="18"/>
                <w:szCs w:val="18"/>
                <w:rtl w:val="0"/>
              </w:rPr>
              <w:t xml:space="preserve">]</w:t>
            </w:r>
          </w:p>
          <w:p w:rsidR="00000000" w:rsidDel="00000000" w:rsidP="00000000" w:rsidRDefault="00000000" w:rsidRPr="00000000" w14:paraId="00000477">
            <w:pPr>
              <w:numPr>
                <w:ilvl w:val="0"/>
                <w:numId w:val="1"/>
              </w:numPr>
              <w:rPr>
                <w:sz w:val="18"/>
                <w:szCs w:val="18"/>
              </w:rPr>
            </w:pPr>
            <w:r w:rsidDel="00000000" w:rsidR="00000000" w:rsidRPr="00000000">
              <w:rPr>
                <w:sz w:val="18"/>
                <w:szCs w:val="18"/>
                <w:rtl w:val="0"/>
              </w:rPr>
              <w:t xml:space="preserve">Guideline for dose specification and target delineation for post op RT for OC cancer [</w:t>
            </w:r>
            <w:hyperlink r:id="rId314">
              <w:r w:rsidDel="00000000" w:rsidR="00000000" w:rsidRPr="00000000">
                <w:rPr>
                  <w:sz w:val="18"/>
                  <w:szCs w:val="18"/>
                  <w:rtl w:val="0"/>
                </w:rPr>
                <w:t xml:space="preserve">Liu H&amp;N '15</w:t>
              </w:r>
            </w:hyperlink>
            <w:r w:rsidDel="00000000" w:rsidR="00000000" w:rsidRPr="00000000">
              <w:rPr>
                <w:sz w:val="18"/>
                <w:szCs w:val="18"/>
                <w:rtl w:val="0"/>
              </w:rPr>
              <w:t xml:space="preserve">]</w:t>
            </w:r>
          </w:p>
          <w:p w:rsidR="00000000" w:rsidDel="00000000" w:rsidP="00000000" w:rsidRDefault="00000000" w:rsidRPr="00000000" w14:paraId="00000478">
            <w:pPr>
              <w:numPr>
                <w:ilvl w:val="0"/>
                <w:numId w:val="1"/>
              </w:numPr>
              <w:rPr>
                <w:sz w:val="18"/>
                <w:szCs w:val="18"/>
              </w:rPr>
            </w:pPr>
            <w:r w:rsidDel="00000000" w:rsidR="00000000" w:rsidRPr="00000000">
              <w:rPr>
                <w:sz w:val="18"/>
                <w:szCs w:val="18"/>
                <w:rtl w:val="0"/>
              </w:rPr>
              <w:t xml:space="preserve">Consensus guideline for H&amp;N cancers with PNI [</w:t>
            </w:r>
            <w:hyperlink r:id="rId315">
              <w:r w:rsidDel="00000000" w:rsidR="00000000" w:rsidRPr="00000000">
                <w:rPr>
                  <w:sz w:val="18"/>
                  <w:szCs w:val="18"/>
                  <w:rtl w:val="0"/>
                </w:rPr>
                <w:t xml:space="preserve">Ko PRO '14</w:t>
              </w:r>
            </w:hyperlink>
            <w:r w:rsidDel="00000000" w:rsidR="00000000" w:rsidRPr="00000000">
              <w:rPr>
                <w:sz w:val="18"/>
                <w:szCs w:val="18"/>
                <w:rtl w:val="0"/>
              </w:rPr>
              <w:t xml:space="preserve">] </w:t>
            </w:r>
            <w:hyperlink w:anchor="kix.dfi3g7fv2yl8">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479">
            <w:pPr>
              <w:ind w:left="0" w:right="200" w:firstLine="0"/>
              <w:rPr>
                <w:sz w:val="18"/>
                <w:szCs w:val="18"/>
              </w:rPr>
            </w:pPr>
            <w:r w:rsidDel="00000000" w:rsidR="00000000" w:rsidRPr="00000000">
              <w:rPr>
                <w:sz w:val="18"/>
                <w:szCs w:val="18"/>
                <w:rtl w:val="0"/>
              </w:rPr>
              <w:t xml:space="preserve">Review Articles</w:t>
            </w:r>
          </w:p>
          <w:p w:rsidR="00000000" w:rsidDel="00000000" w:rsidP="00000000" w:rsidRDefault="00000000" w:rsidRPr="00000000" w14:paraId="0000047A">
            <w:pPr>
              <w:numPr>
                <w:ilvl w:val="0"/>
                <w:numId w:val="58"/>
              </w:numPr>
              <w:rPr>
                <w:sz w:val="18"/>
                <w:szCs w:val="18"/>
              </w:rPr>
            </w:pPr>
            <w:r w:rsidDel="00000000" w:rsidR="00000000" w:rsidRPr="00000000">
              <w:rPr>
                <w:sz w:val="18"/>
                <w:szCs w:val="18"/>
                <w:rtl w:val="0"/>
              </w:rPr>
              <w:t xml:space="preserve">T4 Laryngeal Cancer with Good Function: Should we be Reluctant to Treat Without Surgery? [</w:t>
            </w:r>
            <w:hyperlink r:id="rId316">
              <w:r w:rsidDel="00000000" w:rsidR="00000000" w:rsidRPr="00000000">
                <w:rPr>
                  <w:sz w:val="18"/>
                  <w:szCs w:val="18"/>
                  <w:rtl w:val="0"/>
                </w:rPr>
                <w:t xml:space="preserve">Beitler IJROBP '18</w:t>
              </w:r>
            </w:hyperlink>
            <w:r w:rsidDel="00000000" w:rsidR="00000000" w:rsidRPr="00000000">
              <w:rPr>
                <w:sz w:val="18"/>
                <w:szCs w:val="18"/>
                <w:rtl w:val="0"/>
              </w:rPr>
              <w:t xml:space="preserve">]. </w:t>
            </w:r>
            <w:hyperlink w:anchor="9vi261r1ok6d">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47B">
            <w:pPr>
              <w:numPr>
                <w:ilvl w:val="0"/>
                <w:numId w:val="58"/>
              </w:numPr>
              <w:rPr>
                <w:sz w:val="18"/>
                <w:szCs w:val="18"/>
              </w:rPr>
            </w:pPr>
            <w:r w:rsidDel="00000000" w:rsidR="00000000" w:rsidRPr="00000000">
              <w:rPr>
                <w:sz w:val="18"/>
                <w:szCs w:val="18"/>
                <w:rtl w:val="0"/>
              </w:rPr>
              <w:t xml:space="preserve">Incidence and Mortality Risk Spectrum across aggressive variants of Papillary Thyroid Cancer </w:t>
            </w:r>
            <w:hyperlink r:id="rId317">
              <w:r w:rsidDel="00000000" w:rsidR="00000000" w:rsidRPr="00000000">
                <w:rPr>
                  <w:sz w:val="18"/>
                  <w:szCs w:val="18"/>
                  <w:vertAlign w:val="superscript"/>
                  <w:rtl w:val="0"/>
                </w:rPr>
                <w:t xml:space="preserve">QS</w:t>
              </w:r>
            </w:hyperlink>
            <w:r w:rsidDel="00000000" w:rsidR="00000000" w:rsidRPr="00000000">
              <w:rPr>
                <w:sz w:val="18"/>
                <w:szCs w:val="18"/>
                <w:rtl w:val="0"/>
              </w:rPr>
              <w:t xml:space="preserve"> [</w:t>
            </w:r>
            <w:hyperlink r:id="rId318">
              <w:r w:rsidDel="00000000" w:rsidR="00000000" w:rsidRPr="00000000">
                <w:rPr>
                  <w:sz w:val="18"/>
                  <w:szCs w:val="18"/>
                  <w:rtl w:val="0"/>
                </w:rPr>
                <w:t xml:space="preserve">Ho JAMA Onc '20</w:t>
              </w:r>
            </w:hyperlink>
            <w:r w:rsidDel="00000000" w:rsidR="00000000" w:rsidRPr="00000000">
              <w:rPr>
                <w:sz w:val="18"/>
                <w:szCs w:val="18"/>
                <w:rtl w:val="0"/>
              </w:rPr>
              <w:t xml:space="preserve">] </w:t>
            </w:r>
            <w:hyperlink w:anchor="_o2tfl8pl8yjb">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47C">
            <w:pPr>
              <w:widowControl w:val="0"/>
              <w:numPr>
                <w:ilvl w:val="0"/>
                <w:numId w:val="58"/>
              </w:numPr>
              <w:rPr>
                <w:sz w:val="18"/>
                <w:szCs w:val="18"/>
              </w:rPr>
            </w:pPr>
            <w:r w:rsidDel="00000000" w:rsidR="00000000" w:rsidRPr="00000000">
              <w:rPr>
                <w:sz w:val="18"/>
                <w:szCs w:val="18"/>
                <w:rtl w:val="0"/>
              </w:rPr>
              <w:t xml:space="preserve">Head and Neck Cancer [</w:t>
            </w:r>
            <w:hyperlink r:id="rId319">
              <w:r w:rsidDel="00000000" w:rsidR="00000000" w:rsidRPr="00000000">
                <w:rPr>
                  <w:sz w:val="18"/>
                  <w:szCs w:val="18"/>
                  <w:rtl w:val="0"/>
                </w:rPr>
                <w:t xml:space="preserve">Chow NEJM '19</w:t>
              </w:r>
            </w:hyperlink>
            <w:r w:rsidDel="00000000" w:rsidR="00000000" w:rsidRPr="00000000">
              <w:rPr>
                <w:sz w:val="18"/>
                <w:szCs w:val="18"/>
                <w:rtl w:val="0"/>
              </w:rPr>
              <w:t xml:space="preserve">]: Excellent Review Article with Interactive Graphic for Treatment Options. </w:t>
            </w:r>
            <w:hyperlink w:anchor="_yc56opxk661h">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47D">
            <w:pPr>
              <w:widowControl w:val="0"/>
              <w:numPr>
                <w:ilvl w:val="0"/>
                <w:numId w:val="58"/>
              </w:numPr>
              <w:rPr>
                <w:sz w:val="18"/>
                <w:szCs w:val="18"/>
              </w:rPr>
            </w:pPr>
            <w:r w:rsidDel="00000000" w:rsidR="00000000" w:rsidRPr="00000000">
              <w:rPr>
                <w:sz w:val="18"/>
                <w:szCs w:val="18"/>
                <w:rtl w:val="0"/>
              </w:rPr>
              <w:t xml:space="preserve">Characteristics and Management of Cancer of Unknown Primary [</w:t>
            </w:r>
            <w:hyperlink r:id="rId320">
              <w:r w:rsidDel="00000000" w:rsidR="00000000" w:rsidRPr="00000000">
                <w:rPr>
                  <w:sz w:val="18"/>
                  <w:szCs w:val="18"/>
                  <w:rtl w:val="0"/>
                </w:rPr>
                <w:t xml:space="preserve">Galloway JCO '15</w:t>
              </w:r>
            </w:hyperlink>
            <w:r w:rsidDel="00000000" w:rsidR="00000000" w:rsidRPr="00000000">
              <w:rPr>
                <w:sz w:val="18"/>
                <w:szCs w:val="18"/>
                <w:rtl w:val="0"/>
              </w:rPr>
              <w:t xml:space="preserve">] </w:t>
            </w:r>
            <w:hyperlink w:anchor="_wcda29odiys8">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47E">
            <w:pPr>
              <w:numPr>
                <w:ilvl w:val="0"/>
                <w:numId w:val="58"/>
              </w:numPr>
              <w:rPr>
                <w:sz w:val="18"/>
                <w:szCs w:val="18"/>
              </w:rPr>
            </w:pPr>
            <w:r w:rsidDel="00000000" w:rsidR="00000000" w:rsidRPr="00000000">
              <w:rPr>
                <w:sz w:val="18"/>
                <w:szCs w:val="18"/>
                <w:rtl w:val="0"/>
              </w:rPr>
              <w:t xml:space="preserve">2b or not 2b? [</w:t>
            </w:r>
            <w:hyperlink r:id="rId321">
              <w:r w:rsidDel="00000000" w:rsidR="00000000" w:rsidRPr="00000000">
                <w:rPr>
                  <w:sz w:val="18"/>
                  <w:szCs w:val="18"/>
                  <w:rtl w:val="0"/>
                </w:rPr>
                <w:t xml:space="preserve">Dziegielewski</w:t>
              </w:r>
            </w:hyperlink>
            <w:hyperlink r:id="rId322">
              <w:r w:rsidDel="00000000" w:rsidR="00000000" w:rsidRPr="00000000">
                <w:rPr>
                  <w:sz w:val="18"/>
                  <w:szCs w:val="18"/>
                  <w:rtl w:val="0"/>
                </w:rPr>
                <w:t xml:space="preserve"> Cancer '19</w:t>
              </w:r>
            </w:hyperlink>
            <w:r w:rsidDel="00000000" w:rsidR="00000000" w:rsidRPr="00000000">
              <w:rPr>
                <w:sz w:val="18"/>
                <w:szCs w:val="18"/>
                <w:rtl w:val="0"/>
              </w:rPr>
              <w:t xml:space="preserve">]: Selective Neck Dissection ± Level 2b dissection on dominant-hand side. </w:t>
            </w:r>
            <w:hyperlink w:anchor="m4be3b3op7yd">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47F">
            <w:pPr>
              <w:numPr>
                <w:ilvl w:val="0"/>
                <w:numId w:val="58"/>
              </w:numPr>
              <w:rPr>
                <w:sz w:val="18"/>
                <w:szCs w:val="18"/>
              </w:rPr>
            </w:pPr>
            <w:r w:rsidDel="00000000" w:rsidR="00000000" w:rsidRPr="00000000">
              <w:rPr>
                <w:sz w:val="18"/>
                <w:szCs w:val="18"/>
                <w:rtl w:val="0"/>
              </w:rPr>
              <w:t xml:space="preserve">Association of CCRT Regimens with OS in pts with NPC </w:t>
            </w:r>
            <w:hyperlink r:id="rId323">
              <w:r w:rsidDel="00000000" w:rsidR="00000000" w:rsidRPr="00000000">
                <w:rPr>
                  <w:sz w:val="18"/>
                  <w:szCs w:val="18"/>
                  <w:vertAlign w:val="superscript"/>
                  <w:rtl w:val="0"/>
                </w:rPr>
                <w:t xml:space="preserve">QS</w:t>
              </w:r>
            </w:hyperlink>
            <w:r w:rsidDel="00000000" w:rsidR="00000000" w:rsidRPr="00000000">
              <w:rPr>
                <w:sz w:val="18"/>
                <w:szCs w:val="18"/>
                <w:rtl w:val="0"/>
              </w:rPr>
              <w:t xml:space="preserve"> [</w:t>
            </w:r>
            <w:hyperlink r:id="rId324">
              <w:r w:rsidDel="00000000" w:rsidR="00000000" w:rsidRPr="00000000">
                <w:rPr>
                  <w:sz w:val="18"/>
                  <w:szCs w:val="18"/>
                  <w:rtl w:val="0"/>
                </w:rPr>
                <w:t xml:space="preserve">Zhang JAMA ‘19</w:t>
              </w:r>
            </w:hyperlink>
            <w:r w:rsidDel="00000000" w:rsidR="00000000" w:rsidRPr="00000000">
              <w:rPr>
                <w:rFonts w:ascii="Cardo" w:cs="Cardo" w:eastAsia="Cardo" w:hAnsi="Cardo"/>
                <w:sz w:val="18"/>
                <w:szCs w:val="18"/>
                <w:rtl w:val="0"/>
              </w:rPr>
              <w:t xml:space="preserve">]: Meta. CCRT→ CTX vs. CTX→ CCRT </w:t>
            </w:r>
            <w:hyperlink w:anchor="_7thk137pajfm">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480">
            <w:pPr>
              <w:numPr>
                <w:ilvl w:val="0"/>
                <w:numId w:val="58"/>
              </w:numPr>
              <w:rPr>
                <w:sz w:val="18"/>
                <w:szCs w:val="18"/>
              </w:rPr>
            </w:pPr>
            <w:r w:rsidDel="00000000" w:rsidR="00000000" w:rsidRPr="00000000">
              <w:rPr>
                <w:sz w:val="18"/>
                <w:szCs w:val="18"/>
                <w:rtl w:val="0"/>
              </w:rPr>
              <w:t xml:space="preserve">Assessment of the Rate of Skip Mets to Neck Nodal Level IV in cN0 OC SqCC </w:t>
            </w:r>
            <w:hyperlink r:id="rId325">
              <w:r w:rsidDel="00000000" w:rsidR="00000000" w:rsidRPr="00000000">
                <w:rPr>
                  <w:sz w:val="18"/>
                  <w:szCs w:val="18"/>
                  <w:vertAlign w:val="superscript"/>
                  <w:rtl w:val="0"/>
                </w:rPr>
                <w:t xml:space="preserve">QS</w:t>
              </w:r>
            </w:hyperlink>
            <w:r w:rsidDel="00000000" w:rsidR="00000000" w:rsidRPr="00000000">
              <w:rPr>
                <w:sz w:val="18"/>
                <w:szCs w:val="18"/>
                <w:rtl w:val="0"/>
              </w:rPr>
              <w:t xml:space="preserve"> [</w:t>
            </w:r>
            <w:hyperlink r:id="rId326">
              <w:r w:rsidDel="00000000" w:rsidR="00000000" w:rsidRPr="00000000">
                <w:rPr>
                  <w:sz w:val="18"/>
                  <w:szCs w:val="18"/>
                  <w:rtl w:val="0"/>
                </w:rPr>
                <w:t xml:space="preserve">Warshavsky JAMA H&amp;N '19</w:t>
              </w:r>
            </w:hyperlink>
            <w:r w:rsidDel="00000000" w:rsidR="00000000" w:rsidRPr="00000000">
              <w:rPr>
                <w:sz w:val="18"/>
                <w:szCs w:val="18"/>
                <w:rtl w:val="0"/>
              </w:rPr>
              <w:t xml:space="preserve">] </w:t>
            </w:r>
            <w:hyperlink w:anchor="uaoykhjhhnc2">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481">
            <w:pPr>
              <w:numPr>
                <w:ilvl w:val="0"/>
                <w:numId w:val="58"/>
              </w:numPr>
              <w:rPr>
                <w:sz w:val="18"/>
                <w:szCs w:val="18"/>
              </w:rPr>
            </w:pPr>
            <w:r w:rsidDel="00000000" w:rsidR="00000000" w:rsidRPr="00000000">
              <w:rPr>
                <w:sz w:val="18"/>
                <w:szCs w:val="18"/>
                <w:rtl w:val="0"/>
              </w:rPr>
              <w:t xml:space="preserve">UK Evaluation of LRR Patterns in PORT for OC SqCC [</w:t>
            </w:r>
            <w:hyperlink r:id="rId327">
              <w:r w:rsidDel="00000000" w:rsidR="00000000" w:rsidRPr="00000000">
                <w:rPr>
                  <w:sz w:val="18"/>
                  <w:szCs w:val="18"/>
                  <w:rtl w:val="0"/>
                </w:rPr>
                <w:t xml:space="preserve">Waldram Clin Onc '19</w:t>
              </w:r>
            </w:hyperlink>
            <w:r w:rsidDel="00000000" w:rsidR="00000000" w:rsidRPr="00000000">
              <w:rPr>
                <w:sz w:val="18"/>
                <w:szCs w:val="18"/>
                <w:rtl w:val="0"/>
              </w:rPr>
              <w:t xml:space="preserve">]: Retro. Surgery and PO-IMRT ± concurrent chemo. </w:t>
            </w:r>
            <w:hyperlink w:anchor="_d6be4rtf20e3">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482">
            <w:pPr>
              <w:ind w:left="0" w:right="200" w:firstLine="0"/>
              <w:rPr>
                <w:sz w:val="18"/>
                <w:szCs w:val="18"/>
              </w:rPr>
            </w:pPr>
            <w:r w:rsidDel="00000000" w:rsidR="00000000" w:rsidRPr="00000000">
              <w:rPr>
                <w:sz w:val="18"/>
                <w:szCs w:val="18"/>
                <w:rtl w:val="0"/>
              </w:rPr>
              <w:t xml:space="preserve">Society Guidelines</w:t>
            </w:r>
          </w:p>
          <w:p w:rsidR="00000000" w:rsidDel="00000000" w:rsidP="00000000" w:rsidRDefault="00000000" w:rsidRPr="00000000" w14:paraId="00000483">
            <w:pPr>
              <w:numPr>
                <w:ilvl w:val="0"/>
                <w:numId w:val="13"/>
              </w:numPr>
              <w:rPr>
                <w:sz w:val="18"/>
                <w:szCs w:val="18"/>
              </w:rPr>
            </w:pPr>
            <w:r w:rsidDel="00000000" w:rsidR="00000000" w:rsidRPr="00000000">
              <w:rPr>
                <w:sz w:val="18"/>
                <w:szCs w:val="18"/>
                <w:rtl w:val="0"/>
              </w:rPr>
              <w:t xml:space="preserve">ASTRO 2017 Evidence-Based Practice Guidelines for Oropharynx [</w:t>
            </w:r>
            <w:hyperlink r:id="rId328">
              <w:r w:rsidDel="00000000" w:rsidR="00000000" w:rsidRPr="00000000">
                <w:rPr>
                  <w:sz w:val="18"/>
                  <w:szCs w:val="18"/>
                  <w:rtl w:val="0"/>
                </w:rPr>
                <w:t xml:space="preserve">Quon JCO '17</w:t>
              </w:r>
            </w:hyperlink>
            <w:r w:rsidDel="00000000" w:rsidR="00000000" w:rsidRPr="00000000">
              <w:rPr>
                <w:sz w:val="18"/>
                <w:szCs w:val="18"/>
                <w:rtl w:val="0"/>
              </w:rPr>
              <w:t xml:space="preserve">]</w:t>
            </w:r>
          </w:p>
          <w:p w:rsidR="00000000" w:rsidDel="00000000" w:rsidP="00000000" w:rsidRDefault="00000000" w:rsidRPr="00000000" w14:paraId="00000484">
            <w:pPr>
              <w:numPr>
                <w:ilvl w:val="0"/>
                <w:numId w:val="13"/>
              </w:numPr>
              <w:rPr>
                <w:sz w:val="18"/>
                <w:szCs w:val="18"/>
              </w:rPr>
            </w:pPr>
            <w:r w:rsidDel="00000000" w:rsidR="00000000" w:rsidRPr="00000000">
              <w:rPr>
                <w:sz w:val="18"/>
                <w:szCs w:val="18"/>
                <w:rtl w:val="0"/>
              </w:rPr>
              <w:t xml:space="preserve">ASCO Guideline: </w:t>
            </w:r>
            <w:hyperlink r:id="rId329">
              <w:r w:rsidDel="00000000" w:rsidR="00000000" w:rsidRPr="00000000">
                <w:rPr>
                  <w:sz w:val="18"/>
                  <w:szCs w:val="18"/>
                  <w:rtl w:val="0"/>
                </w:rPr>
                <w:t xml:space="preserve">Management of the Neck in SqCC of the Oral Cavity and Oropharynx</w:t>
              </w:r>
            </w:hyperlink>
            <w:r w:rsidDel="00000000" w:rsidR="00000000" w:rsidRPr="00000000">
              <w:rPr>
                <w:i w:val="1"/>
                <w:sz w:val="18"/>
                <w:szCs w:val="18"/>
                <w:rtl w:val="0"/>
              </w:rPr>
              <w:t xml:space="preserve"> February 27, 2019</w:t>
            </w:r>
          </w:p>
          <w:p w:rsidR="00000000" w:rsidDel="00000000" w:rsidP="00000000" w:rsidRDefault="00000000" w:rsidRPr="00000000" w14:paraId="00000485">
            <w:pPr>
              <w:numPr>
                <w:ilvl w:val="0"/>
                <w:numId w:val="13"/>
              </w:numPr>
              <w:rPr>
                <w:i w:val="1"/>
                <w:sz w:val="18"/>
                <w:szCs w:val="18"/>
              </w:rPr>
            </w:pPr>
            <w:r w:rsidDel="00000000" w:rsidR="00000000" w:rsidRPr="00000000">
              <w:rPr>
                <w:sz w:val="18"/>
                <w:szCs w:val="18"/>
                <w:rtl w:val="0"/>
              </w:rPr>
              <w:t xml:space="preserve">ASCO Guideline: Diagnosis and Management of SqCC CUP in the H&amp;N [</w:t>
            </w:r>
            <w:hyperlink r:id="rId330">
              <w:r w:rsidDel="00000000" w:rsidR="00000000" w:rsidRPr="00000000">
                <w:rPr>
                  <w:sz w:val="18"/>
                  <w:szCs w:val="18"/>
                  <w:rtl w:val="0"/>
                </w:rPr>
                <w:t xml:space="preserve">Maghami JCO '20</w:t>
              </w:r>
            </w:hyperlink>
            <w:r w:rsidDel="00000000" w:rsidR="00000000" w:rsidRPr="00000000">
              <w:rPr>
                <w:sz w:val="18"/>
                <w:szCs w:val="18"/>
                <w:rtl w:val="0"/>
              </w:rPr>
              <w:t xml:space="preserve">] </w:t>
            </w:r>
            <w:hyperlink w:anchor="477l53rleeod">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486">
            <w:pPr>
              <w:numPr>
                <w:ilvl w:val="0"/>
                <w:numId w:val="13"/>
              </w:numPr>
              <w:rPr>
                <w:sz w:val="18"/>
                <w:szCs w:val="18"/>
              </w:rPr>
            </w:pPr>
            <w:r w:rsidDel="00000000" w:rsidR="00000000" w:rsidRPr="00000000">
              <w:rPr>
                <w:sz w:val="18"/>
                <w:szCs w:val="18"/>
                <w:rtl w:val="0"/>
              </w:rPr>
              <w:t xml:space="preserve">ASCO Guideline: </w:t>
            </w:r>
            <w:hyperlink r:id="rId331">
              <w:r w:rsidDel="00000000" w:rsidR="00000000" w:rsidRPr="00000000">
                <w:rPr>
                  <w:sz w:val="18"/>
                  <w:szCs w:val="18"/>
                  <w:rtl w:val="0"/>
                </w:rPr>
                <w:t xml:space="preserve">Role of Treatment Deintensification in the management of p16+ OP cancer</w:t>
              </w:r>
            </w:hyperlink>
            <w:r w:rsidDel="00000000" w:rsidR="00000000" w:rsidRPr="00000000">
              <w:rPr>
                <w:sz w:val="18"/>
                <w:szCs w:val="18"/>
                <w:rtl w:val="0"/>
              </w:rPr>
              <w:t xml:space="preserve"> </w:t>
            </w:r>
            <w:r w:rsidDel="00000000" w:rsidR="00000000" w:rsidRPr="00000000">
              <w:rPr>
                <w:i w:val="1"/>
                <w:sz w:val="18"/>
                <w:szCs w:val="18"/>
                <w:rtl w:val="0"/>
              </w:rPr>
              <w:t xml:space="preserve">April 25, 2019.</w:t>
            </w:r>
            <w:r w:rsidDel="00000000" w:rsidR="00000000" w:rsidRPr="00000000">
              <w:rPr>
                <w:rtl w:val="0"/>
              </w:rPr>
            </w:r>
          </w:p>
          <w:p w:rsidR="00000000" w:rsidDel="00000000" w:rsidP="00000000" w:rsidRDefault="00000000" w:rsidRPr="00000000" w14:paraId="00000487">
            <w:pPr>
              <w:numPr>
                <w:ilvl w:val="0"/>
                <w:numId w:val="13"/>
              </w:numPr>
              <w:ind w:right="140"/>
              <w:rPr>
                <w:sz w:val="18"/>
                <w:szCs w:val="18"/>
              </w:rPr>
            </w:pPr>
            <w:r w:rsidDel="00000000" w:rsidR="00000000" w:rsidRPr="00000000">
              <w:rPr>
                <w:sz w:val="18"/>
                <w:szCs w:val="18"/>
                <w:rtl w:val="0"/>
              </w:rPr>
              <w:t xml:space="preserve">ESMO H&amp;N guidelines [</w:t>
            </w:r>
            <w:hyperlink r:id="rId332">
              <w:r w:rsidDel="00000000" w:rsidR="00000000" w:rsidRPr="00000000">
                <w:rPr>
                  <w:sz w:val="18"/>
                  <w:szCs w:val="18"/>
                  <w:rtl w:val="0"/>
                </w:rPr>
                <w:t xml:space="preserve">Nasopharyngeal and SqCC of the H&amp;N</w:t>
              </w:r>
            </w:hyperlink>
            <w:r w:rsidDel="00000000" w:rsidR="00000000" w:rsidRPr="00000000">
              <w:rPr>
                <w:sz w:val="18"/>
                <w:szCs w:val="18"/>
                <w:rtl w:val="0"/>
              </w:rPr>
              <w:t xml:space="preserve">]</w:t>
            </w:r>
          </w:p>
          <w:p w:rsidR="00000000" w:rsidDel="00000000" w:rsidP="00000000" w:rsidRDefault="00000000" w:rsidRPr="00000000" w14:paraId="00000488">
            <w:pPr>
              <w:numPr>
                <w:ilvl w:val="0"/>
                <w:numId w:val="13"/>
              </w:numPr>
              <w:ind w:right="140"/>
              <w:rPr>
                <w:sz w:val="18"/>
                <w:szCs w:val="18"/>
              </w:rPr>
            </w:pPr>
            <w:r w:rsidDel="00000000" w:rsidR="00000000" w:rsidRPr="00000000">
              <w:rPr>
                <w:sz w:val="18"/>
                <w:szCs w:val="18"/>
                <w:rtl w:val="0"/>
              </w:rPr>
              <w:t xml:space="preserve">Dental management of the head and neck cancer patient treated with radiation therapy [</w:t>
            </w:r>
            <w:hyperlink r:id="rId333">
              <w:r w:rsidDel="00000000" w:rsidR="00000000" w:rsidRPr="00000000">
                <w:rPr>
                  <w:sz w:val="18"/>
                  <w:szCs w:val="18"/>
                  <w:rtl w:val="0"/>
                </w:rPr>
                <w:t xml:space="preserve">Murdoch-Kinch JMDA '11</w:t>
              </w:r>
            </w:hyperlink>
            <w:r w:rsidDel="00000000" w:rsidR="00000000" w:rsidRPr="00000000">
              <w:rPr>
                <w:sz w:val="18"/>
                <w:szCs w:val="18"/>
                <w:rtl w:val="0"/>
              </w:rPr>
              <w:t xml:space="preserve">]</w:t>
            </w:r>
          </w:p>
          <w:p w:rsidR="00000000" w:rsidDel="00000000" w:rsidP="00000000" w:rsidRDefault="00000000" w:rsidRPr="00000000" w14:paraId="00000489">
            <w:pPr>
              <w:ind w:left="0" w:right="200" w:firstLine="0"/>
              <w:rPr>
                <w:sz w:val="18"/>
                <w:szCs w:val="18"/>
              </w:rPr>
            </w:pPr>
            <w:r w:rsidDel="00000000" w:rsidR="00000000" w:rsidRPr="00000000">
              <w:rPr>
                <w:sz w:val="18"/>
                <w:szCs w:val="18"/>
                <w:rtl w:val="0"/>
              </w:rPr>
              <w:t xml:space="preserve">Relevant Accessible Radiation Protocols</w:t>
            </w:r>
          </w:p>
          <w:p w:rsidR="00000000" w:rsidDel="00000000" w:rsidP="00000000" w:rsidRDefault="00000000" w:rsidRPr="00000000" w14:paraId="0000048A">
            <w:pPr>
              <w:numPr>
                <w:ilvl w:val="0"/>
                <w:numId w:val="40"/>
              </w:numPr>
              <w:rPr>
                <w:sz w:val="18"/>
                <w:szCs w:val="18"/>
              </w:rPr>
            </w:pPr>
            <w:r w:rsidDel="00000000" w:rsidR="00000000" w:rsidRPr="00000000">
              <w:rPr>
                <w:sz w:val="18"/>
                <w:szCs w:val="18"/>
                <w:rtl w:val="0"/>
              </w:rPr>
              <w:t xml:space="preserve">RTOG 1008 [</w:t>
            </w:r>
            <w:hyperlink r:id="rId334">
              <w:r w:rsidDel="00000000" w:rsidR="00000000" w:rsidRPr="00000000">
                <w:rPr>
                  <w:sz w:val="18"/>
                  <w:szCs w:val="18"/>
                  <w:rtl w:val="0"/>
                </w:rPr>
                <w:t xml:space="preserve">Protocol</w:t>
              </w:r>
            </w:hyperlink>
            <w:r w:rsidDel="00000000" w:rsidR="00000000" w:rsidRPr="00000000">
              <w:rPr>
                <w:sz w:val="18"/>
                <w:szCs w:val="18"/>
                <w:rtl w:val="0"/>
              </w:rPr>
              <w:t xml:space="preserve">, </w:t>
            </w:r>
            <w:hyperlink r:id="rId335">
              <w:r w:rsidDel="00000000" w:rsidR="00000000" w:rsidRPr="00000000">
                <w:rPr>
                  <w:sz w:val="18"/>
                  <w:szCs w:val="18"/>
                  <w:rtl w:val="0"/>
                </w:rPr>
                <w:t xml:space="preserve">NCT01220583</w:t>
              </w:r>
            </w:hyperlink>
            <w:r w:rsidDel="00000000" w:rsidR="00000000" w:rsidRPr="00000000">
              <w:rPr>
                <w:sz w:val="18"/>
                <w:szCs w:val="18"/>
                <w:rtl w:val="0"/>
              </w:rPr>
              <w:t xml:space="preserve">]: Phase II/III. PORT 60-66/30 ± CDDP 40 in salivary gland tumors. </w:t>
            </w:r>
            <w:hyperlink w:anchor="8nu4hbjj05mo">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48B">
            <w:pPr>
              <w:numPr>
                <w:ilvl w:val="0"/>
                <w:numId w:val="40"/>
              </w:numPr>
              <w:rPr>
                <w:sz w:val="18"/>
                <w:szCs w:val="18"/>
              </w:rPr>
            </w:pPr>
            <w:r w:rsidDel="00000000" w:rsidR="00000000" w:rsidRPr="00000000">
              <w:rPr>
                <w:sz w:val="18"/>
                <w:szCs w:val="18"/>
                <w:rtl w:val="0"/>
              </w:rPr>
              <w:t xml:space="preserve">RTOG 1016 [</w:t>
            </w:r>
            <w:hyperlink r:id="rId336">
              <w:r w:rsidDel="00000000" w:rsidR="00000000" w:rsidRPr="00000000">
                <w:rPr>
                  <w:sz w:val="18"/>
                  <w:szCs w:val="18"/>
                  <w:rtl w:val="0"/>
                </w:rPr>
                <w:t xml:space="preserve">Protocol</w:t>
              </w:r>
            </w:hyperlink>
            <w:r w:rsidDel="00000000" w:rsidR="00000000" w:rsidRPr="00000000">
              <w:rPr>
                <w:sz w:val="18"/>
                <w:szCs w:val="18"/>
                <w:rtl w:val="0"/>
              </w:rPr>
              <w:t xml:space="preserve">]: Non-inferiority. HPV+ OPC. DAHANCA-style 70 Gy/</w:t>
            </w:r>
            <w:r w:rsidDel="00000000" w:rsidR="00000000" w:rsidRPr="00000000">
              <w:rPr>
                <w:sz w:val="18"/>
                <w:szCs w:val="18"/>
                <w:u w:val="single"/>
                <w:rtl w:val="0"/>
              </w:rPr>
              <w:t xml:space="preserve">6</w:t>
            </w:r>
            <w:r w:rsidDel="00000000" w:rsidR="00000000" w:rsidRPr="00000000">
              <w:rPr>
                <w:sz w:val="18"/>
                <w:szCs w:val="18"/>
                <w:rtl w:val="0"/>
              </w:rPr>
              <w:t xml:space="preserve">w + Cetuximab vs. CDDP.  </w:t>
            </w:r>
            <w:hyperlink w:anchor="vglx194p7sw8">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48C">
            <w:pPr>
              <w:numPr>
                <w:ilvl w:val="0"/>
                <w:numId w:val="40"/>
              </w:numPr>
              <w:rPr>
                <w:sz w:val="18"/>
                <w:szCs w:val="18"/>
              </w:rPr>
            </w:pPr>
            <w:r w:rsidDel="00000000" w:rsidR="00000000" w:rsidRPr="00000000">
              <w:rPr>
                <w:sz w:val="18"/>
                <w:szCs w:val="18"/>
                <w:rtl w:val="0"/>
              </w:rPr>
              <w:t xml:space="preserve">ORATOR </w:t>
            </w:r>
            <w:hyperlink r:id="rId337">
              <w:r w:rsidDel="00000000" w:rsidR="00000000" w:rsidRPr="00000000">
                <w:rPr>
                  <w:sz w:val="18"/>
                  <w:szCs w:val="18"/>
                  <w:vertAlign w:val="superscript"/>
                  <w:rtl w:val="0"/>
                </w:rPr>
                <w:t xml:space="preserve">QS</w:t>
              </w:r>
            </w:hyperlink>
            <w:r w:rsidDel="00000000" w:rsidR="00000000" w:rsidRPr="00000000">
              <w:rPr>
                <w:sz w:val="18"/>
                <w:szCs w:val="18"/>
                <w:rtl w:val="0"/>
              </w:rPr>
              <w:t xml:space="preserve">[</w:t>
            </w:r>
            <w:hyperlink r:id="rId338">
              <w:r w:rsidDel="00000000" w:rsidR="00000000" w:rsidRPr="00000000">
                <w:rPr>
                  <w:sz w:val="18"/>
                  <w:szCs w:val="18"/>
                  <w:rtl w:val="0"/>
                </w:rPr>
                <w:t xml:space="preserve">Protocol (Appendix)</w:t>
              </w:r>
            </w:hyperlink>
            <w:r w:rsidDel="00000000" w:rsidR="00000000" w:rsidRPr="00000000">
              <w:rPr>
                <w:sz w:val="18"/>
                <w:szCs w:val="18"/>
                <w:rtl w:val="0"/>
              </w:rPr>
              <w:t xml:space="preserve">]: Phase II. HPV+ OP. TORS/LND ± PO(C)RT vs. Definitive (CC)RT. </w:t>
            </w:r>
            <w:hyperlink w:anchor="kix.6jzqx268nabc">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48D">
            <w:pPr>
              <w:numPr>
                <w:ilvl w:val="0"/>
                <w:numId w:val="40"/>
              </w:numPr>
              <w:ind w:right="60"/>
              <w:rPr>
                <w:sz w:val="18"/>
                <w:szCs w:val="18"/>
              </w:rPr>
            </w:pPr>
            <w:r w:rsidDel="00000000" w:rsidR="00000000" w:rsidRPr="00000000">
              <w:rPr>
                <w:sz w:val="18"/>
                <w:szCs w:val="18"/>
                <w:rtl w:val="0"/>
              </w:rPr>
              <w:t xml:space="preserve">RTOG 9512 [</w:t>
            </w:r>
            <w:hyperlink r:id="rId339">
              <w:r w:rsidDel="00000000" w:rsidR="00000000" w:rsidRPr="00000000">
                <w:rPr>
                  <w:sz w:val="18"/>
                  <w:szCs w:val="18"/>
                  <w:rtl w:val="0"/>
                </w:rPr>
                <w:t xml:space="preserve">Protocol</w:t>
              </w:r>
            </w:hyperlink>
            <w:r w:rsidDel="00000000" w:rsidR="00000000" w:rsidRPr="00000000">
              <w:rPr>
                <w:sz w:val="18"/>
                <w:szCs w:val="18"/>
                <w:rtl w:val="0"/>
              </w:rPr>
              <w:t xml:space="preserve">]: 70/35 vs. 79.2/66 (1.2 BID); 7 vs. 6.5 weeks. Hyper vs conventional fractionation T2 larynx. </w:t>
            </w:r>
            <w:hyperlink w:anchor="x1e7eiei4xls">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48E">
            <w:pPr>
              <w:numPr>
                <w:ilvl w:val="0"/>
                <w:numId w:val="40"/>
              </w:numPr>
              <w:ind w:right="60"/>
              <w:rPr>
                <w:sz w:val="18"/>
                <w:szCs w:val="18"/>
              </w:rPr>
            </w:pPr>
            <w:r w:rsidDel="00000000" w:rsidR="00000000" w:rsidRPr="00000000">
              <w:rPr>
                <w:sz w:val="18"/>
                <w:szCs w:val="18"/>
                <w:rtl w:val="0"/>
              </w:rPr>
              <w:t xml:space="preserve">Early Glottic Field Borders (Figure 1) [</w:t>
            </w:r>
            <w:hyperlink r:id="rId340">
              <w:r w:rsidDel="00000000" w:rsidR="00000000" w:rsidRPr="00000000">
                <w:rPr>
                  <w:sz w:val="18"/>
                  <w:szCs w:val="18"/>
                  <w:rtl w:val="0"/>
                </w:rPr>
                <w:t xml:space="preserve">Mendenhall IJROBP '88</w:t>
              </w:r>
            </w:hyperlink>
            <w:r w:rsidDel="00000000" w:rsidR="00000000" w:rsidRPr="00000000">
              <w:rPr>
                <w:sz w:val="18"/>
                <w:szCs w:val="18"/>
                <w:rtl w:val="0"/>
              </w:rPr>
              <w:t xml:space="preserve">]</w:t>
            </w:r>
            <w:r w:rsidDel="00000000" w:rsidR="00000000" w:rsidRPr="00000000">
              <w:rPr>
                <w:rtl w:val="0"/>
              </w:rPr>
            </w:r>
          </w:p>
          <w:p w:rsidR="00000000" w:rsidDel="00000000" w:rsidP="00000000" w:rsidRDefault="00000000" w:rsidRPr="00000000" w14:paraId="0000048F">
            <w:pPr>
              <w:numPr>
                <w:ilvl w:val="0"/>
                <w:numId w:val="40"/>
              </w:numPr>
              <w:rPr>
                <w:sz w:val="18"/>
                <w:szCs w:val="18"/>
              </w:rPr>
            </w:pPr>
            <w:r w:rsidDel="00000000" w:rsidR="00000000" w:rsidRPr="00000000">
              <w:rPr>
                <w:sz w:val="18"/>
                <w:szCs w:val="18"/>
                <w:rtl w:val="0"/>
              </w:rPr>
              <w:t xml:space="preserve">RTOG 0615 [</w:t>
            </w:r>
            <w:hyperlink r:id="rId341">
              <w:r w:rsidDel="00000000" w:rsidR="00000000" w:rsidRPr="00000000">
                <w:rPr>
                  <w:sz w:val="18"/>
                  <w:szCs w:val="18"/>
                  <w:rtl w:val="0"/>
                </w:rPr>
                <w:t xml:space="preserve">Protocol</w:t>
              </w:r>
            </w:hyperlink>
            <w:r w:rsidDel="00000000" w:rsidR="00000000" w:rsidRPr="00000000">
              <w:rPr>
                <w:sz w:val="18"/>
                <w:szCs w:val="18"/>
                <w:rtl w:val="0"/>
              </w:rPr>
              <w:t xml:space="preserve">]: NPX. 3D or IMRT 54-59.4-70/33 + CDDP 100 q3w x3c. </w:t>
            </w:r>
            <w:hyperlink w:anchor="d3b3b2dl7zu">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490">
            <w:pPr>
              <w:numPr>
                <w:ilvl w:val="0"/>
                <w:numId w:val="40"/>
              </w:numPr>
              <w:rPr>
                <w:sz w:val="18"/>
                <w:szCs w:val="18"/>
              </w:rPr>
            </w:pPr>
            <w:r w:rsidDel="00000000" w:rsidR="00000000" w:rsidRPr="00000000">
              <w:rPr>
                <w:sz w:val="18"/>
                <w:szCs w:val="18"/>
                <w:rtl w:val="0"/>
              </w:rPr>
              <w:t xml:space="preserve">Chinese Induction Chemo [</w:t>
            </w:r>
            <w:hyperlink r:id="rId342">
              <w:r w:rsidDel="00000000" w:rsidR="00000000" w:rsidRPr="00000000">
                <w:rPr>
                  <w:sz w:val="18"/>
                  <w:szCs w:val="18"/>
                  <w:rtl w:val="0"/>
                </w:rPr>
                <w:t xml:space="preserve">Protocol (Appendix)</w:t>
              </w:r>
            </w:hyperlink>
            <w:r w:rsidDel="00000000" w:rsidR="00000000" w:rsidRPr="00000000">
              <w:rPr>
                <w:rFonts w:ascii="Cardo" w:cs="Cardo" w:eastAsia="Cardo" w:hAnsi="Cardo"/>
                <w:sz w:val="18"/>
                <w:szCs w:val="18"/>
                <w:rtl w:val="0"/>
              </w:rPr>
              <w:t xml:space="preserve">]: ± GemCis q3w x3c→ CCRT with CDDP 100 q3w for NPX. </w:t>
            </w:r>
            <w:hyperlink w:anchor="358wunsjjhdd">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491">
            <w:pPr>
              <w:numPr>
                <w:ilvl w:val="0"/>
                <w:numId w:val="40"/>
              </w:numPr>
              <w:rPr>
                <w:sz w:val="18"/>
                <w:szCs w:val="18"/>
              </w:rPr>
            </w:pPr>
            <w:r w:rsidDel="00000000" w:rsidR="00000000" w:rsidRPr="00000000">
              <w:rPr>
                <w:sz w:val="18"/>
                <w:szCs w:val="18"/>
                <w:rtl w:val="0"/>
              </w:rPr>
              <w:t xml:space="preserve">CRUK/14/014 [</w:t>
            </w:r>
            <w:hyperlink r:id="rId343">
              <w:r w:rsidDel="00000000" w:rsidR="00000000" w:rsidRPr="00000000">
                <w:rPr>
                  <w:sz w:val="18"/>
                  <w:szCs w:val="18"/>
                  <w:rtl w:val="0"/>
                </w:rPr>
                <w:t xml:space="preserve">Protocol</w:t>
              </w:r>
            </w:hyperlink>
            <w:r w:rsidDel="00000000" w:rsidR="00000000" w:rsidRPr="00000000">
              <w:rPr>
                <w:sz w:val="18"/>
                <w:szCs w:val="18"/>
                <w:rtl w:val="0"/>
              </w:rPr>
              <w:t xml:space="preserve">, </w:t>
            </w:r>
            <w:hyperlink r:id="rId344">
              <w:r w:rsidDel="00000000" w:rsidR="00000000" w:rsidRPr="00000000">
                <w:rPr>
                  <w:sz w:val="18"/>
                  <w:szCs w:val="18"/>
                  <w:rtl w:val="0"/>
                </w:rPr>
                <w:t xml:space="preserve">Nutting ASCO '20</w:t>
              </w:r>
            </w:hyperlink>
            <w:r w:rsidDel="00000000" w:rsidR="00000000" w:rsidRPr="00000000">
              <w:rPr>
                <w:sz w:val="18"/>
                <w:szCs w:val="18"/>
                <w:rtl w:val="0"/>
              </w:rPr>
              <w:t xml:space="preserve">]: Phase III. IMRT ± Dysphagia optimization (Do-IMRT). </w:t>
            </w:r>
            <w:hyperlink w:anchor="nnkyleqzj5pb">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492">
            <w:pPr>
              <w:ind w:left="0" w:right="200" w:firstLine="0"/>
              <w:rPr>
                <w:sz w:val="18"/>
                <w:szCs w:val="18"/>
              </w:rPr>
            </w:pPr>
            <w:r w:rsidDel="00000000" w:rsidR="00000000" w:rsidRPr="00000000">
              <w:rPr>
                <w:sz w:val="18"/>
                <w:szCs w:val="18"/>
                <w:rtl w:val="0"/>
              </w:rPr>
              <w:t xml:space="preserve">Quality of Life/Toxicity</w:t>
            </w:r>
          </w:p>
          <w:p w:rsidR="00000000" w:rsidDel="00000000" w:rsidP="00000000" w:rsidRDefault="00000000" w:rsidRPr="00000000" w14:paraId="00000493">
            <w:pPr>
              <w:numPr>
                <w:ilvl w:val="0"/>
                <w:numId w:val="66"/>
              </w:numPr>
              <w:rPr>
                <w:sz w:val="18"/>
                <w:szCs w:val="18"/>
              </w:rPr>
            </w:pPr>
            <w:r w:rsidDel="00000000" w:rsidR="00000000" w:rsidRPr="00000000">
              <w:rPr>
                <w:sz w:val="18"/>
                <w:szCs w:val="18"/>
                <w:rtl w:val="0"/>
              </w:rPr>
              <w:t xml:space="preserve">Long term aspects of QoL in H&amp;N cancer patients treated with IMRT [</w:t>
            </w:r>
            <w:hyperlink r:id="rId345">
              <w:r w:rsidDel="00000000" w:rsidR="00000000" w:rsidRPr="00000000">
                <w:rPr>
                  <w:sz w:val="18"/>
                  <w:szCs w:val="18"/>
                  <w:rtl w:val="0"/>
                </w:rPr>
                <w:t xml:space="preserve">Abel ARO '20</w:t>
              </w:r>
            </w:hyperlink>
            <w:r w:rsidDel="00000000" w:rsidR="00000000" w:rsidRPr="00000000">
              <w:rPr>
                <w:sz w:val="18"/>
                <w:szCs w:val="18"/>
                <w:rtl w:val="0"/>
              </w:rPr>
              <w:t xml:space="preserve">] </w:t>
            </w:r>
            <w:hyperlink w:anchor="ak3s3ce5sict">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494">
            <w:pPr>
              <w:numPr>
                <w:ilvl w:val="0"/>
                <w:numId w:val="66"/>
              </w:numPr>
              <w:rPr>
                <w:sz w:val="18"/>
                <w:szCs w:val="18"/>
              </w:rPr>
            </w:pPr>
            <w:r w:rsidDel="00000000" w:rsidR="00000000" w:rsidRPr="00000000">
              <w:rPr>
                <w:sz w:val="18"/>
                <w:szCs w:val="18"/>
                <w:rtl w:val="0"/>
              </w:rPr>
              <w:t xml:space="preserve">Delayed lower cranial neuropathy after oropharyngeal IMRT [</w:t>
            </w:r>
            <w:hyperlink r:id="rId346">
              <w:r w:rsidDel="00000000" w:rsidR="00000000" w:rsidRPr="00000000">
                <w:rPr>
                  <w:sz w:val="18"/>
                  <w:szCs w:val="18"/>
                  <w:rtl w:val="0"/>
                </w:rPr>
                <w:t xml:space="preserve">Hutcheson H&amp;N '17</w:t>
              </w:r>
            </w:hyperlink>
            <w:r w:rsidDel="00000000" w:rsidR="00000000" w:rsidRPr="00000000">
              <w:rPr>
                <w:sz w:val="18"/>
                <w:szCs w:val="18"/>
                <w:rtl w:val="0"/>
              </w:rPr>
              <w:t xml:space="preserve">]: Definitive RT 66-72 Gy. </w:t>
            </w:r>
            <w:hyperlink w:anchor="fmdi2j4qkm8w">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495">
            <w:pPr>
              <w:numPr>
                <w:ilvl w:val="0"/>
                <w:numId w:val="66"/>
              </w:numPr>
              <w:rPr>
                <w:sz w:val="18"/>
                <w:szCs w:val="18"/>
              </w:rPr>
            </w:pPr>
            <w:r w:rsidDel="00000000" w:rsidR="00000000" w:rsidRPr="00000000">
              <w:rPr>
                <w:sz w:val="18"/>
                <w:szCs w:val="18"/>
                <w:rtl w:val="0"/>
              </w:rPr>
              <w:t xml:space="preserve">Chinese Induction Chemo (Table 3) [</w:t>
            </w:r>
            <w:hyperlink r:id="rId347">
              <w:r w:rsidDel="00000000" w:rsidR="00000000" w:rsidRPr="00000000">
                <w:rPr>
                  <w:sz w:val="18"/>
                  <w:szCs w:val="18"/>
                  <w:rtl w:val="0"/>
                </w:rPr>
                <w:t xml:space="preserve">Zhang NEJM '19</w:t>
              </w:r>
            </w:hyperlink>
            <w:r w:rsidDel="00000000" w:rsidR="00000000" w:rsidRPr="00000000">
              <w:rPr>
                <w:rFonts w:ascii="Cardo" w:cs="Cardo" w:eastAsia="Cardo" w:hAnsi="Cardo"/>
                <w:sz w:val="18"/>
                <w:szCs w:val="18"/>
                <w:rtl w:val="0"/>
              </w:rPr>
              <w:t xml:space="preserve">]: ± GemCis q3w x3c→ CCRT with CDDP 100 q3w. </w:t>
            </w:r>
            <w:hyperlink w:anchor="358wunsjjhdd">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496">
            <w:pPr>
              <w:numPr>
                <w:ilvl w:val="0"/>
                <w:numId w:val="66"/>
              </w:numPr>
              <w:ind w:right="140"/>
              <w:rPr>
                <w:sz w:val="18"/>
                <w:szCs w:val="18"/>
              </w:rPr>
            </w:pPr>
            <w:r w:rsidDel="00000000" w:rsidR="00000000" w:rsidRPr="00000000">
              <w:rPr>
                <w:sz w:val="18"/>
                <w:szCs w:val="18"/>
                <w:rtl w:val="0"/>
              </w:rPr>
              <w:t xml:space="preserve">RTOG 1016 [</w:t>
            </w:r>
            <w:hyperlink r:id="rId348">
              <w:r w:rsidDel="00000000" w:rsidR="00000000" w:rsidRPr="00000000">
                <w:rPr>
                  <w:sz w:val="18"/>
                  <w:szCs w:val="18"/>
                  <w:rtl w:val="0"/>
                </w:rPr>
                <w:t xml:space="preserve">(Table 2 and supplementary)</w:t>
              </w:r>
            </w:hyperlink>
            <w:r w:rsidDel="00000000" w:rsidR="00000000" w:rsidRPr="00000000">
              <w:rPr>
                <w:sz w:val="18"/>
                <w:szCs w:val="18"/>
                <w:rtl w:val="0"/>
              </w:rPr>
              <w:t xml:space="preserve">]: HPV+ OPC. DAHANCA-style 70 Gy/</w:t>
            </w:r>
            <w:r w:rsidDel="00000000" w:rsidR="00000000" w:rsidRPr="00000000">
              <w:rPr>
                <w:sz w:val="18"/>
                <w:szCs w:val="18"/>
                <w:u w:val="single"/>
                <w:rtl w:val="0"/>
              </w:rPr>
              <w:t xml:space="preserve">6</w:t>
            </w:r>
            <w:r w:rsidDel="00000000" w:rsidR="00000000" w:rsidRPr="00000000">
              <w:rPr>
                <w:sz w:val="18"/>
                <w:szCs w:val="18"/>
                <w:rtl w:val="0"/>
              </w:rPr>
              <w:t xml:space="preserve">w + Cetuximab vs. CDDP. </w:t>
            </w:r>
            <w:hyperlink w:anchor="vglx194p7sw8">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497">
            <w:pPr>
              <w:numPr>
                <w:ilvl w:val="0"/>
                <w:numId w:val="66"/>
              </w:numPr>
              <w:rPr>
                <w:sz w:val="18"/>
                <w:szCs w:val="18"/>
              </w:rPr>
            </w:pPr>
            <w:r w:rsidDel="00000000" w:rsidR="00000000" w:rsidRPr="00000000">
              <w:rPr>
                <w:sz w:val="18"/>
                <w:szCs w:val="18"/>
                <w:rtl w:val="0"/>
              </w:rPr>
              <w:t xml:space="preserve">RTOG 9111 (Table 2) [</w:t>
            </w:r>
            <w:hyperlink r:id="rId349">
              <w:r w:rsidDel="00000000" w:rsidR="00000000" w:rsidRPr="00000000">
                <w:rPr>
                  <w:sz w:val="18"/>
                  <w:szCs w:val="18"/>
                  <w:rtl w:val="0"/>
                </w:rPr>
                <w:t xml:space="preserve">Forastierre</w:t>
              </w:r>
            </w:hyperlink>
            <w:hyperlink r:id="rId350">
              <w:r w:rsidDel="00000000" w:rsidR="00000000" w:rsidRPr="00000000">
                <w:rPr>
                  <w:sz w:val="18"/>
                  <w:szCs w:val="18"/>
                  <w:rtl w:val="0"/>
                </w:rPr>
                <w:t xml:space="preserve"> NEJM '03</w:t>
              </w:r>
            </w:hyperlink>
            <w:r w:rsidDel="00000000" w:rsidR="00000000" w:rsidRPr="00000000">
              <w:rPr>
                <w:rFonts w:ascii="Cardo" w:cs="Cardo" w:eastAsia="Cardo" w:hAnsi="Cardo"/>
                <w:sz w:val="18"/>
                <w:szCs w:val="18"/>
                <w:rtl w:val="0"/>
              </w:rPr>
              <w:t xml:space="preserve">]: Advanced Larynx. RT alone vs. CDDP/5FU x3→ RT vs. CCRT. </w:t>
            </w:r>
            <w:hyperlink w:anchor="f7mvtrc9v11d">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498">
            <w:pPr>
              <w:numPr>
                <w:ilvl w:val="0"/>
                <w:numId w:val="66"/>
              </w:numPr>
              <w:rPr>
                <w:sz w:val="18"/>
                <w:szCs w:val="18"/>
              </w:rPr>
            </w:pPr>
            <w:r w:rsidDel="00000000" w:rsidR="00000000" w:rsidRPr="00000000">
              <w:rPr>
                <w:sz w:val="18"/>
                <w:szCs w:val="18"/>
                <w:rtl w:val="0"/>
              </w:rPr>
              <w:t xml:space="preserve">Factors associated with Severe Late Toxicity after CCRT [</w:t>
            </w:r>
            <w:hyperlink r:id="rId351">
              <w:r w:rsidDel="00000000" w:rsidR="00000000" w:rsidRPr="00000000">
                <w:rPr>
                  <w:sz w:val="18"/>
                  <w:szCs w:val="18"/>
                  <w:rtl w:val="0"/>
                </w:rPr>
                <w:t xml:space="preserve">Machtay JCO '08]</w:t>
              </w:r>
            </w:hyperlink>
            <w:r w:rsidDel="00000000" w:rsidR="00000000" w:rsidRPr="00000000">
              <w:rPr>
                <w:sz w:val="18"/>
                <w:szCs w:val="18"/>
                <w:rtl w:val="0"/>
              </w:rPr>
              <w:t xml:space="preserve">: Review of RTOG 91-11, 97-03, and 99-14. </w:t>
            </w:r>
            <w:hyperlink w:anchor="oalwx2995ok0">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499">
            <w:pPr>
              <w:numPr>
                <w:ilvl w:val="0"/>
                <w:numId w:val="66"/>
              </w:numPr>
              <w:rPr>
                <w:sz w:val="18"/>
                <w:szCs w:val="18"/>
              </w:rPr>
            </w:pPr>
            <w:r w:rsidDel="00000000" w:rsidR="00000000" w:rsidRPr="00000000">
              <w:rPr>
                <w:sz w:val="18"/>
                <w:szCs w:val="18"/>
                <w:rtl w:val="0"/>
              </w:rPr>
              <w:t xml:space="preserve">Severe late dysphagia and cause of death in 91-11 eligible patients [</w:t>
            </w:r>
            <w:hyperlink r:id="rId352">
              <w:r w:rsidDel="00000000" w:rsidR="00000000" w:rsidRPr="00000000">
                <w:rPr>
                  <w:sz w:val="18"/>
                  <w:szCs w:val="18"/>
                  <w:rtl w:val="0"/>
                </w:rPr>
                <w:t xml:space="preserve">Ward Oral Onc '16</w:t>
              </w:r>
            </w:hyperlink>
            <w:r w:rsidDel="00000000" w:rsidR="00000000" w:rsidRPr="00000000">
              <w:rPr>
                <w:sz w:val="18"/>
                <w:szCs w:val="18"/>
                <w:rtl w:val="0"/>
              </w:rPr>
              <w:t xml:space="preserve">] </w:t>
            </w:r>
            <w:hyperlink w:anchor="ysmexeavpuc1">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49A">
            <w:pPr>
              <w:numPr>
                <w:ilvl w:val="0"/>
                <w:numId w:val="66"/>
              </w:numPr>
              <w:rPr>
                <w:sz w:val="18"/>
                <w:szCs w:val="18"/>
              </w:rPr>
            </w:pPr>
            <w:r w:rsidDel="00000000" w:rsidR="00000000" w:rsidRPr="00000000">
              <w:rPr>
                <w:sz w:val="18"/>
                <w:szCs w:val="18"/>
                <w:rtl w:val="0"/>
              </w:rPr>
              <w:t xml:space="preserve">RTOG 9501 (Table 2) [</w:t>
            </w:r>
            <w:hyperlink r:id="rId353">
              <w:r w:rsidDel="00000000" w:rsidR="00000000" w:rsidRPr="00000000">
                <w:rPr>
                  <w:sz w:val="18"/>
                  <w:szCs w:val="18"/>
                  <w:rtl w:val="0"/>
                </w:rPr>
                <w:t xml:space="preserve">Cooper NEJM '04</w:t>
              </w:r>
            </w:hyperlink>
            <w:r w:rsidDel="00000000" w:rsidR="00000000" w:rsidRPr="00000000">
              <w:rPr>
                <w:sz w:val="18"/>
                <w:szCs w:val="18"/>
                <w:rtl w:val="0"/>
              </w:rPr>
              <w:t xml:space="preserve">]: PORT vs. POCRT. </w:t>
            </w:r>
            <w:hyperlink w:anchor="ld367uc5hl20">
              <w:r w:rsidDel="00000000" w:rsidR="00000000" w:rsidRPr="00000000">
                <w:rPr>
                  <w:sz w:val="18"/>
                  <w:szCs w:val="18"/>
                  <w:vertAlign w:val="superscript"/>
                  <w:rtl w:val="0"/>
                </w:rPr>
                <w:t xml:space="preserve">RoR</w:t>
              </w:r>
            </w:hyperlink>
            <w:r w:rsidDel="00000000" w:rsidR="00000000" w:rsidRPr="00000000">
              <w:rPr>
                <w:rtl w:val="0"/>
              </w:rPr>
            </w:r>
          </w:p>
        </w:tc>
      </w:tr>
    </w:tbl>
    <w:p w:rsidR="00000000" w:rsidDel="00000000" w:rsidP="00000000" w:rsidRDefault="00000000" w:rsidRPr="00000000" w14:paraId="0000049B">
      <w:pPr>
        <w:ind w:left="0" w:firstLine="0"/>
        <w:rPr/>
      </w:pPr>
      <w:r w:rsidDel="00000000" w:rsidR="00000000" w:rsidRPr="00000000">
        <w:rPr>
          <w:rtl w:val="0"/>
        </w:rPr>
      </w:r>
    </w:p>
    <w:p w:rsidR="00000000" w:rsidDel="00000000" w:rsidP="00000000" w:rsidRDefault="00000000" w:rsidRPr="00000000" w14:paraId="0000049C">
      <w:pPr>
        <w:pStyle w:val="Heading2"/>
        <w:spacing w:line="240" w:lineRule="auto"/>
        <w:rPr/>
      </w:pPr>
      <w:bookmarkStart w:colFirst="0" w:colLast="0" w:name="_9hnn06uqrb19" w:id="84"/>
      <w:bookmarkEnd w:id="84"/>
      <w:hyperlink w:anchor="_yc56opxk661h">
        <w:r w:rsidDel="00000000" w:rsidR="00000000" w:rsidRPr="00000000">
          <w:rPr>
            <w:rtl w:val="0"/>
          </w:rPr>
          <w:t xml:space="preserve">Treatment planning</w:t>
        </w:r>
      </w:hyperlink>
      <w:r w:rsidDel="00000000" w:rsidR="00000000" w:rsidRPr="00000000">
        <w:rPr>
          <w:rtl w:val="0"/>
        </w:rPr>
      </w:r>
    </w:p>
    <w:p w:rsidR="00000000" w:rsidDel="00000000" w:rsidP="00000000" w:rsidRDefault="00000000" w:rsidRPr="00000000" w14:paraId="0000049D">
      <w:pPr>
        <w:ind w:left="0" w:firstLine="0"/>
        <w:rPr>
          <w:b w:val="1"/>
        </w:rPr>
      </w:pPr>
      <w:r w:rsidDel="00000000" w:rsidR="00000000" w:rsidRPr="00000000">
        <w:rPr>
          <w:rtl w:val="0"/>
        </w:rPr>
        <w:t xml:space="preserve">See the Summary Box above and the [</w:t>
      </w:r>
      <w:hyperlink r:id="rId354">
        <w:r w:rsidDel="00000000" w:rsidR="00000000" w:rsidRPr="00000000">
          <w:rPr>
            <w:rtl w:val="0"/>
          </w:rPr>
          <w:t xml:space="preserve">Residents eContouring for H&amp;N Webinar</w:t>
        </w:r>
      </w:hyperlink>
      <w:r w:rsidDel="00000000" w:rsidR="00000000" w:rsidRPr="00000000">
        <w:rPr>
          <w:rtl w:val="0"/>
        </w:rPr>
        <w:t xml:space="preserve">].</w:t>
      </w:r>
      <w:r w:rsidDel="00000000" w:rsidR="00000000" w:rsidRPr="00000000">
        <w:rPr>
          <w:rtl w:val="0"/>
        </w:rPr>
      </w:r>
    </w:p>
    <w:bookmarkStart w:colFirst="0" w:colLast="0" w:name="8rimmflher9c" w:id="85"/>
    <w:bookmarkEnd w:id="85"/>
    <w:p w:rsidR="00000000" w:rsidDel="00000000" w:rsidP="00000000" w:rsidRDefault="00000000" w:rsidRPr="00000000" w14:paraId="0000049E">
      <w:pPr>
        <w:numPr>
          <w:ilvl w:val="0"/>
          <w:numId w:val="49"/>
        </w:numPr>
        <w:spacing w:line="240" w:lineRule="auto"/>
        <w:ind w:left="72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CT Simulation: Extend from at least a few cm above BOS to a few cm below the lower border </w:t>
      </w:r>
      <w:r w:rsidDel="00000000" w:rsidR="00000000" w:rsidRPr="00000000">
        <w:rPr>
          <w:rtl w:val="0"/>
        </w:rPr>
        <w:t xml:space="preserve">of the clavicle</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49F">
      <w:pPr>
        <w:numPr>
          <w:ilvl w:val="1"/>
          <w:numId w:val="49"/>
        </w:numPr>
        <w:ind w:left="1440" w:hanging="360"/>
      </w:pPr>
      <w:r w:rsidDel="00000000" w:rsidR="00000000" w:rsidRPr="00000000">
        <w:rPr>
          <w:rtl w:val="0"/>
        </w:rPr>
        <w:t xml:space="preserve">Scan from above head down to carina. Set isocenter anterior to C2 if treating the bilateral neck.</w:t>
      </w:r>
    </w:p>
    <w:p w:rsidR="00000000" w:rsidDel="00000000" w:rsidP="00000000" w:rsidRDefault="00000000" w:rsidRPr="00000000" w14:paraId="000004A0">
      <w:pPr>
        <w:numPr>
          <w:ilvl w:val="1"/>
          <w:numId w:val="49"/>
        </w:numPr>
        <w:ind w:left="1440" w:hanging="360"/>
      </w:pPr>
      <w:r w:rsidDel="00000000" w:rsidR="00000000" w:rsidRPr="00000000">
        <w:rPr>
          <w:rtl w:val="0"/>
        </w:rPr>
        <w:t xml:space="preserve">IV contrast. 2 mm slice thickness.</w:t>
      </w:r>
    </w:p>
    <w:p w:rsidR="00000000" w:rsidDel="00000000" w:rsidP="00000000" w:rsidRDefault="00000000" w:rsidRPr="00000000" w14:paraId="000004A1">
      <w:pPr>
        <w:numPr>
          <w:ilvl w:val="1"/>
          <w:numId w:val="49"/>
        </w:numPr>
        <w:ind w:left="1440" w:hanging="360"/>
        <w:rPr>
          <w:u w:val="none"/>
        </w:rPr>
      </w:pPr>
      <w:r w:rsidDel="00000000" w:rsidR="00000000" w:rsidRPr="00000000">
        <w:rPr>
          <w:rtl w:val="0"/>
        </w:rPr>
        <w:t xml:space="preserve">Oral devices: Dental trays (ideally 3-5 mm thick) vs. tubular or "popsicle" bite blocks.</w:t>
      </w:r>
    </w:p>
    <w:p w:rsidR="00000000" w:rsidDel="00000000" w:rsidP="00000000" w:rsidRDefault="00000000" w:rsidRPr="00000000" w14:paraId="000004A2">
      <w:pPr>
        <w:numPr>
          <w:ilvl w:val="1"/>
          <w:numId w:val="49"/>
        </w:numPr>
        <w:ind w:left="1440" w:hanging="360"/>
      </w:pPr>
      <w:r w:rsidDel="00000000" w:rsidR="00000000" w:rsidRPr="00000000">
        <w:rPr>
          <w:rtl w:val="0"/>
        </w:rPr>
        <w:t xml:space="preserve">Daily IGRT. IMRT: Randomized data for OPX, paranasal sinus and NPX. </w:t>
      </w:r>
    </w:p>
    <w:p w:rsidR="00000000" w:rsidDel="00000000" w:rsidP="00000000" w:rsidRDefault="00000000" w:rsidRPr="00000000" w14:paraId="000004A3">
      <w:pPr>
        <w:numPr>
          <w:ilvl w:val="0"/>
          <w:numId w:val="49"/>
        </w:numPr>
        <w:rPr>
          <w:u w:val="none"/>
        </w:rPr>
      </w:pPr>
      <w:r w:rsidDel="00000000" w:rsidR="00000000" w:rsidRPr="00000000">
        <w:rPr>
          <w:b w:val="1"/>
          <w:rtl w:val="0"/>
        </w:rPr>
        <w:t xml:space="preserve">TROG 02/02</w:t>
      </w:r>
      <w:r w:rsidDel="00000000" w:rsidR="00000000" w:rsidRPr="00000000">
        <w:rPr>
          <w:rtl w:val="0"/>
        </w:rPr>
        <w:t xml:space="preserve"> [</w:t>
      </w:r>
      <w:hyperlink r:id="rId355">
        <w:r w:rsidDel="00000000" w:rsidR="00000000" w:rsidRPr="00000000">
          <w:rPr>
            <w:rtl w:val="0"/>
          </w:rPr>
          <w:t xml:space="preserve">Peters JCO '10</w:t>
        </w:r>
      </w:hyperlink>
      <w:r w:rsidDel="00000000" w:rsidR="00000000" w:rsidRPr="00000000">
        <w:rPr>
          <w:rtl w:val="0"/>
        </w:rPr>
        <w:t xml:space="preserve">]: 2D and 3D RT. CCRT ± Tirapazamine. </w:t>
      </w:r>
    </w:p>
    <w:p w:rsidR="00000000" w:rsidDel="00000000" w:rsidP="00000000" w:rsidRDefault="00000000" w:rsidRPr="00000000" w14:paraId="000004A4">
      <w:pPr>
        <w:numPr>
          <w:ilvl w:val="1"/>
          <w:numId w:val="49"/>
        </w:numPr>
        <w:ind w:left="1440" w:hanging="360"/>
        <w:rPr>
          <w:u w:val="none"/>
        </w:rPr>
      </w:pPr>
      <w:r w:rsidDel="00000000" w:rsidR="00000000" w:rsidRPr="00000000">
        <w:rPr>
          <w:rtl w:val="0"/>
        </w:rPr>
        <w:t xml:space="preserve">25% of plans had major deficiencies with markedly inferior outcomes.</w:t>
      </w:r>
    </w:p>
    <w:p w:rsidR="00000000" w:rsidDel="00000000" w:rsidP="00000000" w:rsidRDefault="00000000" w:rsidRPr="00000000" w14:paraId="000004A5">
      <w:pPr>
        <w:numPr>
          <w:ilvl w:val="2"/>
          <w:numId w:val="49"/>
        </w:numPr>
        <w:ind w:left="2160" w:hanging="360"/>
        <w:rPr>
          <w:u w:val="none"/>
        </w:rPr>
      </w:pPr>
      <w:r w:rsidDel="00000000" w:rsidR="00000000" w:rsidRPr="00000000">
        <w:rPr>
          <w:rFonts w:ascii="Cardo" w:cs="Cardo" w:eastAsia="Cardo" w:hAnsi="Cardo"/>
          <w:rtl w:val="0"/>
        </w:rPr>
        <w:t xml:space="preserve">2y OS for ± major RT plan deficiencies of 70→ 50%.</w:t>
      </w:r>
    </w:p>
    <w:p w:rsidR="00000000" w:rsidDel="00000000" w:rsidP="00000000" w:rsidRDefault="00000000" w:rsidRPr="00000000" w14:paraId="000004A6">
      <w:pPr>
        <w:numPr>
          <w:ilvl w:val="2"/>
          <w:numId w:val="49"/>
        </w:numPr>
        <w:ind w:left="2160" w:hanging="360"/>
        <w:rPr>
          <w:u w:val="none"/>
        </w:rPr>
      </w:pPr>
      <w:r w:rsidDel="00000000" w:rsidR="00000000" w:rsidRPr="00000000">
        <w:rPr>
          <w:rFonts w:ascii="Cardo" w:cs="Cardo" w:eastAsia="Cardo" w:hAnsi="Cardo"/>
          <w:rtl w:val="0"/>
        </w:rPr>
        <w:t xml:space="preserve">2y freedom from LRF for ± major RT plan deficiencies of 78→ 54%. </w:t>
      </w:r>
    </w:p>
    <w:p w:rsidR="00000000" w:rsidDel="00000000" w:rsidP="00000000" w:rsidRDefault="00000000" w:rsidRPr="00000000" w14:paraId="000004A7">
      <w:pPr>
        <w:numPr>
          <w:ilvl w:val="1"/>
          <w:numId w:val="49"/>
        </w:numPr>
        <w:ind w:left="1440" w:hanging="360"/>
        <w:rPr>
          <w:u w:val="none"/>
        </w:rPr>
      </w:pPr>
      <w:r w:rsidDel="00000000" w:rsidR="00000000" w:rsidRPr="00000000">
        <w:rPr>
          <w:rtl w:val="0"/>
        </w:rPr>
        <w:t xml:space="preserve">The impact of poor RT planning was much greater than the benefit of concurrent chemo.</w:t>
      </w:r>
    </w:p>
    <w:p w:rsidR="00000000" w:rsidDel="00000000" w:rsidP="00000000" w:rsidRDefault="00000000" w:rsidRPr="00000000" w14:paraId="000004A8">
      <w:pPr>
        <w:numPr>
          <w:ilvl w:val="1"/>
          <w:numId w:val="49"/>
        </w:numPr>
        <w:ind w:left="1440" w:hanging="360"/>
        <w:rPr>
          <w:u w:val="none"/>
        </w:rPr>
      </w:pPr>
      <w:r w:rsidDel="00000000" w:rsidR="00000000" w:rsidRPr="00000000">
        <w:rPr>
          <w:rtl w:val="0"/>
        </w:rPr>
        <w:t xml:space="preserve">In the IMRT era, target and OAR delineation is even more crucial!</w:t>
      </w:r>
    </w:p>
    <w:p w:rsidR="00000000" w:rsidDel="00000000" w:rsidP="00000000" w:rsidRDefault="00000000" w:rsidRPr="00000000" w14:paraId="000004A9">
      <w:pPr>
        <w:pStyle w:val="Heading3"/>
        <w:ind w:left="0" w:firstLine="0"/>
        <w:rPr/>
      </w:pPr>
      <w:bookmarkStart w:colFirst="0" w:colLast="0" w:name="_6ov4nlx4qhip" w:id="86"/>
      <w:bookmarkEnd w:id="86"/>
      <w:hyperlink w:anchor="_9hnn06uqrb19">
        <w:r w:rsidDel="00000000" w:rsidR="00000000" w:rsidRPr="00000000">
          <w:rPr>
            <w:u w:val="single"/>
            <w:rtl w:val="0"/>
          </w:rPr>
          <w:t xml:space="preserve">Primary Volumes</w:t>
        </w:r>
      </w:hyperlink>
      <w:r w:rsidDel="00000000" w:rsidR="00000000" w:rsidRPr="00000000">
        <w:rPr>
          <w:rtl w:val="0"/>
        </w:rPr>
      </w:r>
    </w:p>
    <w:p w:rsidR="00000000" w:rsidDel="00000000" w:rsidP="00000000" w:rsidRDefault="00000000" w:rsidRPr="00000000" w14:paraId="000004AA">
      <w:pPr>
        <w:ind w:left="0" w:firstLine="0"/>
        <w:rPr/>
      </w:pPr>
      <w:r w:rsidDel="00000000" w:rsidR="00000000" w:rsidRPr="00000000">
        <w:rPr>
          <w:rtl w:val="0"/>
        </w:rPr>
        <w:t xml:space="preserve">See Delineation of [</w:t>
      </w:r>
      <w:hyperlink w:anchor="_rzy8rvsdopq0">
        <w:r w:rsidDel="00000000" w:rsidR="00000000" w:rsidRPr="00000000">
          <w:rPr>
            <w:rtl w:val="0"/>
          </w:rPr>
          <w:t xml:space="preserve">Nodal and Intermediate Risk Volumes</w:t>
        </w:r>
      </w:hyperlink>
      <w:r w:rsidDel="00000000" w:rsidR="00000000" w:rsidRPr="00000000">
        <w:rPr>
          <w:rtl w:val="0"/>
        </w:rPr>
        <w:t xml:space="preserve">] and [</w:t>
      </w:r>
      <w:hyperlink w:anchor="_q4gl8dq6tbz5">
        <w:r w:rsidDel="00000000" w:rsidR="00000000" w:rsidRPr="00000000">
          <w:rPr>
            <w:rtl w:val="0"/>
          </w:rPr>
          <w:t xml:space="preserve">Chasing PNI</w:t>
        </w:r>
      </w:hyperlink>
      <w:r w:rsidDel="00000000" w:rsidR="00000000" w:rsidRPr="00000000">
        <w:rPr>
          <w:rtl w:val="0"/>
        </w:rPr>
        <w:t xml:space="preserve">] for more.</w:t>
      </w:r>
      <w:r w:rsidDel="00000000" w:rsidR="00000000" w:rsidRPr="00000000">
        <w:rPr>
          <w:rtl w:val="0"/>
        </w:rPr>
      </w:r>
    </w:p>
    <w:bookmarkStart w:colFirst="0" w:colLast="0" w:name="jotgn0jfcaxd" w:id="87"/>
    <w:bookmarkEnd w:id="87"/>
    <w:p w:rsidR="00000000" w:rsidDel="00000000" w:rsidP="00000000" w:rsidRDefault="00000000" w:rsidRPr="00000000" w14:paraId="000004AB">
      <w:pPr>
        <w:numPr>
          <w:ilvl w:val="0"/>
          <w:numId w:val="49"/>
        </w:numPr>
      </w:pPr>
      <w:r w:rsidDel="00000000" w:rsidR="00000000" w:rsidRPr="00000000">
        <w:rPr>
          <w:b w:val="1"/>
          <w:rtl w:val="0"/>
        </w:rPr>
        <w:t xml:space="preserve">Delineation of CTVp and CTVn in the primary RT of OC, OP, hypopharyngeal and laryngeal</w:t>
      </w:r>
      <w:r w:rsidDel="00000000" w:rsidR="00000000" w:rsidRPr="00000000">
        <w:rPr>
          <w:rtl w:val="0"/>
        </w:rPr>
        <w:t xml:space="preserve"> [</w:t>
      </w:r>
      <w:hyperlink r:id="rId356">
        <w:r w:rsidDel="00000000" w:rsidR="00000000" w:rsidRPr="00000000">
          <w:rPr>
            <w:rtl w:val="0"/>
          </w:rPr>
          <w:t xml:space="preserve">Grégoire Oral Onc '18</w:t>
        </w:r>
      </w:hyperlink>
      <w:r w:rsidDel="00000000" w:rsidR="00000000" w:rsidRPr="00000000">
        <w:rPr>
          <w:b w:val="1"/>
          <w:rtl w:val="0"/>
        </w:rPr>
        <w:t xml:space="preserve">]</w:t>
      </w:r>
      <w:r w:rsidDel="00000000" w:rsidR="00000000" w:rsidRPr="00000000">
        <w:rPr>
          <w:rtl w:val="0"/>
        </w:rPr>
        <w:t xml:space="preserve">:</w:t>
      </w:r>
    </w:p>
    <w:p w:rsidR="00000000" w:rsidDel="00000000" w:rsidP="00000000" w:rsidRDefault="00000000" w:rsidRPr="00000000" w14:paraId="000004AC">
      <w:pPr>
        <w:ind w:firstLine="720"/>
        <w:rPr/>
      </w:pPr>
      <w:r w:rsidDel="00000000" w:rsidR="00000000" w:rsidRPr="00000000">
        <w:rPr>
          <w:rtl w:val="0"/>
        </w:rPr>
        <w:t xml:space="preserve">See Site specific [</w:t>
      </w:r>
      <w:hyperlink w:anchor="_rzy8rvsdopq0">
        <w:r w:rsidDel="00000000" w:rsidR="00000000" w:rsidRPr="00000000">
          <w:rPr>
            <w:rtl w:val="0"/>
          </w:rPr>
          <w:t xml:space="preserve">Nodal and Low/Intermediate risk volumes</w:t>
        </w:r>
      </w:hyperlink>
      <w:r w:rsidDel="00000000" w:rsidR="00000000" w:rsidRPr="00000000">
        <w:rPr>
          <w:rtl w:val="0"/>
        </w:rPr>
        <w:t xml:space="preserve">].</w:t>
      </w:r>
    </w:p>
    <w:p w:rsidR="00000000" w:rsidDel="00000000" w:rsidP="00000000" w:rsidRDefault="00000000" w:rsidRPr="00000000" w14:paraId="000004AD">
      <w:pPr>
        <w:numPr>
          <w:ilvl w:val="1"/>
          <w:numId w:val="49"/>
        </w:numPr>
        <w:ind w:left="1440" w:hanging="360"/>
      </w:pPr>
      <w:r w:rsidDel="00000000" w:rsidR="00000000" w:rsidRPr="00000000">
        <w:rPr>
          <w:rtl w:val="0"/>
        </w:rPr>
        <w:t xml:space="preserve">Nodal volumes: Generally speaking, add 5 mm for CTV1. Consider 10 mm if concerned for ECE.</w:t>
      </w:r>
    </w:p>
    <w:p w:rsidR="00000000" w:rsidDel="00000000" w:rsidP="00000000" w:rsidRDefault="00000000" w:rsidRPr="00000000" w14:paraId="000004AE">
      <w:pPr>
        <w:numPr>
          <w:ilvl w:val="1"/>
          <w:numId w:val="49"/>
        </w:numPr>
        <w:ind w:left="1440" w:hanging="360"/>
      </w:pPr>
      <w:r w:rsidDel="00000000" w:rsidR="00000000" w:rsidRPr="00000000">
        <w:rPr>
          <w:rtl w:val="0"/>
        </w:rPr>
        <w:t xml:space="preserve">Primary volumes: Account for Anatomic and Geometric expansions. General "5+5" rule: CTV1 = GTV + 5 mm, CTV2 = GTV + 1.0 cm anatomically confined and site-specific CTV manual inclusion of anatomic areas at risk as per suggestions in paper below (e.g., CC extent of hypopharynx may be 1.5 cm to CTV2 due to larger degree of mucosal spread which is associated with hypopharyngeal primaries, or BOT infiltration which has no clear anatomic compartmentalization). Once bone or muscular compartments are transgressed, the entirety of these compartments are at risk. The CTV2 is commonly modified to encompass the entire anatomic compartment next to the GTV.</w:t>
      </w:r>
    </w:p>
    <w:bookmarkStart w:colFirst="0" w:colLast="0" w:name="kix.kqkdc6ce2kxe" w:id="88"/>
    <w:bookmarkEnd w:id="88"/>
    <w:p w:rsidR="00000000" w:rsidDel="00000000" w:rsidP="00000000" w:rsidRDefault="00000000" w:rsidRPr="00000000" w14:paraId="000004AF">
      <w:pPr>
        <w:numPr>
          <w:ilvl w:val="0"/>
          <w:numId w:val="49"/>
        </w:numPr>
      </w:pPr>
      <w:r w:rsidDel="00000000" w:rsidR="00000000" w:rsidRPr="00000000">
        <w:rPr>
          <w:b w:val="1"/>
          <w:rtl w:val="0"/>
        </w:rPr>
        <w:t xml:space="preserve">Delineation of CTVp in H&amp;N cancer </w:t>
      </w:r>
      <w:r w:rsidDel="00000000" w:rsidR="00000000" w:rsidRPr="00000000">
        <w:rPr>
          <w:rtl w:val="0"/>
        </w:rPr>
        <w:t xml:space="preserve">[</w:t>
      </w:r>
      <w:hyperlink r:id="rId357">
        <w:r w:rsidDel="00000000" w:rsidR="00000000" w:rsidRPr="00000000">
          <w:rPr>
            <w:rtl w:val="0"/>
          </w:rPr>
          <w:t xml:space="preserve">Grégoire Rad Onc '18</w:t>
        </w:r>
      </w:hyperlink>
      <w:r w:rsidDel="00000000" w:rsidR="00000000" w:rsidRPr="00000000">
        <w:rPr>
          <w:rtl w:val="0"/>
        </w:rPr>
        <w:t xml:space="preserve">]</w:t>
      </w:r>
    </w:p>
    <w:p w:rsidR="00000000" w:rsidDel="00000000" w:rsidP="00000000" w:rsidRDefault="00000000" w:rsidRPr="00000000" w14:paraId="000004B0">
      <w:pPr>
        <w:ind w:firstLine="720"/>
        <w:rPr/>
      </w:pPr>
      <w:r w:rsidDel="00000000" w:rsidR="00000000" w:rsidRPr="00000000">
        <w:rPr>
          <w:rtl w:val="0"/>
        </w:rPr>
        <w:t xml:space="preserve">This article has lots of great figures to practice the staging of tumors. Be wary using such tight margins on Glottic tumors as most of these tumors are actually treated 3D (not IMRT). Also, these guidelines heavily rely on appropriate delineation of the GTV primary. Detailed clinical examination of the OC and OP as well as NPL is essential, as CT imaging frequently underestimates the mucosal extent of disease. Direct endoscopy may not be required for OC tumors.</w:t>
      </w:r>
    </w:p>
    <w:p w:rsidR="00000000" w:rsidDel="00000000" w:rsidP="00000000" w:rsidRDefault="00000000" w:rsidRPr="00000000" w14:paraId="000004B1">
      <w:pPr>
        <w:ind w:left="720" w:firstLine="0"/>
        <w:rPr/>
      </w:pPr>
      <w:r w:rsidDel="00000000" w:rsidR="00000000" w:rsidRPr="00000000">
        <w:rPr>
          <w:rtl w:val="0"/>
        </w:rPr>
        <w:t xml:space="preserve">Discusses the origin of the "5+5" rule from the GTV to CTV1 and CTV2. The "5+5" volumes may be modified to adapt for air cavities, complex H&amp;N anatomy (e.g., soft palate CTV1 will be edited to exclude mobile tongue while inter-arytenoidal laryngeal CTV1 will exclude the postcricoid area), adaptation for strong anatomic barriers that prevent tumor spread (e.g., bone), and adaptation to account for experience gained from surgical series (e.g., glottic larynx may have tight margins if highly selected, while hypopharyngeal tumors may require larger CC margins).</w:t>
      </w:r>
    </w:p>
    <w:p w:rsidR="00000000" w:rsidDel="00000000" w:rsidP="00000000" w:rsidRDefault="00000000" w:rsidRPr="00000000" w14:paraId="000004B2">
      <w:pPr>
        <w:numPr>
          <w:ilvl w:val="1"/>
          <w:numId w:val="49"/>
        </w:numPr>
        <w:ind w:left="1440" w:hanging="360"/>
      </w:pPr>
      <w:r w:rsidDel="00000000" w:rsidR="00000000" w:rsidRPr="00000000">
        <w:rPr>
          <w:u w:val="single"/>
          <w:rtl w:val="0"/>
        </w:rPr>
        <w:t xml:space="preserve">Glottic</w:t>
      </w:r>
      <w:r w:rsidDel="00000000" w:rsidR="00000000" w:rsidRPr="00000000">
        <w:rPr>
          <w:rtl w:val="0"/>
        </w:rPr>
        <w:t xml:space="preserve">: T1 (Fig 2 - one dose level), T2 (Fig 3 - 2 dose levels), T3 (Fig 4), T4 (Fig 5). </w:t>
      </w:r>
      <w:hyperlink w:anchor="yte8cgcrznq">
        <w:r w:rsidDel="00000000" w:rsidR="00000000" w:rsidRPr="00000000">
          <w:rPr>
            <w:vertAlign w:val="superscript"/>
            <w:rtl w:val="0"/>
          </w:rPr>
          <w:t xml:space="preserve">RoR</w:t>
        </w:r>
      </w:hyperlink>
      <w:r w:rsidDel="00000000" w:rsidR="00000000" w:rsidRPr="00000000">
        <w:rPr>
          <w:rtl w:val="0"/>
        </w:rPr>
        <w:t xml:space="preserve"> </w:t>
      </w:r>
    </w:p>
    <w:p w:rsidR="00000000" w:rsidDel="00000000" w:rsidP="00000000" w:rsidRDefault="00000000" w:rsidRPr="00000000" w14:paraId="000004B3">
      <w:pPr>
        <w:numPr>
          <w:ilvl w:val="1"/>
          <w:numId w:val="49"/>
        </w:numPr>
        <w:ind w:left="1440" w:hanging="360"/>
      </w:pPr>
      <w:r w:rsidDel="00000000" w:rsidR="00000000" w:rsidRPr="00000000">
        <w:rPr>
          <w:u w:val="single"/>
          <w:rtl w:val="0"/>
        </w:rPr>
        <w:t xml:space="preserve">Supraglottic</w:t>
      </w:r>
      <w:r w:rsidDel="00000000" w:rsidR="00000000" w:rsidRPr="00000000">
        <w:rPr>
          <w:rtl w:val="0"/>
        </w:rPr>
        <w:t xml:space="preserve">: T1 (Fig 6), T2 (Fig 7), T3 (Fig 8), T4 (Fig 9). </w:t>
      </w:r>
      <w:hyperlink w:anchor="z58vqntj3g9u">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4B4">
      <w:pPr>
        <w:numPr>
          <w:ilvl w:val="1"/>
          <w:numId w:val="49"/>
        </w:numPr>
        <w:ind w:left="1440" w:hanging="360"/>
      </w:pPr>
      <w:r w:rsidDel="00000000" w:rsidR="00000000" w:rsidRPr="00000000">
        <w:rPr>
          <w:u w:val="single"/>
          <w:rtl w:val="0"/>
        </w:rPr>
        <w:t xml:space="preserve">Subglottic</w:t>
      </w:r>
      <w:r w:rsidDel="00000000" w:rsidR="00000000" w:rsidRPr="00000000">
        <w:rPr>
          <w:rtl w:val="0"/>
        </w:rPr>
        <w:t xml:space="preserve">: No figures. Given they represent &lt; 5% of laryngeal SqCC, only written descriptions provided. </w:t>
      </w:r>
      <w:hyperlink w:anchor="z58vqntj3g9u">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4B5">
      <w:pPr>
        <w:numPr>
          <w:ilvl w:val="1"/>
          <w:numId w:val="49"/>
        </w:numPr>
        <w:ind w:left="1440" w:hanging="360"/>
      </w:pPr>
      <w:r w:rsidDel="00000000" w:rsidR="00000000" w:rsidRPr="00000000">
        <w:rPr>
          <w:u w:val="single"/>
          <w:rtl w:val="0"/>
        </w:rPr>
        <w:t xml:space="preserve">Hypopharynx</w:t>
      </w:r>
      <w:r w:rsidDel="00000000" w:rsidR="00000000" w:rsidRPr="00000000">
        <w:rPr>
          <w:rtl w:val="0"/>
        </w:rPr>
        <w:t xml:space="preserve">: T1 (Fig 10), T2 tumor (Fig 11), T3 tumor (Fig 12), and T4 tumor (Fig 13) - may require a larger craniocaudal expansion due to 2-3 cm of submucosal spread based on surgical series. </w:t>
      </w:r>
      <w:hyperlink w:anchor="z58vqntj3g9u">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4B6">
      <w:pPr>
        <w:numPr>
          <w:ilvl w:val="1"/>
          <w:numId w:val="49"/>
        </w:numPr>
        <w:ind w:left="1440" w:hanging="360"/>
      </w:pPr>
      <w:r w:rsidDel="00000000" w:rsidR="00000000" w:rsidRPr="00000000">
        <w:rPr>
          <w:u w:val="single"/>
          <w:rtl w:val="0"/>
        </w:rPr>
        <w:t xml:space="preserve">Oropharynx</w:t>
      </w:r>
      <w:r w:rsidDel="00000000" w:rsidR="00000000" w:rsidRPr="00000000">
        <w:rPr>
          <w:rtl w:val="0"/>
        </w:rPr>
        <w:t xml:space="preserve">: T1 BOT (Fig 14), T1 uvula (Fig 15), T2 tonsil (Fig 16), T2 BOT (Fig 17), T3 lat wall (Fig 18), T3 lingual surface (Fig 19), T3 bilateral tonsillar fossae (Fig 20), T4 (Fig 21). </w:t>
      </w:r>
      <w:hyperlink w:anchor="9j033wbqmckc">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4B7">
      <w:pPr>
        <w:numPr>
          <w:ilvl w:val="1"/>
          <w:numId w:val="49"/>
        </w:numPr>
        <w:ind w:left="1440" w:hanging="360"/>
      </w:pPr>
      <w:r w:rsidDel="00000000" w:rsidR="00000000" w:rsidRPr="00000000">
        <w:rPr>
          <w:u w:val="single"/>
          <w:rtl w:val="0"/>
        </w:rPr>
        <w:t xml:space="preserve">Oral cavity</w:t>
      </w:r>
      <w:r w:rsidDel="00000000" w:rsidR="00000000" w:rsidRPr="00000000">
        <w:rPr>
          <w:rtl w:val="0"/>
        </w:rPr>
        <w:t xml:space="preserve">: No figures except for T4 (Fig 22), as most cases are post-operative.</w:t>
      </w:r>
    </w:p>
    <w:p w:rsidR="00000000" w:rsidDel="00000000" w:rsidP="00000000" w:rsidRDefault="00000000" w:rsidRPr="00000000" w14:paraId="000004B8">
      <w:pPr>
        <w:numPr>
          <w:ilvl w:val="1"/>
          <w:numId w:val="49"/>
        </w:numPr>
        <w:ind w:left="1440" w:hanging="360"/>
      </w:pPr>
      <w:r w:rsidDel="00000000" w:rsidR="00000000" w:rsidRPr="00000000">
        <w:rPr>
          <w:rtl w:val="0"/>
        </w:rPr>
        <w:t xml:space="preserve">CTV to PTV margins are generally 3-5 mm, but discussion of this is beyond the scope of this article. </w:t>
      </w:r>
    </w:p>
    <w:bookmarkStart w:colFirst="0" w:colLast="0" w:name="6nxxaz36pos2" w:id="89"/>
    <w:bookmarkEnd w:id="89"/>
    <w:p w:rsidR="00000000" w:rsidDel="00000000" w:rsidP="00000000" w:rsidRDefault="00000000" w:rsidRPr="00000000" w14:paraId="000004B9">
      <w:pPr>
        <w:numPr>
          <w:ilvl w:val="0"/>
          <w:numId w:val="49"/>
        </w:numPr>
      </w:pPr>
      <w:r w:rsidDel="00000000" w:rsidR="00000000" w:rsidRPr="00000000">
        <w:rPr>
          <w:b w:val="1"/>
          <w:rtl w:val="0"/>
        </w:rPr>
        <w:t xml:space="preserve">Definitive intact</w:t>
      </w:r>
      <w:r w:rsidDel="00000000" w:rsidR="00000000" w:rsidRPr="00000000">
        <w:rPr>
          <w:rtl w:val="0"/>
        </w:rPr>
        <w:t xml:space="preserve">: SIB to 33-35 fx. 33 fractions 5 fractions per week, 35 fractions may be 5 or 6 fractions per week. </w:t>
        <w:br w:type="textWrapping"/>
        <w:t xml:space="preserve">RTOG doing 6 fx/week, but 5 fx/wk might be the safer answer based on </w:t>
      </w:r>
      <w:r w:rsidDel="00000000" w:rsidR="00000000" w:rsidRPr="00000000">
        <w:rPr>
          <w:rtl w:val="0"/>
        </w:rPr>
        <w:t xml:space="preserve">[</w:t>
      </w:r>
      <w:hyperlink w:anchor="ob3bxsvtnbg7">
        <w:r w:rsidDel="00000000" w:rsidR="00000000" w:rsidRPr="00000000">
          <w:rPr>
            <w:rtl w:val="0"/>
          </w:rPr>
          <w:t xml:space="preserve">GORTEC 99-02</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4BA">
      <w:pPr>
        <w:numPr>
          <w:ilvl w:val="1"/>
          <w:numId w:val="49"/>
        </w:numPr>
        <w:ind w:left="1440" w:hanging="360"/>
      </w:pPr>
      <w:r w:rsidDel="00000000" w:rsidR="00000000" w:rsidRPr="00000000">
        <w:rPr>
          <w:rtl w:val="0"/>
        </w:rPr>
        <w:t xml:space="preserve">Doses: HR/IR/LR Volumes. Ranges from 1.6 Gy per fraction to 2.12 Gy per fraction. SIB up to 2.22 Gy acceptable.</w:t>
      </w:r>
    </w:p>
    <w:p w:rsidR="00000000" w:rsidDel="00000000" w:rsidP="00000000" w:rsidRDefault="00000000" w:rsidRPr="00000000" w14:paraId="000004BB">
      <w:pPr>
        <w:numPr>
          <w:ilvl w:val="2"/>
          <w:numId w:val="49"/>
        </w:numPr>
        <w:ind w:left="2160" w:hanging="360"/>
      </w:pPr>
      <w:r w:rsidDel="00000000" w:rsidR="00000000" w:rsidRPr="00000000">
        <w:rPr>
          <w:b w:val="1"/>
          <w:rtl w:val="0"/>
        </w:rPr>
        <w:t xml:space="preserve">70/63/56 </w:t>
      </w:r>
      <w:r w:rsidDel="00000000" w:rsidR="00000000" w:rsidRPr="00000000">
        <w:rPr>
          <w:rtl w:val="0"/>
        </w:rPr>
        <w:t xml:space="preserve">(2 Gy, 1.8 Gy, 1.6 Gy) </w:t>
      </w:r>
      <w:r w:rsidDel="00000000" w:rsidR="00000000" w:rsidRPr="00000000">
        <w:rPr>
          <w:b w:val="1"/>
          <w:rtl w:val="0"/>
        </w:rPr>
        <w:t xml:space="preserve">in 35 fractions</w:t>
      </w:r>
      <w:r w:rsidDel="00000000" w:rsidR="00000000" w:rsidRPr="00000000">
        <w:rPr>
          <w:rtl w:val="0"/>
        </w:rPr>
        <w:t xml:space="preserve"> (5 or 6 fractions per week [</w:t>
      </w:r>
      <w:hyperlink w:anchor="nvy87i2bfgwu">
        <w:r w:rsidDel="00000000" w:rsidR="00000000" w:rsidRPr="00000000">
          <w:rPr>
            <w:rtl w:val="0"/>
          </w:rPr>
          <w:t xml:space="preserve">DAHANCA</w:t>
        </w:r>
      </w:hyperlink>
      <w:r w:rsidDel="00000000" w:rsidR="00000000" w:rsidRPr="00000000">
        <w:rPr>
          <w:rtl w:val="0"/>
        </w:rPr>
        <w:t xml:space="preserve">]).</w:t>
      </w:r>
    </w:p>
    <w:p w:rsidR="00000000" w:rsidDel="00000000" w:rsidP="00000000" w:rsidRDefault="00000000" w:rsidRPr="00000000" w14:paraId="000004BC">
      <w:pPr>
        <w:numPr>
          <w:ilvl w:val="2"/>
          <w:numId w:val="49"/>
        </w:numPr>
        <w:ind w:left="2160" w:hanging="360"/>
      </w:pPr>
      <w:r w:rsidDel="00000000" w:rsidR="00000000" w:rsidRPr="00000000">
        <w:rPr>
          <w:b w:val="1"/>
          <w:rtl w:val="0"/>
        </w:rPr>
        <w:t xml:space="preserve">69.96/59.4/54.12 </w:t>
      </w:r>
      <w:r w:rsidDel="00000000" w:rsidR="00000000" w:rsidRPr="00000000">
        <w:rPr>
          <w:rtl w:val="0"/>
        </w:rPr>
        <w:t xml:space="preserve">(2.12 Gy, 1.8 Gy, 1.64 Gy) </w:t>
      </w:r>
      <w:r w:rsidDel="00000000" w:rsidR="00000000" w:rsidRPr="00000000">
        <w:rPr>
          <w:b w:val="1"/>
          <w:rtl w:val="0"/>
        </w:rPr>
        <w:t xml:space="preserve">in 33 fractions</w:t>
      </w:r>
      <w:r w:rsidDel="00000000" w:rsidR="00000000" w:rsidRPr="00000000">
        <w:rPr>
          <w:rtl w:val="0"/>
        </w:rPr>
        <w:t xml:space="preserve"> (5 fractions per week).</w:t>
      </w:r>
    </w:p>
    <w:p w:rsidR="00000000" w:rsidDel="00000000" w:rsidP="00000000" w:rsidRDefault="00000000" w:rsidRPr="00000000" w14:paraId="000004BD">
      <w:pPr>
        <w:numPr>
          <w:ilvl w:val="2"/>
          <w:numId w:val="49"/>
        </w:numPr>
        <w:ind w:left="2160" w:hanging="360"/>
      </w:pPr>
      <w:r w:rsidDel="00000000" w:rsidR="00000000" w:rsidRPr="00000000">
        <w:rPr>
          <w:rtl w:val="0"/>
        </w:rPr>
        <w:t xml:space="preserve">Intermediate risk volumes: Controversial. Some believe only high and low risk volumes are needed.</w:t>
      </w:r>
    </w:p>
    <w:p w:rsidR="00000000" w:rsidDel="00000000" w:rsidP="00000000" w:rsidRDefault="00000000" w:rsidRPr="00000000" w14:paraId="000004BE">
      <w:pPr>
        <w:numPr>
          <w:ilvl w:val="1"/>
          <w:numId w:val="49"/>
        </w:numPr>
        <w:ind w:left="1440" w:hanging="360"/>
      </w:pPr>
      <w:r w:rsidDel="00000000" w:rsidR="00000000" w:rsidRPr="00000000">
        <w:rPr>
          <w:rtl w:val="0"/>
        </w:rPr>
        <w:t xml:space="preserve">CTVHR_70 = GTV + 3-</w:t>
      </w:r>
      <w:r w:rsidDel="00000000" w:rsidR="00000000" w:rsidRPr="00000000">
        <w:rPr>
          <w:u w:val="single"/>
          <w:rtl w:val="0"/>
        </w:rPr>
        <w:t xml:space="preserve">5</w:t>
      </w:r>
      <w:r w:rsidDel="00000000" w:rsidR="00000000" w:rsidRPr="00000000">
        <w:rPr>
          <w:rtl w:val="0"/>
        </w:rPr>
        <w:t xml:space="preserve">-7 mm. </w:t>
      </w:r>
    </w:p>
    <w:p w:rsidR="00000000" w:rsidDel="00000000" w:rsidP="00000000" w:rsidRDefault="00000000" w:rsidRPr="00000000" w14:paraId="000004BF">
      <w:pPr>
        <w:numPr>
          <w:ilvl w:val="1"/>
          <w:numId w:val="49"/>
        </w:numPr>
        <w:ind w:left="1440" w:hanging="360"/>
      </w:pPr>
      <w:r w:rsidDel="00000000" w:rsidR="00000000" w:rsidRPr="00000000">
        <w:rPr>
          <w:rtl w:val="0"/>
        </w:rPr>
        <w:t xml:space="preserve">CTVIR_60-63 = GTV + </w:t>
      </w:r>
      <w:r w:rsidDel="00000000" w:rsidR="00000000" w:rsidRPr="00000000">
        <w:rPr>
          <w:u w:val="single"/>
          <w:rtl w:val="0"/>
        </w:rPr>
        <w:t xml:space="preserve">5</w:t>
      </w:r>
      <w:r w:rsidDel="00000000" w:rsidR="00000000" w:rsidRPr="00000000">
        <w:rPr>
          <w:rtl w:val="0"/>
        </w:rPr>
        <w:t xml:space="preserve">-10 mm while including the lymphatic compartment (1st echelon).</w:t>
      </w:r>
    </w:p>
    <w:p w:rsidR="00000000" w:rsidDel="00000000" w:rsidP="00000000" w:rsidRDefault="00000000" w:rsidRPr="00000000" w14:paraId="000004C0">
      <w:pPr>
        <w:numPr>
          <w:ilvl w:val="1"/>
          <w:numId w:val="49"/>
        </w:numPr>
        <w:ind w:left="1440" w:hanging="360"/>
      </w:pPr>
      <w:r w:rsidDel="00000000" w:rsidR="00000000" w:rsidRPr="00000000">
        <w:rPr>
          <w:rtl w:val="0"/>
        </w:rPr>
        <w:t xml:space="preserve">CTVLR_54-56 = Low-risk nodes (2nd echelon) and contralateral 1st echelon if uninvolved.</w:t>
      </w:r>
    </w:p>
    <w:p w:rsidR="00000000" w:rsidDel="00000000" w:rsidP="00000000" w:rsidRDefault="00000000" w:rsidRPr="00000000" w14:paraId="000004C1">
      <w:pPr>
        <w:numPr>
          <w:ilvl w:val="1"/>
          <w:numId w:val="49"/>
        </w:numPr>
        <w:ind w:left="1440" w:hanging="360"/>
      </w:pPr>
      <w:r w:rsidDel="00000000" w:rsidR="00000000" w:rsidRPr="00000000">
        <w:rPr>
          <w:rtl w:val="0"/>
        </w:rPr>
        <w:t xml:space="preserve">For cancer of unknown primary, the majority consider potential sites of primary disease as LR or IR.</w:t>
      </w:r>
    </w:p>
    <w:bookmarkStart w:colFirst="0" w:colLast="0" w:name="3idlkksib7f2" w:id="90"/>
    <w:bookmarkEnd w:id="90"/>
    <w:p w:rsidR="00000000" w:rsidDel="00000000" w:rsidP="00000000" w:rsidRDefault="00000000" w:rsidRPr="00000000" w14:paraId="000004C2">
      <w:pPr>
        <w:numPr>
          <w:ilvl w:val="0"/>
          <w:numId w:val="49"/>
        </w:numPr>
      </w:pPr>
      <w:r w:rsidDel="00000000" w:rsidR="00000000" w:rsidRPr="00000000">
        <w:rPr>
          <w:b w:val="1"/>
          <w:rtl w:val="0"/>
        </w:rPr>
        <w:t xml:space="preserve">Target delineation for postoperative treatment of H&amp;N cancer</w:t>
      </w:r>
      <w:r w:rsidDel="00000000" w:rsidR="00000000" w:rsidRPr="00000000">
        <w:rPr>
          <w:rtl w:val="0"/>
        </w:rPr>
        <w:t xml:space="preserve"> [</w:t>
      </w:r>
      <w:hyperlink r:id="rId358">
        <w:r w:rsidDel="00000000" w:rsidR="00000000" w:rsidRPr="00000000">
          <w:rPr>
            <w:rtl w:val="0"/>
          </w:rPr>
          <w:t xml:space="preserve">Evans and Beasley Oral Onc '18</w:t>
        </w:r>
      </w:hyperlink>
      <w:r w:rsidDel="00000000" w:rsidR="00000000" w:rsidRPr="00000000">
        <w:rPr>
          <w:rtl w:val="0"/>
        </w:rPr>
        <w:t xml:space="preserve">].</w:t>
      </w:r>
    </w:p>
    <w:p w:rsidR="00000000" w:rsidDel="00000000" w:rsidP="00000000" w:rsidRDefault="00000000" w:rsidRPr="00000000" w14:paraId="000004C3">
      <w:pPr>
        <w:ind w:firstLine="720"/>
        <w:rPr/>
      </w:pPr>
      <w:r w:rsidDel="00000000" w:rsidR="00000000" w:rsidRPr="00000000">
        <w:rPr>
          <w:rtl w:val="0"/>
        </w:rPr>
        <w:t xml:space="preserve">See [</w:t>
      </w:r>
      <w:hyperlink w:anchor="4imdo2xym28j">
        <w:r w:rsidDel="00000000" w:rsidR="00000000" w:rsidRPr="00000000">
          <w:rPr>
            <w:rtl w:val="0"/>
          </w:rPr>
          <w:t xml:space="preserve">Post-operative risk groups</w:t>
        </w:r>
      </w:hyperlink>
      <w:r w:rsidDel="00000000" w:rsidR="00000000" w:rsidRPr="00000000">
        <w:rPr>
          <w:rtl w:val="0"/>
        </w:rPr>
        <w:t xml:space="preserve">].</w:t>
      </w:r>
    </w:p>
    <w:p w:rsidR="00000000" w:rsidDel="00000000" w:rsidP="00000000" w:rsidRDefault="00000000" w:rsidRPr="00000000" w14:paraId="000004C4">
      <w:pPr>
        <w:ind w:firstLine="720"/>
        <w:rPr>
          <w:vertAlign w:val="superscript"/>
        </w:rPr>
      </w:pPr>
      <w:r w:rsidDel="00000000" w:rsidR="00000000" w:rsidRPr="00000000">
        <w:rPr>
          <w:rtl w:val="0"/>
        </w:rPr>
        <w:t xml:space="preserve">Ideally, start by 5-6 weeks and complete by 11 weeks after surgery. At the latest, 13 weeks due to a worse LRC. </w:t>
      </w:r>
      <w:hyperlink w:anchor="vcst8jvu2fp6">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4C5">
      <w:pPr>
        <w:ind w:firstLine="720"/>
        <w:rPr>
          <w:vertAlign w:val="superscript"/>
        </w:rPr>
      </w:pPr>
      <w:r w:rsidDel="00000000" w:rsidR="00000000" w:rsidRPr="00000000">
        <w:rPr>
          <w:rtl w:val="0"/>
        </w:rPr>
        <w:t xml:space="preserve">Doses of 57.6 Gy are recommended to the tumor bed, while 63 Gy if ECE or SM+. </w:t>
      </w:r>
      <w:hyperlink w:anchor="e3anbbitlxnd">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4C6">
      <w:pPr>
        <w:numPr>
          <w:ilvl w:val="1"/>
          <w:numId w:val="49"/>
        </w:numPr>
        <w:ind w:left="1440" w:hanging="360"/>
        <w:rPr>
          <w:u w:val="none"/>
        </w:rPr>
      </w:pPr>
      <w:r w:rsidDel="00000000" w:rsidR="00000000" w:rsidRPr="00000000">
        <w:rPr>
          <w:rtl w:val="0"/>
        </w:rPr>
        <w:t xml:space="preserve">CTVp: While isotropic 5 mm margin is advocated in the primary setting, a wider margin of 1.0 - 1.5 cm is generally recommended in the post-operative setting due to uncertainties inherent in defining tumor bed after resection. </w:t>
      </w:r>
    </w:p>
    <w:p w:rsidR="00000000" w:rsidDel="00000000" w:rsidP="00000000" w:rsidRDefault="00000000" w:rsidRPr="00000000" w14:paraId="000004C7">
      <w:pPr>
        <w:numPr>
          <w:ilvl w:val="1"/>
          <w:numId w:val="49"/>
        </w:numPr>
        <w:ind w:left="1440" w:hanging="360"/>
        <w:rPr>
          <w:u w:val="none"/>
        </w:rPr>
      </w:pPr>
      <w:r w:rsidDel="00000000" w:rsidR="00000000" w:rsidRPr="00000000">
        <w:rPr>
          <w:rtl w:val="0"/>
        </w:rPr>
        <w:t xml:space="preserve">CTVn: Pre-operative GTVn + 1 cm margin. If abutment or invasion of a muscle not included in dissection, may include entire muscle at the invaded level. See Table 1 for general nodal volumes.</w:t>
      </w:r>
    </w:p>
    <w:p w:rsidR="00000000" w:rsidDel="00000000" w:rsidP="00000000" w:rsidRDefault="00000000" w:rsidRPr="00000000" w14:paraId="000004C8">
      <w:pPr>
        <w:numPr>
          <w:ilvl w:val="1"/>
          <w:numId w:val="49"/>
        </w:numPr>
        <w:ind w:left="1440" w:hanging="360"/>
        <w:rPr>
          <w:u w:val="none"/>
        </w:rPr>
      </w:pPr>
      <w:r w:rsidDel="00000000" w:rsidR="00000000" w:rsidRPr="00000000">
        <w:rPr>
          <w:rtl w:val="0"/>
        </w:rPr>
        <w:t xml:space="preserve">PTV is generally between 3-5 mm, but is of course institution specific. Consider adding more margin superiorly for oral cavity due to chin tilt (e.g., 0.7 - 0.8 cm superiorly) and use 0.8 - 1.0 cm CC with 0.3 cm radial for larynx as it is a more mobile structure. Otherwise, 3 mm appears acceptable.</w:t>
      </w:r>
    </w:p>
    <w:bookmarkStart w:colFirst="0" w:colLast="0" w:name="9zw4gfslkwa9" w:id="91"/>
    <w:bookmarkEnd w:id="91"/>
    <w:p w:rsidR="00000000" w:rsidDel="00000000" w:rsidP="00000000" w:rsidRDefault="00000000" w:rsidRPr="00000000" w14:paraId="000004C9">
      <w:pPr>
        <w:numPr>
          <w:ilvl w:val="0"/>
          <w:numId w:val="49"/>
        </w:numPr>
      </w:pPr>
      <w:r w:rsidDel="00000000" w:rsidR="00000000" w:rsidRPr="00000000">
        <w:rPr>
          <w:b w:val="1"/>
          <w:rtl w:val="0"/>
        </w:rPr>
        <w:t xml:space="preserve">PORT</w:t>
      </w:r>
      <w:r w:rsidDel="00000000" w:rsidR="00000000" w:rsidRPr="00000000">
        <w:rPr>
          <w:rtl w:val="0"/>
        </w:rPr>
        <w:t xml:space="preserve">: SIB commonly 30 fractions, but may be delivered over 27 or 30 fractions (e.g., SIB from 1.8 to 2.22 Gy per fraction). </w:t>
      </w:r>
    </w:p>
    <w:p w:rsidR="00000000" w:rsidDel="00000000" w:rsidP="00000000" w:rsidRDefault="00000000" w:rsidRPr="00000000" w14:paraId="000004CA">
      <w:pPr>
        <w:ind w:firstLine="720"/>
        <w:rPr/>
      </w:pPr>
      <w:r w:rsidDel="00000000" w:rsidR="00000000" w:rsidRPr="00000000">
        <w:rPr>
          <w:rtl w:val="0"/>
        </w:rPr>
        <w:t xml:space="preserve">See</w:t>
      </w:r>
      <w:r w:rsidDel="00000000" w:rsidR="00000000" w:rsidRPr="00000000">
        <w:rPr>
          <w:rtl w:val="0"/>
        </w:rPr>
        <w:t xml:space="preserve"> [</w:t>
      </w:r>
      <w:hyperlink w:anchor="_1g13m97gj8p4">
        <w:r w:rsidDel="00000000" w:rsidR="00000000" w:rsidRPr="00000000">
          <w:rPr>
            <w:rtl w:val="0"/>
          </w:rPr>
          <w:t xml:space="preserve">Principles of PORT</w:t>
        </w:r>
      </w:hyperlink>
      <w:r w:rsidDel="00000000" w:rsidR="00000000" w:rsidRPr="00000000">
        <w:rPr>
          <w:rtl w:val="0"/>
        </w:rPr>
        <w:t xml:space="preserve">] section. Always deliver at least 57.6 - 60 Gy to the dissected neck due to concerns for hypoxia.</w:t>
      </w:r>
    </w:p>
    <w:p w:rsidR="00000000" w:rsidDel="00000000" w:rsidP="00000000" w:rsidRDefault="00000000" w:rsidRPr="00000000" w14:paraId="000004CB">
      <w:pPr>
        <w:numPr>
          <w:ilvl w:val="1"/>
          <w:numId w:val="49"/>
        </w:numPr>
        <w:ind w:left="1440" w:hanging="360"/>
      </w:pPr>
      <w:r w:rsidDel="00000000" w:rsidR="00000000" w:rsidRPr="00000000">
        <w:rPr>
          <w:rtl w:val="0"/>
        </w:rPr>
        <w:t xml:space="preserve">CTVHR_63-66: SM+ or ECE.</w:t>
      </w:r>
    </w:p>
    <w:p w:rsidR="00000000" w:rsidDel="00000000" w:rsidP="00000000" w:rsidRDefault="00000000" w:rsidRPr="00000000" w14:paraId="000004CC">
      <w:pPr>
        <w:numPr>
          <w:ilvl w:val="1"/>
          <w:numId w:val="49"/>
        </w:numPr>
        <w:ind w:left="1440" w:hanging="360"/>
      </w:pPr>
      <w:r w:rsidDel="00000000" w:rsidR="00000000" w:rsidRPr="00000000">
        <w:rPr>
          <w:rtl w:val="0"/>
        </w:rPr>
        <w:t xml:space="preserve">CTVIR_57.6-60: Bed + 1.0-1.5 cm and nodes (1st echelon).</w:t>
      </w:r>
    </w:p>
    <w:p w:rsidR="00000000" w:rsidDel="00000000" w:rsidP="00000000" w:rsidRDefault="00000000" w:rsidRPr="00000000" w14:paraId="000004CD">
      <w:pPr>
        <w:numPr>
          <w:ilvl w:val="1"/>
          <w:numId w:val="49"/>
        </w:numPr>
        <w:ind w:left="1440" w:hanging="360"/>
      </w:pPr>
      <w:r w:rsidDel="00000000" w:rsidR="00000000" w:rsidRPr="00000000">
        <w:rPr>
          <w:rtl w:val="0"/>
        </w:rPr>
        <w:t xml:space="preserve">CTVLR_50-54: low-risk nodes (2nd echelon) and contralateral 1st echelon if uninvolved. </w:t>
      </w:r>
    </w:p>
    <w:bookmarkStart w:colFirst="0" w:colLast="0" w:name="kix.4dib4dha5zv1" w:id="92"/>
    <w:bookmarkEnd w:id="92"/>
    <w:p w:rsidR="00000000" w:rsidDel="00000000" w:rsidP="00000000" w:rsidRDefault="00000000" w:rsidRPr="00000000" w14:paraId="000004CE">
      <w:pPr>
        <w:numPr>
          <w:ilvl w:val="0"/>
          <w:numId w:val="49"/>
        </w:numPr>
        <w:rPr>
          <w:b w:val="1"/>
        </w:rPr>
      </w:pPr>
      <w:r w:rsidDel="00000000" w:rsidR="00000000" w:rsidRPr="00000000">
        <w:rPr>
          <w:b w:val="1"/>
          <w:rtl w:val="0"/>
        </w:rPr>
        <w:t xml:space="preserve">Prescription guidelines</w:t>
      </w:r>
    </w:p>
    <w:p w:rsidR="00000000" w:rsidDel="00000000" w:rsidP="00000000" w:rsidRDefault="00000000" w:rsidRPr="00000000" w14:paraId="000004CF">
      <w:pPr>
        <w:numPr>
          <w:ilvl w:val="1"/>
          <w:numId w:val="49"/>
        </w:numPr>
        <w:ind w:left="1440" w:hanging="360"/>
      </w:pPr>
      <w:r w:rsidDel="00000000" w:rsidR="00000000" w:rsidRPr="00000000">
        <w:rPr>
          <w:rtl w:val="0"/>
        </w:rPr>
        <w:t xml:space="preserve">Prescription dose is the isodose which encompasses at least 95% of the PTV (RTOG).</w:t>
      </w:r>
    </w:p>
    <w:p w:rsidR="00000000" w:rsidDel="00000000" w:rsidP="00000000" w:rsidRDefault="00000000" w:rsidRPr="00000000" w14:paraId="000004D0">
      <w:pPr>
        <w:numPr>
          <w:ilvl w:val="1"/>
          <w:numId w:val="49"/>
        </w:numPr>
        <w:ind w:left="1440" w:hanging="360"/>
      </w:pPr>
      <w:r w:rsidDel="00000000" w:rsidR="00000000" w:rsidRPr="00000000">
        <w:rPr>
          <w:rtl w:val="0"/>
        </w:rPr>
        <w:t xml:space="preserve">No more than 10% (20%) of the PTV should receive &gt; 110% of its prescribed dose (RTOG).</w:t>
      </w:r>
    </w:p>
    <w:p w:rsidR="00000000" w:rsidDel="00000000" w:rsidP="00000000" w:rsidRDefault="00000000" w:rsidRPr="00000000" w14:paraId="000004D1">
      <w:pPr>
        <w:numPr>
          <w:ilvl w:val="1"/>
          <w:numId w:val="49"/>
        </w:numPr>
        <w:ind w:left="1440" w:hanging="360"/>
      </w:pPr>
      <w:r w:rsidDel="00000000" w:rsidR="00000000" w:rsidRPr="00000000">
        <w:rPr>
          <w:rtl w:val="0"/>
        </w:rPr>
        <w:t xml:space="preserve">No more than 1% of the PTV should receive &lt; 93% of its prescribed dose (RTOG).</w:t>
      </w:r>
    </w:p>
    <w:p w:rsidR="00000000" w:rsidDel="00000000" w:rsidP="00000000" w:rsidRDefault="00000000" w:rsidRPr="00000000" w14:paraId="000004D2">
      <w:pPr>
        <w:numPr>
          <w:ilvl w:val="1"/>
          <w:numId w:val="49"/>
        </w:numPr>
        <w:ind w:left="1440" w:hanging="360"/>
      </w:pPr>
      <w:r w:rsidDel="00000000" w:rsidR="00000000" w:rsidRPr="00000000">
        <w:rPr>
          <w:rtl w:val="0"/>
        </w:rPr>
        <w:t xml:space="preserve">No more than 1% or 1 cc of the tissue outside PTVs should receive &gt; 110% of the dose Rx'd to the primary PTV (RTOG).</w:t>
      </w:r>
    </w:p>
    <w:p w:rsidR="00000000" w:rsidDel="00000000" w:rsidP="00000000" w:rsidRDefault="00000000" w:rsidRPr="00000000" w14:paraId="000004D3">
      <w:pPr>
        <w:numPr>
          <w:ilvl w:val="1"/>
          <w:numId w:val="49"/>
        </w:numPr>
        <w:ind w:left="1440" w:hanging="360"/>
      </w:pPr>
      <w:r w:rsidDel="00000000" w:rsidR="00000000" w:rsidRPr="00000000">
        <w:rPr>
          <w:rtl w:val="0"/>
        </w:rPr>
        <w:t xml:space="preserve">100% PTV covered by 100% (Mayo).</w:t>
      </w:r>
    </w:p>
    <w:p w:rsidR="00000000" w:rsidDel="00000000" w:rsidP="00000000" w:rsidRDefault="00000000" w:rsidRPr="00000000" w14:paraId="000004D4">
      <w:pPr>
        <w:numPr>
          <w:ilvl w:val="1"/>
          <w:numId w:val="49"/>
        </w:numPr>
        <w:ind w:left="1440" w:hanging="360"/>
        <w:rPr>
          <w:u w:val="none"/>
        </w:rPr>
      </w:pPr>
      <w:r w:rsidDel="00000000" w:rsidR="00000000" w:rsidRPr="00000000">
        <w:rPr>
          <w:rtl w:val="0"/>
        </w:rPr>
        <w:t xml:space="preserve">95% of PTV getting 100% prescription, "most" covered by 98% IDL (DFCI).</w:t>
      </w:r>
    </w:p>
    <w:p w:rsidR="00000000" w:rsidDel="00000000" w:rsidP="00000000" w:rsidRDefault="00000000" w:rsidRPr="00000000" w14:paraId="000004D5">
      <w:pPr>
        <w:numPr>
          <w:ilvl w:val="1"/>
          <w:numId w:val="49"/>
        </w:numPr>
        <w:ind w:left="1440" w:hanging="360"/>
        <w:rPr>
          <w:u w:val="none"/>
        </w:rPr>
      </w:pPr>
      <w:r w:rsidDel="00000000" w:rsidR="00000000" w:rsidRPr="00000000">
        <w:rPr>
          <w:rtl w:val="0"/>
        </w:rPr>
        <w:t xml:space="preserve">99% CTV covered by 100% (MDACC).</w:t>
      </w:r>
    </w:p>
    <w:p w:rsidR="00000000" w:rsidDel="00000000" w:rsidP="00000000" w:rsidRDefault="00000000" w:rsidRPr="00000000" w14:paraId="000004D6">
      <w:pPr>
        <w:numPr>
          <w:ilvl w:val="1"/>
          <w:numId w:val="49"/>
        </w:numPr>
        <w:ind w:left="1440" w:hanging="360"/>
      </w:pPr>
      <w:r w:rsidDel="00000000" w:rsidR="00000000" w:rsidRPr="00000000">
        <w:rPr>
          <w:rtl w:val="0"/>
        </w:rPr>
        <w:t xml:space="preserve">95% of the volume of all PTVs must receive the prescribed dose with a minimum dose (defined as dose to 99% of the PTVs) greater than 93% of the prescription dose (RTOG).</w:t>
      </w:r>
    </w:p>
    <w:p w:rsidR="00000000" w:rsidDel="00000000" w:rsidP="00000000" w:rsidRDefault="00000000" w:rsidRPr="00000000" w14:paraId="000004D7">
      <w:pPr>
        <w:numPr>
          <w:ilvl w:val="1"/>
          <w:numId w:val="49"/>
        </w:numPr>
        <w:ind w:left="1440" w:hanging="360"/>
      </w:pPr>
      <w:r w:rsidDel="00000000" w:rsidR="00000000" w:rsidRPr="00000000">
        <w:rPr>
          <w:rtl w:val="0"/>
        </w:rPr>
        <w:t xml:space="preserve">If the above cannot be met, then ensure coverage of CTVs! CTV1 must be covered with 95-107% of the prescribed dose. CTV2 and CTV3 must be covered with 95% of the prescribed doses. The 95% isodose curve for PTV1, PTV2 and PTV3 must be as close to the delineation of PTV1, PTV3 and PTV3 respectively, as achievable (DAHANCA). </w:t>
      </w:r>
    </w:p>
    <w:bookmarkStart w:colFirst="0" w:colLast="0" w:name="ybm8iysbar8j" w:id="93"/>
    <w:bookmarkEnd w:id="93"/>
    <w:p w:rsidR="00000000" w:rsidDel="00000000" w:rsidP="00000000" w:rsidRDefault="00000000" w:rsidRPr="00000000" w14:paraId="000004D8">
      <w:pPr>
        <w:numPr>
          <w:ilvl w:val="0"/>
          <w:numId w:val="49"/>
        </w:numPr>
      </w:pPr>
      <w:r w:rsidDel="00000000" w:rsidR="00000000" w:rsidRPr="00000000">
        <w:rPr>
          <w:b w:val="1"/>
          <w:rtl w:val="0"/>
        </w:rPr>
        <w:t xml:space="preserve">Tracheostomy site</w:t>
      </w:r>
      <w:r w:rsidDel="00000000" w:rsidR="00000000" w:rsidRPr="00000000">
        <w:rPr>
          <w:rtl w:val="0"/>
        </w:rPr>
        <w:t xml:space="preserve">: Trach site at higher risk when tumor involved subglottis and </w:t>
      </w:r>
      <w:r w:rsidDel="00000000" w:rsidR="00000000" w:rsidRPr="00000000">
        <w:rPr>
          <w:rtl w:val="0"/>
        </w:rPr>
        <w:t xml:space="preserve">trach</w:t>
      </w:r>
      <w:r w:rsidDel="00000000" w:rsidR="00000000" w:rsidRPr="00000000">
        <w:rPr>
          <w:rtl w:val="0"/>
        </w:rPr>
        <w:t xml:space="preserve"> was placed when tumor was present. </w:t>
      </w:r>
    </w:p>
    <w:p w:rsidR="00000000" w:rsidDel="00000000" w:rsidP="00000000" w:rsidRDefault="00000000" w:rsidRPr="00000000" w14:paraId="000004D9">
      <w:pPr>
        <w:numPr>
          <w:ilvl w:val="1"/>
          <w:numId w:val="49"/>
        </w:numPr>
        <w:ind w:left="1440" w:hanging="360"/>
      </w:pPr>
      <w:r w:rsidDel="00000000" w:rsidR="00000000" w:rsidRPr="00000000">
        <w:rPr>
          <w:rtl w:val="0"/>
        </w:rPr>
        <w:t xml:space="preserve">Use donut bolus for AP fields to bring dose to the surface of the skin. </w:t>
      </w:r>
    </w:p>
    <w:p w:rsidR="00000000" w:rsidDel="00000000" w:rsidP="00000000" w:rsidRDefault="00000000" w:rsidRPr="00000000" w14:paraId="000004DA">
      <w:pPr>
        <w:numPr>
          <w:ilvl w:val="1"/>
          <w:numId w:val="49"/>
        </w:numPr>
        <w:ind w:left="1440" w:hanging="360"/>
      </w:pPr>
      <w:r w:rsidDel="00000000" w:rsidR="00000000" w:rsidRPr="00000000">
        <w:rPr>
          <w:rtl w:val="0"/>
        </w:rPr>
        <w:t xml:space="preserve">For IMRT, may not need donut bolus. Instead, contour areas of interest and use surface dosimeters to ensure coverage to 60 Gy.</w:t>
      </w:r>
    </w:p>
    <w:p w:rsidR="00000000" w:rsidDel="00000000" w:rsidP="00000000" w:rsidRDefault="00000000" w:rsidRPr="00000000" w14:paraId="000004DB">
      <w:pPr>
        <w:numPr>
          <w:ilvl w:val="0"/>
          <w:numId w:val="49"/>
        </w:numPr>
        <w:rPr>
          <w:b w:val="1"/>
        </w:rPr>
      </w:pPr>
      <w:r w:rsidDel="00000000" w:rsidR="00000000" w:rsidRPr="00000000">
        <w:rPr>
          <w:b w:val="1"/>
          <w:rtl w:val="0"/>
        </w:rPr>
        <w:t xml:space="preserve">RT alone: </w:t>
      </w:r>
      <w:r w:rsidDel="00000000" w:rsidR="00000000" w:rsidRPr="00000000">
        <w:rPr>
          <w:rtl w:val="0"/>
        </w:rPr>
        <w:t xml:space="preserve">See more on [</w:t>
      </w:r>
      <w:hyperlink w:anchor="by7uit24t9vj">
        <w:r w:rsidDel="00000000" w:rsidR="00000000" w:rsidRPr="00000000">
          <w:rPr>
            <w:rtl w:val="0"/>
          </w:rPr>
          <w:t xml:space="preserve">Altered Fractionation</w:t>
        </w:r>
      </w:hyperlink>
      <w:r w:rsidDel="00000000" w:rsidR="00000000" w:rsidRPr="00000000">
        <w:rPr>
          <w:rtl w:val="0"/>
        </w:rPr>
        <w:t xml:space="preserve">].</w:t>
      </w:r>
    </w:p>
    <w:p w:rsidR="00000000" w:rsidDel="00000000" w:rsidP="00000000" w:rsidRDefault="00000000" w:rsidRPr="00000000" w14:paraId="000004DC">
      <w:pPr>
        <w:numPr>
          <w:ilvl w:val="1"/>
          <w:numId w:val="49"/>
        </w:numPr>
        <w:ind w:left="1440" w:hanging="360"/>
      </w:pPr>
      <w:r w:rsidDel="00000000" w:rsidR="00000000" w:rsidRPr="00000000">
        <w:rPr>
          <w:rtl w:val="0"/>
        </w:rPr>
        <w:t xml:space="preserve">Consider 6 fx/wk as per [</w:t>
      </w:r>
      <w:hyperlink w:anchor="nvy87i2bfgwu">
        <w:r w:rsidDel="00000000" w:rsidR="00000000" w:rsidRPr="00000000">
          <w:rPr>
            <w:rtl w:val="0"/>
          </w:rPr>
          <w:t xml:space="preserve">DAHANCA</w:t>
        </w:r>
      </w:hyperlink>
      <w:r w:rsidDel="00000000" w:rsidR="00000000" w:rsidRPr="00000000">
        <w:rPr>
          <w:rtl w:val="0"/>
        </w:rPr>
        <w:t xml:space="preserve">]. Less common: pure hyperfractionation (81.6/1.2 BID) over 7 weeks or AFX-C 54/30 w/ BID PM 1.5 for last 12fx (18 Gy - 72 Gy total) over 6 weeks as per [</w:t>
      </w:r>
      <w:hyperlink w:anchor="gt9mxz9f5l3c">
        <w:r w:rsidDel="00000000" w:rsidR="00000000" w:rsidRPr="00000000">
          <w:rPr>
            <w:rtl w:val="0"/>
          </w:rPr>
          <w:t xml:space="preserve">RTOG 90-03</w:t>
        </w:r>
      </w:hyperlink>
      <w:r w:rsidDel="00000000" w:rsidR="00000000" w:rsidRPr="00000000">
        <w:rPr>
          <w:rtl w:val="0"/>
        </w:rPr>
        <w:t xml:space="preserve">].</w:t>
      </w:r>
    </w:p>
    <w:p w:rsidR="00000000" w:rsidDel="00000000" w:rsidP="00000000" w:rsidRDefault="00000000" w:rsidRPr="00000000" w14:paraId="000004DD">
      <w:pPr>
        <w:numPr>
          <w:ilvl w:val="1"/>
          <w:numId w:val="49"/>
        </w:numPr>
        <w:ind w:left="1440" w:hanging="360"/>
      </w:pPr>
      <w:r w:rsidDel="00000000" w:rsidR="00000000" w:rsidRPr="00000000">
        <w:rPr>
          <w:rtl w:val="0"/>
        </w:rPr>
        <w:t xml:space="preserve">When concurrent CDDP is used, there appears to be no benefit with AFX-C over standard fractionation</w:t>
      </w:r>
      <w:r w:rsidDel="00000000" w:rsidR="00000000" w:rsidRPr="00000000">
        <w:rPr>
          <w:rtl w:val="0"/>
        </w:rPr>
        <w:t xml:space="preserve">. </w:t>
      </w:r>
      <w:hyperlink w:anchor="beflwlnar3o">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4DE">
      <w:pPr>
        <w:numPr>
          <w:ilvl w:val="0"/>
          <w:numId w:val="49"/>
        </w:numPr>
      </w:pPr>
      <w:r w:rsidDel="00000000" w:rsidR="00000000" w:rsidRPr="00000000">
        <w:rPr>
          <w:b w:val="1"/>
          <w:rtl w:val="0"/>
        </w:rPr>
        <w:t xml:space="preserve">Musculocutaneous flaps</w:t>
      </w:r>
      <w:r w:rsidDel="00000000" w:rsidR="00000000" w:rsidRPr="00000000">
        <w:rPr>
          <w:rtl w:val="0"/>
        </w:rPr>
        <w:t xml:space="preserve">: cover entire flap plus margin (~1 cm) plus clips. The flap itself is not at risk for recurrence, but the highest risk tissues are adjacent to the flap-normal tissue interface. </w:t>
      </w:r>
    </w:p>
    <w:p w:rsidR="00000000" w:rsidDel="00000000" w:rsidP="00000000" w:rsidRDefault="00000000" w:rsidRPr="00000000" w14:paraId="000004DF">
      <w:pPr>
        <w:pStyle w:val="Heading2"/>
        <w:rPr/>
      </w:pPr>
      <w:bookmarkStart w:colFirst="0" w:colLast="0" w:name="_z8biyaukc6h6" w:id="94"/>
      <w:bookmarkEnd w:id="94"/>
      <w:r w:rsidDel="00000000" w:rsidR="00000000" w:rsidRPr="00000000">
        <w:rPr>
          <w:rtl w:val="0"/>
        </w:rPr>
      </w:r>
    </w:p>
    <w:tbl>
      <w:tblPr>
        <w:tblStyle w:val="Table11"/>
        <w:tblW w:w="10801.424384525206" w:type="dxa"/>
        <w:jc w:val="left"/>
        <w:tblInd w:w="28.799999999999997"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747.2450175849942"/>
        <w:gridCol w:w="1899.1793669402111"/>
        <w:gridCol w:w="1905"/>
        <w:gridCol w:w="1665"/>
        <w:gridCol w:w="3585"/>
        <w:tblGridChange w:id="0">
          <w:tblGrid>
            <w:gridCol w:w="1747.2450175849942"/>
            <w:gridCol w:w="1899.1793669402111"/>
            <w:gridCol w:w="1905"/>
            <w:gridCol w:w="1665"/>
            <w:gridCol w:w="3585"/>
          </w:tblGrid>
        </w:tblGridChange>
      </w:tblGrid>
      <w:tr>
        <w:trPr>
          <w:trHeight w:val="315" w:hRule="atLeast"/>
        </w:trPr>
        <w:tc>
          <w:tcPr>
            <w:gridSpan w:val="5"/>
            <w:tcBorders>
              <w:top w:color="000000" w:space="0" w:sz="8" w:val="single"/>
              <w:left w:color="000000" w:space="0" w:sz="8" w:val="single"/>
              <w:bottom w:color="000000" w:space="0" w:sz="8" w:val="single"/>
              <w:right w:color="000000" w:space="0" w:sz="8" w:val="single"/>
            </w:tcBorders>
            <w:tcMar>
              <w:top w:w="28.799999999999997" w:type="dxa"/>
              <w:left w:w="28.799999999999997" w:type="dxa"/>
              <w:bottom w:w="28.799999999999997" w:type="dxa"/>
              <w:right w:w="28.799999999999997" w:type="dxa"/>
            </w:tcMar>
            <w:vAlign w:val="top"/>
          </w:tcPr>
          <w:bookmarkStart w:colFirst="0" w:colLast="0" w:name="5xqks2p0147u" w:id="95"/>
          <w:bookmarkEnd w:id="95"/>
          <w:p w:rsidR="00000000" w:rsidDel="00000000" w:rsidP="00000000" w:rsidRDefault="00000000" w:rsidRPr="00000000" w14:paraId="000004E0">
            <w:pPr>
              <w:ind w:left="0" w:firstLine="0"/>
              <w:rPr/>
            </w:pPr>
            <w:r w:rsidDel="00000000" w:rsidR="00000000" w:rsidRPr="00000000">
              <w:rPr>
                <w:b w:val="1"/>
                <w:rtl w:val="0"/>
              </w:rPr>
              <w:t xml:space="preserve">RTOG Neck </w:t>
            </w:r>
            <w:r w:rsidDel="00000000" w:rsidR="00000000" w:rsidRPr="00000000">
              <w:rPr>
                <w:b w:val="1"/>
                <w:rtl w:val="0"/>
              </w:rPr>
              <w:t xml:space="preserve">Nodal</w:t>
            </w:r>
            <w:r w:rsidDel="00000000" w:rsidR="00000000" w:rsidRPr="00000000">
              <w:rPr>
                <w:b w:val="1"/>
                <w:rtl w:val="0"/>
              </w:rPr>
              <w:t xml:space="preserve"> Level Atlas</w:t>
            </w:r>
            <w:r w:rsidDel="00000000" w:rsidR="00000000" w:rsidRPr="00000000">
              <w:rPr>
                <w:rtl w:val="0"/>
              </w:rPr>
              <w:t xml:space="preserve"> [</w:t>
            </w:r>
            <w:hyperlink r:id="rId359">
              <w:r w:rsidDel="00000000" w:rsidR="00000000" w:rsidRPr="00000000">
                <w:rPr>
                  <w:rtl w:val="0"/>
                </w:rPr>
                <w:t xml:space="preserve">Gregoire RTO '13</w:t>
              </w:r>
            </w:hyperlink>
            <w:r w:rsidDel="00000000" w:rsidR="00000000" w:rsidRPr="00000000">
              <w:rPr>
                <w:rtl w:val="0"/>
              </w:rPr>
              <w:t xml:space="preserve">, </w:t>
            </w:r>
            <w:hyperlink r:id="rId360">
              <w:r w:rsidDel="00000000" w:rsidR="00000000" w:rsidRPr="00000000">
                <w:rPr>
                  <w:rtl w:val="0"/>
                </w:rPr>
                <w:t xml:space="preserve">Biau RTO '19</w:t>
              </w:r>
            </w:hyperlink>
            <w:r w:rsidDel="00000000" w:rsidR="00000000" w:rsidRPr="00000000">
              <w:rPr>
                <w:rtl w:val="0"/>
              </w:rPr>
              <w:t xml:space="preserve">, </w:t>
            </w:r>
            <w:hyperlink r:id="rId361">
              <w:r w:rsidDel="00000000" w:rsidR="00000000" w:rsidRPr="00000000">
                <w:rPr>
                  <w:rtl w:val="0"/>
                </w:rPr>
                <w:t xml:space="preserve">Radiopaedia Interactive atlas</w:t>
              </w:r>
            </w:hyperlink>
            <w:r w:rsidDel="00000000" w:rsidR="00000000" w:rsidRPr="00000000">
              <w:rPr>
                <w:rtl w:val="0"/>
              </w:rPr>
              <w:t xml:space="preserve">, </w:t>
            </w:r>
            <w:hyperlink r:id="rId362">
              <w:r w:rsidDel="00000000" w:rsidR="00000000" w:rsidRPr="00000000">
                <w:rPr>
                  <w:sz w:val="18"/>
                  <w:szCs w:val="18"/>
                  <w:rtl w:val="0"/>
                </w:rPr>
                <w:t xml:space="preserve">AVARO Neck node levels</w:t>
              </w:r>
            </w:hyperlink>
            <w:r w:rsidDel="00000000" w:rsidR="00000000" w:rsidRPr="00000000">
              <w:rPr>
                <w:rtl w:val="0"/>
              </w:rPr>
              <w:t xml:space="preserve">].</w:t>
            </w:r>
          </w:p>
        </w:tc>
      </w:tr>
      <w:tr>
        <w:tc>
          <w:tcPr>
            <w:tcBorders>
              <w:top w:color="000000" w:space="0" w:sz="8" w:val="single"/>
              <w:left w:color="000000" w:space="0" w:sz="8" w:val="single"/>
              <w:bottom w:color="000000" w:space="0" w:sz="8" w:val="single"/>
              <w:right w:color="000000" w:space="0" w:sz="8" w:val="single"/>
            </w:tcBorders>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4E5">
            <w:pPr>
              <w:widowControl w:val="0"/>
              <w:ind w:left="0" w:firstLine="0"/>
              <w:rPr/>
            </w:pPr>
            <w:r w:rsidDel="00000000" w:rsidR="00000000" w:rsidRPr="00000000">
              <w:rPr>
                <w:rtl w:val="0"/>
              </w:rPr>
              <w:t xml:space="preserve"> </w:t>
            </w:r>
          </w:p>
        </w:tc>
        <w:tc>
          <w:tcPr>
            <w:tcBorders>
              <w:top w:color="000000" w:space="0" w:sz="8" w:val="single"/>
              <w:left w:color="000000" w:space="0" w:sz="0" w:val="nil"/>
              <w:bottom w:color="000000" w:space="0" w:sz="8" w:val="single"/>
              <w:right w:color="000000" w:space="0" w:sz="8" w:val="single"/>
            </w:tcBorders>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4E6">
            <w:pPr>
              <w:ind w:left="0" w:firstLine="0"/>
              <w:jc w:val="center"/>
              <w:rPr>
                <w:b w:val="1"/>
              </w:rPr>
            </w:pPr>
            <w:r w:rsidDel="00000000" w:rsidR="00000000" w:rsidRPr="00000000">
              <w:rPr>
                <w:b w:val="1"/>
                <w:rtl w:val="0"/>
              </w:rPr>
              <w:t xml:space="preserve">Sup</w:t>
            </w:r>
          </w:p>
        </w:tc>
        <w:tc>
          <w:tcPr>
            <w:tcBorders>
              <w:top w:color="000000" w:space="0" w:sz="8" w:val="single"/>
              <w:left w:color="000000" w:space="0" w:sz="0" w:val="nil"/>
              <w:bottom w:color="000000" w:space="0" w:sz="8" w:val="single"/>
              <w:right w:color="000000" w:space="0" w:sz="8" w:val="single"/>
            </w:tcBorders>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4E7">
            <w:pPr>
              <w:ind w:left="0" w:firstLine="0"/>
              <w:jc w:val="center"/>
              <w:rPr>
                <w:b w:val="1"/>
              </w:rPr>
            </w:pPr>
            <w:r w:rsidDel="00000000" w:rsidR="00000000" w:rsidRPr="00000000">
              <w:rPr>
                <w:b w:val="1"/>
                <w:rtl w:val="0"/>
              </w:rPr>
              <w:t xml:space="preserve">Inf</w:t>
            </w:r>
          </w:p>
        </w:tc>
        <w:tc>
          <w:tcPr>
            <w:tcBorders>
              <w:top w:color="000000" w:space="0" w:sz="8" w:val="single"/>
              <w:left w:color="000000" w:space="0" w:sz="0" w:val="nil"/>
              <w:bottom w:color="000000" w:space="0" w:sz="8" w:val="single"/>
              <w:right w:color="000000" w:space="0" w:sz="8" w:val="single"/>
            </w:tcBorders>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4E8">
            <w:pPr>
              <w:ind w:left="0" w:firstLine="0"/>
              <w:jc w:val="center"/>
              <w:rPr>
                <w:b w:val="1"/>
              </w:rPr>
            </w:pPr>
            <w:r w:rsidDel="00000000" w:rsidR="00000000" w:rsidRPr="00000000">
              <w:rPr>
                <w:b w:val="1"/>
                <w:rtl w:val="0"/>
              </w:rPr>
              <w:t xml:space="preserve">Medial</w:t>
            </w:r>
          </w:p>
        </w:tc>
        <w:tc>
          <w:tcPr>
            <w:tcBorders>
              <w:top w:color="000000" w:space="0" w:sz="8" w:val="single"/>
              <w:left w:color="000000" w:space="0" w:sz="0" w:val="nil"/>
              <w:bottom w:color="000000" w:space="0" w:sz="8" w:val="single"/>
              <w:right w:color="000000" w:space="0" w:sz="8" w:val="single"/>
            </w:tcBorders>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4E9">
            <w:pPr>
              <w:ind w:left="0" w:firstLine="0"/>
              <w:rPr>
                <w:b w:val="1"/>
              </w:rPr>
            </w:pPr>
            <w:r w:rsidDel="00000000" w:rsidR="00000000" w:rsidRPr="00000000">
              <w:rPr>
                <w:b w:val="1"/>
                <w:rtl w:val="0"/>
              </w:rPr>
              <w:t xml:space="preserve">Notes</w:t>
            </w:r>
          </w:p>
        </w:tc>
      </w:tr>
      <w:tr>
        <w:trPr>
          <w:trHeight w:val="257.59999999999997" w:hRule="atLeast"/>
        </w:trPr>
        <w:tc>
          <w:tcPr>
            <w:tcBorders>
              <w:top w:color="000000" w:space="0" w:sz="0" w:val="nil"/>
              <w:left w:color="000000" w:space="0" w:sz="8" w:val="single"/>
              <w:bottom w:color="000000" w:space="0" w:sz="8" w:val="single"/>
              <w:right w:color="000000" w:space="0" w:sz="8" w:val="single"/>
            </w:tcBorders>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4EA">
            <w:pPr>
              <w:ind w:left="0" w:firstLine="0"/>
              <w:rPr/>
            </w:pPr>
            <w:r w:rsidDel="00000000" w:rsidR="00000000" w:rsidRPr="00000000">
              <w:rPr>
                <w:b w:val="1"/>
                <w:rtl w:val="0"/>
              </w:rPr>
              <w:t xml:space="preserve">Ia </w:t>
            </w:r>
            <w:r w:rsidDel="00000000" w:rsidR="00000000" w:rsidRPr="00000000">
              <w:rPr>
                <w:rtl w:val="0"/>
              </w:rPr>
              <w:t xml:space="preserve">(Submental)</w:t>
            </w:r>
          </w:p>
        </w:tc>
        <w:tc>
          <w:tcPr>
            <w:gridSpan w:val="3"/>
            <w:tcBorders>
              <w:top w:color="000000" w:space="0" w:sz="0" w:val="nil"/>
              <w:left w:color="000000" w:space="0" w:sz="0" w:val="nil"/>
              <w:bottom w:color="000000" w:space="0" w:sz="8" w:val="single"/>
              <w:right w:color="000000" w:space="0" w:sz="8" w:val="single"/>
            </w:tcBorders>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4EB">
            <w:pPr>
              <w:ind w:left="0" w:firstLine="0"/>
              <w:rPr/>
            </w:pPr>
            <w:r w:rsidDel="00000000" w:rsidR="00000000" w:rsidRPr="00000000">
              <w:rPr>
                <w:rtl w:val="0"/>
              </w:rPr>
              <w:t xml:space="preserve">Between the anterior belly of </w:t>
            </w:r>
            <w:r w:rsidDel="00000000" w:rsidR="00000000" w:rsidRPr="00000000">
              <w:rPr>
                <w:rtl w:val="0"/>
              </w:rPr>
              <w:t xml:space="preserve">digastrics</w:t>
            </w:r>
            <w:r w:rsidDel="00000000" w:rsidR="00000000" w:rsidRPr="00000000">
              <w:rPr>
                <w:rtl w:val="0"/>
              </w:rPr>
              <w:t xml:space="preserve">.</w:t>
            </w:r>
          </w:p>
        </w:tc>
        <w:tc>
          <w:tcPr>
            <w:tcBorders>
              <w:top w:color="000000" w:space="0" w:sz="0" w:val="nil"/>
              <w:left w:color="000000" w:space="0" w:sz="0" w:val="nil"/>
              <w:bottom w:color="000000" w:space="0" w:sz="8" w:val="single"/>
              <w:right w:color="000000" w:space="0" w:sz="8" w:val="single"/>
            </w:tcBorders>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4EE">
            <w:pPr>
              <w:ind w:left="0" w:firstLine="0"/>
              <w:rPr/>
            </w:pPr>
            <w:r w:rsidDel="00000000" w:rsidR="00000000" w:rsidRPr="00000000">
              <w:rPr>
                <w:rtl w:val="0"/>
              </w:rPr>
              <w:t xml:space="preserve">Anterior OC, lower lip (T3+?).</w:t>
            </w:r>
          </w:p>
        </w:tc>
      </w:tr>
      <w:tr>
        <w:trPr>
          <w:trHeight w:val="257.59999999999997" w:hRule="atLeast"/>
        </w:trPr>
        <w:tc>
          <w:tcPr>
            <w:tcBorders>
              <w:top w:color="000000" w:space="0" w:sz="0" w:val="nil"/>
              <w:left w:color="000000" w:space="0" w:sz="8" w:val="single"/>
              <w:bottom w:color="000000" w:space="0" w:sz="8" w:val="single"/>
              <w:right w:color="000000" w:space="0" w:sz="8" w:val="single"/>
            </w:tcBorders>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4EF">
            <w:pPr>
              <w:ind w:left="0" w:firstLine="0"/>
              <w:rPr>
                <w:b w:val="1"/>
              </w:rPr>
            </w:pPr>
            <w:r w:rsidDel="00000000" w:rsidR="00000000" w:rsidRPr="00000000">
              <w:rPr>
                <w:b w:val="1"/>
                <w:rtl w:val="0"/>
              </w:rPr>
              <w:t xml:space="preserve">Ib </w:t>
            </w:r>
            <w:r w:rsidDel="00000000" w:rsidR="00000000" w:rsidRPr="00000000">
              <w:rPr>
                <w:rtl w:val="0"/>
              </w:rPr>
              <w:t xml:space="preserve">(Submandibular)</w:t>
            </w:r>
            <w:r w:rsidDel="00000000" w:rsidR="00000000" w:rsidRPr="00000000">
              <w:rPr>
                <w:rtl w:val="0"/>
              </w:rPr>
            </w:r>
          </w:p>
        </w:tc>
        <w:tc>
          <w:tcPr>
            <w:gridSpan w:val="3"/>
            <w:tcBorders>
              <w:top w:color="000000" w:space="0" w:sz="0" w:val="nil"/>
              <w:left w:color="000000" w:space="0" w:sz="0" w:val="nil"/>
              <w:bottom w:color="000000" w:space="0" w:sz="8" w:val="single"/>
              <w:right w:color="000000" w:space="0" w:sz="8" w:val="single"/>
            </w:tcBorders>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4F0">
            <w:pPr>
              <w:ind w:left="0" w:firstLine="0"/>
              <w:rPr/>
            </w:pPr>
            <w:r w:rsidDel="00000000" w:rsidR="00000000" w:rsidRPr="00000000">
              <w:rPr>
                <w:rtl w:val="0"/>
              </w:rPr>
              <w:t xml:space="preserve">To posterior SMN gland and surrounding area.</w:t>
            </w:r>
          </w:p>
        </w:tc>
        <w:tc>
          <w:tcPr>
            <w:tcBorders>
              <w:top w:color="000000" w:space="0" w:sz="0" w:val="nil"/>
              <w:left w:color="000000" w:space="0" w:sz="0" w:val="nil"/>
              <w:bottom w:color="000000" w:space="0" w:sz="8" w:val="single"/>
              <w:right w:color="000000" w:space="0" w:sz="8" w:val="single"/>
            </w:tcBorders>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4F3">
            <w:pPr>
              <w:ind w:left="0" w:firstLine="0"/>
              <w:rPr/>
            </w:pPr>
            <w:r w:rsidDel="00000000" w:rsidR="00000000" w:rsidRPr="00000000">
              <w:rPr>
                <w:rtl w:val="0"/>
              </w:rPr>
              <w:t xml:space="preserve">Cover if it extends to OC, bulky/abutting II.</w:t>
            </w:r>
          </w:p>
        </w:tc>
      </w:tr>
      <w:tr>
        <w:trPr>
          <w:trHeight w:val="257.59999999999997" w:hRule="atLeast"/>
        </w:trPr>
        <w:tc>
          <w:tcPr>
            <w:tcBorders>
              <w:top w:color="000000" w:space="0" w:sz="0" w:val="nil"/>
              <w:left w:color="000000" w:space="0" w:sz="8" w:val="single"/>
              <w:bottom w:color="000000" w:space="0" w:sz="8" w:val="single"/>
              <w:right w:color="000000" w:space="0" w:sz="8" w:val="single"/>
            </w:tcBorders>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4F4">
            <w:pPr>
              <w:ind w:left="0" w:firstLine="0"/>
              <w:rPr>
                <w:b w:val="1"/>
              </w:rPr>
            </w:pPr>
            <w:r w:rsidDel="00000000" w:rsidR="00000000" w:rsidRPr="00000000">
              <w:rPr>
                <w:b w:val="1"/>
                <w:rtl w:val="0"/>
              </w:rPr>
              <w:t xml:space="preserve">IIa/b </w:t>
            </w:r>
            <w:r w:rsidDel="00000000" w:rsidR="00000000" w:rsidRPr="00000000">
              <w:rPr>
                <w:rtl w:val="0"/>
              </w:rPr>
              <w:t xml:space="preserve">(Upper jug)</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4F5">
            <w:pPr>
              <w:ind w:left="0" w:firstLine="0"/>
              <w:rPr/>
            </w:pPr>
            <w:r w:rsidDel="00000000" w:rsidR="00000000" w:rsidRPr="00000000">
              <w:rPr>
                <w:rtl w:val="0"/>
              </w:rPr>
              <w:t xml:space="preserve">Caudal C1 lat process</w:t>
            </w:r>
          </w:p>
        </w:tc>
        <w:tc>
          <w:tcPr>
            <w:tcBorders>
              <w:top w:color="000000" w:space="0" w:sz="0" w:val="nil"/>
              <w:left w:color="000000" w:space="0" w:sz="0" w:val="nil"/>
              <w:bottom w:color="000000" w:space="0" w:sz="8" w:val="single"/>
              <w:right w:color="000000" w:space="0" w:sz="8" w:val="single"/>
            </w:tcBorders>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4F6">
            <w:pPr>
              <w:spacing w:after="0" w:before="0" w:line="240" w:lineRule="auto"/>
              <w:ind w:left="0" w:firstLine="0"/>
              <w:rPr/>
            </w:pPr>
            <w:r w:rsidDel="00000000" w:rsidR="00000000" w:rsidRPr="00000000">
              <w:rPr>
                <w:rtl w:val="0"/>
              </w:rPr>
              <w:t xml:space="preserve">Caudal hyoid</w:t>
            </w:r>
          </w:p>
        </w:tc>
        <w:tc>
          <w:tcPr>
            <w:tcBorders>
              <w:top w:color="000000" w:space="0" w:sz="0" w:val="nil"/>
              <w:left w:color="000000" w:space="0" w:sz="0" w:val="nil"/>
              <w:bottom w:color="000000" w:space="0" w:sz="8" w:val="single"/>
              <w:right w:color="000000" w:space="0" w:sz="8" w:val="single"/>
            </w:tcBorders>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4F7">
            <w:pPr>
              <w:spacing w:after="0" w:before="0" w:line="240" w:lineRule="auto"/>
              <w:ind w:left="0" w:firstLine="0"/>
              <w:rPr/>
            </w:pPr>
            <w:r w:rsidDel="00000000" w:rsidR="00000000" w:rsidRPr="00000000">
              <w:rPr>
                <w:rtl w:val="0"/>
              </w:rPr>
              <w:t xml:space="preserve">ICA / SCM</w:t>
            </w:r>
          </w:p>
        </w:tc>
        <w:tc>
          <w:tcPr>
            <w:tcBorders>
              <w:top w:color="000000" w:space="0" w:sz="0" w:val="nil"/>
              <w:left w:color="000000" w:space="0" w:sz="0" w:val="nil"/>
              <w:bottom w:color="000000" w:space="0" w:sz="8" w:val="single"/>
              <w:right w:color="000000" w:space="0" w:sz="8" w:val="single"/>
            </w:tcBorders>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4F8">
            <w:pPr>
              <w:ind w:left="0" w:firstLine="0"/>
              <w:rPr/>
            </w:pPr>
            <w:r w:rsidDel="00000000" w:rsidR="00000000" w:rsidRPr="00000000">
              <w:rPr>
                <w:rtl w:val="0"/>
              </w:rPr>
              <w:t xml:space="preserve">IIb most common with NP, OP.</w:t>
            </w:r>
          </w:p>
        </w:tc>
      </w:tr>
      <w:tr>
        <w:tc>
          <w:tcPr>
            <w:tcBorders>
              <w:top w:color="000000" w:space="0" w:sz="0" w:val="nil"/>
              <w:left w:color="000000" w:space="0" w:sz="8" w:val="single"/>
              <w:bottom w:color="000000" w:space="0" w:sz="8" w:val="single"/>
              <w:right w:color="000000" w:space="0" w:sz="8" w:val="single"/>
            </w:tcBorders>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4F9">
            <w:pPr>
              <w:ind w:left="0" w:firstLine="0"/>
              <w:rPr>
                <w:b w:val="1"/>
              </w:rPr>
            </w:pPr>
            <w:r w:rsidDel="00000000" w:rsidR="00000000" w:rsidRPr="00000000">
              <w:rPr>
                <w:b w:val="1"/>
                <w:rtl w:val="0"/>
              </w:rPr>
              <w:t xml:space="preserve">III </w:t>
            </w:r>
            <w:r w:rsidDel="00000000" w:rsidR="00000000" w:rsidRPr="00000000">
              <w:rPr>
                <w:rtl w:val="0"/>
              </w:rPr>
              <w:t xml:space="preserve">(Mid jugular)</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4FA">
            <w:pPr>
              <w:ind w:left="0" w:firstLine="0"/>
              <w:rPr/>
            </w:pPr>
            <w:r w:rsidDel="00000000" w:rsidR="00000000" w:rsidRPr="00000000">
              <w:rPr>
                <w:rtl w:val="0"/>
              </w:rPr>
              <w:t xml:space="preserve">Caudal hyoid</w:t>
            </w:r>
          </w:p>
        </w:tc>
        <w:tc>
          <w:tcPr>
            <w:tcBorders>
              <w:top w:color="000000" w:space="0" w:sz="0" w:val="nil"/>
              <w:left w:color="000000" w:space="0" w:sz="0" w:val="nil"/>
              <w:bottom w:color="000000" w:space="0" w:sz="8" w:val="single"/>
              <w:right w:color="000000" w:space="0" w:sz="8" w:val="single"/>
            </w:tcBorders>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4FB">
            <w:pPr>
              <w:ind w:left="0" w:firstLine="0"/>
              <w:rPr/>
            </w:pPr>
            <w:r w:rsidDel="00000000" w:rsidR="00000000" w:rsidRPr="00000000">
              <w:rPr>
                <w:rtl w:val="0"/>
              </w:rPr>
              <w:t xml:space="preserve">Caudal cricoid</w:t>
            </w:r>
          </w:p>
        </w:tc>
        <w:tc>
          <w:tcPr>
            <w:tcBorders>
              <w:top w:color="000000" w:space="0" w:sz="0" w:val="nil"/>
              <w:left w:color="000000" w:space="0" w:sz="0" w:val="nil"/>
              <w:bottom w:color="000000" w:space="0" w:sz="8" w:val="single"/>
              <w:right w:color="000000" w:space="0" w:sz="8" w:val="single"/>
            </w:tcBorders>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4FC">
            <w:pPr>
              <w:ind w:left="0" w:firstLine="0"/>
              <w:rPr/>
            </w:pPr>
            <w:r w:rsidDel="00000000" w:rsidR="00000000" w:rsidRPr="00000000">
              <w:rPr>
                <w:rtl w:val="0"/>
              </w:rPr>
              <w:t xml:space="preserve">CCA / SCM</w:t>
            </w:r>
          </w:p>
        </w:tc>
        <w:tc>
          <w:tcPr>
            <w:tcBorders>
              <w:top w:color="000000" w:space="0" w:sz="0" w:val="nil"/>
              <w:left w:color="000000" w:space="0" w:sz="0" w:val="nil"/>
              <w:bottom w:color="000000" w:space="0" w:sz="8" w:val="single"/>
              <w:right w:color="000000" w:space="0" w:sz="8" w:val="single"/>
            </w:tcBorders>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4FD">
            <w:pPr>
              <w:ind w:left="0" w:firstLine="0"/>
              <w:rPr/>
            </w:pPr>
            <w:r w:rsidDel="00000000" w:rsidR="00000000" w:rsidRPr="00000000">
              <w:rPr>
                <w:rtl w:val="0"/>
              </w:rPr>
            </w:r>
          </w:p>
        </w:tc>
      </w:tr>
      <w:tr>
        <w:tc>
          <w:tcPr>
            <w:tcBorders>
              <w:top w:color="000000" w:space="0" w:sz="0" w:val="nil"/>
              <w:left w:color="000000" w:space="0" w:sz="8" w:val="single"/>
              <w:bottom w:color="000000" w:space="0" w:sz="8" w:val="single"/>
              <w:right w:color="000000" w:space="0" w:sz="8" w:val="single"/>
            </w:tcBorders>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4FE">
            <w:pPr>
              <w:ind w:left="0" w:firstLine="0"/>
              <w:rPr>
                <w:b w:val="1"/>
              </w:rPr>
            </w:pPr>
            <w:r w:rsidDel="00000000" w:rsidR="00000000" w:rsidRPr="00000000">
              <w:rPr>
                <w:b w:val="1"/>
                <w:rtl w:val="0"/>
              </w:rPr>
              <w:t xml:space="preserve">IVa </w:t>
            </w:r>
            <w:r w:rsidDel="00000000" w:rsidR="00000000" w:rsidRPr="00000000">
              <w:rPr>
                <w:rtl w:val="0"/>
              </w:rPr>
              <w:t xml:space="preserve">(Lower jugular)</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4FF">
            <w:pPr>
              <w:ind w:left="0" w:firstLine="0"/>
              <w:rPr/>
            </w:pPr>
            <w:r w:rsidDel="00000000" w:rsidR="00000000" w:rsidRPr="00000000">
              <w:rPr>
                <w:rtl w:val="0"/>
              </w:rPr>
              <w:t xml:space="preserve">Caudal cricoid</w:t>
            </w:r>
          </w:p>
        </w:tc>
        <w:tc>
          <w:tcPr>
            <w:tcBorders>
              <w:top w:color="000000" w:space="0" w:sz="0" w:val="nil"/>
              <w:left w:color="000000" w:space="0" w:sz="0" w:val="nil"/>
              <w:bottom w:color="000000" w:space="0" w:sz="8" w:val="single"/>
              <w:right w:color="000000" w:space="0" w:sz="8" w:val="single"/>
            </w:tcBorders>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500">
            <w:pPr>
              <w:ind w:left="0" w:firstLine="0"/>
              <w:rPr/>
            </w:pPr>
            <w:r w:rsidDel="00000000" w:rsidR="00000000" w:rsidRPr="00000000">
              <w:rPr>
                <w:rtl w:val="0"/>
              </w:rPr>
              <w:t xml:space="preserve">Manubrium + 2 cm</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501">
            <w:pPr>
              <w:ind w:left="0" w:firstLine="0"/>
              <w:rPr/>
            </w:pPr>
            <w:r w:rsidDel="00000000" w:rsidR="00000000" w:rsidRPr="00000000">
              <w:rPr>
                <w:rtl w:val="0"/>
              </w:rPr>
              <w:t xml:space="preserve">Thyroid / SCM</w:t>
            </w:r>
          </w:p>
        </w:tc>
        <w:tc>
          <w:tcPr>
            <w:tcBorders>
              <w:top w:color="000000" w:space="0" w:sz="0" w:val="nil"/>
              <w:left w:color="000000" w:space="0" w:sz="0" w:val="nil"/>
              <w:bottom w:color="000000" w:space="0" w:sz="8" w:val="single"/>
              <w:right w:color="000000" w:space="0" w:sz="8" w:val="single"/>
            </w:tcBorders>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502">
            <w:pPr>
              <w:ind w:left="0" w:firstLine="0"/>
              <w:rPr/>
            </w:pPr>
            <w:r w:rsidDel="00000000" w:rsidR="00000000" w:rsidRPr="00000000">
              <w:rPr>
                <w:rFonts w:ascii="Cardo" w:cs="Cardo" w:eastAsia="Cardo" w:hAnsi="Cardo"/>
                <w:rtl w:val="0"/>
              </w:rPr>
              <w:t xml:space="preserve">Cover if OC→ OP, oral tongue (&lt;5% skip).</w:t>
            </w:r>
          </w:p>
        </w:tc>
      </w:tr>
      <w:tr>
        <w:tc>
          <w:tcPr>
            <w:tcBorders>
              <w:top w:color="000000" w:space="0" w:sz="0" w:val="nil"/>
              <w:left w:color="000000" w:space="0" w:sz="8" w:val="single"/>
              <w:bottom w:color="000000" w:space="0" w:sz="8" w:val="single"/>
              <w:right w:color="000000" w:space="0" w:sz="8" w:val="single"/>
            </w:tcBorders>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503">
            <w:pPr>
              <w:ind w:left="0" w:firstLine="0"/>
              <w:rPr>
                <w:b w:val="1"/>
              </w:rPr>
            </w:pPr>
            <w:r w:rsidDel="00000000" w:rsidR="00000000" w:rsidRPr="00000000">
              <w:rPr>
                <w:b w:val="1"/>
                <w:rtl w:val="0"/>
              </w:rPr>
              <w:t xml:space="preserve">IVb </w:t>
            </w:r>
            <w:r w:rsidDel="00000000" w:rsidR="00000000" w:rsidRPr="00000000">
              <w:rPr>
                <w:rtl w:val="0"/>
              </w:rPr>
              <w:t xml:space="preserve">(Medial SCV)</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504">
            <w:pPr>
              <w:ind w:left="0" w:firstLine="0"/>
              <w:rPr/>
            </w:pPr>
            <w:r w:rsidDel="00000000" w:rsidR="00000000" w:rsidRPr="00000000">
              <w:rPr>
                <w:rtl w:val="0"/>
              </w:rPr>
              <w:t xml:space="preserve">IVa</w:t>
            </w:r>
          </w:p>
        </w:tc>
        <w:tc>
          <w:tcPr>
            <w:tcBorders>
              <w:top w:color="000000" w:space="0" w:sz="0" w:val="nil"/>
              <w:left w:color="000000" w:space="0" w:sz="0" w:val="nil"/>
              <w:bottom w:color="000000" w:space="0" w:sz="8" w:val="single"/>
              <w:right w:color="000000" w:space="0" w:sz="8" w:val="single"/>
            </w:tcBorders>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505">
            <w:pPr>
              <w:ind w:left="0" w:firstLine="0"/>
              <w:rPr/>
            </w:pPr>
            <w:r w:rsidDel="00000000" w:rsidR="00000000" w:rsidRPr="00000000">
              <w:rPr>
                <w:rtl w:val="0"/>
              </w:rPr>
              <w:t xml:space="preserve">Manubrium</w:t>
            </w:r>
          </w:p>
        </w:tc>
        <w:tc>
          <w:tcPr>
            <w:tcBorders>
              <w:top w:color="000000" w:space="0" w:sz="0" w:val="nil"/>
              <w:left w:color="000000" w:space="0" w:sz="0" w:val="nil"/>
              <w:bottom w:color="000000" w:space="0" w:sz="8" w:val="single"/>
              <w:right w:color="000000" w:space="0" w:sz="8" w:val="single"/>
            </w:tcBorders>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506">
            <w:pPr>
              <w:ind w:left="0" w:firstLine="0"/>
              <w:rPr/>
            </w:pPr>
            <w:r w:rsidDel="00000000" w:rsidR="00000000" w:rsidRPr="00000000">
              <w:rPr>
                <w:rtl w:val="0"/>
              </w:rPr>
              <w:t xml:space="preserve">VIb</w:t>
            </w:r>
          </w:p>
        </w:tc>
        <w:tc>
          <w:tcPr>
            <w:tcBorders>
              <w:top w:color="000000" w:space="0" w:sz="0" w:val="nil"/>
              <w:left w:color="000000" w:space="0" w:sz="0" w:val="nil"/>
              <w:bottom w:color="000000" w:space="0" w:sz="8" w:val="single"/>
              <w:right w:color="000000" w:space="0" w:sz="8" w:val="single"/>
            </w:tcBorders>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507">
            <w:pPr>
              <w:ind w:left="0" w:firstLine="0"/>
              <w:rPr/>
            </w:pPr>
            <w:r w:rsidDel="00000000" w:rsidR="00000000" w:rsidRPr="00000000">
              <w:rPr>
                <w:rtl w:val="0"/>
              </w:rPr>
            </w:r>
          </w:p>
        </w:tc>
      </w:tr>
      <w:tr>
        <w:tc>
          <w:tcPr>
            <w:tcBorders>
              <w:top w:color="000000" w:space="0" w:sz="0" w:val="nil"/>
              <w:left w:color="000000" w:space="0" w:sz="8" w:val="single"/>
              <w:bottom w:color="000000" w:space="0" w:sz="8" w:val="single"/>
              <w:right w:color="000000" w:space="0" w:sz="8" w:val="single"/>
            </w:tcBorders>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508">
            <w:pPr>
              <w:ind w:left="0" w:firstLine="0"/>
              <w:rPr>
                <w:b w:val="1"/>
              </w:rPr>
            </w:pPr>
            <w:r w:rsidDel="00000000" w:rsidR="00000000" w:rsidRPr="00000000">
              <w:rPr>
                <w:b w:val="1"/>
                <w:rtl w:val="0"/>
              </w:rPr>
              <w:t xml:space="preserve">V </w:t>
            </w:r>
            <w:r w:rsidDel="00000000" w:rsidR="00000000" w:rsidRPr="00000000">
              <w:rPr>
                <w:rtl w:val="0"/>
              </w:rPr>
              <w:t xml:space="preserve">(Post triangle)</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509">
            <w:pPr>
              <w:ind w:left="0" w:firstLine="0"/>
              <w:rPr/>
            </w:pPr>
            <w:r w:rsidDel="00000000" w:rsidR="00000000" w:rsidRPr="00000000">
              <w:rPr>
                <w:rtl w:val="0"/>
              </w:rPr>
              <w:t xml:space="preserve">Cranial hyoid</w:t>
            </w:r>
          </w:p>
        </w:tc>
        <w:tc>
          <w:tcPr>
            <w:tcBorders>
              <w:top w:color="000000" w:space="0" w:sz="0" w:val="nil"/>
              <w:left w:color="000000" w:space="0" w:sz="0" w:val="nil"/>
              <w:bottom w:color="000000" w:space="0" w:sz="8" w:val="single"/>
              <w:right w:color="000000" w:space="0" w:sz="8" w:val="single"/>
            </w:tcBorders>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50A">
            <w:pPr>
              <w:ind w:left="0" w:firstLine="0"/>
              <w:rPr/>
            </w:pPr>
            <w:r w:rsidDel="00000000" w:rsidR="00000000" w:rsidRPr="00000000">
              <w:rPr>
                <w:rtl w:val="0"/>
              </w:rPr>
              <w:t xml:space="preserve">Transverse vessels</w:t>
            </w:r>
          </w:p>
        </w:tc>
        <w:tc>
          <w:tcPr>
            <w:tcBorders>
              <w:top w:color="000000" w:space="0" w:sz="0" w:val="nil"/>
              <w:left w:color="000000" w:space="0" w:sz="0" w:val="nil"/>
              <w:bottom w:color="000000" w:space="0" w:sz="8" w:val="single"/>
              <w:right w:color="000000" w:space="0" w:sz="8" w:val="single"/>
            </w:tcBorders>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50B">
            <w:pPr>
              <w:ind w:left="0" w:firstLine="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50C">
            <w:pPr>
              <w:ind w:left="0" w:firstLine="0"/>
              <w:rPr/>
            </w:pPr>
            <w:r w:rsidDel="00000000" w:rsidR="00000000" w:rsidRPr="00000000">
              <w:rPr>
                <w:rtl w:val="0"/>
              </w:rPr>
              <w:t xml:space="preserve">Cover if bulky II/III or NPX*.</w:t>
            </w:r>
          </w:p>
        </w:tc>
      </w:tr>
      <w:tr>
        <w:tc>
          <w:tcPr>
            <w:tcBorders>
              <w:top w:color="000000" w:space="0" w:sz="0" w:val="nil"/>
              <w:left w:color="000000" w:space="0" w:sz="8" w:val="single"/>
              <w:bottom w:color="000000" w:space="0" w:sz="8" w:val="single"/>
              <w:right w:color="000000" w:space="0" w:sz="8" w:val="single"/>
            </w:tcBorders>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50D">
            <w:pPr>
              <w:ind w:left="0" w:firstLine="0"/>
              <w:rPr>
                <w:b w:val="1"/>
              </w:rPr>
            </w:pPr>
            <w:r w:rsidDel="00000000" w:rsidR="00000000" w:rsidRPr="00000000">
              <w:rPr>
                <w:b w:val="1"/>
                <w:rtl w:val="0"/>
              </w:rPr>
              <w:t xml:space="preserve">VIa </w:t>
            </w:r>
            <w:r w:rsidDel="00000000" w:rsidR="00000000" w:rsidRPr="00000000">
              <w:rPr>
                <w:rtl w:val="0"/>
              </w:rPr>
              <w:t xml:space="preserve">(Ant jugular)</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50E">
            <w:pPr>
              <w:ind w:left="0" w:firstLine="0"/>
              <w:rPr/>
            </w:pPr>
            <w:r w:rsidDel="00000000" w:rsidR="00000000" w:rsidRPr="00000000">
              <w:rPr>
                <w:rtl w:val="0"/>
              </w:rPr>
              <w:t xml:space="preserve">Lowest of III or Ib</w:t>
            </w:r>
          </w:p>
        </w:tc>
        <w:tc>
          <w:tcPr>
            <w:tcBorders>
              <w:top w:color="000000" w:space="0" w:sz="0" w:val="nil"/>
              <w:left w:color="000000" w:space="0" w:sz="0" w:val="nil"/>
              <w:bottom w:color="000000" w:space="0" w:sz="8" w:val="single"/>
              <w:right w:color="000000" w:space="0" w:sz="8" w:val="single"/>
            </w:tcBorders>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50F">
            <w:pPr>
              <w:ind w:left="0" w:firstLine="0"/>
              <w:rPr/>
            </w:pPr>
            <w:r w:rsidDel="00000000" w:rsidR="00000000" w:rsidRPr="00000000">
              <w:rPr>
                <w:rtl w:val="0"/>
              </w:rPr>
              <w:t xml:space="preserve">Manubrium</w:t>
            </w:r>
          </w:p>
        </w:tc>
        <w:tc>
          <w:tcPr>
            <w:tcBorders>
              <w:top w:color="000000" w:space="0" w:sz="0" w:val="nil"/>
              <w:left w:color="000000" w:space="0" w:sz="0" w:val="nil"/>
              <w:bottom w:color="000000" w:space="0" w:sz="8" w:val="single"/>
              <w:right w:color="000000" w:space="0" w:sz="8" w:val="single"/>
            </w:tcBorders>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510">
            <w:pPr>
              <w:ind w:left="0" w:firstLine="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511">
            <w:pPr>
              <w:ind w:left="0" w:firstLine="0"/>
              <w:rPr/>
            </w:pPr>
            <w:r w:rsidDel="00000000" w:rsidR="00000000" w:rsidRPr="00000000">
              <w:rPr>
                <w:rtl w:val="0"/>
              </w:rPr>
              <w:t xml:space="preserve">Cover if transglottic/subglottic extension.</w:t>
            </w:r>
          </w:p>
        </w:tc>
      </w:tr>
      <w:tr>
        <w:tc>
          <w:tcPr>
            <w:tcBorders>
              <w:top w:color="000000" w:space="0" w:sz="0" w:val="nil"/>
              <w:left w:color="000000" w:space="0" w:sz="8" w:val="single"/>
              <w:bottom w:color="000000" w:space="0" w:sz="8" w:val="single"/>
              <w:right w:color="000000" w:space="0" w:sz="8" w:val="single"/>
            </w:tcBorders>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512">
            <w:pPr>
              <w:ind w:left="0" w:firstLine="0"/>
              <w:rPr>
                <w:b w:val="1"/>
              </w:rPr>
            </w:pPr>
            <w:r w:rsidDel="00000000" w:rsidR="00000000" w:rsidRPr="00000000">
              <w:rPr>
                <w:b w:val="1"/>
                <w:rtl w:val="0"/>
              </w:rPr>
              <w:t xml:space="preserve">VIb </w:t>
            </w:r>
            <w:r w:rsidDel="00000000" w:rsidR="00000000" w:rsidRPr="00000000">
              <w:rPr>
                <w:rtl w:val="0"/>
              </w:rPr>
              <w:t xml:space="preserve">(Paratracheal)</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513">
            <w:pPr>
              <w:ind w:left="0" w:firstLine="0"/>
              <w:rPr/>
            </w:pPr>
            <w:r w:rsidDel="00000000" w:rsidR="00000000" w:rsidRPr="00000000">
              <w:rPr>
                <w:rtl w:val="0"/>
              </w:rPr>
              <w:t xml:space="preserve">Caudal thyroid</w:t>
            </w:r>
          </w:p>
        </w:tc>
        <w:tc>
          <w:tcPr>
            <w:tcBorders>
              <w:top w:color="000000" w:space="0" w:sz="0" w:val="nil"/>
              <w:left w:color="000000" w:space="0" w:sz="0" w:val="nil"/>
              <w:bottom w:color="000000" w:space="0" w:sz="8" w:val="single"/>
              <w:right w:color="000000" w:space="0" w:sz="8" w:val="single"/>
            </w:tcBorders>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514">
            <w:pPr>
              <w:ind w:left="0" w:firstLine="0"/>
              <w:rPr/>
            </w:pPr>
            <w:r w:rsidDel="00000000" w:rsidR="00000000" w:rsidRPr="00000000">
              <w:rPr>
                <w:rtl w:val="0"/>
              </w:rPr>
              <w:t xml:space="preserve">Aortic vessels</w:t>
            </w:r>
          </w:p>
        </w:tc>
        <w:tc>
          <w:tcPr>
            <w:tcBorders>
              <w:top w:color="000000" w:space="0" w:sz="0" w:val="nil"/>
              <w:left w:color="000000" w:space="0" w:sz="0" w:val="nil"/>
              <w:bottom w:color="000000" w:space="0" w:sz="8" w:val="single"/>
              <w:right w:color="000000" w:space="0" w:sz="8" w:val="single"/>
            </w:tcBorders>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515">
            <w:pPr>
              <w:ind w:left="0" w:firstLine="0"/>
              <w:rPr/>
            </w:pPr>
            <w:r w:rsidDel="00000000" w:rsidR="00000000" w:rsidRPr="00000000">
              <w:rPr>
                <w:rtl w:val="0"/>
              </w:rPr>
              <w:t xml:space="preserve">Trachea/esophagus</w:t>
            </w:r>
          </w:p>
        </w:tc>
        <w:tc>
          <w:tcPr>
            <w:tcBorders>
              <w:top w:color="000000" w:space="0" w:sz="0" w:val="nil"/>
              <w:left w:color="000000" w:space="0" w:sz="0" w:val="nil"/>
              <w:bottom w:color="000000" w:space="0" w:sz="8" w:val="single"/>
              <w:right w:color="000000" w:space="0" w:sz="8" w:val="single"/>
            </w:tcBorders>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516">
            <w:pPr>
              <w:ind w:left="0" w:firstLine="0"/>
              <w:rPr/>
            </w:pPr>
            <w:r w:rsidDel="00000000" w:rsidR="00000000" w:rsidRPr="00000000">
              <w:rPr>
                <w:rtl w:val="0"/>
              </w:rPr>
              <w:t xml:space="preserve">Cover if esophageal or post-cricoid.</w:t>
            </w:r>
          </w:p>
        </w:tc>
      </w:tr>
      <w:tr>
        <w:tc>
          <w:tcPr>
            <w:tcBorders>
              <w:top w:color="000000" w:space="0" w:sz="0" w:val="nil"/>
              <w:left w:color="000000" w:space="0" w:sz="8" w:val="single"/>
              <w:bottom w:color="000000" w:space="0" w:sz="8" w:val="single"/>
              <w:right w:color="000000" w:space="0" w:sz="8" w:val="single"/>
            </w:tcBorders>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517">
            <w:pPr>
              <w:ind w:left="0" w:firstLine="0"/>
              <w:rPr>
                <w:b w:val="1"/>
              </w:rPr>
            </w:pPr>
            <w:r w:rsidDel="00000000" w:rsidR="00000000" w:rsidRPr="00000000">
              <w:rPr>
                <w:b w:val="1"/>
                <w:rtl w:val="0"/>
              </w:rPr>
              <w:t xml:space="preserve">VIIa </w:t>
            </w:r>
            <w:r w:rsidDel="00000000" w:rsidR="00000000" w:rsidRPr="00000000">
              <w:rPr>
                <w:rtl w:val="0"/>
              </w:rPr>
              <w:t xml:space="preserve">(RP)</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518">
            <w:pPr>
              <w:ind w:left="0" w:firstLine="0"/>
              <w:rPr/>
            </w:pPr>
            <w:r w:rsidDel="00000000" w:rsidR="00000000" w:rsidRPr="00000000">
              <w:rPr>
                <w:rtl w:val="0"/>
              </w:rPr>
              <w:t xml:space="preserve">C1/can be BOS</w:t>
            </w:r>
          </w:p>
        </w:tc>
        <w:tc>
          <w:tcPr>
            <w:tcBorders>
              <w:top w:color="000000" w:space="0" w:sz="0" w:val="nil"/>
              <w:left w:color="000000" w:space="0" w:sz="0" w:val="nil"/>
              <w:bottom w:color="000000" w:space="0" w:sz="8" w:val="single"/>
              <w:right w:color="000000" w:space="0" w:sz="8" w:val="single"/>
            </w:tcBorders>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519">
            <w:pPr>
              <w:ind w:left="0" w:firstLine="0"/>
              <w:rPr/>
            </w:pPr>
            <w:r w:rsidDel="00000000" w:rsidR="00000000" w:rsidRPr="00000000">
              <w:rPr>
                <w:rtl w:val="0"/>
              </w:rPr>
              <w:t xml:space="preserve">Cranial hyoid</w:t>
            </w:r>
          </w:p>
        </w:tc>
        <w:tc>
          <w:tcPr>
            <w:tcBorders>
              <w:top w:color="000000" w:space="0" w:sz="0" w:val="nil"/>
              <w:left w:color="000000" w:space="0" w:sz="0" w:val="nil"/>
              <w:bottom w:color="000000" w:space="0" w:sz="8" w:val="single"/>
              <w:right w:color="000000" w:space="0" w:sz="8" w:val="single"/>
            </w:tcBorders>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51A">
            <w:pPr>
              <w:ind w:left="0" w:firstLine="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51B">
            <w:pPr>
              <w:ind w:left="0" w:firstLine="0"/>
              <w:rPr/>
            </w:pPr>
            <w:r w:rsidDel="00000000" w:rsidR="00000000" w:rsidRPr="00000000">
              <w:rPr>
                <w:rtl w:val="0"/>
              </w:rPr>
              <w:t xml:space="preserve">Cover if posterior pharyngeal wall**, NPX.</w:t>
            </w:r>
          </w:p>
        </w:tc>
      </w:tr>
      <w:tr>
        <w:tc>
          <w:tcPr>
            <w:tcBorders>
              <w:top w:color="000000" w:space="0" w:sz="0" w:val="nil"/>
              <w:left w:color="000000" w:space="0" w:sz="8" w:val="single"/>
              <w:bottom w:color="000000" w:space="0" w:sz="8" w:val="single"/>
              <w:right w:color="000000" w:space="0" w:sz="8" w:val="single"/>
            </w:tcBorders>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51C">
            <w:pPr>
              <w:ind w:left="0" w:firstLine="0"/>
              <w:rPr>
                <w:b w:val="1"/>
              </w:rPr>
            </w:pPr>
            <w:r w:rsidDel="00000000" w:rsidR="00000000" w:rsidRPr="00000000">
              <w:rPr>
                <w:b w:val="1"/>
                <w:rtl w:val="0"/>
              </w:rPr>
              <w:t xml:space="preserve">VIIb </w:t>
            </w:r>
            <w:r w:rsidDel="00000000" w:rsidR="00000000" w:rsidRPr="00000000">
              <w:rPr>
                <w:rtl w:val="0"/>
              </w:rPr>
              <w:t xml:space="preserve">(Retro-styloid)</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51D">
            <w:pPr>
              <w:ind w:left="0" w:firstLine="0"/>
              <w:rPr/>
            </w:pPr>
            <w:r w:rsidDel="00000000" w:rsidR="00000000" w:rsidRPr="00000000">
              <w:rPr>
                <w:rtl w:val="0"/>
              </w:rPr>
              <w:t xml:space="preserve">BOS</w:t>
            </w:r>
          </w:p>
        </w:tc>
        <w:tc>
          <w:tcPr>
            <w:tcBorders>
              <w:top w:color="000000" w:space="0" w:sz="0" w:val="nil"/>
              <w:left w:color="000000" w:space="0" w:sz="0" w:val="nil"/>
              <w:bottom w:color="000000" w:space="0" w:sz="8" w:val="single"/>
              <w:right w:color="000000" w:space="0" w:sz="8" w:val="single"/>
            </w:tcBorders>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51E">
            <w:pPr>
              <w:ind w:left="0" w:firstLine="0"/>
              <w:rPr/>
            </w:pPr>
            <w:r w:rsidDel="00000000" w:rsidR="00000000" w:rsidRPr="00000000">
              <w:rPr>
                <w:rtl w:val="0"/>
              </w:rPr>
              <w:t xml:space="preserve">Caudal C1 lat process</w:t>
            </w:r>
          </w:p>
        </w:tc>
        <w:tc>
          <w:tcPr>
            <w:tcBorders>
              <w:top w:color="000000" w:space="0" w:sz="0" w:val="nil"/>
              <w:left w:color="000000" w:space="0" w:sz="0" w:val="nil"/>
              <w:bottom w:color="000000" w:space="0" w:sz="8" w:val="single"/>
              <w:right w:color="000000" w:space="0" w:sz="8" w:val="single"/>
            </w:tcBorders>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51F">
            <w:pPr>
              <w:ind w:left="0" w:firstLine="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520">
            <w:pPr>
              <w:ind w:left="0" w:firstLine="0"/>
              <w:rPr/>
            </w:pPr>
            <w:r w:rsidDel="00000000" w:rsidR="00000000" w:rsidRPr="00000000">
              <w:rPr>
                <w:rtl w:val="0"/>
              </w:rPr>
              <w:t xml:space="preserve">Cover if bulky II involvement.</w:t>
            </w:r>
          </w:p>
        </w:tc>
      </w:tr>
      <w:tr>
        <w:tc>
          <w:tcPr>
            <w:tcBorders>
              <w:top w:color="000000" w:space="0" w:sz="0" w:val="nil"/>
              <w:left w:color="000000" w:space="0" w:sz="8" w:val="single"/>
              <w:bottom w:color="000000" w:space="0" w:sz="8" w:val="single"/>
              <w:right w:color="000000" w:space="0" w:sz="8" w:val="single"/>
            </w:tcBorders>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521">
            <w:pPr>
              <w:ind w:left="0" w:firstLine="0"/>
              <w:rPr>
                <w:b w:val="1"/>
              </w:rPr>
            </w:pPr>
            <w:r w:rsidDel="00000000" w:rsidR="00000000" w:rsidRPr="00000000">
              <w:rPr>
                <w:b w:val="1"/>
                <w:rtl w:val="0"/>
              </w:rPr>
              <w:t xml:space="preserve">VIII </w:t>
            </w:r>
            <w:r w:rsidDel="00000000" w:rsidR="00000000" w:rsidRPr="00000000">
              <w:rPr>
                <w:rtl w:val="0"/>
              </w:rPr>
              <w:t xml:space="preserve">(Parotid)</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522">
            <w:pPr>
              <w:ind w:left="0" w:firstLine="0"/>
              <w:rPr/>
            </w:pPr>
            <w:r w:rsidDel="00000000" w:rsidR="00000000" w:rsidRPr="00000000">
              <w:rPr>
                <w:rtl w:val="0"/>
              </w:rPr>
              <w:t xml:space="preserve">-</w:t>
            </w:r>
          </w:p>
        </w:tc>
        <w:tc>
          <w:tcPr>
            <w:tcBorders>
              <w:top w:color="000000" w:space="0" w:sz="0" w:val="nil"/>
              <w:left w:color="000000" w:space="0" w:sz="0" w:val="nil"/>
              <w:bottom w:color="000000" w:space="0" w:sz="8" w:val="single"/>
              <w:right w:color="000000" w:space="0" w:sz="8" w:val="single"/>
            </w:tcBorders>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523">
            <w:pPr>
              <w:ind w:left="0" w:firstLine="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524">
            <w:pPr>
              <w:ind w:left="0" w:firstLine="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525">
            <w:pPr>
              <w:ind w:left="0" w:firstLine="0"/>
              <w:rPr/>
            </w:pPr>
            <w:r w:rsidDel="00000000" w:rsidR="00000000" w:rsidRPr="00000000">
              <w:rPr>
                <w:rtl w:val="0"/>
              </w:rPr>
            </w:r>
          </w:p>
        </w:tc>
      </w:tr>
      <w:tr>
        <w:tc>
          <w:tcPr>
            <w:tcBorders>
              <w:top w:color="000000" w:space="0" w:sz="0" w:val="nil"/>
              <w:left w:color="000000" w:space="0" w:sz="8" w:val="single"/>
              <w:bottom w:color="000000" w:space="0" w:sz="8" w:val="single"/>
              <w:right w:color="000000" w:space="0" w:sz="8" w:val="single"/>
            </w:tcBorders>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526">
            <w:pPr>
              <w:ind w:left="0" w:firstLine="0"/>
              <w:rPr>
                <w:b w:val="1"/>
              </w:rPr>
            </w:pPr>
            <w:r w:rsidDel="00000000" w:rsidR="00000000" w:rsidRPr="00000000">
              <w:rPr>
                <w:b w:val="1"/>
                <w:rtl w:val="0"/>
              </w:rPr>
              <w:t xml:space="preserve">IX </w:t>
            </w:r>
            <w:r w:rsidDel="00000000" w:rsidR="00000000" w:rsidRPr="00000000">
              <w:rPr>
                <w:rtl w:val="0"/>
              </w:rPr>
              <w:t xml:space="preserve">(Bucco-facial)</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527">
            <w:pPr>
              <w:ind w:left="0" w:firstLine="0"/>
              <w:rPr/>
            </w:pPr>
            <w:r w:rsidDel="00000000" w:rsidR="00000000" w:rsidRPr="00000000">
              <w:rPr>
                <w:rtl w:val="0"/>
              </w:rPr>
              <w:t xml:space="preserve">-</w:t>
            </w:r>
          </w:p>
        </w:tc>
        <w:tc>
          <w:tcPr>
            <w:tcBorders>
              <w:top w:color="000000" w:space="0" w:sz="0" w:val="nil"/>
              <w:left w:color="000000" w:space="0" w:sz="0" w:val="nil"/>
              <w:bottom w:color="000000" w:space="0" w:sz="8" w:val="single"/>
              <w:right w:color="000000" w:space="0" w:sz="8" w:val="single"/>
            </w:tcBorders>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528">
            <w:pPr>
              <w:ind w:left="0" w:firstLine="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529">
            <w:pPr>
              <w:ind w:left="0" w:firstLine="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52A">
            <w:pPr>
              <w:ind w:left="0" w:firstLine="0"/>
              <w:rPr/>
            </w:pPr>
            <w:r w:rsidDel="00000000" w:rsidR="00000000" w:rsidRPr="00000000">
              <w:rPr>
                <w:rtl w:val="0"/>
              </w:rPr>
              <w:t xml:space="preserve">Cover for inner cheek, anterior NC, T3+ lip</w:t>
            </w:r>
          </w:p>
        </w:tc>
      </w:tr>
      <w:tr>
        <w:tc>
          <w:tcPr>
            <w:tcBorders>
              <w:top w:color="000000" w:space="0" w:sz="0" w:val="nil"/>
              <w:left w:color="000000" w:space="0" w:sz="8" w:val="single"/>
              <w:bottom w:color="000000" w:space="0" w:sz="8" w:val="single"/>
              <w:right w:color="000000" w:space="0" w:sz="8" w:val="single"/>
            </w:tcBorders>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52B">
            <w:pPr>
              <w:ind w:left="0" w:firstLine="0"/>
              <w:rPr/>
            </w:pPr>
            <w:r w:rsidDel="00000000" w:rsidR="00000000" w:rsidRPr="00000000">
              <w:rPr>
                <w:b w:val="1"/>
                <w:rtl w:val="0"/>
              </w:rPr>
              <w:t xml:space="preserve">Xa </w:t>
            </w:r>
            <w:r w:rsidDel="00000000" w:rsidR="00000000" w:rsidRPr="00000000">
              <w:rPr>
                <w:rtl w:val="0"/>
              </w:rPr>
              <w:t xml:space="preserve">(Retro-auricular)</w:t>
            </w:r>
          </w:p>
        </w:tc>
        <w:tc>
          <w:tcPr>
            <w:tcBorders>
              <w:top w:color="000000" w:space="0" w:sz="0" w:val="nil"/>
              <w:left w:color="000000" w:space="0" w:sz="0" w:val="nil"/>
              <w:bottom w:color="000000" w:space="0" w:sz="8" w:val="single"/>
              <w:right w:color="000000" w:space="0" w:sz="8" w:val="single"/>
            </w:tcBorders>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52C">
            <w:pPr>
              <w:ind w:left="0" w:firstLine="0"/>
              <w:rPr/>
            </w:pPr>
            <w:r w:rsidDel="00000000" w:rsidR="00000000" w:rsidRPr="00000000">
              <w:rPr>
                <w:rtl w:val="0"/>
              </w:rPr>
              <w:t xml:space="preserve">-</w:t>
            </w:r>
          </w:p>
        </w:tc>
        <w:tc>
          <w:tcPr>
            <w:tcBorders>
              <w:top w:color="000000" w:space="0" w:sz="0" w:val="nil"/>
              <w:left w:color="000000" w:space="0" w:sz="0" w:val="nil"/>
              <w:bottom w:color="000000" w:space="0" w:sz="8" w:val="single"/>
              <w:right w:color="000000" w:space="0" w:sz="8" w:val="single"/>
            </w:tcBorders>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52D">
            <w:pPr>
              <w:ind w:left="0" w:firstLine="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52E">
            <w:pPr>
              <w:ind w:left="0" w:firstLine="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52F">
            <w:pPr>
              <w:ind w:left="0" w:firstLine="0"/>
              <w:rPr/>
            </w:pPr>
            <w:r w:rsidDel="00000000" w:rsidR="00000000" w:rsidRPr="00000000">
              <w:rPr>
                <w:rtl w:val="0"/>
              </w:rPr>
            </w:r>
          </w:p>
        </w:tc>
      </w:tr>
      <w:tr>
        <w:tc>
          <w:tcPr>
            <w:tcBorders>
              <w:top w:color="000000" w:space="0" w:sz="0" w:val="nil"/>
              <w:left w:color="000000" w:space="0" w:sz="8" w:val="single"/>
              <w:bottom w:color="000000" w:space="0" w:sz="8" w:val="single"/>
              <w:right w:color="000000" w:space="0" w:sz="8" w:val="single"/>
            </w:tcBorders>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530">
            <w:pPr>
              <w:ind w:left="0" w:firstLine="0"/>
              <w:rPr/>
            </w:pPr>
            <w:r w:rsidDel="00000000" w:rsidR="00000000" w:rsidRPr="00000000">
              <w:rPr>
                <w:b w:val="1"/>
                <w:rtl w:val="0"/>
              </w:rPr>
              <w:t xml:space="preserve">Xb </w:t>
            </w:r>
            <w:r w:rsidDel="00000000" w:rsidR="00000000" w:rsidRPr="00000000">
              <w:rPr>
                <w:rtl w:val="0"/>
              </w:rPr>
              <w:t xml:space="preserve">(Occipital)</w:t>
            </w:r>
          </w:p>
        </w:tc>
        <w:tc>
          <w:tcPr>
            <w:tcBorders>
              <w:top w:color="000000" w:space="0" w:sz="0" w:val="nil"/>
              <w:left w:color="000000" w:space="0" w:sz="0" w:val="nil"/>
              <w:bottom w:color="000000" w:space="0" w:sz="8" w:val="single"/>
              <w:right w:color="000000" w:space="0" w:sz="8" w:val="single"/>
            </w:tcBorders>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531">
            <w:pPr>
              <w:ind w:left="0" w:firstLine="0"/>
              <w:rPr/>
            </w:pPr>
            <w:r w:rsidDel="00000000" w:rsidR="00000000" w:rsidRPr="00000000">
              <w:rPr>
                <w:rtl w:val="0"/>
              </w:rPr>
              <w:t xml:space="preserve">-</w:t>
            </w:r>
          </w:p>
        </w:tc>
        <w:tc>
          <w:tcPr>
            <w:tcBorders>
              <w:top w:color="000000" w:space="0" w:sz="0" w:val="nil"/>
              <w:left w:color="000000" w:space="0" w:sz="0" w:val="nil"/>
              <w:bottom w:color="000000" w:space="0" w:sz="8" w:val="single"/>
              <w:right w:color="000000" w:space="0" w:sz="8" w:val="single"/>
            </w:tcBorders>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532">
            <w:pPr>
              <w:ind w:left="0" w:firstLine="0"/>
              <w:rPr/>
            </w:pPr>
            <w:r w:rsidDel="00000000" w:rsidR="00000000" w:rsidRPr="00000000">
              <w:rPr>
                <w:rtl w:val="0"/>
              </w:rPr>
              <w:t xml:space="preserve">Caudal hyoid</w:t>
            </w:r>
          </w:p>
        </w:tc>
        <w:tc>
          <w:tcPr>
            <w:tcBorders>
              <w:top w:color="000000" w:space="0" w:sz="0" w:val="nil"/>
              <w:left w:color="000000" w:space="0" w:sz="0" w:val="nil"/>
              <w:bottom w:color="000000" w:space="0" w:sz="8" w:val="single"/>
              <w:right w:color="000000" w:space="0" w:sz="8" w:val="single"/>
            </w:tcBorders>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533">
            <w:pPr>
              <w:ind w:left="0" w:firstLine="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534">
            <w:pPr>
              <w:ind w:left="0" w:firstLine="0"/>
              <w:rPr/>
            </w:pPr>
            <w:r w:rsidDel="00000000" w:rsidR="00000000" w:rsidRPr="00000000">
              <w:rPr>
                <w:rtl w:val="0"/>
              </w:rPr>
            </w:r>
          </w:p>
        </w:tc>
      </w:tr>
    </w:tbl>
    <w:p w:rsidR="00000000" w:rsidDel="00000000" w:rsidP="00000000" w:rsidRDefault="00000000" w:rsidRPr="00000000" w14:paraId="00000535">
      <w:pPr>
        <w:ind w:left="0" w:firstLine="0"/>
        <w:rPr/>
      </w:pPr>
      <w:r w:rsidDel="00000000" w:rsidR="00000000" w:rsidRPr="00000000">
        <w:rPr>
          <w:rtl w:val="0"/>
        </w:rPr>
        <w:t xml:space="preserve">*Cover V if posterior pharyngeal wall involvement, although coverage of </w:t>
      </w:r>
      <w:r w:rsidDel="00000000" w:rsidR="00000000" w:rsidRPr="00000000">
        <w:rPr>
          <w:rtl w:val="0"/>
        </w:rPr>
        <w:t xml:space="preserve">retropharyngeals</w:t>
      </w:r>
      <w:r w:rsidDel="00000000" w:rsidR="00000000" w:rsidRPr="00000000">
        <w:rPr>
          <w:rtl w:val="0"/>
        </w:rPr>
        <w:t xml:space="preserve"> appears most important.</w:t>
      </w:r>
    </w:p>
    <w:p w:rsidR="00000000" w:rsidDel="00000000" w:rsidP="00000000" w:rsidRDefault="00000000" w:rsidRPr="00000000" w14:paraId="00000536">
      <w:pPr>
        <w:ind w:left="0" w:firstLine="0"/>
        <w:rPr/>
      </w:pPr>
      <w:r w:rsidDel="00000000" w:rsidR="00000000" w:rsidRPr="00000000">
        <w:rPr>
          <w:rtl w:val="0"/>
        </w:rPr>
        <w:t xml:space="preserve">**Safe answer for Level VIIa (Retropharyngeals): Cover bilateral </w:t>
      </w:r>
      <w:r w:rsidDel="00000000" w:rsidR="00000000" w:rsidRPr="00000000">
        <w:rPr>
          <w:rtl w:val="0"/>
        </w:rPr>
        <w:t xml:space="preserve">retropharyngeals</w:t>
      </w:r>
      <w:r w:rsidDel="00000000" w:rsidR="00000000" w:rsidRPr="00000000">
        <w:rPr>
          <w:rtl w:val="0"/>
        </w:rPr>
        <w:t xml:space="preserve"> for any "pharyngeal" cancers.</w:t>
      </w:r>
    </w:p>
    <w:p w:rsidR="00000000" w:rsidDel="00000000" w:rsidP="00000000" w:rsidRDefault="00000000" w:rsidRPr="00000000" w14:paraId="00000537">
      <w:pPr>
        <w:ind w:left="0" w:firstLine="0"/>
        <w:rPr/>
      </w:pPr>
      <w:r w:rsidDel="00000000" w:rsidR="00000000" w:rsidRPr="00000000">
        <w:rPr>
          <w:rtl w:val="0"/>
        </w:rPr>
      </w:r>
    </w:p>
    <w:p w:rsidR="00000000" w:rsidDel="00000000" w:rsidP="00000000" w:rsidRDefault="00000000" w:rsidRPr="00000000" w14:paraId="00000538">
      <w:pPr>
        <w:pStyle w:val="Heading3"/>
        <w:ind w:left="0" w:firstLine="0"/>
        <w:rPr/>
      </w:pPr>
      <w:bookmarkStart w:colFirst="0" w:colLast="0" w:name="_rzy8rvsdopq0" w:id="96"/>
      <w:bookmarkEnd w:id="96"/>
      <w:hyperlink w:anchor="_9hnn06uqrb19">
        <w:r w:rsidDel="00000000" w:rsidR="00000000" w:rsidRPr="00000000">
          <w:rPr>
            <w:rtl w:val="0"/>
          </w:rPr>
          <w:t xml:space="preserve">Nodal and Low/Intermediate Risk Volumes</w:t>
        </w:r>
      </w:hyperlink>
      <w:r w:rsidDel="00000000" w:rsidR="00000000" w:rsidRPr="00000000">
        <w:rPr>
          <w:rtl w:val="0"/>
        </w:rPr>
      </w:r>
    </w:p>
    <w:p w:rsidR="00000000" w:rsidDel="00000000" w:rsidP="00000000" w:rsidRDefault="00000000" w:rsidRPr="00000000" w14:paraId="00000539">
      <w:pPr>
        <w:ind w:left="0" w:firstLine="0"/>
        <w:rPr/>
      </w:pPr>
      <w:r w:rsidDel="00000000" w:rsidR="00000000" w:rsidRPr="00000000">
        <w:rPr>
          <w:rtl w:val="0"/>
        </w:rPr>
        <w:t xml:space="preserve">See general principles of coverage in tables above and Delineation of [</w:t>
      </w:r>
      <w:hyperlink w:anchor="_6ov4nlx4qhip">
        <w:r w:rsidDel="00000000" w:rsidR="00000000" w:rsidRPr="00000000">
          <w:rPr>
            <w:rtl w:val="0"/>
          </w:rPr>
          <w:t xml:space="preserve">Primary Volumes</w:t>
        </w:r>
      </w:hyperlink>
      <w:r w:rsidDel="00000000" w:rsidR="00000000" w:rsidRPr="00000000">
        <w:rPr>
          <w:rtl w:val="0"/>
        </w:rPr>
        <w:t xml:space="preserve">] and [</w:t>
      </w:r>
      <w:hyperlink w:anchor="_q4gl8dq6tbz5">
        <w:r w:rsidDel="00000000" w:rsidR="00000000" w:rsidRPr="00000000">
          <w:rPr>
            <w:rtl w:val="0"/>
          </w:rPr>
          <w:t xml:space="preserve">Chasing PNI</w:t>
        </w:r>
      </w:hyperlink>
      <w:r w:rsidDel="00000000" w:rsidR="00000000" w:rsidRPr="00000000">
        <w:rPr>
          <w:rtl w:val="0"/>
        </w:rPr>
        <w:t xml:space="preserve">] for more.</w:t>
      </w:r>
      <w:r w:rsidDel="00000000" w:rsidR="00000000" w:rsidRPr="00000000">
        <w:rPr>
          <w:rtl w:val="0"/>
        </w:rPr>
      </w:r>
    </w:p>
    <w:p w:rsidR="00000000" w:rsidDel="00000000" w:rsidP="00000000" w:rsidRDefault="00000000" w:rsidRPr="00000000" w14:paraId="0000053A">
      <w:pPr>
        <w:spacing w:line="240" w:lineRule="auto"/>
        <w:ind w:left="0" w:firstLine="0"/>
        <w:rPr/>
      </w:pPr>
      <w:r w:rsidDel="00000000" w:rsidR="00000000" w:rsidRPr="00000000">
        <w:rPr>
          <w:rFonts w:ascii="Times New Roman" w:cs="Times New Roman" w:eastAsia="Times New Roman" w:hAnsi="Times New Roman"/>
          <w:b w:val="1"/>
          <w:sz w:val="20"/>
          <w:szCs w:val="20"/>
          <w:rtl w:val="0"/>
        </w:rPr>
        <w:t xml:space="preserve">Delineation of neck node levels for head and neck tumors</w:t>
      </w:r>
      <w:r w:rsidDel="00000000" w:rsidR="00000000" w:rsidRPr="00000000">
        <w:rPr>
          <w:rFonts w:ascii="Times New Roman" w:cs="Times New Roman" w:eastAsia="Times New Roman" w:hAnsi="Times New Roman"/>
          <w:sz w:val="20"/>
          <w:szCs w:val="20"/>
          <w:rtl w:val="0"/>
        </w:rPr>
        <w:t xml:space="preserve"> [</w:t>
      </w:r>
      <w:hyperlink r:id="rId363">
        <w:r w:rsidDel="00000000" w:rsidR="00000000" w:rsidRPr="00000000">
          <w:rPr>
            <w:rtl w:val="0"/>
          </w:rPr>
          <w:t xml:space="preserve">Interactive atlas</w:t>
        </w:r>
      </w:hyperlink>
      <w:r w:rsidDel="00000000" w:rsidR="00000000" w:rsidRPr="00000000">
        <w:rPr>
          <w:rtl w:val="0"/>
        </w:rPr>
        <w:t xml:space="preserve">, </w:t>
      </w:r>
      <w:hyperlink r:id="rId364">
        <w:r w:rsidDel="00000000" w:rsidR="00000000" w:rsidRPr="00000000">
          <w:rPr>
            <w:rFonts w:ascii="Times New Roman" w:cs="Times New Roman" w:eastAsia="Times New Roman" w:hAnsi="Times New Roman"/>
            <w:sz w:val="20"/>
            <w:szCs w:val="20"/>
            <w:rtl w:val="0"/>
          </w:rPr>
          <w:t xml:space="preserve">Gregoire RTO '06</w:t>
        </w:r>
      </w:hyperlink>
      <w:r w:rsidDel="00000000" w:rsidR="00000000" w:rsidRPr="00000000">
        <w:rPr>
          <w:rFonts w:ascii="Times New Roman" w:cs="Times New Roman" w:eastAsia="Times New Roman" w:hAnsi="Times New Roman"/>
          <w:sz w:val="20"/>
          <w:szCs w:val="20"/>
          <w:rtl w:val="0"/>
        </w:rPr>
        <w:t xml:space="preserve">, </w:t>
      </w:r>
      <w:hyperlink r:id="rId365">
        <w:r w:rsidDel="00000000" w:rsidR="00000000" w:rsidRPr="00000000">
          <w:rPr>
            <w:rFonts w:ascii="Times New Roman" w:cs="Times New Roman" w:eastAsia="Times New Roman" w:hAnsi="Times New Roman"/>
            <w:sz w:val="20"/>
            <w:szCs w:val="20"/>
            <w:rtl w:val="0"/>
          </w:rPr>
          <w:t xml:space="preserve">'13</w:t>
        </w:r>
      </w:hyperlink>
      <w:r w:rsidDel="00000000" w:rsidR="00000000" w:rsidRPr="00000000">
        <w:rPr>
          <w:rFonts w:ascii="Times New Roman" w:cs="Times New Roman" w:eastAsia="Times New Roman" w:hAnsi="Times New Roman"/>
          <w:sz w:val="20"/>
          <w:szCs w:val="20"/>
          <w:rtl w:val="0"/>
        </w:rPr>
        <w:t xml:space="preserve">, </w:t>
      </w:r>
      <w:hyperlink r:id="rId366">
        <w:r w:rsidDel="00000000" w:rsidR="00000000" w:rsidRPr="00000000">
          <w:rPr>
            <w:b w:val="1"/>
            <w:sz w:val="20"/>
            <w:szCs w:val="20"/>
            <w:rtl w:val="0"/>
          </w:rPr>
          <w:t xml:space="preserve">Biau RTO '19</w:t>
        </w:r>
      </w:hyperlink>
      <w:r w:rsidDel="00000000" w:rsidR="00000000" w:rsidRPr="00000000">
        <w:rPr>
          <w:rFonts w:ascii="Times New Roman" w:cs="Times New Roman" w:eastAsia="Times New Roman" w:hAnsi="Times New Roman"/>
          <w:sz w:val="20"/>
          <w:szCs w:val="20"/>
          <w:rtl w:val="0"/>
        </w:rPr>
        <w:t xml:space="preserve">]. </w:t>
      </w:r>
      <w:r w:rsidDel="00000000" w:rsidR="00000000" w:rsidRPr="00000000">
        <w:rPr>
          <w:rtl w:val="0"/>
        </w:rPr>
      </w:r>
    </w:p>
    <w:p w:rsidR="00000000" w:rsidDel="00000000" w:rsidP="00000000" w:rsidRDefault="00000000" w:rsidRPr="00000000" w14:paraId="0000053B">
      <w:pPr>
        <w:ind w:left="0" w:firstLine="0"/>
        <w:rPr/>
      </w:pPr>
      <w:r w:rsidDel="00000000" w:rsidR="00000000" w:rsidRPr="00000000">
        <w:rPr>
          <w:rtl w:val="0"/>
        </w:rPr>
        <w:t xml:space="preserve">Level Ib should be covered for extension into OC, bulky II or level II abutting submandibular gland.</w:t>
      </w:r>
    </w:p>
    <w:p w:rsidR="00000000" w:rsidDel="00000000" w:rsidP="00000000" w:rsidRDefault="00000000" w:rsidRPr="00000000" w14:paraId="0000053C">
      <w:pPr>
        <w:ind w:left="0" w:firstLine="0"/>
        <w:rPr/>
      </w:pPr>
      <w:r w:rsidDel="00000000" w:rsidR="00000000" w:rsidRPr="00000000">
        <w:rPr>
          <w:rtl w:val="0"/>
        </w:rPr>
        <w:t xml:space="preserve">Level IIb is typically more involved for OP or NP cancers, and may be omitted for N0 OC (more commonly I and III).</w:t>
      </w:r>
    </w:p>
    <w:p w:rsidR="00000000" w:rsidDel="00000000" w:rsidP="00000000" w:rsidRDefault="00000000" w:rsidRPr="00000000" w14:paraId="0000053D">
      <w:pPr>
        <w:ind w:left="0" w:firstLine="0"/>
        <w:rPr/>
      </w:pPr>
      <w:r w:rsidDel="00000000" w:rsidR="00000000" w:rsidRPr="00000000">
        <w:rPr>
          <w:rtl w:val="0"/>
        </w:rPr>
        <w:t xml:space="preserve">Level IVa should be covered for larynx, pharynx, oral tongue (5% skip mets) or OC with any extension to ATP or BOT. </w:t>
      </w:r>
    </w:p>
    <w:p w:rsidR="00000000" w:rsidDel="00000000" w:rsidP="00000000" w:rsidRDefault="00000000" w:rsidRPr="00000000" w14:paraId="0000053E">
      <w:pPr>
        <w:ind w:left="0" w:firstLine="0"/>
        <w:rPr>
          <w:i w:val="1"/>
        </w:rPr>
      </w:pPr>
      <w:r w:rsidDel="00000000" w:rsidR="00000000" w:rsidRPr="00000000">
        <w:rPr>
          <w:rtl w:val="0"/>
        </w:rPr>
        <w:t xml:space="preserve">Level V should be covered with bulky II/III or NPX. </w:t>
      </w:r>
      <w:r w:rsidDel="00000000" w:rsidR="00000000" w:rsidRPr="00000000">
        <w:rPr>
          <w:i w:val="1"/>
          <w:rtl w:val="0"/>
        </w:rPr>
        <w:t xml:space="preserve">Consider </w:t>
      </w:r>
      <w:r w:rsidDel="00000000" w:rsidR="00000000" w:rsidRPr="00000000">
        <w:rPr>
          <w:i w:val="1"/>
          <w:rtl w:val="0"/>
        </w:rPr>
        <w:t xml:space="preserve">for</w:t>
      </w:r>
      <w:r w:rsidDel="00000000" w:rsidR="00000000" w:rsidRPr="00000000">
        <w:rPr>
          <w:i w:val="1"/>
          <w:rtl w:val="0"/>
        </w:rPr>
        <w:t xml:space="preserve"> posterior pharyngeal wall, though VII is more important.</w:t>
      </w:r>
    </w:p>
    <w:p w:rsidR="00000000" w:rsidDel="00000000" w:rsidP="00000000" w:rsidRDefault="00000000" w:rsidRPr="00000000" w14:paraId="0000053F">
      <w:pPr>
        <w:ind w:left="0" w:firstLine="0"/>
        <w:rPr/>
      </w:pPr>
      <w:r w:rsidDel="00000000" w:rsidR="00000000" w:rsidRPr="00000000">
        <w:rPr>
          <w:rtl w:val="0"/>
        </w:rPr>
        <w:t xml:space="preserve">Level VIa (anterior jugular) should be covered with transglottic or subglottic extension.</w:t>
      </w:r>
    </w:p>
    <w:p w:rsidR="00000000" w:rsidDel="00000000" w:rsidP="00000000" w:rsidRDefault="00000000" w:rsidRPr="00000000" w14:paraId="00000540">
      <w:pPr>
        <w:ind w:left="0" w:firstLine="0"/>
        <w:rPr/>
      </w:pPr>
      <w:r w:rsidDel="00000000" w:rsidR="00000000" w:rsidRPr="00000000">
        <w:rPr>
          <w:rtl w:val="0"/>
        </w:rPr>
        <w:t xml:space="preserve">Level VIb (pre-laryngeal, pre/paratracheal-recurrent laryngeal) should be covered in esophageal or post-cricoid extension.</w:t>
      </w:r>
    </w:p>
    <w:p w:rsidR="00000000" w:rsidDel="00000000" w:rsidP="00000000" w:rsidRDefault="00000000" w:rsidRPr="00000000" w14:paraId="00000541">
      <w:pPr>
        <w:ind w:left="0" w:firstLine="0"/>
        <w:rPr/>
      </w:pPr>
      <w:r w:rsidDel="00000000" w:rsidR="00000000" w:rsidRPr="00000000">
        <w:rPr>
          <w:rtl w:val="0"/>
        </w:rPr>
        <w:t xml:space="preserve">Level VIIa (retropharyngeal) should be covered with posterior pharyngeal wall involvement, always covered for NPX. Safe answer: cover bilateral </w:t>
      </w:r>
      <w:r w:rsidDel="00000000" w:rsidR="00000000" w:rsidRPr="00000000">
        <w:rPr>
          <w:rtl w:val="0"/>
        </w:rPr>
        <w:t xml:space="preserve">retropharyngeals</w:t>
      </w:r>
      <w:r w:rsidDel="00000000" w:rsidR="00000000" w:rsidRPr="00000000">
        <w:rPr>
          <w:rtl w:val="0"/>
        </w:rPr>
        <w:t xml:space="preserve"> for any pharyngeal cancers.</w:t>
      </w:r>
    </w:p>
    <w:p w:rsidR="00000000" w:rsidDel="00000000" w:rsidP="00000000" w:rsidRDefault="00000000" w:rsidRPr="00000000" w14:paraId="00000542">
      <w:pPr>
        <w:ind w:left="0" w:firstLine="0"/>
        <w:rPr/>
      </w:pPr>
      <w:r w:rsidDel="00000000" w:rsidR="00000000" w:rsidRPr="00000000">
        <w:rPr>
          <w:rtl w:val="0"/>
        </w:rPr>
        <w:t xml:space="preserve">Level VIIb (retrostyloid - "high levels IIs") should be covered with bulky involvement of the upper part of level II.</w:t>
      </w:r>
    </w:p>
    <w:bookmarkStart w:colFirst="0" w:colLast="0" w:name="db3ubmqr90h9" w:id="97"/>
    <w:bookmarkEnd w:id="97"/>
    <w:p w:rsidR="00000000" w:rsidDel="00000000" w:rsidP="00000000" w:rsidRDefault="00000000" w:rsidRPr="00000000" w14:paraId="00000543">
      <w:pPr>
        <w:numPr>
          <w:ilvl w:val="0"/>
          <w:numId w:val="51"/>
        </w:numPr>
      </w:pPr>
      <w:r w:rsidDel="00000000" w:rsidR="00000000" w:rsidRPr="00000000">
        <w:rPr>
          <w:b w:val="1"/>
          <w:rtl w:val="0"/>
        </w:rPr>
        <w:t xml:space="preserve">High-risk nodal volumes </w:t>
      </w:r>
      <w:r w:rsidDel="00000000" w:rsidR="00000000" w:rsidRPr="00000000">
        <w:rPr>
          <w:rtl w:val="0"/>
        </w:rPr>
        <w:t xml:space="preserve">(</w:t>
      </w:r>
      <w:r w:rsidDel="00000000" w:rsidR="00000000" w:rsidRPr="00000000">
        <w:rPr>
          <w:b w:val="1"/>
          <w:rtl w:val="0"/>
        </w:rPr>
        <w:t xml:space="preserve">CTVn-HR</w:t>
      </w:r>
      <w:r w:rsidDel="00000000" w:rsidR="00000000" w:rsidRPr="00000000">
        <w:rPr>
          <w:rtl w:val="0"/>
        </w:rPr>
        <w:t xml:space="preserve">): Add a 5 mm margin due to the risk of rupture or ENE</w:t>
      </w:r>
    </w:p>
    <w:p w:rsidR="00000000" w:rsidDel="00000000" w:rsidP="00000000" w:rsidRDefault="00000000" w:rsidRPr="00000000" w14:paraId="00000544">
      <w:pPr>
        <w:ind w:firstLine="720"/>
        <w:rPr/>
      </w:pPr>
      <w:r w:rsidDel="00000000" w:rsidR="00000000" w:rsidRPr="00000000">
        <w:rPr>
          <w:rtl w:val="0"/>
        </w:rPr>
        <w:t xml:space="preserve">For ENE, abutment of muscle, skin or parotid gland, add a 1 cm margin to generate low risk volume. Dose </w:t>
      </w:r>
      <w:r w:rsidDel="00000000" w:rsidR="00000000" w:rsidRPr="00000000">
        <w:rPr>
          <w:rtl w:val="0"/>
        </w:rPr>
        <w:t xml:space="preserve">escalate</w:t>
      </w:r>
      <w:r w:rsidDel="00000000" w:rsidR="00000000" w:rsidRPr="00000000">
        <w:rPr>
          <w:rtl w:val="0"/>
        </w:rPr>
        <w:t xml:space="preserve"> to ENE with a 5 mm area due to the risk of rupture. For induction, add 5 mm to pre-chemo GTV.</w:t>
      </w:r>
    </w:p>
    <w:p w:rsidR="00000000" w:rsidDel="00000000" w:rsidP="00000000" w:rsidRDefault="00000000" w:rsidRPr="00000000" w14:paraId="00000545">
      <w:pPr>
        <w:numPr>
          <w:ilvl w:val="1"/>
          <w:numId w:val="51"/>
        </w:numPr>
        <w:ind w:left="1440" w:hanging="360"/>
      </w:pPr>
      <w:r w:rsidDel="00000000" w:rsidR="00000000" w:rsidRPr="00000000">
        <w:rPr>
          <w:rtl w:val="0"/>
        </w:rPr>
        <w:t xml:space="preserve">Use caution with induction chemotherapy, as the CTVn-HR is defined as the pre-chemo GTV + 5mm.</w:t>
      </w:r>
    </w:p>
    <w:p w:rsidR="00000000" w:rsidDel="00000000" w:rsidP="00000000" w:rsidRDefault="00000000" w:rsidRPr="00000000" w14:paraId="00000546">
      <w:pPr>
        <w:numPr>
          <w:ilvl w:val="1"/>
          <w:numId w:val="51"/>
        </w:numPr>
        <w:ind w:left="1440" w:hanging="360"/>
      </w:pPr>
      <w:r w:rsidDel="00000000" w:rsidR="00000000" w:rsidRPr="00000000">
        <w:rPr>
          <w:rFonts w:ascii="Gungsuh" w:cs="Gungsuh" w:eastAsia="Gungsuh" w:hAnsi="Gungsuh"/>
          <w:rtl w:val="0"/>
        </w:rPr>
        <w:t xml:space="preserve">Suspicious lymph nodes defined as ≥ 1 cm short axis dimension. This dimension may be 2-5 mm smaller if VIIa (retropharyngeal) or 2-5 mm larger for level II (upper jugular).</w:t>
      </w:r>
    </w:p>
    <w:p w:rsidR="00000000" w:rsidDel="00000000" w:rsidP="00000000" w:rsidRDefault="00000000" w:rsidRPr="00000000" w14:paraId="00000547">
      <w:pPr>
        <w:numPr>
          <w:ilvl w:val="1"/>
          <w:numId w:val="51"/>
        </w:numPr>
        <w:ind w:left="1440" w:hanging="360"/>
      </w:pPr>
      <w:r w:rsidDel="00000000" w:rsidR="00000000" w:rsidRPr="00000000">
        <w:rPr>
          <w:rtl w:val="0"/>
        </w:rPr>
        <w:t xml:space="preserve">Central necrosis is concerning, regardless of size. These are commonly falsely negative on PET/CT.</w:t>
      </w:r>
    </w:p>
    <w:p w:rsidR="00000000" w:rsidDel="00000000" w:rsidP="00000000" w:rsidRDefault="00000000" w:rsidRPr="00000000" w14:paraId="00000548">
      <w:pPr>
        <w:numPr>
          <w:ilvl w:val="1"/>
          <w:numId w:val="51"/>
        </w:numPr>
        <w:ind w:left="1440" w:hanging="360"/>
      </w:pPr>
      <w:r w:rsidDel="00000000" w:rsidR="00000000" w:rsidRPr="00000000">
        <w:rPr>
          <w:rtl w:val="0"/>
        </w:rPr>
        <w:t xml:space="preserve">Rounded rather than oval shape.</w:t>
      </w:r>
    </w:p>
    <w:p w:rsidR="00000000" w:rsidDel="00000000" w:rsidP="00000000" w:rsidRDefault="00000000" w:rsidRPr="00000000" w14:paraId="00000549">
      <w:pPr>
        <w:numPr>
          <w:ilvl w:val="1"/>
          <w:numId w:val="51"/>
        </w:numPr>
        <w:ind w:left="1440" w:hanging="360"/>
      </w:pPr>
      <w:r w:rsidDel="00000000" w:rsidR="00000000" w:rsidRPr="00000000">
        <w:rPr>
          <w:rtl w:val="0"/>
        </w:rPr>
        <w:t xml:space="preserve">Loss of fatty hilum.</w:t>
      </w:r>
    </w:p>
    <w:p w:rsidR="00000000" w:rsidDel="00000000" w:rsidP="00000000" w:rsidRDefault="00000000" w:rsidRPr="00000000" w14:paraId="0000054A">
      <w:pPr>
        <w:numPr>
          <w:ilvl w:val="1"/>
          <w:numId w:val="51"/>
        </w:numPr>
        <w:ind w:left="1440" w:hanging="360"/>
      </w:pPr>
      <w:r w:rsidDel="00000000" w:rsidR="00000000" w:rsidRPr="00000000">
        <w:rPr>
          <w:rtl w:val="0"/>
        </w:rPr>
        <w:t xml:space="preserve">Concern for ECE. [</w:t>
      </w:r>
      <w:hyperlink w:anchor="gnoewohdkt4a">
        <w:r w:rsidDel="00000000" w:rsidR="00000000" w:rsidRPr="00000000">
          <w:rPr>
            <w:rtl w:val="0"/>
          </w:rPr>
          <w:t xml:space="preserve">Automated intelligence is highly predictive for ECE</w:t>
        </w:r>
      </w:hyperlink>
      <w:r w:rsidDel="00000000" w:rsidR="00000000" w:rsidRPr="00000000">
        <w:rPr>
          <w:rtl w:val="0"/>
        </w:rPr>
        <w:t xml:space="preserve">].</w:t>
      </w:r>
    </w:p>
    <w:p w:rsidR="00000000" w:rsidDel="00000000" w:rsidP="00000000" w:rsidRDefault="00000000" w:rsidRPr="00000000" w14:paraId="0000054B">
      <w:pPr>
        <w:numPr>
          <w:ilvl w:val="1"/>
          <w:numId w:val="51"/>
        </w:numPr>
        <w:ind w:left="1440" w:hanging="360"/>
      </w:pPr>
      <w:r w:rsidDel="00000000" w:rsidR="00000000" w:rsidRPr="00000000">
        <w:rPr>
          <w:rtl w:val="0"/>
        </w:rPr>
        <w:t xml:space="preserve">Greater than 3 lymph grouped lymph nodes of size between 6-8 mm.</w:t>
      </w:r>
    </w:p>
    <w:p w:rsidR="00000000" w:rsidDel="00000000" w:rsidP="00000000" w:rsidRDefault="00000000" w:rsidRPr="00000000" w14:paraId="0000054C">
      <w:pPr>
        <w:numPr>
          <w:ilvl w:val="1"/>
          <w:numId w:val="51"/>
        </w:numPr>
        <w:ind w:left="1440" w:hanging="360"/>
      </w:pPr>
      <w:r w:rsidDel="00000000" w:rsidR="00000000" w:rsidRPr="00000000">
        <w:rPr>
          <w:rtl w:val="0"/>
        </w:rPr>
        <w:t xml:space="preserve">Use caution when using PET/CT to delineate neck nodes, as FP and FNs (esp if necrotic) are significant.</w:t>
      </w:r>
    </w:p>
    <w:p w:rsidR="00000000" w:rsidDel="00000000" w:rsidP="00000000" w:rsidRDefault="00000000" w:rsidRPr="00000000" w14:paraId="0000054D">
      <w:pPr>
        <w:numPr>
          <w:ilvl w:val="1"/>
          <w:numId w:val="51"/>
        </w:numPr>
        <w:ind w:left="1440" w:hanging="360"/>
      </w:pPr>
      <w:r w:rsidDel="00000000" w:rsidR="00000000" w:rsidRPr="00000000">
        <w:rPr>
          <w:rtl w:val="0"/>
        </w:rPr>
        <w:t xml:space="preserve">It has been [</w:t>
      </w:r>
      <w:hyperlink w:anchor="kix.kqafr67zr11w">
        <w:r w:rsidDel="00000000" w:rsidR="00000000" w:rsidRPr="00000000">
          <w:rPr>
            <w:rtl w:val="0"/>
          </w:rPr>
          <w:t xml:space="preserve">cautiously suggested</w:t>
        </w:r>
      </w:hyperlink>
      <w:r w:rsidDel="00000000" w:rsidR="00000000" w:rsidRPr="00000000">
        <w:rPr>
          <w:rtl w:val="0"/>
        </w:rPr>
        <w:t xml:space="preserve">] to deliver 60 Gy to LNs with summed long / short axis diameter of 17 mm.</w:t>
      </w:r>
      <w:r w:rsidDel="00000000" w:rsidR="00000000" w:rsidRPr="00000000">
        <w:rPr>
          <w:rtl w:val="0"/>
        </w:rPr>
      </w:r>
    </w:p>
    <w:p w:rsidR="00000000" w:rsidDel="00000000" w:rsidP="00000000" w:rsidRDefault="00000000" w:rsidRPr="00000000" w14:paraId="0000054E">
      <w:pPr>
        <w:numPr>
          <w:ilvl w:val="0"/>
          <w:numId w:val="51"/>
        </w:numPr>
      </w:pPr>
      <w:r w:rsidDel="00000000" w:rsidR="00000000" w:rsidRPr="00000000">
        <w:rPr>
          <w:b w:val="1"/>
          <w:rtl w:val="0"/>
        </w:rPr>
        <w:t xml:space="preserve">Intermediate risk nodal volumes </w:t>
      </w:r>
      <w:r w:rsidDel="00000000" w:rsidR="00000000" w:rsidRPr="00000000">
        <w:rPr>
          <w:rtl w:val="0"/>
        </w:rPr>
        <w:t xml:space="preserve">(</w:t>
      </w:r>
      <w:r w:rsidDel="00000000" w:rsidR="00000000" w:rsidRPr="00000000">
        <w:rPr>
          <w:b w:val="1"/>
          <w:rtl w:val="0"/>
        </w:rPr>
        <w:t xml:space="preserve">CTVn-IR</w:t>
      </w:r>
      <w:r w:rsidDel="00000000" w:rsidR="00000000" w:rsidRPr="00000000">
        <w:rPr>
          <w:rtl w:val="0"/>
        </w:rPr>
        <w:t xml:space="preserve">): Some authors propose to select an CTVn-IR. </w:t>
      </w:r>
    </w:p>
    <w:p w:rsidR="00000000" w:rsidDel="00000000" w:rsidP="00000000" w:rsidRDefault="00000000" w:rsidRPr="00000000" w14:paraId="0000054F">
      <w:pPr>
        <w:numPr>
          <w:ilvl w:val="1"/>
          <w:numId w:val="51"/>
        </w:numPr>
        <w:ind w:left="1440" w:hanging="360"/>
      </w:pPr>
      <w:r w:rsidDel="00000000" w:rsidR="00000000" w:rsidRPr="00000000">
        <w:rPr>
          <w:rtl w:val="0"/>
        </w:rPr>
        <w:t xml:space="preserve">Designed based on the notion that there may be a differentially higher risk of infra-clinical dz in some clinically uninvolved neck levels or in the entire level(s) invaded by pathologic nodes. It also acknowledges the uncertainty with delineation uncertainty that may be responsible for "under-dosage". </w:t>
      </w:r>
    </w:p>
    <w:p w:rsidR="00000000" w:rsidDel="00000000" w:rsidP="00000000" w:rsidRDefault="00000000" w:rsidRPr="00000000" w14:paraId="00000550">
      <w:pPr>
        <w:numPr>
          <w:ilvl w:val="1"/>
          <w:numId w:val="51"/>
        </w:numPr>
        <w:ind w:left="1440" w:hanging="360"/>
      </w:pPr>
      <w:r w:rsidDel="00000000" w:rsidR="00000000" w:rsidRPr="00000000">
        <w:rPr>
          <w:rtl w:val="0"/>
        </w:rPr>
        <w:t xml:space="preserve">This volume is optional and there is currently no published data suggesting that this volume might influence the efficacy of IMRT for H&amp;N cancers. </w:t>
      </w:r>
    </w:p>
    <w:p w:rsidR="00000000" w:rsidDel="00000000" w:rsidP="00000000" w:rsidRDefault="00000000" w:rsidRPr="00000000" w14:paraId="00000551">
      <w:pPr>
        <w:numPr>
          <w:ilvl w:val="1"/>
          <w:numId w:val="51"/>
        </w:numPr>
        <w:ind w:left="1440" w:hanging="360"/>
      </w:pPr>
      <w:r w:rsidDel="00000000" w:rsidR="00000000" w:rsidRPr="00000000">
        <w:rPr>
          <w:rtl w:val="0"/>
        </w:rPr>
        <w:t xml:space="preserve">Some authors propose to include small lymph nodes with borderline signs of involvement in the CTVn-IR.</w:t>
      </w:r>
      <w:r w:rsidDel="00000000" w:rsidR="00000000" w:rsidRPr="00000000">
        <w:rPr>
          <w:rtl w:val="0"/>
        </w:rPr>
      </w:r>
    </w:p>
    <w:p w:rsidR="00000000" w:rsidDel="00000000" w:rsidP="00000000" w:rsidRDefault="00000000" w:rsidRPr="00000000" w14:paraId="00000552">
      <w:pPr>
        <w:numPr>
          <w:ilvl w:val="0"/>
          <w:numId w:val="51"/>
        </w:numPr>
        <w:spacing w:line="240" w:lineRule="auto"/>
        <w:ind w:left="72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b w:val="1"/>
          <w:sz w:val="20"/>
          <w:szCs w:val="20"/>
          <w:rtl w:val="0"/>
        </w:rPr>
        <w:t xml:space="preserve">Low risk nodal volumes</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CTVn-LR</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553">
      <w:pPr>
        <w:ind w:firstLine="720"/>
        <w:rPr/>
      </w:pPr>
      <w:r w:rsidDel="00000000" w:rsidR="00000000" w:rsidRPr="00000000">
        <w:rPr>
          <w:rtl w:val="0"/>
        </w:rPr>
        <w:t xml:space="preserve">Always include the next echelon of lymph nodes (e.g., cover IVb with IVa involvement and cover V for bulky II-III).</w:t>
      </w:r>
    </w:p>
    <w:p w:rsidR="00000000" w:rsidDel="00000000" w:rsidP="00000000" w:rsidRDefault="00000000" w:rsidRPr="00000000" w14:paraId="00000554">
      <w:pPr>
        <w:numPr>
          <w:ilvl w:val="1"/>
          <w:numId w:val="51"/>
        </w:numPr>
        <w:spacing w:line="240" w:lineRule="auto"/>
        <w:ind w:left="144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Designed to contain areas at risk for occult metastasis of 10-15% or more. </w:t>
      </w:r>
    </w:p>
    <w:p w:rsidR="00000000" w:rsidDel="00000000" w:rsidP="00000000" w:rsidRDefault="00000000" w:rsidRPr="00000000" w14:paraId="00000555">
      <w:pPr>
        <w:numPr>
          <w:ilvl w:val="1"/>
          <w:numId w:val="51"/>
        </w:numPr>
        <w:spacing w:line="240" w:lineRule="auto"/>
        <w:ind w:left="144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For cN</w:t>
      </w:r>
      <w:r w:rsidDel="00000000" w:rsidR="00000000" w:rsidRPr="00000000">
        <w:rPr>
          <w:rtl w:val="0"/>
        </w:rPr>
        <w:t xml:space="preserve">0</w:t>
      </w:r>
      <w:r w:rsidDel="00000000" w:rsidR="00000000" w:rsidRPr="00000000">
        <w:rPr>
          <w:rFonts w:ascii="Times New Roman" w:cs="Times New Roman" w:eastAsia="Times New Roman" w:hAnsi="Times New Roman"/>
          <w:sz w:val="20"/>
          <w:szCs w:val="20"/>
          <w:rtl w:val="0"/>
        </w:rPr>
        <w:t xml:space="preserve"> pts, extend the CTVn-LR if tumor infiltrates adjacent structures (e.g., cN0 OP with extension to the RMT will require IB coverage).</w:t>
      </w:r>
    </w:p>
    <w:p w:rsidR="00000000" w:rsidDel="00000000" w:rsidP="00000000" w:rsidRDefault="00000000" w:rsidRPr="00000000" w14:paraId="00000556">
      <w:pPr>
        <w:numPr>
          <w:ilvl w:val="1"/>
          <w:numId w:val="51"/>
        </w:numPr>
        <w:spacing w:line="240" w:lineRule="auto"/>
        <w:ind w:left="144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For cN+ pts, extend the CTVn-LR to include adjacent levels (e.g., a large level II abutting the SMN should include IB in the CTVn-LR, a high bulky level II should include VIIb in CTVn-LR).</w:t>
      </w:r>
    </w:p>
    <w:p w:rsidR="00000000" w:rsidDel="00000000" w:rsidP="00000000" w:rsidRDefault="00000000" w:rsidRPr="00000000" w14:paraId="00000557">
      <w:pPr>
        <w:numPr>
          <w:ilvl w:val="1"/>
          <w:numId w:val="51"/>
        </w:numPr>
        <w:spacing w:line="240" w:lineRule="auto"/>
        <w:ind w:left="144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For ECE, abutment of muscle, skin or parotid gland, include these structures in the CTVn-LR for the entire invaded level and at least with 1 cm in all directions. </w:t>
      </w:r>
      <w:r w:rsidDel="00000000" w:rsidR="00000000" w:rsidRPr="00000000">
        <w:rPr>
          <w:rtl w:val="0"/>
        </w:rPr>
      </w:r>
    </w:p>
    <w:p w:rsidR="00000000" w:rsidDel="00000000" w:rsidP="00000000" w:rsidRDefault="00000000" w:rsidRPr="00000000" w14:paraId="00000558">
      <w:pPr>
        <w:numPr>
          <w:ilvl w:val="0"/>
          <w:numId w:val="51"/>
        </w:numPr>
        <w:spacing w:line="240" w:lineRule="auto"/>
        <w:ind w:left="72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b w:val="1"/>
          <w:sz w:val="20"/>
          <w:szCs w:val="20"/>
          <w:rtl w:val="0"/>
        </w:rPr>
        <w:t xml:space="preserve">Lip nodes</w:t>
      </w:r>
      <w:r w:rsidDel="00000000" w:rsidR="00000000" w:rsidRPr="00000000">
        <w:rPr>
          <w:rFonts w:ascii="Times New Roman" w:cs="Times New Roman" w:eastAsia="Times New Roman" w:hAnsi="Times New Roman"/>
          <w:sz w:val="20"/>
          <w:szCs w:val="20"/>
          <w:rtl w:val="0"/>
        </w:rPr>
        <w:t xml:space="preserve">: No nodes if T1-2. Consider levels I-II for T3N0. Add level IV if T4 or N+, fu-manchu for upper lip T3-4.</w:t>
      </w:r>
      <w:r w:rsidDel="00000000" w:rsidR="00000000" w:rsidRPr="00000000">
        <w:rPr>
          <w:rtl w:val="0"/>
        </w:rPr>
      </w:r>
    </w:p>
    <w:bookmarkStart w:colFirst="0" w:colLast="0" w:name="cyf3biwhggi4" w:id="98"/>
    <w:bookmarkEnd w:id="98"/>
    <w:p w:rsidR="00000000" w:rsidDel="00000000" w:rsidP="00000000" w:rsidRDefault="00000000" w:rsidRPr="00000000" w14:paraId="00000559">
      <w:pPr>
        <w:numPr>
          <w:ilvl w:val="0"/>
          <w:numId w:val="51"/>
        </w:numPr>
        <w:spacing w:line="240" w:lineRule="auto"/>
        <w:ind w:left="72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b w:val="1"/>
          <w:sz w:val="20"/>
          <w:szCs w:val="20"/>
          <w:rtl w:val="0"/>
        </w:rPr>
        <w:t xml:space="preserve">Oral Cavity nodes</w:t>
      </w:r>
      <w:r w:rsidDel="00000000" w:rsidR="00000000" w:rsidRPr="00000000">
        <w:rPr>
          <w:rFonts w:ascii="Times New Roman" w:cs="Times New Roman" w:eastAsia="Times New Roman" w:hAnsi="Times New Roman"/>
          <w:sz w:val="20"/>
          <w:szCs w:val="20"/>
          <w:rtl w:val="0"/>
        </w:rPr>
        <w:t xml:space="preserve">: S</w:t>
      </w:r>
      <w:r w:rsidDel="00000000" w:rsidR="00000000" w:rsidRPr="00000000">
        <w:rPr>
          <w:rFonts w:ascii="Times New Roman" w:cs="Times New Roman" w:eastAsia="Times New Roman" w:hAnsi="Times New Roman"/>
          <w:sz w:val="20"/>
          <w:szCs w:val="20"/>
          <w:rtl w:val="0"/>
        </w:rPr>
        <w:t xml:space="preserve">ee [</w:t>
      </w:r>
      <w:hyperlink w:anchor="24ncvarouq59">
        <w:r w:rsidDel="00000000" w:rsidR="00000000" w:rsidRPr="00000000">
          <w:rPr>
            <w:rFonts w:ascii="Times New Roman" w:cs="Times New Roman" w:eastAsia="Times New Roman" w:hAnsi="Times New Roman"/>
            <w:sz w:val="20"/>
            <w:szCs w:val="20"/>
            <w:rtl w:val="0"/>
          </w:rPr>
          <w:t xml:space="preserve">intermediate risk volumes</w:t>
        </w:r>
      </w:hyperlink>
      <w:r w:rsidDel="00000000" w:rsidR="00000000" w:rsidRPr="00000000">
        <w:rPr>
          <w:rFonts w:ascii="Times New Roman" w:cs="Times New Roman" w:eastAsia="Times New Roman" w:hAnsi="Times New Roman"/>
          <w:sz w:val="20"/>
          <w:szCs w:val="20"/>
          <w:rtl w:val="0"/>
        </w:rPr>
        <w:t xml:space="preserve">] </w:t>
      </w:r>
      <w:r w:rsidDel="00000000" w:rsidR="00000000" w:rsidRPr="00000000">
        <w:rPr>
          <w:rtl w:val="0"/>
        </w:rPr>
        <w:t xml:space="preserve">and [</w:t>
      </w:r>
      <w:hyperlink w:anchor="aw0z70lilp0u">
        <w:r w:rsidDel="00000000" w:rsidR="00000000" w:rsidRPr="00000000">
          <w:rPr>
            <w:rtl w:val="0"/>
          </w:rPr>
          <w:t xml:space="preserve">boundaries</w:t>
        </w:r>
      </w:hyperlink>
      <w:r w:rsidDel="00000000" w:rsidR="00000000" w:rsidRPr="00000000">
        <w:rPr>
          <w:rtl w:val="0"/>
        </w:rPr>
        <w:t xml:space="preserve">]</w:t>
      </w:r>
      <w:r w:rsidDel="00000000" w:rsidR="00000000" w:rsidRPr="00000000">
        <w:rPr>
          <w:rFonts w:ascii="Times New Roman" w:cs="Times New Roman" w:eastAsia="Times New Roman" w:hAnsi="Times New Roman"/>
          <w:sz w:val="20"/>
          <w:szCs w:val="20"/>
          <w:rtl w:val="0"/>
        </w:rPr>
        <w:t xml:space="preserve"> for </w:t>
      </w:r>
      <w:r w:rsidDel="00000000" w:rsidR="00000000" w:rsidRPr="00000000">
        <w:rPr>
          <w:rtl w:val="0"/>
        </w:rPr>
        <w:t xml:space="preserve">OC. See </w:t>
      </w:r>
      <w:r w:rsidDel="00000000" w:rsidR="00000000" w:rsidRPr="00000000">
        <w:rPr>
          <w:rtl w:val="0"/>
        </w:rPr>
        <w:t xml:space="preserve">[</w:t>
      </w:r>
      <w:hyperlink w:anchor="4ubntkzhq59m">
        <w:r w:rsidDel="00000000" w:rsidR="00000000" w:rsidRPr="00000000">
          <w:rPr>
            <w:rtl w:val="0"/>
          </w:rPr>
          <w:t xml:space="preserve">intermediate risk volumes</w:t>
        </w:r>
      </w:hyperlink>
      <w:r w:rsidDel="00000000" w:rsidR="00000000" w:rsidRPr="00000000">
        <w:rPr>
          <w:rtl w:val="0"/>
        </w:rPr>
        <w:t xml:space="preserve">] f</w:t>
      </w:r>
      <w:r w:rsidDel="00000000" w:rsidR="00000000" w:rsidRPr="00000000">
        <w:rPr>
          <w:rtl w:val="0"/>
        </w:rPr>
        <w:t xml:space="preserve">or salivary.</w:t>
      </w:r>
      <w:r w:rsidDel="00000000" w:rsidR="00000000" w:rsidRPr="00000000">
        <w:rPr>
          <w:rFonts w:ascii="Times New Roman" w:cs="Times New Roman" w:eastAsia="Times New Roman" w:hAnsi="Times New Roman"/>
          <w:sz w:val="20"/>
          <w:szCs w:val="20"/>
          <w:rtl w:val="0"/>
        </w:rPr>
        <w:br w:type="textWrapping"/>
      </w:r>
      <w:r w:rsidDel="00000000" w:rsidR="00000000" w:rsidRPr="00000000">
        <w:rPr>
          <w:rFonts w:ascii="Times New Roman" w:cs="Times New Roman" w:eastAsia="Times New Roman" w:hAnsi="Times New Roman"/>
          <w:sz w:val="20"/>
          <w:szCs w:val="20"/>
          <w:rtl w:val="0"/>
        </w:rPr>
        <w:t xml:space="preserve">SqCC of OC </w:t>
      </w:r>
      <w:r w:rsidDel="00000000" w:rsidR="00000000" w:rsidRPr="00000000">
        <w:rPr>
          <w:rtl w:val="0"/>
        </w:rPr>
        <w:t xml:space="preserve">has</w:t>
      </w:r>
      <w:r w:rsidDel="00000000" w:rsidR="00000000" w:rsidRPr="00000000">
        <w:rPr>
          <w:rFonts w:ascii="Times New Roman" w:cs="Times New Roman" w:eastAsia="Times New Roman" w:hAnsi="Times New Roman"/>
          <w:sz w:val="20"/>
          <w:szCs w:val="20"/>
          <w:rtl w:val="0"/>
        </w:rPr>
        <w:t xml:space="preserve"> the lowest absolute incidence of LN mets of all H&amp;N localizations.</w:t>
      </w:r>
    </w:p>
    <w:p w:rsidR="00000000" w:rsidDel="00000000" w:rsidP="00000000" w:rsidRDefault="00000000" w:rsidRPr="00000000" w14:paraId="0000055A">
      <w:pPr>
        <w:numPr>
          <w:ilvl w:val="1"/>
          <w:numId w:val="51"/>
        </w:numPr>
        <w:spacing w:line="240" w:lineRule="auto"/>
        <w:ind w:left="144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Drains to levels I-III. For oral tongue, nearly 10% of pts will have skip mets in level III or IV only.  </w:t>
      </w:r>
    </w:p>
    <w:p w:rsidR="00000000" w:rsidDel="00000000" w:rsidP="00000000" w:rsidRDefault="00000000" w:rsidRPr="00000000" w14:paraId="0000055B">
      <w:pPr>
        <w:numPr>
          <w:ilvl w:val="2"/>
          <w:numId w:val="51"/>
        </w:numPr>
        <w:spacing w:line="240" w:lineRule="auto"/>
        <w:ind w:left="216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For oral tongue, cover IVa in CTVn-LR, even for N0 pts. </w:t>
      </w:r>
    </w:p>
    <w:p w:rsidR="00000000" w:rsidDel="00000000" w:rsidP="00000000" w:rsidRDefault="00000000" w:rsidRPr="00000000" w14:paraId="0000055C">
      <w:pPr>
        <w:numPr>
          <w:ilvl w:val="2"/>
          <w:numId w:val="51"/>
        </w:numPr>
        <w:spacing w:line="240" w:lineRule="auto"/>
        <w:ind w:left="2160" w:hanging="360"/>
        <w:rPr>
          <w:u w:val="none"/>
        </w:rPr>
      </w:pPr>
      <w:r w:rsidDel="00000000" w:rsidR="00000000" w:rsidRPr="00000000">
        <w:rPr>
          <w:rFonts w:ascii="Gungsuh" w:cs="Gungsuh" w:eastAsia="Gungsuh" w:hAnsi="Gungsuh"/>
          <w:rtl w:val="0"/>
        </w:rPr>
        <w:t xml:space="preserve">In the node negative neck, there is ≤ 3% chance of skip mets to level IV</w:t>
      </w:r>
      <w:r w:rsidDel="00000000" w:rsidR="00000000" w:rsidRPr="00000000">
        <w:rPr>
          <w:rtl w:val="0"/>
        </w:rPr>
        <w:t xml:space="preserve"> [</w:t>
      </w:r>
      <w:hyperlink w:anchor="uaoykhjhhnc2">
        <w:r w:rsidDel="00000000" w:rsidR="00000000" w:rsidRPr="00000000">
          <w:rPr>
            <w:rtl w:val="0"/>
          </w:rPr>
          <w:t xml:space="preserve">2019 Meta</w:t>
        </w:r>
      </w:hyperlink>
      <w:r w:rsidDel="00000000" w:rsidR="00000000" w:rsidRPr="00000000">
        <w:rPr>
          <w:rtl w:val="0"/>
        </w:rPr>
        <w:t xml:space="preserve">].</w:t>
      </w:r>
    </w:p>
    <w:p w:rsidR="00000000" w:rsidDel="00000000" w:rsidP="00000000" w:rsidRDefault="00000000" w:rsidRPr="00000000" w14:paraId="0000055D">
      <w:pPr>
        <w:numPr>
          <w:ilvl w:val="1"/>
          <w:numId w:val="51"/>
        </w:numPr>
        <w:spacing w:line="240" w:lineRule="auto"/>
        <w:ind w:left="144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The inner cheek can have drainage to level IX (bucco-facial).</w:t>
      </w:r>
    </w:p>
    <w:p w:rsidR="00000000" w:rsidDel="00000000" w:rsidP="00000000" w:rsidRDefault="00000000" w:rsidRPr="00000000" w14:paraId="0000055E">
      <w:pPr>
        <w:numPr>
          <w:ilvl w:val="1"/>
          <w:numId w:val="51"/>
        </w:numPr>
        <w:spacing w:line="240" w:lineRule="auto"/>
        <w:ind w:left="144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FOM: Level 1A, IB, II-IV. </w:t>
      </w:r>
    </w:p>
    <w:bookmarkStart w:colFirst="0" w:colLast="0" w:name="kr231rke68fg" w:id="99"/>
    <w:bookmarkEnd w:id="99"/>
    <w:p w:rsidR="00000000" w:rsidDel="00000000" w:rsidP="00000000" w:rsidRDefault="00000000" w:rsidRPr="00000000" w14:paraId="0000055F">
      <w:pPr>
        <w:numPr>
          <w:ilvl w:val="1"/>
          <w:numId w:val="51"/>
        </w:numPr>
        <w:spacing w:line="240" w:lineRule="auto"/>
        <w:ind w:left="144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Major salivary gland: PORT for all but low grade T1-T2 with negative margins:</w:t>
      </w:r>
    </w:p>
    <w:p w:rsidR="00000000" w:rsidDel="00000000" w:rsidP="00000000" w:rsidRDefault="00000000" w:rsidRPr="00000000" w14:paraId="00000560">
      <w:pPr>
        <w:numPr>
          <w:ilvl w:val="2"/>
          <w:numId w:val="51"/>
        </w:numPr>
        <w:spacing w:line="240" w:lineRule="auto"/>
        <w:ind w:left="216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Adenoid cystic or acinic cell cancers do not require ENI.</w:t>
      </w:r>
    </w:p>
    <w:p w:rsidR="00000000" w:rsidDel="00000000" w:rsidP="00000000" w:rsidRDefault="00000000" w:rsidRPr="00000000" w14:paraId="00000561">
      <w:pPr>
        <w:numPr>
          <w:ilvl w:val="1"/>
          <w:numId w:val="51"/>
        </w:numPr>
        <w:spacing w:line="240" w:lineRule="auto"/>
        <w:ind w:left="144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Suggestion that for N0 pts, no END of level IIb is required. Therefore, IIb coverage in </w:t>
      </w:r>
      <w:r w:rsidDel="00000000" w:rsidR="00000000" w:rsidRPr="00000000">
        <w:rPr>
          <w:rtl w:val="0"/>
        </w:rPr>
        <w:t xml:space="preserve">CTVn-LR is not</w:t>
      </w:r>
      <w:r w:rsidDel="00000000" w:rsidR="00000000" w:rsidRPr="00000000">
        <w:rPr>
          <w:rFonts w:ascii="Times New Roman" w:cs="Times New Roman" w:eastAsia="Times New Roman" w:hAnsi="Times New Roman"/>
          <w:sz w:val="20"/>
          <w:szCs w:val="20"/>
          <w:rtl w:val="0"/>
        </w:rPr>
        <w:t xml:space="preserve"> req'd.</w:t>
      </w:r>
    </w:p>
    <w:p w:rsidR="00000000" w:rsidDel="00000000" w:rsidP="00000000" w:rsidRDefault="00000000" w:rsidRPr="00000000" w14:paraId="00000562">
      <w:pPr>
        <w:numPr>
          <w:ilvl w:val="2"/>
          <w:numId w:val="51"/>
        </w:numPr>
        <w:spacing w:line="240" w:lineRule="auto"/>
        <w:ind w:left="2160" w:hanging="360"/>
        <w:rPr>
          <w:u w:val="none"/>
        </w:rPr>
      </w:pPr>
      <w:r w:rsidDel="00000000" w:rsidR="00000000" w:rsidRPr="00000000">
        <w:rPr>
          <w:rtl w:val="0"/>
        </w:rPr>
        <w:t xml:space="preserve">There</w:t>
      </w:r>
      <w:r w:rsidDel="00000000" w:rsidR="00000000" w:rsidRPr="00000000">
        <w:rPr>
          <w:rtl w:val="0"/>
        </w:rPr>
        <w:t xml:space="preserve"> is also a suggestion of more [</w:t>
      </w:r>
      <w:hyperlink w:anchor="m4be3b3op7yd">
        <w:r w:rsidDel="00000000" w:rsidR="00000000" w:rsidRPr="00000000">
          <w:rPr>
            <w:rtl w:val="0"/>
          </w:rPr>
          <w:t xml:space="preserve">spinal accessory nerve dysfunction</w:t>
        </w:r>
      </w:hyperlink>
      <w:r w:rsidDel="00000000" w:rsidR="00000000" w:rsidRPr="00000000">
        <w:rPr>
          <w:rtl w:val="0"/>
        </w:rPr>
        <w:t xml:space="preserve">] with dissection of level 2b.</w:t>
      </w:r>
    </w:p>
    <w:p w:rsidR="00000000" w:rsidDel="00000000" w:rsidP="00000000" w:rsidRDefault="00000000" w:rsidRPr="00000000" w14:paraId="00000563">
      <w:pPr>
        <w:numPr>
          <w:ilvl w:val="2"/>
          <w:numId w:val="51"/>
        </w:numPr>
        <w:spacing w:line="240" w:lineRule="auto"/>
        <w:ind w:left="2160" w:hanging="360"/>
        <w:rPr/>
      </w:pPr>
      <w:r w:rsidDel="00000000" w:rsidR="00000000" w:rsidRPr="00000000">
        <w:rPr>
          <w:rtl w:val="0"/>
        </w:rPr>
        <w:t xml:space="preserve">For cN0 neck, dissection of level IIb is not necessarily mandated for OC primaries [</w:t>
      </w:r>
      <w:hyperlink w:anchor="m4be3b3op7yd">
        <w:r w:rsidDel="00000000" w:rsidR="00000000" w:rsidRPr="00000000">
          <w:rPr>
            <w:rtl w:val="0"/>
          </w:rPr>
          <w:t xml:space="preserve">2b or not 2b?</w:t>
        </w:r>
      </w:hyperlink>
      <w:r w:rsidDel="00000000" w:rsidR="00000000" w:rsidRPr="00000000">
        <w:rPr>
          <w:rtl w:val="0"/>
        </w:rPr>
        <w:t xml:space="preserve">].</w:t>
      </w:r>
    </w:p>
    <w:p w:rsidR="00000000" w:rsidDel="00000000" w:rsidP="00000000" w:rsidRDefault="00000000" w:rsidRPr="00000000" w14:paraId="00000564">
      <w:pPr>
        <w:numPr>
          <w:ilvl w:val="1"/>
          <w:numId w:val="51"/>
        </w:numPr>
        <w:spacing w:line="240" w:lineRule="auto"/>
        <w:ind w:left="144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Well lateralized OC (other than oral tongue) have contra LN mets risk of &lt; 10%.</w:t>
      </w:r>
    </w:p>
    <w:p w:rsidR="00000000" w:rsidDel="00000000" w:rsidP="00000000" w:rsidRDefault="00000000" w:rsidRPr="00000000" w14:paraId="00000565">
      <w:pPr>
        <w:numPr>
          <w:ilvl w:val="2"/>
          <w:numId w:val="51"/>
        </w:numPr>
        <w:spacing w:line="240" w:lineRule="auto"/>
        <w:ind w:left="216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b w:val="1"/>
          <w:sz w:val="20"/>
          <w:szCs w:val="20"/>
          <w:rtl w:val="0"/>
        </w:rPr>
        <w:t xml:space="preserve">Consider ipsi RT for N0-N2a lateralized tumors of upper and lower alveolar ridge, lateral FOM and buccal mucosa</w:t>
      </w:r>
      <w:r w:rsidDel="00000000" w:rsidR="00000000" w:rsidRPr="00000000">
        <w:rPr>
          <w:rFonts w:ascii="Times New Roman" w:cs="Times New Roman" w:eastAsia="Times New Roman" w:hAnsi="Times New Roman"/>
          <w:sz w:val="20"/>
          <w:szCs w:val="20"/>
          <w:rtl w:val="0"/>
        </w:rPr>
        <w:t xml:space="preserve">. This may be discussed for N2b pts. </w:t>
      </w:r>
    </w:p>
    <w:p w:rsidR="00000000" w:rsidDel="00000000" w:rsidP="00000000" w:rsidRDefault="00000000" w:rsidRPr="00000000" w14:paraId="00000566">
      <w:pPr>
        <w:numPr>
          <w:ilvl w:val="1"/>
          <w:numId w:val="51"/>
        </w:numPr>
        <w:spacing w:line="240" w:lineRule="auto"/>
        <w:ind w:left="1440" w:hanging="360"/>
        <w:rPr>
          <w:rFonts w:ascii="Times New Roman" w:cs="Times New Roman" w:eastAsia="Times New Roman" w:hAnsi="Times New Roman"/>
          <w:sz w:val="20"/>
          <w:szCs w:val="20"/>
          <w:u w:val="none"/>
        </w:rPr>
      </w:pPr>
      <w:r w:rsidDel="00000000" w:rsidR="00000000" w:rsidRPr="00000000">
        <w:rPr>
          <w:rFonts w:ascii="Gungsuh" w:cs="Gungsuh" w:eastAsia="Gungsuh" w:hAnsi="Gungsuh"/>
          <w:sz w:val="20"/>
          <w:szCs w:val="20"/>
          <w:rtl w:val="0"/>
        </w:rPr>
        <w:t xml:space="preserve">If DOI ≥ 4mm, ~10% of pts will recur in contra undissected neck without RT [</w:t>
      </w:r>
      <w:hyperlink w:anchor="uzxsnrj9sugo">
        <w:r w:rsidDel="00000000" w:rsidR="00000000" w:rsidRPr="00000000">
          <w:rPr>
            <w:rFonts w:ascii="Times New Roman" w:cs="Times New Roman" w:eastAsia="Times New Roman" w:hAnsi="Times New Roman"/>
            <w:sz w:val="20"/>
            <w:szCs w:val="20"/>
            <w:rtl w:val="0"/>
          </w:rPr>
          <w:t xml:space="preserve">Ganly Cancer '12]</w:t>
        </w:r>
      </w:hyperlink>
      <w:r w:rsidDel="00000000" w:rsidR="00000000" w:rsidRPr="00000000">
        <w:rPr>
          <w:rFonts w:ascii="Times New Roman" w:cs="Times New Roman" w:eastAsia="Times New Roman" w:hAnsi="Times New Roman"/>
          <w:sz w:val="20"/>
          <w:szCs w:val="20"/>
          <w:rtl w:val="0"/>
        </w:rPr>
        <w:t xml:space="preserve">.</w:t>
      </w:r>
    </w:p>
    <w:bookmarkStart w:colFirst="0" w:colLast="0" w:name="uf17fuf1vl4h" w:id="100"/>
    <w:bookmarkEnd w:id="100"/>
    <w:p w:rsidR="00000000" w:rsidDel="00000000" w:rsidP="00000000" w:rsidRDefault="00000000" w:rsidRPr="00000000" w14:paraId="00000567">
      <w:pPr>
        <w:numPr>
          <w:ilvl w:val="0"/>
          <w:numId w:val="51"/>
        </w:numPr>
        <w:spacing w:line="240" w:lineRule="auto"/>
        <w:ind w:left="72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b w:val="1"/>
          <w:sz w:val="20"/>
          <w:szCs w:val="20"/>
          <w:rtl w:val="0"/>
        </w:rPr>
        <w:t xml:space="preserve">Oropharynx nodes</w:t>
      </w:r>
      <w:r w:rsidDel="00000000" w:rsidR="00000000" w:rsidRPr="00000000">
        <w:rPr>
          <w:rFonts w:ascii="Times New Roman" w:cs="Times New Roman" w:eastAsia="Times New Roman" w:hAnsi="Times New Roman"/>
          <w:sz w:val="20"/>
          <w:szCs w:val="20"/>
          <w:rtl w:val="0"/>
        </w:rPr>
        <w:t xml:space="preserve">: S</w:t>
      </w:r>
      <w:r w:rsidDel="00000000" w:rsidR="00000000" w:rsidRPr="00000000">
        <w:rPr>
          <w:rFonts w:ascii="Times New Roman" w:cs="Times New Roman" w:eastAsia="Times New Roman" w:hAnsi="Times New Roman"/>
          <w:sz w:val="20"/>
          <w:szCs w:val="20"/>
          <w:rtl w:val="0"/>
        </w:rPr>
        <w:t xml:space="preserve">ee [</w:t>
      </w:r>
      <w:hyperlink w:anchor="9j033wbqmckc">
        <w:r w:rsidDel="00000000" w:rsidR="00000000" w:rsidRPr="00000000">
          <w:rPr>
            <w:rFonts w:ascii="Times New Roman" w:cs="Times New Roman" w:eastAsia="Times New Roman" w:hAnsi="Times New Roman"/>
            <w:sz w:val="20"/>
            <w:szCs w:val="20"/>
            <w:rtl w:val="0"/>
          </w:rPr>
          <w:t xml:space="preserve">intermediate risk </w:t>
        </w:r>
      </w:hyperlink>
      <w:hyperlink w:anchor="9j033wbqmckc">
        <w:r w:rsidDel="00000000" w:rsidR="00000000" w:rsidRPr="00000000">
          <w:rPr>
            <w:rtl w:val="0"/>
          </w:rPr>
          <w:t xml:space="preserve">volumes</w:t>
        </w:r>
      </w:hyperlink>
      <w:r w:rsidDel="00000000" w:rsidR="00000000" w:rsidRPr="00000000">
        <w:rPr>
          <w:rtl w:val="0"/>
        </w:rPr>
        <w:t xml:space="preserve">] and [</w:t>
      </w:r>
      <w:hyperlink w:anchor="egkfe8bpeavx">
        <w:r w:rsidDel="00000000" w:rsidR="00000000" w:rsidRPr="00000000">
          <w:rPr>
            <w:rtl w:val="0"/>
          </w:rPr>
          <w:t xml:space="preserve">boundaries</w:t>
        </w:r>
      </w:hyperlink>
      <w:r w:rsidDel="00000000" w:rsidR="00000000" w:rsidRPr="00000000">
        <w:rPr>
          <w:rtl w:val="0"/>
        </w:rPr>
        <w:t xml:space="preserve">] for </w:t>
      </w:r>
      <w:r w:rsidDel="00000000" w:rsidR="00000000" w:rsidRPr="00000000">
        <w:rPr>
          <w:rtl w:val="0"/>
        </w:rPr>
        <w:t xml:space="preserve">oropharynx</w:t>
      </w:r>
      <w:r w:rsidDel="00000000" w:rsidR="00000000" w:rsidRPr="00000000">
        <w:rPr>
          <w:rtl w:val="0"/>
        </w:rPr>
        <w:t xml:space="preserve">.</w:t>
      </w:r>
      <w:r w:rsidDel="00000000" w:rsidR="00000000" w:rsidRPr="00000000">
        <w:rPr>
          <w:rFonts w:ascii="Times New Roman" w:cs="Times New Roman" w:eastAsia="Times New Roman" w:hAnsi="Times New Roman"/>
          <w:sz w:val="20"/>
          <w:szCs w:val="20"/>
          <w:rtl w:val="0"/>
        </w:rPr>
        <w:br w:type="textWrapping"/>
        <w:t xml:space="preserve">Incidence of LN mets is &gt; 60% for SqCC of the OP.</w:t>
      </w:r>
    </w:p>
    <w:p w:rsidR="00000000" w:rsidDel="00000000" w:rsidP="00000000" w:rsidRDefault="00000000" w:rsidRPr="00000000" w14:paraId="00000568">
      <w:pPr>
        <w:spacing w:line="240" w:lineRule="auto"/>
        <w:ind w:firstLine="720"/>
        <w:rPr/>
      </w:pPr>
      <w:r w:rsidDel="00000000" w:rsidR="00000000" w:rsidRPr="00000000">
        <w:rPr>
          <w:rFonts w:ascii="Gungsuh" w:cs="Gungsuh" w:eastAsia="Gungsuh" w:hAnsi="Gungsuh"/>
          <w:rtl w:val="0"/>
        </w:rPr>
        <w:t xml:space="preserve">Risk of subclinical level Ib and V for cT1-2 cN+ is ≤ 3% when results are negative on imaging [</w:t>
      </w:r>
      <w:hyperlink r:id="rId367">
        <w:r w:rsidDel="00000000" w:rsidR="00000000" w:rsidRPr="00000000">
          <w:rPr>
            <w:rtl w:val="0"/>
          </w:rPr>
          <w:t xml:space="preserve">Sanguineti Acta Onc '14</w:t>
        </w:r>
      </w:hyperlink>
      <w:r w:rsidDel="00000000" w:rsidR="00000000" w:rsidRPr="00000000">
        <w:rPr>
          <w:rtl w:val="0"/>
        </w:rPr>
        <w:t xml:space="preserve">]</w:t>
      </w:r>
    </w:p>
    <w:p w:rsidR="00000000" w:rsidDel="00000000" w:rsidP="00000000" w:rsidRDefault="00000000" w:rsidRPr="00000000" w14:paraId="00000569">
      <w:pPr>
        <w:numPr>
          <w:ilvl w:val="1"/>
          <w:numId w:val="51"/>
        </w:numPr>
        <w:spacing w:line="240" w:lineRule="auto"/>
        <w:ind w:left="144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Cover II-IVa. Add V and VIIa (retropharyngeal) if bulky node. </w:t>
      </w:r>
    </w:p>
    <w:p w:rsidR="00000000" w:rsidDel="00000000" w:rsidP="00000000" w:rsidRDefault="00000000" w:rsidRPr="00000000" w14:paraId="0000056A">
      <w:pPr>
        <w:numPr>
          <w:ilvl w:val="1"/>
          <w:numId w:val="51"/>
        </w:numPr>
        <w:spacing w:line="240" w:lineRule="auto"/>
        <w:ind w:left="1440" w:hanging="360"/>
        <w:rPr>
          <w:rFonts w:ascii="Times New Roman" w:cs="Times New Roman" w:eastAsia="Times New Roman" w:hAnsi="Times New Roman"/>
          <w:sz w:val="20"/>
          <w:szCs w:val="20"/>
          <w:u w:val="none"/>
        </w:rPr>
      </w:pPr>
      <w:r w:rsidDel="00000000" w:rsidR="00000000" w:rsidRPr="00000000">
        <w:rPr>
          <w:rtl w:val="0"/>
        </w:rPr>
        <w:t xml:space="preserve">Level Ib should be covered for extension to OC, bulky II or level II abutting submandibular gland.</w:t>
      </w:r>
    </w:p>
    <w:p w:rsidR="00000000" w:rsidDel="00000000" w:rsidP="00000000" w:rsidRDefault="00000000" w:rsidRPr="00000000" w14:paraId="0000056B">
      <w:pPr>
        <w:numPr>
          <w:ilvl w:val="1"/>
          <w:numId w:val="51"/>
        </w:numPr>
        <w:spacing w:line="240" w:lineRule="auto"/>
        <w:ind w:left="144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Bilateral drainage for soft palate, BOT, and posterior pharyngeal wall; while tonsillar drainage is unilateral.</w:t>
      </w:r>
    </w:p>
    <w:p w:rsidR="00000000" w:rsidDel="00000000" w:rsidP="00000000" w:rsidRDefault="00000000" w:rsidRPr="00000000" w14:paraId="0000056C">
      <w:pPr>
        <w:numPr>
          <w:ilvl w:val="1"/>
          <w:numId w:val="51"/>
        </w:numPr>
        <w:spacing w:line="240" w:lineRule="auto"/>
        <w:ind w:left="144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b w:val="1"/>
          <w:sz w:val="20"/>
          <w:szCs w:val="20"/>
          <w:rtl w:val="0"/>
        </w:rPr>
        <w:t xml:space="preserve">Unilateral tx recommended for T1-2 N0-N2a tonsillar fossa tumors infiltrating </w:t>
      </w:r>
      <w:r w:rsidDel="00000000" w:rsidR="00000000" w:rsidRPr="00000000">
        <w:rPr>
          <w:rFonts w:ascii="Gungsuh" w:cs="Gungsuh" w:eastAsia="Gungsuh" w:hAnsi="Gungsuh"/>
          <w:b w:val="1"/>
          <w:rtl w:val="0"/>
        </w:rPr>
        <w:t xml:space="preserve">≤ 1 cm of </w:t>
      </w:r>
      <w:r w:rsidDel="00000000" w:rsidR="00000000" w:rsidRPr="00000000">
        <w:rPr>
          <w:rFonts w:ascii="Times New Roman" w:cs="Times New Roman" w:eastAsia="Times New Roman" w:hAnsi="Times New Roman"/>
          <w:b w:val="1"/>
          <w:sz w:val="20"/>
          <w:szCs w:val="20"/>
          <w:rtl w:val="0"/>
        </w:rPr>
        <w:t xml:space="preserve">BOT or soft palate</w:t>
      </w:r>
      <w:r w:rsidDel="00000000" w:rsidR="00000000" w:rsidRPr="00000000">
        <w:rPr>
          <w:rFonts w:ascii="Times New Roman" w:cs="Times New Roman" w:eastAsia="Times New Roman" w:hAnsi="Times New Roman"/>
          <w:sz w:val="20"/>
          <w:szCs w:val="20"/>
          <w:rtl w:val="0"/>
        </w:rPr>
        <w:t xml:space="preserve">. This may be discussed for N2b pts.</w:t>
      </w:r>
      <w:r w:rsidDel="00000000" w:rsidR="00000000" w:rsidRPr="00000000">
        <w:rPr>
          <w:rtl w:val="0"/>
        </w:rPr>
        <w:t xml:space="preserve"> </w:t>
      </w:r>
      <w:r w:rsidDel="00000000" w:rsidR="00000000" w:rsidRPr="00000000">
        <w:rPr>
          <w:rFonts w:ascii="Times New Roman" w:cs="Times New Roman" w:eastAsia="Times New Roman" w:hAnsi="Times New Roman"/>
          <w:sz w:val="20"/>
          <w:szCs w:val="20"/>
          <w:rtl w:val="0"/>
        </w:rPr>
        <w:t xml:space="preserve">Carefully selected well-lateralized T1-2N0-2a have </w:t>
      </w:r>
      <w:r w:rsidDel="00000000" w:rsidR="00000000" w:rsidRPr="00000000">
        <w:rPr>
          <w:rFonts w:ascii="Gungsuh" w:cs="Gungsuh" w:eastAsia="Gungsuh" w:hAnsi="Gungsuh"/>
          <w:b w:val="1"/>
          <w:sz w:val="20"/>
          <w:szCs w:val="20"/>
          <w:rtl w:val="0"/>
        </w:rPr>
        <w:t xml:space="preserve">≤ 3%</w:t>
      </w:r>
      <w:r w:rsidDel="00000000" w:rsidR="00000000" w:rsidRPr="00000000">
        <w:rPr>
          <w:rFonts w:ascii="Times New Roman" w:cs="Times New Roman" w:eastAsia="Times New Roman" w:hAnsi="Times New Roman"/>
          <w:sz w:val="20"/>
          <w:szCs w:val="20"/>
          <w:rtl w:val="0"/>
        </w:rPr>
        <w:t xml:space="preserve"> risk of failure in the contra neck, regardless of HPV status. Both patients who failed were salvaged [</w:t>
      </w:r>
      <w:hyperlink r:id="rId368">
        <w:r w:rsidDel="00000000" w:rsidR="00000000" w:rsidRPr="00000000">
          <w:rPr>
            <w:rFonts w:ascii="Times New Roman" w:cs="Times New Roman" w:eastAsia="Times New Roman" w:hAnsi="Times New Roman"/>
            <w:sz w:val="20"/>
            <w:szCs w:val="20"/>
            <w:rtl w:val="0"/>
          </w:rPr>
          <w:t xml:space="preserve">Huang IJROBP '17]</w:t>
        </w:r>
      </w:hyperlink>
      <w:r w:rsidDel="00000000" w:rsidR="00000000" w:rsidRPr="00000000">
        <w:rPr>
          <w:rFonts w:ascii="Times New Roman" w:cs="Times New Roman" w:eastAsia="Times New Roman" w:hAnsi="Times New Roman"/>
          <w:sz w:val="20"/>
          <w:szCs w:val="20"/>
          <w:rtl w:val="0"/>
        </w:rPr>
        <w:t xml:space="preserve">.</w:t>
      </w:r>
    </w:p>
    <w:bookmarkStart w:colFirst="0" w:colLast="0" w:name="3dsez42zk94q" w:id="101"/>
    <w:bookmarkEnd w:id="101"/>
    <w:p w:rsidR="00000000" w:rsidDel="00000000" w:rsidP="00000000" w:rsidRDefault="00000000" w:rsidRPr="00000000" w14:paraId="0000056D">
      <w:pPr>
        <w:numPr>
          <w:ilvl w:val="0"/>
          <w:numId w:val="51"/>
        </w:numPr>
        <w:spacing w:line="240" w:lineRule="auto"/>
        <w:ind w:left="72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b w:val="1"/>
          <w:sz w:val="20"/>
          <w:szCs w:val="20"/>
          <w:rtl w:val="0"/>
        </w:rPr>
        <w:t xml:space="preserve">Hypopharynx nodes</w:t>
      </w:r>
      <w:r w:rsidDel="00000000" w:rsidR="00000000" w:rsidRPr="00000000">
        <w:rPr>
          <w:rFonts w:ascii="Times New Roman" w:cs="Times New Roman" w:eastAsia="Times New Roman" w:hAnsi="Times New Roman"/>
          <w:sz w:val="20"/>
          <w:szCs w:val="20"/>
          <w:rtl w:val="0"/>
        </w:rPr>
        <w:t xml:space="preserve">: S</w:t>
      </w:r>
      <w:r w:rsidDel="00000000" w:rsidR="00000000" w:rsidRPr="00000000">
        <w:rPr>
          <w:rFonts w:ascii="Times New Roman" w:cs="Times New Roman" w:eastAsia="Times New Roman" w:hAnsi="Times New Roman"/>
          <w:sz w:val="20"/>
          <w:szCs w:val="20"/>
          <w:rtl w:val="0"/>
        </w:rPr>
        <w:t xml:space="preserve">ee [</w:t>
      </w:r>
      <w:hyperlink w:anchor="bjqbr59pkffp">
        <w:r w:rsidDel="00000000" w:rsidR="00000000" w:rsidRPr="00000000">
          <w:rPr>
            <w:rFonts w:ascii="Times New Roman" w:cs="Times New Roman" w:eastAsia="Times New Roman" w:hAnsi="Times New Roman"/>
            <w:sz w:val="20"/>
            <w:szCs w:val="20"/>
            <w:rtl w:val="0"/>
          </w:rPr>
          <w:t xml:space="preserve">boundaries</w:t>
        </w:r>
      </w:hyperlink>
      <w:r w:rsidDel="00000000" w:rsidR="00000000" w:rsidRPr="00000000">
        <w:rPr>
          <w:rFonts w:ascii="Times New Roman" w:cs="Times New Roman" w:eastAsia="Times New Roman" w:hAnsi="Times New Roman"/>
          <w:sz w:val="20"/>
          <w:szCs w:val="20"/>
          <w:rtl w:val="0"/>
        </w:rPr>
        <w:t xml:space="preserve">] and [</w:t>
      </w:r>
      <w:hyperlink w:anchor="z58vqntj3g9u">
        <w:r w:rsidDel="00000000" w:rsidR="00000000" w:rsidRPr="00000000">
          <w:rPr>
            <w:rFonts w:ascii="Times New Roman" w:cs="Times New Roman" w:eastAsia="Times New Roman" w:hAnsi="Times New Roman"/>
            <w:sz w:val="20"/>
            <w:szCs w:val="20"/>
            <w:rtl w:val="0"/>
          </w:rPr>
          <w:t xml:space="preserve">intermediat</w:t>
        </w:r>
      </w:hyperlink>
      <w:hyperlink w:anchor="z58vqntj3g9u">
        <w:r w:rsidDel="00000000" w:rsidR="00000000" w:rsidRPr="00000000">
          <w:rPr>
            <w:rtl w:val="0"/>
          </w:rPr>
          <w:t xml:space="preserve">e risk volumes</w:t>
        </w:r>
      </w:hyperlink>
      <w:r w:rsidDel="00000000" w:rsidR="00000000" w:rsidRPr="00000000">
        <w:rPr>
          <w:rtl w:val="0"/>
        </w:rPr>
        <w:t xml:space="preserve">] f</w:t>
      </w:r>
      <w:r w:rsidDel="00000000" w:rsidR="00000000" w:rsidRPr="00000000">
        <w:rPr>
          <w:rtl w:val="0"/>
        </w:rPr>
        <w:t xml:space="preserve">or </w:t>
      </w:r>
      <w:r w:rsidDel="00000000" w:rsidR="00000000" w:rsidRPr="00000000">
        <w:rPr>
          <w:rtl w:val="0"/>
        </w:rPr>
        <w:t xml:space="preserve">hypopharynx</w:t>
      </w:r>
      <w:r w:rsidDel="00000000" w:rsidR="00000000" w:rsidRPr="00000000">
        <w:rPr>
          <w:rtl w:val="0"/>
        </w:rPr>
        <w:t xml:space="preserve">.</w:t>
      </w:r>
      <w:r w:rsidDel="00000000" w:rsidR="00000000" w:rsidRPr="00000000">
        <w:rPr>
          <w:rFonts w:ascii="Times New Roman" w:cs="Times New Roman" w:eastAsia="Times New Roman" w:hAnsi="Times New Roman"/>
          <w:sz w:val="20"/>
          <w:szCs w:val="20"/>
          <w:rtl w:val="0"/>
        </w:rPr>
        <w:br w:type="textWrapping"/>
        <w:t xml:space="preserve">Incidence of LN mets of 65-80%.</w:t>
      </w:r>
    </w:p>
    <w:p w:rsidR="00000000" w:rsidDel="00000000" w:rsidP="00000000" w:rsidRDefault="00000000" w:rsidRPr="00000000" w14:paraId="0000056E">
      <w:pPr>
        <w:numPr>
          <w:ilvl w:val="1"/>
          <w:numId w:val="51"/>
        </w:numPr>
        <w:spacing w:line="240" w:lineRule="auto"/>
        <w:ind w:left="144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Drains to levels II, III and (less so) IV.</w:t>
      </w:r>
    </w:p>
    <w:p w:rsidR="00000000" w:rsidDel="00000000" w:rsidP="00000000" w:rsidRDefault="00000000" w:rsidRPr="00000000" w14:paraId="0000056F">
      <w:pPr>
        <w:numPr>
          <w:ilvl w:val="2"/>
          <w:numId w:val="51"/>
        </w:numPr>
        <w:spacing w:line="240" w:lineRule="auto"/>
        <w:ind w:left="216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Level IIb can be omitted </w:t>
      </w:r>
      <w:r w:rsidDel="00000000" w:rsidR="00000000" w:rsidRPr="00000000">
        <w:rPr>
          <w:rtl w:val="0"/>
        </w:rPr>
        <w:t xml:space="preserve">on the contralateral</w:t>
      </w:r>
      <w:r w:rsidDel="00000000" w:rsidR="00000000" w:rsidRPr="00000000">
        <w:rPr>
          <w:rFonts w:ascii="Times New Roman" w:cs="Times New Roman" w:eastAsia="Times New Roman" w:hAnsi="Times New Roman"/>
          <w:sz w:val="20"/>
          <w:szCs w:val="20"/>
          <w:rtl w:val="0"/>
        </w:rPr>
        <w:t xml:space="preserve"> side </w:t>
      </w:r>
      <w:r w:rsidDel="00000000" w:rsidR="00000000" w:rsidRPr="00000000">
        <w:rPr>
          <w:rtl w:val="0"/>
        </w:rPr>
        <w:t xml:space="preserve">if the contralateral</w:t>
      </w:r>
      <w:r w:rsidDel="00000000" w:rsidR="00000000" w:rsidRPr="00000000">
        <w:rPr>
          <w:rFonts w:ascii="Times New Roman" w:cs="Times New Roman" w:eastAsia="Times New Roman" w:hAnsi="Times New Roman"/>
          <w:sz w:val="20"/>
          <w:szCs w:val="20"/>
          <w:rtl w:val="0"/>
        </w:rPr>
        <w:t xml:space="preserve"> side is pN0.</w:t>
      </w:r>
    </w:p>
    <w:p w:rsidR="00000000" w:rsidDel="00000000" w:rsidP="00000000" w:rsidRDefault="00000000" w:rsidRPr="00000000" w14:paraId="00000570">
      <w:pPr>
        <w:numPr>
          <w:ilvl w:val="1"/>
          <w:numId w:val="51"/>
        </w:numPr>
        <w:spacing w:line="240" w:lineRule="auto"/>
        <w:ind w:left="144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Consider coverage of level VI if apical piriform sinus drainage or esophageal invasion.</w:t>
      </w:r>
    </w:p>
    <w:p w:rsidR="00000000" w:rsidDel="00000000" w:rsidP="00000000" w:rsidRDefault="00000000" w:rsidRPr="00000000" w14:paraId="00000571">
      <w:pPr>
        <w:numPr>
          <w:ilvl w:val="1"/>
          <w:numId w:val="51"/>
        </w:numPr>
        <w:spacing w:line="240" w:lineRule="auto"/>
        <w:ind w:left="144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Consider unilateral neck coverage </w:t>
      </w:r>
      <w:r w:rsidDel="00000000" w:rsidR="00000000" w:rsidRPr="00000000">
        <w:rPr>
          <w:rtl w:val="0"/>
        </w:rPr>
        <w:t xml:space="preserve">if a small</w:t>
      </w:r>
      <w:r w:rsidDel="00000000" w:rsidR="00000000" w:rsidRPr="00000000">
        <w:rPr>
          <w:rFonts w:ascii="Times New Roman" w:cs="Times New Roman" w:eastAsia="Times New Roman" w:hAnsi="Times New Roman"/>
          <w:sz w:val="20"/>
          <w:szCs w:val="20"/>
          <w:rtl w:val="0"/>
        </w:rPr>
        <w:t xml:space="preserve"> tumor of the lateral wall of the piriform sinus.</w:t>
      </w:r>
    </w:p>
    <w:bookmarkStart w:colFirst="0" w:colLast="0" w:name="8jv8zfw04k7u" w:id="102"/>
    <w:bookmarkEnd w:id="102"/>
    <w:p w:rsidR="00000000" w:rsidDel="00000000" w:rsidP="00000000" w:rsidRDefault="00000000" w:rsidRPr="00000000" w14:paraId="00000572">
      <w:pPr>
        <w:numPr>
          <w:ilvl w:val="0"/>
          <w:numId w:val="51"/>
        </w:numPr>
        <w:spacing w:line="240" w:lineRule="auto"/>
        <w:ind w:left="72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b w:val="1"/>
          <w:sz w:val="20"/>
          <w:szCs w:val="20"/>
          <w:rtl w:val="0"/>
        </w:rPr>
        <w:t xml:space="preserve">Larynx nod</w:t>
      </w:r>
      <w:r w:rsidDel="00000000" w:rsidR="00000000" w:rsidRPr="00000000">
        <w:rPr>
          <w:b w:val="1"/>
          <w:rtl w:val="0"/>
        </w:rPr>
        <w:t xml:space="preserve">es</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tl w:val="0"/>
        </w:rPr>
        <w:t xml:space="preserve">See</w:t>
      </w:r>
      <w:r w:rsidDel="00000000" w:rsidR="00000000" w:rsidRPr="00000000">
        <w:rPr>
          <w:rtl w:val="0"/>
        </w:rPr>
        <w:t xml:space="preserve"> [</w:t>
      </w:r>
      <w:hyperlink w:anchor="vg2ol0n4oqsj">
        <w:r w:rsidDel="00000000" w:rsidR="00000000" w:rsidRPr="00000000">
          <w:rPr>
            <w:rtl w:val="0"/>
          </w:rPr>
          <w:t xml:space="preserve">boundaries</w:t>
        </w:r>
      </w:hyperlink>
      <w:r w:rsidDel="00000000" w:rsidR="00000000" w:rsidRPr="00000000">
        <w:rPr>
          <w:rtl w:val="0"/>
        </w:rPr>
        <w:t xml:space="preserve">] and [</w:t>
      </w:r>
      <w:hyperlink w:anchor="z58vqntj3g9u">
        <w:r w:rsidDel="00000000" w:rsidR="00000000" w:rsidRPr="00000000">
          <w:rPr>
            <w:rtl w:val="0"/>
          </w:rPr>
          <w:t xml:space="preserve">intermediate risk volumes</w:t>
        </w:r>
      </w:hyperlink>
      <w:r w:rsidDel="00000000" w:rsidR="00000000" w:rsidRPr="00000000">
        <w:rPr>
          <w:rtl w:val="0"/>
        </w:rPr>
        <w:t xml:space="preserve">] for larynx.</w:t>
      </w:r>
      <w:r w:rsidDel="00000000" w:rsidR="00000000" w:rsidRPr="00000000">
        <w:rPr>
          <w:rFonts w:ascii="Times New Roman" w:cs="Times New Roman" w:eastAsia="Times New Roman" w:hAnsi="Times New Roman"/>
          <w:sz w:val="20"/>
          <w:szCs w:val="20"/>
          <w:rtl w:val="0"/>
        </w:rPr>
        <w:br w:type="textWrapping"/>
        <w:t xml:space="preserve">Aside from early stage glottic (which is </w:t>
      </w:r>
      <w:r w:rsidDel="00000000" w:rsidR="00000000" w:rsidRPr="00000000">
        <w:rPr>
          <w:rFonts w:ascii="Gungsuh" w:cs="Gungsuh" w:eastAsia="Gungsuh" w:hAnsi="Gungsuh"/>
          <w:rtl w:val="0"/>
        </w:rPr>
        <w:t xml:space="preserve">≤</w:t>
      </w:r>
      <w:r w:rsidDel="00000000" w:rsidR="00000000" w:rsidRPr="00000000">
        <w:rPr>
          <w:rFonts w:ascii="Times New Roman" w:cs="Times New Roman" w:eastAsia="Times New Roman" w:hAnsi="Times New Roman"/>
          <w:sz w:val="20"/>
          <w:szCs w:val="20"/>
          <w:rtl w:val="0"/>
        </w:rPr>
        <w:t xml:space="preserve"> 5% for T</w:t>
      </w:r>
      <w:r w:rsidDel="00000000" w:rsidR="00000000" w:rsidRPr="00000000">
        <w:rPr>
          <w:rtl w:val="0"/>
        </w:rPr>
        <w:t xml:space="preserve">1-2)</w:t>
      </w:r>
      <w:r w:rsidDel="00000000" w:rsidR="00000000" w:rsidRPr="00000000">
        <w:rPr>
          <w:rFonts w:ascii="Times New Roman" w:cs="Times New Roman" w:eastAsia="Times New Roman" w:hAnsi="Times New Roman"/>
          <w:sz w:val="20"/>
          <w:szCs w:val="20"/>
          <w:rtl w:val="0"/>
        </w:rPr>
        <w:t xml:space="preserve">, the incidence of LN mets </w:t>
      </w:r>
      <w:r w:rsidDel="00000000" w:rsidR="00000000" w:rsidRPr="00000000">
        <w:rPr>
          <w:rtl w:val="0"/>
        </w:rPr>
        <w:t xml:space="preserve">is 26</w:t>
      </w:r>
      <w:r w:rsidDel="00000000" w:rsidR="00000000" w:rsidRPr="00000000">
        <w:rPr>
          <w:rFonts w:ascii="Times New Roman" w:cs="Times New Roman" w:eastAsia="Times New Roman" w:hAnsi="Times New Roman"/>
          <w:sz w:val="20"/>
          <w:szCs w:val="20"/>
          <w:rtl w:val="0"/>
        </w:rPr>
        <w:t xml:space="preserve">-55%.</w:t>
      </w:r>
    </w:p>
    <w:p w:rsidR="00000000" w:rsidDel="00000000" w:rsidP="00000000" w:rsidRDefault="00000000" w:rsidRPr="00000000" w14:paraId="00000573">
      <w:pPr>
        <w:numPr>
          <w:ilvl w:val="1"/>
          <w:numId w:val="51"/>
        </w:numPr>
        <w:spacing w:line="240" w:lineRule="auto"/>
        <w:ind w:left="144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T1 glottic has no lymphatic drainage. T2 with minimal supraglottic invasion may also be observed.</w:t>
      </w:r>
    </w:p>
    <w:p w:rsidR="00000000" w:rsidDel="00000000" w:rsidP="00000000" w:rsidRDefault="00000000" w:rsidRPr="00000000" w14:paraId="00000574">
      <w:pPr>
        <w:numPr>
          <w:ilvl w:val="1"/>
          <w:numId w:val="51"/>
        </w:numPr>
        <w:spacing w:line="240" w:lineRule="auto"/>
        <w:ind w:left="144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Drains to levels IIa, III, VI and to a lesser extent IVa.</w:t>
      </w:r>
    </w:p>
    <w:p w:rsidR="00000000" w:rsidDel="00000000" w:rsidP="00000000" w:rsidRDefault="00000000" w:rsidRPr="00000000" w14:paraId="00000575">
      <w:pPr>
        <w:numPr>
          <w:ilvl w:val="1"/>
          <w:numId w:val="51"/>
        </w:numPr>
        <w:spacing w:line="240" w:lineRule="auto"/>
        <w:ind w:left="144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Level VIb mets are at high risk for subsequent mets to the mediastinum. Cover </w:t>
      </w:r>
      <w:r w:rsidDel="00000000" w:rsidR="00000000" w:rsidRPr="00000000">
        <w:rPr>
          <w:rtl w:val="0"/>
        </w:rPr>
        <w:t xml:space="preserve">to the superior</w:t>
      </w:r>
      <w:r w:rsidDel="00000000" w:rsidR="00000000" w:rsidRPr="00000000">
        <w:rPr>
          <w:rFonts w:ascii="Times New Roman" w:cs="Times New Roman" w:eastAsia="Times New Roman" w:hAnsi="Times New Roman"/>
          <w:sz w:val="20"/>
          <w:szCs w:val="20"/>
          <w:rtl w:val="0"/>
        </w:rPr>
        <w:t xml:space="preserve"> border of aorta.</w:t>
      </w:r>
    </w:p>
    <w:bookmarkStart w:colFirst="0" w:colLast="0" w:name="v8cknfl79n86" w:id="103"/>
    <w:bookmarkEnd w:id="103"/>
    <w:p w:rsidR="00000000" w:rsidDel="00000000" w:rsidP="00000000" w:rsidRDefault="00000000" w:rsidRPr="00000000" w14:paraId="00000576">
      <w:pPr>
        <w:numPr>
          <w:ilvl w:val="0"/>
          <w:numId w:val="51"/>
        </w:numPr>
        <w:spacing w:line="240" w:lineRule="auto"/>
        <w:ind w:left="72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b w:val="1"/>
          <w:sz w:val="20"/>
          <w:szCs w:val="20"/>
          <w:rtl w:val="0"/>
        </w:rPr>
        <w:t xml:space="preserve">Nasopharynx</w:t>
      </w:r>
      <w:r w:rsidDel="00000000" w:rsidR="00000000" w:rsidRPr="00000000">
        <w:rPr>
          <w:rtl w:val="0"/>
        </w:rPr>
        <w:t xml:space="preserve"> </w:t>
      </w:r>
      <w:r w:rsidDel="00000000" w:rsidR="00000000" w:rsidRPr="00000000">
        <w:rPr>
          <w:b w:val="1"/>
          <w:rtl w:val="0"/>
        </w:rPr>
        <w:t xml:space="preserve">nodes</w:t>
      </w:r>
      <w:r w:rsidDel="00000000" w:rsidR="00000000" w:rsidRPr="00000000">
        <w:rPr>
          <w:rtl w:val="0"/>
        </w:rPr>
        <w:t xml:space="preserve">:</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tl w:val="0"/>
        </w:rPr>
        <w:t xml:space="preserve">See [</w:t>
      </w:r>
      <w:hyperlink w:anchor="t00sds6no15z">
        <w:r w:rsidDel="00000000" w:rsidR="00000000" w:rsidRPr="00000000">
          <w:rPr>
            <w:rtl w:val="0"/>
          </w:rPr>
          <w:t xml:space="preserve">intermediate risk volumes</w:t>
        </w:r>
      </w:hyperlink>
      <w:r w:rsidDel="00000000" w:rsidR="00000000" w:rsidRPr="00000000">
        <w:rPr>
          <w:rtl w:val="0"/>
        </w:rPr>
        <w:t xml:space="preserve">], [</w:t>
      </w:r>
      <w:hyperlink w:anchor="3n1nleg3k0zj">
        <w:r w:rsidDel="00000000" w:rsidR="00000000" w:rsidRPr="00000000">
          <w:rPr>
            <w:rtl w:val="0"/>
          </w:rPr>
          <w:t xml:space="preserve">classical boundaries</w:t>
        </w:r>
      </w:hyperlink>
      <w:r w:rsidDel="00000000" w:rsidR="00000000" w:rsidRPr="00000000">
        <w:rPr>
          <w:rtl w:val="0"/>
        </w:rPr>
        <w:t xml:space="preserve">], and [</w:t>
      </w:r>
      <w:hyperlink r:id="rId369">
        <w:r w:rsidDel="00000000" w:rsidR="00000000" w:rsidRPr="00000000">
          <w:rPr>
            <w:rtl w:val="0"/>
          </w:rPr>
          <w:t xml:space="preserve">Zaorsky</w:t>
        </w:r>
      </w:hyperlink>
      <w:r w:rsidDel="00000000" w:rsidR="00000000" w:rsidRPr="00000000">
        <w:rPr>
          <w:rtl w:val="0"/>
        </w:rPr>
        <w:t xml:space="preserve">] diagram of lateral cranial x-ray.</w:t>
      </w:r>
      <w:r w:rsidDel="00000000" w:rsidR="00000000" w:rsidRPr="00000000">
        <w:rPr>
          <w:rtl w:val="0"/>
        </w:rPr>
      </w:r>
    </w:p>
    <w:p w:rsidR="00000000" w:rsidDel="00000000" w:rsidP="00000000" w:rsidRDefault="00000000" w:rsidRPr="00000000" w14:paraId="00000577">
      <w:pPr>
        <w:spacing w:line="240" w:lineRule="auto"/>
        <w:ind w:firstLine="72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Incidence of LN mets of 80%. Bilateral</w:t>
      </w:r>
      <w:r w:rsidDel="00000000" w:rsidR="00000000" w:rsidRPr="00000000">
        <w:rPr>
          <w:rtl w:val="0"/>
        </w:rPr>
        <w:t xml:space="preserve"> retropharyngeals is still N1 disease, or at least stage II.</w:t>
      </w:r>
      <w:r w:rsidDel="00000000" w:rsidR="00000000" w:rsidRPr="00000000">
        <w:rPr>
          <w:rtl w:val="0"/>
        </w:rPr>
      </w:r>
    </w:p>
    <w:p w:rsidR="00000000" w:rsidDel="00000000" w:rsidP="00000000" w:rsidRDefault="00000000" w:rsidRPr="00000000" w14:paraId="00000578">
      <w:pPr>
        <w:numPr>
          <w:ilvl w:val="1"/>
          <w:numId w:val="51"/>
        </w:numPr>
        <w:spacing w:line="240" w:lineRule="auto"/>
        <w:ind w:left="144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Drains to VIIa (retropharyngeal), VIIb (retrostyloid), II, III, and Va.</w:t>
      </w:r>
    </w:p>
    <w:p w:rsidR="00000000" w:rsidDel="00000000" w:rsidP="00000000" w:rsidRDefault="00000000" w:rsidRPr="00000000" w14:paraId="00000579">
      <w:pPr>
        <w:numPr>
          <w:ilvl w:val="1"/>
          <w:numId w:val="51"/>
        </w:numPr>
        <w:spacing w:line="240" w:lineRule="auto"/>
        <w:ind w:left="144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Drains to II-V, VIIa-b. Cover these areas even with cN0 patients, as the risk of occult metastasis is high.</w:t>
      </w:r>
    </w:p>
    <w:p w:rsidR="00000000" w:rsidDel="00000000" w:rsidP="00000000" w:rsidRDefault="00000000" w:rsidRPr="00000000" w14:paraId="0000057A">
      <w:pPr>
        <w:numPr>
          <w:ilvl w:val="1"/>
          <w:numId w:val="51"/>
        </w:numPr>
        <w:spacing w:line="240" w:lineRule="auto"/>
        <w:ind w:left="144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With no LN involvement on the ipsilateral side, IV and Vb may be omitted.</w:t>
      </w:r>
    </w:p>
    <w:bookmarkStart w:colFirst="0" w:colLast="0" w:name="gveuc9xzg02k" w:id="104"/>
    <w:bookmarkEnd w:id="104"/>
    <w:p w:rsidR="00000000" w:rsidDel="00000000" w:rsidP="00000000" w:rsidRDefault="00000000" w:rsidRPr="00000000" w14:paraId="0000057B">
      <w:pPr>
        <w:numPr>
          <w:ilvl w:val="0"/>
          <w:numId w:val="51"/>
        </w:numPr>
        <w:spacing w:line="240" w:lineRule="auto"/>
        <w:ind w:left="72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b w:val="1"/>
          <w:sz w:val="20"/>
          <w:szCs w:val="20"/>
          <w:rtl w:val="0"/>
        </w:rPr>
        <w:t xml:space="preserve">Paranasal sinus nodes</w:t>
      </w:r>
      <w:r w:rsidDel="00000000" w:rsidR="00000000" w:rsidRPr="00000000">
        <w:rPr>
          <w:rFonts w:ascii="Times New Roman" w:cs="Times New Roman" w:eastAsia="Times New Roman" w:hAnsi="Times New Roman"/>
          <w:sz w:val="20"/>
          <w:szCs w:val="20"/>
          <w:rtl w:val="0"/>
        </w:rPr>
        <w:t xml:space="preserve">: See</w:t>
      </w:r>
      <w:r w:rsidDel="00000000" w:rsidR="00000000" w:rsidRPr="00000000">
        <w:rPr>
          <w:rtl w:val="0"/>
        </w:rPr>
        <w:t xml:space="preserve"> [</w:t>
      </w:r>
      <w:hyperlink w:anchor="sihsep9a8vy">
        <w:r w:rsidDel="00000000" w:rsidR="00000000" w:rsidRPr="00000000">
          <w:rPr>
            <w:rtl w:val="0"/>
          </w:rPr>
          <w:t xml:space="preserve">boundaries of maxillary sinus</w:t>
        </w:r>
      </w:hyperlink>
      <w:r w:rsidDel="00000000" w:rsidR="00000000" w:rsidRPr="00000000">
        <w:rPr>
          <w:rtl w:val="0"/>
        </w:rPr>
        <w:t xml:space="preserve">] and </w:t>
      </w:r>
      <w:r w:rsidDel="00000000" w:rsidR="00000000" w:rsidRPr="00000000">
        <w:rPr>
          <w:rFonts w:ascii="Times New Roman" w:cs="Times New Roman" w:eastAsia="Times New Roman" w:hAnsi="Times New Roman"/>
          <w:sz w:val="20"/>
          <w:szCs w:val="20"/>
          <w:rtl w:val="0"/>
        </w:rPr>
        <w:t xml:space="preserve">[</w:t>
      </w:r>
      <w:hyperlink w:anchor="4o23mjf8n9rl">
        <w:r w:rsidDel="00000000" w:rsidR="00000000" w:rsidRPr="00000000">
          <w:rPr>
            <w:rFonts w:ascii="Times New Roman" w:cs="Times New Roman" w:eastAsia="Times New Roman" w:hAnsi="Times New Roman"/>
            <w:sz w:val="20"/>
            <w:szCs w:val="20"/>
            <w:rtl w:val="0"/>
          </w:rPr>
          <w:t xml:space="preserve">intermediat</w:t>
        </w:r>
      </w:hyperlink>
      <w:hyperlink w:anchor="4o23mjf8n9rl">
        <w:r w:rsidDel="00000000" w:rsidR="00000000" w:rsidRPr="00000000">
          <w:rPr>
            <w:rtl w:val="0"/>
          </w:rPr>
          <w:t xml:space="preserve">e risk volumes</w:t>
        </w:r>
      </w:hyperlink>
      <w:r w:rsidDel="00000000" w:rsidR="00000000" w:rsidRPr="00000000">
        <w:rPr>
          <w:rtl w:val="0"/>
        </w:rPr>
        <w:t xml:space="preserve">]. </w:t>
      </w:r>
      <w:r w:rsidDel="00000000" w:rsidR="00000000" w:rsidRPr="00000000">
        <w:rPr>
          <w:rFonts w:ascii="Times New Roman" w:cs="Times New Roman" w:eastAsia="Times New Roman" w:hAnsi="Times New Roman"/>
          <w:sz w:val="20"/>
          <w:szCs w:val="20"/>
          <w:rtl w:val="0"/>
        </w:rPr>
        <w:br w:type="textWrapping"/>
        <w:t xml:space="preserve">Incidence of LN mets is low, and coverage of the cN0 neck is controversial.</w:t>
      </w:r>
    </w:p>
    <w:p w:rsidR="00000000" w:rsidDel="00000000" w:rsidP="00000000" w:rsidRDefault="00000000" w:rsidRPr="00000000" w14:paraId="0000057C">
      <w:pPr>
        <w:numPr>
          <w:ilvl w:val="1"/>
          <w:numId w:val="51"/>
        </w:numPr>
        <w:spacing w:line="240" w:lineRule="auto"/>
        <w:ind w:left="144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Levels VIIa, Ib, and </w:t>
      </w:r>
      <w:r w:rsidDel="00000000" w:rsidR="00000000" w:rsidRPr="00000000">
        <w:rPr>
          <w:rtl w:val="0"/>
        </w:rPr>
        <w:t xml:space="preserve">IIa are most</w:t>
      </w:r>
      <w:r w:rsidDel="00000000" w:rsidR="00000000" w:rsidRPr="00000000">
        <w:rPr>
          <w:rFonts w:ascii="Times New Roman" w:cs="Times New Roman" w:eastAsia="Times New Roman" w:hAnsi="Times New Roman"/>
          <w:sz w:val="20"/>
          <w:szCs w:val="20"/>
          <w:rtl w:val="0"/>
        </w:rPr>
        <w:t xml:space="preserve"> commonly involved. </w:t>
      </w:r>
    </w:p>
    <w:p w:rsidR="00000000" w:rsidDel="00000000" w:rsidP="00000000" w:rsidRDefault="00000000" w:rsidRPr="00000000" w14:paraId="0000057D">
      <w:pPr>
        <w:numPr>
          <w:ilvl w:val="1"/>
          <w:numId w:val="51"/>
        </w:numPr>
        <w:spacing w:line="240" w:lineRule="auto"/>
        <w:ind w:left="144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For ethmoid involvement, discuss the inclusion of level VIIa.</w:t>
      </w:r>
    </w:p>
    <w:p w:rsidR="00000000" w:rsidDel="00000000" w:rsidP="00000000" w:rsidRDefault="00000000" w:rsidRPr="00000000" w14:paraId="0000057E">
      <w:pPr>
        <w:numPr>
          <w:ilvl w:val="1"/>
          <w:numId w:val="51"/>
        </w:numPr>
        <w:spacing w:line="240" w:lineRule="auto"/>
        <w:ind w:left="144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Consider unilateral neck coverage for maxillary sinuses and NC not crossing </w:t>
      </w:r>
      <w:r w:rsidDel="00000000" w:rsidR="00000000" w:rsidRPr="00000000">
        <w:rPr>
          <w:rtl w:val="0"/>
        </w:rPr>
        <w:t xml:space="preserve">midline</w:t>
      </w:r>
      <w:r w:rsidDel="00000000" w:rsidR="00000000" w:rsidRPr="00000000">
        <w:rPr>
          <w:rFonts w:ascii="Times New Roman" w:cs="Times New Roman" w:eastAsia="Times New Roman" w:hAnsi="Times New Roman"/>
          <w:sz w:val="20"/>
          <w:szCs w:val="20"/>
          <w:rtl w:val="0"/>
        </w:rPr>
        <w:t xml:space="preserve"> without contra cN+.</w:t>
      </w:r>
    </w:p>
    <w:bookmarkStart w:colFirst="0" w:colLast="0" w:name="bwp7jkk5d47a" w:id="105"/>
    <w:bookmarkEnd w:id="105"/>
    <w:p w:rsidR="00000000" w:rsidDel="00000000" w:rsidP="00000000" w:rsidRDefault="00000000" w:rsidRPr="00000000" w14:paraId="0000057F">
      <w:pPr>
        <w:numPr>
          <w:ilvl w:val="0"/>
          <w:numId w:val="51"/>
        </w:numPr>
        <w:spacing w:line="240" w:lineRule="auto"/>
        <w:ind w:left="72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b w:val="1"/>
          <w:sz w:val="20"/>
          <w:szCs w:val="20"/>
          <w:rtl w:val="0"/>
        </w:rPr>
        <w:t xml:space="preserve">Nasal Cavity nodes</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tl w:val="0"/>
        </w:rPr>
        <w:t xml:space="preserve">See [</w:t>
      </w:r>
      <w:hyperlink w:anchor="4o23mjf8n9rl">
        <w:r w:rsidDel="00000000" w:rsidR="00000000" w:rsidRPr="00000000">
          <w:rPr>
            <w:rtl w:val="0"/>
          </w:rPr>
          <w:t xml:space="preserve">intermediate risk volumes</w:t>
        </w:r>
      </w:hyperlink>
      <w:r w:rsidDel="00000000" w:rsidR="00000000" w:rsidRPr="00000000">
        <w:rPr>
          <w:rtl w:val="0"/>
        </w:rPr>
        <w:t xml:space="preserve">]. </w:t>
      </w:r>
      <w:r w:rsidDel="00000000" w:rsidR="00000000" w:rsidRPr="00000000">
        <w:rPr>
          <w:rFonts w:ascii="Times New Roman" w:cs="Times New Roman" w:eastAsia="Times New Roman" w:hAnsi="Times New Roman"/>
          <w:sz w:val="20"/>
          <w:szCs w:val="20"/>
          <w:rtl w:val="0"/>
        </w:rPr>
        <w:br w:type="textWrapping"/>
        <w:t xml:space="preserve">Incidence of LN mets is low, and coverage of the cN0 neck is controversial.</w:t>
      </w:r>
    </w:p>
    <w:p w:rsidR="00000000" w:rsidDel="00000000" w:rsidP="00000000" w:rsidRDefault="00000000" w:rsidRPr="00000000" w14:paraId="00000580">
      <w:pPr>
        <w:numPr>
          <w:ilvl w:val="1"/>
          <w:numId w:val="51"/>
        </w:numPr>
        <w:spacing w:line="240" w:lineRule="auto"/>
        <w:ind w:left="144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Levels Ib and </w:t>
      </w:r>
      <w:r w:rsidDel="00000000" w:rsidR="00000000" w:rsidRPr="00000000">
        <w:rPr>
          <w:rtl w:val="0"/>
        </w:rPr>
        <w:t xml:space="preserve">II are most</w:t>
      </w:r>
      <w:r w:rsidDel="00000000" w:rsidR="00000000" w:rsidRPr="00000000">
        <w:rPr>
          <w:rFonts w:ascii="Times New Roman" w:cs="Times New Roman" w:eastAsia="Times New Roman" w:hAnsi="Times New Roman"/>
          <w:sz w:val="20"/>
          <w:szCs w:val="20"/>
          <w:rtl w:val="0"/>
        </w:rPr>
        <w:t xml:space="preserve"> commonly involved.</w:t>
      </w:r>
    </w:p>
    <w:p w:rsidR="00000000" w:rsidDel="00000000" w:rsidP="00000000" w:rsidRDefault="00000000" w:rsidRPr="00000000" w14:paraId="00000581">
      <w:pPr>
        <w:numPr>
          <w:ilvl w:val="2"/>
          <w:numId w:val="51"/>
        </w:numPr>
        <w:spacing w:line="240" w:lineRule="auto"/>
        <w:ind w:left="216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Level IX (bucco-facial) if anterior subsites of </w:t>
      </w:r>
      <w:r w:rsidDel="00000000" w:rsidR="00000000" w:rsidRPr="00000000">
        <w:rPr>
          <w:rFonts w:ascii="Times New Roman" w:cs="Times New Roman" w:eastAsia="Times New Roman" w:hAnsi="Times New Roman"/>
          <w:sz w:val="20"/>
          <w:szCs w:val="20"/>
          <w:rtl w:val="0"/>
        </w:rPr>
        <w:t xml:space="preserve">NC involved</w:t>
      </w: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582">
      <w:pPr>
        <w:numPr>
          <w:ilvl w:val="1"/>
          <w:numId w:val="51"/>
        </w:numPr>
        <w:spacing w:line="240" w:lineRule="auto"/>
        <w:ind w:left="144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For ENB, deliver prophylactic nodal RT for Kadish C (beyond paranasal sinus).</w:t>
      </w:r>
    </w:p>
    <w:bookmarkStart w:colFirst="0" w:colLast="0" w:name="n3y3lftn3g5h" w:id="106"/>
    <w:bookmarkEnd w:id="106"/>
    <w:p w:rsidR="00000000" w:rsidDel="00000000" w:rsidP="00000000" w:rsidRDefault="00000000" w:rsidRPr="00000000" w14:paraId="00000583">
      <w:pPr>
        <w:numPr>
          <w:ilvl w:val="0"/>
          <w:numId w:val="51"/>
        </w:numPr>
        <w:spacing w:line="240" w:lineRule="auto"/>
        <w:ind w:left="72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b w:val="1"/>
          <w:sz w:val="20"/>
          <w:szCs w:val="20"/>
          <w:rtl w:val="0"/>
        </w:rPr>
        <w:t xml:space="preserve">Cervical nodes from CUP</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tl w:val="0"/>
        </w:rPr>
        <w:t xml:space="preserve">See [</w:t>
      </w:r>
      <w:hyperlink w:anchor="wukzvn1l5qzm">
        <w:r w:rsidDel="00000000" w:rsidR="00000000" w:rsidRPr="00000000">
          <w:rPr>
            <w:rtl w:val="0"/>
          </w:rPr>
          <w:t xml:space="preserve">common origins</w:t>
        </w:r>
      </w:hyperlink>
      <w:r w:rsidDel="00000000" w:rsidR="00000000" w:rsidRPr="00000000">
        <w:rPr>
          <w:rtl w:val="0"/>
        </w:rPr>
        <w:t xml:space="preserve">] and [</w:t>
      </w:r>
      <w:hyperlink w:anchor="jcdxmis4wc5t">
        <w:r w:rsidDel="00000000" w:rsidR="00000000" w:rsidRPr="00000000">
          <w:rPr>
            <w:rtl w:val="0"/>
          </w:rPr>
          <w:t xml:space="preserve">intermediate risk volumes</w:t>
        </w:r>
      </w:hyperlink>
      <w:r w:rsidDel="00000000" w:rsidR="00000000" w:rsidRPr="00000000">
        <w:rPr>
          <w:rtl w:val="0"/>
        </w:rPr>
        <w:t xml:space="preserve">] for cancer of unknown primary.</w:t>
      </w:r>
    </w:p>
    <w:p w:rsidR="00000000" w:rsidDel="00000000" w:rsidP="00000000" w:rsidRDefault="00000000" w:rsidRPr="00000000" w14:paraId="00000584">
      <w:pPr>
        <w:ind w:firstLine="720"/>
        <w:rPr/>
      </w:pPr>
      <w:r w:rsidDel="00000000" w:rsidR="00000000" w:rsidRPr="00000000">
        <w:rPr>
          <w:rtl w:val="0"/>
        </w:rPr>
        <w:t xml:space="preserve">GEORCC target volumes for H&amp;N cancer of unknown primary (Table 3) [</w:t>
      </w:r>
      <w:hyperlink r:id="rId370">
        <w:r w:rsidDel="00000000" w:rsidR="00000000" w:rsidRPr="00000000">
          <w:rPr>
            <w:rtl w:val="0"/>
          </w:rPr>
          <w:t xml:space="preserve">Cabrera Rodriguez CROH '18</w:t>
        </w:r>
      </w:hyperlink>
      <w:r w:rsidDel="00000000" w:rsidR="00000000" w:rsidRPr="00000000">
        <w:rPr>
          <w:rtl w:val="0"/>
        </w:rPr>
        <w:t xml:space="preserve">]</w:t>
      </w:r>
    </w:p>
    <w:p w:rsidR="00000000" w:rsidDel="00000000" w:rsidP="00000000" w:rsidRDefault="00000000" w:rsidRPr="00000000" w14:paraId="00000585">
      <w:pPr>
        <w:numPr>
          <w:ilvl w:val="1"/>
          <w:numId w:val="51"/>
        </w:numPr>
        <w:spacing w:line="240" w:lineRule="auto"/>
        <w:ind w:left="144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Test for EBV and p16+.</w:t>
      </w:r>
    </w:p>
    <w:p w:rsidR="00000000" w:rsidDel="00000000" w:rsidP="00000000" w:rsidRDefault="00000000" w:rsidRPr="00000000" w14:paraId="00000586">
      <w:pPr>
        <w:numPr>
          <w:ilvl w:val="1"/>
          <w:numId w:val="51"/>
        </w:numPr>
        <w:spacing w:line="240" w:lineRule="auto"/>
        <w:ind w:left="144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Consider unilateral RT for N1-N2a. </w:t>
      </w:r>
    </w:p>
    <w:p w:rsidR="00000000" w:rsidDel="00000000" w:rsidP="00000000" w:rsidRDefault="00000000" w:rsidRPr="00000000" w14:paraId="00000587">
      <w:pPr>
        <w:numPr>
          <w:ilvl w:val="1"/>
          <w:numId w:val="51"/>
        </w:numPr>
        <w:spacing w:line="240" w:lineRule="auto"/>
        <w:ind w:left="144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If being implemented, level II-IVa coverage is usually included for N1 pts while N2b+ patients require Ib and Va coverage.</w:t>
      </w:r>
    </w:p>
    <w:p w:rsidR="00000000" w:rsidDel="00000000" w:rsidP="00000000" w:rsidRDefault="00000000" w:rsidRPr="00000000" w14:paraId="00000588">
      <w:pPr>
        <w:spacing w:line="240" w:lineRule="auto"/>
        <w:ind w:left="0" w:firstLine="0"/>
        <w:rPr>
          <w:rFonts w:ascii="Times New Roman" w:cs="Times New Roman" w:eastAsia="Times New Roman" w:hAnsi="Times New Roman"/>
          <w:sz w:val="20"/>
          <w:szCs w:val="20"/>
        </w:rPr>
      </w:pPr>
      <w:r w:rsidDel="00000000" w:rsidR="00000000" w:rsidRPr="00000000">
        <w:rPr>
          <w:rtl w:val="0"/>
        </w:rPr>
      </w:r>
    </w:p>
    <w:tbl>
      <w:tblPr>
        <w:tblStyle w:val="Table12"/>
        <w:tblW w:w="10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0"/>
        <w:tblGridChange w:id="0">
          <w:tblGrid>
            <w:gridCol w:w="108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589">
            <w:pPr>
              <w:widowControl w:val="0"/>
              <w:ind w:left="0" w:firstLine="0"/>
              <w:rPr/>
            </w:pPr>
            <w:r w:rsidDel="00000000" w:rsidR="00000000" w:rsidRPr="00000000">
              <w:rPr>
                <w:b w:val="1"/>
                <w:rtl w:val="0"/>
              </w:rPr>
              <w:t xml:space="preserve">Chasing PNI to the Cavernous Sinus</w:t>
            </w:r>
            <w:r w:rsidDel="00000000" w:rsidR="00000000" w:rsidRPr="00000000">
              <w:rPr>
                <w:rtl w:val="0"/>
              </w:rPr>
            </w:r>
          </w:p>
          <w:p w:rsidR="00000000" w:rsidDel="00000000" w:rsidP="00000000" w:rsidRDefault="00000000" w:rsidRPr="00000000" w14:paraId="0000058A">
            <w:pPr>
              <w:ind w:left="0" w:firstLine="0"/>
              <w:rPr/>
            </w:pPr>
            <w:r w:rsidDel="00000000" w:rsidR="00000000" w:rsidRPr="00000000">
              <w:rPr>
                <w:rtl w:val="0"/>
              </w:rPr>
              <w:t xml:space="preserve">For PNI, utilize T1 fat suppressed images in order to dull out fat which is bright on T1 and may obscure contrast enhancement.</w:t>
            </w:r>
          </w:p>
          <w:p w:rsidR="00000000" w:rsidDel="00000000" w:rsidP="00000000" w:rsidRDefault="00000000" w:rsidRPr="00000000" w14:paraId="0000058B">
            <w:pPr>
              <w:ind w:left="0" w:firstLine="0"/>
              <w:rPr/>
            </w:pPr>
            <w:r w:rsidDel="00000000" w:rsidR="00000000" w:rsidRPr="00000000">
              <w:rPr>
                <w:rtl w:val="0"/>
              </w:rPr>
              <w:t xml:space="preserve">Unresectable extensive PNI has local control of up to 60% when treated with CCRT.</w:t>
            </w:r>
          </w:p>
          <w:p w:rsidR="00000000" w:rsidDel="00000000" w:rsidP="00000000" w:rsidRDefault="00000000" w:rsidRPr="00000000" w14:paraId="0000058C">
            <w:pPr>
              <w:numPr>
                <w:ilvl w:val="0"/>
                <w:numId w:val="93"/>
              </w:numPr>
            </w:pPr>
            <w:r w:rsidDel="00000000" w:rsidR="00000000" w:rsidRPr="00000000">
              <w:rPr>
                <w:rtl w:val="0"/>
              </w:rPr>
              <w:t xml:space="preserve">With direct involvement, limit Meckel's cave / cisternal segment to 60 Gy for &lt; 6% chance of CNP.</w:t>
            </w:r>
          </w:p>
          <w:p w:rsidR="00000000" w:rsidDel="00000000" w:rsidP="00000000" w:rsidRDefault="00000000" w:rsidRPr="00000000" w14:paraId="0000058D">
            <w:pPr>
              <w:numPr>
                <w:ilvl w:val="0"/>
                <w:numId w:val="93"/>
              </w:numPr>
            </w:pPr>
            <w:r w:rsidDel="00000000" w:rsidR="00000000" w:rsidRPr="00000000">
              <w:rPr>
                <w:rtl w:val="0"/>
              </w:rPr>
              <w:t xml:space="preserve">Without direct involvement, try to limit Meckel's cave / cisternal segment to 54 Gy for a &lt; 3% chance of CNP.</w:t>
            </w:r>
          </w:p>
          <w:p w:rsidR="00000000" w:rsidDel="00000000" w:rsidP="00000000" w:rsidRDefault="00000000" w:rsidRPr="00000000" w14:paraId="0000058E">
            <w:pPr>
              <w:numPr>
                <w:ilvl w:val="0"/>
                <w:numId w:val="93"/>
              </w:numPr>
            </w:pPr>
            <w:r w:rsidDel="00000000" w:rsidR="00000000" w:rsidRPr="00000000">
              <w:rPr>
                <w:rtl w:val="0"/>
              </w:rPr>
              <w:t xml:space="preserve">For doses of 66-72 Gy, think of this as potentially doubling the 6% rate of occurrence of CNP.</w:t>
            </w:r>
            <w:r w:rsidDel="00000000" w:rsidR="00000000" w:rsidRPr="00000000">
              <w:rPr>
                <w:rtl w:val="0"/>
              </w:rPr>
            </w:r>
          </w:p>
        </w:tc>
      </w:tr>
    </w:tbl>
    <w:p w:rsidR="00000000" w:rsidDel="00000000" w:rsidP="00000000" w:rsidRDefault="00000000" w:rsidRPr="00000000" w14:paraId="0000058F">
      <w:pPr>
        <w:pStyle w:val="Heading3"/>
        <w:rPr>
          <w:rFonts w:ascii="Times New Roman" w:cs="Times New Roman" w:eastAsia="Times New Roman" w:hAnsi="Times New Roman"/>
          <w:sz w:val="20"/>
          <w:szCs w:val="20"/>
        </w:rPr>
      </w:pPr>
      <w:bookmarkStart w:colFirst="0" w:colLast="0" w:name="_vx5v10krx0vd" w:id="107"/>
      <w:bookmarkEnd w:id="107"/>
      <w:r w:rsidDel="00000000" w:rsidR="00000000" w:rsidRPr="00000000">
        <w:rPr>
          <w:rtl w:val="0"/>
        </w:rPr>
      </w:r>
    </w:p>
    <w:p w:rsidR="00000000" w:rsidDel="00000000" w:rsidP="00000000" w:rsidRDefault="00000000" w:rsidRPr="00000000" w14:paraId="00000590">
      <w:pPr>
        <w:pStyle w:val="Heading3"/>
        <w:rPr>
          <w:b w:val="1"/>
        </w:rPr>
      </w:pPr>
      <w:bookmarkStart w:colFirst="0" w:colLast="0" w:name="_q4gl8dq6tbz5" w:id="108"/>
      <w:bookmarkEnd w:id="108"/>
      <w:hyperlink w:anchor="_9hnn06uqrb19">
        <w:r w:rsidDel="00000000" w:rsidR="00000000" w:rsidRPr="00000000">
          <w:rPr>
            <w:rtl w:val="0"/>
          </w:rPr>
          <w:t xml:space="preserve">Chasing PNI</w:t>
        </w:r>
      </w:hyperlink>
      <w:r w:rsidDel="00000000" w:rsidR="00000000" w:rsidRPr="00000000">
        <w:rPr>
          <w:rtl w:val="0"/>
        </w:rPr>
      </w:r>
    </w:p>
    <w:p w:rsidR="00000000" w:rsidDel="00000000" w:rsidP="00000000" w:rsidRDefault="00000000" w:rsidRPr="00000000" w14:paraId="00000591">
      <w:pPr>
        <w:ind w:left="0" w:firstLine="0"/>
        <w:rPr/>
      </w:pPr>
      <w:r w:rsidDel="00000000" w:rsidR="00000000" w:rsidRPr="00000000">
        <w:rPr>
          <w:rtl w:val="0"/>
        </w:rPr>
        <w:t xml:space="preserve">See the Summary Box above. </w:t>
      </w:r>
      <w:r w:rsidDel="00000000" w:rsidR="00000000" w:rsidRPr="00000000">
        <w:rPr>
          <w:b w:val="1"/>
          <w:rtl w:val="0"/>
        </w:rPr>
        <w:t xml:space="preserve">Zaorsky</w:t>
      </w:r>
      <w:r w:rsidDel="00000000" w:rsidR="00000000" w:rsidRPr="00000000">
        <w:rPr>
          <w:rtl w:val="0"/>
        </w:rPr>
        <w:t xml:space="preserve">: [</w:t>
      </w:r>
      <w:hyperlink r:id="rId371">
        <w:r w:rsidDel="00000000" w:rsidR="00000000" w:rsidRPr="00000000">
          <w:rPr>
            <w:rtl w:val="0"/>
          </w:rPr>
          <w:t xml:space="preserve">Neuroforamen on axial CT scans</w:t>
        </w:r>
      </w:hyperlink>
      <w:r w:rsidDel="00000000" w:rsidR="00000000" w:rsidRPr="00000000">
        <w:rPr>
          <w:rtl w:val="0"/>
        </w:rPr>
        <w:t xml:space="preserve">], [</w:t>
      </w:r>
      <w:hyperlink r:id="rId372">
        <w:r w:rsidDel="00000000" w:rsidR="00000000" w:rsidRPr="00000000">
          <w:rPr>
            <w:rtl w:val="0"/>
          </w:rPr>
          <w:t xml:space="preserve">AVARO Skull Base</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592">
      <w:pPr>
        <w:ind w:left="0" w:firstLine="0"/>
        <w:rPr/>
      </w:pPr>
      <w:r w:rsidDel="00000000" w:rsidR="00000000" w:rsidRPr="00000000">
        <w:rPr>
          <w:rtl w:val="0"/>
        </w:rPr>
        <w:t xml:space="preserve">See Delineation of [</w:t>
      </w:r>
      <w:hyperlink w:anchor="_rzy8rvsdopq0">
        <w:r w:rsidDel="00000000" w:rsidR="00000000" w:rsidRPr="00000000">
          <w:rPr>
            <w:rtl w:val="0"/>
          </w:rPr>
          <w:t xml:space="preserve">Nodal and Intermediate Risk Volumes</w:t>
        </w:r>
      </w:hyperlink>
      <w:r w:rsidDel="00000000" w:rsidR="00000000" w:rsidRPr="00000000">
        <w:rPr>
          <w:rtl w:val="0"/>
        </w:rPr>
        <w:t xml:space="preserve">] and [</w:t>
      </w:r>
      <w:hyperlink w:anchor="_6ov4nlx4qhip">
        <w:r w:rsidDel="00000000" w:rsidR="00000000" w:rsidRPr="00000000">
          <w:rPr>
            <w:rtl w:val="0"/>
          </w:rPr>
          <w:t xml:space="preserve">Primary Volumes</w:t>
        </w:r>
      </w:hyperlink>
      <w:r w:rsidDel="00000000" w:rsidR="00000000" w:rsidRPr="00000000">
        <w:rPr>
          <w:rtl w:val="0"/>
        </w:rPr>
        <w:t xml:space="preserve">] for more.</w:t>
      </w:r>
      <w:r w:rsidDel="00000000" w:rsidR="00000000" w:rsidRPr="00000000">
        <w:rPr>
          <w:rtl w:val="0"/>
        </w:rPr>
      </w:r>
    </w:p>
    <w:p w:rsidR="00000000" w:rsidDel="00000000" w:rsidP="00000000" w:rsidRDefault="00000000" w:rsidRPr="00000000" w14:paraId="00000593">
      <w:pPr>
        <w:ind w:left="0" w:firstLine="0"/>
        <w:rPr/>
      </w:pPr>
      <w:r w:rsidDel="00000000" w:rsidR="00000000" w:rsidRPr="00000000">
        <w:rPr>
          <w:b w:val="1"/>
          <w:rtl w:val="0"/>
        </w:rPr>
        <w:t xml:space="preserve">Practical clinical guidelines for contouring the trigeminal nerve (V) and its branches </w:t>
      </w:r>
      <w:r w:rsidDel="00000000" w:rsidR="00000000" w:rsidRPr="00000000">
        <w:rPr>
          <w:rtl w:val="0"/>
        </w:rPr>
        <w:t xml:space="preserve">[</w:t>
      </w:r>
      <w:hyperlink r:id="rId373">
        <w:r w:rsidDel="00000000" w:rsidR="00000000" w:rsidRPr="00000000">
          <w:rPr>
            <w:rtl w:val="0"/>
          </w:rPr>
          <w:t xml:space="preserve">Atlas (Supplement) Biau RTO '19</w:t>
        </w:r>
      </w:hyperlink>
      <w:r w:rsidDel="00000000" w:rsidR="00000000" w:rsidRPr="00000000">
        <w:rPr>
          <w:rtl w:val="0"/>
        </w:rPr>
        <w:t xml:space="preserve">]</w:t>
      </w:r>
    </w:p>
    <w:p w:rsidR="00000000" w:rsidDel="00000000" w:rsidP="00000000" w:rsidRDefault="00000000" w:rsidRPr="00000000" w14:paraId="00000594">
      <w:pPr>
        <w:ind w:left="0" w:firstLine="0"/>
        <w:rPr/>
      </w:pPr>
      <w:r w:rsidDel="00000000" w:rsidR="00000000" w:rsidRPr="00000000">
        <w:rPr>
          <w:rtl w:val="0"/>
        </w:rPr>
        <w:t xml:space="preserve">Consensus guideline for H&amp;N cancers with PNI [</w:t>
      </w:r>
      <w:hyperlink r:id="rId374">
        <w:r w:rsidDel="00000000" w:rsidR="00000000" w:rsidRPr="00000000">
          <w:rPr>
            <w:rtl w:val="0"/>
          </w:rPr>
          <w:t xml:space="preserve">Ko PRO '14</w:t>
        </w:r>
      </w:hyperlink>
      <w:r w:rsidDel="00000000" w:rsidR="00000000" w:rsidRPr="00000000">
        <w:rPr>
          <w:rtl w:val="0"/>
        </w:rPr>
        <w:t xml:space="preserve">]</w:t>
      </w:r>
    </w:p>
    <w:bookmarkStart w:colFirst="0" w:colLast="0" w:name="ed5hih1narl5" w:id="109"/>
    <w:bookmarkEnd w:id="109"/>
    <w:p w:rsidR="00000000" w:rsidDel="00000000" w:rsidP="00000000" w:rsidRDefault="00000000" w:rsidRPr="00000000" w14:paraId="00000595">
      <w:pPr>
        <w:numPr>
          <w:ilvl w:val="0"/>
          <w:numId w:val="84"/>
        </w:numPr>
        <w:spacing w:line="240" w:lineRule="auto"/>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b w:val="1"/>
          <w:sz w:val="20"/>
          <w:szCs w:val="20"/>
          <w:rtl w:val="0"/>
        </w:rPr>
        <w:t xml:space="preserve">PNI in Head and Neck Cancer </w:t>
      </w:r>
      <w:r w:rsidDel="00000000" w:rsidR="00000000" w:rsidRPr="00000000">
        <w:rPr>
          <w:rFonts w:ascii="Times New Roman" w:cs="Times New Roman" w:eastAsia="Times New Roman" w:hAnsi="Times New Roman"/>
          <w:sz w:val="20"/>
          <w:szCs w:val="20"/>
          <w:rtl w:val="0"/>
        </w:rPr>
        <w:t xml:space="preserve">[</w:t>
      </w:r>
      <w:hyperlink r:id="rId375">
        <w:r w:rsidDel="00000000" w:rsidR="00000000" w:rsidRPr="00000000">
          <w:rPr>
            <w:rFonts w:ascii="Times New Roman" w:cs="Times New Roman" w:eastAsia="Times New Roman" w:hAnsi="Times New Roman"/>
            <w:sz w:val="20"/>
            <w:szCs w:val="20"/>
            <w:rtl w:val="0"/>
          </w:rPr>
          <w:t xml:space="preserve">Bakst IJROBP '19</w:t>
        </w:r>
      </w:hyperlink>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How to chase nerves, recommended doses</w:t>
      </w:r>
      <w:r w:rsidDel="00000000" w:rsidR="00000000" w:rsidRPr="00000000">
        <w:rPr>
          <w:rFonts w:ascii="Times New Roman" w:cs="Times New Roman" w:eastAsia="Times New Roman" w:hAnsi="Times New Roman"/>
          <w:sz w:val="20"/>
          <w:szCs w:val="20"/>
          <w:rtl w:val="0"/>
        </w:rPr>
        <w:t xml:space="preserve">.</w:t>
      </w:r>
      <w:r w:rsidDel="00000000" w:rsidR="00000000" w:rsidRPr="00000000">
        <w:rPr>
          <w:rtl w:val="0"/>
        </w:rPr>
      </w:r>
    </w:p>
    <w:p w:rsidR="00000000" w:rsidDel="00000000" w:rsidP="00000000" w:rsidRDefault="00000000" w:rsidRPr="00000000" w14:paraId="00000596">
      <w:pPr>
        <w:spacing w:line="240" w:lineRule="auto"/>
        <w:ind w:firstLine="720"/>
        <w:rPr>
          <w:rFonts w:ascii="Times New Roman" w:cs="Times New Roman" w:eastAsia="Times New Roman" w:hAnsi="Times New Roman"/>
          <w:sz w:val="20"/>
          <w:szCs w:val="20"/>
        </w:rPr>
      </w:pPr>
      <w:r w:rsidDel="00000000" w:rsidR="00000000" w:rsidRPr="00000000">
        <w:rPr>
          <w:rtl w:val="0"/>
        </w:rPr>
        <w:t xml:space="preserve">MRI </w:t>
      </w:r>
      <w:r w:rsidDel="00000000" w:rsidR="00000000" w:rsidRPr="00000000">
        <w:rPr>
          <w:rFonts w:ascii="Times New Roman" w:cs="Times New Roman" w:eastAsia="Times New Roman" w:hAnsi="Times New Roman"/>
          <w:sz w:val="20"/>
          <w:szCs w:val="20"/>
          <w:rtl w:val="0"/>
        </w:rPr>
        <w:t xml:space="preserve">T1 </w:t>
      </w:r>
      <w:r w:rsidDel="00000000" w:rsidR="00000000" w:rsidRPr="00000000">
        <w:rPr>
          <w:rtl w:val="0"/>
        </w:rPr>
        <w:t xml:space="preserve">fat suppressed </w:t>
      </w:r>
      <w:r w:rsidDel="00000000" w:rsidR="00000000" w:rsidRPr="00000000">
        <w:rPr>
          <w:rFonts w:ascii="Times New Roman" w:cs="Times New Roman" w:eastAsia="Times New Roman" w:hAnsi="Times New Roman"/>
          <w:sz w:val="20"/>
          <w:szCs w:val="20"/>
          <w:rtl w:val="0"/>
        </w:rPr>
        <w:t xml:space="preserve">images are best in order to dull out fat which is bright on T1 and may obscure contrast enhancement.</w:t>
      </w:r>
    </w:p>
    <w:p w:rsidR="00000000" w:rsidDel="00000000" w:rsidP="00000000" w:rsidRDefault="00000000" w:rsidRPr="00000000" w14:paraId="00000597">
      <w:pPr>
        <w:spacing w:line="240" w:lineRule="auto"/>
        <w:ind w:firstLine="72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most common clinical scenario for PNI is after resection of SqCC of the skin or salivary gland tumor.</w:t>
      </w:r>
    </w:p>
    <w:p w:rsidR="00000000" w:rsidDel="00000000" w:rsidP="00000000" w:rsidRDefault="00000000" w:rsidRPr="00000000" w14:paraId="00000598">
      <w:pPr>
        <w:spacing w:line="240" w:lineRule="auto"/>
        <w:ind w:firstLine="72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Unresectable extensive PNI has local control of up to 60% when treated with CCRT.</w:t>
      </w:r>
    </w:p>
    <w:p w:rsidR="00000000" w:rsidDel="00000000" w:rsidP="00000000" w:rsidRDefault="00000000" w:rsidRPr="00000000" w14:paraId="00000599">
      <w:pPr>
        <w:numPr>
          <w:ilvl w:val="1"/>
          <w:numId w:val="84"/>
        </w:numPr>
        <w:ind w:left="1440" w:hanging="360"/>
      </w:pPr>
      <w:r w:rsidDel="00000000" w:rsidR="00000000" w:rsidRPr="00000000">
        <w:rPr>
          <w:b w:val="1"/>
          <w:rtl w:val="0"/>
        </w:rPr>
        <w:t xml:space="preserve">Directionality of coverage</w:t>
      </w:r>
      <w:r w:rsidDel="00000000" w:rsidR="00000000" w:rsidRPr="00000000">
        <w:rPr>
          <w:rtl w:val="0"/>
        </w:rPr>
        <w:t xml:space="preserve">: Retrograde standard (towards BOS), Anterograde if symptoms, operative report or imaging suggestive; definitely cover anterograde if radiographic evidence of PNI.</w:t>
      </w:r>
    </w:p>
    <w:p w:rsidR="00000000" w:rsidDel="00000000" w:rsidP="00000000" w:rsidRDefault="00000000" w:rsidRPr="00000000" w14:paraId="0000059A">
      <w:pPr>
        <w:numPr>
          <w:ilvl w:val="1"/>
          <w:numId w:val="84"/>
        </w:numPr>
        <w:spacing w:line="240" w:lineRule="auto"/>
        <w:ind w:left="1440" w:hanging="360"/>
        <w:rPr>
          <w:rFonts w:ascii="Times New Roman" w:cs="Times New Roman" w:eastAsia="Times New Roman" w:hAnsi="Times New Roman"/>
          <w:sz w:val="20"/>
          <w:szCs w:val="20"/>
          <w:u w:val="none"/>
        </w:rPr>
      </w:pPr>
      <w:r w:rsidDel="00000000" w:rsidR="00000000" w:rsidRPr="00000000">
        <w:rPr>
          <w:rtl w:val="0"/>
        </w:rPr>
        <w:t xml:space="preserve">General principles of dosing (Table 2)</w:t>
      </w: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59B">
      <w:pPr>
        <w:numPr>
          <w:ilvl w:val="2"/>
          <w:numId w:val="84"/>
        </w:numPr>
        <w:spacing w:line="240" w:lineRule="auto"/>
        <w:ind w:left="216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Microscopic focal intratumoral PNI: RT to 50-60 Gy.</w:t>
      </w:r>
    </w:p>
    <w:p w:rsidR="00000000" w:rsidDel="00000000" w:rsidP="00000000" w:rsidRDefault="00000000" w:rsidRPr="00000000" w14:paraId="0000059C">
      <w:pPr>
        <w:numPr>
          <w:ilvl w:val="2"/>
          <w:numId w:val="84"/>
        </w:numPr>
        <w:spacing w:line="240" w:lineRule="auto"/>
        <w:ind w:left="216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SM+ along nerve</w:t>
      </w:r>
      <w:r w:rsidDel="00000000" w:rsidR="00000000" w:rsidRPr="00000000">
        <w:rPr>
          <w:rtl w:val="0"/>
        </w:rPr>
        <w:t xml:space="preserve">:</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tl w:val="0"/>
        </w:rPr>
        <w:t xml:space="preserve">C</w:t>
      </w:r>
      <w:r w:rsidDel="00000000" w:rsidR="00000000" w:rsidRPr="00000000">
        <w:rPr>
          <w:rFonts w:ascii="Times New Roman" w:cs="Times New Roman" w:eastAsia="Times New Roman" w:hAnsi="Times New Roman"/>
          <w:sz w:val="20"/>
          <w:szCs w:val="20"/>
          <w:rtl w:val="0"/>
        </w:rPr>
        <w:t xml:space="preserve">onsider concurrent chemo and RT</w:t>
      </w:r>
      <w:r w:rsidDel="00000000" w:rsidR="00000000" w:rsidRPr="00000000">
        <w:rPr>
          <w:rtl w:val="0"/>
        </w:rPr>
        <w:t xml:space="preserve"> to </w:t>
      </w:r>
      <w:r w:rsidDel="00000000" w:rsidR="00000000" w:rsidRPr="00000000">
        <w:rPr>
          <w:rFonts w:ascii="Times New Roman" w:cs="Times New Roman" w:eastAsia="Times New Roman" w:hAnsi="Times New Roman"/>
          <w:sz w:val="20"/>
          <w:szCs w:val="20"/>
          <w:rtl w:val="0"/>
        </w:rPr>
        <w:t xml:space="preserve">60-66 Gy.</w:t>
      </w:r>
    </w:p>
    <w:p w:rsidR="00000000" w:rsidDel="00000000" w:rsidP="00000000" w:rsidRDefault="00000000" w:rsidRPr="00000000" w14:paraId="0000059D">
      <w:pPr>
        <w:numPr>
          <w:ilvl w:val="2"/>
          <w:numId w:val="84"/>
        </w:numPr>
        <w:spacing w:line="240" w:lineRule="auto"/>
        <w:ind w:left="216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Gross </w:t>
      </w:r>
      <w:r w:rsidDel="00000000" w:rsidR="00000000" w:rsidRPr="00000000">
        <w:rPr>
          <w:rtl w:val="0"/>
        </w:rPr>
        <w:t xml:space="preserve">disease</w:t>
      </w:r>
      <w:r w:rsidDel="00000000" w:rsidR="00000000" w:rsidRPr="00000000">
        <w:rPr>
          <w:rFonts w:ascii="Times New Roman" w:cs="Times New Roman" w:eastAsia="Times New Roman" w:hAnsi="Times New Roman"/>
          <w:sz w:val="20"/>
          <w:szCs w:val="20"/>
          <w:rtl w:val="0"/>
        </w:rPr>
        <w:t xml:space="preserve"> or PNI on imaging</w:t>
      </w:r>
      <w:r w:rsidDel="00000000" w:rsidR="00000000" w:rsidRPr="00000000">
        <w:rPr>
          <w:rtl w:val="0"/>
        </w:rPr>
        <w:t xml:space="preserve">: C</w:t>
      </w:r>
      <w:r w:rsidDel="00000000" w:rsidR="00000000" w:rsidRPr="00000000">
        <w:rPr>
          <w:rFonts w:ascii="Times New Roman" w:cs="Times New Roman" w:eastAsia="Times New Roman" w:hAnsi="Times New Roman"/>
          <w:sz w:val="20"/>
          <w:szCs w:val="20"/>
          <w:rtl w:val="0"/>
        </w:rPr>
        <w:t xml:space="preserve">onsider CCRT</w:t>
      </w:r>
      <w:r w:rsidDel="00000000" w:rsidR="00000000" w:rsidRPr="00000000">
        <w:rPr>
          <w:rtl w:val="0"/>
        </w:rPr>
        <w:t xml:space="preserve"> to </w:t>
      </w:r>
      <w:r w:rsidDel="00000000" w:rsidR="00000000" w:rsidRPr="00000000">
        <w:rPr>
          <w:rFonts w:ascii="Times New Roman" w:cs="Times New Roman" w:eastAsia="Times New Roman" w:hAnsi="Times New Roman"/>
          <w:sz w:val="20"/>
          <w:szCs w:val="20"/>
          <w:rtl w:val="0"/>
        </w:rPr>
        <w:t xml:space="preserve">66-70 Gy.</w:t>
        <w:tab/>
      </w:r>
    </w:p>
    <w:p w:rsidR="00000000" w:rsidDel="00000000" w:rsidP="00000000" w:rsidRDefault="00000000" w:rsidRPr="00000000" w14:paraId="0000059E">
      <w:pPr>
        <w:numPr>
          <w:ilvl w:val="1"/>
          <w:numId w:val="84"/>
        </w:numPr>
        <w:spacing w:line="240" w:lineRule="auto"/>
        <w:ind w:left="1440" w:hanging="360"/>
        <w:rPr>
          <w:u w:val="none"/>
        </w:rPr>
      </w:pPr>
      <w:r w:rsidDel="00000000" w:rsidR="00000000" w:rsidRPr="00000000">
        <w:rPr>
          <w:rtl w:val="0"/>
        </w:rPr>
        <w:t xml:space="preserve">Normal tissues at risk based on CN coverage (Table 4). </w:t>
      </w:r>
    </w:p>
    <w:p w:rsidR="00000000" w:rsidDel="00000000" w:rsidP="00000000" w:rsidRDefault="00000000" w:rsidRPr="00000000" w14:paraId="0000059F">
      <w:pPr>
        <w:numPr>
          <w:ilvl w:val="1"/>
          <w:numId w:val="84"/>
        </w:numPr>
        <w:ind w:left="1440" w:hanging="360"/>
      </w:pPr>
      <w:r w:rsidDel="00000000" w:rsidR="00000000" w:rsidRPr="00000000">
        <w:rPr>
          <w:rtl w:val="0"/>
        </w:rPr>
        <w:t xml:space="preserve">Extent of coverage: </w:t>
      </w:r>
    </w:p>
    <w:p w:rsidR="00000000" w:rsidDel="00000000" w:rsidP="00000000" w:rsidRDefault="00000000" w:rsidRPr="00000000" w14:paraId="000005A0">
      <w:pPr>
        <w:numPr>
          <w:ilvl w:val="2"/>
          <w:numId w:val="84"/>
        </w:numPr>
        <w:ind w:left="2160" w:hanging="360"/>
      </w:pPr>
      <w:r w:rsidDel="00000000" w:rsidR="00000000" w:rsidRPr="00000000">
        <w:rPr>
          <w:rtl w:val="0"/>
        </w:rPr>
        <w:t xml:space="preserve">Microscopic focal intratumoral PNI gets bed only, add CN coverage if adenoid cystic or salivary ductal carcinoma, extensive PNI, large caliber (&gt; 0.1 mm) or named nerve, SM+ along nerve, radiographic PNI.</w:t>
      </w:r>
    </w:p>
    <w:p w:rsidR="00000000" w:rsidDel="00000000" w:rsidP="00000000" w:rsidRDefault="00000000" w:rsidRPr="00000000" w14:paraId="000005A1">
      <w:pPr>
        <w:numPr>
          <w:ilvl w:val="1"/>
          <w:numId w:val="84"/>
        </w:numPr>
        <w:ind w:left="1440" w:hanging="360"/>
      </w:pPr>
      <w:r w:rsidDel="00000000" w:rsidR="00000000" w:rsidRPr="00000000">
        <w:rPr>
          <w:rtl w:val="0"/>
        </w:rPr>
        <w:t xml:space="preserve">Elective Neural Coverage: Including communicating interconnections (e.g. between V and VII) if clinical or radiographic PNI, consider in cases of adenoid cystic or extensive PNI on pathology.</w:t>
      </w:r>
    </w:p>
    <w:p w:rsidR="00000000" w:rsidDel="00000000" w:rsidP="00000000" w:rsidRDefault="00000000" w:rsidRPr="00000000" w14:paraId="000005A2">
      <w:pPr>
        <w:numPr>
          <w:ilvl w:val="1"/>
          <w:numId w:val="84"/>
        </w:numPr>
        <w:ind w:left="1440" w:hanging="360"/>
      </w:pPr>
      <w:r w:rsidDel="00000000" w:rsidR="00000000" w:rsidRPr="00000000">
        <w:rPr>
          <w:rtl w:val="0"/>
        </w:rPr>
        <w:t xml:space="preserve">Superior orbital fissure (</w:t>
      </w:r>
      <w:r w:rsidDel="00000000" w:rsidR="00000000" w:rsidRPr="00000000">
        <w:rPr>
          <w:b w:val="1"/>
          <w:rtl w:val="0"/>
        </w:rPr>
        <w:t xml:space="preserve">V1</w:t>
      </w:r>
      <w:r w:rsidDel="00000000" w:rsidR="00000000" w:rsidRPr="00000000">
        <w:rPr>
          <w:rtl w:val="0"/>
        </w:rPr>
        <w:t xml:space="preserve">): Figure 5.</w:t>
      </w:r>
    </w:p>
    <w:p w:rsidR="00000000" w:rsidDel="00000000" w:rsidP="00000000" w:rsidRDefault="00000000" w:rsidRPr="00000000" w14:paraId="000005A3">
      <w:pPr>
        <w:numPr>
          <w:ilvl w:val="2"/>
          <w:numId w:val="84"/>
        </w:numPr>
        <w:ind w:left="2160" w:hanging="360"/>
        <w:rPr>
          <w:u w:val="none"/>
        </w:rPr>
      </w:pPr>
      <w:r w:rsidDel="00000000" w:rsidR="00000000" w:rsidRPr="00000000">
        <w:rPr>
          <w:rtl w:val="0"/>
        </w:rPr>
        <w:t xml:space="preserve">Self-explanatory. Hooks up with cavernous sinus and gasserian ganglion in meckel's cave.</w:t>
      </w:r>
    </w:p>
    <w:p w:rsidR="00000000" w:rsidDel="00000000" w:rsidP="00000000" w:rsidRDefault="00000000" w:rsidRPr="00000000" w14:paraId="000005A4">
      <w:pPr>
        <w:numPr>
          <w:ilvl w:val="1"/>
          <w:numId w:val="84"/>
        </w:numPr>
        <w:ind w:left="1440" w:hanging="360"/>
      </w:pPr>
      <w:r w:rsidDel="00000000" w:rsidR="00000000" w:rsidRPr="00000000">
        <w:rPr>
          <w:rtl w:val="0"/>
        </w:rPr>
        <w:t xml:space="preserve">Foramen Rotundum (</w:t>
      </w:r>
      <w:r w:rsidDel="00000000" w:rsidR="00000000" w:rsidRPr="00000000">
        <w:rPr>
          <w:b w:val="1"/>
          <w:rtl w:val="0"/>
        </w:rPr>
        <w:t xml:space="preserve">V2</w:t>
      </w:r>
      <w:r w:rsidDel="00000000" w:rsidR="00000000" w:rsidRPr="00000000">
        <w:rPr>
          <w:rtl w:val="0"/>
        </w:rPr>
        <w:t xml:space="preserve">): Figure 4c,f (red arrows).</w:t>
      </w:r>
    </w:p>
    <w:p w:rsidR="00000000" w:rsidDel="00000000" w:rsidP="00000000" w:rsidRDefault="00000000" w:rsidRPr="00000000" w14:paraId="000005A5">
      <w:pPr>
        <w:numPr>
          <w:ilvl w:val="2"/>
          <w:numId w:val="84"/>
        </w:numPr>
        <w:ind w:left="2160" w:hanging="360"/>
      </w:pPr>
      <w:r w:rsidDel="00000000" w:rsidR="00000000" w:rsidRPr="00000000">
        <w:rPr>
          <w:rtl w:val="0"/>
        </w:rPr>
        <w:t xml:space="preserve">V2 resides in the PPF: Fig 4b,e (yellow arrows), Fig 4e1.</w:t>
      </w:r>
    </w:p>
    <w:p w:rsidR="00000000" w:rsidDel="00000000" w:rsidP="00000000" w:rsidRDefault="00000000" w:rsidRPr="00000000" w14:paraId="000005A6">
      <w:pPr>
        <w:numPr>
          <w:ilvl w:val="2"/>
          <w:numId w:val="84"/>
        </w:numPr>
        <w:ind w:left="2160" w:hanging="360"/>
      </w:pPr>
      <w:r w:rsidDel="00000000" w:rsidR="00000000" w:rsidRPr="00000000">
        <w:rPr>
          <w:rFonts w:ascii="Cardo" w:cs="Cardo" w:eastAsia="Cardo" w:hAnsi="Cardo"/>
          <w:rtl w:val="0"/>
        </w:rPr>
        <w:t xml:space="preserve">Communicates with VII through the vidian canal (Fig 4e2)→ GSPN Fig 4b,e (orange arrows, blue contour)</w:t>
      </w:r>
    </w:p>
    <w:p w:rsidR="00000000" w:rsidDel="00000000" w:rsidP="00000000" w:rsidRDefault="00000000" w:rsidRPr="00000000" w14:paraId="000005A7">
      <w:pPr>
        <w:ind w:left="0" w:firstLine="0"/>
        <w:jc w:val="center"/>
        <w:rPr/>
      </w:pPr>
      <w:hyperlink r:id="rId376">
        <w:r w:rsidDel="00000000" w:rsidR="00000000" w:rsidRPr="00000000">
          <w:rPr>
            <w:color w:val="1155cc"/>
            <w:u w:val="single"/>
          </w:rPr>
          <w:drawing>
            <wp:inline distB="114300" distT="114300" distL="114300" distR="114300">
              <wp:extent cx="1638300" cy="1381125"/>
              <wp:effectExtent b="0" l="0" r="0" t="0"/>
              <wp:docPr id="15" name="image12.png"/>
              <a:graphic>
                <a:graphicData uri="http://schemas.openxmlformats.org/drawingml/2006/picture">
                  <pic:pic>
                    <pic:nvPicPr>
                      <pic:cNvPr id="0" name="image12.png"/>
                      <pic:cNvPicPr preferRelativeResize="0"/>
                    </pic:nvPicPr>
                    <pic:blipFill>
                      <a:blip r:embed="rId377"/>
                      <a:srcRect b="0" l="0" r="0" t="0"/>
                      <a:stretch>
                        <a:fillRect/>
                      </a:stretch>
                    </pic:blipFill>
                    <pic:spPr>
                      <a:xfrm>
                        <a:off x="0" y="0"/>
                        <a:ext cx="1638300" cy="1381125"/>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5A8">
      <w:pPr>
        <w:ind w:left="0" w:firstLine="0"/>
        <w:jc w:val="center"/>
        <w:rPr>
          <w:i w:val="1"/>
        </w:rPr>
      </w:pPr>
      <w:r w:rsidDel="00000000" w:rsidR="00000000" w:rsidRPr="00000000">
        <w:rPr>
          <w:i w:val="1"/>
          <w:rtl w:val="0"/>
        </w:rPr>
        <w:t xml:space="preserve">This picture from the [</w:t>
      </w:r>
      <w:hyperlink r:id="rId378">
        <w:r w:rsidDel="00000000" w:rsidR="00000000" w:rsidRPr="00000000">
          <w:rPr>
            <w:i w:val="1"/>
            <w:rtl w:val="0"/>
          </w:rPr>
          <w:t xml:space="preserve">Radiopaedia interactive atlas</w:t>
        </w:r>
      </w:hyperlink>
      <w:r w:rsidDel="00000000" w:rsidR="00000000" w:rsidRPr="00000000">
        <w:rPr>
          <w:i w:val="1"/>
          <w:rtl w:val="0"/>
        </w:rPr>
        <w:t xml:space="preserve">] demonstrates the anterior genu. The anterior /\ represents the [</w:t>
      </w:r>
      <w:hyperlink r:id="rId379">
        <w:r w:rsidDel="00000000" w:rsidR="00000000" w:rsidRPr="00000000">
          <w:rPr>
            <w:i w:val="1"/>
            <w:rtl w:val="0"/>
          </w:rPr>
          <w:t xml:space="preserve">geniculate ganglion</w:t>
        </w:r>
      </w:hyperlink>
      <w:r w:rsidDel="00000000" w:rsidR="00000000" w:rsidRPr="00000000">
        <w:rPr>
          <w:i w:val="1"/>
          <w:rtl w:val="0"/>
        </w:rPr>
        <w:t xml:space="preserve">], which is where the GSPN (Fig 4e3, orange arrows in Fig4b,e) branches off to communicate with V2. Therefore, retrograde spread from V2 can extend from the infraorbital foramen all the way back to the tympanic segment of CN VII (Fig 4e, blue contour. Cochlea - green arrow). In cases of infraorbital nerve (V2) invasion with microscopic PNI, coverage of V2 in the PPF (Fig 4b/e, yellow arrows) up to the foramen rotundum (Fig 4c/f, red arrows) is recommended, and coverage of the blue contour does not need to extend to include CN VII (i.e., the GSPN - orange arrows), sparing the cochlea.</w:t>
      </w:r>
      <w:r w:rsidDel="00000000" w:rsidR="00000000" w:rsidRPr="00000000">
        <w:rPr>
          <w:rtl w:val="0"/>
        </w:rPr>
      </w:r>
    </w:p>
    <w:p w:rsidR="00000000" w:rsidDel="00000000" w:rsidP="00000000" w:rsidRDefault="00000000" w:rsidRPr="00000000" w14:paraId="000005A9">
      <w:pPr>
        <w:numPr>
          <w:ilvl w:val="1"/>
          <w:numId w:val="84"/>
        </w:numPr>
        <w:spacing w:line="240" w:lineRule="auto"/>
        <w:ind w:left="144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Foramen Ovale (</w:t>
      </w:r>
      <w:r w:rsidDel="00000000" w:rsidR="00000000" w:rsidRPr="00000000">
        <w:rPr>
          <w:b w:val="1"/>
          <w:sz w:val="20"/>
          <w:szCs w:val="20"/>
          <w:rtl w:val="0"/>
        </w:rPr>
        <w:t xml:space="preserve">V3</w:t>
      </w:r>
      <w:r w:rsidDel="00000000" w:rsidR="00000000" w:rsidRPr="00000000">
        <w:rPr>
          <w:rFonts w:ascii="Times New Roman" w:cs="Times New Roman" w:eastAsia="Times New Roman" w:hAnsi="Times New Roman"/>
          <w:sz w:val="20"/>
          <w:szCs w:val="20"/>
          <w:rtl w:val="0"/>
        </w:rPr>
        <w:t xml:space="preserve">)</w:t>
      </w:r>
      <w:r w:rsidDel="00000000" w:rsidR="00000000" w:rsidRPr="00000000">
        <w:rPr>
          <w:rtl w:val="0"/>
        </w:rPr>
        <w:t xml:space="preserve">: Figure 2d, Figure 4b,e (red arrows)</w:t>
      </w:r>
    </w:p>
    <w:p w:rsidR="00000000" w:rsidDel="00000000" w:rsidP="00000000" w:rsidRDefault="00000000" w:rsidRPr="00000000" w14:paraId="000005AA">
      <w:pPr>
        <w:numPr>
          <w:ilvl w:val="2"/>
          <w:numId w:val="84"/>
        </w:numPr>
        <w:spacing w:line="240" w:lineRule="auto"/>
        <w:ind w:left="2160" w:hanging="360"/>
        <w:rPr>
          <w:rFonts w:ascii="Times New Roman" w:cs="Times New Roman" w:eastAsia="Times New Roman" w:hAnsi="Times New Roman"/>
          <w:sz w:val="20"/>
          <w:szCs w:val="20"/>
          <w:u w:val="none"/>
        </w:rPr>
      </w:pPr>
      <w:r w:rsidDel="00000000" w:rsidR="00000000" w:rsidRPr="00000000">
        <w:rPr>
          <w:rtl w:val="0"/>
        </w:rPr>
        <w:t xml:space="preserve">B</w:t>
      </w:r>
      <w:r w:rsidDel="00000000" w:rsidR="00000000" w:rsidRPr="00000000">
        <w:rPr>
          <w:rFonts w:ascii="Times New Roman" w:cs="Times New Roman" w:eastAsia="Times New Roman" w:hAnsi="Times New Roman"/>
          <w:sz w:val="20"/>
          <w:szCs w:val="20"/>
          <w:rtl w:val="0"/>
        </w:rPr>
        <w:t xml:space="preserve">est seen on coronals, having direct communication with sphenoid sinus/Meckel's cave.</w:t>
      </w:r>
    </w:p>
    <w:p w:rsidR="00000000" w:rsidDel="00000000" w:rsidP="00000000" w:rsidRDefault="00000000" w:rsidRPr="00000000" w14:paraId="000005AB">
      <w:pPr>
        <w:numPr>
          <w:ilvl w:val="2"/>
          <w:numId w:val="84"/>
        </w:numPr>
        <w:spacing w:line="240" w:lineRule="auto"/>
        <w:ind w:left="216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"High Heel" sign</w:t>
      </w:r>
      <w:r w:rsidDel="00000000" w:rsidR="00000000" w:rsidRPr="00000000">
        <w:rPr>
          <w:rtl w:val="0"/>
        </w:rPr>
        <w:t xml:space="preserve"> (o</w:t>
      </w:r>
      <w:r w:rsidDel="00000000" w:rsidR="00000000" w:rsidRPr="00000000">
        <w:rPr>
          <w:rFonts w:ascii="Times New Roman" w:cs="Times New Roman" w:eastAsia="Times New Roman" w:hAnsi="Times New Roman"/>
          <w:sz w:val="20"/>
          <w:szCs w:val="20"/>
          <w:rtl w:val="0"/>
        </w:rPr>
        <w:t xml:space="preserve">n axials</w:t>
      </w:r>
      <w:r w:rsidDel="00000000" w:rsidR="00000000" w:rsidRPr="00000000">
        <w:rPr>
          <w:rtl w:val="0"/>
        </w:rPr>
        <w:t xml:space="preserve">):</w:t>
      </w:r>
      <w:r w:rsidDel="00000000" w:rsidR="00000000" w:rsidRPr="00000000">
        <w:rPr>
          <w:rFonts w:ascii="Times New Roman" w:cs="Times New Roman" w:eastAsia="Times New Roman" w:hAnsi="Times New Roman"/>
          <w:sz w:val="20"/>
          <w:szCs w:val="20"/>
          <w:rtl w:val="0"/>
        </w:rPr>
        <w:t xml:space="preserve"> "Footprint" is FO, while "heel" is FS (MMA - middle meningeal artery). </w:t>
      </w:r>
    </w:p>
    <w:p w:rsidR="00000000" w:rsidDel="00000000" w:rsidP="00000000" w:rsidRDefault="00000000" w:rsidRPr="00000000" w14:paraId="000005AC">
      <w:pPr>
        <w:numPr>
          <w:ilvl w:val="2"/>
          <w:numId w:val="84"/>
        </w:numPr>
        <w:spacing w:line="240" w:lineRule="auto"/>
        <w:ind w:left="2160" w:hanging="360"/>
        <w:rPr>
          <w:u w:val="none"/>
        </w:rPr>
      </w:pPr>
      <w:r w:rsidDel="00000000" w:rsidR="00000000" w:rsidRPr="00000000">
        <w:rPr>
          <w:rtl w:val="0"/>
        </w:rPr>
        <w:t xml:space="preserve">The ATN branches off of V3 after exiting the FO, running between the pterygoids and wrapping around the posterior mandible. See </w:t>
      </w:r>
      <w:r w:rsidDel="00000000" w:rsidR="00000000" w:rsidRPr="00000000">
        <w:rPr>
          <w:rtl w:val="0"/>
        </w:rPr>
        <w:t xml:space="preserve">Fig 3b (yellow arrow) and 3e (orange contour).</w:t>
      </w:r>
      <w:r w:rsidDel="00000000" w:rsidR="00000000" w:rsidRPr="00000000">
        <w:rPr>
          <w:rtl w:val="0"/>
        </w:rPr>
      </w:r>
    </w:p>
    <w:p w:rsidR="00000000" w:rsidDel="00000000" w:rsidP="00000000" w:rsidRDefault="00000000" w:rsidRPr="00000000" w14:paraId="000005AD">
      <w:pPr>
        <w:numPr>
          <w:ilvl w:val="1"/>
          <w:numId w:val="84"/>
        </w:numPr>
        <w:spacing w:line="240" w:lineRule="auto"/>
        <w:ind w:left="1440" w:hanging="360"/>
        <w:rPr>
          <w:u w:val="none"/>
        </w:rPr>
      </w:pPr>
      <w:r w:rsidDel="00000000" w:rsidR="00000000" w:rsidRPr="00000000">
        <w:rPr>
          <w:rtl w:val="0"/>
        </w:rPr>
        <w:t xml:space="preserve">CN VII segments: Figure 3c,f (red/orange/purple arrows) and Scrollable atlas of </w:t>
      </w:r>
      <w:r w:rsidDel="00000000" w:rsidR="00000000" w:rsidRPr="00000000">
        <w:rPr>
          <w:rtl w:val="0"/>
        </w:rPr>
        <w:t xml:space="preserve">[</w:t>
      </w:r>
      <w:hyperlink r:id="rId380">
        <w:r w:rsidDel="00000000" w:rsidR="00000000" w:rsidRPr="00000000">
          <w:rPr>
            <w:rtl w:val="0"/>
          </w:rPr>
          <w:t xml:space="preserve">Intratemporal CN VII</w:t>
        </w:r>
      </w:hyperlink>
      <w:r w:rsidDel="00000000" w:rsidR="00000000" w:rsidRPr="00000000">
        <w:rPr>
          <w:rtl w:val="0"/>
        </w:rPr>
        <w:t xml:space="preserve">].</w:t>
      </w:r>
    </w:p>
    <w:p w:rsidR="00000000" w:rsidDel="00000000" w:rsidP="00000000" w:rsidRDefault="00000000" w:rsidRPr="00000000" w14:paraId="000005AE">
      <w:pPr>
        <w:numPr>
          <w:ilvl w:val="2"/>
          <w:numId w:val="84"/>
        </w:numPr>
        <w:ind w:left="2160" w:hanging="360"/>
      </w:pPr>
      <w:r w:rsidDel="00000000" w:rsidR="00000000" w:rsidRPr="00000000">
        <w:rPr>
          <w:rtl w:val="0"/>
        </w:rPr>
        <w:t xml:space="preserve">Labyrinthine (1st) segment: Superior to cochlea to geniculate ganglion. GSPN branches. Anterior genu.</w:t>
      </w:r>
    </w:p>
    <w:p w:rsidR="00000000" w:rsidDel="00000000" w:rsidP="00000000" w:rsidRDefault="00000000" w:rsidRPr="00000000" w14:paraId="000005AF">
      <w:pPr>
        <w:numPr>
          <w:ilvl w:val="2"/>
          <w:numId w:val="84"/>
        </w:numPr>
        <w:ind w:left="2160" w:hanging="360"/>
        <w:rPr>
          <w:u w:val="none"/>
        </w:rPr>
      </w:pPr>
      <w:r w:rsidDel="00000000" w:rsidR="00000000" w:rsidRPr="00000000">
        <w:rPr>
          <w:rtl w:val="0"/>
        </w:rPr>
        <w:t xml:space="preserve">Tympanic (2nd): Posterior and slightly laterally to beneath the horizontal SCC (orange arrow, Fig 3c).</w:t>
      </w:r>
    </w:p>
    <w:p w:rsidR="00000000" w:rsidDel="00000000" w:rsidP="00000000" w:rsidRDefault="00000000" w:rsidRPr="00000000" w14:paraId="000005B0">
      <w:pPr>
        <w:numPr>
          <w:ilvl w:val="2"/>
          <w:numId w:val="84"/>
        </w:numPr>
        <w:ind w:left="2160" w:hanging="360"/>
        <w:rPr>
          <w:u w:val="none"/>
        </w:rPr>
      </w:pPr>
      <w:r w:rsidDel="00000000" w:rsidR="00000000" w:rsidRPr="00000000">
        <w:rPr>
          <w:rtl w:val="0"/>
        </w:rPr>
        <w:t xml:space="preserve">Mastoid (3rd): Passes through the stylomastoid foramen. </w:t>
      </w:r>
      <w:r w:rsidDel="00000000" w:rsidR="00000000" w:rsidRPr="00000000">
        <w:rPr>
          <w:rtl w:val="0"/>
        </w:rPr>
      </w:r>
    </w:p>
    <w:p w:rsidR="00000000" w:rsidDel="00000000" w:rsidP="00000000" w:rsidRDefault="00000000" w:rsidRPr="00000000" w14:paraId="000005B1">
      <w:pPr>
        <w:numPr>
          <w:ilvl w:val="1"/>
          <w:numId w:val="84"/>
        </w:numPr>
        <w:spacing w:line="240" w:lineRule="auto"/>
        <w:ind w:left="144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NPX: </w:t>
      </w:r>
      <w:r w:rsidDel="00000000" w:rsidR="00000000" w:rsidRPr="00000000">
        <w:rPr>
          <w:rtl w:val="0"/>
        </w:rPr>
        <w:t xml:space="preserve">Figure 6.</w:t>
      </w:r>
      <w:r w:rsidDel="00000000" w:rsidR="00000000" w:rsidRPr="00000000">
        <w:rPr>
          <w:rtl w:val="0"/>
        </w:rPr>
      </w:r>
    </w:p>
    <w:p w:rsidR="00000000" w:rsidDel="00000000" w:rsidP="00000000" w:rsidRDefault="00000000" w:rsidRPr="00000000" w14:paraId="000005B2">
      <w:pPr>
        <w:numPr>
          <w:ilvl w:val="2"/>
          <w:numId w:val="84"/>
        </w:numPr>
        <w:spacing w:line="240" w:lineRule="auto"/>
        <w:ind w:left="216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Spare uninvolved jugular foramen and HG canal as posterior spread is rare.</w:t>
      </w:r>
    </w:p>
    <w:p w:rsidR="00000000" w:rsidDel="00000000" w:rsidP="00000000" w:rsidRDefault="00000000" w:rsidRPr="00000000" w14:paraId="000005B3">
      <w:pPr>
        <w:ind w:left="0" w:firstLine="0"/>
        <w:rPr/>
      </w:pPr>
      <w:r w:rsidDel="00000000" w:rsidR="00000000" w:rsidRPr="00000000">
        <w:rPr>
          <w:rtl w:val="0"/>
        </w:rPr>
      </w:r>
    </w:p>
    <w:tbl>
      <w:tblPr>
        <w:tblStyle w:val="Table13"/>
        <w:tblW w:w="10800.0" w:type="dxa"/>
        <w:jc w:val="left"/>
        <w:tblInd w:w="28.799999999999997"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35"/>
        <w:gridCol w:w="1935"/>
        <w:gridCol w:w="2925"/>
        <w:gridCol w:w="1095"/>
        <w:gridCol w:w="3510"/>
        <w:tblGridChange w:id="0">
          <w:tblGrid>
            <w:gridCol w:w="1335"/>
            <w:gridCol w:w="1935"/>
            <w:gridCol w:w="2925"/>
            <w:gridCol w:w="1095"/>
            <w:gridCol w:w="3510"/>
          </w:tblGrid>
        </w:tblGridChange>
      </w:tblGrid>
      <w:tr>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5B4">
            <w:pPr>
              <w:widowControl w:val="0"/>
              <w:ind w:left="0" w:firstLine="0"/>
              <w:jc w:val="center"/>
              <w:rPr>
                <w:sz w:val="18"/>
                <w:szCs w:val="18"/>
              </w:rPr>
            </w:pPr>
            <w:r w:rsidDel="00000000" w:rsidR="00000000" w:rsidRPr="00000000">
              <w:rPr>
                <w:sz w:val="18"/>
                <w:szCs w:val="18"/>
                <w:rtl w:val="0"/>
              </w:rPr>
              <w:t xml:space="preserve">Primary tumor</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5B5">
            <w:pPr>
              <w:widowControl w:val="0"/>
              <w:ind w:left="0" w:firstLine="0"/>
              <w:jc w:val="center"/>
              <w:rPr>
                <w:sz w:val="18"/>
                <w:szCs w:val="18"/>
              </w:rPr>
            </w:pPr>
            <w:r w:rsidDel="00000000" w:rsidR="00000000" w:rsidRPr="00000000">
              <w:rPr>
                <w:sz w:val="18"/>
                <w:szCs w:val="18"/>
                <w:rtl w:val="0"/>
              </w:rPr>
              <w:t xml:space="preserve">Nerves at risk</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5B6">
            <w:pPr>
              <w:widowControl w:val="0"/>
              <w:ind w:left="0" w:firstLine="0"/>
              <w:jc w:val="center"/>
              <w:rPr>
                <w:sz w:val="18"/>
                <w:szCs w:val="18"/>
              </w:rPr>
            </w:pPr>
            <w:r w:rsidDel="00000000" w:rsidR="00000000" w:rsidRPr="00000000">
              <w:rPr>
                <w:sz w:val="18"/>
                <w:szCs w:val="18"/>
                <w:rtl w:val="0"/>
              </w:rPr>
              <w:t xml:space="preserve">Notes</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5B7">
            <w:pPr>
              <w:widowControl w:val="0"/>
              <w:ind w:left="0" w:firstLine="0"/>
              <w:jc w:val="center"/>
              <w:rPr>
                <w:sz w:val="18"/>
                <w:szCs w:val="18"/>
              </w:rPr>
            </w:pPr>
            <w:r w:rsidDel="00000000" w:rsidR="00000000" w:rsidRPr="00000000">
              <w:rPr>
                <w:sz w:val="18"/>
                <w:szCs w:val="18"/>
                <w:rtl w:val="0"/>
              </w:rPr>
              <w:t xml:space="preserve">Nerves at risk</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5B8">
            <w:pPr>
              <w:widowControl w:val="0"/>
              <w:ind w:left="0" w:firstLine="0"/>
              <w:jc w:val="center"/>
              <w:rPr>
                <w:sz w:val="18"/>
                <w:szCs w:val="18"/>
              </w:rPr>
            </w:pPr>
            <w:r w:rsidDel="00000000" w:rsidR="00000000" w:rsidRPr="00000000">
              <w:rPr>
                <w:sz w:val="18"/>
                <w:szCs w:val="18"/>
                <w:rtl w:val="0"/>
              </w:rPr>
              <w:t xml:space="preserve">Notes</w:t>
            </w:r>
          </w:p>
        </w:tc>
      </w:tr>
      <w:tr>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5B9">
            <w:pPr>
              <w:widowControl w:val="0"/>
              <w:ind w:left="0" w:firstLine="0"/>
              <w:jc w:val="center"/>
              <w:rPr>
                <w:sz w:val="18"/>
                <w:szCs w:val="18"/>
              </w:rPr>
            </w:pPr>
            <w:r w:rsidDel="00000000" w:rsidR="00000000" w:rsidRPr="00000000">
              <w:rPr>
                <w:sz w:val="18"/>
                <w:szCs w:val="18"/>
                <w:rtl w:val="0"/>
              </w:rPr>
              <w:t xml:space="preserve">Forehead</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5BA">
            <w:pPr>
              <w:widowControl w:val="0"/>
              <w:ind w:left="0" w:firstLine="0"/>
              <w:rPr>
                <w:b w:val="1"/>
                <w:sz w:val="18"/>
                <w:szCs w:val="18"/>
              </w:rPr>
            </w:pPr>
            <w:r w:rsidDel="00000000" w:rsidR="00000000" w:rsidRPr="00000000">
              <w:rPr>
                <w:b w:val="1"/>
                <w:sz w:val="18"/>
                <w:szCs w:val="18"/>
                <w:rtl w:val="0"/>
              </w:rPr>
              <w:t xml:space="preserve">V1</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5BB">
            <w:pPr>
              <w:widowControl w:val="0"/>
              <w:ind w:left="0" w:firstLine="0"/>
              <w:rPr>
                <w:sz w:val="18"/>
                <w:szCs w:val="18"/>
              </w:rPr>
            </w:pPr>
            <w:r w:rsidDel="00000000" w:rsidR="00000000" w:rsidRPr="00000000">
              <w:rPr>
                <w:sz w:val="18"/>
                <w:szCs w:val="18"/>
                <w:rtl w:val="0"/>
              </w:rPr>
              <w:t xml:space="preserve">Figure 5.</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5BC">
            <w:pPr>
              <w:widowControl w:val="0"/>
              <w:ind w:left="0" w:firstLine="0"/>
              <w:rPr>
                <w:sz w:val="18"/>
                <w:szCs w:val="18"/>
              </w:rPr>
            </w:pPr>
            <w:r w:rsidDel="00000000" w:rsidR="00000000" w:rsidRPr="00000000">
              <w:rPr>
                <w:sz w:val="18"/>
                <w:szCs w:val="18"/>
                <w:rtl w:val="0"/>
              </w:rPr>
              <w:t xml:space="preserve">Cavernous. Meckel.</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5BD">
            <w:pPr>
              <w:widowControl w:val="0"/>
              <w:ind w:left="0" w:firstLine="0"/>
              <w:rPr>
                <w:sz w:val="18"/>
                <w:szCs w:val="18"/>
              </w:rPr>
            </w:pPr>
            <w:r w:rsidDel="00000000" w:rsidR="00000000" w:rsidRPr="00000000">
              <w:rPr>
                <w:sz w:val="18"/>
                <w:szCs w:val="18"/>
                <w:rtl w:val="0"/>
              </w:rPr>
              <w:t xml:space="preserve">Gasserian ganglion and GSPN/Vidian (VII). </w:t>
            </w:r>
          </w:p>
        </w:tc>
      </w:tr>
      <w:tr>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5BE">
            <w:pPr>
              <w:widowControl w:val="0"/>
              <w:ind w:left="0" w:firstLine="0"/>
              <w:jc w:val="center"/>
              <w:rPr>
                <w:sz w:val="18"/>
                <w:szCs w:val="18"/>
              </w:rPr>
            </w:pPr>
            <w:r w:rsidDel="00000000" w:rsidR="00000000" w:rsidRPr="00000000">
              <w:rPr>
                <w:sz w:val="18"/>
                <w:szCs w:val="18"/>
                <w:rtl w:val="0"/>
              </w:rPr>
              <w:t xml:space="preserve">Hard palate / </w:t>
            </w:r>
          </w:p>
          <w:p w:rsidR="00000000" w:rsidDel="00000000" w:rsidP="00000000" w:rsidRDefault="00000000" w:rsidRPr="00000000" w14:paraId="000005BF">
            <w:pPr>
              <w:widowControl w:val="0"/>
              <w:ind w:left="0" w:firstLine="0"/>
              <w:jc w:val="center"/>
              <w:rPr>
                <w:sz w:val="18"/>
                <w:szCs w:val="18"/>
              </w:rPr>
            </w:pPr>
            <w:r w:rsidDel="00000000" w:rsidR="00000000" w:rsidRPr="00000000">
              <w:rPr>
                <w:sz w:val="18"/>
                <w:szCs w:val="18"/>
                <w:rtl w:val="0"/>
              </w:rPr>
              <w:t xml:space="preserve">infraorbital skin</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5C0">
            <w:pPr>
              <w:widowControl w:val="0"/>
              <w:ind w:left="0" w:firstLine="0"/>
              <w:rPr>
                <w:b w:val="1"/>
                <w:sz w:val="18"/>
                <w:szCs w:val="18"/>
              </w:rPr>
            </w:pPr>
            <w:r w:rsidDel="00000000" w:rsidR="00000000" w:rsidRPr="00000000">
              <w:rPr>
                <w:b w:val="1"/>
                <w:sz w:val="18"/>
                <w:szCs w:val="18"/>
                <w:rtl w:val="0"/>
              </w:rPr>
              <w:t xml:space="preserve">V2</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5C1">
            <w:pPr>
              <w:widowControl w:val="0"/>
              <w:ind w:left="0" w:firstLine="0"/>
              <w:rPr>
                <w:sz w:val="18"/>
                <w:szCs w:val="18"/>
              </w:rPr>
            </w:pPr>
            <w:r w:rsidDel="00000000" w:rsidR="00000000" w:rsidRPr="00000000">
              <w:rPr>
                <w:sz w:val="18"/>
                <w:szCs w:val="18"/>
                <w:rtl w:val="0"/>
              </w:rPr>
              <w:t xml:space="preserve">PPF: Fig 4b,e (yellow arrows), Fig 4e1.</w:t>
            </w:r>
          </w:p>
          <w:p w:rsidR="00000000" w:rsidDel="00000000" w:rsidP="00000000" w:rsidRDefault="00000000" w:rsidRPr="00000000" w14:paraId="000005C2">
            <w:pPr>
              <w:widowControl w:val="0"/>
              <w:ind w:left="0" w:firstLine="0"/>
              <w:rPr>
                <w:sz w:val="18"/>
                <w:szCs w:val="18"/>
              </w:rPr>
            </w:pPr>
            <w:r w:rsidDel="00000000" w:rsidR="00000000" w:rsidRPr="00000000">
              <w:rPr>
                <w:sz w:val="18"/>
                <w:szCs w:val="18"/>
                <w:rtl w:val="0"/>
              </w:rPr>
              <w:t xml:space="preserve">FR: Fig 4c,f (red arrows).</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5C3">
            <w:pPr>
              <w:widowControl w:val="0"/>
              <w:ind w:left="0" w:firstLine="0"/>
              <w:rPr>
                <w:sz w:val="18"/>
                <w:szCs w:val="18"/>
              </w:rPr>
            </w:pPr>
            <w:r w:rsidDel="00000000" w:rsidR="00000000" w:rsidRPr="00000000">
              <w:rPr>
                <w:sz w:val="18"/>
                <w:szCs w:val="18"/>
                <w:rtl w:val="0"/>
              </w:rPr>
              <w:t xml:space="preserve">VII via Vidian/GSPN</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5C4">
            <w:pPr>
              <w:widowControl w:val="0"/>
              <w:ind w:left="0" w:firstLine="0"/>
              <w:rPr>
                <w:sz w:val="18"/>
                <w:szCs w:val="18"/>
              </w:rPr>
            </w:pPr>
            <w:r w:rsidDel="00000000" w:rsidR="00000000" w:rsidRPr="00000000">
              <w:rPr>
                <w:sz w:val="18"/>
                <w:szCs w:val="18"/>
                <w:rtl w:val="0"/>
              </w:rPr>
              <w:t xml:space="preserve">Vidian canal: Figure 4e2.</w:t>
            </w:r>
          </w:p>
          <w:p w:rsidR="00000000" w:rsidDel="00000000" w:rsidP="00000000" w:rsidRDefault="00000000" w:rsidRPr="00000000" w14:paraId="000005C5">
            <w:pPr>
              <w:widowControl w:val="0"/>
              <w:ind w:left="0" w:firstLine="0"/>
              <w:rPr>
                <w:sz w:val="18"/>
                <w:szCs w:val="18"/>
              </w:rPr>
            </w:pPr>
            <w:r w:rsidDel="00000000" w:rsidR="00000000" w:rsidRPr="00000000">
              <w:rPr>
                <w:sz w:val="18"/>
                <w:szCs w:val="18"/>
                <w:rtl w:val="0"/>
              </w:rPr>
              <w:t xml:space="preserve">GSPN: Fig 4b,e (orange arrows, blue contour)</w:t>
            </w:r>
          </w:p>
        </w:tc>
      </w:tr>
      <w:tr>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5C6">
            <w:pPr>
              <w:widowControl w:val="0"/>
              <w:ind w:left="0" w:firstLine="0"/>
              <w:jc w:val="center"/>
              <w:rPr>
                <w:sz w:val="18"/>
                <w:szCs w:val="18"/>
              </w:rPr>
            </w:pPr>
            <w:r w:rsidDel="00000000" w:rsidR="00000000" w:rsidRPr="00000000">
              <w:rPr>
                <w:sz w:val="18"/>
                <w:szCs w:val="18"/>
                <w:rtl w:val="0"/>
              </w:rPr>
              <w:t xml:space="preserve">Submandibular gland / mandible </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5C7">
            <w:pPr>
              <w:widowControl w:val="0"/>
              <w:ind w:left="0" w:firstLine="0"/>
              <w:rPr>
                <w:sz w:val="18"/>
                <w:szCs w:val="18"/>
              </w:rPr>
            </w:pPr>
            <w:r w:rsidDel="00000000" w:rsidR="00000000" w:rsidRPr="00000000">
              <w:rPr>
                <w:b w:val="1"/>
                <w:sz w:val="18"/>
                <w:szCs w:val="18"/>
                <w:rtl w:val="0"/>
              </w:rPr>
              <w:t xml:space="preserve">V3 </w:t>
            </w:r>
            <w:r w:rsidDel="00000000" w:rsidR="00000000" w:rsidRPr="00000000">
              <w:rPr>
                <w:sz w:val="18"/>
                <w:szCs w:val="18"/>
                <w:rtl w:val="0"/>
              </w:rPr>
              <w:t xml:space="preserve">and XII (if deep lobe with EPE).</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5C8">
            <w:pPr>
              <w:ind w:left="0" w:firstLine="0"/>
              <w:rPr>
                <w:sz w:val="18"/>
                <w:szCs w:val="18"/>
              </w:rPr>
            </w:pPr>
            <w:r w:rsidDel="00000000" w:rsidR="00000000" w:rsidRPr="00000000">
              <w:rPr>
                <w:sz w:val="18"/>
                <w:szCs w:val="18"/>
                <w:rtl w:val="0"/>
              </w:rPr>
              <w:t xml:space="preserve">V3: Fig 2d, Fig 4b,e (red arrows).</w:t>
            </w:r>
          </w:p>
          <w:p w:rsidR="00000000" w:rsidDel="00000000" w:rsidP="00000000" w:rsidRDefault="00000000" w:rsidRPr="00000000" w14:paraId="000005C9">
            <w:pPr>
              <w:ind w:left="0" w:firstLine="0"/>
              <w:rPr>
                <w:sz w:val="18"/>
                <w:szCs w:val="18"/>
              </w:rPr>
            </w:pPr>
            <w:r w:rsidDel="00000000" w:rsidR="00000000" w:rsidRPr="00000000">
              <w:rPr>
                <w:sz w:val="18"/>
                <w:szCs w:val="18"/>
                <w:rtl w:val="0"/>
              </w:rPr>
              <w:t xml:space="preserve">XII: Fig 6e.</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5CA">
            <w:pPr>
              <w:widowControl w:val="0"/>
              <w:ind w:left="0" w:firstLine="0"/>
              <w:rPr>
                <w:sz w:val="18"/>
                <w:szCs w:val="18"/>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5CB">
            <w:pPr>
              <w:widowControl w:val="0"/>
              <w:ind w:left="0" w:firstLine="0"/>
              <w:rPr>
                <w:sz w:val="18"/>
                <w:szCs w:val="18"/>
              </w:rPr>
            </w:pPr>
            <w:r w:rsidDel="00000000" w:rsidR="00000000" w:rsidRPr="00000000">
              <w:rPr>
                <w:rtl w:val="0"/>
              </w:rPr>
            </w:r>
          </w:p>
        </w:tc>
      </w:tr>
      <w:tr>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5CC">
            <w:pPr>
              <w:widowControl w:val="0"/>
              <w:ind w:left="0" w:firstLine="0"/>
              <w:jc w:val="center"/>
              <w:rPr>
                <w:sz w:val="18"/>
                <w:szCs w:val="18"/>
              </w:rPr>
            </w:pPr>
            <w:r w:rsidDel="00000000" w:rsidR="00000000" w:rsidRPr="00000000">
              <w:rPr>
                <w:sz w:val="18"/>
                <w:szCs w:val="18"/>
                <w:rtl w:val="0"/>
              </w:rPr>
              <w:t xml:space="preserve">Parotid</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5CD">
            <w:pPr>
              <w:widowControl w:val="0"/>
              <w:ind w:left="0" w:firstLine="0"/>
              <w:rPr>
                <w:sz w:val="18"/>
                <w:szCs w:val="18"/>
              </w:rPr>
            </w:pPr>
            <w:r w:rsidDel="00000000" w:rsidR="00000000" w:rsidRPr="00000000">
              <w:rPr>
                <w:b w:val="1"/>
                <w:sz w:val="18"/>
                <w:szCs w:val="18"/>
                <w:rtl w:val="0"/>
              </w:rPr>
              <w:t xml:space="preserve">VII </w:t>
            </w:r>
            <w:r w:rsidDel="00000000" w:rsidR="00000000" w:rsidRPr="00000000">
              <w:rPr>
                <w:sz w:val="18"/>
                <w:szCs w:val="18"/>
                <w:rtl w:val="0"/>
              </w:rPr>
              <w:t xml:space="preserve">(includes all three segments of CN VII)</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5CE">
            <w:pPr>
              <w:widowControl w:val="0"/>
              <w:ind w:left="0" w:firstLine="0"/>
              <w:rPr>
                <w:sz w:val="18"/>
                <w:szCs w:val="18"/>
              </w:rPr>
            </w:pPr>
            <w:r w:rsidDel="00000000" w:rsidR="00000000" w:rsidRPr="00000000">
              <w:rPr>
                <w:sz w:val="18"/>
                <w:szCs w:val="18"/>
                <w:rtl w:val="0"/>
              </w:rPr>
              <w:t xml:space="preserve">Fig 3c,f (red/orange/purple arrows). [</w:t>
            </w:r>
            <w:hyperlink r:id="rId381">
              <w:r w:rsidDel="00000000" w:rsidR="00000000" w:rsidRPr="00000000">
                <w:rPr>
                  <w:sz w:val="18"/>
                  <w:szCs w:val="18"/>
                  <w:rtl w:val="0"/>
                </w:rPr>
                <w:t xml:space="preserve">Scrollable atlas</w:t>
              </w:r>
            </w:hyperlink>
            <w:r w:rsidDel="00000000" w:rsidR="00000000" w:rsidRPr="00000000">
              <w:rPr>
                <w:sz w:val="18"/>
                <w:szCs w:val="18"/>
                <w:rtl w:val="0"/>
              </w:rPr>
              <w:t xml:space="preserve">]</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5CF">
            <w:pPr>
              <w:widowControl w:val="0"/>
              <w:ind w:left="0" w:firstLine="0"/>
              <w:rPr>
                <w:sz w:val="18"/>
                <w:szCs w:val="18"/>
              </w:rPr>
            </w:pPr>
            <w:r w:rsidDel="00000000" w:rsidR="00000000" w:rsidRPr="00000000">
              <w:rPr>
                <w:sz w:val="18"/>
                <w:szCs w:val="18"/>
                <w:rtl w:val="0"/>
              </w:rPr>
              <w:t xml:space="preserve">V3 via ATN</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5D0">
            <w:pPr>
              <w:widowControl w:val="0"/>
              <w:ind w:left="0" w:firstLine="0"/>
              <w:rPr>
                <w:sz w:val="18"/>
                <w:szCs w:val="18"/>
              </w:rPr>
            </w:pPr>
            <w:r w:rsidDel="00000000" w:rsidR="00000000" w:rsidRPr="00000000">
              <w:rPr>
                <w:sz w:val="18"/>
                <w:szCs w:val="18"/>
                <w:rtl w:val="0"/>
              </w:rPr>
              <w:t xml:space="preserve">Fig 3b (yellow arrow) and 3e (orange contour)</w:t>
            </w:r>
          </w:p>
        </w:tc>
      </w:tr>
      <w:tr>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5D1">
            <w:pPr>
              <w:widowControl w:val="0"/>
              <w:ind w:left="0" w:firstLine="0"/>
              <w:jc w:val="center"/>
              <w:rPr>
                <w:sz w:val="18"/>
                <w:szCs w:val="18"/>
              </w:rPr>
            </w:pPr>
            <w:r w:rsidDel="00000000" w:rsidR="00000000" w:rsidRPr="00000000">
              <w:rPr>
                <w:sz w:val="18"/>
                <w:szCs w:val="18"/>
                <w:rtl w:val="0"/>
              </w:rPr>
              <w:t xml:space="preserve">Nasopharynx</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5D2">
            <w:pPr>
              <w:widowControl w:val="0"/>
              <w:ind w:left="0" w:firstLine="0"/>
              <w:rPr>
                <w:sz w:val="18"/>
                <w:szCs w:val="18"/>
              </w:rPr>
            </w:pPr>
            <w:r w:rsidDel="00000000" w:rsidR="00000000" w:rsidRPr="00000000">
              <w:rPr>
                <w:b w:val="1"/>
                <w:sz w:val="18"/>
                <w:szCs w:val="18"/>
                <w:rtl w:val="0"/>
              </w:rPr>
              <w:t xml:space="preserve">V3, XII</w:t>
            </w:r>
            <w:r w:rsidDel="00000000" w:rsidR="00000000" w:rsidRPr="00000000">
              <w:rPr>
                <w:sz w:val="18"/>
                <w:szCs w:val="18"/>
                <w:rtl w:val="0"/>
              </w:rPr>
              <w:t xml:space="preserve">. </w:t>
            </w:r>
          </w:p>
          <w:p w:rsidR="00000000" w:rsidDel="00000000" w:rsidP="00000000" w:rsidRDefault="00000000" w:rsidRPr="00000000" w14:paraId="000005D3">
            <w:pPr>
              <w:widowControl w:val="0"/>
              <w:ind w:left="0" w:firstLine="0"/>
              <w:rPr>
                <w:sz w:val="18"/>
                <w:szCs w:val="18"/>
              </w:rPr>
            </w:pPr>
            <w:r w:rsidDel="00000000" w:rsidR="00000000" w:rsidRPr="00000000">
              <w:rPr>
                <w:sz w:val="18"/>
                <w:szCs w:val="18"/>
                <w:rtl w:val="0"/>
              </w:rPr>
              <w:t xml:space="preserve">Cavernous sinus. Meckel.</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5D4">
            <w:pPr>
              <w:widowControl w:val="0"/>
              <w:ind w:left="0" w:firstLine="0"/>
              <w:rPr>
                <w:sz w:val="18"/>
                <w:szCs w:val="18"/>
              </w:rPr>
            </w:pPr>
            <w:r w:rsidDel="00000000" w:rsidR="00000000" w:rsidRPr="00000000">
              <w:rPr>
                <w:sz w:val="18"/>
                <w:szCs w:val="18"/>
                <w:rtl w:val="0"/>
              </w:rPr>
              <w:t xml:space="preserve">Figure 6.</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5D5">
            <w:pPr>
              <w:widowControl w:val="0"/>
              <w:ind w:left="0" w:firstLine="0"/>
              <w:rPr>
                <w:sz w:val="18"/>
                <w:szCs w:val="18"/>
              </w:rPr>
            </w:pPr>
            <w:r w:rsidDel="00000000" w:rsidR="00000000" w:rsidRPr="00000000">
              <w:rPr>
                <w:sz w:val="18"/>
                <w:szCs w:val="18"/>
                <w:rtl w:val="0"/>
              </w:rPr>
              <w:t xml:space="preserve">VII via Vidian/GSPN</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5D6">
            <w:pPr>
              <w:widowControl w:val="0"/>
              <w:ind w:left="0" w:firstLine="0"/>
              <w:rPr>
                <w:sz w:val="18"/>
                <w:szCs w:val="18"/>
              </w:rPr>
            </w:pPr>
            <w:r w:rsidDel="00000000" w:rsidR="00000000" w:rsidRPr="00000000">
              <w:rPr>
                <w:sz w:val="18"/>
                <w:szCs w:val="18"/>
                <w:rtl w:val="0"/>
              </w:rPr>
              <w:t xml:space="preserve">Vidian canal: Figure 4e2.</w:t>
            </w:r>
          </w:p>
          <w:p w:rsidR="00000000" w:rsidDel="00000000" w:rsidP="00000000" w:rsidRDefault="00000000" w:rsidRPr="00000000" w14:paraId="000005D7">
            <w:pPr>
              <w:widowControl w:val="0"/>
              <w:ind w:left="0" w:firstLine="0"/>
              <w:rPr>
                <w:sz w:val="18"/>
                <w:szCs w:val="18"/>
              </w:rPr>
            </w:pPr>
            <w:r w:rsidDel="00000000" w:rsidR="00000000" w:rsidRPr="00000000">
              <w:rPr>
                <w:sz w:val="18"/>
                <w:szCs w:val="18"/>
                <w:rtl w:val="0"/>
              </w:rPr>
              <w:t xml:space="preserve">GSPN: Fig 4b,e (orange arrows, blue contour)</w:t>
            </w:r>
          </w:p>
        </w:tc>
      </w:tr>
    </w:tbl>
    <w:p w:rsidR="00000000" w:rsidDel="00000000" w:rsidP="00000000" w:rsidRDefault="00000000" w:rsidRPr="00000000" w14:paraId="000005D8">
      <w:pPr>
        <w:spacing w:line="240" w:lineRule="auto"/>
        <w:ind w:left="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5D9">
      <w:pPr>
        <w:pStyle w:val="Heading2"/>
        <w:spacing w:line="240" w:lineRule="auto"/>
        <w:rPr/>
      </w:pPr>
      <w:bookmarkStart w:colFirst="0" w:colLast="0" w:name="_m96wuhlf8mdp" w:id="110"/>
      <w:bookmarkEnd w:id="110"/>
      <w:hyperlink w:anchor="_yc56opxk661h">
        <w:r w:rsidDel="00000000" w:rsidR="00000000" w:rsidRPr="00000000">
          <w:rPr>
            <w:rtl w:val="0"/>
          </w:rPr>
          <w:t xml:space="preserve">Follow up: General</w:t>
        </w:r>
      </w:hyperlink>
      <w:r w:rsidDel="00000000" w:rsidR="00000000" w:rsidRPr="00000000">
        <w:rPr>
          <w:rtl w:val="0"/>
        </w:rPr>
      </w:r>
    </w:p>
    <w:p w:rsidR="00000000" w:rsidDel="00000000" w:rsidP="00000000" w:rsidRDefault="00000000" w:rsidRPr="00000000" w14:paraId="000005DA">
      <w:pPr>
        <w:numPr>
          <w:ilvl w:val="0"/>
          <w:numId w:val="35"/>
        </w:numPr>
        <w:rPr>
          <w:u w:val="none"/>
        </w:rPr>
      </w:pPr>
      <w:r w:rsidDel="00000000" w:rsidR="00000000" w:rsidRPr="00000000">
        <w:rPr>
          <w:b w:val="1"/>
          <w:rtl w:val="0"/>
        </w:rPr>
        <w:t xml:space="preserve">ASCO Guideline: </w:t>
      </w:r>
      <w:hyperlink r:id="rId382">
        <w:r w:rsidDel="00000000" w:rsidR="00000000" w:rsidRPr="00000000">
          <w:rPr>
            <w:b w:val="1"/>
            <w:rtl w:val="0"/>
          </w:rPr>
          <w:t xml:space="preserve">Head and Neck Cancer Survivorship Care</w:t>
        </w:r>
      </w:hyperlink>
      <w:r w:rsidDel="00000000" w:rsidR="00000000" w:rsidRPr="00000000">
        <w:rPr>
          <w:b w:val="1"/>
          <w:i w:val="1"/>
          <w:rtl w:val="0"/>
        </w:rPr>
        <w:t xml:space="preserve"> </w:t>
      </w:r>
      <w:r w:rsidDel="00000000" w:rsidR="00000000" w:rsidRPr="00000000">
        <w:rPr>
          <w:i w:val="1"/>
          <w:rtl w:val="0"/>
        </w:rPr>
        <w:t xml:space="preserve">February 27, 2017</w:t>
      </w:r>
    </w:p>
    <w:p w:rsidR="00000000" w:rsidDel="00000000" w:rsidP="00000000" w:rsidRDefault="00000000" w:rsidRPr="00000000" w14:paraId="000005DB">
      <w:pPr>
        <w:numPr>
          <w:ilvl w:val="1"/>
          <w:numId w:val="35"/>
        </w:numPr>
        <w:ind w:left="1440" w:hanging="360"/>
        <w:rPr>
          <w:u w:val="none"/>
        </w:rPr>
      </w:pPr>
      <w:r w:rsidDel="00000000" w:rsidR="00000000" w:rsidRPr="00000000">
        <w:rPr>
          <w:rtl w:val="0"/>
        </w:rPr>
        <w:t xml:space="preserve">A team-based approach requiring PCP, oncologists, otolaryngologists, dentists, and other allied professionals is necessary.</w:t>
      </w:r>
    </w:p>
    <w:p w:rsidR="00000000" w:rsidDel="00000000" w:rsidP="00000000" w:rsidRDefault="00000000" w:rsidRPr="00000000" w14:paraId="000005DC">
      <w:pPr>
        <w:numPr>
          <w:ilvl w:val="1"/>
          <w:numId w:val="35"/>
        </w:numPr>
        <w:ind w:left="1440" w:hanging="360"/>
        <w:rPr>
          <w:u w:val="none"/>
        </w:rPr>
      </w:pPr>
      <w:r w:rsidDel="00000000" w:rsidR="00000000" w:rsidRPr="00000000">
        <w:rPr>
          <w:rtl w:val="0"/>
        </w:rPr>
        <w:t xml:space="preserve">Health promotion is criticall, particularly regarding tobacco cessation and dental care. </w:t>
      </w:r>
      <w:r w:rsidDel="00000000" w:rsidR="00000000" w:rsidRPr="00000000">
        <w:rPr>
          <w:rtl w:val="0"/>
        </w:rPr>
      </w:r>
    </w:p>
    <w:p w:rsidR="00000000" w:rsidDel="00000000" w:rsidP="00000000" w:rsidRDefault="00000000" w:rsidRPr="00000000" w14:paraId="000005DD">
      <w:pPr>
        <w:numPr>
          <w:ilvl w:val="0"/>
          <w:numId w:val="98"/>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Definitive RT: Assess 6-8 weeks after treatment.</w:t>
      </w:r>
    </w:p>
    <w:p w:rsidR="00000000" w:rsidDel="00000000" w:rsidP="00000000" w:rsidRDefault="00000000" w:rsidRPr="00000000" w14:paraId="000005DE">
      <w:pPr>
        <w:numPr>
          <w:ilvl w:val="0"/>
          <w:numId w:val="98"/>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If persistent disease or progression, obtain CT or MRI with salvage for biopsy-proven disease.</w:t>
      </w:r>
    </w:p>
    <w:p w:rsidR="00000000" w:rsidDel="00000000" w:rsidP="00000000" w:rsidRDefault="00000000" w:rsidRPr="00000000" w14:paraId="000005DF">
      <w:pPr>
        <w:numPr>
          <w:ilvl w:val="0"/>
          <w:numId w:val="98"/>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If response at 6-8 weeks post-treatment, obtain PET-CT at 3-4 months. </w:t>
      </w:r>
    </w:p>
    <w:p w:rsidR="00000000" w:rsidDel="00000000" w:rsidP="00000000" w:rsidRDefault="00000000" w:rsidRPr="00000000" w14:paraId="000005E0">
      <w:pPr>
        <w:numPr>
          <w:ilvl w:val="1"/>
          <w:numId w:val="98"/>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If node is &lt; 1 cm and PET+ or &gt; 1 cm and PET-, observe vs. salvage neck dissection.</w:t>
      </w:r>
    </w:p>
    <w:p w:rsidR="00000000" w:rsidDel="00000000" w:rsidP="00000000" w:rsidRDefault="00000000" w:rsidRPr="00000000" w14:paraId="000005E1">
      <w:pPr>
        <w:numPr>
          <w:ilvl w:val="0"/>
          <w:numId w:val="98"/>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F/u imaging within 6 mo of tx (PET/CT within 12w if definitive), then as indicated “based on worrisome signs/symptoms, smoking history and areas inaccessible to the exam.”</w:t>
      </w:r>
    </w:p>
    <w:p w:rsidR="00000000" w:rsidDel="00000000" w:rsidP="00000000" w:rsidRDefault="00000000" w:rsidRPr="00000000" w14:paraId="000005E2">
      <w:pPr>
        <w:numPr>
          <w:ilvl w:val="0"/>
          <w:numId w:val="98"/>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Exam and nasopharyngolaryngoscopy are most important for this pts.</w:t>
      </w:r>
    </w:p>
    <w:p w:rsidR="00000000" w:rsidDel="00000000" w:rsidP="00000000" w:rsidRDefault="00000000" w:rsidRPr="00000000" w14:paraId="000005E3">
      <w:pPr>
        <w:numPr>
          <w:ilvl w:val="0"/>
          <w:numId w:val="98"/>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Year 1 q3 mo (1-3 mo), Year 2 q4 mo (2-6 m</w:t>
      </w:r>
      <w:r w:rsidDel="00000000" w:rsidR="00000000" w:rsidRPr="00000000">
        <w:rPr>
          <w:rtl w:val="0"/>
        </w:rPr>
        <w:t xml:space="preserve">o</w:t>
      </w:r>
      <w:r w:rsidDel="00000000" w:rsidR="00000000" w:rsidRPr="00000000">
        <w:rPr>
          <w:rFonts w:ascii="Times New Roman" w:cs="Times New Roman" w:eastAsia="Times New Roman" w:hAnsi="Times New Roman"/>
          <w:sz w:val="20"/>
          <w:szCs w:val="20"/>
          <w:rtl w:val="0"/>
        </w:rPr>
        <w:t xml:space="preserve">), Years 3-5 q6 mo (4-8 mo), yearly after 5 years. </w:t>
      </w:r>
      <w:r w:rsidDel="00000000" w:rsidR="00000000" w:rsidRPr="00000000">
        <w:rPr>
          <w:rtl w:val="0"/>
        </w:rPr>
      </w:r>
    </w:p>
    <w:p w:rsidR="00000000" w:rsidDel="00000000" w:rsidP="00000000" w:rsidRDefault="00000000" w:rsidRPr="00000000" w14:paraId="000005E4">
      <w:pPr>
        <w:numPr>
          <w:ilvl w:val="0"/>
          <w:numId w:val="98"/>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90% of recurrences occur </w:t>
      </w:r>
      <w:r w:rsidDel="00000000" w:rsidR="00000000" w:rsidRPr="00000000">
        <w:rPr>
          <w:rtl w:val="0"/>
        </w:rPr>
        <w:t xml:space="preserve">in the first</w:t>
      </w:r>
      <w:r w:rsidDel="00000000" w:rsidR="00000000" w:rsidRPr="00000000">
        <w:rPr>
          <w:rFonts w:ascii="Times New Roman" w:cs="Times New Roman" w:eastAsia="Times New Roman" w:hAnsi="Times New Roman"/>
          <w:sz w:val="20"/>
          <w:szCs w:val="20"/>
          <w:rtl w:val="0"/>
        </w:rPr>
        <w:t xml:space="preserve"> 2-3 years.</w:t>
      </w:r>
    </w:p>
    <w:p w:rsidR="00000000" w:rsidDel="00000000" w:rsidP="00000000" w:rsidRDefault="00000000" w:rsidRPr="00000000" w14:paraId="000005E5">
      <w:pPr>
        <w:numPr>
          <w:ilvl w:val="0"/>
          <w:numId w:val="98"/>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TSH q6-12 mo (25% develop hypothyroidism).</w:t>
      </w:r>
    </w:p>
    <w:p w:rsidR="00000000" w:rsidDel="00000000" w:rsidP="00000000" w:rsidRDefault="00000000" w:rsidRPr="00000000" w14:paraId="000005E6">
      <w:pPr>
        <w:numPr>
          <w:ilvl w:val="0"/>
          <w:numId w:val="98"/>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Carotid eval, dental eval, speech and swallow as needed, audiology eval.</w:t>
      </w:r>
    </w:p>
    <w:p w:rsidR="00000000" w:rsidDel="00000000" w:rsidP="00000000" w:rsidRDefault="00000000" w:rsidRPr="00000000" w14:paraId="000005E7">
      <w:pPr>
        <w:numPr>
          <w:ilvl w:val="0"/>
          <w:numId w:val="98"/>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Each week of extended tx time can decrease the rate of local control by 10-12% due to accelerated repopulation.</w:t>
      </w:r>
    </w:p>
    <w:p w:rsidR="00000000" w:rsidDel="00000000" w:rsidP="00000000" w:rsidRDefault="00000000" w:rsidRPr="00000000" w14:paraId="000005E8">
      <w:pPr>
        <w:pStyle w:val="Heading1"/>
        <w:ind w:left="0" w:firstLine="0"/>
        <w:rPr/>
        <w:sectPr>
          <w:type w:val="nextPage"/>
          <w:pgSz w:h="15840" w:w="12240"/>
          <w:pgMar w:bottom="720" w:top="720" w:left="720" w:right="720" w:header="720" w:footer="720"/>
          <w:cols w:equalWidth="0"/>
        </w:sectPr>
      </w:pPr>
      <w:bookmarkStart w:colFirst="0" w:colLast="0" w:name="_hp4u99cxd2zk" w:id="111"/>
      <w:bookmarkEnd w:id="111"/>
      <w:r w:rsidDel="00000000" w:rsidR="00000000" w:rsidRPr="00000000">
        <w:rPr>
          <w:rtl w:val="0"/>
        </w:rPr>
      </w:r>
    </w:p>
    <w:p w:rsidR="00000000" w:rsidDel="00000000" w:rsidP="00000000" w:rsidRDefault="00000000" w:rsidRPr="00000000" w14:paraId="000005E9">
      <w:pPr>
        <w:pStyle w:val="Heading1"/>
        <w:ind w:left="0" w:firstLine="0"/>
        <w:rPr>
          <w:color w:val="000000"/>
        </w:rPr>
      </w:pPr>
      <w:bookmarkStart w:colFirst="0" w:colLast="0" w:name="_efleyl35shtk" w:id="112"/>
      <w:bookmarkEnd w:id="112"/>
      <w:hyperlink w:anchor="_vck8hkip1cj">
        <w:r w:rsidDel="00000000" w:rsidR="00000000" w:rsidRPr="00000000">
          <w:rPr>
            <w:color w:val="000000"/>
            <w:rtl w:val="0"/>
          </w:rPr>
          <w:t xml:space="preserve">Future Directions</w:t>
        </w:r>
      </w:hyperlink>
      <w:r w:rsidDel="00000000" w:rsidR="00000000" w:rsidRPr="00000000">
        <w:rPr>
          <w:rtl w:val="0"/>
        </w:rPr>
      </w:r>
    </w:p>
    <w:p w:rsidR="00000000" w:rsidDel="00000000" w:rsidP="00000000" w:rsidRDefault="00000000" w:rsidRPr="00000000" w14:paraId="000005EA">
      <w:pPr>
        <w:ind w:left="0" w:firstLine="0"/>
        <w:rPr/>
      </w:pPr>
      <w:r w:rsidDel="00000000" w:rsidR="00000000" w:rsidRPr="00000000">
        <w:rPr>
          <w:rtl w:val="0"/>
        </w:rPr>
        <w:t xml:space="preserve">See NCTN Trial Portfolios by Disease Site: </w:t>
      </w:r>
      <w:r w:rsidDel="00000000" w:rsidR="00000000" w:rsidRPr="00000000">
        <w:rPr>
          <w:rtl w:val="0"/>
        </w:rPr>
        <w:t xml:space="preserve">[</w:t>
      </w:r>
      <w:hyperlink r:id="rId383">
        <w:r w:rsidDel="00000000" w:rsidR="00000000" w:rsidRPr="00000000">
          <w:rPr>
            <w:rtl w:val="0"/>
          </w:rPr>
          <w:t xml:space="preserve">H&amp;N</w:t>
        </w:r>
      </w:hyperlink>
      <w:r w:rsidDel="00000000" w:rsidR="00000000" w:rsidRPr="00000000">
        <w:rPr>
          <w:rtl w:val="0"/>
        </w:rPr>
        <w:t xml:space="preserve">]</w:t>
      </w:r>
    </w:p>
    <w:p w:rsidR="00000000" w:rsidDel="00000000" w:rsidP="00000000" w:rsidRDefault="00000000" w:rsidRPr="00000000" w14:paraId="000005EB">
      <w:pPr>
        <w:pStyle w:val="Heading2"/>
        <w:spacing w:after="46" w:before="0" w:line="240" w:lineRule="auto"/>
        <w:jc w:val="left"/>
        <w:rPr/>
      </w:pPr>
      <w:r w:rsidDel="00000000" w:rsidR="00000000" w:rsidRPr="00000000">
        <w:rPr>
          <w:rtl w:val="0"/>
        </w:rPr>
      </w:r>
    </w:p>
    <w:p w:rsidR="00000000" w:rsidDel="00000000" w:rsidP="00000000" w:rsidRDefault="00000000" w:rsidRPr="00000000" w14:paraId="000005EC">
      <w:pPr>
        <w:pStyle w:val="Heading2"/>
        <w:rPr/>
      </w:pPr>
      <w:bookmarkStart w:colFirst="0" w:colLast="0" w:name="_lqh5q8iup5fq" w:id="113"/>
      <w:bookmarkEnd w:id="113"/>
      <w:r w:rsidDel="00000000" w:rsidR="00000000" w:rsidRPr="00000000">
        <w:rPr>
          <w:rtl w:val="0"/>
        </w:rPr>
        <w:t xml:space="preserve">General H&amp;N </w:t>
      </w:r>
    </w:p>
    <w:p w:rsidR="00000000" w:rsidDel="00000000" w:rsidP="00000000" w:rsidRDefault="00000000" w:rsidRPr="00000000" w14:paraId="000005ED">
      <w:pPr>
        <w:numPr>
          <w:ilvl w:val="0"/>
          <w:numId w:val="70"/>
        </w:numPr>
      </w:pPr>
      <w:r w:rsidDel="00000000" w:rsidR="00000000" w:rsidRPr="00000000">
        <w:rPr>
          <w:rtl w:val="0"/>
        </w:rPr>
        <w:t xml:space="preserve">See [</w:t>
      </w:r>
      <w:hyperlink w:anchor="kix.n2owdq2fmxuj">
        <w:r w:rsidDel="00000000" w:rsidR="00000000" w:rsidRPr="00000000">
          <w:rPr>
            <w:b w:val="1"/>
            <w:rtl w:val="0"/>
          </w:rPr>
          <w:t xml:space="preserve">NRG-HN005</w:t>
        </w:r>
      </w:hyperlink>
      <w:r w:rsidDel="00000000" w:rsidR="00000000" w:rsidRPr="00000000">
        <w:rPr>
          <w:rtl w:val="0"/>
        </w:rPr>
        <w:t xml:space="preserve">]: Phase II/III. DAHANCA-style </w:t>
      </w:r>
      <w:r w:rsidDel="00000000" w:rsidR="00000000" w:rsidRPr="00000000">
        <w:rPr>
          <w:b w:val="1"/>
          <w:rtl w:val="0"/>
        </w:rPr>
        <w:t xml:space="preserve">70</w:t>
      </w:r>
      <w:r w:rsidDel="00000000" w:rsidR="00000000" w:rsidRPr="00000000">
        <w:rPr>
          <w:b w:val="1"/>
          <w:rtl w:val="0"/>
        </w:rPr>
        <w:t xml:space="preserve">/30/CDDP x2c </w:t>
      </w:r>
      <w:r w:rsidDel="00000000" w:rsidR="00000000" w:rsidRPr="00000000">
        <w:rPr>
          <w:b w:val="1"/>
          <w:rtl w:val="0"/>
        </w:rPr>
        <w:t xml:space="preserve">vs. 60/30/CDDP x2c vs. vs. 60/30/Nivo</w:t>
      </w:r>
      <w:r w:rsidDel="00000000" w:rsidR="00000000" w:rsidRPr="00000000">
        <w:rPr>
          <w:rtl w:val="0"/>
        </w:rPr>
        <w:t xml:space="preserve">.</w:t>
      </w:r>
    </w:p>
    <w:p w:rsidR="00000000" w:rsidDel="00000000" w:rsidP="00000000" w:rsidRDefault="00000000" w:rsidRPr="00000000" w14:paraId="000005EE">
      <w:pPr>
        <w:numPr>
          <w:ilvl w:val="1"/>
          <w:numId w:val="70"/>
        </w:numPr>
        <w:ind w:left="1440" w:hanging="360"/>
      </w:pPr>
      <w:r w:rsidDel="00000000" w:rsidR="00000000" w:rsidRPr="00000000">
        <w:rPr>
          <w:rFonts w:ascii="Gungsuh" w:cs="Gungsuh" w:eastAsia="Gungsuh" w:hAnsi="Gungsuh"/>
          <w:rtl w:val="0"/>
        </w:rPr>
        <w:t xml:space="preserve">Untreated, early stage p16(+) OP non-smoking associated ( ≤ 10 pack years).</w:t>
      </w:r>
    </w:p>
    <w:p w:rsidR="00000000" w:rsidDel="00000000" w:rsidP="00000000" w:rsidRDefault="00000000" w:rsidRPr="00000000" w14:paraId="000005EF">
      <w:pPr>
        <w:numPr>
          <w:ilvl w:val="1"/>
          <w:numId w:val="70"/>
        </w:numPr>
        <w:ind w:left="1440" w:hanging="360"/>
      </w:pPr>
      <w:r w:rsidDel="00000000" w:rsidR="00000000" w:rsidRPr="00000000">
        <w:rPr>
          <w:rtl w:val="0"/>
        </w:rPr>
        <w:t xml:space="preserve">70 Gy in six weeks (DAHANCA-style) on the control arm per [</w:t>
      </w:r>
      <w:hyperlink w:anchor="vglx194p7sw8">
        <w:r w:rsidDel="00000000" w:rsidR="00000000" w:rsidRPr="00000000">
          <w:rPr>
            <w:rtl w:val="0"/>
          </w:rPr>
          <w:t xml:space="preserve">RTOG 10-16</w:t>
        </w:r>
      </w:hyperlink>
      <w:r w:rsidDel="00000000" w:rsidR="00000000" w:rsidRPr="00000000">
        <w:rPr>
          <w:rtl w:val="0"/>
        </w:rPr>
        <w:t xml:space="preserve">].</w:t>
      </w:r>
    </w:p>
    <w:p w:rsidR="00000000" w:rsidDel="00000000" w:rsidP="00000000" w:rsidRDefault="00000000" w:rsidRPr="00000000" w14:paraId="000005F0">
      <w:pPr>
        <w:numPr>
          <w:ilvl w:val="0"/>
          <w:numId w:val="70"/>
        </w:numPr>
      </w:pPr>
      <w:r w:rsidDel="00000000" w:rsidR="00000000" w:rsidRPr="00000000">
        <w:rPr>
          <w:b w:val="1"/>
          <w:rtl w:val="0"/>
        </w:rPr>
        <w:t xml:space="preserve">EA3161 </w:t>
      </w:r>
      <w:r w:rsidDel="00000000" w:rsidR="00000000" w:rsidRPr="00000000">
        <w:rPr>
          <w:rtl w:val="0"/>
        </w:rPr>
        <w:t xml:space="preserve">[</w:t>
      </w:r>
      <w:hyperlink r:id="rId384">
        <w:r w:rsidDel="00000000" w:rsidR="00000000" w:rsidRPr="00000000">
          <w:rPr>
            <w:rtl w:val="0"/>
          </w:rPr>
          <w:t xml:space="preserve">NCT03811015</w:t>
        </w:r>
      </w:hyperlink>
      <w:r w:rsidDel="00000000" w:rsidR="00000000" w:rsidRPr="00000000">
        <w:rPr>
          <w:rtl w:val="0"/>
        </w:rPr>
        <w:t xml:space="preserve">]: Phase II/III. </w:t>
      </w:r>
      <w:r w:rsidDel="00000000" w:rsidR="00000000" w:rsidRPr="00000000">
        <w:rPr>
          <w:rFonts w:ascii="Cardo" w:cs="Cardo" w:eastAsia="Cardo" w:hAnsi="Cardo"/>
          <w:b w:val="1"/>
          <w:rtl w:val="0"/>
        </w:rPr>
        <w:t xml:space="preserve">CCRT→ ± Maintenance Nivolumab</w:t>
      </w:r>
      <w:r w:rsidDel="00000000" w:rsidR="00000000" w:rsidRPr="00000000">
        <w:rPr>
          <w:rtl w:val="0"/>
        </w:rPr>
        <w:t xml:space="preserve">.</w:t>
      </w:r>
    </w:p>
    <w:p w:rsidR="00000000" w:rsidDel="00000000" w:rsidP="00000000" w:rsidRDefault="00000000" w:rsidRPr="00000000" w14:paraId="000005F1">
      <w:pPr>
        <w:numPr>
          <w:ilvl w:val="1"/>
          <w:numId w:val="70"/>
        </w:numPr>
        <w:ind w:left="1440" w:hanging="360"/>
      </w:pPr>
      <w:r w:rsidDel="00000000" w:rsidR="00000000" w:rsidRPr="00000000">
        <w:rPr>
          <w:rtl w:val="0"/>
        </w:rPr>
        <w:t xml:space="preserve">Untreated, locally advanced p16(+) OP.</w:t>
      </w:r>
    </w:p>
    <w:p w:rsidR="00000000" w:rsidDel="00000000" w:rsidP="00000000" w:rsidRDefault="00000000" w:rsidRPr="00000000" w14:paraId="000005F2">
      <w:pPr>
        <w:numPr>
          <w:ilvl w:val="0"/>
          <w:numId w:val="70"/>
        </w:numPr>
      </w:pPr>
      <w:r w:rsidDel="00000000" w:rsidR="00000000" w:rsidRPr="00000000">
        <w:rPr>
          <w:b w:val="1"/>
          <w:rtl w:val="0"/>
        </w:rPr>
        <w:t xml:space="preserve">JAVELIN H&amp;N 100</w:t>
      </w:r>
      <w:r w:rsidDel="00000000" w:rsidR="00000000" w:rsidRPr="00000000">
        <w:rPr>
          <w:rtl w:val="0"/>
        </w:rPr>
        <w:t xml:space="preserve"> [</w:t>
      </w:r>
      <w:hyperlink r:id="rId385">
        <w:r w:rsidDel="00000000" w:rsidR="00000000" w:rsidRPr="00000000">
          <w:rPr>
            <w:rtl w:val="0"/>
          </w:rPr>
          <w:t xml:space="preserve">N Lee NCT02952586</w:t>
        </w:r>
      </w:hyperlink>
      <w:r w:rsidDel="00000000" w:rsidR="00000000" w:rsidRPr="00000000">
        <w:rPr>
          <w:rtl w:val="0"/>
        </w:rPr>
        <w:t xml:space="preserve">]: Phase III. </w:t>
      </w:r>
      <w:r w:rsidDel="00000000" w:rsidR="00000000" w:rsidRPr="00000000">
        <w:rPr>
          <w:b w:val="1"/>
          <w:rtl w:val="0"/>
        </w:rPr>
        <w:t xml:space="preserve">CDDPRT ± Avelumab </w:t>
      </w:r>
      <w:r w:rsidDel="00000000" w:rsidR="00000000" w:rsidRPr="00000000">
        <w:rPr>
          <w:rtl w:val="0"/>
        </w:rPr>
        <w:t xml:space="preserve">(Concurrent and adjuvant)</w:t>
      </w:r>
      <w:r w:rsidDel="00000000" w:rsidR="00000000" w:rsidRPr="00000000">
        <w:rPr>
          <w:b w:val="1"/>
          <w:rtl w:val="0"/>
        </w:rPr>
        <w:t xml:space="preserve">.</w:t>
      </w:r>
    </w:p>
    <w:p w:rsidR="00000000" w:rsidDel="00000000" w:rsidP="00000000" w:rsidRDefault="00000000" w:rsidRPr="00000000" w14:paraId="000005F3">
      <w:pPr>
        <w:ind w:firstLine="720"/>
        <w:rPr/>
      </w:pPr>
      <w:r w:rsidDel="00000000" w:rsidR="00000000" w:rsidRPr="00000000">
        <w:rPr>
          <w:rtl w:val="0"/>
        </w:rPr>
        <w:t xml:space="preserve">Enrollment began Nov 2016. Now fully accrued.</w:t>
      </w:r>
    </w:p>
    <w:p w:rsidR="00000000" w:rsidDel="00000000" w:rsidP="00000000" w:rsidRDefault="00000000" w:rsidRPr="00000000" w14:paraId="000005F4">
      <w:pPr>
        <w:numPr>
          <w:ilvl w:val="1"/>
          <w:numId w:val="70"/>
        </w:numPr>
        <w:ind w:left="1440" w:hanging="360"/>
      </w:pPr>
      <w:r w:rsidDel="00000000" w:rsidR="00000000" w:rsidRPr="00000000">
        <w:rPr>
          <w:rtl w:val="0"/>
        </w:rPr>
        <w:t xml:space="preserve">HPV (-) Stage III-IV, or non-OP HPV (+) stage III-IV; or OP HPV (+) T4 or N2c-N3. </w:t>
      </w:r>
    </w:p>
    <w:p w:rsidR="00000000" w:rsidDel="00000000" w:rsidP="00000000" w:rsidRDefault="00000000" w:rsidRPr="00000000" w14:paraId="000005F5">
      <w:pPr>
        <w:numPr>
          <w:ilvl w:val="1"/>
          <w:numId w:val="70"/>
        </w:numPr>
        <w:ind w:left="1440" w:hanging="360"/>
      </w:pPr>
      <w:r w:rsidDel="00000000" w:rsidR="00000000" w:rsidRPr="00000000">
        <w:rPr>
          <w:rtl w:val="0"/>
        </w:rPr>
        <w:t xml:space="preserve">No prior therapy for advanced SqCCH&amp;N.</w:t>
      </w:r>
    </w:p>
    <w:p w:rsidR="00000000" w:rsidDel="00000000" w:rsidP="00000000" w:rsidRDefault="00000000" w:rsidRPr="00000000" w14:paraId="000005F6">
      <w:pPr>
        <w:numPr>
          <w:ilvl w:val="0"/>
          <w:numId w:val="70"/>
        </w:numPr>
        <w:rPr>
          <w:u w:val="none"/>
        </w:rPr>
      </w:pPr>
      <w:r w:rsidDel="00000000" w:rsidR="00000000" w:rsidRPr="00000000">
        <w:rPr>
          <w:b w:val="1"/>
          <w:rtl w:val="0"/>
        </w:rPr>
        <w:t xml:space="preserve">KEYNOTE 412</w:t>
      </w:r>
      <w:r w:rsidDel="00000000" w:rsidR="00000000" w:rsidRPr="00000000">
        <w:rPr>
          <w:rtl w:val="0"/>
        </w:rPr>
        <w:t xml:space="preserve"> [</w:t>
      </w:r>
      <w:hyperlink r:id="rId386">
        <w:r w:rsidDel="00000000" w:rsidR="00000000" w:rsidRPr="00000000">
          <w:rPr>
            <w:rtl w:val="0"/>
          </w:rPr>
          <w:t xml:space="preserve">NCT03040999</w:t>
        </w:r>
      </w:hyperlink>
      <w:r w:rsidDel="00000000" w:rsidR="00000000" w:rsidRPr="00000000">
        <w:rPr>
          <w:rtl w:val="0"/>
        </w:rPr>
        <w:t xml:space="preserve">]: Phase III. </w:t>
      </w:r>
      <w:r w:rsidDel="00000000" w:rsidR="00000000" w:rsidRPr="00000000">
        <w:rPr>
          <w:b w:val="1"/>
          <w:rtl w:val="0"/>
        </w:rPr>
        <w:t xml:space="preserve">CDDPRT ± Pembrolizumab </w:t>
      </w:r>
      <w:r w:rsidDel="00000000" w:rsidR="00000000" w:rsidRPr="00000000">
        <w:rPr>
          <w:rtl w:val="0"/>
        </w:rPr>
        <w:t xml:space="preserve">(Concurrent and adjuvant)</w:t>
      </w:r>
      <w:r w:rsidDel="00000000" w:rsidR="00000000" w:rsidRPr="00000000">
        <w:rPr>
          <w:b w:val="1"/>
          <w:rtl w:val="0"/>
        </w:rPr>
        <w:t xml:space="preserve">.</w:t>
      </w:r>
      <w:r w:rsidDel="00000000" w:rsidR="00000000" w:rsidRPr="00000000">
        <w:rPr>
          <w:rtl w:val="0"/>
        </w:rPr>
      </w:r>
    </w:p>
    <w:p w:rsidR="00000000" w:rsidDel="00000000" w:rsidP="00000000" w:rsidRDefault="00000000" w:rsidRPr="00000000" w14:paraId="000005F7">
      <w:pPr>
        <w:numPr>
          <w:ilvl w:val="1"/>
          <w:numId w:val="70"/>
        </w:numPr>
        <w:ind w:left="1440" w:hanging="360"/>
        <w:rPr>
          <w:u w:val="none"/>
        </w:rPr>
      </w:pPr>
      <w:r w:rsidDel="00000000" w:rsidR="00000000" w:rsidRPr="00000000">
        <w:rPr>
          <w:rtl w:val="0"/>
        </w:rPr>
        <w:t xml:space="preserve">HPV (-) Stage III-IV or OP HPV(+) T3+ or N2a+. </w:t>
      </w:r>
    </w:p>
    <w:p w:rsidR="00000000" w:rsidDel="00000000" w:rsidP="00000000" w:rsidRDefault="00000000" w:rsidRPr="00000000" w14:paraId="000005F8">
      <w:pPr>
        <w:numPr>
          <w:ilvl w:val="0"/>
          <w:numId w:val="85"/>
        </w:numPr>
        <w:rPr/>
      </w:pPr>
      <w:r w:rsidDel="00000000" w:rsidR="00000000" w:rsidRPr="00000000">
        <w:rPr>
          <w:rtl w:val="0"/>
        </w:rPr>
        <w:t xml:space="preserve">See [</w:t>
      </w:r>
      <w:hyperlink w:anchor="htnpw01iuwir">
        <w:r w:rsidDel="00000000" w:rsidR="00000000" w:rsidRPr="00000000">
          <w:rPr>
            <w:b w:val="1"/>
            <w:rtl w:val="0"/>
          </w:rPr>
          <w:t xml:space="preserve">NRG-HN004</w:t>
        </w:r>
      </w:hyperlink>
      <w:r w:rsidDel="00000000" w:rsidR="00000000" w:rsidRPr="00000000">
        <w:rPr>
          <w:rtl w:val="0"/>
        </w:rPr>
        <w:t xml:space="preserve">]: Phase II/III. </w:t>
      </w:r>
      <w:r w:rsidDel="00000000" w:rsidR="00000000" w:rsidRPr="00000000">
        <w:rPr>
          <w:b w:val="1"/>
          <w:rtl w:val="0"/>
        </w:rPr>
        <w:t xml:space="preserve">RT/Durvalumab vs. RT/Cetuximab</w:t>
      </w:r>
      <w:r w:rsidDel="00000000" w:rsidR="00000000" w:rsidRPr="00000000">
        <w:rPr>
          <w:rtl w:val="0"/>
        </w:rPr>
        <w:t xml:space="preserve">.</w:t>
      </w:r>
    </w:p>
    <w:p w:rsidR="00000000" w:rsidDel="00000000" w:rsidP="00000000" w:rsidRDefault="00000000" w:rsidRPr="00000000" w14:paraId="000005F9">
      <w:pPr>
        <w:ind w:left="0" w:firstLine="720"/>
        <w:rPr/>
      </w:pPr>
      <w:r w:rsidDel="00000000" w:rsidR="00000000" w:rsidRPr="00000000">
        <w:rPr>
          <w:rtl w:val="0"/>
        </w:rPr>
        <w:t xml:space="preserve">Around 35% of patients are not cisplatin candidates. See how to [p</w:t>
      </w:r>
      <w:hyperlink w:anchor="fklk6dlaus6d">
        <w:r w:rsidDel="00000000" w:rsidR="00000000" w:rsidRPr="00000000">
          <w:rPr>
            <w:rtl w:val="0"/>
          </w:rPr>
          <w:t xml:space="preserve">redict hearing loss] </w:t>
        </w:r>
      </w:hyperlink>
      <w:r w:rsidDel="00000000" w:rsidR="00000000" w:rsidRPr="00000000">
        <w:rPr>
          <w:rtl w:val="0"/>
        </w:rPr>
        <w:t xml:space="preserve">based on pretreatment factors.</w:t>
      </w:r>
    </w:p>
    <w:p w:rsidR="00000000" w:rsidDel="00000000" w:rsidP="00000000" w:rsidRDefault="00000000" w:rsidRPr="00000000" w14:paraId="000005FA">
      <w:pPr>
        <w:numPr>
          <w:ilvl w:val="1"/>
          <w:numId w:val="85"/>
        </w:numPr>
        <w:ind w:left="1440" w:hanging="360"/>
      </w:pPr>
      <w:r w:rsidDel="00000000" w:rsidR="00000000" w:rsidRPr="00000000">
        <w:rPr>
          <w:rtl w:val="0"/>
        </w:rPr>
        <w:t xml:space="preserve">Any H&amp;N subsite, including p16+ OP. Untreated, unresected Stage III-IVB (M0)</w:t>
      </w:r>
    </w:p>
    <w:p w:rsidR="00000000" w:rsidDel="00000000" w:rsidP="00000000" w:rsidRDefault="00000000" w:rsidRPr="00000000" w14:paraId="000005FB">
      <w:pPr>
        <w:numPr>
          <w:ilvl w:val="0"/>
          <w:numId w:val="85"/>
        </w:numPr>
        <w:rPr/>
      </w:pPr>
      <w:r w:rsidDel="00000000" w:rsidR="00000000" w:rsidRPr="00000000">
        <w:rPr>
          <w:b w:val="1"/>
          <w:rtl w:val="0"/>
        </w:rPr>
        <w:t xml:space="preserve">EA3163 </w:t>
      </w:r>
      <w:r w:rsidDel="00000000" w:rsidR="00000000" w:rsidRPr="00000000">
        <w:rPr>
          <w:rtl w:val="0"/>
        </w:rPr>
        <w:t xml:space="preserve">[</w:t>
      </w:r>
      <w:hyperlink r:id="rId387">
        <w:r w:rsidDel="00000000" w:rsidR="00000000" w:rsidRPr="00000000">
          <w:rPr>
            <w:rtl w:val="0"/>
          </w:rPr>
          <w:t xml:space="preserve">NCT03493425</w:t>
        </w:r>
      </w:hyperlink>
      <w:r w:rsidDel="00000000" w:rsidR="00000000" w:rsidRPr="00000000">
        <w:rPr>
          <w:rtl w:val="0"/>
        </w:rPr>
        <w:t xml:space="preserve">]: Phase II. </w:t>
      </w:r>
      <w:r w:rsidDel="00000000" w:rsidR="00000000" w:rsidRPr="00000000">
        <w:rPr>
          <w:rFonts w:ascii="Cardo" w:cs="Cardo" w:eastAsia="Cardo" w:hAnsi="Cardo"/>
          <w:b w:val="1"/>
          <w:rtl w:val="0"/>
        </w:rPr>
        <w:t xml:space="preserve">± NAC→ Surgery/PORT</w:t>
      </w:r>
      <w:r w:rsidDel="00000000" w:rsidR="00000000" w:rsidRPr="00000000">
        <w:rPr>
          <w:rtl w:val="0"/>
        </w:rPr>
        <w:t xml:space="preserve">.</w:t>
      </w:r>
    </w:p>
    <w:p w:rsidR="00000000" w:rsidDel="00000000" w:rsidP="00000000" w:rsidRDefault="00000000" w:rsidRPr="00000000" w14:paraId="000005FC">
      <w:pPr>
        <w:numPr>
          <w:ilvl w:val="1"/>
          <w:numId w:val="85"/>
        </w:numPr>
        <w:ind w:left="1440" w:hanging="360"/>
        <w:rPr/>
      </w:pPr>
      <w:r w:rsidDel="00000000" w:rsidR="00000000" w:rsidRPr="00000000">
        <w:rPr>
          <w:rtl w:val="0"/>
        </w:rPr>
        <w:t xml:space="preserve">T3-T4a, surgically resectable nasal and paranasal sinus SqCC. </w:t>
      </w:r>
    </w:p>
    <w:p w:rsidR="00000000" w:rsidDel="00000000" w:rsidP="00000000" w:rsidRDefault="00000000" w:rsidRPr="00000000" w14:paraId="000005FD">
      <w:pPr>
        <w:numPr>
          <w:ilvl w:val="0"/>
          <w:numId w:val="85"/>
        </w:numPr>
        <w:rPr/>
      </w:pPr>
      <w:r w:rsidDel="00000000" w:rsidR="00000000" w:rsidRPr="00000000">
        <w:rPr>
          <w:rtl w:val="0"/>
        </w:rPr>
        <w:t xml:space="preserve">See [</w:t>
      </w:r>
      <w:hyperlink w:anchor="_oryho7fbh4m8">
        <w:r w:rsidDel="00000000" w:rsidR="00000000" w:rsidRPr="00000000">
          <w:rPr>
            <w:b w:val="1"/>
            <w:rtl w:val="0"/>
          </w:rPr>
          <w:t xml:space="preserve">EA3132</w:t>
        </w:r>
      </w:hyperlink>
      <w:r w:rsidDel="00000000" w:rsidR="00000000" w:rsidRPr="00000000">
        <w:rPr>
          <w:rtl w:val="0"/>
        </w:rPr>
        <w:t xml:space="preserve">]: Phase II. </w:t>
      </w:r>
      <w:r w:rsidDel="00000000" w:rsidR="00000000" w:rsidRPr="00000000">
        <w:rPr>
          <w:rtl w:val="0"/>
        </w:rPr>
        <w:t xml:space="preserve">For IR cancers. </w:t>
      </w:r>
      <w:r w:rsidDel="00000000" w:rsidR="00000000" w:rsidRPr="00000000">
        <w:rPr>
          <w:b w:val="1"/>
          <w:rtl w:val="0"/>
        </w:rPr>
        <w:t xml:space="preserve">PORT ± CDDP</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5FE">
      <w:pPr>
        <w:ind w:firstLine="720"/>
        <w:rPr/>
      </w:pPr>
      <w:r w:rsidDel="00000000" w:rsidR="00000000" w:rsidRPr="00000000">
        <w:rPr>
          <w:rtl w:val="0"/>
        </w:rPr>
        <w:t xml:space="preserve">What about IR? We don't know about patients who have multiple nodes and no ECE.</w:t>
      </w:r>
    </w:p>
    <w:p w:rsidR="00000000" w:rsidDel="00000000" w:rsidP="00000000" w:rsidRDefault="00000000" w:rsidRPr="00000000" w14:paraId="000005FF">
      <w:pPr>
        <w:numPr>
          <w:ilvl w:val="1"/>
          <w:numId w:val="85"/>
        </w:numPr>
        <w:ind w:left="1440" w:hanging="360"/>
      </w:pPr>
      <w:r w:rsidDel="00000000" w:rsidR="00000000" w:rsidRPr="00000000">
        <w:rPr>
          <w:rtl w:val="0"/>
        </w:rPr>
        <w:t xml:space="preserve">Pathological stage III/IVA (M0). Send for mutational analysis (p53 status required). Must be p16(-) if OP.</w:t>
      </w:r>
    </w:p>
    <w:p w:rsidR="00000000" w:rsidDel="00000000" w:rsidP="00000000" w:rsidRDefault="00000000" w:rsidRPr="00000000" w14:paraId="00000600">
      <w:pPr>
        <w:numPr>
          <w:ilvl w:val="0"/>
          <w:numId w:val="85"/>
        </w:numPr>
      </w:pPr>
      <w:r w:rsidDel="00000000" w:rsidR="00000000" w:rsidRPr="00000000">
        <w:rPr>
          <w:rtl w:val="0"/>
        </w:rPr>
        <w:t xml:space="preserve">See [</w:t>
      </w:r>
      <w:hyperlink w:anchor="_oryho7fbh4m8">
        <w:r w:rsidDel="00000000" w:rsidR="00000000" w:rsidRPr="00000000">
          <w:rPr>
            <w:b w:val="1"/>
            <w:rtl w:val="0"/>
          </w:rPr>
          <w:t xml:space="preserve">RTOG 09-20</w:t>
        </w:r>
      </w:hyperlink>
      <w:r w:rsidDel="00000000" w:rsidR="00000000" w:rsidRPr="00000000">
        <w:rPr>
          <w:rtl w:val="0"/>
        </w:rPr>
        <w:t xml:space="preserve">]</w:t>
      </w:r>
      <w:r w:rsidDel="00000000" w:rsidR="00000000" w:rsidRPr="00000000">
        <w:rPr>
          <w:rtl w:val="0"/>
        </w:rPr>
        <w:t xml:space="preserve">: All get RT </w:t>
      </w:r>
      <w:r w:rsidDel="00000000" w:rsidR="00000000" w:rsidRPr="00000000">
        <w:rPr>
          <w:b w:val="1"/>
          <w:rtl w:val="0"/>
        </w:rPr>
        <w:t xml:space="preserve">60</w:t>
      </w:r>
      <w:r w:rsidDel="00000000" w:rsidR="00000000" w:rsidRPr="00000000">
        <w:rPr>
          <w:rtl w:val="0"/>
        </w:rPr>
        <w:t xml:space="preserve">-66</w:t>
      </w:r>
      <w:r w:rsidDel="00000000" w:rsidR="00000000" w:rsidRPr="00000000">
        <w:rPr>
          <w:b w:val="1"/>
          <w:rtl w:val="0"/>
        </w:rPr>
        <w:t xml:space="preserve">/</w:t>
      </w:r>
      <w:r w:rsidDel="00000000" w:rsidR="00000000" w:rsidRPr="00000000">
        <w:rPr>
          <w:rtl w:val="0"/>
        </w:rPr>
        <w:t xml:space="preserve">56 SIB </w:t>
      </w:r>
      <w:r w:rsidDel="00000000" w:rsidR="00000000" w:rsidRPr="00000000">
        <w:rPr>
          <w:b w:val="1"/>
          <w:rtl w:val="0"/>
        </w:rPr>
        <w:t xml:space="preserve">± Cetux </w:t>
      </w:r>
      <w:r w:rsidDel="00000000" w:rsidR="00000000" w:rsidRPr="00000000">
        <w:rPr>
          <w:rtl w:val="0"/>
        </w:rPr>
        <w:t xml:space="preserve">400 loading, 250 x10c.</w:t>
        <w:br w:type="textWrapping"/>
        <w:t xml:space="preserve">What about IR? We don't know about patients who have multiple nodes and no ECE.</w:t>
      </w:r>
    </w:p>
    <w:p w:rsidR="00000000" w:rsidDel="00000000" w:rsidP="00000000" w:rsidRDefault="00000000" w:rsidRPr="00000000" w14:paraId="00000601">
      <w:pPr>
        <w:ind w:firstLine="720"/>
        <w:rPr/>
      </w:pPr>
      <w:r w:rsidDel="00000000" w:rsidR="00000000" w:rsidRPr="00000000">
        <w:rPr>
          <w:rtl w:val="0"/>
        </w:rPr>
        <w:t xml:space="preserve">Just closed in March of 2018! </w:t>
      </w:r>
    </w:p>
    <w:p w:rsidR="00000000" w:rsidDel="00000000" w:rsidP="00000000" w:rsidRDefault="00000000" w:rsidRPr="00000000" w14:paraId="00000602">
      <w:pPr>
        <w:numPr>
          <w:ilvl w:val="1"/>
          <w:numId w:val="85"/>
        </w:numPr>
        <w:ind w:left="1440" w:hanging="360"/>
      </w:pPr>
      <w:r w:rsidDel="00000000" w:rsidR="00000000" w:rsidRPr="00000000">
        <w:rPr>
          <w:b w:val="1"/>
          <w:rtl w:val="0"/>
        </w:rPr>
        <w:t xml:space="preserve">IR</w:t>
      </w:r>
      <w:r w:rsidDel="00000000" w:rsidR="00000000" w:rsidRPr="00000000">
        <w:rPr>
          <w:rtl w:val="0"/>
        </w:rPr>
        <w:t xml:space="preserve">: cT1/N1-2, cT2-3/N0-2. 1+ of: PNI, LVSI, SM &lt; 5mm, 2+ LN, N2, &gt; 5mm DOI (OC), T3 or T4a (micro).</w:t>
      </w:r>
    </w:p>
    <w:p w:rsidR="00000000" w:rsidDel="00000000" w:rsidP="00000000" w:rsidRDefault="00000000" w:rsidRPr="00000000" w14:paraId="00000603">
      <w:pPr>
        <w:numPr>
          <w:ilvl w:val="2"/>
          <w:numId w:val="85"/>
        </w:numPr>
        <w:ind w:left="2160" w:hanging="360"/>
      </w:pPr>
      <w:r w:rsidDel="00000000" w:rsidR="00000000" w:rsidRPr="00000000">
        <w:rPr>
          <w:rtl w:val="0"/>
        </w:rPr>
        <w:t xml:space="preserve">Exclusion: SM+, ECE, R2 resection. </w:t>
      </w:r>
    </w:p>
    <w:p w:rsidR="00000000" w:rsidDel="00000000" w:rsidP="00000000" w:rsidRDefault="00000000" w:rsidRPr="00000000" w14:paraId="00000604">
      <w:pPr>
        <w:numPr>
          <w:ilvl w:val="1"/>
          <w:numId w:val="85"/>
        </w:numPr>
        <w:ind w:left="1440" w:hanging="360"/>
      </w:pPr>
      <w:r w:rsidDel="00000000" w:rsidR="00000000" w:rsidRPr="00000000">
        <w:rPr>
          <w:rtl w:val="0"/>
        </w:rPr>
        <w:t xml:space="preserve">Sites: OC, larynx, OP regardless of p16 status.</w:t>
      </w:r>
      <w:r w:rsidDel="00000000" w:rsidR="00000000" w:rsidRPr="00000000">
        <w:rPr>
          <w:i w:val="1"/>
          <w:rtl w:val="0"/>
        </w:rPr>
        <w:t xml:space="preserve"> </w:t>
      </w:r>
      <w:r w:rsidDel="00000000" w:rsidR="00000000" w:rsidRPr="00000000">
        <w:rPr>
          <w:rtl w:val="0"/>
        </w:rPr>
      </w:r>
    </w:p>
    <w:p w:rsidR="00000000" w:rsidDel="00000000" w:rsidP="00000000" w:rsidRDefault="00000000" w:rsidRPr="00000000" w14:paraId="00000605">
      <w:pPr>
        <w:numPr>
          <w:ilvl w:val="0"/>
          <w:numId w:val="85"/>
        </w:numPr>
        <w:rPr/>
      </w:pPr>
      <w:r w:rsidDel="00000000" w:rsidR="00000000" w:rsidRPr="00000000">
        <w:rPr>
          <w:rtl w:val="0"/>
        </w:rPr>
        <w:t xml:space="preserve">See [</w:t>
      </w:r>
      <w:hyperlink w:anchor="_oryho7fbh4m8">
        <w:r w:rsidDel="00000000" w:rsidR="00000000" w:rsidRPr="00000000">
          <w:rPr>
            <w:b w:val="1"/>
            <w:rtl w:val="0"/>
          </w:rPr>
          <w:t xml:space="preserve">RTOG 1216</w:t>
        </w:r>
      </w:hyperlink>
      <w:r w:rsidDel="00000000" w:rsidR="00000000" w:rsidRPr="00000000">
        <w:rPr>
          <w:rtl w:val="0"/>
        </w:rPr>
        <w:t xml:space="preserve">]: Phase II/III. </w:t>
      </w:r>
      <w:r w:rsidDel="00000000" w:rsidR="00000000" w:rsidRPr="00000000">
        <w:rPr>
          <w:b w:val="1"/>
          <w:rtl w:val="0"/>
        </w:rPr>
        <w:t xml:space="preserve">POCCRT 56-66/30</w:t>
      </w:r>
      <w:r w:rsidDel="00000000" w:rsidR="00000000" w:rsidRPr="00000000">
        <w:rPr>
          <w:rtl w:val="0"/>
        </w:rPr>
        <w:t xml:space="preserve"> (</w:t>
      </w:r>
      <w:r w:rsidDel="00000000" w:rsidR="00000000" w:rsidRPr="00000000">
        <w:rPr>
          <w:b w:val="1"/>
          <w:rtl w:val="0"/>
        </w:rPr>
        <w:t xml:space="preserve">CDDP 40 vs. Docetaxel/Cetuximab vs. CDDP/Atez</w:t>
      </w:r>
      <w:r w:rsidDel="00000000" w:rsidR="00000000" w:rsidRPr="00000000">
        <w:rPr>
          <w:rtl w:val="0"/>
        </w:rPr>
        <w:t xml:space="preserve">) </w:t>
      </w:r>
      <w:r w:rsidDel="00000000" w:rsidR="00000000" w:rsidRPr="00000000">
        <w:rPr>
          <w:rtl w:val="0"/>
        </w:rPr>
        <w:t xml:space="preserve">q1w.</w:t>
      </w:r>
    </w:p>
    <w:p w:rsidR="00000000" w:rsidDel="00000000" w:rsidP="00000000" w:rsidRDefault="00000000" w:rsidRPr="00000000" w14:paraId="00000606">
      <w:pPr>
        <w:ind w:firstLine="720"/>
        <w:rPr/>
      </w:pPr>
      <w:r w:rsidDel="00000000" w:rsidR="00000000" w:rsidRPr="00000000">
        <w:rPr>
          <w:rtl w:val="0"/>
        </w:rPr>
        <w:t xml:space="preserve">Based on the [</w:t>
      </w:r>
      <w:hyperlink w:anchor="is1j2muglfjg">
        <w:r w:rsidDel="00000000" w:rsidR="00000000" w:rsidRPr="00000000">
          <w:rPr>
            <w:rtl w:val="0"/>
          </w:rPr>
          <w:t xml:space="preserve">RTOG 02-34</w:t>
        </w:r>
      </w:hyperlink>
      <w:r w:rsidDel="00000000" w:rsidR="00000000" w:rsidRPr="00000000">
        <w:rPr>
          <w:rtl w:val="0"/>
        </w:rPr>
        <w:t xml:space="preserve">] study which demonstrated Docetaxel/Cetuximab was superior to CDDP or CDDP/Cetux.</w:t>
      </w:r>
    </w:p>
    <w:p w:rsidR="00000000" w:rsidDel="00000000" w:rsidP="00000000" w:rsidRDefault="00000000" w:rsidRPr="00000000" w14:paraId="00000607">
      <w:pPr>
        <w:numPr>
          <w:ilvl w:val="1"/>
          <w:numId w:val="85"/>
        </w:numPr>
        <w:ind w:left="1440" w:hanging="360"/>
        <w:rPr/>
      </w:pPr>
      <w:r w:rsidDel="00000000" w:rsidR="00000000" w:rsidRPr="00000000">
        <w:rPr>
          <w:rtl w:val="0"/>
        </w:rPr>
        <w:t xml:space="preserve">High risk fe</w:t>
      </w:r>
      <w:r w:rsidDel="00000000" w:rsidR="00000000" w:rsidRPr="00000000">
        <w:rPr>
          <w:rtl w:val="0"/>
        </w:rPr>
        <w:t xml:space="preserve">atures (ECE, SM+, or SM &lt; 3 mm), pathologic stage III/IV (M0). EGFR status req'd. Req p16(-) if OP. </w:t>
      </w:r>
    </w:p>
    <w:p w:rsidR="00000000" w:rsidDel="00000000" w:rsidP="00000000" w:rsidRDefault="00000000" w:rsidRPr="00000000" w14:paraId="00000608">
      <w:pPr>
        <w:numPr>
          <w:ilvl w:val="1"/>
          <w:numId w:val="85"/>
        </w:numPr>
        <w:ind w:left="1440" w:hanging="360"/>
      </w:pPr>
      <w:r w:rsidDel="00000000" w:rsidR="00000000" w:rsidRPr="00000000">
        <w:rPr>
          <w:rtl w:val="0"/>
        </w:rPr>
        <w:t xml:space="preserve">Primary completion date May 2020, Study completion date May 2025.</w:t>
      </w:r>
    </w:p>
    <w:p w:rsidR="00000000" w:rsidDel="00000000" w:rsidP="00000000" w:rsidRDefault="00000000" w:rsidRPr="00000000" w14:paraId="00000609">
      <w:pPr>
        <w:numPr>
          <w:ilvl w:val="0"/>
          <w:numId w:val="85"/>
        </w:numPr>
        <w:rPr>
          <w:u w:val="none"/>
        </w:rPr>
      </w:pPr>
      <w:r w:rsidDel="00000000" w:rsidR="00000000" w:rsidRPr="00000000">
        <w:rPr>
          <w:rtl w:val="0"/>
        </w:rPr>
        <w:t xml:space="preserve">See ECOG 3311, PATHOS, TROG 12.01, EORTC 1420, and ORATOR II in the [</w:t>
      </w:r>
      <w:hyperlink w:anchor="_ik2jkxuz7rj6">
        <w:r w:rsidDel="00000000" w:rsidR="00000000" w:rsidRPr="00000000">
          <w:rPr>
            <w:rtl w:val="0"/>
          </w:rPr>
          <w:t xml:space="preserve">Oropharynx</w:t>
        </w:r>
      </w:hyperlink>
      <w:r w:rsidDel="00000000" w:rsidR="00000000" w:rsidRPr="00000000">
        <w:rPr>
          <w:rtl w:val="0"/>
        </w:rPr>
        <w:t xml:space="preserve">] section.</w:t>
      </w:r>
    </w:p>
    <w:p w:rsidR="00000000" w:rsidDel="00000000" w:rsidP="00000000" w:rsidRDefault="00000000" w:rsidRPr="00000000" w14:paraId="0000060A">
      <w:pPr>
        <w:pStyle w:val="Heading2"/>
        <w:rPr/>
      </w:pPr>
      <w:bookmarkStart w:colFirst="0" w:colLast="0" w:name="_mn4my4q4v83i" w:id="114"/>
      <w:bookmarkEnd w:id="114"/>
      <w:r w:rsidDel="00000000" w:rsidR="00000000" w:rsidRPr="00000000">
        <w:rPr>
          <w:rtl w:val="0"/>
        </w:rPr>
      </w:r>
    </w:p>
    <w:p w:rsidR="00000000" w:rsidDel="00000000" w:rsidP="00000000" w:rsidRDefault="00000000" w:rsidRPr="00000000" w14:paraId="0000060B">
      <w:pPr>
        <w:pStyle w:val="Heading2"/>
        <w:rPr/>
      </w:pPr>
      <w:bookmarkStart w:colFirst="0" w:colLast="0" w:name="_6k95zwacdwdz" w:id="115"/>
      <w:bookmarkEnd w:id="115"/>
      <w:r w:rsidDel="00000000" w:rsidR="00000000" w:rsidRPr="00000000">
        <w:rPr>
          <w:rtl w:val="0"/>
        </w:rPr>
        <w:t xml:space="preserve">Nasopharyngeal Cancer</w:t>
      </w:r>
    </w:p>
    <w:p w:rsidR="00000000" w:rsidDel="00000000" w:rsidP="00000000" w:rsidRDefault="00000000" w:rsidRPr="00000000" w14:paraId="0000060C">
      <w:pPr>
        <w:numPr>
          <w:ilvl w:val="0"/>
          <w:numId w:val="99"/>
        </w:numPr>
        <w:rPr>
          <w:b w:val="0"/>
        </w:rPr>
      </w:pPr>
      <w:r w:rsidDel="00000000" w:rsidR="00000000" w:rsidRPr="00000000">
        <w:rPr>
          <w:rtl w:val="0"/>
        </w:rPr>
        <w:t xml:space="preserve">See [</w:t>
      </w:r>
      <w:hyperlink w:anchor="_k5jnx3rrbcgj">
        <w:r w:rsidDel="00000000" w:rsidR="00000000" w:rsidRPr="00000000">
          <w:rPr>
            <w:b w:val="1"/>
            <w:rtl w:val="0"/>
          </w:rPr>
          <w:t xml:space="preserve">NRG-HN001</w:t>
        </w:r>
      </w:hyperlink>
      <w:r w:rsidDel="00000000" w:rsidR="00000000" w:rsidRPr="00000000">
        <w:rPr>
          <w:rtl w:val="0"/>
        </w:rPr>
        <w:t xml:space="preserve">]: Phase II/III. Individualized treatment for NPC based on EBV DNA.</w:t>
      </w:r>
    </w:p>
    <w:p w:rsidR="00000000" w:rsidDel="00000000" w:rsidP="00000000" w:rsidRDefault="00000000" w:rsidRPr="00000000" w14:paraId="0000060D">
      <w:pPr>
        <w:numPr>
          <w:ilvl w:val="1"/>
          <w:numId w:val="99"/>
        </w:numPr>
        <w:ind w:left="1440" w:hanging="360"/>
        <w:rPr>
          <w:b w:val="0"/>
        </w:rPr>
      </w:pPr>
      <w:r w:rsidDel="00000000" w:rsidR="00000000" w:rsidRPr="00000000">
        <w:rPr>
          <w:rtl w:val="0"/>
        </w:rPr>
        <w:t xml:space="preserve">Detectable pretreatment plasma EBV DNA. Stage II-IVB without evidence of distant metastasis.</w:t>
      </w:r>
    </w:p>
    <w:p w:rsidR="00000000" w:rsidDel="00000000" w:rsidP="00000000" w:rsidRDefault="00000000" w:rsidRPr="00000000" w14:paraId="0000060E">
      <w:pPr>
        <w:pStyle w:val="Heading2"/>
        <w:rPr/>
      </w:pPr>
      <w:bookmarkStart w:colFirst="0" w:colLast="0" w:name="_qbtvd4pf9pq" w:id="116"/>
      <w:bookmarkEnd w:id="116"/>
      <w:r w:rsidDel="00000000" w:rsidR="00000000" w:rsidRPr="00000000">
        <w:rPr>
          <w:rtl w:val="0"/>
        </w:rPr>
        <w:t xml:space="preserve">Oral Cavity</w:t>
      </w:r>
    </w:p>
    <w:p w:rsidR="00000000" w:rsidDel="00000000" w:rsidP="00000000" w:rsidRDefault="00000000" w:rsidRPr="00000000" w14:paraId="0000060F">
      <w:pPr>
        <w:numPr>
          <w:ilvl w:val="0"/>
          <w:numId w:val="23"/>
        </w:numPr>
        <w:rPr>
          <w:u w:val="none"/>
        </w:rPr>
      </w:pPr>
      <w:r w:rsidDel="00000000" w:rsidR="00000000" w:rsidRPr="00000000">
        <w:rPr>
          <w:b w:val="1"/>
          <w:rtl w:val="0"/>
        </w:rPr>
        <w:t xml:space="preserve">NRG-HN006</w:t>
      </w:r>
      <w:r w:rsidDel="00000000" w:rsidR="00000000" w:rsidRPr="00000000">
        <w:rPr>
          <w:rtl w:val="0"/>
        </w:rPr>
        <w:t xml:space="preserve"> </w:t>
      </w:r>
      <w:commentRangeStart w:id="1"/>
      <w:r w:rsidDel="00000000" w:rsidR="00000000" w:rsidRPr="00000000">
        <w:rPr>
          <w:rtl w:val="0"/>
        </w:rPr>
        <w:t xml:space="preserve">[</w:t>
      </w:r>
      <w:hyperlink r:id="rId388">
        <w:r w:rsidDel="00000000" w:rsidR="00000000" w:rsidRPr="00000000">
          <w:rPr>
            <w:rtl w:val="0"/>
          </w:rPr>
          <w:t xml:space="preserve">About</w:t>
        </w:r>
      </w:hyperlink>
      <w:r w:rsidDel="00000000" w:rsidR="00000000" w:rsidRPr="00000000">
        <w:rPr>
          <w:rtl w:val="0"/>
        </w:rPr>
        <w:t xml:space="preserve">]</w:t>
      </w:r>
      <w:commentRangeEnd w:id="1"/>
      <w:r w:rsidDel="00000000" w:rsidR="00000000" w:rsidRPr="00000000">
        <w:commentReference w:id="1"/>
      </w:r>
      <w:r w:rsidDel="00000000" w:rsidR="00000000" w:rsidRPr="00000000">
        <w:rPr>
          <w:rFonts w:ascii="Cardo" w:cs="Cardo" w:eastAsia="Cardo" w:hAnsi="Cardo"/>
          <w:rtl w:val="0"/>
        </w:rPr>
        <w:t xml:space="preserve">: Phase II/III. Negative baseline PET/CT→ </w:t>
      </w:r>
      <w:r w:rsidDel="00000000" w:rsidR="00000000" w:rsidRPr="00000000">
        <w:rPr>
          <w:b w:val="1"/>
          <w:rtl w:val="0"/>
        </w:rPr>
        <w:t xml:space="preserve">SLNB vs. END</w:t>
      </w:r>
      <w:r w:rsidDel="00000000" w:rsidR="00000000" w:rsidRPr="00000000">
        <w:rPr>
          <w:rtl w:val="0"/>
        </w:rPr>
        <w:t xml:space="preserve">. </w:t>
      </w:r>
    </w:p>
    <w:p w:rsidR="00000000" w:rsidDel="00000000" w:rsidP="00000000" w:rsidRDefault="00000000" w:rsidRPr="00000000" w14:paraId="00000610">
      <w:pPr>
        <w:numPr>
          <w:ilvl w:val="1"/>
          <w:numId w:val="23"/>
        </w:numPr>
        <w:ind w:left="1440" w:hanging="360"/>
        <w:rPr>
          <w:u w:val="none"/>
        </w:rPr>
      </w:pPr>
      <w:r w:rsidDel="00000000" w:rsidR="00000000" w:rsidRPr="00000000">
        <w:rPr>
          <w:rtl w:val="0"/>
        </w:rPr>
        <w:t xml:space="preserve">cN0 T1-2 oral SqCC. Will be open for accrual in late Spring.</w:t>
      </w:r>
    </w:p>
    <w:p w:rsidR="00000000" w:rsidDel="00000000" w:rsidP="00000000" w:rsidRDefault="00000000" w:rsidRPr="00000000" w14:paraId="00000611">
      <w:pPr>
        <w:numPr>
          <w:ilvl w:val="2"/>
          <w:numId w:val="23"/>
        </w:numPr>
        <w:ind w:left="2160" w:hanging="360"/>
        <w:rPr>
          <w:u w:val="none"/>
        </w:rPr>
      </w:pPr>
      <w:r w:rsidDel="00000000" w:rsidR="00000000" w:rsidRPr="00000000">
        <w:rPr>
          <w:rtl w:val="0"/>
        </w:rPr>
        <w:t xml:space="preserve">pN0 may receive PORT for adverse features of primary (e.g., PNI, LVSI)</w:t>
      </w:r>
      <w:r w:rsidDel="00000000" w:rsidR="00000000" w:rsidRPr="00000000">
        <w:rPr>
          <w:rtl w:val="0"/>
        </w:rPr>
      </w:r>
    </w:p>
    <w:p w:rsidR="00000000" w:rsidDel="00000000" w:rsidP="00000000" w:rsidRDefault="00000000" w:rsidRPr="00000000" w14:paraId="00000612">
      <w:pPr>
        <w:pStyle w:val="Heading2"/>
        <w:ind w:left="0" w:firstLine="0"/>
        <w:rPr/>
      </w:pPr>
      <w:bookmarkStart w:colFirst="0" w:colLast="0" w:name="_k7iqeno7ueij" w:id="117"/>
      <w:bookmarkEnd w:id="117"/>
      <w:r w:rsidDel="00000000" w:rsidR="00000000" w:rsidRPr="00000000">
        <w:rPr>
          <w:rtl w:val="0"/>
        </w:rPr>
      </w:r>
    </w:p>
    <w:p w:rsidR="00000000" w:rsidDel="00000000" w:rsidP="00000000" w:rsidRDefault="00000000" w:rsidRPr="00000000" w14:paraId="00000613">
      <w:pPr>
        <w:pStyle w:val="Heading2"/>
        <w:ind w:left="0" w:firstLine="0"/>
        <w:rPr/>
      </w:pPr>
      <w:bookmarkStart w:colFirst="0" w:colLast="0" w:name="_hbbcs35gi22m" w:id="118"/>
      <w:bookmarkEnd w:id="118"/>
      <w:r w:rsidDel="00000000" w:rsidR="00000000" w:rsidRPr="00000000">
        <w:rPr>
          <w:rtl w:val="0"/>
        </w:rPr>
        <w:t xml:space="preserve">Salivary Gland</w:t>
      </w:r>
    </w:p>
    <w:p w:rsidR="00000000" w:rsidDel="00000000" w:rsidP="00000000" w:rsidRDefault="00000000" w:rsidRPr="00000000" w14:paraId="00000614">
      <w:pPr>
        <w:numPr>
          <w:ilvl w:val="0"/>
          <w:numId w:val="41"/>
        </w:numPr>
        <w:rPr/>
      </w:pPr>
      <w:r w:rsidDel="00000000" w:rsidR="00000000" w:rsidRPr="00000000">
        <w:rPr>
          <w:rtl w:val="0"/>
        </w:rPr>
        <w:t xml:space="preserve">See</w:t>
      </w:r>
      <w:r w:rsidDel="00000000" w:rsidR="00000000" w:rsidRPr="00000000">
        <w:rPr>
          <w:rtl w:val="0"/>
        </w:rPr>
        <w:t xml:space="preserve"> [</w:t>
      </w:r>
      <w:hyperlink w:anchor="8nu4hbjj05mo">
        <w:r w:rsidDel="00000000" w:rsidR="00000000" w:rsidRPr="00000000">
          <w:rPr>
            <w:b w:val="1"/>
            <w:rtl w:val="0"/>
          </w:rPr>
          <w:t xml:space="preserve">RTOG 1008</w:t>
        </w:r>
      </w:hyperlink>
      <w:r w:rsidDel="00000000" w:rsidR="00000000" w:rsidRPr="00000000">
        <w:rPr>
          <w:rtl w:val="0"/>
        </w:rPr>
        <w:t xml:space="preserve">]: Phase II/III. </w:t>
      </w:r>
      <w:r w:rsidDel="00000000" w:rsidR="00000000" w:rsidRPr="00000000">
        <w:rPr>
          <w:b w:val="1"/>
          <w:rtl w:val="0"/>
        </w:rPr>
        <w:t xml:space="preserve">PORT 60-66/30 ± CDDP 40</w:t>
      </w:r>
      <w:r w:rsidDel="00000000" w:rsidR="00000000" w:rsidRPr="00000000">
        <w:rPr>
          <w:rtl w:val="0"/>
        </w:rPr>
        <w:t xml:space="preserve">.</w:t>
      </w:r>
    </w:p>
    <w:p w:rsidR="00000000" w:rsidDel="00000000" w:rsidP="00000000" w:rsidRDefault="00000000" w:rsidRPr="00000000" w14:paraId="00000615">
      <w:pPr>
        <w:numPr>
          <w:ilvl w:val="1"/>
          <w:numId w:val="41"/>
        </w:numPr>
        <w:ind w:left="1440" w:hanging="360"/>
        <w:rPr>
          <w:u w:val="none"/>
        </w:rPr>
      </w:pPr>
      <w:r w:rsidDel="00000000" w:rsidR="00000000" w:rsidRPr="00000000">
        <w:rPr>
          <w:rtl w:val="0"/>
        </w:rPr>
        <w:t xml:space="preserve">Post-surgical resection. pT3-4 N1-3M0 or pT1-2N0M0 with SM+.</w:t>
      </w:r>
    </w:p>
    <w:p w:rsidR="00000000" w:rsidDel="00000000" w:rsidP="00000000" w:rsidRDefault="00000000" w:rsidRPr="00000000" w14:paraId="00000616">
      <w:pPr>
        <w:numPr>
          <w:ilvl w:val="1"/>
          <w:numId w:val="41"/>
        </w:numPr>
        <w:ind w:left="1440" w:hanging="360"/>
      </w:pPr>
      <w:r w:rsidDel="00000000" w:rsidR="00000000" w:rsidRPr="00000000">
        <w:rPr>
          <w:rtl w:val="0"/>
        </w:rPr>
        <w:t xml:space="preserve">Post-op HR salivary pts with G2-3 mucoepidermoid carcinoma, HG acinic cell carcinoma, &gt;30% solid component adenoid cystic or salivary duct carcinoma. </w:t>
      </w:r>
    </w:p>
    <w:p w:rsidR="00000000" w:rsidDel="00000000" w:rsidP="00000000" w:rsidRDefault="00000000" w:rsidRPr="00000000" w14:paraId="00000617">
      <w:pPr>
        <w:pStyle w:val="Heading2"/>
        <w:spacing w:after="46" w:before="0" w:line="240" w:lineRule="auto"/>
        <w:jc w:val="left"/>
        <w:rPr>
          <w:rFonts w:ascii="Times New Roman" w:cs="Times New Roman" w:eastAsia="Times New Roman" w:hAnsi="Times New Roman"/>
          <w:b w:val="1"/>
          <w:sz w:val="20"/>
          <w:szCs w:val="20"/>
        </w:rPr>
      </w:pPr>
      <w:r w:rsidDel="00000000" w:rsidR="00000000" w:rsidRPr="00000000">
        <w:br w:type="page"/>
      </w:r>
      <w:r w:rsidDel="00000000" w:rsidR="00000000" w:rsidRPr="00000000">
        <w:rPr>
          <w:rtl w:val="0"/>
        </w:rPr>
      </w:r>
    </w:p>
    <w:p w:rsidR="00000000" w:rsidDel="00000000" w:rsidP="00000000" w:rsidRDefault="00000000" w:rsidRPr="00000000" w14:paraId="00000618">
      <w:pPr>
        <w:pStyle w:val="Heading2"/>
        <w:spacing w:after="46" w:before="0" w:line="240" w:lineRule="auto"/>
        <w:jc w:val="center"/>
        <w:rPr>
          <w:rFonts w:ascii="Times New Roman" w:cs="Times New Roman" w:eastAsia="Times New Roman" w:hAnsi="Times New Roman"/>
          <w:b w:val="1"/>
          <w:sz w:val="20"/>
          <w:szCs w:val="20"/>
        </w:rPr>
      </w:pPr>
      <w:r w:rsidDel="00000000" w:rsidR="00000000" w:rsidRPr="00000000">
        <w:br w:type="page"/>
      </w:r>
      <w:r w:rsidDel="00000000" w:rsidR="00000000" w:rsidRPr="00000000">
        <w:rPr>
          <w:rtl w:val="0"/>
        </w:rPr>
      </w:r>
    </w:p>
    <w:p w:rsidR="00000000" w:rsidDel="00000000" w:rsidP="00000000" w:rsidRDefault="00000000" w:rsidRPr="00000000" w14:paraId="00000619">
      <w:pPr>
        <w:pStyle w:val="Heading1"/>
        <w:jc w:val="center"/>
        <w:rPr>
          <w:color w:val="000000"/>
        </w:rPr>
      </w:pPr>
      <w:bookmarkStart w:colFirst="0" w:colLast="0" w:name="_iwol60sv3bax" w:id="119"/>
      <w:bookmarkEnd w:id="119"/>
      <w:hyperlink w:anchor="_vck8hkip1cj">
        <w:r w:rsidDel="00000000" w:rsidR="00000000" w:rsidRPr="00000000">
          <w:rPr>
            <w:color w:val="000000"/>
            <w:rtl w:val="0"/>
          </w:rPr>
          <w:t xml:space="preserve">Ear</w:t>
        </w:r>
      </w:hyperlink>
      <w:r w:rsidDel="00000000" w:rsidR="00000000" w:rsidRPr="00000000">
        <w:rPr>
          <w:rtl w:val="0"/>
        </w:rPr>
      </w:r>
    </w:p>
    <w:p w:rsidR="00000000" w:rsidDel="00000000" w:rsidP="00000000" w:rsidRDefault="00000000" w:rsidRPr="00000000" w14:paraId="0000061A">
      <w:pPr>
        <w:numPr>
          <w:ilvl w:val="0"/>
          <w:numId w:val="47"/>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Contouring the Middle and Inner Ear on Radiotherapy Planning Scans </w:t>
      </w:r>
      <w:r w:rsidDel="00000000" w:rsidR="00000000" w:rsidRPr="00000000">
        <w:rPr>
          <w:rFonts w:ascii="Times New Roman" w:cs="Times New Roman" w:eastAsia="Times New Roman" w:hAnsi="Times New Roman"/>
          <w:sz w:val="20"/>
          <w:szCs w:val="20"/>
          <w:rtl w:val="0"/>
        </w:rPr>
        <w:t xml:space="preserve">[</w:t>
      </w:r>
      <w:hyperlink r:id="rId389">
        <w:r w:rsidDel="00000000" w:rsidR="00000000" w:rsidRPr="00000000">
          <w:rPr>
            <w:rFonts w:ascii="Times New Roman" w:cs="Times New Roman" w:eastAsia="Times New Roman" w:hAnsi="Times New Roman"/>
            <w:sz w:val="20"/>
            <w:szCs w:val="20"/>
            <w:rtl w:val="0"/>
          </w:rPr>
          <w:t xml:space="preserve">Pacholke AJCO '05</w:t>
        </w:r>
      </w:hyperlink>
      <w:r w:rsidDel="00000000" w:rsidR="00000000" w:rsidRPr="00000000">
        <w:rPr>
          <w:rFonts w:ascii="Times New Roman" w:cs="Times New Roman" w:eastAsia="Times New Roman" w:hAnsi="Times New Roman"/>
          <w:sz w:val="20"/>
          <w:szCs w:val="20"/>
          <w:rtl w:val="0"/>
        </w:rPr>
        <w:t xml:space="preserve">]</w:t>
      </w:r>
      <w:r w:rsidDel="00000000" w:rsidR="00000000" w:rsidRPr="00000000">
        <w:rPr>
          <w:rtl w:val="0"/>
        </w:rPr>
      </w:r>
    </w:p>
    <w:p w:rsidR="00000000" w:rsidDel="00000000" w:rsidP="00000000" w:rsidRDefault="00000000" w:rsidRPr="00000000" w14:paraId="0000061B">
      <w:pPr>
        <w:numPr>
          <w:ilvl w:val="0"/>
          <w:numId w:val="47"/>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BCC &gt;&gt; SCC for malignancies of the external ear, but SCC accounts for 85% of EAC, middle ear and mastoid tumors.</w:t>
      </w:r>
    </w:p>
    <w:p w:rsidR="00000000" w:rsidDel="00000000" w:rsidP="00000000" w:rsidRDefault="00000000" w:rsidRPr="00000000" w14:paraId="0000061C">
      <w:pPr>
        <w:numPr>
          <w:ilvl w:val="0"/>
          <w:numId w:val="47"/>
        </w:numPr>
        <w:spacing w:line="240" w:lineRule="auto"/>
        <w:ind w:left="72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Nodal mets in &lt; 15% with parotid→ cervical→ postauricular nodal drainage</w:t>
      </w:r>
    </w:p>
    <w:p w:rsidR="00000000" w:rsidDel="00000000" w:rsidP="00000000" w:rsidRDefault="00000000" w:rsidRPr="00000000" w14:paraId="0000061D">
      <w:pPr>
        <w:numPr>
          <w:ilvl w:val="0"/>
          <w:numId w:val="47"/>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Treatment: Prefer surgery if the lesion has invaded cartilage or extends to the auditory canal. Include lymphatics if &gt; 4 cm or cartilage invasion.</w:t>
      </w:r>
    </w:p>
    <w:p w:rsidR="00000000" w:rsidDel="00000000" w:rsidP="00000000" w:rsidRDefault="00000000" w:rsidRPr="00000000" w14:paraId="0000061E">
      <w:pPr>
        <w:numPr>
          <w:ilvl w:val="0"/>
          <w:numId w:val="47"/>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Treatment planning</w:t>
      </w:r>
    </w:p>
    <w:p w:rsidR="00000000" w:rsidDel="00000000" w:rsidP="00000000" w:rsidRDefault="00000000" w:rsidRPr="00000000" w14:paraId="0000061F">
      <w:pPr>
        <w:numPr>
          <w:ilvl w:val="1"/>
          <w:numId w:val="47"/>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Small tumors with 1 cm margin, larger lesions with 2-3 cm margins.</w:t>
      </w:r>
    </w:p>
    <w:p w:rsidR="00000000" w:rsidDel="00000000" w:rsidP="00000000" w:rsidRDefault="00000000" w:rsidRPr="00000000" w14:paraId="00000620">
      <w:pPr>
        <w:numPr>
          <w:ilvl w:val="1"/>
          <w:numId w:val="47"/>
        </w:numPr>
        <w:spacing w:line="240" w:lineRule="auto"/>
        <w:ind w:left="1440" w:hanging="360"/>
        <w:rPr>
          <w:rFonts w:ascii="Times New Roman" w:cs="Times New Roman" w:eastAsia="Times New Roman" w:hAnsi="Times New Roman"/>
          <w:sz w:val="20"/>
          <w:szCs w:val="20"/>
        </w:rPr>
      </w:pPr>
      <w:r w:rsidDel="00000000" w:rsidR="00000000" w:rsidRPr="00000000">
        <w:rPr>
          <w:rFonts w:ascii="Gungsuh" w:cs="Gungsuh" w:eastAsia="Gungsuh" w:hAnsi="Gungsuh"/>
          <w:sz w:val="20"/>
          <w:szCs w:val="20"/>
          <w:rtl w:val="0"/>
        </w:rPr>
        <w:t xml:space="preserve">Limit temporal bone to ≤ 70 Gy to minimize the risk of osteoradionecrosis (~10% for doses &gt; 65 Gy)</w:t>
      </w:r>
      <w:r w:rsidDel="00000000" w:rsidR="00000000" w:rsidRPr="00000000">
        <w:br w:type="page"/>
      </w:r>
      <w:r w:rsidDel="00000000" w:rsidR="00000000" w:rsidRPr="00000000">
        <w:rPr>
          <w:rtl w:val="0"/>
        </w:rPr>
      </w:r>
    </w:p>
    <w:p w:rsidR="00000000" w:rsidDel="00000000" w:rsidP="00000000" w:rsidRDefault="00000000" w:rsidRPr="00000000" w14:paraId="00000621">
      <w:pPr>
        <w:pStyle w:val="Heading1"/>
        <w:jc w:val="center"/>
        <w:rPr>
          <w:rFonts w:ascii="Times New Roman" w:cs="Times New Roman" w:eastAsia="Times New Roman" w:hAnsi="Times New Roman"/>
          <w:sz w:val="20"/>
          <w:szCs w:val="20"/>
        </w:rPr>
        <w:sectPr>
          <w:type w:val="nextPage"/>
          <w:pgSz w:h="15840" w:w="12240"/>
          <w:pgMar w:bottom="720" w:top="720" w:left="720" w:right="720" w:header="720" w:footer="720"/>
          <w:cols w:equalWidth="0"/>
        </w:sectPr>
      </w:pPr>
      <w:bookmarkStart w:colFirst="0" w:colLast="0" w:name="_rneuochpd22y" w:id="120"/>
      <w:bookmarkEnd w:id="120"/>
      <w:r w:rsidDel="00000000" w:rsidR="00000000" w:rsidRPr="00000000">
        <w:rPr>
          <w:rtl w:val="0"/>
        </w:rPr>
      </w:r>
    </w:p>
    <w:p w:rsidR="00000000" w:rsidDel="00000000" w:rsidP="00000000" w:rsidRDefault="00000000" w:rsidRPr="00000000" w14:paraId="00000622">
      <w:pPr>
        <w:pStyle w:val="Heading1"/>
        <w:jc w:val="center"/>
        <w:rPr>
          <w:color w:val="000000"/>
        </w:rPr>
      </w:pPr>
      <w:bookmarkStart w:colFirst="0" w:colLast="0" w:name="_pedvj1fx7qn" w:id="121"/>
      <w:bookmarkEnd w:id="121"/>
      <w:hyperlink w:anchor="_vck8hkip1cj">
        <w:r w:rsidDel="00000000" w:rsidR="00000000" w:rsidRPr="00000000">
          <w:rPr>
            <w:color w:val="000000"/>
            <w:rtl w:val="0"/>
          </w:rPr>
          <w:t xml:space="preserve">Nasopharyngeal Cancer</w:t>
        </w:r>
      </w:hyperlink>
      <w:r w:rsidDel="00000000" w:rsidR="00000000" w:rsidRPr="00000000">
        <w:rPr>
          <w:rtl w:val="0"/>
        </w:rPr>
      </w:r>
    </w:p>
    <w:p w:rsidR="00000000" w:rsidDel="00000000" w:rsidP="00000000" w:rsidRDefault="00000000" w:rsidRPr="00000000" w14:paraId="00000623">
      <w:pPr>
        <w:spacing w:line="240" w:lineRule="auto"/>
        <w:rPr>
          <w:rFonts w:ascii="Times New Roman" w:cs="Times New Roman" w:eastAsia="Times New Roman" w:hAnsi="Times New Roman"/>
          <w:color w:val="0000ff"/>
          <w:sz w:val="20"/>
          <w:szCs w:val="20"/>
        </w:rPr>
      </w:pPr>
      <w:r w:rsidDel="00000000" w:rsidR="00000000" w:rsidRPr="00000000">
        <w:rPr>
          <w:rFonts w:ascii="Times New Roman" w:cs="Times New Roman" w:eastAsia="Times New Roman" w:hAnsi="Times New Roman"/>
          <w:color w:val="0000ff"/>
          <w:sz w:val="20"/>
          <w:szCs w:val="20"/>
        </w:rPr>
        <w:drawing>
          <wp:inline distB="114300" distT="114300" distL="114300" distR="114300">
            <wp:extent cx="6858000" cy="1866900"/>
            <wp:effectExtent b="0" l="0" r="0" t="0"/>
            <wp:docPr id="9" name="image23.png"/>
            <a:graphic>
              <a:graphicData uri="http://schemas.openxmlformats.org/drawingml/2006/picture">
                <pic:pic>
                  <pic:nvPicPr>
                    <pic:cNvPr id="0" name="image23.png"/>
                    <pic:cNvPicPr preferRelativeResize="0"/>
                  </pic:nvPicPr>
                  <pic:blipFill>
                    <a:blip r:embed="rId390"/>
                    <a:srcRect b="0" l="0" r="0" t="0"/>
                    <a:stretch>
                      <a:fillRect/>
                    </a:stretch>
                  </pic:blipFill>
                  <pic:spPr>
                    <a:xfrm>
                      <a:off x="0" y="0"/>
                      <a:ext cx="6858000" cy="1866900"/>
                    </a:xfrm>
                    <a:prstGeom prst="rect"/>
                    <a:ln/>
                  </pic:spPr>
                </pic:pic>
              </a:graphicData>
            </a:graphic>
          </wp:inline>
        </w:drawing>
      </w:r>
      <w:r w:rsidDel="00000000" w:rsidR="00000000" w:rsidRPr="00000000">
        <w:rPr>
          <w:rtl w:val="0"/>
        </w:rPr>
      </w:r>
    </w:p>
    <w:p w:rsidR="00000000" w:rsidDel="00000000" w:rsidP="00000000" w:rsidRDefault="00000000" w:rsidRPr="00000000" w14:paraId="00000624">
      <w:pPr>
        <w:spacing w:line="240" w:lineRule="auto"/>
        <w:ind w:left="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T2: Parapharyngeal. If </w:t>
      </w:r>
      <w:r w:rsidDel="00000000" w:rsidR="00000000" w:rsidRPr="00000000">
        <w:rPr>
          <w:rtl w:val="0"/>
        </w:rPr>
        <w:t xml:space="preserve">the primary tumor</w:t>
      </w:r>
      <w:r w:rsidDel="00000000" w:rsidR="00000000" w:rsidRPr="00000000">
        <w:rPr>
          <w:rFonts w:ascii="Times New Roman" w:cs="Times New Roman" w:eastAsia="Times New Roman" w:hAnsi="Times New Roman"/>
          <w:sz w:val="20"/>
          <w:szCs w:val="20"/>
          <w:rtl w:val="0"/>
        </w:rPr>
        <w:t xml:space="preserve"> extends </w:t>
      </w:r>
      <w:r w:rsidDel="00000000" w:rsidR="00000000" w:rsidRPr="00000000">
        <w:rPr>
          <w:rtl w:val="0"/>
        </w:rPr>
        <w:t xml:space="preserve">below the soft</w:t>
      </w:r>
      <w:r w:rsidDel="00000000" w:rsidR="00000000" w:rsidRPr="00000000">
        <w:rPr>
          <w:rFonts w:ascii="Times New Roman" w:cs="Times New Roman" w:eastAsia="Times New Roman" w:hAnsi="Times New Roman"/>
          <w:sz w:val="20"/>
          <w:szCs w:val="20"/>
          <w:rtl w:val="0"/>
        </w:rPr>
        <w:t xml:space="preserve"> palate, still T1 and can still consider RT alone.</w:t>
      </w:r>
    </w:p>
    <w:p w:rsidR="00000000" w:rsidDel="00000000" w:rsidP="00000000" w:rsidRDefault="00000000" w:rsidRPr="00000000" w14:paraId="00000625">
      <w:pPr>
        <w:spacing w:line="240" w:lineRule="auto"/>
        <w:ind w:left="0" w:firstLine="720"/>
        <w:rPr/>
      </w:pPr>
      <w:r w:rsidDel="00000000" w:rsidR="00000000" w:rsidRPr="00000000">
        <w:rPr>
          <w:rtl w:val="0"/>
        </w:rPr>
        <w:t xml:space="preserve">Can't open mouth/say "LAA" = involvement of "</w:t>
      </w:r>
      <w:r w:rsidDel="00000000" w:rsidR="00000000" w:rsidRPr="00000000">
        <w:rPr>
          <w:rtl w:val="0"/>
        </w:rPr>
        <w:t xml:space="preserve">LAAteral</w:t>
      </w:r>
      <w:r w:rsidDel="00000000" w:rsidR="00000000" w:rsidRPr="00000000">
        <w:rPr>
          <w:rtl w:val="0"/>
        </w:rPr>
        <w:t xml:space="preserve"> pterygoid  = at least T2 [</w:t>
      </w:r>
      <w:hyperlink r:id="rId391">
        <w:r w:rsidDel="00000000" w:rsidR="00000000" w:rsidRPr="00000000">
          <w:rPr>
            <w:rtl w:val="0"/>
          </w:rPr>
          <w:t xml:space="preserve">Credit: Zaorsky</w:t>
        </w:r>
      </w:hyperlink>
      <w:r w:rsidDel="00000000" w:rsidR="00000000" w:rsidRPr="00000000">
        <w:rPr>
          <w:rtl w:val="0"/>
        </w:rPr>
        <w:t xml:space="preserve">].</w:t>
      </w:r>
    </w:p>
    <w:p w:rsidR="00000000" w:rsidDel="00000000" w:rsidP="00000000" w:rsidRDefault="00000000" w:rsidRPr="00000000" w14:paraId="00000626">
      <w:pPr>
        <w:spacing w:line="240" w:lineRule="auto"/>
        <w:ind w:left="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sz w:val="20"/>
          <w:szCs w:val="20"/>
          <w:rtl w:val="0"/>
        </w:rPr>
        <w:t xml:space="preserve">T3: Bony structures. </w:t>
      </w:r>
      <w:r w:rsidDel="00000000" w:rsidR="00000000" w:rsidRPr="00000000">
        <w:rPr>
          <w:rFonts w:ascii="Times New Roman" w:cs="Times New Roman" w:eastAsia="Times New Roman" w:hAnsi="Times New Roman"/>
          <w:i w:val="1"/>
          <w:sz w:val="20"/>
          <w:szCs w:val="20"/>
          <w:rtl w:val="0"/>
        </w:rPr>
        <w:t xml:space="preserve">Like NC/ethmoid, bony is T3 (compare to maxillary T2 for bony down/in)</w:t>
      </w:r>
    </w:p>
    <w:p w:rsidR="00000000" w:rsidDel="00000000" w:rsidP="00000000" w:rsidRDefault="00000000" w:rsidRPr="00000000" w14:paraId="00000627">
      <w:pPr>
        <w:spacing w:line="240" w:lineRule="auto"/>
        <w:ind w:left="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T4: "ICHOPE" - Intracranial, CNs, HPX, orbit, parotid, extensive infiltration </w:t>
      </w:r>
      <w:r w:rsidDel="00000000" w:rsidR="00000000" w:rsidRPr="00000000">
        <w:rPr>
          <w:rtl w:val="0"/>
        </w:rPr>
        <w:t xml:space="preserve">beyond the lat</w:t>
      </w:r>
      <w:r w:rsidDel="00000000" w:rsidR="00000000" w:rsidRPr="00000000">
        <w:rPr>
          <w:rFonts w:ascii="Times New Roman" w:cs="Times New Roman" w:eastAsia="Times New Roman" w:hAnsi="Times New Roman"/>
          <w:sz w:val="20"/>
          <w:szCs w:val="20"/>
          <w:rtl w:val="0"/>
        </w:rPr>
        <w:t xml:space="preserve"> surface of lateral pterygoid. </w:t>
      </w:r>
    </w:p>
    <w:p w:rsidR="00000000" w:rsidDel="00000000" w:rsidP="00000000" w:rsidRDefault="00000000" w:rsidRPr="00000000" w14:paraId="00000628">
      <w:pPr>
        <w:spacing w:line="240" w:lineRule="auto"/>
        <w:ind w:left="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N1: Can be bilateral RP.</w:t>
      </w:r>
    </w:p>
    <w:p w:rsidR="00000000" w:rsidDel="00000000" w:rsidP="00000000" w:rsidRDefault="00000000" w:rsidRPr="00000000" w14:paraId="00000629">
      <w:pPr>
        <w:spacing w:line="240" w:lineRule="auto"/>
        <w:ind w:left="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N3: &gt; 6 cm or below cricoid.</w:t>
      </w:r>
    </w:p>
    <w:p w:rsidR="00000000" w:rsidDel="00000000" w:rsidP="00000000" w:rsidRDefault="00000000" w:rsidRPr="00000000" w14:paraId="0000062A">
      <w:pPr>
        <w:spacing w:line="240" w:lineRule="auto"/>
        <w:ind w:left="0" w:firstLine="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Compare staging of NPX to p16+ OP:</w:t>
      </w:r>
    </w:p>
    <w:p w:rsidR="00000000" w:rsidDel="00000000" w:rsidP="00000000" w:rsidRDefault="00000000" w:rsidRPr="00000000" w14:paraId="0000062B">
      <w:pPr>
        <w:spacing w:line="240" w:lineRule="auto"/>
        <w:ind w:left="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NPX is the only H&amp;N </w:t>
      </w:r>
      <w:r w:rsidDel="00000000" w:rsidR="00000000" w:rsidRPr="00000000">
        <w:rPr>
          <w:rtl w:val="0"/>
        </w:rPr>
        <w:t xml:space="preserve">where</w:t>
      </w:r>
      <w:r w:rsidDel="00000000" w:rsidR="00000000" w:rsidRPr="00000000">
        <w:rPr>
          <w:rFonts w:ascii="Times New Roman" w:cs="Times New Roman" w:eastAsia="Times New Roman" w:hAnsi="Times New Roman"/>
          <w:sz w:val="20"/>
          <w:szCs w:val="20"/>
          <w:rtl w:val="0"/>
        </w:rPr>
        <w:t xml:space="preserve"> N1 is stage II, while p16+ OP N1 </w:t>
      </w:r>
      <w:r w:rsidDel="00000000" w:rsidR="00000000" w:rsidRPr="00000000">
        <w:rPr>
          <w:rtl w:val="0"/>
        </w:rPr>
        <w:t xml:space="preserve">are</w:t>
      </w:r>
      <w:r w:rsidDel="00000000" w:rsidR="00000000" w:rsidRPr="00000000">
        <w:rPr>
          <w:rFonts w:ascii="Times New Roman" w:cs="Times New Roman" w:eastAsia="Times New Roman" w:hAnsi="Times New Roman"/>
          <w:sz w:val="20"/>
          <w:szCs w:val="20"/>
          <w:rtl w:val="0"/>
        </w:rPr>
        <w:t xml:space="preserve"> stage I. </w:t>
      </w:r>
      <w:r w:rsidDel="00000000" w:rsidR="00000000" w:rsidRPr="00000000">
        <w:rPr>
          <w:rFonts w:ascii="Times New Roman" w:cs="Times New Roman" w:eastAsia="Times New Roman" w:hAnsi="Times New Roman"/>
          <w:i w:val="1"/>
          <w:sz w:val="20"/>
          <w:szCs w:val="20"/>
          <w:rtl w:val="0"/>
        </w:rPr>
        <w:t xml:space="preserve">All other N1 </w:t>
      </w:r>
      <w:r w:rsidDel="00000000" w:rsidR="00000000" w:rsidRPr="00000000">
        <w:rPr>
          <w:i w:val="1"/>
          <w:rtl w:val="0"/>
        </w:rPr>
        <w:t xml:space="preserve">diseases</w:t>
      </w:r>
      <w:r w:rsidDel="00000000" w:rsidR="00000000" w:rsidRPr="00000000">
        <w:rPr>
          <w:rFonts w:ascii="Times New Roman" w:cs="Times New Roman" w:eastAsia="Times New Roman" w:hAnsi="Times New Roman"/>
          <w:i w:val="1"/>
          <w:sz w:val="20"/>
          <w:szCs w:val="20"/>
          <w:rtl w:val="0"/>
        </w:rPr>
        <w:t xml:space="preserve"> in H&amp;N is stage III.</w:t>
      </w:r>
      <w:r w:rsidDel="00000000" w:rsidR="00000000" w:rsidRPr="00000000">
        <w:rPr>
          <w:rtl w:val="0"/>
        </w:rPr>
      </w:r>
    </w:p>
    <w:p w:rsidR="00000000" w:rsidDel="00000000" w:rsidP="00000000" w:rsidRDefault="00000000" w:rsidRPr="00000000" w14:paraId="0000062C">
      <w:pPr>
        <w:spacing w:line="240" w:lineRule="auto"/>
        <w:ind w:left="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sz w:val="20"/>
          <w:szCs w:val="20"/>
          <w:rtl w:val="0"/>
        </w:rPr>
        <w:t xml:space="preserve">NPX and p16+ OP both do not have a/b subclassifications of T4. </w:t>
      </w:r>
      <w:r w:rsidDel="00000000" w:rsidR="00000000" w:rsidRPr="00000000">
        <w:rPr>
          <w:i w:val="1"/>
          <w:rtl w:val="0"/>
        </w:rPr>
        <w:t xml:space="preserve">All H&amp;N except NPC (and now p16+ OP) have T4a and T4b.</w:t>
      </w:r>
      <w:r w:rsidDel="00000000" w:rsidR="00000000" w:rsidRPr="00000000">
        <w:rPr>
          <w:rtl w:val="0"/>
        </w:rPr>
      </w:r>
    </w:p>
    <w:p w:rsidR="00000000" w:rsidDel="00000000" w:rsidP="00000000" w:rsidRDefault="00000000" w:rsidRPr="00000000" w14:paraId="0000062D">
      <w:pPr>
        <w:spacing w:line="240" w:lineRule="auto"/>
        <w:ind w:left="0" w:firstLine="0"/>
        <w:rPr>
          <w:i w:val="1"/>
        </w:rPr>
      </w:pPr>
      <w:r w:rsidDel="00000000" w:rsidR="00000000" w:rsidRPr="00000000">
        <w:rPr>
          <w:rFonts w:ascii="Times New Roman" w:cs="Times New Roman" w:eastAsia="Times New Roman" w:hAnsi="Times New Roman"/>
          <w:sz w:val="20"/>
          <w:szCs w:val="20"/>
          <w:rtl w:val="0"/>
        </w:rPr>
        <w:t xml:space="preserve">NPX and p16+ OP both share the same clinical nodal staging. </w:t>
      </w:r>
      <w:r w:rsidDel="00000000" w:rsidR="00000000" w:rsidRPr="00000000">
        <w:rPr>
          <w:rFonts w:ascii="Times New Roman" w:cs="Times New Roman" w:eastAsia="Times New Roman" w:hAnsi="Times New Roman"/>
          <w:i w:val="1"/>
          <w:sz w:val="20"/>
          <w:szCs w:val="20"/>
          <w:rtl w:val="0"/>
        </w:rPr>
        <w:t xml:space="preserve">pN staging for p16+ OP depends on ± 4 LN (no pN3, just pN1-2).</w:t>
      </w:r>
      <w:r w:rsidDel="00000000" w:rsidR="00000000" w:rsidRPr="00000000">
        <w:rPr>
          <w:rtl w:val="0"/>
        </w:rPr>
      </w:r>
    </w:p>
    <w:p w:rsidR="00000000" w:rsidDel="00000000" w:rsidP="00000000" w:rsidRDefault="00000000" w:rsidRPr="00000000" w14:paraId="0000062E">
      <w:pPr>
        <w:ind w:left="0" w:firstLine="0"/>
        <w:rPr>
          <w:i w:val="1"/>
        </w:rPr>
      </w:pPr>
      <w:hyperlink r:id="rId392">
        <w:r w:rsidDel="00000000" w:rsidR="00000000" w:rsidRPr="00000000">
          <w:rPr>
            <w:b w:val="1"/>
            <w:rtl w:val="0"/>
          </w:rPr>
          <w:t xml:space="preserve">StatPearls: Nasopharynx </w:t>
        </w:r>
      </w:hyperlink>
      <w:r w:rsidDel="00000000" w:rsidR="00000000" w:rsidRPr="00000000">
        <w:rPr>
          <w:i w:val="1"/>
          <w:rtl w:val="0"/>
        </w:rPr>
        <w:t xml:space="preserve">Last update: 12/16/2019.</w:t>
      </w:r>
    </w:p>
    <w:p w:rsidR="00000000" w:rsidDel="00000000" w:rsidP="00000000" w:rsidRDefault="00000000" w:rsidRPr="00000000" w14:paraId="0000062F">
      <w:pPr>
        <w:ind w:left="0" w:right="140" w:firstLine="0"/>
        <w:rPr/>
      </w:pPr>
      <w:r w:rsidDel="00000000" w:rsidR="00000000" w:rsidRPr="00000000">
        <w:rPr>
          <w:rtl w:val="0"/>
        </w:rPr>
        <w:t xml:space="preserve">Zaorsky: [</w:t>
      </w:r>
      <w:hyperlink r:id="rId393">
        <w:r w:rsidDel="00000000" w:rsidR="00000000" w:rsidRPr="00000000">
          <w:rPr>
            <w:rtl w:val="0"/>
          </w:rPr>
          <w:t xml:space="preserve">Anatomy of lateral view on cranial x-ray</w:t>
        </w:r>
      </w:hyperlink>
      <w:r w:rsidDel="00000000" w:rsidR="00000000" w:rsidRPr="00000000">
        <w:rPr>
          <w:rtl w:val="0"/>
        </w:rPr>
        <w:t xml:space="preserve">], [</w:t>
      </w:r>
      <w:hyperlink r:id="rId394">
        <w:r w:rsidDel="00000000" w:rsidR="00000000" w:rsidRPr="00000000">
          <w:rPr>
            <w:rtl w:val="0"/>
          </w:rPr>
          <w:t xml:space="preserve">Neuroforamen on axial CT scans</w:t>
        </w:r>
      </w:hyperlink>
      <w:r w:rsidDel="00000000" w:rsidR="00000000" w:rsidRPr="00000000">
        <w:rPr>
          <w:rtl w:val="0"/>
        </w:rPr>
        <w:t xml:space="preserve">].</w:t>
      </w:r>
    </w:p>
    <w:p w:rsidR="00000000" w:rsidDel="00000000" w:rsidP="00000000" w:rsidRDefault="00000000" w:rsidRPr="00000000" w14:paraId="00000630">
      <w:pPr>
        <w:ind w:left="0" w:right="140" w:firstLine="0"/>
        <w:rPr/>
      </w:pPr>
      <w:r w:rsidDel="00000000" w:rsidR="00000000" w:rsidRPr="00000000">
        <w:rPr>
          <w:rtl w:val="0"/>
        </w:rPr>
        <w:t xml:space="preserve">eContour: [</w:t>
      </w:r>
      <w:hyperlink r:id="rId395">
        <w:r w:rsidDel="00000000" w:rsidR="00000000" w:rsidRPr="00000000">
          <w:rPr>
            <w:rtl w:val="0"/>
          </w:rPr>
          <w:t xml:space="preserve">OARs</w:t>
        </w:r>
      </w:hyperlink>
      <w:r w:rsidDel="00000000" w:rsidR="00000000" w:rsidRPr="00000000">
        <w:rPr>
          <w:rtl w:val="0"/>
        </w:rPr>
        <w:t xml:space="preserve">, </w:t>
      </w:r>
      <w:hyperlink r:id="rId396">
        <w:r w:rsidDel="00000000" w:rsidR="00000000" w:rsidRPr="00000000">
          <w:rPr>
            <w:rtl w:val="0"/>
          </w:rPr>
          <w:t xml:space="preserve">Brouwer RTO '15</w:t>
        </w:r>
      </w:hyperlink>
      <w:r w:rsidDel="00000000" w:rsidR="00000000" w:rsidRPr="00000000">
        <w:rPr>
          <w:rtl w:val="0"/>
        </w:rPr>
        <w:t xml:space="preserve">], [</w:t>
      </w:r>
      <w:hyperlink r:id="rId397">
        <w:r w:rsidDel="00000000" w:rsidR="00000000" w:rsidRPr="00000000">
          <w:rPr>
            <w:rtl w:val="0"/>
          </w:rPr>
          <w:t xml:space="preserve">Nasopharynx</w:t>
        </w:r>
      </w:hyperlink>
      <w:r w:rsidDel="00000000" w:rsidR="00000000" w:rsidRPr="00000000">
        <w:rPr>
          <w:rtl w:val="0"/>
        </w:rPr>
        <w:t xml:space="preserve">]. ARRO: [</w:t>
      </w:r>
      <w:hyperlink r:id="rId398">
        <w:r w:rsidDel="00000000" w:rsidR="00000000" w:rsidRPr="00000000">
          <w:rPr>
            <w:rtl w:val="0"/>
          </w:rPr>
          <w:t xml:space="preserve">Nasopharynx</w:t>
        </w:r>
      </w:hyperlink>
      <w:r w:rsidDel="00000000" w:rsidR="00000000" w:rsidRPr="00000000">
        <w:rPr>
          <w:rtl w:val="0"/>
        </w:rPr>
        <w:t xml:space="preserve">], [</w:t>
      </w:r>
      <w:hyperlink r:id="rId399">
        <w:r w:rsidDel="00000000" w:rsidR="00000000" w:rsidRPr="00000000">
          <w:rPr>
            <w:rtl w:val="0"/>
          </w:rPr>
          <w:t xml:space="preserve">H&amp;N with PNI</w:t>
        </w:r>
      </w:hyperlink>
      <w:r w:rsidDel="00000000" w:rsidR="00000000" w:rsidRPr="00000000">
        <w:rPr>
          <w:rtl w:val="0"/>
        </w:rPr>
        <w:t xml:space="preserve">].</w:t>
      </w:r>
    </w:p>
    <w:p w:rsidR="00000000" w:rsidDel="00000000" w:rsidP="00000000" w:rsidRDefault="00000000" w:rsidRPr="00000000" w14:paraId="00000631">
      <w:pPr>
        <w:ind w:left="0" w:right="140" w:firstLine="0"/>
        <w:rPr/>
      </w:pPr>
      <w:r w:rsidDel="00000000" w:rsidR="00000000" w:rsidRPr="00000000">
        <w:rPr>
          <w:rtl w:val="0"/>
        </w:rPr>
        <w:t xml:space="preserve">AVARO:  [</w:t>
      </w:r>
      <w:hyperlink r:id="rId400">
        <w:r w:rsidDel="00000000" w:rsidR="00000000" w:rsidRPr="00000000">
          <w:rPr>
            <w:rtl w:val="0"/>
          </w:rPr>
          <w:t xml:space="preserve">AVARO Neck node levels and Brachial plexus</w:t>
        </w:r>
      </w:hyperlink>
      <w:r w:rsidDel="00000000" w:rsidR="00000000" w:rsidRPr="00000000">
        <w:rPr>
          <w:rtl w:val="0"/>
        </w:rPr>
        <w:t xml:space="preserve">], [</w:t>
      </w:r>
      <w:hyperlink r:id="rId401">
        <w:r w:rsidDel="00000000" w:rsidR="00000000" w:rsidRPr="00000000">
          <w:rPr>
            <w:rtl w:val="0"/>
          </w:rPr>
          <w:t xml:space="preserve">AVARO constrictors and OARs</w:t>
        </w:r>
      </w:hyperlink>
      <w:r w:rsidDel="00000000" w:rsidR="00000000" w:rsidRPr="00000000">
        <w:rPr>
          <w:rtl w:val="0"/>
        </w:rPr>
        <w:t xml:space="preserve">], [</w:t>
      </w:r>
      <w:hyperlink r:id="rId402">
        <w:r w:rsidDel="00000000" w:rsidR="00000000" w:rsidRPr="00000000">
          <w:rPr>
            <w:rtl w:val="0"/>
          </w:rPr>
          <w:t xml:space="preserve">AVARO Skull Base</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632">
      <w:pPr>
        <w:ind w:left="0" w:firstLine="0"/>
        <w:rPr>
          <w:vertAlign w:val="superscript"/>
        </w:rPr>
      </w:pPr>
      <w:r w:rsidDel="00000000" w:rsidR="00000000" w:rsidRPr="00000000">
        <w:rPr>
          <w:rtl w:val="0"/>
        </w:rPr>
        <w:t xml:space="preserve">Delineation of neck node levels for head and neck tumors [</w:t>
      </w:r>
      <w:hyperlink r:id="rId403">
        <w:r w:rsidDel="00000000" w:rsidR="00000000" w:rsidRPr="00000000">
          <w:rPr>
            <w:rtl w:val="0"/>
          </w:rPr>
          <w:t xml:space="preserve">Grégoire RTO '13</w:t>
        </w:r>
      </w:hyperlink>
      <w:r w:rsidDel="00000000" w:rsidR="00000000" w:rsidRPr="00000000">
        <w:rPr>
          <w:rtl w:val="0"/>
        </w:rPr>
        <w:t xml:space="preserve">, </w:t>
      </w:r>
      <w:hyperlink r:id="rId404">
        <w:r w:rsidDel="00000000" w:rsidR="00000000" w:rsidRPr="00000000">
          <w:rPr>
            <w:rtl w:val="0"/>
          </w:rPr>
          <w:t xml:space="preserve">Radiopaedia Interactive atlas</w:t>
        </w:r>
      </w:hyperlink>
      <w:r w:rsidDel="00000000" w:rsidR="00000000" w:rsidRPr="00000000">
        <w:rPr>
          <w:rtl w:val="0"/>
        </w:rPr>
        <w:t xml:space="preserve">] </w:t>
      </w:r>
      <w:hyperlink w:anchor="_rzy8rvsdopq0">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633">
      <w:pPr>
        <w:widowControl w:val="0"/>
        <w:ind w:left="0" w:firstLine="0"/>
        <w:rPr/>
      </w:pPr>
      <w:r w:rsidDel="00000000" w:rsidR="00000000" w:rsidRPr="00000000">
        <w:rPr>
          <w:rtl w:val="0"/>
        </w:rPr>
        <w:t xml:space="preserve">See details of base of skull coverage and tracing cranial nerve V in the [</w:t>
      </w:r>
      <w:hyperlink w:anchor="_q4gl8dq6tbz5">
        <w:r w:rsidDel="00000000" w:rsidR="00000000" w:rsidRPr="00000000">
          <w:rPr>
            <w:rtl w:val="0"/>
          </w:rPr>
          <w:t xml:space="preserve">Chasing PNI</w:t>
        </w:r>
      </w:hyperlink>
      <w:r w:rsidDel="00000000" w:rsidR="00000000" w:rsidRPr="00000000">
        <w:rPr>
          <w:rtl w:val="0"/>
        </w:rPr>
        <w:t xml:space="preserve">] section.</w:t>
      </w:r>
    </w:p>
    <w:p w:rsidR="00000000" w:rsidDel="00000000" w:rsidP="00000000" w:rsidRDefault="00000000" w:rsidRPr="00000000" w14:paraId="00000634">
      <w:pPr>
        <w:widowControl w:val="0"/>
        <w:ind w:left="0" w:firstLine="0"/>
        <w:rPr/>
      </w:pPr>
      <w:r w:rsidDel="00000000" w:rsidR="00000000" w:rsidRPr="00000000">
        <w:rPr>
          <w:rtl w:val="0"/>
        </w:rPr>
        <w:t xml:space="preserve">Nasopharynx cancer: Induction or adjuvant? That is the question [</w:t>
      </w:r>
      <w:hyperlink r:id="rId405">
        <w:r w:rsidDel="00000000" w:rsidR="00000000" w:rsidRPr="00000000">
          <w:rPr>
            <w:rtl w:val="0"/>
          </w:rPr>
          <w:t xml:space="preserve">Lee and Sherman Cancer '20</w:t>
        </w:r>
      </w:hyperlink>
      <w:r w:rsidDel="00000000" w:rsidR="00000000" w:rsidRPr="00000000">
        <w:rPr>
          <w:rtl w:val="0"/>
        </w:rPr>
        <w:t xml:space="preserve">]</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635">
      <w:pPr>
        <w:numPr>
          <w:ilvl w:val="0"/>
          <w:numId w:val="82"/>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3,200 cases per year </w:t>
      </w:r>
      <w:r w:rsidDel="00000000" w:rsidR="00000000" w:rsidRPr="00000000">
        <w:rPr>
          <w:rtl w:val="0"/>
        </w:rPr>
        <w:t xml:space="preserve">in the USA</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&lt; 1 in 100,000 in USA </w:t>
      </w:r>
      <w:r w:rsidDel="00000000" w:rsidR="00000000" w:rsidRPr="00000000">
        <w:rPr>
          <w:rFonts w:ascii="Times New Roman" w:cs="Times New Roman" w:eastAsia="Times New Roman" w:hAnsi="Times New Roman"/>
          <w:sz w:val="20"/>
          <w:szCs w:val="20"/>
          <w:rtl w:val="0"/>
        </w:rPr>
        <w:t xml:space="preserve">with </w:t>
      </w:r>
      <w:r w:rsidDel="00000000" w:rsidR="00000000" w:rsidRPr="00000000">
        <w:rPr>
          <w:rFonts w:ascii="Times New Roman" w:cs="Times New Roman" w:eastAsia="Times New Roman" w:hAnsi="Times New Roman"/>
          <w:b w:val="1"/>
          <w:sz w:val="20"/>
          <w:szCs w:val="20"/>
          <w:rtl w:val="0"/>
        </w:rPr>
        <w:t xml:space="preserve">25-50 in 100,000 in SE Asia</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636">
      <w:pPr>
        <w:numPr>
          <w:ilvl w:val="0"/>
          <w:numId w:val="82"/>
        </w:numPr>
        <w:spacing w:line="240" w:lineRule="auto"/>
        <w:ind w:left="720" w:hanging="360"/>
        <w:rPr>
          <w:u w:val="none"/>
        </w:rPr>
      </w:pPr>
      <w:r w:rsidDel="00000000" w:rsidR="00000000" w:rsidRPr="00000000">
        <w:rPr>
          <w:rtl w:val="0"/>
        </w:rPr>
        <w:t xml:space="preserve">Nearly 90k cases worldwide with over 50k deaths, while over 40k cases and 20k deaths were in China! </w:t>
      </w:r>
    </w:p>
    <w:p w:rsidR="00000000" w:rsidDel="00000000" w:rsidP="00000000" w:rsidRDefault="00000000" w:rsidRPr="00000000" w14:paraId="00000637">
      <w:pPr>
        <w:numPr>
          <w:ilvl w:val="1"/>
          <w:numId w:val="82"/>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Most common H&amp;N cancer and #6 in deaths in SE Asia.</w:t>
      </w:r>
    </w:p>
    <w:p w:rsidR="00000000" w:rsidDel="00000000" w:rsidP="00000000" w:rsidRDefault="00000000" w:rsidRPr="00000000" w14:paraId="00000638">
      <w:pPr>
        <w:numPr>
          <w:ilvl w:val="1"/>
          <w:numId w:val="82"/>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2.3:1 M:F. Bimodal, with peak 15-25 and 50-60. </w:t>
      </w:r>
      <w:r w:rsidDel="00000000" w:rsidR="00000000" w:rsidRPr="00000000">
        <w:rPr>
          <w:rFonts w:ascii="Times New Roman" w:cs="Times New Roman" w:eastAsia="Times New Roman" w:hAnsi="Times New Roman"/>
          <w:i w:val="1"/>
          <w:sz w:val="20"/>
          <w:szCs w:val="20"/>
          <w:rtl w:val="0"/>
        </w:rPr>
        <w:t xml:space="preserve">Median age 50.</w:t>
      </w:r>
    </w:p>
    <w:p w:rsidR="00000000" w:rsidDel="00000000" w:rsidP="00000000" w:rsidRDefault="00000000" w:rsidRPr="00000000" w14:paraId="00000639">
      <w:pPr>
        <w:numPr>
          <w:ilvl w:val="0"/>
          <w:numId w:val="82"/>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RF</w:t>
      </w:r>
      <w:r w:rsidDel="00000000" w:rsidR="00000000" w:rsidRPr="00000000">
        <w:rPr>
          <w:rFonts w:ascii="Times New Roman" w:cs="Times New Roman" w:eastAsia="Times New Roman" w:hAnsi="Times New Roman"/>
          <w:sz w:val="20"/>
          <w:szCs w:val="20"/>
          <w:rtl w:val="0"/>
        </w:rPr>
        <w:t xml:space="preserve">: EBV, consumption of salted fish and preserved meats (dimethylnitrosamine), Wood and leather dust exposure (AC), nickel workers, thorotrast exposure, male gender, smoking (KSqCC), dermatomyositis. </w:t>
      </w:r>
      <w:r w:rsidDel="00000000" w:rsidR="00000000" w:rsidRPr="00000000">
        <w:rPr>
          <w:rFonts w:ascii="Times New Roman" w:cs="Times New Roman" w:eastAsia="Times New Roman" w:hAnsi="Times New Roman"/>
          <w:i w:val="1"/>
          <w:sz w:val="20"/>
          <w:szCs w:val="20"/>
          <w:rtl w:val="0"/>
        </w:rPr>
        <w:t xml:space="preserve">Alcohol is not a risk factor.</w:t>
      </w:r>
    </w:p>
    <w:p w:rsidR="00000000" w:rsidDel="00000000" w:rsidP="00000000" w:rsidRDefault="00000000" w:rsidRPr="00000000" w14:paraId="0000063A">
      <w:pPr>
        <w:numPr>
          <w:ilvl w:val="1"/>
          <w:numId w:val="82"/>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P53 alteration is seen in a minority of cases, unlike other H&amp;N cancers.</w:t>
      </w:r>
    </w:p>
    <w:p w:rsidR="00000000" w:rsidDel="00000000" w:rsidP="00000000" w:rsidRDefault="00000000" w:rsidRPr="00000000" w14:paraId="0000063B">
      <w:pPr>
        <w:spacing w:line="240" w:lineRule="auto"/>
        <w:ind w:left="0" w:firstLine="0"/>
        <w:jc w:val="center"/>
        <w:rPr/>
      </w:pPr>
      <w:hyperlink r:id="rId406">
        <w:r w:rsidDel="00000000" w:rsidR="00000000" w:rsidRPr="00000000">
          <w:rPr>
            <w:color w:val="1155cc"/>
            <w:u w:val="single"/>
          </w:rPr>
          <w:drawing>
            <wp:inline distB="114300" distT="114300" distL="114300" distR="114300">
              <wp:extent cx="5652821" cy="5029200"/>
              <wp:effectExtent b="0" l="0" r="0" t="0"/>
              <wp:docPr id="5" name="image3.png"/>
              <a:graphic>
                <a:graphicData uri="http://schemas.openxmlformats.org/drawingml/2006/picture">
                  <pic:pic>
                    <pic:nvPicPr>
                      <pic:cNvPr id="0" name="image3.png"/>
                      <pic:cNvPicPr preferRelativeResize="0"/>
                    </pic:nvPicPr>
                    <pic:blipFill>
                      <a:blip r:embed="rId407"/>
                      <a:srcRect b="0" l="0" r="0" t="0"/>
                      <a:stretch>
                        <a:fillRect/>
                      </a:stretch>
                    </pic:blipFill>
                    <pic:spPr>
                      <a:xfrm>
                        <a:off x="0" y="0"/>
                        <a:ext cx="5652821" cy="50292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63C">
      <w:pPr>
        <w:numPr>
          <w:ilvl w:val="0"/>
          <w:numId w:val="82"/>
        </w:numPr>
        <w:spacing w:line="240" w:lineRule="auto"/>
        <w:ind w:left="720" w:hanging="36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Anatomy</w:t>
      </w:r>
    </w:p>
    <w:p w:rsidR="00000000" w:rsidDel="00000000" w:rsidP="00000000" w:rsidRDefault="00000000" w:rsidRPr="00000000" w14:paraId="0000063D">
      <w:pPr>
        <w:ind w:firstLine="720"/>
        <w:rPr>
          <w:b w:val="1"/>
        </w:rPr>
      </w:pPr>
      <w:r w:rsidDel="00000000" w:rsidR="00000000" w:rsidRPr="00000000">
        <w:rPr>
          <w:rtl w:val="0"/>
        </w:rPr>
        <w:t xml:space="preserve">See [</w:t>
      </w:r>
      <w:hyperlink w:anchor="kix.8ixthesiwzle">
        <w:r w:rsidDel="00000000" w:rsidR="00000000" w:rsidRPr="00000000">
          <w:rPr>
            <w:rtl w:val="0"/>
          </w:rPr>
          <w:t xml:space="preserve">Cranial Nerve Review</w:t>
        </w:r>
      </w:hyperlink>
      <w:r w:rsidDel="00000000" w:rsidR="00000000" w:rsidRPr="00000000">
        <w:rPr>
          <w:rtl w:val="0"/>
        </w:rPr>
        <w:t xml:space="preserve">] in the General H&amp;N section and [</w:t>
      </w:r>
      <w:hyperlink r:id="rId408">
        <w:r w:rsidDel="00000000" w:rsidR="00000000" w:rsidRPr="00000000">
          <w:rPr>
            <w:rtl w:val="0"/>
          </w:rPr>
          <w:t xml:space="preserve">Zaorsky</w:t>
        </w:r>
      </w:hyperlink>
      <w:r w:rsidDel="00000000" w:rsidR="00000000" w:rsidRPr="00000000">
        <w:rPr>
          <w:rtl w:val="0"/>
        </w:rPr>
        <w:t xml:space="preserve">] diagram of lateral cranial x-ray.</w:t>
      </w:r>
      <w:r w:rsidDel="00000000" w:rsidR="00000000" w:rsidRPr="00000000">
        <w:rPr>
          <w:rtl w:val="0"/>
        </w:rPr>
      </w:r>
    </w:p>
    <w:bookmarkStart w:colFirst="0" w:colLast="0" w:name="3n1nleg3k0zj" w:id="122"/>
    <w:bookmarkEnd w:id="122"/>
    <w:p w:rsidR="00000000" w:rsidDel="00000000" w:rsidP="00000000" w:rsidRDefault="00000000" w:rsidRPr="00000000" w14:paraId="0000063E">
      <w:pPr>
        <w:numPr>
          <w:ilvl w:val="1"/>
          <w:numId w:val="82"/>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Nasopharynx borders:</w:t>
      </w:r>
    </w:p>
    <w:p w:rsidR="00000000" w:rsidDel="00000000" w:rsidP="00000000" w:rsidRDefault="00000000" w:rsidRPr="00000000" w14:paraId="0000063F">
      <w:pPr>
        <w:numPr>
          <w:ilvl w:val="2"/>
          <w:numId w:val="82"/>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Superior = sphenoid bone/clivus.</w:t>
      </w:r>
    </w:p>
    <w:p w:rsidR="00000000" w:rsidDel="00000000" w:rsidP="00000000" w:rsidRDefault="00000000" w:rsidRPr="00000000" w14:paraId="00000640">
      <w:pPr>
        <w:numPr>
          <w:ilvl w:val="2"/>
          <w:numId w:val="82"/>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Inferior = roof of the soft palate.</w:t>
      </w:r>
    </w:p>
    <w:p w:rsidR="00000000" w:rsidDel="00000000" w:rsidP="00000000" w:rsidRDefault="00000000" w:rsidRPr="00000000" w14:paraId="00000641">
      <w:pPr>
        <w:numPr>
          <w:ilvl w:val="2"/>
          <w:numId w:val="82"/>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Anterior = posterior edge of nasal choanae.</w:t>
      </w:r>
    </w:p>
    <w:p w:rsidR="00000000" w:rsidDel="00000000" w:rsidP="00000000" w:rsidRDefault="00000000" w:rsidRPr="00000000" w14:paraId="00000642">
      <w:pPr>
        <w:numPr>
          <w:ilvl w:val="2"/>
          <w:numId w:val="82"/>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Posterior = clivus, C1/C2.</w:t>
      </w:r>
    </w:p>
    <w:p w:rsidR="00000000" w:rsidDel="00000000" w:rsidP="00000000" w:rsidRDefault="00000000" w:rsidRPr="00000000" w14:paraId="00000643">
      <w:pPr>
        <w:numPr>
          <w:ilvl w:val="2"/>
          <w:numId w:val="82"/>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Lateral: torus tubarius, eustachian tube opening and fossa of Rosenmuller.</w:t>
      </w:r>
    </w:p>
    <w:p w:rsidR="00000000" w:rsidDel="00000000" w:rsidP="00000000" w:rsidRDefault="00000000" w:rsidRPr="00000000" w14:paraId="00000644">
      <w:pPr>
        <w:numPr>
          <w:ilvl w:val="1"/>
          <w:numId w:val="82"/>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Torus tubarius: cartilaginous prominence in the lateral wall of nasopharynx that </w:t>
      </w:r>
      <w:r w:rsidDel="00000000" w:rsidR="00000000" w:rsidRPr="00000000">
        <w:rPr>
          <w:rtl w:val="0"/>
        </w:rPr>
        <w:t xml:space="preserve">forms the opening</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tl w:val="0"/>
        </w:rPr>
        <w:t xml:space="preserve">of the Eustachian</w:t>
      </w:r>
      <w:r w:rsidDel="00000000" w:rsidR="00000000" w:rsidRPr="00000000">
        <w:rPr>
          <w:rFonts w:ascii="Times New Roman" w:cs="Times New Roman" w:eastAsia="Times New Roman" w:hAnsi="Times New Roman"/>
          <w:sz w:val="20"/>
          <w:szCs w:val="20"/>
          <w:rtl w:val="0"/>
        </w:rPr>
        <w:t xml:space="preserve"> tube.</w:t>
      </w:r>
    </w:p>
    <w:p w:rsidR="00000000" w:rsidDel="00000000" w:rsidP="00000000" w:rsidRDefault="00000000" w:rsidRPr="00000000" w14:paraId="00000645">
      <w:pPr>
        <w:numPr>
          <w:ilvl w:val="1"/>
          <w:numId w:val="82"/>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Fossa of Rosenmuller: located posterior to torus tubarius and is the most common location of NPC.</w:t>
      </w:r>
    </w:p>
    <w:p w:rsidR="00000000" w:rsidDel="00000000" w:rsidP="00000000" w:rsidRDefault="00000000" w:rsidRPr="00000000" w14:paraId="00000646">
      <w:pPr>
        <w:numPr>
          <w:ilvl w:val="1"/>
          <w:numId w:val="82"/>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Rosenmuller can invade torus tubarius→ </w:t>
      </w:r>
      <w:r w:rsidDel="00000000" w:rsidR="00000000" w:rsidRPr="00000000">
        <w:rPr>
          <w:rFonts w:ascii="Times New Roman" w:cs="Times New Roman" w:eastAsia="Times New Roman" w:hAnsi="Times New Roman"/>
          <w:b w:val="1"/>
          <w:sz w:val="20"/>
          <w:szCs w:val="20"/>
          <w:rtl w:val="0"/>
        </w:rPr>
        <w:t xml:space="preserve">foramen lacerum</w:t>
      </w:r>
      <w:r w:rsidDel="00000000" w:rsidR="00000000" w:rsidRPr="00000000">
        <w:rPr>
          <w:rFonts w:ascii="Cardo" w:cs="Cardo" w:eastAsia="Cardo" w:hAnsi="Cardo"/>
          <w:sz w:val="20"/>
          <w:szCs w:val="20"/>
          <w:rtl w:val="0"/>
        </w:rPr>
        <w:t xml:space="preserve">→ cavernous sinus (Petrosphenoidal syndrome).</w:t>
      </w:r>
    </w:p>
    <w:p w:rsidR="00000000" w:rsidDel="00000000" w:rsidP="00000000" w:rsidRDefault="00000000" w:rsidRPr="00000000" w14:paraId="00000647">
      <w:pPr>
        <w:numPr>
          <w:ilvl w:val="1"/>
          <w:numId w:val="82"/>
        </w:numPr>
        <w:ind w:left="1440" w:hanging="360"/>
      </w:pPr>
      <w:r w:rsidDel="00000000" w:rsidR="00000000" w:rsidRPr="00000000">
        <w:rPr>
          <w:b w:val="1"/>
          <w:rtl w:val="0"/>
        </w:rPr>
        <w:t xml:space="preserve">Retroparotid space syndrome</w:t>
      </w:r>
      <w:r w:rsidDel="00000000" w:rsidR="00000000" w:rsidRPr="00000000">
        <w:rPr>
          <w:rtl w:val="0"/>
        </w:rPr>
        <w:t xml:space="preserve"> (Villaret): Involvement of CN IX-XII and cervical sympathetics through parapharyngeal space (occurs 80% of the time) or invasion into jugular foramen (Vernet).</w:t>
      </w:r>
    </w:p>
    <w:p w:rsidR="00000000" w:rsidDel="00000000" w:rsidP="00000000" w:rsidRDefault="00000000" w:rsidRPr="00000000" w14:paraId="00000648">
      <w:pPr>
        <w:numPr>
          <w:ilvl w:val="1"/>
          <w:numId w:val="82"/>
        </w:numPr>
        <w:ind w:left="1440" w:hanging="360"/>
      </w:pPr>
      <w:r w:rsidDel="00000000" w:rsidR="00000000" w:rsidRPr="00000000">
        <w:rPr>
          <w:b w:val="1"/>
          <w:rtl w:val="0"/>
        </w:rPr>
        <w:t xml:space="preserve">Petrosphenoidal syndrome</w:t>
      </w:r>
      <w:r w:rsidDel="00000000" w:rsidR="00000000" w:rsidRPr="00000000">
        <w:rPr>
          <w:rtl w:val="0"/>
        </w:rPr>
        <w:t xml:space="preserve"> (Jacod): Extension through lacerum to the </w:t>
      </w:r>
      <w:r w:rsidDel="00000000" w:rsidR="00000000" w:rsidRPr="00000000">
        <w:rPr>
          <w:b w:val="1"/>
          <w:rtl w:val="0"/>
        </w:rPr>
        <w:t xml:space="preserve">cavernous sinus</w:t>
      </w:r>
      <w:r w:rsidDel="00000000" w:rsidR="00000000" w:rsidRPr="00000000">
        <w:rPr>
          <w:rtl w:val="0"/>
        </w:rPr>
        <w:t xml:space="preserve">.</w:t>
      </w:r>
    </w:p>
    <w:p w:rsidR="00000000" w:rsidDel="00000000" w:rsidP="00000000" w:rsidRDefault="00000000" w:rsidRPr="00000000" w14:paraId="00000649">
      <w:pPr>
        <w:numPr>
          <w:ilvl w:val="2"/>
          <w:numId w:val="82"/>
        </w:numPr>
        <w:ind w:left="2160" w:hanging="360"/>
      </w:pPr>
      <w:r w:rsidDel="00000000" w:rsidR="00000000" w:rsidRPr="00000000">
        <w:rPr>
          <w:rtl w:val="0"/>
        </w:rPr>
        <w:t xml:space="preserve">NPC is likely to go through the lacerum. </w:t>
      </w:r>
      <w:r w:rsidDel="00000000" w:rsidR="00000000" w:rsidRPr="00000000">
        <w:rPr>
          <w:i w:val="1"/>
          <w:rtl w:val="0"/>
        </w:rPr>
        <w:t xml:space="preserve">True intracranial extension &lt; 10%.</w:t>
      </w:r>
    </w:p>
    <w:p w:rsidR="00000000" w:rsidDel="00000000" w:rsidP="00000000" w:rsidRDefault="00000000" w:rsidRPr="00000000" w14:paraId="0000064A">
      <w:pPr>
        <w:numPr>
          <w:ilvl w:val="2"/>
          <w:numId w:val="82"/>
        </w:numPr>
        <w:ind w:left="2160" w:hanging="360"/>
      </w:pPr>
      <w:r w:rsidDel="00000000" w:rsidR="00000000" w:rsidRPr="00000000">
        <w:rPr>
          <w:rFonts w:ascii="Cardo" w:cs="Cardo" w:eastAsia="Cardo" w:hAnsi="Cardo"/>
          <w:rtl w:val="0"/>
        </w:rPr>
        <w:t xml:space="preserve">The tumor can extend through foramen lacerum or sphenoid sinus→ cavernous sinus→ CN 6 palsy first b/c most medial (most common CN palsy)→ CN’s V1, V2, III  and IV (CN’s V and VI are medial and inferior in cavernous sinus…closest to the roof of the nasopharynx and first to have deficits).</w:t>
      </w:r>
    </w:p>
    <w:p w:rsidR="00000000" w:rsidDel="00000000" w:rsidP="00000000" w:rsidRDefault="00000000" w:rsidRPr="00000000" w14:paraId="0000064B">
      <w:pPr>
        <w:numPr>
          <w:ilvl w:val="1"/>
          <w:numId w:val="82"/>
        </w:numPr>
        <w:ind w:left="1440" w:hanging="360"/>
      </w:pPr>
      <w:r w:rsidDel="00000000" w:rsidR="00000000" w:rsidRPr="00000000">
        <w:rPr>
          <w:rFonts w:ascii="Cardo" w:cs="Cardo" w:eastAsia="Cardo" w:hAnsi="Cardo"/>
          <w:rtl w:val="0"/>
        </w:rPr>
        <w:t xml:space="preserve">NPC can also extend anteriorly into the nasal cavity and PPF→ FR→ Meckel’s cave (V2).</w:t>
      </w:r>
    </w:p>
    <w:p w:rsidR="00000000" w:rsidDel="00000000" w:rsidP="00000000" w:rsidRDefault="00000000" w:rsidRPr="00000000" w14:paraId="0000064C">
      <w:pPr>
        <w:numPr>
          <w:ilvl w:val="1"/>
          <w:numId w:val="82"/>
        </w:numPr>
        <w:ind w:left="1440" w:hanging="360"/>
      </w:pPr>
      <w:r w:rsidDel="00000000" w:rsidR="00000000" w:rsidRPr="00000000">
        <w:rPr>
          <w:rtl w:val="0"/>
        </w:rPr>
        <w:t xml:space="preserve">Don't forget: CN VI has the longest course throughout the subarachnoid </w:t>
      </w:r>
      <w:r w:rsidDel="00000000" w:rsidR="00000000" w:rsidRPr="00000000">
        <w:rPr>
          <w:rFonts w:ascii="Gungsuh" w:cs="Gungsuh" w:eastAsia="Gungsuh" w:hAnsi="Gungsuh"/>
          <w:rtl w:val="0"/>
        </w:rPr>
        <w:t xml:space="preserve">space ∴ vulnerable</w:t>
      </w:r>
      <w:r w:rsidDel="00000000" w:rsidR="00000000" w:rsidRPr="00000000">
        <w:rPr>
          <w:rtl w:val="0"/>
        </w:rPr>
        <w:t xml:space="preserve"> to injury following cavernous sinus and/or clival involvement.</w:t>
      </w:r>
    </w:p>
    <w:p w:rsidR="00000000" w:rsidDel="00000000" w:rsidP="00000000" w:rsidRDefault="00000000" w:rsidRPr="00000000" w14:paraId="0000064D">
      <w:pPr>
        <w:numPr>
          <w:ilvl w:val="0"/>
          <w:numId w:val="82"/>
        </w:numPr>
        <w:rPr>
          <w:b w:val="1"/>
        </w:rPr>
      </w:pPr>
      <w:r w:rsidDel="00000000" w:rsidR="00000000" w:rsidRPr="00000000">
        <w:rPr>
          <w:b w:val="1"/>
          <w:rtl w:val="0"/>
        </w:rPr>
        <w:t xml:space="preserve">Lymph Nodes</w:t>
      </w:r>
    </w:p>
    <w:p w:rsidR="00000000" w:rsidDel="00000000" w:rsidP="00000000" w:rsidRDefault="00000000" w:rsidRPr="00000000" w14:paraId="0000064E">
      <w:pPr>
        <w:numPr>
          <w:ilvl w:val="1"/>
          <w:numId w:val="82"/>
        </w:numPr>
        <w:ind w:left="1440" w:hanging="360"/>
      </w:pPr>
      <w:r w:rsidDel="00000000" w:rsidR="00000000" w:rsidRPr="00000000">
        <w:rPr>
          <w:b w:val="1"/>
          <w:rtl w:val="0"/>
        </w:rPr>
        <w:t xml:space="preserve">Nasopharynx LN spread: 90% occult!!!</w:t>
      </w:r>
      <w:r w:rsidDel="00000000" w:rsidR="00000000" w:rsidRPr="00000000">
        <w:rPr>
          <w:rtl w:val="0"/>
        </w:rPr>
        <w:t xml:space="preserve"> The highest risk of nodes in all H&amp;N cancers.</w:t>
      </w:r>
    </w:p>
    <w:p w:rsidR="00000000" w:rsidDel="00000000" w:rsidP="00000000" w:rsidRDefault="00000000" w:rsidRPr="00000000" w14:paraId="0000064F">
      <w:pPr>
        <w:numPr>
          <w:ilvl w:val="2"/>
          <w:numId w:val="82"/>
        </w:numPr>
        <w:ind w:left="2160" w:hanging="360"/>
      </w:pPr>
      <w:r w:rsidDel="00000000" w:rsidR="00000000" w:rsidRPr="00000000">
        <w:rPr>
          <w:rtl w:val="0"/>
        </w:rPr>
        <w:t xml:space="preserve">60-90% have palpable nodes at presentation; </w:t>
      </w:r>
      <w:r w:rsidDel="00000000" w:rsidR="00000000" w:rsidRPr="00000000">
        <w:rPr>
          <w:u w:val="single"/>
          <w:rtl w:val="0"/>
        </w:rPr>
        <w:t xml:space="preserve">up to 50% bilateral</w:t>
      </w:r>
      <w:r w:rsidDel="00000000" w:rsidR="00000000" w:rsidRPr="00000000">
        <w:rPr>
          <w:rtl w:val="0"/>
        </w:rPr>
        <w:t xml:space="preserve">. </w:t>
      </w:r>
      <w:r w:rsidDel="00000000" w:rsidR="00000000" w:rsidRPr="00000000">
        <w:rPr>
          <w:i w:val="1"/>
          <w:rtl w:val="0"/>
        </w:rPr>
        <w:t xml:space="preserve">RPs can be b/l and still N1.</w:t>
      </w:r>
    </w:p>
    <w:p w:rsidR="00000000" w:rsidDel="00000000" w:rsidP="00000000" w:rsidRDefault="00000000" w:rsidRPr="00000000" w14:paraId="00000650">
      <w:pPr>
        <w:numPr>
          <w:ilvl w:val="2"/>
          <w:numId w:val="82"/>
        </w:numPr>
        <w:ind w:left="2160" w:hanging="360"/>
      </w:pPr>
      <w:r w:rsidDel="00000000" w:rsidR="00000000" w:rsidRPr="00000000">
        <w:rPr>
          <w:rtl w:val="0"/>
        </w:rPr>
        <w:t xml:space="preserve">Adenopathy near the mastoid tip suggests RP involvement (node of Rouviere).</w:t>
      </w:r>
    </w:p>
    <w:p w:rsidR="00000000" w:rsidDel="00000000" w:rsidP="00000000" w:rsidRDefault="00000000" w:rsidRPr="00000000" w14:paraId="00000651">
      <w:pPr>
        <w:numPr>
          <w:ilvl w:val="2"/>
          <w:numId w:val="82"/>
        </w:numPr>
        <w:ind w:left="2160" w:hanging="360"/>
      </w:pPr>
      <w:r w:rsidDel="00000000" w:rsidR="00000000" w:rsidRPr="00000000">
        <w:rPr>
          <w:rtl w:val="0"/>
        </w:rPr>
        <w:t xml:space="preserve">Upper-level V LAD is most likely NPC primary.</w:t>
      </w:r>
    </w:p>
    <w:p w:rsidR="00000000" w:rsidDel="00000000" w:rsidP="00000000" w:rsidRDefault="00000000" w:rsidRPr="00000000" w14:paraId="00000652">
      <w:pPr>
        <w:numPr>
          <w:ilvl w:val="1"/>
          <w:numId w:val="82"/>
        </w:numPr>
        <w:ind w:left="1440" w:hanging="360"/>
      </w:pPr>
      <w:r w:rsidDel="00000000" w:rsidR="00000000" w:rsidRPr="00000000">
        <w:rPr>
          <w:rtl w:val="0"/>
        </w:rPr>
        <w:t xml:space="preserve">High retropharyngeal, ± IB, II-V, posterior ⅓ of the maxillary sinus, lat mandibular ramus, back of OP.</w:t>
      </w:r>
    </w:p>
    <w:p w:rsidR="00000000" w:rsidDel="00000000" w:rsidP="00000000" w:rsidRDefault="00000000" w:rsidRPr="00000000" w14:paraId="00000653">
      <w:pPr>
        <w:numPr>
          <w:ilvl w:val="1"/>
          <w:numId w:val="82"/>
        </w:numPr>
        <w:ind w:left="1440" w:hanging="360"/>
      </w:pPr>
      <w:r w:rsidDel="00000000" w:rsidR="00000000" w:rsidRPr="00000000">
        <w:rPr>
          <w:b w:val="1"/>
          <w:rtl w:val="0"/>
        </w:rPr>
        <w:t xml:space="preserve">DM reported in 5-10% </w:t>
      </w:r>
      <w:r w:rsidDel="00000000" w:rsidR="00000000" w:rsidRPr="00000000">
        <w:rPr>
          <w:rtl w:val="0"/>
        </w:rPr>
        <w:t xml:space="preserve">on presentation.</w:t>
      </w:r>
    </w:p>
    <w:p w:rsidR="00000000" w:rsidDel="00000000" w:rsidP="00000000" w:rsidRDefault="00000000" w:rsidRPr="00000000" w14:paraId="00000654">
      <w:pPr>
        <w:numPr>
          <w:ilvl w:val="2"/>
          <w:numId w:val="82"/>
        </w:numPr>
        <w:ind w:left="2160" w:hanging="360"/>
      </w:pPr>
      <w:r w:rsidDel="00000000" w:rsidR="00000000" w:rsidRPr="00000000">
        <w:rPr>
          <w:rtl w:val="0"/>
        </w:rPr>
        <w:t xml:space="preserve">RF for DM: Lower neck nodal, advanced stage, Nonkeratinizing undifferentiated (WHO II/III) histology.</w:t>
      </w:r>
    </w:p>
    <w:p w:rsidR="00000000" w:rsidDel="00000000" w:rsidP="00000000" w:rsidRDefault="00000000" w:rsidRPr="00000000" w14:paraId="00000655">
      <w:pPr>
        <w:numPr>
          <w:ilvl w:val="1"/>
          <w:numId w:val="82"/>
        </w:numPr>
        <w:ind w:left="1440" w:hanging="360"/>
      </w:pPr>
      <w:r w:rsidDel="00000000" w:rsidR="00000000" w:rsidRPr="00000000">
        <w:rPr>
          <w:rtl w:val="0"/>
        </w:rPr>
        <w:t xml:space="preserve">[</w:t>
      </w:r>
      <w:hyperlink w:anchor="_974ev8eer7iu">
        <w:r w:rsidDel="00000000" w:rsidR="00000000" w:rsidRPr="00000000">
          <w:rPr>
            <w:rtl w:val="0"/>
          </w:rPr>
          <w:t xml:space="preserve">Modified radical neck dissection</w:t>
        </w:r>
      </w:hyperlink>
      <w:r w:rsidDel="00000000" w:rsidR="00000000" w:rsidRPr="00000000">
        <w:rPr>
          <w:rtl w:val="0"/>
        </w:rPr>
        <w:t xml:space="preserve">] spares at least one of the SCM, jugular vein, or XI. However, NPX is generally not a surgical disease due to proximity to the base of the skull and inability to perform complete resections without significant morbidity.</w:t>
      </w:r>
      <w:r w:rsidDel="00000000" w:rsidR="00000000" w:rsidRPr="00000000">
        <w:rPr>
          <w:rtl w:val="0"/>
        </w:rPr>
      </w:r>
    </w:p>
    <w:p w:rsidR="00000000" w:rsidDel="00000000" w:rsidP="00000000" w:rsidRDefault="00000000" w:rsidRPr="00000000" w14:paraId="00000656">
      <w:pPr>
        <w:numPr>
          <w:ilvl w:val="0"/>
          <w:numId w:val="82"/>
        </w:numPr>
      </w:pPr>
      <w:r w:rsidDel="00000000" w:rsidR="00000000" w:rsidRPr="00000000">
        <w:rPr>
          <w:b w:val="1"/>
          <w:rtl w:val="0"/>
        </w:rPr>
        <w:t xml:space="preserve">Chinese Analysis</w:t>
      </w:r>
      <w:r w:rsidDel="00000000" w:rsidR="00000000" w:rsidRPr="00000000">
        <w:rPr>
          <w:rtl w:val="0"/>
        </w:rPr>
        <w:t xml:space="preserve"> [</w:t>
      </w:r>
      <w:hyperlink r:id="rId409">
        <w:r w:rsidDel="00000000" w:rsidR="00000000" w:rsidRPr="00000000">
          <w:rPr>
            <w:rtl w:val="0"/>
          </w:rPr>
          <w:t xml:space="preserve">Yao RTO '19</w:t>
        </w:r>
      </w:hyperlink>
      <w:r w:rsidDel="00000000" w:rsidR="00000000" w:rsidRPr="00000000">
        <w:rPr>
          <w:rtl w:val="0"/>
        </w:rPr>
        <w:t xml:space="preserve">]: </w:t>
      </w:r>
      <w:r w:rsidDel="00000000" w:rsidR="00000000" w:rsidRPr="00000000">
        <w:rPr>
          <w:b w:val="1"/>
          <w:rtl w:val="0"/>
        </w:rPr>
        <w:t xml:space="preserve">Ascending (A-NPC) vs. Descending (D-NPC) spread</w:t>
      </w:r>
      <w:r w:rsidDel="00000000" w:rsidR="00000000" w:rsidRPr="00000000">
        <w:rPr>
          <w:rtl w:val="0"/>
        </w:rPr>
        <w:br w:type="textWrapping"/>
        <w:t xml:space="preserve">A-NPC typically has aggressive local invasion by the primary tumor with a predominant pattern of local failure. </w:t>
      </w:r>
    </w:p>
    <w:p w:rsidR="00000000" w:rsidDel="00000000" w:rsidP="00000000" w:rsidRDefault="00000000" w:rsidRPr="00000000" w14:paraId="00000657">
      <w:pPr>
        <w:ind w:firstLine="720"/>
        <w:rPr/>
      </w:pPr>
      <w:r w:rsidDel="00000000" w:rsidR="00000000" w:rsidRPr="00000000">
        <w:rPr>
          <w:rtl w:val="0"/>
        </w:rPr>
        <w:t xml:space="preserve">D-NPC typically has less advanced primary tumors with early nodal spread and a pattern of distant failure.</w:t>
      </w:r>
    </w:p>
    <w:p w:rsidR="00000000" w:rsidDel="00000000" w:rsidP="00000000" w:rsidRDefault="00000000" w:rsidRPr="00000000" w14:paraId="00000658">
      <w:pPr>
        <w:ind w:firstLine="720"/>
        <w:rPr/>
      </w:pPr>
      <w:r w:rsidDel="00000000" w:rsidR="00000000" w:rsidRPr="00000000">
        <w:rPr>
          <w:rtl w:val="0"/>
        </w:rPr>
        <w:t xml:space="preserve">TBL </w:t>
      </w:r>
      <w:hyperlink r:id="rId410">
        <w:r w:rsidDel="00000000" w:rsidR="00000000" w:rsidRPr="00000000">
          <w:rPr>
            <w:vertAlign w:val="superscript"/>
            <w:rtl w:val="0"/>
          </w:rPr>
          <w:t xml:space="preserve">QS</w:t>
        </w:r>
      </w:hyperlink>
      <w:r w:rsidDel="00000000" w:rsidR="00000000" w:rsidRPr="00000000">
        <w:rPr>
          <w:rtl w:val="0"/>
        </w:rPr>
        <w:t xml:space="preserve">: NPC with a descending pattern of spread appears to have worse clinical outcomes than those with more advanced local spread, raising interesting questions regarding individualized treatment approaches.</w:t>
      </w:r>
    </w:p>
    <w:p w:rsidR="00000000" w:rsidDel="00000000" w:rsidP="00000000" w:rsidRDefault="00000000" w:rsidRPr="00000000" w14:paraId="00000659">
      <w:pPr>
        <w:numPr>
          <w:ilvl w:val="1"/>
          <w:numId w:val="82"/>
        </w:numPr>
        <w:ind w:left="1440" w:hanging="360"/>
      </w:pPr>
      <w:r w:rsidDel="00000000" w:rsidR="00000000" w:rsidRPr="00000000">
        <w:rPr>
          <w:rtl w:val="0"/>
        </w:rPr>
        <w:t xml:space="preserve">5,194 pts. A-NPC was defined as T3-4N0-1, and D-NPC was T1-2N2-3.</w:t>
      </w:r>
    </w:p>
    <w:p w:rsidR="00000000" w:rsidDel="00000000" w:rsidP="00000000" w:rsidRDefault="00000000" w:rsidRPr="00000000" w14:paraId="0000065A">
      <w:pPr>
        <w:numPr>
          <w:ilvl w:val="1"/>
          <w:numId w:val="82"/>
        </w:numPr>
        <w:ind w:left="1440" w:hanging="360"/>
      </w:pPr>
      <w:r w:rsidDel="00000000" w:rsidR="00000000" w:rsidRPr="00000000">
        <w:rPr>
          <w:rtl w:val="0"/>
        </w:rPr>
        <w:t xml:space="preserve">Type A tumors were much more common (82%), while type D tumors were associated with higher levels of EBV-DNA. Despite their more aggressive local invasion and higher rate of cranial nerve deficits, patients with type A tumors actually had better disease control and survival possibly due to lower rates of nodal and distant relapse.</w:t>
      </w:r>
    </w:p>
    <w:p w:rsidR="00000000" w:rsidDel="00000000" w:rsidP="00000000" w:rsidRDefault="00000000" w:rsidRPr="00000000" w14:paraId="0000065B">
      <w:pPr>
        <w:numPr>
          <w:ilvl w:val="1"/>
          <w:numId w:val="82"/>
        </w:numPr>
        <w:ind w:left="1440" w:hanging="360"/>
      </w:pPr>
      <w:r w:rsidDel="00000000" w:rsidR="00000000" w:rsidRPr="00000000">
        <w:rPr>
          <w:rtl w:val="0"/>
        </w:rPr>
        <w:t xml:space="preserve">Annual hazard rate in type A patients increased, peaking at 12–18 months after initial treatment and downward thereafter. Similar trends also occurred in type D during the first 5 years following treatment. Notably, a minor peak was also observed 7–8 years post treatment.</w:t>
      </w:r>
    </w:p>
    <w:p w:rsidR="00000000" w:rsidDel="00000000" w:rsidP="00000000" w:rsidRDefault="00000000" w:rsidRPr="00000000" w14:paraId="0000065C">
      <w:pPr>
        <w:numPr>
          <w:ilvl w:val="0"/>
          <w:numId w:val="82"/>
        </w:numPr>
        <w:rPr>
          <w:b w:val="1"/>
        </w:rPr>
      </w:pPr>
      <w:r w:rsidDel="00000000" w:rsidR="00000000" w:rsidRPr="00000000">
        <w:rPr>
          <w:b w:val="1"/>
          <w:rtl w:val="0"/>
        </w:rPr>
        <w:t xml:space="preserve">Workup</w:t>
      </w:r>
    </w:p>
    <w:p w:rsidR="00000000" w:rsidDel="00000000" w:rsidP="00000000" w:rsidRDefault="00000000" w:rsidRPr="00000000" w14:paraId="0000065D">
      <w:pPr>
        <w:ind w:firstLine="720"/>
        <w:rPr/>
      </w:pPr>
      <w:r w:rsidDel="00000000" w:rsidR="00000000" w:rsidRPr="00000000">
        <w:rPr>
          <w:rtl w:val="0"/>
        </w:rPr>
        <w:t xml:space="preserve">See [</w:t>
      </w:r>
      <w:hyperlink w:anchor="orvt3hmgm252">
        <w:r w:rsidDel="00000000" w:rsidR="00000000" w:rsidRPr="00000000">
          <w:rPr>
            <w:rtl w:val="0"/>
          </w:rPr>
          <w:t xml:space="preserve">Workup</w:t>
        </w:r>
      </w:hyperlink>
      <w:r w:rsidDel="00000000" w:rsidR="00000000" w:rsidRPr="00000000">
        <w:rPr>
          <w:rtl w:val="0"/>
        </w:rPr>
        <w:t xml:space="preserve">] in the General Head and Neck section.</w:t>
      </w:r>
    </w:p>
    <w:p w:rsidR="00000000" w:rsidDel="00000000" w:rsidP="00000000" w:rsidRDefault="00000000" w:rsidRPr="00000000" w14:paraId="0000065E">
      <w:pPr>
        <w:numPr>
          <w:ilvl w:val="1"/>
          <w:numId w:val="82"/>
        </w:numPr>
        <w:ind w:left="1440" w:hanging="360"/>
      </w:pPr>
      <w:r w:rsidDel="00000000" w:rsidR="00000000" w:rsidRPr="00000000">
        <w:rPr>
          <w:rtl w:val="0"/>
        </w:rPr>
        <w:t xml:space="preserve">Ddx: Carcinoma, lymphoma, melanoma, plasmacytoma, angiofibroma, RMS (children), mets.</w:t>
      </w:r>
    </w:p>
    <w:p w:rsidR="00000000" w:rsidDel="00000000" w:rsidP="00000000" w:rsidRDefault="00000000" w:rsidRPr="00000000" w14:paraId="0000065F">
      <w:pPr>
        <w:numPr>
          <w:ilvl w:val="1"/>
          <w:numId w:val="82"/>
        </w:numPr>
        <w:ind w:left="1440" w:hanging="360"/>
      </w:pPr>
      <w:r w:rsidDel="00000000" w:rsidR="00000000" w:rsidRPr="00000000">
        <w:rPr>
          <w:rtl w:val="0"/>
        </w:rPr>
        <w:t xml:space="preserve">History with a focus on neck mass (&gt; 60%), epistaxis, CN palsy, trismus, otalgia, diet (smoked/salted meats).</w:t>
      </w:r>
    </w:p>
    <w:p w:rsidR="00000000" w:rsidDel="00000000" w:rsidP="00000000" w:rsidRDefault="00000000" w:rsidRPr="00000000" w14:paraId="00000660">
      <w:pPr>
        <w:numPr>
          <w:ilvl w:val="2"/>
          <w:numId w:val="82"/>
        </w:numPr>
        <w:ind w:left="2160" w:hanging="360"/>
      </w:pPr>
      <w:r w:rsidDel="00000000" w:rsidR="00000000" w:rsidRPr="00000000">
        <w:rPr>
          <w:rtl w:val="0"/>
        </w:rPr>
        <w:t xml:space="preserve">60-90% have palpable LAD, up to 50% have bilateral LAD. RPs can be b/l and still N1.</w:t>
      </w:r>
    </w:p>
    <w:p w:rsidR="00000000" w:rsidDel="00000000" w:rsidP="00000000" w:rsidRDefault="00000000" w:rsidRPr="00000000" w14:paraId="00000661">
      <w:pPr>
        <w:numPr>
          <w:ilvl w:val="1"/>
          <w:numId w:val="82"/>
        </w:numPr>
        <w:ind w:left="1440" w:hanging="360"/>
      </w:pPr>
      <w:r w:rsidDel="00000000" w:rsidR="00000000" w:rsidRPr="00000000">
        <w:rPr>
          <w:rtl w:val="0"/>
        </w:rPr>
        <w:t xml:space="preserve">Don't forget </w:t>
      </w:r>
      <w:r w:rsidDel="00000000" w:rsidR="00000000" w:rsidRPr="00000000">
        <w:rPr>
          <w:b w:val="1"/>
          <w:rtl w:val="0"/>
        </w:rPr>
        <w:t xml:space="preserve">EBV IgA</w:t>
      </w:r>
      <w:r w:rsidDel="00000000" w:rsidR="00000000" w:rsidRPr="00000000">
        <w:rPr>
          <w:rtl w:val="0"/>
        </w:rPr>
        <w:t xml:space="preserve">/DNA titers! LDH, CBC, CMP.</w:t>
      </w:r>
    </w:p>
    <w:p w:rsidR="00000000" w:rsidDel="00000000" w:rsidP="00000000" w:rsidRDefault="00000000" w:rsidRPr="00000000" w14:paraId="00000662">
      <w:pPr>
        <w:numPr>
          <w:ilvl w:val="2"/>
          <w:numId w:val="82"/>
        </w:numPr>
        <w:ind w:left="2160" w:hanging="360"/>
      </w:pPr>
      <w:r w:rsidDel="00000000" w:rsidR="00000000" w:rsidRPr="00000000">
        <w:rPr>
          <w:rtl w:val="0"/>
        </w:rPr>
        <w:t xml:space="preserve">Prognostic: Stage, WHO, post-RT EBV DNA, primary tumor volume (LC), LDH (DM).</w:t>
      </w:r>
    </w:p>
    <w:p w:rsidR="00000000" w:rsidDel="00000000" w:rsidP="00000000" w:rsidRDefault="00000000" w:rsidRPr="00000000" w14:paraId="00000663">
      <w:pPr>
        <w:numPr>
          <w:ilvl w:val="1"/>
          <w:numId w:val="82"/>
        </w:numPr>
        <w:ind w:left="1440" w:hanging="360"/>
      </w:pPr>
      <w:r w:rsidDel="00000000" w:rsidR="00000000" w:rsidRPr="00000000">
        <w:rPr>
          <w:b w:val="1"/>
          <w:rtl w:val="0"/>
        </w:rPr>
        <w:t xml:space="preserve">All get MRI </w:t>
      </w:r>
      <w:r w:rsidDel="00000000" w:rsidR="00000000" w:rsidRPr="00000000">
        <w:rPr>
          <w:rtl w:val="0"/>
        </w:rPr>
        <w:t xml:space="preserve">including BOS or CT BOS/neck. Consider consultation with a neuroradiologist.</w:t>
      </w:r>
    </w:p>
    <w:p w:rsidR="00000000" w:rsidDel="00000000" w:rsidP="00000000" w:rsidRDefault="00000000" w:rsidRPr="00000000" w14:paraId="00000664">
      <w:pPr>
        <w:numPr>
          <w:ilvl w:val="1"/>
          <w:numId w:val="82"/>
        </w:numPr>
        <w:ind w:left="1440" w:hanging="360"/>
        <w:rPr>
          <w:i w:val="1"/>
        </w:rPr>
      </w:pPr>
      <w:r w:rsidDel="00000000" w:rsidR="00000000" w:rsidRPr="00000000">
        <w:rPr>
          <w:rtl w:val="0"/>
        </w:rPr>
        <w:t xml:space="preserve">For stage III/IV, consider CT C/A + bone scan or PET/CT.</w:t>
      </w:r>
      <w:r w:rsidDel="00000000" w:rsidR="00000000" w:rsidRPr="00000000">
        <w:rPr>
          <w:rtl w:val="0"/>
        </w:rPr>
      </w:r>
    </w:p>
    <w:p w:rsidR="00000000" w:rsidDel="00000000" w:rsidP="00000000" w:rsidRDefault="00000000" w:rsidRPr="00000000" w14:paraId="00000665">
      <w:pPr>
        <w:numPr>
          <w:ilvl w:val="1"/>
          <w:numId w:val="82"/>
        </w:numPr>
        <w:ind w:left="1440" w:hanging="360"/>
      </w:pPr>
      <w:r w:rsidDel="00000000" w:rsidR="00000000" w:rsidRPr="00000000">
        <w:rPr>
          <w:rtl w:val="0"/>
        </w:rPr>
        <w:t xml:space="preserve">[</w:t>
      </w:r>
      <w:hyperlink w:anchor="yom56mgzvebr">
        <w:r w:rsidDel="00000000" w:rsidR="00000000" w:rsidRPr="00000000">
          <w:rPr>
            <w:rtl w:val="0"/>
          </w:rPr>
          <w:t xml:space="preserve">SANDS-OE</w:t>
        </w:r>
      </w:hyperlink>
      <w:r w:rsidDel="00000000" w:rsidR="00000000" w:rsidRPr="00000000">
        <w:rPr>
          <w:rtl w:val="0"/>
        </w:rPr>
        <w:t xml:space="preserve">]</w:t>
      </w:r>
    </w:p>
    <w:p w:rsidR="00000000" w:rsidDel="00000000" w:rsidP="00000000" w:rsidRDefault="00000000" w:rsidRPr="00000000" w14:paraId="00000666">
      <w:pPr>
        <w:spacing w:line="240" w:lineRule="auto"/>
        <w:rPr>
          <w:rFonts w:ascii="Times New Roman" w:cs="Times New Roman" w:eastAsia="Times New Roman" w:hAnsi="Times New Roman"/>
          <w:sz w:val="20"/>
          <w:szCs w:val="20"/>
        </w:rPr>
      </w:pPr>
      <w:r w:rsidDel="00000000" w:rsidR="00000000" w:rsidRPr="00000000">
        <w:rPr>
          <w:rtl w:val="0"/>
        </w:rPr>
      </w:r>
    </w:p>
    <w:tbl>
      <w:tblPr>
        <w:tblStyle w:val="Table14"/>
        <w:tblW w:w="10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0"/>
        <w:tblGridChange w:id="0">
          <w:tblGrid>
            <w:gridCol w:w="108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667">
            <w:pPr>
              <w:spacing w:line="240" w:lineRule="auto"/>
              <w:ind w:left="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Histology </w:t>
            </w:r>
            <w:r w:rsidDel="00000000" w:rsidR="00000000" w:rsidRPr="00000000">
              <w:rPr>
                <w:rFonts w:ascii="Times New Roman" w:cs="Times New Roman" w:eastAsia="Times New Roman" w:hAnsi="Times New Roman"/>
                <w:sz w:val="20"/>
                <w:szCs w:val="20"/>
                <w:rtl w:val="0"/>
              </w:rPr>
              <w:t xml:space="preserve">(US incidence / endemic incidence)</w:t>
            </w:r>
          </w:p>
          <w:p w:rsidR="00000000" w:rsidDel="00000000" w:rsidP="00000000" w:rsidRDefault="00000000" w:rsidRPr="00000000" w14:paraId="00000668">
            <w:pPr>
              <w:numPr>
                <w:ilvl w:val="1"/>
                <w:numId w:val="82"/>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WHO I </w:t>
            </w:r>
            <w:r w:rsidDel="00000000" w:rsidR="00000000" w:rsidRPr="00000000">
              <w:rPr>
                <w:rFonts w:ascii="Times New Roman" w:cs="Times New Roman" w:eastAsia="Times New Roman" w:hAnsi="Times New Roman"/>
                <w:sz w:val="20"/>
                <w:szCs w:val="20"/>
                <w:rtl w:val="0"/>
              </w:rPr>
              <w:t xml:space="preserve">(</w:t>
            </w:r>
            <w:r w:rsidDel="00000000" w:rsidR="00000000" w:rsidRPr="00000000">
              <w:rPr>
                <w:rFonts w:ascii="Times New Roman" w:cs="Times New Roman" w:eastAsia="Times New Roman" w:hAnsi="Times New Roman"/>
                <w:sz w:val="20"/>
                <w:szCs w:val="20"/>
                <w:u w:val="single"/>
                <w:rtl w:val="0"/>
              </w:rPr>
              <w:t xml:space="preserve">K</w:t>
            </w:r>
            <w:r w:rsidDel="00000000" w:rsidR="00000000" w:rsidRPr="00000000">
              <w:rPr>
                <w:rFonts w:ascii="Times New Roman" w:cs="Times New Roman" w:eastAsia="Times New Roman" w:hAnsi="Times New Roman"/>
                <w:sz w:val="20"/>
                <w:szCs w:val="20"/>
                <w:rtl w:val="0"/>
              </w:rPr>
              <w:t xml:space="preserve">SqCC - 25% / 1%): Sporadic form. Keratinizing, tobacco, poor LRC. </w:t>
            </w:r>
            <w:r w:rsidDel="00000000" w:rsidR="00000000" w:rsidRPr="00000000">
              <w:rPr>
                <w:rFonts w:ascii="Times New Roman" w:cs="Times New Roman" w:eastAsia="Times New Roman" w:hAnsi="Times New Roman"/>
                <w:b w:val="1"/>
                <w:sz w:val="20"/>
                <w:szCs w:val="20"/>
                <w:rtl w:val="0"/>
              </w:rPr>
              <w:t xml:space="preserve">Most common type in the USA</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669">
            <w:pPr>
              <w:spacing w:line="240" w:lineRule="auto"/>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"USA is number 1!"</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sz w:val="20"/>
                <w:szCs w:val="20"/>
                <w:rtl w:val="0"/>
              </w:rPr>
              <w:t xml:space="preserve">Keratinizing SqCC (and ego-centricism) is considered a poor prognostic factor.</w:t>
            </w:r>
          </w:p>
          <w:p w:rsidR="00000000" w:rsidDel="00000000" w:rsidP="00000000" w:rsidRDefault="00000000" w:rsidRPr="00000000" w14:paraId="0000066A">
            <w:pPr>
              <w:numPr>
                <w:ilvl w:val="1"/>
                <w:numId w:val="82"/>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WHO II </w:t>
            </w:r>
            <w:r w:rsidDel="00000000" w:rsidR="00000000" w:rsidRPr="00000000">
              <w:rPr>
                <w:rFonts w:ascii="Times New Roman" w:cs="Times New Roman" w:eastAsia="Times New Roman" w:hAnsi="Times New Roman"/>
                <w:sz w:val="20"/>
                <w:szCs w:val="20"/>
                <w:rtl w:val="0"/>
              </w:rPr>
              <w:t xml:space="preserve">(</w:t>
            </w:r>
            <w:r w:rsidDel="00000000" w:rsidR="00000000" w:rsidRPr="00000000">
              <w:rPr>
                <w:rFonts w:ascii="Times New Roman" w:cs="Times New Roman" w:eastAsia="Times New Roman" w:hAnsi="Times New Roman"/>
                <w:sz w:val="20"/>
                <w:szCs w:val="20"/>
                <w:u w:val="single"/>
                <w:rtl w:val="0"/>
              </w:rPr>
              <w:t xml:space="preserve">NK</w:t>
            </w:r>
            <w:r w:rsidDel="00000000" w:rsidR="00000000" w:rsidRPr="00000000">
              <w:rPr>
                <w:rFonts w:ascii="Times New Roman" w:cs="Times New Roman" w:eastAsia="Times New Roman" w:hAnsi="Times New Roman"/>
                <w:sz w:val="20"/>
                <w:szCs w:val="20"/>
                <w:rtl w:val="0"/>
              </w:rPr>
              <w:t xml:space="preserve">SqCC/transitional cell - 12% / 3%): </w:t>
            </w:r>
            <w:r w:rsidDel="00000000" w:rsidR="00000000" w:rsidRPr="00000000">
              <w:rPr>
                <w:rFonts w:ascii="Times New Roman" w:cs="Times New Roman" w:eastAsia="Times New Roman" w:hAnsi="Times New Roman"/>
                <w:b w:val="1"/>
                <w:sz w:val="20"/>
                <w:szCs w:val="20"/>
                <w:rtl w:val="0"/>
              </w:rPr>
              <w:t xml:space="preserve">May be EBV related</w:t>
            </w:r>
            <w:r w:rsidDel="00000000" w:rsidR="00000000" w:rsidRPr="00000000">
              <w:rPr>
                <w:rFonts w:ascii="Times New Roman" w:cs="Times New Roman" w:eastAsia="Times New Roman" w:hAnsi="Times New Roman"/>
                <w:sz w:val="20"/>
                <w:szCs w:val="20"/>
                <w:rtl w:val="0"/>
              </w:rPr>
              <w:t xml:space="preserve">.</w:t>
            </w:r>
            <w:r w:rsidDel="00000000" w:rsidR="00000000" w:rsidRPr="00000000">
              <w:rPr>
                <w:rtl w:val="0"/>
              </w:rPr>
            </w:r>
          </w:p>
          <w:p w:rsidR="00000000" w:rsidDel="00000000" w:rsidP="00000000" w:rsidRDefault="00000000" w:rsidRPr="00000000" w14:paraId="0000066B">
            <w:pPr>
              <w:numPr>
                <w:ilvl w:val="1"/>
                <w:numId w:val="82"/>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WHO III </w:t>
            </w:r>
            <w:r w:rsidDel="00000000" w:rsidR="00000000" w:rsidRPr="00000000">
              <w:rPr>
                <w:rFonts w:ascii="Times New Roman" w:cs="Times New Roman" w:eastAsia="Times New Roman" w:hAnsi="Times New Roman"/>
                <w:sz w:val="20"/>
                <w:szCs w:val="20"/>
                <w:rtl w:val="0"/>
              </w:rPr>
              <w:t xml:space="preserve">(</w:t>
            </w:r>
            <w:r w:rsidDel="00000000" w:rsidR="00000000" w:rsidRPr="00000000">
              <w:rPr>
                <w:rFonts w:ascii="Times New Roman" w:cs="Times New Roman" w:eastAsia="Times New Roman" w:hAnsi="Times New Roman"/>
                <w:sz w:val="20"/>
                <w:szCs w:val="20"/>
                <w:u w:val="single"/>
                <w:rtl w:val="0"/>
              </w:rPr>
              <w:t xml:space="preserve">NK</w:t>
            </w:r>
            <w:r w:rsidDel="00000000" w:rsidR="00000000" w:rsidRPr="00000000">
              <w:rPr>
                <w:rFonts w:ascii="Times New Roman" w:cs="Times New Roman" w:eastAsia="Times New Roman" w:hAnsi="Times New Roman"/>
                <w:sz w:val="20"/>
                <w:szCs w:val="20"/>
                <w:rtl w:val="0"/>
              </w:rPr>
              <w:t xml:space="preserve">UD/lymphoepithelial carcinoma - 60% / 95%): </w:t>
            </w:r>
            <w:r w:rsidDel="00000000" w:rsidR="00000000" w:rsidRPr="00000000">
              <w:rPr>
                <w:rFonts w:ascii="Times New Roman" w:cs="Times New Roman" w:eastAsia="Times New Roman" w:hAnsi="Times New Roman"/>
                <w:b w:val="1"/>
                <w:sz w:val="20"/>
                <w:szCs w:val="20"/>
                <w:rtl w:val="0"/>
              </w:rPr>
              <w:t xml:space="preserve">EBV associated</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66C">
            <w:pPr>
              <w:numPr>
                <w:ilvl w:val="2"/>
                <w:numId w:val="82"/>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Endemic to SEAsia and E Asia (95%).</w:t>
            </w:r>
          </w:p>
          <w:p w:rsidR="00000000" w:rsidDel="00000000" w:rsidP="00000000" w:rsidRDefault="00000000" w:rsidRPr="00000000" w14:paraId="0000066D">
            <w:pPr>
              <w:numPr>
                <w:ilvl w:val="2"/>
                <w:numId w:val="82"/>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Lymphoepithelioma with a high lymphoid component. Better LRC with the same OS due to increased DM.</w:t>
            </w:r>
          </w:p>
          <w:p w:rsidR="00000000" w:rsidDel="00000000" w:rsidP="00000000" w:rsidRDefault="00000000" w:rsidRPr="00000000" w14:paraId="0000066E">
            <w:pPr>
              <w:numPr>
                <w:ilvl w:val="2"/>
                <w:numId w:val="82"/>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Like HPV, EBV has better LC but more DM.</w:t>
            </w:r>
          </w:p>
          <w:p w:rsidR="00000000" w:rsidDel="00000000" w:rsidP="00000000" w:rsidRDefault="00000000" w:rsidRPr="00000000" w14:paraId="0000066F">
            <w:pPr>
              <w:numPr>
                <w:ilvl w:val="1"/>
                <w:numId w:val="82"/>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Basaloid </w:t>
            </w:r>
            <w:r w:rsidDel="00000000" w:rsidR="00000000" w:rsidRPr="00000000">
              <w:rPr>
                <w:rFonts w:ascii="Times New Roman" w:cs="Times New Roman" w:eastAsia="Times New Roman" w:hAnsi="Times New Roman"/>
                <w:sz w:val="20"/>
                <w:szCs w:val="20"/>
                <w:rtl w:val="0"/>
              </w:rPr>
              <w:t xml:space="preserve">(&lt; 0.2 % endemic): Aggressive course, poor survival.</w:t>
            </w:r>
          </w:p>
        </w:tc>
      </w:tr>
    </w:tbl>
    <w:p w:rsidR="00000000" w:rsidDel="00000000" w:rsidP="00000000" w:rsidRDefault="00000000" w:rsidRPr="00000000" w14:paraId="00000670">
      <w:pPr>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671">
      <w:pPr>
        <w:numPr>
          <w:ilvl w:val="0"/>
          <w:numId w:val="82"/>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What about EBV</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sz w:val="20"/>
          <w:szCs w:val="20"/>
          <w:rtl w:val="0"/>
        </w:rPr>
        <w:t xml:space="preserve">Think about the intensification of chemo with persistent circulating EBV DNA.</w:t>
      </w:r>
    </w:p>
    <w:p w:rsidR="00000000" w:rsidDel="00000000" w:rsidP="00000000" w:rsidRDefault="00000000" w:rsidRPr="00000000" w14:paraId="00000672">
      <w:pPr>
        <w:numPr>
          <w:ilvl w:val="1"/>
          <w:numId w:val="82"/>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Patients with pretreatment range from &lt; 1,500 to 4,000 copies/mL tend to have improved OS.</w:t>
      </w:r>
    </w:p>
    <w:p w:rsidR="00000000" w:rsidDel="00000000" w:rsidP="00000000" w:rsidRDefault="00000000" w:rsidRPr="00000000" w14:paraId="00000673">
      <w:pPr>
        <w:numPr>
          <w:ilvl w:val="1"/>
          <w:numId w:val="82"/>
        </w:numPr>
        <w:spacing w:line="240" w:lineRule="auto"/>
        <w:ind w:left="1440" w:hanging="360"/>
        <w:rPr>
          <w:rFonts w:ascii="Times New Roman" w:cs="Times New Roman" w:eastAsia="Times New Roman" w:hAnsi="Times New Roman"/>
          <w:sz w:val="20"/>
          <w:szCs w:val="20"/>
        </w:rPr>
      </w:pPr>
      <w:hyperlink r:id="rId411">
        <w:r w:rsidDel="00000000" w:rsidR="00000000" w:rsidRPr="00000000">
          <w:rPr>
            <w:rFonts w:ascii="Times New Roman" w:cs="Times New Roman" w:eastAsia="Times New Roman" w:hAnsi="Times New Roman"/>
            <w:sz w:val="20"/>
            <w:szCs w:val="20"/>
            <w:rtl w:val="0"/>
          </w:rPr>
          <w:t xml:space="preserve">Lin [NEJM '04]</w:t>
        </w:r>
      </w:hyperlink>
      <w:r w:rsidDel="00000000" w:rsidR="00000000" w:rsidRPr="00000000">
        <w:rPr>
          <w:rFonts w:ascii="Times New Roman" w:cs="Times New Roman" w:eastAsia="Times New Roman" w:hAnsi="Times New Roman"/>
          <w:sz w:val="20"/>
          <w:szCs w:val="20"/>
          <w:rtl w:val="0"/>
        </w:rPr>
        <w:t xml:space="preserve">: Circulating EBV can be helpful in determining prognosis.</w:t>
      </w:r>
    </w:p>
    <w:p w:rsidR="00000000" w:rsidDel="00000000" w:rsidP="00000000" w:rsidRDefault="00000000" w:rsidRPr="00000000" w14:paraId="00000674">
      <w:pPr>
        <w:numPr>
          <w:ilvl w:val="2"/>
          <w:numId w:val="82"/>
        </w:numPr>
        <w:spacing w:line="240" w:lineRule="auto"/>
        <w:ind w:left="216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99 pts. III-IV (M0). CTX→ RT. </w:t>
      </w:r>
      <w:r w:rsidDel="00000000" w:rsidR="00000000" w:rsidRPr="00000000">
        <w:rPr>
          <w:rFonts w:ascii="Times New Roman" w:cs="Times New Roman" w:eastAsia="Times New Roman" w:hAnsi="Times New Roman"/>
          <w:sz w:val="20"/>
          <w:szCs w:val="20"/>
          <w:rtl w:val="0"/>
        </w:rPr>
        <w:t xml:space="preserve">At 1</w:t>
      </w:r>
      <w:r w:rsidDel="00000000" w:rsidR="00000000" w:rsidRPr="00000000">
        <w:rPr>
          <w:rFonts w:ascii="Times New Roman" w:cs="Times New Roman" w:eastAsia="Times New Roman" w:hAnsi="Times New Roman"/>
          <w:sz w:val="20"/>
          <w:szCs w:val="20"/>
          <w:rtl w:val="0"/>
        </w:rPr>
        <w:t xml:space="preserve"> week after RT, OS, and RFS worse with persistent EBV DNA.</w:t>
      </w:r>
    </w:p>
    <w:p w:rsidR="00000000" w:rsidDel="00000000" w:rsidP="00000000" w:rsidRDefault="00000000" w:rsidRPr="00000000" w14:paraId="00000675">
      <w:pPr>
        <w:numPr>
          <w:ilvl w:val="1"/>
          <w:numId w:val="82"/>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Leung [</w:t>
      </w:r>
      <w:hyperlink r:id="rId412">
        <w:r w:rsidDel="00000000" w:rsidR="00000000" w:rsidRPr="00000000">
          <w:rPr>
            <w:rFonts w:ascii="Times New Roman" w:cs="Times New Roman" w:eastAsia="Times New Roman" w:hAnsi="Times New Roman"/>
            <w:sz w:val="20"/>
            <w:szCs w:val="20"/>
            <w:rtl w:val="0"/>
          </w:rPr>
          <w:t xml:space="preserve">JCO '08</w:t>
        </w:r>
      </w:hyperlink>
      <w:r w:rsidDel="00000000" w:rsidR="00000000" w:rsidRPr="00000000">
        <w:rPr>
          <w:rFonts w:ascii="Times New Roman" w:cs="Times New Roman" w:eastAsia="Times New Roman" w:hAnsi="Times New Roman"/>
          <w:sz w:val="20"/>
          <w:szCs w:val="20"/>
          <w:rtl w:val="0"/>
        </w:rPr>
        <w:t xml:space="preserve">]: EBV DNA more prognostic than UICC staging, esp for stage II.</w:t>
      </w:r>
    </w:p>
    <w:p w:rsidR="00000000" w:rsidDel="00000000" w:rsidP="00000000" w:rsidRDefault="00000000" w:rsidRPr="00000000" w14:paraId="00000676">
      <w:pPr>
        <w:numPr>
          <w:ilvl w:val="2"/>
          <w:numId w:val="82"/>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376 pts. MVA demonstrated </w:t>
      </w:r>
      <w:r w:rsidDel="00000000" w:rsidR="00000000" w:rsidRPr="00000000">
        <w:rPr>
          <w:rFonts w:ascii="Times New Roman" w:cs="Times New Roman" w:eastAsia="Times New Roman" w:hAnsi="Times New Roman"/>
          <w:b w:val="1"/>
          <w:sz w:val="20"/>
          <w:szCs w:val="20"/>
          <w:rtl w:val="0"/>
        </w:rPr>
        <w:t xml:space="preserve">± 4k </w:t>
      </w:r>
      <w:r w:rsidDel="00000000" w:rsidR="00000000" w:rsidRPr="00000000">
        <w:rPr>
          <w:rFonts w:ascii="Times New Roman" w:cs="Times New Roman" w:eastAsia="Times New Roman" w:hAnsi="Times New Roman"/>
          <w:sz w:val="20"/>
          <w:szCs w:val="20"/>
          <w:rtl w:val="0"/>
        </w:rPr>
        <w:t xml:space="preserve">EBV DNA predictive of OS. </w:t>
      </w:r>
    </w:p>
    <w:p w:rsidR="00000000" w:rsidDel="00000000" w:rsidP="00000000" w:rsidRDefault="00000000" w:rsidRPr="00000000" w14:paraId="00000677">
      <w:pPr>
        <w:numPr>
          <w:ilvl w:val="1"/>
          <w:numId w:val="82"/>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Wang [</w:t>
      </w:r>
      <w:hyperlink r:id="rId413">
        <w:r w:rsidDel="00000000" w:rsidR="00000000" w:rsidRPr="00000000">
          <w:rPr>
            <w:rFonts w:ascii="Times New Roman" w:cs="Times New Roman" w:eastAsia="Times New Roman" w:hAnsi="Times New Roman"/>
            <w:sz w:val="20"/>
            <w:szCs w:val="20"/>
            <w:rtl w:val="0"/>
          </w:rPr>
          <w:t xml:space="preserve">Cancer '13</w:t>
        </w:r>
      </w:hyperlink>
      <w:r w:rsidDel="00000000" w:rsidR="00000000" w:rsidRPr="00000000">
        <w:rPr>
          <w:rFonts w:ascii="Times New Roman" w:cs="Times New Roman" w:eastAsia="Times New Roman" w:hAnsi="Times New Roman"/>
          <w:sz w:val="20"/>
          <w:szCs w:val="20"/>
          <w:rtl w:val="0"/>
        </w:rPr>
        <w:t xml:space="preserve">]: Pretreatment EBV titer &lt;1.5k with increased OS and RFS. </w:t>
      </w:r>
    </w:p>
    <w:p w:rsidR="00000000" w:rsidDel="00000000" w:rsidP="00000000" w:rsidRDefault="00000000" w:rsidRPr="00000000" w14:paraId="00000678">
      <w:pPr>
        <w:numPr>
          <w:ilvl w:val="2"/>
          <w:numId w:val="82"/>
        </w:numPr>
        <w:spacing w:line="240" w:lineRule="auto"/>
        <w:ind w:left="216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210 NPC pts, including 99 Lin pts. III-IV. CTX→ RT and followed for 6 years.</w:t>
      </w:r>
    </w:p>
    <w:p w:rsidR="00000000" w:rsidDel="00000000" w:rsidP="00000000" w:rsidRDefault="00000000" w:rsidRPr="00000000" w14:paraId="00000679">
      <w:pPr>
        <w:numPr>
          <w:ilvl w:val="2"/>
          <w:numId w:val="82"/>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 Low pretreatment DNA </w:t>
      </w:r>
      <w:r w:rsidDel="00000000" w:rsidR="00000000" w:rsidRPr="00000000">
        <w:rPr>
          <w:rFonts w:ascii="Times New Roman" w:cs="Times New Roman" w:eastAsia="Times New Roman" w:hAnsi="Times New Roman"/>
          <w:b w:val="1"/>
          <w:sz w:val="20"/>
          <w:szCs w:val="20"/>
          <w:rtl w:val="0"/>
        </w:rPr>
        <w:t xml:space="preserve">&lt; 1.5k copies </w:t>
      </w:r>
      <w:r w:rsidDel="00000000" w:rsidR="00000000" w:rsidRPr="00000000">
        <w:rPr>
          <w:rFonts w:ascii="Times New Roman" w:cs="Times New Roman" w:eastAsia="Times New Roman" w:hAnsi="Times New Roman"/>
          <w:sz w:val="20"/>
          <w:szCs w:val="20"/>
          <w:rtl w:val="0"/>
        </w:rPr>
        <w:t xml:space="preserve">2.) High pretreatment DNA 3.) </w:t>
      </w:r>
      <w:r w:rsidDel="00000000" w:rsidR="00000000" w:rsidRPr="00000000">
        <w:rPr>
          <w:rFonts w:ascii="Times New Roman" w:cs="Times New Roman" w:eastAsia="Times New Roman" w:hAnsi="Times New Roman"/>
          <w:sz w:val="20"/>
          <w:szCs w:val="20"/>
          <w:rtl w:val="0"/>
        </w:rPr>
        <w:t xml:space="preserve">Detectable</w:t>
      </w:r>
      <w:r w:rsidDel="00000000" w:rsidR="00000000" w:rsidRPr="00000000">
        <w:rPr>
          <w:rFonts w:ascii="Times New Roman" w:cs="Times New Roman" w:eastAsia="Times New Roman" w:hAnsi="Times New Roman"/>
          <w:sz w:val="20"/>
          <w:szCs w:val="20"/>
          <w:rtl w:val="0"/>
        </w:rPr>
        <w:t xml:space="preserve"> post-tx. </w:t>
      </w:r>
    </w:p>
    <w:p w:rsidR="00000000" w:rsidDel="00000000" w:rsidP="00000000" w:rsidRDefault="00000000" w:rsidRPr="00000000" w14:paraId="0000067A">
      <w:pPr>
        <w:numPr>
          <w:ilvl w:val="2"/>
          <w:numId w:val="82"/>
        </w:numPr>
        <w:spacing w:line="240" w:lineRule="auto"/>
        <w:ind w:left="216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5y OS 87.2→ 71→ 38.7%, 5y RFS 85.6→ 75.9→ 26.9%.</w:t>
      </w:r>
    </w:p>
    <w:p w:rsidR="00000000" w:rsidDel="00000000" w:rsidP="00000000" w:rsidRDefault="00000000" w:rsidRPr="00000000" w14:paraId="0000067B">
      <w:pPr>
        <w:numPr>
          <w:ilvl w:val="1"/>
          <w:numId w:val="82"/>
        </w:numPr>
        <w:spacing w:line="240" w:lineRule="auto"/>
        <w:ind w:left="1440" w:hanging="360"/>
        <w:rPr/>
      </w:pPr>
      <w:r w:rsidDel="00000000" w:rsidR="00000000" w:rsidRPr="00000000">
        <w:rPr>
          <w:rtl w:val="0"/>
        </w:rPr>
        <w:t xml:space="preserve">Chan [</w:t>
      </w:r>
      <w:hyperlink r:id="rId414">
        <w:r w:rsidDel="00000000" w:rsidR="00000000" w:rsidRPr="00000000">
          <w:rPr>
            <w:rtl w:val="0"/>
          </w:rPr>
          <w:t xml:space="preserve">JCO ‘18</w:t>
        </w:r>
      </w:hyperlink>
      <w:r w:rsidDel="00000000" w:rsidR="00000000" w:rsidRPr="00000000">
        <w:rPr>
          <w:rtl w:val="0"/>
        </w:rPr>
        <w:t xml:space="preserve">]: </w:t>
      </w:r>
      <w:r w:rsidDel="00000000" w:rsidR="00000000" w:rsidRPr="00000000">
        <w:rPr>
          <w:rFonts w:ascii="Cardo" w:cs="Cardo" w:eastAsia="Cardo" w:hAnsi="Cardo"/>
          <w:b w:val="1"/>
          <w:rtl w:val="0"/>
        </w:rPr>
        <w:t xml:space="preserve">Detectable EBV DNA 6-8w after CCRT→ Observation vs. GemCis x6c</w:t>
      </w:r>
      <w:r w:rsidDel="00000000" w:rsidR="00000000" w:rsidRPr="00000000">
        <w:rPr>
          <w:rtl w:val="0"/>
        </w:rPr>
        <w:t xml:space="preserve">.</w:t>
      </w:r>
    </w:p>
    <w:p w:rsidR="00000000" w:rsidDel="00000000" w:rsidP="00000000" w:rsidRDefault="00000000" w:rsidRPr="00000000" w14:paraId="0000067C">
      <w:pPr>
        <w:spacing w:line="240" w:lineRule="auto"/>
        <w:ind w:left="1440" w:firstLine="0"/>
        <w:rPr/>
      </w:pPr>
      <w:r w:rsidDel="00000000" w:rsidR="00000000" w:rsidRPr="00000000">
        <w:rPr>
          <w:rtl w:val="0"/>
        </w:rPr>
        <w:t xml:space="preserve">TBL </w:t>
      </w:r>
      <w:hyperlink r:id="rId415">
        <w:r w:rsidDel="00000000" w:rsidR="00000000" w:rsidRPr="00000000">
          <w:rPr>
            <w:vertAlign w:val="superscript"/>
            <w:rtl w:val="0"/>
          </w:rPr>
          <w:t xml:space="preserve">QS</w:t>
        </w:r>
      </w:hyperlink>
      <w:r w:rsidDel="00000000" w:rsidR="00000000" w:rsidRPr="00000000">
        <w:rPr>
          <w:rtl w:val="0"/>
        </w:rPr>
        <w:t xml:space="preserve">: Persistent EBV DNA is a very important prognostic indicator of worse outcomes with NPC, but adjuvant cisplatin and gemcitabine following definitive chemoradiation didn’t help.</w:t>
      </w:r>
    </w:p>
    <w:p w:rsidR="00000000" w:rsidDel="00000000" w:rsidP="00000000" w:rsidRDefault="00000000" w:rsidRPr="00000000" w14:paraId="0000067D">
      <w:pPr>
        <w:numPr>
          <w:ilvl w:val="2"/>
          <w:numId w:val="82"/>
        </w:numPr>
        <w:spacing w:line="240" w:lineRule="auto"/>
        <w:ind w:left="2160" w:hanging="360"/>
        <w:rPr>
          <w:u w:val="none"/>
        </w:rPr>
      </w:pPr>
      <w:r w:rsidDel="00000000" w:rsidR="00000000" w:rsidRPr="00000000">
        <w:rPr>
          <w:rtl w:val="0"/>
        </w:rPr>
        <w:t xml:space="preserve">789 pts. EBV DNA undetectable in 73%, detectable in 27%. 104 pts randomized. MFU 6.6y.</w:t>
      </w:r>
    </w:p>
    <w:p w:rsidR="00000000" w:rsidDel="00000000" w:rsidP="00000000" w:rsidRDefault="00000000" w:rsidRPr="00000000" w14:paraId="0000067E">
      <w:pPr>
        <w:numPr>
          <w:ilvl w:val="2"/>
          <w:numId w:val="82"/>
        </w:numPr>
        <w:spacing w:line="240" w:lineRule="auto"/>
        <w:ind w:left="2160" w:hanging="360"/>
        <w:rPr>
          <w:u w:val="none"/>
        </w:rPr>
      </w:pPr>
      <w:r w:rsidDel="00000000" w:rsidR="00000000" w:rsidRPr="00000000">
        <w:rPr>
          <w:rtl w:val="0"/>
        </w:rPr>
        <w:t xml:space="preserve">5y RFS ~50%. </w:t>
      </w:r>
    </w:p>
    <w:p w:rsidR="00000000" w:rsidDel="00000000" w:rsidP="00000000" w:rsidRDefault="00000000" w:rsidRPr="00000000" w14:paraId="0000067F">
      <w:pPr>
        <w:numPr>
          <w:ilvl w:val="2"/>
          <w:numId w:val="82"/>
        </w:numPr>
        <w:spacing w:line="240" w:lineRule="auto"/>
        <w:ind w:left="2160" w:hanging="360"/>
        <w:rPr>
          <w:u w:val="none"/>
        </w:rPr>
      </w:pPr>
      <w:r w:rsidDel="00000000" w:rsidR="00000000" w:rsidRPr="00000000">
        <w:rPr>
          <w:rtl w:val="0"/>
        </w:rPr>
        <w:t xml:space="preserve">Level of post-RT plasma EBV DNA correlated with hazards of LRF, DM and death.</w:t>
      </w:r>
    </w:p>
    <w:p w:rsidR="00000000" w:rsidDel="00000000" w:rsidP="00000000" w:rsidRDefault="00000000" w:rsidRPr="00000000" w14:paraId="00000680">
      <w:pPr>
        <w:numPr>
          <w:ilvl w:val="0"/>
          <w:numId w:val="82"/>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response rate to chemo is approximately 80%.</w:t>
      </w:r>
    </w:p>
    <w:p w:rsidR="00000000" w:rsidDel="00000000" w:rsidP="00000000" w:rsidRDefault="00000000" w:rsidRPr="00000000" w14:paraId="00000681">
      <w:pPr>
        <w:numPr>
          <w:ilvl w:val="0"/>
          <w:numId w:val="82"/>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Regional recurrences from 10-19%.</w:t>
      </w:r>
    </w:p>
    <w:p w:rsidR="00000000" w:rsidDel="00000000" w:rsidP="00000000" w:rsidRDefault="00000000" w:rsidRPr="00000000" w14:paraId="00000682">
      <w:pPr>
        <w:numPr>
          <w:ilvl w:val="0"/>
          <w:numId w:val="82"/>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Up to 1/3 of patients who undergo [</w:t>
      </w:r>
      <w:hyperlink w:anchor="_nqahl7udcsqg">
        <w:r w:rsidDel="00000000" w:rsidR="00000000" w:rsidRPr="00000000">
          <w:rPr>
            <w:rFonts w:ascii="Times New Roman" w:cs="Times New Roman" w:eastAsia="Times New Roman" w:hAnsi="Times New Roman"/>
            <w:sz w:val="20"/>
            <w:szCs w:val="20"/>
            <w:rtl w:val="0"/>
          </w:rPr>
          <w:t xml:space="preserve">reirradiation</w:t>
        </w:r>
      </w:hyperlink>
      <w:r w:rsidDel="00000000" w:rsidR="00000000" w:rsidRPr="00000000">
        <w:rPr>
          <w:rFonts w:ascii="Times New Roman" w:cs="Times New Roman" w:eastAsia="Times New Roman" w:hAnsi="Times New Roman"/>
          <w:sz w:val="20"/>
          <w:szCs w:val="20"/>
          <w:rtl w:val="0"/>
        </w:rPr>
        <w:t xml:space="preserve">] w</w:t>
      </w:r>
      <w:r w:rsidDel="00000000" w:rsidR="00000000" w:rsidRPr="00000000">
        <w:rPr>
          <w:rFonts w:ascii="Times New Roman" w:cs="Times New Roman" w:eastAsia="Times New Roman" w:hAnsi="Times New Roman"/>
          <w:sz w:val="20"/>
          <w:szCs w:val="20"/>
          <w:rtl w:val="0"/>
        </w:rPr>
        <w:t xml:space="preserve">ill have moderate to severe toxicities.</w:t>
      </w:r>
    </w:p>
    <w:p w:rsidR="00000000" w:rsidDel="00000000" w:rsidP="00000000" w:rsidRDefault="00000000" w:rsidRPr="00000000" w14:paraId="00000683">
      <w:pPr>
        <w:rPr/>
      </w:pPr>
      <w:r w:rsidDel="00000000" w:rsidR="00000000" w:rsidRPr="00000000">
        <w:rPr>
          <w:rtl w:val="0"/>
        </w:rPr>
      </w:r>
    </w:p>
    <w:tbl>
      <w:tblPr>
        <w:tblStyle w:val="Table15"/>
        <w:tblW w:w="10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0"/>
        <w:tblGridChange w:id="0">
          <w:tblGrid>
            <w:gridCol w:w="108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684">
            <w:pPr>
              <w:ind w:left="0" w:firstLine="0"/>
              <w:rPr>
                <w:b w:val="1"/>
              </w:rPr>
            </w:pPr>
            <w:r w:rsidDel="00000000" w:rsidR="00000000" w:rsidRPr="00000000">
              <w:rPr>
                <w:b w:val="1"/>
                <w:rtl w:val="0"/>
              </w:rPr>
              <w:t xml:space="preserve">General paradigm</w:t>
            </w:r>
          </w:p>
          <w:p w:rsidR="00000000" w:rsidDel="00000000" w:rsidP="00000000" w:rsidRDefault="00000000" w:rsidRPr="00000000" w14:paraId="00000685">
            <w:pPr>
              <w:numPr>
                <w:ilvl w:val="0"/>
                <w:numId w:val="20"/>
              </w:numPr>
            </w:pPr>
            <w:r w:rsidDel="00000000" w:rsidR="00000000" w:rsidRPr="00000000">
              <w:rPr>
                <w:rtl w:val="0"/>
              </w:rPr>
              <w:t xml:space="preserve">Surgery reserved for salvage option in select patients. Persistent nodal dz may undergo adjuvant neck dissection.</w:t>
            </w:r>
          </w:p>
          <w:p w:rsidR="00000000" w:rsidDel="00000000" w:rsidP="00000000" w:rsidRDefault="00000000" w:rsidRPr="00000000" w14:paraId="00000686">
            <w:pPr>
              <w:numPr>
                <w:ilvl w:val="0"/>
                <w:numId w:val="20"/>
              </w:numPr>
            </w:pPr>
            <w:r w:rsidDel="00000000" w:rsidR="00000000" w:rsidRPr="00000000">
              <w:rPr>
                <w:rFonts w:ascii="Cardo" w:cs="Cardo" w:eastAsia="Cardo" w:hAnsi="Cardo"/>
                <w:rtl w:val="0"/>
              </w:rPr>
              <w:t xml:space="preserve">CCRT→ adjuvant CCRT Category 2A. Omission of adjuvant chemo Category 2B. Induction Cat 3→ 2B→ now 2A!</w:t>
            </w:r>
          </w:p>
          <w:p w:rsidR="00000000" w:rsidDel="00000000" w:rsidP="00000000" w:rsidRDefault="00000000" w:rsidRPr="00000000" w14:paraId="00000687">
            <w:pPr>
              <w:numPr>
                <w:ilvl w:val="0"/>
                <w:numId w:val="20"/>
              </w:numPr>
            </w:pPr>
            <w:r w:rsidDel="00000000" w:rsidR="00000000" w:rsidRPr="00000000">
              <w:rPr>
                <w:b w:val="1"/>
                <w:rtl w:val="0"/>
              </w:rPr>
              <w:t xml:space="preserve">Stage I</w:t>
            </w:r>
            <w:r w:rsidDel="00000000" w:rsidR="00000000" w:rsidRPr="00000000">
              <w:rPr>
                <w:rtl w:val="0"/>
              </w:rPr>
              <w:t xml:space="preserve">: </w:t>
            </w:r>
            <w:r w:rsidDel="00000000" w:rsidR="00000000" w:rsidRPr="00000000">
              <w:rPr>
                <w:b w:val="1"/>
                <w:rtl w:val="0"/>
              </w:rPr>
              <w:t xml:space="preserve">RT alone</w:t>
            </w:r>
            <w:r w:rsidDel="00000000" w:rsidR="00000000" w:rsidRPr="00000000">
              <w:rPr>
                <w:rtl w:val="0"/>
              </w:rPr>
              <w:t xml:space="preserve"> (70/35). 10y LC and DSS</w:t>
            </w:r>
            <w:r w:rsidDel="00000000" w:rsidR="00000000" w:rsidRPr="00000000">
              <w:rPr>
                <w:b w:val="1"/>
                <w:rtl w:val="0"/>
              </w:rPr>
              <w:t xml:space="preserve"> &gt; 90%</w:t>
            </w:r>
            <w:r w:rsidDel="00000000" w:rsidR="00000000" w:rsidRPr="00000000">
              <w:rPr>
                <w:rtl w:val="0"/>
              </w:rPr>
              <w:t xml:space="preserve">.</w:t>
            </w:r>
          </w:p>
          <w:p w:rsidR="00000000" w:rsidDel="00000000" w:rsidP="00000000" w:rsidRDefault="00000000" w:rsidRPr="00000000" w14:paraId="00000688">
            <w:pPr>
              <w:numPr>
                <w:ilvl w:val="1"/>
                <w:numId w:val="20"/>
              </w:numPr>
              <w:ind w:left="1440" w:hanging="360"/>
            </w:pPr>
            <w:r w:rsidDel="00000000" w:rsidR="00000000" w:rsidRPr="00000000">
              <w:rPr>
                <w:rtl w:val="0"/>
              </w:rPr>
              <w:t xml:space="preserve">3y OS 70-100% for stage I-II, LC 70-80% for T1-T2 lesions.</w:t>
            </w:r>
          </w:p>
          <w:p w:rsidR="00000000" w:rsidDel="00000000" w:rsidP="00000000" w:rsidRDefault="00000000" w:rsidRPr="00000000" w14:paraId="00000689">
            <w:pPr>
              <w:numPr>
                <w:ilvl w:val="0"/>
                <w:numId w:val="20"/>
              </w:numPr>
            </w:pPr>
            <w:r w:rsidDel="00000000" w:rsidR="00000000" w:rsidRPr="00000000">
              <w:rPr>
                <w:b w:val="1"/>
                <w:rtl w:val="0"/>
              </w:rPr>
              <w:t xml:space="preserve">T2-4 or N+</w:t>
            </w:r>
            <w:r w:rsidDel="00000000" w:rsidR="00000000" w:rsidRPr="00000000">
              <w:rPr>
                <w:rtl w:val="0"/>
              </w:rPr>
              <w:t xml:space="preserve">:</w:t>
            </w:r>
            <w:r w:rsidDel="00000000" w:rsidR="00000000" w:rsidRPr="00000000">
              <w:rPr>
                <w:rFonts w:ascii="Cardo" w:cs="Cardo" w:eastAsia="Cardo" w:hAnsi="Cardo"/>
                <w:b w:val="1"/>
                <w:rtl w:val="0"/>
              </w:rPr>
              <w:t xml:space="preserve"> CCRT Cisplatin→ Adjuvant CDDP/5-FU x3c </w:t>
            </w:r>
            <w:r w:rsidDel="00000000" w:rsidR="00000000" w:rsidRPr="00000000">
              <w:rPr>
                <w:rtl w:val="0"/>
              </w:rPr>
              <w:t xml:space="preserve">[</w:t>
            </w:r>
            <w:hyperlink w:anchor="1yz7r948tu1c">
              <w:r w:rsidDel="00000000" w:rsidR="00000000" w:rsidRPr="00000000">
                <w:rPr>
                  <w:rtl w:val="0"/>
                </w:rPr>
                <w:t xml:space="preserve">Al Sarraf</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68A">
            <w:pPr>
              <w:numPr>
                <w:ilvl w:val="1"/>
                <w:numId w:val="20"/>
              </w:numPr>
              <w:ind w:left="1440" w:hanging="360"/>
            </w:pPr>
            <w:r w:rsidDel="00000000" w:rsidR="00000000" w:rsidRPr="00000000">
              <w:rPr>
                <w:b w:val="1"/>
                <w:rtl w:val="0"/>
              </w:rPr>
              <w:t xml:space="preserve">Omitting adjuvant chemo is 2b</w:t>
            </w:r>
            <w:r w:rsidDel="00000000" w:rsidR="00000000" w:rsidRPr="00000000">
              <w:rPr>
                <w:rtl w:val="0"/>
              </w:rPr>
              <w:t xml:space="preserve"> and being studied in an ongoing trial.</w:t>
            </w:r>
          </w:p>
          <w:p w:rsidR="00000000" w:rsidDel="00000000" w:rsidP="00000000" w:rsidRDefault="00000000" w:rsidRPr="00000000" w14:paraId="0000068B">
            <w:pPr>
              <w:numPr>
                <w:ilvl w:val="1"/>
                <w:numId w:val="20"/>
              </w:numPr>
              <w:ind w:left="1440" w:hanging="360"/>
            </w:pPr>
            <w:r w:rsidDel="00000000" w:rsidR="00000000" w:rsidRPr="00000000">
              <w:rPr>
                <w:rtl w:val="0"/>
              </w:rPr>
              <w:t xml:space="preserve">CCRT: CDDP 100 q3w x3c. Weekly 40 mg is also acceptable, not 30 mg as used on [</w:t>
            </w:r>
            <w:hyperlink w:anchor="2a4xxu5xsjm">
              <w:r w:rsidDel="00000000" w:rsidR="00000000" w:rsidRPr="00000000">
                <w:rPr>
                  <w:rtl w:val="0"/>
                </w:rPr>
                <w:t xml:space="preserve">some trials</w:t>
              </w:r>
            </w:hyperlink>
            <w:r w:rsidDel="00000000" w:rsidR="00000000" w:rsidRPr="00000000">
              <w:rPr>
                <w:rtl w:val="0"/>
              </w:rPr>
              <w:t xml:space="preserve">].</w:t>
            </w:r>
          </w:p>
          <w:p w:rsidR="00000000" w:rsidDel="00000000" w:rsidP="00000000" w:rsidRDefault="00000000" w:rsidRPr="00000000" w14:paraId="0000068C">
            <w:pPr>
              <w:numPr>
                <w:ilvl w:val="1"/>
                <w:numId w:val="20"/>
              </w:numPr>
              <w:ind w:left="1440" w:hanging="360"/>
            </w:pPr>
            <w:r w:rsidDel="00000000" w:rsidR="00000000" w:rsidRPr="00000000">
              <w:rPr>
                <w:rtl w:val="0"/>
              </w:rPr>
              <w:t xml:space="preserve">Adjuvant chemo: CDDP 80 d1, 5-FU 1g d1-4 q4w x3c (6c total).</w:t>
              <w:br w:type="textWrapping"/>
              <w:t xml:space="preserve">There is a suggestion of feasibility to replace 5-FU with capecitabine per 0501, further validation required.</w:t>
            </w:r>
          </w:p>
          <w:p w:rsidR="00000000" w:rsidDel="00000000" w:rsidP="00000000" w:rsidRDefault="00000000" w:rsidRPr="00000000" w14:paraId="0000068D">
            <w:pPr>
              <w:numPr>
                <w:ilvl w:val="1"/>
                <w:numId w:val="20"/>
              </w:numPr>
              <w:ind w:left="1440" w:hanging="360"/>
            </w:pPr>
            <w:r w:rsidDel="00000000" w:rsidR="00000000" w:rsidRPr="00000000">
              <w:rPr>
                <w:rFonts w:ascii="Cardo" w:cs="Cardo" w:eastAsia="Cardo" w:hAnsi="Cardo"/>
                <w:rtl w:val="0"/>
              </w:rPr>
              <w:t xml:space="preserve">There is suggestion of induction chemotherapy resulting in less distant metastases, but this has not been compared to the gold standard of CCRT→ Adjuvant CDDP/5-FU x3c [</w:t>
            </w:r>
            <w:hyperlink w:anchor="1yz7r948tu1c">
              <w:r w:rsidDel="00000000" w:rsidR="00000000" w:rsidRPr="00000000">
                <w:rPr>
                  <w:rtl w:val="0"/>
                </w:rPr>
                <w:t xml:space="preserve">Al Sarraf</w:t>
              </w:r>
            </w:hyperlink>
            <w:r w:rsidDel="00000000" w:rsidR="00000000" w:rsidRPr="00000000">
              <w:rPr>
                <w:rtl w:val="0"/>
              </w:rPr>
              <w:t xml:space="preserve">]</w:t>
            </w:r>
          </w:p>
          <w:p w:rsidR="00000000" w:rsidDel="00000000" w:rsidP="00000000" w:rsidRDefault="00000000" w:rsidRPr="00000000" w14:paraId="0000068E">
            <w:pPr>
              <w:numPr>
                <w:ilvl w:val="0"/>
                <w:numId w:val="20"/>
              </w:numPr>
            </w:pPr>
            <w:r w:rsidDel="00000000" w:rsidR="00000000" w:rsidRPr="00000000">
              <w:rPr>
                <w:b w:val="1"/>
                <w:rtl w:val="0"/>
              </w:rPr>
              <w:t xml:space="preserve">M1: Chemo-RT or chemo alone</w:t>
            </w:r>
            <w:r w:rsidDel="00000000" w:rsidR="00000000" w:rsidRPr="00000000">
              <w:rPr>
                <w:rtl w:val="0"/>
              </w:rPr>
              <w:t xml:space="preserve">, both 2a.</w:t>
            </w:r>
          </w:p>
        </w:tc>
      </w:tr>
    </w:tbl>
    <w:p w:rsidR="00000000" w:rsidDel="00000000" w:rsidP="00000000" w:rsidRDefault="00000000" w:rsidRPr="00000000" w14:paraId="0000068F">
      <w:pPr>
        <w:spacing w:line="240" w:lineRule="auto"/>
        <w:ind w:left="0" w:firstLine="0"/>
        <w:rPr/>
      </w:pPr>
      <w:r w:rsidDel="00000000" w:rsidR="00000000" w:rsidRPr="00000000">
        <w:rPr>
          <w:rtl w:val="0"/>
        </w:rPr>
      </w:r>
    </w:p>
    <w:p w:rsidR="00000000" w:rsidDel="00000000" w:rsidP="00000000" w:rsidRDefault="00000000" w:rsidRPr="00000000" w14:paraId="00000690">
      <w:pPr>
        <w:pStyle w:val="Heading3"/>
        <w:spacing w:after="0" w:before="40" w:line="240" w:lineRule="auto"/>
        <w:rPr/>
      </w:pPr>
      <w:bookmarkStart w:colFirst="0" w:colLast="0" w:name="_yccj6itbb7rs" w:id="123"/>
      <w:bookmarkEnd w:id="123"/>
      <w:hyperlink w:anchor="_pedvj1fx7qn">
        <w:r w:rsidDel="00000000" w:rsidR="00000000" w:rsidRPr="00000000">
          <w:rPr>
            <w:rFonts w:ascii="Times New Roman" w:cs="Times New Roman" w:eastAsia="Times New Roman" w:hAnsi="Times New Roman"/>
            <w:sz w:val="20"/>
            <w:szCs w:val="20"/>
            <w:u w:val="single"/>
            <w:rtl w:val="0"/>
          </w:rPr>
          <w:t xml:space="preserve">Management</w:t>
        </w:r>
      </w:hyperlink>
      <w:r w:rsidDel="00000000" w:rsidR="00000000" w:rsidRPr="00000000">
        <w:rPr>
          <w:rtl w:val="0"/>
        </w:rPr>
      </w:r>
    </w:p>
    <w:p w:rsidR="00000000" w:rsidDel="00000000" w:rsidP="00000000" w:rsidRDefault="00000000" w:rsidRPr="00000000" w14:paraId="00000691">
      <w:pPr>
        <w:ind w:left="0" w:firstLine="0"/>
        <w:rPr/>
      </w:pPr>
      <w:r w:rsidDel="00000000" w:rsidR="00000000" w:rsidRPr="00000000">
        <w:rPr>
          <w:rtl w:val="0"/>
        </w:rPr>
        <w:t xml:space="preserve">See the General paradigm summary box above.</w:t>
      </w:r>
    </w:p>
    <w:p w:rsidR="00000000" w:rsidDel="00000000" w:rsidP="00000000" w:rsidRDefault="00000000" w:rsidRPr="00000000" w14:paraId="00000692">
      <w:pPr>
        <w:ind w:left="0" w:firstLine="0"/>
        <w:rPr/>
      </w:pPr>
      <w:r w:rsidDel="00000000" w:rsidR="00000000" w:rsidRPr="00000000">
        <w:rPr>
          <w:rtl w:val="0"/>
        </w:rPr>
      </w:r>
    </w:p>
    <w:p w:rsidR="00000000" w:rsidDel="00000000" w:rsidP="00000000" w:rsidRDefault="00000000" w:rsidRPr="00000000" w14:paraId="00000693">
      <w:pPr>
        <w:pStyle w:val="Heading2"/>
        <w:rPr/>
      </w:pPr>
      <w:bookmarkStart w:colFirst="0" w:colLast="0" w:name="_oz06r0cekdka" w:id="124"/>
      <w:bookmarkEnd w:id="124"/>
      <w:hyperlink w:anchor="_pedvj1fx7qn">
        <w:r w:rsidDel="00000000" w:rsidR="00000000" w:rsidRPr="00000000">
          <w:rPr>
            <w:b w:val="1"/>
            <w:rtl w:val="0"/>
          </w:rPr>
          <w:t xml:space="preserve">Stage II RT ± concurrent chemotherapy</w:t>
        </w:r>
      </w:hyperlink>
      <w:r w:rsidDel="00000000" w:rsidR="00000000" w:rsidRPr="00000000">
        <w:rPr>
          <w:rtl w:val="0"/>
        </w:rPr>
      </w:r>
    </w:p>
    <w:p w:rsidR="00000000" w:rsidDel="00000000" w:rsidP="00000000" w:rsidRDefault="00000000" w:rsidRPr="00000000" w14:paraId="00000694">
      <w:pPr>
        <w:spacing w:line="240" w:lineRule="auto"/>
        <w:ind w:left="0" w:firstLine="0"/>
        <w:rPr/>
      </w:pPr>
      <w:r w:rsidDel="00000000" w:rsidR="00000000" w:rsidRPr="00000000">
        <w:rPr>
          <w:rtl w:val="0"/>
        </w:rPr>
        <w:t xml:space="preserve">Stage II = up to T2 N1.</w:t>
      </w:r>
    </w:p>
    <w:p w:rsidR="00000000" w:rsidDel="00000000" w:rsidP="00000000" w:rsidRDefault="00000000" w:rsidRPr="00000000" w14:paraId="00000695">
      <w:pPr>
        <w:numPr>
          <w:ilvl w:val="0"/>
          <w:numId w:val="20"/>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Patients with stage II disease have distant failure rates as high as 10-15% with N1 disease. This suggests a role</w:t>
      </w:r>
      <w:r w:rsidDel="00000000" w:rsidR="00000000" w:rsidRPr="00000000">
        <w:rPr>
          <w:rFonts w:ascii="Times New Roman" w:cs="Times New Roman" w:eastAsia="Times New Roman" w:hAnsi="Times New Roman"/>
          <w:sz w:val="20"/>
          <w:szCs w:val="20"/>
          <w:rtl w:val="0"/>
        </w:rPr>
        <w:t xml:space="preserve"> for CCRT. </w:t>
      </w:r>
    </w:p>
    <w:p w:rsidR="00000000" w:rsidDel="00000000" w:rsidP="00000000" w:rsidRDefault="00000000" w:rsidRPr="00000000" w14:paraId="00000696">
      <w:pPr>
        <w:numPr>
          <w:ilvl w:val="1"/>
          <w:numId w:val="20"/>
        </w:numPr>
        <w:spacing w:line="240" w:lineRule="auto"/>
        <w:ind w:left="144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There appears to be no role for </w:t>
      </w:r>
      <w:r w:rsidDel="00000000" w:rsidR="00000000" w:rsidRPr="00000000">
        <w:rPr>
          <w:rtl w:val="0"/>
        </w:rPr>
        <w:t xml:space="preserve">T2N0 </w:t>
      </w:r>
      <w:r w:rsidDel="00000000" w:rsidR="00000000" w:rsidRPr="00000000">
        <w:rPr>
          <w:rFonts w:ascii="Times New Roman" w:cs="Times New Roman" w:eastAsia="Times New Roman" w:hAnsi="Times New Roman"/>
          <w:sz w:val="20"/>
          <w:szCs w:val="20"/>
          <w:rtl w:val="0"/>
        </w:rPr>
        <w:t xml:space="preserve">disease in the setting of IMRT</w:t>
      </w:r>
      <w:r w:rsidDel="00000000" w:rsidR="00000000" w:rsidRPr="00000000">
        <w:rPr>
          <w:rtl w:val="0"/>
        </w:rPr>
        <w:t xml:space="preserve">, although the addition of chemotherapy appears to provide a locoregional control benefit in patients who are node positive. </w:t>
      </w:r>
      <w:r w:rsidDel="00000000" w:rsidR="00000000" w:rsidRPr="00000000">
        <w:rPr>
          <w:rtl w:val="0"/>
        </w:rPr>
      </w:r>
    </w:p>
    <w:p w:rsidR="00000000" w:rsidDel="00000000" w:rsidP="00000000" w:rsidRDefault="00000000" w:rsidRPr="00000000" w14:paraId="00000697">
      <w:pPr>
        <w:numPr>
          <w:ilvl w:val="0"/>
          <w:numId w:val="20"/>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Chan [</w:t>
      </w:r>
      <w:hyperlink r:id="rId416">
        <w:r w:rsidDel="00000000" w:rsidR="00000000" w:rsidRPr="00000000">
          <w:rPr>
            <w:rFonts w:ascii="Times New Roman" w:cs="Times New Roman" w:eastAsia="Times New Roman" w:hAnsi="Times New Roman"/>
            <w:sz w:val="20"/>
            <w:szCs w:val="20"/>
            <w:rtl w:val="0"/>
          </w:rPr>
          <w:t xml:space="preserve">JNCI '05</w:t>
        </w:r>
      </w:hyperlink>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RT ± CDDP 40 mg per week</w:t>
      </w:r>
      <w:r w:rsidDel="00000000" w:rsidR="00000000" w:rsidRPr="00000000">
        <w:rPr>
          <w:rFonts w:ascii="Times New Roman" w:cs="Times New Roman" w:eastAsia="Times New Roman" w:hAnsi="Times New Roman"/>
          <w:sz w:val="20"/>
          <w:szCs w:val="20"/>
          <w:rtl w:val="0"/>
        </w:rPr>
        <w:t xml:space="preserve">. </w:t>
        <w:br w:type="textWrapping"/>
      </w:r>
      <w:r w:rsidDel="00000000" w:rsidR="00000000" w:rsidRPr="00000000">
        <w:rPr>
          <w:rFonts w:ascii="Times New Roman" w:cs="Times New Roman" w:eastAsia="Times New Roman" w:hAnsi="Times New Roman"/>
          <w:sz w:val="20"/>
          <w:szCs w:val="20"/>
          <w:rtl w:val="0"/>
        </w:rPr>
        <w:t xml:space="preserve">Suggests</w:t>
      </w:r>
      <w:r w:rsidDel="00000000" w:rsidR="00000000" w:rsidRPr="00000000">
        <w:rPr>
          <w:rFonts w:ascii="Times New Roman" w:cs="Times New Roman" w:eastAsia="Times New Roman" w:hAnsi="Times New Roman"/>
          <w:sz w:val="20"/>
          <w:szCs w:val="20"/>
          <w:rtl w:val="0"/>
        </w:rPr>
        <w:t xml:space="preserve"> there is a b</w:t>
      </w:r>
      <w:r w:rsidDel="00000000" w:rsidR="00000000" w:rsidRPr="00000000">
        <w:rPr>
          <w:rFonts w:ascii="Times New Roman" w:cs="Times New Roman" w:eastAsia="Times New Roman" w:hAnsi="Times New Roman"/>
          <w:sz w:val="20"/>
          <w:szCs w:val="20"/>
          <w:rtl w:val="0"/>
        </w:rPr>
        <w:t xml:space="preserve">enefit with CCRT for stage II+.</w:t>
      </w:r>
    </w:p>
    <w:p w:rsidR="00000000" w:rsidDel="00000000" w:rsidP="00000000" w:rsidRDefault="00000000" w:rsidRPr="00000000" w14:paraId="00000698">
      <w:pPr>
        <w:numPr>
          <w:ilvl w:val="1"/>
          <w:numId w:val="20"/>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350 stage II-IVB pts. 95% WHO III. No adjuvant chemo. </w:t>
      </w:r>
    </w:p>
    <w:p w:rsidR="00000000" w:rsidDel="00000000" w:rsidP="00000000" w:rsidRDefault="00000000" w:rsidRPr="00000000" w14:paraId="00000699">
      <w:pPr>
        <w:numPr>
          <w:ilvl w:val="1"/>
          <w:numId w:val="20"/>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5y OS 59→ 70%.</w:t>
      </w:r>
    </w:p>
    <w:p w:rsidR="00000000" w:rsidDel="00000000" w:rsidP="00000000" w:rsidRDefault="00000000" w:rsidRPr="00000000" w14:paraId="0000069A">
      <w:pPr>
        <w:numPr>
          <w:ilvl w:val="1"/>
          <w:numId w:val="20"/>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Low toxicity compared to INT 0099.</w:t>
      </w:r>
    </w:p>
    <w:p w:rsidR="00000000" w:rsidDel="00000000" w:rsidP="00000000" w:rsidRDefault="00000000" w:rsidRPr="00000000" w14:paraId="0000069B">
      <w:pPr>
        <w:numPr>
          <w:ilvl w:val="1"/>
          <w:numId w:val="20"/>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Subgroup suggests no difference in OS for T1/T2 stage.</w:t>
      </w:r>
    </w:p>
    <w:bookmarkStart w:colFirst="0" w:colLast="0" w:name="2a4xxu5xsjm" w:id="125"/>
    <w:bookmarkEnd w:id="125"/>
    <w:p w:rsidR="00000000" w:rsidDel="00000000" w:rsidP="00000000" w:rsidRDefault="00000000" w:rsidRPr="00000000" w14:paraId="0000069C">
      <w:pPr>
        <w:numPr>
          <w:ilvl w:val="0"/>
          <w:numId w:val="20"/>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Chen </w:t>
      </w:r>
      <w:hyperlink r:id="rId417">
        <w:r w:rsidDel="00000000" w:rsidR="00000000" w:rsidRPr="00000000">
          <w:rPr>
            <w:rFonts w:ascii="Times New Roman" w:cs="Times New Roman" w:eastAsia="Times New Roman" w:hAnsi="Times New Roman"/>
            <w:sz w:val="20"/>
            <w:szCs w:val="20"/>
            <w:rtl w:val="0"/>
          </w:rPr>
          <w:t xml:space="preserve">[JNCI '11</w:t>
        </w:r>
      </w:hyperlink>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RT ± CDDP 30 mg per week</w:t>
      </w:r>
      <w:r w:rsidDel="00000000" w:rsidR="00000000" w:rsidRPr="00000000">
        <w:rPr>
          <w:rFonts w:ascii="Times New Roman" w:cs="Times New Roman" w:eastAsia="Times New Roman" w:hAnsi="Times New Roman"/>
          <w:sz w:val="20"/>
          <w:szCs w:val="20"/>
          <w:rtl w:val="0"/>
        </w:rPr>
        <w:t xml:space="preserve">.</w:t>
      </w:r>
      <w:r w:rsidDel="00000000" w:rsidR="00000000" w:rsidRPr="00000000">
        <w:rPr>
          <w:rFonts w:ascii="Times New Roman" w:cs="Times New Roman" w:eastAsia="Times New Roman" w:hAnsi="Times New Roman"/>
          <w:i w:val="1"/>
          <w:sz w:val="20"/>
          <w:szCs w:val="20"/>
          <w:rtl w:val="0"/>
        </w:rPr>
        <w:t xml:space="preserve"> </w:t>
        <w:br w:type="textWrapping"/>
      </w:r>
      <w:r w:rsidDel="00000000" w:rsidR="00000000" w:rsidRPr="00000000">
        <w:rPr>
          <w:rFonts w:ascii="Times New Roman" w:cs="Times New Roman" w:eastAsia="Times New Roman" w:hAnsi="Times New Roman"/>
          <w:sz w:val="20"/>
          <w:szCs w:val="20"/>
          <w:rtl w:val="0"/>
        </w:rPr>
        <w:t xml:space="preserve">Suggests</w:t>
      </w:r>
      <w:r w:rsidDel="00000000" w:rsidR="00000000" w:rsidRPr="00000000">
        <w:rPr>
          <w:rFonts w:ascii="Times New Roman" w:cs="Times New Roman" w:eastAsia="Times New Roman" w:hAnsi="Times New Roman"/>
          <w:sz w:val="20"/>
          <w:szCs w:val="20"/>
          <w:rtl w:val="0"/>
        </w:rPr>
        <w:t xml:space="preserve"> there is a benefit with CCRT for stage II. No difference in late toxicity, but used 30 mg/week (not used in the USA).</w:t>
      </w:r>
      <w:r w:rsidDel="00000000" w:rsidR="00000000" w:rsidRPr="00000000">
        <w:rPr>
          <w:rFonts w:ascii="Times New Roman" w:cs="Times New Roman" w:eastAsia="Times New Roman" w:hAnsi="Times New Roman"/>
          <w:i w:val="1"/>
          <w:sz w:val="20"/>
          <w:szCs w:val="20"/>
          <w:rtl w:val="0"/>
        </w:rPr>
        <w:br w:type="textWrapping"/>
      </w:r>
      <w:r w:rsidDel="00000000" w:rsidR="00000000" w:rsidRPr="00000000">
        <w:rPr>
          <w:rFonts w:ascii="Times New Roman" w:cs="Times New Roman" w:eastAsia="Times New Roman" w:hAnsi="Times New Roman"/>
          <w:sz w:val="20"/>
          <w:szCs w:val="20"/>
          <w:rtl w:val="0"/>
        </w:rPr>
        <w:t xml:space="preserve">OS is driven by less DM, LRC unchanged. The number of cycles of chemotherapy </w:t>
      </w:r>
      <w:r w:rsidDel="00000000" w:rsidR="00000000" w:rsidRPr="00000000">
        <w:rPr>
          <w:rtl w:val="0"/>
        </w:rPr>
        <w:t xml:space="preserve">is the </w:t>
      </w:r>
      <w:r w:rsidDel="00000000" w:rsidR="00000000" w:rsidRPr="00000000">
        <w:rPr>
          <w:rFonts w:ascii="Times New Roman" w:cs="Times New Roman" w:eastAsia="Times New Roman" w:hAnsi="Times New Roman"/>
          <w:sz w:val="20"/>
          <w:szCs w:val="20"/>
          <w:rtl w:val="0"/>
        </w:rPr>
        <w:t xml:space="preserve">only factor associated with improved OS, PFS, and DC.</w:t>
      </w:r>
    </w:p>
    <w:p w:rsidR="00000000" w:rsidDel="00000000" w:rsidP="00000000" w:rsidRDefault="00000000" w:rsidRPr="00000000" w14:paraId="0000069D">
      <w:pPr>
        <w:numPr>
          <w:ilvl w:val="1"/>
          <w:numId w:val="20"/>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236 pts. T1-2, N0-1 (</w:t>
      </w:r>
      <w:r w:rsidDel="00000000" w:rsidR="00000000" w:rsidRPr="00000000">
        <w:rPr>
          <w:rFonts w:ascii="Times New Roman" w:cs="Times New Roman" w:eastAsia="Times New Roman" w:hAnsi="Times New Roman"/>
          <w:b w:val="1"/>
          <w:sz w:val="20"/>
          <w:szCs w:val="20"/>
          <w:rtl w:val="0"/>
        </w:rPr>
        <w:t xml:space="preserve">stage II</w:t>
      </w:r>
      <w:r w:rsidDel="00000000" w:rsidR="00000000" w:rsidRPr="00000000">
        <w:rPr>
          <w:rFonts w:ascii="Times New Roman" w:cs="Times New Roman" w:eastAsia="Times New Roman" w:hAnsi="Times New Roman"/>
          <w:sz w:val="20"/>
          <w:szCs w:val="20"/>
          <w:rtl w:val="0"/>
        </w:rPr>
        <w:t xml:space="preserve">). 95% WHO III. 2D RT, no IMRT.</w:t>
      </w:r>
    </w:p>
    <w:p w:rsidR="00000000" w:rsidDel="00000000" w:rsidP="00000000" w:rsidRDefault="00000000" w:rsidRPr="00000000" w14:paraId="0000069E">
      <w:pPr>
        <w:numPr>
          <w:ilvl w:val="1"/>
          <w:numId w:val="20"/>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5y OS 86→ 95%, 5y PFS 78→ 88%, 5y DMFS 84→ 95%, 5y LRC ~92%.</w:t>
      </w:r>
    </w:p>
    <w:p w:rsidR="00000000" w:rsidDel="00000000" w:rsidP="00000000" w:rsidRDefault="00000000" w:rsidRPr="00000000" w14:paraId="0000069F">
      <w:pPr>
        <w:numPr>
          <w:ilvl w:val="1"/>
          <w:numId w:val="20"/>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Acute G3-4 40→ 64%, late G3-4 ~12%. </w:t>
      </w:r>
      <w:r w:rsidDel="00000000" w:rsidR="00000000" w:rsidRPr="00000000">
        <w:rPr>
          <w:rFonts w:ascii="Times New Roman" w:cs="Times New Roman" w:eastAsia="Times New Roman" w:hAnsi="Times New Roman"/>
          <w:i w:val="1"/>
          <w:sz w:val="20"/>
          <w:szCs w:val="20"/>
          <w:rtl w:val="0"/>
        </w:rPr>
        <w:t xml:space="preserve">No difference in late toxicity.</w:t>
      </w:r>
    </w:p>
    <w:bookmarkStart w:colFirst="0" w:colLast="0" w:name="h8p84k60fzlg" w:id="126"/>
    <w:bookmarkEnd w:id="126"/>
    <w:p w:rsidR="00000000" w:rsidDel="00000000" w:rsidP="00000000" w:rsidRDefault="00000000" w:rsidRPr="00000000" w14:paraId="000006A0">
      <w:pPr>
        <w:numPr>
          <w:ilvl w:val="0"/>
          <w:numId w:val="20"/>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Yi [</w:t>
      </w:r>
      <w:hyperlink r:id="rId418">
        <w:r w:rsidDel="00000000" w:rsidR="00000000" w:rsidRPr="00000000">
          <w:rPr>
            <w:rFonts w:ascii="Times New Roman" w:cs="Times New Roman" w:eastAsia="Times New Roman" w:hAnsi="Times New Roman"/>
            <w:sz w:val="20"/>
            <w:szCs w:val="20"/>
            <w:rtl w:val="0"/>
          </w:rPr>
          <w:t xml:space="preserve">ASTRO '18</w:t>
        </w:r>
      </w:hyperlink>
      <w:r w:rsidDel="00000000" w:rsidR="00000000" w:rsidRPr="00000000">
        <w:rPr>
          <w:rFonts w:ascii="Times New Roman" w:cs="Times New Roman" w:eastAsia="Times New Roman" w:hAnsi="Times New Roman"/>
          <w:sz w:val="20"/>
          <w:szCs w:val="20"/>
          <w:rtl w:val="0"/>
        </w:rPr>
        <w:t xml:space="preserve">]:</w:t>
      </w:r>
      <w:r w:rsidDel="00000000" w:rsidR="00000000" w:rsidRPr="00000000">
        <w:rPr>
          <w:rFonts w:ascii="Times New Roman" w:cs="Times New Roman" w:eastAsia="Times New Roman" w:hAnsi="Times New Roman"/>
          <w:b w:val="1"/>
          <w:sz w:val="20"/>
          <w:szCs w:val="20"/>
          <w:rtl w:val="0"/>
        </w:rPr>
        <w:t xml:space="preserve"> IMRT ± CDDP 40 mg per week</w:t>
      </w:r>
      <w:r w:rsidDel="00000000" w:rsidR="00000000" w:rsidRPr="00000000">
        <w:rPr>
          <w:rFonts w:ascii="Times New Roman" w:cs="Times New Roman" w:eastAsia="Times New Roman" w:hAnsi="Times New Roman"/>
          <w:sz w:val="20"/>
          <w:szCs w:val="20"/>
          <w:rtl w:val="0"/>
        </w:rPr>
        <w:t xml:space="preserve">. </w:t>
        <w:br w:type="textWrapping"/>
      </w:r>
      <w:r w:rsidDel="00000000" w:rsidR="00000000" w:rsidRPr="00000000">
        <w:rPr>
          <w:rFonts w:ascii="Times New Roman" w:cs="Times New Roman" w:eastAsia="Times New Roman" w:hAnsi="Times New Roman"/>
          <w:sz w:val="20"/>
          <w:szCs w:val="20"/>
          <w:rtl w:val="0"/>
        </w:rPr>
        <w:t xml:space="preserve">No benefit with CCRT for stage II in the setting of IMRT. Doubling of acute toxicities noted with 40 mg/week.</w:t>
      </w:r>
      <w:r w:rsidDel="00000000" w:rsidR="00000000" w:rsidRPr="00000000">
        <w:rPr>
          <w:rFonts w:ascii="Times New Roman" w:cs="Times New Roman" w:eastAsia="Times New Roman" w:hAnsi="Times New Roman"/>
          <w:i w:val="1"/>
          <w:sz w:val="20"/>
          <w:szCs w:val="20"/>
          <w:rtl w:val="0"/>
        </w:rPr>
        <w:br w:type="textWrapping"/>
      </w:r>
      <w:r w:rsidDel="00000000" w:rsidR="00000000" w:rsidRPr="00000000">
        <w:rPr>
          <w:rFonts w:ascii="Times New Roman" w:cs="Times New Roman" w:eastAsia="Times New Roman" w:hAnsi="Times New Roman"/>
          <w:sz w:val="20"/>
          <w:szCs w:val="20"/>
          <w:rtl w:val="0"/>
        </w:rPr>
        <w:t xml:space="preserve">"Chemotherapy is not needed for stage II disease" in the setting of IMRT, though this was in an endemic population.</w:t>
      </w:r>
      <w:r w:rsidDel="00000000" w:rsidR="00000000" w:rsidRPr="00000000">
        <w:rPr>
          <w:rtl w:val="0"/>
        </w:rPr>
      </w:r>
    </w:p>
    <w:p w:rsidR="00000000" w:rsidDel="00000000" w:rsidP="00000000" w:rsidRDefault="00000000" w:rsidRPr="00000000" w14:paraId="000006A1">
      <w:pPr>
        <w:numPr>
          <w:ilvl w:val="1"/>
          <w:numId w:val="20"/>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84 pts. WHO II/III. Stage II. </w:t>
      </w:r>
    </w:p>
    <w:p w:rsidR="00000000" w:rsidDel="00000000" w:rsidP="00000000" w:rsidRDefault="00000000" w:rsidRPr="00000000" w14:paraId="000006A2">
      <w:pPr>
        <w:numPr>
          <w:ilvl w:val="1"/>
          <w:numId w:val="20"/>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5y OS ~100→ 94% (p=0.25), DFS ~90%, PLC ~90%, RNC ~95%, DMFS ~95%.</w:t>
      </w:r>
    </w:p>
    <w:p w:rsidR="00000000" w:rsidDel="00000000" w:rsidP="00000000" w:rsidRDefault="00000000" w:rsidRPr="00000000" w14:paraId="000006A3">
      <w:pPr>
        <w:numPr>
          <w:ilvl w:val="1"/>
          <w:numId w:val="20"/>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G2+ heme 18→ 42%, G2+ GI 14→ 37%. </w:t>
      </w:r>
    </w:p>
    <w:bookmarkStart w:colFirst="0" w:colLast="0" w:name="vnnr8cwpm1oq" w:id="127"/>
    <w:bookmarkEnd w:id="127"/>
    <w:p w:rsidR="00000000" w:rsidDel="00000000" w:rsidP="00000000" w:rsidRDefault="00000000" w:rsidRPr="00000000" w14:paraId="000006A4">
      <w:pPr>
        <w:numPr>
          <w:ilvl w:val="0"/>
          <w:numId w:val="20"/>
        </w:numPr>
        <w:spacing w:line="240" w:lineRule="auto"/>
        <w:rPr>
          <w:u w:val="none"/>
        </w:rPr>
      </w:pPr>
      <w:r w:rsidDel="00000000" w:rsidR="00000000" w:rsidRPr="00000000">
        <w:rPr>
          <w:b w:val="1"/>
          <w:rtl w:val="0"/>
        </w:rPr>
        <w:t xml:space="preserve">Real World S</w:t>
      </w:r>
      <w:r w:rsidDel="00000000" w:rsidR="00000000" w:rsidRPr="00000000">
        <w:rPr>
          <w:b w:val="1"/>
          <w:rtl w:val="0"/>
        </w:rPr>
        <w:t xml:space="preserve">tudy</w:t>
      </w:r>
      <w:r w:rsidDel="00000000" w:rsidR="00000000" w:rsidRPr="00000000">
        <w:rPr>
          <w:rtl w:val="0"/>
        </w:rPr>
        <w:t xml:space="preserve"> [</w:t>
      </w:r>
      <w:hyperlink r:id="rId419">
        <w:r w:rsidDel="00000000" w:rsidR="00000000" w:rsidRPr="00000000">
          <w:rPr>
            <w:rtl w:val="0"/>
          </w:rPr>
          <w:t xml:space="preserve">Ding CMR '19</w:t>
        </w:r>
      </w:hyperlink>
      <w:r w:rsidDel="00000000" w:rsidR="00000000" w:rsidRPr="00000000">
        <w:rPr>
          <w:rtl w:val="0"/>
        </w:rPr>
        <w:t xml:space="preserve">]: Retro. </w:t>
      </w:r>
      <w:r w:rsidDel="00000000" w:rsidR="00000000" w:rsidRPr="00000000">
        <w:rPr>
          <w:b w:val="1"/>
          <w:rtl w:val="0"/>
        </w:rPr>
        <w:t xml:space="preserve">CC</w:t>
      </w:r>
      <w:r w:rsidDel="00000000" w:rsidR="00000000" w:rsidRPr="00000000">
        <w:rPr>
          <w:rFonts w:ascii="Cardo" w:cs="Cardo" w:eastAsia="Cardo" w:hAnsi="Cardo"/>
          <w:b w:val="1"/>
          <w:rtl w:val="0"/>
        </w:rPr>
        <w:t xml:space="preserve">RT vs. NAC→ CCRT vs. NAC→ IMRT vs. IMRT alone</w:t>
      </w:r>
      <w:r w:rsidDel="00000000" w:rsidR="00000000" w:rsidRPr="00000000">
        <w:rPr>
          <w:rtl w:val="0"/>
        </w:rPr>
        <w:t xml:space="preserve">.</w:t>
        <w:br w:type="textWrapping"/>
        <w:t xml:space="preserve">Additional chemotherapy cannot significantly increase survival, but it may remarkably increase acute toxicity. </w:t>
      </w:r>
    </w:p>
    <w:p w:rsidR="00000000" w:rsidDel="00000000" w:rsidP="00000000" w:rsidRDefault="00000000" w:rsidRPr="00000000" w14:paraId="000006A5">
      <w:pPr>
        <w:spacing w:line="240" w:lineRule="auto"/>
        <w:ind w:firstLine="720"/>
        <w:rPr/>
      </w:pPr>
      <w:r w:rsidDel="00000000" w:rsidR="00000000" w:rsidRPr="00000000">
        <w:rPr>
          <w:rtl w:val="0"/>
        </w:rPr>
        <w:t xml:space="preserve">However, there appears to be an LRC benefit with the addition of any chemotherapy for N+ disease. </w:t>
      </w:r>
    </w:p>
    <w:p w:rsidR="00000000" w:rsidDel="00000000" w:rsidP="00000000" w:rsidRDefault="00000000" w:rsidRPr="00000000" w14:paraId="000006A6">
      <w:pPr>
        <w:numPr>
          <w:ilvl w:val="1"/>
          <w:numId w:val="20"/>
        </w:numPr>
        <w:spacing w:line="240" w:lineRule="auto"/>
        <w:ind w:left="1440" w:hanging="360"/>
        <w:rPr>
          <w:u w:val="none"/>
        </w:rPr>
      </w:pPr>
      <w:r w:rsidDel="00000000" w:rsidR="00000000" w:rsidRPr="00000000">
        <w:rPr>
          <w:rtl w:val="0"/>
        </w:rPr>
        <w:t xml:space="preserve">169 pts. 2002-2013. Stage II. MFU nearly 8y.</w:t>
      </w:r>
    </w:p>
    <w:p w:rsidR="00000000" w:rsidDel="00000000" w:rsidP="00000000" w:rsidRDefault="00000000" w:rsidRPr="00000000" w14:paraId="000006A7">
      <w:pPr>
        <w:numPr>
          <w:ilvl w:val="2"/>
          <w:numId w:val="20"/>
        </w:numPr>
        <w:spacing w:line="240" w:lineRule="auto"/>
        <w:ind w:left="2160" w:hanging="360"/>
        <w:rPr>
          <w:u w:val="none"/>
        </w:rPr>
      </w:pPr>
      <w:r w:rsidDel="00000000" w:rsidR="00000000" w:rsidRPr="00000000">
        <w:rPr>
          <w:rtl w:val="0"/>
        </w:rPr>
        <w:t xml:space="preserve">RT 66-72 Gy. </w:t>
      </w:r>
    </w:p>
    <w:p w:rsidR="00000000" w:rsidDel="00000000" w:rsidP="00000000" w:rsidRDefault="00000000" w:rsidRPr="00000000" w14:paraId="000006A8">
      <w:pPr>
        <w:numPr>
          <w:ilvl w:val="2"/>
          <w:numId w:val="20"/>
        </w:numPr>
        <w:spacing w:line="240" w:lineRule="auto"/>
        <w:ind w:left="2160" w:hanging="360"/>
        <w:rPr>
          <w:u w:val="none"/>
        </w:rPr>
      </w:pPr>
      <w:r w:rsidDel="00000000" w:rsidR="00000000" w:rsidRPr="00000000">
        <w:rPr>
          <w:rtl w:val="0"/>
        </w:rPr>
        <w:t xml:space="preserve">CCRT chemo mixed bag: TP, PF, or CDDP q3w. </w:t>
      </w:r>
    </w:p>
    <w:p w:rsidR="00000000" w:rsidDel="00000000" w:rsidP="00000000" w:rsidRDefault="00000000" w:rsidRPr="00000000" w14:paraId="000006A9">
      <w:pPr>
        <w:numPr>
          <w:ilvl w:val="2"/>
          <w:numId w:val="20"/>
        </w:numPr>
        <w:spacing w:line="240" w:lineRule="auto"/>
        <w:ind w:left="2160" w:hanging="360"/>
        <w:rPr>
          <w:u w:val="none"/>
        </w:rPr>
      </w:pPr>
      <w:r w:rsidDel="00000000" w:rsidR="00000000" w:rsidRPr="00000000">
        <w:rPr>
          <w:rFonts w:ascii="Cardo" w:cs="Cardo" w:eastAsia="Cardo" w:hAnsi="Cardo"/>
          <w:rtl w:val="0"/>
        </w:rPr>
        <w:t xml:space="preserve">The NAC→ CCRT arm was higher risk: more patients with T2N1 disease.</w:t>
      </w:r>
    </w:p>
    <w:p w:rsidR="00000000" w:rsidDel="00000000" w:rsidP="00000000" w:rsidRDefault="00000000" w:rsidRPr="00000000" w14:paraId="000006AA">
      <w:pPr>
        <w:numPr>
          <w:ilvl w:val="1"/>
          <w:numId w:val="20"/>
        </w:numPr>
        <w:spacing w:line="240" w:lineRule="auto"/>
        <w:ind w:left="1440" w:hanging="360"/>
        <w:rPr>
          <w:u w:val="none"/>
        </w:rPr>
      </w:pPr>
      <w:r w:rsidDel="00000000" w:rsidR="00000000" w:rsidRPr="00000000">
        <w:rPr>
          <w:rFonts w:ascii="Cardo" w:cs="Cardo" w:eastAsia="Cardo" w:hAnsi="Cardo"/>
          <w:rtl w:val="0"/>
        </w:rPr>
        <w:t xml:space="preserve">10y OS 63→ 70→ 70→ 72%. </w:t>
      </w:r>
    </w:p>
    <w:p w:rsidR="00000000" w:rsidDel="00000000" w:rsidP="00000000" w:rsidRDefault="00000000" w:rsidRPr="00000000" w14:paraId="000006AB">
      <w:pPr>
        <w:numPr>
          <w:ilvl w:val="1"/>
          <w:numId w:val="20"/>
        </w:numPr>
        <w:spacing w:line="240" w:lineRule="auto"/>
        <w:ind w:left="1440" w:hanging="360"/>
        <w:rPr>
          <w:u w:val="none"/>
        </w:rPr>
      </w:pPr>
      <w:r w:rsidDel="00000000" w:rsidR="00000000" w:rsidRPr="00000000">
        <w:rPr>
          <w:rFonts w:ascii="Cardo" w:cs="Cardo" w:eastAsia="Cardo" w:hAnsi="Cardo"/>
          <w:rtl w:val="0"/>
        </w:rPr>
        <w:t xml:space="preserve">10y PFS for N+ subset of 90→ 86→ 70→ 60%.</w:t>
      </w:r>
    </w:p>
    <w:p w:rsidR="00000000" w:rsidDel="00000000" w:rsidP="00000000" w:rsidRDefault="00000000" w:rsidRPr="00000000" w14:paraId="000006AC">
      <w:pPr>
        <w:numPr>
          <w:ilvl w:val="1"/>
          <w:numId w:val="20"/>
        </w:numPr>
        <w:spacing w:line="240" w:lineRule="auto"/>
        <w:ind w:left="1440" w:hanging="360"/>
        <w:rPr>
          <w:u w:val="none"/>
        </w:rPr>
      </w:pPr>
      <w:r w:rsidDel="00000000" w:rsidR="00000000" w:rsidRPr="00000000">
        <w:rPr>
          <w:rFonts w:ascii="Cardo" w:cs="Cardo" w:eastAsia="Cardo" w:hAnsi="Cardo"/>
          <w:rtl w:val="0"/>
        </w:rPr>
        <w:t xml:space="preserve">10y locoregional RFS for N+ subset of 93→ 90→ 100→ 63%. </w:t>
      </w:r>
    </w:p>
    <w:p w:rsidR="00000000" w:rsidDel="00000000" w:rsidP="00000000" w:rsidRDefault="00000000" w:rsidRPr="00000000" w14:paraId="000006AD">
      <w:pPr>
        <w:numPr>
          <w:ilvl w:val="1"/>
          <w:numId w:val="20"/>
        </w:numPr>
        <w:spacing w:line="240" w:lineRule="auto"/>
        <w:ind w:left="1440" w:hanging="360"/>
        <w:rPr>
          <w:u w:val="none"/>
        </w:rPr>
      </w:pPr>
      <w:r w:rsidDel="00000000" w:rsidR="00000000" w:rsidRPr="00000000">
        <w:rPr>
          <w:rFonts w:ascii="Cardo" w:cs="Cardo" w:eastAsia="Cardo" w:hAnsi="Cardo"/>
          <w:rtl w:val="0"/>
        </w:rPr>
        <w:t xml:space="preserve">G3+ heme 39→ 43→ 28→ 5%. </w:t>
      </w:r>
    </w:p>
    <w:p w:rsidR="00000000" w:rsidDel="00000000" w:rsidP="00000000" w:rsidRDefault="00000000" w:rsidRPr="00000000" w14:paraId="000006AE">
      <w:pPr>
        <w:numPr>
          <w:ilvl w:val="1"/>
          <w:numId w:val="20"/>
        </w:numPr>
        <w:spacing w:line="240" w:lineRule="auto"/>
        <w:ind w:left="1440" w:hanging="360"/>
        <w:rPr>
          <w:u w:val="none"/>
        </w:rPr>
      </w:pPr>
      <w:r w:rsidDel="00000000" w:rsidR="00000000" w:rsidRPr="00000000">
        <w:rPr>
          <w:rFonts w:ascii="Cardo" w:cs="Cardo" w:eastAsia="Cardo" w:hAnsi="Cardo"/>
          <w:rtl w:val="0"/>
        </w:rPr>
        <w:t xml:space="preserve">G3+ mucous reaction 38→ 44→ 16→ 25%. </w:t>
      </w:r>
    </w:p>
    <w:p w:rsidR="00000000" w:rsidDel="00000000" w:rsidP="00000000" w:rsidRDefault="00000000" w:rsidRPr="00000000" w14:paraId="000006AF">
      <w:pPr>
        <w:numPr>
          <w:ilvl w:val="1"/>
          <w:numId w:val="20"/>
        </w:numPr>
        <w:spacing w:line="240" w:lineRule="auto"/>
        <w:ind w:left="1440" w:hanging="360"/>
        <w:rPr>
          <w:u w:val="none"/>
        </w:rPr>
      </w:pPr>
      <w:r w:rsidDel="00000000" w:rsidR="00000000" w:rsidRPr="00000000">
        <w:rPr>
          <w:rtl w:val="0"/>
        </w:rPr>
        <w:t xml:space="preserve">Distant metastasis mostly occurred within 3y, which is very different than patients with advanced NPC. </w:t>
      </w:r>
    </w:p>
    <w:p w:rsidR="00000000" w:rsidDel="00000000" w:rsidP="00000000" w:rsidRDefault="00000000" w:rsidRPr="00000000" w14:paraId="000006B0">
      <w:pPr>
        <w:spacing w:line="240" w:lineRule="auto"/>
        <w:ind w:left="0" w:firstLine="0"/>
        <w:rPr>
          <w:b w:val="1"/>
        </w:rPr>
      </w:pPr>
      <w:r w:rsidDel="00000000" w:rsidR="00000000" w:rsidRPr="00000000">
        <w:rPr>
          <w:rtl w:val="0"/>
        </w:rPr>
      </w:r>
    </w:p>
    <w:p w:rsidR="00000000" w:rsidDel="00000000" w:rsidP="00000000" w:rsidRDefault="00000000" w:rsidRPr="00000000" w14:paraId="000006B1">
      <w:pPr>
        <w:pStyle w:val="Heading2"/>
        <w:ind w:left="0" w:firstLine="0"/>
        <w:rPr/>
      </w:pPr>
      <w:bookmarkStart w:colFirst="0" w:colLast="0" w:name="_1lujdzh1h341" w:id="128"/>
      <w:bookmarkEnd w:id="128"/>
      <w:hyperlink w:anchor="_pedvj1fx7qn">
        <w:r w:rsidDel="00000000" w:rsidR="00000000" w:rsidRPr="00000000">
          <w:rPr>
            <w:rtl w:val="0"/>
          </w:rPr>
          <w:t xml:space="preserve">Stage III standard of care: CCRT with adjuvant chemo</w:t>
        </w:r>
      </w:hyperlink>
      <w:r w:rsidDel="00000000" w:rsidR="00000000" w:rsidRPr="00000000">
        <w:rPr>
          <w:rtl w:val="0"/>
        </w:rPr>
      </w:r>
    </w:p>
    <w:p w:rsidR="00000000" w:rsidDel="00000000" w:rsidP="00000000" w:rsidRDefault="00000000" w:rsidRPr="00000000" w14:paraId="000006B2">
      <w:pPr>
        <w:ind w:left="0" w:firstLine="0"/>
        <w:rPr>
          <w:vertAlign w:val="superscript"/>
        </w:rPr>
      </w:pPr>
      <w:r w:rsidDel="00000000" w:rsidR="00000000" w:rsidRPr="00000000">
        <w:rPr>
          <w:rtl w:val="0"/>
        </w:rPr>
        <w:t xml:space="preserve">Patients have difficulty completing adjuvant chemotherapy (only 50% complete recommended 3 cycles). There is a suggestion that at least 4 cycles total of concurrent and adjuvant chemo should be delivered (i.e., 2 cycles concurrent, 2 cycles adjuvant). </w:t>
      </w:r>
      <w:hyperlink w:anchor="884yhtv99n3k">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6B3">
      <w:pPr>
        <w:numPr>
          <w:ilvl w:val="0"/>
          <w:numId w:val="20"/>
        </w:numPr>
        <w:spacing w:line="240" w:lineRule="auto"/>
        <w:ind w:left="72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CCRT→ adjuvant CCRT Category 2A, the omission of adjuvant chemo Category 2B, Induction Cat 3→ 2B</w:t>
      </w:r>
      <w:r w:rsidDel="00000000" w:rsidR="00000000" w:rsidRPr="00000000">
        <w:rPr>
          <w:rFonts w:ascii="Cardo" w:cs="Cardo" w:eastAsia="Cardo" w:hAnsi="Cardo"/>
          <w:rtl w:val="0"/>
        </w:rPr>
        <w:t xml:space="preserve">→ now 2A!</w:t>
      </w:r>
      <w:r w:rsidDel="00000000" w:rsidR="00000000" w:rsidRPr="00000000">
        <w:rPr>
          <w:rtl w:val="0"/>
        </w:rPr>
      </w:r>
    </w:p>
    <w:p w:rsidR="00000000" w:rsidDel="00000000" w:rsidP="00000000" w:rsidRDefault="00000000" w:rsidRPr="00000000" w14:paraId="000006B4">
      <w:pPr>
        <w:numPr>
          <w:ilvl w:val="0"/>
          <w:numId w:val="20"/>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Adjuvant chemo: No benefit outside of CCRT setting. Suggestion of 3% addition to OS per </w:t>
      </w:r>
      <w:r w:rsidDel="00000000" w:rsidR="00000000" w:rsidRPr="00000000">
        <w:rPr>
          <w:rtl w:val="0"/>
        </w:rPr>
        <w:t xml:space="preserve">[</w:t>
      </w:r>
      <w:hyperlink w:anchor="kix.dh4n00awtsjf">
        <w:r w:rsidDel="00000000" w:rsidR="00000000" w:rsidRPr="00000000">
          <w:rPr>
            <w:rtl w:val="0"/>
          </w:rPr>
          <w:t xml:space="preserve">MAC-NPC</w:t>
        </w:r>
      </w:hyperlink>
      <w:r w:rsidDel="00000000" w:rsidR="00000000" w:rsidRPr="00000000">
        <w:rPr>
          <w:rtl w:val="0"/>
        </w:rPr>
        <w:t xml:space="preserve">]</w:t>
      </w:r>
      <w:r w:rsidDel="00000000" w:rsidR="00000000" w:rsidRPr="00000000">
        <w:rPr>
          <w:rFonts w:ascii="Times New Roman" w:cs="Times New Roman" w:eastAsia="Times New Roman" w:hAnsi="Times New Roman"/>
          <w:sz w:val="20"/>
          <w:szCs w:val="20"/>
          <w:rtl w:val="0"/>
        </w:rPr>
        <w:t xml:space="preserve"> meta. However, only ~50-60% can complete a full course of adjuvant therapy. CCRT alone is insufficient for patients at high risk of DM.</w:t>
      </w:r>
    </w:p>
    <w:p w:rsidR="00000000" w:rsidDel="00000000" w:rsidP="00000000" w:rsidRDefault="00000000" w:rsidRPr="00000000" w14:paraId="000006B5">
      <w:pPr>
        <w:numPr>
          <w:ilvl w:val="1"/>
          <w:numId w:val="20"/>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Per INT-0099, all T3-4 or N+ should be considered for CCRT.</w:t>
      </w:r>
    </w:p>
    <w:p w:rsidR="00000000" w:rsidDel="00000000" w:rsidP="00000000" w:rsidRDefault="00000000" w:rsidRPr="00000000" w14:paraId="000006B6">
      <w:pPr>
        <w:numPr>
          <w:ilvl w:val="1"/>
          <w:numId w:val="20"/>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Per RTOG 02-25</w:t>
      </w:r>
      <w:r w:rsidDel="00000000" w:rsidR="00000000" w:rsidRPr="00000000">
        <w:rPr>
          <w:rFonts w:ascii="Times New Roman" w:cs="Times New Roman" w:eastAsia="Times New Roman" w:hAnsi="Times New Roman"/>
          <w:sz w:val="20"/>
          <w:szCs w:val="20"/>
          <w:rtl w:val="0"/>
        </w:rPr>
        <w:t xml:space="preserve"> and [</w:t>
      </w:r>
      <w:hyperlink w:anchor="2a4xxu5xsjm">
        <w:r w:rsidDel="00000000" w:rsidR="00000000" w:rsidRPr="00000000">
          <w:rPr>
            <w:rFonts w:ascii="Times New Roman" w:cs="Times New Roman" w:eastAsia="Times New Roman" w:hAnsi="Times New Roman"/>
            <w:sz w:val="20"/>
            <w:szCs w:val="20"/>
            <w:rtl w:val="0"/>
          </w:rPr>
          <w:t xml:space="preserve">Chen '1</w:t>
        </w:r>
      </w:hyperlink>
      <w:hyperlink w:anchor="2a4xxu5xsjm">
        <w:r w:rsidDel="00000000" w:rsidR="00000000" w:rsidRPr="00000000">
          <w:rPr>
            <w:rtl w:val="0"/>
          </w:rPr>
          <w:t xml:space="preserve">1</w:t>
        </w:r>
      </w:hyperlink>
      <w:r w:rsidDel="00000000" w:rsidR="00000000" w:rsidRPr="00000000">
        <w:rPr>
          <w:rtl w:val="0"/>
        </w:rPr>
        <w:t xml:space="preserve">]</w:t>
      </w:r>
      <w:r w:rsidDel="00000000" w:rsidR="00000000" w:rsidRPr="00000000">
        <w:rPr>
          <w:rFonts w:ascii="Times New Roman" w:cs="Times New Roman" w:eastAsia="Times New Roman" w:hAnsi="Times New Roman"/>
          <w:sz w:val="20"/>
          <w:szCs w:val="20"/>
          <w:rtl w:val="0"/>
        </w:rPr>
        <w:t xml:space="preserve">, all T2 and N+ should consider CCRT. [</w:t>
      </w:r>
      <w:hyperlink w:anchor="h8p84k60fzlg">
        <w:r w:rsidDel="00000000" w:rsidR="00000000" w:rsidRPr="00000000">
          <w:rPr>
            <w:rFonts w:ascii="Times New Roman" w:cs="Times New Roman" w:eastAsia="Times New Roman" w:hAnsi="Times New Roman"/>
            <w:sz w:val="20"/>
            <w:szCs w:val="20"/>
            <w:rtl w:val="0"/>
          </w:rPr>
          <w:t xml:space="preserve">Yi</w:t>
        </w:r>
      </w:hyperlink>
      <w:r w:rsidDel="00000000" w:rsidR="00000000" w:rsidRPr="00000000">
        <w:rPr>
          <w:rtl w:val="0"/>
        </w:rPr>
        <w:t xml:space="preserve">]</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tl w:val="0"/>
        </w:rPr>
        <w:t xml:space="preserve">and [</w:t>
      </w:r>
      <w:hyperlink w:anchor="vnnr8cwpm1oq">
        <w:r w:rsidDel="00000000" w:rsidR="00000000" w:rsidRPr="00000000">
          <w:rPr>
            <w:rtl w:val="0"/>
          </w:rPr>
          <w:t xml:space="preserve">RWS</w:t>
        </w:r>
      </w:hyperlink>
      <w:r w:rsidDel="00000000" w:rsidR="00000000" w:rsidRPr="00000000">
        <w:rPr>
          <w:rtl w:val="0"/>
        </w:rPr>
        <w:t xml:space="preserve">] </w:t>
      </w:r>
      <w:r w:rsidDel="00000000" w:rsidR="00000000" w:rsidRPr="00000000">
        <w:rPr>
          <w:rFonts w:ascii="Times New Roman" w:cs="Times New Roman" w:eastAsia="Times New Roman" w:hAnsi="Times New Roman"/>
          <w:sz w:val="20"/>
          <w:szCs w:val="20"/>
          <w:rtl w:val="0"/>
        </w:rPr>
        <w:t xml:space="preserve">disagr</w:t>
      </w:r>
      <w:r w:rsidDel="00000000" w:rsidR="00000000" w:rsidRPr="00000000">
        <w:rPr>
          <w:rFonts w:ascii="Times New Roman" w:cs="Times New Roman" w:eastAsia="Times New Roman" w:hAnsi="Times New Roman"/>
          <w:sz w:val="20"/>
          <w:szCs w:val="20"/>
          <w:rtl w:val="0"/>
        </w:rPr>
        <w:t xml:space="preserve">ee </w:t>
      </w:r>
      <w:r w:rsidDel="00000000" w:rsidR="00000000" w:rsidRPr="00000000">
        <w:rPr>
          <w:rtl w:val="0"/>
        </w:rPr>
        <w:t xml:space="preserve">in the IMRT</w:t>
      </w:r>
      <w:r w:rsidDel="00000000" w:rsidR="00000000" w:rsidRPr="00000000">
        <w:rPr>
          <w:rFonts w:ascii="Times New Roman" w:cs="Times New Roman" w:eastAsia="Times New Roman" w:hAnsi="Times New Roman"/>
          <w:sz w:val="20"/>
          <w:szCs w:val="20"/>
          <w:rtl w:val="0"/>
        </w:rPr>
        <w:t xml:space="preserve"> era, although suggestion of PFS benefit for </w:t>
      </w:r>
      <w:r w:rsidDel="00000000" w:rsidR="00000000" w:rsidRPr="00000000">
        <w:rPr>
          <w:rtl w:val="0"/>
        </w:rPr>
        <w:t xml:space="preserve">T1-2N1 disease</w:t>
      </w:r>
      <w:r w:rsidDel="00000000" w:rsidR="00000000" w:rsidRPr="00000000">
        <w:rPr>
          <w:rFonts w:ascii="Times New Roman" w:cs="Times New Roman" w:eastAsia="Times New Roman" w:hAnsi="Times New Roman"/>
          <w:sz w:val="20"/>
          <w:szCs w:val="20"/>
          <w:rtl w:val="0"/>
        </w:rPr>
        <w:t xml:space="preserve">.</w:t>
      </w:r>
      <w:r w:rsidDel="00000000" w:rsidR="00000000" w:rsidRPr="00000000">
        <w:rPr>
          <w:rtl w:val="0"/>
        </w:rPr>
      </w:r>
    </w:p>
    <w:bookmarkStart w:colFirst="0" w:colLast="0" w:name="1yz7r948tu1c" w:id="129"/>
    <w:bookmarkEnd w:id="129"/>
    <w:p w:rsidR="00000000" w:rsidDel="00000000" w:rsidP="00000000" w:rsidRDefault="00000000" w:rsidRPr="00000000" w14:paraId="000006B7">
      <w:pPr>
        <w:numPr>
          <w:ilvl w:val="0"/>
          <w:numId w:val="20"/>
        </w:numPr>
        <w:spacing w:line="240" w:lineRule="auto"/>
        <w:ind w:left="720" w:hanging="360"/>
        <w:rPr>
          <w:rFonts w:ascii="Times New Roman" w:cs="Times New Roman" w:eastAsia="Times New Roman" w:hAnsi="Times New Roman"/>
          <w:sz w:val="20"/>
          <w:szCs w:val="20"/>
        </w:rPr>
      </w:pPr>
      <w:r w:rsidDel="00000000" w:rsidR="00000000" w:rsidRPr="00000000">
        <w:rPr>
          <w:b w:val="1"/>
          <w:rtl w:val="0"/>
        </w:rPr>
        <w:t xml:space="preserve">Int 0099 / RTOG 8817 </w:t>
      </w:r>
      <w:hyperlink r:id="rId420">
        <w:r w:rsidDel="00000000" w:rsidR="00000000" w:rsidRPr="00000000">
          <w:rPr>
            <w:rFonts w:ascii="Times New Roman" w:cs="Times New Roman" w:eastAsia="Times New Roman" w:hAnsi="Times New Roman"/>
            <w:sz w:val="20"/>
            <w:szCs w:val="20"/>
            <w:rtl w:val="0"/>
          </w:rPr>
          <w:t xml:space="preserve">[Al Sarraf JCO '98]</w:t>
        </w:r>
      </w:hyperlink>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Cardo" w:cs="Cardo" w:eastAsia="Cardo" w:hAnsi="Cardo"/>
          <w:b w:val="1"/>
          <w:sz w:val="20"/>
          <w:szCs w:val="20"/>
          <w:rtl w:val="0"/>
        </w:rPr>
        <w:t xml:space="preserve">RT ± CDDP q3w x3c→ CDDP/5-FU q4w x3c</w:t>
      </w:r>
      <w:r w:rsidDel="00000000" w:rsidR="00000000" w:rsidRPr="00000000">
        <w:rPr>
          <w:rFonts w:ascii="Times New Roman" w:cs="Times New Roman" w:eastAsia="Times New Roman" w:hAnsi="Times New Roman"/>
          <w:sz w:val="20"/>
          <w:szCs w:val="20"/>
          <w:rtl w:val="0"/>
        </w:rPr>
        <w:t xml:space="preserve"> (6c total).</w:t>
      </w:r>
      <w:r w:rsidDel="00000000" w:rsidR="00000000" w:rsidRPr="00000000">
        <w:rPr>
          <w:rFonts w:ascii="Times New Roman" w:cs="Times New Roman" w:eastAsia="Times New Roman" w:hAnsi="Times New Roman"/>
          <w:sz w:val="20"/>
          <w:szCs w:val="20"/>
          <w:rtl w:val="0"/>
        </w:rPr>
        <w:br w:type="textWrapping"/>
      </w:r>
      <w:r w:rsidDel="00000000" w:rsidR="00000000" w:rsidRPr="00000000">
        <w:rPr>
          <w:rFonts w:ascii="Times New Roman" w:cs="Times New Roman" w:eastAsia="Times New Roman" w:hAnsi="Times New Roman"/>
          <w:sz w:val="20"/>
          <w:szCs w:val="20"/>
          <w:rtl w:val="0"/>
        </w:rPr>
        <w:t xml:space="preserve">CCRT with adjuvant chemo is the standard of care</w:t>
      </w:r>
      <w:r w:rsidDel="00000000" w:rsidR="00000000" w:rsidRPr="00000000">
        <w:rPr>
          <w:rtl w:val="0"/>
        </w:rPr>
        <w:t xml:space="preserve">. Trial stopped early due to poor outcomes for RT alone.</w:t>
      </w:r>
      <w:r w:rsidDel="00000000" w:rsidR="00000000" w:rsidRPr="00000000">
        <w:rPr>
          <w:rFonts w:ascii="Times New Roman" w:cs="Times New Roman" w:eastAsia="Times New Roman" w:hAnsi="Times New Roman"/>
          <w:i w:val="1"/>
          <w:sz w:val="20"/>
          <w:szCs w:val="20"/>
          <w:rtl w:val="0"/>
        </w:rPr>
        <w:br w:type="textWrapping"/>
      </w:r>
      <w:r w:rsidDel="00000000" w:rsidR="00000000" w:rsidRPr="00000000">
        <w:rPr>
          <w:rFonts w:ascii="Times New Roman" w:cs="Times New Roman" w:eastAsia="Times New Roman" w:hAnsi="Times New Roman"/>
          <w:sz w:val="20"/>
          <w:szCs w:val="20"/>
          <w:rtl w:val="0"/>
        </w:rPr>
        <w:t xml:space="preserve">Critique: Poor OS and LC in RT alone arm, WHO I NPC (25%) is not representative of endemic regions, pre IMRT era, pre-PET era, only </w:t>
      </w:r>
      <w:r w:rsidDel="00000000" w:rsidR="00000000" w:rsidRPr="00000000">
        <w:rPr>
          <w:rtl w:val="0"/>
        </w:rPr>
        <w:t xml:space="preserve">63%</w:t>
      </w:r>
      <w:r w:rsidDel="00000000" w:rsidR="00000000" w:rsidRPr="00000000">
        <w:rPr>
          <w:rFonts w:ascii="Times New Roman" w:cs="Times New Roman" w:eastAsia="Times New Roman" w:hAnsi="Times New Roman"/>
          <w:sz w:val="20"/>
          <w:szCs w:val="20"/>
          <w:rtl w:val="0"/>
        </w:rPr>
        <w:t xml:space="preserve"> completed 3c of CCRT chemo, while 50% completed 3c of adjuvant chemo.</w:t>
      </w:r>
    </w:p>
    <w:p w:rsidR="00000000" w:rsidDel="00000000" w:rsidP="00000000" w:rsidRDefault="00000000" w:rsidRPr="00000000" w14:paraId="000006B8">
      <w:pPr>
        <w:spacing w:line="240" w:lineRule="auto"/>
        <w:ind w:firstLine="720"/>
        <w:rPr/>
      </w:pPr>
      <w:r w:rsidDel="00000000" w:rsidR="00000000" w:rsidRPr="00000000">
        <w:rPr>
          <w:rtl w:val="0"/>
        </w:rPr>
        <w:t xml:space="preserve">See [</w:t>
      </w:r>
      <w:hyperlink w:anchor="kix.dh4n00awtsjf">
        <w:r w:rsidDel="00000000" w:rsidR="00000000" w:rsidRPr="00000000">
          <w:rPr>
            <w:rtl w:val="0"/>
          </w:rPr>
          <w:t xml:space="preserve">MAC-NPC</w:t>
        </w:r>
      </w:hyperlink>
      <w:r w:rsidDel="00000000" w:rsidR="00000000" w:rsidRPr="00000000">
        <w:rPr>
          <w:rtl w:val="0"/>
        </w:rPr>
        <w:t xml:space="preserve">] analysis for potential DMFS benefit with induction chemotherapy.</w:t>
      </w:r>
    </w:p>
    <w:p w:rsidR="00000000" w:rsidDel="00000000" w:rsidP="00000000" w:rsidRDefault="00000000" w:rsidRPr="00000000" w14:paraId="000006B9">
      <w:pPr>
        <w:numPr>
          <w:ilvl w:val="1"/>
          <w:numId w:val="20"/>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147 pts. T3-4, N+. CCRT w C</w:t>
      </w:r>
      <w:r w:rsidDel="00000000" w:rsidR="00000000" w:rsidRPr="00000000">
        <w:rPr>
          <w:rtl w:val="0"/>
        </w:rPr>
        <w:t xml:space="preserve">DDP</w:t>
      </w:r>
      <w:r w:rsidDel="00000000" w:rsidR="00000000" w:rsidRPr="00000000">
        <w:rPr>
          <w:rFonts w:ascii="Cardo" w:cs="Cardo" w:eastAsia="Cardo" w:hAnsi="Cardo"/>
          <w:sz w:val="20"/>
          <w:szCs w:val="20"/>
          <w:rtl w:val="0"/>
        </w:rPr>
        <w:t xml:space="preserve">→ </w:t>
      </w:r>
      <w:r w:rsidDel="00000000" w:rsidR="00000000" w:rsidRPr="00000000">
        <w:rPr>
          <w:rtl w:val="0"/>
        </w:rPr>
        <w:t xml:space="preserve">CDDP</w:t>
      </w:r>
      <w:r w:rsidDel="00000000" w:rsidR="00000000" w:rsidRPr="00000000">
        <w:rPr>
          <w:rFonts w:ascii="Times New Roman" w:cs="Times New Roman" w:eastAsia="Times New Roman" w:hAnsi="Times New Roman"/>
          <w:sz w:val="20"/>
          <w:szCs w:val="20"/>
          <w:rtl w:val="0"/>
        </w:rPr>
        <w:t xml:space="preserve">/5-FU. Most WHO I/II (not Asian), stage III/IV but includes N1. </w:t>
      </w:r>
    </w:p>
    <w:p w:rsidR="00000000" w:rsidDel="00000000" w:rsidP="00000000" w:rsidRDefault="00000000" w:rsidRPr="00000000" w14:paraId="000006BA">
      <w:pPr>
        <w:numPr>
          <w:ilvl w:val="2"/>
          <w:numId w:val="20"/>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RT to 70 Gy</w:t>
      </w:r>
      <w:r w:rsidDel="00000000" w:rsidR="00000000" w:rsidRPr="00000000">
        <w:rPr>
          <w:rFonts w:ascii="Times New Roman" w:cs="Times New Roman" w:eastAsia="Times New Roman" w:hAnsi="Times New Roman"/>
          <w:sz w:val="20"/>
          <w:szCs w:val="20"/>
          <w:rtl w:val="0"/>
        </w:rPr>
        <w:t xml:space="preserve">, with nodes &lt; 2 cm 66 Gy, and ENI 50 Gy. 3D RT.</w:t>
      </w:r>
    </w:p>
    <w:p w:rsidR="00000000" w:rsidDel="00000000" w:rsidP="00000000" w:rsidRDefault="00000000" w:rsidRPr="00000000" w14:paraId="000006BB">
      <w:pPr>
        <w:numPr>
          <w:ilvl w:val="2"/>
          <w:numId w:val="20"/>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CCRT </w:t>
      </w:r>
      <w:r w:rsidDel="00000000" w:rsidR="00000000" w:rsidRPr="00000000">
        <w:rPr>
          <w:rFonts w:ascii="Times New Roman" w:cs="Times New Roman" w:eastAsia="Times New Roman" w:hAnsi="Times New Roman"/>
          <w:b w:val="1"/>
          <w:sz w:val="20"/>
          <w:szCs w:val="20"/>
          <w:rtl w:val="0"/>
        </w:rPr>
        <w:t xml:space="preserve">CDDP 100 q3w x3c</w:t>
      </w:r>
      <w:r w:rsidDel="00000000" w:rsidR="00000000" w:rsidRPr="00000000">
        <w:rPr>
          <w:rFonts w:ascii="Cardo" w:cs="Cardo" w:eastAsia="Cardo" w:hAnsi="Cardo"/>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CDDP 80 + 5FU 1g</w:t>
      </w:r>
      <w:r w:rsidDel="00000000" w:rsidR="00000000" w:rsidRPr="00000000">
        <w:rPr>
          <w:rFonts w:ascii="Times New Roman" w:cs="Times New Roman" w:eastAsia="Times New Roman" w:hAnsi="Times New Roman"/>
          <w:sz w:val="20"/>
          <w:szCs w:val="20"/>
          <w:rtl w:val="0"/>
        </w:rPr>
        <w:t xml:space="preserve"> infusion for 96h </w:t>
      </w:r>
      <w:r w:rsidDel="00000000" w:rsidR="00000000" w:rsidRPr="00000000">
        <w:rPr>
          <w:rFonts w:ascii="Times New Roman" w:cs="Times New Roman" w:eastAsia="Times New Roman" w:hAnsi="Times New Roman"/>
          <w:b w:val="1"/>
          <w:sz w:val="20"/>
          <w:szCs w:val="20"/>
          <w:rtl w:val="0"/>
        </w:rPr>
        <w:t xml:space="preserve">q4w x3c</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6c total</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6BC">
      <w:pPr>
        <w:numPr>
          <w:ilvl w:val="1"/>
          <w:numId w:val="20"/>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b w:val="1"/>
          <w:sz w:val="20"/>
          <w:szCs w:val="20"/>
          <w:rtl w:val="0"/>
        </w:rPr>
        <w:t xml:space="preserve">3y OS 47→ 78%</w:t>
      </w:r>
      <w:r w:rsidDel="00000000" w:rsidR="00000000" w:rsidRPr="00000000">
        <w:rPr>
          <w:rFonts w:ascii="Times New Roman" w:cs="Times New Roman" w:eastAsia="Times New Roman" w:hAnsi="Times New Roman"/>
          <w:sz w:val="20"/>
          <w:szCs w:val="20"/>
          <w:rtl w:val="0"/>
        </w:rPr>
        <w:t xml:space="preserve">.</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i w:val="1"/>
          <w:sz w:val="20"/>
          <w:szCs w:val="20"/>
          <w:rtl w:val="0"/>
        </w:rPr>
        <w:t xml:space="preserve">Stopped early b/c 30% OS advantage! </w:t>
      </w:r>
    </w:p>
    <w:p w:rsidR="00000000" w:rsidDel="00000000" w:rsidP="00000000" w:rsidRDefault="00000000" w:rsidRPr="00000000" w14:paraId="000006BD">
      <w:pPr>
        <w:numPr>
          <w:ilvl w:val="2"/>
          <w:numId w:val="20"/>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Other studies show 3y OS ~60% for RT alone.</w:t>
      </w:r>
      <w:r w:rsidDel="00000000" w:rsidR="00000000" w:rsidRPr="00000000">
        <w:rPr>
          <w:rtl w:val="0"/>
        </w:rPr>
      </w:r>
    </w:p>
    <w:p w:rsidR="00000000" w:rsidDel="00000000" w:rsidP="00000000" w:rsidRDefault="00000000" w:rsidRPr="00000000" w14:paraId="000006BE">
      <w:pPr>
        <w:numPr>
          <w:ilvl w:val="1"/>
          <w:numId w:val="20"/>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b w:val="1"/>
          <w:sz w:val="20"/>
          <w:szCs w:val="20"/>
          <w:rtl w:val="0"/>
        </w:rPr>
        <w:t xml:space="preserve">3y PFS 24→ 69%</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i w:val="1"/>
          <w:sz w:val="20"/>
          <w:szCs w:val="20"/>
          <w:rtl w:val="0"/>
        </w:rPr>
        <w:t xml:space="preserve">The biggest increase in PFS ever!</w:t>
      </w:r>
    </w:p>
    <w:p w:rsidR="00000000" w:rsidDel="00000000" w:rsidP="00000000" w:rsidRDefault="00000000" w:rsidRPr="00000000" w14:paraId="000006BF">
      <w:pPr>
        <w:numPr>
          <w:ilvl w:val="2"/>
          <w:numId w:val="20"/>
        </w:numPr>
        <w:spacing w:line="240" w:lineRule="auto"/>
        <w:ind w:left="216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Recurrences: Local 33→ 10%, Nodal 15→ 9%, DM 35→ 13%.</w:t>
      </w:r>
      <w:r w:rsidDel="00000000" w:rsidR="00000000" w:rsidRPr="00000000">
        <w:rPr>
          <w:rtl w:val="0"/>
        </w:rPr>
      </w:r>
    </w:p>
    <w:p w:rsidR="00000000" w:rsidDel="00000000" w:rsidP="00000000" w:rsidRDefault="00000000" w:rsidRPr="00000000" w14:paraId="000006C0">
      <w:pPr>
        <w:numPr>
          <w:ilvl w:val="0"/>
          <w:numId w:val="20"/>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Confirming the results of INT-0099 in endemic populations</w:t>
      </w: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6C1">
      <w:pPr>
        <w:numPr>
          <w:ilvl w:val="1"/>
          <w:numId w:val="20"/>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SQNP01</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tl w:val="0"/>
        </w:rPr>
        <w:t xml:space="preserve">(Singapore)</w:t>
      </w:r>
      <w:r w:rsidDel="00000000" w:rsidR="00000000" w:rsidRPr="00000000">
        <w:rPr>
          <w:rFonts w:ascii="Times New Roman" w:cs="Times New Roman" w:eastAsia="Times New Roman" w:hAnsi="Times New Roman"/>
          <w:sz w:val="20"/>
          <w:szCs w:val="20"/>
          <w:rtl w:val="0"/>
        </w:rPr>
        <w:t xml:space="preserve"> [</w:t>
      </w:r>
      <w:hyperlink r:id="rId421">
        <w:r w:rsidDel="00000000" w:rsidR="00000000" w:rsidRPr="00000000">
          <w:rPr>
            <w:rFonts w:ascii="Times New Roman" w:cs="Times New Roman" w:eastAsia="Times New Roman" w:hAnsi="Times New Roman"/>
            <w:b w:val="1"/>
            <w:sz w:val="20"/>
            <w:szCs w:val="20"/>
            <w:rtl w:val="0"/>
          </w:rPr>
          <w:t xml:space="preserve">Wee</w:t>
        </w:r>
      </w:hyperlink>
      <w:hyperlink r:id="rId422">
        <w:r w:rsidDel="00000000" w:rsidR="00000000" w:rsidRPr="00000000">
          <w:rPr>
            <w:rFonts w:ascii="Times New Roman" w:cs="Times New Roman" w:eastAsia="Times New Roman" w:hAnsi="Times New Roman"/>
            <w:sz w:val="20"/>
            <w:szCs w:val="20"/>
            <w:rtl w:val="0"/>
          </w:rPr>
          <w:t xml:space="preserve"> JCO '05]</w:t>
        </w:r>
      </w:hyperlink>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sz w:val="20"/>
          <w:szCs w:val="20"/>
          <w:rtl w:val="0"/>
        </w:rPr>
        <w:t xml:space="preserve">Same regimen as Int 0099. </w:t>
      </w:r>
    </w:p>
    <w:p w:rsidR="00000000" w:rsidDel="00000000" w:rsidP="00000000" w:rsidRDefault="00000000" w:rsidRPr="00000000" w14:paraId="000006C2">
      <w:pPr>
        <w:spacing w:line="240" w:lineRule="auto"/>
        <w:ind w:left="1440" w:firstLine="0"/>
        <w:rPr/>
      </w:pPr>
      <w:r w:rsidDel="00000000" w:rsidR="00000000" w:rsidRPr="00000000">
        <w:rPr>
          <w:rtl w:val="0"/>
        </w:rPr>
        <w:t xml:space="preserve">This trial was followed up by the Hong Kong trials (9901 and 9902), which demonstrated substantial improvements in FFS and PFS with a trend towards OS benefit. Combined exploratory analysis of these two Hong Kong trials have suggested 3-4 cycles of adjuvant CDDP/5-FU is desirable to decrease distant failures. </w:t>
      </w:r>
      <w:hyperlink w:anchor="884yhtv99n3k">
        <w:r w:rsidDel="00000000" w:rsidR="00000000" w:rsidRPr="00000000">
          <w:rPr>
            <w:vertAlign w:val="superscript"/>
            <w:rtl w:val="0"/>
          </w:rPr>
          <w:t xml:space="preserve">RoR</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6C3">
      <w:pPr>
        <w:numPr>
          <w:ilvl w:val="2"/>
          <w:numId w:val="20"/>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221 pts. III-IVB. All WHO II/III (NKSqCC). </w:t>
      </w:r>
      <w:r w:rsidDel="00000000" w:rsidR="00000000" w:rsidRPr="00000000">
        <w:rPr>
          <w:rtl w:val="0"/>
        </w:rPr>
      </w:r>
    </w:p>
    <w:p w:rsidR="00000000" w:rsidDel="00000000" w:rsidP="00000000" w:rsidRDefault="00000000" w:rsidRPr="00000000" w14:paraId="000006C4">
      <w:pPr>
        <w:numPr>
          <w:ilvl w:val="2"/>
          <w:numId w:val="20"/>
        </w:numPr>
        <w:spacing w:line="240" w:lineRule="auto"/>
        <w:ind w:left="216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2y OS 77→ 85%.</w:t>
      </w:r>
    </w:p>
    <w:p w:rsidR="00000000" w:rsidDel="00000000" w:rsidP="00000000" w:rsidRDefault="00000000" w:rsidRPr="00000000" w14:paraId="000006C5">
      <w:pPr>
        <w:numPr>
          <w:ilvl w:val="2"/>
          <w:numId w:val="20"/>
        </w:numPr>
        <w:spacing w:line="240" w:lineRule="auto"/>
        <w:ind w:left="216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2y DFS 57→ 75%, 2y DM 30→ 13%.</w:t>
      </w:r>
    </w:p>
    <w:p w:rsidR="00000000" w:rsidDel="00000000" w:rsidP="00000000" w:rsidRDefault="00000000" w:rsidRPr="00000000" w14:paraId="000006C6">
      <w:pPr>
        <w:numPr>
          <w:ilvl w:val="0"/>
          <w:numId w:val="20"/>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Chen [</w:t>
      </w:r>
      <w:hyperlink r:id="rId423">
        <w:r w:rsidDel="00000000" w:rsidR="00000000" w:rsidRPr="00000000">
          <w:rPr>
            <w:rFonts w:ascii="Times New Roman" w:cs="Times New Roman" w:eastAsia="Times New Roman" w:hAnsi="Times New Roman"/>
            <w:sz w:val="20"/>
            <w:szCs w:val="20"/>
            <w:rtl w:val="0"/>
          </w:rPr>
          <w:t xml:space="preserve">Lanc Onc '12</w:t>
        </w:r>
      </w:hyperlink>
      <w:r w:rsidDel="00000000" w:rsidR="00000000" w:rsidRPr="00000000">
        <w:rPr>
          <w:rtl w:val="0"/>
        </w:rPr>
        <w:t xml:space="preserve">,</w:t>
      </w:r>
      <w:r w:rsidDel="00000000" w:rsidR="00000000" w:rsidRPr="00000000">
        <w:rPr>
          <w:rtl w:val="0"/>
        </w:rPr>
        <w:t xml:space="preserve"> </w:t>
      </w:r>
      <w:hyperlink r:id="rId424">
        <w:r w:rsidDel="00000000" w:rsidR="00000000" w:rsidRPr="00000000">
          <w:rPr>
            <w:rtl w:val="0"/>
          </w:rPr>
          <w:t xml:space="preserve">EJC '17</w:t>
        </w:r>
      </w:hyperlink>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CCRT ± </w:t>
      </w:r>
      <w:r w:rsidDel="00000000" w:rsidR="00000000" w:rsidRPr="00000000">
        <w:rPr>
          <w:b w:val="1"/>
          <w:rtl w:val="0"/>
        </w:rPr>
        <w:t xml:space="preserve">A</w:t>
      </w:r>
      <w:r w:rsidDel="00000000" w:rsidR="00000000" w:rsidRPr="00000000">
        <w:rPr>
          <w:rFonts w:ascii="Times New Roman" w:cs="Times New Roman" w:eastAsia="Times New Roman" w:hAnsi="Times New Roman"/>
          <w:b w:val="1"/>
          <w:sz w:val="20"/>
          <w:szCs w:val="20"/>
          <w:rtl w:val="0"/>
        </w:rPr>
        <w:t xml:space="preserve">djuvant chemo</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6C7">
      <w:pPr>
        <w:spacing w:line="240" w:lineRule="auto"/>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No benefit to adjuvant chemotherapy, long term data pending. This is in an endemic population.</w:t>
      </w:r>
    </w:p>
    <w:p w:rsidR="00000000" w:rsidDel="00000000" w:rsidP="00000000" w:rsidRDefault="00000000" w:rsidRPr="00000000" w14:paraId="000006C8">
      <w:pPr>
        <w:spacing w:line="240" w:lineRule="auto"/>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Criticisms: Not powered for noninferiority against the established standard (CCRT with 100 q3w as per [</w:t>
      </w:r>
      <w:hyperlink w:anchor="1yz7r948tu1c">
        <w:r w:rsidDel="00000000" w:rsidR="00000000" w:rsidRPr="00000000">
          <w:rPr>
            <w:rFonts w:ascii="Times New Roman" w:cs="Times New Roman" w:eastAsia="Times New Roman" w:hAnsi="Times New Roman"/>
            <w:sz w:val="20"/>
            <w:szCs w:val="20"/>
            <w:rtl w:val="0"/>
          </w:rPr>
          <w:t xml:space="preserve">Al-Sarraf</w:t>
        </w:r>
      </w:hyperlink>
      <w:r w:rsidDel="00000000" w:rsidR="00000000" w:rsidRPr="00000000">
        <w:rPr>
          <w:rFonts w:ascii="Times New Roman" w:cs="Times New Roman" w:eastAsia="Times New Roman" w:hAnsi="Times New Roman"/>
          <w:sz w:val="20"/>
          <w:szCs w:val="20"/>
          <w:rtl w:val="0"/>
        </w:rPr>
        <w:t xml:space="preserve">]). Higher number of failures in CRT arm (trend), ~20% did not receive adjuvant chemo. &gt;50% in each arm did not complete concurrent chemo, 50% required RT dose reduction, 70% had treatment delays.</w:t>
      </w:r>
    </w:p>
    <w:p w:rsidR="00000000" w:rsidDel="00000000" w:rsidP="00000000" w:rsidRDefault="00000000" w:rsidRPr="00000000" w14:paraId="000006C9">
      <w:pPr>
        <w:numPr>
          <w:ilvl w:val="1"/>
          <w:numId w:val="20"/>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508 pts. Stage III-IV (except T3-4 N0). All WHO II/III (NKSqCC). </w:t>
      </w:r>
    </w:p>
    <w:p w:rsidR="00000000" w:rsidDel="00000000" w:rsidP="00000000" w:rsidRDefault="00000000" w:rsidRPr="00000000" w14:paraId="000006CA">
      <w:pPr>
        <w:numPr>
          <w:ilvl w:val="2"/>
          <w:numId w:val="20"/>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CCRT with </w:t>
      </w:r>
      <w:r w:rsidDel="00000000" w:rsidR="00000000" w:rsidRPr="00000000">
        <w:rPr>
          <w:rFonts w:ascii="Times New Roman" w:cs="Times New Roman" w:eastAsia="Times New Roman" w:hAnsi="Times New Roman"/>
          <w:b w:val="1"/>
          <w:sz w:val="20"/>
          <w:szCs w:val="20"/>
          <w:rtl w:val="0"/>
        </w:rPr>
        <w:t xml:space="preserve">CDDP 40 q1w</w:t>
      </w:r>
      <w:r w:rsidDel="00000000" w:rsidR="00000000" w:rsidRPr="00000000">
        <w:rPr>
          <w:rFonts w:ascii="Times New Roman" w:cs="Times New Roman" w:eastAsia="Times New Roman" w:hAnsi="Times New Roman"/>
          <w:sz w:val="20"/>
          <w:szCs w:val="20"/>
          <w:rtl w:val="0"/>
        </w:rPr>
        <w:t xml:space="preserve">. 66 Gy to primary, 60-66 Gy to the involved neck.</w:t>
      </w:r>
      <w:r w:rsidDel="00000000" w:rsidR="00000000" w:rsidRPr="00000000">
        <w:rPr>
          <w:rtl w:val="0"/>
        </w:rPr>
      </w:r>
    </w:p>
    <w:p w:rsidR="00000000" w:rsidDel="00000000" w:rsidP="00000000" w:rsidRDefault="00000000" w:rsidRPr="00000000" w14:paraId="000006CB">
      <w:pPr>
        <w:numPr>
          <w:ilvl w:val="2"/>
          <w:numId w:val="20"/>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Adjuvant: CDDP 80 and 5-FU 800/d d1-5 q4w x3c.</w:t>
      </w:r>
    </w:p>
    <w:p w:rsidR="00000000" w:rsidDel="00000000" w:rsidP="00000000" w:rsidRDefault="00000000" w:rsidRPr="00000000" w14:paraId="000006CC">
      <w:pPr>
        <w:numPr>
          <w:ilvl w:val="1"/>
          <w:numId w:val="20"/>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2y FFS ~85%. </w:t>
      </w:r>
      <w:r w:rsidDel="00000000" w:rsidR="00000000" w:rsidRPr="00000000">
        <w:rPr>
          <w:rFonts w:ascii="Times New Roman" w:cs="Times New Roman" w:eastAsia="Times New Roman" w:hAnsi="Times New Roman"/>
          <w:i w:val="1"/>
          <w:sz w:val="20"/>
          <w:szCs w:val="20"/>
          <w:rtl w:val="0"/>
        </w:rPr>
        <w:t xml:space="preserve">More failures </w:t>
      </w:r>
      <w:r w:rsidDel="00000000" w:rsidR="00000000" w:rsidRPr="00000000">
        <w:rPr>
          <w:i w:val="1"/>
          <w:rtl w:val="0"/>
        </w:rPr>
        <w:t xml:space="preserve">in the arm</w:t>
      </w:r>
      <w:r w:rsidDel="00000000" w:rsidR="00000000" w:rsidRPr="00000000">
        <w:rPr>
          <w:rFonts w:ascii="Times New Roman" w:cs="Times New Roman" w:eastAsia="Times New Roman" w:hAnsi="Times New Roman"/>
          <w:i w:val="1"/>
          <w:sz w:val="20"/>
          <w:szCs w:val="20"/>
          <w:rtl w:val="0"/>
        </w:rPr>
        <w:t xml:space="preserve"> without adjuvant chemo was not statistically significant.</w:t>
      </w:r>
    </w:p>
    <w:p w:rsidR="00000000" w:rsidDel="00000000" w:rsidP="00000000" w:rsidRDefault="00000000" w:rsidRPr="00000000" w14:paraId="000006CD">
      <w:pPr>
        <w:numPr>
          <w:ilvl w:val="0"/>
          <w:numId w:val="20"/>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Liang [</w:t>
      </w:r>
      <w:hyperlink r:id="rId425">
        <w:r w:rsidDel="00000000" w:rsidR="00000000" w:rsidRPr="00000000">
          <w:rPr>
            <w:rFonts w:ascii="Times New Roman" w:cs="Times New Roman" w:eastAsia="Times New Roman" w:hAnsi="Times New Roman"/>
            <w:sz w:val="20"/>
            <w:szCs w:val="20"/>
            <w:rtl w:val="0"/>
          </w:rPr>
          <w:t xml:space="preserve">Sci Rep '17</w:t>
        </w:r>
      </w:hyperlink>
      <w:r w:rsidDel="00000000" w:rsidR="00000000" w:rsidRPr="00000000">
        <w:rPr>
          <w:rFonts w:ascii="Times New Roman" w:cs="Times New Roman" w:eastAsia="Times New Roman" w:hAnsi="Times New Roman"/>
          <w:sz w:val="20"/>
          <w:szCs w:val="20"/>
          <w:rtl w:val="0"/>
        </w:rPr>
        <w:t xml:space="preserve">]: Retro. </w:t>
      </w:r>
      <w:r w:rsidDel="00000000" w:rsidR="00000000" w:rsidRPr="00000000">
        <w:rPr>
          <w:rFonts w:ascii="Times New Roman" w:cs="Times New Roman" w:eastAsia="Times New Roman" w:hAnsi="Times New Roman"/>
          <w:b w:val="1"/>
          <w:sz w:val="20"/>
          <w:szCs w:val="20"/>
          <w:rtl w:val="0"/>
        </w:rPr>
        <w:t xml:space="preserve">CCRT ± adjuvant chemo</w:t>
      </w:r>
      <w:r w:rsidDel="00000000" w:rsidR="00000000" w:rsidRPr="00000000">
        <w:rPr>
          <w:rFonts w:ascii="Times New Roman" w:cs="Times New Roman" w:eastAsia="Times New Roman" w:hAnsi="Times New Roman"/>
          <w:sz w:val="20"/>
          <w:szCs w:val="20"/>
          <w:rtl w:val="0"/>
        </w:rPr>
        <w:t xml:space="preserve">. </w:t>
        <w:br w:type="textWrapping"/>
      </w:r>
      <w:r w:rsidDel="00000000" w:rsidR="00000000" w:rsidRPr="00000000">
        <w:rPr>
          <w:rFonts w:ascii="Times New Roman" w:cs="Times New Roman" w:eastAsia="Times New Roman" w:hAnsi="Times New Roman"/>
          <w:sz w:val="20"/>
          <w:szCs w:val="20"/>
          <w:rtl w:val="0"/>
        </w:rPr>
        <w:t xml:space="preserve">Suggests</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sz w:val="20"/>
          <w:szCs w:val="20"/>
          <w:rtl w:val="0"/>
        </w:rPr>
        <w:t xml:space="preserve">T3-4, N2-3 (endemic populations) may benefit from adjuvant chemotherapy.</w:t>
      </w:r>
    </w:p>
    <w:p w:rsidR="00000000" w:rsidDel="00000000" w:rsidP="00000000" w:rsidRDefault="00000000" w:rsidRPr="00000000" w14:paraId="000006CE">
      <w:pPr>
        <w:numPr>
          <w:ilvl w:val="1"/>
          <w:numId w:val="20"/>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511 NPC pts. </w:t>
      </w:r>
      <w:r w:rsidDel="00000000" w:rsidR="00000000" w:rsidRPr="00000000">
        <w:rPr>
          <w:rFonts w:ascii="Gungsuh" w:cs="Gungsuh" w:eastAsia="Gungsuh" w:hAnsi="Gungsuh"/>
          <w:sz w:val="20"/>
          <w:szCs w:val="20"/>
          <w:rtl w:val="0"/>
        </w:rPr>
        <w:t xml:space="preserve">&gt;45y, T3-4, N2-3, serum albumin ≤ 42 g/L significant independent prognostic factors for OS.</w:t>
      </w:r>
      <w:r w:rsidDel="00000000" w:rsidR="00000000" w:rsidRPr="00000000">
        <w:rPr>
          <w:rtl w:val="0"/>
        </w:rPr>
      </w:r>
    </w:p>
    <w:p w:rsidR="00000000" w:rsidDel="00000000" w:rsidP="00000000" w:rsidRDefault="00000000" w:rsidRPr="00000000" w14:paraId="000006CF">
      <w:pPr>
        <w:numPr>
          <w:ilvl w:val="0"/>
          <w:numId w:val="20"/>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HPC 9901 </w:t>
      </w:r>
      <w:r w:rsidDel="00000000" w:rsidR="00000000" w:rsidRPr="00000000">
        <w:rPr>
          <w:rFonts w:ascii="Times New Roman" w:cs="Times New Roman" w:eastAsia="Times New Roman" w:hAnsi="Times New Roman"/>
          <w:sz w:val="20"/>
          <w:szCs w:val="20"/>
          <w:rtl w:val="0"/>
        </w:rPr>
        <w:t xml:space="preserve">[</w:t>
      </w:r>
      <w:hyperlink r:id="rId426">
        <w:r w:rsidDel="00000000" w:rsidR="00000000" w:rsidRPr="00000000">
          <w:rPr>
            <w:rFonts w:ascii="Times New Roman" w:cs="Times New Roman" w:eastAsia="Times New Roman" w:hAnsi="Times New Roman"/>
            <w:sz w:val="20"/>
            <w:szCs w:val="20"/>
            <w:rtl w:val="0"/>
          </w:rPr>
          <w:t xml:space="preserve">Lee JNCI '10</w:t>
        </w:r>
      </w:hyperlink>
      <w:r w:rsidDel="00000000" w:rsidR="00000000" w:rsidRPr="00000000">
        <w:rPr>
          <w:rFonts w:ascii="Times New Roman" w:cs="Times New Roman" w:eastAsia="Times New Roman" w:hAnsi="Times New Roman"/>
          <w:sz w:val="20"/>
          <w:szCs w:val="20"/>
          <w:rtl w:val="0"/>
        </w:rPr>
        <w:t xml:space="preserve">, </w:t>
      </w:r>
      <w:hyperlink r:id="rId427">
        <w:r w:rsidDel="00000000" w:rsidR="00000000" w:rsidRPr="00000000">
          <w:rPr>
            <w:rFonts w:ascii="Times New Roman" w:cs="Times New Roman" w:eastAsia="Times New Roman" w:hAnsi="Times New Roman"/>
            <w:sz w:val="20"/>
            <w:szCs w:val="20"/>
            <w:rtl w:val="0"/>
          </w:rPr>
          <w:t xml:space="preserve">Cancer '17</w:t>
        </w:r>
      </w:hyperlink>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Cardo" w:cs="Cardo" w:eastAsia="Cardo" w:hAnsi="Cardo"/>
          <w:b w:val="1"/>
          <w:sz w:val="20"/>
          <w:szCs w:val="20"/>
          <w:rtl w:val="0"/>
        </w:rPr>
        <w:t xml:space="preserve">RT ± CDDP→ CDDP/5-FU</w:t>
      </w: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6D0">
      <w:pPr>
        <w:spacing w:line="240" w:lineRule="auto"/>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No significant increase in late toxicity, but same distant control. Salvage rates are pretty terrible.</w:t>
      </w:r>
    </w:p>
    <w:p w:rsidR="00000000" w:rsidDel="00000000" w:rsidP="00000000" w:rsidRDefault="00000000" w:rsidRPr="00000000" w14:paraId="000006D1">
      <w:pPr>
        <w:numPr>
          <w:ilvl w:val="1"/>
          <w:numId w:val="20"/>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348 pts. WHO II/III (Non-keratinizing). T1-4/N2-3/M0.</w:t>
      </w:r>
    </w:p>
    <w:p w:rsidR="00000000" w:rsidDel="00000000" w:rsidP="00000000" w:rsidRDefault="00000000" w:rsidRPr="00000000" w14:paraId="000006D2">
      <w:pPr>
        <w:numPr>
          <w:ilvl w:val="2"/>
          <w:numId w:val="20"/>
        </w:numPr>
        <w:spacing w:line="240" w:lineRule="auto"/>
        <w:ind w:left="216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CCRT CDDP 100 q3w x3c→ CDDP 80 + 5FU 1g infusion for 96h q4w x3c (6c total).</w:t>
      </w:r>
    </w:p>
    <w:p w:rsidR="00000000" w:rsidDel="00000000" w:rsidP="00000000" w:rsidRDefault="00000000" w:rsidRPr="00000000" w14:paraId="000006D3">
      <w:pPr>
        <w:numPr>
          <w:ilvl w:val="1"/>
          <w:numId w:val="20"/>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10y PFS 42→ 56%, 10y LRC 74→ 87%, 10y DC ~65%.</w:t>
      </w:r>
    </w:p>
    <w:p w:rsidR="00000000" w:rsidDel="00000000" w:rsidP="00000000" w:rsidRDefault="00000000" w:rsidRPr="00000000" w14:paraId="000006D4">
      <w:pPr>
        <w:numPr>
          <w:ilvl w:val="1"/>
          <w:numId w:val="20"/>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10y late toxicity ~50%, deaths due to treatment toxicity 2.8→ 4.1%, deaths due to incidental/unk 13→ 15%</w:t>
      </w:r>
    </w:p>
    <w:p w:rsidR="00000000" w:rsidDel="00000000" w:rsidP="00000000" w:rsidRDefault="00000000" w:rsidRPr="00000000" w14:paraId="000006D5">
      <w:pPr>
        <w:numPr>
          <w:ilvl w:val="1"/>
          <w:numId w:val="20"/>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10y OS 49→ 62%.</w:t>
      </w:r>
    </w:p>
    <w:p w:rsidR="00000000" w:rsidDel="00000000" w:rsidP="00000000" w:rsidRDefault="00000000" w:rsidRPr="00000000" w14:paraId="000006D6">
      <w:pPr>
        <w:numPr>
          <w:ilvl w:val="1"/>
          <w:numId w:val="20"/>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Successful salvage rate of failures only 9%.</w:t>
      </w:r>
      <w:r w:rsidDel="00000000" w:rsidR="00000000" w:rsidRPr="00000000">
        <w:rPr>
          <w:rtl w:val="0"/>
        </w:rPr>
      </w:r>
    </w:p>
    <w:p w:rsidR="00000000" w:rsidDel="00000000" w:rsidP="00000000" w:rsidRDefault="00000000" w:rsidRPr="00000000" w14:paraId="000006D7">
      <w:pPr>
        <w:numPr>
          <w:ilvl w:val="0"/>
          <w:numId w:val="20"/>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HPC 9902 </w:t>
      </w:r>
      <w:r w:rsidDel="00000000" w:rsidR="00000000" w:rsidRPr="00000000">
        <w:rPr>
          <w:rFonts w:ascii="Times New Roman" w:cs="Times New Roman" w:eastAsia="Times New Roman" w:hAnsi="Times New Roman"/>
          <w:sz w:val="20"/>
          <w:szCs w:val="20"/>
          <w:rtl w:val="0"/>
        </w:rPr>
        <w:t xml:space="preserve">[</w:t>
      </w:r>
      <w:hyperlink r:id="rId428">
        <w:r w:rsidDel="00000000" w:rsidR="00000000" w:rsidRPr="00000000">
          <w:rPr>
            <w:rFonts w:ascii="Times New Roman" w:cs="Times New Roman" w:eastAsia="Times New Roman" w:hAnsi="Times New Roman"/>
            <w:sz w:val="20"/>
            <w:szCs w:val="20"/>
            <w:rtl w:val="0"/>
          </w:rPr>
          <w:t xml:space="preserve">Lee RTO '11</w:t>
        </w:r>
      </w:hyperlink>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SFX vs. AFX ± concurrent and adjuvant chemotherapy</w:t>
      </w: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6D8">
      <w:pPr>
        <w:spacing w:line="240" w:lineRule="auto"/>
        <w:ind w:left="720" w:firstLine="0"/>
        <w:rPr>
          <w:rFonts w:ascii="Times New Roman" w:cs="Times New Roman" w:eastAsia="Times New Roman" w:hAnsi="Times New Roman"/>
          <w:sz w:val="20"/>
          <w:szCs w:val="20"/>
        </w:rPr>
      </w:pPr>
      <w:r w:rsidDel="00000000" w:rsidR="00000000" w:rsidRPr="00000000">
        <w:rPr>
          <w:rtl w:val="0"/>
        </w:rPr>
        <w:t xml:space="preserve">[</w:t>
      </w:r>
      <w:hyperlink w:anchor="nvy87i2bfgwu">
        <w:r w:rsidDel="00000000" w:rsidR="00000000" w:rsidRPr="00000000">
          <w:rPr>
            <w:rtl w:val="0"/>
          </w:rPr>
          <w:t xml:space="preserve">DAHANCA</w:t>
        </w:r>
      </w:hyperlink>
      <w:r w:rsidDel="00000000" w:rsidR="00000000" w:rsidRPr="00000000">
        <w:rPr>
          <w:rtl w:val="0"/>
        </w:rPr>
        <w:t xml:space="preserve">]</w:t>
      </w:r>
      <w:r w:rsidDel="00000000" w:rsidR="00000000" w:rsidRPr="00000000">
        <w:rPr>
          <w:rFonts w:ascii="Times New Roman" w:cs="Times New Roman" w:eastAsia="Times New Roman" w:hAnsi="Times New Roman"/>
          <w:sz w:val="20"/>
          <w:szCs w:val="20"/>
          <w:rtl w:val="0"/>
        </w:rPr>
        <w:t xml:space="preserve">-style RT 6 fractions a week (although with chemotherapy) does best in endemic populations.</w:t>
      </w:r>
    </w:p>
    <w:p w:rsidR="00000000" w:rsidDel="00000000" w:rsidP="00000000" w:rsidRDefault="00000000" w:rsidRPr="00000000" w14:paraId="000006D9">
      <w:pPr>
        <w:spacing w:line="240" w:lineRule="auto"/>
        <w:ind w:left="720" w:firstLine="0"/>
        <w:rPr>
          <w:sz w:val="20"/>
          <w:szCs w:val="20"/>
        </w:rPr>
      </w:pPr>
      <w:r w:rsidDel="00000000" w:rsidR="00000000" w:rsidRPr="00000000">
        <w:rPr>
          <w:rFonts w:ascii="Times New Roman" w:cs="Times New Roman" w:eastAsia="Times New Roman" w:hAnsi="Times New Roman"/>
          <w:sz w:val="20"/>
          <w:szCs w:val="20"/>
          <w:rtl w:val="0"/>
        </w:rPr>
        <w:t xml:space="preserve">Critique: Underpowered, older RT techniques,</w:t>
      </w:r>
      <w:r w:rsidDel="00000000" w:rsidR="00000000" w:rsidRPr="00000000">
        <w:rPr>
          <w:sz w:val="20"/>
          <w:szCs w:val="20"/>
          <w:rtl w:val="0"/>
        </w:rPr>
        <w:t xml:space="preserve"> AFX with CCRT not recommended in new</w:t>
      </w:r>
      <w:r w:rsidDel="00000000" w:rsidR="00000000" w:rsidRPr="00000000">
        <w:rPr>
          <w:sz w:val="20"/>
          <w:szCs w:val="20"/>
          <w:rtl w:val="0"/>
        </w:rPr>
        <w:t xml:space="preserve">er [</w:t>
      </w:r>
      <w:hyperlink w:anchor="ap8t3d7x1a95">
        <w:r w:rsidDel="00000000" w:rsidR="00000000" w:rsidRPr="00000000">
          <w:rPr>
            <w:sz w:val="20"/>
            <w:szCs w:val="20"/>
            <w:rtl w:val="0"/>
          </w:rPr>
          <w:t xml:space="preserve">NPC 0501</w:t>
        </w:r>
      </w:hyperlink>
      <w:r w:rsidDel="00000000" w:rsidR="00000000" w:rsidRPr="00000000">
        <w:rPr>
          <w:sz w:val="20"/>
          <w:szCs w:val="20"/>
          <w:rtl w:val="0"/>
        </w:rPr>
        <w:t xml:space="preserve">].</w:t>
      </w:r>
    </w:p>
    <w:p w:rsidR="00000000" w:rsidDel="00000000" w:rsidP="00000000" w:rsidRDefault="00000000" w:rsidRPr="00000000" w14:paraId="000006DA">
      <w:pPr>
        <w:numPr>
          <w:ilvl w:val="1"/>
          <w:numId w:val="20"/>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189 pts. WHO II/III (Non-keratinizing). T3-4/N0-1/M0. AFX = 6 fractions per week.</w:t>
      </w:r>
    </w:p>
    <w:p w:rsidR="00000000" w:rsidDel="00000000" w:rsidP="00000000" w:rsidRDefault="00000000" w:rsidRPr="00000000" w14:paraId="000006DB">
      <w:pPr>
        <w:numPr>
          <w:ilvl w:val="2"/>
          <w:numId w:val="20"/>
        </w:numPr>
        <w:spacing w:line="240" w:lineRule="auto"/>
        <w:ind w:left="216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CCRT CDDP 100 q3w x3c→ CDDP 80 + 5FU 1g infusion for 96h q4w x3c (6c total).</w:t>
      </w:r>
    </w:p>
    <w:p w:rsidR="00000000" w:rsidDel="00000000" w:rsidP="00000000" w:rsidRDefault="00000000" w:rsidRPr="00000000" w14:paraId="000006DC">
      <w:pPr>
        <w:numPr>
          <w:ilvl w:val="1"/>
          <w:numId w:val="20"/>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5y FFS for AFX / SFX / SFX-C / AFX-C of 56→ 63→ 65→ 88%. </w:t>
      </w:r>
      <w:r w:rsidDel="00000000" w:rsidR="00000000" w:rsidRPr="00000000">
        <w:rPr>
          <w:rFonts w:ascii="Times New Roman" w:cs="Times New Roman" w:eastAsia="Times New Roman" w:hAnsi="Times New Roman"/>
          <w:i w:val="1"/>
          <w:sz w:val="20"/>
          <w:szCs w:val="20"/>
          <w:rtl w:val="0"/>
        </w:rPr>
        <w:t xml:space="preserve">AFX+C with best FFS.</w:t>
      </w:r>
    </w:p>
    <w:p w:rsidR="00000000" w:rsidDel="00000000" w:rsidP="00000000" w:rsidRDefault="00000000" w:rsidRPr="00000000" w14:paraId="000006DD">
      <w:pPr>
        <w:numPr>
          <w:ilvl w:val="1"/>
          <w:numId w:val="20"/>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Late toxicity for CF / AFX-C of ~20→ 36% (p=0.25), deaths from incidental causes ~2→ 9% (p=0.62).</w:t>
      </w:r>
    </w:p>
    <w:p w:rsidR="00000000" w:rsidDel="00000000" w:rsidP="00000000" w:rsidRDefault="00000000" w:rsidRPr="00000000" w14:paraId="000006DE">
      <w:pPr>
        <w:numPr>
          <w:ilvl w:val="1"/>
          <w:numId w:val="20"/>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5y OS for CF / AFX-C ~66→ 85% (p=0.058).</w:t>
      </w:r>
    </w:p>
    <w:bookmarkStart w:colFirst="0" w:colLast="0" w:name="884yhtv99n3k" w:id="130"/>
    <w:bookmarkEnd w:id="130"/>
    <w:p w:rsidR="00000000" w:rsidDel="00000000" w:rsidP="00000000" w:rsidRDefault="00000000" w:rsidRPr="00000000" w14:paraId="000006DF">
      <w:pPr>
        <w:keepNext w:val="0"/>
        <w:keepLines w:val="0"/>
        <w:widowControl w:val="1"/>
        <w:numPr>
          <w:ilvl w:val="0"/>
          <w:numId w:val="2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sz w:val="20"/>
          <w:szCs w:val="20"/>
          <w:rtl w:val="0"/>
        </w:rPr>
        <w:t xml:space="preserve">HPC 9901 and 9902 </w:t>
      </w:r>
      <w:r w:rsidDel="00000000" w:rsidR="00000000" w:rsidRPr="00000000">
        <w:rPr>
          <w:rFonts w:ascii="Times New Roman" w:cs="Times New Roman" w:eastAsia="Times New Roman" w:hAnsi="Times New Roman"/>
          <w:sz w:val="20"/>
          <w:szCs w:val="20"/>
          <w:rtl w:val="0"/>
        </w:rPr>
        <w:t xml:space="preserve">[</w:t>
      </w:r>
      <w:hyperlink r:id="rId429">
        <w:r w:rsidDel="00000000" w:rsidR="00000000" w:rsidRPr="00000000">
          <w:rPr>
            <w:rFonts w:ascii="Times New Roman" w:cs="Times New Roman" w:eastAsia="Times New Roman" w:hAnsi="Times New Roman"/>
            <w:sz w:val="20"/>
            <w:szCs w:val="20"/>
            <w:rtl w:val="0"/>
          </w:rPr>
          <w:t xml:space="preserve">Lee EJC '11</w:t>
        </w:r>
      </w:hyperlink>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Cardo" w:cs="Cardo" w:eastAsia="Cardo" w:hAnsi="Cardo"/>
          <w:b w:val="1"/>
          <w:sz w:val="20"/>
          <w:szCs w:val="20"/>
          <w:rtl w:val="0"/>
        </w:rPr>
        <w:t xml:space="preserve">RT ± CDDP→ CDDP/5-FU</w:t>
      </w: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6E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Suggests</w:t>
      </w:r>
      <w:r w:rsidDel="00000000" w:rsidR="00000000" w:rsidRPr="00000000">
        <w:rPr>
          <w:rFonts w:ascii="Times New Roman" w:cs="Times New Roman" w:eastAsia="Times New Roman" w:hAnsi="Times New Roman"/>
          <w:b w:val="1"/>
          <w:sz w:val="20"/>
          <w:szCs w:val="20"/>
          <w:rtl w:val="0"/>
        </w:rPr>
        <w:t xml:space="preserve"> patients need to receive at least 4c of concurrent/adjuvant chemo in order to see a benefit</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6E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vertAlign w:val="superscript"/>
        </w:rPr>
      </w:pPr>
      <w:r w:rsidDel="00000000" w:rsidR="00000000" w:rsidRPr="00000000">
        <w:rPr>
          <w:rtl w:val="0"/>
        </w:rPr>
        <w:t xml:space="preserve">Recall: Only 50% of patients on Al sarraf were able to receive all three cycles of adjuvant chemo. </w:t>
      </w:r>
      <w:hyperlink w:anchor="1yz7r948tu1c">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6E2">
      <w:pPr>
        <w:numPr>
          <w:ilvl w:val="1"/>
          <w:numId w:val="20"/>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441 pts. WHO II/III (Non-keratinizing). T1-4/N2-3/M0.</w:t>
      </w:r>
    </w:p>
    <w:p w:rsidR="00000000" w:rsidDel="00000000" w:rsidP="00000000" w:rsidRDefault="00000000" w:rsidRPr="00000000" w14:paraId="000006E3">
      <w:pPr>
        <w:numPr>
          <w:ilvl w:val="2"/>
          <w:numId w:val="20"/>
        </w:numPr>
        <w:spacing w:line="240" w:lineRule="auto"/>
        <w:ind w:left="216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CCRT CDDP 100 q3w x3c→ CDDP 80 + 5FU 1g infusion for 96h q4w x3c (6c total).</w:t>
      </w:r>
    </w:p>
    <w:p w:rsidR="00000000" w:rsidDel="00000000" w:rsidP="00000000" w:rsidRDefault="00000000" w:rsidRPr="00000000" w14:paraId="000006E4">
      <w:pPr>
        <w:numPr>
          <w:ilvl w:val="1"/>
          <w:numId w:val="20"/>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ITT with improved overall PFS, LR-PFS, and CSS but no difference in DM-PFS or OS.</w:t>
      </w:r>
    </w:p>
    <w:p w:rsidR="00000000" w:rsidDel="00000000" w:rsidP="00000000" w:rsidRDefault="00000000" w:rsidRPr="00000000" w14:paraId="000006E5">
      <w:pPr>
        <w:numPr>
          <w:ilvl w:val="1"/>
          <w:numId w:val="20"/>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Actual tx received w 5y OS 63→ 72%.</w:t>
      </w:r>
    </w:p>
    <w:p w:rsidR="00000000" w:rsidDel="00000000" w:rsidP="00000000" w:rsidRDefault="00000000" w:rsidRPr="00000000" w14:paraId="000006E6">
      <w:pPr>
        <w:numPr>
          <w:ilvl w:val="1"/>
          <w:numId w:val="20"/>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MVA with dose of CDDP w CCRT impacts LR-PFS and OS, while adjuvant 5-FU dose seemed to impact DM-PFS.</w:t>
      </w:r>
    </w:p>
    <w:p w:rsidR="00000000" w:rsidDel="00000000" w:rsidP="00000000" w:rsidRDefault="00000000" w:rsidRPr="00000000" w14:paraId="000006E7">
      <w:pPr>
        <w:numPr>
          <w:ilvl w:val="1"/>
          <w:numId w:val="20"/>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5y LR-PFS for 0-1 / 2 / 3 concurrent CDDP cycles of 79→ 88→ 88%. </w:t>
      </w:r>
      <w:r w:rsidDel="00000000" w:rsidR="00000000" w:rsidRPr="00000000">
        <w:rPr>
          <w:rtl w:val="0"/>
        </w:rPr>
      </w:r>
    </w:p>
    <w:p w:rsidR="00000000" w:rsidDel="00000000" w:rsidP="00000000" w:rsidRDefault="00000000" w:rsidRPr="00000000" w14:paraId="000006E8">
      <w:pPr>
        <w:numPr>
          <w:ilvl w:val="1"/>
          <w:numId w:val="20"/>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5y DM-PFS for 0-1 / 2 / 3 adjuvant CDDP-5-FU cycles of 68→ 78→ 77%.</w:t>
      </w:r>
      <w:r w:rsidDel="00000000" w:rsidR="00000000" w:rsidRPr="00000000">
        <w:rPr>
          <w:rtl w:val="0"/>
        </w:rPr>
      </w:r>
    </w:p>
    <w:p w:rsidR="00000000" w:rsidDel="00000000" w:rsidP="00000000" w:rsidRDefault="00000000" w:rsidRPr="00000000" w14:paraId="000006E9">
      <w:pPr>
        <w:rPr/>
      </w:pPr>
      <w:r w:rsidDel="00000000" w:rsidR="00000000" w:rsidRPr="00000000">
        <w:rPr>
          <w:rtl w:val="0"/>
        </w:rPr>
      </w:r>
    </w:p>
    <w:tbl>
      <w:tblPr>
        <w:tblStyle w:val="Table16"/>
        <w:tblW w:w="10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0"/>
        <w:tblGridChange w:id="0">
          <w:tblGrid>
            <w:gridCol w:w="10800"/>
          </w:tblGrid>
        </w:tblGridChange>
      </w:tblGrid>
      <w:tr>
        <w:tc>
          <w:tcPr>
            <w:shd w:fill="auto" w:val="clear"/>
            <w:tcMar>
              <w:top w:w="100.0" w:type="dxa"/>
              <w:left w:w="100.0" w:type="dxa"/>
              <w:bottom w:w="100.0" w:type="dxa"/>
              <w:right w:w="100.0" w:type="dxa"/>
            </w:tcMar>
            <w:vAlign w:val="top"/>
          </w:tcPr>
          <w:bookmarkStart w:colFirst="0" w:colLast="0" w:name="kix.dh4n00awtsjf" w:id="131"/>
          <w:bookmarkEnd w:id="131"/>
          <w:p w:rsidR="00000000" w:rsidDel="00000000" w:rsidP="00000000" w:rsidRDefault="00000000" w:rsidRPr="00000000" w14:paraId="000006EA">
            <w:pPr>
              <w:ind w:left="0" w:firstLine="0"/>
              <w:rPr/>
            </w:pPr>
            <w:r w:rsidDel="00000000" w:rsidR="00000000" w:rsidRPr="00000000">
              <w:rPr>
                <w:b w:val="1"/>
                <w:rtl w:val="0"/>
              </w:rPr>
              <w:t xml:space="preserve">MAC-</w:t>
            </w:r>
            <w:r w:rsidDel="00000000" w:rsidR="00000000" w:rsidRPr="00000000">
              <w:rPr>
                <w:b w:val="1"/>
                <w:u w:val="single"/>
                <w:rtl w:val="0"/>
              </w:rPr>
              <w:t xml:space="preserve">NPC</w:t>
            </w:r>
            <w:r w:rsidDel="00000000" w:rsidR="00000000" w:rsidRPr="00000000">
              <w:rPr>
                <w:b w:val="1"/>
                <w:rtl w:val="0"/>
              </w:rPr>
              <w:t xml:space="preserve"> Meta </w:t>
            </w:r>
            <w:r w:rsidDel="00000000" w:rsidR="00000000" w:rsidRPr="00000000">
              <w:rPr>
                <w:rtl w:val="0"/>
              </w:rPr>
              <w:t xml:space="preserve">[</w:t>
            </w:r>
            <w:hyperlink r:id="rId430">
              <w:r w:rsidDel="00000000" w:rsidR="00000000" w:rsidRPr="00000000">
                <w:rPr>
                  <w:rtl w:val="0"/>
                </w:rPr>
                <w:t xml:space="preserve">Blanchard Lancet '15</w:t>
              </w:r>
            </w:hyperlink>
            <w:r w:rsidDel="00000000" w:rsidR="00000000" w:rsidRPr="00000000">
              <w:rPr>
                <w:rtl w:val="0"/>
              </w:rPr>
              <w:t xml:space="preserve">, </w:t>
            </w:r>
            <w:hyperlink r:id="rId431">
              <w:r w:rsidDel="00000000" w:rsidR="00000000" w:rsidRPr="00000000">
                <w:rPr>
                  <w:rtl w:val="0"/>
                </w:rPr>
                <w:t xml:space="preserve">Ribassin-Majed JCO '17]</w:t>
              </w:r>
            </w:hyperlink>
            <w:r w:rsidDel="00000000" w:rsidR="00000000" w:rsidRPr="00000000">
              <w:rPr>
                <w:rtl w:val="0"/>
              </w:rPr>
              <w:t xml:space="preserve">: 19 trials and 4806 patients.</w:t>
              <w:br w:type="textWrapping"/>
              <w:t xml:space="preserve">This meta-analysis demonstrates a </w:t>
            </w:r>
            <w:r w:rsidDel="00000000" w:rsidR="00000000" w:rsidRPr="00000000">
              <w:rPr>
                <w:u w:val="single"/>
                <w:rtl w:val="0"/>
              </w:rPr>
              <w:t xml:space="preserve">potential role for induction chemotherapy</w:t>
            </w:r>
            <w:r w:rsidDel="00000000" w:rsidR="00000000" w:rsidRPr="00000000">
              <w:rPr>
                <w:rtl w:val="0"/>
              </w:rPr>
              <w:t xml:space="preserve"> with best distant control in NPC. Additional chemotherapy, whether induction or adjuvant, is necessary to improve OS (except, perhaps, in T1-2N0). </w:t>
            </w:r>
          </w:p>
          <w:p w:rsidR="00000000" w:rsidDel="00000000" w:rsidP="00000000" w:rsidRDefault="00000000" w:rsidRPr="00000000" w14:paraId="000006EB">
            <w:pPr>
              <w:ind w:left="0" w:firstLine="0"/>
              <w:rPr/>
            </w:pPr>
            <w:r w:rsidDel="00000000" w:rsidR="00000000" w:rsidRPr="00000000">
              <w:rPr>
                <w:rtl w:val="0"/>
              </w:rPr>
              <w:t xml:space="preserve">However, CCRT followed by adjuvant chemotherapy remains the standard of care.</w:t>
            </w:r>
          </w:p>
          <w:p w:rsidR="00000000" w:rsidDel="00000000" w:rsidP="00000000" w:rsidRDefault="00000000" w:rsidRPr="00000000" w14:paraId="000006EC">
            <w:pPr>
              <w:numPr>
                <w:ilvl w:val="0"/>
                <w:numId w:val="6"/>
              </w:numPr>
            </w:pPr>
            <w:r w:rsidDel="00000000" w:rsidR="00000000" w:rsidRPr="00000000">
              <w:rPr>
                <w:rtl w:val="0"/>
              </w:rPr>
              <w:t xml:space="preserve">5y OS benefit for all chemo/RT combinations 6.3%. Also saw OS </w:t>
            </w:r>
            <w:r w:rsidDel="00000000" w:rsidR="00000000" w:rsidRPr="00000000">
              <w:rPr>
                <w:rtl w:val="0"/>
              </w:rPr>
              <w:t xml:space="preserve">benefit</w:t>
            </w:r>
            <w:r w:rsidDel="00000000" w:rsidR="00000000" w:rsidRPr="00000000">
              <w:rPr>
                <w:rFonts w:ascii="Cardo" w:cs="Cardo" w:eastAsia="Cardo" w:hAnsi="Cardo"/>
                <w:rtl w:val="0"/>
              </w:rPr>
              <w:t xml:space="preserve"> for CCRT→ ± CTX. OS benefit is most pronounced for WHO type I (The one we think is most radioresistant!).</w:t>
            </w:r>
          </w:p>
          <w:p w:rsidR="00000000" w:rsidDel="00000000" w:rsidP="00000000" w:rsidRDefault="00000000" w:rsidRPr="00000000" w14:paraId="000006ED">
            <w:pPr>
              <w:numPr>
                <w:ilvl w:val="0"/>
                <w:numId w:val="6"/>
              </w:numPr>
            </w:pPr>
            <w:r w:rsidDel="00000000" w:rsidR="00000000" w:rsidRPr="00000000">
              <w:rPr>
                <w:b w:val="1"/>
                <w:rtl w:val="0"/>
              </w:rPr>
              <w:t xml:space="preserve">5y OS benefit of 12% for concurrent and adjuvant chemo</w:t>
            </w:r>
            <w:r w:rsidDel="00000000" w:rsidR="00000000" w:rsidRPr="00000000">
              <w:rPr>
                <w:rtl w:val="0"/>
              </w:rPr>
              <w:t xml:space="preserve">, or </w:t>
            </w:r>
            <w:r w:rsidDel="00000000" w:rsidR="00000000" w:rsidRPr="00000000">
              <w:rPr>
                <w:b w:val="1"/>
                <w:rtl w:val="0"/>
              </w:rPr>
              <w:t xml:space="preserve">8% for CCRT alone</w:t>
            </w:r>
            <w:r w:rsidDel="00000000" w:rsidR="00000000" w:rsidRPr="00000000">
              <w:rPr>
                <w:rtl w:val="0"/>
              </w:rPr>
              <w:t xml:space="preserve"> (Fig 3c,d).</w:t>
            </w:r>
          </w:p>
          <w:p w:rsidR="00000000" w:rsidDel="00000000" w:rsidP="00000000" w:rsidRDefault="00000000" w:rsidRPr="00000000" w14:paraId="000006EE">
            <w:pPr>
              <w:numPr>
                <w:ilvl w:val="0"/>
                <w:numId w:val="6"/>
              </w:numPr>
            </w:pPr>
            <w:r w:rsidDel="00000000" w:rsidR="00000000" w:rsidRPr="00000000">
              <w:rPr>
                <w:rFonts w:ascii="Cardo" w:cs="Cardo" w:eastAsia="Cardo" w:hAnsi="Cardo"/>
                <w:rtl w:val="0"/>
              </w:rPr>
              <w:t xml:space="preserve">2017 update demonstrates CCRT→ CTX &gt; CTX→ CCRT, but each with </w:t>
            </w:r>
            <w:r w:rsidDel="00000000" w:rsidR="00000000" w:rsidRPr="00000000">
              <w:rPr>
                <w:rtl w:val="0"/>
              </w:rPr>
              <w:t xml:space="preserve">benefit</w:t>
            </w:r>
            <w:r w:rsidDel="00000000" w:rsidR="00000000" w:rsidRPr="00000000">
              <w:rPr>
                <w:rtl w:val="0"/>
              </w:rPr>
              <w:t xml:space="preserve">. Induction was associated with the best distant control.</w:t>
            </w:r>
          </w:p>
          <w:p w:rsidR="00000000" w:rsidDel="00000000" w:rsidP="00000000" w:rsidRDefault="00000000" w:rsidRPr="00000000" w14:paraId="000006EF">
            <w:pPr>
              <w:numPr>
                <w:ilvl w:val="0"/>
                <w:numId w:val="6"/>
              </w:numPr>
            </w:pPr>
            <w:r w:rsidDel="00000000" w:rsidR="00000000" w:rsidRPr="00000000">
              <w:rPr>
                <w:rtl w:val="0"/>
              </w:rPr>
              <w:t xml:space="preserve">Older Metas [</w:t>
            </w:r>
            <w:hyperlink r:id="rId432">
              <w:r w:rsidDel="00000000" w:rsidR="00000000" w:rsidRPr="00000000">
                <w:rPr>
                  <w:rtl w:val="0"/>
                </w:rPr>
                <w:t xml:space="preserve">1</w:t>
              </w:r>
            </w:hyperlink>
            <w:r w:rsidDel="00000000" w:rsidR="00000000" w:rsidRPr="00000000">
              <w:rPr>
                <w:rtl w:val="0"/>
              </w:rPr>
              <w:t xml:space="preserve">,</w:t>
            </w:r>
            <w:hyperlink r:id="rId433">
              <w:r w:rsidDel="00000000" w:rsidR="00000000" w:rsidRPr="00000000">
                <w:rPr>
                  <w:rtl w:val="0"/>
                </w:rPr>
                <w:t xml:space="preserve">2</w:t>
              </w:r>
            </w:hyperlink>
            <w:r w:rsidDel="00000000" w:rsidR="00000000" w:rsidRPr="00000000">
              <w:rPr>
                <w:rtl w:val="0"/>
              </w:rPr>
              <w:t xml:space="preserve">]: Adjuvant chemo in any form with 3y OS benefit of 4%, CCRT 20%.</w:t>
            </w:r>
          </w:p>
          <w:p w:rsidR="00000000" w:rsidDel="00000000" w:rsidP="00000000" w:rsidRDefault="00000000" w:rsidRPr="00000000" w14:paraId="000006F0">
            <w:pPr>
              <w:ind w:left="0" w:firstLine="0"/>
              <w:rPr/>
            </w:pPr>
            <w:r w:rsidDel="00000000" w:rsidR="00000000" w:rsidRPr="00000000">
              <w:rPr>
                <w:rtl w:val="0"/>
              </w:rPr>
            </w:r>
          </w:p>
          <w:p w:rsidR="00000000" w:rsidDel="00000000" w:rsidP="00000000" w:rsidRDefault="00000000" w:rsidRPr="00000000" w14:paraId="000006F1">
            <w:pPr>
              <w:ind w:left="0" w:firstLine="0"/>
              <w:rPr/>
            </w:pPr>
            <w:r w:rsidDel="00000000" w:rsidR="00000000" w:rsidRPr="00000000">
              <w:rPr>
                <w:b w:val="1"/>
                <w:rtl w:val="0"/>
              </w:rPr>
              <w:t xml:space="preserve">Association of CCRT Regimens with OS in pts with NPC </w:t>
            </w:r>
            <w:r w:rsidDel="00000000" w:rsidR="00000000" w:rsidRPr="00000000">
              <w:rPr>
                <w:rtl w:val="0"/>
              </w:rPr>
              <w:t xml:space="preserve">[</w:t>
            </w:r>
            <w:hyperlink r:id="rId434">
              <w:r w:rsidDel="00000000" w:rsidR="00000000" w:rsidRPr="00000000">
                <w:rPr>
                  <w:rtl w:val="0"/>
                </w:rPr>
                <w:t xml:space="preserve">Zhang JAMA ‘19</w:t>
              </w:r>
            </w:hyperlink>
            <w:r w:rsidDel="00000000" w:rsidR="00000000" w:rsidRPr="00000000">
              <w:rPr>
                <w:rtl w:val="0"/>
              </w:rPr>
              <w:t xml:space="preserve">]: Meta. </w:t>
            </w:r>
            <w:r w:rsidDel="00000000" w:rsidR="00000000" w:rsidRPr="00000000">
              <w:rPr>
                <w:rFonts w:ascii="Cardo" w:cs="Cardo" w:eastAsia="Cardo" w:hAnsi="Cardo"/>
                <w:b w:val="1"/>
                <w:rtl w:val="0"/>
              </w:rPr>
              <w:t xml:space="preserve">CCRT→ CTX vs. CTX→ CCRT</w:t>
            </w:r>
            <w:r w:rsidDel="00000000" w:rsidR="00000000" w:rsidRPr="00000000">
              <w:rPr>
                <w:rtl w:val="0"/>
              </w:rPr>
              <w:t xml:space="preserve">. </w:t>
              <w:br w:type="textWrapping"/>
              <w:t xml:space="preserve">TBL </w:t>
            </w:r>
            <w:hyperlink r:id="rId435">
              <w:r w:rsidDel="00000000" w:rsidR="00000000" w:rsidRPr="00000000">
                <w:rPr>
                  <w:vertAlign w:val="superscript"/>
                  <w:rtl w:val="0"/>
                </w:rPr>
                <w:t xml:space="preserve">QS</w:t>
              </w:r>
            </w:hyperlink>
            <w:r w:rsidDel="00000000" w:rsidR="00000000" w:rsidRPr="00000000">
              <w:rPr>
                <w:rtl w:val="0"/>
              </w:rPr>
              <w:t xml:space="preserve">: While NCCN remains neutral, the</w:t>
            </w:r>
            <w:r w:rsidDel="00000000" w:rsidR="00000000" w:rsidRPr="00000000">
              <w:rPr>
                <w:rtl w:val="0"/>
              </w:rPr>
              <w:t xml:space="preserve"> [</w:t>
            </w:r>
            <w:hyperlink w:anchor="358wunsjjhdd">
              <w:r w:rsidDel="00000000" w:rsidR="00000000" w:rsidRPr="00000000">
                <w:rPr>
                  <w:rtl w:val="0"/>
                </w:rPr>
                <w:t xml:space="preserve">Chinese Induction Chemo trial</w:t>
              </w:r>
            </w:hyperlink>
            <w:r w:rsidDel="00000000" w:rsidR="00000000" w:rsidRPr="00000000">
              <w:rPr>
                <w:rtl w:val="0"/>
              </w:rPr>
              <w:t xml:space="preserve">] (i</w:t>
            </w:r>
            <w:r w:rsidDel="00000000" w:rsidR="00000000" w:rsidRPr="00000000">
              <w:rPr>
                <w:rtl w:val="0"/>
              </w:rPr>
              <w:t xml:space="preserve">n a sense, a LOT more evidence) supports induction, </w:t>
            </w:r>
            <w:hyperlink r:id="rId436">
              <w:r w:rsidDel="00000000" w:rsidR="00000000" w:rsidRPr="00000000">
                <w:rPr>
                  <w:color w:val="1155cc"/>
                  <w:u w:val="single"/>
                  <w:rtl w:val="0"/>
                </w:rPr>
                <w:t xml:space="preserve">not adjuvant</w:t>
              </w:r>
            </w:hyperlink>
            <w:r w:rsidDel="00000000" w:rsidR="00000000" w:rsidRPr="00000000">
              <w:rPr>
                <w:rtl w:val="0"/>
              </w:rPr>
              <w:t xml:space="preserve">, chemo in addition to definitive chemoradiation for locally-advanced nasopharyngeal</w:t>
            </w:r>
          </w:p>
          <w:p w:rsidR="00000000" w:rsidDel="00000000" w:rsidP="00000000" w:rsidRDefault="00000000" w:rsidRPr="00000000" w14:paraId="000006F2">
            <w:pPr>
              <w:numPr>
                <w:ilvl w:val="0"/>
                <w:numId w:val="83"/>
              </w:numPr>
              <w:rPr>
                <w:u w:val="none"/>
              </w:rPr>
            </w:pPr>
            <w:r w:rsidDel="00000000" w:rsidR="00000000" w:rsidRPr="00000000">
              <w:rPr>
                <w:rtl w:val="0"/>
              </w:rPr>
              <w:t xml:space="preserve">8,036 pts from 28 RCTs. </w:t>
            </w:r>
          </w:p>
          <w:p w:rsidR="00000000" w:rsidDel="00000000" w:rsidP="00000000" w:rsidRDefault="00000000" w:rsidRPr="00000000" w14:paraId="000006F3">
            <w:pPr>
              <w:numPr>
                <w:ilvl w:val="0"/>
                <w:numId w:val="83"/>
              </w:numPr>
              <w:rPr>
                <w:u w:val="none"/>
              </w:rPr>
            </w:pPr>
            <w:r w:rsidDel="00000000" w:rsidR="00000000" w:rsidRPr="00000000">
              <w:rPr>
                <w:rtl w:val="0"/>
              </w:rPr>
              <w:t xml:space="preserve">Induction was associated with an improved OS (HR 0.84), PFS (HR 0.73), DMFS (HR 0.67) and LRFS (HR 0.74).</w:t>
            </w:r>
          </w:p>
          <w:p w:rsidR="00000000" w:rsidDel="00000000" w:rsidP="00000000" w:rsidRDefault="00000000" w:rsidRPr="00000000" w14:paraId="000006F4">
            <w:pPr>
              <w:numPr>
                <w:ilvl w:val="0"/>
                <w:numId w:val="83"/>
              </w:numPr>
              <w:rPr>
                <w:u w:val="none"/>
              </w:rPr>
            </w:pPr>
            <w:r w:rsidDel="00000000" w:rsidR="00000000" w:rsidRPr="00000000">
              <w:rPr>
                <w:rtl w:val="0"/>
              </w:rPr>
              <w:t xml:space="preserve">Adjuvant was not associated with an improvement in OS, PFS, DMS, or LRFS. </w:t>
            </w:r>
          </w:p>
        </w:tc>
      </w:tr>
    </w:tbl>
    <w:p w:rsidR="00000000" w:rsidDel="00000000" w:rsidP="00000000" w:rsidRDefault="00000000" w:rsidRPr="00000000" w14:paraId="000006F5">
      <w:pPr>
        <w:spacing w:line="240" w:lineRule="auto"/>
        <w:ind w:left="0" w:firstLine="0"/>
        <w:rPr>
          <w:b w:val="1"/>
        </w:rPr>
      </w:pPr>
      <w:r w:rsidDel="00000000" w:rsidR="00000000" w:rsidRPr="00000000">
        <w:rPr>
          <w:rtl w:val="0"/>
        </w:rPr>
      </w:r>
    </w:p>
    <w:p w:rsidR="00000000" w:rsidDel="00000000" w:rsidP="00000000" w:rsidRDefault="00000000" w:rsidRPr="00000000" w14:paraId="000006F6">
      <w:pPr>
        <w:pStyle w:val="Heading3"/>
        <w:rPr/>
      </w:pPr>
      <w:bookmarkStart w:colFirst="0" w:colLast="0" w:name="_bfdf2qghnf8m" w:id="132"/>
      <w:bookmarkEnd w:id="132"/>
      <w:hyperlink w:anchor="_1lujdzh1h341">
        <w:r w:rsidDel="00000000" w:rsidR="00000000" w:rsidRPr="00000000">
          <w:rPr>
            <w:u w:val="single"/>
            <w:rtl w:val="0"/>
          </w:rPr>
          <w:t xml:space="preserve">Induction chemo→ CCRT</w:t>
        </w:r>
      </w:hyperlink>
      <w:r w:rsidDel="00000000" w:rsidR="00000000" w:rsidRPr="00000000">
        <w:rPr>
          <w:rtl w:val="0"/>
        </w:rPr>
      </w:r>
    </w:p>
    <w:p w:rsidR="00000000" w:rsidDel="00000000" w:rsidP="00000000" w:rsidRDefault="00000000" w:rsidRPr="00000000" w14:paraId="000006F7">
      <w:pPr>
        <w:ind w:left="0" w:firstLine="0"/>
        <w:rPr/>
      </w:pPr>
      <w:r w:rsidDel="00000000" w:rsidR="00000000" w:rsidRPr="00000000">
        <w:rPr>
          <w:rtl w:val="0"/>
        </w:rPr>
        <w:t xml:space="preserve">See the Summary Box above. See the [</w:t>
      </w:r>
      <w:hyperlink w:anchor="_7thk137pajfm">
        <w:r w:rsidDel="00000000" w:rsidR="00000000" w:rsidRPr="00000000">
          <w:rPr>
            <w:rtl w:val="0"/>
          </w:rPr>
          <w:t xml:space="preserve">Induction Chemotherapy</w:t>
        </w:r>
      </w:hyperlink>
      <w:r w:rsidDel="00000000" w:rsidR="00000000" w:rsidRPr="00000000">
        <w:rPr>
          <w:rtl w:val="0"/>
        </w:rPr>
        <w:t xml:space="preserve">] summary box in the General H&amp;N section.</w:t>
      </w:r>
    </w:p>
    <w:p w:rsidR="00000000" w:rsidDel="00000000" w:rsidP="00000000" w:rsidRDefault="00000000" w:rsidRPr="00000000" w14:paraId="000006F8">
      <w:pPr>
        <w:widowControl w:val="0"/>
        <w:ind w:left="0" w:firstLine="0"/>
        <w:rPr/>
      </w:pPr>
      <w:r w:rsidDel="00000000" w:rsidR="00000000" w:rsidRPr="00000000">
        <w:rPr>
          <w:rtl w:val="0"/>
        </w:rPr>
        <w:t xml:space="preserve">Nasopharynx cancer: Induction or adjuvant? That is the question [</w:t>
      </w:r>
      <w:hyperlink r:id="rId437">
        <w:r w:rsidDel="00000000" w:rsidR="00000000" w:rsidRPr="00000000">
          <w:rPr>
            <w:rtl w:val="0"/>
          </w:rPr>
          <w:t xml:space="preserve">Lee and Sherman Cancer '20</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6F9">
      <w:pPr>
        <w:numPr>
          <w:ilvl w:val="0"/>
          <w:numId w:val="20"/>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Rationale: Improved compliance versus adjuvant chemo, potential for downstaging.</w:t>
      </w:r>
    </w:p>
    <w:p w:rsidR="00000000" w:rsidDel="00000000" w:rsidP="00000000" w:rsidRDefault="00000000" w:rsidRPr="00000000" w14:paraId="000006FA">
      <w:pPr>
        <w:numPr>
          <w:ilvl w:val="0"/>
          <w:numId w:val="20"/>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Older studies with no OS advantage with NAC + RT vs. RT alone. </w:t>
      </w:r>
      <w:r w:rsidDel="00000000" w:rsidR="00000000" w:rsidRPr="00000000">
        <w:rPr>
          <w:rtl w:val="0"/>
        </w:rPr>
      </w:r>
    </w:p>
    <w:bookmarkStart w:colFirst="0" w:colLast="0" w:name="ap8t3d7x1a95" w:id="133"/>
    <w:bookmarkEnd w:id="133"/>
    <w:p w:rsidR="00000000" w:rsidDel="00000000" w:rsidP="00000000" w:rsidRDefault="00000000" w:rsidRPr="00000000" w14:paraId="000006FB">
      <w:pPr>
        <w:numPr>
          <w:ilvl w:val="0"/>
          <w:numId w:val="20"/>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NPC 0501</w:t>
      </w:r>
      <w:r w:rsidDel="00000000" w:rsidR="00000000" w:rsidRPr="00000000">
        <w:rPr>
          <w:rFonts w:ascii="Times New Roman" w:cs="Times New Roman" w:eastAsia="Times New Roman" w:hAnsi="Times New Roman"/>
          <w:sz w:val="20"/>
          <w:szCs w:val="20"/>
          <w:rtl w:val="0"/>
        </w:rPr>
        <w:t xml:space="preserve"> [</w:t>
      </w:r>
      <w:hyperlink r:id="rId438">
        <w:r w:rsidDel="00000000" w:rsidR="00000000" w:rsidRPr="00000000">
          <w:rPr>
            <w:rFonts w:ascii="Times New Roman" w:cs="Times New Roman" w:eastAsia="Times New Roman" w:hAnsi="Times New Roman"/>
            <w:sz w:val="20"/>
            <w:szCs w:val="20"/>
            <w:rtl w:val="0"/>
          </w:rPr>
          <w:t xml:space="preserve">Lee Cancer '15</w:t>
        </w:r>
      </w:hyperlink>
      <w:r w:rsidDel="00000000" w:rsidR="00000000" w:rsidRPr="00000000">
        <w:rPr>
          <w:rtl w:val="0"/>
        </w:rPr>
        <w:t xml:space="preserve">,</w:t>
      </w:r>
      <w:r w:rsidDel="00000000" w:rsidR="00000000" w:rsidRPr="00000000">
        <w:rPr>
          <w:rtl w:val="0"/>
        </w:rPr>
        <w:t xml:space="preserve"> </w:t>
      </w:r>
      <w:hyperlink r:id="rId439">
        <w:r w:rsidDel="00000000" w:rsidR="00000000" w:rsidRPr="00000000">
          <w:rPr>
            <w:rtl w:val="0"/>
          </w:rPr>
          <w:t xml:space="preserve">'20</w:t>
        </w:r>
      </w:hyperlink>
      <w:r w:rsidDel="00000000" w:rsidR="00000000" w:rsidRPr="00000000">
        <w:rPr>
          <w:rFonts w:ascii="Cardo" w:cs="Cardo" w:eastAsia="Cardo" w:hAnsi="Cardo"/>
          <w:sz w:val="20"/>
          <w:szCs w:val="20"/>
          <w:rtl w:val="0"/>
        </w:rPr>
        <w:t xml:space="preserve">]: 6 arm trial. 1) CTX→ CCRT vs. CCRT→ CTX 2) PX vs. PF chemo 3) AFX vs. STD.</w:t>
        <w:br w:type="textWrapping"/>
        <w:t xml:space="preserve">Suggestion of feasibility to replace 5-FU with capecitabine, but further validation is required. Neither changing the chemotherapy sequence </w:t>
      </w:r>
      <w:r w:rsidDel="00000000" w:rsidR="00000000" w:rsidRPr="00000000">
        <w:rPr>
          <w:rtl w:val="0"/>
        </w:rPr>
        <w:t xml:space="preserve">nor AFX improved treatment outcome. For patients irradiated using conventional fractionation, changing the chemo sequence to induction, particularly when using induction cisplatin and capecitabine, potentially could improve efficacy without an adverse impact on late toxicity.</w:t>
      </w:r>
      <w:r w:rsidDel="00000000" w:rsidR="00000000" w:rsidRPr="00000000">
        <w:rPr>
          <w:rtl w:val="0"/>
        </w:rPr>
      </w:r>
    </w:p>
    <w:p w:rsidR="00000000" w:rsidDel="00000000" w:rsidP="00000000" w:rsidRDefault="00000000" w:rsidRPr="00000000" w14:paraId="000006FC">
      <w:pPr>
        <w:spacing w:line="240" w:lineRule="auto"/>
        <w:ind w:left="720" w:firstLine="0"/>
        <w:rPr>
          <w:sz w:val="20"/>
          <w:szCs w:val="20"/>
        </w:rPr>
      </w:pPr>
      <w:r w:rsidDel="00000000" w:rsidR="00000000" w:rsidRPr="00000000">
        <w:rPr>
          <w:sz w:val="20"/>
          <w:szCs w:val="20"/>
          <w:rtl w:val="0"/>
        </w:rPr>
        <w:t xml:space="preserve">"Accelerated fractionation is not recommended for </w:t>
      </w:r>
      <w:r w:rsidDel="00000000" w:rsidR="00000000" w:rsidRPr="00000000">
        <w:rPr>
          <w:rtl w:val="0"/>
        </w:rPr>
        <w:t xml:space="preserve">patients </w:t>
      </w:r>
      <w:r w:rsidDel="00000000" w:rsidR="00000000" w:rsidRPr="00000000">
        <w:rPr>
          <w:sz w:val="20"/>
          <w:szCs w:val="20"/>
          <w:rtl w:val="0"/>
        </w:rPr>
        <w:t xml:space="preserve">with NPC who are receiving CCRT"</w:t>
      </w:r>
    </w:p>
    <w:p w:rsidR="00000000" w:rsidDel="00000000" w:rsidP="00000000" w:rsidRDefault="00000000" w:rsidRPr="00000000" w14:paraId="000006FD">
      <w:pPr>
        <w:numPr>
          <w:ilvl w:val="1"/>
          <w:numId w:val="20"/>
        </w:numPr>
        <w:spacing w:line="240" w:lineRule="auto"/>
        <w:ind w:left="1440" w:hanging="360"/>
        <w:rPr>
          <w:rFonts w:ascii="Times New Roman" w:cs="Times New Roman" w:eastAsia="Times New Roman" w:hAnsi="Times New Roman"/>
          <w:sz w:val="20"/>
          <w:szCs w:val="20"/>
        </w:rPr>
      </w:pPr>
      <w:r w:rsidDel="00000000" w:rsidR="00000000" w:rsidRPr="00000000">
        <w:rPr>
          <w:rtl w:val="0"/>
        </w:rPr>
        <w:t xml:space="preserve">803 </w:t>
      </w:r>
      <w:r w:rsidDel="00000000" w:rsidR="00000000" w:rsidRPr="00000000">
        <w:rPr>
          <w:rFonts w:ascii="Times New Roman" w:cs="Times New Roman" w:eastAsia="Times New Roman" w:hAnsi="Times New Roman"/>
          <w:sz w:val="20"/>
          <w:szCs w:val="20"/>
          <w:rtl w:val="0"/>
        </w:rPr>
        <w:t xml:space="preserve">pts. Stage III-IVB. Non-keratinizing. 2006-2012. </w:t>
      </w:r>
    </w:p>
    <w:p w:rsidR="00000000" w:rsidDel="00000000" w:rsidP="00000000" w:rsidRDefault="00000000" w:rsidRPr="00000000" w14:paraId="000006FE">
      <w:pPr>
        <w:numPr>
          <w:ilvl w:val="2"/>
          <w:numId w:val="20"/>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PX = CDDP + Xeloda; PF = CDDP + 5-FU.</w:t>
      </w:r>
    </w:p>
    <w:p w:rsidR="00000000" w:rsidDel="00000000" w:rsidP="00000000" w:rsidRDefault="00000000" w:rsidRPr="00000000" w14:paraId="000006FF">
      <w:pPr>
        <w:numPr>
          <w:ilvl w:val="1"/>
          <w:numId w:val="20"/>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3y preliminary results suggest no benefit from switching concurrent-adjuvant to induction-adjuvant, PX with less toxicity, and no benefit but higher toxicity with AFX.</w:t>
      </w:r>
      <w:r w:rsidDel="00000000" w:rsidR="00000000" w:rsidRPr="00000000">
        <w:rPr>
          <w:rtl w:val="0"/>
        </w:rPr>
      </w:r>
    </w:p>
    <w:p w:rsidR="00000000" w:rsidDel="00000000" w:rsidP="00000000" w:rsidRDefault="00000000" w:rsidRPr="00000000" w14:paraId="00000700">
      <w:pPr>
        <w:numPr>
          <w:ilvl w:val="0"/>
          <w:numId w:val="20"/>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Sun Induction Trial</w:t>
      </w:r>
      <w:r w:rsidDel="00000000" w:rsidR="00000000" w:rsidRPr="00000000">
        <w:rPr>
          <w:rFonts w:ascii="Times New Roman" w:cs="Times New Roman" w:eastAsia="Times New Roman" w:hAnsi="Times New Roman"/>
          <w:sz w:val="20"/>
          <w:szCs w:val="20"/>
          <w:rtl w:val="0"/>
        </w:rPr>
        <w:t xml:space="preserve"> [</w:t>
      </w:r>
      <w:hyperlink r:id="rId440">
        <w:r w:rsidDel="00000000" w:rsidR="00000000" w:rsidRPr="00000000">
          <w:rPr>
            <w:rFonts w:ascii="Times New Roman" w:cs="Times New Roman" w:eastAsia="Times New Roman" w:hAnsi="Times New Roman"/>
            <w:sz w:val="20"/>
            <w:szCs w:val="20"/>
            <w:rtl w:val="0"/>
          </w:rPr>
          <w:t xml:space="preserve">Sun Lanc Onc '16</w:t>
        </w:r>
      </w:hyperlink>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Cardo" w:cs="Cardo" w:eastAsia="Cardo" w:hAnsi="Cardo"/>
          <w:b w:val="1"/>
          <w:sz w:val="20"/>
          <w:szCs w:val="20"/>
          <w:rtl w:val="0"/>
        </w:rPr>
        <w:t xml:space="preserve">± TPF→ CCRT</w:t>
      </w: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701">
      <w:pPr>
        <w:spacing w:line="240" w:lineRule="auto"/>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Induction has FFS benefit, but not compared to [</w:t>
      </w:r>
      <w:hyperlink w:anchor="1yz7r948tu1c">
        <w:r w:rsidDel="00000000" w:rsidR="00000000" w:rsidRPr="00000000">
          <w:rPr>
            <w:rFonts w:ascii="Times New Roman" w:cs="Times New Roman" w:eastAsia="Times New Roman" w:hAnsi="Times New Roman"/>
            <w:sz w:val="20"/>
            <w:szCs w:val="20"/>
            <w:rtl w:val="0"/>
          </w:rPr>
          <w:t xml:space="preserve">Al-Sarraf</w:t>
        </w:r>
      </w:hyperlink>
      <w:r w:rsidDel="00000000" w:rsidR="00000000" w:rsidRPr="00000000">
        <w:rPr>
          <w:rtl w:val="0"/>
        </w:rPr>
        <w:t xml:space="preserve">]</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Cardo" w:cs="Cardo" w:eastAsia="Cardo" w:hAnsi="Cardo"/>
          <w:rtl w:val="0"/>
        </w:rPr>
        <w:t xml:space="preserve">(i.e. CCRT→ adjuvant chemo)</w:t>
      </w:r>
      <w:r w:rsidDel="00000000" w:rsidR="00000000" w:rsidRPr="00000000">
        <w:rPr>
          <w:rFonts w:ascii="Times New Roman" w:cs="Times New Roman" w:eastAsia="Times New Roman" w:hAnsi="Times New Roman"/>
          <w:sz w:val="20"/>
          <w:szCs w:val="20"/>
          <w:rtl w:val="0"/>
        </w:rPr>
        <w:t xml:space="preserve">. Long</w:t>
      </w:r>
      <w:r w:rsidDel="00000000" w:rsidR="00000000" w:rsidRPr="00000000">
        <w:rPr>
          <w:rtl w:val="0"/>
        </w:rPr>
        <w:t xml:space="preserve">er term followup needed.</w:t>
      </w:r>
      <w:r w:rsidDel="00000000" w:rsidR="00000000" w:rsidRPr="00000000">
        <w:rPr>
          <w:rtl w:val="0"/>
        </w:rPr>
      </w:r>
    </w:p>
    <w:p w:rsidR="00000000" w:rsidDel="00000000" w:rsidP="00000000" w:rsidRDefault="00000000" w:rsidRPr="00000000" w14:paraId="00000702">
      <w:pPr>
        <w:numPr>
          <w:ilvl w:val="1"/>
          <w:numId w:val="20"/>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480 pts. Stage III-IVB (except T3-4 N0). WHO III (Non-keratinizing).</w:t>
      </w:r>
    </w:p>
    <w:p w:rsidR="00000000" w:rsidDel="00000000" w:rsidP="00000000" w:rsidRDefault="00000000" w:rsidRPr="00000000" w14:paraId="00000703">
      <w:pPr>
        <w:numPr>
          <w:ilvl w:val="2"/>
          <w:numId w:val="20"/>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Induction: Docetaxel 60 d1, CDDP 60 d1, 5FU 600 d1-5 q3w x3c</w:t>
      </w:r>
    </w:p>
    <w:p w:rsidR="00000000" w:rsidDel="00000000" w:rsidP="00000000" w:rsidRDefault="00000000" w:rsidRPr="00000000" w14:paraId="00000704">
      <w:pPr>
        <w:numPr>
          <w:ilvl w:val="2"/>
          <w:numId w:val="20"/>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CCRT CDDP 100 q3w x3c.</w:t>
      </w:r>
      <w:r w:rsidDel="00000000" w:rsidR="00000000" w:rsidRPr="00000000">
        <w:rPr>
          <w:rtl w:val="0"/>
        </w:rPr>
      </w:r>
    </w:p>
    <w:p w:rsidR="00000000" w:rsidDel="00000000" w:rsidP="00000000" w:rsidRDefault="00000000" w:rsidRPr="00000000" w14:paraId="00000705">
      <w:pPr>
        <w:numPr>
          <w:ilvl w:val="1"/>
          <w:numId w:val="20"/>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3y FFS 70→ 78%. 3y OS 82→ 89%, 3y DMFS 82→ 89%. 3y LRF ~13→ 8% (p=0.12)</w:t>
      </w:r>
    </w:p>
    <w:p w:rsidR="00000000" w:rsidDel="00000000" w:rsidP="00000000" w:rsidRDefault="00000000" w:rsidRPr="00000000" w14:paraId="00000706">
      <w:pPr>
        <w:numPr>
          <w:ilvl w:val="1"/>
          <w:numId w:val="20"/>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Neutropenia 7→ 42%, leucopenia 17→ 41%, stomatitis 35→ 41%.</w:t>
      </w:r>
    </w:p>
    <w:bookmarkStart w:colFirst="0" w:colLast="0" w:name="358wunsjjhdd" w:id="134"/>
    <w:bookmarkEnd w:id="134"/>
    <w:p w:rsidR="00000000" w:rsidDel="00000000" w:rsidP="00000000" w:rsidRDefault="00000000" w:rsidRPr="00000000" w14:paraId="00000707">
      <w:pPr>
        <w:numPr>
          <w:ilvl w:val="0"/>
          <w:numId w:val="20"/>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Chinese Induction Chemo </w:t>
      </w:r>
      <w:r w:rsidDel="00000000" w:rsidR="00000000" w:rsidRPr="00000000">
        <w:rPr>
          <w:rFonts w:ascii="Times New Roman" w:cs="Times New Roman" w:eastAsia="Times New Roman" w:hAnsi="Times New Roman"/>
          <w:sz w:val="20"/>
          <w:szCs w:val="20"/>
          <w:rtl w:val="0"/>
        </w:rPr>
        <w:t xml:space="preserve">[</w:t>
      </w:r>
      <w:hyperlink r:id="rId441">
        <w:r w:rsidDel="00000000" w:rsidR="00000000" w:rsidRPr="00000000">
          <w:rPr>
            <w:rFonts w:ascii="Times New Roman" w:cs="Times New Roman" w:eastAsia="Times New Roman" w:hAnsi="Times New Roman"/>
            <w:sz w:val="20"/>
            <w:szCs w:val="20"/>
            <w:rtl w:val="0"/>
          </w:rPr>
          <w:t xml:space="preserve">Protocol (</w:t>
        </w:r>
      </w:hyperlink>
      <w:hyperlink r:id="rId442">
        <w:r w:rsidDel="00000000" w:rsidR="00000000" w:rsidRPr="00000000">
          <w:rPr>
            <w:rtl w:val="0"/>
          </w:rPr>
          <w:t xml:space="preserve">Appendix) Z</w:t>
        </w:r>
      </w:hyperlink>
      <w:hyperlink r:id="rId443">
        <w:r w:rsidDel="00000000" w:rsidR="00000000" w:rsidRPr="00000000">
          <w:rPr>
            <w:rFonts w:ascii="Times New Roman" w:cs="Times New Roman" w:eastAsia="Times New Roman" w:hAnsi="Times New Roman"/>
            <w:sz w:val="20"/>
            <w:szCs w:val="20"/>
            <w:rtl w:val="0"/>
          </w:rPr>
          <w:t xml:space="preserve">hang NEJM '19</w:t>
        </w:r>
      </w:hyperlink>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Cardo" w:cs="Cardo" w:eastAsia="Cardo" w:hAnsi="Cardo"/>
          <w:b w:val="1"/>
          <w:sz w:val="20"/>
          <w:szCs w:val="20"/>
          <w:rtl w:val="0"/>
        </w:rPr>
        <w:t xml:space="preserve">± GemCis q3w x3c→ CCRT with CDDP </w:t>
      </w:r>
      <w:r w:rsidDel="00000000" w:rsidR="00000000" w:rsidRPr="00000000">
        <w:rPr>
          <w:rFonts w:ascii="Times New Roman" w:cs="Times New Roman" w:eastAsia="Times New Roman" w:hAnsi="Times New Roman"/>
          <w:sz w:val="20"/>
          <w:szCs w:val="20"/>
          <w:rtl w:val="0"/>
        </w:rPr>
        <w:t xml:space="preserve">100 q3w.</w:t>
      </w:r>
    </w:p>
    <w:p w:rsidR="00000000" w:rsidDel="00000000" w:rsidP="00000000" w:rsidRDefault="00000000" w:rsidRPr="00000000" w14:paraId="00000708">
      <w:pPr>
        <w:spacing w:line="240" w:lineRule="auto"/>
        <w:ind w:left="720" w:firstLine="0"/>
        <w:rPr/>
      </w:pPr>
      <w:r w:rsidDel="00000000" w:rsidR="00000000" w:rsidRPr="00000000">
        <w:rPr>
          <w:rtl w:val="0"/>
        </w:rPr>
        <w:t xml:space="preserve">TBL</w:t>
      </w:r>
      <w:r w:rsidDel="00000000" w:rsidR="00000000" w:rsidRPr="00000000">
        <w:rPr>
          <w:rFonts w:ascii="Times New Roman" w:cs="Times New Roman" w:eastAsia="Times New Roman" w:hAnsi="Times New Roman"/>
          <w:sz w:val="20"/>
          <w:szCs w:val="20"/>
          <w:rtl w:val="0"/>
        </w:rPr>
        <w:t xml:space="preserve"> </w:t>
      </w:r>
      <w:hyperlink r:id="rId444">
        <w:r w:rsidDel="00000000" w:rsidR="00000000" w:rsidRPr="00000000">
          <w:rPr>
            <w:rFonts w:ascii="Times New Roman" w:cs="Times New Roman" w:eastAsia="Times New Roman" w:hAnsi="Times New Roman"/>
            <w:sz w:val="20"/>
            <w:szCs w:val="20"/>
            <w:vertAlign w:val="superscript"/>
            <w:rtl w:val="0"/>
          </w:rPr>
          <w:t xml:space="preserve">QS</w:t>
        </w:r>
      </w:hyperlink>
      <w:r w:rsidDel="00000000" w:rsidR="00000000" w:rsidRPr="00000000">
        <w:rPr>
          <w:rFonts w:ascii="Times New Roman" w:cs="Times New Roman" w:eastAsia="Times New Roman" w:hAnsi="Times New Roman"/>
          <w:sz w:val="20"/>
          <w:szCs w:val="20"/>
          <w:rtl w:val="0"/>
        </w:rPr>
        <w:t xml:space="preserve">: Induction gem/cis improves recurrence-free and overall survival in Chinese patients with advanced, non-keratinizing nasopharyngeal carcinoma.</w:t>
        <w:br w:type="textWrapping"/>
        <w:t xml:space="preserve">Critique: Did not </w:t>
      </w:r>
      <w:r w:rsidDel="00000000" w:rsidR="00000000" w:rsidRPr="00000000">
        <w:rPr>
          <w:rtl w:val="0"/>
        </w:rPr>
        <w:t xml:space="preserve">have WHO I patients, and was not compared to [</w:t>
      </w:r>
      <w:hyperlink w:anchor="1yz7r948tu1c">
        <w:r w:rsidDel="00000000" w:rsidR="00000000" w:rsidRPr="00000000">
          <w:rPr>
            <w:rtl w:val="0"/>
          </w:rPr>
          <w:t xml:space="preserve">Al-Sarraf</w:t>
        </w:r>
      </w:hyperlink>
      <w:r w:rsidDel="00000000" w:rsidR="00000000" w:rsidRPr="00000000">
        <w:rPr>
          <w:rFonts w:ascii="Cardo" w:cs="Cardo" w:eastAsia="Cardo" w:hAnsi="Cardo"/>
          <w:rtl w:val="0"/>
        </w:rPr>
        <w:t xml:space="preserve">] (i.e. CCRT→ adjuvant chemo). </w:t>
      </w:r>
    </w:p>
    <w:p w:rsidR="00000000" w:rsidDel="00000000" w:rsidP="00000000" w:rsidRDefault="00000000" w:rsidRPr="00000000" w14:paraId="00000709">
      <w:pPr>
        <w:spacing w:line="240" w:lineRule="auto"/>
        <w:ind w:left="720" w:firstLine="0"/>
        <w:rPr/>
      </w:pPr>
      <w:r w:rsidDel="00000000" w:rsidR="00000000" w:rsidRPr="00000000">
        <w:rPr>
          <w:rtl w:val="0"/>
        </w:rPr>
        <w:t xml:space="preserve">The retrospective [</w:t>
      </w:r>
      <w:hyperlink w:anchor="vnnr8cwpm1oq">
        <w:r w:rsidDel="00000000" w:rsidR="00000000" w:rsidRPr="00000000">
          <w:rPr>
            <w:rtl w:val="0"/>
          </w:rPr>
          <w:t xml:space="preserve">Real World Study</w:t>
        </w:r>
      </w:hyperlink>
      <w:r w:rsidDel="00000000" w:rsidR="00000000" w:rsidRPr="00000000">
        <w:rPr>
          <w:rtl w:val="0"/>
        </w:rPr>
        <w:t xml:space="preserve">] suggested a potential benefit in LRC for any chemotherapy in stage II disease.</w:t>
      </w:r>
    </w:p>
    <w:p w:rsidR="00000000" w:rsidDel="00000000" w:rsidP="00000000" w:rsidRDefault="00000000" w:rsidRPr="00000000" w14:paraId="0000070A">
      <w:pPr>
        <w:numPr>
          <w:ilvl w:val="1"/>
          <w:numId w:val="20"/>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480 pts. Stage III-IVB NKSqCC (likely mostly EBV associated). MFU 43 mo.</w:t>
      </w:r>
    </w:p>
    <w:p w:rsidR="00000000" w:rsidDel="00000000" w:rsidP="00000000" w:rsidRDefault="00000000" w:rsidRPr="00000000" w14:paraId="0000070B">
      <w:pPr>
        <w:numPr>
          <w:ilvl w:val="2"/>
          <w:numId w:val="20"/>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Induction: Gemcitabine 1g d1,8 and CDDP 80 d1 q3w x3c. </w:t>
      </w:r>
    </w:p>
    <w:p w:rsidR="00000000" w:rsidDel="00000000" w:rsidP="00000000" w:rsidRDefault="00000000" w:rsidRPr="00000000" w14:paraId="0000070C">
      <w:pPr>
        <w:numPr>
          <w:ilvl w:val="2"/>
          <w:numId w:val="20"/>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97% completed 3c of induction chemo.</w:t>
      </w:r>
    </w:p>
    <w:p w:rsidR="00000000" w:rsidDel="00000000" w:rsidP="00000000" w:rsidRDefault="00000000" w:rsidRPr="00000000" w14:paraId="0000070D">
      <w:pPr>
        <w:numPr>
          <w:ilvl w:val="1"/>
          <w:numId w:val="20"/>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ORR 95%.</w:t>
      </w:r>
    </w:p>
    <w:p w:rsidR="00000000" w:rsidDel="00000000" w:rsidP="00000000" w:rsidRDefault="00000000" w:rsidRPr="00000000" w14:paraId="0000070E">
      <w:pPr>
        <w:numPr>
          <w:ilvl w:val="1"/>
          <w:numId w:val="20"/>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3y RFS 77→ 85%.</w:t>
      </w:r>
    </w:p>
    <w:p w:rsidR="00000000" w:rsidDel="00000000" w:rsidP="00000000" w:rsidRDefault="00000000" w:rsidRPr="00000000" w14:paraId="0000070F">
      <w:pPr>
        <w:numPr>
          <w:ilvl w:val="1"/>
          <w:numId w:val="20"/>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3y OS 90→ 95%.</w:t>
      </w:r>
    </w:p>
    <w:p w:rsidR="00000000" w:rsidDel="00000000" w:rsidP="00000000" w:rsidRDefault="00000000" w:rsidRPr="00000000" w14:paraId="00000710">
      <w:pPr>
        <w:numPr>
          <w:ilvl w:val="1"/>
          <w:numId w:val="20"/>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Acute G3+ toxicity 55→ 75%. Late G3-4 toxicity 11→ 9%.</w:t>
      </w:r>
    </w:p>
    <w:p w:rsidR="00000000" w:rsidDel="00000000" w:rsidP="00000000" w:rsidRDefault="00000000" w:rsidRPr="00000000" w14:paraId="00000711">
      <w:pPr>
        <w:numPr>
          <w:ilvl w:val="1"/>
          <w:numId w:val="20"/>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Both RFS and OS </w:t>
      </w:r>
      <w:r w:rsidDel="00000000" w:rsidR="00000000" w:rsidRPr="00000000">
        <w:rPr>
          <w:rtl w:val="0"/>
        </w:rPr>
        <w:t xml:space="preserve">outcomes are likely</w:t>
      </w:r>
      <w:r w:rsidDel="00000000" w:rsidR="00000000" w:rsidRPr="00000000">
        <w:rPr>
          <w:rFonts w:ascii="Times New Roman" w:cs="Times New Roman" w:eastAsia="Times New Roman" w:hAnsi="Times New Roman"/>
          <w:sz w:val="20"/>
          <w:szCs w:val="20"/>
          <w:rtl w:val="0"/>
        </w:rPr>
        <w:t xml:space="preserve"> driven by improvements in distant recurrence rates.</w:t>
      </w:r>
    </w:p>
    <w:p w:rsidR="00000000" w:rsidDel="00000000" w:rsidP="00000000" w:rsidRDefault="00000000" w:rsidRPr="00000000" w14:paraId="00000712">
      <w:pPr>
        <w:spacing w:line="240" w:lineRule="auto"/>
        <w:ind w:left="0" w:firstLine="0"/>
        <w:rPr>
          <w:b w:val="1"/>
        </w:rPr>
      </w:pPr>
      <w:r w:rsidDel="00000000" w:rsidR="00000000" w:rsidRPr="00000000">
        <w:rPr>
          <w:rtl w:val="0"/>
        </w:rPr>
      </w:r>
    </w:p>
    <w:p w:rsidR="00000000" w:rsidDel="00000000" w:rsidP="00000000" w:rsidRDefault="00000000" w:rsidRPr="00000000" w14:paraId="00000713">
      <w:pPr>
        <w:pStyle w:val="Heading2"/>
        <w:ind w:left="0" w:firstLine="0"/>
        <w:rPr/>
      </w:pPr>
      <w:bookmarkStart w:colFirst="0" w:colLast="0" w:name="_91972crlxgx3" w:id="135"/>
      <w:bookmarkEnd w:id="135"/>
      <w:hyperlink w:anchor="_pedvj1fx7qn">
        <w:r w:rsidDel="00000000" w:rsidR="00000000" w:rsidRPr="00000000">
          <w:rPr>
            <w:rtl w:val="0"/>
          </w:rPr>
          <w:t xml:space="preserve">IMRT and adaptive replanning</w:t>
        </w:r>
      </w:hyperlink>
      <w:r w:rsidDel="00000000" w:rsidR="00000000" w:rsidRPr="00000000">
        <w:rPr>
          <w:rtl w:val="0"/>
        </w:rPr>
      </w:r>
    </w:p>
    <w:p w:rsidR="00000000" w:rsidDel="00000000" w:rsidP="00000000" w:rsidRDefault="00000000" w:rsidRPr="00000000" w14:paraId="00000714">
      <w:pPr>
        <w:numPr>
          <w:ilvl w:val="0"/>
          <w:numId w:val="20"/>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Modern series utilizing IMRT have excellent LRC w </w:t>
      </w:r>
      <w:ins w:author="Jared Deck" w:id="0" w:date="2020-06-15T12:11:06Z">
        <w:r w:rsidDel="00000000" w:rsidR="00000000" w:rsidRPr="00000000">
          <w:rPr>
            <w:rFonts w:ascii="Times New Roman" w:cs="Times New Roman" w:eastAsia="Times New Roman" w:hAnsi="Times New Roman"/>
            <w:sz w:val="20"/>
            <w:szCs w:val="20"/>
            <w:rtl w:val="0"/>
          </w:rPr>
          <w:t xml:space="preserve">022</w:t>
        </w:r>
      </w:ins>
      <w:r w:rsidDel="00000000" w:rsidR="00000000" w:rsidRPr="00000000">
        <w:rPr>
          <w:rFonts w:ascii="Times New Roman" w:cs="Times New Roman" w:eastAsia="Times New Roman" w:hAnsi="Times New Roman"/>
          <w:sz w:val="20"/>
          <w:szCs w:val="20"/>
          <w:rtl w:val="0"/>
        </w:rPr>
        <w:t xml:space="preserve">major pattern of </w:t>
      </w:r>
      <w:r w:rsidDel="00000000" w:rsidR="00000000" w:rsidRPr="00000000">
        <w:rPr>
          <w:rtl w:val="0"/>
        </w:rPr>
        <w:t xml:space="preserve">failure is distant</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i w:val="1"/>
          <w:sz w:val="20"/>
          <w:szCs w:val="20"/>
          <w:rtl w:val="0"/>
        </w:rPr>
        <w:t xml:space="preserve">More role for adjuvant chemo?</w:t>
      </w:r>
    </w:p>
    <w:p w:rsidR="00000000" w:rsidDel="00000000" w:rsidP="00000000" w:rsidRDefault="00000000" w:rsidRPr="00000000" w14:paraId="00000715">
      <w:pPr>
        <w:numPr>
          <w:ilvl w:val="0"/>
          <w:numId w:val="20"/>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Many single institution studies demonstrate favorable outcomes, less severe xerostomia, improved salivary flow rate, decreased mean parotid dose.   feeling of recovery not significantly different.</w:t>
      </w:r>
      <w:r w:rsidDel="00000000" w:rsidR="00000000" w:rsidRPr="00000000">
        <w:rPr>
          <w:rtl w:val="0"/>
        </w:rPr>
      </w:r>
    </w:p>
    <w:bookmarkStart w:colFirst="0" w:colLast="0" w:name="1s01ns9udsv6" w:id="136"/>
    <w:bookmarkEnd w:id="136"/>
    <w:p w:rsidR="00000000" w:rsidDel="00000000" w:rsidP="00000000" w:rsidRDefault="00000000" w:rsidRPr="00000000" w14:paraId="00000716">
      <w:pPr>
        <w:numPr>
          <w:ilvl w:val="0"/>
          <w:numId w:val="20"/>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RTOG 0225 </w:t>
      </w:r>
      <w:hyperlink r:id="rId445">
        <w:r w:rsidDel="00000000" w:rsidR="00000000" w:rsidRPr="00000000">
          <w:rPr>
            <w:rFonts w:ascii="Times New Roman" w:cs="Times New Roman" w:eastAsia="Times New Roman" w:hAnsi="Times New Roman"/>
            <w:sz w:val="20"/>
            <w:szCs w:val="20"/>
            <w:rtl w:val="0"/>
          </w:rPr>
          <w:t xml:space="preserve">[Lee JCO '09]</w:t>
        </w:r>
      </w:hyperlink>
      <w:r w:rsidDel="00000000" w:rsidR="00000000" w:rsidRPr="00000000">
        <w:rPr>
          <w:rFonts w:ascii="Times New Roman" w:cs="Times New Roman" w:eastAsia="Times New Roman" w:hAnsi="Times New Roman"/>
          <w:sz w:val="20"/>
          <w:szCs w:val="20"/>
          <w:rtl w:val="0"/>
        </w:rPr>
        <w:t xml:space="preserve">:</w:t>
      </w:r>
      <w:r w:rsidDel="00000000" w:rsidR="00000000" w:rsidRPr="00000000">
        <w:rPr>
          <w:rFonts w:ascii="Times New Roman" w:cs="Times New Roman" w:eastAsia="Times New Roman" w:hAnsi="Times New Roman"/>
          <w:b w:val="1"/>
          <w:sz w:val="20"/>
          <w:szCs w:val="20"/>
          <w:rtl w:val="0"/>
        </w:rPr>
        <w:t xml:space="preserve"> Phase II</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IMRT 70/33 ± chemo</w:t>
      </w:r>
      <w:r w:rsidDel="00000000" w:rsidR="00000000" w:rsidRPr="00000000">
        <w:rPr>
          <w:rFonts w:ascii="Times New Roman" w:cs="Times New Roman" w:eastAsia="Times New Roman" w:hAnsi="Times New Roman"/>
          <w:sz w:val="20"/>
          <w:szCs w:val="20"/>
          <w:rtl w:val="0"/>
        </w:rPr>
        <w:t xml:space="preserve">. </w:t>
        <w:br w:type="textWrapping"/>
      </w:r>
      <w:r w:rsidDel="00000000" w:rsidR="00000000" w:rsidRPr="00000000">
        <w:rPr>
          <w:rFonts w:ascii="Times New Roman" w:cs="Times New Roman" w:eastAsia="Times New Roman" w:hAnsi="Times New Roman"/>
          <w:sz w:val="20"/>
          <w:szCs w:val="20"/>
          <w:rtl w:val="0"/>
        </w:rPr>
        <w:t xml:space="preserve">IMRT with SIB (2.12</w:t>
      </w:r>
      <w:r w:rsidDel="00000000" w:rsidR="00000000" w:rsidRPr="00000000">
        <w:rPr>
          <w:rtl w:val="0"/>
        </w:rPr>
        <w:t xml:space="preserve"> Gy) </w:t>
      </w:r>
      <w:r w:rsidDel="00000000" w:rsidR="00000000" w:rsidRPr="00000000">
        <w:rPr>
          <w:rFonts w:ascii="Times New Roman" w:cs="Times New Roman" w:eastAsia="Times New Roman" w:hAnsi="Times New Roman"/>
          <w:sz w:val="20"/>
          <w:szCs w:val="20"/>
          <w:rtl w:val="0"/>
        </w:rPr>
        <w:t xml:space="preserve">feasible, excellent LC and very low G3 xerostomia.</w:t>
      </w:r>
      <w:r w:rsidDel="00000000" w:rsidR="00000000" w:rsidRPr="00000000">
        <w:rPr>
          <w:rFonts w:ascii="Times New Roman" w:cs="Times New Roman" w:eastAsia="Times New Roman" w:hAnsi="Times New Roman"/>
          <w:i w:val="1"/>
          <w:sz w:val="20"/>
          <w:szCs w:val="20"/>
          <w:rtl w:val="0"/>
        </w:rPr>
        <w:br w:type="textWrapping"/>
      </w:r>
      <w:r w:rsidDel="00000000" w:rsidR="00000000" w:rsidRPr="00000000">
        <w:rPr>
          <w:rFonts w:ascii="Times New Roman" w:cs="Times New Roman" w:eastAsia="Times New Roman" w:hAnsi="Times New Roman"/>
          <w:sz w:val="20"/>
          <w:szCs w:val="20"/>
          <w:rtl w:val="0"/>
        </w:rPr>
        <w:t xml:space="preserve">Conclusion: IMRT is shown to be safe and with decreased toxicity compared to 3D RT historical controls.</w:t>
      </w:r>
    </w:p>
    <w:p w:rsidR="00000000" w:rsidDel="00000000" w:rsidP="00000000" w:rsidRDefault="00000000" w:rsidRPr="00000000" w14:paraId="00000717">
      <w:pPr>
        <w:numPr>
          <w:ilvl w:val="1"/>
          <w:numId w:val="20"/>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68 pts. Stage I-IVB NPC, nearly all WHO 2/3. MFU 2.6y.</w:t>
      </w:r>
    </w:p>
    <w:p w:rsidR="00000000" w:rsidDel="00000000" w:rsidP="00000000" w:rsidRDefault="00000000" w:rsidRPr="00000000" w14:paraId="00000718">
      <w:pPr>
        <w:numPr>
          <w:ilvl w:val="1"/>
          <w:numId w:val="20"/>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PTV1_70 (2.12 Gy), PTV2_59.4 Gy (1.8 Gy), ± PTV3_50.4 to lower neck (1.53 Gy).</w:t>
      </w:r>
    </w:p>
    <w:p w:rsidR="00000000" w:rsidDel="00000000" w:rsidP="00000000" w:rsidRDefault="00000000" w:rsidRPr="00000000" w14:paraId="00000719">
      <w:pPr>
        <w:numPr>
          <w:ilvl w:val="2"/>
          <w:numId w:val="20"/>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CTV_</w:t>
      </w:r>
      <w:r w:rsidDel="00000000" w:rsidR="00000000" w:rsidRPr="00000000">
        <w:rPr>
          <w:rFonts w:ascii="Times New Roman" w:cs="Times New Roman" w:eastAsia="Times New Roman" w:hAnsi="Times New Roman"/>
          <w:b w:val="1"/>
          <w:sz w:val="20"/>
          <w:szCs w:val="20"/>
          <w:rtl w:val="0"/>
        </w:rPr>
        <w:t xml:space="preserve">69.96</w:t>
      </w:r>
      <w:r w:rsidDel="00000000" w:rsidR="00000000" w:rsidRPr="00000000">
        <w:rPr>
          <w:rFonts w:ascii="Times New Roman" w:cs="Times New Roman" w:eastAsia="Times New Roman" w:hAnsi="Times New Roman"/>
          <w:sz w:val="20"/>
          <w:szCs w:val="20"/>
          <w:rtl w:val="0"/>
        </w:rPr>
        <w:t xml:space="preserve"> = GTV (including involved nodes) + 5mm. </w:t>
      </w:r>
    </w:p>
    <w:p w:rsidR="00000000" w:rsidDel="00000000" w:rsidP="00000000" w:rsidRDefault="00000000" w:rsidRPr="00000000" w14:paraId="0000071A">
      <w:pPr>
        <w:numPr>
          <w:ilvl w:val="2"/>
          <w:numId w:val="20"/>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CTV_</w:t>
      </w:r>
      <w:r w:rsidDel="00000000" w:rsidR="00000000" w:rsidRPr="00000000">
        <w:rPr>
          <w:rFonts w:ascii="Times New Roman" w:cs="Times New Roman" w:eastAsia="Times New Roman" w:hAnsi="Times New Roman"/>
          <w:b w:val="1"/>
          <w:sz w:val="20"/>
          <w:szCs w:val="20"/>
          <w:rtl w:val="0"/>
        </w:rPr>
        <w:t xml:space="preserve">59.4</w:t>
      </w:r>
      <w:r w:rsidDel="00000000" w:rsidR="00000000" w:rsidRPr="00000000">
        <w:rPr>
          <w:rFonts w:ascii="Times New Roman" w:cs="Times New Roman" w:eastAsia="Times New Roman" w:hAnsi="Times New Roman"/>
          <w:sz w:val="20"/>
          <w:szCs w:val="20"/>
          <w:rtl w:val="0"/>
        </w:rPr>
        <w:t xml:space="preserve"> = CTV70 + 5mm plus areas at risk for microscopic involvement, including entire NPX, Rouverie's nodes, skull base, entire clivus, PPF, parapharyngeal space, sphenoid sinus, posterior third of NC/MS including the PPF, and levels I-V nodal regions.</w:t>
      </w:r>
    </w:p>
    <w:p w:rsidR="00000000" w:rsidDel="00000000" w:rsidP="00000000" w:rsidRDefault="00000000" w:rsidRPr="00000000" w14:paraId="0000071B">
      <w:pPr>
        <w:numPr>
          <w:ilvl w:val="2"/>
          <w:numId w:val="20"/>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OAR: Limit OC/ON to 54 Gy or 1% of PTV not &gt; 60 Gy. Mean parotid dose </w:t>
      </w:r>
      <w:r w:rsidDel="00000000" w:rsidR="00000000" w:rsidRPr="00000000">
        <w:rPr>
          <w:rFonts w:ascii="Times New Roman" w:cs="Times New Roman" w:eastAsia="Times New Roman" w:hAnsi="Times New Roman"/>
          <w:b w:val="1"/>
          <w:sz w:val="20"/>
          <w:szCs w:val="20"/>
          <w:rtl w:val="0"/>
        </w:rPr>
        <w:t xml:space="preserve">&lt; 26 Gy</w:t>
      </w:r>
      <w:r w:rsidDel="00000000" w:rsidR="00000000" w:rsidRPr="00000000">
        <w:rPr>
          <w:rFonts w:ascii="Times New Roman" w:cs="Times New Roman" w:eastAsia="Times New Roman" w:hAnsi="Times New Roman"/>
          <w:sz w:val="20"/>
          <w:szCs w:val="20"/>
          <w:rtl w:val="0"/>
        </w:rPr>
        <w:t xml:space="preserve"> (achieved in at least one gland), or at least 20cc combined volume &lt; 20 Gy or at least 50% of 1 gland &lt; 30 Gy. </w:t>
      </w:r>
    </w:p>
    <w:p w:rsidR="00000000" w:rsidDel="00000000" w:rsidP="00000000" w:rsidRDefault="00000000" w:rsidRPr="00000000" w14:paraId="0000071C">
      <w:pPr>
        <w:numPr>
          <w:ilvl w:val="2"/>
          <w:numId w:val="20"/>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PTV margin 3-5 mm, with the option to reduce to 1 mm at the brainstem.</w:t>
      </w:r>
    </w:p>
    <w:p w:rsidR="00000000" w:rsidDel="00000000" w:rsidP="00000000" w:rsidRDefault="00000000" w:rsidRPr="00000000" w14:paraId="0000071D">
      <w:pPr>
        <w:numPr>
          <w:ilvl w:val="2"/>
          <w:numId w:val="20"/>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For stage T1-2 N0, level 1 and/or SM LN can be omitted.</w:t>
      </w:r>
    </w:p>
    <w:p w:rsidR="00000000" w:rsidDel="00000000" w:rsidP="00000000" w:rsidRDefault="00000000" w:rsidRPr="00000000" w14:paraId="0000071E">
      <w:pPr>
        <w:numPr>
          <w:ilvl w:val="1"/>
          <w:numId w:val="20"/>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2y LPFS 93%, 2y RPFS 91%, 2y LRPFS 89%, 2y DMFS 85%.</w:t>
      </w:r>
    </w:p>
    <w:p w:rsidR="00000000" w:rsidDel="00000000" w:rsidP="00000000" w:rsidRDefault="00000000" w:rsidRPr="00000000" w14:paraId="0000071F">
      <w:pPr>
        <w:numPr>
          <w:ilvl w:val="1"/>
          <w:numId w:val="20"/>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2y PFS 73%, 2y OS 80%.</w:t>
      </w:r>
    </w:p>
    <w:p w:rsidR="00000000" w:rsidDel="00000000" w:rsidP="00000000" w:rsidRDefault="00000000" w:rsidRPr="00000000" w14:paraId="00000720">
      <w:pPr>
        <w:numPr>
          <w:ilvl w:val="1"/>
          <w:numId w:val="20"/>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Acute G4 mucositis 4.4%. Worst late G3: esophagus (5%), mucous membranes (3%), xerostomia (3%).</w:t>
      </w:r>
    </w:p>
    <w:p w:rsidR="00000000" w:rsidDel="00000000" w:rsidP="00000000" w:rsidRDefault="00000000" w:rsidRPr="00000000" w14:paraId="00000721">
      <w:pPr>
        <w:numPr>
          <w:ilvl w:val="2"/>
          <w:numId w:val="20"/>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G2 xerostomia at 1y from the start of IMRT of 14%.</w:t>
      </w:r>
    </w:p>
    <w:bookmarkStart w:colFirst="0" w:colLast="0" w:name="v39fd7e6h0ue" w:id="137"/>
    <w:bookmarkEnd w:id="137"/>
    <w:p w:rsidR="00000000" w:rsidDel="00000000" w:rsidP="00000000" w:rsidRDefault="00000000" w:rsidRPr="00000000" w14:paraId="00000722">
      <w:pPr>
        <w:numPr>
          <w:ilvl w:val="0"/>
          <w:numId w:val="20"/>
        </w:numPr>
        <w:spacing w:line="240" w:lineRule="auto"/>
        <w:rPr>
          <w:u w:val="none"/>
        </w:rPr>
      </w:pPr>
      <w:r w:rsidDel="00000000" w:rsidR="00000000" w:rsidRPr="00000000">
        <w:rPr>
          <w:b w:val="1"/>
          <w:rtl w:val="0"/>
        </w:rPr>
        <w:t xml:space="preserve">RTOG 0615</w:t>
      </w:r>
      <w:r w:rsidDel="00000000" w:rsidR="00000000" w:rsidRPr="00000000">
        <w:rPr>
          <w:rtl w:val="0"/>
        </w:rPr>
        <w:t xml:space="preserve"> [</w:t>
      </w:r>
      <w:hyperlink r:id="rId446">
        <w:r w:rsidDel="00000000" w:rsidR="00000000" w:rsidRPr="00000000">
          <w:rPr>
            <w:rtl w:val="0"/>
          </w:rPr>
          <w:t xml:space="preserve">Protocol</w:t>
        </w:r>
      </w:hyperlink>
      <w:r w:rsidDel="00000000" w:rsidR="00000000" w:rsidRPr="00000000">
        <w:rPr>
          <w:rtl w:val="0"/>
        </w:rPr>
        <w:t xml:space="preserve">, </w:t>
      </w:r>
      <w:hyperlink r:id="rId447">
        <w:r w:rsidDel="00000000" w:rsidR="00000000" w:rsidRPr="00000000">
          <w:rPr>
            <w:rtl w:val="0"/>
          </w:rPr>
          <w:t xml:space="preserve">Lee Lanc Onc '11</w:t>
        </w:r>
      </w:hyperlink>
      <w:r w:rsidDel="00000000" w:rsidR="00000000" w:rsidRPr="00000000">
        <w:rPr>
          <w:rtl w:val="0"/>
        </w:rPr>
        <w:t xml:space="preserve">]: Phase II. </w:t>
      </w:r>
      <w:r w:rsidDel="00000000" w:rsidR="00000000" w:rsidRPr="00000000">
        <w:rPr>
          <w:b w:val="1"/>
          <w:rtl w:val="0"/>
        </w:rPr>
        <w:t xml:space="preserve">IMRT 54-59.4-70/33 + CDDP 100 q3w x3c + Bevacizumab</w:t>
      </w:r>
      <w:r w:rsidDel="00000000" w:rsidR="00000000" w:rsidRPr="00000000">
        <w:rPr>
          <w:rtl w:val="0"/>
        </w:rPr>
        <w:t xml:space="preserve">.</w:t>
      </w:r>
    </w:p>
    <w:p w:rsidR="00000000" w:rsidDel="00000000" w:rsidP="00000000" w:rsidRDefault="00000000" w:rsidRPr="00000000" w14:paraId="00000723">
      <w:pPr>
        <w:numPr>
          <w:ilvl w:val="1"/>
          <w:numId w:val="20"/>
        </w:numPr>
        <w:spacing w:line="240" w:lineRule="auto"/>
        <w:ind w:left="1440" w:hanging="360"/>
        <w:rPr>
          <w:u w:val="none"/>
        </w:rPr>
      </w:pPr>
      <w:r w:rsidDel="00000000" w:rsidR="00000000" w:rsidRPr="00000000">
        <w:rPr>
          <w:rtl w:val="0"/>
        </w:rPr>
        <w:t xml:space="preserve">46 pts. Stage IIB-IVB. 2003-2009. MFU 2.5y.</w:t>
      </w:r>
    </w:p>
    <w:p w:rsidR="00000000" w:rsidDel="00000000" w:rsidP="00000000" w:rsidRDefault="00000000" w:rsidRPr="00000000" w14:paraId="00000724">
      <w:pPr>
        <w:numPr>
          <w:ilvl w:val="2"/>
          <w:numId w:val="20"/>
        </w:numPr>
        <w:ind w:left="2160" w:hanging="360"/>
      </w:pPr>
      <w:r w:rsidDel="00000000" w:rsidR="00000000" w:rsidRPr="00000000">
        <w:rPr>
          <w:rtl w:val="0"/>
        </w:rPr>
        <w:t xml:space="preserve">CTV_59.4: Clivus coverage differs from 02-25 in that anterior ½ to ⅔ clivus is included, whole if involved.</w:t>
      </w:r>
    </w:p>
    <w:p w:rsidR="00000000" w:rsidDel="00000000" w:rsidP="00000000" w:rsidRDefault="00000000" w:rsidRPr="00000000" w14:paraId="00000725">
      <w:pPr>
        <w:numPr>
          <w:ilvl w:val="1"/>
          <w:numId w:val="20"/>
        </w:numPr>
        <w:spacing w:line="240" w:lineRule="auto"/>
        <w:ind w:left="1440" w:hanging="360"/>
        <w:rPr>
          <w:u w:val="none"/>
        </w:rPr>
      </w:pPr>
      <w:r w:rsidDel="00000000" w:rsidR="00000000" w:rsidRPr="00000000">
        <w:rPr>
          <w:rtl w:val="0"/>
        </w:rPr>
        <w:t xml:space="preserve">2y LRPFS 84%. 2y DMFS 91%. 2y PFS 75%. 2y OS 91%. </w:t>
      </w:r>
    </w:p>
    <w:p w:rsidR="00000000" w:rsidDel="00000000" w:rsidP="00000000" w:rsidRDefault="00000000" w:rsidRPr="00000000" w14:paraId="00000726">
      <w:pPr>
        <w:numPr>
          <w:ilvl w:val="1"/>
          <w:numId w:val="20"/>
        </w:numPr>
        <w:spacing w:line="240" w:lineRule="auto"/>
        <w:ind w:left="1440" w:hanging="360"/>
        <w:rPr>
          <w:u w:val="none"/>
        </w:rPr>
      </w:pPr>
      <w:r w:rsidDel="00000000" w:rsidR="00000000" w:rsidRPr="00000000">
        <w:rPr>
          <w:rtl w:val="0"/>
        </w:rPr>
        <w:t xml:space="preserve">There were no G3-4 hemorrhages or G5 events in the first year (primary endpoint).</w:t>
      </w:r>
    </w:p>
    <w:p w:rsidR="00000000" w:rsidDel="00000000" w:rsidP="00000000" w:rsidRDefault="00000000" w:rsidRPr="00000000" w14:paraId="00000727">
      <w:pPr>
        <w:keepNext w:val="0"/>
        <w:keepLines w:val="0"/>
        <w:widowControl w:val="1"/>
        <w:numPr>
          <w:ilvl w:val="0"/>
          <w:numId w:val="2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1"/>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sz w:val="20"/>
          <w:szCs w:val="20"/>
          <w:rtl w:val="0"/>
        </w:rPr>
        <w:t xml:space="preserve">Adaptive replanning during IMRT </w:t>
      </w:r>
      <w:r w:rsidDel="00000000" w:rsidR="00000000" w:rsidRPr="00000000">
        <w:rPr>
          <w:rFonts w:ascii="Times New Roman" w:cs="Times New Roman" w:eastAsia="Times New Roman" w:hAnsi="Times New Roman"/>
          <w:sz w:val="20"/>
          <w:szCs w:val="20"/>
          <w:rtl w:val="0"/>
        </w:rPr>
        <w:t xml:space="preserve">[</w:t>
      </w:r>
      <w:hyperlink r:id="rId448">
        <w:r w:rsidDel="00000000" w:rsidR="00000000" w:rsidRPr="00000000">
          <w:rPr>
            <w:rFonts w:ascii="Times New Roman" w:cs="Times New Roman" w:eastAsia="Times New Roman" w:hAnsi="Times New Roman"/>
            <w:sz w:val="20"/>
            <w:szCs w:val="20"/>
            <w:rtl w:val="0"/>
          </w:rPr>
          <w:t xml:space="preserve">Yang IJROBP '13</w:t>
        </w:r>
      </w:hyperlink>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 Adaptive replanning</w:t>
      </w:r>
      <w:r w:rsidDel="00000000" w:rsidR="00000000" w:rsidRPr="00000000">
        <w:rPr>
          <w:rFonts w:ascii="Times New Roman" w:cs="Times New Roman" w:eastAsia="Times New Roman" w:hAnsi="Times New Roman"/>
          <w:sz w:val="20"/>
          <w:szCs w:val="20"/>
          <w:rtl w:val="0"/>
        </w:rPr>
        <w:t xml:space="preserve">. </w:t>
        <w:br w:type="textWrapping"/>
      </w:r>
      <w:r w:rsidDel="00000000" w:rsidR="00000000" w:rsidRPr="00000000">
        <w:rPr>
          <w:rFonts w:ascii="Times New Roman" w:cs="Times New Roman" w:eastAsia="Times New Roman" w:hAnsi="Times New Roman"/>
          <w:sz w:val="20"/>
          <w:szCs w:val="20"/>
          <w:rtl w:val="0"/>
        </w:rPr>
        <w:t xml:space="preserve">Better LRC and QoL with adaptive replanning.</w:t>
      </w:r>
    </w:p>
    <w:p w:rsidR="00000000" w:rsidDel="00000000" w:rsidP="00000000" w:rsidRDefault="00000000" w:rsidRPr="00000000" w14:paraId="00000728">
      <w:pPr>
        <w:numPr>
          <w:ilvl w:val="1"/>
          <w:numId w:val="20"/>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129 pts. 2007-2011. QoL questionnaire at dx, EOT, 1/3/6/12 mo.</w:t>
      </w:r>
    </w:p>
    <w:p w:rsidR="00000000" w:rsidDel="00000000" w:rsidP="00000000" w:rsidRDefault="00000000" w:rsidRPr="00000000" w14:paraId="00000729">
      <w:pPr>
        <w:numPr>
          <w:ilvl w:val="1"/>
          <w:numId w:val="20"/>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Improvements in global QoL and other QoL scales. </w:t>
      </w:r>
      <w:r w:rsidDel="00000000" w:rsidR="00000000" w:rsidRPr="00000000">
        <w:rPr>
          <w:rFonts w:ascii="Times New Roman" w:cs="Times New Roman" w:eastAsia="Times New Roman" w:hAnsi="Times New Roman"/>
          <w:i w:val="1"/>
          <w:sz w:val="20"/>
          <w:szCs w:val="20"/>
          <w:rtl w:val="0"/>
        </w:rPr>
        <w:t xml:space="preserve">Less dyspnea, appetite loss, speech issues, dry mouth, etc.</w:t>
      </w:r>
    </w:p>
    <w:p w:rsidR="00000000" w:rsidDel="00000000" w:rsidP="00000000" w:rsidRDefault="00000000" w:rsidRPr="00000000" w14:paraId="0000072A">
      <w:pPr>
        <w:numPr>
          <w:ilvl w:val="1"/>
          <w:numId w:val="20"/>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2y LRC 92→ 97%, 2y OS ~82→ 90% (p=0.475).</w:t>
      </w:r>
    </w:p>
    <w:p w:rsidR="00000000" w:rsidDel="00000000" w:rsidP="00000000" w:rsidRDefault="00000000" w:rsidRPr="00000000" w14:paraId="0000072B">
      <w:pPr>
        <w:spacing w:line="240" w:lineRule="auto"/>
        <w:ind w:left="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72C">
      <w:pPr>
        <w:pStyle w:val="Heading2"/>
        <w:rPr/>
      </w:pPr>
      <w:bookmarkStart w:colFirst="0" w:colLast="0" w:name="_duh8p88blev7" w:id="138"/>
      <w:bookmarkEnd w:id="138"/>
      <w:hyperlink w:anchor="_pedvj1fx7qn">
        <w:r w:rsidDel="00000000" w:rsidR="00000000" w:rsidRPr="00000000">
          <w:rPr>
            <w:rtl w:val="0"/>
          </w:rPr>
          <w:t xml:space="preserve">Toxicity</w:t>
        </w:r>
      </w:hyperlink>
      <w:r w:rsidDel="00000000" w:rsidR="00000000" w:rsidRPr="00000000">
        <w:rPr>
          <w:rtl w:val="0"/>
        </w:rPr>
      </w:r>
    </w:p>
    <w:p w:rsidR="00000000" w:rsidDel="00000000" w:rsidP="00000000" w:rsidRDefault="00000000" w:rsidRPr="00000000" w14:paraId="0000072D">
      <w:pPr>
        <w:ind w:left="0" w:firstLine="0"/>
        <w:rPr/>
      </w:pPr>
      <w:r w:rsidDel="00000000" w:rsidR="00000000" w:rsidRPr="00000000">
        <w:rPr>
          <w:rtl w:val="0"/>
        </w:rPr>
        <w:t xml:space="preserve">See [</w:t>
      </w:r>
      <w:hyperlink w:anchor="_3gvdg1yhwofb">
        <w:r w:rsidDel="00000000" w:rsidR="00000000" w:rsidRPr="00000000">
          <w:rPr>
            <w:rtl w:val="0"/>
          </w:rPr>
          <w:t xml:space="preserve">Toxicity</w:t>
        </w:r>
      </w:hyperlink>
      <w:r w:rsidDel="00000000" w:rsidR="00000000" w:rsidRPr="00000000">
        <w:rPr>
          <w:rtl w:val="0"/>
        </w:rPr>
        <w:t xml:space="preserve">] in the General H&amp;N section.</w:t>
      </w:r>
      <w:r w:rsidDel="00000000" w:rsidR="00000000" w:rsidRPr="00000000">
        <w:rPr>
          <w:rtl w:val="0"/>
        </w:rPr>
      </w:r>
    </w:p>
    <w:p w:rsidR="00000000" w:rsidDel="00000000" w:rsidP="00000000" w:rsidRDefault="00000000" w:rsidRPr="00000000" w14:paraId="0000072E">
      <w:pPr>
        <w:numPr>
          <w:ilvl w:val="0"/>
          <w:numId w:val="18"/>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Acute toxicity: Mucositis, Dermatitis, Xerostomia, Dysgeusia, Dysphagia, Odynophagia.</w:t>
      </w:r>
    </w:p>
    <w:p w:rsidR="00000000" w:rsidDel="00000000" w:rsidP="00000000" w:rsidRDefault="00000000" w:rsidRPr="00000000" w14:paraId="0000072F">
      <w:pPr>
        <w:numPr>
          <w:ilvl w:val="0"/>
          <w:numId w:val="18"/>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Late toxicity: Cranial neuropathy, Trismus, Soft tissue fibrosis, Xerostomia, Hearing loss, Osteoradionecrosis, Temporal lobe necrosis, Hypothyroidism, Vasculopathy.</w:t>
      </w:r>
    </w:p>
    <w:p w:rsidR="00000000" w:rsidDel="00000000" w:rsidP="00000000" w:rsidRDefault="00000000" w:rsidRPr="00000000" w14:paraId="00000730">
      <w:pPr>
        <w:numPr>
          <w:ilvl w:val="0"/>
          <w:numId w:val="18"/>
        </w:numPr>
        <w:spacing w:line="240" w:lineRule="auto"/>
        <w:ind w:left="720" w:hanging="360"/>
        <w:rPr>
          <w:u w:val="none"/>
        </w:rPr>
      </w:pPr>
      <w:r w:rsidDel="00000000" w:rsidR="00000000" w:rsidRPr="00000000">
        <w:rPr>
          <w:b w:val="1"/>
          <w:rtl w:val="0"/>
        </w:rPr>
        <w:t xml:space="preserve">Temporal lobe necrosis </w:t>
      </w:r>
      <w:r w:rsidDel="00000000" w:rsidR="00000000" w:rsidRPr="00000000">
        <w:rPr>
          <w:rtl w:val="0"/>
        </w:rPr>
        <w:t xml:space="preserve">(TLN) </w:t>
      </w:r>
      <w:r w:rsidDel="00000000" w:rsidR="00000000" w:rsidRPr="00000000">
        <w:rPr>
          <w:rtl w:val="0"/>
        </w:rPr>
        <w:t xml:space="preserve">[</w:t>
      </w:r>
      <w:hyperlink r:id="rId449">
        <w:r w:rsidDel="00000000" w:rsidR="00000000" w:rsidRPr="00000000">
          <w:rPr>
            <w:rtl w:val="0"/>
          </w:rPr>
          <w:t xml:space="preserve">Wu &amp; Tam RTO '20</w:t>
        </w:r>
      </w:hyperlink>
      <w:r w:rsidDel="00000000" w:rsidR="00000000" w:rsidRPr="00000000">
        <w:rPr>
          <w:rtl w:val="0"/>
        </w:rPr>
        <w:t xml:space="preserve">]:</w:t>
      </w:r>
    </w:p>
    <w:p w:rsidR="00000000" w:rsidDel="00000000" w:rsidP="00000000" w:rsidRDefault="00000000" w:rsidRPr="00000000" w14:paraId="00000731">
      <w:pPr>
        <w:spacing w:line="240" w:lineRule="auto"/>
        <w:ind w:firstLine="720"/>
        <w:rPr/>
      </w:pPr>
      <w:r w:rsidDel="00000000" w:rsidR="00000000" w:rsidRPr="00000000">
        <w:rPr>
          <w:rtl w:val="0"/>
        </w:rPr>
        <w:t xml:space="preserve">T4 tumors may require 70 Gy to the temporal lobe, which has at least a double-digit incidence of radiation necrosis by 5y.</w:t>
      </w:r>
    </w:p>
    <w:p w:rsidR="00000000" w:rsidDel="00000000" w:rsidP="00000000" w:rsidRDefault="00000000" w:rsidRPr="00000000" w14:paraId="00000732">
      <w:pPr>
        <w:numPr>
          <w:ilvl w:val="1"/>
          <w:numId w:val="18"/>
        </w:numPr>
        <w:spacing w:line="240" w:lineRule="auto"/>
        <w:ind w:left="1440" w:hanging="360"/>
        <w:rPr>
          <w:u w:val="none"/>
        </w:rPr>
      </w:pPr>
      <w:r w:rsidDel="00000000" w:rsidR="00000000" w:rsidRPr="00000000">
        <w:rPr>
          <w:rtl w:val="0"/>
        </w:rPr>
        <w:t xml:space="preserve">10y actuarial incidence of ~5%. </w:t>
      </w:r>
    </w:p>
    <w:p w:rsidR="00000000" w:rsidDel="00000000" w:rsidP="00000000" w:rsidRDefault="00000000" w:rsidRPr="00000000" w14:paraId="00000733">
      <w:pPr>
        <w:numPr>
          <w:ilvl w:val="1"/>
          <w:numId w:val="18"/>
        </w:numPr>
        <w:spacing w:line="240" w:lineRule="auto"/>
        <w:ind w:left="1440" w:hanging="360"/>
        <w:rPr>
          <w:u w:val="none"/>
        </w:rPr>
      </w:pPr>
      <w:r w:rsidDel="00000000" w:rsidR="00000000" w:rsidRPr="00000000">
        <w:rPr>
          <w:rtl w:val="0"/>
        </w:rPr>
        <w:t xml:space="preserve">MTT TLN around 3-4 years. In the re-irradiation setting, this may be only 15 months.</w:t>
      </w:r>
    </w:p>
    <w:p w:rsidR="00000000" w:rsidDel="00000000" w:rsidP="00000000" w:rsidRDefault="00000000" w:rsidRPr="00000000" w14:paraId="00000734">
      <w:pPr>
        <w:numPr>
          <w:ilvl w:val="1"/>
          <w:numId w:val="18"/>
        </w:numPr>
        <w:spacing w:line="240" w:lineRule="auto"/>
        <w:ind w:left="1440" w:hanging="360"/>
        <w:rPr>
          <w:u w:val="none"/>
        </w:rPr>
      </w:pPr>
      <w:r w:rsidDel="00000000" w:rsidR="00000000" w:rsidRPr="00000000">
        <w:rPr>
          <w:rtl w:val="0"/>
        </w:rPr>
        <w:t xml:space="preserve">TLN will have decreased choline and increased lactate on SPECT [</w:t>
      </w:r>
      <w:hyperlink r:id="rId450">
        <w:r w:rsidDel="00000000" w:rsidR="00000000" w:rsidRPr="00000000">
          <w:rPr>
            <w:rtl w:val="0"/>
          </w:rPr>
          <w:t xml:space="preserve">Zaorsky</w:t>
        </w:r>
      </w:hyperlink>
      <w:r w:rsidDel="00000000" w:rsidR="00000000" w:rsidRPr="00000000">
        <w:rPr>
          <w:rtl w:val="0"/>
        </w:rPr>
        <w:t xml:space="preserve">].</w:t>
      </w:r>
    </w:p>
    <w:p w:rsidR="00000000" w:rsidDel="00000000" w:rsidP="00000000" w:rsidRDefault="00000000" w:rsidRPr="00000000" w14:paraId="00000735">
      <w:pPr>
        <w:widowControl w:val="0"/>
        <w:numPr>
          <w:ilvl w:val="1"/>
          <w:numId w:val="18"/>
        </w:numPr>
        <w:ind w:left="1440" w:hanging="360"/>
        <w:rPr/>
      </w:pPr>
      <w:r w:rsidDel="00000000" w:rsidR="00000000" w:rsidRPr="00000000">
        <w:rPr>
          <w:rFonts w:ascii="Cardo" w:cs="Cardo" w:eastAsia="Cardo" w:hAnsi="Cardo"/>
          <w:rtl w:val="0"/>
        </w:rPr>
        <w:t xml:space="preserve">Consensus: PRV for T1-2 / T3-4 to 65→ 70 Gy (Dmax), with 72 Gy as acceptable deviation [</w:t>
      </w:r>
      <w:hyperlink r:id="rId451">
        <w:r w:rsidDel="00000000" w:rsidR="00000000" w:rsidRPr="00000000">
          <w:rPr>
            <w:rtl w:val="0"/>
          </w:rPr>
          <w:t xml:space="preserve">A Lee IJROBP '19</w:t>
        </w:r>
      </w:hyperlink>
      <w:r w:rsidDel="00000000" w:rsidR="00000000" w:rsidRPr="00000000">
        <w:rPr>
          <w:rtl w:val="0"/>
        </w:rPr>
        <w:t xml:space="preserve">].</w:t>
      </w:r>
    </w:p>
    <w:p w:rsidR="00000000" w:rsidDel="00000000" w:rsidP="00000000" w:rsidRDefault="00000000" w:rsidRPr="00000000" w14:paraId="00000736">
      <w:pPr>
        <w:widowControl w:val="0"/>
        <w:numPr>
          <w:ilvl w:val="2"/>
          <w:numId w:val="18"/>
        </w:numPr>
        <w:ind w:left="2160" w:hanging="360"/>
        <w:rPr/>
      </w:pPr>
      <w:r w:rsidDel="00000000" w:rsidR="00000000" w:rsidRPr="00000000">
        <w:rPr>
          <w:rFonts w:ascii="Cardo" w:cs="Cardo" w:eastAsia="Cardo" w:hAnsi="Cardo"/>
          <w:rtl w:val="0"/>
        </w:rPr>
        <w:t xml:space="preserve">TD 5/5 and 50/5 of 60.3→ 77 Gy (2 cc) [</w:t>
      </w:r>
      <w:hyperlink r:id="rId452">
        <w:r w:rsidDel="00000000" w:rsidR="00000000" w:rsidRPr="00000000">
          <w:rPr>
            <w:rtl w:val="0"/>
          </w:rPr>
          <w:t xml:space="preserve">Feng Cancer Med '18</w:t>
        </w:r>
      </w:hyperlink>
      <w:r w:rsidDel="00000000" w:rsidR="00000000" w:rsidRPr="00000000">
        <w:rPr>
          <w:rtl w:val="0"/>
        </w:rPr>
        <w:t xml:space="preserve">] </w:t>
      </w:r>
    </w:p>
    <w:p w:rsidR="00000000" w:rsidDel="00000000" w:rsidP="00000000" w:rsidRDefault="00000000" w:rsidRPr="00000000" w14:paraId="00000737">
      <w:pPr>
        <w:widowControl w:val="0"/>
        <w:numPr>
          <w:ilvl w:val="2"/>
          <w:numId w:val="18"/>
        </w:numPr>
        <w:ind w:left="2160" w:hanging="360"/>
        <w:rPr/>
      </w:pPr>
      <w:r w:rsidDel="00000000" w:rsidR="00000000" w:rsidRPr="00000000">
        <w:rPr>
          <w:rtl w:val="0"/>
        </w:rPr>
        <w:t xml:space="preserve">Dmax &lt; 68 Gy, 58 Gy (1 cc), and 40 Gy (5 cc) [</w:t>
      </w:r>
      <w:hyperlink r:id="rId453">
        <w:r w:rsidDel="00000000" w:rsidR="00000000" w:rsidRPr="00000000">
          <w:rPr>
            <w:rtl w:val="0"/>
          </w:rPr>
          <w:t xml:space="preserve">Su RTO '12</w:t>
        </w:r>
      </w:hyperlink>
      <w:r w:rsidDel="00000000" w:rsidR="00000000" w:rsidRPr="00000000">
        <w:rPr>
          <w:rtl w:val="0"/>
        </w:rPr>
        <w:t xml:space="preserve">]</w:t>
      </w:r>
    </w:p>
    <w:p w:rsidR="00000000" w:rsidDel="00000000" w:rsidP="00000000" w:rsidRDefault="00000000" w:rsidRPr="00000000" w14:paraId="00000738">
      <w:pPr>
        <w:widowControl w:val="0"/>
        <w:numPr>
          <w:ilvl w:val="2"/>
          <w:numId w:val="18"/>
        </w:numPr>
        <w:ind w:left="2160" w:hanging="360"/>
        <w:rPr/>
      </w:pPr>
      <w:r w:rsidDel="00000000" w:rsidR="00000000" w:rsidRPr="00000000">
        <w:rPr>
          <w:rFonts w:ascii="Cardo" w:cs="Cardo" w:eastAsia="Cardo" w:hAnsi="Cardo"/>
          <w:rtl w:val="0"/>
        </w:rPr>
        <w:t xml:space="preserve">TD 5/5 and 50/5 of 63→ 78 Gy (1 cc) [</w:t>
      </w:r>
      <w:hyperlink r:id="rId454">
        <w:r w:rsidDel="00000000" w:rsidR="00000000" w:rsidRPr="00000000">
          <w:rPr>
            <w:rtl w:val="0"/>
          </w:rPr>
          <w:t xml:space="preserve">Zeng Radiology '15</w:t>
        </w:r>
      </w:hyperlink>
      <w:r w:rsidDel="00000000" w:rsidR="00000000" w:rsidRPr="00000000">
        <w:rPr>
          <w:rtl w:val="0"/>
        </w:rPr>
        <w:t xml:space="preserve">]. </w:t>
      </w:r>
    </w:p>
    <w:p w:rsidR="00000000" w:rsidDel="00000000" w:rsidP="00000000" w:rsidRDefault="00000000" w:rsidRPr="00000000" w14:paraId="00000739">
      <w:pPr>
        <w:widowControl w:val="0"/>
        <w:numPr>
          <w:ilvl w:val="2"/>
          <w:numId w:val="18"/>
        </w:numPr>
        <w:ind w:left="2160" w:hanging="360"/>
        <w:rPr/>
      </w:pPr>
      <w:r w:rsidDel="00000000" w:rsidR="00000000" w:rsidRPr="00000000">
        <w:rPr>
          <w:rtl w:val="0"/>
        </w:rPr>
        <w:t xml:space="preserve">For T4, 71 Gy (1 cc) and 72 Gy max [</w:t>
      </w:r>
      <w:hyperlink r:id="rId455">
        <w:r w:rsidDel="00000000" w:rsidR="00000000" w:rsidRPr="00000000">
          <w:rPr>
            <w:rtl w:val="0"/>
          </w:rPr>
          <w:t xml:space="preserve">Huang Rad Onc '19</w:t>
        </w:r>
      </w:hyperlink>
      <w:r w:rsidDel="00000000" w:rsidR="00000000" w:rsidRPr="00000000">
        <w:rPr>
          <w:rtl w:val="0"/>
        </w:rPr>
        <w:t xml:space="preserve">].</w:t>
      </w:r>
    </w:p>
    <w:p w:rsidR="00000000" w:rsidDel="00000000" w:rsidP="00000000" w:rsidRDefault="00000000" w:rsidRPr="00000000" w14:paraId="0000073A">
      <w:pPr>
        <w:widowControl w:val="0"/>
        <w:numPr>
          <w:ilvl w:val="2"/>
          <w:numId w:val="18"/>
        </w:numPr>
        <w:ind w:left="2160" w:hanging="360"/>
        <w:rPr/>
      </w:pPr>
      <w:r w:rsidDel="00000000" w:rsidR="00000000" w:rsidRPr="00000000">
        <w:rPr>
          <w:rtl w:val="0"/>
        </w:rPr>
        <w:t xml:space="preserve">45 Gy (15 cc) [</w:t>
      </w:r>
      <w:hyperlink r:id="rId456">
        <w:r w:rsidDel="00000000" w:rsidR="00000000" w:rsidRPr="00000000">
          <w:rPr>
            <w:rtl w:val="0"/>
          </w:rPr>
          <w:t xml:space="preserve">Zhou IJROBP '14</w:t>
        </w:r>
      </w:hyperlink>
      <w:r w:rsidDel="00000000" w:rsidR="00000000" w:rsidRPr="00000000">
        <w:rPr>
          <w:rtl w:val="0"/>
        </w:rPr>
        <w:t xml:space="preserve">].</w:t>
      </w:r>
    </w:p>
    <w:p w:rsidR="00000000" w:rsidDel="00000000" w:rsidP="00000000" w:rsidRDefault="00000000" w:rsidRPr="00000000" w14:paraId="0000073B">
      <w:pPr>
        <w:widowControl w:val="0"/>
        <w:numPr>
          <w:ilvl w:val="2"/>
          <w:numId w:val="18"/>
        </w:numPr>
        <w:ind w:left="2160" w:hanging="360"/>
        <w:rPr/>
      </w:pPr>
      <w:r w:rsidDel="00000000" w:rsidR="00000000" w:rsidRPr="00000000">
        <w:rPr>
          <w:rFonts w:ascii="Cardo" w:cs="Cardo" w:eastAsia="Cardo" w:hAnsi="Cardo"/>
          <w:rtl w:val="0"/>
        </w:rPr>
        <w:t xml:space="preserve">TD 5/5 and 50/5 of 69→ 82 Gy (Dmax) or 63→ 81 Gy (1 cc) [</w:t>
      </w:r>
      <w:hyperlink r:id="rId457">
        <w:r w:rsidDel="00000000" w:rsidR="00000000" w:rsidRPr="00000000">
          <w:rPr>
            <w:rtl w:val="0"/>
          </w:rPr>
          <w:t xml:space="preserve">Kong Sci Rep '16</w:t>
        </w:r>
      </w:hyperlink>
      <w:r w:rsidDel="00000000" w:rsidR="00000000" w:rsidRPr="00000000">
        <w:rPr>
          <w:rtl w:val="0"/>
        </w:rPr>
        <w:t xml:space="preserve">].</w:t>
      </w:r>
    </w:p>
    <w:p w:rsidR="00000000" w:rsidDel="00000000" w:rsidP="00000000" w:rsidRDefault="00000000" w:rsidRPr="00000000" w14:paraId="0000073C">
      <w:pPr>
        <w:widowControl w:val="0"/>
        <w:numPr>
          <w:ilvl w:val="1"/>
          <w:numId w:val="18"/>
        </w:numPr>
        <w:ind w:left="1440" w:hanging="360"/>
        <w:rPr>
          <w:u w:val="none"/>
        </w:rPr>
      </w:pPr>
      <w:r w:rsidDel="00000000" w:rsidR="00000000" w:rsidRPr="00000000">
        <w:rPr>
          <w:rtl w:val="0"/>
        </w:rPr>
        <w:t xml:space="preserve">Around 1/3 of patients appear to have a response to steroids. Consider HBO, bevacizumab</w:t>
      </w:r>
      <w:r w:rsidDel="00000000" w:rsidR="00000000" w:rsidRPr="00000000">
        <w:rPr>
          <w:rtl w:val="0"/>
        </w:rPr>
      </w:r>
    </w:p>
    <w:p w:rsidR="00000000" w:rsidDel="00000000" w:rsidP="00000000" w:rsidRDefault="00000000" w:rsidRPr="00000000" w14:paraId="0000073D">
      <w:pPr>
        <w:numPr>
          <w:ilvl w:val="0"/>
          <w:numId w:val="18"/>
        </w:numPr>
      </w:pPr>
      <w:r w:rsidDel="00000000" w:rsidR="00000000" w:rsidRPr="00000000">
        <w:rPr>
          <w:b w:val="1"/>
          <w:rtl w:val="0"/>
        </w:rPr>
        <w:t xml:space="preserve">Carotid stenosis after RT for NPC </w:t>
      </w:r>
      <w:r w:rsidDel="00000000" w:rsidR="00000000" w:rsidRPr="00000000">
        <w:rPr>
          <w:rtl w:val="0"/>
        </w:rPr>
        <w:t xml:space="preserve">[</w:t>
      </w:r>
      <w:hyperlink r:id="rId458">
        <w:r w:rsidDel="00000000" w:rsidR="00000000" w:rsidRPr="00000000">
          <w:rPr>
            <w:rtl w:val="0"/>
          </w:rPr>
          <w:t xml:space="preserve">Liao RTO ‘19</w:t>
        </w:r>
      </w:hyperlink>
      <w:r w:rsidDel="00000000" w:rsidR="00000000" w:rsidRPr="00000000">
        <w:rPr>
          <w:rtl w:val="0"/>
        </w:rPr>
        <w:t xml:space="preserve">]: </w:t>
      </w:r>
      <w:r w:rsidDel="00000000" w:rsidR="00000000" w:rsidRPr="00000000">
        <w:rPr>
          <w:b w:val="1"/>
          <w:rtl w:val="0"/>
        </w:rPr>
        <w:t xml:space="preserve">Controls ± RT</w:t>
      </w:r>
      <w:r w:rsidDel="00000000" w:rsidR="00000000" w:rsidRPr="00000000">
        <w:rPr>
          <w:rtl w:val="0"/>
        </w:rPr>
        <w:t xml:space="preserve">. </w:t>
      </w:r>
    </w:p>
    <w:p w:rsidR="00000000" w:rsidDel="00000000" w:rsidP="00000000" w:rsidRDefault="00000000" w:rsidRPr="00000000" w14:paraId="0000073E">
      <w:pPr>
        <w:ind w:firstLine="720"/>
        <w:rPr/>
      </w:pPr>
      <w:r w:rsidDel="00000000" w:rsidR="00000000" w:rsidRPr="00000000">
        <w:rPr>
          <w:rtl w:val="0"/>
        </w:rPr>
        <w:t xml:space="preserve">NPC patients who receive RT have increased risk of developing carotid stenosis, and should be screened after treatment.</w:t>
      </w:r>
    </w:p>
    <w:p w:rsidR="00000000" w:rsidDel="00000000" w:rsidP="00000000" w:rsidRDefault="00000000" w:rsidRPr="00000000" w14:paraId="0000073F">
      <w:pPr>
        <w:numPr>
          <w:ilvl w:val="1"/>
          <w:numId w:val="18"/>
        </w:numPr>
        <w:ind w:left="1440" w:hanging="360"/>
      </w:pPr>
      <w:r w:rsidDel="00000000" w:rsidR="00000000" w:rsidRPr="00000000">
        <w:rPr>
          <w:rtl w:val="0"/>
        </w:rPr>
        <w:t xml:space="preserve">12 studies with 1,928 patients. </w:t>
      </w:r>
    </w:p>
    <w:p w:rsidR="00000000" w:rsidDel="00000000" w:rsidP="00000000" w:rsidRDefault="00000000" w:rsidRPr="00000000" w14:paraId="00000740">
      <w:pPr>
        <w:numPr>
          <w:ilvl w:val="1"/>
          <w:numId w:val="18"/>
        </w:numPr>
        <w:ind w:left="1440" w:hanging="360"/>
      </w:pPr>
      <w:r w:rsidDel="00000000" w:rsidR="00000000" w:rsidRPr="00000000">
        <w:rPr>
          <w:rtl w:val="0"/>
        </w:rPr>
        <w:t xml:space="preserve">Pooled risk of overall stenosis 4.17, with an even greater incidence of significant stenosis (&gt;50% or more) 8.72.</w:t>
      </w:r>
    </w:p>
    <w:p w:rsidR="00000000" w:rsidDel="00000000" w:rsidP="00000000" w:rsidRDefault="00000000" w:rsidRPr="00000000" w14:paraId="00000741">
      <w:pPr>
        <w:numPr>
          <w:ilvl w:val="0"/>
          <w:numId w:val="18"/>
        </w:numPr>
        <w:rPr>
          <w:u w:val="none"/>
        </w:rPr>
      </w:pPr>
      <w:r w:rsidDel="00000000" w:rsidR="00000000" w:rsidRPr="00000000">
        <w:rPr>
          <w:b w:val="1"/>
          <w:rtl w:val="0"/>
        </w:rPr>
        <w:t xml:space="preserve">Thyroid V50 is a risk factor for hypothyroidism</w:t>
      </w:r>
      <w:r w:rsidDel="00000000" w:rsidR="00000000" w:rsidRPr="00000000">
        <w:rPr>
          <w:rtl w:val="0"/>
        </w:rPr>
        <w:t xml:space="preserve"> [</w:t>
      </w:r>
      <w:hyperlink r:id="rId459">
        <w:r w:rsidDel="00000000" w:rsidR="00000000" w:rsidRPr="00000000">
          <w:rPr>
            <w:rtl w:val="0"/>
          </w:rPr>
          <w:t xml:space="preserve">Zhou Rad Onc '20</w:t>
        </w:r>
      </w:hyperlink>
      <w:r w:rsidDel="00000000" w:rsidR="00000000" w:rsidRPr="00000000">
        <w:rPr>
          <w:rtl w:val="0"/>
        </w:rPr>
        <w:t xml:space="preserve">]: Retro. </w:t>
      </w:r>
      <w:r w:rsidDel="00000000" w:rsidR="00000000" w:rsidRPr="00000000">
        <w:rPr>
          <w:b w:val="1"/>
          <w:rtl w:val="0"/>
        </w:rPr>
        <w:t xml:space="preserve">Thyroid V50 &lt; 25%.</w:t>
      </w:r>
      <w:r w:rsidDel="00000000" w:rsidR="00000000" w:rsidRPr="00000000">
        <w:rPr>
          <w:rtl w:val="0"/>
        </w:rPr>
        <w:t xml:space="preserve"> </w:t>
      </w:r>
    </w:p>
    <w:p w:rsidR="00000000" w:rsidDel="00000000" w:rsidP="00000000" w:rsidRDefault="00000000" w:rsidRPr="00000000" w14:paraId="00000742">
      <w:pPr>
        <w:numPr>
          <w:ilvl w:val="1"/>
          <w:numId w:val="18"/>
        </w:numPr>
        <w:ind w:left="1440" w:hanging="360"/>
        <w:rPr>
          <w:u w:val="none"/>
        </w:rPr>
      </w:pPr>
      <w:r w:rsidDel="00000000" w:rsidR="00000000" w:rsidRPr="00000000">
        <w:rPr>
          <w:rtl w:val="0"/>
        </w:rPr>
        <w:t xml:space="preserve">206 patients. 2015-2018. IMRT. All patients received cisplatin-based induction (e.g. TPF) ± concurrent cisplatin.</w:t>
      </w:r>
    </w:p>
    <w:p w:rsidR="00000000" w:rsidDel="00000000" w:rsidP="00000000" w:rsidRDefault="00000000" w:rsidRPr="00000000" w14:paraId="00000743">
      <w:pPr>
        <w:numPr>
          <w:ilvl w:val="2"/>
          <w:numId w:val="18"/>
        </w:numPr>
        <w:ind w:left="2160" w:hanging="360"/>
        <w:rPr>
          <w:u w:val="none"/>
        </w:rPr>
      </w:pPr>
      <w:r w:rsidDel="00000000" w:rsidR="00000000" w:rsidRPr="00000000">
        <w:rPr>
          <w:rtl w:val="0"/>
        </w:rPr>
        <w:t xml:space="preserve">Planned according to RTOG 06-15. </w:t>
      </w:r>
    </w:p>
    <w:p w:rsidR="00000000" w:rsidDel="00000000" w:rsidP="00000000" w:rsidRDefault="00000000" w:rsidRPr="00000000" w14:paraId="00000744">
      <w:pPr>
        <w:numPr>
          <w:ilvl w:val="1"/>
          <w:numId w:val="18"/>
        </w:numPr>
        <w:ind w:left="1440" w:hanging="360"/>
        <w:rPr>
          <w:u w:val="none"/>
        </w:rPr>
      </w:pPr>
      <w:r w:rsidDel="00000000" w:rsidR="00000000" w:rsidRPr="00000000">
        <w:rPr>
          <w:rtl w:val="0"/>
        </w:rPr>
        <w:t xml:space="preserve">N stage, thyroid volume, and thyroid V50 were independent predictors of hypothyroidism.</w:t>
      </w:r>
    </w:p>
    <w:p w:rsidR="00000000" w:rsidDel="00000000" w:rsidP="00000000" w:rsidRDefault="00000000" w:rsidRPr="00000000" w14:paraId="00000745">
      <w:pPr>
        <w:numPr>
          <w:ilvl w:val="1"/>
          <w:numId w:val="18"/>
        </w:numPr>
        <w:ind w:left="1440" w:hanging="360"/>
        <w:rPr>
          <w:u w:val="none"/>
        </w:rPr>
      </w:pPr>
      <w:r w:rsidDel="00000000" w:rsidR="00000000" w:rsidRPr="00000000">
        <w:rPr>
          <w:rFonts w:ascii="Cardo" w:cs="Cardo" w:eastAsia="Cardo" w:hAnsi="Cardo"/>
          <w:rtl w:val="0"/>
        </w:rPr>
        <w:t xml:space="preserve">Hypothyroidism for N stage ± 1 of 13→ 37%, V50 ± 24% of 34→ 55%. </w:t>
      </w:r>
    </w:p>
    <w:p w:rsidR="00000000" w:rsidDel="00000000" w:rsidP="00000000" w:rsidRDefault="00000000" w:rsidRPr="00000000" w14:paraId="00000746">
      <w:pPr>
        <w:numPr>
          <w:ilvl w:val="0"/>
          <w:numId w:val="18"/>
        </w:numPr>
        <w:rPr>
          <w:u w:val="none"/>
        </w:rPr>
      </w:pPr>
      <w:r w:rsidDel="00000000" w:rsidR="00000000" w:rsidRPr="00000000">
        <w:rPr>
          <w:b w:val="1"/>
          <w:rtl w:val="0"/>
        </w:rPr>
        <w:t xml:space="preserve">Radiation-induced choanal stenosis (RICS) </w:t>
      </w:r>
      <w:r w:rsidDel="00000000" w:rsidR="00000000" w:rsidRPr="00000000">
        <w:rPr>
          <w:rtl w:val="0"/>
        </w:rPr>
        <w:t xml:space="preserve">[</w:t>
      </w:r>
      <w:hyperlink r:id="rId460">
        <w:r w:rsidDel="00000000" w:rsidR="00000000" w:rsidRPr="00000000">
          <w:rPr>
            <w:rtl w:val="0"/>
          </w:rPr>
          <w:t xml:space="preserve">Chang Rad Onc '20</w:t>
        </w:r>
      </w:hyperlink>
      <w:r w:rsidDel="00000000" w:rsidR="00000000" w:rsidRPr="00000000">
        <w:rPr>
          <w:rtl w:val="0"/>
        </w:rPr>
        <w:t xml:space="preserve">]:</w:t>
      </w:r>
      <w:r w:rsidDel="00000000" w:rsidR="00000000" w:rsidRPr="00000000">
        <w:rPr>
          <w:b w:val="1"/>
          <w:rtl w:val="0"/>
        </w:rPr>
        <w:t xml:space="preserve"> IMRT/CCRT</w:t>
      </w:r>
      <w:r w:rsidDel="00000000" w:rsidR="00000000" w:rsidRPr="00000000">
        <w:rPr>
          <w:rtl w:val="0"/>
        </w:rPr>
        <w:t xml:space="preserve">.</w:t>
      </w:r>
    </w:p>
    <w:p w:rsidR="00000000" w:rsidDel="00000000" w:rsidP="00000000" w:rsidRDefault="00000000" w:rsidRPr="00000000" w14:paraId="00000747">
      <w:pPr>
        <w:ind w:firstLine="720"/>
        <w:rPr/>
      </w:pPr>
      <w:r w:rsidDel="00000000" w:rsidR="00000000" w:rsidRPr="00000000">
        <w:rPr>
          <w:rtl w:val="0"/>
        </w:rPr>
        <w:t xml:space="preserve">Dmean, D33, D66 and V60 of the nasal cavity might be used as predictors of RICS. Their values needed to be controlled whenever possible, for ameliorating life quality of NPC patients</w:t>
      </w:r>
    </w:p>
    <w:p w:rsidR="00000000" w:rsidDel="00000000" w:rsidP="00000000" w:rsidRDefault="00000000" w:rsidRPr="00000000" w14:paraId="00000748">
      <w:pPr>
        <w:numPr>
          <w:ilvl w:val="1"/>
          <w:numId w:val="18"/>
        </w:numPr>
        <w:ind w:left="1440" w:hanging="360"/>
        <w:rPr>
          <w:u w:val="none"/>
        </w:rPr>
      </w:pPr>
      <w:r w:rsidDel="00000000" w:rsidR="00000000" w:rsidRPr="00000000">
        <w:rPr>
          <w:rtl w:val="0"/>
        </w:rPr>
        <w:t xml:space="preserve">49 patients diagnosed with RICS. 2010-2013. Only 9 patients (18%) received IMRT alone.</w:t>
      </w:r>
    </w:p>
    <w:p w:rsidR="00000000" w:rsidDel="00000000" w:rsidP="00000000" w:rsidRDefault="00000000" w:rsidRPr="00000000" w14:paraId="00000749">
      <w:pPr>
        <w:numPr>
          <w:ilvl w:val="1"/>
          <w:numId w:val="18"/>
        </w:numPr>
        <w:ind w:left="1440" w:hanging="360"/>
        <w:rPr>
          <w:u w:val="none"/>
        </w:rPr>
      </w:pPr>
      <w:r w:rsidDel="00000000" w:rsidR="00000000" w:rsidRPr="00000000">
        <w:rPr>
          <w:rFonts w:ascii="Gungsuh" w:cs="Gungsuh" w:eastAsia="Gungsuh" w:hAnsi="Gungsuh"/>
          <w:rtl w:val="0"/>
        </w:rPr>
        <w:t xml:space="preserve">Nasal cavity mean ≥ 54 Gy, D33 ≥ 62 Gy, D66 ≥ 46.5 Gy and 60 Gy (48%) were related to a higher risk of RICS.</w:t>
      </w:r>
    </w:p>
    <w:p w:rsidR="00000000" w:rsidDel="00000000" w:rsidP="00000000" w:rsidRDefault="00000000" w:rsidRPr="00000000" w14:paraId="0000074A">
      <w:pPr>
        <w:ind w:left="0" w:firstLine="0"/>
        <w:rPr/>
      </w:pPr>
      <w:r w:rsidDel="00000000" w:rsidR="00000000" w:rsidRPr="00000000">
        <w:rPr>
          <w:rtl w:val="0"/>
        </w:rPr>
      </w:r>
    </w:p>
    <w:tbl>
      <w:tblPr>
        <w:tblStyle w:val="Table17"/>
        <w:tblW w:w="10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0"/>
        <w:tblGridChange w:id="0">
          <w:tblGrid>
            <w:gridCol w:w="108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74B">
            <w:pPr>
              <w:ind w:left="0" w:right="200" w:firstLine="0"/>
              <w:jc w:val="center"/>
              <w:rPr>
                <w:b w:val="1"/>
                <w:sz w:val="18"/>
                <w:szCs w:val="18"/>
              </w:rPr>
            </w:pPr>
            <w:r w:rsidDel="00000000" w:rsidR="00000000" w:rsidRPr="00000000">
              <w:rPr>
                <w:b w:val="1"/>
                <w:sz w:val="18"/>
                <w:szCs w:val="18"/>
                <w:rtl w:val="0"/>
              </w:rPr>
              <w:t xml:space="preserve">This Summary Box was made possible by the ACRO Resident Committee. </w:t>
            </w:r>
          </w:p>
          <w:p w:rsidR="00000000" w:rsidDel="00000000" w:rsidP="00000000" w:rsidRDefault="00000000" w:rsidRPr="00000000" w14:paraId="0000074C">
            <w:pPr>
              <w:ind w:left="0" w:right="200" w:firstLine="0"/>
              <w:jc w:val="center"/>
              <w:rPr>
                <w:b w:val="1"/>
                <w:sz w:val="18"/>
                <w:szCs w:val="18"/>
              </w:rPr>
            </w:pPr>
            <w:r w:rsidDel="00000000" w:rsidR="00000000" w:rsidRPr="00000000">
              <w:rPr>
                <w:b w:val="1"/>
                <w:sz w:val="18"/>
                <w:szCs w:val="18"/>
                <w:rtl w:val="0"/>
              </w:rPr>
              <w:t xml:space="preserve">A more comprehensive collection of resources for all disease sites may be found at </w:t>
            </w:r>
            <w:hyperlink r:id="rId461">
              <w:r w:rsidDel="00000000" w:rsidR="00000000" w:rsidRPr="00000000">
                <w:rPr>
                  <w:b w:val="1"/>
                  <w:color w:val="1155cc"/>
                  <w:sz w:val="18"/>
                  <w:szCs w:val="18"/>
                  <w:u w:val="single"/>
                  <w:rtl w:val="0"/>
                </w:rPr>
                <w:t xml:space="preserve">http://www.acro.org/</w:t>
              </w:r>
            </w:hyperlink>
            <w:r w:rsidDel="00000000" w:rsidR="00000000" w:rsidRPr="00000000">
              <w:rPr>
                <w:rtl w:val="0"/>
              </w:rPr>
            </w:r>
          </w:p>
          <w:p w:rsidR="00000000" w:rsidDel="00000000" w:rsidP="00000000" w:rsidRDefault="00000000" w:rsidRPr="00000000" w14:paraId="0000074D">
            <w:pPr>
              <w:widowControl w:val="0"/>
              <w:ind w:left="0" w:firstLine="0"/>
              <w:rPr>
                <w:sz w:val="18"/>
                <w:szCs w:val="18"/>
              </w:rPr>
            </w:pPr>
            <w:r w:rsidDel="00000000" w:rsidR="00000000" w:rsidRPr="00000000">
              <w:rPr>
                <w:b w:val="1"/>
                <w:sz w:val="18"/>
                <w:szCs w:val="18"/>
                <w:rtl w:val="0"/>
              </w:rPr>
              <w:t xml:space="preserve">Zaorsky</w:t>
            </w:r>
            <w:r w:rsidDel="00000000" w:rsidR="00000000" w:rsidRPr="00000000">
              <w:rPr>
                <w:sz w:val="18"/>
                <w:szCs w:val="18"/>
                <w:rtl w:val="0"/>
              </w:rPr>
              <w:t xml:space="preserve">: [</w:t>
            </w:r>
            <w:hyperlink r:id="rId462">
              <w:r w:rsidDel="00000000" w:rsidR="00000000" w:rsidRPr="00000000">
                <w:rPr>
                  <w:sz w:val="18"/>
                  <w:szCs w:val="18"/>
                  <w:rtl w:val="0"/>
                </w:rPr>
                <w:t xml:space="preserve">Neuroforamen on axial CT scans</w:t>
              </w:r>
            </w:hyperlink>
            <w:r w:rsidDel="00000000" w:rsidR="00000000" w:rsidRPr="00000000">
              <w:rPr>
                <w:sz w:val="18"/>
                <w:szCs w:val="18"/>
                <w:rtl w:val="0"/>
              </w:rPr>
              <w:t xml:space="preserve">], [</w:t>
            </w:r>
            <w:hyperlink r:id="rId463">
              <w:r w:rsidDel="00000000" w:rsidR="00000000" w:rsidRPr="00000000">
                <w:rPr>
                  <w:sz w:val="18"/>
                  <w:szCs w:val="18"/>
                  <w:rtl w:val="0"/>
                </w:rPr>
                <w:t xml:space="preserve">NPX staging</w:t>
              </w:r>
            </w:hyperlink>
            <w:r w:rsidDel="00000000" w:rsidR="00000000" w:rsidRPr="00000000">
              <w:rPr>
                <w:sz w:val="18"/>
                <w:szCs w:val="18"/>
                <w:rtl w:val="0"/>
              </w:rPr>
              <w:t xml:space="preserve">], [</w:t>
            </w:r>
            <w:hyperlink r:id="rId464">
              <w:r w:rsidDel="00000000" w:rsidR="00000000" w:rsidRPr="00000000">
                <w:rPr>
                  <w:sz w:val="18"/>
                  <w:szCs w:val="18"/>
                  <w:rtl w:val="0"/>
                </w:rPr>
                <w:t xml:space="preserve">Anatomy of lateral view on cranial x-ray</w:t>
              </w:r>
            </w:hyperlink>
            <w:r w:rsidDel="00000000" w:rsidR="00000000" w:rsidRPr="00000000">
              <w:rPr>
                <w:sz w:val="18"/>
                <w:szCs w:val="18"/>
                <w:rtl w:val="0"/>
              </w:rPr>
              <w:t xml:space="preserve">].</w:t>
            </w:r>
          </w:p>
          <w:p w:rsidR="00000000" w:rsidDel="00000000" w:rsidP="00000000" w:rsidRDefault="00000000" w:rsidRPr="00000000" w14:paraId="0000074E">
            <w:pPr>
              <w:ind w:left="0" w:right="140" w:firstLine="0"/>
              <w:rPr>
                <w:sz w:val="18"/>
                <w:szCs w:val="18"/>
              </w:rPr>
            </w:pPr>
            <w:r w:rsidDel="00000000" w:rsidR="00000000" w:rsidRPr="00000000">
              <w:rPr>
                <w:b w:val="1"/>
                <w:sz w:val="18"/>
                <w:szCs w:val="18"/>
                <w:rtl w:val="0"/>
              </w:rPr>
              <w:t xml:space="preserve">ARRO</w:t>
            </w:r>
            <w:r w:rsidDel="00000000" w:rsidR="00000000" w:rsidRPr="00000000">
              <w:rPr>
                <w:sz w:val="18"/>
                <w:szCs w:val="18"/>
                <w:rtl w:val="0"/>
              </w:rPr>
              <w:t xml:space="preserve">: [</w:t>
            </w:r>
            <w:hyperlink r:id="rId465">
              <w:r w:rsidDel="00000000" w:rsidR="00000000" w:rsidRPr="00000000">
                <w:rPr>
                  <w:sz w:val="18"/>
                  <w:szCs w:val="18"/>
                  <w:rtl w:val="0"/>
                </w:rPr>
                <w:t xml:space="preserve">NPX</w:t>
              </w:r>
            </w:hyperlink>
            <w:r w:rsidDel="00000000" w:rsidR="00000000" w:rsidRPr="00000000">
              <w:rPr>
                <w:sz w:val="18"/>
                <w:szCs w:val="18"/>
                <w:rtl w:val="0"/>
              </w:rPr>
              <w:t xml:space="preserve">], [</w:t>
            </w:r>
            <w:hyperlink r:id="rId466">
              <w:r w:rsidDel="00000000" w:rsidR="00000000" w:rsidRPr="00000000">
                <w:rPr>
                  <w:sz w:val="18"/>
                  <w:szCs w:val="18"/>
                  <w:rtl w:val="0"/>
                </w:rPr>
                <w:t xml:space="preserve">H&amp;N with PNI</w:t>
              </w:r>
            </w:hyperlink>
            <w:r w:rsidDel="00000000" w:rsidR="00000000" w:rsidRPr="00000000">
              <w:rPr>
                <w:sz w:val="18"/>
                <w:szCs w:val="18"/>
                <w:rtl w:val="0"/>
              </w:rPr>
              <w:t xml:space="preserve">].</w:t>
            </w:r>
          </w:p>
          <w:p w:rsidR="00000000" w:rsidDel="00000000" w:rsidP="00000000" w:rsidRDefault="00000000" w:rsidRPr="00000000" w14:paraId="0000074F">
            <w:pPr>
              <w:ind w:left="0" w:right="140" w:firstLine="0"/>
              <w:rPr>
                <w:sz w:val="18"/>
                <w:szCs w:val="18"/>
              </w:rPr>
            </w:pPr>
            <w:r w:rsidDel="00000000" w:rsidR="00000000" w:rsidRPr="00000000">
              <w:rPr>
                <w:b w:val="1"/>
                <w:sz w:val="18"/>
                <w:szCs w:val="18"/>
                <w:rtl w:val="0"/>
              </w:rPr>
              <w:t xml:space="preserve">eContour</w:t>
            </w:r>
            <w:r w:rsidDel="00000000" w:rsidR="00000000" w:rsidRPr="00000000">
              <w:rPr>
                <w:sz w:val="18"/>
                <w:szCs w:val="18"/>
                <w:rtl w:val="0"/>
              </w:rPr>
              <w:t xml:space="preserve">: [</w:t>
            </w:r>
            <w:hyperlink r:id="rId467">
              <w:r w:rsidDel="00000000" w:rsidR="00000000" w:rsidRPr="00000000">
                <w:rPr>
                  <w:sz w:val="18"/>
                  <w:szCs w:val="18"/>
                  <w:rtl w:val="0"/>
                </w:rPr>
                <w:t xml:space="preserve">OARs</w:t>
              </w:r>
            </w:hyperlink>
            <w:r w:rsidDel="00000000" w:rsidR="00000000" w:rsidRPr="00000000">
              <w:rPr>
                <w:sz w:val="18"/>
                <w:szCs w:val="18"/>
                <w:rtl w:val="0"/>
              </w:rPr>
              <w:t xml:space="preserve">, </w:t>
            </w:r>
            <w:hyperlink r:id="rId468">
              <w:r w:rsidDel="00000000" w:rsidR="00000000" w:rsidRPr="00000000">
                <w:rPr>
                  <w:sz w:val="18"/>
                  <w:szCs w:val="18"/>
                  <w:rtl w:val="0"/>
                </w:rPr>
                <w:t xml:space="preserve">Choi Rad Onc '14</w:t>
              </w:r>
            </w:hyperlink>
            <w:r w:rsidDel="00000000" w:rsidR="00000000" w:rsidRPr="00000000">
              <w:rPr>
                <w:rtl w:val="0"/>
              </w:rPr>
              <w:t xml:space="preserve">, </w:t>
            </w:r>
            <w:hyperlink r:id="rId469">
              <w:r w:rsidDel="00000000" w:rsidR="00000000" w:rsidRPr="00000000">
                <w:rPr>
                  <w:sz w:val="18"/>
                  <w:szCs w:val="18"/>
                  <w:rtl w:val="0"/>
                </w:rPr>
                <w:t xml:space="preserve">Brouwer RTO '15</w:t>
              </w:r>
            </w:hyperlink>
            <w:r w:rsidDel="00000000" w:rsidR="00000000" w:rsidRPr="00000000">
              <w:rPr>
                <w:sz w:val="18"/>
                <w:szCs w:val="18"/>
                <w:rtl w:val="0"/>
              </w:rPr>
              <w:t xml:space="preserve">], [</w:t>
            </w:r>
            <w:hyperlink r:id="rId470">
              <w:r w:rsidDel="00000000" w:rsidR="00000000" w:rsidRPr="00000000">
                <w:rPr>
                  <w:sz w:val="18"/>
                  <w:szCs w:val="18"/>
                  <w:rtl w:val="0"/>
                </w:rPr>
                <w:t xml:space="preserve">Maxillary sinus</w:t>
              </w:r>
            </w:hyperlink>
            <w:r w:rsidDel="00000000" w:rsidR="00000000" w:rsidRPr="00000000">
              <w:rPr>
                <w:sz w:val="18"/>
                <w:szCs w:val="18"/>
                <w:rtl w:val="0"/>
              </w:rPr>
              <w:t xml:space="preserve">], [</w:t>
            </w:r>
            <w:hyperlink r:id="rId471">
              <w:r w:rsidDel="00000000" w:rsidR="00000000" w:rsidRPr="00000000">
                <w:rPr>
                  <w:sz w:val="18"/>
                  <w:szCs w:val="18"/>
                  <w:rtl w:val="0"/>
                </w:rPr>
                <w:t xml:space="preserve">Nasopharynx</w:t>
              </w:r>
            </w:hyperlink>
            <w:r w:rsidDel="00000000" w:rsidR="00000000" w:rsidRPr="00000000">
              <w:rPr>
                <w:sz w:val="18"/>
                <w:szCs w:val="18"/>
                <w:rtl w:val="0"/>
              </w:rPr>
              <w:t xml:space="preserve">].</w:t>
            </w:r>
          </w:p>
          <w:p w:rsidR="00000000" w:rsidDel="00000000" w:rsidP="00000000" w:rsidRDefault="00000000" w:rsidRPr="00000000" w14:paraId="00000750">
            <w:pPr>
              <w:ind w:left="0" w:right="140" w:firstLine="0"/>
              <w:rPr>
                <w:sz w:val="18"/>
                <w:szCs w:val="18"/>
              </w:rPr>
            </w:pPr>
            <w:r w:rsidDel="00000000" w:rsidR="00000000" w:rsidRPr="00000000">
              <w:rPr>
                <w:b w:val="1"/>
                <w:sz w:val="18"/>
                <w:szCs w:val="18"/>
                <w:rtl w:val="0"/>
              </w:rPr>
              <w:t xml:space="preserve">AVARO</w:t>
            </w:r>
            <w:r w:rsidDel="00000000" w:rsidR="00000000" w:rsidRPr="00000000">
              <w:rPr>
                <w:sz w:val="18"/>
                <w:szCs w:val="18"/>
                <w:rtl w:val="0"/>
              </w:rPr>
              <w:t xml:space="preserve">:  [</w:t>
            </w:r>
            <w:hyperlink r:id="rId472">
              <w:r w:rsidDel="00000000" w:rsidR="00000000" w:rsidRPr="00000000">
                <w:rPr>
                  <w:sz w:val="18"/>
                  <w:szCs w:val="18"/>
                  <w:rtl w:val="0"/>
                </w:rPr>
                <w:t xml:space="preserve">AVARO Neck node levels and Brachial plexus</w:t>
              </w:r>
            </w:hyperlink>
            <w:r w:rsidDel="00000000" w:rsidR="00000000" w:rsidRPr="00000000">
              <w:rPr>
                <w:sz w:val="18"/>
                <w:szCs w:val="18"/>
                <w:rtl w:val="0"/>
              </w:rPr>
              <w:t xml:space="preserve">], [</w:t>
            </w:r>
            <w:hyperlink r:id="rId473">
              <w:r w:rsidDel="00000000" w:rsidR="00000000" w:rsidRPr="00000000">
                <w:rPr>
                  <w:sz w:val="18"/>
                  <w:szCs w:val="18"/>
                  <w:rtl w:val="0"/>
                </w:rPr>
                <w:t xml:space="preserve">AVARO constrictors and OARs</w:t>
              </w:r>
            </w:hyperlink>
            <w:r w:rsidDel="00000000" w:rsidR="00000000" w:rsidRPr="00000000">
              <w:rPr>
                <w:sz w:val="18"/>
                <w:szCs w:val="18"/>
                <w:rtl w:val="0"/>
              </w:rPr>
              <w:t xml:space="preserve">], [</w:t>
            </w:r>
            <w:hyperlink r:id="rId474">
              <w:r w:rsidDel="00000000" w:rsidR="00000000" w:rsidRPr="00000000">
                <w:rPr>
                  <w:sz w:val="18"/>
                  <w:szCs w:val="18"/>
                  <w:rtl w:val="0"/>
                </w:rPr>
                <w:t xml:space="preserve">AVARO Skull Base</w:t>
              </w:r>
            </w:hyperlink>
            <w:r w:rsidDel="00000000" w:rsidR="00000000" w:rsidRPr="00000000">
              <w:rPr>
                <w:sz w:val="18"/>
                <w:szCs w:val="18"/>
                <w:rtl w:val="0"/>
              </w:rPr>
              <w:t xml:space="preserve">]</w:t>
            </w:r>
          </w:p>
          <w:p w:rsidR="00000000" w:rsidDel="00000000" w:rsidP="00000000" w:rsidRDefault="00000000" w:rsidRPr="00000000" w14:paraId="00000751">
            <w:pPr>
              <w:ind w:left="0" w:right="140" w:firstLine="0"/>
              <w:rPr>
                <w:sz w:val="18"/>
                <w:szCs w:val="18"/>
              </w:rPr>
            </w:pPr>
            <w:r w:rsidDel="00000000" w:rsidR="00000000" w:rsidRPr="00000000">
              <w:rPr>
                <w:sz w:val="18"/>
                <w:szCs w:val="18"/>
                <w:u w:val="single"/>
                <w:rtl w:val="0"/>
              </w:rPr>
              <w:t xml:space="preserve">Contouring</w:t>
            </w:r>
            <w:r w:rsidDel="00000000" w:rsidR="00000000" w:rsidRPr="00000000">
              <w:rPr>
                <w:rtl w:val="0"/>
              </w:rPr>
            </w:r>
          </w:p>
          <w:p w:rsidR="00000000" w:rsidDel="00000000" w:rsidP="00000000" w:rsidRDefault="00000000" w:rsidRPr="00000000" w14:paraId="00000752">
            <w:pPr>
              <w:numPr>
                <w:ilvl w:val="0"/>
                <w:numId w:val="59"/>
              </w:numPr>
              <w:rPr>
                <w:sz w:val="18"/>
                <w:szCs w:val="18"/>
              </w:rPr>
            </w:pPr>
            <w:r w:rsidDel="00000000" w:rsidR="00000000" w:rsidRPr="00000000">
              <w:rPr>
                <w:sz w:val="18"/>
                <w:szCs w:val="18"/>
                <w:rtl w:val="0"/>
              </w:rPr>
              <w:t xml:space="preserve">Delineation of neck node levels for head and neck tumors [</w:t>
            </w:r>
            <w:hyperlink r:id="rId475">
              <w:r w:rsidDel="00000000" w:rsidR="00000000" w:rsidRPr="00000000">
                <w:rPr>
                  <w:sz w:val="18"/>
                  <w:szCs w:val="18"/>
                  <w:rtl w:val="0"/>
                </w:rPr>
                <w:t xml:space="preserve">Grégoire RTO '13</w:t>
              </w:r>
            </w:hyperlink>
            <w:r w:rsidDel="00000000" w:rsidR="00000000" w:rsidRPr="00000000">
              <w:rPr>
                <w:sz w:val="18"/>
                <w:szCs w:val="18"/>
                <w:rtl w:val="0"/>
              </w:rPr>
              <w:t xml:space="preserve">, </w:t>
            </w:r>
            <w:hyperlink r:id="rId476">
              <w:r w:rsidDel="00000000" w:rsidR="00000000" w:rsidRPr="00000000">
                <w:rPr>
                  <w:sz w:val="18"/>
                  <w:szCs w:val="18"/>
                  <w:rtl w:val="0"/>
                </w:rPr>
                <w:t xml:space="preserve">Radiopaedia Interactive atlas</w:t>
              </w:r>
            </w:hyperlink>
            <w:r w:rsidDel="00000000" w:rsidR="00000000" w:rsidRPr="00000000">
              <w:rPr>
                <w:sz w:val="18"/>
                <w:szCs w:val="18"/>
                <w:rtl w:val="0"/>
              </w:rPr>
              <w:t xml:space="preserve">] </w:t>
            </w:r>
            <w:hyperlink w:anchor="_rzy8rvsdopq0">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753">
            <w:pPr>
              <w:numPr>
                <w:ilvl w:val="0"/>
                <w:numId w:val="59"/>
              </w:numPr>
              <w:rPr>
                <w:sz w:val="18"/>
                <w:szCs w:val="18"/>
              </w:rPr>
            </w:pPr>
            <w:r w:rsidDel="00000000" w:rsidR="00000000" w:rsidRPr="00000000">
              <w:rPr>
                <w:sz w:val="18"/>
                <w:szCs w:val="18"/>
                <w:rtl w:val="0"/>
              </w:rPr>
              <w:t xml:space="preserve">Selection of lymph node target volumes of neck node levels for definitive H&amp;N RT [</w:t>
            </w:r>
            <w:hyperlink r:id="rId477">
              <w:r w:rsidDel="00000000" w:rsidR="00000000" w:rsidRPr="00000000">
                <w:rPr>
                  <w:sz w:val="18"/>
                  <w:szCs w:val="18"/>
                  <w:rtl w:val="0"/>
                </w:rPr>
                <w:t xml:space="preserve">Biau RTO '19</w:t>
              </w:r>
            </w:hyperlink>
            <w:r w:rsidDel="00000000" w:rsidR="00000000" w:rsidRPr="00000000">
              <w:rPr>
                <w:sz w:val="18"/>
                <w:szCs w:val="18"/>
                <w:rtl w:val="0"/>
              </w:rPr>
              <w:t xml:space="preserve">]. </w:t>
            </w:r>
            <w:hyperlink w:anchor="_rzy8rvsdopq0">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754">
            <w:pPr>
              <w:numPr>
                <w:ilvl w:val="0"/>
                <w:numId w:val="59"/>
              </w:numPr>
              <w:rPr>
                <w:sz w:val="18"/>
                <w:szCs w:val="18"/>
              </w:rPr>
            </w:pPr>
            <w:r w:rsidDel="00000000" w:rsidR="00000000" w:rsidRPr="00000000">
              <w:rPr>
                <w:sz w:val="18"/>
                <w:szCs w:val="18"/>
                <w:rtl w:val="0"/>
              </w:rPr>
              <w:t xml:space="preserve">Practical clinical guidelines for contouring the trigeminal nerve (V) and its branches [</w:t>
            </w:r>
            <w:hyperlink r:id="rId478">
              <w:r w:rsidDel="00000000" w:rsidR="00000000" w:rsidRPr="00000000">
                <w:rPr>
                  <w:sz w:val="18"/>
                  <w:szCs w:val="18"/>
                  <w:rtl w:val="0"/>
                </w:rPr>
                <w:t xml:space="preserve">Atlas (Supplement) Biau RTO '19</w:t>
              </w:r>
            </w:hyperlink>
            <w:r w:rsidDel="00000000" w:rsidR="00000000" w:rsidRPr="00000000">
              <w:rPr>
                <w:sz w:val="18"/>
                <w:szCs w:val="18"/>
                <w:rtl w:val="0"/>
              </w:rPr>
              <w:t xml:space="preserve">] </w:t>
            </w:r>
            <w:hyperlink w:anchor="_q4gl8dq6tbz5">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755">
            <w:pPr>
              <w:numPr>
                <w:ilvl w:val="0"/>
                <w:numId w:val="59"/>
              </w:numPr>
              <w:rPr>
                <w:sz w:val="18"/>
                <w:szCs w:val="18"/>
              </w:rPr>
            </w:pPr>
            <w:r w:rsidDel="00000000" w:rsidR="00000000" w:rsidRPr="00000000">
              <w:rPr>
                <w:sz w:val="18"/>
                <w:szCs w:val="18"/>
                <w:rtl w:val="0"/>
              </w:rPr>
              <w:t xml:space="preserve">PNI in Head and Neck Cancer [</w:t>
            </w:r>
            <w:hyperlink r:id="rId479">
              <w:r w:rsidDel="00000000" w:rsidR="00000000" w:rsidRPr="00000000">
                <w:rPr>
                  <w:sz w:val="18"/>
                  <w:szCs w:val="18"/>
                  <w:rtl w:val="0"/>
                </w:rPr>
                <w:t xml:space="preserve">Bakst IJROBP '19</w:t>
              </w:r>
            </w:hyperlink>
            <w:r w:rsidDel="00000000" w:rsidR="00000000" w:rsidRPr="00000000">
              <w:rPr>
                <w:sz w:val="18"/>
                <w:szCs w:val="18"/>
                <w:rtl w:val="0"/>
              </w:rPr>
              <w:t xml:space="preserve">]: How to chase nerves, recommended doses. </w:t>
            </w:r>
            <w:hyperlink w:anchor="_q4gl8dq6tbz5">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756">
            <w:pPr>
              <w:numPr>
                <w:ilvl w:val="0"/>
                <w:numId w:val="59"/>
              </w:numPr>
              <w:rPr>
                <w:sz w:val="18"/>
                <w:szCs w:val="18"/>
              </w:rPr>
            </w:pPr>
            <w:r w:rsidDel="00000000" w:rsidR="00000000" w:rsidRPr="00000000">
              <w:rPr>
                <w:sz w:val="18"/>
                <w:szCs w:val="18"/>
                <w:rtl w:val="0"/>
              </w:rPr>
              <w:t xml:space="preserve">Guidelines for delineation of OARs for NPX Cancer (Scrollable atlas in Supplementary) [</w:t>
            </w:r>
            <w:hyperlink r:id="rId480">
              <w:r w:rsidDel="00000000" w:rsidR="00000000" w:rsidRPr="00000000">
                <w:rPr>
                  <w:sz w:val="18"/>
                  <w:szCs w:val="18"/>
                  <w:rtl w:val="0"/>
                </w:rPr>
                <w:t xml:space="preserve">Sun RTO '14</w:t>
              </w:r>
            </w:hyperlink>
            <w:r w:rsidDel="00000000" w:rsidR="00000000" w:rsidRPr="00000000">
              <w:rPr>
                <w:sz w:val="18"/>
                <w:szCs w:val="18"/>
                <w:rtl w:val="0"/>
              </w:rPr>
              <w:t xml:space="preserve">].</w:t>
            </w:r>
          </w:p>
          <w:p w:rsidR="00000000" w:rsidDel="00000000" w:rsidP="00000000" w:rsidRDefault="00000000" w:rsidRPr="00000000" w14:paraId="00000757">
            <w:pPr>
              <w:numPr>
                <w:ilvl w:val="0"/>
                <w:numId w:val="59"/>
              </w:numPr>
              <w:rPr>
                <w:sz w:val="18"/>
                <w:szCs w:val="18"/>
              </w:rPr>
            </w:pPr>
            <w:r w:rsidDel="00000000" w:rsidR="00000000" w:rsidRPr="00000000">
              <w:rPr>
                <w:sz w:val="18"/>
                <w:szCs w:val="18"/>
                <w:rtl w:val="0"/>
              </w:rPr>
              <w:t xml:space="preserve">International guidelines for delineation of CTV for NPX Cancer [</w:t>
            </w:r>
            <w:hyperlink r:id="rId481">
              <w:r w:rsidDel="00000000" w:rsidR="00000000" w:rsidRPr="00000000">
                <w:rPr>
                  <w:sz w:val="18"/>
                  <w:szCs w:val="18"/>
                  <w:rtl w:val="0"/>
                </w:rPr>
                <w:t xml:space="preserve">A Lee RTO '18</w:t>
              </w:r>
            </w:hyperlink>
            <w:r w:rsidDel="00000000" w:rsidR="00000000" w:rsidRPr="00000000">
              <w:rPr>
                <w:sz w:val="18"/>
                <w:szCs w:val="18"/>
                <w:rtl w:val="0"/>
              </w:rPr>
              <w:t xml:space="preserve">].</w:t>
            </w:r>
          </w:p>
          <w:p w:rsidR="00000000" w:rsidDel="00000000" w:rsidP="00000000" w:rsidRDefault="00000000" w:rsidRPr="00000000" w14:paraId="00000758">
            <w:pPr>
              <w:numPr>
                <w:ilvl w:val="0"/>
                <w:numId w:val="59"/>
              </w:numPr>
              <w:rPr>
                <w:sz w:val="18"/>
                <w:szCs w:val="18"/>
              </w:rPr>
            </w:pPr>
            <w:r w:rsidDel="00000000" w:rsidR="00000000" w:rsidRPr="00000000">
              <w:rPr>
                <w:sz w:val="18"/>
                <w:szCs w:val="18"/>
                <w:rtl w:val="0"/>
              </w:rPr>
              <w:t xml:space="preserve">International guidelines for Dose Prioritization and Acceptance Criteria in NPX RT Planning [</w:t>
            </w:r>
            <w:hyperlink r:id="rId482">
              <w:r w:rsidDel="00000000" w:rsidR="00000000" w:rsidRPr="00000000">
                <w:rPr>
                  <w:sz w:val="18"/>
                  <w:szCs w:val="18"/>
                  <w:rtl w:val="0"/>
                </w:rPr>
                <w:t xml:space="preserve">A Lee IJROBP '19</w:t>
              </w:r>
            </w:hyperlink>
            <w:r w:rsidDel="00000000" w:rsidR="00000000" w:rsidRPr="00000000">
              <w:rPr>
                <w:sz w:val="18"/>
                <w:szCs w:val="18"/>
                <w:rtl w:val="0"/>
              </w:rPr>
              <w:t xml:space="preserve">].</w:t>
            </w:r>
            <w:r w:rsidDel="00000000" w:rsidR="00000000" w:rsidRPr="00000000">
              <w:rPr>
                <w:rtl w:val="0"/>
              </w:rPr>
            </w:r>
          </w:p>
          <w:p w:rsidR="00000000" w:rsidDel="00000000" w:rsidP="00000000" w:rsidRDefault="00000000" w:rsidRPr="00000000" w14:paraId="00000759">
            <w:pPr>
              <w:numPr>
                <w:ilvl w:val="0"/>
                <w:numId w:val="59"/>
              </w:numPr>
              <w:rPr>
                <w:sz w:val="18"/>
                <w:szCs w:val="18"/>
              </w:rPr>
            </w:pPr>
            <w:r w:rsidDel="00000000" w:rsidR="00000000" w:rsidRPr="00000000">
              <w:rPr>
                <w:sz w:val="18"/>
                <w:szCs w:val="18"/>
                <w:rtl w:val="0"/>
              </w:rPr>
              <w:t xml:space="preserve">CT based contouring of H&amp;N OARs (DAHANCA, EORTC, GORTEC, NCIC, NRG, TROG) </w:t>
            </w:r>
            <w:hyperlink r:id="rId483">
              <w:r w:rsidDel="00000000" w:rsidR="00000000" w:rsidRPr="00000000">
                <w:rPr>
                  <w:sz w:val="18"/>
                  <w:szCs w:val="18"/>
                  <w:rtl w:val="0"/>
                </w:rPr>
                <w:t xml:space="preserve">[Brouwer RTO '15, </w:t>
              </w:r>
            </w:hyperlink>
            <w:hyperlink r:id="rId484">
              <w:r w:rsidDel="00000000" w:rsidR="00000000" w:rsidRPr="00000000">
                <w:rPr>
                  <w:sz w:val="18"/>
                  <w:szCs w:val="18"/>
                  <w:rtl w:val="0"/>
                </w:rPr>
                <w:t xml:space="preserve">eContour Atlas</w:t>
              </w:r>
            </w:hyperlink>
            <w:hyperlink r:id="rId485">
              <w:r w:rsidDel="00000000" w:rsidR="00000000" w:rsidRPr="00000000">
                <w:rPr>
                  <w:sz w:val="18"/>
                  <w:szCs w:val="18"/>
                  <w:rtl w:val="0"/>
                </w:rPr>
                <w:t xml:space="preserve">]</w:t>
              </w:r>
            </w:hyperlink>
            <w:r w:rsidDel="00000000" w:rsidR="00000000" w:rsidRPr="00000000">
              <w:rPr>
                <w:sz w:val="18"/>
                <w:szCs w:val="18"/>
                <w:rtl w:val="0"/>
              </w:rPr>
              <w:t xml:space="preserve">.</w:t>
            </w:r>
          </w:p>
          <w:p w:rsidR="00000000" w:rsidDel="00000000" w:rsidP="00000000" w:rsidRDefault="00000000" w:rsidRPr="00000000" w14:paraId="0000075A">
            <w:pPr>
              <w:numPr>
                <w:ilvl w:val="0"/>
                <w:numId w:val="59"/>
              </w:numPr>
              <w:rPr>
                <w:sz w:val="18"/>
                <w:szCs w:val="18"/>
              </w:rPr>
            </w:pPr>
            <w:r w:rsidDel="00000000" w:rsidR="00000000" w:rsidRPr="00000000">
              <w:rPr>
                <w:sz w:val="18"/>
                <w:szCs w:val="18"/>
                <w:rtl w:val="0"/>
              </w:rPr>
              <w:t xml:space="preserve">Contouring guidelines with an MR-based atlas of brainstem structures involved in RINV [</w:t>
            </w:r>
            <w:hyperlink r:id="rId486">
              <w:r w:rsidDel="00000000" w:rsidR="00000000" w:rsidRPr="00000000">
                <w:rPr>
                  <w:sz w:val="18"/>
                  <w:szCs w:val="18"/>
                  <w:rtl w:val="0"/>
                </w:rPr>
                <w:t xml:space="preserve">Beddok RTO '19</w:t>
              </w:r>
            </w:hyperlink>
            <w:r w:rsidDel="00000000" w:rsidR="00000000" w:rsidRPr="00000000">
              <w:rPr>
                <w:sz w:val="18"/>
                <w:szCs w:val="18"/>
                <w:rtl w:val="0"/>
              </w:rPr>
              <w:t xml:space="preserve">].</w:t>
            </w:r>
          </w:p>
          <w:p w:rsidR="00000000" w:rsidDel="00000000" w:rsidP="00000000" w:rsidRDefault="00000000" w:rsidRPr="00000000" w14:paraId="0000075B">
            <w:pPr>
              <w:numPr>
                <w:ilvl w:val="0"/>
                <w:numId w:val="59"/>
              </w:numPr>
              <w:rPr>
                <w:sz w:val="18"/>
                <w:szCs w:val="18"/>
              </w:rPr>
            </w:pPr>
            <w:r w:rsidDel="00000000" w:rsidR="00000000" w:rsidRPr="00000000">
              <w:rPr>
                <w:sz w:val="18"/>
                <w:szCs w:val="18"/>
                <w:rtl w:val="0"/>
              </w:rPr>
              <w:t xml:space="preserve">Contouring the middle and inner ear on RT planning scans [</w:t>
            </w:r>
            <w:hyperlink r:id="rId487">
              <w:r w:rsidDel="00000000" w:rsidR="00000000" w:rsidRPr="00000000">
                <w:rPr>
                  <w:sz w:val="18"/>
                  <w:szCs w:val="18"/>
                  <w:rtl w:val="0"/>
                </w:rPr>
                <w:t xml:space="preserve">Pacholke AJCO '05</w:t>
              </w:r>
            </w:hyperlink>
            <w:r w:rsidDel="00000000" w:rsidR="00000000" w:rsidRPr="00000000">
              <w:rPr>
                <w:sz w:val="18"/>
                <w:szCs w:val="18"/>
                <w:rtl w:val="0"/>
              </w:rPr>
              <w:t xml:space="preserve">]</w:t>
            </w:r>
          </w:p>
          <w:p w:rsidR="00000000" w:rsidDel="00000000" w:rsidP="00000000" w:rsidRDefault="00000000" w:rsidRPr="00000000" w14:paraId="0000075C">
            <w:pPr>
              <w:numPr>
                <w:ilvl w:val="0"/>
                <w:numId w:val="59"/>
              </w:numPr>
              <w:rPr>
                <w:sz w:val="18"/>
                <w:szCs w:val="18"/>
              </w:rPr>
            </w:pPr>
            <w:r w:rsidDel="00000000" w:rsidR="00000000" w:rsidRPr="00000000">
              <w:rPr>
                <w:sz w:val="18"/>
                <w:szCs w:val="18"/>
                <w:rtl w:val="0"/>
              </w:rPr>
              <w:t xml:space="preserve">Clinical practice guidance for RT planning after induction chemo in H&amp;N cancer [</w:t>
            </w:r>
            <w:hyperlink r:id="rId488">
              <w:r w:rsidDel="00000000" w:rsidR="00000000" w:rsidRPr="00000000">
                <w:rPr>
                  <w:sz w:val="18"/>
                  <w:szCs w:val="18"/>
                  <w:rtl w:val="0"/>
                </w:rPr>
                <w:t xml:space="preserve">Salama IJROBP '09</w:t>
              </w:r>
            </w:hyperlink>
            <w:r w:rsidDel="00000000" w:rsidR="00000000" w:rsidRPr="00000000">
              <w:rPr>
                <w:sz w:val="18"/>
                <w:szCs w:val="18"/>
                <w:rtl w:val="0"/>
              </w:rPr>
              <w:t xml:space="preserve">]</w:t>
            </w:r>
          </w:p>
          <w:p w:rsidR="00000000" w:rsidDel="00000000" w:rsidP="00000000" w:rsidRDefault="00000000" w:rsidRPr="00000000" w14:paraId="0000075D">
            <w:pPr>
              <w:numPr>
                <w:ilvl w:val="0"/>
                <w:numId w:val="59"/>
              </w:numPr>
              <w:rPr>
                <w:sz w:val="18"/>
                <w:szCs w:val="18"/>
              </w:rPr>
            </w:pPr>
            <w:r w:rsidDel="00000000" w:rsidR="00000000" w:rsidRPr="00000000">
              <w:rPr>
                <w:sz w:val="18"/>
                <w:szCs w:val="18"/>
                <w:rtl w:val="0"/>
              </w:rPr>
              <w:t xml:space="preserve">Consensus guideline for H&amp;N cancers with PNI [</w:t>
            </w:r>
            <w:hyperlink r:id="rId489">
              <w:r w:rsidDel="00000000" w:rsidR="00000000" w:rsidRPr="00000000">
                <w:rPr>
                  <w:sz w:val="18"/>
                  <w:szCs w:val="18"/>
                  <w:rtl w:val="0"/>
                </w:rPr>
                <w:t xml:space="preserve">Ko PRO '14</w:t>
              </w:r>
            </w:hyperlink>
            <w:r w:rsidDel="00000000" w:rsidR="00000000" w:rsidRPr="00000000">
              <w:rPr>
                <w:sz w:val="18"/>
                <w:szCs w:val="18"/>
                <w:rtl w:val="0"/>
              </w:rPr>
              <w:t xml:space="preserve">] </w:t>
            </w:r>
            <w:hyperlink w:anchor="_q4gl8dq6tbz5">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75E">
            <w:pPr>
              <w:ind w:left="0" w:right="200" w:firstLine="0"/>
              <w:rPr>
                <w:sz w:val="18"/>
                <w:szCs w:val="18"/>
                <w:u w:val="single"/>
              </w:rPr>
            </w:pPr>
            <w:r w:rsidDel="00000000" w:rsidR="00000000" w:rsidRPr="00000000">
              <w:rPr>
                <w:sz w:val="18"/>
                <w:szCs w:val="18"/>
                <w:u w:val="single"/>
                <w:rtl w:val="0"/>
              </w:rPr>
              <w:t xml:space="preserve">Relevant Accessible Radiation Protocols</w:t>
            </w:r>
          </w:p>
          <w:p w:rsidR="00000000" w:rsidDel="00000000" w:rsidP="00000000" w:rsidRDefault="00000000" w:rsidRPr="00000000" w14:paraId="0000075F">
            <w:pPr>
              <w:numPr>
                <w:ilvl w:val="0"/>
                <w:numId w:val="67"/>
              </w:numPr>
              <w:rPr>
                <w:sz w:val="18"/>
                <w:szCs w:val="18"/>
              </w:rPr>
            </w:pPr>
            <w:r w:rsidDel="00000000" w:rsidR="00000000" w:rsidRPr="00000000">
              <w:rPr>
                <w:sz w:val="18"/>
                <w:szCs w:val="18"/>
                <w:rtl w:val="0"/>
              </w:rPr>
              <w:t xml:space="preserve">RTOG 06-15 [</w:t>
            </w:r>
            <w:hyperlink r:id="rId490">
              <w:r w:rsidDel="00000000" w:rsidR="00000000" w:rsidRPr="00000000">
                <w:rPr>
                  <w:sz w:val="18"/>
                  <w:szCs w:val="18"/>
                  <w:rtl w:val="0"/>
                </w:rPr>
                <w:t xml:space="preserve">Protocol</w:t>
              </w:r>
            </w:hyperlink>
            <w:r w:rsidDel="00000000" w:rsidR="00000000" w:rsidRPr="00000000">
              <w:rPr>
                <w:sz w:val="18"/>
                <w:szCs w:val="18"/>
                <w:rtl w:val="0"/>
              </w:rPr>
              <w:t xml:space="preserve">]: NPX. 3D or IMRT 54-59.4-70/33 + CDDP 100 q3w x3c. </w:t>
            </w:r>
            <w:hyperlink w:anchor="v39fd7e6h0ue">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760">
            <w:pPr>
              <w:numPr>
                <w:ilvl w:val="0"/>
                <w:numId w:val="67"/>
              </w:numPr>
              <w:rPr>
                <w:sz w:val="18"/>
                <w:szCs w:val="18"/>
              </w:rPr>
            </w:pPr>
            <w:r w:rsidDel="00000000" w:rsidR="00000000" w:rsidRPr="00000000">
              <w:rPr>
                <w:sz w:val="18"/>
                <w:szCs w:val="18"/>
                <w:rtl w:val="0"/>
              </w:rPr>
              <w:t xml:space="preserve">Chinese Induction Chemo [</w:t>
            </w:r>
            <w:hyperlink r:id="rId491">
              <w:r w:rsidDel="00000000" w:rsidR="00000000" w:rsidRPr="00000000">
                <w:rPr>
                  <w:sz w:val="18"/>
                  <w:szCs w:val="18"/>
                  <w:rtl w:val="0"/>
                </w:rPr>
                <w:t xml:space="preserve">Protocol (Appendix)</w:t>
              </w:r>
            </w:hyperlink>
            <w:r w:rsidDel="00000000" w:rsidR="00000000" w:rsidRPr="00000000">
              <w:rPr>
                <w:rFonts w:ascii="Cardo" w:cs="Cardo" w:eastAsia="Cardo" w:hAnsi="Cardo"/>
                <w:sz w:val="18"/>
                <w:szCs w:val="18"/>
                <w:rtl w:val="0"/>
              </w:rPr>
              <w:t xml:space="preserve">]: ± GemCis q3w x3c→ CCRT with CDDP 100 q3w for NPX. </w:t>
            </w:r>
            <w:hyperlink w:anchor="358wunsjjhdd">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761">
            <w:pPr>
              <w:ind w:left="0" w:right="200" w:firstLine="0"/>
              <w:rPr>
                <w:sz w:val="18"/>
                <w:szCs w:val="18"/>
                <w:u w:val="single"/>
              </w:rPr>
            </w:pPr>
            <w:r w:rsidDel="00000000" w:rsidR="00000000" w:rsidRPr="00000000">
              <w:rPr>
                <w:sz w:val="18"/>
                <w:szCs w:val="18"/>
                <w:u w:val="single"/>
                <w:rtl w:val="0"/>
              </w:rPr>
              <w:t xml:space="preserve">Quality of Life/Toxicity</w:t>
            </w:r>
          </w:p>
          <w:p w:rsidR="00000000" w:rsidDel="00000000" w:rsidP="00000000" w:rsidRDefault="00000000" w:rsidRPr="00000000" w14:paraId="00000762">
            <w:pPr>
              <w:numPr>
                <w:ilvl w:val="0"/>
                <w:numId w:val="78"/>
              </w:numPr>
              <w:rPr>
                <w:sz w:val="18"/>
                <w:szCs w:val="18"/>
              </w:rPr>
            </w:pPr>
            <w:r w:rsidDel="00000000" w:rsidR="00000000" w:rsidRPr="00000000">
              <w:rPr>
                <w:sz w:val="18"/>
                <w:szCs w:val="18"/>
                <w:rtl w:val="0"/>
              </w:rPr>
              <w:t xml:space="preserve">Chinese Induction Chemo (Table 3) [</w:t>
            </w:r>
            <w:hyperlink r:id="rId492">
              <w:r w:rsidDel="00000000" w:rsidR="00000000" w:rsidRPr="00000000">
                <w:rPr>
                  <w:sz w:val="18"/>
                  <w:szCs w:val="18"/>
                  <w:rtl w:val="0"/>
                </w:rPr>
                <w:t xml:space="preserve">Zhang NEJM '19</w:t>
              </w:r>
            </w:hyperlink>
            <w:r w:rsidDel="00000000" w:rsidR="00000000" w:rsidRPr="00000000">
              <w:rPr>
                <w:rFonts w:ascii="Cardo" w:cs="Cardo" w:eastAsia="Cardo" w:hAnsi="Cardo"/>
                <w:sz w:val="18"/>
                <w:szCs w:val="18"/>
                <w:rtl w:val="0"/>
              </w:rPr>
              <w:t xml:space="preserve">]: ± GemCis q3w x3c→ CCRT with CDDP 100 q3w. </w:t>
            </w:r>
            <w:hyperlink w:anchor="358wunsjjhdd">
              <w:r w:rsidDel="00000000" w:rsidR="00000000" w:rsidRPr="00000000">
                <w:rPr>
                  <w:sz w:val="18"/>
                  <w:szCs w:val="18"/>
                  <w:vertAlign w:val="superscript"/>
                  <w:rtl w:val="0"/>
                </w:rPr>
                <w:t xml:space="preserve">RoR</w:t>
              </w:r>
            </w:hyperlink>
            <w:r w:rsidDel="00000000" w:rsidR="00000000" w:rsidRPr="00000000">
              <w:rPr>
                <w:rtl w:val="0"/>
              </w:rPr>
            </w:r>
          </w:p>
        </w:tc>
      </w:tr>
    </w:tbl>
    <w:p w:rsidR="00000000" w:rsidDel="00000000" w:rsidP="00000000" w:rsidRDefault="00000000" w:rsidRPr="00000000" w14:paraId="00000763">
      <w:pPr>
        <w:ind w:left="0" w:firstLine="0"/>
        <w:rPr/>
      </w:pPr>
      <w:r w:rsidDel="00000000" w:rsidR="00000000" w:rsidRPr="00000000">
        <w:rPr>
          <w:rtl w:val="0"/>
        </w:rPr>
      </w:r>
    </w:p>
    <w:p w:rsidR="00000000" w:rsidDel="00000000" w:rsidP="00000000" w:rsidRDefault="00000000" w:rsidRPr="00000000" w14:paraId="00000764">
      <w:pPr>
        <w:pStyle w:val="Heading2"/>
        <w:spacing w:line="240" w:lineRule="auto"/>
        <w:rPr/>
      </w:pPr>
      <w:bookmarkStart w:colFirst="0" w:colLast="0" w:name="_jzpa1pl26apt" w:id="139"/>
      <w:bookmarkEnd w:id="139"/>
      <w:hyperlink w:anchor="_pedvj1fx7qn">
        <w:r w:rsidDel="00000000" w:rsidR="00000000" w:rsidRPr="00000000">
          <w:rPr>
            <w:rtl w:val="0"/>
          </w:rPr>
          <w:t xml:space="preserve">Treatment planning</w:t>
        </w:r>
      </w:hyperlink>
      <w:r w:rsidDel="00000000" w:rsidR="00000000" w:rsidRPr="00000000">
        <w:rPr>
          <w:rtl w:val="0"/>
        </w:rPr>
      </w:r>
    </w:p>
    <w:p w:rsidR="00000000" w:rsidDel="00000000" w:rsidP="00000000" w:rsidRDefault="00000000" w:rsidRPr="00000000" w14:paraId="00000765">
      <w:pPr>
        <w:spacing w:line="240" w:lineRule="auto"/>
        <w:ind w:left="0" w:firstLine="0"/>
        <w:rPr/>
      </w:pPr>
      <w:r w:rsidDel="00000000" w:rsidR="00000000" w:rsidRPr="00000000">
        <w:rPr>
          <w:rtl w:val="0"/>
        </w:rPr>
        <w:t xml:space="preserve">See the Summary Box above and [</w:t>
      </w:r>
      <w:hyperlink w:anchor="_r71p6ui0f7oa">
        <w:r w:rsidDel="00000000" w:rsidR="00000000" w:rsidRPr="00000000">
          <w:rPr>
            <w:rtl w:val="0"/>
          </w:rPr>
          <w:t xml:space="preserve">Future Directions</w:t>
        </w:r>
      </w:hyperlink>
      <w:r w:rsidDel="00000000" w:rsidR="00000000" w:rsidRPr="00000000">
        <w:rPr>
          <w:rtl w:val="0"/>
        </w:rPr>
        <w:t xml:space="preserve">] of NPX cancer for more.</w:t>
      </w:r>
    </w:p>
    <w:p w:rsidR="00000000" w:rsidDel="00000000" w:rsidP="00000000" w:rsidRDefault="00000000" w:rsidRPr="00000000" w14:paraId="00000766">
      <w:pPr>
        <w:spacing w:line="240" w:lineRule="auto"/>
        <w:ind w:left="0" w:firstLine="0"/>
        <w:rPr/>
      </w:pPr>
      <w:r w:rsidDel="00000000" w:rsidR="00000000" w:rsidRPr="00000000">
        <w:rPr>
          <w:rFonts w:ascii="Times New Roman" w:cs="Times New Roman" w:eastAsia="Times New Roman" w:hAnsi="Times New Roman"/>
          <w:b w:val="1"/>
          <w:sz w:val="20"/>
          <w:szCs w:val="20"/>
          <w:rtl w:val="0"/>
        </w:rPr>
        <w:t xml:space="preserve">International guidelines for delineation of CTV for NPC </w:t>
      </w:r>
      <w:r w:rsidDel="00000000" w:rsidR="00000000" w:rsidRPr="00000000">
        <w:rPr>
          <w:rFonts w:ascii="Times New Roman" w:cs="Times New Roman" w:eastAsia="Times New Roman" w:hAnsi="Times New Roman"/>
          <w:sz w:val="20"/>
          <w:szCs w:val="20"/>
          <w:rtl w:val="0"/>
        </w:rPr>
        <w:t xml:space="preserve">[</w:t>
      </w:r>
      <w:hyperlink r:id="rId493">
        <w:r w:rsidDel="00000000" w:rsidR="00000000" w:rsidRPr="00000000">
          <w:rPr>
            <w:rFonts w:ascii="Times New Roman" w:cs="Times New Roman" w:eastAsia="Times New Roman" w:hAnsi="Times New Roman"/>
            <w:sz w:val="20"/>
            <w:szCs w:val="20"/>
            <w:rtl w:val="0"/>
          </w:rPr>
          <w:t xml:space="preserve">A Lee RTO '18</w:t>
        </w:r>
      </w:hyperlink>
      <w:r w:rsidDel="00000000" w:rsidR="00000000" w:rsidRPr="00000000">
        <w:rPr>
          <w:rFonts w:ascii="Times New Roman" w:cs="Times New Roman" w:eastAsia="Times New Roman" w:hAnsi="Times New Roman"/>
          <w:sz w:val="20"/>
          <w:szCs w:val="20"/>
          <w:rtl w:val="0"/>
        </w:rPr>
        <w:t xml:space="preserve">]: Contouring based on the stepwise spread of NPC.</w:t>
      </w:r>
      <w:r w:rsidDel="00000000" w:rsidR="00000000" w:rsidRPr="00000000">
        <w:rPr>
          <w:rtl w:val="0"/>
        </w:rPr>
      </w:r>
    </w:p>
    <w:p w:rsidR="00000000" w:rsidDel="00000000" w:rsidP="00000000" w:rsidRDefault="00000000" w:rsidRPr="00000000" w14:paraId="00000767">
      <w:pPr>
        <w:numPr>
          <w:ilvl w:val="0"/>
          <w:numId w:val="56"/>
        </w:num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Supine, CT with contrast, fuse MRI. 2 mm slices </w:t>
      </w:r>
      <w:r w:rsidDel="00000000" w:rsidR="00000000" w:rsidRPr="00000000">
        <w:rPr>
          <w:rtl w:val="0"/>
        </w:rPr>
        <w:t xml:space="preserve">on CT sim, acquire 2 cm below sternoclavicular joints.</w:t>
      </w:r>
      <w:r w:rsidDel="00000000" w:rsidR="00000000" w:rsidRPr="00000000">
        <w:rPr>
          <w:rtl w:val="0"/>
        </w:rPr>
      </w:r>
    </w:p>
    <w:p w:rsidR="00000000" w:rsidDel="00000000" w:rsidP="00000000" w:rsidRDefault="00000000" w:rsidRPr="00000000" w14:paraId="00000768">
      <w:pPr>
        <w:numPr>
          <w:ilvl w:val="0"/>
          <w:numId w:val="56"/>
        </w:num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Isocenter near arytenoids.</w:t>
      </w:r>
      <w:r w:rsidDel="00000000" w:rsidR="00000000" w:rsidRPr="00000000">
        <w:rPr>
          <w:rtl w:val="0"/>
        </w:rPr>
      </w:r>
    </w:p>
    <w:p w:rsidR="00000000" w:rsidDel="00000000" w:rsidP="00000000" w:rsidRDefault="00000000" w:rsidRPr="00000000" w14:paraId="00000769">
      <w:pPr>
        <w:numPr>
          <w:ilvl w:val="0"/>
          <w:numId w:val="56"/>
        </w:num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Nodes</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tl w:val="0"/>
        </w:rPr>
        <w:t xml:space="preserve">Drains to VIIa (retropharyngeal), VIIb (retrostyloid), II, III, and Va.</w:t>
      </w:r>
      <w:r w:rsidDel="00000000" w:rsidR="00000000" w:rsidRPr="00000000">
        <w:rPr>
          <w:rFonts w:ascii="Times New Roman" w:cs="Times New Roman" w:eastAsia="Times New Roman" w:hAnsi="Times New Roman"/>
          <w:sz w:val="20"/>
          <w:szCs w:val="20"/>
          <w:rtl w:val="0"/>
        </w:rPr>
        <w:br w:type="textWrapping"/>
      </w:r>
      <w:r w:rsidDel="00000000" w:rsidR="00000000" w:rsidRPr="00000000">
        <w:rPr>
          <w:rtl w:val="0"/>
        </w:rPr>
        <w:t xml:space="preserve">See [</w:t>
      </w:r>
      <w:hyperlink w:anchor="5xqks2p0147u">
        <w:r w:rsidDel="00000000" w:rsidR="00000000" w:rsidRPr="00000000">
          <w:rPr>
            <w:rtl w:val="0"/>
          </w:rPr>
          <w:t xml:space="preserve">Neck Nodal Atlas and Coverage</w:t>
        </w:r>
      </w:hyperlink>
      <w:r w:rsidDel="00000000" w:rsidR="00000000" w:rsidRPr="00000000">
        <w:rPr>
          <w:rtl w:val="0"/>
        </w:rPr>
        <w:t xml:space="preserve">] and [</w:t>
      </w:r>
      <w:hyperlink w:anchor="v8cknfl79n86">
        <w:r w:rsidDel="00000000" w:rsidR="00000000" w:rsidRPr="00000000">
          <w:rPr>
            <w:rtl w:val="0"/>
          </w:rPr>
          <w:t xml:space="preserve">NPX nodal coverage principles</w:t>
        </w:r>
      </w:hyperlink>
      <w:r w:rsidDel="00000000" w:rsidR="00000000" w:rsidRPr="00000000">
        <w:rPr>
          <w:rtl w:val="0"/>
        </w:rPr>
        <w:t xml:space="preserve">] in the General Treatment Planning section.</w:t>
      </w:r>
    </w:p>
    <w:p w:rsidR="00000000" w:rsidDel="00000000" w:rsidP="00000000" w:rsidRDefault="00000000" w:rsidRPr="00000000" w14:paraId="0000076A">
      <w:pPr>
        <w:numPr>
          <w:ilvl w:val="1"/>
          <w:numId w:val="56"/>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Cover at least one level below involved levels.</w:t>
      </w:r>
    </w:p>
    <w:p w:rsidR="00000000" w:rsidDel="00000000" w:rsidP="00000000" w:rsidRDefault="00000000" w:rsidRPr="00000000" w14:paraId="0000076B">
      <w:pPr>
        <w:numPr>
          <w:ilvl w:val="1"/>
          <w:numId w:val="56"/>
        </w:numPr>
        <w:ind w:left="1440" w:hanging="360"/>
      </w:pPr>
      <w:r w:rsidDel="00000000" w:rsidR="00000000" w:rsidRPr="00000000">
        <w:rPr>
          <w:rtl w:val="0"/>
        </w:rPr>
        <w:t xml:space="preserve">Drains to II-V, VIIa-b. Cover these areas even with cN0 patients, as the risk of occult metastasis is high.</w:t>
      </w:r>
    </w:p>
    <w:p w:rsidR="00000000" w:rsidDel="00000000" w:rsidP="00000000" w:rsidRDefault="00000000" w:rsidRPr="00000000" w14:paraId="0000076C">
      <w:pPr>
        <w:numPr>
          <w:ilvl w:val="1"/>
          <w:numId w:val="56"/>
        </w:numPr>
        <w:ind w:left="1440" w:hanging="360"/>
      </w:pPr>
      <w:r w:rsidDel="00000000" w:rsidR="00000000" w:rsidRPr="00000000">
        <w:rPr>
          <w:rtl w:val="0"/>
        </w:rPr>
        <w:t xml:space="preserve">With no LN involvement on the ipsilateral side, IV and Vb may be omitted.</w:t>
      </w:r>
      <w:r w:rsidDel="00000000" w:rsidR="00000000" w:rsidRPr="00000000">
        <w:rPr>
          <w:rtl w:val="0"/>
        </w:rPr>
      </w:r>
    </w:p>
    <w:p w:rsidR="00000000" w:rsidDel="00000000" w:rsidP="00000000" w:rsidRDefault="00000000" w:rsidRPr="00000000" w14:paraId="0000076D">
      <w:pPr>
        <w:numPr>
          <w:ilvl w:val="0"/>
          <w:numId w:val="56"/>
        </w:numPr>
      </w:pPr>
      <w:r w:rsidDel="00000000" w:rsidR="00000000" w:rsidRPr="00000000">
        <w:rPr>
          <w:b w:val="1"/>
          <w:rtl w:val="0"/>
        </w:rPr>
        <w:t xml:space="preserve">Definitive RT</w:t>
      </w:r>
      <w:r w:rsidDel="00000000" w:rsidR="00000000" w:rsidRPr="00000000">
        <w:rPr>
          <w:rtl w:val="0"/>
        </w:rPr>
        <w:t xml:space="preserve">: SIB 35 or 33 Fx, IMRT volumes per HN001. </w:t>
      </w:r>
    </w:p>
    <w:p w:rsidR="00000000" w:rsidDel="00000000" w:rsidP="00000000" w:rsidRDefault="00000000" w:rsidRPr="00000000" w14:paraId="0000076E">
      <w:pPr>
        <w:ind w:firstLine="720"/>
        <w:rPr/>
      </w:pPr>
      <w:r w:rsidDel="00000000" w:rsidR="00000000" w:rsidRPr="00000000">
        <w:rPr>
          <w:rtl w:val="0"/>
        </w:rPr>
        <w:t xml:space="preserve">RTOG 06-15 [</w:t>
      </w:r>
      <w:hyperlink r:id="rId494">
        <w:r w:rsidDel="00000000" w:rsidR="00000000" w:rsidRPr="00000000">
          <w:rPr>
            <w:rtl w:val="0"/>
          </w:rPr>
          <w:t xml:space="preserve">Protocol</w:t>
        </w:r>
      </w:hyperlink>
      <w:r w:rsidDel="00000000" w:rsidR="00000000" w:rsidRPr="00000000">
        <w:rPr>
          <w:rtl w:val="0"/>
        </w:rPr>
        <w:t xml:space="preserve">]: NPX. 3D or IMRT 54-59.4-70/33 + CDDP 100 q3w x3c.</w:t>
      </w:r>
    </w:p>
    <w:p w:rsidR="00000000" w:rsidDel="00000000" w:rsidP="00000000" w:rsidRDefault="00000000" w:rsidRPr="00000000" w14:paraId="0000076F">
      <w:pPr>
        <w:numPr>
          <w:ilvl w:val="1"/>
          <w:numId w:val="56"/>
        </w:numPr>
        <w:ind w:left="1440" w:hanging="360"/>
        <w:rPr/>
      </w:pPr>
      <w:r w:rsidDel="00000000" w:rsidR="00000000" w:rsidRPr="00000000">
        <w:rPr>
          <w:rtl w:val="0"/>
        </w:rPr>
        <w:t xml:space="preserve">If using 33 fractions, use 69.96 (2.12 Gy) / 59.4 (1.8 Gy) / 54 (1.64 Gy). </w:t>
      </w:r>
    </w:p>
    <w:p w:rsidR="00000000" w:rsidDel="00000000" w:rsidP="00000000" w:rsidRDefault="00000000" w:rsidRPr="00000000" w14:paraId="00000770">
      <w:pPr>
        <w:numPr>
          <w:ilvl w:val="1"/>
          <w:numId w:val="56"/>
        </w:numPr>
        <w:ind w:left="1440" w:hanging="360"/>
        <w:rPr/>
      </w:pPr>
      <w:r w:rsidDel="00000000" w:rsidR="00000000" w:rsidRPr="00000000">
        <w:rPr>
          <w:rtl w:val="0"/>
        </w:rPr>
        <w:t xml:space="preserve">Option to deliver 63/33 (1.9 Gy) to small volume lymph nodes next to critical structures.</w:t>
      </w:r>
    </w:p>
    <w:p w:rsidR="00000000" w:rsidDel="00000000" w:rsidP="00000000" w:rsidRDefault="00000000" w:rsidRPr="00000000" w14:paraId="00000771">
      <w:pPr>
        <w:numPr>
          <w:ilvl w:val="0"/>
          <w:numId w:val="56"/>
        </w:numPr>
        <w:rPr>
          <w:u w:val="none"/>
        </w:rPr>
      </w:pPr>
      <w:r w:rsidDel="00000000" w:rsidR="00000000" w:rsidRPr="00000000">
        <w:rPr>
          <w:b w:val="1"/>
          <w:sz w:val="20"/>
          <w:szCs w:val="20"/>
          <w:rtl w:val="0"/>
        </w:rPr>
        <w:t xml:space="preserve">CTVpHR_</w:t>
      </w:r>
      <w:r w:rsidDel="00000000" w:rsidR="00000000" w:rsidRPr="00000000">
        <w:rPr>
          <w:rFonts w:ascii="Times New Roman" w:cs="Times New Roman" w:eastAsia="Times New Roman" w:hAnsi="Times New Roman"/>
          <w:b w:val="1"/>
          <w:sz w:val="20"/>
          <w:szCs w:val="20"/>
          <w:rtl w:val="0"/>
        </w:rPr>
        <w:t xml:space="preserve">70</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b w:val="1"/>
          <w:sz w:val="20"/>
          <w:szCs w:val="20"/>
          <w:rtl w:val="0"/>
        </w:rPr>
        <w:t xml:space="preserve">GTVp + </w:t>
      </w:r>
      <w:r w:rsidDel="00000000" w:rsidR="00000000" w:rsidRPr="00000000">
        <w:rPr>
          <w:b w:val="1"/>
          <w:rtl w:val="0"/>
        </w:rPr>
        <w:t xml:space="preserve">0.5 cm</w:t>
      </w:r>
      <w:r w:rsidDel="00000000" w:rsidR="00000000" w:rsidRPr="00000000">
        <w:rPr>
          <w:rtl w:val="0"/>
        </w:rPr>
        <w:t xml:space="preserve"> </w:t>
      </w:r>
      <w:r w:rsidDel="00000000" w:rsidR="00000000" w:rsidRPr="00000000">
        <w:rPr>
          <w:rFonts w:ascii="Times New Roman" w:cs="Times New Roman" w:eastAsia="Times New Roman" w:hAnsi="Times New Roman"/>
          <w:sz w:val="20"/>
          <w:szCs w:val="20"/>
          <w:rtl w:val="0"/>
        </w:rPr>
        <w:t xml:space="preserve">(can reduce to 0.1 </w:t>
      </w:r>
      <w:r w:rsidDel="00000000" w:rsidR="00000000" w:rsidRPr="00000000">
        <w:rPr>
          <w:rtl w:val="0"/>
        </w:rPr>
        <w:t xml:space="preserve">c</w:t>
      </w:r>
      <w:r w:rsidDel="00000000" w:rsidR="00000000" w:rsidRPr="00000000">
        <w:rPr>
          <w:rFonts w:ascii="Times New Roman" w:cs="Times New Roman" w:eastAsia="Times New Roman" w:hAnsi="Times New Roman"/>
          <w:sz w:val="20"/>
          <w:szCs w:val="20"/>
          <w:rtl w:val="0"/>
        </w:rPr>
        <w:t xml:space="preserve">m if close to c</w:t>
      </w:r>
      <w:r w:rsidDel="00000000" w:rsidR="00000000" w:rsidRPr="00000000">
        <w:rPr>
          <w:rtl w:val="0"/>
        </w:rPr>
        <w:t xml:space="preserve">ritical OAR</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w:t>
      </w:r>
      <w:r w:rsidDel="00000000" w:rsidR="00000000" w:rsidRPr="00000000">
        <w:rPr>
          <w:b w:val="1"/>
          <w:sz w:val="20"/>
          <w:szCs w:val="20"/>
          <w:rtl w:val="0"/>
        </w:rPr>
        <w:t xml:space="preserve"> entire NP</w:t>
      </w: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772">
      <w:pPr>
        <w:numPr>
          <w:ilvl w:val="0"/>
          <w:numId w:val="56"/>
        </w:numPr>
        <w:rPr>
          <w:u w:val="none"/>
        </w:rPr>
      </w:pPr>
      <w:r w:rsidDel="00000000" w:rsidR="00000000" w:rsidRPr="00000000">
        <w:rPr>
          <w:b w:val="1"/>
          <w:rtl w:val="0"/>
        </w:rPr>
        <w:t xml:space="preserve">CTVnHR_70</w:t>
      </w:r>
      <w:r w:rsidDel="00000000" w:rsidR="00000000" w:rsidRPr="00000000">
        <w:rPr>
          <w:rtl w:val="0"/>
        </w:rPr>
        <w:t xml:space="preserve">: </w:t>
      </w:r>
      <w:r w:rsidDel="00000000" w:rsidR="00000000" w:rsidRPr="00000000">
        <w:rPr>
          <w:b w:val="1"/>
          <w:rtl w:val="0"/>
        </w:rPr>
        <w:t xml:space="preserve">GTVn + 0.5 cm.</w:t>
      </w:r>
      <w:r w:rsidDel="00000000" w:rsidR="00000000" w:rsidRPr="00000000">
        <w:rPr>
          <w:rtl w:val="0"/>
        </w:rPr>
        <w:t xml:space="preserve"> </w:t>
      </w:r>
      <w:r w:rsidDel="00000000" w:rsidR="00000000" w:rsidRPr="00000000">
        <w:rPr>
          <w:i w:val="1"/>
          <w:rtl w:val="0"/>
        </w:rPr>
        <w:t xml:space="preserve">Consider 1.0 cm if ECE.</w:t>
      </w:r>
      <w:r w:rsidDel="00000000" w:rsidR="00000000" w:rsidRPr="00000000">
        <w:rPr>
          <w:rtl w:val="0"/>
        </w:rPr>
      </w:r>
    </w:p>
    <w:p w:rsidR="00000000" w:rsidDel="00000000" w:rsidP="00000000" w:rsidRDefault="00000000" w:rsidRPr="00000000" w14:paraId="00000773">
      <w:pPr>
        <w:numPr>
          <w:ilvl w:val="1"/>
          <w:numId w:val="56"/>
        </w:numPr>
        <w:ind w:left="1440" w:hanging="360"/>
        <w:rPr>
          <w:u w:val="none"/>
        </w:rPr>
      </w:pPr>
      <w:r w:rsidDel="00000000" w:rsidR="00000000" w:rsidRPr="00000000">
        <w:rPr>
          <w:rtl w:val="0"/>
        </w:rPr>
        <w:t xml:space="preserve">GTVn includes any lymph nodes &gt; 1 cm or nodes with a necrotic center.</w:t>
      </w:r>
    </w:p>
    <w:bookmarkStart w:colFirst="0" w:colLast="0" w:name="t00sds6no15z" w:id="140"/>
    <w:bookmarkEnd w:id="140"/>
    <w:p w:rsidR="00000000" w:rsidDel="00000000" w:rsidP="00000000" w:rsidRDefault="00000000" w:rsidRPr="00000000" w14:paraId="00000774">
      <w:pPr>
        <w:numPr>
          <w:ilvl w:val="0"/>
          <w:numId w:val="56"/>
        </w:numPr>
        <w:spacing w:line="240" w:lineRule="auto"/>
        <w:rPr>
          <w:rFonts w:ascii="Times New Roman" w:cs="Times New Roman" w:eastAsia="Times New Roman" w:hAnsi="Times New Roman"/>
          <w:sz w:val="20"/>
          <w:szCs w:val="20"/>
        </w:rPr>
      </w:pPr>
      <w:r w:rsidDel="00000000" w:rsidR="00000000" w:rsidRPr="00000000">
        <w:rPr>
          <w:b w:val="1"/>
          <w:sz w:val="20"/>
          <w:szCs w:val="20"/>
          <w:rtl w:val="0"/>
        </w:rPr>
        <w:t xml:space="preserve">CTVpIR_</w:t>
      </w:r>
      <w:r w:rsidDel="00000000" w:rsidR="00000000" w:rsidRPr="00000000">
        <w:rPr>
          <w:rFonts w:ascii="Times New Roman" w:cs="Times New Roman" w:eastAsia="Times New Roman" w:hAnsi="Times New Roman"/>
          <w:b w:val="1"/>
          <w:sz w:val="20"/>
          <w:szCs w:val="20"/>
          <w:rtl w:val="0"/>
        </w:rPr>
        <w:t xml:space="preserve">59.4</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b w:val="1"/>
          <w:sz w:val="20"/>
          <w:szCs w:val="20"/>
          <w:rtl w:val="0"/>
        </w:rPr>
        <w:t xml:space="preserve">GTVp + 1</w:t>
      </w:r>
      <w:r w:rsidDel="00000000" w:rsidR="00000000" w:rsidRPr="00000000">
        <w:rPr>
          <w:b w:val="1"/>
          <w:rtl w:val="0"/>
        </w:rPr>
        <w:t xml:space="preserve"> c</w:t>
      </w:r>
      <w:r w:rsidDel="00000000" w:rsidR="00000000" w:rsidRPr="00000000">
        <w:rPr>
          <w:b w:val="1"/>
          <w:sz w:val="20"/>
          <w:szCs w:val="20"/>
          <w:rtl w:val="0"/>
        </w:rPr>
        <w:t xml:space="preserve">m + whole NPX</w:t>
      </w:r>
      <w:r w:rsidDel="00000000" w:rsidR="00000000" w:rsidRPr="00000000">
        <w:rPr>
          <w:b w:val="1"/>
          <w:rtl w:val="0"/>
        </w:rPr>
        <w:t xml:space="preserve"> </w:t>
      </w:r>
      <w:r w:rsidDel="00000000" w:rsidR="00000000" w:rsidRPr="00000000">
        <w:rPr>
          <w:rtl w:val="0"/>
        </w:rPr>
        <w:t xml:space="preserve">(</w:t>
      </w:r>
      <w:r w:rsidDel="00000000" w:rsidR="00000000" w:rsidRPr="00000000">
        <w:rPr>
          <w:rFonts w:ascii="Times New Roman" w:cs="Times New Roman" w:eastAsia="Times New Roman" w:hAnsi="Times New Roman"/>
          <w:sz w:val="20"/>
          <w:szCs w:val="20"/>
          <w:rtl w:val="0"/>
        </w:rPr>
        <w:t xml:space="preserve">can reduce to </w:t>
      </w:r>
      <w:r w:rsidDel="00000000" w:rsidR="00000000" w:rsidRPr="00000000">
        <w:rPr>
          <w:rtl w:val="0"/>
        </w:rPr>
        <w:t xml:space="preserve">0.2</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tl w:val="0"/>
        </w:rPr>
        <w:t xml:space="preserve">c</w:t>
      </w:r>
      <w:r w:rsidDel="00000000" w:rsidR="00000000" w:rsidRPr="00000000">
        <w:rPr>
          <w:rFonts w:ascii="Times New Roman" w:cs="Times New Roman" w:eastAsia="Times New Roman" w:hAnsi="Times New Roman"/>
          <w:sz w:val="20"/>
          <w:szCs w:val="20"/>
          <w:rtl w:val="0"/>
        </w:rPr>
        <w:t xml:space="preserve">m</w:t>
      </w:r>
      <w:r w:rsidDel="00000000" w:rsidR="00000000" w:rsidRPr="00000000">
        <w:rPr>
          <w:rtl w:val="0"/>
        </w:rPr>
        <w:t xml:space="preserve"> if close to critical OAR</w:t>
      </w: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775">
      <w:pPr>
        <w:ind w:firstLine="720"/>
        <w:rPr/>
      </w:pPr>
      <w:r w:rsidDel="00000000" w:rsidR="00000000" w:rsidRPr="00000000">
        <w:rPr>
          <w:rtl w:val="0"/>
        </w:rPr>
        <w:t xml:space="preserve">Always fully cover the PPF (where V2 sits), parapharyngeal space and base of skull (FO, FR, lacerum, and petrous tip). </w:t>
      </w:r>
    </w:p>
    <w:p w:rsidR="00000000" w:rsidDel="00000000" w:rsidP="00000000" w:rsidRDefault="00000000" w:rsidRPr="00000000" w14:paraId="00000776">
      <w:pPr>
        <w:widowControl w:val="0"/>
        <w:ind w:firstLine="720"/>
        <w:rPr/>
      </w:pPr>
      <w:r w:rsidDel="00000000" w:rsidR="00000000" w:rsidRPr="00000000">
        <w:rPr>
          <w:rtl w:val="0"/>
        </w:rPr>
        <w:t xml:space="preserve">Zaorsky</w:t>
      </w:r>
      <w:r w:rsidDel="00000000" w:rsidR="00000000" w:rsidRPr="00000000">
        <w:rPr>
          <w:rtl w:val="0"/>
        </w:rPr>
        <w:t xml:space="preserve">: [</w:t>
      </w:r>
      <w:hyperlink r:id="rId495">
        <w:r w:rsidDel="00000000" w:rsidR="00000000" w:rsidRPr="00000000">
          <w:rPr>
            <w:rtl w:val="0"/>
          </w:rPr>
          <w:t xml:space="preserve">Anatomy of lateral view on cranial x-ray</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777">
      <w:pPr>
        <w:numPr>
          <w:ilvl w:val="1"/>
          <w:numId w:val="56"/>
        </w:numPr>
        <w:spacing w:line="240" w:lineRule="auto"/>
        <w:ind w:left="1440" w:hanging="360"/>
        <w:rPr>
          <w:rFonts w:ascii="Times New Roman" w:cs="Times New Roman" w:eastAsia="Times New Roman" w:hAnsi="Times New Roman"/>
          <w:sz w:val="20"/>
          <w:szCs w:val="20"/>
        </w:rPr>
      </w:pPr>
      <w:r w:rsidDel="00000000" w:rsidR="00000000" w:rsidRPr="00000000">
        <w:rPr>
          <w:rtl w:val="0"/>
        </w:rPr>
        <w:t xml:space="preserve">Anteriorly, cover at least 0.5 cm anterior to choana and posterior wall of the maxillary sinus. </w:t>
      </w:r>
      <w:r w:rsidDel="00000000" w:rsidR="00000000" w:rsidRPr="00000000">
        <w:rPr>
          <w:i w:val="1"/>
          <w:rtl w:val="0"/>
        </w:rPr>
        <w:t xml:space="preserve">Older protocols say posterior 1</w:t>
      </w:r>
      <w:r w:rsidDel="00000000" w:rsidR="00000000" w:rsidRPr="00000000">
        <w:rPr>
          <w:i w:val="1"/>
          <w:rtl w:val="0"/>
        </w:rPr>
        <w:t xml:space="preserve">/4 to 1/3 of the nas</w:t>
      </w:r>
      <w:r w:rsidDel="00000000" w:rsidR="00000000" w:rsidRPr="00000000">
        <w:rPr>
          <w:i w:val="1"/>
          <w:rtl w:val="0"/>
        </w:rPr>
        <w:t xml:space="preserve">al cavity. The idea is to not miss the bilateral pterygopalatine fossa where V2 sits. </w:t>
      </w:r>
    </w:p>
    <w:p w:rsidR="00000000" w:rsidDel="00000000" w:rsidP="00000000" w:rsidRDefault="00000000" w:rsidRPr="00000000" w14:paraId="00000778">
      <w:pPr>
        <w:numPr>
          <w:ilvl w:val="1"/>
          <w:numId w:val="56"/>
        </w:numPr>
        <w:spacing w:line="240" w:lineRule="auto"/>
        <w:ind w:left="1440" w:hanging="360"/>
        <w:rPr>
          <w:u w:val="none"/>
        </w:rPr>
      </w:pPr>
      <w:r w:rsidDel="00000000" w:rsidR="00000000" w:rsidRPr="00000000">
        <w:rPr>
          <w:rtl w:val="0"/>
        </w:rPr>
        <w:t xml:space="preserve">Posteriorly, cover anterior </w:t>
      </w:r>
      <w:r w:rsidDel="00000000" w:rsidR="00000000" w:rsidRPr="00000000">
        <w:rPr>
          <w:rtl w:val="0"/>
        </w:rPr>
        <w:t xml:space="preserve">1/3 of the </w:t>
      </w:r>
      <w:r w:rsidDel="00000000" w:rsidR="00000000" w:rsidRPr="00000000">
        <w:rPr>
          <w:rtl w:val="0"/>
        </w:rPr>
        <w:t xml:space="preserve">clivus if no invasion, entire if involved.</w:t>
      </w:r>
    </w:p>
    <w:p w:rsidR="00000000" w:rsidDel="00000000" w:rsidP="00000000" w:rsidRDefault="00000000" w:rsidRPr="00000000" w14:paraId="00000779">
      <w:pPr>
        <w:numPr>
          <w:ilvl w:val="1"/>
          <w:numId w:val="56"/>
        </w:numPr>
        <w:spacing w:line="240" w:lineRule="auto"/>
        <w:ind w:left="1440" w:hanging="360"/>
        <w:rPr>
          <w:u w:val="none"/>
        </w:rPr>
      </w:pPr>
      <w:r w:rsidDel="00000000" w:rsidR="00000000" w:rsidRPr="00000000">
        <w:rPr>
          <w:rtl w:val="0"/>
        </w:rPr>
        <w:t xml:space="preserve">Laterally, cover parapharyngeal space bilaterally.</w:t>
      </w:r>
    </w:p>
    <w:p w:rsidR="00000000" w:rsidDel="00000000" w:rsidP="00000000" w:rsidRDefault="00000000" w:rsidRPr="00000000" w14:paraId="0000077A">
      <w:pPr>
        <w:numPr>
          <w:ilvl w:val="1"/>
          <w:numId w:val="56"/>
        </w:numPr>
        <w:spacing w:line="240" w:lineRule="auto"/>
        <w:ind w:left="1440" w:hanging="360"/>
        <w:rPr>
          <w:u w:val="none"/>
        </w:rPr>
      </w:pPr>
      <w:r w:rsidDel="00000000" w:rsidR="00000000" w:rsidRPr="00000000">
        <w:rPr>
          <w:rtl w:val="0"/>
        </w:rPr>
        <w:t xml:space="preserve">Superiorly, cover skull base (bilateral FO, FR, petrous tip) and inferior half of sphenoid sinus if T1-2.</w:t>
      </w:r>
    </w:p>
    <w:p w:rsidR="00000000" w:rsidDel="00000000" w:rsidP="00000000" w:rsidRDefault="00000000" w:rsidRPr="00000000" w14:paraId="0000077B">
      <w:pPr>
        <w:numPr>
          <w:ilvl w:val="1"/>
          <w:numId w:val="56"/>
        </w:numPr>
        <w:spacing w:line="240" w:lineRule="auto"/>
        <w:ind w:left="1440" w:hanging="360"/>
        <w:rPr>
          <w:u w:val="none"/>
        </w:rPr>
      </w:pPr>
      <w:r w:rsidDel="00000000" w:rsidR="00000000" w:rsidRPr="00000000">
        <w:rPr>
          <w:rtl w:val="0"/>
        </w:rPr>
        <w:t xml:space="preserve">If T3-4, cover the involved side of cavernous sinus and extend coverage to the whole sphenoid sinus. </w:t>
      </w:r>
    </w:p>
    <w:p w:rsidR="00000000" w:rsidDel="00000000" w:rsidP="00000000" w:rsidRDefault="00000000" w:rsidRPr="00000000" w14:paraId="0000077C">
      <w:pPr>
        <w:numPr>
          <w:ilvl w:val="1"/>
          <w:numId w:val="56"/>
        </w:numPr>
        <w:spacing w:line="240" w:lineRule="auto"/>
        <w:ind w:left="1440" w:hanging="360"/>
        <w:rPr>
          <w:u w:val="none"/>
        </w:rPr>
      </w:pPr>
      <w:r w:rsidDel="00000000" w:rsidR="00000000" w:rsidRPr="00000000">
        <w:rPr>
          <w:rtl w:val="0"/>
        </w:rPr>
        <w:t xml:space="preserve">Inferiorly, cover inferior soft palate. </w:t>
      </w:r>
    </w:p>
    <w:p w:rsidR="00000000" w:rsidDel="00000000" w:rsidP="00000000" w:rsidRDefault="00000000" w:rsidRPr="00000000" w14:paraId="0000077D">
      <w:pPr>
        <w:numPr>
          <w:ilvl w:val="1"/>
          <w:numId w:val="56"/>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Posterior ethmoid sinus includes vomer.</w:t>
      </w:r>
    </w:p>
    <w:p w:rsidR="00000000" w:rsidDel="00000000" w:rsidP="00000000" w:rsidRDefault="00000000" w:rsidRPr="00000000" w14:paraId="0000077E">
      <w:pPr>
        <w:numPr>
          <w:ilvl w:val="0"/>
          <w:numId w:val="56"/>
        </w:numPr>
        <w:spacing w:line="240" w:lineRule="auto"/>
        <w:rPr>
          <w:rFonts w:ascii="Times New Roman" w:cs="Times New Roman" w:eastAsia="Times New Roman" w:hAnsi="Times New Roman"/>
          <w:sz w:val="20"/>
          <w:szCs w:val="20"/>
        </w:rPr>
      </w:pPr>
      <w:r w:rsidDel="00000000" w:rsidR="00000000" w:rsidRPr="00000000">
        <w:rPr>
          <w:b w:val="1"/>
          <w:rtl w:val="0"/>
        </w:rPr>
        <w:t xml:space="preserve">CTVnIR_59.4</w:t>
      </w:r>
      <w:r w:rsidDel="00000000" w:rsidR="00000000" w:rsidRPr="00000000">
        <w:rPr>
          <w:rtl w:val="0"/>
        </w:rPr>
        <w:t xml:space="preserve">: </w:t>
      </w:r>
      <w:r w:rsidDel="00000000" w:rsidR="00000000" w:rsidRPr="00000000">
        <w:rPr>
          <w:b w:val="1"/>
          <w:rtl w:val="0"/>
        </w:rPr>
        <w:t xml:space="preserve">CTVnHR + 0.5 mm</w:t>
      </w:r>
      <w:r w:rsidDel="00000000" w:rsidR="00000000" w:rsidRPr="00000000">
        <w:rPr>
          <w:rtl w:val="0"/>
        </w:rPr>
        <w:t xml:space="preserve">. </w:t>
      </w:r>
    </w:p>
    <w:p w:rsidR="00000000" w:rsidDel="00000000" w:rsidP="00000000" w:rsidRDefault="00000000" w:rsidRPr="00000000" w14:paraId="0000077F">
      <w:pPr>
        <w:numPr>
          <w:ilvl w:val="1"/>
          <w:numId w:val="56"/>
        </w:numPr>
        <w:spacing w:line="240" w:lineRule="auto"/>
        <w:ind w:left="1440" w:hanging="360"/>
        <w:rPr>
          <w:u w:val="none"/>
        </w:rPr>
      </w:pPr>
      <w:r w:rsidDel="00000000" w:rsidR="00000000" w:rsidRPr="00000000">
        <w:rPr>
          <w:rtl w:val="0"/>
        </w:rPr>
        <w:t xml:space="preserve">Bilateral RP, levels II, III, VIIb (retrostyloid - "high level IIs") and Va. </w:t>
      </w:r>
    </w:p>
    <w:p w:rsidR="00000000" w:rsidDel="00000000" w:rsidP="00000000" w:rsidRDefault="00000000" w:rsidRPr="00000000" w14:paraId="00000780">
      <w:pPr>
        <w:numPr>
          <w:ilvl w:val="1"/>
          <w:numId w:val="56"/>
        </w:numPr>
        <w:spacing w:line="240" w:lineRule="auto"/>
        <w:ind w:left="1440" w:hanging="360"/>
        <w:rPr>
          <w:u w:val="none"/>
        </w:rPr>
      </w:pPr>
      <w:r w:rsidDel="00000000" w:rsidR="00000000" w:rsidRPr="00000000">
        <w:rPr>
          <w:rtl w:val="0"/>
        </w:rPr>
        <w:t xml:space="preserve">Cover at least ipsilateral one level below the involved levels.</w:t>
      </w:r>
    </w:p>
    <w:p w:rsidR="00000000" w:rsidDel="00000000" w:rsidP="00000000" w:rsidRDefault="00000000" w:rsidRPr="00000000" w14:paraId="00000781">
      <w:pPr>
        <w:numPr>
          <w:ilvl w:val="1"/>
          <w:numId w:val="56"/>
        </w:numPr>
        <w:ind w:left="1440" w:hanging="360"/>
      </w:pPr>
      <w:r w:rsidDel="00000000" w:rsidR="00000000" w:rsidRPr="00000000">
        <w:rPr>
          <w:rtl w:val="0"/>
        </w:rPr>
        <w:t xml:space="preserve">Only include Ib if level II with ECE, involvement of SMN gland or structures that drain to Ib (i.e., extension into oral cavity). Posterior portion of IB may be covered in low risk node positive patients (see eContour case).</w:t>
      </w:r>
    </w:p>
    <w:p w:rsidR="00000000" w:rsidDel="00000000" w:rsidP="00000000" w:rsidRDefault="00000000" w:rsidRPr="00000000" w14:paraId="00000782">
      <w:pPr>
        <w:numPr>
          <w:ilvl w:val="0"/>
          <w:numId w:val="56"/>
        </w:numPr>
        <w:spacing w:line="240" w:lineRule="auto"/>
        <w:rPr>
          <w:rFonts w:ascii="Times New Roman" w:cs="Times New Roman" w:eastAsia="Times New Roman" w:hAnsi="Times New Roman"/>
          <w:sz w:val="20"/>
          <w:szCs w:val="20"/>
        </w:rPr>
      </w:pPr>
      <w:r w:rsidDel="00000000" w:rsidR="00000000" w:rsidRPr="00000000">
        <w:rPr>
          <w:b w:val="1"/>
          <w:sz w:val="20"/>
          <w:szCs w:val="20"/>
          <w:rtl w:val="0"/>
        </w:rPr>
        <w:t xml:space="preserve">CTV</w:t>
      </w:r>
      <w:r w:rsidDel="00000000" w:rsidR="00000000" w:rsidRPr="00000000">
        <w:rPr>
          <w:b w:val="1"/>
          <w:rtl w:val="0"/>
        </w:rPr>
        <w:t xml:space="preserve">n</w:t>
      </w:r>
      <w:r w:rsidDel="00000000" w:rsidR="00000000" w:rsidRPr="00000000">
        <w:rPr>
          <w:b w:val="1"/>
          <w:sz w:val="20"/>
          <w:szCs w:val="20"/>
          <w:rtl w:val="0"/>
        </w:rPr>
        <w:t xml:space="preserve">LR_</w:t>
      </w:r>
      <w:r w:rsidDel="00000000" w:rsidR="00000000" w:rsidRPr="00000000">
        <w:rPr>
          <w:b w:val="1"/>
          <w:rtl w:val="0"/>
        </w:rPr>
        <w:t xml:space="preserve">54</w:t>
      </w:r>
      <w:r w:rsidDel="00000000" w:rsidR="00000000" w:rsidRPr="00000000">
        <w:rPr>
          <w:rFonts w:ascii="Times New Roman" w:cs="Times New Roman" w:eastAsia="Times New Roman" w:hAnsi="Times New Roman"/>
          <w:sz w:val="20"/>
          <w:szCs w:val="20"/>
          <w:rtl w:val="0"/>
        </w:rPr>
        <w:t xml:space="preserve">: Include if cer</w:t>
      </w:r>
      <w:r w:rsidDel="00000000" w:rsidR="00000000" w:rsidRPr="00000000">
        <w:rPr>
          <w:rtl w:val="0"/>
        </w:rPr>
        <w:t xml:space="preserve">vical LN are suspicious or involved.</w:t>
      </w:r>
      <w:r w:rsidDel="00000000" w:rsidR="00000000" w:rsidRPr="00000000">
        <w:rPr>
          <w:rtl w:val="0"/>
        </w:rPr>
      </w:r>
    </w:p>
    <w:p w:rsidR="00000000" w:rsidDel="00000000" w:rsidP="00000000" w:rsidRDefault="00000000" w:rsidRPr="00000000" w14:paraId="00000783">
      <w:pPr>
        <w:numPr>
          <w:ilvl w:val="1"/>
          <w:numId w:val="56"/>
        </w:numPr>
        <w:spacing w:line="240" w:lineRule="auto"/>
        <w:ind w:left="1440" w:hanging="360"/>
        <w:rPr>
          <w:rFonts w:ascii="Times New Roman" w:cs="Times New Roman" w:eastAsia="Times New Roman" w:hAnsi="Times New Roman"/>
          <w:sz w:val="20"/>
          <w:szCs w:val="20"/>
        </w:rPr>
      </w:pPr>
      <w:r w:rsidDel="00000000" w:rsidR="00000000" w:rsidRPr="00000000">
        <w:rPr>
          <w:rtl w:val="0"/>
        </w:rPr>
        <w:t xml:space="preserve">Include levels IV and Vb down to the clavicle, but may omit if N0 or N1 based solely on RPLN involvement.</w:t>
      </w:r>
      <w:r w:rsidDel="00000000" w:rsidR="00000000" w:rsidRPr="00000000">
        <w:rPr>
          <w:rtl w:val="0"/>
        </w:rPr>
      </w:r>
    </w:p>
    <w:p w:rsidR="00000000" w:rsidDel="00000000" w:rsidP="00000000" w:rsidRDefault="00000000" w:rsidRPr="00000000" w14:paraId="00000784">
      <w:pPr>
        <w:numPr>
          <w:ilvl w:val="1"/>
          <w:numId w:val="56"/>
        </w:numPr>
        <w:spacing w:line="240" w:lineRule="auto"/>
        <w:ind w:left="1440" w:hanging="360"/>
        <w:rPr>
          <w:u w:val="none"/>
        </w:rPr>
      </w:pPr>
      <w:r w:rsidDel="00000000" w:rsidR="00000000" w:rsidRPr="00000000">
        <w:rPr>
          <w:rtl w:val="0"/>
        </w:rPr>
        <w:t xml:space="preserve">Sphenoid sinus may be limited to 54 Gy to reduce dose to temporal lobes / carotid arteries (eContour).</w:t>
      </w:r>
    </w:p>
    <w:p w:rsidR="00000000" w:rsidDel="00000000" w:rsidP="00000000" w:rsidRDefault="00000000" w:rsidRPr="00000000" w14:paraId="00000785">
      <w:pPr>
        <w:numPr>
          <w:ilvl w:val="0"/>
          <w:numId w:val="56"/>
        </w:numPr>
        <w:spacing w:line="240" w:lineRule="auto"/>
        <w:rPr>
          <w:u w:val="none"/>
        </w:rPr>
      </w:pPr>
      <w:r w:rsidDel="00000000" w:rsidR="00000000" w:rsidRPr="00000000">
        <w:rPr>
          <w:rtl w:val="0"/>
        </w:rPr>
        <w:t xml:space="preserve">PTV a minimum of 5 mm. Institution specific. Some add differential PTV for above or below C1.</w:t>
      </w:r>
      <w:r w:rsidDel="00000000" w:rsidR="00000000" w:rsidRPr="00000000">
        <w:rPr>
          <w:rtl w:val="0"/>
        </w:rPr>
      </w:r>
    </w:p>
    <w:p w:rsidR="00000000" w:rsidDel="00000000" w:rsidP="00000000" w:rsidRDefault="00000000" w:rsidRPr="00000000" w14:paraId="00000786">
      <w:pPr>
        <w:spacing w:line="240" w:lineRule="auto"/>
        <w:ind w:left="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International guidelines for Dose Prioritization and Acceptance Criteria in NPX RT Planning</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sz w:val="20"/>
          <w:szCs w:val="20"/>
          <w:rtl w:val="0"/>
        </w:rPr>
        <w:t xml:space="preserve">[</w:t>
      </w:r>
      <w:hyperlink r:id="rId496">
        <w:r w:rsidDel="00000000" w:rsidR="00000000" w:rsidRPr="00000000">
          <w:rPr>
            <w:rFonts w:ascii="Times New Roman" w:cs="Times New Roman" w:eastAsia="Times New Roman" w:hAnsi="Times New Roman"/>
            <w:sz w:val="20"/>
            <w:szCs w:val="20"/>
            <w:rtl w:val="0"/>
          </w:rPr>
          <w:t xml:space="preserve">A Lee IJROBP '19</w:t>
        </w:r>
      </w:hyperlink>
      <w:r w:rsidDel="00000000" w:rsidR="00000000" w:rsidRPr="00000000">
        <w:rPr>
          <w:rFonts w:ascii="Times New Roman" w:cs="Times New Roman" w:eastAsia="Times New Roman" w:hAnsi="Times New Roman"/>
          <w:sz w:val="20"/>
          <w:szCs w:val="20"/>
          <w:rtl w:val="0"/>
        </w:rPr>
        <w:t xml:space="preserve">]:</w:t>
        <w:br w:type="textWrapping"/>
      </w:r>
      <w:r w:rsidDel="00000000" w:rsidR="00000000" w:rsidRPr="00000000">
        <w:rPr>
          <w:rtl w:val="0"/>
        </w:rPr>
        <w:t xml:space="preserve">TBL</w:t>
      </w:r>
      <w:r w:rsidDel="00000000" w:rsidR="00000000" w:rsidRPr="00000000">
        <w:rPr>
          <w:rFonts w:ascii="Times New Roman" w:cs="Times New Roman" w:eastAsia="Times New Roman" w:hAnsi="Times New Roman"/>
          <w:sz w:val="20"/>
          <w:szCs w:val="20"/>
          <w:rtl w:val="0"/>
        </w:rPr>
        <w:t xml:space="preserve"> </w:t>
      </w:r>
      <w:hyperlink r:id="rId497">
        <w:r w:rsidDel="00000000" w:rsidR="00000000" w:rsidRPr="00000000">
          <w:rPr>
            <w:rFonts w:ascii="Times New Roman" w:cs="Times New Roman" w:eastAsia="Times New Roman" w:hAnsi="Times New Roman"/>
            <w:sz w:val="20"/>
            <w:szCs w:val="20"/>
            <w:vertAlign w:val="superscript"/>
            <w:rtl w:val="0"/>
          </w:rPr>
          <w:t xml:space="preserve">QS</w:t>
        </w:r>
      </w:hyperlink>
      <w:r w:rsidDel="00000000" w:rsidR="00000000" w:rsidRPr="00000000">
        <w:rPr>
          <w:rFonts w:ascii="Times New Roman" w:cs="Times New Roman" w:eastAsia="Times New Roman" w:hAnsi="Times New Roman"/>
          <w:sz w:val="20"/>
          <w:szCs w:val="20"/>
          <w:rtl w:val="0"/>
        </w:rPr>
        <w:t xml:space="preserve">: Fear treatment planning no more.</w:t>
      </w:r>
    </w:p>
    <w:p w:rsidR="00000000" w:rsidDel="00000000" w:rsidP="00000000" w:rsidRDefault="00000000" w:rsidRPr="00000000" w14:paraId="00000787">
      <w:pPr>
        <w:numPr>
          <w:ilvl w:val="0"/>
          <w:numId w:val="4"/>
        </w:numPr>
        <w:spacing w:line="240" w:lineRule="auto"/>
        <w:ind w:left="72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Utilize at least 2mm PRV around organs at risk</w:t>
      </w:r>
    </w:p>
    <w:p w:rsidR="00000000" w:rsidDel="00000000" w:rsidP="00000000" w:rsidRDefault="00000000" w:rsidRPr="00000000" w14:paraId="00000788">
      <w:pPr>
        <w:numPr>
          <w:ilvl w:val="0"/>
          <w:numId w:val="4"/>
        </w:numPr>
        <w:spacing w:line="240" w:lineRule="auto"/>
        <w:ind w:left="72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Priority 1 OAR: ON, OC, brainstem and spinal cord.</w:t>
      </w:r>
    </w:p>
    <w:p w:rsidR="00000000" w:rsidDel="00000000" w:rsidP="00000000" w:rsidRDefault="00000000" w:rsidRPr="00000000" w14:paraId="00000789">
      <w:pPr>
        <w:numPr>
          <w:ilvl w:val="1"/>
          <w:numId w:val="4"/>
        </w:numPr>
        <w:spacing w:line="240" w:lineRule="auto"/>
        <w:ind w:left="144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If PTV coverage must be sacrificed, then induction chemotherapy or adaptive </w:t>
      </w:r>
      <w:r w:rsidDel="00000000" w:rsidR="00000000" w:rsidRPr="00000000">
        <w:rPr>
          <w:rtl w:val="0"/>
        </w:rPr>
        <w:t xml:space="preserve">replanning is recommended</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78A">
      <w:pPr>
        <w:numPr>
          <w:ilvl w:val="0"/>
          <w:numId w:val="4"/>
        </w:numPr>
        <w:spacing w:line="240" w:lineRule="auto"/>
        <w:ind w:left="72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Priority 2: Target volumes and temporal lobes.</w:t>
      </w:r>
    </w:p>
    <w:p w:rsidR="00000000" w:rsidDel="00000000" w:rsidP="00000000" w:rsidRDefault="00000000" w:rsidRPr="00000000" w14:paraId="0000078B">
      <w:pPr>
        <w:numPr>
          <w:ilvl w:val="0"/>
          <w:numId w:val="4"/>
        </w:numPr>
        <w:spacing w:line="240" w:lineRule="auto"/>
        <w:ind w:left="72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Priority 3 and 4: less important.</w:t>
      </w:r>
    </w:p>
    <w:p w:rsidR="00000000" w:rsidDel="00000000" w:rsidP="00000000" w:rsidRDefault="00000000" w:rsidRPr="00000000" w14:paraId="0000078C">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Adaptive planning</w:t>
      </w:r>
      <w:r w:rsidDel="00000000" w:rsidR="00000000" w:rsidRPr="00000000">
        <w:rPr>
          <w:rFonts w:ascii="Times New Roman" w:cs="Times New Roman" w:eastAsia="Times New Roman" w:hAnsi="Times New Roman"/>
          <w:sz w:val="20"/>
          <w:szCs w:val="20"/>
          <w:rtl w:val="0"/>
        </w:rPr>
        <w:t xml:space="preserve">: If cannot meet DVH constraints, consider repeating CT sim and rescan with MRI at 40 Gy and doing adaptive plan as primary decreased in size with CCRT.</w:t>
      </w:r>
    </w:p>
    <w:p w:rsidR="00000000" w:rsidDel="00000000" w:rsidP="00000000" w:rsidRDefault="00000000" w:rsidRPr="00000000" w14:paraId="0000078D">
      <w:pPr>
        <w:spacing w:line="240" w:lineRule="auto"/>
        <w:ind w:left="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Historical treatment planning</w:t>
      </w:r>
      <w:r w:rsidDel="00000000" w:rsidR="00000000" w:rsidRPr="00000000">
        <w:rPr>
          <w:rFonts w:ascii="Cardo" w:cs="Cardo" w:eastAsia="Cardo" w:hAnsi="Cardo"/>
          <w:sz w:val="20"/>
          <w:szCs w:val="20"/>
          <w:rtl w:val="0"/>
        </w:rPr>
        <w:t xml:space="preserve">: 42/21→ off cord boost to 50 Gy with posterior neck electron field→ cone down to GTV + 2 cm to 70 Gy. </w:t>
      </w:r>
      <w:r w:rsidDel="00000000" w:rsidR="00000000" w:rsidRPr="00000000">
        <w:rPr>
          <w:rtl w:val="0"/>
        </w:rPr>
        <w:t xml:space="preserve">For the neck</w:t>
      </w:r>
      <w:r w:rsidDel="00000000" w:rsidR="00000000" w:rsidRPr="00000000">
        <w:rPr>
          <w:rFonts w:ascii="Gungsuh" w:cs="Gungsuh" w:eastAsia="Gungsuh" w:hAnsi="Gungsuh"/>
          <w:sz w:val="20"/>
          <w:szCs w:val="20"/>
          <w:rtl w:val="0"/>
        </w:rPr>
        <w:t xml:space="preserve">, N0 = 50 Gy, nodes &lt; 3 cm = 66 Gy, nodes ≥ 3 cm to 70 Gy.</w:t>
      </w:r>
    </w:p>
    <w:p w:rsidR="00000000" w:rsidDel="00000000" w:rsidP="00000000" w:rsidRDefault="00000000" w:rsidRPr="00000000" w14:paraId="0000078E">
      <w:pPr>
        <w:numPr>
          <w:ilvl w:val="0"/>
          <w:numId w:val="56"/>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Use central larynx block </w:t>
      </w:r>
      <w:r w:rsidDel="00000000" w:rsidR="00000000" w:rsidRPr="00000000">
        <w:rPr>
          <w:rtl w:val="0"/>
        </w:rPr>
        <w:t xml:space="preserve">on the low</w:t>
      </w:r>
      <w:r w:rsidDel="00000000" w:rsidR="00000000" w:rsidRPr="00000000">
        <w:rPr>
          <w:rFonts w:ascii="Times New Roman" w:cs="Times New Roman" w:eastAsia="Times New Roman" w:hAnsi="Times New Roman"/>
          <w:sz w:val="20"/>
          <w:szCs w:val="20"/>
          <w:rtl w:val="0"/>
        </w:rPr>
        <w:t xml:space="preserve"> neck field and then full cord block after 42 Gy.</w:t>
      </w:r>
    </w:p>
    <w:p w:rsidR="00000000" w:rsidDel="00000000" w:rsidP="00000000" w:rsidRDefault="00000000" w:rsidRPr="00000000" w14:paraId="0000078F">
      <w:pPr>
        <w:numPr>
          <w:ilvl w:val="0"/>
          <w:numId w:val="56"/>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If </w:t>
      </w:r>
      <w:r w:rsidDel="00000000" w:rsidR="00000000" w:rsidRPr="00000000">
        <w:rPr>
          <w:rtl w:val="0"/>
        </w:rPr>
        <w:t xml:space="preserve">SCN was involved</w:t>
      </w:r>
      <w:r w:rsidDel="00000000" w:rsidR="00000000" w:rsidRPr="00000000">
        <w:rPr>
          <w:rFonts w:ascii="Times New Roman" w:cs="Times New Roman" w:eastAsia="Times New Roman" w:hAnsi="Times New Roman"/>
          <w:sz w:val="20"/>
          <w:szCs w:val="20"/>
          <w:rtl w:val="0"/>
        </w:rPr>
        <w:t xml:space="preserve">, historically used mediastinal 8 cm wide T field w inf border 5 cm </w:t>
      </w:r>
      <w:r w:rsidDel="00000000" w:rsidR="00000000" w:rsidRPr="00000000">
        <w:rPr>
          <w:rtl w:val="0"/>
        </w:rPr>
        <w:t xml:space="preserve">below the head</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tl w:val="0"/>
        </w:rPr>
        <w:t xml:space="preserve">of the clavicle</w:t>
      </w:r>
      <w:r w:rsidDel="00000000" w:rsidR="00000000" w:rsidRPr="00000000">
        <w:rPr>
          <w:rFonts w:ascii="Times New Roman" w:cs="Times New Roman" w:eastAsia="Times New Roman" w:hAnsi="Times New Roman"/>
          <w:sz w:val="20"/>
          <w:szCs w:val="20"/>
          <w:rtl w:val="0"/>
        </w:rPr>
        <w:t xml:space="preserve">.</w:t>
      </w:r>
    </w:p>
    <w:bookmarkStart w:colFirst="0" w:colLast="0" w:name="e8ecuvhb4eao" w:id="141"/>
    <w:bookmarkEnd w:id="141"/>
    <w:p w:rsidR="00000000" w:rsidDel="00000000" w:rsidP="00000000" w:rsidRDefault="00000000" w:rsidRPr="00000000" w14:paraId="00000790">
      <w:pPr>
        <w:numPr>
          <w:ilvl w:val="0"/>
          <w:numId w:val="56"/>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Boundaries: See [</w:t>
      </w:r>
      <w:hyperlink r:id="rId498">
        <w:r w:rsidDel="00000000" w:rsidR="00000000" w:rsidRPr="00000000">
          <w:rPr>
            <w:rFonts w:ascii="Times New Roman" w:cs="Times New Roman" w:eastAsia="Times New Roman" w:hAnsi="Times New Roman"/>
            <w:sz w:val="20"/>
            <w:szCs w:val="20"/>
            <w:rtl w:val="0"/>
          </w:rPr>
          <w:t xml:space="preserve">Zaorsky</w:t>
        </w:r>
      </w:hyperlink>
      <w:r w:rsidDel="00000000" w:rsidR="00000000" w:rsidRPr="00000000">
        <w:rPr>
          <w:rFonts w:ascii="Times New Roman" w:cs="Times New Roman" w:eastAsia="Times New Roman" w:hAnsi="Times New Roman"/>
          <w:sz w:val="20"/>
          <w:szCs w:val="20"/>
          <w:rtl w:val="0"/>
        </w:rPr>
        <w:t xml:space="preserve">] diagr</w:t>
      </w:r>
      <w:r w:rsidDel="00000000" w:rsidR="00000000" w:rsidRPr="00000000">
        <w:rPr>
          <w:rtl w:val="0"/>
        </w:rPr>
        <w:t xml:space="preserve">am of lateral cranial x-ray.</w:t>
      </w:r>
      <w:r w:rsidDel="00000000" w:rsidR="00000000" w:rsidRPr="00000000">
        <w:rPr>
          <w:rtl w:val="0"/>
        </w:rPr>
      </w:r>
    </w:p>
    <w:p w:rsidR="00000000" w:rsidDel="00000000" w:rsidP="00000000" w:rsidRDefault="00000000" w:rsidRPr="00000000" w14:paraId="00000791">
      <w:pPr>
        <w:numPr>
          <w:ilvl w:val="1"/>
          <w:numId w:val="56"/>
        </w:numPr>
        <w:spacing w:line="240" w:lineRule="auto"/>
        <w:ind w:left="1440" w:hanging="360"/>
        <w:rPr>
          <w:rFonts w:ascii="Times New Roman" w:cs="Times New Roman" w:eastAsia="Times New Roman" w:hAnsi="Times New Roman"/>
          <w:sz w:val="20"/>
          <w:szCs w:val="20"/>
        </w:rPr>
      </w:pPr>
      <w:r w:rsidDel="00000000" w:rsidR="00000000" w:rsidRPr="00000000">
        <w:rPr>
          <w:rtl w:val="0"/>
        </w:rPr>
        <w:t xml:space="preserve">Same principles as CTVIR_63 above.</w:t>
      </w:r>
    </w:p>
    <w:p w:rsidR="00000000" w:rsidDel="00000000" w:rsidP="00000000" w:rsidRDefault="00000000" w:rsidRPr="00000000" w14:paraId="00000792">
      <w:pPr>
        <w:spacing w:line="240" w:lineRule="auto"/>
        <w:ind w:left="0" w:firstLine="0"/>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793">
      <w:pPr>
        <w:pStyle w:val="Heading2"/>
        <w:spacing w:line="240" w:lineRule="auto"/>
        <w:rPr/>
      </w:pPr>
      <w:bookmarkStart w:colFirst="0" w:colLast="0" w:name="_ds3pwbc4pq6s" w:id="142"/>
      <w:bookmarkEnd w:id="142"/>
      <w:hyperlink w:anchor="_pedvj1fx7qn'">
        <w:r w:rsidDel="00000000" w:rsidR="00000000" w:rsidRPr="00000000">
          <w:rPr>
            <w:rtl w:val="0"/>
          </w:rPr>
          <w:t xml:space="preserve">Follow up</w:t>
        </w:r>
      </w:hyperlink>
      <w:r w:rsidDel="00000000" w:rsidR="00000000" w:rsidRPr="00000000">
        <w:rPr>
          <w:rtl w:val="0"/>
        </w:rPr>
      </w:r>
    </w:p>
    <w:p w:rsidR="00000000" w:rsidDel="00000000" w:rsidP="00000000" w:rsidRDefault="00000000" w:rsidRPr="00000000" w14:paraId="00000794">
      <w:pPr>
        <w:numPr>
          <w:ilvl w:val="0"/>
          <w:numId w:val="37"/>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Recurrent disease (From ACR appropriateness criteria)</w:t>
      </w:r>
    </w:p>
    <w:p w:rsidR="00000000" w:rsidDel="00000000" w:rsidP="00000000" w:rsidRDefault="00000000" w:rsidRPr="00000000" w14:paraId="00000795">
      <w:pPr>
        <w:numPr>
          <w:ilvl w:val="1"/>
          <w:numId w:val="37"/>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LF around 10% with CCRT. </w:t>
      </w:r>
    </w:p>
    <w:p w:rsidR="00000000" w:rsidDel="00000000" w:rsidP="00000000" w:rsidRDefault="00000000" w:rsidRPr="00000000" w14:paraId="00000796">
      <w:pPr>
        <w:numPr>
          <w:ilvl w:val="1"/>
          <w:numId w:val="37"/>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Potential OS benefit, but may be confined to T1-2 at recurrence. </w:t>
      </w:r>
    </w:p>
    <w:p w:rsidR="00000000" w:rsidDel="00000000" w:rsidP="00000000" w:rsidRDefault="00000000" w:rsidRPr="00000000" w14:paraId="00000797">
      <w:pPr>
        <w:numPr>
          <w:ilvl w:val="1"/>
          <w:numId w:val="37"/>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LC after surgery alone may be as high as 60% for T1 disease, but 30% for T2. </w:t>
      </w:r>
      <w:r w:rsidDel="00000000" w:rsidR="00000000" w:rsidRPr="00000000">
        <w:rPr>
          <w:rtl w:val="0"/>
        </w:rPr>
      </w:r>
    </w:p>
    <w:p w:rsidR="00000000" w:rsidDel="00000000" w:rsidP="00000000" w:rsidRDefault="00000000" w:rsidRPr="00000000" w14:paraId="00000798">
      <w:pPr>
        <w:numPr>
          <w:ilvl w:val="0"/>
          <w:numId w:val="33"/>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ASCO Guideline: </w:t>
      </w:r>
      <w:hyperlink r:id="rId499">
        <w:r w:rsidDel="00000000" w:rsidR="00000000" w:rsidRPr="00000000">
          <w:rPr>
            <w:rFonts w:ascii="Times New Roman" w:cs="Times New Roman" w:eastAsia="Times New Roman" w:hAnsi="Times New Roman"/>
            <w:b w:val="1"/>
            <w:sz w:val="20"/>
            <w:szCs w:val="20"/>
            <w:rtl w:val="0"/>
          </w:rPr>
          <w:t xml:space="preserve">Head and Neck Cancer Survivorship Care</w:t>
        </w:r>
      </w:hyperlink>
      <w:r w:rsidDel="00000000" w:rsidR="00000000" w:rsidRPr="00000000">
        <w:rPr>
          <w:rFonts w:ascii="Times New Roman" w:cs="Times New Roman" w:eastAsia="Times New Roman" w:hAnsi="Times New Roman"/>
          <w:b w:val="1"/>
          <w:i w:val="1"/>
          <w:sz w:val="20"/>
          <w:szCs w:val="20"/>
          <w:rtl w:val="0"/>
        </w:rPr>
        <w:t xml:space="preserve"> </w:t>
      </w:r>
      <w:r w:rsidDel="00000000" w:rsidR="00000000" w:rsidRPr="00000000">
        <w:rPr>
          <w:rFonts w:ascii="Times New Roman" w:cs="Times New Roman" w:eastAsia="Times New Roman" w:hAnsi="Times New Roman"/>
          <w:i w:val="1"/>
          <w:sz w:val="20"/>
          <w:szCs w:val="20"/>
          <w:rtl w:val="0"/>
        </w:rPr>
        <w:t xml:space="preserve">February 27, 2017</w:t>
      </w:r>
      <w:r w:rsidDel="00000000" w:rsidR="00000000" w:rsidRPr="00000000">
        <w:rPr>
          <w:rtl w:val="0"/>
        </w:rPr>
      </w:r>
    </w:p>
    <w:p w:rsidR="00000000" w:rsidDel="00000000" w:rsidP="00000000" w:rsidRDefault="00000000" w:rsidRPr="00000000" w14:paraId="00000799">
      <w:pPr>
        <w:numPr>
          <w:ilvl w:val="0"/>
          <w:numId w:val="33"/>
        </w:numPr>
        <w:spacing w:line="240" w:lineRule="auto"/>
        <w:ind w:left="72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3y OS for stage I/II/III/IV: 90→ 80→ 70→ 50%. LRR 18%. DM 22%.</w:t>
      </w:r>
    </w:p>
    <w:p w:rsidR="00000000" w:rsidDel="00000000" w:rsidP="00000000" w:rsidRDefault="00000000" w:rsidRPr="00000000" w14:paraId="0000079A">
      <w:pPr>
        <w:numPr>
          <w:ilvl w:val="0"/>
          <w:numId w:val="33"/>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Add MRI scan to general H&amp;N follow-up paradigm:</w:t>
      </w:r>
    </w:p>
    <w:p w:rsidR="00000000" w:rsidDel="00000000" w:rsidP="00000000" w:rsidRDefault="00000000" w:rsidRPr="00000000" w14:paraId="0000079B">
      <w:pPr>
        <w:numPr>
          <w:ilvl w:val="1"/>
          <w:numId w:val="33"/>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Definitive RT: Assess 6-8 weeks after treatment.</w:t>
      </w:r>
    </w:p>
    <w:p w:rsidR="00000000" w:rsidDel="00000000" w:rsidP="00000000" w:rsidRDefault="00000000" w:rsidRPr="00000000" w14:paraId="0000079C">
      <w:pPr>
        <w:numPr>
          <w:ilvl w:val="1"/>
          <w:numId w:val="33"/>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If persistent disease or progression, obtain CT or MRI with salvage for biopsy-proven disease.</w:t>
      </w:r>
    </w:p>
    <w:p w:rsidR="00000000" w:rsidDel="00000000" w:rsidP="00000000" w:rsidRDefault="00000000" w:rsidRPr="00000000" w14:paraId="0000079D">
      <w:pPr>
        <w:numPr>
          <w:ilvl w:val="1"/>
          <w:numId w:val="33"/>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If response at 6-8 weeks post-treatment, obtain PET-CT at 3-4 months. </w:t>
      </w:r>
    </w:p>
    <w:p w:rsidR="00000000" w:rsidDel="00000000" w:rsidP="00000000" w:rsidRDefault="00000000" w:rsidRPr="00000000" w14:paraId="0000079E">
      <w:pPr>
        <w:numPr>
          <w:ilvl w:val="2"/>
          <w:numId w:val="33"/>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If node is &lt; 1 cm and PET+ or &gt;1 cm and PET-, observe vs. salvage neck dissection.</w:t>
      </w:r>
    </w:p>
    <w:p w:rsidR="00000000" w:rsidDel="00000000" w:rsidP="00000000" w:rsidRDefault="00000000" w:rsidRPr="00000000" w14:paraId="0000079F">
      <w:pPr>
        <w:numPr>
          <w:ilvl w:val="1"/>
          <w:numId w:val="33"/>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F/u imaging within 6 mo of tx (PET/CT within 12w if definitive), then as indicated “based on worrisome or equivocal signs/symptoms, smoking history and areas inaccessible to exam.”</w:t>
      </w:r>
    </w:p>
    <w:p w:rsidR="00000000" w:rsidDel="00000000" w:rsidP="00000000" w:rsidRDefault="00000000" w:rsidRPr="00000000" w14:paraId="000007A0">
      <w:pPr>
        <w:numPr>
          <w:ilvl w:val="1"/>
          <w:numId w:val="33"/>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Exam and nasopharyngolaryngoscopy is most important for this pts.</w:t>
      </w:r>
    </w:p>
    <w:p w:rsidR="00000000" w:rsidDel="00000000" w:rsidP="00000000" w:rsidRDefault="00000000" w:rsidRPr="00000000" w14:paraId="000007A1">
      <w:pPr>
        <w:numPr>
          <w:ilvl w:val="1"/>
          <w:numId w:val="33"/>
        </w:numPr>
        <w:ind w:left="1440" w:hanging="360"/>
      </w:pPr>
      <w:r w:rsidDel="00000000" w:rsidR="00000000" w:rsidRPr="00000000">
        <w:rPr>
          <w:rtl w:val="0"/>
        </w:rPr>
        <w:t xml:space="preserve">Year 1 q3m (1-3 mo), Year 2 q4m (2-6 mo), Years 3-5 q6m (4-8 mo), yearly after 5 years. </w:t>
      </w:r>
    </w:p>
    <w:p w:rsidR="00000000" w:rsidDel="00000000" w:rsidP="00000000" w:rsidRDefault="00000000" w:rsidRPr="00000000" w14:paraId="000007A2">
      <w:pPr>
        <w:numPr>
          <w:ilvl w:val="1"/>
          <w:numId w:val="33"/>
        </w:numPr>
        <w:ind w:left="1440" w:hanging="360"/>
      </w:pPr>
      <w:r w:rsidDel="00000000" w:rsidR="00000000" w:rsidRPr="00000000">
        <w:rPr>
          <w:rtl w:val="0"/>
        </w:rPr>
        <w:t xml:space="preserve">90% of recurrences occur in the first 2-3 years.</w:t>
      </w:r>
    </w:p>
    <w:p w:rsidR="00000000" w:rsidDel="00000000" w:rsidP="00000000" w:rsidRDefault="00000000" w:rsidRPr="00000000" w14:paraId="000007A3">
      <w:pPr>
        <w:numPr>
          <w:ilvl w:val="1"/>
          <w:numId w:val="33"/>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TSH q6-12 mo (25% develop hypothyroidism).</w:t>
      </w:r>
    </w:p>
    <w:p w:rsidR="00000000" w:rsidDel="00000000" w:rsidP="00000000" w:rsidRDefault="00000000" w:rsidRPr="00000000" w14:paraId="000007A4">
      <w:pPr>
        <w:numPr>
          <w:ilvl w:val="1"/>
          <w:numId w:val="33"/>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Carotid eval, dental eval, speech and swallow as needed, audiology eval.</w:t>
      </w:r>
    </w:p>
    <w:p w:rsidR="00000000" w:rsidDel="00000000" w:rsidP="00000000" w:rsidRDefault="00000000" w:rsidRPr="00000000" w14:paraId="000007A5">
      <w:pPr>
        <w:numPr>
          <w:ilvl w:val="1"/>
          <w:numId w:val="33"/>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Each week of extended tx time can decrease the rate of local control by 10-12% due to accelerated repopulation.</w:t>
      </w:r>
    </w:p>
    <w:p w:rsidR="00000000" w:rsidDel="00000000" w:rsidP="00000000" w:rsidRDefault="00000000" w:rsidRPr="00000000" w14:paraId="000007A6">
      <w:pPr>
        <w:spacing w:line="240" w:lineRule="auto"/>
        <w:ind w:left="0" w:firstLine="0"/>
        <w:rPr/>
      </w:pPr>
      <w:r w:rsidDel="00000000" w:rsidR="00000000" w:rsidRPr="00000000">
        <w:rPr>
          <w:rtl w:val="0"/>
        </w:rPr>
      </w:r>
    </w:p>
    <w:p w:rsidR="00000000" w:rsidDel="00000000" w:rsidP="00000000" w:rsidRDefault="00000000" w:rsidRPr="00000000" w14:paraId="000007A7">
      <w:pPr>
        <w:pStyle w:val="Heading2"/>
        <w:ind w:left="0" w:firstLine="0"/>
        <w:rPr/>
      </w:pPr>
      <w:bookmarkStart w:colFirst="0" w:colLast="0" w:name="_k5jnx3rrbcgj" w:id="143"/>
      <w:bookmarkEnd w:id="143"/>
      <w:hyperlink w:anchor="_pedvj1fx7qn">
        <w:r w:rsidDel="00000000" w:rsidR="00000000" w:rsidRPr="00000000">
          <w:rPr>
            <w:rtl w:val="0"/>
          </w:rPr>
          <w:t xml:space="preserve">Future Directions</w:t>
        </w:r>
      </w:hyperlink>
      <w:r w:rsidDel="00000000" w:rsidR="00000000" w:rsidRPr="00000000">
        <w:rPr>
          <w:rtl w:val="0"/>
        </w:rPr>
      </w:r>
    </w:p>
    <w:p w:rsidR="00000000" w:rsidDel="00000000" w:rsidP="00000000" w:rsidRDefault="00000000" w:rsidRPr="00000000" w14:paraId="000007A8">
      <w:pPr>
        <w:ind w:left="0" w:firstLine="0"/>
        <w:rPr>
          <w:b w:val="1"/>
        </w:rPr>
      </w:pPr>
      <w:r w:rsidDel="00000000" w:rsidR="00000000" w:rsidRPr="00000000">
        <w:rPr>
          <w:rtl w:val="0"/>
        </w:rPr>
        <w:t xml:space="preserve">See NCTN Trial Portfolios by Disease Site: [</w:t>
      </w:r>
      <w:hyperlink r:id="rId500">
        <w:r w:rsidDel="00000000" w:rsidR="00000000" w:rsidRPr="00000000">
          <w:rPr>
            <w:rtl w:val="0"/>
          </w:rPr>
          <w:t xml:space="preserve">H&amp;N</w:t>
        </w:r>
      </w:hyperlink>
      <w:r w:rsidDel="00000000" w:rsidR="00000000" w:rsidRPr="00000000">
        <w:rPr>
          <w:rtl w:val="0"/>
        </w:rPr>
        <w:t xml:space="preserve">] and [</w:t>
      </w:r>
      <w:hyperlink w:anchor="_r71p6ui0f7oa">
        <w:r w:rsidDel="00000000" w:rsidR="00000000" w:rsidRPr="00000000">
          <w:rPr>
            <w:rtl w:val="0"/>
          </w:rPr>
          <w:t xml:space="preserve">Future Directions</w:t>
        </w:r>
      </w:hyperlink>
      <w:r w:rsidDel="00000000" w:rsidR="00000000" w:rsidRPr="00000000">
        <w:rPr>
          <w:rtl w:val="0"/>
        </w:rPr>
        <w:t xml:space="preserve">] section for H&amp;N cancer.</w:t>
      </w:r>
      <w:r w:rsidDel="00000000" w:rsidR="00000000" w:rsidRPr="00000000">
        <w:rPr>
          <w:rtl w:val="0"/>
        </w:rPr>
      </w:r>
    </w:p>
    <w:p w:rsidR="00000000" w:rsidDel="00000000" w:rsidP="00000000" w:rsidRDefault="00000000" w:rsidRPr="00000000" w14:paraId="000007A9">
      <w:pPr>
        <w:numPr>
          <w:ilvl w:val="0"/>
          <w:numId w:val="20"/>
        </w:numPr>
      </w:pPr>
      <w:r w:rsidDel="00000000" w:rsidR="00000000" w:rsidRPr="00000000">
        <w:rPr>
          <w:b w:val="1"/>
          <w:rtl w:val="0"/>
        </w:rPr>
        <w:t xml:space="preserve">HN001 </w:t>
      </w:r>
      <w:r w:rsidDel="00000000" w:rsidR="00000000" w:rsidRPr="00000000">
        <w:rPr>
          <w:rtl w:val="0"/>
        </w:rPr>
        <w:t xml:space="preserve">[Nancy Lee </w:t>
      </w:r>
      <w:hyperlink r:id="rId501">
        <w:r w:rsidDel="00000000" w:rsidR="00000000" w:rsidRPr="00000000">
          <w:rPr>
            <w:rtl w:val="0"/>
          </w:rPr>
          <w:t xml:space="preserve">NCT02135042</w:t>
        </w:r>
      </w:hyperlink>
      <w:r w:rsidDel="00000000" w:rsidR="00000000" w:rsidRPr="00000000">
        <w:rPr>
          <w:rtl w:val="0"/>
        </w:rPr>
        <w:t xml:space="preserve">]: </w:t>
      </w:r>
      <w:r w:rsidDel="00000000" w:rsidR="00000000" w:rsidRPr="00000000">
        <w:rPr>
          <w:b w:val="1"/>
          <w:rtl w:val="0"/>
        </w:rPr>
        <w:t xml:space="preserve">Detectable pre-treatment EBV DNA, tests EBV load after RT/CDDP</w:t>
      </w:r>
      <w:r w:rsidDel="00000000" w:rsidR="00000000" w:rsidRPr="00000000">
        <w:rPr>
          <w:rtl w:val="0"/>
        </w:rPr>
        <w:t xml:space="preserve">. </w:t>
      </w:r>
    </w:p>
    <w:p w:rsidR="00000000" w:rsidDel="00000000" w:rsidP="00000000" w:rsidRDefault="00000000" w:rsidRPr="00000000" w14:paraId="000007AA">
      <w:pPr>
        <w:numPr>
          <w:ilvl w:val="1"/>
          <w:numId w:val="20"/>
        </w:numPr>
        <w:ind w:left="1440" w:hanging="360"/>
      </w:pPr>
      <w:r w:rsidDel="00000000" w:rsidR="00000000" w:rsidRPr="00000000">
        <w:rPr>
          <w:rtl w:val="0"/>
        </w:rPr>
        <w:t xml:space="preserve">758 pts. Stage II-IVB without evidence of distant metastasis and detectable pre-treatment EBV DNA. </w:t>
      </w:r>
    </w:p>
    <w:p w:rsidR="00000000" w:rsidDel="00000000" w:rsidP="00000000" w:rsidRDefault="00000000" w:rsidRPr="00000000" w14:paraId="000007AB">
      <w:pPr>
        <w:numPr>
          <w:ilvl w:val="1"/>
          <w:numId w:val="20"/>
        </w:numPr>
        <w:ind w:left="1440" w:hanging="360"/>
      </w:pPr>
      <w:r w:rsidDel="00000000" w:rsidR="00000000" w:rsidRPr="00000000">
        <w:rPr>
          <w:b w:val="1"/>
          <w:rtl w:val="0"/>
        </w:rPr>
        <w:t xml:space="preserve">Post-CCRT EBV(-)</w:t>
      </w:r>
      <w:r w:rsidDel="00000000" w:rsidR="00000000" w:rsidRPr="00000000">
        <w:rPr>
          <w:rFonts w:ascii="Cardo" w:cs="Cardo" w:eastAsia="Cardo" w:hAnsi="Cardo"/>
          <w:rtl w:val="0"/>
        </w:rPr>
        <w:t xml:space="preserve">→ Phase III: </w:t>
      </w:r>
      <w:r w:rsidDel="00000000" w:rsidR="00000000" w:rsidRPr="00000000">
        <w:rPr>
          <w:b w:val="1"/>
          <w:rtl w:val="0"/>
        </w:rPr>
        <w:t xml:space="preserve">5-FU/Cis q4w x3c vs. Obs</w:t>
      </w:r>
      <w:r w:rsidDel="00000000" w:rsidR="00000000" w:rsidRPr="00000000">
        <w:rPr>
          <w:rtl w:val="0"/>
        </w:rPr>
        <w:t xml:space="preserve">.</w:t>
      </w:r>
    </w:p>
    <w:p w:rsidR="00000000" w:rsidDel="00000000" w:rsidP="00000000" w:rsidRDefault="00000000" w:rsidRPr="00000000" w14:paraId="000007AC">
      <w:pPr>
        <w:numPr>
          <w:ilvl w:val="1"/>
          <w:numId w:val="20"/>
        </w:numPr>
        <w:ind w:left="1440" w:hanging="360"/>
      </w:pPr>
      <w:r w:rsidDel="00000000" w:rsidR="00000000" w:rsidRPr="00000000">
        <w:rPr>
          <w:b w:val="1"/>
          <w:rtl w:val="0"/>
        </w:rPr>
        <w:t xml:space="preserve">Post-CCRT EBV(+)</w:t>
      </w:r>
      <w:r w:rsidDel="00000000" w:rsidR="00000000" w:rsidRPr="00000000">
        <w:rPr>
          <w:rFonts w:ascii="Cardo" w:cs="Cardo" w:eastAsia="Cardo" w:hAnsi="Cardo"/>
          <w:rtl w:val="0"/>
        </w:rPr>
        <w:t xml:space="preserve">→ Phase II: </w:t>
      </w:r>
      <w:r w:rsidDel="00000000" w:rsidR="00000000" w:rsidRPr="00000000">
        <w:rPr>
          <w:b w:val="1"/>
          <w:rtl w:val="0"/>
        </w:rPr>
        <w:t xml:space="preserve">5-FU/Cis q4w x3c vs. Gemcitabine/paclitaxel q3w x4c </w:t>
      </w:r>
      <w:r w:rsidDel="00000000" w:rsidR="00000000" w:rsidRPr="00000000">
        <w:rPr>
          <w:rtl w:val="0"/>
        </w:rPr>
        <w:t xml:space="preserve">(intensified therapy).</w:t>
      </w:r>
    </w:p>
    <w:p w:rsidR="00000000" w:rsidDel="00000000" w:rsidP="00000000" w:rsidRDefault="00000000" w:rsidRPr="00000000" w14:paraId="000007AD">
      <w:pPr>
        <w:spacing w:line="240" w:lineRule="auto"/>
        <w:rPr/>
        <w:sectPr>
          <w:type w:val="nextPage"/>
          <w:pgSz w:h="15840" w:w="12240"/>
          <w:pgMar w:bottom="720" w:top="720" w:left="720" w:right="720" w:header="720" w:footer="720"/>
          <w:cols w:equalWidth="0"/>
        </w:sectPr>
      </w:pPr>
      <w:r w:rsidDel="00000000" w:rsidR="00000000" w:rsidRPr="00000000">
        <w:rPr>
          <w:rtl w:val="0"/>
        </w:rPr>
      </w:r>
    </w:p>
    <w:p w:rsidR="00000000" w:rsidDel="00000000" w:rsidP="00000000" w:rsidRDefault="00000000" w:rsidRPr="00000000" w14:paraId="000007AE">
      <w:pPr>
        <w:pStyle w:val="Heading1"/>
        <w:jc w:val="center"/>
        <w:rPr>
          <w:color w:val="000000"/>
        </w:rPr>
      </w:pPr>
      <w:bookmarkStart w:colFirst="0" w:colLast="0" w:name="_dmtj04cyqw2s" w:id="144"/>
      <w:bookmarkEnd w:id="144"/>
      <w:hyperlink w:anchor="_vck8hkip1cj">
        <w:r w:rsidDel="00000000" w:rsidR="00000000" w:rsidRPr="00000000">
          <w:rPr>
            <w:color w:val="000000"/>
            <w:rtl w:val="0"/>
          </w:rPr>
          <w:t xml:space="preserve">Nasal Cavity and Paranasal Sinus Cancer</w:t>
        </w:r>
      </w:hyperlink>
      <w:r w:rsidDel="00000000" w:rsidR="00000000" w:rsidRPr="00000000">
        <w:rPr>
          <w:rtl w:val="0"/>
        </w:rPr>
      </w:r>
    </w:p>
    <w:p w:rsidR="00000000" w:rsidDel="00000000" w:rsidP="00000000" w:rsidRDefault="00000000" w:rsidRPr="00000000" w14:paraId="000007AF">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6858000" cy="3149600"/>
            <wp:effectExtent b="0" l="0" r="0" t="0"/>
            <wp:docPr id="22" name="image22.png"/>
            <a:graphic>
              <a:graphicData uri="http://schemas.openxmlformats.org/drawingml/2006/picture">
                <pic:pic>
                  <pic:nvPicPr>
                    <pic:cNvPr id="0" name="image22.png"/>
                    <pic:cNvPicPr preferRelativeResize="0"/>
                  </pic:nvPicPr>
                  <pic:blipFill>
                    <a:blip r:embed="rId502"/>
                    <a:srcRect b="0" l="0" r="0" t="0"/>
                    <a:stretch>
                      <a:fillRect/>
                    </a:stretch>
                  </pic:blipFill>
                  <pic:spPr>
                    <a:xfrm>
                      <a:off x="0" y="0"/>
                      <a:ext cx="68580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7B0">
      <w:pPr>
        <w:spacing w:line="240" w:lineRule="auto"/>
        <w:ind w:left="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Maxillary: T1 no bony. T2 Down/in. T3 Back/up, or PPF. </w:t>
      </w:r>
    </w:p>
    <w:p w:rsidR="00000000" w:rsidDel="00000000" w:rsidP="00000000" w:rsidRDefault="00000000" w:rsidRPr="00000000" w14:paraId="000007B1">
      <w:pPr>
        <w:spacing w:line="240" w:lineRule="auto"/>
        <w:ind w:left="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NC and Ethmoid: T1 no bony. T2 two subsites. T3 COMP - Cribriform, Orbit (not anterior/apex), Maxillary sinus, Palate. </w:t>
      </w:r>
    </w:p>
    <w:p w:rsidR="00000000" w:rsidDel="00000000" w:rsidP="00000000" w:rsidRDefault="00000000" w:rsidRPr="00000000" w14:paraId="000007B2">
      <w:pPr>
        <w:spacing w:line="240" w:lineRule="auto"/>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There is no formal T staging for frontal or sphenoid tumors.</w:t>
      </w:r>
    </w:p>
    <w:p w:rsidR="00000000" w:rsidDel="00000000" w:rsidP="00000000" w:rsidRDefault="00000000" w:rsidRPr="00000000" w14:paraId="000007B3">
      <w:pPr>
        <w:spacing w:line="240" w:lineRule="auto"/>
        <w:ind w:left="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T4a: Orbital ant, Base of skull or MCF (Maxilla) / ACF (NC/ethmoid).</w:t>
      </w:r>
    </w:p>
    <w:p w:rsidR="00000000" w:rsidDel="00000000" w:rsidP="00000000" w:rsidRDefault="00000000" w:rsidRPr="00000000" w14:paraId="000007B4">
      <w:pPr>
        <w:spacing w:line="240" w:lineRule="auto"/>
        <w:ind w:left="0" w:firstLine="0"/>
        <w:rPr/>
      </w:pPr>
      <w:r w:rsidDel="00000000" w:rsidR="00000000" w:rsidRPr="00000000">
        <w:rPr>
          <w:rFonts w:ascii="Times New Roman" w:cs="Times New Roman" w:eastAsia="Times New Roman" w:hAnsi="Times New Roman"/>
          <w:sz w:val="20"/>
          <w:szCs w:val="20"/>
          <w:rtl w:val="0"/>
        </w:rPr>
        <w:t xml:space="preserve">T4b: Orbital apex, dura, brain, MCF, CNs other than V2, NPX, clivus.</w:t>
      </w:r>
      <w:r w:rsidDel="00000000" w:rsidR="00000000" w:rsidRPr="00000000">
        <w:rPr>
          <w:rtl w:val="0"/>
        </w:rPr>
      </w:r>
    </w:p>
    <w:p w:rsidR="00000000" w:rsidDel="00000000" w:rsidP="00000000" w:rsidRDefault="00000000" w:rsidRPr="00000000" w14:paraId="000007B5">
      <w:pPr>
        <w:ind w:left="0" w:right="140" w:firstLine="0"/>
        <w:rPr/>
      </w:pPr>
      <w:r w:rsidDel="00000000" w:rsidR="00000000" w:rsidRPr="00000000">
        <w:rPr>
          <w:b w:val="1"/>
          <w:rtl w:val="0"/>
        </w:rPr>
        <w:t xml:space="preserve">eContour</w:t>
      </w:r>
      <w:r w:rsidDel="00000000" w:rsidR="00000000" w:rsidRPr="00000000">
        <w:rPr>
          <w:rtl w:val="0"/>
        </w:rPr>
        <w:t xml:space="preserve">: [</w:t>
      </w:r>
      <w:hyperlink r:id="rId503">
        <w:r w:rsidDel="00000000" w:rsidR="00000000" w:rsidRPr="00000000">
          <w:rPr>
            <w:rtl w:val="0"/>
          </w:rPr>
          <w:t xml:space="preserve">OARs</w:t>
        </w:r>
      </w:hyperlink>
      <w:r w:rsidDel="00000000" w:rsidR="00000000" w:rsidRPr="00000000">
        <w:rPr>
          <w:rtl w:val="0"/>
        </w:rPr>
        <w:t xml:space="preserve">], [</w:t>
      </w:r>
      <w:hyperlink r:id="rId504">
        <w:r w:rsidDel="00000000" w:rsidR="00000000" w:rsidRPr="00000000">
          <w:rPr>
            <w:rtl w:val="0"/>
          </w:rPr>
          <w:t xml:space="preserve">Maxillary sinus</w:t>
        </w:r>
      </w:hyperlink>
      <w:r w:rsidDel="00000000" w:rsidR="00000000" w:rsidRPr="00000000">
        <w:rPr>
          <w:rtl w:val="0"/>
        </w:rPr>
        <w:t xml:space="preserve">]. </w:t>
      </w:r>
      <w:r w:rsidDel="00000000" w:rsidR="00000000" w:rsidRPr="00000000">
        <w:rPr>
          <w:b w:val="1"/>
          <w:rtl w:val="0"/>
        </w:rPr>
        <w:t xml:space="preserve">ARRO</w:t>
      </w:r>
      <w:r w:rsidDel="00000000" w:rsidR="00000000" w:rsidRPr="00000000">
        <w:rPr>
          <w:rtl w:val="0"/>
        </w:rPr>
        <w:t xml:space="preserve">: [</w:t>
      </w:r>
      <w:hyperlink r:id="rId505">
        <w:r w:rsidDel="00000000" w:rsidR="00000000" w:rsidRPr="00000000">
          <w:rPr>
            <w:rtl w:val="0"/>
          </w:rPr>
          <w:t xml:space="preserve">Esthesioneuroblastoma</w:t>
        </w:r>
      </w:hyperlink>
      <w:r w:rsidDel="00000000" w:rsidR="00000000" w:rsidRPr="00000000">
        <w:rPr>
          <w:rtl w:val="0"/>
        </w:rPr>
        <w:t xml:space="preserve">], [</w:t>
      </w:r>
      <w:hyperlink r:id="rId506">
        <w:r w:rsidDel="00000000" w:rsidR="00000000" w:rsidRPr="00000000">
          <w:rPr>
            <w:rtl w:val="0"/>
          </w:rPr>
          <w:t xml:space="preserve">Paranasal sinus cancer</w:t>
        </w:r>
      </w:hyperlink>
      <w:r w:rsidDel="00000000" w:rsidR="00000000" w:rsidRPr="00000000">
        <w:rPr>
          <w:rtl w:val="0"/>
        </w:rPr>
        <w:t xml:space="preserve">].</w:t>
      </w:r>
    </w:p>
    <w:p w:rsidR="00000000" w:rsidDel="00000000" w:rsidP="00000000" w:rsidRDefault="00000000" w:rsidRPr="00000000" w14:paraId="000007B6">
      <w:pPr>
        <w:ind w:left="0" w:right="140" w:firstLine="0"/>
        <w:rPr/>
      </w:pPr>
      <w:r w:rsidDel="00000000" w:rsidR="00000000" w:rsidRPr="00000000">
        <w:rPr>
          <w:rtl w:val="0"/>
        </w:rPr>
        <w:t xml:space="preserve">AVARO:  [</w:t>
      </w:r>
      <w:hyperlink r:id="rId507">
        <w:r w:rsidDel="00000000" w:rsidR="00000000" w:rsidRPr="00000000">
          <w:rPr>
            <w:rtl w:val="0"/>
          </w:rPr>
          <w:t xml:space="preserve">AVARO Neck node levels and Brachial plexus</w:t>
        </w:r>
      </w:hyperlink>
      <w:r w:rsidDel="00000000" w:rsidR="00000000" w:rsidRPr="00000000">
        <w:rPr>
          <w:rtl w:val="0"/>
        </w:rPr>
        <w:t xml:space="preserve">], [</w:t>
      </w:r>
      <w:hyperlink r:id="rId508">
        <w:r w:rsidDel="00000000" w:rsidR="00000000" w:rsidRPr="00000000">
          <w:rPr>
            <w:rtl w:val="0"/>
          </w:rPr>
          <w:t xml:space="preserve">AVARO constrictors and OARs</w:t>
        </w:r>
      </w:hyperlink>
      <w:r w:rsidDel="00000000" w:rsidR="00000000" w:rsidRPr="00000000">
        <w:rPr>
          <w:rtl w:val="0"/>
        </w:rPr>
        <w:t xml:space="preserve">], [</w:t>
      </w:r>
      <w:hyperlink r:id="rId509">
        <w:r w:rsidDel="00000000" w:rsidR="00000000" w:rsidRPr="00000000">
          <w:rPr>
            <w:rtl w:val="0"/>
          </w:rPr>
          <w:t xml:space="preserve">AVARO Skull Base</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7B7">
      <w:pPr>
        <w:ind w:left="0" w:right="140" w:firstLine="0"/>
        <w:rPr/>
      </w:pPr>
      <w:r w:rsidDel="00000000" w:rsidR="00000000" w:rsidRPr="00000000">
        <w:rPr>
          <w:rtl w:val="0"/>
        </w:rPr>
      </w:r>
    </w:p>
    <w:p w:rsidR="00000000" w:rsidDel="00000000" w:rsidP="00000000" w:rsidRDefault="00000000" w:rsidRPr="00000000" w14:paraId="000007B8">
      <w:pPr>
        <w:pStyle w:val="Heading2"/>
        <w:spacing w:after="46" w:before="0" w:line="240" w:lineRule="auto"/>
        <w:ind w:left="720" w:firstLine="0"/>
        <w:jc w:val="center"/>
        <w:rPr>
          <w:rFonts w:ascii="Times New Roman" w:cs="Times New Roman" w:eastAsia="Times New Roman" w:hAnsi="Times New Roman"/>
          <w:b w:val="1"/>
          <w:sz w:val="20"/>
          <w:szCs w:val="20"/>
        </w:rPr>
      </w:pPr>
      <w:bookmarkStart w:colFirst="0" w:colLast="0" w:name="_jxzuqd2wbvca" w:id="145"/>
      <w:bookmarkEnd w:id="145"/>
      <w:hyperlink w:anchor="_dmtj04cyqw2s">
        <w:r w:rsidDel="00000000" w:rsidR="00000000" w:rsidRPr="00000000">
          <w:rPr>
            <w:rFonts w:ascii="Times New Roman" w:cs="Times New Roman" w:eastAsia="Times New Roman" w:hAnsi="Times New Roman"/>
            <w:b w:val="1"/>
            <w:sz w:val="20"/>
            <w:szCs w:val="20"/>
            <w:rtl w:val="0"/>
          </w:rPr>
          <w:t xml:space="preserve">Nasal Cavity and Ethmoid Sinus</w:t>
        </w:r>
      </w:hyperlink>
      <w:r w:rsidDel="00000000" w:rsidR="00000000" w:rsidRPr="00000000">
        <w:rPr>
          <w:rtl w:val="0"/>
        </w:rPr>
      </w:r>
    </w:p>
    <w:p w:rsidR="00000000" w:rsidDel="00000000" w:rsidP="00000000" w:rsidRDefault="00000000" w:rsidRPr="00000000" w14:paraId="000007B9">
      <w:pPr>
        <w:numPr>
          <w:ilvl w:val="0"/>
          <w:numId w:val="15"/>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Four subsites </w:t>
      </w:r>
      <w:r w:rsidDel="00000000" w:rsidR="00000000" w:rsidRPr="00000000">
        <w:rPr>
          <w:b w:val="1"/>
          <w:rtl w:val="0"/>
        </w:rPr>
        <w:t xml:space="preserve">of the nasal</w:t>
      </w:r>
      <w:r w:rsidDel="00000000" w:rsidR="00000000" w:rsidRPr="00000000">
        <w:rPr>
          <w:rFonts w:ascii="Times New Roman" w:cs="Times New Roman" w:eastAsia="Times New Roman" w:hAnsi="Times New Roman"/>
          <w:b w:val="1"/>
          <w:sz w:val="20"/>
          <w:szCs w:val="20"/>
          <w:rtl w:val="0"/>
        </w:rPr>
        <w:t xml:space="preserve"> cavity</w:t>
      </w:r>
      <w:r w:rsidDel="00000000" w:rsidR="00000000" w:rsidRPr="00000000">
        <w:rPr>
          <w:rFonts w:ascii="Times New Roman" w:cs="Times New Roman" w:eastAsia="Times New Roman" w:hAnsi="Times New Roman"/>
          <w:sz w:val="20"/>
          <w:szCs w:val="20"/>
          <w:rtl w:val="0"/>
        </w:rPr>
        <w:t xml:space="preserve">: Septum, floor, lateral wall, vestibule.</w:t>
      </w:r>
    </w:p>
    <w:p w:rsidR="00000000" w:rsidDel="00000000" w:rsidP="00000000" w:rsidRDefault="00000000" w:rsidRPr="00000000" w14:paraId="000007BA">
      <w:pPr>
        <w:numPr>
          <w:ilvl w:val="1"/>
          <w:numId w:val="15"/>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Anterior: posterior nasal choanae.</w:t>
      </w:r>
    </w:p>
    <w:p w:rsidR="00000000" w:rsidDel="00000000" w:rsidP="00000000" w:rsidRDefault="00000000" w:rsidRPr="00000000" w14:paraId="000007BB">
      <w:pPr>
        <w:numPr>
          <w:ilvl w:val="1"/>
          <w:numId w:val="15"/>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Posterior: Pharyngeal mucosa, clivus, C1.</w:t>
      </w:r>
    </w:p>
    <w:p w:rsidR="00000000" w:rsidDel="00000000" w:rsidP="00000000" w:rsidRDefault="00000000" w:rsidRPr="00000000" w14:paraId="000007BC">
      <w:pPr>
        <w:numPr>
          <w:ilvl w:val="1"/>
          <w:numId w:val="15"/>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Superior: Sphenoid sinus and pharyngeal mucosa.</w:t>
      </w:r>
    </w:p>
    <w:p w:rsidR="00000000" w:rsidDel="00000000" w:rsidP="00000000" w:rsidRDefault="00000000" w:rsidRPr="00000000" w14:paraId="000007BD">
      <w:pPr>
        <w:numPr>
          <w:ilvl w:val="1"/>
          <w:numId w:val="15"/>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Interior: Superior surface soft palate.</w:t>
      </w:r>
    </w:p>
    <w:p w:rsidR="00000000" w:rsidDel="00000000" w:rsidP="00000000" w:rsidRDefault="00000000" w:rsidRPr="00000000" w14:paraId="000007BE">
      <w:pPr>
        <w:numPr>
          <w:ilvl w:val="1"/>
          <w:numId w:val="15"/>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Lateral: torus tubarius (which bounds eustachian tube) and fossa of rosenmuller.</w:t>
      </w:r>
    </w:p>
    <w:p w:rsidR="00000000" w:rsidDel="00000000" w:rsidP="00000000" w:rsidRDefault="00000000" w:rsidRPr="00000000" w14:paraId="000007BF">
      <w:pPr>
        <w:numPr>
          <w:ilvl w:val="0"/>
          <w:numId w:val="15"/>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Wang Classification for Nasal Vestibule</w:t>
      </w:r>
      <w:r w:rsidDel="00000000" w:rsidR="00000000" w:rsidRPr="00000000">
        <w:rPr>
          <w:rFonts w:ascii="Times New Roman" w:cs="Times New Roman" w:eastAsia="Times New Roman" w:hAnsi="Times New Roman"/>
          <w:sz w:val="20"/>
          <w:szCs w:val="20"/>
          <w:rtl w:val="0"/>
        </w:rPr>
        <w:t xml:space="preserve"> carcinoma (historical essentially the same as staging above):</w:t>
      </w:r>
    </w:p>
    <w:p w:rsidR="00000000" w:rsidDel="00000000" w:rsidP="00000000" w:rsidRDefault="00000000" w:rsidRPr="00000000" w14:paraId="000007C0">
      <w:pPr>
        <w:numPr>
          <w:ilvl w:val="1"/>
          <w:numId w:val="15"/>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T1: Superficial, limited to the nasal vestibule.</w:t>
      </w:r>
    </w:p>
    <w:p w:rsidR="00000000" w:rsidDel="00000000" w:rsidP="00000000" w:rsidRDefault="00000000" w:rsidRPr="00000000" w14:paraId="000007C1">
      <w:pPr>
        <w:numPr>
          <w:ilvl w:val="1"/>
          <w:numId w:val="15"/>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T2: Extends to the skin of the nose, upper lip or nasal septum. </w:t>
      </w:r>
    </w:p>
    <w:p w:rsidR="00000000" w:rsidDel="00000000" w:rsidP="00000000" w:rsidRDefault="00000000" w:rsidRPr="00000000" w14:paraId="000007C2">
      <w:pPr>
        <w:numPr>
          <w:ilvl w:val="1"/>
          <w:numId w:val="15"/>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T3: Extends into bone or deep muscle.</w:t>
      </w:r>
    </w:p>
    <w:p w:rsidR="00000000" w:rsidDel="00000000" w:rsidP="00000000" w:rsidRDefault="00000000" w:rsidRPr="00000000" w14:paraId="000007C3">
      <w:pPr>
        <w:numPr>
          <w:ilvl w:val="0"/>
          <w:numId w:val="15"/>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Inverted papilloma</w:t>
      </w:r>
      <w:r w:rsidDel="00000000" w:rsidR="00000000" w:rsidRPr="00000000">
        <w:rPr>
          <w:rFonts w:ascii="Times New Roman" w:cs="Times New Roman" w:eastAsia="Times New Roman" w:hAnsi="Times New Roman"/>
          <w:sz w:val="20"/>
          <w:szCs w:val="20"/>
          <w:rtl w:val="0"/>
        </w:rPr>
        <w:t xml:space="preserve">: Only 10% invasive. If an invasive </w:t>
      </w:r>
      <w:r w:rsidDel="00000000" w:rsidR="00000000" w:rsidRPr="00000000">
        <w:rPr>
          <w:rtl w:val="0"/>
        </w:rPr>
        <w:t xml:space="preserve">component is found</w:t>
      </w:r>
      <w:r w:rsidDel="00000000" w:rsidR="00000000" w:rsidRPr="00000000">
        <w:rPr>
          <w:rFonts w:ascii="Times New Roman" w:cs="Times New Roman" w:eastAsia="Times New Roman" w:hAnsi="Times New Roman"/>
          <w:sz w:val="20"/>
          <w:szCs w:val="20"/>
          <w:rtl w:val="0"/>
        </w:rPr>
        <w:t xml:space="preserve"> at surgery, give 65-70 Gy [</w:t>
      </w:r>
      <w:hyperlink r:id="rId510">
        <w:r w:rsidDel="00000000" w:rsidR="00000000" w:rsidRPr="00000000">
          <w:rPr>
            <w:rFonts w:ascii="Times New Roman" w:cs="Times New Roman" w:eastAsia="Times New Roman" w:hAnsi="Times New Roman"/>
            <w:sz w:val="20"/>
            <w:szCs w:val="20"/>
            <w:rtl w:val="0"/>
          </w:rPr>
          <w:t xml:space="preserve">1</w:t>
        </w:r>
      </w:hyperlink>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7C4">
      <w:pPr>
        <w:numPr>
          <w:ilvl w:val="0"/>
          <w:numId w:val="15"/>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Esthesioneuroblastoma </w:t>
      </w:r>
      <w:r w:rsidDel="00000000" w:rsidR="00000000" w:rsidRPr="00000000">
        <w:rPr>
          <w:rFonts w:ascii="Times New Roman" w:cs="Times New Roman" w:eastAsia="Times New Roman" w:hAnsi="Times New Roman"/>
          <w:sz w:val="20"/>
          <w:szCs w:val="20"/>
          <w:rtl w:val="0"/>
        </w:rPr>
        <w:t xml:space="preserve">(Kadish): </w:t>
      </w:r>
      <w:r w:rsidDel="00000000" w:rsidR="00000000" w:rsidRPr="00000000">
        <w:rPr>
          <w:rFonts w:ascii="Times New Roman" w:cs="Times New Roman" w:eastAsia="Times New Roman" w:hAnsi="Times New Roman"/>
          <w:sz w:val="20"/>
          <w:szCs w:val="20"/>
          <w:rtl w:val="0"/>
        </w:rPr>
        <w:t xml:space="preserve">Most common site = nasal cavity.</w:t>
      </w:r>
    </w:p>
    <w:p w:rsidR="00000000" w:rsidDel="00000000" w:rsidP="00000000" w:rsidRDefault="00000000" w:rsidRPr="00000000" w14:paraId="000007C5">
      <w:pPr>
        <w:ind w:firstLine="720"/>
        <w:rPr/>
      </w:pPr>
      <w:hyperlink r:id="rId511">
        <w:r w:rsidDel="00000000" w:rsidR="00000000" w:rsidRPr="00000000">
          <w:rPr>
            <w:u w:val="single"/>
            <w:rtl w:val="0"/>
          </w:rPr>
          <w:t xml:space="preserve">StatPearls: Esthesioneuroblastoma</w:t>
        </w:r>
      </w:hyperlink>
      <w:hyperlink r:id="rId512">
        <w:r w:rsidDel="00000000" w:rsidR="00000000" w:rsidRPr="00000000">
          <w:rPr>
            <w:rtl w:val="0"/>
          </w:rPr>
          <w:t xml:space="preserve"> </w:t>
        </w:r>
      </w:hyperlink>
      <w:r w:rsidDel="00000000" w:rsidR="00000000" w:rsidRPr="00000000">
        <w:rPr>
          <w:i w:val="1"/>
          <w:rtl w:val="0"/>
        </w:rPr>
        <w:t xml:space="preserve">Last update: 9/20/2019.</w:t>
      </w:r>
      <w:r w:rsidDel="00000000" w:rsidR="00000000" w:rsidRPr="00000000">
        <w:rPr>
          <w:rtl w:val="0"/>
        </w:rPr>
      </w:r>
    </w:p>
    <w:p w:rsidR="00000000" w:rsidDel="00000000" w:rsidP="00000000" w:rsidRDefault="00000000" w:rsidRPr="00000000" w14:paraId="000007C6">
      <w:pPr>
        <w:numPr>
          <w:ilvl w:val="1"/>
          <w:numId w:val="15"/>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 Confined to the nasal cavity.</w:t>
      </w:r>
    </w:p>
    <w:p w:rsidR="00000000" w:rsidDel="00000000" w:rsidP="00000000" w:rsidRDefault="00000000" w:rsidRPr="00000000" w14:paraId="000007C7">
      <w:pPr>
        <w:numPr>
          <w:ilvl w:val="1"/>
          <w:numId w:val="15"/>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 Extends to</w:t>
      </w:r>
      <w:r w:rsidDel="00000000" w:rsidR="00000000" w:rsidRPr="00000000">
        <w:rPr>
          <w:rFonts w:ascii="Times New Roman" w:cs="Times New Roman" w:eastAsia="Times New Roman" w:hAnsi="Times New Roman"/>
          <w:b w:val="1"/>
          <w:sz w:val="20"/>
          <w:szCs w:val="20"/>
          <w:rtl w:val="0"/>
        </w:rPr>
        <w:t xml:space="preserve"> paranasal sinus</w:t>
      </w:r>
      <w:r w:rsidDel="00000000" w:rsidR="00000000" w:rsidRPr="00000000">
        <w:rPr>
          <w:sz w:val="20"/>
          <w:szCs w:val="20"/>
          <w:rtl w:val="0"/>
        </w:rPr>
        <w:t xml:space="preserve">.</w:t>
      </w:r>
    </w:p>
    <w:p w:rsidR="00000000" w:rsidDel="00000000" w:rsidP="00000000" w:rsidRDefault="00000000" w:rsidRPr="00000000" w14:paraId="000007C8">
      <w:pPr>
        <w:numPr>
          <w:ilvl w:val="1"/>
          <w:numId w:val="15"/>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 Extends </w:t>
      </w:r>
      <w:r w:rsidDel="00000000" w:rsidR="00000000" w:rsidRPr="00000000">
        <w:rPr>
          <w:rFonts w:ascii="Times New Roman" w:cs="Times New Roman" w:eastAsia="Times New Roman" w:hAnsi="Times New Roman"/>
          <w:b w:val="1"/>
          <w:sz w:val="20"/>
          <w:szCs w:val="20"/>
          <w:rtl w:val="0"/>
        </w:rPr>
        <w:t xml:space="preserve">beyond </w:t>
      </w:r>
      <w:r w:rsidDel="00000000" w:rsidR="00000000" w:rsidRPr="00000000">
        <w:rPr>
          <w:rFonts w:ascii="Times New Roman" w:cs="Times New Roman" w:eastAsia="Times New Roman" w:hAnsi="Times New Roman"/>
          <w:sz w:val="20"/>
          <w:szCs w:val="20"/>
          <w:rtl w:val="0"/>
        </w:rPr>
        <w:t xml:space="preserve">paranasal sinus (including lymph nodes, intracranial, orbit, distant mets, etc).</w:t>
      </w:r>
    </w:p>
    <w:p w:rsidR="00000000" w:rsidDel="00000000" w:rsidP="00000000" w:rsidRDefault="00000000" w:rsidRPr="00000000" w14:paraId="000007C9">
      <w:pPr>
        <w:numPr>
          <w:ilvl w:val="0"/>
          <w:numId w:val="15"/>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Surgery followed by PORT for NC seems superior compared to either modality alone [</w:t>
      </w:r>
      <w:hyperlink r:id="rId513">
        <w:r w:rsidDel="00000000" w:rsidR="00000000" w:rsidRPr="00000000">
          <w:rPr>
            <w:rFonts w:ascii="Times New Roman" w:cs="Times New Roman" w:eastAsia="Times New Roman" w:hAnsi="Times New Roman"/>
            <w:sz w:val="20"/>
            <w:szCs w:val="20"/>
            <w:rtl w:val="0"/>
          </w:rPr>
          <w:t xml:space="preserve">Guntinas-Lichius EJSO '07</w:t>
        </w:r>
      </w:hyperlink>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7CA">
      <w:pPr>
        <w:numPr>
          <w:ilvl w:val="0"/>
          <w:numId w:val="15"/>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Primary RT: G3 or G1 tumors &gt; 1.5 cm GTV + 2 cm.</w:t>
      </w:r>
    </w:p>
    <w:p w:rsidR="00000000" w:rsidDel="00000000" w:rsidP="00000000" w:rsidRDefault="00000000" w:rsidRPr="00000000" w14:paraId="000007CB">
      <w:pPr>
        <w:numPr>
          <w:ilvl w:val="0"/>
          <w:numId w:val="15"/>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Manchu fields to cover facial lymphatics.</w:t>
      </w:r>
    </w:p>
    <w:p w:rsidR="00000000" w:rsidDel="00000000" w:rsidP="00000000" w:rsidRDefault="00000000" w:rsidRPr="00000000" w14:paraId="000007CC">
      <w:pPr>
        <w:pStyle w:val="Heading2"/>
        <w:spacing w:after="46" w:before="0" w:line="240" w:lineRule="auto"/>
        <w:ind w:firstLine="720"/>
        <w:jc w:val="center"/>
        <w:rPr>
          <w:rFonts w:ascii="Times New Roman" w:cs="Times New Roman" w:eastAsia="Times New Roman" w:hAnsi="Times New Roman"/>
          <w:b w:val="1"/>
          <w:sz w:val="20"/>
          <w:szCs w:val="20"/>
        </w:rPr>
      </w:pPr>
      <w:bookmarkStart w:colFirst="0" w:colLast="0" w:name="_embstm91ve2i" w:id="146"/>
      <w:bookmarkEnd w:id="146"/>
      <w:hyperlink w:anchor="_dmtj04cyqw2s">
        <w:r w:rsidDel="00000000" w:rsidR="00000000" w:rsidRPr="00000000">
          <w:rPr>
            <w:rFonts w:ascii="Times New Roman" w:cs="Times New Roman" w:eastAsia="Times New Roman" w:hAnsi="Times New Roman"/>
            <w:b w:val="1"/>
            <w:sz w:val="20"/>
            <w:szCs w:val="20"/>
            <w:rtl w:val="0"/>
          </w:rPr>
          <w:t xml:space="preserve">Sinonasal/Paranasal Sinus</w:t>
        </w:r>
      </w:hyperlink>
      <w:r w:rsidDel="00000000" w:rsidR="00000000" w:rsidRPr="00000000">
        <w:rPr>
          <w:rtl w:val="0"/>
        </w:rPr>
      </w:r>
    </w:p>
    <w:p w:rsidR="00000000" w:rsidDel="00000000" w:rsidP="00000000" w:rsidRDefault="00000000" w:rsidRPr="00000000" w14:paraId="000007CD">
      <w:pPr>
        <w:numPr>
          <w:ilvl w:val="0"/>
          <w:numId w:val="15"/>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~2,000 cases per year (&lt; 1% of all tumors).</w:t>
      </w:r>
      <w:r w:rsidDel="00000000" w:rsidR="00000000" w:rsidRPr="00000000">
        <w:rPr>
          <w:rFonts w:ascii="Times New Roman" w:cs="Times New Roman" w:eastAsia="Times New Roman" w:hAnsi="Times New Roman"/>
          <w:i w:val="1"/>
          <w:sz w:val="20"/>
          <w:szCs w:val="20"/>
          <w:rtl w:val="0"/>
        </w:rPr>
        <w:t xml:space="preserve"> </w:t>
      </w:r>
      <w:r w:rsidDel="00000000" w:rsidR="00000000" w:rsidRPr="00000000">
        <w:rPr>
          <w:i w:val="1"/>
          <w:rtl w:val="0"/>
        </w:rPr>
        <w:t xml:space="preserve">Incidence is higher</w:t>
      </w:r>
      <w:r w:rsidDel="00000000" w:rsidR="00000000" w:rsidRPr="00000000">
        <w:rPr>
          <w:rFonts w:ascii="Times New Roman" w:cs="Times New Roman" w:eastAsia="Times New Roman" w:hAnsi="Times New Roman"/>
          <w:i w:val="1"/>
          <w:sz w:val="20"/>
          <w:szCs w:val="20"/>
          <w:rtl w:val="0"/>
        </w:rPr>
        <w:t xml:space="preserve"> in Japan and South Africa.</w:t>
      </w:r>
    </w:p>
    <w:p w:rsidR="00000000" w:rsidDel="00000000" w:rsidP="00000000" w:rsidRDefault="00000000" w:rsidRPr="00000000" w14:paraId="000007CE">
      <w:pPr>
        <w:numPr>
          <w:ilvl w:val="1"/>
          <w:numId w:val="15"/>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M:F 2:1. </w:t>
      </w:r>
      <w:r w:rsidDel="00000000" w:rsidR="00000000" w:rsidRPr="00000000">
        <w:rPr>
          <w:rtl w:val="0"/>
        </w:rPr>
      </w:r>
    </w:p>
    <w:p w:rsidR="00000000" w:rsidDel="00000000" w:rsidP="00000000" w:rsidRDefault="00000000" w:rsidRPr="00000000" w14:paraId="000007CF">
      <w:pPr>
        <w:numPr>
          <w:ilvl w:val="0"/>
          <w:numId w:val="15"/>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Histology</w:t>
      </w:r>
      <w:r w:rsidDel="00000000" w:rsidR="00000000" w:rsidRPr="00000000">
        <w:rPr>
          <w:rFonts w:ascii="Times New Roman" w:cs="Times New Roman" w:eastAsia="Times New Roman" w:hAnsi="Times New Roman"/>
          <w:sz w:val="20"/>
          <w:szCs w:val="20"/>
          <w:rtl w:val="0"/>
        </w:rPr>
        <w:t xml:space="preserve">: SqCC (50%), AC, adenoid cystic, melanoma, ENB, SNUC, small cell, sarcoma (RMS), lymphoma, plasmacytoma, mets.</w:t>
      </w:r>
    </w:p>
    <w:bookmarkStart w:colFirst="0" w:colLast="0" w:name="175u4ijswgyc" w:id="147"/>
    <w:bookmarkEnd w:id="147"/>
    <w:p w:rsidR="00000000" w:rsidDel="00000000" w:rsidP="00000000" w:rsidRDefault="00000000" w:rsidRPr="00000000" w14:paraId="000007D0">
      <w:pPr>
        <w:numPr>
          <w:ilvl w:val="1"/>
          <w:numId w:val="15"/>
        </w:numPr>
        <w:ind w:left="1440" w:hanging="360"/>
      </w:pPr>
      <w:r w:rsidDel="00000000" w:rsidR="00000000" w:rsidRPr="00000000">
        <w:rPr>
          <w:rtl w:val="0"/>
        </w:rPr>
        <w:t xml:space="preserve">Around 1/3 of cases are suggested to be HPV related and are associated with improved OS [</w:t>
      </w:r>
      <w:hyperlink r:id="rId514">
        <w:r w:rsidDel="00000000" w:rsidR="00000000" w:rsidRPr="00000000">
          <w:rPr>
            <w:rtl w:val="0"/>
          </w:rPr>
          <w:t xml:space="preserve">Oliver Cancer ‘19</w:t>
        </w:r>
      </w:hyperlink>
      <w:r w:rsidDel="00000000" w:rsidR="00000000" w:rsidRPr="00000000">
        <w:rPr>
          <w:rtl w:val="0"/>
        </w:rPr>
        <w:t xml:space="preserve">].</w:t>
      </w:r>
    </w:p>
    <w:p w:rsidR="00000000" w:rsidDel="00000000" w:rsidP="00000000" w:rsidRDefault="00000000" w:rsidRPr="00000000" w14:paraId="000007D1">
      <w:pPr>
        <w:numPr>
          <w:ilvl w:val="0"/>
          <w:numId w:val="15"/>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Anatomy</w:t>
      </w:r>
      <w:r w:rsidDel="00000000" w:rsidR="00000000" w:rsidRPr="00000000">
        <w:rPr>
          <w:rFonts w:ascii="Times New Roman" w:cs="Times New Roman" w:eastAsia="Times New Roman" w:hAnsi="Times New Roman"/>
          <w:sz w:val="20"/>
          <w:szCs w:val="20"/>
          <w:rtl w:val="0"/>
        </w:rPr>
        <w:t xml:space="preserve">: Frontal, ethmoid, </w:t>
      </w:r>
      <w:r w:rsidDel="00000000" w:rsidR="00000000" w:rsidRPr="00000000">
        <w:rPr>
          <w:rtl w:val="0"/>
        </w:rPr>
        <w:t xml:space="preserve">sphenoid and maxillary</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7D2">
      <w:pPr>
        <w:numPr>
          <w:ilvl w:val="1"/>
          <w:numId w:val="15"/>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Maxillary most common (70-80%), 70% SqCC.</w:t>
      </w:r>
      <w:r w:rsidDel="00000000" w:rsidR="00000000" w:rsidRPr="00000000">
        <w:rPr>
          <w:rtl w:val="0"/>
        </w:rPr>
      </w:r>
    </w:p>
    <w:p w:rsidR="00000000" w:rsidDel="00000000" w:rsidP="00000000" w:rsidRDefault="00000000" w:rsidRPr="00000000" w14:paraId="000007D3">
      <w:pPr>
        <w:numPr>
          <w:ilvl w:val="2"/>
          <w:numId w:val="15"/>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Maxillary sinus </w:t>
      </w:r>
      <w:r w:rsidDel="00000000" w:rsidR="00000000" w:rsidRPr="00000000">
        <w:rPr>
          <w:rtl w:val="0"/>
        </w:rPr>
        <w:t xml:space="preserve">has the highest</w:t>
      </w:r>
      <w:r w:rsidDel="00000000" w:rsidR="00000000" w:rsidRPr="00000000">
        <w:rPr>
          <w:rFonts w:ascii="Times New Roman" w:cs="Times New Roman" w:eastAsia="Times New Roman" w:hAnsi="Times New Roman"/>
          <w:sz w:val="20"/>
          <w:szCs w:val="20"/>
          <w:rtl w:val="0"/>
        </w:rPr>
        <w:t xml:space="preserve"> rate of nodal mets at 10-15%.</w:t>
      </w:r>
    </w:p>
    <w:bookmarkStart w:colFirst="0" w:colLast="0" w:name="sihsep9a8vy" w:id="148"/>
    <w:bookmarkEnd w:id="148"/>
    <w:p w:rsidR="00000000" w:rsidDel="00000000" w:rsidP="00000000" w:rsidRDefault="00000000" w:rsidRPr="00000000" w14:paraId="000007D4">
      <w:pPr>
        <w:numPr>
          <w:ilvl w:val="1"/>
          <w:numId w:val="15"/>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Maxillary sinus: </w:t>
      </w:r>
    </w:p>
    <w:p w:rsidR="00000000" w:rsidDel="00000000" w:rsidP="00000000" w:rsidRDefault="00000000" w:rsidRPr="00000000" w14:paraId="000007D5">
      <w:pPr>
        <w:numPr>
          <w:ilvl w:val="2"/>
          <w:numId w:val="15"/>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T3: Posterior wall of maxillary sinus or PPF.</w:t>
      </w:r>
    </w:p>
    <w:p w:rsidR="00000000" w:rsidDel="00000000" w:rsidP="00000000" w:rsidRDefault="00000000" w:rsidRPr="00000000" w14:paraId="000007D6">
      <w:pPr>
        <w:numPr>
          <w:ilvl w:val="2"/>
          <w:numId w:val="15"/>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Borders: </w:t>
      </w:r>
    </w:p>
    <w:p w:rsidR="00000000" w:rsidDel="00000000" w:rsidP="00000000" w:rsidRDefault="00000000" w:rsidRPr="00000000" w14:paraId="000007D7">
      <w:pPr>
        <w:numPr>
          <w:ilvl w:val="3"/>
          <w:numId w:val="15"/>
        </w:numPr>
        <w:spacing w:line="240" w:lineRule="auto"/>
        <w:ind w:left="288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Anterior: Facial bone.</w:t>
      </w:r>
    </w:p>
    <w:p w:rsidR="00000000" w:rsidDel="00000000" w:rsidP="00000000" w:rsidRDefault="00000000" w:rsidRPr="00000000" w14:paraId="000007D8">
      <w:pPr>
        <w:numPr>
          <w:ilvl w:val="3"/>
          <w:numId w:val="15"/>
        </w:numPr>
        <w:spacing w:line="240" w:lineRule="auto"/>
        <w:ind w:left="2880" w:hanging="360"/>
        <w:rPr>
          <w:rFonts w:ascii="Times New Roman" w:cs="Times New Roman" w:eastAsia="Times New Roman" w:hAnsi="Times New Roman"/>
          <w:sz w:val="20"/>
          <w:szCs w:val="20"/>
        </w:rPr>
      </w:pPr>
      <w:r w:rsidDel="00000000" w:rsidR="00000000" w:rsidRPr="00000000">
        <w:rPr>
          <w:rtl w:val="0"/>
        </w:rPr>
        <w:t xml:space="preserve">Anterolateral</w:t>
      </w:r>
      <w:r w:rsidDel="00000000" w:rsidR="00000000" w:rsidRPr="00000000">
        <w:rPr>
          <w:rFonts w:ascii="Times New Roman" w:cs="Times New Roman" w:eastAsia="Times New Roman" w:hAnsi="Times New Roman"/>
          <w:sz w:val="20"/>
          <w:szCs w:val="20"/>
          <w:rtl w:val="0"/>
        </w:rPr>
        <w:t xml:space="preserve">: Zygomatic arch.</w:t>
      </w:r>
    </w:p>
    <w:p w:rsidR="00000000" w:rsidDel="00000000" w:rsidP="00000000" w:rsidRDefault="00000000" w:rsidRPr="00000000" w14:paraId="000007D9">
      <w:pPr>
        <w:numPr>
          <w:ilvl w:val="3"/>
          <w:numId w:val="15"/>
        </w:numPr>
        <w:spacing w:line="240" w:lineRule="auto"/>
        <w:ind w:left="288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Posterolateral: Infratemporal fossa.</w:t>
      </w:r>
    </w:p>
    <w:p w:rsidR="00000000" w:rsidDel="00000000" w:rsidP="00000000" w:rsidRDefault="00000000" w:rsidRPr="00000000" w14:paraId="000007DA">
      <w:pPr>
        <w:numPr>
          <w:ilvl w:val="3"/>
          <w:numId w:val="15"/>
        </w:numPr>
        <w:spacing w:line="240" w:lineRule="auto"/>
        <w:ind w:left="288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Posterior: PPF.</w:t>
      </w:r>
    </w:p>
    <w:p w:rsidR="00000000" w:rsidDel="00000000" w:rsidP="00000000" w:rsidRDefault="00000000" w:rsidRPr="00000000" w14:paraId="000007DB">
      <w:pPr>
        <w:numPr>
          <w:ilvl w:val="3"/>
          <w:numId w:val="15"/>
        </w:numPr>
        <w:spacing w:line="240" w:lineRule="auto"/>
        <w:ind w:left="288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Superior: Orbital floor.</w:t>
      </w:r>
    </w:p>
    <w:p w:rsidR="00000000" w:rsidDel="00000000" w:rsidP="00000000" w:rsidRDefault="00000000" w:rsidRPr="00000000" w14:paraId="000007DC">
      <w:pPr>
        <w:numPr>
          <w:ilvl w:val="3"/>
          <w:numId w:val="15"/>
        </w:numPr>
        <w:spacing w:line="240" w:lineRule="auto"/>
        <w:ind w:left="288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Inferior: </w:t>
      </w:r>
      <w:r w:rsidDel="00000000" w:rsidR="00000000" w:rsidRPr="00000000">
        <w:rPr>
          <w:rtl w:val="0"/>
        </w:rPr>
        <w:t xml:space="preserve">Hard palate</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7DD">
      <w:pPr>
        <w:numPr>
          <w:ilvl w:val="3"/>
          <w:numId w:val="15"/>
        </w:numPr>
        <w:spacing w:line="240" w:lineRule="auto"/>
        <w:ind w:left="288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Medial: </w:t>
      </w:r>
      <w:r w:rsidDel="00000000" w:rsidR="00000000" w:rsidRPr="00000000">
        <w:rPr>
          <w:rtl w:val="0"/>
        </w:rPr>
        <w:t xml:space="preserve">Nasal cavity</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7DE">
      <w:pPr>
        <w:numPr>
          <w:ilvl w:val="1"/>
          <w:numId w:val="15"/>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Ethmoid: May spread superiorly through cribriform plate into ACF or medially though lamina papyracea into orbit.</w:t>
      </w:r>
    </w:p>
    <w:p w:rsidR="00000000" w:rsidDel="00000000" w:rsidP="00000000" w:rsidRDefault="00000000" w:rsidRPr="00000000" w14:paraId="000007DF">
      <w:pPr>
        <w:numPr>
          <w:ilvl w:val="1"/>
          <w:numId w:val="15"/>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Lamina papyracea</w:t>
      </w:r>
      <w:r w:rsidDel="00000000" w:rsidR="00000000" w:rsidRPr="00000000">
        <w:rPr>
          <w:rFonts w:ascii="Times New Roman" w:cs="Times New Roman" w:eastAsia="Times New Roman" w:hAnsi="Times New Roman"/>
          <w:sz w:val="20"/>
          <w:szCs w:val="20"/>
          <w:rtl w:val="0"/>
        </w:rPr>
        <w:t xml:space="preserve">: thin bone of medial orbital wall (prone to invasion by ethmoid sinus).</w:t>
      </w:r>
    </w:p>
    <w:p w:rsidR="00000000" w:rsidDel="00000000" w:rsidP="00000000" w:rsidRDefault="00000000" w:rsidRPr="00000000" w14:paraId="000007E0">
      <w:pPr>
        <w:numPr>
          <w:ilvl w:val="1"/>
          <w:numId w:val="15"/>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Ohngren’s line</w:t>
      </w:r>
      <w:r w:rsidDel="00000000" w:rsidR="00000000" w:rsidRPr="00000000">
        <w:rPr>
          <w:rFonts w:ascii="Times New Roman" w:cs="Times New Roman" w:eastAsia="Times New Roman" w:hAnsi="Times New Roman"/>
          <w:sz w:val="20"/>
          <w:szCs w:val="20"/>
          <w:rtl w:val="0"/>
        </w:rPr>
        <w:t xml:space="preserve">: theoretical plane extending </w:t>
      </w:r>
      <w:r w:rsidDel="00000000" w:rsidR="00000000" w:rsidRPr="00000000">
        <w:rPr>
          <w:rtl w:val="0"/>
        </w:rPr>
        <w:t xml:space="preserve">from the medial</w:t>
      </w:r>
      <w:r w:rsidDel="00000000" w:rsidR="00000000" w:rsidRPr="00000000">
        <w:rPr>
          <w:rFonts w:ascii="Times New Roman" w:cs="Times New Roman" w:eastAsia="Times New Roman" w:hAnsi="Times New Roman"/>
          <w:sz w:val="20"/>
          <w:szCs w:val="20"/>
          <w:rtl w:val="0"/>
        </w:rPr>
        <w:t xml:space="preserve"> canthus of eye to the angle of the mandible.  Tumors anteromedial to this plane have better prognosis b/c increased probability of being resectable.</w:t>
      </w:r>
    </w:p>
    <w:p w:rsidR="00000000" w:rsidDel="00000000" w:rsidP="00000000" w:rsidRDefault="00000000" w:rsidRPr="00000000" w14:paraId="000007E1">
      <w:pPr>
        <w:numPr>
          <w:ilvl w:val="2"/>
          <w:numId w:val="15"/>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Above: supra-structure.</w:t>
      </w:r>
    </w:p>
    <w:p w:rsidR="00000000" w:rsidDel="00000000" w:rsidP="00000000" w:rsidRDefault="00000000" w:rsidRPr="00000000" w14:paraId="000007E2">
      <w:pPr>
        <w:numPr>
          <w:ilvl w:val="2"/>
          <w:numId w:val="15"/>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Below: infra-structure.</w:t>
      </w:r>
      <w:r w:rsidDel="00000000" w:rsidR="00000000" w:rsidRPr="00000000">
        <w:rPr>
          <w:rtl w:val="0"/>
        </w:rPr>
      </w:r>
    </w:p>
    <w:p w:rsidR="00000000" w:rsidDel="00000000" w:rsidP="00000000" w:rsidRDefault="00000000" w:rsidRPr="00000000" w14:paraId="000007E3">
      <w:pPr>
        <w:numPr>
          <w:ilvl w:val="0"/>
          <w:numId w:val="15"/>
        </w:numPr>
        <w:spacing w:line="240" w:lineRule="auto"/>
        <w:ind w:left="720" w:hanging="36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Workup</w:t>
      </w:r>
    </w:p>
    <w:p w:rsidR="00000000" w:rsidDel="00000000" w:rsidP="00000000" w:rsidRDefault="00000000" w:rsidRPr="00000000" w14:paraId="000007E4">
      <w:pPr>
        <w:ind w:firstLine="720"/>
        <w:rPr>
          <w:b w:val="1"/>
        </w:rPr>
      </w:pPr>
      <w:r w:rsidDel="00000000" w:rsidR="00000000" w:rsidRPr="00000000">
        <w:rPr>
          <w:rtl w:val="0"/>
        </w:rPr>
        <w:t xml:space="preserve">See [</w:t>
      </w:r>
      <w:hyperlink w:anchor="orvt3hmgm252">
        <w:r w:rsidDel="00000000" w:rsidR="00000000" w:rsidRPr="00000000">
          <w:rPr>
            <w:rtl w:val="0"/>
          </w:rPr>
          <w:t xml:space="preserve">Workup</w:t>
        </w:r>
      </w:hyperlink>
      <w:r w:rsidDel="00000000" w:rsidR="00000000" w:rsidRPr="00000000">
        <w:rPr>
          <w:rtl w:val="0"/>
        </w:rPr>
        <w:t xml:space="preserve">] in the General Head and Neck section.</w:t>
      </w:r>
      <w:r w:rsidDel="00000000" w:rsidR="00000000" w:rsidRPr="00000000">
        <w:rPr>
          <w:rtl w:val="0"/>
        </w:rPr>
      </w:r>
    </w:p>
    <w:p w:rsidR="00000000" w:rsidDel="00000000" w:rsidP="00000000" w:rsidRDefault="00000000" w:rsidRPr="00000000" w14:paraId="000007E5">
      <w:pPr>
        <w:numPr>
          <w:ilvl w:val="1"/>
          <w:numId w:val="15"/>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History: focus on facial pain, epistaxis, sinus obstruction, trismus, ocular deficits, wood dust exposure.</w:t>
      </w:r>
    </w:p>
    <w:p w:rsidR="00000000" w:rsidDel="00000000" w:rsidP="00000000" w:rsidRDefault="00000000" w:rsidRPr="00000000" w14:paraId="000007E6">
      <w:pPr>
        <w:numPr>
          <w:ilvl w:val="2"/>
          <w:numId w:val="15"/>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Benign DDx: sinonasal polyposis, choanal polyps, juvenile angiofibroma.</w:t>
      </w:r>
    </w:p>
    <w:p w:rsidR="00000000" w:rsidDel="00000000" w:rsidP="00000000" w:rsidRDefault="00000000" w:rsidRPr="00000000" w14:paraId="000007E7">
      <w:pPr>
        <w:numPr>
          <w:ilvl w:val="2"/>
          <w:numId w:val="15"/>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RF: Nickel, Wood dust (500x risk for maxillary tumor), leather tanning agents, Industrial fumes, chromium, hydrocarbons, formaldehyde, nitrogen mustard, air pollution. </w:t>
      </w:r>
      <w:r w:rsidDel="00000000" w:rsidR="00000000" w:rsidRPr="00000000">
        <w:rPr>
          <w:rFonts w:ascii="Times New Roman" w:cs="Times New Roman" w:eastAsia="Times New Roman" w:hAnsi="Times New Roman"/>
          <w:i w:val="1"/>
          <w:sz w:val="20"/>
          <w:szCs w:val="20"/>
          <w:rtl w:val="0"/>
        </w:rPr>
        <w:t xml:space="preserve">Potentially HPV and EBV.</w:t>
      </w:r>
      <w:r w:rsidDel="00000000" w:rsidR="00000000" w:rsidRPr="00000000">
        <w:rPr>
          <w:rtl w:val="0"/>
        </w:rPr>
      </w:r>
    </w:p>
    <w:p w:rsidR="00000000" w:rsidDel="00000000" w:rsidP="00000000" w:rsidRDefault="00000000" w:rsidRPr="00000000" w14:paraId="000007E8">
      <w:pPr>
        <w:numPr>
          <w:ilvl w:val="1"/>
          <w:numId w:val="15"/>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Imaging: MRI orbit/face/neck,  PET/CT if stage III/IV.</w:t>
      </w:r>
    </w:p>
    <w:p w:rsidR="00000000" w:rsidDel="00000000" w:rsidP="00000000" w:rsidRDefault="00000000" w:rsidRPr="00000000" w14:paraId="000007E9">
      <w:pPr>
        <w:numPr>
          <w:ilvl w:val="1"/>
          <w:numId w:val="15"/>
        </w:numPr>
        <w:ind w:left="1440" w:hanging="360"/>
      </w:pPr>
      <w:r w:rsidDel="00000000" w:rsidR="00000000" w:rsidRPr="00000000">
        <w:rPr>
          <w:rtl w:val="0"/>
        </w:rPr>
        <w:t xml:space="preserve">[</w:t>
      </w:r>
      <w:hyperlink w:anchor="yom56mgzvebr">
        <w:r w:rsidDel="00000000" w:rsidR="00000000" w:rsidRPr="00000000">
          <w:rPr>
            <w:rtl w:val="0"/>
          </w:rPr>
          <w:t xml:space="preserve">SANDS-OE</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7EA">
      <w:pPr>
        <w:numPr>
          <w:ilvl w:val="0"/>
          <w:numId w:val="15"/>
        </w:numPr>
        <w:spacing w:line="240" w:lineRule="auto"/>
        <w:ind w:left="720" w:hanging="360"/>
        <w:rPr>
          <w:rFonts w:ascii="Times New Roman" w:cs="Times New Roman" w:eastAsia="Times New Roman" w:hAnsi="Times New Roman"/>
          <w:b w:val="1"/>
          <w:sz w:val="20"/>
          <w:szCs w:val="20"/>
        </w:rPr>
      </w:pPr>
      <w:r w:rsidDel="00000000" w:rsidR="00000000" w:rsidRPr="00000000">
        <w:rPr>
          <w:b w:val="1"/>
          <w:rtl w:val="0"/>
        </w:rPr>
        <w:t xml:space="preserve">K</w:t>
      </w:r>
      <w:r w:rsidDel="00000000" w:rsidR="00000000" w:rsidRPr="00000000">
        <w:rPr>
          <w:b w:val="1"/>
          <w:rtl w:val="0"/>
        </w:rPr>
        <w:t xml:space="preserve">orea </w:t>
      </w:r>
      <w:r w:rsidDel="00000000" w:rsidR="00000000" w:rsidRPr="00000000">
        <w:rPr>
          <w:rtl w:val="0"/>
        </w:rPr>
        <w:t xml:space="preserve">[</w:t>
      </w:r>
      <w:hyperlink r:id="rId515">
        <w:r w:rsidDel="00000000" w:rsidR="00000000" w:rsidRPr="00000000">
          <w:rPr>
            <w:rtl w:val="0"/>
          </w:rPr>
          <w:t xml:space="preserve">Suh H&amp;N '16</w:t>
        </w:r>
      </w:hyperlink>
      <w:r w:rsidDel="00000000" w:rsidR="00000000" w:rsidRPr="00000000">
        <w:rPr>
          <w:rtl w:val="0"/>
        </w:rPr>
        <w:t xml:space="preserve">]: </w:t>
      </w:r>
      <w:r w:rsidDel="00000000" w:rsidR="00000000" w:rsidRPr="00000000">
        <w:rPr>
          <w:rFonts w:ascii="Cardo" w:cs="Cardo" w:eastAsia="Cardo" w:hAnsi="Cardo"/>
          <w:b w:val="1"/>
          <w:rtl w:val="0"/>
        </w:rPr>
        <w:t xml:space="preserve">Maxillary sinus R0/1→ 3D vs. IMRT</w:t>
      </w:r>
      <w:r w:rsidDel="00000000" w:rsidR="00000000" w:rsidRPr="00000000">
        <w:rPr>
          <w:rtl w:val="0"/>
        </w:rPr>
        <w:t xml:space="preserve">. </w:t>
      </w:r>
    </w:p>
    <w:p w:rsidR="00000000" w:rsidDel="00000000" w:rsidP="00000000" w:rsidRDefault="00000000" w:rsidRPr="00000000" w14:paraId="000007EB">
      <w:pPr>
        <w:spacing w:line="240" w:lineRule="auto"/>
        <w:ind w:firstLine="720"/>
        <w:rPr/>
      </w:pPr>
      <w:r w:rsidDel="00000000" w:rsidR="00000000" w:rsidRPr="00000000">
        <w:rPr>
          <w:rtl w:val="0"/>
        </w:rPr>
        <w:t xml:space="preserve">IMRT should be considered as the first treatment option for postoperative maxillary cancer. NCCN prefers IMRT.</w:t>
      </w:r>
    </w:p>
    <w:p w:rsidR="00000000" w:rsidDel="00000000" w:rsidP="00000000" w:rsidRDefault="00000000" w:rsidRPr="00000000" w14:paraId="000007EC">
      <w:pPr>
        <w:numPr>
          <w:ilvl w:val="1"/>
          <w:numId w:val="15"/>
        </w:numPr>
        <w:spacing w:line="240" w:lineRule="auto"/>
        <w:ind w:left="1440" w:hanging="360"/>
        <w:rPr>
          <w:u w:val="none"/>
        </w:rPr>
      </w:pPr>
      <w:r w:rsidDel="00000000" w:rsidR="00000000" w:rsidRPr="00000000">
        <w:rPr>
          <w:rtl w:val="0"/>
        </w:rPr>
        <w:t xml:space="preserve">54 pts. Median dose ~62 Gy. Includes 25% adenoid cystic. MFU 5y.</w:t>
      </w:r>
    </w:p>
    <w:p w:rsidR="00000000" w:rsidDel="00000000" w:rsidP="00000000" w:rsidRDefault="00000000" w:rsidRPr="00000000" w14:paraId="000007ED">
      <w:pPr>
        <w:numPr>
          <w:ilvl w:val="1"/>
          <w:numId w:val="15"/>
        </w:numPr>
        <w:spacing w:line="240" w:lineRule="auto"/>
        <w:ind w:left="1440" w:hanging="360"/>
        <w:rPr>
          <w:u w:val="none"/>
        </w:rPr>
      </w:pPr>
      <w:r w:rsidDel="00000000" w:rsidR="00000000" w:rsidRPr="00000000">
        <w:rPr>
          <w:rFonts w:ascii="Cardo" w:cs="Cardo" w:eastAsia="Cardo" w:hAnsi="Cardo"/>
          <w:rtl w:val="0"/>
        </w:rPr>
        <w:t xml:space="preserve">3y LRRFS of 69→ 89%. </w:t>
      </w:r>
    </w:p>
    <w:p w:rsidR="00000000" w:rsidDel="00000000" w:rsidP="00000000" w:rsidRDefault="00000000" w:rsidRPr="00000000" w14:paraId="000007EE">
      <w:pPr>
        <w:numPr>
          <w:ilvl w:val="1"/>
          <w:numId w:val="15"/>
        </w:numPr>
        <w:spacing w:line="240" w:lineRule="auto"/>
        <w:ind w:left="1440" w:hanging="360"/>
        <w:rPr>
          <w:u w:val="none"/>
        </w:rPr>
      </w:pPr>
      <w:r w:rsidDel="00000000" w:rsidR="00000000" w:rsidRPr="00000000">
        <w:rPr>
          <w:rFonts w:ascii="Cardo" w:cs="Cardo" w:eastAsia="Cardo" w:hAnsi="Cardo"/>
          <w:rtl w:val="0"/>
        </w:rPr>
        <w:t xml:space="preserve">3y DMFS 55→ 95%. </w:t>
      </w:r>
    </w:p>
    <w:p w:rsidR="00000000" w:rsidDel="00000000" w:rsidP="00000000" w:rsidRDefault="00000000" w:rsidRPr="00000000" w14:paraId="000007EF">
      <w:pPr>
        <w:numPr>
          <w:ilvl w:val="0"/>
          <w:numId w:val="15"/>
        </w:numPr>
        <w:spacing w:line="240" w:lineRule="auto"/>
        <w:ind w:left="720" w:hanging="36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Treatment</w:t>
      </w:r>
    </w:p>
    <w:p w:rsidR="00000000" w:rsidDel="00000000" w:rsidP="00000000" w:rsidRDefault="00000000" w:rsidRPr="00000000" w14:paraId="000007F0">
      <w:pPr>
        <w:numPr>
          <w:ilvl w:val="1"/>
          <w:numId w:val="15"/>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There is no RCT data due to rare disease and various presentations, making adequate powering difficult.</w:t>
      </w:r>
    </w:p>
    <w:p w:rsidR="00000000" w:rsidDel="00000000" w:rsidP="00000000" w:rsidRDefault="00000000" w:rsidRPr="00000000" w14:paraId="000007F1">
      <w:pPr>
        <w:numPr>
          <w:ilvl w:val="1"/>
          <w:numId w:val="15"/>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Definitive RT ± CTX </w:t>
      </w:r>
      <w:r w:rsidDel="00000000" w:rsidR="00000000" w:rsidRPr="00000000">
        <w:rPr>
          <w:rtl w:val="0"/>
        </w:rPr>
        <w:t xml:space="preserve">is the first</w:t>
      </w:r>
      <w:r w:rsidDel="00000000" w:rsidR="00000000" w:rsidRPr="00000000">
        <w:rPr>
          <w:rFonts w:ascii="Times New Roman" w:cs="Times New Roman" w:eastAsia="Times New Roman" w:hAnsi="Times New Roman"/>
          <w:sz w:val="20"/>
          <w:szCs w:val="20"/>
          <w:rtl w:val="0"/>
        </w:rPr>
        <w:t xml:space="preserve"> line for T4b, but 2B for T3-4a, N0.</w:t>
      </w:r>
    </w:p>
    <w:p w:rsidR="00000000" w:rsidDel="00000000" w:rsidP="00000000" w:rsidRDefault="00000000" w:rsidRPr="00000000" w14:paraId="000007F2">
      <w:pPr>
        <w:numPr>
          <w:ilvl w:val="1"/>
          <w:numId w:val="15"/>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Surgery: Partial or total maxillectomy to negative margins. For smaller tumors, ESS </w:t>
      </w:r>
      <w:r w:rsidDel="00000000" w:rsidR="00000000" w:rsidRPr="00000000">
        <w:rPr>
          <w:rtl w:val="0"/>
        </w:rPr>
        <w:t xml:space="preserve">use is increasing</w:t>
      </w: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7F3">
      <w:pPr>
        <w:numPr>
          <w:ilvl w:val="1"/>
          <w:numId w:val="15"/>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ENI for maxillary sinus [</w:t>
      </w:r>
      <w:hyperlink r:id="rId516">
        <w:r w:rsidDel="00000000" w:rsidR="00000000" w:rsidRPr="00000000">
          <w:rPr>
            <w:rFonts w:ascii="Times New Roman" w:cs="Times New Roman" w:eastAsia="Times New Roman" w:hAnsi="Times New Roman"/>
            <w:sz w:val="20"/>
            <w:szCs w:val="20"/>
            <w:rtl w:val="0"/>
          </w:rPr>
          <w:t xml:space="preserve">Bristol IJROBP '07</w:t>
        </w:r>
      </w:hyperlink>
      <w:r w:rsidDel="00000000" w:rsidR="00000000" w:rsidRPr="00000000">
        <w:rPr>
          <w:rFonts w:ascii="Cardo" w:cs="Cardo" w:eastAsia="Cardo" w:hAnsi="Cardo"/>
          <w:sz w:val="20"/>
          <w:szCs w:val="20"/>
          <w:rtl w:val="0"/>
        </w:rPr>
        <w:t xml:space="preserve">]: SqCC nodal failure w ENI 36→ 7%.</w:t>
      </w:r>
    </w:p>
    <w:p w:rsidR="00000000" w:rsidDel="00000000" w:rsidP="00000000" w:rsidRDefault="00000000" w:rsidRPr="00000000" w14:paraId="000007F4">
      <w:pPr>
        <w:numPr>
          <w:ilvl w:val="1"/>
          <w:numId w:val="15"/>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NCDB </w:t>
      </w:r>
      <w:r w:rsidDel="00000000" w:rsidR="00000000" w:rsidRPr="00000000">
        <w:rPr>
          <w:rFonts w:ascii="Times New Roman" w:cs="Times New Roman" w:eastAsia="Times New Roman" w:hAnsi="Times New Roman"/>
          <w:sz w:val="20"/>
          <w:szCs w:val="20"/>
          <w:rtl w:val="0"/>
        </w:rPr>
        <w:t xml:space="preserve">[</w:t>
      </w:r>
      <w:hyperlink r:id="rId517">
        <w:r w:rsidDel="00000000" w:rsidR="00000000" w:rsidRPr="00000000">
          <w:rPr>
            <w:rFonts w:ascii="Times New Roman" w:cs="Times New Roman" w:eastAsia="Times New Roman" w:hAnsi="Times New Roman"/>
            <w:sz w:val="20"/>
            <w:szCs w:val="20"/>
            <w:rtl w:val="0"/>
          </w:rPr>
          <w:t xml:space="preserve">Robin Cancer '17</w:t>
        </w:r>
      </w:hyperlink>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Multimodality therapy is associated </w:t>
      </w:r>
      <w:r w:rsidDel="00000000" w:rsidR="00000000" w:rsidRPr="00000000">
        <w:rPr>
          <w:b w:val="1"/>
          <w:rtl w:val="0"/>
        </w:rPr>
        <w:t xml:space="preserve">with improved</w:t>
      </w:r>
      <w:r w:rsidDel="00000000" w:rsidR="00000000" w:rsidRPr="00000000">
        <w:rPr>
          <w:rFonts w:ascii="Times New Roman" w:cs="Times New Roman" w:eastAsia="Times New Roman" w:hAnsi="Times New Roman"/>
          <w:b w:val="1"/>
          <w:sz w:val="20"/>
          <w:szCs w:val="20"/>
          <w:rtl w:val="0"/>
        </w:rPr>
        <w:t xml:space="preserve"> OS</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7F5">
      <w:pPr>
        <w:numPr>
          <w:ilvl w:val="2"/>
          <w:numId w:val="15"/>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Treatment modalities compared for SqCC.</w:t>
      </w:r>
    </w:p>
    <w:p w:rsidR="00000000" w:rsidDel="00000000" w:rsidP="00000000" w:rsidRDefault="00000000" w:rsidRPr="00000000" w14:paraId="000007F6">
      <w:pPr>
        <w:numPr>
          <w:ilvl w:val="2"/>
          <w:numId w:val="15"/>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Surgery: PORT HR 0.658, POCCRT HR 0.696, NAC/RT HR 0.656.</w:t>
      </w:r>
    </w:p>
    <w:p w:rsidR="00000000" w:rsidDel="00000000" w:rsidP="00000000" w:rsidRDefault="00000000" w:rsidRPr="00000000" w14:paraId="000007F7">
      <w:pPr>
        <w:numPr>
          <w:ilvl w:val="3"/>
          <w:numId w:val="15"/>
        </w:numPr>
        <w:spacing w:line="240" w:lineRule="auto"/>
        <w:ind w:left="2880" w:hanging="360"/>
        <w:rPr>
          <w:rFonts w:ascii="Times New Roman" w:cs="Times New Roman" w:eastAsia="Times New Roman" w:hAnsi="Times New Roman"/>
          <w:sz w:val="20"/>
          <w:szCs w:val="20"/>
        </w:rPr>
      </w:pPr>
      <w:r w:rsidDel="00000000" w:rsidR="00000000" w:rsidRPr="00000000">
        <w:rPr>
          <w:rtl w:val="0"/>
        </w:rPr>
        <w:t xml:space="preserve">NACCRT is associated</w:t>
      </w:r>
      <w:r w:rsidDel="00000000" w:rsidR="00000000" w:rsidRPr="00000000">
        <w:rPr>
          <w:rFonts w:ascii="Times New Roman" w:cs="Times New Roman" w:eastAsia="Times New Roman" w:hAnsi="Times New Roman"/>
          <w:sz w:val="20"/>
          <w:szCs w:val="20"/>
          <w:rtl w:val="0"/>
        </w:rPr>
        <w:t xml:space="preserve"> with achieving a negative surgical margin (OR 2.641).</w:t>
      </w:r>
    </w:p>
    <w:p w:rsidR="00000000" w:rsidDel="00000000" w:rsidP="00000000" w:rsidRDefault="00000000" w:rsidRPr="00000000" w14:paraId="000007F8">
      <w:pPr>
        <w:numPr>
          <w:ilvl w:val="2"/>
          <w:numId w:val="15"/>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RT alone HR 1.294, Chemo alone HR 1.834.  </w:t>
      </w:r>
    </w:p>
    <w:p w:rsidR="00000000" w:rsidDel="00000000" w:rsidP="00000000" w:rsidRDefault="00000000" w:rsidRPr="00000000" w14:paraId="000007F9">
      <w:pPr>
        <w:pStyle w:val="Heading2"/>
        <w:spacing w:line="240" w:lineRule="auto"/>
        <w:rPr/>
      </w:pPr>
      <w:bookmarkStart w:colFirst="0" w:colLast="0" w:name="_9621md9optse" w:id="149"/>
      <w:bookmarkEnd w:id="149"/>
      <w:r w:rsidDel="00000000" w:rsidR="00000000" w:rsidRPr="00000000">
        <w:rPr>
          <w:rtl w:val="0"/>
        </w:rPr>
      </w:r>
    </w:p>
    <w:p w:rsidR="00000000" w:rsidDel="00000000" w:rsidP="00000000" w:rsidRDefault="00000000" w:rsidRPr="00000000" w14:paraId="000007FA">
      <w:pPr>
        <w:pStyle w:val="Heading2"/>
        <w:spacing w:line="240" w:lineRule="auto"/>
        <w:rPr/>
      </w:pPr>
      <w:bookmarkStart w:colFirst="0" w:colLast="0" w:name="_74beircpu4np" w:id="150"/>
      <w:bookmarkEnd w:id="150"/>
      <w:hyperlink w:anchor="_dmtj04cyqw2s">
        <w:r w:rsidDel="00000000" w:rsidR="00000000" w:rsidRPr="00000000">
          <w:rPr>
            <w:rtl w:val="0"/>
          </w:rPr>
          <w:t xml:space="preserve">Treatment Planning</w:t>
        </w:r>
      </w:hyperlink>
      <w:r w:rsidDel="00000000" w:rsidR="00000000" w:rsidRPr="00000000">
        <w:rPr>
          <w:rtl w:val="0"/>
        </w:rPr>
      </w:r>
    </w:p>
    <w:p w:rsidR="00000000" w:rsidDel="00000000" w:rsidP="00000000" w:rsidRDefault="00000000" w:rsidRPr="00000000" w14:paraId="000007FB">
      <w:pPr>
        <w:ind w:left="0" w:firstLine="0"/>
        <w:rPr>
          <w:vertAlign w:val="superscript"/>
        </w:rPr>
      </w:pPr>
      <w:r w:rsidDel="00000000" w:rsidR="00000000" w:rsidRPr="00000000">
        <w:rPr>
          <w:rtl w:val="0"/>
        </w:rPr>
        <w:t xml:space="preserve">Delineation of neck node levels for head and neck tumors [</w:t>
      </w:r>
      <w:hyperlink r:id="rId518">
        <w:r w:rsidDel="00000000" w:rsidR="00000000" w:rsidRPr="00000000">
          <w:rPr>
            <w:rtl w:val="0"/>
          </w:rPr>
          <w:t xml:space="preserve">Grégoire RTO '13</w:t>
        </w:r>
      </w:hyperlink>
      <w:r w:rsidDel="00000000" w:rsidR="00000000" w:rsidRPr="00000000">
        <w:rPr>
          <w:rtl w:val="0"/>
        </w:rPr>
        <w:t xml:space="preserve">, </w:t>
      </w:r>
      <w:hyperlink r:id="rId519">
        <w:r w:rsidDel="00000000" w:rsidR="00000000" w:rsidRPr="00000000">
          <w:rPr>
            <w:rtl w:val="0"/>
          </w:rPr>
          <w:t xml:space="preserve">Radiopaedia Interactive atlas</w:t>
        </w:r>
      </w:hyperlink>
      <w:r w:rsidDel="00000000" w:rsidR="00000000" w:rsidRPr="00000000">
        <w:rPr>
          <w:rtl w:val="0"/>
        </w:rPr>
        <w:t xml:space="preserve">] </w:t>
      </w:r>
      <w:hyperlink w:anchor="_rzy8rvsdopq0">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7FC">
      <w:pPr>
        <w:ind w:left="0" w:right="140" w:firstLine="0"/>
        <w:rPr/>
      </w:pPr>
      <w:r w:rsidDel="00000000" w:rsidR="00000000" w:rsidRPr="00000000">
        <w:rPr>
          <w:b w:val="1"/>
          <w:rtl w:val="0"/>
        </w:rPr>
        <w:t xml:space="preserve">eContour</w:t>
      </w:r>
      <w:r w:rsidDel="00000000" w:rsidR="00000000" w:rsidRPr="00000000">
        <w:rPr>
          <w:rtl w:val="0"/>
        </w:rPr>
        <w:t xml:space="preserve">: [</w:t>
      </w:r>
      <w:hyperlink r:id="rId520">
        <w:r w:rsidDel="00000000" w:rsidR="00000000" w:rsidRPr="00000000">
          <w:rPr>
            <w:rtl w:val="0"/>
          </w:rPr>
          <w:t xml:space="preserve">OARs</w:t>
        </w:r>
      </w:hyperlink>
      <w:r w:rsidDel="00000000" w:rsidR="00000000" w:rsidRPr="00000000">
        <w:rPr>
          <w:rtl w:val="0"/>
        </w:rPr>
        <w:t xml:space="preserve">], [</w:t>
      </w:r>
      <w:hyperlink r:id="rId521">
        <w:r w:rsidDel="00000000" w:rsidR="00000000" w:rsidRPr="00000000">
          <w:rPr>
            <w:rtl w:val="0"/>
          </w:rPr>
          <w:t xml:space="preserve">Maxillary sinus</w:t>
        </w:r>
      </w:hyperlink>
      <w:r w:rsidDel="00000000" w:rsidR="00000000" w:rsidRPr="00000000">
        <w:rPr>
          <w:rtl w:val="0"/>
        </w:rPr>
        <w:t xml:space="preserve">]. </w:t>
      </w:r>
      <w:r w:rsidDel="00000000" w:rsidR="00000000" w:rsidRPr="00000000">
        <w:rPr>
          <w:b w:val="1"/>
          <w:rtl w:val="0"/>
        </w:rPr>
        <w:t xml:space="preserve">ARRO</w:t>
      </w:r>
      <w:r w:rsidDel="00000000" w:rsidR="00000000" w:rsidRPr="00000000">
        <w:rPr>
          <w:rtl w:val="0"/>
        </w:rPr>
        <w:t xml:space="preserve">: [</w:t>
      </w:r>
      <w:hyperlink r:id="rId522">
        <w:r w:rsidDel="00000000" w:rsidR="00000000" w:rsidRPr="00000000">
          <w:rPr>
            <w:rtl w:val="0"/>
          </w:rPr>
          <w:t xml:space="preserve">Esthesioneuroblastoma</w:t>
        </w:r>
      </w:hyperlink>
      <w:r w:rsidDel="00000000" w:rsidR="00000000" w:rsidRPr="00000000">
        <w:rPr>
          <w:rtl w:val="0"/>
        </w:rPr>
        <w:t xml:space="preserve">], [</w:t>
      </w:r>
      <w:hyperlink r:id="rId523">
        <w:r w:rsidDel="00000000" w:rsidR="00000000" w:rsidRPr="00000000">
          <w:rPr>
            <w:rtl w:val="0"/>
          </w:rPr>
          <w:t xml:space="preserve">Paranasal sinus cancer (SNUC)</w:t>
        </w:r>
      </w:hyperlink>
      <w:r w:rsidDel="00000000" w:rsidR="00000000" w:rsidRPr="00000000">
        <w:rPr>
          <w:rtl w:val="0"/>
        </w:rPr>
        <w:t xml:space="preserve">].</w:t>
      </w:r>
    </w:p>
    <w:p w:rsidR="00000000" w:rsidDel="00000000" w:rsidP="00000000" w:rsidRDefault="00000000" w:rsidRPr="00000000" w14:paraId="000007FD">
      <w:pPr>
        <w:ind w:left="0" w:right="140" w:firstLine="0"/>
        <w:rPr/>
      </w:pPr>
      <w:r w:rsidDel="00000000" w:rsidR="00000000" w:rsidRPr="00000000">
        <w:rPr>
          <w:rtl w:val="0"/>
        </w:rPr>
        <w:t xml:space="preserve">AVARO:  [</w:t>
      </w:r>
      <w:hyperlink r:id="rId524">
        <w:r w:rsidDel="00000000" w:rsidR="00000000" w:rsidRPr="00000000">
          <w:rPr>
            <w:rtl w:val="0"/>
          </w:rPr>
          <w:t xml:space="preserve">AVARO Neck node levels and Brachial plexus</w:t>
        </w:r>
      </w:hyperlink>
      <w:r w:rsidDel="00000000" w:rsidR="00000000" w:rsidRPr="00000000">
        <w:rPr>
          <w:rtl w:val="0"/>
        </w:rPr>
        <w:t xml:space="preserve">], [</w:t>
      </w:r>
      <w:hyperlink r:id="rId525">
        <w:r w:rsidDel="00000000" w:rsidR="00000000" w:rsidRPr="00000000">
          <w:rPr>
            <w:rtl w:val="0"/>
          </w:rPr>
          <w:t xml:space="preserve">AVARO constrictors and OARs</w:t>
        </w:r>
      </w:hyperlink>
      <w:r w:rsidDel="00000000" w:rsidR="00000000" w:rsidRPr="00000000">
        <w:rPr>
          <w:rtl w:val="0"/>
        </w:rPr>
        <w:t xml:space="preserve">], [</w:t>
      </w:r>
      <w:hyperlink r:id="rId526">
        <w:r w:rsidDel="00000000" w:rsidR="00000000" w:rsidRPr="00000000">
          <w:rPr>
            <w:rtl w:val="0"/>
          </w:rPr>
          <w:t xml:space="preserve">AVARO Skull Base</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7FE">
      <w:pPr>
        <w:numPr>
          <w:ilvl w:val="0"/>
          <w:numId w:val="10"/>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T1-T2 N0</w:t>
      </w: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7FF">
      <w:pPr>
        <w:numPr>
          <w:ilvl w:val="1"/>
          <w:numId w:val="10"/>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Consider </w:t>
      </w:r>
      <w:r w:rsidDel="00000000" w:rsidR="00000000" w:rsidRPr="00000000">
        <w:rPr>
          <w:rFonts w:ascii="Times New Roman" w:cs="Times New Roman" w:eastAsia="Times New Roman" w:hAnsi="Times New Roman"/>
          <w:b w:val="1"/>
          <w:sz w:val="20"/>
          <w:szCs w:val="20"/>
          <w:rtl w:val="0"/>
        </w:rPr>
        <w:t xml:space="preserve">observation </w:t>
      </w:r>
      <w:r w:rsidDel="00000000" w:rsidR="00000000" w:rsidRPr="00000000">
        <w:rPr>
          <w:rFonts w:ascii="Times New Roman" w:cs="Times New Roman" w:eastAsia="Times New Roman" w:hAnsi="Times New Roman"/>
          <w:sz w:val="20"/>
          <w:szCs w:val="20"/>
          <w:rtl w:val="0"/>
        </w:rPr>
        <w:t xml:space="preserve">in nasal cavity/ethmoid sinus for G1, SM-, T1.</w:t>
      </w:r>
    </w:p>
    <w:p w:rsidR="00000000" w:rsidDel="00000000" w:rsidP="00000000" w:rsidRDefault="00000000" w:rsidRPr="00000000" w14:paraId="00000800">
      <w:pPr>
        <w:numPr>
          <w:ilvl w:val="1"/>
          <w:numId w:val="10"/>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Maxillary sinus: PORT for SM+, PNI, LVSI or adenoid cystic. *Always ask </w:t>
      </w:r>
      <w:r w:rsidDel="00000000" w:rsidR="00000000" w:rsidRPr="00000000">
        <w:rPr>
          <w:rtl w:val="0"/>
        </w:rPr>
        <w:t xml:space="preserve">surgeons</w:t>
      </w:r>
      <w:r w:rsidDel="00000000" w:rsidR="00000000" w:rsidRPr="00000000">
        <w:rPr>
          <w:rFonts w:ascii="Times New Roman" w:cs="Times New Roman" w:eastAsia="Times New Roman" w:hAnsi="Times New Roman"/>
          <w:sz w:val="20"/>
          <w:szCs w:val="20"/>
          <w:rtl w:val="0"/>
        </w:rPr>
        <w:t xml:space="preserve"> to re-resect positive margins.</w:t>
      </w:r>
    </w:p>
    <w:p w:rsidR="00000000" w:rsidDel="00000000" w:rsidP="00000000" w:rsidRDefault="00000000" w:rsidRPr="00000000" w14:paraId="00000801">
      <w:pPr>
        <w:numPr>
          <w:ilvl w:val="0"/>
          <w:numId w:val="10"/>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T3-T4 or N+</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802">
      <w:pPr>
        <w:numPr>
          <w:ilvl w:val="1"/>
          <w:numId w:val="10"/>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Consider CCRT for intracranial extension (&gt;R0), high grade.</w:t>
      </w:r>
    </w:p>
    <w:p w:rsidR="00000000" w:rsidDel="00000000" w:rsidP="00000000" w:rsidRDefault="00000000" w:rsidRPr="00000000" w14:paraId="00000803">
      <w:pPr>
        <w:numPr>
          <w:ilvl w:val="1"/>
          <w:numId w:val="10"/>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Ipsilateral</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sz w:val="20"/>
          <w:szCs w:val="20"/>
          <w:rtl w:val="0"/>
        </w:rPr>
        <w:t xml:space="preserve">neck only</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tl w:val="0"/>
        </w:rPr>
        <w:t xml:space="preserve">unless the tumor</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tl w:val="0"/>
        </w:rPr>
        <w:t xml:space="preserve">crosses the midline</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804">
      <w:pPr>
        <w:numPr>
          <w:ilvl w:val="1"/>
          <w:numId w:val="10"/>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Coverage of node-negative neck is controversial: Consider if G3, ENB, pT3-4, maxillary sinus or invasion of palate, NPX, skin of cheek or maxillary alveolar ridge.</w:t>
      </w:r>
    </w:p>
    <w:p w:rsidR="00000000" w:rsidDel="00000000" w:rsidP="00000000" w:rsidRDefault="00000000" w:rsidRPr="00000000" w14:paraId="00000805">
      <w:pPr>
        <w:numPr>
          <w:ilvl w:val="1"/>
          <w:numId w:val="10"/>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Cover RP and 1b-IV if node positive. </w:t>
      </w:r>
      <w:r w:rsidDel="00000000" w:rsidR="00000000" w:rsidRPr="00000000">
        <w:rPr>
          <w:rFonts w:ascii="Times New Roman" w:cs="Times New Roman" w:eastAsia="Times New Roman" w:hAnsi="Times New Roman"/>
          <w:i w:val="1"/>
          <w:sz w:val="20"/>
          <w:szCs w:val="20"/>
          <w:rtl w:val="0"/>
        </w:rPr>
        <w:t xml:space="preserve">Consider</w:t>
      </w:r>
      <w:r w:rsidDel="00000000" w:rsidR="00000000" w:rsidRPr="00000000">
        <w:rPr>
          <w:rFonts w:ascii="Times New Roman" w:cs="Times New Roman" w:eastAsia="Times New Roman" w:hAnsi="Times New Roman"/>
          <w:sz w:val="20"/>
          <w:szCs w:val="20"/>
          <w:rtl w:val="0"/>
        </w:rPr>
        <w:t xml:space="preserve"> elective coverage </w:t>
      </w:r>
      <w:r w:rsidDel="00000000" w:rsidR="00000000" w:rsidRPr="00000000">
        <w:rPr>
          <w:rtl w:val="0"/>
        </w:rPr>
        <w:t xml:space="preserve">of RP and IB-II if maxillary T3-4 or undifferentiated histology. </w:t>
      </w:r>
      <w:r w:rsidDel="00000000" w:rsidR="00000000" w:rsidRPr="00000000">
        <w:rPr>
          <w:rtl w:val="0"/>
        </w:rPr>
      </w:r>
    </w:p>
    <w:p w:rsidR="00000000" w:rsidDel="00000000" w:rsidP="00000000" w:rsidRDefault="00000000" w:rsidRPr="00000000" w14:paraId="00000806">
      <w:pPr>
        <w:numPr>
          <w:ilvl w:val="1"/>
          <w:numId w:val="10"/>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If adenoid cystic, </w:t>
      </w:r>
      <w:r w:rsidDel="00000000" w:rsidR="00000000" w:rsidRPr="00000000">
        <w:rPr>
          <w:rtl w:val="0"/>
        </w:rPr>
        <w:t xml:space="preserve">you do</w:t>
      </w:r>
      <w:r w:rsidDel="00000000" w:rsidR="00000000" w:rsidRPr="00000000">
        <w:rPr>
          <w:rFonts w:ascii="Times New Roman" w:cs="Times New Roman" w:eastAsia="Times New Roman" w:hAnsi="Times New Roman"/>
          <w:sz w:val="20"/>
          <w:szCs w:val="20"/>
          <w:rtl w:val="0"/>
        </w:rPr>
        <w:t xml:space="preserve"> not need to </w:t>
      </w:r>
      <w:r w:rsidDel="00000000" w:rsidR="00000000" w:rsidRPr="00000000">
        <w:rPr>
          <w:rFonts w:ascii="Times New Roman" w:cs="Times New Roman" w:eastAsia="Times New Roman" w:hAnsi="Times New Roman"/>
          <w:sz w:val="20"/>
          <w:szCs w:val="20"/>
          <w:rtl w:val="0"/>
        </w:rPr>
        <w:t xml:space="preserve">cover neck</w:t>
      </w:r>
      <w:r w:rsidDel="00000000" w:rsidR="00000000" w:rsidRPr="00000000">
        <w:rPr>
          <w:rFonts w:ascii="Times New Roman" w:cs="Times New Roman" w:eastAsia="Times New Roman" w:hAnsi="Times New Roman"/>
          <w:sz w:val="20"/>
          <w:szCs w:val="20"/>
          <w:rtl w:val="0"/>
        </w:rPr>
        <w:t xml:space="preserve"> due to a low probability of nodal spread.</w:t>
      </w:r>
    </w:p>
    <w:p w:rsidR="00000000" w:rsidDel="00000000" w:rsidP="00000000" w:rsidRDefault="00000000" w:rsidRPr="00000000" w14:paraId="00000807">
      <w:pPr>
        <w:numPr>
          <w:ilvl w:val="0"/>
          <w:numId w:val="10"/>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SNUC</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808">
      <w:pPr>
        <w:ind w:right="140" w:firstLine="720"/>
        <w:rPr/>
      </w:pPr>
      <w:r w:rsidDel="00000000" w:rsidR="00000000" w:rsidRPr="00000000">
        <w:rPr>
          <w:rtl w:val="0"/>
        </w:rPr>
        <w:t xml:space="preserve">ARRO case: [</w:t>
      </w:r>
      <w:hyperlink r:id="rId527">
        <w:r w:rsidDel="00000000" w:rsidR="00000000" w:rsidRPr="00000000">
          <w:rPr>
            <w:rtl w:val="0"/>
          </w:rPr>
          <w:t xml:space="preserve">Paranasal sinus cancer (SNUC)</w:t>
        </w:r>
      </w:hyperlink>
      <w:r w:rsidDel="00000000" w:rsidR="00000000" w:rsidRPr="00000000">
        <w:rPr>
          <w:rtl w:val="0"/>
        </w:rPr>
        <w:t xml:space="preserve">].</w:t>
      </w:r>
    </w:p>
    <w:p w:rsidR="00000000" w:rsidDel="00000000" w:rsidP="00000000" w:rsidRDefault="00000000" w:rsidRPr="00000000" w14:paraId="00000809">
      <w:pPr>
        <w:numPr>
          <w:ilvl w:val="1"/>
          <w:numId w:val="10"/>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Maximal safe surgery→ RT ± CDDP or </w:t>
      </w:r>
      <w:r w:rsidDel="00000000" w:rsidR="00000000" w:rsidRPr="00000000">
        <w:rPr>
          <w:rFonts w:ascii="Times New Roman" w:cs="Times New Roman" w:eastAsia="Times New Roman" w:hAnsi="Times New Roman"/>
          <w:b w:val="1"/>
          <w:sz w:val="20"/>
          <w:szCs w:val="20"/>
          <w:rtl w:val="0"/>
        </w:rPr>
        <w:t xml:space="preserve">Induction CDDP-based chemo</w:t>
      </w:r>
      <w:r w:rsidDel="00000000" w:rsidR="00000000" w:rsidRPr="00000000">
        <w:rPr>
          <w:rFonts w:ascii="Cardo" w:cs="Cardo" w:eastAsia="Cardo" w:hAnsi="Cardo"/>
          <w:sz w:val="20"/>
          <w:szCs w:val="20"/>
          <w:rtl w:val="0"/>
        </w:rPr>
        <w:t xml:space="preserve"> (retrospective)→ surgery→ PORT w coverage of bilateral 1b and 2.</w:t>
      </w:r>
    </w:p>
    <w:p w:rsidR="00000000" w:rsidDel="00000000" w:rsidP="00000000" w:rsidRDefault="00000000" w:rsidRPr="00000000" w14:paraId="0000080A">
      <w:pPr>
        <w:numPr>
          <w:ilvl w:val="0"/>
          <w:numId w:val="10"/>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ENB</w:t>
      </w:r>
      <w:r w:rsidDel="00000000" w:rsidR="00000000" w:rsidRPr="00000000">
        <w:rPr>
          <w:rFonts w:ascii="Times New Roman" w:cs="Times New Roman" w:eastAsia="Times New Roman" w:hAnsi="Times New Roman"/>
          <w:sz w:val="20"/>
          <w:szCs w:val="20"/>
          <w:rtl w:val="0"/>
        </w:rPr>
        <w:t xml:space="preserve">: </w:t>
      </w:r>
      <w:hyperlink r:id="rId528">
        <w:r w:rsidDel="00000000" w:rsidR="00000000" w:rsidRPr="00000000">
          <w:rPr>
            <w:u w:val="single"/>
            <w:rtl w:val="0"/>
          </w:rPr>
          <w:t xml:space="preserve">StatPearls: Esthesioneuroblastoma</w:t>
        </w:r>
      </w:hyperlink>
      <w:hyperlink r:id="rId529">
        <w:r w:rsidDel="00000000" w:rsidR="00000000" w:rsidRPr="00000000">
          <w:rPr>
            <w:rtl w:val="0"/>
          </w:rPr>
          <w:t xml:space="preserve"> </w:t>
        </w:r>
      </w:hyperlink>
      <w:r w:rsidDel="00000000" w:rsidR="00000000" w:rsidRPr="00000000">
        <w:rPr>
          <w:i w:val="1"/>
          <w:rtl w:val="0"/>
        </w:rPr>
        <w:t xml:space="preserve">Last update: 9/20/2019.</w:t>
      </w:r>
    </w:p>
    <w:p w:rsidR="00000000" w:rsidDel="00000000" w:rsidP="00000000" w:rsidRDefault="00000000" w:rsidRPr="00000000" w14:paraId="0000080B">
      <w:pPr>
        <w:ind w:right="140" w:firstLine="720"/>
        <w:rPr>
          <w:i w:val="1"/>
        </w:rPr>
      </w:pPr>
      <w:r w:rsidDel="00000000" w:rsidR="00000000" w:rsidRPr="00000000">
        <w:rPr>
          <w:rtl w:val="0"/>
        </w:rPr>
        <w:t xml:space="preserve">ARRO case: [</w:t>
      </w:r>
      <w:hyperlink r:id="rId530">
        <w:r w:rsidDel="00000000" w:rsidR="00000000" w:rsidRPr="00000000">
          <w:rPr>
            <w:rtl w:val="0"/>
          </w:rPr>
          <w:t xml:space="preserve">Esthesioneuroblastoma</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80C">
      <w:pPr>
        <w:numPr>
          <w:ilvl w:val="1"/>
          <w:numId w:val="10"/>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Kadish A: Surgery (preferred) or RT (70 Gy). Kadish B/C: Surgery→ PORT (60 Gy). </w:t>
      </w:r>
    </w:p>
    <w:p w:rsidR="00000000" w:rsidDel="00000000" w:rsidP="00000000" w:rsidRDefault="00000000" w:rsidRPr="00000000" w14:paraId="0000080D">
      <w:pPr>
        <w:numPr>
          <w:ilvl w:val="1"/>
          <w:numId w:val="10"/>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Cover bilateral lateral RP, </w:t>
      </w:r>
      <w:r w:rsidDel="00000000" w:rsidR="00000000" w:rsidRPr="00000000">
        <w:rPr>
          <w:rtl w:val="0"/>
        </w:rPr>
        <w:t xml:space="preserve">I</w:t>
      </w:r>
      <w:r w:rsidDel="00000000" w:rsidR="00000000" w:rsidRPr="00000000">
        <w:rPr>
          <w:rFonts w:ascii="Times New Roman" w:cs="Times New Roman" w:eastAsia="Times New Roman" w:hAnsi="Times New Roman"/>
          <w:sz w:val="20"/>
          <w:szCs w:val="20"/>
          <w:rtl w:val="0"/>
        </w:rPr>
        <w:t xml:space="preserve">b and </w:t>
      </w:r>
      <w:r w:rsidDel="00000000" w:rsidR="00000000" w:rsidRPr="00000000">
        <w:rPr>
          <w:rtl w:val="0"/>
        </w:rPr>
        <w:t xml:space="preserve">II </w:t>
      </w:r>
      <w:r w:rsidDel="00000000" w:rsidR="00000000" w:rsidRPr="00000000">
        <w:rPr>
          <w:rFonts w:ascii="Times New Roman" w:cs="Times New Roman" w:eastAsia="Times New Roman" w:hAnsi="Times New Roman"/>
          <w:sz w:val="20"/>
          <w:szCs w:val="20"/>
          <w:rtl w:val="0"/>
        </w:rPr>
        <w:t xml:space="preserve">and consider IX (bucco-facials</w:t>
      </w:r>
      <w:r w:rsidDel="00000000" w:rsidR="00000000" w:rsidRPr="00000000">
        <w:rPr>
          <w:rtl w:val="0"/>
        </w:rPr>
        <w:t xml:space="preserve">) </w:t>
      </w:r>
      <w:r w:rsidDel="00000000" w:rsidR="00000000" w:rsidRPr="00000000">
        <w:rPr>
          <w:rFonts w:ascii="Times New Roman" w:cs="Times New Roman" w:eastAsia="Times New Roman" w:hAnsi="Times New Roman"/>
          <w:sz w:val="20"/>
          <w:szCs w:val="20"/>
          <w:rtl w:val="0"/>
        </w:rPr>
        <w:t xml:space="preserve">for Kadish C </w:t>
      </w:r>
      <w:r w:rsidDel="00000000" w:rsidR="00000000" w:rsidRPr="00000000">
        <w:rPr>
          <w:rtl w:val="0"/>
        </w:rPr>
        <w:t xml:space="preserve">(beyond paranasal sinus)</w:t>
      </w: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80E">
      <w:pPr>
        <w:numPr>
          <w:ilvl w:val="1"/>
          <w:numId w:val="10"/>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Consider adjuvant cisplatin/etoposide as it is a small round blue cell tumor.</w:t>
      </w:r>
    </w:p>
    <w:p w:rsidR="00000000" w:rsidDel="00000000" w:rsidP="00000000" w:rsidRDefault="00000000" w:rsidRPr="00000000" w14:paraId="0000080F">
      <w:pPr>
        <w:numPr>
          <w:ilvl w:val="0"/>
          <w:numId w:val="10"/>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Nasal vestibule</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810">
      <w:pPr>
        <w:numPr>
          <w:ilvl w:val="1"/>
          <w:numId w:val="10"/>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Head and shoulder mask, chin neutral and both nasal cavities filled with wax bolus for heterogeneity. Sim with bite block to displace tongue posteriorly and lead shield anterior to the maxillary alveolar ridge.</w:t>
      </w:r>
    </w:p>
    <w:p w:rsidR="00000000" w:rsidDel="00000000" w:rsidP="00000000" w:rsidRDefault="00000000" w:rsidRPr="00000000" w14:paraId="00000811">
      <w:pPr>
        <w:numPr>
          <w:ilvl w:val="1"/>
          <w:numId w:val="10"/>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 2 cm, G1: RT to primary + 2 cm (66 Gy), but not nodes</w:t>
      </w:r>
    </w:p>
    <w:p w:rsidR="00000000" w:rsidDel="00000000" w:rsidP="00000000" w:rsidRDefault="00000000" w:rsidRPr="00000000" w14:paraId="00000812">
      <w:pPr>
        <w:numPr>
          <w:ilvl w:val="1"/>
          <w:numId w:val="10"/>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&gt; 2 cm or G2-3 and negative nodes: RT to primary and nodes:</w:t>
      </w:r>
    </w:p>
    <w:p w:rsidR="00000000" w:rsidDel="00000000" w:rsidP="00000000" w:rsidRDefault="00000000" w:rsidRPr="00000000" w14:paraId="00000813">
      <w:pPr>
        <w:numPr>
          <w:ilvl w:val="2"/>
          <w:numId w:val="10"/>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CTV_66: GTV + 2 cm.</w:t>
      </w:r>
    </w:p>
    <w:p w:rsidR="00000000" w:rsidDel="00000000" w:rsidP="00000000" w:rsidRDefault="00000000" w:rsidRPr="00000000" w14:paraId="00000814">
      <w:pPr>
        <w:numPr>
          <w:ilvl w:val="2"/>
          <w:numId w:val="10"/>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CTV_54: bilateral facial, 1b, 2. Add levels 3 and 4 for node positive.</w:t>
      </w:r>
    </w:p>
    <w:p w:rsidR="00000000" w:rsidDel="00000000" w:rsidP="00000000" w:rsidRDefault="00000000" w:rsidRPr="00000000" w14:paraId="00000815">
      <w:pPr>
        <w:numPr>
          <w:ilvl w:val="1"/>
          <w:numId w:val="10"/>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Nasal vestibule slightly lower dose because it is thought to be similar to skin cancer.</w:t>
      </w:r>
    </w:p>
    <w:p w:rsidR="00000000" w:rsidDel="00000000" w:rsidP="00000000" w:rsidRDefault="00000000" w:rsidRPr="00000000" w14:paraId="00000816">
      <w:pPr>
        <w:numPr>
          <w:ilvl w:val="1"/>
          <w:numId w:val="10"/>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Facial nodes: IMRT can be used. Facial nodes as per RTOG atlas are level 9 (buccofacial), run inf and lat from sup aspect of the nasal alae to the </w:t>
      </w:r>
      <w:r w:rsidDel="00000000" w:rsidR="00000000" w:rsidRPr="00000000">
        <w:rPr>
          <w:rtl w:val="0"/>
        </w:rPr>
        <w:t xml:space="preserve">midpoint</w:t>
      </w:r>
      <w:r w:rsidDel="00000000" w:rsidR="00000000" w:rsidRPr="00000000">
        <w:rPr>
          <w:rFonts w:ascii="Times New Roman" w:cs="Times New Roman" w:eastAsia="Times New Roman" w:hAnsi="Times New Roman"/>
          <w:sz w:val="20"/>
          <w:szCs w:val="20"/>
          <w:rtl w:val="0"/>
        </w:rPr>
        <w:t xml:space="preserve"> of the mandible.</w:t>
      </w:r>
    </w:p>
    <w:p w:rsidR="00000000" w:rsidDel="00000000" w:rsidP="00000000" w:rsidRDefault="00000000" w:rsidRPr="00000000" w14:paraId="00000817">
      <w:pPr>
        <w:numPr>
          <w:ilvl w:val="2"/>
          <w:numId w:val="10"/>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Old school: </w:t>
      </w:r>
    </w:p>
    <w:p w:rsidR="00000000" w:rsidDel="00000000" w:rsidP="00000000" w:rsidRDefault="00000000" w:rsidRPr="00000000" w14:paraId="00000818">
      <w:pPr>
        <w:numPr>
          <w:ilvl w:val="3"/>
          <w:numId w:val="10"/>
        </w:numPr>
        <w:spacing w:line="240" w:lineRule="auto"/>
        <w:ind w:left="288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Custom bolus. Primary field en face and photons (4:1). Sup: bridge of nose. Inf: Upper lip. Lat: 1 cm off nasal ala. </w:t>
      </w:r>
    </w:p>
    <w:p w:rsidR="00000000" w:rsidDel="00000000" w:rsidP="00000000" w:rsidRDefault="00000000" w:rsidRPr="00000000" w14:paraId="00000819">
      <w:pPr>
        <w:numPr>
          <w:ilvl w:val="3"/>
          <w:numId w:val="10"/>
        </w:numPr>
        <w:spacing w:line="240" w:lineRule="auto"/>
        <w:ind w:left="288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Mustache (en face): Gantry typically turned to 15 degrees. Medial matches primary field. Inferior: Matches neck field, splits horizontal ramus posterior </w:t>
      </w:r>
      <w:r w:rsidDel="00000000" w:rsidR="00000000" w:rsidRPr="00000000">
        <w:rPr>
          <w:rtl w:val="0"/>
        </w:rPr>
        <w:t xml:space="preserve">to the angle</w:t>
      </w:r>
      <w:r w:rsidDel="00000000" w:rsidR="00000000" w:rsidRPr="00000000">
        <w:rPr>
          <w:rFonts w:ascii="Times New Roman" w:cs="Times New Roman" w:eastAsia="Times New Roman" w:hAnsi="Times New Roman"/>
          <w:sz w:val="20"/>
          <w:szCs w:val="20"/>
          <w:rtl w:val="0"/>
        </w:rPr>
        <w:t xml:space="preserve"> of the mandible.</w:t>
      </w:r>
    </w:p>
    <w:p w:rsidR="00000000" w:rsidDel="00000000" w:rsidP="00000000" w:rsidRDefault="00000000" w:rsidRPr="00000000" w14:paraId="0000081A">
      <w:pPr>
        <w:numPr>
          <w:ilvl w:val="0"/>
          <w:numId w:val="10"/>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Although not indicated in studies, some extrapolate from Bernier and Cooper to use CCRT. </w:t>
      </w:r>
    </w:p>
    <w:p w:rsidR="00000000" w:rsidDel="00000000" w:rsidP="00000000" w:rsidRDefault="00000000" w:rsidRPr="00000000" w14:paraId="0000081B">
      <w:pPr>
        <w:numPr>
          <w:ilvl w:val="1"/>
          <w:numId w:val="10"/>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Consider CCRT for stage III/IV being treated definitively, SM+ or nodes with ECE.</w:t>
      </w:r>
      <w:r w:rsidDel="00000000" w:rsidR="00000000" w:rsidRPr="00000000">
        <w:rPr>
          <w:rtl w:val="0"/>
        </w:rPr>
      </w:r>
    </w:p>
    <w:bookmarkStart w:colFirst="0" w:colLast="0" w:name="4o23mjf8n9rl" w:id="151"/>
    <w:bookmarkEnd w:id="151"/>
    <w:p w:rsidR="00000000" w:rsidDel="00000000" w:rsidP="00000000" w:rsidRDefault="00000000" w:rsidRPr="00000000" w14:paraId="0000081C">
      <w:pPr>
        <w:numPr>
          <w:ilvl w:val="0"/>
          <w:numId w:val="10"/>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PORT</w:t>
      </w:r>
      <w:r w:rsidDel="00000000" w:rsidR="00000000" w:rsidRPr="00000000">
        <w:rPr>
          <w:rFonts w:ascii="Times New Roman" w:cs="Times New Roman" w:eastAsia="Times New Roman" w:hAnsi="Times New Roman"/>
          <w:sz w:val="20"/>
          <w:szCs w:val="20"/>
          <w:rtl w:val="0"/>
        </w:rPr>
        <w:t xml:space="preserve">: SIB 30 fractions.</w:t>
      </w:r>
    </w:p>
    <w:p w:rsidR="00000000" w:rsidDel="00000000" w:rsidP="00000000" w:rsidRDefault="00000000" w:rsidRPr="00000000" w14:paraId="0000081D">
      <w:pPr>
        <w:ind w:right="140" w:firstLine="720"/>
        <w:rPr/>
      </w:pPr>
      <w:r w:rsidDel="00000000" w:rsidR="00000000" w:rsidRPr="00000000">
        <w:rPr>
          <w:rtl w:val="0"/>
        </w:rPr>
        <w:t xml:space="preserve">eContour: [</w:t>
      </w:r>
      <w:hyperlink r:id="rId531">
        <w:r w:rsidDel="00000000" w:rsidR="00000000" w:rsidRPr="00000000">
          <w:rPr>
            <w:rtl w:val="0"/>
          </w:rPr>
          <w:t xml:space="preserve">Maxillary sinus</w:t>
        </w:r>
      </w:hyperlink>
      <w:r w:rsidDel="00000000" w:rsidR="00000000" w:rsidRPr="00000000">
        <w:rPr>
          <w:rtl w:val="0"/>
        </w:rPr>
        <w:t xml:space="preserve">].</w:t>
      </w:r>
    </w:p>
    <w:p w:rsidR="00000000" w:rsidDel="00000000" w:rsidP="00000000" w:rsidRDefault="00000000" w:rsidRPr="00000000" w14:paraId="0000081E">
      <w:pPr>
        <w:numPr>
          <w:ilvl w:val="1"/>
          <w:numId w:val="10"/>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CTV_66: SM+ or ECE.</w:t>
      </w:r>
    </w:p>
    <w:p w:rsidR="00000000" w:rsidDel="00000000" w:rsidP="00000000" w:rsidRDefault="00000000" w:rsidRPr="00000000" w14:paraId="0000081F">
      <w:pPr>
        <w:numPr>
          <w:ilvl w:val="1"/>
          <w:numId w:val="10"/>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CTV_60: Bed + 1.5 cm and high-risk nodes (1st echelon).</w:t>
      </w:r>
    </w:p>
    <w:p w:rsidR="00000000" w:rsidDel="00000000" w:rsidP="00000000" w:rsidRDefault="00000000" w:rsidRPr="00000000" w14:paraId="00000820">
      <w:pPr>
        <w:numPr>
          <w:ilvl w:val="2"/>
          <w:numId w:val="10"/>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u w:val="single"/>
          <w:rtl w:val="0"/>
        </w:rPr>
        <w:t xml:space="preserve">Maxillary</w:t>
      </w:r>
      <w:r w:rsidDel="00000000" w:rsidR="00000000" w:rsidRPr="00000000">
        <w:rPr>
          <w:rFonts w:ascii="Times New Roman" w:cs="Times New Roman" w:eastAsia="Times New Roman" w:hAnsi="Times New Roman"/>
          <w:sz w:val="20"/>
          <w:szCs w:val="20"/>
          <w:rtl w:val="0"/>
        </w:rPr>
        <w:t xml:space="preserve">: Entire maxillary sinus plus at least 1 cm margin around the initial GTV. Sup, </w:t>
      </w:r>
      <w:r w:rsidDel="00000000" w:rsidR="00000000" w:rsidRPr="00000000">
        <w:rPr>
          <w:rFonts w:ascii="Times New Roman" w:cs="Times New Roman" w:eastAsia="Times New Roman" w:hAnsi="Times New Roman"/>
          <w:b w:val="1"/>
          <w:sz w:val="20"/>
          <w:szCs w:val="20"/>
          <w:rtl w:val="0"/>
        </w:rPr>
        <w:t xml:space="preserve">1 cm above the cribriform plate</w:t>
      </w:r>
      <w:r w:rsidDel="00000000" w:rsidR="00000000" w:rsidRPr="00000000">
        <w:rPr>
          <w:rFonts w:ascii="Times New Roman" w:cs="Times New Roman" w:eastAsia="Times New Roman" w:hAnsi="Times New Roman"/>
          <w:sz w:val="20"/>
          <w:szCs w:val="20"/>
          <w:rtl w:val="0"/>
        </w:rPr>
        <w:t xml:space="preserve">. Inf, cover the inferior border of the maxilla and hard palate.  Post, cover PPF and part of masticator space (infratemporal fossa).  Laterally, the medial aspect should be nasal septum. </w:t>
      </w:r>
    </w:p>
    <w:p w:rsidR="00000000" w:rsidDel="00000000" w:rsidP="00000000" w:rsidRDefault="00000000" w:rsidRPr="00000000" w14:paraId="00000821">
      <w:pPr>
        <w:numPr>
          <w:ilvl w:val="3"/>
          <w:numId w:val="10"/>
        </w:numPr>
        <w:spacing w:line="240" w:lineRule="auto"/>
        <w:ind w:left="2880" w:hanging="360"/>
        <w:rPr>
          <w:u w:val="none"/>
        </w:rPr>
      </w:pPr>
      <w:r w:rsidDel="00000000" w:rsidR="00000000" w:rsidRPr="00000000">
        <w:rPr>
          <w:rtl w:val="0"/>
        </w:rPr>
        <w:t xml:space="preserve">Consider coverage of sphenoid and frontal sinuses if ethmoid sinus invasion.</w:t>
      </w:r>
    </w:p>
    <w:p w:rsidR="00000000" w:rsidDel="00000000" w:rsidP="00000000" w:rsidRDefault="00000000" w:rsidRPr="00000000" w14:paraId="00000822">
      <w:pPr>
        <w:numPr>
          <w:ilvl w:val="2"/>
          <w:numId w:val="10"/>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u w:val="single"/>
          <w:rtl w:val="0"/>
        </w:rPr>
        <w:t xml:space="preserve">Ethmoid</w:t>
      </w:r>
      <w:r w:rsidDel="00000000" w:rsidR="00000000" w:rsidRPr="00000000">
        <w:rPr>
          <w:rFonts w:ascii="Times New Roman" w:cs="Times New Roman" w:eastAsia="Times New Roman" w:hAnsi="Times New Roman"/>
          <w:sz w:val="20"/>
          <w:szCs w:val="20"/>
          <w:rtl w:val="0"/>
        </w:rPr>
        <w:t xml:space="preserve">: Entire ethmoid sinus plus at least 1 cm margin around the initial GTV.  Sup, cover cribriform plate.  Inf, cover down to inferior turbinate.  Post, cover sphenoid sinus and RP nodes if (+) neck nodes or NPX involved.  Lat, cover the nasal cavity and the ipsi maxillary sinus.  Medially, </w:t>
      </w:r>
      <w:r w:rsidDel="00000000" w:rsidR="00000000" w:rsidRPr="00000000">
        <w:rPr>
          <w:rFonts w:ascii="Times New Roman" w:cs="Times New Roman" w:eastAsia="Times New Roman" w:hAnsi="Times New Roman"/>
          <w:sz w:val="20"/>
          <w:szCs w:val="20"/>
          <w:rtl w:val="0"/>
        </w:rPr>
        <w:t xml:space="preserve">cover to the</w:t>
      </w:r>
      <w:r w:rsidDel="00000000" w:rsidR="00000000" w:rsidRPr="00000000">
        <w:rPr>
          <w:rFonts w:ascii="Times New Roman" w:cs="Times New Roman" w:eastAsia="Times New Roman" w:hAnsi="Times New Roman"/>
          <w:sz w:val="20"/>
          <w:szCs w:val="20"/>
          <w:rtl w:val="0"/>
        </w:rPr>
        <w:t xml:space="preserve"> medial wall of the orbit.</w:t>
      </w:r>
    </w:p>
    <w:p w:rsidR="00000000" w:rsidDel="00000000" w:rsidP="00000000" w:rsidRDefault="00000000" w:rsidRPr="00000000" w14:paraId="00000823">
      <w:pPr>
        <w:numPr>
          <w:ilvl w:val="1"/>
          <w:numId w:val="10"/>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CTV_54: low-risk nodes (2nd echelon) and contralateral 1st echelon if uninvolved. </w:t>
      </w:r>
    </w:p>
    <w:p w:rsidR="00000000" w:rsidDel="00000000" w:rsidP="00000000" w:rsidRDefault="00000000" w:rsidRPr="00000000" w14:paraId="00000824">
      <w:pPr>
        <w:numPr>
          <w:ilvl w:val="1"/>
          <w:numId w:val="10"/>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1st echelon: IB-II. 2nd echelon: II-IV. </w:t>
      </w:r>
    </w:p>
    <w:p w:rsidR="00000000" w:rsidDel="00000000" w:rsidP="00000000" w:rsidRDefault="00000000" w:rsidRPr="00000000" w14:paraId="00000825">
      <w:pPr>
        <w:numPr>
          <w:ilvl w:val="0"/>
          <w:numId w:val="10"/>
        </w:numPr>
      </w:pPr>
      <w:r w:rsidDel="00000000" w:rsidR="00000000" w:rsidRPr="00000000">
        <w:rPr>
          <w:b w:val="1"/>
          <w:rtl w:val="0"/>
        </w:rPr>
        <w:t xml:space="preserve">Nodal coverage</w:t>
      </w:r>
    </w:p>
    <w:p w:rsidR="00000000" w:rsidDel="00000000" w:rsidP="00000000" w:rsidRDefault="00000000" w:rsidRPr="00000000" w14:paraId="00000826">
      <w:pPr>
        <w:ind w:firstLine="720"/>
        <w:rPr>
          <w:b w:val="1"/>
        </w:rPr>
      </w:pPr>
      <w:r w:rsidDel="00000000" w:rsidR="00000000" w:rsidRPr="00000000">
        <w:rPr>
          <w:rtl w:val="0"/>
        </w:rPr>
        <w:t xml:space="preserve">See lymph node coverage for </w:t>
      </w:r>
      <w:r w:rsidDel="00000000" w:rsidR="00000000" w:rsidRPr="00000000">
        <w:rPr>
          <w:rtl w:val="0"/>
        </w:rPr>
        <w:t xml:space="preserve">[</w:t>
      </w:r>
      <w:hyperlink w:anchor="gveuc9xzg02k">
        <w:r w:rsidDel="00000000" w:rsidR="00000000" w:rsidRPr="00000000">
          <w:rPr>
            <w:rtl w:val="0"/>
          </w:rPr>
          <w:t xml:space="preserve">paranasal sinus</w:t>
        </w:r>
      </w:hyperlink>
      <w:r w:rsidDel="00000000" w:rsidR="00000000" w:rsidRPr="00000000">
        <w:rPr>
          <w:rtl w:val="0"/>
        </w:rPr>
        <w:t xml:space="preserve">] and [</w:t>
      </w:r>
      <w:hyperlink w:anchor="bwp7jkk5d47a">
        <w:r w:rsidDel="00000000" w:rsidR="00000000" w:rsidRPr="00000000">
          <w:rPr>
            <w:rtl w:val="0"/>
          </w:rPr>
          <w:t xml:space="preserve">nasal vestibule</w:t>
        </w:r>
      </w:hyperlink>
      <w:r w:rsidDel="00000000" w:rsidR="00000000" w:rsidRPr="00000000">
        <w:rPr>
          <w:rtl w:val="0"/>
        </w:rPr>
        <w:t xml:space="preserve">] in the General Treatment Planning section.</w:t>
      </w:r>
      <w:r w:rsidDel="00000000" w:rsidR="00000000" w:rsidRPr="00000000">
        <w:rPr>
          <w:rtl w:val="0"/>
        </w:rPr>
      </w:r>
    </w:p>
    <w:p w:rsidR="00000000" w:rsidDel="00000000" w:rsidP="00000000" w:rsidRDefault="00000000" w:rsidRPr="00000000" w14:paraId="00000827">
      <w:pPr>
        <w:numPr>
          <w:ilvl w:val="1"/>
          <w:numId w:val="10"/>
        </w:numPr>
        <w:ind w:left="1440" w:hanging="360"/>
      </w:pPr>
      <w:r w:rsidDel="00000000" w:rsidR="00000000" w:rsidRPr="00000000">
        <w:rPr>
          <w:rtl w:val="0"/>
        </w:rPr>
        <w:t xml:space="preserve">Incidence of LN mets for paranasal sinuses and nasal vestibule is rare unless tumors have progressed to involve mucosal surfaces outside sinuses. Therefore, coverage of the cN0 neck is controversial.</w:t>
      </w:r>
    </w:p>
    <w:p w:rsidR="00000000" w:rsidDel="00000000" w:rsidP="00000000" w:rsidRDefault="00000000" w:rsidRPr="00000000" w14:paraId="00000828">
      <w:pPr>
        <w:numPr>
          <w:ilvl w:val="1"/>
          <w:numId w:val="10"/>
        </w:numPr>
        <w:ind w:left="1440" w:hanging="360"/>
      </w:pPr>
      <w:r w:rsidDel="00000000" w:rsidR="00000000" w:rsidRPr="00000000">
        <w:rPr>
          <w:rtl w:val="0"/>
        </w:rPr>
        <w:t xml:space="preserve">For paranasal sinuses, levels VIIa (retropharyngeal), Ib, and IIa most commonly involved. </w:t>
      </w:r>
    </w:p>
    <w:p w:rsidR="00000000" w:rsidDel="00000000" w:rsidP="00000000" w:rsidRDefault="00000000" w:rsidRPr="00000000" w14:paraId="00000829">
      <w:pPr>
        <w:numPr>
          <w:ilvl w:val="1"/>
          <w:numId w:val="10"/>
        </w:numPr>
        <w:ind w:left="1440" w:hanging="360"/>
      </w:pPr>
      <w:r w:rsidDel="00000000" w:rsidR="00000000" w:rsidRPr="00000000">
        <w:rPr>
          <w:rtl w:val="0"/>
        </w:rPr>
        <w:t xml:space="preserve">For ethmoid involvement, discuss the inclusion of level VIIa.</w:t>
      </w:r>
    </w:p>
    <w:p w:rsidR="00000000" w:rsidDel="00000000" w:rsidP="00000000" w:rsidRDefault="00000000" w:rsidRPr="00000000" w14:paraId="0000082A">
      <w:pPr>
        <w:numPr>
          <w:ilvl w:val="1"/>
          <w:numId w:val="10"/>
        </w:numPr>
        <w:ind w:left="1440" w:hanging="360"/>
      </w:pPr>
      <w:r w:rsidDel="00000000" w:rsidR="00000000" w:rsidRPr="00000000">
        <w:rPr>
          <w:rtl w:val="0"/>
        </w:rPr>
        <w:t xml:space="preserve">Consider unilateral neck coverage for maxillary sinuses and NC not crossing midline without contra cN+.</w:t>
      </w:r>
    </w:p>
    <w:p w:rsidR="00000000" w:rsidDel="00000000" w:rsidP="00000000" w:rsidRDefault="00000000" w:rsidRPr="00000000" w14:paraId="0000082B">
      <w:pPr>
        <w:numPr>
          <w:ilvl w:val="1"/>
          <w:numId w:val="10"/>
        </w:numPr>
        <w:ind w:left="1440" w:hanging="360"/>
        <w:rPr>
          <w:u w:val="none"/>
        </w:rPr>
      </w:pPr>
      <w:r w:rsidDel="00000000" w:rsidR="00000000" w:rsidRPr="00000000">
        <w:rPr>
          <w:rtl w:val="0"/>
        </w:rPr>
        <w:t xml:space="preserve">For nasal cavity, level Ib and II are most commonly involved. </w:t>
      </w:r>
    </w:p>
    <w:p w:rsidR="00000000" w:rsidDel="00000000" w:rsidP="00000000" w:rsidRDefault="00000000" w:rsidRPr="00000000" w14:paraId="0000082C">
      <w:pPr>
        <w:numPr>
          <w:ilvl w:val="1"/>
          <w:numId w:val="10"/>
        </w:numPr>
        <w:ind w:left="1440" w:hanging="360"/>
        <w:rPr>
          <w:u w:val="none"/>
        </w:rPr>
      </w:pPr>
      <w:r w:rsidDel="00000000" w:rsidR="00000000" w:rsidRPr="00000000">
        <w:rPr>
          <w:rtl w:val="0"/>
        </w:rPr>
        <w:t xml:space="preserve">For anterior subsites of nasal cavity, consider coverage of IX (bucco-facial).</w:t>
      </w:r>
    </w:p>
    <w:p w:rsidR="00000000" w:rsidDel="00000000" w:rsidP="00000000" w:rsidRDefault="00000000" w:rsidRPr="00000000" w14:paraId="0000082D">
      <w:pPr>
        <w:numPr>
          <w:ilvl w:val="1"/>
          <w:numId w:val="10"/>
        </w:numPr>
        <w:ind w:left="1440" w:hanging="360"/>
      </w:pPr>
      <w:r w:rsidDel="00000000" w:rsidR="00000000" w:rsidRPr="00000000">
        <w:rPr>
          <w:rtl w:val="0"/>
        </w:rPr>
        <w:t xml:space="preserve">For ENB, deliver prophylactic nodal RT for Kadish C (beyond paranasal sinus).</w:t>
      </w:r>
      <w:r w:rsidDel="00000000" w:rsidR="00000000" w:rsidRPr="00000000">
        <w:rPr>
          <w:rtl w:val="0"/>
        </w:rPr>
      </w:r>
    </w:p>
    <w:p w:rsidR="00000000" w:rsidDel="00000000" w:rsidP="00000000" w:rsidRDefault="00000000" w:rsidRPr="00000000" w14:paraId="0000082E">
      <w:pPr>
        <w:numPr>
          <w:ilvl w:val="1"/>
          <w:numId w:val="10"/>
        </w:numPr>
        <w:ind w:left="1440" w:hanging="360"/>
      </w:pPr>
      <w:r w:rsidDel="00000000" w:rsidR="00000000" w:rsidRPr="00000000">
        <w:rPr>
          <w:rtl w:val="0"/>
        </w:rPr>
        <w:t xml:space="preserve">Consider neck management for SqCC or undifferentiated histology and for T3-4 tumors of other histologies</w:t>
      </w:r>
    </w:p>
    <w:p w:rsidR="00000000" w:rsidDel="00000000" w:rsidP="00000000" w:rsidRDefault="00000000" w:rsidRPr="00000000" w14:paraId="0000082F">
      <w:pPr>
        <w:pStyle w:val="Heading3"/>
        <w:spacing w:after="0" w:before="40" w:line="240" w:lineRule="auto"/>
        <w:rPr/>
      </w:pPr>
      <w:bookmarkStart w:colFirst="0" w:colLast="0" w:name="_qazjer3matpd" w:id="152"/>
      <w:bookmarkEnd w:id="152"/>
      <w:r w:rsidDel="00000000" w:rsidR="00000000" w:rsidRPr="00000000">
        <w:rPr>
          <w:rtl w:val="0"/>
        </w:rPr>
      </w:r>
    </w:p>
    <w:p w:rsidR="00000000" w:rsidDel="00000000" w:rsidP="00000000" w:rsidRDefault="00000000" w:rsidRPr="00000000" w14:paraId="00000830">
      <w:pPr>
        <w:pStyle w:val="Heading2"/>
        <w:spacing w:line="240" w:lineRule="auto"/>
        <w:rPr>
          <w:rFonts w:ascii="Times New Roman" w:cs="Times New Roman" w:eastAsia="Times New Roman" w:hAnsi="Times New Roman"/>
          <w:i w:val="1"/>
          <w:sz w:val="20"/>
          <w:szCs w:val="20"/>
        </w:rPr>
      </w:pPr>
      <w:bookmarkStart w:colFirst="0" w:colLast="0" w:name="_k7ht2hntwbpt" w:id="153"/>
      <w:bookmarkEnd w:id="153"/>
      <w:hyperlink w:anchor="_dmtj04cyqw2s">
        <w:r w:rsidDel="00000000" w:rsidR="00000000" w:rsidRPr="00000000">
          <w:rPr>
            <w:rtl w:val="0"/>
          </w:rPr>
          <w:t xml:space="preserve">Follow-up</w:t>
        </w:r>
      </w:hyperlink>
      <w:r w:rsidDel="00000000" w:rsidR="00000000" w:rsidRPr="00000000">
        <w:rPr>
          <w:rtl w:val="0"/>
        </w:rPr>
      </w:r>
    </w:p>
    <w:p w:rsidR="00000000" w:rsidDel="00000000" w:rsidP="00000000" w:rsidRDefault="00000000" w:rsidRPr="00000000" w14:paraId="00000831">
      <w:pPr>
        <w:numPr>
          <w:ilvl w:val="0"/>
          <w:numId w:val="21"/>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5y OS for all stages of maxillary/ethmoid sinus of ~45%.</w:t>
      </w:r>
    </w:p>
    <w:p w:rsidR="00000000" w:rsidDel="00000000" w:rsidP="00000000" w:rsidRDefault="00000000" w:rsidRPr="00000000" w14:paraId="00000832">
      <w:pPr>
        <w:numPr>
          <w:ilvl w:val="0"/>
          <w:numId w:val="21"/>
        </w:numPr>
        <w:spacing w:line="240" w:lineRule="auto"/>
        <w:ind w:left="72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5y OS for N+ maxillary/ethmoid sinus of 15→ 0%.</w:t>
      </w:r>
    </w:p>
    <w:p w:rsidR="00000000" w:rsidDel="00000000" w:rsidP="00000000" w:rsidRDefault="00000000" w:rsidRPr="00000000" w14:paraId="00000833">
      <w:pPr>
        <w:numPr>
          <w:ilvl w:val="0"/>
          <w:numId w:val="21"/>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Overall LC rate for sinonasal/PNS tumors 50-60%.</w:t>
      </w:r>
    </w:p>
    <w:p w:rsidR="00000000" w:rsidDel="00000000" w:rsidP="00000000" w:rsidRDefault="00000000" w:rsidRPr="00000000" w14:paraId="00000834">
      <w:pPr>
        <w:numPr>
          <w:ilvl w:val="0"/>
          <w:numId w:val="21"/>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Definitive RT: Assess 6-8 weeks after treatment.</w:t>
      </w:r>
    </w:p>
    <w:p w:rsidR="00000000" w:rsidDel="00000000" w:rsidP="00000000" w:rsidRDefault="00000000" w:rsidRPr="00000000" w14:paraId="00000835">
      <w:pPr>
        <w:numPr>
          <w:ilvl w:val="0"/>
          <w:numId w:val="21"/>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If persistent disease or progression, obtain CT or MRI with salvage for the biopsy-proven disease.</w:t>
      </w:r>
    </w:p>
    <w:p w:rsidR="00000000" w:rsidDel="00000000" w:rsidP="00000000" w:rsidRDefault="00000000" w:rsidRPr="00000000" w14:paraId="00000836">
      <w:pPr>
        <w:numPr>
          <w:ilvl w:val="0"/>
          <w:numId w:val="21"/>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If response at 6-8 weeks post-treatment, obtain PET-CT at 3-4 months. </w:t>
      </w:r>
    </w:p>
    <w:p w:rsidR="00000000" w:rsidDel="00000000" w:rsidP="00000000" w:rsidRDefault="00000000" w:rsidRPr="00000000" w14:paraId="00000837">
      <w:pPr>
        <w:numPr>
          <w:ilvl w:val="1"/>
          <w:numId w:val="21"/>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If node is &lt; 1 cm and PET+ or &gt;1 cm and PET-, observe vs. salvage neck dissection.</w:t>
      </w:r>
    </w:p>
    <w:p w:rsidR="00000000" w:rsidDel="00000000" w:rsidP="00000000" w:rsidRDefault="00000000" w:rsidRPr="00000000" w14:paraId="00000838">
      <w:pPr>
        <w:numPr>
          <w:ilvl w:val="0"/>
          <w:numId w:val="21"/>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F/u imaging within 6 mo of tx (PET/CT within 12w if definitive), then as indicated “based on worrisome or equivocal signs/symptoms, smoking history and areas inaccessible to exam.”</w:t>
      </w:r>
    </w:p>
    <w:p w:rsidR="00000000" w:rsidDel="00000000" w:rsidP="00000000" w:rsidRDefault="00000000" w:rsidRPr="00000000" w14:paraId="00000839">
      <w:pPr>
        <w:numPr>
          <w:ilvl w:val="0"/>
          <w:numId w:val="21"/>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Exam and nasopharyngolaryngoscopy is most important for this pts.</w:t>
      </w:r>
    </w:p>
    <w:p w:rsidR="00000000" w:rsidDel="00000000" w:rsidP="00000000" w:rsidRDefault="00000000" w:rsidRPr="00000000" w14:paraId="0000083A">
      <w:pPr>
        <w:numPr>
          <w:ilvl w:val="0"/>
          <w:numId w:val="21"/>
        </w:numPr>
      </w:pPr>
      <w:r w:rsidDel="00000000" w:rsidR="00000000" w:rsidRPr="00000000">
        <w:rPr>
          <w:rtl w:val="0"/>
        </w:rPr>
        <w:t xml:space="preserve">Year 1 q3m (1-3 mo), Year 2 q4m (2-6 mo), Years 3-5 q6m (4-8 mo), yearly after 5 years. </w:t>
      </w:r>
    </w:p>
    <w:p w:rsidR="00000000" w:rsidDel="00000000" w:rsidP="00000000" w:rsidRDefault="00000000" w:rsidRPr="00000000" w14:paraId="0000083B">
      <w:pPr>
        <w:numPr>
          <w:ilvl w:val="0"/>
          <w:numId w:val="21"/>
        </w:numPr>
      </w:pPr>
      <w:r w:rsidDel="00000000" w:rsidR="00000000" w:rsidRPr="00000000">
        <w:rPr>
          <w:rtl w:val="0"/>
        </w:rPr>
        <w:t xml:space="preserve">90% of recurrences occur in the first 2-3 years.</w:t>
      </w:r>
    </w:p>
    <w:p w:rsidR="00000000" w:rsidDel="00000000" w:rsidP="00000000" w:rsidRDefault="00000000" w:rsidRPr="00000000" w14:paraId="0000083C">
      <w:pPr>
        <w:numPr>
          <w:ilvl w:val="0"/>
          <w:numId w:val="21"/>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TSH q6-12 mo (25% develop hypothyroidism).</w:t>
      </w:r>
    </w:p>
    <w:p w:rsidR="00000000" w:rsidDel="00000000" w:rsidP="00000000" w:rsidRDefault="00000000" w:rsidRPr="00000000" w14:paraId="0000083D">
      <w:pPr>
        <w:numPr>
          <w:ilvl w:val="0"/>
          <w:numId w:val="21"/>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Carotid eval, dental eval, speech and swallow as needed, audiology eval.</w:t>
      </w:r>
    </w:p>
    <w:p w:rsidR="00000000" w:rsidDel="00000000" w:rsidP="00000000" w:rsidRDefault="00000000" w:rsidRPr="00000000" w14:paraId="0000083E">
      <w:pPr>
        <w:numPr>
          <w:ilvl w:val="0"/>
          <w:numId w:val="21"/>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Each week of extended tx time can decrease the rate of local control by 10-12% due to accelerated repopulation.</w:t>
      </w:r>
    </w:p>
    <w:p w:rsidR="00000000" w:rsidDel="00000000" w:rsidP="00000000" w:rsidRDefault="00000000" w:rsidRPr="00000000" w14:paraId="0000083F">
      <w:pPr>
        <w:spacing w:line="240" w:lineRule="auto"/>
        <w:ind w:left="0" w:firstLine="0"/>
        <w:rPr/>
        <w:sectPr>
          <w:type w:val="nextPage"/>
          <w:pgSz w:h="15840" w:w="12240"/>
          <w:pgMar w:bottom="720" w:top="720" w:left="720" w:right="720" w:header="720" w:footer="720"/>
          <w:cols w:equalWidth="0"/>
        </w:sectPr>
      </w:pPr>
      <w:r w:rsidDel="00000000" w:rsidR="00000000" w:rsidRPr="00000000">
        <w:rPr>
          <w:rtl w:val="0"/>
        </w:rPr>
      </w:r>
    </w:p>
    <w:p w:rsidR="00000000" w:rsidDel="00000000" w:rsidP="00000000" w:rsidRDefault="00000000" w:rsidRPr="00000000" w14:paraId="00000840">
      <w:pPr>
        <w:pStyle w:val="Heading1"/>
        <w:jc w:val="center"/>
        <w:rPr>
          <w:color w:val="000000"/>
        </w:rPr>
      </w:pPr>
      <w:bookmarkStart w:colFirst="0" w:colLast="0" w:name="_605iyvhl7xeq" w:id="154"/>
      <w:bookmarkEnd w:id="154"/>
      <w:hyperlink w:anchor="_vck8hkip1cj">
        <w:r w:rsidDel="00000000" w:rsidR="00000000" w:rsidRPr="00000000">
          <w:rPr>
            <w:color w:val="000000"/>
            <w:rtl w:val="0"/>
          </w:rPr>
          <w:t xml:space="preserve">Oral Cavity / Lip Cancer</w:t>
        </w:r>
      </w:hyperlink>
      <w:r w:rsidDel="00000000" w:rsidR="00000000" w:rsidRPr="00000000">
        <w:rPr>
          <w:rtl w:val="0"/>
        </w:rPr>
      </w:r>
    </w:p>
    <w:p w:rsidR="00000000" w:rsidDel="00000000" w:rsidP="00000000" w:rsidRDefault="00000000" w:rsidRPr="00000000" w14:paraId="00000841">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6858000" cy="2895600"/>
            <wp:effectExtent b="0" l="0" r="0" t="0"/>
            <wp:docPr id="25" name="image24.png"/>
            <a:graphic>
              <a:graphicData uri="http://schemas.openxmlformats.org/drawingml/2006/picture">
                <pic:pic>
                  <pic:nvPicPr>
                    <pic:cNvPr id="0" name="image24.png"/>
                    <pic:cNvPicPr preferRelativeResize="0"/>
                  </pic:nvPicPr>
                  <pic:blipFill>
                    <a:blip r:embed="rId532"/>
                    <a:srcRect b="0" l="0" r="0" t="0"/>
                    <a:stretch>
                      <a:fillRect/>
                    </a:stretch>
                  </pic:blipFill>
                  <pic:spPr>
                    <a:xfrm>
                      <a:off x="0" y="0"/>
                      <a:ext cx="68580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842">
      <w:pPr>
        <w:spacing w:line="240" w:lineRule="auto"/>
        <w:ind w:left="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T4a Lip: Invasion of cortical bone or IAN, FOM involvement, or skin of the face.</w:t>
      </w:r>
    </w:p>
    <w:p w:rsidR="00000000" w:rsidDel="00000000" w:rsidP="00000000" w:rsidRDefault="00000000" w:rsidRPr="00000000" w14:paraId="00000843">
      <w:pPr>
        <w:spacing w:line="240" w:lineRule="auto"/>
        <w:ind w:left="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T4a OC: Invasion of adjacent structures (e.g. through cortical bone of mandible/maxilla, or involves maxillary sinus or skin of face). </w:t>
      </w:r>
    </w:p>
    <w:p w:rsidR="00000000" w:rsidDel="00000000" w:rsidP="00000000" w:rsidRDefault="00000000" w:rsidRPr="00000000" w14:paraId="00000844">
      <w:pPr>
        <w:ind w:left="0" w:firstLine="0"/>
        <w:rPr>
          <w:vertAlign w:val="superscript"/>
        </w:rPr>
      </w:pPr>
      <w:r w:rsidDel="00000000" w:rsidR="00000000" w:rsidRPr="00000000">
        <w:rPr>
          <w:rtl w:val="0"/>
        </w:rPr>
        <w:t xml:space="preserve">Delineation of neck node levels for head and neck tumors [</w:t>
      </w:r>
      <w:hyperlink r:id="rId533">
        <w:r w:rsidDel="00000000" w:rsidR="00000000" w:rsidRPr="00000000">
          <w:rPr>
            <w:rtl w:val="0"/>
          </w:rPr>
          <w:t xml:space="preserve">Grégoire RTO '13</w:t>
        </w:r>
      </w:hyperlink>
      <w:r w:rsidDel="00000000" w:rsidR="00000000" w:rsidRPr="00000000">
        <w:rPr>
          <w:rtl w:val="0"/>
        </w:rPr>
        <w:t xml:space="preserve">, </w:t>
      </w:r>
      <w:hyperlink r:id="rId534">
        <w:r w:rsidDel="00000000" w:rsidR="00000000" w:rsidRPr="00000000">
          <w:rPr>
            <w:rtl w:val="0"/>
          </w:rPr>
          <w:t xml:space="preserve">Radiopaedia Interactive atlas</w:t>
        </w:r>
      </w:hyperlink>
      <w:r w:rsidDel="00000000" w:rsidR="00000000" w:rsidRPr="00000000">
        <w:rPr>
          <w:rtl w:val="0"/>
        </w:rPr>
        <w:t xml:space="preserve">] </w:t>
      </w:r>
      <w:hyperlink w:anchor="c21hfm82lysl">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845">
      <w:pPr>
        <w:ind w:left="0" w:right="140" w:firstLine="0"/>
        <w:rPr/>
      </w:pPr>
      <w:r w:rsidDel="00000000" w:rsidR="00000000" w:rsidRPr="00000000">
        <w:rPr>
          <w:rtl w:val="0"/>
        </w:rPr>
        <w:t xml:space="preserve">eContour: [</w:t>
      </w:r>
      <w:hyperlink r:id="rId535">
        <w:r w:rsidDel="00000000" w:rsidR="00000000" w:rsidRPr="00000000">
          <w:rPr>
            <w:rtl w:val="0"/>
          </w:rPr>
          <w:t xml:space="preserve">OARs</w:t>
        </w:r>
      </w:hyperlink>
      <w:r w:rsidDel="00000000" w:rsidR="00000000" w:rsidRPr="00000000">
        <w:rPr>
          <w:rtl w:val="0"/>
        </w:rPr>
        <w:t xml:space="preserve">, </w:t>
      </w:r>
      <w:hyperlink r:id="rId536">
        <w:r w:rsidDel="00000000" w:rsidR="00000000" w:rsidRPr="00000000">
          <w:rPr>
            <w:rtl w:val="0"/>
          </w:rPr>
          <w:t xml:space="preserve">Brouwer RTO '15</w:t>
        </w:r>
      </w:hyperlink>
      <w:r w:rsidDel="00000000" w:rsidR="00000000" w:rsidRPr="00000000">
        <w:rPr>
          <w:rtl w:val="0"/>
        </w:rPr>
        <w:t xml:space="preserve">], [</w:t>
      </w:r>
      <w:hyperlink r:id="rId537">
        <w:r w:rsidDel="00000000" w:rsidR="00000000" w:rsidRPr="00000000">
          <w:rPr>
            <w:rtl w:val="0"/>
          </w:rPr>
          <w:t xml:space="preserve">Hard palate / Adenoid cystic (V2)</w:t>
        </w:r>
      </w:hyperlink>
      <w:r w:rsidDel="00000000" w:rsidR="00000000" w:rsidRPr="00000000">
        <w:rPr>
          <w:rtl w:val="0"/>
        </w:rPr>
        <w:t xml:space="preserve">], [</w:t>
      </w:r>
      <w:hyperlink r:id="rId538">
        <w:r w:rsidDel="00000000" w:rsidR="00000000" w:rsidRPr="00000000">
          <w:rPr>
            <w:rtl w:val="0"/>
          </w:rPr>
          <w:t xml:space="preserve">Buccal mucosa</w:t>
        </w:r>
      </w:hyperlink>
      <w:r w:rsidDel="00000000" w:rsidR="00000000" w:rsidRPr="00000000">
        <w:rPr>
          <w:rtl w:val="0"/>
        </w:rPr>
        <w:t xml:space="preserve">], [</w:t>
      </w:r>
      <w:hyperlink r:id="rId539">
        <w:r w:rsidDel="00000000" w:rsidR="00000000" w:rsidRPr="00000000">
          <w:rPr>
            <w:rtl w:val="0"/>
          </w:rPr>
          <w:t xml:space="preserve">Oral cavity</w:t>
        </w:r>
      </w:hyperlink>
      <w:r w:rsidDel="00000000" w:rsidR="00000000" w:rsidRPr="00000000">
        <w:rPr>
          <w:rtl w:val="0"/>
        </w:rPr>
        <w:t xml:space="preserve">].</w:t>
      </w:r>
    </w:p>
    <w:p w:rsidR="00000000" w:rsidDel="00000000" w:rsidP="00000000" w:rsidRDefault="00000000" w:rsidRPr="00000000" w14:paraId="00000846">
      <w:pPr>
        <w:ind w:left="0" w:right="140" w:firstLine="0"/>
        <w:rPr/>
      </w:pPr>
      <w:r w:rsidDel="00000000" w:rsidR="00000000" w:rsidRPr="00000000">
        <w:rPr>
          <w:rtl w:val="0"/>
        </w:rPr>
        <w:t xml:space="preserve">AVARO:  [</w:t>
      </w:r>
      <w:hyperlink r:id="rId540">
        <w:r w:rsidDel="00000000" w:rsidR="00000000" w:rsidRPr="00000000">
          <w:rPr>
            <w:rtl w:val="0"/>
          </w:rPr>
          <w:t xml:space="preserve">AVARO Neck node levels and Brachial plexus</w:t>
        </w:r>
      </w:hyperlink>
      <w:r w:rsidDel="00000000" w:rsidR="00000000" w:rsidRPr="00000000">
        <w:rPr>
          <w:rtl w:val="0"/>
        </w:rPr>
        <w:t xml:space="preserve">], [</w:t>
      </w:r>
      <w:hyperlink r:id="rId541">
        <w:r w:rsidDel="00000000" w:rsidR="00000000" w:rsidRPr="00000000">
          <w:rPr>
            <w:rtl w:val="0"/>
          </w:rPr>
          <w:t xml:space="preserve">AVARO constrictors and OARs</w:t>
        </w:r>
      </w:hyperlink>
      <w:r w:rsidDel="00000000" w:rsidR="00000000" w:rsidRPr="00000000">
        <w:rPr>
          <w:rtl w:val="0"/>
        </w:rPr>
        <w:t xml:space="preserve">], [</w:t>
      </w:r>
      <w:hyperlink r:id="rId542">
        <w:r w:rsidDel="00000000" w:rsidR="00000000" w:rsidRPr="00000000">
          <w:rPr>
            <w:rtl w:val="0"/>
          </w:rPr>
          <w:t xml:space="preserve">AVARO Skull Base</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847">
      <w:pPr>
        <w:ind w:left="0" w:right="140" w:firstLine="0"/>
        <w:rPr/>
      </w:pPr>
      <w:r w:rsidDel="00000000" w:rsidR="00000000" w:rsidRPr="00000000">
        <w:rPr>
          <w:rtl w:val="0"/>
        </w:rPr>
      </w:r>
    </w:p>
    <w:tbl>
      <w:tblPr>
        <w:tblStyle w:val="Table18"/>
        <w:tblW w:w="10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0"/>
        <w:tblGridChange w:id="0">
          <w:tblGrid>
            <w:gridCol w:w="108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848">
            <w:pPr>
              <w:spacing w:line="240" w:lineRule="auto"/>
              <w:ind w:left="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ASCO Guideline: </w:t>
            </w:r>
            <w:hyperlink r:id="rId543">
              <w:r w:rsidDel="00000000" w:rsidR="00000000" w:rsidRPr="00000000">
                <w:rPr>
                  <w:rFonts w:ascii="Times New Roman" w:cs="Times New Roman" w:eastAsia="Times New Roman" w:hAnsi="Times New Roman"/>
                  <w:b w:val="1"/>
                  <w:sz w:val="20"/>
                  <w:szCs w:val="20"/>
                  <w:rtl w:val="0"/>
                </w:rPr>
                <w:t xml:space="preserve">Management of the Neck in SqCC of the Oral Cavity and Oropharynx</w:t>
              </w:r>
            </w:hyperlink>
            <w:r w:rsidDel="00000000" w:rsidR="00000000" w:rsidRPr="00000000">
              <w:rPr>
                <w:rFonts w:ascii="Times New Roman" w:cs="Times New Roman" w:eastAsia="Times New Roman" w:hAnsi="Times New Roman"/>
                <w:i w:val="1"/>
                <w:sz w:val="20"/>
                <w:szCs w:val="20"/>
                <w:rtl w:val="0"/>
              </w:rPr>
              <w:t xml:space="preserve"> February 27, 2019</w:t>
            </w:r>
            <w:r w:rsidDel="00000000" w:rsidR="00000000" w:rsidRPr="00000000">
              <w:rPr>
                <w:rtl w:val="0"/>
              </w:rPr>
            </w:r>
          </w:p>
          <w:p w:rsidR="00000000" w:rsidDel="00000000" w:rsidP="00000000" w:rsidRDefault="00000000" w:rsidRPr="00000000" w14:paraId="00000849">
            <w:pPr>
              <w:spacing w:line="240" w:lineRule="auto"/>
              <w:ind w:left="0" w:firstLine="0"/>
              <w:rPr/>
            </w:pPr>
            <w:r w:rsidDel="00000000" w:rsidR="00000000" w:rsidRPr="00000000">
              <w:rPr>
                <w:rtl w:val="0"/>
              </w:rPr>
              <w:t xml:space="preserve">See the [</w:t>
            </w:r>
            <w:hyperlink w:anchor="_xfmzc9wfyk5a">
              <w:r w:rsidDel="00000000" w:rsidR="00000000" w:rsidRPr="00000000">
                <w:rPr>
                  <w:rtl w:val="0"/>
                </w:rPr>
                <w:t xml:space="preserve">Oropharynx</w:t>
              </w:r>
            </w:hyperlink>
            <w:r w:rsidDel="00000000" w:rsidR="00000000" w:rsidRPr="00000000">
              <w:rPr>
                <w:rtl w:val="0"/>
              </w:rPr>
              <w:t xml:space="preserve">] section for the remainder of this guideline.</w:t>
            </w:r>
          </w:p>
          <w:p w:rsidR="00000000" w:rsidDel="00000000" w:rsidP="00000000" w:rsidRDefault="00000000" w:rsidRPr="00000000" w14:paraId="0000084A">
            <w:pPr>
              <w:spacing w:line="240" w:lineRule="auto"/>
              <w:ind w:left="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Oral Cavity:</w:t>
            </w:r>
          </w:p>
          <w:p w:rsidR="00000000" w:rsidDel="00000000" w:rsidP="00000000" w:rsidRDefault="00000000" w:rsidRPr="00000000" w14:paraId="0000084B">
            <w:pPr>
              <w:numPr>
                <w:ilvl w:val="0"/>
                <w:numId w:val="22"/>
              </w:numPr>
            </w:pPr>
            <w:r w:rsidDel="00000000" w:rsidR="00000000" w:rsidRPr="00000000">
              <w:rPr>
                <w:rtl w:val="0"/>
              </w:rPr>
              <w:t xml:space="preserve">For size &gt; 2 cm or DOI &gt; 5 mm (T2+), perform ipsilateral LND.</w:t>
            </w:r>
          </w:p>
          <w:p w:rsidR="00000000" w:rsidDel="00000000" w:rsidP="00000000" w:rsidRDefault="00000000" w:rsidRPr="00000000" w14:paraId="0000084C">
            <w:pPr>
              <w:numPr>
                <w:ilvl w:val="0"/>
                <w:numId w:val="22"/>
              </w:numPr>
            </w:pPr>
            <w:r w:rsidDel="00000000" w:rsidR="00000000" w:rsidRPr="00000000">
              <w:rPr>
                <w:rtl w:val="0"/>
              </w:rPr>
              <w:t xml:space="preserve">For &lt; 2 cm and DOI &lt; 5 mm (T1), perform ipsilateral LND. Highly selected pts may undergo surveillance w U/S. </w:t>
            </w:r>
          </w:p>
          <w:p w:rsidR="00000000" w:rsidDel="00000000" w:rsidP="00000000" w:rsidRDefault="00000000" w:rsidRPr="00000000" w14:paraId="0000084D">
            <w:pPr>
              <w:numPr>
                <w:ilvl w:val="0"/>
                <w:numId w:val="22"/>
              </w:numPr>
            </w:pPr>
            <w:r w:rsidDel="00000000" w:rsidR="00000000" w:rsidRPr="00000000">
              <w:rPr>
                <w:rtl w:val="0"/>
              </w:rPr>
              <w:t xml:space="preserve">Include levels Ia-III. Adequate dissection should include at least </w:t>
            </w:r>
            <w:r w:rsidDel="00000000" w:rsidR="00000000" w:rsidRPr="00000000">
              <w:rPr>
                <w:b w:val="1"/>
                <w:rtl w:val="0"/>
              </w:rPr>
              <w:t xml:space="preserve">18 nodes</w:t>
            </w:r>
            <w:r w:rsidDel="00000000" w:rsidR="00000000" w:rsidRPr="00000000">
              <w:rPr>
                <w:rtl w:val="0"/>
              </w:rPr>
              <w:t xml:space="preserve">.</w:t>
            </w:r>
          </w:p>
          <w:p w:rsidR="00000000" w:rsidDel="00000000" w:rsidP="00000000" w:rsidRDefault="00000000" w:rsidRPr="00000000" w14:paraId="0000084E">
            <w:pPr>
              <w:numPr>
                <w:ilvl w:val="0"/>
                <w:numId w:val="22"/>
              </w:numPr>
            </w:pPr>
            <w:r w:rsidDel="00000000" w:rsidR="00000000" w:rsidRPr="00000000">
              <w:rPr>
                <w:rtl w:val="0"/>
              </w:rPr>
              <w:t xml:space="preserve">cN+ neck should add level IV. Also, level V may be offered in multistation disease.</w:t>
            </w:r>
          </w:p>
          <w:p w:rsidR="00000000" w:rsidDel="00000000" w:rsidP="00000000" w:rsidRDefault="00000000" w:rsidRPr="00000000" w14:paraId="0000084F">
            <w:pPr>
              <w:numPr>
                <w:ilvl w:val="0"/>
                <w:numId w:val="22"/>
              </w:numPr>
            </w:pPr>
            <w:r w:rsidDel="00000000" w:rsidR="00000000" w:rsidRPr="00000000">
              <w:rPr>
                <w:rtl w:val="0"/>
              </w:rPr>
              <w:t xml:space="preserve">cN0 contra neck should be dissected if tumor midline and/or FOM that is T3-4 or approaching midline.</w:t>
            </w:r>
          </w:p>
          <w:p w:rsidR="00000000" w:rsidDel="00000000" w:rsidP="00000000" w:rsidRDefault="00000000" w:rsidRPr="00000000" w14:paraId="00000850">
            <w:pPr>
              <w:numPr>
                <w:ilvl w:val="0"/>
                <w:numId w:val="22"/>
              </w:numPr>
            </w:pPr>
            <w:r w:rsidDel="00000000" w:rsidR="00000000" w:rsidRPr="00000000">
              <w:rPr>
                <w:rtl w:val="0"/>
              </w:rPr>
              <w:t xml:space="preserve">Neck RT should not be offered if pN0 or single involved LN without ECE after high-quality neck dissection  (unless PNI, LVSI, or T3-4 primary).</w:t>
            </w:r>
          </w:p>
          <w:p w:rsidR="00000000" w:rsidDel="00000000" w:rsidP="00000000" w:rsidRDefault="00000000" w:rsidRPr="00000000" w14:paraId="00000851">
            <w:pPr>
              <w:numPr>
                <w:ilvl w:val="0"/>
                <w:numId w:val="22"/>
              </w:numPr>
            </w:pPr>
            <w:r w:rsidDel="00000000" w:rsidR="00000000" w:rsidRPr="00000000">
              <w:rPr>
                <w:rtl w:val="0"/>
              </w:rPr>
              <w:t xml:space="preserve">Neck RT should be offered if high-quality neck dissection is not performed.</w:t>
            </w:r>
          </w:p>
          <w:p w:rsidR="00000000" w:rsidDel="00000000" w:rsidP="00000000" w:rsidRDefault="00000000" w:rsidRPr="00000000" w14:paraId="00000852">
            <w:pPr>
              <w:numPr>
                <w:ilvl w:val="0"/>
                <w:numId w:val="22"/>
              </w:numPr>
            </w:pPr>
            <w:r w:rsidDel="00000000" w:rsidR="00000000" w:rsidRPr="00000000">
              <w:rPr>
                <w:rtl w:val="0"/>
              </w:rPr>
              <w:t xml:space="preserve">Consider cisplatin 30-40 weekly if not candidate for 100 q3w.</w:t>
            </w:r>
          </w:p>
          <w:p w:rsidR="00000000" w:rsidDel="00000000" w:rsidP="00000000" w:rsidRDefault="00000000" w:rsidRPr="00000000" w14:paraId="00000853">
            <w:pPr>
              <w:numPr>
                <w:ilvl w:val="0"/>
                <w:numId w:val="22"/>
              </w:numPr>
            </w:pPr>
            <w:r w:rsidDel="00000000" w:rsidR="00000000" w:rsidRPr="00000000">
              <w:rPr>
                <w:rtl w:val="0"/>
              </w:rPr>
              <w:t xml:space="preserve">Dose to undissected neck ranges from 50-56 Gy in 25-30 fractions.</w:t>
            </w:r>
          </w:p>
          <w:bookmarkStart w:colFirst="0" w:colLast="0" w:name="uaoykhjhhnc2" w:id="155"/>
          <w:bookmarkEnd w:id="155"/>
          <w:p w:rsidR="00000000" w:rsidDel="00000000" w:rsidP="00000000" w:rsidRDefault="00000000" w:rsidRPr="00000000" w14:paraId="00000854">
            <w:pPr>
              <w:spacing w:line="240" w:lineRule="auto"/>
              <w:ind w:left="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Assessment of the Rate of Skip Mets to Neck Nodal Level IV in cN0 OC SqCC</w:t>
            </w:r>
            <w:r w:rsidDel="00000000" w:rsidR="00000000" w:rsidRPr="00000000">
              <w:rPr>
                <w:rFonts w:ascii="Times New Roman" w:cs="Times New Roman" w:eastAsia="Times New Roman" w:hAnsi="Times New Roman"/>
                <w:sz w:val="20"/>
                <w:szCs w:val="20"/>
                <w:rtl w:val="0"/>
              </w:rPr>
              <w:t xml:space="preserve"> [</w:t>
            </w:r>
            <w:hyperlink r:id="rId544">
              <w:r w:rsidDel="00000000" w:rsidR="00000000" w:rsidRPr="00000000">
                <w:rPr>
                  <w:rFonts w:ascii="Times New Roman" w:cs="Times New Roman" w:eastAsia="Times New Roman" w:hAnsi="Times New Roman"/>
                  <w:sz w:val="20"/>
                  <w:szCs w:val="20"/>
                  <w:rtl w:val="0"/>
                </w:rPr>
                <w:t xml:space="preserve">Warshavsky JAMA H&amp;N '19</w:t>
              </w:r>
            </w:hyperlink>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855">
            <w:pPr>
              <w:spacing w:line="240" w:lineRule="auto"/>
              <w:ind w:left="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Head and neck surgeons debate the need to dissect level IV in a clinically-negative neck of a patient with an oral cavity primary. Team all-or-nothing claims dissecting IV maximizes local control while team minimalist argues the chance of finding isolated level IV disease is miniscule and outweighed by the time under anesthesia it adds.</w:t>
              <w:br w:type="textWrapping"/>
            </w:r>
            <w:r w:rsidDel="00000000" w:rsidR="00000000" w:rsidRPr="00000000">
              <w:rPr>
                <w:rtl w:val="0"/>
              </w:rPr>
              <w:t xml:space="preserve">TBL</w:t>
            </w:r>
            <w:r w:rsidDel="00000000" w:rsidR="00000000" w:rsidRPr="00000000">
              <w:rPr>
                <w:rFonts w:ascii="Times New Roman" w:cs="Times New Roman" w:eastAsia="Times New Roman" w:hAnsi="Times New Roman"/>
                <w:sz w:val="20"/>
                <w:szCs w:val="20"/>
                <w:rtl w:val="0"/>
              </w:rPr>
              <w:t xml:space="preserve"> </w:t>
            </w:r>
            <w:hyperlink r:id="rId545">
              <w:r w:rsidDel="00000000" w:rsidR="00000000" w:rsidRPr="00000000">
                <w:rPr>
                  <w:rFonts w:ascii="Times New Roman" w:cs="Times New Roman" w:eastAsia="Times New Roman" w:hAnsi="Times New Roman"/>
                  <w:sz w:val="20"/>
                  <w:szCs w:val="20"/>
                  <w:vertAlign w:val="superscript"/>
                  <w:rtl w:val="0"/>
                </w:rPr>
                <w:t xml:space="preserve">QS</w:t>
              </w:r>
            </w:hyperlink>
            <w:r w:rsidDel="00000000" w:rsidR="00000000" w:rsidRPr="00000000">
              <w:rPr>
                <w:rFonts w:ascii="Times New Roman" w:cs="Times New Roman" w:eastAsia="Times New Roman" w:hAnsi="Times New Roman"/>
                <w:sz w:val="20"/>
                <w:szCs w:val="20"/>
                <w:rtl w:val="0"/>
              </w:rPr>
              <w:t xml:space="preserve">: This round goes to team minimalist, with routine dissection of level IV for cN0 OC SCC appearing extremely low-yield.</w:t>
            </w:r>
          </w:p>
          <w:p w:rsidR="00000000" w:rsidDel="00000000" w:rsidP="00000000" w:rsidRDefault="00000000" w:rsidRPr="00000000" w14:paraId="00000856">
            <w:pPr>
              <w:numPr>
                <w:ilvl w:val="0"/>
                <w:numId w:val="24"/>
              </w:numPr>
              <w:spacing w:line="240" w:lineRule="auto"/>
              <w:ind w:left="72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Meta-analysis of 11 retrospective and 2 prospective studies with data on &gt; 13k patients with cN0 OC SqCC.</w:t>
            </w:r>
          </w:p>
          <w:p w:rsidR="00000000" w:rsidDel="00000000" w:rsidP="00000000" w:rsidRDefault="00000000" w:rsidRPr="00000000" w14:paraId="00000857">
            <w:pPr>
              <w:numPr>
                <w:ilvl w:val="0"/>
                <w:numId w:val="24"/>
              </w:numPr>
              <w:spacing w:line="240" w:lineRule="auto"/>
              <w:ind w:left="72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Overall rate of level IV disease of 2.5%, with rate of isolated level IV disease of 0.5%. </w:t>
            </w:r>
          </w:p>
          <w:p w:rsidR="00000000" w:rsidDel="00000000" w:rsidP="00000000" w:rsidRDefault="00000000" w:rsidRPr="00000000" w14:paraId="00000858">
            <w:pPr>
              <w:numPr>
                <w:ilvl w:val="0"/>
                <w:numId w:val="24"/>
              </w:numPr>
              <w:spacing w:line="240" w:lineRule="auto"/>
              <w:ind w:left="720" w:hanging="360"/>
              <w:rPr>
                <w:u w:val="none"/>
              </w:rPr>
            </w:pPr>
            <w:r w:rsidDel="00000000" w:rsidR="00000000" w:rsidRPr="00000000">
              <w:rPr>
                <w:rtl w:val="0"/>
              </w:rPr>
              <w:t xml:space="preserve">There is [</w:t>
            </w:r>
            <w:hyperlink r:id="rId546">
              <w:r w:rsidDel="00000000" w:rsidR="00000000" w:rsidRPr="00000000">
                <w:rPr>
                  <w:rtl w:val="0"/>
                </w:rPr>
                <w:t xml:space="preserve">suggestion</w:t>
              </w:r>
            </w:hyperlink>
            <w:r w:rsidDel="00000000" w:rsidR="00000000" w:rsidRPr="00000000">
              <w:rPr>
                <w:rtl w:val="0"/>
              </w:rPr>
              <w:t xml:space="preserve">] to include dissection of IV if gross disease in level III and/or abutment of BOT.</w:t>
            </w:r>
          </w:p>
        </w:tc>
      </w:tr>
    </w:tbl>
    <w:p w:rsidR="00000000" w:rsidDel="00000000" w:rsidP="00000000" w:rsidRDefault="00000000" w:rsidRPr="00000000" w14:paraId="00000859">
      <w:pPr>
        <w:spacing w:line="240" w:lineRule="auto"/>
        <w:ind w:left="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85A">
      <w:pPr>
        <w:numPr>
          <w:ilvl w:val="0"/>
          <w:numId w:val="11"/>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30,000 cases per year in the USA. The oral cavity is ~30% of H&amp;N cancers. </w:t>
      </w:r>
      <w:r w:rsidDel="00000000" w:rsidR="00000000" w:rsidRPr="00000000">
        <w:rPr>
          <w:rFonts w:ascii="Times New Roman" w:cs="Times New Roman" w:eastAsia="Times New Roman" w:hAnsi="Times New Roman"/>
          <w:i w:val="1"/>
          <w:sz w:val="20"/>
          <w:szCs w:val="20"/>
          <w:rtl w:val="0"/>
        </w:rPr>
        <w:t xml:space="preserve">20 fold increase in SEAsia.</w:t>
      </w:r>
    </w:p>
    <w:p w:rsidR="00000000" w:rsidDel="00000000" w:rsidP="00000000" w:rsidRDefault="00000000" w:rsidRPr="00000000" w14:paraId="0000085B">
      <w:pPr>
        <w:numPr>
          <w:ilvl w:val="1"/>
          <w:numId w:val="11"/>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M:F 3:2. </w:t>
      </w:r>
    </w:p>
    <w:p w:rsidR="00000000" w:rsidDel="00000000" w:rsidP="00000000" w:rsidRDefault="00000000" w:rsidRPr="00000000" w14:paraId="0000085C">
      <w:pPr>
        <w:numPr>
          <w:ilvl w:val="1"/>
          <w:numId w:val="11"/>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Most common </w:t>
      </w:r>
      <w:r w:rsidDel="00000000" w:rsidR="00000000" w:rsidRPr="00000000">
        <w:rPr>
          <w:rtl w:val="0"/>
        </w:rPr>
        <w:t xml:space="preserve">sites are lip</w:t>
      </w:r>
      <w:r w:rsidDel="00000000" w:rsidR="00000000" w:rsidRPr="00000000">
        <w:rPr>
          <w:rFonts w:ascii="Times New Roman" w:cs="Times New Roman" w:eastAsia="Times New Roman" w:hAnsi="Times New Roman"/>
          <w:sz w:val="20"/>
          <w:szCs w:val="20"/>
          <w:rtl w:val="0"/>
        </w:rPr>
        <w:t xml:space="preserve"> and oral tongue. </w:t>
      </w:r>
    </w:p>
    <w:p w:rsidR="00000000" w:rsidDel="00000000" w:rsidP="00000000" w:rsidRDefault="00000000" w:rsidRPr="00000000" w14:paraId="0000085D">
      <w:pPr>
        <w:numPr>
          <w:ilvl w:val="0"/>
          <w:numId w:val="11"/>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Histology</w:t>
      </w:r>
      <w:r w:rsidDel="00000000" w:rsidR="00000000" w:rsidRPr="00000000">
        <w:rPr>
          <w:rFonts w:ascii="Times New Roman" w:cs="Times New Roman" w:eastAsia="Times New Roman" w:hAnsi="Times New Roman"/>
          <w:sz w:val="20"/>
          <w:szCs w:val="20"/>
          <w:rtl w:val="0"/>
        </w:rPr>
        <w:t xml:space="preserve">: 95% SqCC, minor salivary gland, mucosal melanoma, lymphoma, sarcoma. BCC of the lip. </w:t>
      </w:r>
    </w:p>
    <w:bookmarkStart w:colFirst="0" w:colLast="0" w:name="aw0z70lilp0u" w:id="156"/>
    <w:bookmarkEnd w:id="156"/>
    <w:p w:rsidR="00000000" w:rsidDel="00000000" w:rsidP="00000000" w:rsidRDefault="00000000" w:rsidRPr="00000000" w14:paraId="0000085E">
      <w:pPr>
        <w:numPr>
          <w:ilvl w:val="0"/>
          <w:numId w:val="11"/>
        </w:numPr>
        <w:spacing w:line="240" w:lineRule="auto"/>
        <w:ind w:left="720" w:hanging="36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Anatomy</w:t>
      </w:r>
      <w:r w:rsidDel="00000000" w:rsidR="00000000" w:rsidRPr="00000000">
        <w:rPr>
          <w:rFonts w:ascii="Times New Roman" w:cs="Times New Roman" w:eastAsia="Times New Roman" w:hAnsi="Times New Roman"/>
          <w:sz w:val="20"/>
          <w:szCs w:val="20"/>
          <w:rtl w:val="0"/>
        </w:rPr>
        <w:t xml:space="preserve">: Lip, alveolar ridge (gingiva), buccal mucosa, retromolar trigone (RMT), hard palate, oral tongue, FOM.</w:t>
      </w:r>
    </w:p>
    <w:p w:rsidR="00000000" w:rsidDel="00000000" w:rsidP="00000000" w:rsidRDefault="00000000" w:rsidRPr="00000000" w14:paraId="0000085F">
      <w:pPr>
        <w:numPr>
          <w:ilvl w:val="1"/>
          <w:numId w:val="11"/>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Lip most common (38%), buccal mucosa least common (2%). Tongue (22%).</w:t>
      </w:r>
    </w:p>
    <w:p w:rsidR="00000000" w:rsidDel="00000000" w:rsidP="00000000" w:rsidRDefault="00000000" w:rsidRPr="00000000" w14:paraId="00000860">
      <w:pPr>
        <w:numPr>
          <w:ilvl w:val="2"/>
          <w:numId w:val="11"/>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Lateroventral tongue </w:t>
      </w:r>
      <w:r w:rsidDel="00000000" w:rsidR="00000000" w:rsidRPr="00000000">
        <w:rPr>
          <w:rtl w:val="0"/>
        </w:rPr>
        <w:t xml:space="preserve">in the middle</w:t>
      </w:r>
      <w:r w:rsidDel="00000000" w:rsidR="00000000" w:rsidRPr="00000000">
        <w:rPr>
          <w:rFonts w:ascii="Times New Roman" w:cs="Times New Roman" w:eastAsia="Times New Roman" w:hAnsi="Times New Roman"/>
          <w:sz w:val="20"/>
          <w:szCs w:val="20"/>
          <w:rtl w:val="0"/>
        </w:rPr>
        <w:t xml:space="preserve"> to the posterior third most commonly involved.</w:t>
      </w:r>
    </w:p>
    <w:p w:rsidR="00000000" w:rsidDel="00000000" w:rsidP="00000000" w:rsidRDefault="00000000" w:rsidRPr="00000000" w14:paraId="00000861">
      <w:pPr>
        <w:numPr>
          <w:ilvl w:val="2"/>
          <w:numId w:val="11"/>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floor of the mouth is the second most common site to the oral tongue.</w:t>
      </w:r>
    </w:p>
    <w:p w:rsidR="00000000" w:rsidDel="00000000" w:rsidP="00000000" w:rsidRDefault="00000000" w:rsidRPr="00000000" w14:paraId="00000862">
      <w:pPr>
        <w:numPr>
          <w:ilvl w:val="2"/>
          <w:numId w:val="11"/>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Minor salivary cancers most commonly in the hard palate.</w:t>
      </w:r>
    </w:p>
    <w:p w:rsidR="00000000" w:rsidDel="00000000" w:rsidP="00000000" w:rsidRDefault="00000000" w:rsidRPr="00000000" w14:paraId="00000863">
      <w:pPr>
        <w:numPr>
          <w:ilvl w:val="1"/>
          <w:numId w:val="11"/>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Motor to tongue: XII; Sensory to oral tongue V-3 (lingual branch). Taste VII (chorda tympani), IX posteriorly.</w:t>
      </w:r>
    </w:p>
    <w:p w:rsidR="00000000" w:rsidDel="00000000" w:rsidP="00000000" w:rsidRDefault="00000000" w:rsidRPr="00000000" w14:paraId="00000864">
      <w:pPr>
        <w:numPr>
          <w:ilvl w:val="2"/>
          <w:numId w:val="11"/>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Facial nerve provides motor to lips.</w:t>
      </w:r>
    </w:p>
    <w:p w:rsidR="00000000" w:rsidDel="00000000" w:rsidP="00000000" w:rsidRDefault="00000000" w:rsidRPr="00000000" w14:paraId="00000865">
      <w:pPr>
        <w:numPr>
          <w:ilvl w:val="1"/>
          <w:numId w:val="11"/>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Anterior border: Vermillion border of lip.</w:t>
      </w:r>
    </w:p>
    <w:p w:rsidR="00000000" w:rsidDel="00000000" w:rsidP="00000000" w:rsidRDefault="00000000" w:rsidRPr="00000000" w14:paraId="00000866">
      <w:pPr>
        <w:numPr>
          <w:ilvl w:val="1"/>
          <w:numId w:val="11"/>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Posterior border: Circumvallate papillae, hard/soft palate junction.</w:t>
      </w:r>
    </w:p>
    <w:p w:rsidR="00000000" w:rsidDel="00000000" w:rsidP="00000000" w:rsidRDefault="00000000" w:rsidRPr="00000000" w14:paraId="00000867">
      <w:pPr>
        <w:numPr>
          <w:ilvl w:val="1"/>
          <w:numId w:val="11"/>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Lateral border: </w:t>
      </w:r>
      <w:r w:rsidDel="00000000" w:rsidR="00000000" w:rsidRPr="00000000">
        <w:rPr>
          <w:rtl w:val="0"/>
        </w:rPr>
        <w:t xml:space="preserve">Anterior tonsillar pillar </w:t>
      </w:r>
      <w:r w:rsidDel="00000000" w:rsidR="00000000" w:rsidRPr="00000000">
        <w:rPr>
          <w:rFonts w:ascii="Times New Roman" w:cs="Times New Roman" w:eastAsia="Times New Roman" w:hAnsi="Times New Roman"/>
          <w:sz w:val="20"/>
          <w:szCs w:val="20"/>
          <w:rtl w:val="0"/>
        </w:rPr>
        <w:t xml:space="preserve">and buccal mucosa.</w:t>
      </w:r>
    </w:p>
    <w:p w:rsidR="00000000" w:rsidDel="00000000" w:rsidP="00000000" w:rsidRDefault="00000000" w:rsidRPr="00000000" w14:paraId="00000868">
      <w:pPr>
        <w:numPr>
          <w:ilvl w:val="1"/>
          <w:numId w:val="11"/>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Lower predisposition: ~80% of alveolar ridge SqCC are mandibular and 80% of lip SqCC are lower lip.</w:t>
      </w:r>
    </w:p>
    <w:p w:rsidR="00000000" w:rsidDel="00000000" w:rsidP="00000000" w:rsidRDefault="00000000" w:rsidRPr="00000000" w14:paraId="00000869">
      <w:pPr>
        <w:numPr>
          <w:ilvl w:val="2"/>
          <w:numId w:val="11"/>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Lower lip numbness - IAN involved.</w:t>
      </w:r>
    </w:p>
    <w:p w:rsidR="00000000" w:rsidDel="00000000" w:rsidP="00000000" w:rsidRDefault="00000000" w:rsidRPr="00000000" w14:paraId="0000086A">
      <w:pPr>
        <w:numPr>
          <w:ilvl w:val="1"/>
          <w:numId w:val="11"/>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Extrinsic muscles of the tongue: Palatoglossus, Hyoglossus, Styloglossus, Genioglossus.</w:t>
      </w:r>
    </w:p>
    <w:p w:rsidR="00000000" w:rsidDel="00000000" w:rsidP="00000000" w:rsidRDefault="00000000" w:rsidRPr="00000000" w14:paraId="0000086B">
      <w:pPr>
        <w:numPr>
          <w:ilvl w:val="1"/>
          <w:numId w:val="11"/>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Lingual frenulum: Division of FOM anteriorly.</w:t>
      </w:r>
    </w:p>
    <w:p w:rsidR="00000000" w:rsidDel="00000000" w:rsidP="00000000" w:rsidRDefault="00000000" w:rsidRPr="00000000" w14:paraId="0000086C">
      <w:pPr>
        <w:numPr>
          <w:ilvl w:val="1"/>
          <w:numId w:val="11"/>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Wharton's duct: drains SMN at anterior midline FOM.</w:t>
      </w:r>
    </w:p>
    <w:p w:rsidR="00000000" w:rsidDel="00000000" w:rsidP="00000000" w:rsidRDefault="00000000" w:rsidRPr="00000000" w14:paraId="0000086D">
      <w:pPr>
        <w:numPr>
          <w:ilvl w:val="0"/>
          <w:numId w:val="11"/>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Progression to cancer</w:t>
      </w:r>
      <w:r w:rsidDel="00000000" w:rsidR="00000000" w:rsidRPr="00000000">
        <w:rPr>
          <w:rFonts w:ascii="Times New Roman" w:cs="Times New Roman" w:eastAsia="Times New Roman" w:hAnsi="Times New Roman"/>
          <w:sz w:val="20"/>
          <w:szCs w:val="20"/>
          <w:rtl w:val="0"/>
        </w:rPr>
        <w:t xml:space="preserve">: Oral leukoplakia estimated to progress 1-20% in 10 years, erythroplakia 30%. </w:t>
      </w:r>
    </w:p>
    <w:p w:rsidR="00000000" w:rsidDel="00000000" w:rsidP="00000000" w:rsidRDefault="00000000" w:rsidRPr="00000000" w14:paraId="0000086E">
      <w:pPr>
        <w:numPr>
          <w:ilvl w:val="0"/>
          <w:numId w:val="11"/>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Secondary cancers</w:t>
      </w:r>
      <w:r w:rsidDel="00000000" w:rsidR="00000000" w:rsidRPr="00000000">
        <w:rPr>
          <w:rFonts w:ascii="Times New Roman" w:cs="Times New Roman" w:eastAsia="Times New Roman" w:hAnsi="Times New Roman"/>
          <w:sz w:val="20"/>
          <w:szCs w:val="20"/>
          <w:rtl w:val="0"/>
        </w:rPr>
        <w:t xml:space="preserve">: 1.5% will have synchronous cancers, 10-40% develop secondary cancers.</w:t>
      </w:r>
    </w:p>
    <w:p w:rsidR="00000000" w:rsidDel="00000000" w:rsidP="00000000" w:rsidRDefault="00000000" w:rsidRPr="00000000" w14:paraId="0000086F">
      <w:pPr>
        <w:numPr>
          <w:ilvl w:val="0"/>
          <w:numId w:val="11"/>
        </w:numPr>
        <w:spacing w:line="240" w:lineRule="auto"/>
        <w:ind w:left="720" w:hanging="36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Lymphatics </w:t>
      </w:r>
      <w:r w:rsidDel="00000000" w:rsidR="00000000" w:rsidRPr="00000000">
        <w:rPr>
          <w:rtl w:val="0"/>
        </w:rPr>
      </w:r>
    </w:p>
    <w:p w:rsidR="00000000" w:rsidDel="00000000" w:rsidP="00000000" w:rsidRDefault="00000000" w:rsidRPr="00000000" w14:paraId="00000870">
      <w:pPr>
        <w:numPr>
          <w:ilvl w:val="1"/>
          <w:numId w:val="11"/>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Generally speaking, oral tongue &gt; FOM &gt; gingiva/RMT. </w:t>
      </w:r>
      <w:r w:rsidDel="00000000" w:rsidR="00000000" w:rsidRPr="00000000">
        <w:rPr>
          <w:rFonts w:ascii="Times New Roman" w:cs="Times New Roman" w:eastAsia="Times New Roman" w:hAnsi="Times New Roman"/>
          <w:i w:val="1"/>
          <w:sz w:val="20"/>
          <w:szCs w:val="20"/>
          <w:rtl w:val="0"/>
        </w:rPr>
        <w:t xml:space="preserve">Oral tongue has greatest propensity for LN spread.</w:t>
      </w:r>
      <w:r w:rsidDel="00000000" w:rsidR="00000000" w:rsidRPr="00000000">
        <w:rPr>
          <w:rtl w:val="0"/>
        </w:rPr>
      </w:r>
    </w:p>
    <w:p w:rsidR="00000000" w:rsidDel="00000000" w:rsidP="00000000" w:rsidRDefault="00000000" w:rsidRPr="00000000" w14:paraId="00000871">
      <w:pPr>
        <w:numPr>
          <w:ilvl w:val="1"/>
          <w:numId w:val="11"/>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Oral cavity LN spread: 15%! Not quite pharynx yet so not very high rates.</w:t>
      </w:r>
    </w:p>
    <w:p w:rsidR="00000000" w:rsidDel="00000000" w:rsidP="00000000" w:rsidRDefault="00000000" w:rsidRPr="00000000" w14:paraId="00000872">
      <w:pPr>
        <w:numPr>
          <w:ilvl w:val="2"/>
          <w:numId w:val="11"/>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Thickness &lt; 1 mm</w:t>
      </w:r>
      <w:r w:rsidDel="00000000" w:rsidR="00000000" w:rsidRPr="00000000">
        <w:rPr>
          <w:rFonts w:ascii="Cardo" w:cs="Cardo" w:eastAsia="Cardo" w:hAnsi="Cardo"/>
          <w:sz w:val="20"/>
          <w:szCs w:val="20"/>
          <w:rtl w:val="0"/>
        </w:rPr>
        <w:t xml:space="preserve">: &lt; 15% LN spread→ </w:t>
      </w:r>
      <w:r w:rsidDel="00000000" w:rsidR="00000000" w:rsidRPr="00000000">
        <w:rPr>
          <w:rFonts w:ascii="Times New Roman" w:cs="Times New Roman" w:eastAsia="Times New Roman" w:hAnsi="Times New Roman"/>
          <w:b w:val="1"/>
          <w:sz w:val="20"/>
          <w:szCs w:val="20"/>
          <w:rtl w:val="0"/>
        </w:rPr>
        <w:t xml:space="preserve">no dissection</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873">
      <w:pPr>
        <w:numPr>
          <w:ilvl w:val="2"/>
          <w:numId w:val="11"/>
        </w:numPr>
        <w:spacing w:line="240" w:lineRule="auto"/>
        <w:ind w:left="216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Thickness 2-3 mm→ dissection.</w:t>
      </w:r>
    </w:p>
    <w:p w:rsidR="00000000" w:rsidDel="00000000" w:rsidP="00000000" w:rsidRDefault="00000000" w:rsidRPr="00000000" w14:paraId="00000874">
      <w:pPr>
        <w:numPr>
          <w:ilvl w:val="1"/>
          <w:numId w:val="11"/>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Oral tongue nodal mets for T1 / T2 of 14→ 30% [</w:t>
      </w:r>
      <w:hyperlink r:id="rId547">
        <w:r w:rsidDel="00000000" w:rsidR="00000000" w:rsidRPr="00000000">
          <w:rPr>
            <w:rFonts w:ascii="Times New Roman" w:cs="Times New Roman" w:eastAsia="Times New Roman" w:hAnsi="Times New Roman"/>
            <w:sz w:val="20"/>
            <w:szCs w:val="20"/>
            <w:rtl w:val="0"/>
          </w:rPr>
          <w:t xml:space="preserve">Lindberg Cancer '72</w:t>
        </w:r>
      </w:hyperlink>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875">
      <w:pPr>
        <w:numPr>
          <w:ilvl w:val="2"/>
          <w:numId w:val="11"/>
        </w:numPr>
        <w:spacing w:line="240" w:lineRule="auto"/>
        <w:ind w:left="216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FOM nodal mets for T1 / T2 / T3 / T4 of 10→ 30→ 45→ &gt;50%.</w:t>
      </w:r>
    </w:p>
    <w:p w:rsidR="00000000" w:rsidDel="00000000" w:rsidP="00000000" w:rsidRDefault="00000000" w:rsidRPr="00000000" w14:paraId="00000876">
      <w:pPr>
        <w:spacing w:line="240" w:lineRule="auto"/>
        <w:ind w:left="2160" w:firstLine="0"/>
        <w:rPr/>
      </w:pPr>
      <w:r w:rsidDel="00000000" w:rsidR="00000000" w:rsidRPr="00000000">
        <w:rPr>
          <w:rtl w:val="0"/>
        </w:rPr>
      </w:r>
    </w:p>
    <w:tbl>
      <w:tblPr>
        <w:tblStyle w:val="Table19"/>
        <w:tblW w:w="9060.0" w:type="dxa"/>
        <w:jc w:val="left"/>
        <w:tblInd w:w="419.4"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65"/>
        <w:gridCol w:w="2700"/>
        <w:gridCol w:w="3510"/>
        <w:gridCol w:w="1485"/>
        <w:tblGridChange w:id="0">
          <w:tblGrid>
            <w:gridCol w:w="1365"/>
            <w:gridCol w:w="2700"/>
            <w:gridCol w:w="3510"/>
            <w:gridCol w:w="1485"/>
          </w:tblGrid>
        </w:tblGridChange>
      </w:tblGrid>
      <w:tr>
        <w:tc>
          <w:tcPr>
            <w:shd w:fill="auto" w:val="clear"/>
            <w:tcMar>
              <w:top w:w="14.399999999999999" w:type="dxa"/>
              <w:left w:w="14.399999999999999" w:type="dxa"/>
              <w:bottom w:w="14.399999999999999" w:type="dxa"/>
              <w:right w:w="14.399999999999999" w:type="dxa"/>
            </w:tcMar>
            <w:vAlign w:val="center"/>
          </w:tcPr>
          <w:p w:rsidR="00000000" w:rsidDel="00000000" w:rsidP="00000000" w:rsidRDefault="00000000" w:rsidRPr="00000000" w14:paraId="00000877">
            <w:pPr>
              <w:widowControl w:val="0"/>
              <w:spacing w:line="240" w:lineRule="auto"/>
              <w:rPr>
                <w:rFonts w:ascii="Times New Roman" w:cs="Times New Roman" w:eastAsia="Times New Roman" w:hAnsi="Times New Roman"/>
                <w:sz w:val="20"/>
                <w:szCs w:val="20"/>
              </w:rPr>
            </w:pPr>
            <w:r w:rsidDel="00000000" w:rsidR="00000000" w:rsidRPr="00000000">
              <w:rPr>
                <w:rtl w:val="0"/>
              </w:rPr>
            </w:r>
          </w:p>
        </w:tc>
        <w:tc>
          <w:tcPr>
            <w:shd w:fill="auto" w:val="clear"/>
            <w:tcMar>
              <w:top w:w="14.399999999999999" w:type="dxa"/>
              <w:left w:w="14.399999999999999" w:type="dxa"/>
              <w:bottom w:w="14.399999999999999" w:type="dxa"/>
              <w:right w:w="14.399999999999999" w:type="dxa"/>
            </w:tcMar>
            <w:vAlign w:val="center"/>
          </w:tcPr>
          <w:p w:rsidR="00000000" w:rsidDel="00000000" w:rsidP="00000000" w:rsidRDefault="00000000" w:rsidRPr="00000000" w14:paraId="00000878">
            <w:pPr>
              <w:widowControl w:val="0"/>
              <w:spacing w:line="240" w:lineRule="auto"/>
              <w:ind w:left="0" w:firstLine="0"/>
              <w:jc w:val="left"/>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Pearls</w:t>
            </w:r>
          </w:p>
        </w:tc>
        <w:tc>
          <w:tcPr>
            <w:shd w:fill="auto" w:val="clear"/>
            <w:tcMar>
              <w:top w:w="14.399999999999999" w:type="dxa"/>
              <w:left w:w="14.399999999999999" w:type="dxa"/>
              <w:bottom w:w="14.399999999999999" w:type="dxa"/>
              <w:right w:w="14.399999999999999" w:type="dxa"/>
            </w:tcMar>
            <w:vAlign w:val="center"/>
          </w:tcPr>
          <w:p w:rsidR="00000000" w:rsidDel="00000000" w:rsidP="00000000" w:rsidRDefault="00000000" w:rsidRPr="00000000" w14:paraId="00000879">
            <w:pPr>
              <w:widowControl w:val="0"/>
              <w:spacing w:line="240" w:lineRule="auto"/>
              <w:ind w:left="0" w:firstLine="0"/>
              <w:jc w:val="left"/>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Drainage pattern</w:t>
            </w:r>
          </w:p>
        </w:tc>
        <w:tc>
          <w:tcPr>
            <w:shd w:fill="auto" w:val="clear"/>
            <w:tcMar>
              <w:top w:w="14.399999999999999" w:type="dxa"/>
              <w:left w:w="14.399999999999999" w:type="dxa"/>
              <w:bottom w:w="14.399999999999999" w:type="dxa"/>
              <w:right w:w="14.399999999999999" w:type="dxa"/>
            </w:tcMar>
            <w:vAlign w:val="center"/>
          </w:tcPr>
          <w:p w:rsidR="00000000" w:rsidDel="00000000" w:rsidP="00000000" w:rsidRDefault="00000000" w:rsidRPr="00000000" w14:paraId="0000087A">
            <w:pPr>
              <w:widowControl w:val="0"/>
              <w:spacing w:line="240" w:lineRule="auto"/>
              <w:ind w:left="0" w:firstLine="0"/>
              <w:jc w:val="left"/>
              <w:rPr>
                <w:rFonts w:ascii="Times New Roman" w:cs="Times New Roman" w:eastAsia="Times New Roman" w:hAnsi="Times New Roman"/>
                <w:b w:val="1"/>
                <w:sz w:val="20"/>
                <w:szCs w:val="20"/>
              </w:rPr>
            </w:pPr>
            <w:r w:rsidDel="00000000" w:rsidR="00000000" w:rsidRPr="00000000">
              <w:rPr>
                <w:rFonts w:ascii="Cardo" w:cs="Cardo" w:eastAsia="Cardo" w:hAnsi="Cardo"/>
                <w:b w:val="1"/>
                <w:sz w:val="20"/>
                <w:szCs w:val="20"/>
                <w:rtl w:val="0"/>
              </w:rPr>
              <w:t xml:space="preserve">T1-2→ T3-4</w:t>
            </w:r>
          </w:p>
        </w:tc>
      </w:tr>
      <w:tr>
        <w:tc>
          <w:tcPr>
            <w:shd w:fill="auto" w:val="clear"/>
            <w:tcMar>
              <w:top w:w="14.399999999999999" w:type="dxa"/>
              <w:left w:w="14.399999999999999" w:type="dxa"/>
              <w:bottom w:w="14.399999999999999" w:type="dxa"/>
              <w:right w:w="14.399999999999999" w:type="dxa"/>
            </w:tcMar>
            <w:vAlign w:val="center"/>
          </w:tcPr>
          <w:p w:rsidR="00000000" w:rsidDel="00000000" w:rsidP="00000000" w:rsidRDefault="00000000" w:rsidRPr="00000000" w14:paraId="0000087B">
            <w:pPr>
              <w:widowControl w:val="0"/>
              <w:spacing w:line="240" w:lineRule="auto"/>
              <w:ind w:left="0" w:firstLine="0"/>
              <w:jc w:val="left"/>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Oral tongue</w:t>
            </w:r>
          </w:p>
        </w:tc>
        <w:tc>
          <w:tcPr>
            <w:shd w:fill="auto" w:val="clear"/>
            <w:tcMar>
              <w:top w:w="14.399999999999999" w:type="dxa"/>
              <w:left w:w="14.399999999999999" w:type="dxa"/>
              <w:bottom w:w="14.399999999999999" w:type="dxa"/>
              <w:right w:w="14.399999999999999" w:type="dxa"/>
            </w:tcMar>
            <w:vAlign w:val="center"/>
          </w:tcPr>
          <w:p w:rsidR="00000000" w:rsidDel="00000000" w:rsidP="00000000" w:rsidRDefault="00000000" w:rsidRPr="00000000" w14:paraId="0000087C">
            <w:pPr>
              <w:widowControl w:val="0"/>
              <w:spacing w:line="240" w:lineRule="auto"/>
              <w:ind w:lef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15% </w:t>
            </w:r>
            <w:r w:rsidDel="00000000" w:rsidR="00000000" w:rsidRPr="00000000">
              <w:rPr>
                <w:rFonts w:ascii="Times New Roman" w:cs="Times New Roman" w:eastAsia="Times New Roman" w:hAnsi="Times New Roman"/>
                <w:b w:val="1"/>
                <w:sz w:val="20"/>
                <w:szCs w:val="20"/>
                <w:rtl w:val="0"/>
              </w:rPr>
              <w:t xml:space="preserve">skip mets</w:t>
            </w:r>
            <w:r w:rsidDel="00000000" w:rsidR="00000000" w:rsidRPr="00000000">
              <w:rPr>
                <w:rFonts w:ascii="Times New Roman" w:cs="Times New Roman" w:eastAsia="Times New Roman" w:hAnsi="Times New Roman"/>
                <w:sz w:val="20"/>
                <w:szCs w:val="20"/>
                <w:rtl w:val="0"/>
              </w:rPr>
              <w:t xml:space="preserve"> to level III/</w:t>
            </w:r>
            <w:r w:rsidDel="00000000" w:rsidR="00000000" w:rsidRPr="00000000">
              <w:rPr>
                <w:rFonts w:ascii="Times New Roman" w:cs="Times New Roman" w:eastAsia="Times New Roman" w:hAnsi="Times New Roman"/>
                <w:b w:val="1"/>
                <w:sz w:val="20"/>
                <w:szCs w:val="20"/>
                <w:rtl w:val="0"/>
              </w:rPr>
              <w:t xml:space="preserve">IV</w:t>
            </w:r>
            <w:r w:rsidDel="00000000" w:rsidR="00000000" w:rsidRPr="00000000">
              <w:rPr>
                <w:rFonts w:ascii="Times New Roman" w:cs="Times New Roman" w:eastAsia="Times New Roman" w:hAnsi="Times New Roman"/>
                <w:sz w:val="20"/>
                <w:szCs w:val="20"/>
                <w:rtl w:val="0"/>
              </w:rPr>
              <w:t xml:space="preserve">, bypassing level II.</w:t>
            </w:r>
          </w:p>
          <w:p w:rsidR="00000000" w:rsidDel="00000000" w:rsidP="00000000" w:rsidRDefault="00000000" w:rsidRPr="00000000" w14:paraId="0000087D">
            <w:pPr>
              <w:widowControl w:val="0"/>
              <w:spacing w:line="240" w:lineRule="auto"/>
              <w:ind w:left="0" w:firstLine="0"/>
              <w:jc w:val="left"/>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Avoid supraomohyoid LND.</w:t>
            </w:r>
          </w:p>
        </w:tc>
        <w:tc>
          <w:tcPr>
            <w:shd w:fill="auto" w:val="clear"/>
            <w:tcMar>
              <w:top w:w="14.399999999999999" w:type="dxa"/>
              <w:left w:w="14.399999999999999" w:type="dxa"/>
              <w:bottom w:w="14.399999999999999" w:type="dxa"/>
              <w:right w:w="14.399999999999999" w:type="dxa"/>
            </w:tcMar>
            <w:vAlign w:val="center"/>
          </w:tcPr>
          <w:p w:rsidR="00000000" w:rsidDel="00000000" w:rsidP="00000000" w:rsidRDefault="00000000" w:rsidRPr="00000000" w14:paraId="0000087E">
            <w:pPr>
              <w:widowControl w:val="0"/>
              <w:spacing w:line="240" w:lineRule="auto"/>
              <w:ind w:left="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Tip of tongue: Level IA.</w:t>
            </w:r>
          </w:p>
          <w:p w:rsidR="00000000" w:rsidDel="00000000" w:rsidP="00000000" w:rsidRDefault="00000000" w:rsidRPr="00000000" w14:paraId="0000087F">
            <w:pPr>
              <w:widowControl w:val="0"/>
              <w:spacing w:line="240" w:lineRule="auto"/>
              <w:ind w:left="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Medial tongue: II-IV.</w:t>
            </w:r>
          </w:p>
          <w:p w:rsidR="00000000" w:rsidDel="00000000" w:rsidP="00000000" w:rsidRDefault="00000000" w:rsidRPr="00000000" w14:paraId="00000880">
            <w:pPr>
              <w:widowControl w:val="0"/>
              <w:spacing w:line="240" w:lineRule="auto"/>
              <w:ind w:left="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Lateral tongue: IB.</w:t>
            </w:r>
          </w:p>
        </w:tc>
        <w:tc>
          <w:tcPr>
            <w:shd w:fill="auto" w:val="clear"/>
            <w:tcMar>
              <w:top w:w="14.399999999999999" w:type="dxa"/>
              <w:left w:w="14.399999999999999" w:type="dxa"/>
              <w:bottom w:w="14.399999999999999" w:type="dxa"/>
              <w:right w:w="14.399999999999999" w:type="dxa"/>
            </w:tcMar>
            <w:vAlign w:val="center"/>
          </w:tcPr>
          <w:p w:rsidR="00000000" w:rsidDel="00000000" w:rsidP="00000000" w:rsidRDefault="00000000" w:rsidRPr="00000000" w14:paraId="00000881">
            <w:pPr>
              <w:widowControl w:val="0"/>
              <w:spacing w:line="240" w:lineRule="auto"/>
              <w:ind w:left="0" w:firstLine="0"/>
              <w:jc w:val="left"/>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20→ 33-67%</w:t>
              <w:br w:type="textWrapping"/>
            </w:r>
            <w:r w:rsidDel="00000000" w:rsidR="00000000" w:rsidRPr="00000000">
              <w:rPr>
                <w:rFonts w:ascii="Times New Roman" w:cs="Times New Roman" w:eastAsia="Times New Roman" w:hAnsi="Times New Roman"/>
                <w:sz w:val="20"/>
                <w:szCs w:val="20"/>
                <w:rtl w:val="0"/>
              </w:rPr>
              <w:t xml:space="preserve">Most likely.</w:t>
            </w:r>
          </w:p>
        </w:tc>
      </w:tr>
      <w:tr>
        <w:trPr>
          <w:trHeight w:val="220" w:hRule="atLeast"/>
        </w:trPr>
        <w:tc>
          <w:tcPr>
            <w:shd w:fill="auto" w:val="clear"/>
            <w:tcMar>
              <w:top w:w="14.399999999999999" w:type="dxa"/>
              <w:left w:w="14.399999999999999" w:type="dxa"/>
              <w:bottom w:w="14.399999999999999" w:type="dxa"/>
              <w:right w:w="14.399999999999999" w:type="dxa"/>
            </w:tcMar>
            <w:vAlign w:val="center"/>
          </w:tcPr>
          <w:p w:rsidR="00000000" w:rsidDel="00000000" w:rsidP="00000000" w:rsidRDefault="00000000" w:rsidRPr="00000000" w14:paraId="00000882">
            <w:pPr>
              <w:widowControl w:val="0"/>
              <w:spacing w:line="240" w:lineRule="auto"/>
              <w:ind w:left="0" w:firstLine="0"/>
              <w:jc w:val="left"/>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FOM</w:t>
            </w:r>
          </w:p>
        </w:tc>
        <w:tc>
          <w:tcPr>
            <w:vMerge w:val="restart"/>
            <w:shd w:fill="auto" w:val="clear"/>
            <w:tcMar>
              <w:top w:w="14.399999999999999" w:type="dxa"/>
              <w:left w:w="14.399999999999999" w:type="dxa"/>
              <w:bottom w:w="14.399999999999999" w:type="dxa"/>
              <w:right w:w="14.399999999999999" w:type="dxa"/>
            </w:tcMar>
            <w:vAlign w:val="center"/>
          </w:tcPr>
          <w:p w:rsidR="00000000" w:rsidDel="00000000" w:rsidP="00000000" w:rsidRDefault="00000000" w:rsidRPr="00000000" w14:paraId="00000883">
            <w:pPr>
              <w:widowControl w:val="0"/>
              <w:spacing w:line="240" w:lineRule="auto"/>
              <w:ind w:lef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Get supraomohyoid LND as occult I-III nodes common.</w:t>
            </w:r>
          </w:p>
        </w:tc>
        <w:tc>
          <w:tcPr>
            <w:shd w:fill="auto" w:val="clear"/>
            <w:tcMar>
              <w:top w:w="14.399999999999999" w:type="dxa"/>
              <w:left w:w="14.399999999999999" w:type="dxa"/>
              <w:bottom w:w="14.399999999999999" w:type="dxa"/>
              <w:right w:w="14.399999999999999" w:type="dxa"/>
            </w:tcMar>
            <w:vAlign w:val="center"/>
          </w:tcPr>
          <w:p w:rsidR="00000000" w:rsidDel="00000000" w:rsidP="00000000" w:rsidRDefault="00000000" w:rsidRPr="00000000" w14:paraId="00000884">
            <w:pPr>
              <w:widowControl w:val="0"/>
              <w:spacing w:line="240" w:lineRule="auto"/>
              <w:ind w:left="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I-III occult common.</w:t>
            </w:r>
          </w:p>
        </w:tc>
        <w:tc>
          <w:tcPr>
            <w:shd w:fill="auto" w:val="clear"/>
            <w:tcMar>
              <w:top w:w="14.399999999999999" w:type="dxa"/>
              <w:left w:w="14.399999999999999" w:type="dxa"/>
              <w:bottom w:w="14.399999999999999" w:type="dxa"/>
              <w:right w:w="14.399999999999999" w:type="dxa"/>
            </w:tcMar>
            <w:vAlign w:val="center"/>
          </w:tcPr>
          <w:p w:rsidR="00000000" w:rsidDel="00000000" w:rsidP="00000000" w:rsidRDefault="00000000" w:rsidRPr="00000000" w14:paraId="00000885">
            <w:pPr>
              <w:widowControl w:val="0"/>
              <w:spacing w:line="240" w:lineRule="auto"/>
              <w:ind w:left="0" w:firstLine="0"/>
              <w:jc w:val="left"/>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10-20→ 33-67% </w:t>
            </w:r>
          </w:p>
        </w:tc>
      </w:tr>
      <w:tr>
        <w:trPr>
          <w:trHeight w:val="220" w:hRule="atLeast"/>
        </w:trPr>
        <w:tc>
          <w:tcPr>
            <w:shd w:fill="auto" w:val="clear"/>
            <w:tcMar>
              <w:top w:w="14.399999999999999" w:type="dxa"/>
              <w:left w:w="14.399999999999999" w:type="dxa"/>
              <w:bottom w:w="14.399999999999999" w:type="dxa"/>
              <w:right w:w="14.399999999999999" w:type="dxa"/>
            </w:tcMar>
            <w:vAlign w:val="center"/>
          </w:tcPr>
          <w:p w:rsidR="00000000" w:rsidDel="00000000" w:rsidP="00000000" w:rsidRDefault="00000000" w:rsidRPr="00000000" w14:paraId="00000886">
            <w:pPr>
              <w:widowControl w:val="0"/>
              <w:spacing w:line="240" w:lineRule="auto"/>
              <w:ind w:left="0" w:firstLine="0"/>
              <w:jc w:val="left"/>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RMT</w:t>
            </w:r>
          </w:p>
        </w:tc>
        <w:tc>
          <w:tcPr>
            <w:vMerge w:val="continue"/>
            <w:shd w:fill="auto" w:val="clear"/>
            <w:tcMar>
              <w:top w:w="14.399999999999999" w:type="dxa"/>
              <w:left w:w="14.399999999999999" w:type="dxa"/>
              <w:bottom w:w="14.399999999999999" w:type="dxa"/>
              <w:right w:w="14.399999999999999" w:type="dxa"/>
            </w:tcMar>
            <w:vAlign w:val="center"/>
          </w:tcPr>
          <w:p w:rsidR="00000000" w:rsidDel="00000000" w:rsidP="00000000" w:rsidRDefault="00000000" w:rsidRPr="00000000" w14:paraId="00000887">
            <w:pPr>
              <w:widowControl w:val="0"/>
              <w:spacing w:line="240" w:lineRule="auto"/>
              <w:jc w:val="center"/>
              <w:rPr>
                <w:rFonts w:ascii="Times New Roman" w:cs="Times New Roman" w:eastAsia="Times New Roman" w:hAnsi="Times New Roman"/>
                <w:sz w:val="20"/>
                <w:szCs w:val="20"/>
              </w:rPr>
            </w:pPr>
            <w:r w:rsidDel="00000000" w:rsidR="00000000" w:rsidRPr="00000000">
              <w:rPr>
                <w:rtl w:val="0"/>
              </w:rPr>
            </w:r>
          </w:p>
        </w:tc>
        <w:tc>
          <w:tcPr>
            <w:shd w:fill="auto" w:val="clear"/>
            <w:tcMar>
              <w:top w:w="14.399999999999999" w:type="dxa"/>
              <w:left w:w="14.399999999999999" w:type="dxa"/>
              <w:bottom w:w="14.399999999999999" w:type="dxa"/>
              <w:right w:w="14.399999999999999" w:type="dxa"/>
            </w:tcMar>
            <w:vAlign w:val="center"/>
          </w:tcPr>
          <w:p w:rsidR="00000000" w:rsidDel="00000000" w:rsidP="00000000" w:rsidRDefault="00000000" w:rsidRPr="00000000" w14:paraId="00000888">
            <w:pPr>
              <w:widowControl w:val="0"/>
              <w:spacing w:line="240" w:lineRule="auto"/>
              <w:ind w:left="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I-III occult common.</w:t>
            </w:r>
          </w:p>
        </w:tc>
        <w:tc>
          <w:tcPr>
            <w:shd w:fill="auto" w:val="clear"/>
            <w:tcMar>
              <w:top w:w="14.399999999999999" w:type="dxa"/>
              <w:left w:w="14.399999999999999" w:type="dxa"/>
              <w:bottom w:w="14.399999999999999" w:type="dxa"/>
              <w:right w:w="14.399999999999999" w:type="dxa"/>
            </w:tcMar>
            <w:vAlign w:val="center"/>
          </w:tcPr>
          <w:p w:rsidR="00000000" w:rsidDel="00000000" w:rsidP="00000000" w:rsidRDefault="00000000" w:rsidRPr="00000000" w14:paraId="00000889">
            <w:pPr>
              <w:widowControl w:val="0"/>
              <w:spacing w:line="240" w:lineRule="auto"/>
              <w:ind w:lef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25-40%</w:t>
            </w:r>
          </w:p>
        </w:tc>
      </w:tr>
      <w:tr>
        <w:tc>
          <w:tcPr>
            <w:shd w:fill="auto" w:val="clear"/>
            <w:tcMar>
              <w:top w:w="14.399999999999999" w:type="dxa"/>
              <w:left w:w="14.399999999999999" w:type="dxa"/>
              <w:bottom w:w="14.399999999999999" w:type="dxa"/>
              <w:right w:w="14.399999999999999" w:type="dxa"/>
            </w:tcMar>
            <w:vAlign w:val="center"/>
          </w:tcPr>
          <w:p w:rsidR="00000000" w:rsidDel="00000000" w:rsidP="00000000" w:rsidRDefault="00000000" w:rsidRPr="00000000" w14:paraId="0000088A">
            <w:pPr>
              <w:widowControl w:val="0"/>
              <w:spacing w:line="240" w:lineRule="auto"/>
              <w:ind w:left="0" w:firstLine="0"/>
              <w:jc w:val="left"/>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Bucco-gingival mucosa</w:t>
            </w:r>
          </w:p>
        </w:tc>
        <w:tc>
          <w:tcPr>
            <w:shd w:fill="auto" w:val="clear"/>
            <w:tcMar>
              <w:top w:w="14.399999999999999" w:type="dxa"/>
              <w:left w:w="14.399999999999999" w:type="dxa"/>
              <w:bottom w:w="14.399999999999999" w:type="dxa"/>
              <w:right w:w="14.399999999999999" w:type="dxa"/>
            </w:tcMar>
            <w:vAlign w:val="center"/>
          </w:tcPr>
          <w:p w:rsidR="00000000" w:rsidDel="00000000" w:rsidP="00000000" w:rsidRDefault="00000000" w:rsidRPr="00000000" w14:paraId="0000088B">
            <w:pPr>
              <w:widowControl w:val="0"/>
              <w:spacing w:line="240" w:lineRule="auto"/>
              <w:ind w:lef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T1 lip, upper alveolar ridge, hard palate may omit LND.</w:t>
            </w:r>
          </w:p>
        </w:tc>
        <w:tc>
          <w:tcPr>
            <w:shd w:fill="auto" w:val="clear"/>
            <w:tcMar>
              <w:top w:w="14.399999999999999" w:type="dxa"/>
              <w:left w:w="14.399999999999999" w:type="dxa"/>
              <w:bottom w:w="14.399999999999999" w:type="dxa"/>
              <w:right w:w="14.399999999999999" w:type="dxa"/>
            </w:tcMar>
            <w:vAlign w:val="center"/>
          </w:tcPr>
          <w:p w:rsidR="00000000" w:rsidDel="00000000" w:rsidP="00000000" w:rsidRDefault="00000000" w:rsidRPr="00000000" w14:paraId="0000088C">
            <w:pPr>
              <w:widowControl w:val="0"/>
              <w:spacing w:line="240" w:lineRule="auto"/>
              <w:ind w:left="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Upper alveolar ridge: May omit LND.</w:t>
            </w:r>
          </w:p>
          <w:p w:rsidR="00000000" w:rsidDel="00000000" w:rsidP="00000000" w:rsidRDefault="00000000" w:rsidRPr="00000000" w14:paraId="0000088D">
            <w:pPr>
              <w:widowControl w:val="0"/>
              <w:spacing w:line="240" w:lineRule="auto"/>
              <w:ind w:left="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Lower alveolar ridge: I-III occult common.</w:t>
            </w:r>
          </w:p>
        </w:tc>
        <w:tc>
          <w:tcPr>
            <w:shd w:fill="auto" w:val="clear"/>
            <w:tcMar>
              <w:top w:w="14.399999999999999" w:type="dxa"/>
              <w:left w:w="14.399999999999999" w:type="dxa"/>
              <w:bottom w:w="14.399999999999999" w:type="dxa"/>
              <w:right w:w="14.399999999999999" w:type="dxa"/>
            </w:tcMar>
            <w:vAlign w:val="center"/>
          </w:tcPr>
          <w:p w:rsidR="00000000" w:rsidDel="00000000" w:rsidP="00000000" w:rsidRDefault="00000000" w:rsidRPr="00000000" w14:paraId="0000088E">
            <w:pPr>
              <w:widowControl w:val="0"/>
              <w:spacing w:line="240" w:lineRule="auto"/>
              <w:ind w:left="0" w:firstLine="0"/>
              <w:jc w:val="left"/>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10-20→ 33-67%</w:t>
            </w:r>
          </w:p>
        </w:tc>
      </w:tr>
      <w:tr>
        <w:trPr>
          <w:trHeight w:val="220" w:hRule="atLeast"/>
        </w:trPr>
        <w:tc>
          <w:tcPr>
            <w:shd w:fill="auto" w:val="clear"/>
            <w:tcMar>
              <w:top w:w="14.399999999999999" w:type="dxa"/>
              <w:left w:w="14.399999999999999" w:type="dxa"/>
              <w:bottom w:w="14.399999999999999" w:type="dxa"/>
              <w:right w:w="14.399999999999999" w:type="dxa"/>
            </w:tcMar>
            <w:vAlign w:val="center"/>
          </w:tcPr>
          <w:p w:rsidR="00000000" w:rsidDel="00000000" w:rsidP="00000000" w:rsidRDefault="00000000" w:rsidRPr="00000000" w14:paraId="0000088F">
            <w:pPr>
              <w:widowControl w:val="0"/>
              <w:spacing w:line="240" w:lineRule="auto"/>
              <w:ind w:left="0" w:firstLine="0"/>
              <w:jc w:val="left"/>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Lip</w:t>
            </w:r>
          </w:p>
        </w:tc>
        <w:tc>
          <w:tcPr>
            <w:shd w:fill="auto" w:val="clear"/>
            <w:tcMar>
              <w:top w:w="14.399999999999999" w:type="dxa"/>
              <w:left w:w="14.399999999999999" w:type="dxa"/>
              <w:bottom w:w="14.399999999999999" w:type="dxa"/>
              <w:right w:w="14.399999999999999" w:type="dxa"/>
            </w:tcMar>
            <w:vAlign w:val="center"/>
          </w:tcPr>
          <w:p w:rsidR="00000000" w:rsidDel="00000000" w:rsidP="00000000" w:rsidRDefault="00000000" w:rsidRPr="00000000" w14:paraId="00000890">
            <w:pPr>
              <w:widowControl w:val="0"/>
              <w:spacing w:line="240" w:lineRule="auto"/>
              <w:ind w:lef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Lip </w:t>
            </w:r>
            <w:r w:rsidDel="00000000" w:rsidR="00000000" w:rsidRPr="00000000">
              <w:rPr>
                <w:rtl w:val="0"/>
              </w:rPr>
              <w:t xml:space="preserve">has the least</w:t>
            </w:r>
            <w:r w:rsidDel="00000000" w:rsidR="00000000" w:rsidRPr="00000000">
              <w:rPr>
                <w:rFonts w:ascii="Times New Roman" w:cs="Times New Roman" w:eastAsia="Times New Roman" w:hAnsi="Times New Roman"/>
                <w:sz w:val="20"/>
                <w:szCs w:val="20"/>
                <w:rtl w:val="0"/>
              </w:rPr>
              <w:t xml:space="preserve"> chance of lymph node mets.</w:t>
            </w:r>
          </w:p>
        </w:tc>
        <w:tc>
          <w:tcPr>
            <w:shd w:fill="auto" w:val="clear"/>
            <w:tcMar>
              <w:top w:w="14.399999999999999" w:type="dxa"/>
              <w:left w:w="14.399999999999999" w:type="dxa"/>
              <w:bottom w:w="14.399999999999999" w:type="dxa"/>
              <w:right w:w="14.399999999999999" w:type="dxa"/>
            </w:tcMar>
            <w:vAlign w:val="center"/>
          </w:tcPr>
          <w:p w:rsidR="00000000" w:rsidDel="00000000" w:rsidP="00000000" w:rsidRDefault="00000000" w:rsidRPr="00000000" w14:paraId="00000891">
            <w:pPr>
              <w:widowControl w:val="0"/>
              <w:spacing w:line="240" w:lineRule="auto"/>
              <w:ind w:left="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Upper: </w:t>
            </w:r>
            <w:r w:rsidDel="00000000" w:rsidR="00000000" w:rsidRPr="00000000">
              <w:rPr>
                <w:rFonts w:ascii="Times New Roman" w:cs="Times New Roman" w:eastAsia="Times New Roman" w:hAnsi="Times New Roman"/>
                <w:b w:val="1"/>
                <w:sz w:val="20"/>
                <w:szCs w:val="20"/>
                <w:rtl w:val="0"/>
              </w:rPr>
              <w:t xml:space="preserve">Facials</w:t>
            </w:r>
            <w:r w:rsidDel="00000000" w:rsidR="00000000" w:rsidRPr="00000000">
              <w:rPr>
                <w:rFonts w:ascii="Times New Roman" w:cs="Times New Roman" w:eastAsia="Times New Roman" w:hAnsi="Times New Roman"/>
                <w:sz w:val="20"/>
                <w:szCs w:val="20"/>
                <w:rtl w:val="0"/>
              </w:rPr>
              <w:t xml:space="preserve">, preauricular, parotid, IB.</w:t>
            </w:r>
          </w:p>
          <w:p w:rsidR="00000000" w:rsidDel="00000000" w:rsidP="00000000" w:rsidRDefault="00000000" w:rsidRPr="00000000" w14:paraId="00000892">
            <w:pPr>
              <w:widowControl w:val="0"/>
              <w:spacing w:line="240" w:lineRule="auto"/>
              <w:ind w:left="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sz w:val="20"/>
                <w:szCs w:val="20"/>
                <w:rtl w:val="0"/>
              </w:rPr>
              <w:t xml:space="preserve"> Lower: IA-IB, II. </w:t>
            </w:r>
            <w:r w:rsidDel="00000000" w:rsidR="00000000" w:rsidRPr="00000000">
              <w:rPr>
                <w:rFonts w:ascii="Times New Roman" w:cs="Times New Roman" w:eastAsia="Times New Roman" w:hAnsi="Times New Roman"/>
                <w:i w:val="1"/>
                <w:sz w:val="20"/>
                <w:szCs w:val="20"/>
                <w:rtl w:val="0"/>
              </w:rPr>
              <w:t xml:space="preserve">80% are lower lip.</w:t>
            </w:r>
          </w:p>
        </w:tc>
        <w:tc>
          <w:tcPr>
            <w:shd w:fill="auto" w:val="clear"/>
            <w:tcMar>
              <w:top w:w="14.399999999999999" w:type="dxa"/>
              <w:left w:w="14.399999999999999" w:type="dxa"/>
              <w:bottom w:w="14.399999999999999" w:type="dxa"/>
              <w:right w:w="14.399999999999999" w:type="dxa"/>
            </w:tcMar>
            <w:vAlign w:val="center"/>
          </w:tcPr>
          <w:p w:rsidR="00000000" w:rsidDel="00000000" w:rsidP="00000000" w:rsidRDefault="00000000" w:rsidRPr="00000000" w14:paraId="00000893">
            <w:pPr>
              <w:widowControl w:val="0"/>
              <w:spacing w:line="240" w:lineRule="auto"/>
              <w:ind w:left="0" w:firstLine="0"/>
              <w:jc w:val="left"/>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~5→ 33%.</w:t>
            </w:r>
          </w:p>
          <w:p w:rsidR="00000000" w:rsidDel="00000000" w:rsidP="00000000" w:rsidRDefault="00000000" w:rsidRPr="00000000" w14:paraId="00000894">
            <w:pPr>
              <w:widowControl w:val="0"/>
              <w:spacing w:line="240" w:lineRule="auto"/>
              <w:ind w:lef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Least likely.</w:t>
            </w:r>
          </w:p>
        </w:tc>
      </w:tr>
    </w:tbl>
    <w:p w:rsidR="00000000" w:rsidDel="00000000" w:rsidP="00000000" w:rsidRDefault="00000000" w:rsidRPr="00000000" w14:paraId="00000895">
      <w:pPr>
        <w:numPr>
          <w:ilvl w:val="0"/>
          <w:numId w:val="11"/>
        </w:numPr>
        <w:spacing w:line="240" w:lineRule="auto"/>
        <w:ind w:left="720" w:hanging="36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Workup</w:t>
      </w:r>
    </w:p>
    <w:p w:rsidR="00000000" w:rsidDel="00000000" w:rsidP="00000000" w:rsidRDefault="00000000" w:rsidRPr="00000000" w14:paraId="00000896">
      <w:pPr>
        <w:ind w:firstLine="720"/>
        <w:rPr>
          <w:b w:val="1"/>
        </w:rPr>
      </w:pPr>
      <w:r w:rsidDel="00000000" w:rsidR="00000000" w:rsidRPr="00000000">
        <w:rPr>
          <w:rtl w:val="0"/>
        </w:rPr>
        <w:t xml:space="preserve">See [</w:t>
      </w:r>
      <w:hyperlink w:anchor="orvt3hmgm252">
        <w:r w:rsidDel="00000000" w:rsidR="00000000" w:rsidRPr="00000000">
          <w:rPr>
            <w:rtl w:val="0"/>
          </w:rPr>
          <w:t xml:space="preserve">Workup</w:t>
        </w:r>
      </w:hyperlink>
      <w:r w:rsidDel="00000000" w:rsidR="00000000" w:rsidRPr="00000000">
        <w:rPr>
          <w:rtl w:val="0"/>
        </w:rPr>
        <w:t xml:space="preserve">] in the General Head and Neck section.</w:t>
      </w:r>
      <w:r w:rsidDel="00000000" w:rsidR="00000000" w:rsidRPr="00000000">
        <w:rPr>
          <w:rtl w:val="0"/>
        </w:rPr>
      </w:r>
    </w:p>
    <w:p w:rsidR="00000000" w:rsidDel="00000000" w:rsidP="00000000" w:rsidRDefault="00000000" w:rsidRPr="00000000" w14:paraId="00000897">
      <w:pPr>
        <w:numPr>
          <w:ilvl w:val="1"/>
          <w:numId w:val="11"/>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History: focus on the non-healing ulcer, bleeding, ill-fitting denture, otalgia </w:t>
      </w:r>
      <w:r w:rsidDel="00000000" w:rsidR="00000000" w:rsidRPr="00000000">
        <w:rPr>
          <w:rtl w:val="0"/>
        </w:rPr>
        <w:t xml:space="preserve">[</w:t>
      </w:r>
      <w:hyperlink w:anchor="egji3hamdrrz">
        <w:r w:rsidDel="00000000" w:rsidR="00000000" w:rsidRPr="00000000">
          <w:rPr>
            <w:rFonts w:ascii="Times New Roman" w:cs="Times New Roman" w:eastAsia="Times New Roman" w:hAnsi="Times New Roman"/>
            <w:sz w:val="20"/>
            <w:szCs w:val="20"/>
            <w:rtl w:val="0"/>
          </w:rPr>
          <w:t xml:space="preserve">CN </w:t>
        </w:r>
      </w:hyperlink>
      <w:hyperlink w:anchor="egji3hamdrrz">
        <w:r w:rsidDel="00000000" w:rsidR="00000000" w:rsidRPr="00000000">
          <w:rPr>
            <w:rtl w:val="0"/>
          </w:rPr>
          <w:t xml:space="preserve">V</w:t>
        </w:r>
      </w:hyperlink>
      <w:hyperlink w:anchor="egji3hamdrrz">
        <w:r w:rsidDel="00000000" w:rsidR="00000000" w:rsidRPr="00000000">
          <w:rPr>
            <w:rFonts w:ascii="Times New Roman" w:cs="Times New Roman" w:eastAsia="Times New Roman" w:hAnsi="Times New Roman"/>
            <w:sz w:val="20"/>
            <w:szCs w:val="20"/>
            <w:rtl w:val="0"/>
          </w:rPr>
          <w:t xml:space="preserve">-3</w:t>
        </w:r>
      </w:hyperlink>
      <w:r w:rsidDel="00000000" w:rsidR="00000000" w:rsidRPr="00000000">
        <w:rPr>
          <w:rtl w:val="0"/>
        </w:rPr>
        <w:t xml:space="preserve">]</w:t>
      </w:r>
      <w:r w:rsidDel="00000000" w:rsidR="00000000" w:rsidRPr="00000000">
        <w:rPr>
          <w:rFonts w:ascii="Times New Roman" w:cs="Times New Roman" w:eastAsia="Times New Roman" w:hAnsi="Times New Roman"/>
          <w:sz w:val="20"/>
          <w:szCs w:val="20"/>
          <w:rtl w:val="0"/>
        </w:rPr>
        <w:t xml:space="preserve">, trismus.</w:t>
      </w:r>
    </w:p>
    <w:p w:rsidR="00000000" w:rsidDel="00000000" w:rsidP="00000000" w:rsidRDefault="00000000" w:rsidRPr="00000000" w14:paraId="00000898">
      <w:pPr>
        <w:numPr>
          <w:ilvl w:val="2"/>
          <w:numId w:val="11"/>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RF</w:t>
      </w:r>
      <w:r w:rsidDel="00000000" w:rsidR="00000000" w:rsidRPr="00000000">
        <w:rPr>
          <w:rFonts w:ascii="Times New Roman" w:cs="Times New Roman" w:eastAsia="Times New Roman" w:hAnsi="Times New Roman"/>
          <w:sz w:val="20"/>
          <w:szCs w:val="20"/>
          <w:rtl w:val="0"/>
        </w:rPr>
        <w:t xml:space="preserve">: Tobacco, poor oral hygiene, betel and areca nuts, periodontal dz, immune suppression.</w:t>
      </w:r>
    </w:p>
    <w:p w:rsidR="00000000" w:rsidDel="00000000" w:rsidP="00000000" w:rsidRDefault="00000000" w:rsidRPr="00000000" w14:paraId="00000899">
      <w:pPr>
        <w:numPr>
          <w:ilvl w:val="3"/>
          <w:numId w:val="11"/>
        </w:numPr>
        <w:spacing w:line="240" w:lineRule="auto"/>
        <w:ind w:left="288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Most are HPV negative, unless </w:t>
      </w:r>
      <w:r w:rsidDel="00000000" w:rsidR="00000000" w:rsidRPr="00000000">
        <w:rPr>
          <w:rtl w:val="0"/>
        </w:rPr>
        <w:t xml:space="preserve">near the circumvallate</w:t>
      </w:r>
      <w:r w:rsidDel="00000000" w:rsidR="00000000" w:rsidRPr="00000000">
        <w:rPr>
          <w:rFonts w:ascii="Times New Roman" w:cs="Times New Roman" w:eastAsia="Times New Roman" w:hAnsi="Times New Roman"/>
          <w:sz w:val="20"/>
          <w:szCs w:val="20"/>
          <w:rtl w:val="0"/>
        </w:rPr>
        <w:t xml:space="preserve"> papillae.</w:t>
      </w:r>
    </w:p>
    <w:p w:rsidR="00000000" w:rsidDel="00000000" w:rsidP="00000000" w:rsidRDefault="00000000" w:rsidRPr="00000000" w14:paraId="0000089A">
      <w:pPr>
        <w:numPr>
          <w:ilvl w:val="3"/>
          <w:numId w:val="11"/>
        </w:numPr>
        <w:spacing w:line="240" w:lineRule="auto"/>
        <w:ind w:left="288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Genetic syndromes: Fanconi's anemia and dyskeratosis congenita.</w:t>
      </w:r>
    </w:p>
    <w:p w:rsidR="00000000" w:rsidDel="00000000" w:rsidP="00000000" w:rsidRDefault="00000000" w:rsidRPr="00000000" w14:paraId="0000089B">
      <w:pPr>
        <w:numPr>
          <w:ilvl w:val="2"/>
          <w:numId w:val="11"/>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Ddx: SqCC, minor salivary gland tumor, lymphoma, melanoma, sarcoma, plasmacytoma, ameloblastoma.</w:t>
      </w:r>
    </w:p>
    <w:p w:rsidR="00000000" w:rsidDel="00000000" w:rsidP="00000000" w:rsidRDefault="00000000" w:rsidRPr="00000000" w14:paraId="0000089C">
      <w:pPr>
        <w:numPr>
          <w:ilvl w:val="2"/>
          <w:numId w:val="11"/>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Benign DDx lip: keratoacanthoma, AK, hemangiomas, fibromas, HSV, chancre. </w:t>
      </w:r>
    </w:p>
    <w:p w:rsidR="00000000" w:rsidDel="00000000" w:rsidP="00000000" w:rsidRDefault="00000000" w:rsidRPr="00000000" w14:paraId="0000089D">
      <w:pPr>
        <w:numPr>
          <w:ilvl w:val="1"/>
          <w:numId w:val="11"/>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Exam: Attn to tongue mobility (no longer </w:t>
      </w:r>
      <w:r w:rsidDel="00000000" w:rsidR="00000000" w:rsidRPr="00000000">
        <w:rPr>
          <w:rtl w:val="0"/>
        </w:rPr>
        <w:t xml:space="preserve">affects staging)</w:t>
      </w:r>
      <w:r w:rsidDel="00000000" w:rsidR="00000000" w:rsidRPr="00000000">
        <w:rPr>
          <w:rFonts w:ascii="Times New Roman" w:cs="Times New Roman" w:eastAsia="Times New Roman" w:hAnsi="Times New Roman"/>
          <w:sz w:val="20"/>
          <w:szCs w:val="20"/>
          <w:rtl w:val="0"/>
        </w:rPr>
        <w:t xml:space="preserve">, FOM, trismus.</w:t>
      </w:r>
    </w:p>
    <w:p w:rsidR="00000000" w:rsidDel="00000000" w:rsidP="00000000" w:rsidRDefault="00000000" w:rsidRPr="00000000" w14:paraId="0000089E">
      <w:pPr>
        <w:numPr>
          <w:ilvl w:val="1"/>
          <w:numId w:val="11"/>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Imaging: Consider MRI w contrast to help assess invasion, PET/CT if stage III/IV.</w:t>
      </w:r>
    </w:p>
    <w:p w:rsidR="00000000" w:rsidDel="00000000" w:rsidP="00000000" w:rsidRDefault="00000000" w:rsidRPr="00000000" w14:paraId="0000089F">
      <w:pPr>
        <w:numPr>
          <w:ilvl w:val="1"/>
          <w:numId w:val="11"/>
        </w:numPr>
        <w:ind w:left="1440" w:hanging="360"/>
      </w:pPr>
      <w:r w:rsidDel="00000000" w:rsidR="00000000" w:rsidRPr="00000000">
        <w:rPr>
          <w:rtl w:val="0"/>
        </w:rPr>
        <w:t xml:space="preserve">[</w:t>
      </w:r>
      <w:hyperlink w:anchor="yom56mgzvebr">
        <w:r w:rsidDel="00000000" w:rsidR="00000000" w:rsidRPr="00000000">
          <w:rPr>
            <w:rtl w:val="0"/>
          </w:rPr>
          <w:t xml:space="preserve">SANDS-OE</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8A0">
      <w:pPr>
        <w:pStyle w:val="Heading2"/>
        <w:spacing w:line="240" w:lineRule="auto"/>
        <w:rPr/>
      </w:pPr>
      <w:bookmarkStart w:colFirst="0" w:colLast="0" w:name="_lzvrmbvt6l52" w:id="157"/>
      <w:bookmarkEnd w:id="157"/>
      <w:hyperlink w:anchor="_605iyvhl7xeq">
        <w:r w:rsidDel="00000000" w:rsidR="00000000" w:rsidRPr="00000000">
          <w:rPr>
            <w:rtl w:val="0"/>
          </w:rPr>
          <w:t xml:space="preserve">Management</w:t>
        </w:r>
      </w:hyperlink>
      <w:r w:rsidDel="00000000" w:rsidR="00000000" w:rsidRPr="00000000">
        <w:rPr>
          <w:rtl w:val="0"/>
        </w:rPr>
      </w:r>
    </w:p>
    <w:p w:rsidR="00000000" w:rsidDel="00000000" w:rsidP="00000000" w:rsidRDefault="00000000" w:rsidRPr="00000000" w14:paraId="000008A1">
      <w:pPr>
        <w:numPr>
          <w:ilvl w:val="0"/>
          <w:numId w:val="28"/>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6 weeks to initiate, 12 weeks to finish PORT </w:t>
      </w:r>
      <w:r w:rsidDel="00000000" w:rsidR="00000000" w:rsidRPr="00000000">
        <w:rPr>
          <w:rFonts w:ascii="Times New Roman" w:cs="Times New Roman" w:eastAsia="Times New Roman" w:hAnsi="Times New Roman"/>
          <w:sz w:val="20"/>
          <w:szCs w:val="20"/>
          <w:rtl w:val="0"/>
        </w:rPr>
        <w:t xml:space="preserve">based on </w:t>
      </w:r>
      <w:hyperlink r:id="rId548">
        <w:r w:rsidDel="00000000" w:rsidR="00000000" w:rsidRPr="00000000">
          <w:rPr>
            <w:rFonts w:ascii="Times New Roman" w:cs="Times New Roman" w:eastAsia="Times New Roman" w:hAnsi="Times New Roman"/>
            <w:sz w:val="20"/>
            <w:szCs w:val="20"/>
            <w:rtl w:val="0"/>
          </w:rPr>
          <w:t xml:space="preserve">Stanford retrospective [IJROBP '11]</w:t>
        </w:r>
      </w:hyperlink>
      <w:r w:rsidDel="00000000" w:rsidR="00000000" w:rsidRPr="00000000">
        <w:rPr>
          <w:rFonts w:ascii="Times New Roman" w:cs="Times New Roman" w:eastAsia="Times New Roman" w:hAnsi="Times New Roman"/>
          <w:sz w:val="20"/>
          <w:szCs w:val="20"/>
          <w:rtl w:val="0"/>
        </w:rPr>
        <w:t xml:space="preserve">. IMRT era. </w:t>
      </w:r>
    </w:p>
    <w:p w:rsidR="00000000" w:rsidDel="00000000" w:rsidP="00000000" w:rsidRDefault="00000000" w:rsidRPr="00000000" w14:paraId="000008A2">
      <w:pPr>
        <w:numPr>
          <w:ilvl w:val="1"/>
          <w:numId w:val="28"/>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5y LC 40→ ~80% for initiation of RT &lt; 6w after surgery.</w:t>
      </w:r>
    </w:p>
    <w:p w:rsidR="00000000" w:rsidDel="00000000" w:rsidP="00000000" w:rsidRDefault="00000000" w:rsidRPr="00000000" w14:paraId="000008A3">
      <w:pPr>
        <w:numPr>
          <w:ilvl w:val="1"/>
          <w:numId w:val="28"/>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Similar difference if treatment ends &gt;12w: Consider accelerated fractionation.</w:t>
      </w:r>
      <w:r w:rsidDel="00000000" w:rsidR="00000000" w:rsidRPr="00000000">
        <w:rPr>
          <w:rtl w:val="0"/>
        </w:rPr>
      </w:r>
    </w:p>
    <w:p w:rsidR="00000000" w:rsidDel="00000000" w:rsidP="00000000" w:rsidRDefault="00000000" w:rsidRPr="00000000" w14:paraId="000008A4">
      <w:pPr>
        <w:numPr>
          <w:ilvl w:val="0"/>
          <w:numId w:val="28"/>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Indications for PORT to primary</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8A5">
      <w:pPr>
        <w:numPr>
          <w:ilvl w:val="1"/>
          <w:numId w:val="28"/>
        </w:numPr>
        <w:spacing w:line="240" w:lineRule="auto"/>
        <w:ind w:left="1440" w:hanging="360"/>
        <w:rPr>
          <w:rFonts w:ascii="Times New Roman" w:cs="Times New Roman" w:eastAsia="Times New Roman" w:hAnsi="Times New Roman"/>
          <w:sz w:val="20"/>
          <w:szCs w:val="20"/>
        </w:rPr>
      </w:pPr>
      <w:r w:rsidDel="00000000" w:rsidR="00000000" w:rsidRPr="00000000">
        <w:rPr>
          <w:rFonts w:ascii="Gungsuh" w:cs="Gungsuh" w:eastAsia="Gungsuh" w:hAnsi="Gungsuh"/>
          <w:sz w:val="20"/>
          <w:szCs w:val="20"/>
          <w:rtl w:val="0"/>
        </w:rPr>
        <w:t xml:space="preserve">pT3-4, LVI, PNI, Close margin (≤  5mm - whether or not a true indication for PORT is controversial because not listed on NCCN, but is entry criteria for </w:t>
      </w:r>
      <w:r w:rsidDel="00000000" w:rsidR="00000000" w:rsidRPr="00000000">
        <w:rPr>
          <w:rtl w:val="0"/>
        </w:rPr>
        <w:t xml:space="preserve">[</w:t>
      </w:r>
      <w:hyperlink w:anchor="_oryho7fbh4m8">
        <w:r w:rsidDel="00000000" w:rsidR="00000000" w:rsidRPr="00000000">
          <w:rPr>
            <w:rtl w:val="0"/>
          </w:rPr>
          <w:t xml:space="preserve">RTOG 09-20</w:t>
        </w:r>
      </w:hyperlink>
      <w:r w:rsidDel="00000000" w:rsidR="00000000" w:rsidRPr="00000000">
        <w:rPr>
          <w:rtl w:val="0"/>
        </w:rPr>
        <w:t xml:space="preserve">]</w:t>
      </w:r>
      <w:r w:rsidDel="00000000" w:rsidR="00000000" w:rsidRPr="00000000">
        <w:rPr>
          <w:rFonts w:ascii="Times New Roman" w:cs="Times New Roman" w:eastAsia="Times New Roman" w:hAnsi="Times New Roman"/>
          <w:sz w:val="20"/>
          <w:szCs w:val="20"/>
          <w:rtl w:val="0"/>
        </w:rPr>
        <w:t xml:space="preserve">, so take into account how close margin is and other factors).</w:t>
      </w:r>
    </w:p>
    <w:p w:rsidR="00000000" w:rsidDel="00000000" w:rsidP="00000000" w:rsidRDefault="00000000" w:rsidRPr="00000000" w14:paraId="000008A6">
      <w:pPr>
        <w:numPr>
          <w:ilvl w:val="0"/>
          <w:numId w:val="28"/>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Indications for PORT to nodes</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8A7">
      <w:pPr>
        <w:numPr>
          <w:ilvl w:val="1"/>
          <w:numId w:val="28"/>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N2 or N3, nodal disease in levels 4 or 5. </w:t>
      </w:r>
    </w:p>
    <w:p w:rsidR="00000000" w:rsidDel="00000000" w:rsidP="00000000" w:rsidRDefault="00000000" w:rsidRPr="00000000" w14:paraId="000008A8">
      <w:pPr>
        <w:numPr>
          <w:ilvl w:val="1"/>
          <w:numId w:val="28"/>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No neck dissection in high-risk pts.</w:t>
      </w:r>
    </w:p>
    <w:p w:rsidR="00000000" w:rsidDel="00000000" w:rsidP="00000000" w:rsidRDefault="00000000" w:rsidRPr="00000000" w14:paraId="000008A9">
      <w:pPr>
        <w:numPr>
          <w:ilvl w:val="1"/>
          <w:numId w:val="28"/>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DOI primary &gt;3-4 mm [</w:t>
      </w:r>
      <w:hyperlink w:anchor="uzxsnrj9sugo">
        <w:r w:rsidDel="00000000" w:rsidR="00000000" w:rsidRPr="00000000">
          <w:rPr>
            <w:rFonts w:ascii="Times New Roman" w:cs="Times New Roman" w:eastAsia="Times New Roman" w:hAnsi="Times New Roman"/>
            <w:sz w:val="20"/>
            <w:szCs w:val="20"/>
            <w:rtl w:val="0"/>
          </w:rPr>
          <w:t xml:space="preserve">Ganly Cancer '12]</w:t>
        </w:r>
      </w:hyperlink>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8AA">
      <w:pPr>
        <w:numPr>
          <w:ilvl w:val="1"/>
          <w:numId w:val="28"/>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If only one + node and no adverse features, NCCN says "Consider RT".</w:t>
      </w:r>
    </w:p>
    <w:p w:rsidR="00000000" w:rsidDel="00000000" w:rsidP="00000000" w:rsidRDefault="00000000" w:rsidRPr="00000000" w14:paraId="000008AB">
      <w:pPr>
        <w:numPr>
          <w:ilvl w:val="0"/>
          <w:numId w:val="28"/>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Adding Chemo to PORT</w:t>
      </w: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8AC">
      <w:pPr>
        <w:numPr>
          <w:ilvl w:val="1"/>
          <w:numId w:val="28"/>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ECE or SM+.</w:t>
      </w:r>
    </w:p>
    <w:p w:rsidR="00000000" w:rsidDel="00000000" w:rsidP="00000000" w:rsidRDefault="00000000" w:rsidRPr="00000000" w14:paraId="000008AD">
      <w:pPr>
        <w:numPr>
          <w:ilvl w:val="1"/>
          <w:numId w:val="28"/>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Consider definitive RT for oral commissure, buccal mucosa or RMT w tonsillar invlmt because </w:t>
      </w:r>
      <w:r w:rsidDel="00000000" w:rsidR="00000000" w:rsidRPr="00000000">
        <w:rPr>
          <w:rtl w:val="0"/>
        </w:rPr>
        <w:t xml:space="preserve">surgery is very</w:t>
      </w:r>
      <w:r w:rsidDel="00000000" w:rsidR="00000000" w:rsidRPr="00000000">
        <w:rPr>
          <w:rFonts w:ascii="Times New Roman" w:cs="Times New Roman" w:eastAsia="Times New Roman" w:hAnsi="Times New Roman"/>
          <w:sz w:val="20"/>
          <w:szCs w:val="20"/>
          <w:rtl w:val="0"/>
        </w:rPr>
        <w:t xml:space="preserve"> morbid.</w:t>
      </w:r>
    </w:p>
    <w:p w:rsidR="00000000" w:rsidDel="00000000" w:rsidP="00000000" w:rsidRDefault="00000000" w:rsidRPr="00000000" w14:paraId="000008AE">
      <w:pPr>
        <w:numPr>
          <w:ilvl w:val="0"/>
          <w:numId w:val="28"/>
        </w:numPr>
        <w:spacing w:line="240" w:lineRule="auto"/>
        <w:ind w:left="720" w:hanging="36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Unresectable or declines surgery</w:t>
      </w:r>
    </w:p>
    <w:p w:rsidR="00000000" w:rsidDel="00000000" w:rsidP="00000000" w:rsidRDefault="00000000" w:rsidRPr="00000000" w14:paraId="000008AF">
      <w:pPr>
        <w:numPr>
          <w:ilvl w:val="1"/>
          <w:numId w:val="28"/>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RT alone for stage I-II, CCRT for stage III/IV.</w:t>
      </w:r>
    </w:p>
    <w:p w:rsidR="00000000" w:rsidDel="00000000" w:rsidP="00000000" w:rsidRDefault="00000000" w:rsidRPr="00000000" w14:paraId="000008B0">
      <w:pPr>
        <w:pStyle w:val="Heading2"/>
        <w:ind w:left="0" w:firstLine="0"/>
        <w:rPr/>
      </w:pPr>
      <w:bookmarkStart w:colFirst="0" w:colLast="0" w:name="_s2xc3usa31ak" w:id="158"/>
      <w:bookmarkEnd w:id="158"/>
      <w:hyperlink w:anchor="_605iyvhl7xeq">
        <w:r w:rsidDel="00000000" w:rsidR="00000000" w:rsidRPr="00000000">
          <w:rPr>
            <w:rtl w:val="0"/>
          </w:rPr>
          <w:t xml:space="preserve">Surgery</w:t>
        </w:r>
      </w:hyperlink>
      <w:r w:rsidDel="00000000" w:rsidR="00000000" w:rsidRPr="00000000">
        <w:rPr>
          <w:rtl w:val="0"/>
        </w:rPr>
      </w:r>
    </w:p>
    <w:p w:rsidR="00000000" w:rsidDel="00000000" w:rsidP="00000000" w:rsidRDefault="00000000" w:rsidRPr="00000000" w14:paraId="000008B1">
      <w:pPr>
        <w:ind w:left="0" w:firstLine="0"/>
        <w:rPr/>
      </w:pPr>
      <w:r w:rsidDel="00000000" w:rsidR="00000000" w:rsidRPr="00000000">
        <w:rPr>
          <w:rtl w:val="0"/>
        </w:rPr>
        <w:t xml:space="preserve">See [</w:t>
      </w:r>
      <w:hyperlink w:anchor="_x4qnxv81ir4d">
        <w:r w:rsidDel="00000000" w:rsidR="00000000" w:rsidRPr="00000000">
          <w:rPr>
            <w:rtl w:val="0"/>
          </w:rPr>
          <w:t xml:space="preserve">Surgery and Dissection</w:t>
        </w:r>
      </w:hyperlink>
      <w:r w:rsidDel="00000000" w:rsidR="00000000" w:rsidRPr="00000000">
        <w:rPr>
          <w:rtl w:val="0"/>
        </w:rPr>
        <w:t xml:space="preserve">] in the General H&amp;N section, and [</w:t>
      </w:r>
      <w:hyperlink r:id="rId549">
        <w:r w:rsidDel="00000000" w:rsidR="00000000" w:rsidRPr="00000000">
          <w:rPr>
            <w:rtl w:val="0"/>
          </w:rPr>
          <w:t xml:space="preserve">Zaorsky</w:t>
        </w:r>
      </w:hyperlink>
      <w:r w:rsidDel="00000000" w:rsidR="00000000" w:rsidRPr="00000000">
        <w:rPr>
          <w:rtl w:val="0"/>
        </w:rPr>
        <w:t xml:space="preserve">] tweet for pictorial representation of some surgeries.</w:t>
      </w:r>
      <w:r w:rsidDel="00000000" w:rsidR="00000000" w:rsidRPr="00000000">
        <w:rPr>
          <w:rtl w:val="0"/>
        </w:rPr>
      </w:r>
    </w:p>
    <w:p w:rsidR="00000000" w:rsidDel="00000000" w:rsidP="00000000" w:rsidRDefault="00000000" w:rsidRPr="00000000" w14:paraId="000008B2">
      <w:pPr>
        <w:numPr>
          <w:ilvl w:val="0"/>
          <w:numId w:val="11"/>
        </w:num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Margins: Goal</w:t>
      </w:r>
      <w:r w:rsidDel="00000000" w:rsidR="00000000" w:rsidRPr="00000000">
        <w:rPr>
          <w:rFonts w:ascii="Times New Roman" w:cs="Times New Roman" w:eastAsia="Times New Roman" w:hAnsi="Times New Roman"/>
          <w:b w:val="1"/>
          <w:sz w:val="20"/>
          <w:szCs w:val="20"/>
          <w:rtl w:val="0"/>
        </w:rPr>
        <w:t xml:space="preserve"> &lt; 5 mm</w:t>
      </w:r>
      <w:r w:rsidDel="00000000" w:rsidR="00000000" w:rsidRPr="00000000">
        <w:rPr>
          <w:rFonts w:ascii="Times New Roman" w:cs="Times New Roman" w:eastAsia="Times New Roman" w:hAnsi="Times New Roman"/>
          <w:sz w:val="20"/>
          <w:szCs w:val="20"/>
          <w:rtl w:val="0"/>
        </w:rPr>
        <w:t xml:space="preserve">, although retrospective data suggests </w:t>
      </w:r>
      <w:r w:rsidDel="00000000" w:rsidR="00000000" w:rsidRPr="00000000">
        <w:rPr>
          <w:rFonts w:ascii="Times New Roman" w:cs="Times New Roman" w:eastAsia="Times New Roman" w:hAnsi="Times New Roman"/>
          <w:b w:val="1"/>
          <w:sz w:val="20"/>
          <w:szCs w:val="20"/>
          <w:rtl w:val="0"/>
        </w:rPr>
        <w:t xml:space="preserve">2.2 mm</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adequate </w:t>
      </w:r>
      <w:r w:rsidDel="00000000" w:rsidR="00000000" w:rsidRPr="00000000">
        <w:rPr>
          <w:rFonts w:ascii="Times New Roman" w:cs="Times New Roman" w:eastAsia="Times New Roman" w:hAnsi="Times New Roman"/>
          <w:sz w:val="20"/>
          <w:szCs w:val="20"/>
          <w:rtl w:val="0"/>
        </w:rPr>
        <w:t xml:space="preserve">[</w:t>
      </w:r>
      <w:hyperlink r:id="rId550">
        <w:r w:rsidDel="00000000" w:rsidR="00000000" w:rsidRPr="00000000">
          <w:rPr>
            <w:rFonts w:ascii="Times New Roman" w:cs="Times New Roman" w:eastAsia="Times New Roman" w:hAnsi="Times New Roman"/>
            <w:sz w:val="20"/>
            <w:szCs w:val="20"/>
            <w:rtl w:val="0"/>
          </w:rPr>
          <w:t xml:space="preserve">Zanoni JAMA HNS '17</w:t>
        </w:r>
      </w:hyperlink>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8B3">
      <w:pPr>
        <w:numPr>
          <w:ilvl w:val="0"/>
          <w:numId w:val="11"/>
        </w:num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Definitive RT recommended for lip commissure or RMT with tonsillar pillar involvement.</w:t>
      </w:r>
    </w:p>
    <w:p w:rsidR="00000000" w:rsidDel="00000000" w:rsidP="00000000" w:rsidRDefault="00000000" w:rsidRPr="00000000" w14:paraId="000008B4">
      <w:pPr>
        <w:numPr>
          <w:ilvl w:val="0"/>
          <w:numId w:val="11"/>
        </w:numPr>
      </w:pPr>
      <w:r w:rsidDel="00000000" w:rsidR="00000000" w:rsidRPr="00000000">
        <w:rPr>
          <w:rtl w:val="0"/>
        </w:rPr>
        <w:t xml:space="preserve">Amit [</w:t>
      </w:r>
      <w:hyperlink r:id="rId551">
        <w:r w:rsidDel="00000000" w:rsidR="00000000" w:rsidRPr="00000000">
          <w:rPr>
            <w:rtl w:val="0"/>
          </w:rPr>
          <w:t xml:space="preserve">H&amp;N '16</w:t>
        </w:r>
      </w:hyperlink>
      <w:r w:rsidDel="00000000" w:rsidR="00000000" w:rsidRPr="00000000">
        <w:rPr>
          <w:rtl w:val="0"/>
        </w:rPr>
        <w:t xml:space="preserve">]: Prospective.</w:t>
      </w:r>
      <w:r w:rsidDel="00000000" w:rsidR="00000000" w:rsidRPr="00000000">
        <w:rPr>
          <w:b w:val="1"/>
          <w:rtl w:val="0"/>
        </w:rPr>
        <w:t xml:space="preserve"> Patient-driven vs. Specimen-driven intraoperative margin assessment</w:t>
      </w:r>
      <w:r w:rsidDel="00000000" w:rsidR="00000000" w:rsidRPr="00000000">
        <w:rPr>
          <w:rtl w:val="0"/>
        </w:rPr>
        <w:t xml:space="preserve">.</w:t>
      </w:r>
    </w:p>
    <w:p w:rsidR="00000000" w:rsidDel="00000000" w:rsidP="00000000" w:rsidRDefault="00000000" w:rsidRPr="00000000" w14:paraId="000008B5">
      <w:pPr>
        <w:ind w:firstLine="720"/>
        <w:rPr/>
      </w:pPr>
      <w:r w:rsidDel="00000000" w:rsidR="00000000" w:rsidRPr="00000000">
        <w:rPr>
          <w:rtl w:val="0"/>
        </w:rPr>
        <w:t xml:space="preserve">Not very reproducible: Pathologist in the OR. Specimen-driven (i.e., frozen) sections are superior.</w:t>
      </w:r>
    </w:p>
    <w:p w:rsidR="00000000" w:rsidDel="00000000" w:rsidP="00000000" w:rsidRDefault="00000000" w:rsidRPr="00000000" w14:paraId="000008B6">
      <w:pPr>
        <w:numPr>
          <w:ilvl w:val="1"/>
          <w:numId w:val="11"/>
        </w:numPr>
        <w:ind w:left="1440" w:hanging="360"/>
      </w:pPr>
      <w:r w:rsidDel="00000000" w:rsidR="00000000" w:rsidRPr="00000000">
        <w:rPr>
          <w:rtl w:val="0"/>
        </w:rPr>
        <w:t xml:space="preserve">71 patients. 2011-2014. Patient-driven is essentially random biopsies. Frozen section specimen analysis. </w:t>
      </w:r>
    </w:p>
    <w:p w:rsidR="00000000" w:rsidDel="00000000" w:rsidP="00000000" w:rsidRDefault="00000000" w:rsidRPr="00000000" w14:paraId="000008B7">
      <w:pPr>
        <w:numPr>
          <w:ilvl w:val="1"/>
          <w:numId w:val="11"/>
        </w:numPr>
        <w:ind w:left="1440" w:hanging="360"/>
      </w:pPr>
      <w:r w:rsidDel="00000000" w:rsidR="00000000" w:rsidRPr="00000000">
        <w:rPr>
          <w:rFonts w:ascii="Cardo" w:cs="Cardo" w:eastAsia="Cardo" w:hAnsi="Cardo"/>
          <w:rtl w:val="0"/>
        </w:rPr>
        <w:t xml:space="preserve">Positive/close SM in 10→ 43%. </w:t>
      </w:r>
    </w:p>
    <w:p w:rsidR="00000000" w:rsidDel="00000000" w:rsidP="00000000" w:rsidRDefault="00000000" w:rsidRPr="00000000" w14:paraId="000008B8">
      <w:pPr>
        <w:numPr>
          <w:ilvl w:val="1"/>
          <w:numId w:val="11"/>
        </w:numPr>
        <w:ind w:left="1440" w:hanging="360"/>
      </w:pPr>
      <w:r w:rsidDel="00000000" w:rsidR="00000000" w:rsidRPr="00000000">
        <w:rPr>
          <w:rFonts w:ascii="Cardo" w:cs="Cardo" w:eastAsia="Cardo" w:hAnsi="Cardo"/>
          <w:rtl w:val="0"/>
        </w:rPr>
        <w:t xml:space="preserve">Wide negative margin rate 55→ 84%. </w:t>
      </w:r>
    </w:p>
    <w:p w:rsidR="00000000" w:rsidDel="00000000" w:rsidP="00000000" w:rsidRDefault="00000000" w:rsidRPr="00000000" w14:paraId="000008B9">
      <w:pPr>
        <w:numPr>
          <w:ilvl w:val="1"/>
          <w:numId w:val="11"/>
        </w:numPr>
        <w:ind w:left="1440" w:hanging="360"/>
      </w:pPr>
      <w:r w:rsidDel="00000000" w:rsidR="00000000" w:rsidRPr="00000000">
        <w:rPr>
          <w:rFonts w:ascii="Cardo" w:cs="Cardo" w:eastAsia="Cardo" w:hAnsi="Cardo"/>
          <w:rtl w:val="0"/>
        </w:rPr>
        <w:t xml:space="preserve">Extension of surgical resection prevented escalation of adjuvant treatment in 10→ 38%. </w:t>
      </w:r>
    </w:p>
    <w:p w:rsidR="00000000" w:rsidDel="00000000" w:rsidP="00000000" w:rsidRDefault="00000000" w:rsidRPr="00000000" w14:paraId="000008BA">
      <w:pPr>
        <w:numPr>
          <w:ilvl w:val="0"/>
          <w:numId w:val="11"/>
        </w:numPr>
      </w:pPr>
      <w:r w:rsidDel="00000000" w:rsidR="00000000" w:rsidRPr="00000000">
        <w:rPr>
          <w:rtl w:val="0"/>
        </w:rPr>
        <w:t xml:space="preserve">Fridman [</w:t>
      </w:r>
      <w:hyperlink r:id="rId552">
        <w:r w:rsidDel="00000000" w:rsidR="00000000" w:rsidRPr="00000000">
          <w:rPr>
            <w:rtl w:val="0"/>
          </w:rPr>
          <w:t xml:space="preserve">Cancer '18</w:t>
        </w:r>
      </w:hyperlink>
      <w:r w:rsidDel="00000000" w:rsidR="00000000" w:rsidRPr="00000000">
        <w:rPr>
          <w:rtl w:val="0"/>
        </w:rPr>
        <w:t xml:space="preserve">]</w:t>
      </w:r>
      <w:r w:rsidDel="00000000" w:rsidR="00000000" w:rsidRPr="00000000">
        <w:rPr>
          <w:rtl w:val="0"/>
        </w:rPr>
        <w:t xml:space="preserve">: Multi-institutional. </w:t>
      </w:r>
      <w:r w:rsidDel="00000000" w:rsidR="00000000" w:rsidRPr="00000000">
        <w:rPr>
          <w:b w:val="1"/>
          <w:rtl w:val="0"/>
        </w:rPr>
        <w:t xml:space="preserve">SM positive vs. SM close</w:t>
      </w:r>
      <w:r w:rsidDel="00000000" w:rsidR="00000000" w:rsidRPr="00000000">
        <w:rPr>
          <w:rtl w:val="0"/>
        </w:rPr>
        <w:t xml:space="preserve"> (&lt; 5 mm) </w:t>
      </w:r>
      <w:r w:rsidDel="00000000" w:rsidR="00000000" w:rsidRPr="00000000">
        <w:rPr>
          <w:b w:val="1"/>
          <w:rtl w:val="0"/>
        </w:rPr>
        <w:t xml:space="preserve">vs. SM clear</w:t>
      </w:r>
      <w:r w:rsidDel="00000000" w:rsidR="00000000" w:rsidRPr="00000000">
        <w:rPr>
          <w:rtl w:val="0"/>
        </w:rPr>
        <w:t xml:space="preserve">.</w:t>
      </w:r>
    </w:p>
    <w:p w:rsidR="00000000" w:rsidDel="00000000" w:rsidP="00000000" w:rsidRDefault="00000000" w:rsidRPr="00000000" w14:paraId="000008BB">
      <w:pPr>
        <w:ind w:firstLine="720"/>
        <w:rPr/>
      </w:pPr>
      <w:r w:rsidDel="00000000" w:rsidR="00000000" w:rsidRPr="00000000">
        <w:rPr>
          <w:rtl w:val="0"/>
        </w:rPr>
        <w:t xml:space="preserve">Issue: frozen sections were not utilized in this study, which are more commonly used today.</w:t>
      </w:r>
    </w:p>
    <w:p w:rsidR="00000000" w:rsidDel="00000000" w:rsidP="00000000" w:rsidRDefault="00000000" w:rsidRPr="00000000" w14:paraId="000008BC">
      <w:pPr>
        <w:numPr>
          <w:ilvl w:val="1"/>
          <w:numId w:val="11"/>
        </w:numPr>
        <w:ind w:left="1440" w:hanging="360"/>
      </w:pPr>
      <w:r w:rsidDel="00000000" w:rsidR="00000000" w:rsidRPr="00000000">
        <w:rPr>
          <w:rtl w:val="0"/>
        </w:rPr>
        <w:t xml:space="preserve">1,257 pts with T1-2N0M0 disease. 1970-2011. SM+ in 3% (n=33), SM close in 16% (n=205).</w:t>
      </w:r>
    </w:p>
    <w:p w:rsidR="00000000" w:rsidDel="00000000" w:rsidP="00000000" w:rsidRDefault="00000000" w:rsidRPr="00000000" w14:paraId="000008BD">
      <w:pPr>
        <w:numPr>
          <w:ilvl w:val="1"/>
          <w:numId w:val="11"/>
        </w:numPr>
        <w:ind w:left="1440" w:hanging="360"/>
      </w:pPr>
      <w:r w:rsidDel="00000000" w:rsidR="00000000" w:rsidRPr="00000000">
        <w:rPr>
          <w:rFonts w:ascii="Cardo" w:cs="Cardo" w:eastAsia="Cardo" w:hAnsi="Cardo"/>
          <w:rtl w:val="0"/>
        </w:rPr>
        <w:t xml:space="preserve">5y OS 63→ 52→ 80%.</w:t>
      </w:r>
    </w:p>
    <w:p w:rsidR="00000000" w:rsidDel="00000000" w:rsidP="00000000" w:rsidRDefault="00000000" w:rsidRPr="00000000" w14:paraId="000008BE">
      <w:pPr>
        <w:numPr>
          <w:ilvl w:val="1"/>
          <w:numId w:val="11"/>
        </w:numPr>
        <w:ind w:left="1440" w:hanging="360"/>
        <w:rPr>
          <w:u w:val="none"/>
        </w:rPr>
      </w:pPr>
      <w:r w:rsidDel="00000000" w:rsidR="00000000" w:rsidRPr="00000000">
        <w:rPr>
          <w:rtl w:val="0"/>
        </w:rPr>
        <w:t xml:space="preserve">On MVA, age, DOI, and margins were independent predictors of outcome.</w:t>
      </w:r>
    </w:p>
    <w:p w:rsidR="00000000" w:rsidDel="00000000" w:rsidP="00000000" w:rsidRDefault="00000000" w:rsidRPr="00000000" w14:paraId="000008BF">
      <w:pPr>
        <w:numPr>
          <w:ilvl w:val="1"/>
          <w:numId w:val="11"/>
        </w:numPr>
        <w:ind w:left="1440" w:hanging="360"/>
        <w:rPr>
          <w:u w:val="none"/>
        </w:rPr>
      </w:pPr>
      <w:r w:rsidDel="00000000" w:rsidR="00000000" w:rsidRPr="00000000">
        <w:rPr>
          <w:rtl w:val="0"/>
        </w:rPr>
        <w:t xml:space="preserve">Adjuvant therapy significantly improved outcomes of patients with close/positive margins.</w:t>
      </w:r>
    </w:p>
    <w:p w:rsidR="00000000" w:rsidDel="00000000" w:rsidP="00000000" w:rsidRDefault="00000000" w:rsidRPr="00000000" w14:paraId="000008C0">
      <w:pPr>
        <w:numPr>
          <w:ilvl w:val="1"/>
          <w:numId w:val="11"/>
        </w:numPr>
        <w:ind w:left="1440" w:hanging="360"/>
      </w:pPr>
      <w:r w:rsidDel="00000000" w:rsidR="00000000" w:rsidRPr="00000000">
        <w:rPr>
          <w:rtl w:val="0"/>
        </w:rPr>
        <w:t xml:space="preserve">SM &lt; 5 mm associated with poor outcomes.</w:t>
      </w:r>
    </w:p>
    <w:p w:rsidR="00000000" w:rsidDel="00000000" w:rsidP="00000000" w:rsidRDefault="00000000" w:rsidRPr="00000000" w14:paraId="000008C1">
      <w:pPr>
        <w:numPr>
          <w:ilvl w:val="0"/>
          <w:numId w:val="11"/>
        </w:numPr>
      </w:pPr>
      <w:r w:rsidDel="00000000" w:rsidR="00000000" w:rsidRPr="00000000">
        <w:rPr>
          <w:rtl w:val="0"/>
        </w:rPr>
        <w:t xml:space="preserve">Karassawa Zanoni [</w:t>
      </w:r>
      <w:hyperlink r:id="rId553">
        <w:r w:rsidDel="00000000" w:rsidR="00000000" w:rsidRPr="00000000">
          <w:rPr>
            <w:rtl w:val="0"/>
          </w:rPr>
          <w:t xml:space="preserve">JAMA HNS ‘17</w:t>
        </w:r>
      </w:hyperlink>
      <w:r w:rsidDel="00000000" w:rsidR="00000000" w:rsidRPr="00000000">
        <w:rPr>
          <w:rtl w:val="0"/>
        </w:rPr>
        <w:t xml:space="preserve">]: Retro. 2.2 mm appears to be the optimal cutoff for LRFS. </w:t>
      </w:r>
    </w:p>
    <w:p w:rsidR="00000000" w:rsidDel="00000000" w:rsidP="00000000" w:rsidRDefault="00000000" w:rsidRPr="00000000" w14:paraId="000008C2">
      <w:pPr>
        <w:numPr>
          <w:ilvl w:val="1"/>
          <w:numId w:val="11"/>
        </w:numPr>
        <w:ind w:left="1440" w:hanging="360"/>
        <w:rPr/>
      </w:pPr>
      <w:r w:rsidDel="00000000" w:rsidR="00000000" w:rsidRPr="00000000">
        <w:rPr>
          <w:rtl w:val="0"/>
        </w:rPr>
        <w:t xml:space="preserve">381 patients. SqCC oral tongue. 2000-2012. </w:t>
      </w:r>
    </w:p>
    <w:p w:rsidR="00000000" w:rsidDel="00000000" w:rsidP="00000000" w:rsidRDefault="00000000" w:rsidRPr="00000000" w14:paraId="000008C3">
      <w:pPr>
        <w:numPr>
          <w:ilvl w:val="0"/>
          <w:numId w:val="11"/>
        </w:numPr>
        <w:rPr/>
      </w:pPr>
      <w:r w:rsidDel="00000000" w:rsidR="00000000" w:rsidRPr="00000000">
        <w:rPr>
          <w:rtl w:val="0"/>
        </w:rPr>
        <w:t xml:space="preserve">University of Iowa [</w:t>
      </w:r>
      <w:hyperlink r:id="rId554">
        <w:r w:rsidDel="00000000" w:rsidR="00000000" w:rsidRPr="00000000">
          <w:rPr>
            <w:rtl w:val="0"/>
          </w:rPr>
          <w:t xml:space="preserve">Tasche JAMA HNS ‘17</w:t>
        </w:r>
      </w:hyperlink>
      <w:r w:rsidDel="00000000" w:rsidR="00000000" w:rsidRPr="00000000">
        <w:rPr>
          <w:rtl w:val="0"/>
        </w:rPr>
        <w:t xml:space="preserve">]. Retro. 1 mm may be adequate</w:t>
      </w:r>
      <w:r w:rsidDel="00000000" w:rsidR="00000000" w:rsidRPr="00000000">
        <w:rPr>
          <w:rtl w:val="0"/>
        </w:rPr>
        <w:t xml:space="preserve">.</w:t>
      </w:r>
    </w:p>
    <w:p w:rsidR="00000000" w:rsidDel="00000000" w:rsidP="00000000" w:rsidRDefault="00000000" w:rsidRPr="00000000" w14:paraId="000008C4">
      <w:pPr>
        <w:numPr>
          <w:ilvl w:val="1"/>
          <w:numId w:val="11"/>
        </w:numPr>
        <w:ind w:left="1440" w:hanging="360"/>
        <w:rPr/>
      </w:pPr>
      <w:r w:rsidDel="00000000" w:rsidR="00000000" w:rsidRPr="00000000">
        <w:rPr>
          <w:rtl w:val="0"/>
        </w:rPr>
        <w:t xml:space="preserve">432 pts. OC SqCC. </w:t>
      </w:r>
    </w:p>
    <w:p w:rsidR="00000000" w:rsidDel="00000000" w:rsidP="00000000" w:rsidRDefault="00000000" w:rsidRPr="00000000" w14:paraId="000008C5">
      <w:pPr>
        <w:numPr>
          <w:ilvl w:val="1"/>
          <w:numId w:val="11"/>
        </w:numPr>
        <w:ind w:left="1440" w:hanging="360"/>
        <w:rPr>
          <w:u w:val="none"/>
        </w:rPr>
      </w:pPr>
      <w:r w:rsidDel="00000000" w:rsidR="00000000" w:rsidRPr="00000000">
        <w:rPr>
          <w:rtl w:val="0"/>
        </w:rPr>
        <w:t xml:space="preserve">There was no appreciable difference between LR rates for different margin distances of 1 mm or greater.</w:t>
      </w:r>
      <w:r w:rsidDel="00000000" w:rsidR="00000000" w:rsidRPr="00000000">
        <w:rPr>
          <w:rtl w:val="0"/>
        </w:rPr>
      </w:r>
    </w:p>
    <w:p w:rsidR="00000000" w:rsidDel="00000000" w:rsidP="00000000" w:rsidRDefault="00000000" w:rsidRPr="00000000" w14:paraId="000008C6">
      <w:pPr>
        <w:numPr>
          <w:ilvl w:val="0"/>
          <w:numId w:val="11"/>
        </w:num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Hard palate</w:t>
      </w:r>
      <w:r w:rsidDel="00000000" w:rsidR="00000000" w:rsidRPr="00000000">
        <w:rPr>
          <w:rFonts w:ascii="Times New Roman" w:cs="Times New Roman" w:eastAsia="Times New Roman" w:hAnsi="Times New Roman"/>
          <w:sz w:val="20"/>
          <w:szCs w:val="20"/>
          <w:rtl w:val="0"/>
        </w:rPr>
        <w:t xml:space="preserve">: Generally speaking, surgery preferred in all cases unless extension to SP or RMT.</w:t>
      </w:r>
    </w:p>
    <w:p w:rsidR="00000000" w:rsidDel="00000000" w:rsidP="00000000" w:rsidRDefault="00000000" w:rsidRPr="00000000" w14:paraId="000008C7">
      <w:pPr>
        <w:numPr>
          <w:ilvl w:val="0"/>
          <w:numId w:val="11"/>
        </w:num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Oral tongue</w:t>
      </w:r>
      <w:r w:rsidDel="00000000" w:rsidR="00000000" w:rsidRPr="00000000">
        <w:rPr>
          <w:rtl w:val="0"/>
        </w:rPr>
      </w:r>
    </w:p>
    <w:p w:rsidR="00000000" w:rsidDel="00000000" w:rsidP="00000000" w:rsidRDefault="00000000" w:rsidRPr="00000000" w14:paraId="000008C8">
      <w:pPr>
        <w:numPr>
          <w:ilvl w:val="1"/>
          <w:numId w:val="11"/>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&lt; 2 cm (T1) lateral oral tongue tumor→ partial glossectomy.</w:t>
      </w:r>
    </w:p>
    <w:p w:rsidR="00000000" w:rsidDel="00000000" w:rsidP="00000000" w:rsidRDefault="00000000" w:rsidRPr="00000000" w14:paraId="000008C9">
      <w:pPr>
        <w:numPr>
          <w:ilvl w:val="1"/>
          <w:numId w:val="11"/>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2-5 cm lateral oral tongue tumor→ hemiglossectomy.</w:t>
      </w:r>
    </w:p>
    <w:p w:rsidR="00000000" w:rsidDel="00000000" w:rsidP="00000000" w:rsidRDefault="00000000" w:rsidRPr="00000000" w14:paraId="000008CA">
      <w:pPr>
        <w:numPr>
          <w:ilvl w:val="1"/>
          <w:numId w:val="11"/>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Midline oral tongue tumor→ total glossectomy.</w:t>
      </w:r>
    </w:p>
    <w:p w:rsidR="00000000" w:rsidDel="00000000" w:rsidP="00000000" w:rsidRDefault="00000000" w:rsidRPr="00000000" w14:paraId="000008CB">
      <w:pPr>
        <w:numPr>
          <w:ilvl w:val="0"/>
          <w:numId w:val="11"/>
        </w:num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Lip</w:t>
      </w:r>
      <w:r w:rsidDel="00000000" w:rsidR="00000000" w:rsidRPr="00000000">
        <w:rPr>
          <w:rtl w:val="0"/>
        </w:rPr>
      </w:r>
    </w:p>
    <w:p w:rsidR="00000000" w:rsidDel="00000000" w:rsidP="00000000" w:rsidRDefault="00000000" w:rsidRPr="00000000" w14:paraId="000008CC">
      <w:pPr>
        <w:numPr>
          <w:ilvl w:val="1"/>
          <w:numId w:val="11"/>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WLE for &lt; 30% lip involvement, T1, and no involvement of oral commissure. </w:t>
      </w:r>
      <w:r w:rsidDel="00000000" w:rsidR="00000000" w:rsidRPr="00000000">
        <w:rPr>
          <w:rtl w:val="0"/>
        </w:rPr>
      </w:r>
    </w:p>
    <w:p w:rsidR="00000000" w:rsidDel="00000000" w:rsidP="00000000" w:rsidRDefault="00000000" w:rsidRPr="00000000" w14:paraId="000008CD">
      <w:pPr>
        <w:numPr>
          <w:ilvl w:val="1"/>
          <w:numId w:val="11"/>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RT for &gt;2 cm, large lesions (&gt;50% of lip), upper lip lesions, or oral commissure.</w:t>
      </w:r>
    </w:p>
    <w:p w:rsidR="00000000" w:rsidDel="00000000" w:rsidP="00000000" w:rsidRDefault="00000000" w:rsidRPr="00000000" w14:paraId="000008CE">
      <w:pPr>
        <w:numPr>
          <w:ilvl w:val="1"/>
          <w:numId w:val="11"/>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If bone invasion, do surgery b/c definitive RT dosing with increased risk of ORN.</w:t>
      </w:r>
    </w:p>
    <w:p w:rsidR="00000000" w:rsidDel="00000000" w:rsidP="00000000" w:rsidRDefault="00000000" w:rsidRPr="00000000" w14:paraId="000008CF">
      <w:pPr>
        <w:numPr>
          <w:ilvl w:val="0"/>
          <w:numId w:val="11"/>
        </w:num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Upfront </w:t>
      </w:r>
      <w:r w:rsidDel="00000000" w:rsidR="00000000" w:rsidRPr="00000000">
        <w:rPr>
          <w:b w:val="1"/>
          <w:rtl w:val="0"/>
        </w:rPr>
        <w:t xml:space="preserve">surgery is preferred</w:t>
      </w:r>
      <w:r w:rsidDel="00000000" w:rsidR="00000000" w:rsidRPr="00000000">
        <w:rPr>
          <w:rFonts w:ascii="Times New Roman" w:cs="Times New Roman" w:eastAsia="Times New Roman" w:hAnsi="Times New Roman"/>
          <w:sz w:val="20"/>
          <w:szCs w:val="20"/>
          <w:rtl w:val="0"/>
        </w:rPr>
        <w:t xml:space="preserve"> due to high rates of complications and salvage w</w:t>
      </w:r>
      <w:r w:rsidDel="00000000" w:rsidR="00000000" w:rsidRPr="00000000">
        <w:rPr>
          <w:rtl w:val="0"/>
        </w:rPr>
        <w:t xml:space="preserve">ith </w:t>
      </w:r>
      <w:r w:rsidDel="00000000" w:rsidR="00000000" w:rsidRPr="00000000">
        <w:rPr>
          <w:rFonts w:ascii="Times New Roman" w:cs="Times New Roman" w:eastAsia="Times New Roman" w:hAnsi="Times New Roman"/>
          <w:sz w:val="20"/>
          <w:szCs w:val="20"/>
          <w:rtl w:val="0"/>
        </w:rPr>
        <w:t xml:space="preserve">upfront RT ± chemo and better functional outcomes versus other H&amp;N subsites.</w:t>
      </w:r>
    </w:p>
    <w:p w:rsidR="00000000" w:rsidDel="00000000" w:rsidP="00000000" w:rsidRDefault="00000000" w:rsidRPr="00000000" w14:paraId="000008D0">
      <w:pPr>
        <w:numPr>
          <w:ilvl w:val="1"/>
          <w:numId w:val="11"/>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Iyer [</w:t>
      </w:r>
      <w:hyperlink r:id="rId555">
        <w:r w:rsidDel="00000000" w:rsidR="00000000" w:rsidRPr="00000000">
          <w:rPr>
            <w:rFonts w:ascii="Times New Roman" w:cs="Times New Roman" w:eastAsia="Times New Roman" w:hAnsi="Times New Roman"/>
            <w:sz w:val="20"/>
            <w:szCs w:val="20"/>
            <w:rtl w:val="0"/>
          </w:rPr>
          <w:t xml:space="preserve">Cancer '15]</w:t>
        </w:r>
      </w:hyperlink>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Primary CCRT</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vs.</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Surgery + PORT </w:t>
      </w:r>
      <w:r w:rsidDel="00000000" w:rsidR="00000000" w:rsidRPr="00000000">
        <w:rPr>
          <w:rtl w:val="0"/>
        </w:rPr>
      </w:r>
    </w:p>
    <w:p w:rsidR="00000000" w:rsidDel="00000000" w:rsidP="00000000" w:rsidRDefault="00000000" w:rsidRPr="00000000" w14:paraId="000008D1">
      <w:pPr>
        <w:numPr>
          <w:ilvl w:val="2"/>
          <w:numId w:val="11"/>
        </w:numPr>
        <w:spacing w:line="240" w:lineRule="auto"/>
        <w:ind w:left="2160" w:hanging="360"/>
        <w:rPr>
          <w:rFonts w:ascii="Times New Roman" w:cs="Times New Roman" w:eastAsia="Times New Roman" w:hAnsi="Times New Roman"/>
          <w:sz w:val="20"/>
          <w:szCs w:val="20"/>
        </w:rPr>
      </w:pPr>
      <w:r w:rsidDel="00000000" w:rsidR="00000000" w:rsidRPr="00000000">
        <w:rPr>
          <w:rtl w:val="0"/>
        </w:rPr>
        <w:t xml:space="preserve">119 pts. III-IV H&amp;N (32 OC).</w:t>
      </w:r>
      <w:r w:rsidDel="00000000" w:rsidR="00000000" w:rsidRPr="00000000">
        <w:rPr>
          <w:b w:val="1"/>
          <w:rtl w:val="0"/>
        </w:rPr>
        <w:t xml:space="preserve"> </w:t>
      </w:r>
    </w:p>
    <w:p w:rsidR="00000000" w:rsidDel="00000000" w:rsidP="00000000" w:rsidRDefault="00000000" w:rsidRPr="00000000" w14:paraId="000008D2">
      <w:pPr>
        <w:numPr>
          <w:ilvl w:val="2"/>
          <w:numId w:val="11"/>
        </w:numPr>
        <w:spacing w:line="240" w:lineRule="auto"/>
        <w:ind w:left="2160" w:hanging="360"/>
        <w:rPr>
          <w:rFonts w:ascii="Times New Roman" w:cs="Times New Roman" w:eastAsia="Times New Roman" w:hAnsi="Times New Roman"/>
          <w:sz w:val="20"/>
          <w:szCs w:val="20"/>
        </w:rPr>
      </w:pPr>
      <w:r w:rsidDel="00000000" w:rsidR="00000000" w:rsidRPr="00000000">
        <w:rPr>
          <w:rtl w:val="0"/>
        </w:rPr>
        <w:t xml:space="preserve">Equivalent </w:t>
      </w:r>
      <w:r w:rsidDel="00000000" w:rsidR="00000000" w:rsidRPr="00000000">
        <w:rPr>
          <w:rFonts w:ascii="Times New Roman" w:cs="Times New Roman" w:eastAsia="Times New Roman" w:hAnsi="Times New Roman"/>
          <w:sz w:val="20"/>
          <w:szCs w:val="20"/>
          <w:rtl w:val="0"/>
        </w:rPr>
        <w:t xml:space="preserve">OS. </w:t>
      </w:r>
    </w:p>
    <w:p w:rsidR="00000000" w:rsidDel="00000000" w:rsidP="00000000" w:rsidRDefault="00000000" w:rsidRPr="00000000" w14:paraId="000008D3">
      <w:pPr>
        <w:numPr>
          <w:ilvl w:val="2"/>
          <w:numId w:val="11"/>
        </w:numPr>
        <w:spacing w:line="240" w:lineRule="auto"/>
        <w:ind w:left="2160" w:hanging="360"/>
        <w:rPr>
          <w:rFonts w:ascii="Times New Roman" w:cs="Times New Roman" w:eastAsia="Times New Roman" w:hAnsi="Times New Roman"/>
          <w:sz w:val="20"/>
          <w:szCs w:val="20"/>
        </w:rPr>
      </w:pPr>
      <w:r w:rsidDel="00000000" w:rsidR="00000000" w:rsidRPr="00000000">
        <w:rPr>
          <w:rtl w:val="0"/>
        </w:rPr>
        <w:t xml:space="preserve">In the subset</w:t>
      </w:r>
      <w:r w:rsidDel="00000000" w:rsidR="00000000" w:rsidRPr="00000000">
        <w:rPr>
          <w:rFonts w:ascii="Cardo" w:cs="Cardo" w:eastAsia="Cardo" w:hAnsi="Cardo"/>
          <w:sz w:val="20"/>
          <w:szCs w:val="20"/>
          <w:rtl w:val="0"/>
        </w:rPr>
        <w:t xml:space="preserve"> of OC primaries, 5y DSS 12→ 68%, 5y DRFS 50→ 92%.</w:t>
      </w:r>
    </w:p>
    <w:p w:rsidR="00000000" w:rsidDel="00000000" w:rsidP="00000000" w:rsidRDefault="00000000" w:rsidRPr="00000000" w14:paraId="000008D4">
      <w:pPr>
        <w:numPr>
          <w:ilvl w:val="0"/>
          <w:numId w:val="11"/>
        </w:num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Harvest of lymph nodes</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8D5">
      <w:pPr>
        <w:numPr>
          <w:ilvl w:val="1"/>
          <w:numId w:val="11"/>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For cN+, harvest I-V. N2c+ get bilateral neck dissection. </w:t>
      </w:r>
      <w:r w:rsidDel="00000000" w:rsidR="00000000" w:rsidRPr="00000000">
        <w:rPr>
          <w:rFonts w:ascii="Times New Roman" w:cs="Times New Roman" w:eastAsia="Times New Roman" w:hAnsi="Times New Roman"/>
          <w:i w:val="1"/>
          <w:sz w:val="20"/>
          <w:szCs w:val="20"/>
          <w:rtl w:val="0"/>
        </w:rPr>
        <w:t xml:space="preserve">Bilateral or bulky lymph nodes.</w:t>
      </w:r>
      <w:r w:rsidDel="00000000" w:rsidR="00000000" w:rsidRPr="00000000">
        <w:rPr>
          <w:rtl w:val="0"/>
        </w:rPr>
      </w:r>
    </w:p>
    <w:p w:rsidR="00000000" w:rsidDel="00000000" w:rsidP="00000000" w:rsidRDefault="00000000" w:rsidRPr="00000000" w14:paraId="000008D6">
      <w:pPr>
        <w:numPr>
          <w:ilvl w:val="1"/>
          <w:numId w:val="11"/>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For cN0, harvest I-III with consideration of level IV for the medial oral tongue.</w:t>
      </w:r>
    </w:p>
    <w:p w:rsidR="00000000" w:rsidDel="00000000" w:rsidP="00000000" w:rsidRDefault="00000000" w:rsidRPr="00000000" w14:paraId="000008D7">
      <w:pPr>
        <w:numPr>
          <w:ilvl w:val="2"/>
          <w:numId w:val="11"/>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Lower alveolar ridge, FOM, buccal and RMT should have level I-III </w:t>
      </w:r>
      <w:r w:rsidDel="00000000" w:rsidR="00000000" w:rsidRPr="00000000">
        <w:rPr>
          <w:rFonts w:ascii="Times New Roman" w:cs="Times New Roman" w:eastAsia="Times New Roman" w:hAnsi="Times New Roman"/>
          <w:sz w:val="20"/>
          <w:szCs w:val="20"/>
          <w:rtl w:val="0"/>
        </w:rPr>
        <w:t xml:space="preserve">LND</w:t>
      </w:r>
      <w:r w:rsidDel="00000000" w:rsidR="00000000" w:rsidRPr="00000000">
        <w:rPr>
          <w:rFonts w:ascii="Times New Roman" w:cs="Times New Roman" w:eastAsia="Times New Roman" w:hAnsi="Times New Roman"/>
          <w:sz w:val="20"/>
          <w:szCs w:val="20"/>
          <w:rtl w:val="0"/>
        </w:rPr>
        <w:t xml:space="preserve"> as commonly occult.</w:t>
      </w:r>
    </w:p>
    <w:p w:rsidR="00000000" w:rsidDel="00000000" w:rsidP="00000000" w:rsidRDefault="00000000" w:rsidRPr="00000000" w14:paraId="000008D8">
      <w:pPr>
        <w:numPr>
          <w:ilvl w:val="2"/>
          <w:numId w:val="11"/>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Upper alveolar ridge, T1 lip, and hard palate may consider the omission of LND.</w:t>
      </w:r>
    </w:p>
    <w:p w:rsidR="00000000" w:rsidDel="00000000" w:rsidP="00000000" w:rsidRDefault="00000000" w:rsidRPr="00000000" w14:paraId="000008D9">
      <w:pPr>
        <w:numPr>
          <w:ilvl w:val="1"/>
          <w:numId w:val="11"/>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Oral cavity cN0: Elective neck dissection if thickness &gt; 2mm, G3, +LVSI, or recurrence.</w:t>
      </w:r>
    </w:p>
    <w:p w:rsidR="00000000" w:rsidDel="00000000" w:rsidP="00000000" w:rsidRDefault="00000000" w:rsidRPr="00000000" w14:paraId="000008DA">
      <w:pPr>
        <w:numPr>
          <w:ilvl w:val="2"/>
          <w:numId w:val="11"/>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Thickness &lt; 1 mm</w:t>
      </w:r>
      <w:r w:rsidDel="00000000" w:rsidR="00000000" w:rsidRPr="00000000">
        <w:rPr>
          <w:rFonts w:ascii="Cardo" w:cs="Cardo" w:eastAsia="Cardo" w:hAnsi="Cardo"/>
          <w:sz w:val="20"/>
          <w:szCs w:val="20"/>
          <w:rtl w:val="0"/>
        </w:rPr>
        <w:t xml:space="preserve">: &lt; 15% LN spread→ </w:t>
      </w:r>
      <w:r w:rsidDel="00000000" w:rsidR="00000000" w:rsidRPr="00000000">
        <w:rPr>
          <w:rFonts w:ascii="Times New Roman" w:cs="Times New Roman" w:eastAsia="Times New Roman" w:hAnsi="Times New Roman"/>
          <w:b w:val="1"/>
          <w:sz w:val="20"/>
          <w:szCs w:val="20"/>
          <w:rtl w:val="0"/>
        </w:rPr>
        <w:t xml:space="preserve">no dissection</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8DB">
      <w:pPr>
        <w:numPr>
          <w:ilvl w:val="2"/>
          <w:numId w:val="11"/>
        </w:numPr>
        <w:spacing w:line="240" w:lineRule="auto"/>
        <w:ind w:left="216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Thickness 2-3 mm→ dissection.</w:t>
      </w:r>
    </w:p>
    <w:p w:rsidR="00000000" w:rsidDel="00000000" w:rsidP="00000000" w:rsidRDefault="00000000" w:rsidRPr="00000000" w14:paraId="000008DC">
      <w:pPr>
        <w:numPr>
          <w:ilvl w:val="1"/>
          <w:numId w:val="11"/>
        </w:numPr>
        <w:ind w:left="1440" w:hanging="360"/>
      </w:pPr>
      <w:r w:rsidDel="00000000" w:rsidR="00000000" w:rsidRPr="00000000">
        <w:rPr>
          <w:b w:val="1"/>
          <w:rtl w:val="0"/>
        </w:rPr>
        <w:t xml:space="preserve">SEND Study</w:t>
      </w:r>
      <w:r w:rsidDel="00000000" w:rsidR="00000000" w:rsidRPr="00000000">
        <w:rPr>
          <w:rtl w:val="0"/>
        </w:rPr>
        <w:t xml:space="preserve"> [</w:t>
      </w:r>
      <w:hyperlink r:id="rId556">
        <w:r w:rsidDel="00000000" w:rsidR="00000000" w:rsidRPr="00000000">
          <w:rPr>
            <w:rtl w:val="0"/>
          </w:rPr>
          <w:t xml:space="preserve">Hutchison BJC '19</w:t>
        </w:r>
      </w:hyperlink>
      <w:r w:rsidDel="00000000" w:rsidR="00000000" w:rsidRPr="00000000">
        <w:rPr>
          <w:rtl w:val="0"/>
        </w:rPr>
        <w:t xml:space="preserve">]:</w:t>
      </w:r>
      <w:r w:rsidDel="00000000" w:rsidR="00000000" w:rsidRPr="00000000">
        <w:rPr>
          <w:b w:val="1"/>
          <w:rtl w:val="0"/>
        </w:rPr>
        <w:t xml:space="preserve"> T1-2N0 OC ± END</w:t>
      </w:r>
      <w:r w:rsidDel="00000000" w:rsidR="00000000" w:rsidRPr="00000000">
        <w:rPr>
          <w:rtl w:val="0"/>
        </w:rPr>
        <w:t xml:space="preserve">.</w:t>
      </w:r>
    </w:p>
    <w:p w:rsidR="00000000" w:rsidDel="00000000" w:rsidP="00000000" w:rsidRDefault="00000000" w:rsidRPr="00000000" w14:paraId="000008DD">
      <w:pPr>
        <w:ind w:left="1440" w:firstLine="0"/>
        <w:rPr/>
      </w:pPr>
      <w:r w:rsidDel="00000000" w:rsidR="00000000" w:rsidRPr="00000000">
        <w:rPr>
          <w:rtl w:val="0"/>
        </w:rPr>
        <w:t xml:space="preserve">Guidelines are unclear over whether patients with T1-2N0 OC without overt neck disease benefit from upfront END.</w:t>
      </w:r>
    </w:p>
    <w:p w:rsidR="00000000" w:rsidDel="00000000" w:rsidP="00000000" w:rsidRDefault="00000000" w:rsidRPr="00000000" w14:paraId="000008DE">
      <w:pPr>
        <w:ind w:left="1440" w:firstLine="0"/>
        <w:rPr/>
      </w:pPr>
      <w:r w:rsidDel="00000000" w:rsidR="00000000" w:rsidRPr="00000000">
        <w:rPr>
          <w:rFonts w:ascii="Gungsuh" w:cs="Gungsuh" w:eastAsia="Gungsuh" w:hAnsi="Gungsuh"/>
          <w:rtl w:val="0"/>
        </w:rPr>
        <w:t xml:space="preserve">There appears to be no benefit for END with tumors ≤ 3 cm.</w:t>
      </w:r>
    </w:p>
    <w:p w:rsidR="00000000" w:rsidDel="00000000" w:rsidP="00000000" w:rsidRDefault="00000000" w:rsidRPr="00000000" w14:paraId="000008DF">
      <w:pPr>
        <w:numPr>
          <w:ilvl w:val="2"/>
          <w:numId w:val="11"/>
        </w:numPr>
        <w:ind w:left="2160" w:hanging="360"/>
      </w:pPr>
      <w:r w:rsidDel="00000000" w:rsidR="00000000" w:rsidRPr="00000000">
        <w:rPr>
          <w:rtl w:val="0"/>
        </w:rPr>
        <w:t xml:space="preserve">250 randomized pts, 346 observational cohort from 27 hospitals.</w:t>
      </w:r>
    </w:p>
    <w:p w:rsidR="00000000" w:rsidDel="00000000" w:rsidP="00000000" w:rsidRDefault="00000000" w:rsidRPr="00000000" w14:paraId="000008E0">
      <w:pPr>
        <w:numPr>
          <w:ilvl w:val="2"/>
          <w:numId w:val="11"/>
        </w:numPr>
        <w:ind w:left="2160" w:hanging="360"/>
      </w:pPr>
      <w:r w:rsidDel="00000000" w:rsidR="00000000" w:rsidRPr="00000000">
        <w:rPr>
          <w:rFonts w:ascii="Cardo" w:cs="Cardo" w:eastAsia="Cardo" w:hAnsi="Cardo"/>
          <w:rtl w:val="0"/>
        </w:rPr>
        <w:t xml:space="preserve">Overt neck disease for T1 / T2 of 19→ 35%. This is very similar to Lindberg above.</w:t>
      </w:r>
    </w:p>
    <w:p w:rsidR="00000000" w:rsidDel="00000000" w:rsidP="00000000" w:rsidRDefault="00000000" w:rsidRPr="00000000" w14:paraId="000008E1">
      <w:pPr>
        <w:numPr>
          <w:ilvl w:val="2"/>
          <w:numId w:val="11"/>
        </w:numPr>
        <w:ind w:left="2160" w:hanging="360"/>
      </w:pPr>
      <w:r w:rsidDel="00000000" w:rsidR="00000000" w:rsidRPr="00000000">
        <w:rPr>
          <w:rFonts w:ascii="Gungsuh" w:cs="Gungsuh" w:eastAsia="Gungsuh" w:hAnsi="Gungsuh"/>
          <w:rtl w:val="0"/>
        </w:rPr>
        <w:t xml:space="preserve">There is not a DFS benefit for END for tumors with ≤ 3 mm DOI (Supplemental Fig. 3).</w:t>
      </w:r>
    </w:p>
    <w:p w:rsidR="00000000" w:rsidDel="00000000" w:rsidP="00000000" w:rsidRDefault="00000000" w:rsidRPr="00000000" w14:paraId="000008E2">
      <w:pPr>
        <w:numPr>
          <w:ilvl w:val="2"/>
          <w:numId w:val="11"/>
        </w:numPr>
        <w:ind w:left="2160" w:hanging="360"/>
      </w:pPr>
      <w:r w:rsidDel="00000000" w:rsidR="00000000" w:rsidRPr="00000000">
        <w:rPr>
          <w:rtl w:val="0"/>
        </w:rPr>
        <w:t xml:space="preserve">END experienced more facial/neck nerve damage although QoL was largely unaffected.</w:t>
      </w:r>
      <w:r w:rsidDel="00000000" w:rsidR="00000000" w:rsidRPr="00000000">
        <w:rPr>
          <w:rtl w:val="0"/>
        </w:rPr>
      </w:r>
    </w:p>
    <w:p w:rsidR="00000000" w:rsidDel="00000000" w:rsidP="00000000" w:rsidRDefault="00000000" w:rsidRPr="00000000" w14:paraId="000008E3">
      <w:pPr>
        <w:numPr>
          <w:ilvl w:val="0"/>
          <w:numId w:val="11"/>
        </w:num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Elective neck dissection</w:t>
      </w:r>
      <w:r w:rsidDel="00000000" w:rsidR="00000000" w:rsidRPr="00000000">
        <w:rPr>
          <w:rFonts w:ascii="Times New Roman" w:cs="Times New Roman" w:eastAsia="Times New Roman" w:hAnsi="Times New Roman"/>
          <w:sz w:val="20"/>
          <w:szCs w:val="20"/>
          <w:rtl w:val="0"/>
        </w:rPr>
        <w:t xml:space="preserve">: Thickness &gt; 2 mm, G3, +LVSI, lower alveolar ridge/FOM/RMT, or recurrence.</w:t>
      </w:r>
      <w:r w:rsidDel="00000000" w:rsidR="00000000" w:rsidRPr="00000000">
        <w:rPr>
          <w:rtl w:val="0"/>
        </w:rPr>
      </w:r>
    </w:p>
    <w:bookmarkStart w:colFirst="0" w:colLast="0" w:name="buo6fwrsqbnn" w:id="159"/>
    <w:bookmarkEnd w:id="159"/>
    <w:p w:rsidR="00000000" w:rsidDel="00000000" w:rsidP="00000000" w:rsidRDefault="00000000" w:rsidRPr="00000000" w14:paraId="000008E4">
      <w:pPr>
        <w:numPr>
          <w:ilvl w:val="1"/>
          <w:numId w:val="11"/>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Tata Memorial </w:t>
      </w:r>
      <w:r w:rsidDel="00000000" w:rsidR="00000000" w:rsidRPr="00000000">
        <w:rPr>
          <w:rFonts w:ascii="Times New Roman" w:cs="Times New Roman" w:eastAsia="Times New Roman" w:hAnsi="Times New Roman"/>
          <w:sz w:val="20"/>
          <w:szCs w:val="20"/>
          <w:rtl w:val="0"/>
        </w:rPr>
        <w:t xml:space="preserve">[</w:t>
      </w:r>
      <w:hyperlink r:id="rId557">
        <w:r w:rsidDel="00000000" w:rsidR="00000000" w:rsidRPr="00000000">
          <w:rPr>
            <w:rFonts w:ascii="Times New Roman" w:cs="Times New Roman" w:eastAsia="Times New Roman" w:hAnsi="Times New Roman"/>
            <w:sz w:val="20"/>
            <w:szCs w:val="20"/>
            <w:rtl w:val="0"/>
          </w:rPr>
          <w:t xml:space="preserve">D'Cruz NEJM '15]</w:t>
        </w:r>
      </w:hyperlink>
      <w:r w:rsidDel="00000000" w:rsidR="00000000" w:rsidRPr="00000000">
        <w:rPr>
          <w:rFonts w:ascii="Times New Roman" w:cs="Times New Roman" w:eastAsia="Times New Roman" w:hAnsi="Times New Roman"/>
          <w:sz w:val="20"/>
          <w:szCs w:val="20"/>
          <w:rtl w:val="0"/>
        </w:rPr>
        <w:t xml:space="preserve">:</w:t>
      </w:r>
      <w:r w:rsidDel="00000000" w:rsidR="00000000" w:rsidRPr="00000000">
        <w:rPr>
          <w:rFonts w:ascii="Times New Roman" w:cs="Times New Roman" w:eastAsia="Times New Roman" w:hAnsi="Times New Roman"/>
          <w:b w:val="1"/>
          <w:sz w:val="20"/>
          <w:szCs w:val="20"/>
          <w:rtl w:val="0"/>
        </w:rPr>
        <w:t xml:space="preserve"> cN</w:t>
      </w:r>
      <w:r w:rsidDel="00000000" w:rsidR="00000000" w:rsidRPr="00000000">
        <w:rPr>
          <w:rFonts w:ascii="Cardo" w:cs="Cardo" w:eastAsia="Cardo" w:hAnsi="Cardo"/>
          <w:b w:val="1"/>
          <w:rtl w:val="0"/>
        </w:rPr>
        <w:t xml:space="preserve">0→ </w:t>
      </w:r>
      <w:r w:rsidDel="00000000" w:rsidR="00000000" w:rsidRPr="00000000">
        <w:rPr>
          <w:rFonts w:ascii="Times New Roman" w:cs="Times New Roman" w:eastAsia="Times New Roman" w:hAnsi="Times New Roman"/>
          <w:b w:val="1"/>
          <w:sz w:val="20"/>
          <w:szCs w:val="20"/>
          <w:rtl w:val="0"/>
        </w:rPr>
        <w:t xml:space="preserve">Therapeutic vs. Elective ipsilateral LND</w:t>
      </w:r>
      <w:r w:rsidDel="00000000" w:rsidR="00000000" w:rsidRPr="00000000">
        <w:rPr>
          <w:rFonts w:ascii="Times New Roman" w:cs="Times New Roman" w:eastAsia="Times New Roman" w:hAnsi="Times New Roman"/>
          <w:sz w:val="20"/>
          <w:szCs w:val="20"/>
          <w:rtl w:val="0"/>
        </w:rPr>
        <w:t xml:space="preserve">. </w:t>
        <w:br w:type="textWrapping"/>
      </w:r>
      <w:r w:rsidDel="00000000" w:rsidR="00000000" w:rsidRPr="00000000">
        <w:rPr>
          <w:rFonts w:ascii="Times New Roman" w:cs="Times New Roman" w:eastAsia="Times New Roman" w:hAnsi="Times New Roman"/>
          <w:sz w:val="20"/>
          <w:szCs w:val="20"/>
          <w:rtl w:val="0"/>
        </w:rPr>
        <w:t xml:space="preserve">Offer up-front </w:t>
      </w:r>
      <w:r w:rsidDel="00000000" w:rsidR="00000000" w:rsidRPr="00000000">
        <w:rPr>
          <w:rtl w:val="0"/>
        </w:rPr>
        <w:t xml:space="preserve">elective iLND</w:t>
      </w:r>
      <w:r w:rsidDel="00000000" w:rsidR="00000000" w:rsidRPr="00000000">
        <w:rPr>
          <w:rFonts w:ascii="Times New Roman" w:cs="Times New Roman" w:eastAsia="Times New Roman" w:hAnsi="Times New Roman"/>
          <w:sz w:val="20"/>
          <w:szCs w:val="20"/>
          <w:rtl w:val="0"/>
        </w:rPr>
        <w:t xml:space="preserve"> for DOI &gt; 3 mm as pN</w:t>
      </w:r>
      <w:r w:rsidDel="00000000" w:rsidR="00000000" w:rsidRPr="00000000">
        <w:rPr>
          <w:rtl w:val="0"/>
        </w:rPr>
        <w:t xml:space="preserve">+ approaches 20%. </w:t>
      </w:r>
    </w:p>
    <w:p w:rsidR="00000000" w:rsidDel="00000000" w:rsidP="00000000" w:rsidRDefault="00000000" w:rsidRPr="00000000" w14:paraId="000008E5">
      <w:pPr>
        <w:spacing w:line="240" w:lineRule="auto"/>
        <w:ind w:left="1440" w:firstLine="0"/>
        <w:rPr/>
      </w:pPr>
      <w:r w:rsidDel="00000000" w:rsidR="00000000" w:rsidRPr="00000000">
        <w:rPr>
          <w:rtl w:val="0"/>
        </w:rPr>
        <w:t xml:space="preserve">Around 50% of patients with cervical LN relapse will die from disease progression, highlighting the difficulty in successful salvage.</w:t>
      </w:r>
    </w:p>
    <w:p w:rsidR="00000000" w:rsidDel="00000000" w:rsidP="00000000" w:rsidRDefault="00000000" w:rsidRPr="00000000" w14:paraId="000008E6">
      <w:pPr>
        <w:numPr>
          <w:ilvl w:val="2"/>
          <w:numId w:val="11"/>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500 pts. T1-2N0 lateralized OC. Therapeutic only dissects when </w:t>
      </w:r>
      <w:r w:rsidDel="00000000" w:rsidR="00000000" w:rsidRPr="00000000">
        <w:rPr>
          <w:rtl w:val="0"/>
        </w:rPr>
        <w:t xml:space="preserve">nodal disease develops.</w:t>
      </w:r>
    </w:p>
    <w:p w:rsidR="00000000" w:rsidDel="00000000" w:rsidP="00000000" w:rsidRDefault="00000000" w:rsidRPr="00000000" w14:paraId="000008E7">
      <w:pPr>
        <w:numPr>
          <w:ilvl w:val="3"/>
          <w:numId w:val="11"/>
        </w:numPr>
        <w:spacing w:line="240" w:lineRule="auto"/>
        <w:ind w:left="2880" w:hanging="360"/>
        <w:rPr>
          <w:rFonts w:ascii="Times New Roman" w:cs="Times New Roman" w:eastAsia="Times New Roman" w:hAnsi="Times New Roman"/>
          <w:sz w:val="20"/>
          <w:szCs w:val="20"/>
        </w:rPr>
      </w:pPr>
      <w:r w:rsidDel="00000000" w:rsidR="00000000" w:rsidRPr="00000000">
        <w:rPr>
          <w:rtl w:val="0"/>
        </w:rPr>
        <w:t xml:space="preserve">PO</w:t>
      </w:r>
      <w:r w:rsidDel="00000000" w:rsidR="00000000" w:rsidRPr="00000000">
        <w:rPr>
          <w:rFonts w:ascii="Gungsuh" w:cs="Gungsuh" w:eastAsia="Gungsuh" w:hAnsi="Gungsuh"/>
          <w:sz w:val="20"/>
          <w:szCs w:val="20"/>
          <w:rtl w:val="0"/>
        </w:rPr>
        <w:t xml:space="preserve">RT indications: pN+, primary DOI ≥ 10mm, SM+.</w:t>
      </w:r>
    </w:p>
    <w:p w:rsidR="00000000" w:rsidDel="00000000" w:rsidP="00000000" w:rsidRDefault="00000000" w:rsidRPr="00000000" w14:paraId="000008E8">
      <w:pPr>
        <w:numPr>
          <w:ilvl w:val="2"/>
          <w:numId w:val="11"/>
        </w:numPr>
        <w:spacing w:line="240" w:lineRule="auto"/>
        <w:ind w:left="216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3y OS 68→ 80%. </w:t>
      </w:r>
      <w:r w:rsidDel="00000000" w:rsidR="00000000" w:rsidRPr="00000000">
        <w:rPr>
          <w:rFonts w:ascii="Cardo" w:cs="Cardo" w:eastAsia="Cardo" w:hAnsi="Cardo"/>
          <w:rtl w:val="0"/>
        </w:rPr>
        <w:t xml:space="preserve">3y DFS 46→ 70%, Nodal recurrence 74→ 31%, LR 28→ 5%. </w:t>
      </w:r>
    </w:p>
    <w:p w:rsidR="00000000" w:rsidDel="00000000" w:rsidP="00000000" w:rsidRDefault="00000000" w:rsidRPr="00000000" w14:paraId="000008E9">
      <w:pPr>
        <w:numPr>
          <w:ilvl w:val="3"/>
          <w:numId w:val="11"/>
        </w:numPr>
        <w:ind w:left="2880" w:hanging="360"/>
      </w:pPr>
      <w:r w:rsidDel="00000000" w:rsidR="00000000" w:rsidRPr="00000000">
        <w:rPr>
          <w:rtl w:val="0"/>
        </w:rPr>
        <w:t xml:space="preserve">TND arm mostly cervical LN relapse, with around 50% dying of disease progression.</w:t>
      </w:r>
    </w:p>
    <w:p w:rsidR="00000000" w:rsidDel="00000000" w:rsidP="00000000" w:rsidRDefault="00000000" w:rsidRPr="00000000" w14:paraId="000008EA">
      <w:pPr>
        <w:numPr>
          <w:ilvl w:val="2"/>
          <w:numId w:val="11"/>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pN+ </w:t>
      </w:r>
      <w:r w:rsidDel="00000000" w:rsidR="00000000" w:rsidRPr="00000000">
        <w:rPr>
          <w:rtl w:val="0"/>
        </w:rPr>
        <w:t xml:space="preserve">in </w:t>
      </w:r>
      <w:r w:rsidDel="00000000" w:rsidR="00000000" w:rsidRPr="00000000">
        <w:rPr>
          <w:rFonts w:ascii="Times New Roman" w:cs="Times New Roman" w:eastAsia="Times New Roman" w:hAnsi="Times New Roman"/>
          <w:sz w:val="20"/>
          <w:szCs w:val="20"/>
          <w:rtl w:val="0"/>
        </w:rPr>
        <w:t xml:space="preserve">30% of END arm, correlating to </w:t>
      </w:r>
      <w:r w:rsidDel="00000000" w:rsidR="00000000" w:rsidRPr="00000000">
        <w:rPr>
          <w:b w:val="1"/>
          <w:sz w:val="20"/>
          <w:szCs w:val="20"/>
          <w:rtl w:val="0"/>
        </w:rPr>
        <w:t xml:space="preserve">DOI 3 / 4 mm with </w:t>
      </w:r>
      <w:r w:rsidDel="00000000" w:rsidR="00000000" w:rsidRPr="00000000">
        <w:rPr>
          <w:b w:val="1"/>
          <w:rtl w:val="0"/>
        </w:rPr>
        <w:t xml:space="preserve">pN+ </w:t>
      </w:r>
      <w:r w:rsidDel="00000000" w:rsidR="00000000" w:rsidRPr="00000000">
        <w:rPr>
          <w:b w:val="1"/>
          <w:sz w:val="20"/>
          <w:szCs w:val="20"/>
          <w:rtl w:val="0"/>
        </w:rPr>
        <w:t xml:space="preserve">of </w:t>
      </w:r>
      <w:r w:rsidDel="00000000" w:rsidR="00000000" w:rsidRPr="00000000">
        <w:rPr>
          <w:b w:val="1"/>
          <w:rtl w:val="0"/>
        </w:rPr>
        <w:t xml:space="preserve">6</w:t>
      </w:r>
      <w:r w:rsidDel="00000000" w:rsidR="00000000" w:rsidRPr="00000000">
        <w:rPr>
          <w:rFonts w:ascii="Cardo" w:cs="Cardo" w:eastAsia="Cardo" w:hAnsi="Cardo"/>
          <w:b w:val="1"/>
          <w:sz w:val="20"/>
          <w:szCs w:val="20"/>
          <w:rtl w:val="0"/>
        </w:rPr>
        <w:t xml:space="preserve">→</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1</w:t>
      </w:r>
      <w:r w:rsidDel="00000000" w:rsidR="00000000" w:rsidRPr="00000000">
        <w:rPr>
          <w:b w:val="1"/>
          <w:rtl w:val="0"/>
        </w:rPr>
        <w:t xml:space="preserve">7</w:t>
      </w:r>
      <w:r w:rsidDel="00000000" w:rsidR="00000000" w:rsidRPr="00000000">
        <w:rPr>
          <w:rFonts w:ascii="Times New Roman" w:cs="Times New Roman" w:eastAsia="Times New Roman" w:hAnsi="Times New Roman"/>
          <w:b w:val="1"/>
          <w:sz w:val="20"/>
          <w:szCs w:val="20"/>
          <w:rtl w:val="0"/>
        </w:rPr>
        <w:t xml:space="preserve">%</w:t>
      </w: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8EB">
      <w:pPr>
        <w:numPr>
          <w:ilvl w:val="3"/>
          <w:numId w:val="11"/>
        </w:numPr>
        <w:spacing w:line="240" w:lineRule="auto"/>
        <w:ind w:left="2880" w:hanging="360"/>
        <w:rPr>
          <w:rFonts w:ascii="Times New Roman" w:cs="Times New Roman" w:eastAsia="Times New Roman" w:hAnsi="Times New Roman"/>
          <w:sz w:val="20"/>
          <w:szCs w:val="20"/>
        </w:rPr>
      </w:pPr>
      <w:r w:rsidDel="00000000" w:rsidR="00000000" w:rsidRPr="00000000">
        <w:rPr>
          <w:rtl w:val="0"/>
        </w:rPr>
        <w:t xml:space="preserve">There may</w:t>
      </w:r>
      <w:r w:rsidDel="00000000" w:rsidR="00000000" w:rsidRPr="00000000">
        <w:rPr>
          <w:rFonts w:ascii="Times New Roman" w:cs="Times New Roman" w:eastAsia="Times New Roman" w:hAnsi="Times New Roman"/>
          <w:sz w:val="20"/>
          <w:szCs w:val="20"/>
          <w:rtl w:val="0"/>
        </w:rPr>
        <w:t xml:space="preserve"> not be a benefit for END in pts with DOI </w:t>
      </w:r>
      <w:r w:rsidDel="00000000" w:rsidR="00000000" w:rsidRPr="00000000">
        <w:rPr>
          <w:rFonts w:ascii="Gungsuh" w:cs="Gungsuh" w:eastAsia="Gungsuh" w:hAnsi="Gungsuh"/>
          <w:rtl w:val="0"/>
        </w:rPr>
        <w:t xml:space="preserve">≤</w:t>
      </w:r>
      <w:r w:rsidDel="00000000" w:rsidR="00000000" w:rsidRPr="00000000">
        <w:rPr>
          <w:rFonts w:ascii="Times New Roman" w:cs="Times New Roman" w:eastAsia="Times New Roman" w:hAnsi="Times New Roman"/>
          <w:sz w:val="20"/>
          <w:szCs w:val="20"/>
          <w:rtl w:val="0"/>
        </w:rPr>
        <w:t xml:space="preserve"> 3 mm.</w:t>
      </w:r>
    </w:p>
    <w:p w:rsidR="00000000" w:rsidDel="00000000" w:rsidP="00000000" w:rsidRDefault="00000000" w:rsidRPr="00000000" w14:paraId="000008EC">
      <w:pPr>
        <w:numPr>
          <w:ilvl w:val="3"/>
          <w:numId w:val="11"/>
        </w:numPr>
        <w:spacing w:line="240" w:lineRule="auto"/>
        <w:ind w:left="288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 higher </w:t>
      </w:r>
      <w:r w:rsidDel="00000000" w:rsidR="00000000" w:rsidRPr="00000000">
        <w:rPr>
          <w:rtl w:val="0"/>
        </w:rPr>
        <w:t xml:space="preserve">proportion</w:t>
      </w:r>
      <w:r w:rsidDel="00000000" w:rsidR="00000000" w:rsidRPr="00000000">
        <w:rPr>
          <w:rFonts w:ascii="Times New Roman" w:cs="Times New Roman" w:eastAsia="Times New Roman" w:hAnsi="Times New Roman"/>
          <w:sz w:val="20"/>
          <w:szCs w:val="20"/>
          <w:rtl w:val="0"/>
        </w:rPr>
        <w:t xml:space="preserve"> of </w:t>
      </w:r>
      <w:r w:rsidDel="00000000" w:rsidR="00000000" w:rsidRPr="00000000">
        <w:rPr>
          <w:rtl w:val="0"/>
        </w:rPr>
        <w:t xml:space="preserve">elective iL</w:t>
      </w:r>
      <w:r w:rsidDel="00000000" w:rsidR="00000000" w:rsidRPr="00000000">
        <w:rPr>
          <w:rFonts w:ascii="Times New Roman" w:cs="Times New Roman" w:eastAsia="Times New Roman" w:hAnsi="Times New Roman"/>
          <w:sz w:val="20"/>
          <w:szCs w:val="20"/>
          <w:rtl w:val="0"/>
        </w:rPr>
        <w:t xml:space="preserve">ND pts rec'd adjuvant RT based on nodal indications.</w:t>
      </w:r>
      <w:r w:rsidDel="00000000" w:rsidR="00000000" w:rsidRPr="00000000">
        <w:rPr>
          <w:rtl w:val="0"/>
        </w:rPr>
      </w:r>
    </w:p>
    <w:p w:rsidR="00000000" w:rsidDel="00000000" w:rsidP="00000000" w:rsidRDefault="00000000" w:rsidRPr="00000000" w14:paraId="000008ED">
      <w:pPr>
        <w:numPr>
          <w:ilvl w:val="2"/>
          <w:numId w:val="11"/>
        </w:numPr>
        <w:spacing w:line="240" w:lineRule="auto"/>
        <w:ind w:left="216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AE 3.3→ 6.6%. </w:t>
      </w:r>
    </w:p>
    <w:bookmarkStart w:colFirst="0" w:colLast="0" w:name="uzxsnrj9sugo" w:id="160"/>
    <w:bookmarkEnd w:id="160"/>
    <w:p w:rsidR="00000000" w:rsidDel="00000000" w:rsidP="00000000" w:rsidRDefault="00000000" w:rsidRPr="00000000" w14:paraId="000008EE">
      <w:pPr>
        <w:numPr>
          <w:ilvl w:val="0"/>
          <w:numId w:val="11"/>
        </w:num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Princess </w:t>
      </w:r>
      <w:r w:rsidDel="00000000" w:rsidR="00000000" w:rsidRPr="00000000">
        <w:rPr>
          <w:rFonts w:ascii="Times New Roman" w:cs="Times New Roman" w:eastAsia="Times New Roman" w:hAnsi="Times New Roman"/>
          <w:b w:val="1"/>
          <w:sz w:val="20"/>
          <w:szCs w:val="20"/>
          <w:rtl w:val="0"/>
        </w:rPr>
        <w:t xml:space="preserve">margaret</w:t>
      </w:r>
      <w:r w:rsidDel="00000000" w:rsidR="00000000" w:rsidRPr="00000000">
        <w:rPr>
          <w:rFonts w:ascii="Times New Roman" w:cs="Times New Roman" w:eastAsia="Times New Roman" w:hAnsi="Times New Roman"/>
          <w:b w:val="1"/>
          <w:sz w:val="20"/>
          <w:szCs w:val="20"/>
          <w:rtl w:val="0"/>
        </w:rPr>
        <w:t xml:space="preserve"> / MSKCC </w:t>
      </w:r>
      <w:r w:rsidDel="00000000" w:rsidR="00000000" w:rsidRPr="00000000">
        <w:rPr>
          <w:rFonts w:ascii="Times New Roman" w:cs="Times New Roman" w:eastAsia="Times New Roman" w:hAnsi="Times New Roman"/>
          <w:sz w:val="20"/>
          <w:szCs w:val="20"/>
          <w:rtl w:val="0"/>
        </w:rPr>
        <w:t xml:space="preserve">[</w:t>
      </w:r>
      <w:hyperlink r:id="rId558">
        <w:r w:rsidDel="00000000" w:rsidR="00000000" w:rsidRPr="00000000">
          <w:rPr>
            <w:rFonts w:ascii="Times New Roman" w:cs="Times New Roman" w:eastAsia="Times New Roman" w:hAnsi="Times New Roman"/>
            <w:sz w:val="20"/>
            <w:szCs w:val="20"/>
            <w:rtl w:val="0"/>
          </w:rPr>
          <w:t xml:space="preserve">Ganly Cancer '13]</w:t>
        </w:r>
      </w:hyperlink>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Ipsi LND and partial glossectomy</w:t>
      </w:r>
      <w:r w:rsidDel="00000000" w:rsidR="00000000" w:rsidRPr="00000000">
        <w:rPr>
          <w:rFonts w:ascii="Cardo" w:cs="Cardo" w:eastAsia="Cardo" w:hAnsi="Cardo"/>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No RT</w:t>
      </w:r>
      <w:r w:rsidDel="00000000" w:rsidR="00000000" w:rsidRPr="00000000">
        <w:rPr>
          <w:rFonts w:ascii="Times New Roman" w:cs="Times New Roman" w:eastAsia="Times New Roman" w:hAnsi="Times New Roman"/>
          <w:sz w:val="20"/>
          <w:szCs w:val="20"/>
          <w:rtl w:val="0"/>
        </w:rPr>
        <w:t xml:space="preserve">. </w:t>
        <w:br w:type="textWrapping"/>
      </w:r>
      <w:r w:rsidDel="00000000" w:rsidR="00000000" w:rsidRPr="00000000">
        <w:rPr>
          <w:rFonts w:ascii="Times New Roman" w:cs="Times New Roman" w:eastAsia="Times New Roman" w:hAnsi="Times New Roman"/>
          <w:sz w:val="20"/>
          <w:szCs w:val="20"/>
          <w:rtl w:val="0"/>
        </w:rPr>
        <w:t xml:space="preserve">4 mm DOI is a risk factor, 40% recur in contra (undissected) neck.</w:t>
      </w:r>
    </w:p>
    <w:p w:rsidR="00000000" w:rsidDel="00000000" w:rsidP="00000000" w:rsidRDefault="00000000" w:rsidRPr="00000000" w14:paraId="000008EF">
      <w:pPr>
        <w:numPr>
          <w:ilvl w:val="1"/>
          <w:numId w:val="11"/>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164 T1-2 N0. OC database. Observational cohort after surgery.</w:t>
      </w:r>
    </w:p>
    <w:p w:rsidR="00000000" w:rsidDel="00000000" w:rsidP="00000000" w:rsidRDefault="00000000" w:rsidRPr="00000000" w14:paraId="000008F0">
      <w:pPr>
        <w:numPr>
          <w:ilvl w:val="1"/>
          <w:numId w:val="11"/>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5y LR-FS 89%, 5y RR-FS 80%, 5y DSS 86%.</w:t>
      </w:r>
    </w:p>
    <w:p w:rsidR="00000000" w:rsidDel="00000000" w:rsidP="00000000" w:rsidRDefault="00000000" w:rsidRPr="00000000" w14:paraId="000008F1">
      <w:pPr>
        <w:numPr>
          <w:ilvl w:val="2"/>
          <w:numId w:val="11"/>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Regional recurrence ipsi 60%, contra 40%.</w:t>
      </w:r>
    </w:p>
    <w:p w:rsidR="00000000" w:rsidDel="00000000" w:rsidP="00000000" w:rsidRDefault="00000000" w:rsidRPr="00000000" w14:paraId="000008F2">
      <w:pPr>
        <w:numPr>
          <w:ilvl w:val="2"/>
          <w:numId w:val="11"/>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Regional recurrence for </w:t>
      </w:r>
      <w:r w:rsidDel="00000000" w:rsidR="00000000" w:rsidRPr="00000000">
        <w:rPr>
          <w:rFonts w:ascii="Times New Roman" w:cs="Times New Roman" w:eastAsia="Times New Roman" w:hAnsi="Times New Roman"/>
          <w:b w:val="1"/>
          <w:sz w:val="20"/>
          <w:szCs w:val="20"/>
          <w:rtl w:val="0"/>
        </w:rPr>
        <w:t xml:space="preserve">DOI ± 4mm </w:t>
      </w:r>
      <w:r w:rsidDel="00000000" w:rsidR="00000000" w:rsidRPr="00000000">
        <w:rPr>
          <w:rFonts w:ascii="Cardo" w:cs="Cardo" w:eastAsia="Cardo" w:hAnsi="Cardo"/>
          <w:sz w:val="20"/>
          <w:szCs w:val="20"/>
          <w:rtl w:val="0"/>
        </w:rPr>
        <w:t xml:space="preserve">of 6→ 24%.</w:t>
      </w:r>
    </w:p>
    <w:p w:rsidR="00000000" w:rsidDel="00000000" w:rsidP="00000000" w:rsidRDefault="00000000" w:rsidRPr="00000000" w14:paraId="000008F3">
      <w:pPr>
        <w:numPr>
          <w:ilvl w:val="1"/>
          <w:numId w:val="11"/>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Only 66% of patients with a neck recurrence could be salvaged.</w:t>
      </w:r>
    </w:p>
    <w:p w:rsidR="00000000" w:rsidDel="00000000" w:rsidP="00000000" w:rsidRDefault="00000000" w:rsidRPr="00000000" w14:paraId="000008F4">
      <w:pPr>
        <w:numPr>
          <w:ilvl w:val="0"/>
          <w:numId w:val="11"/>
        </w:numPr>
        <w:spacing w:line="240" w:lineRule="auto"/>
        <w:rPr>
          <w:rFonts w:ascii="Times New Roman" w:cs="Times New Roman" w:eastAsia="Times New Roman" w:hAnsi="Times New Roman"/>
          <w:sz w:val="20"/>
          <w:szCs w:val="20"/>
        </w:rPr>
      </w:pPr>
      <w:r w:rsidDel="00000000" w:rsidR="00000000" w:rsidRPr="00000000">
        <w:rPr>
          <w:rFonts w:ascii="Gungsuh" w:cs="Gungsuh" w:eastAsia="Gungsuh" w:hAnsi="Gungsuh"/>
          <w:sz w:val="20"/>
          <w:szCs w:val="20"/>
          <w:rtl w:val="0"/>
        </w:rPr>
        <w:t xml:space="preserve">SLNB has been studied in T1-2 tumors with NPV ≥ 9</w:t>
      </w:r>
      <w:r w:rsidDel="00000000" w:rsidR="00000000" w:rsidRPr="00000000">
        <w:rPr>
          <w:rtl w:val="0"/>
        </w:rPr>
        <w:t xml:space="preserve">5</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tl w:val="0"/>
        </w:rPr>
        <w:t xml:space="preserve">but is controversial</w:t>
      </w:r>
      <w:r w:rsidDel="00000000" w:rsidR="00000000" w:rsidRPr="00000000">
        <w:rPr>
          <w:rFonts w:ascii="Times New Roman" w:cs="Times New Roman" w:eastAsia="Times New Roman" w:hAnsi="Times New Roman"/>
          <w:sz w:val="20"/>
          <w:szCs w:val="20"/>
          <w:rtl w:val="0"/>
        </w:rPr>
        <w:t xml:space="preserve"> as highly dependent on subsite and technical ex</w:t>
      </w:r>
      <w:r w:rsidDel="00000000" w:rsidR="00000000" w:rsidRPr="00000000">
        <w:rPr>
          <w:rFonts w:ascii="Times New Roman" w:cs="Times New Roman" w:eastAsia="Times New Roman" w:hAnsi="Times New Roman"/>
          <w:sz w:val="20"/>
          <w:szCs w:val="20"/>
          <w:rtl w:val="0"/>
        </w:rPr>
        <w:t xml:space="preserve">perience.</w:t>
      </w:r>
      <w:r w:rsidDel="00000000" w:rsidR="00000000" w:rsidRPr="00000000">
        <w:rPr>
          <w:rtl w:val="0"/>
        </w:rPr>
        <w:t xml:space="preserve"> ACOSOG demonstrated a FNR of 10% for oral tongue or 25% for FOM, while SENT demonstrated a FNR of 14% based on subsequent neck failure [</w:t>
      </w:r>
      <w:hyperlink r:id="rId559">
        <w:r w:rsidDel="00000000" w:rsidR="00000000" w:rsidRPr="00000000">
          <w:rPr>
            <w:rtl w:val="0"/>
          </w:rPr>
          <w:t xml:space="preserve">ACOSOG Civantos JCO '10</w:t>
        </w:r>
      </w:hyperlink>
      <w:r w:rsidDel="00000000" w:rsidR="00000000" w:rsidRPr="00000000">
        <w:rPr>
          <w:rtl w:val="0"/>
        </w:rPr>
        <w:t xml:space="preserve">, </w:t>
      </w:r>
      <w:hyperlink r:id="rId560">
        <w:r w:rsidDel="00000000" w:rsidR="00000000" w:rsidRPr="00000000">
          <w:rPr>
            <w:rtl w:val="0"/>
          </w:rPr>
          <w:t xml:space="preserve">SENT Schilling '15</w:t>
        </w:r>
      </w:hyperlink>
      <w:r w:rsidDel="00000000" w:rsidR="00000000" w:rsidRPr="00000000">
        <w:rPr>
          <w:rtl w:val="0"/>
        </w:rPr>
        <w:t xml:space="preserve">].</w:t>
      </w:r>
    </w:p>
    <w:p w:rsidR="00000000" w:rsidDel="00000000" w:rsidP="00000000" w:rsidRDefault="00000000" w:rsidRPr="00000000" w14:paraId="000008F5">
      <w:pPr>
        <w:numPr>
          <w:ilvl w:val="1"/>
          <w:numId w:val="11"/>
        </w:numPr>
        <w:spacing w:line="240" w:lineRule="auto"/>
        <w:ind w:left="1440" w:hanging="360"/>
        <w:rPr>
          <w:u w:val="none"/>
        </w:rPr>
      </w:pPr>
      <w:r w:rsidDel="00000000" w:rsidR="00000000" w:rsidRPr="00000000">
        <w:rPr>
          <w:rtl w:val="0"/>
        </w:rPr>
        <w:t xml:space="preserve">SENT trial: the primary tumor was positioned in midline 11% and laterally in 89%. Lateral tumors drained ipsi in 87% of cases, but in 10% of cases they drained bilaterally and 2.4% exclusively to the contralateral neck. </w:t>
      </w:r>
    </w:p>
    <w:p w:rsidR="00000000" w:rsidDel="00000000" w:rsidP="00000000" w:rsidRDefault="00000000" w:rsidRPr="00000000" w14:paraId="000008F6">
      <w:pPr>
        <w:spacing w:line="240" w:lineRule="auto"/>
        <w:ind w:left="0" w:firstLine="0"/>
        <w:rPr/>
      </w:pPr>
      <w:r w:rsidDel="00000000" w:rsidR="00000000" w:rsidRPr="00000000">
        <w:rPr>
          <w:rtl w:val="0"/>
        </w:rPr>
      </w:r>
    </w:p>
    <w:p w:rsidR="00000000" w:rsidDel="00000000" w:rsidP="00000000" w:rsidRDefault="00000000" w:rsidRPr="00000000" w14:paraId="000008F7">
      <w:pPr>
        <w:pStyle w:val="Heading2"/>
        <w:ind w:left="0" w:firstLine="0"/>
        <w:rPr/>
      </w:pPr>
      <w:bookmarkStart w:colFirst="0" w:colLast="0" w:name="_mueilu64lx9q" w:id="161"/>
      <w:bookmarkEnd w:id="161"/>
      <w:hyperlink w:anchor="_605iyvhl7xeq">
        <w:r w:rsidDel="00000000" w:rsidR="00000000" w:rsidRPr="00000000">
          <w:rPr>
            <w:rtl w:val="0"/>
          </w:rPr>
          <w:t xml:space="preserve">Neoadjuvant treatment</w:t>
        </w:r>
      </w:hyperlink>
      <w:r w:rsidDel="00000000" w:rsidR="00000000" w:rsidRPr="00000000">
        <w:rPr>
          <w:rtl w:val="0"/>
        </w:rPr>
      </w:r>
    </w:p>
    <w:p w:rsidR="00000000" w:rsidDel="00000000" w:rsidP="00000000" w:rsidRDefault="00000000" w:rsidRPr="00000000" w14:paraId="000008F8">
      <w:pPr>
        <w:numPr>
          <w:ilvl w:val="0"/>
          <w:numId w:val="11"/>
        </w:num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Germany [</w:t>
      </w:r>
      <w:hyperlink r:id="rId561">
        <w:r w:rsidDel="00000000" w:rsidR="00000000" w:rsidRPr="00000000">
          <w:rPr>
            <w:rFonts w:ascii="Times New Roman" w:cs="Times New Roman" w:eastAsia="Times New Roman" w:hAnsi="Times New Roman"/>
            <w:sz w:val="20"/>
            <w:szCs w:val="20"/>
            <w:rtl w:val="0"/>
          </w:rPr>
          <w:t xml:space="preserve">Mohr IJOMFS '94</w:t>
        </w:r>
      </w:hyperlink>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Cardo" w:cs="Cardo" w:eastAsia="Cardo" w:hAnsi="Cardo"/>
          <w:b w:val="1"/>
          <w:sz w:val="20"/>
          <w:szCs w:val="20"/>
          <w:rtl w:val="0"/>
        </w:rPr>
        <w:t xml:space="preserve">± CCRT 36/18→ Surgery</w:t>
      </w:r>
      <w:r w:rsidDel="00000000" w:rsidR="00000000" w:rsidRPr="00000000">
        <w:rPr>
          <w:rFonts w:ascii="Times New Roman" w:cs="Times New Roman" w:eastAsia="Times New Roman" w:hAnsi="Times New Roman"/>
          <w:sz w:val="20"/>
          <w:szCs w:val="20"/>
          <w:rtl w:val="0"/>
        </w:rPr>
        <w:t xml:space="preserve">. </w:t>
        <w:br w:type="textWrapping"/>
      </w:r>
      <w:r w:rsidDel="00000000" w:rsidR="00000000" w:rsidRPr="00000000">
        <w:rPr>
          <w:rFonts w:ascii="Times New Roman" w:cs="Times New Roman" w:eastAsia="Times New Roman" w:hAnsi="Times New Roman"/>
          <w:sz w:val="20"/>
          <w:szCs w:val="20"/>
          <w:rtl w:val="0"/>
        </w:rPr>
        <w:t xml:space="preserve">NACCRT may increase LRC and OS.</w:t>
      </w:r>
    </w:p>
    <w:p w:rsidR="00000000" w:rsidDel="00000000" w:rsidP="00000000" w:rsidRDefault="00000000" w:rsidRPr="00000000" w14:paraId="000008F9">
      <w:pPr>
        <w:numPr>
          <w:ilvl w:val="1"/>
          <w:numId w:val="11"/>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268 pts. T2-4N0-3 OC-SCC and OP. Surgery completed 10-14d after </w:t>
      </w:r>
      <w:r w:rsidDel="00000000" w:rsidR="00000000" w:rsidRPr="00000000">
        <w:rPr>
          <w:rtl w:val="0"/>
        </w:rPr>
        <w:t xml:space="preserve">pre op</w:t>
      </w:r>
      <w:r w:rsidDel="00000000" w:rsidR="00000000" w:rsidRPr="00000000">
        <w:rPr>
          <w:rFonts w:ascii="Times New Roman" w:cs="Times New Roman" w:eastAsia="Times New Roman" w:hAnsi="Times New Roman"/>
          <w:sz w:val="20"/>
          <w:szCs w:val="20"/>
          <w:rtl w:val="0"/>
        </w:rPr>
        <w:t xml:space="preserve"> CCRT.</w:t>
      </w:r>
    </w:p>
    <w:p w:rsidR="00000000" w:rsidDel="00000000" w:rsidP="00000000" w:rsidRDefault="00000000" w:rsidRPr="00000000" w14:paraId="000008FA">
      <w:pPr>
        <w:numPr>
          <w:ilvl w:val="1"/>
          <w:numId w:val="11"/>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3y LRR 31→ 16%. 3y OS 28→ 19%.</w:t>
      </w:r>
    </w:p>
    <w:p w:rsidR="00000000" w:rsidDel="00000000" w:rsidP="00000000" w:rsidRDefault="00000000" w:rsidRPr="00000000" w14:paraId="000008FB">
      <w:pPr>
        <w:numPr>
          <w:ilvl w:val="0"/>
          <w:numId w:val="11"/>
        </w:num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t>
      </w:r>
      <w:hyperlink r:id="rId562">
        <w:r w:rsidDel="00000000" w:rsidR="00000000" w:rsidRPr="00000000">
          <w:rPr>
            <w:rFonts w:ascii="Times New Roman" w:cs="Times New Roman" w:eastAsia="Times New Roman" w:hAnsi="Times New Roman"/>
            <w:sz w:val="20"/>
            <w:szCs w:val="20"/>
            <w:rtl w:val="0"/>
          </w:rPr>
          <w:t xml:space="preserve">Zhong JCO '13</w:t>
        </w:r>
      </w:hyperlink>
      <w:r w:rsidDel="00000000" w:rsidR="00000000" w:rsidRPr="00000000">
        <w:rPr>
          <w:rFonts w:ascii="Times New Roman" w:cs="Times New Roman" w:eastAsia="Times New Roman" w:hAnsi="Times New Roman"/>
          <w:sz w:val="20"/>
          <w:szCs w:val="20"/>
          <w:rtl w:val="0"/>
        </w:rPr>
        <w:t xml:space="preserve">, </w:t>
      </w:r>
      <w:hyperlink r:id="rId563">
        <w:r w:rsidDel="00000000" w:rsidR="00000000" w:rsidRPr="00000000">
          <w:rPr>
            <w:rFonts w:ascii="Times New Roman" w:cs="Times New Roman" w:eastAsia="Times New Roman" w:hAnsi="Times New Roman"/>
            <w:sz w:val="20"/>
            <w:szCs w:val="20"/>
            <w:rtl w:val="0"/>
          </w:rPr>
          <w:t xml:space="preserve">Oncotarget '15</w:t>
        </w:r>
      </w:hyperlink>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Cardo" w:cs="Cardo" w:eastAsia="Cardo" w:hAnsi="Cardo"/>
          <w:b w:val="1"/>
          <w:sz w:val="20"/>
          <w:szCs w:val="20"/>
          <w:rtl w:val="0"/>
        </w:rPr>
        <w:t xml:space="preserve">± TPF→ Surgery/PORT</w:t>
      </w:r>
      <w:r w:rsidDel="00000000" w:rsidR="00000000" w:rsidRPr="00000000">
        <w:rPr>
          <w:rFonts w:ascii="Times New Roman" w:cs="Times New Roman" w:eastAsia="Times New Roman" w:hAnsi="Times New Roman"/>
          <w:sz w:val="20"/>
          <w:szCs w:val="20"/>
          <w:rtl w:val="0"/>
        </w:rPr>
        <w:t xml:space="preserve">.</w:t>
      </w:r>
      <w:r w:rsidDel="00000000" w:rsidR="00000000" w:rsidRPr="00000000">
        <w:rPr>
          <w:rFonts w:ascii="Times New Roman" w:cs="Times New Roman" w:eastAsia="Times New Roman" w:hAnsi="Times New Roman"/>
          <w:i w:val="1"/>
          <w:sz w:val="20"/>
          <w:szCs w:val="20"/>
          <w:rtl w:val="0"/>
        </w:rPr>
        <w:t xml:space="preserve"> </w:t>
        <w:br w:type="textWrapping"/>
      </w:r>
      <w:r w:rsidDel="00000000" w:rsidR="00000000" w:rsidRPr="00000000">
        <w:rPr>
          <w:rFonts w:ascii="Times New Roman" w:cs="Times New Roman" w:eastAsia="Times New Roman" w:hAnsi="Times New Roman"/>
          <w:sz w:val="20"/>
          <w:szCs w:val="20"/>
          <w:rtl w:val="0"/>
        </w:rPr>
        <w:t xml:space="preserve">Induction improves outcomes in pts w CR (30%).</w:t>
      </w:r>
    </w:p>
    <w:p w:rsidR="00000000" w:rsidDel="00000000" w:rsidP="00000000" w:rsidRDefault="00000000" w:rsidRPr="00000000" w14:paraId="000008FC">
      <w:pPr>
        <w:numPr>
          <w:ilvl w:val="1"/>
          <w:numId w:val="11"/>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256 pts. Resectable stage III/IV OC SqCC. MFU 70 mo.</w:t>
      </w:r>
    </w:p>
    <w:p w:rsidR="00000000" w:rsidDel="00000000" w:rsidP="00000000" w:rsidRDefault="00000000" w:rsidRPr="00000000" w14:paraId="000008FD">
      <w:pPr>
        <w:numPr>
          <w:ilvl w:val="2"/>
          <w:numId w:val="11"/>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TPF: Docetaxel 75, CDDP 75, 5-FU 750 d1-5. </w:t>
      </w:r>
    </w:p>
    <w:p w:rsidR="00000000" w:rsidDel="00000000" w:rsidP="00000000" w:rsidRDefault="00000000" w:rsidRPr="00000000" w14:paraId="000008FE">
      <w:pPr>
        <w:numPr>
          <w:ilvl w:val="2"/>
          <w:numId w:val="11"/>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PORT: 54-66 Gy.</w:t>
      </w:r>
    </w:p>
    <w:p w:rsidR="00000000" w:rsidDel="00000000" w:rsidP="00000000" w:rsidRDefault="00000000" w:rsidRPr="00000000" w14:paraId="000008FF">
      <w:pPr>
        <w:numPr>
          <w:ilvl w:val="1"/>
          <w:numId w:val="11"/>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Acute G3 7% with induction. </w:t>
      </w:r>
    </w:p>
    <w:p w:rsidR="00000000" w:rsidDel="00000000" w:rsidP="00000000" w:rsidRDefault="00000000" w:rsidRPr="00000000" w14:paraId="00000900">
      <w:pPr>
        <w:numPr>
          <w:ilvl w:val="1"/>
          <w:numId w:val="11"/>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~5y OS, DFS, LRC, and DM, except in subsets of cN2 (OS and DM HR 0.47) and female patients.</w:t>
      </w:r>
    </w:p>
    <w:p w:rsidR="00000000" w:rsidDel="00000000" w:rsidP="00000000" w:rsidRDefault="00000000" w:rsidRPr="00000000" w14:paraId="00000901">
      <w:pPr>
        <w:numPr>
          <w:ilvl w:val="2"/>
          <w:numId w:val="11"/>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5y OS 61%, 5y DFS 53%, 5y LRPFS 55%, 5y DMFS 60%.</w:t>
      </w:r>
    </w:p>
    <w:p w:rsidR="00000000" w:rsidDel="00000000" w:rsidP="00000000" w:rsidRDefault="00000000" w:rsidRPr="00000000" w14:paraId="00000902">
      <w:pPr>
        <w:numPr>
          <w:ilvl w:val="1"/>
          <w:numId w:val="11"/>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All outcomes improved versus controls in 28% </w:t>
      </w:r>
      <w:r w:rsidDel="00000000" w:rsidR="00000000" w:rsidRPr="00000000">
        <w:rPr>
          <w:rtl w:val="0"/>
        </w:rPr>
        <w:t xml:space="preserve">of the induction</w:t>
      </w:r>
      <w:r w:rsidDel="00000000" w:rsidR="00000000" w:rsidRPr="00000000">
        <w:rPr>
          <w:rFonts w:ascii="Times New Roman" w:cs="Times New Roman" w:eastAsia="Times New Roman" w:hAnsi="Times New Roman"/>
          <w:sz w:val="20"/>
          <w:szCs w:val="20"/>
          <w:rtl w:val="0"/>
        </w:rPr>
        <w:t xml:space="preserve"> group with CR/near CR.</w:t>
      </w:r>
    </w:p>
    <w:p w:rsidR="00000000" w:rsidDel="00000000" w:rsidP="00000000" w:rsidRDefault="00000000" w:rsidRPr="00000000" w14:paraId="00000903">
      <w:pPr>
        <w:numPr>
          <w:ilvl w:val="0"/>
          <w:numId w:val="11"/>
        </w:num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Tata memorial</w:t>
      </w:r>
      <w:r w:rsidDel="00000000" w:rsidR="00000000" w:rsidRPr="00000000">
        <w:rPr>
          <w:rFonts w:ascii="Times New Roman" w:cs="Times New Roman" w:eastAsia="Times New Roman" w:hAnsi="Times New Roman"/>
          <w:sz w:val="20"/>
          <w:szCs w:val="20"/>
          <w:rtl w:val="0"/>
        </w:rPr>
        <w:t xml:space="preserve"> [</w:t>
      </w:r>
      <w:hyperlink r:id="rId564">
        <w:r w:rsidDel="00000000" w:rsidR="00000000" w:rsidRPr="00000000">
          <w:rPr>
            <w:rFonts w:ascii="Times New Roman" w:cs="Times New Roman" w:eastAsia="Times New Roman" w:hAnsi="Times New Roman"/>
            <w:sz w:val="20"/>
            <w:szCs w:val="20"/>
            <w:rtl w:val="0"/>
          </w:rPr>
          <w:t xml:space="preserve">Patil Oral Onc '14</w:t>
        </w:r>
      </w:hyperlink>
      <w:r w:rsidDel="00000000" w:rsidR="00000000" w:rsidRPr="00000000">
        <w:rPr>
          <w:rFonts w:ascii="Times New Roman" w:cs="Times New Roman" w:eastAsia="Times New Roman" w:hAnsi="Times New Roman"/>
          <w:sz w:val="20"/>
          <w:szCs w:val="20"/>
          <w:rtl w:val="0"/>
        </w:rPr>
        <w:t xml:space="preserve">]:</w:t>
      </w:r>
      <w:r w:rsidDel="00000000" w:rsidR="00000000" w:rsidRPr="00000000">
        <w:rPr>
          <w:rFonts w:ascii="Times New Roman" w:cs="Times New Roman" w:eastAsia="Times New Roman" w:hAnsi="Times New Roman"/>
          <w:b w:val="1"/>
          <w:sz w:val="20"/>
          <w:szCs w:val="20"/>
          <w:rtl w:val="0"/>
        </w:rPr>
        <w:t xml:space="preserve"> TP</w:t>
      </w:r>
      <w:r w:rsidDel="00000000" w:rsidR="00000000" w:rsidRPr="00000000">
        <w:rPr>
          <w:rFonts w:ascii="Times New Roman" w:cs="Times New Roman" w:eastAsia="Times New Roman" w:hAnsi="Times New Roman"/>
          <w:sz w:val="20"/>
          <w:szCs w:val="20"/>
          <w:rtl w:val="0"/>
        </w:rPr>
        <w:t xml:space="preserve">F</w:t>
      </w:r>
      <w:r w:rsidDel="00000000" w:rsidR="00000000" w:rsidRPr="00000000">
        <w:rPr>
          <w:rFonts w:ascii="Cardo" w:cs="Cardo" w:eastAsia="Cardo" w:hAnsi="Cardo"/>
          <w:b w:val="1"/>
          <w:sz w:val="20"/>
          <w:szCs w:val="20"/>
          <w:rtl w:val="0"/>
        </w:rPr>
        <w:t xml:space="preserve">→ Surgery vs. Non-surgical</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CCRT or palliative RT alone</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904">
      <w:pPr>
        <w:numPr>
          <w:ilvl w:val="1"/>
          <w:numId w:val="11"/>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Retro. 721 pts. Stage IV OC who rec'd NACT from 2008-2012. 80% betel nut users. 70% buccal mucosa.</w:t>
      </w:r>
    </w:p>
    <w:p w:rsidR="00000000" w:rsidDel="00000000" w:rsidP="00000000" w:rsidRDefault="00000000" w:rsidRPr="00000000" w14:paraId="00000905">
      <w:pPr>
        <w:numPr>
          <w:ilvl w:val="1"/>
          <w:numId w:val="11"/>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T4a ~75%. T4b ~25%. N2b+ 75%.</w:t>
      </w:r>
    </w:p>
    <w:p w:rsidR="00000000" w:rsidDel="00000000" w:rsidP="00000000" w:rsidRDefault="00000000" w:rsidRPr="00000000" w14:paraId="00000906">
      <w:pPr>
        <w:numPr>
          <w:ilvl w:val="2"/>
          <w:numId w:val="11"/>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Typically TPF, but carboplatin may be substituted for CDDP, and 90% omitted 5-FU.</w:t>
      </w:r>
    </w:p>
    <w:p w:rsidR="00000000" w:rsidDel="00000000" w:rsidP="00000000" w:rsidRDefault="00000000" w:rsidRPr="00000000" w14:paraId="00000907">
      <w:pPr>
        <w:numPr>
          <w:ilvl w:val="3"/>
          <w:numId w:val="11"/>
        </w:numPr>
        <w:spacing w:line="240" w:lineRule="auto"/>
        <w:ind w:left="288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85% of patients completed 2 cycles.</w:t>
      </w:r>
    </w:p>
    <w:p w:rsidR="00000000" w:rsidDel="00000000" w:rsidP="00000000" w:rsidRDefault="00000000" w:rsidRPr="00000000" w14:paraId="00000908">
      <w:pPr>
        <w:numPr>
          <w:ilvl w:val="3"/>
          <w:numId w:val="11"/>
        </w:numPr>
        <w:spacing w:line="240" w:lineRule="auto"/>
        <w:ind w:left="288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Overall response for 3 drugs/2 drugs w docetaxel/2 drugs w paclitaxel of 50→ 30→ 17%.</w:t>
      </w:r>
    </w:p>
    <w:p w:rsidR="00000000" w:rsidDel="00000000" w:rsidP="00000000" w:rsidRDefault="00000000" w:rsidRPr="00000000" w14:paraId="00000909">
      <w:pPr>
        <w:numPr>
          <w:ilvl w:val="3"/>
          <w:numId w:val="11"/>
        </w:numPr>
        <w:spacing w:line="240" w:lineRule="auto"/>
        <w:ind w:left="288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Achievement of resectability for 3 drug/2 drug regimens of 66→ 40%.</w:t>
      </w:r>
    </w:p>
    <w:p w:rsidR="00000000" w:rsidDel="00000000" w:rsidP="00000000" w:rsidRDefault="00000000" w:rsidRPr="00000000" w14:paraId="0000090A">
      <w:pPr>
        <w:numPr>
          <w:ilvl w:val="2"/>
          <w:numId w:val="11"/>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POCCRT to 66 Gy, CCRT 70 Gy w cisplatin 30 qweek.</w:t>
      </w:r>
    </w:p>
    <w:p w:rsidR="00000000" w:rsidDel="00000000" w:rsidP="00000000" w:rsidRDefault="00000000" w:rsidRPr="00000000" w14:paraId="0000090B">
      <w:pPr>
        <w:numPr>
          <w:ilvl w:val="2"/>
          <w:numId w:val="11"/>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Palliative RT at 40/16 or 30/10.</w:t>
      </w:r>
    </w:p>
    <w:p w:rsidR="00000000" w:rsidDel="00000000" w:rsidP="00000000" w:rsidRDefault="00000000" w:rsidRPr="00000000" w14:paraId="0000090C">
      <w:pPr>
        <w:numPr>
          <w:ilvl w:val="1"/>
          <w:numId w:val="11"/>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310 pts (43%) w enough tumor shrinkage underwent surgery. 66% of those rec'd CCRT.</w:t>
      </w:r>
    </w:p>
    <w:p w:rsidR="00000000" w:rsidDel="00000000" w:rsidP="00000000" w:rsidRDefault="00000000" w:rsidRPr="00000000" w14:paraId="0000090D">
      <w:pPr>
        <w:numPr>
          <w:ilvl w:val="1"/>
          <w:numId w:val="11"/>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167 pts (23%) underwent CCRT, 3 pts underwent RT alone, 241 pts (33%) palliation alone.</w:t>
      </w:r>
    </w:p>
    <w:p w:rsidR="00000000" w:rsidDel="00000000" w:rsidP="00000000" w:rsidRDefault="00000000" w:rsidRPr="00000000" w14:paraId="0000090E">
      <w:pPr>
        <w:numPr>
          <w:ilvl w:val="1"/>
          <w:numId w:val="11"/>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2y LRC 32→ 15%. </w:t>
      </w:r>
      <w:r w:rsidDel="00000000" w:rsidR="00000000" w:rsidRPr="00000000">
        <w:rPr>
          <w:rFonts w:ascii="Times New Roman" w:cs="Times New Roman" w:eastAsia="Times New Roman" w:hAnsi="Times New Roman"/>
          <w:i w:val="1"/>
          <w:sz w:val="20"/>
          <w:szCs w:val="20"/>
          <w:rtl w:val="0"/>
        </w:rPr>
        <w:t xml:space="preserve">Non-surgical treatment most commonly palliative RT, not CCRT.</w:t>
      </w:r>
    </w:p>
    <w:p w:rsidR="00000000" w:rsidDel="00000000" w:rsidP="00000000" w:rsidRDefault="00000000" w:rsidRPr="00000000" w14:paraId="0000090F">
      <w:pPr>
        <w:numPr>
          <w:ilvl w:val="1"/>
          <w:numId w:val="11"/>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MS 20→ 8 mo.</w:t>
      </w:r>
    </w:p>
    <w:p w:rsidR="00000000" w:rsidDel="00000000" w:rsidP="00000000" w:rsidRDefault="00000000" w:rsidRPr="00000000" w14:paraId="00000910">
      <w:pPr>
        <w:numPr>
          <w:ilvl w:val="0"/>
          <w:numId w:val="11"/>
        </w:numPr>
        <w:spacing w:line="240" w:lineRule="auto"/>
        <w:rPr>
          <w:u w:val="none"/>
        </w:rPr>
      </w:pPr>
      <w:r w:rsidDel="00000000" w:rsidR="00000000" w:rsidRPr="00000000">
        <w:rPr>
          <w:rtl w:val="0"/>
        </w:rPr>
        <w:t xml:space="preserve">Immunotherapy [</w:t>
      </w:r>
      <w:hyperlink r:id="rId565">
        <w:r w:rsidDel="00000000" w:rsidR="00000000" w:rsidRPr="00000000">
          <w:rPr>
            <w:rtl w:val="0"/>
          </w:rPr>
          <w:t xml:space="preserve">Schoenfeld Multi-D H&amp;N CS '20</w:t>
        </w:r>
      </w:hyperlink>
      <w:r w:rsidDel="00000000" w:rsidR="00000000" w:rsidRPr="00000000">
        <w:rPr>
          <w:rtl w:val="0"/>
        </w:rPr>
        <w:t xml:space="preserve">]: Phase II. </w:t>
      </w:r>
      <w:r w:rsidDel="00000000" w:rsidR="00000000" w:rsidRPr="00000000">
        <w:rPr>
          <w:rFonts w:ascii="Cardo" w:cs="Cardo" w:eastAsia="Cardo" w:hAnsi="Cardo"/>
          <w:b w:val="1"/>
          <w:rtl w:val="0"/>
        </w:rPr>
        <w:t xml:space="preserve">Nivo ± Ipi→ Surgery 3-7d following C2</w:t>
      </w:r>
      <w:r w:rsidDel="00000000" w:rsidR="00000000" w:rsidRPr="00000000">
        <w:rPr>
          <w:rtl w:val="0"/>
        </w:rPr>
        <w:t xml:space="preserve">. </w:t>
      </w:r>
    </w:p>
    <w:p w:rsidR="00000000" w:rsidDel="00000000" w:rsidP="00000000" w:rsidRDefault="00000000" w:rsidRPr="00000000" w14:paraId="00000911">
      <w:pPr>
        <w:spacing w:line="240" w:lineRule="auto"/>
        <w:ind w:firstLine="720"/>
        <w:rPr/>
      </w:pPr>
      <w:r w:rsidDel="00000000" w:rsidR="00000000" w:rsidRPr="00000000">
        <w:rPr>
          <w:rtl w:val="0"/>
        </w:rPr>
        <w:t xml:space="preserve">TB</w:t>
      </w:r>
      <w:r w:rsidDel="00000000" w:rsidR="00000000" w:rsidRPr="00000000">
        <w:rPr>
          <w:rtl w:val="0"/>
        </w:rPr>
        <w:t xml:space="preserve">L </w:t>
      </w:r>
      <w:hyperlink r:id="rId566">
        <w:r w:rsidDel="00000000" w:rsidR="00000000" w:rsidRPr="00000000">
          <w:rPr>
            <w:vertAlign w:val="superscript"/>
            <w:rtl w:val="0"/>
          </w:rPr>
          <w:t xml:space="preserve">QS</w:t>
        </w:r>
      </w:hyperlink>
      <w:r w:rsidDel="00000000" w:rsidR="00000000" w:rsidRPr="00000000">
        <w:rPr>
          <w:rtl w:val="0"/>
        </w:rPr>
        <w:t xml:space="preserve">: Short-course neoadjuvant immune checkpoint inhibitors may pave the way for much needed deintensification of definitive therapy for oral cavity SCC.</w:t>
      </w:r>
    </w:p>
    <w:p w:rsidR="00000000" w:rsidDel="00000000" w:rsidP="00000000" w:rsidRDefault="00000000" w:rsidRPr="00000000" w14:paraId="00000912">
      <w:pPr>
        <w:numPr>
          <w:ilvl w:val="1"/>
          <w:numId w:val="11"/>
        </w:numPr>
        <w:spacing w:line="240" w:lineRule="auto"/>
        <w:ind w:left="1440" w:hanging="360"/>
        <w:rPr>
          <w:u w:val="none"/>
        </w:rPr>
      </w:pPr>
      <w:r w:rsidDel="00000000" w:rsidR="00000000" w:rsidRPr="00000000">
        <w:rPr>
          <w:rFonts w:ascii="Gungsuh" w:cs="Gungsuh" w:eastAsia="Gungsuh" w:hAnsi="Gungsuh"/>
          <w:rtl w:val="0"/>
        </w:rPr>
        <w:t xml:space="preserve">30 pts. SqCC of OC ≥ T2 or node positive. 16 oral tongue. MFU nearly 1y.</w:t>
      </w:r>
    </w:p>
    <w:p w:rsidR="00000000" w:rsidDel="00000000" w:rsidP="00000000" w:rsidRDefault="00000000" w:rsidRPr="00000000" w14:paraId="00000913">
      <w:pPr>
        <w:numPr>
          <w:ilvl w:val="2"/>
          <w:numId w:val="11"/>
        </w:numPr>
        <w:spacing w:line="240" w:lineRule="auto"/>
        <w:ind w:left="2160" w:hanging="360"/>
        <w:rPr>
          <w:u w:val="none"/>
        </w:rPr>
      </w:pPr>
      <w:r w:rsidDel="00000000" w:rsidR="00000000" w:rsidRPr="00000000">
        <w:rPr>
          <w:rtl w:val="0"/>
        </w:rPr>
        <w:t xml:space="preserve">Nivo 3 q2w ± Ipi 1 with the first cycle.</w:t>
      </w:r>
    </w:p>
    <w:p w:rsidR="00000000" w:rsidDel="00000000" w:rsidP="00000000" w:rsidRDefault="00000000" w:rsidRPr="00000000" w14:paraId="00000914">
      <w:pPr>
        <w:numPr>
          <w:ilvl w:val="1"/>
          <w:numId w:val="11"/>
        </w:numPr>
        <w:spacing w:line="240" w:lineRule="auto"/>
        <w:ind w:left="1440" w:hanging="360"/>
        <w:rPr>
          <w:u w:val="none"/>
        </w:rPr>
      </w:pPr>
      <w:r w:rsidDel="00000000" w:rsidR="00000000" w:rsidRPr="00000000">
        <w:rPr>
          <w:rtl w:val="0"/>
        </w:rPr>
        <w:t xml:space="preserve">There were no delays to surgery.</w:t>
      </w:r>
    </w:p>
    <w:p w:rsidR="00000000" w:rsidDel="00000000" w:rsidP="00000000" w:rsidRDefault="00000000" w:rsidRPr="00000000" w14:paraId="00000915">
      <w:pPr>
        <w:numPr>
          <w:ilvl w:val="1"/>
          <w:numId w:val="11"/>
        </w:numPr>
        <w:spacing w:line="240" w:lineRule="auto"/>
        <w:ind w:left="1440" w:hanging="360"/>
        <w:rPr>
          <w:u w:val="none"/>
        </w:rPr>
      </w:pPr>
      <w:r w:rsidDel="00000000" w:rsidR="00000000" w:rsidRPr="00000000">
        <w:rPr>
          <w:rtl w:val="0"/>
        </w:rPr>
        <w:t xml:space="preserve">Responses in 69%, 61% clinicopathologic downstaging, and 39% with at least moderate (&gt; 50%) pathologic response. Four patients had major/complete pathologic response (&gt; 90%). </w:t>
      </w:r>
    </w:p>
    <w:p w:rsidR="00000000" w:rsidDel="00000000" w:rsidP="00000000" w:rsidRDefault="00000000" w:rsidRPr="00000000" w14:paraId="00000916">
      <w:pPr>
        <w:pStyle w:val="Heading2"/>
        <w:spacing w:line="240" w:lineRule="auto"/>
        <w:rPr/>
      </w:pPr>
      <w:bookmarkStart w:colFirst="0" w:colLast="0" w:name="_omtjjlfjz6ur" w:id="162"/>
      <w:bookmarkEnd w:id="162"/>
      <w:r w:rsidDel="00000000" w:rsidR="00000000" w:rsidRPr="00000000">
        <w:rPr>
          <w:rtl w:val="0"/>
        </w:rPr>
      </w:r>
    </w:p>
    <w:p w:rsidR="00000000" w:rsidDel="00000000" w:rsidP="00000000" w:rsidRDefault="00000000" w:rsidRPr="00000000" w14:paraId="00000917">
      <w:pPr>
        <w:pStyle w:val="Heading2"/>
        <w:rPr/>
      </w:pPr>
      <w:bookmarkStart w:colFirst="0" w:colLast="0" w:name="_n41qm9w6gi99" w:id="163"/>
      <w:bookmarkEnd w:id="163"/>
      <w:hyperlink w:anchor="_605iyvhl7xeq">
        <w:r w:rsidDel="00000000" w:rsidR="00000000" w:rsidRPr="00000000">
          <w:rPr>
            <w:rtl w:val="0"/>
          </w:rPr>
          <w:t xml:space="preserve">Toxicity</w:t>
        </w:r>
      </w:hyperlink>
      <w:r w:rsidDel="00000000" w:rsidR="00000000" w:rsidRPr="00000000">
        <w:rPr>
          <w:rtl w:val="0"/>
        </w:rPr>
      </w:r>
    </w:p>
    <w:p w:rsidR="00000000" w:rsidDel="00000000" w:rsidP="00000000" w:rsidRDefault="00000000" w:rsidRPr="00000000" w14:paraId="00000918">
      <w:pPr>
        <w:ind w:left="0" w:firstLine="0"/>
        <w:rPr/>
      </w:pPr>
      <w:r w:rsidDel="00000000" w:rsidR="00000000" w:rsidRPr="00000000">
        <w:rPr>
          <w:rtl w:val="0"/>
        </w:rPr>
        <w:t xml:space="preserve">See [</w:t>
      </w:r>
      <w:hyperlink w:anchor="_3gvdg1yhwofb">
        <w:r w:rsidDel="00000000" w:rsidR="00000000" w:rsidRPr="00000000">
          <w:rPr>
            <w:rtl w:val="0"/>
          </w:rPr>
          <w:t xml:space="preserve">Toxicity</w:t>
        </w:r>
      </w:hyperlink>
      <w:r w:rsidDel="00000000" w:rsidR="00000000" w:rsidRPr="00000000">
        <w:rPr>
          <w:rtl w:val="0"/>
        </w:rPr>
        <w:t xml:space="preserve">] in the General H&amp;N section.</w:t>
      </w:r>
      <w:r w:rsidDel="00000000" w:rsidR="00000000" w:rsidRPr="00000000">
        <w:rPr>
          <w:rtl w:val="0"/>
        </w:rPr>
      </w:r>
    </w:p>
    <w:p w:rsidR="00000000" w:rsidDel="00000000" w:rsidP="00000000" w:rsidRDefault="00000000" w:rsidRPr="00000000" w14:paraId="00000919">
      <w:pPr>
        <w:numPr>
          <w:ilvl w:val="0"/>
          <w:numId w:val="105"/>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High risk for ORN with BT for gingival lesions.</w:t>
      </w:r>
    </w:p>
    <w:p w:rsidR="00000000" w:rsidDel="00000000" w:rsidP="00000000" w:rsidRDefault="00000000" w:rsidRPr="00000000" w14:paraId="0000091A">
      <w:pPr>
        <w:numPr>
          <w:ilvl w:val="0"/>
          <w:numId w:val="105"/>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Patients need 2,000 calories per day to avoid malnutrition during RT.</w:t>
      </w:r>
    </w:p>
    <w:p w:rsidR="00000000" w:rsidDel="00000000" w:rsidP="00000000" w:rsidRDefault="00000000" w:rsidRPr="00000000" w14:paraId="0000091B">
      <w:pPr>
        <w:numPr>
          <w:ilvl w:val="0"/>
          <w:numId w:val="105"/>
        </w:numPr>
        <w:spacing w:line="240" w:lineRule="auto"/>
        <w:ind w:left="720" w:hanging="360"/>
        <w:rPr>
          <w:rFonts w:ascii="Times New Roman" w:cs="Times New Roman" w:eastAsia="Times New Roman" w:hAnsi="Times New Roman"/>
          <w:sz w:val="20"/>
          <w:szCs w:val="20"/>
        </w:rPr>
      </w:pPr>
      <w:r w:rsidDel="00000000" w:rsidR="00000000" w:rsidRPr="00000000">
        <w:rPr>
          <w:rFonts w:ascii="Gungsuh" w:cs="Gungsuh" w:eastAsia="Gungsuh" w:hAnsi="Gungsuh"/>
          <w:sz w:val="20"/>
          <w:szCs w:val="20"/>
          <w:rtl w:val="0"/>
        </w:rPr>
        <w:t xml:space="preserve">Keep mandible ≤ 70 Gy.</w:t>
      </w:r>
    </w:p>
    <w:p w:rsidR="00000000" w:rsidDel="00000000" w:rsidP="00000000" w:rsidRDefault="00000000" w:rsidRPr="00000000" w14:paraId="0000091C">
      <w:pPr>
        <w:numPr>
          <w:ilvl w:val="0"/>
          <w:numId w:val="105"/>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Lifelong need for fluoride trays.</w:t>
      </w:r>
    </w:p>
    <w:p w:rsidR="00000000" w:rsidDel="00000000" w:rsidP="00000000" w:rsidRDefault="00000000" w:rsidRPr="00000000" w14:paraId="0000091D">
      <w:pPr>
        <w:numPr>
          <w:ilvl w:val="0"/>
          <w:numId w:val="105"/>
        </w:numPr>
        <w:spacing w:line="240" w:lineRule="auto"/>
        <w:ind w:left="72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Consider probiotics to potentially decrease G3+ oral mucositis from 45→ 16% [</w:t>
      </w:r>
      <w:hyperlink w:anchor="smhewkykfgs4">
        <w:r w:rsidDel="00000000" w:rsidR="00000000" w:rsidRPr="00000000">
          <w:rPr>
            <w:rFonts w:ascii="Times New Roman" w:cs="Times New Roman" w:eastAsia="Times New Roman" w:hAnsi="Times New Roman"/>
            <w:sz w:val="20"/>
            <w:szCs w:val="20"/>
            <w:rtl w:val="0"/>
          </w:rPr>
          <w:t xml:space="preserve">Jiang Cancer '18</w:t>
        </w:r>
      </w:hyperlink>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91E">
      <w:pPr>
        <w:numPr>
          <w:ilvl w:val="0"/>
          <w:numId w:val="105"/>
        </w:numPr>
        <w:spacing w:line="240" w:lineRule="auto"/>
        <w:ind w:left="720" w:hanging="360"/>
        <w:rPr>
          <w:u w:val="none"/>
        </w:rPr>
      </w:pPr>
      <w:r w:rsidDel="00000000" w:rsidR="00000000" w:rsidRPr="00000000">
        <w:rPr>
          <w:rtl w:val="0"/>
        </w:rPr>
        <w:t xml:space="preserve">Management of mucositis</w:t>
      </w:r>
    </w:p>
    <w:p w:rsidR="00000000" w:rsidDel="00000000" w:rsidP="00000000" w:rsidRDefault="00000000" w:rsidRPr="00000000" w14:paraId="0000091F">
      <w:pPr>
        <w:numPr>
          <w:ilvl w:val="1"/>
          <w:numId w:val="105"/>
        </w:numPr>
        <w:spacing w:line="240" w:lineRule="auto"/>
        <w:ind w:left="1440" w:hanging="360"/>
        <w:rPr>
          <w:u w:val="none"/>
        </w:rPr>
      </w:pPr>
      <w:r w:rsidDel="00000000" w:rsidR="00000000" w:rsidRPr="00000000">
        <w:rPr>
          <w:rtl w:val="0"/>
        </w:rPr>
        <w:t xml:space="preserve">Oral hygiene, dietary adjustments (avoiding hot/spicy foods), quit smoking and drinking alcohol.</w:t>
      </w:r>
    </w:p>
    <w:p w:rsidR="00000000" w:rsidDel="00000000" w:rsidP="00000000" w:rsidRDefault="00000000" w:rsidRPr="00000000" w14:paraId="00000920">
      <w:pPr>
        <w:numPr>
          <w:ilvl w:val="1"/>
          <w:numId w:val="105"/>
        </w:numPr>
        <w:spacing w:line="240" w:lineRule="auto"/>
        <w:ind w:left="1440" w:hanging="360"/>
        <w:rPr>
          <w:u w:val="none"/>
        </w:rPr>
      </w:pPr>
      <w:r w:rsidDel="00000000" w:rsidR="00000000" w:rsidRPr="00000000">
        <w:rPr>
          <w:rtl w:val="0"/>
        </w:rPr>
        <w:t xml:space="preserve">Salt + baking soda rinses. Commercially available supersaturated calcium phosphate solutions.</w:t>
      </w:r>
    </w:p>
    <w:p w:rsidR="00000000" w:rsidDel="00000000" w:rsidP="00000000" w:rsidRDefault="00000000" w:rsidRPr="00000000" w14:paraId="00000921">
      <w:pPr>
        <w:numPr>
          <w:ilvl w:val="1"/>
          <w:numId w:val="105"/>
        </w:numPr>
        <w:spacing w:line="240" w:lineRule="auto"/>
        <w:ind w:left="1440" w:hanging="360"/>
        <w:rPr>
          <w:u w:val="none"/>
        </w:rPr>
      </w:pPr>
      <w:r w:rsidDel="00000000" w:rsidR="00000000" w:rsidRPr="00000000">
        <w:rPr>
          <w:rtl w:val="0"/>
        </w:rPr>
        <w:t xml:space="preserve">Topical anesthetics, magic mouthwash, sucralfate.</w:t>
      </w:r>
    </w:p>
    <w:p w:rsidR="00000000" w:rsidDel="00000000" w:rsidP="00000000" w:rsidRDefault="00000000" w:rsidRPr="00000000" w14:paraId="00000922">
      <w:pPr>
        <w:numPr>
          <w:ilvl w:val="1"/>
          <w:numId w:val="105"/>
        </w:numPr>
        <w:spacing w:line="240" w:lineRule="auto"/>
        <w:ind w:left="1440" w:hanging="360"/>
        <w:rPr>
          <w:u w:val="none"/>
        </w:rPr>
      </w:pPr>
      <w:r w:rsidDel="00000000" w:rsidR="00000000" w:rsidRPr="00000000">
        <w:rPr>
          <w:rtl w:val="0"/>
        </w:rPr>
        <w:t xml:space="preserve">Narcotics, gabapentin.</w:t>
      </w:r>
    </w:p>
    <w:p w:rsidR="00000000" w:rsidDel="00000000" w:rsidP="00000000" w:rsidRDefault="00000000" w:rsidRPr="00000000" w14:paraId="00000923">
      <w:pPr>
        <w:numPr>
          <w:ilvl w:val="1"/>
          <w:numId w:val="105"/>
        </w:numPr>
        <w:spacing w:line="240" w:lineRule="auto"/>
        <w:ind w:left="1440" w:hanging="360"/>
        <w:rPr>
          <w:u w:val="none"/>
        </w:rPr>
      </w:pPr>
      <w:r w:rsidDel="00000000" w:rsidR="00000000" w:rsidRPr="00000000">
        <w:rPr>
          <w:rtl w:val="0"/>
        </w:rPr>
        <w:t xml:space="preserve">Utilize acrylic dental guards for scatter radiation around 3-5 mm in thickness.</w:t>
      </w:r>
    </w:p>
    <w:p w:rsidR="00000000" w:rsidDel="00000000" w:rsidP="00000000" w:rsidRDefault="00000000" w:rsidRPr="00000000" w14:paraId="00000924">
      <w:pPr>
        <w:ind w:left="0" w:firstLine="0"/>
        <w:rPr/>
      </w:pPr>
      <w:r w:rsidDel="00000000" w:rsidR="00000000" w:rsidRPr="00000000">
        <w:rPr>
          <w:rtl w:val="0"/>
        </w:rPr>
      </w:r>
    </w:p>
    <w:tbl>
      <w:tblPr>
        <w:tblStyle w:val="Table20"/>
        <w:tblW w:w="10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0"/>
        <w:tblGridChange w:id="0">
          <w:tblGrid>
            <w:gridCol w:w="108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925">
            <w:pPr>
              <w:ind w:left="0" w:right="200" w:firstLine="0"/>
              <w:jc w:val="center"/>
              <w:rPr>
                <w:b w:val="1"/>
                <w:sz w:val="18"/>
                <w:szCs w:val="18"/>
              </w:rPr>
            </w:pPr>
            <w:r w:rsidDel="00000000" w:rsidR="00000000" w:rsidRPr="00000000">
              <w:rPr>
                <w:b w:val="1"/>
                <w:sz w:val="18"/>
                <w:szCs w:val="18"/>
                <w:rtl w:val="0"/>
              </w:rPr>
              <w:t xml:space="preserve">This Summary Box was made possible by the ACRO Resident Committee. </w:t>
            </w:r>
          </w:p>
          <w:p w:rsidR="00000000" w:rsidDel="00000000" w:rsidP="00000000" w:rsidRDefault="00000000" w:rsidRPr="00000000" w14:paraId="00000926">
            <w:pPr>
              <w:ind w:left="0" w:right="200" w:firstLine="0"/>
              <w:jc w:val="center"/>
              <w:rPr>
                <w:b w:val="1"/>
                <w:sz w:val="18"/>
                <w:szCs w:val="18"/>
              </w:rPr>
            </w:pPr>
            <w:r w:rsidDel="00000000" w:rsidR="00000000" w:rsidRPr="00000000">
              <w:rPr>
                <w:b w:val="1"/>
                <w:sz w:val="18"/>
                <w:szCs w:val="18"/>
                <w:rtl w:val="0"/>
              </w:rPr>
              <w:t xml:space="preserve">A more comprehensive collection of resources for all disease sites may be found at </w:t>
            </w:r>
            <w:hyperlink r:id="rId567">
              <w:r w:rsidDel="00000000" w:rsidR="00000000" w:rsidRPr="00000000">
                <w:rPr>
                  <w:b w:val="1"/>
                  <w:color w:val="1155cc"/>
                  <w:sz w:val="18"/>
                  <w:szCs w:val="18"/>
                  <w:u w:val="single"/>
                  <w:rtl w:val="0"/>
                </w:rPr>
                <w:t xml:space="preserve">http://www.acro.org/</w:t>
              </w:r>
            </w:hyperlink>
            <w:r w:rsidDel="00000000" w:rsidR="00000000" w:rsidRPr="00000000">
              <w:rPr>
                <w:rtl w:val="0"/>
              </w:rPr>
            </w:r>
          </w:p>
          <w:p w:rsidR="00000000" w:rsidDel="00000000" w:rsidP="00000000" w:rsidRDefault="00000000" w:rsidRPr="00000000" w14:paraId="00000927">
            <w:pPr>
              <w:ind w:left="0" w:right="140" w:firstLine="0"/>
              <w:rPr>
                <w:sz w:val="18"/>
                <w:szCs w:val="18"/>
              </w:rPr>
            </w:pPr>
            <w:r w:rsidDel="00000000" w:rsidR="00000000" w:rsidRPr="00000000">
              <w:rPr>
                <w:b w:val="1"/>
                <w:sz w:val="18"/>
                <w:szCs w:val="18"/>
                <w:rtl w:val="0"/>
              </w:rPr>
              <w:t xml:space="preserve">eContour</w:t>
            </w:r>
            <w:r w:rsidDel="00000000" w:rsidR="00000000" w:rsidRPr="00000000">
              <w:rPr>
                <w:sz w:val="18"/>
                <w:szCs w:val="18"/>
                <w:rtl w:val="0"/>
              </w:rPr>
              <w:t xml:space="preserve">: [</w:t>
            </w:r>
            <w:hyperlink r:id="rId568">
              <w:r w:rsidDel="00000000" w:rsidR="00000000" w:rsidRPr="00000000">
                <w:rPr>
                  <w:sz w:val="18"/>
                  <w:szCs w:val="18"/>
                  <w:rtl w:val="0"/>
                </w:rPr>
                <w:t xml:space="preserve">OARs</w:t>
              </w:r>
            </w:hyperlink>
            <w:r w:rsidDel="00000000" w:rsidR="00000000" w:rsidRPr="00000000">
              <w:rPr>
                <w:sz w:val="18"/>
                <w:szCs w:val="18"/>
                <w:rtl w:val="0"/>
              </w:rPr>
              <w:t xml:space="preserve">, </w:t>
            </w:r>
            <w:hyperlink r:id="rId569">
              <w:r w:rsidDel="00000000" w:rsidR="00000000" w:rsidRPr="00000000">
                <w:rPr>
                  <w:sz w:val="18"/>
                  <w:szCs w:val="18"/>
                  <w:rtl w:val="0"/>
                </w:rPr>
                <w:t xml:space="preserve">Choi Rad Onc '14</w:t>
              </w:r>
            </w:hyperlink>
            <w:r w:rsidDel="00000000" w:rsidR="00000000" w:rsidRPr="00000000">
              <w:rPr>
                <w:rtl w:val="0"/>
              </w:rPr>
              <w:t xml:space="preserve">, </w:t>
            </w:r>
            <w:hyperlink r:id="rId570">
              <w:r w:rsidDel="00000000" w:rsidR="00000000" w:rsidRPr="00000000">
                <w:rPr>
                  <w:sz w:val="18"/>
                  <w:szCs w:val="18"/>
                  <w:rtl w:val="0"/>
                </w:rPr>
                <w:t xml:space="preserve">Brouwer RTO '15</w:t>
              </w:r>
            </w:hyperlink>
            <w:r w:rsidDel="00000000" w:rsidR="00000000" w:rsidRPr="00000000">
              <w:rPr>
                <w:sz w:val="18"/>
                <w:szCs w:val="18"/>
                <w:rtl w:val="0"/>
              </w:rPr>
              <w:t xml:space="preserve">], [</w:t>
            </w:r>
            <w:hyperlink r:id="rId571">
              <w:r w:rsidDel="00000000" w:rsidR="00000000" w:rsidRPr="00000000">
                <w:rPr>
                  <w:sz w:val="18"/>
                  <w:szCs w:val="18"/>
                  <w:rtl w:val="0"/>
                </w:rPr>
                <w:t xml:space="preserve">Hard palate / Adenoid cystic (V2)</w:t>
              </w:r>
            </w:hyperlink>
            <w:r w:rsidDel="00000000" w:rsidR="00000000" w:rsidRPr="00000000">
              <w:rPr>
                <w:sz w:val="18"/>
                <w:szCs w:val="18"/>
                <w:rtl w:val="0"/>
              </w:rPr>
              <w:t xml:space="preserve">], [</w:t>
            </w:r>
            <w:hyperlink r:id="rId572">
              <w:r w:rsidDel="00000000" w:rsidR="00000000" w:rsidRPr="00000000">
                <w:rPr>
                  <w:sz w:val="18"/>
                  <w:szCs w:val="18"/>
                  <w:rtl w:val="0"/>
                </w:rPr>
                <w:t xml:space="preserve">Buccal mucosa</w:t>
              </w:r>
            </w:hyperlink>
            <w:r w:rsidDel="00000000" w:rsidR="00000000" w:rsidRPr="00000000">
              <w:rPr>
                <w:sz w:val="18"/>
                <w:szCs w:val="18"/>
                <w:rtl w:val="0"/>
              </w:rPr>
              <w:t xml:space="preserve">], [</w:t>
            </w:r>
            <w:hyperlink r:id="rId573">
              <w:r w:rsidDel="00000000" w:rsidR="00000000" w:rsidRPr="00000000">
                <w:rPr>
                  <w:sz w:val="18"/>
                  <w:szCs w:val="18"/>
                  <w:rtl w:val="0"/>
                </w:rPr>
                <w:t xml:space="preserve">Oral cavity</w:t>
              </w:r>
            </w:hyperlink>
            <w:r w:rsidDel="00000000" w:rsidR="00000000" w:rsidRPr="00000000">
              <w:rPr>
                <w:sz w:val="18"/>
                <w:szCs w:val="18"/>
                <w:rtl w:val="0"/>
              </w:rPr>
              <w:t xml:space="preserve">]</w:t>
            </w:r>
          </w:p>
          <w:p w:rsidR="00000000" w:rsidDel="00000000" w:rsidP="00000000" w:rsidRDefault="00000000" w:rsidRPr="00000000" w14:paraId="00000928">
            <w:pPr>
              <w:ind w:left="0" w:right="140" w:firstLine="0"/>
              <w:rPr>
                <w:sz w:val="18"/>
                <w:szCs w:val="18"/>
              </w:rPr>
            </w:pPr>
            <w:r w:rsidDel="00000000" w:rsidR="00000000" w:rsidRPr="00000000">
              <w:rPr>
                <w:sz w:val="18"/>
                <w:szCs w:val="18"/>
                <w:rtl w:val="0"/>
              </w:rPr>
              <w:t xml:space="preserve">AVARO:  [</w:t>
            </w:r>
            <w:hyperlink r:id="rId574">
              <w:r w:rsidDel="00000000" w:rsidR="00000000" w:rsidRPr="00000000">
                <w:rPr>
                  <w:sz w:val="18"/>
                  <w:szCs w:val="18"/>
                  <w:rtl w:val="0"/>
                </w:rPr>
                <w:t xml:space="preserve">AVARO Neck node levels and Brachial plexus</w:t>
              </w:r>
            </w:hyperlink>
            <w:r w:rsidDel="00000000" w:rsidR="00000000" w:rsidRPr="00000000">
              <w:rPr>
                <w:sz w:val="18"/>
                <w:szCs w:val="18"/>
                <w:rtl w:val="0"/>
              </w:rPr>
              <w:t xml:space="preserve">], [</w:t>
            </w:r>
            <w:hyperlink r:id="rId575">
              <w:r w:rsidDel="00000000" w:rsidR="00000000" w:rsidRPr="00000000">
                <w:rPr>
                  <w:sz w:val="18"/>
                  <w:szCs w:val="18"/>
                  <w:rtl w:val="0"/>
                </w:rPr>
                <w:t xml:space="preserve">AVARO constrictors and OARs</w:t>
              </w:r>
            </w:hyperlink>
            <w:r w:rsidDel="00000000" w:rsidR="00000000" w:rsidRPr="00000000">
              <w:rPr>
                <w:sz w:val="18"/>
                <w:szCs w:val="18"/>
                <w:rtl w:val="0"/>
              </w:rPr>
              <w:t xml:space="preserve">], [</w:t>
            </w:r>
            <w:hyperlink r:id="rId576">
              <w:r w:rsidDel="00000000" w:rsidR="00000000" w:rsidRPr="00000000">
                <w:rPr>
                  <w:sz w:val="18"/>
                  <w:szCs w:val="18"/>
                  <w:rtl w:val="0"/>
                </w:rPr>
                <w:t xml:space="preserve">AVARO Skull Base</w:t>
              </w:r>
            </w:hyperlink>
            <w:r w:rsidDel="00000000" w:rsidR="00000000" w:rsidRPr="00000000">
              <w:rPr>
                <w:sz w:val="18"/>
                <w:szCs w:val="18"/>
                <w:rtl w:val="0"/>
              </w:rPr>
              <w:t xml:space="preserve">]</w:t>
            </w:r>
          </w:p>
          <w:p w:rsidR="00000000" w:rsidDel="00000000" w:rsidP="00000000" w:rsidRDefault="00000000" w:rsidRPr="00000000" w14:paraId="00000929">
            <w:pPr>
              <w:ind w:left="0" w:right="140" w:firstLine="0"/>
              <w:rPr>
                <w:sz w:val="18"/>
                <w:szCs w:val="18"/>
              </w:rPr>
            </w:pPr>
            <w:r w:rsidDel="00000000" w:rsidR="00000000" w:rsidRPr="00000000">
              <w:rPr>
                <w:sz w:val="18"/>
                <w:szCs w:val="18"/>
                <w:u w:val="single"/>
                <w:rtl w:val="0"/>
              </w:rPr>
              <w:t xml:space="preserve">Contouring</w:t>
            </w:r>
            <w:r w:rsidDel="00000000" w:rsidR="00000000" w:rsidRPr="00000000">
              <w:rPr>
                <w:rtl w:val="0"/>
              </w:rPr>
            </w:r>
          </w:p>
          <w:p w:rsidR="00000000" w:rsidDel="00000000" w:rsidP="00000000" w:rsidRDefault="00000000" w:rsidRPr="00000000" w14:paraId="0000092A">
            <w:pPr>
              <w:numPr>
                <w:ilvl w:val="0"/>
                <w:numId w:val="59"/>
              </w:numPr>
              <w:rPr>
                <w:sz w:val="18"/>
                <w:szCs w:val="18"/>
              </w:rPr>
            </w:pPr>
            <w:r w:rsidDel="00000000" w:rsidR="00000000" w:rsidRPr="00000000">
              <w:rPr>
                <w:sz w:val="18"/>
                <w:szCs w:val="18"/>
                <w:rtl w:val="0"/>
              </w:rPr>
              <w:t xml:space="preserve">Delineation of neck node levels for head and neck tumors [</w:t>
            </w:r>
            <w:hyperlink r:id="rId577">
              <w:r w:rsidDel="00000000" w:rsidR="00000000" w:rsidRPr="00000000">
                <w:rPr>
                  <w:sz w:val="18"/>
                  <w:szCs w:val="18"/>
                  <w:rtl w:val="0"/>
                </w:rPr>
                <w:t xml:space="preserve">Grégoire RTO '13</w:t>
              </w:r>
            </w:hyperlink>
            <w:r w:rsidDel="00000000" w:rsidR="00000000" w:rsidRPr="00000000">
              <w:rPr>
                <w:sz w:val="18"/>
                <w:szCs w:val="18"/>
                <w:rtl w:val="0"/>
              </w:rPr>
              <w:t xml:space="preserve">, </w:t>
            </w:r>
            <w:hyperlink r:id="rId578">
              <w:r w:rsidDel="00000000" w:rsidR="00000000" w:rsidRPr="00000000">
                <w:rPr>
                  <w:sz w:val="18"/>
                  <w:szCs w:val="18"/>
                  <w:rtl w:val="0"/>
                </w:rPr>
                <w:t xml:space="preserve">Radiopaedia Interactive atlas</w:t>
              </w:r>
            </w:hyperlink>
            <w:r w:rsidDel="00000000" w:rsidR="00000000" w:rsidRPr="00000000">
              <w:rPr>
                <w:sz w:val="18"/>
                <w:szCs w:val="18"/>
                <w:rtl w:val="0"/>
              </w:rPr>
              <w:t xml:space="preserve">] </w:t>
            </w:r>
            <w:hyperlink w:anchor="_rzy8rvsdopq0">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92B">
            <w:pPr>
              <w:numPr>
                <w:ilvl w:val="0"/>
                <w:numId w:val="59"/>
              </w:numPr>
              <w:rPr>
                <w:sz w:val="18"/>
                <w:szCs w:val="18"/>
              </w:rPr>
            </w:pPr>
            <w:r w:rsidDel="00000000" w:rsidR="00000000" w:rsidRPr="00000000">
              <w:rPr>
                <w:sz w:val="18"/>
                <w:szCs w:val="18"/>
                <w:rtl w:val="0"/>
              </w:rPr>
              <w:t xml:space="preserve">Target delineation for postoperative treatment of H&amp;N cancer [</w:t>
            </w:r>
            <w:hyperlink r:id="rId579">
              <w:r w:rsidDel="00000000" w:rsidR="00000000" w:rsidRPr="00000000">
                <w:rPr>
                  <w:sz w:val="18"/>
                  <w:szCs w:val="18"/>
                  <w:rtl w:val="0"/>
                </w:rPr>
                <w:t xml:space="preserve">Evans and Beasley Oral Onc '18</w:t>
              </w:r>
            </w:hyperlink>
            <w:r w:rsidDel="00000000" w:rsidR="00000000" w:rsidRPr="00000000">
              <w:rPr>
                <w:sz w:val="18"/>
                <w:szCs w:val="18"/>
                <w:rtl w:val="0"/>
              </w:rPr>
              <w:t xml:space="preserve">]. </w:t>
            </w:r>
            <w:hyperlink w:anchor="3idlkksib7f2">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92C">
            <w:pPr>
              <w:numPr>
                <w:ilvl w:val="0"/>
                <w:numId w:val="59"/>
              </w:numPr>
              <w:rPr>
                <w:sz w:val="18"/>
                <w:szCs w:val="18"/>
              </w:rPr>
            </w:pPr>
            <w:r w:rsidDel="00000000" w:rsidR="00000000" w:rsidRPr="00000000">
              <w:rPr>
                <w:sz w:val="18"/>
                <w:szCs w:val="18"/>
                <w:rtl w:val="0"/>
              </w:rPr>
              <w:t xml:space="preserve">IMRT for H&amp;N Cancer: Emphasis on selection and delineation of targets </w:t>
            </w:r>
            <w:hyperlink r:id="rId580">
              <w:r w:rsidDel="00000000" w:rsidR="00000000" w:rsidRPr="00000000">
                <w:rPr>
                  <w:sz w:val="18"/>
                  <w:szCs w:val="18"/>
                  <w:rtl w:val="0"/>
                </w:rPr>
                <w:t xml:space="preserve">[Eisbruch SRO '02]</w:t>
              </w:r>
            </w:hyperlink>
            <w:r w:rsidDel="00000000" w:rsidR="00000000" w:rsidRPr="00000000">
              <w:rPr>
                <w:sz w:val="18"/>
                <w:szCs w:val="18"/>
                <w:rtl w:val="0"/>
              </w:rPr>
              <w:t xml:space="preserve">.</w:t>
            </w:r>
          </w:p>
          <w:p w:rsidR="00000000" w:rsidDel="00000000" w:rsidP="00000000" w:rsidRDefault="00000000" w:rsidRPr="00000000" w14:paraId="0000092D">
            <w:pPr>
              <w:numPr>
                <w:ilvl w:val="0"/>
                <w:numId w:val="59"/>
              </w:numPr>
              <w:rPr>
                <w:sz w:val="18"/>
                <w:szCs w:val="18"/>
              </w:rPr>
            </w:pPr>
            <w:r w:rsidDel="00000000" w:rsidR="00000000" w:rsidRPr="00000000">
              <w:rPr>
                <w:sz w:val="18"/>
                <w:szCs w:val="18"/>
                <w:rtl w:val="0"/>
              </w:rPr>
              <w:t xml:space="preserve">Guideline for dose specification and target delineation for post op RT for OC cancer [</w:t>
            </w:r>
            <w:hyperlink r:id="rId581">
              <w:r w:rsidDel="00000000" w:rsidR="00000000" w:rsidRPr="00000000">
                <w:rPr>
                  <w:sz w:val="18"/>
                  <w:szCs w:val="18"/>
                  <w:rtl w:val="0"/>
                </w:rPr>
                <w:t xml:space="preserve">Liu H&amp;N '15</w:t>
              </w:r>
            </w:hyperlink>
            <w:r w:rsidDel="00000000" w:rsidR="00000000" w:rsidRPr="00000000">
              <w:rPr>
                <w:sz w:val="18"/>
                <w:szCs w:val="18"/>
                <w:rtl w:val="0"/>
              </w:rPr>
              <w:t xml:space="preserve">]</w:t>
            </w:r>
          </w:p>
          <w:p w:rsidR="00000000" w:rsidDel="00000000" w:rsidP="00000000" w:rsidRDefault="00000000" w:rsidRPr="00000000" w14:paraId="0000092E">
            <w:pPr>
              <w:ind w:left="0" w:right="200" w:firstLine="0"/>
              <w:rPr>
                <w:sz w:val="18"/>
                <w:szCs w:val="18"/>
                <w:u w:val="single"/>
              </w:rPr>
            </w:pPr>
            <w:r w:rsidDel="00000000" w:rsidR="00000000" w:rsidRPr="00000000">
              <w:rPr>
                <w:sz w:val="18"/>
                <w:szCs w:val="18"/>
                <w:u w:val="single"/>
                <w:rtl w:val="0"/>
              </w:rPr>
              <w:t xml:space="preserve">Society Guidelines</w:t>
            </w:r>
          </w:p>
          <w:p w:rsidR="00000000" w:rsidDel="00000000" w:rsidP="00000000" w:rsidRDefault="00000000" w:rsidRPr="00000000" w14:paraId="0000092F">
            <w:pPr>
              <w:numPr>
                <w:ilvl w:val="0"/>
                <w:numId w:val="57"/>
              </w:numPr>
              <w:rPr>
                <w:sz w:val="18"/>
                <w:szCs w:val="18"/>
              </w:rPr>
            </w:pPr>
            <w:r w:rsidDel="00000000" w:rsidR="00000000" w:rsidRPr="00000000">
              <w:rPr>
                <w:sz w:val="18"/>
                <w:szCs w:val="18"/>
                <w:rtl w:val="0"/>
              </w:rPr>
              <w:t xml:space="preserve">ASCO Guideline: </w:t>
            </w:r>
            <w:hyperlink r:id="rId582">
              <w:r w:rsidDel="00000000" w:rsidR="00000000" w:rsidRPr="00000000">
                <w:rPr>
                  <w:sz w:val="18"/>
                  <w:szCs w:val="18"/>
                  <w:rtl w:val="0"/>
                </w:rPr>
                <w:t xml:space="preserve">Management of the Neck in SqCC of the Oral Cavity and Oropharynx</w:t>
              </w:r>
            </w:hyperlink>
            <w:r w:rsidDel="00000000" w:rsidR="00000000" w:rsidRPr="00000000">
              <w:rPr>
                <w:i w:val="1"/>
                <w:sz w:val="18"/>
                <w:szCs w:val="18"/>
                <w:rtl w:val="0"/>
              </w:rPr>
              <w:t xml:space="preserve"> February 27, 2019</w:t>
            </w:r>
          </w:p>
          <w:p w:rsidR="00000000" w:rsidDel="00000000" w:rsidP="00000000" w:rsidRDefault="00000000" w:rsidRPr="00000000" w14:paraId="00000930">
            <w:pPr>
              <w:numPr>
                <w:ilvl w:val="0"/>
                <w:numId w:val="57"/>
              </w:numPr>
              <w:ind w:right="140"/>
              <w:rPr>
                <w:sz w:val="18"/>
                <w:szCs w:val="18"/>
              </w:rPr>
            </w:pPr>
            <w:r w:rsidDel="00000000" w:rsidR="00000000" w:rsidRPr="00000000">
              <w:rPr>
                <w:sz w:val="18"/>
                <w:szCs w:val="18"/>
                <w:rtl w:val="0"/>
              </w:rPr>
              <w:t xml:space="preserve">ESMO H&amp;N guidelines [</w:t>
            </w:r>
            <w:hyperlink r:id="rId583">
              <w:r w:rsidDel="00000000" w:rsidR="00000000" w:rsidRPr="00000000">
                <w:rPr>
                  <w:sz w:val="18"/>
                  <w:szCs w:val="18"/>
                  <w:rtl w:val="0"/>
                </w:rPr>
                <w:t xml:space="preserve">Nasopharyngeal and SqCC of the H&amp;N</w:t>
              </w:r>
            </w:hyperlink>
            <w:r w:rsidDel="00000000" w:rsidR="00000000" w:rsidRPr="00000000">
              <w:rPr>
                <w:sz w:val="18"/>
                <w:szCs w:val="18"/>
                <w:rtl w:val="0"/>
              </w:rPr>
              <w:t xml:space="preserve">]</w:t>
            </w:r>
          </w:p>
          <w:p w:rsidR="00000000" w:rsidDel="00000000" w:rsidP="00000000" w:rsidRDefault="00000000" w:rsidRPr="00000000" w14:paraId="00000931">
            <w:pPr>
              <w:ind w:left="0" w:right="140" w:firstLine="0"/>
              <w:rPr>
                <w:sz w:val="18"/>
                <w:szCs w:val="18"/>
                <w:u w:val="single"/>
              </w:rPr>
            </w:pPr>
            <w:r w:rsidDel="00000000" w:rsidR="00000000" w:rsidRPr="00000000">
              <w:rPr>
                <w:sz w:val="18"/>
                <w:szCs w:val="18"/>
                <w:u w:val="single"/>
                <w:rtl w:val="0"/>
              </w:rPr>
              <w:t xml:space="preserve">Quality of Life/Toxicity</w:t>
            </w:r>
          </w:p>
          <w:p w:rsidR="00000000" w:rsidDel="00000000" w:rsidP="00000000" w:rsidRDefault="00000000" w:rsidRPr="00000000" w14:paraId="00000932">
            <w:pPr>
              <w:numPr>
                <w:ilvl w:val="0"/>
                <w:numId w:val="78"/>
              </w:numPr>
              <w:rPr>
                <w:sz w:val="18"/>
                <w:szCs w:val="18"/>
              </w:rPr>
            </w:pPr>
            <w:r w:rsidDel="00000000" w:rsidR="00000000" w:rsidRPr="00000000">
              <w:rPr>
                <w:sz w:val="18"/>
                <w:szCs w:val="18"/>
                <w:rtl w:val="0"/>
              </w:rPr>
              <w:t xml:space="preserve">RTOG 95-01 (Table 2) [</w:t>
            </w:r>
            <w:hyperlink r:id="rId584">
              <w:r w:rsidDel="00000000" w:rsidR="00000000" w:rsidRPr="00000000">
                <w:rPr>
                  <w:sz w:val="18"/>
                  <w:szCs w:val="18"/>
                  <w:rtl w:val="0"/>
                </w:rPr>
                <w:t xml:space="preserve">Cooper NEJM '04</w:t>
              </w:r>
            </w:hyperlink>
            <w:r w:rsidDel="00000000" w:rsidR="00000000" w:rsidRPr="00000000">
              <w:rPr>
                <w:sz w:val="18"/>
                <w:szCs w:val="18"/>
                <w:rtl w:val="0"/>
              </w:rPr>
              <w:t xml:space="preserve">]: PORT vs. POCRT. </w:t>
            </w:r>
            <w:hyperlink w:anchor="_k1lnxczldez">
              <w:r w:rsidDel="00000000" w:rsidR="00000000" w:rsidRPr="00000000">
                <w:rPr>
                  <w:sz w:val="18"/>
                  <w:szCs w:val="18"/>
                  <w:vertAlign w:val="superscript"/>
                  <w:rtl w:val="0"/>
                </w:rPr>
                <w:t xml:space="preserve">RoR</w:t>
              </w:r>
            </w:hyperlink>
            <w:r w:rsidDel="00000000" w:rsidR="00000000" w:rsidRPr="00000000">
              <w:rPr>
                <w:rtl w:val="0"/>
              </w:rPr>
            </w:r>
          </w:p>
        </w:tc>
      </w:tr>
    </w:tbl>
    <w:p w:rsidR="00000000" w:rsidDel="00000000" w:rsidP="00000000" w:rsidRDefault="00000000" w:rsidRPr="00000000" w14:paraId="00000933">
      <w:pPr>
        <w:ind w:left="0" w:firstLine="0"/>
        <w:rPr/>
      </w:pPr>
      <w:r w:rsidDel="00000000" w:rsidR="00000000" w:rsidRPr="00000000">
        <w:rPr>
          <w:rtl w:val="0"/>
        </w:rPr>
      </w:r>
    </w:p>
    <w:p w:rsidR="00000000" w:rsidDel="00000000" w:rsidP="00000000" w:rsidRDefault="00000000" w:rsidRPr="00000000" w14:paraId="00000934">
      <w:pPr>
        <w:pStyle w:val="Heading2"/>
        <w:spacing w:line="240" w:lineRule="auto"/>
        <w:rPr/>
      </w:pPr>
      <w:bookmarkStart w:colFirst="0" w:colLast="0" w:name="_869eebit6egy" w:id="164"/>
      <w:bookmarkEnd w:id="164"/>
      <w:hyperlink w:anchor="_605iyvhl7xeq">
        <w:r w:rsidDel="00000000" w:rsidR="00000000" w:rsidRPr="00000000">
          <w:rPr>
            <w:rtl w:val="0"/>
          </w:rPr>
          <w:t xml:space="preserve">Treatment Planning</w:t>
        </w:r>
      </w:hyperlink>
      <w:r w:rsidDel="00000000" w:rsidR="00000000" w:rsidRPr="00000000">
        <w:rPr>
          <w:rtl w:val="0"/>
        </w:rPr>
      </w:r>
    </w:p>
    <w:p w:rsidR="00000000" w:rsidDel="00000000" w:rsidP="00000000" w:rsidRDefault="00000000" w:rsidRPr="00000000" w14:paraId="00000935">
      <w:pPr>
        <w:ind w:left="0" w:right="140" w:firstLine="0"/>
        <w:rPr/>
      </w:pPr>
      <w:r w:rsidDel="00000000" w:rsidR="00000000" w:rsidRPr="00000000">
        <w:rPr>
          <w:rtl w:val="0"/>
        </w:rPr>
        <w:t xml:space="preserve">See the Summary Box above.</w:t>
      </w:r>
    </w:p>
    <w:p w:rsidR="00000000" w:rsidDel="00000000" w:rsidP="00000000" w:rsidRDefault="00000000" w:rsidRPr="00000000" w14:paraId="00000936">
      <w:pPr>
        <w:ind w:left="0" w:firstLine="0"/>
        <w:rPr/>
      </w:pPr>
      <w:r w:rsidDel="00000000" w:rsidR="00000000" w:rsidRPr="00000000">
        <w:rPr>
          <w:rtl w:val="0"/>
        </w:rPr>
        <w:t xml:space="preserve">See [</w:t>
      </w:r>
      <w:hyperlink w:anchor="4imdo2xym28j">
        <w:r w:rsidDel="00000000" w:rsidR="00000000" w:rsidRPr="00000000">
          <w:rPr>
            <w:rtl w:val="0"/>
          </w:rPr>
          <w:t xml:space="preserve">Indications for PORT vs. POCCRT</w:t>
        </w:r>
      </w:hyperlink>
      <w:r w:rsidDel="00000000" w:rsidR="00000000" w:rsidRPr="00000000">
        <w:rPr>
          <w:rtl w:val="0"/>
        </w:rPr>
        <w:t xml:space="preserve">] in the General section.</w:t>
      </w:r>
    </w:p>
    <w:p w:rsidR="00000000" w:rsidDel="00000000" w:rsidP="00000000" w:rsidRDefault="00000000" w:rsidRPr="00000000" w14:paraId="00000937">
      <w:pPr>
        <w:widowControl w:val="0"/>
        <w:ind w:left="0" w:firstLine="0"/>
        <w:rPr/>
      </w:pPr>
      <w:r w:rsidDel="00000000" w:rsidR="00000000" w:rsidRPr="00000000">
        <w:rPr>
          <w:rtl w:val="0"/>
        </w:rPr>
        <w:t xml:space="preserve">See details of base of skull coverage and tracing cranial nerve V in the [</w:t>
      </w:r>
      <w:hyperlink w:anchor="_q4gl8dq6tbz5">
        <w:r w:rsidDel="00000000" w:rsidR="00000000" w:rsidRPr="00000000">
          <w:rPr>
            <w:rtl w:val="0"/>
          </w:rPr>
          <w:t xml:space="preserve">Chasing PNI</w:t>
        </w:r>
      </w:hyperlink>
      <w:r w:rsidDel="00000000" w:rsidR="00000000" w:rsidRPr="00000000">
        <w:rPr>
          <w:rtl w:val="0"/>
        </w:rPr>
        <w:t xml:space="preserve">] section.</w:t>
      </w:r>
      <w:r w:rsidDel="00000000" w:rsidR="00000000" w:rsidRPr="00000000">
        <w:rPr>
          <w:rtl w:val="0"/>
        </w:rPr>
      </w:r>
    </w:p>
    <w:p w:rsidR="00000000" w:rsidDel="00000000" w:rsidP="00000000" w:rsidRDefault="00000000" w:rsidRPr="00000000" w14:paraId="00000938">
      <w:pPr>
        <w:numPr>
          <w:ilvl w:val="0"/>
          <w:numId w:val="68"/>
        </w:numPr>
        <w:spacing w:line="240" w:lineRule="auto"/>
        <w:ind w:left="720" w:hanging="360"/>
        <w:rPr>
          <w:rFonts w:ascii="Times New Roman" w:cs="Times New Roman" w:eastAsia="Times New Roman" w:hAnsi="Times New Roman"/>
          <w:sz w:val="20"/>
          <w:szCs w:val="20"/>
        </w:rPr>
      </w:pPr>
      <w:r w:rsidDel="00000000" w:rsidR="00000000" w:rsidRPr="00000000">
        <w:rPr>
          <w:rtl w:val="0"/>
        </w:rPr>
        <w:t xml:space="preserve">Surgery is standard of care! Non-surgical approaches should only be suggested if the tumor is unresectable or the patient is not an operative candidate.</w:t>
      </w:r>
    </w:p>
    <w:p w:rsidR="00000000" w:rsidDel="00000000" w:rsidP="00000000" w:rsidRDefault="00000000" w:rsidRPr="00000000" w14:paraId="00000939">
      <w:pPr>
        <w:numPr>
          <w:ilvl w:val="0"/>
          <w:numId w:val="68"/>
        </w:numPr>
      </w:pPr>
      <w:r w:rsidDel="00000000" w:rsidR="00000000" w:rsidRPr="00000000">
        <w:rPr>
          <w:rtl w:val="0"/>
        </w:rPr>
        <w:t xml:space="preserve">Simulation and field design: Neck extended, shoulders down. Cork and tongue blade to depress tongue, spare hard palate and surround lat oral tongue lesion with other mucosae to minimize air tissue interfaces. 2-5 mm bolus on scars optional. </w:t>
      </w:r>
    </w:p>
    <w:p w:rsidR="00000000" w:rsidDel="00000000" w:rsidP="00000000" w:rsidRDefault="00000000" w:rsidRPr="00000000" w14:paraId="0000093A">
      <w:pPr>
        <w:numPr>
          <w:ilvl w:val="0"/>
          <w:numId w:val="68"/>
        </w:numPr>
        <w:spacing w:line="240" w:lineRule="auto"/>
        <w:ind w:left="720" w:hanging="360"/>
        <w:rPr>
          <w:u w:val="none"/>
        </w:rPr>
      </w:pPr>
      <w:r w:rsidDel="00000000" w:rsidR="00000000" w:rsidRPr="00000000">
        <w:rPr>
          <w:b w:val="1"/>
          <w:rtl w:val="0"/>
        </w:rPr>
        <w:t xml:space="preserve">Worst Pattern of Invasion (WPOI)</w:t>
      </w:r>
      <w:r w:rsidDel="00000000" w:rsidR="00000000" w:rsidRPr="00000000">
        <w:rPr>
          <w:b w:val="1"/>
          <w:rtl w:val="0"/>
        </w:rPr>
        <w:t xml:space="preserve"> </w:t>
      </w:r>
      <w:r w:rsidDel="00000000" w:rsidR="00000000" w:rsidRPr="00000000">
        <w:rPr>
          <w:rtl w:val="0"/>
        </w:rPr>
        <w:t xml:space="preserve">[</w:t>
      </w:r>
      <w:hyperlink r:id="rId585">
        <w:r w:rsidDel="00000000" w:rsidR="00000000" w:rsidRPr="00000000">
          <w:rPr>
            <w:rtl w:val="0"/>
          </w:rPr>
          <w:t xml:space="preserve">Li H&amp;N Path '13</w:t>
        </w:r>
      </w:hyperlink>
      <w:r w:rsidDel="00000000" w:rsidR="00000000" w:rsidRPr="00000000">
        <w:rPr>
          <w:rtl w:val="0"/>
        </w:rPr>
        <w:t xml:space="preserve">]: Selecting pT1-2N0 patients for PORT.</w:t>
      </w:r>
    </w:p>
    <w:p w:rsidR="00000000" w:rsidDel="00000000" w:rsidP="00000000" w:rsidRDefault="00000000" w:rsidRPr="00000000" w14:paraId="0000093B">
      <w:pPr>
        <w:spacing w:line="240" w:lineRule="auto"/>
        <w:ind w:firstLine="720"/>
        <w:rPr/>
      </w:pPr>
      <w:r w:rsidDel="00000000" w:rsidR="00000000" w:rsidRPr="00000000">
        <w:rPr>
          <w:rtl w:val="0"/>
        </w:rPr>
        <w:t xml:space="preserve">Patients may be selected for surgery alone, but WPOI 4-5 suggests they should be considered for PORT.</w:t>
      </w:r>
    </w:p>
    <w:p w:rsidR="00000000" w:rsidDel="00000000" w:rsidP="00000000" w:rsidRDefault="00000000" w:rsidRPr="00000000" w14:paraId="0000093C">
      <w:pPr>
        <w:numPr>
          <w:ilvl w:val="1"/>
          <w:numId w:val="68"/>
        </w:numPr>
        <w:spacing w:line="240" w:lineRule="auto"/>
        <w:ind w:left="1440" w:hanging="360"/>
        <w:rPr>
          <w:u w:val="none"/>
        </w:rPr>
      </w:pPr>
      <w:r w:rsidDel="00000000" w:rsidR="00000000" w:rsidRPr="00000000">
        <w:rPr>
          <w:rtl w:val="0"/>
        </w:rPr>
        <w:t xml:space="preserve">299 stage I-II OC patients.</w:t>
      </w:r>
    </w:p>
    <w:p w:rsidR="00000000" w:rsidDel="00000000" w:rsidP="00000000" w:rsidRDefault="00000000" w:rsidRPr="00000000" w14:paraId="0000093D">
      <w:pPr>
        <w:numPr>
          <w:ilvl w:val="2"/>
          <w:numId w:val="68"/>
        </w:numPr>
        <w:spacing w:line="240" w:lineRule="auto"/>
        <w:ind w:left="2160" w:hanging="360"/>
        <w:rPr>
          <w:u w:val="none"/>
        </w:rPr>
      </w:pPr>
      <w:r w:rsidDel="00000000" w:rsidR="00000000" w:rsidRPr="00000000">
        <w:rPr>
          <w:rtl w:val="0"/>
        </w:rPr>
        <w:t xml:space="preserve">WPOI 4: Small tumor islands, 15 cells or fewer, per island.</w:t>
      </w:r>
    </w:p>
    <w:p w:rsidR="00000000" w:rsidDel="00000000" w:rsidP="00000000" w:rsidRDefault="00000000" w:rsidRPr="00000000" w14:paraId="0000093E">
      <w:pPr>
        <w:numPr>
          <w:ilvl w:val="2"/>
          <w:numId w:val="68"/>
        </w:numPr>
        <w:spacing w:line="240" w:lineRule="auto"/>
        <w:ind w:left="2160" w:hanging="360"/>
        <w:rPr>
          <w:u w:val="none"/>
        </w:rPr>
      </w:pPr>
      <w:r w:rsidDel="00000000" w:rsidR="00000000" w:rsidRPr="00000000">
        <w:rPr>
          <w:rFonts w:ascii="Gungsuh" w:cs="Gungsuh" w:eastAsia="Gungsuh" w:hAnsi="Gungsuh"/>
          <w:rtl w:val="0"/>
        </w:rPr>
        <w:t xml:space="preserve">WPOI 5: Tumor satellites ≥ 1 mm from main tumor or next closest satellite.</w:t>
      </w:r>
    </w:p>
    <w:p w:rsidR="00000000" w:rsidDel="00000000" w:rsidP="00000000" w:rsidRDefault="00000000" w:rsidRPr="00000000" w14:paraId="0000093F">
      <w:pPr>
        <w:numPr>
          <w:ilvl w:val="1"/>
          <w:numId w:val="68"/>
        </w:numPr>
        <w:spacing w:line="240" w:lineRule="auto"/>
        <w:ind w:left="1440" w:hanging="360"/>
        <w:rPr>
          <w:u w:val="none"/>
        </w:rPr>
      </w:pPr>
      <w:r w:rsidDel="00000000" w:rsidR="00000000" w:rsidRPr="00000000">
        <w:rPr>
          <w:rFonts w:ascii="Cardo" w:cs="Cardo" w:eastAsia="Cardo" w:hAnsi="Cardo"/>
          <w:rtl w:val="0"/>
        </w:rPr>
        <w:t xml:space="preserve">LRR for T1N0 / T2N0 of 17→ 23%. CSM for T1N0 / T2N0 of 6→ 10%. </w:t>
      </w:r>
    </w:p>
    <w:p w:rsidR="00000000" w:rsidDel="00000000" w:rsidP="00000000" w:rsidRDefault="00000000" w:rsidRPr="00000000" w14:paraId="00000940">
      <w:pPr>
        <w:numPr>
          <w:ilvl w:val="1"/>
          <w:numId w:val="68"/>
        </w:numPr>
        <w:spacing w:line="240" w:lineRule="auto"/>
        <w:ind w:left="1440" w:hanging="360"/>
        <w:rPr>
          <w:u w:val="none"/>
        </w:rPr>
      </w:pPr>
      <w:r w:rsidDel="00000000" w:rsidR="00000000" w:rsidRPr="00000000">
        <w:rPr>
          <w:rtl w:val="0"/>
        </w:rPr>
        <w:t xml:space="preserve">On MVA, WPOI of 4-5 was significantly predictive of LRR while WPOI 5 was predictive for DSS. </w:t>
      </w:r>
    </w:p>
    <w:p w:rsidR="00000000" w:rsidDel="00000000" w:rsidP="00000000" w:rsidRDefault="00000000" w:rsidRPr="00000000" w14:paraId="00000941">
      <w:pPr>
        <w:numPr>
          <w:ilvl w:val="1"/>
          <w:numId w:val="68"/>
        </w:numPr>
        <w:spacing w:line="240" w:lineRule="auto"/>
        <w:ind w:left="1440" w:hanging="360"/>
        <w:rPr>
          <w:u w:val="none"/>
        </w:rPr>
      </w:pPr>
      <w:r w:rsidDel="00000000" w:rsidR="00000000" w:rsidRPr="00000000">
        <w:rPr>
          <w:rtl w:val="0"/>
        </w:rPr>
        <w:t xml:space="preserve">For WPOI 5, the probability of developing LRR was 42%. </w:t>
      </w:r>
    </w:p>
    <w:p w:rsidR="00000000" w:rsidDel="00000000" w:rsidP="00000000" w:rsidRDefault="00000000" w:rsidRPr="00000000" w14:paraId="00000942">
      <w:pPr>
        <w:numPr>
          <w:ilvl w:val="1"/>
          <w:numId w:val="68"/>
        </w:numPr>
        <w:spacing w:line="240" w:lineRule="auto"/>
        <w:ind w:left="1440" w:hanging="360"/>
        <w:rPr>
          <w:u w:val="none"/>
        </w:rPr>
      </w:pPr>
      <w:r w:rsidDel="00000000" w:rsidR="00000000" w:rsidRPr="00000000">
        <w:rPr>
          <w:rtl w:val="0"/>
        </w:rPr>
        <w:t xml:space="preserve">Given a high risk classification for combination of features other than WPOI-5, the probability of LRR is 32%. </w:t>
      </w:r>
    </w:p>
    <w:p w:rsidR="00000000" w:rsidDel="00000000" w:rsidP="00000000" w:rsidRDefault="00000000" w:rsidRPr="00000000" w14:paraId="00000943">
      <w:pPr>
        <w:numPr>
          <w:ilvl w:val="0"/>
          <w:numId w:val="68"/>
        </w:numPr>
        <w:spacing w:line="240" w:lineRule="auto"/>
        <w:ind w:left="720" w:hanging="36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Nodal coverage</w:t>
      </w:r>
    </w:p>
    <w:p w:rsidR="00000000" w:rsidDel="00000000" w:rsidP="00000000" w:rsidRDefault="00000000" w:rsidRPr="00000000" w14:paraId="00000944">
      <w:pPr>
        <w:ind w:left="0" w:firstLine="720"/>
        <w:rPr/>
      </w:pPr>
      <w:r w:rsidDel="00000000" w:rsidR="00000000" w:rsidRPr="00000000">
        <w:rPr>
          <w:rtl w:val="0"/>
        </w:rPr>
        <w:t xml:space="preserve">See [</w:t>
      </w:r>
      <w:hyperlink w:anchor="5xqks2p0147u">
        <w:r w:rsidDel="00000000" w:rsidR="00000000" w:rsidRPr="00000000">
          <w:rPr>
            <w:rtl w:val="0"/>
          </w:rPr>
          <w:t xml:space="preserve">Neck Nodal Atlas and Coverage</w:t>
        </w:r>
      </w:hyperlink>
      <w:r w:rsidDel="00000000" w:rsidR="00000000" w:rsidRPr="00000000">
        <w:rPr>
          <w:rtl w:val="0"/>
        </w:rPr>
        <w:t xml:space="preserve">] in the General Treatment Planning section.</w:t>
      </w:r>
    </w:p>
    <w:p w:rsidR="00000000" w:rsidDel="00000000" w:rsidP="00000000" w:rsidRDefault="00000000" w:rsidRPr="00000000" w14:paraId="00000945">
      <w:pPr>
        <w:spacing w:line="240" w:lineRule="auto"/>
        <w:ind w:firstLine="720"/>
        <w:rPr/>
      </w:pPr>
      <w:r w:rsidDel="00000000" w:rsidR="00000000" w:rsidRPr="00000000">
        <w:rPr>
          <w:rtl w:val="0"/>
        </w:rPr>
        <w:t xml:space="preserve">Levels Ib-IV are covered in almost all cases. Level 1A are covered for lower lip and anterior tongue. ENE gets 66 Gy.</w:t>
      </w:r>
    </w:p>
    <w:p w:rsidR="00000000" w:rsidDel="00000000" w:rsidP="00000000" w:rsidRDefault="00000000" w:rsidRPr="00000000" w14:paraId="00000946">
      <w:pPr>
        <w:spacing w:line="240" w:lineRule="auto"/>
        <w:ind w:firstLine="720"/>
        <w:rPr/>
      </w:pPr>
      <w:r w:rsidDel="00000000" w:rsidR="00000000" w:rsidRPr="00000000">
        <w:rPr>
          <w:rtl w:val="0"/>
        </w:rPr>
        <w:t xml:space="preserve">Ipsilateral lymph node coverage may be considered for RMT, lateralized gingival and buccal cases up to N2a.</w:t>
      </w:r>
    </w:p>
    <w:p w:rsidR="00000000" w:rsidDel="00000000" w:rsidP="00000000" w:rsidRDefault="00000000" w:rsidRPr="00000000" w14:paraId="00000947">
      <w:pPr>
        <w:numPr>
          <w:ilvl w:val="1"/>
          <w:numId w:val="68"/>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1st echelon nodes: Bilateral (for midline primary or approaching midline): </w:t>
      </w:r>
      <w:r w:rsidDel="00000000" w:rsidR="00000000" w:rsidRPr="00000000">
        <w:rPr>
          <w:rtl w:val="0"/>
        </w:rPr>
        <w:t xml:space="preserve">L</w:t>
      </w:r>
      <w:r w:rsidDel="00000000" w:rsidR="00000000" w:rsidRPr="00000000">
        <w:rPr>
          <w:rFonts w:ascii="Times New Roman" w:cs="Times New Roman" w:eastAsia="Times New Roman" w:hAnsi="Times New Roman"/>
          <w:sz w:val="20"/>
          <w:szCs w:val="20"/>
          <w:rtl w:val="0"/>
        </w:rPr>
        <w:t xml:space="preserve">evels 1B-2.</w:t>
      </w:r>
    </w:p>
    <w:p w:rsidR="00000000" w:rsidDel="00000000" w:rsidP="00000000" w:rsidRDefault="00000000" w:rsidRPr="00000000" w14:paraId="00000948">
      <w:pPr>
        <w:numPr>
          <w:ilvl w:val="1"/>
          <w:numId w:val="68"/>
        </w:numPr>
        <w:spacing w:line="240" w:lineRule="auto"/>
        <w:ind w:left="1440" w:hanging="360"/>
        <w:rPr>
          <w:u w:val="none"/>
        </w:rPr>
      </w:pPr>
      <w:r w:rsidDel="00000000" w:rsidR="00000000" w:rsidRPr="00000000">
        <w:rPr>
          <w:rtl w:val="0"/>
        </w:rPr>
        <w:t xml:space="preserve">Level IIb may be omitted if cN0 neck [</w:t>
      </w:r>
      <w:hyperlink w:anchor="m4be3b3op7yd">
        <w:r w:rsidDel="00000000" w:rsidR="00000000" w:rsidRPr="00000000">
          <w:rPr>
            <w:rtl w:val="0"/>
          </w:rPr>
          <w:t xml:space="preserve">2b or not 2b?</w:t>
        </w:r>
      </w:hyperlink>
      <w:r w:rsidDel="00000000" w:rsidR="00000000" w:rsidRPr="00000000">
        <w:rPr>
          <w:rtl w:val="0"/>
        </w:rPr>
        <w:t xml:space="preserve">].</w:t>
      </w:r>
    </w:p>
    <w:p w:rsidR="00000000" w:rsidDel="00000000" w:rsidP="00000000" w:rsidRDefault="00000000" w:rsidRPr="00000000" w14:paraId="00000949">
      <w:pPr>
        <w:numPr>
          <w:ilvl w:val="1"/>
          <w:numId w:val="68"/>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2nd echelon nodes: </w:t>
      </w:r>
      <w:r w:rsidDel="00000000" w:rsidR="00000000" w:rsidRPr="00000000">
        <w:rPr>
          <w:rtl w:val="0"/>
        </w:rPr>
        <w:t xml:space="preserve">L</w:t>
      </w:r>
      <w:r w:rsidDel="00000000" w:rsidR="00000000" w:rsidRPr="00000000">
        <w:rPr>
          <w:rFonts w:ascii="Times New Roman" w:cs="Times New Roman" w:eastAsia="Times New Roman" w:hAnsi="Times New Roman"/>
          <w:sz w:val="20"/>
          <w:szCs w:val="20"/>
          <w:rtl w:val="0"/>
        </w:rPr>
        <w:t xml:space="preserve">evels</w:t>
      </w:r>
      <w:r w:rsidDel="00000000" w:rsidR="00000000" w:rsidRPr="00000000">
        <w:rPr>
          <w:rtl w:val="0"/>
        </w:rPr>
        <w:t xml:space="preserve"> III, IV. </w:t>
      </w:r>
      <w:r w:rsidDel="00000000" w:rsidR="00000000" w:rsidRPr="00000000">
        <w:rPr>
          <w:rtl w:val="0"/>
        </w:rPr>
      </w:r>
    </w:p>
    <w:p w:rsidR="00000000" w:rsidDel="00000000" w:rsidP="00000000" w:rsidRDefault="00000000" w:rsidRPr="00000000" w14:paraId="0000094A">
      <w:pPr>
        <w:numPr>
          <w:ilvl w:val="1"/>
          <w:numId w:val="68"/>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Lip: T1-T2 no nodes.</w:t>
      </w:r>
    </w:p>
    <w:p w:rsidR="00000000" w:rsidDel="00000000" w:rsidP="00000000" w:rsidRDefault="00000000" w:rsidRPr="00000000" w14:paraId="0000094B">
      <w:pPr>
        <w:numPr>
          <w:ilvl w:val="2"/>
          <w:numId w:val="68"/>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Upper lip: Cover facial, preauricular, parotid, levels 1a-2 (levels 3-4 only if T4).</w:t>
      </w:r>
    </w:p>
    <w:p w:rsidR="00000000" w:rsidDel="00000000" w:rsidP="00000000" w:rsidRDefault="00000000" w:rsidRPr="00000000" w14:paraId="0000094C">
      <w:pPr>
        <w:numPr>
          <w:ilvl w:val="2"/>
          <w:numId w:val="68"/>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Lower lip: Cover levels 1A-II (80% are lower lip).</w:t>
      </w:r>
    </w:p>
    <w:p w:rsidR="00000000" w:rsidDel="00000000" w:rsidP="00000000" w:rsidRDefault="00000000" w:rsidRPr="00000000" w14:paraId="0000094D">
      <w:pPr>
        <w:numPr>
          <w:ilvl w:val="1"/>
          <w:numId w:val="68"/>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FOM: 1A-IV.</w:t>
      </w:r>
    </w:p>
    <w:p w:rsidR="00000000" w:rsidDel="00000000" w:rsidP="00000000" w:rsidRDefault="00000000" w:rsidRPr="00000000" w14:paraId="0000094E">
      <w:pPr>
        <w:numPr>
          <w:ilvl w:val="1"/>
          <w:numId w:val="68"/>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Oral tongue: 1A-IV. Consider level V if level </w:t>
      </w:r>
      <w:r w:rsidDel="00000000" w:rsidR="00000000" w:rsidRPr="00000000">
        <w:rPr>
          <w:rtl w:val="0"/>
        </w:rPr>
        <w:t xml:space="preserve">II</w:t>
      </w:r>
      <w:r w:rsidDel="00000000" w:rsidR="00000000" w:rsidRPr="00000000">
        <w:rPr>
          <w:rFonts w:ascii="Times New Roman" w:cs="Times New Roman" w:eastAsia="Times New Roman" w:hAnsi="Times New Roman"/>
          <w:sz w:val="20"/>
          <w:szCs w:val="20"/>
          <w:rtl w:val="0"/>
        </w:rPr>
        <w:t xml:space="preserve"> positive and bulky adenopathy.</w:t>
      </w:r>
    </w:p>
    <w:p w:rsidR="00000000" w:rsidDel="00000000" w:rsidP="00000000" w:rsidRDefault="00000000" w:rsidRPr="00000000" w14:paraId="0000094F">
      <w:pPr>
        <w:numPr>
          <w:ilvl w:val="1"/>
          <w:numId w:val="68"/>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Buccal mucosa, RMT, hard palate: As above, but consider ipsi RT if well lateralized and node negative.</w:t>
      </w:r>
    </w:p>
    <w:p w:rsidR="00000000" w:rsidDel="00000000" w:rsidP="00000000" w:rsidRDefault="00000000" w:rsidRPr="00000000" w14:paraId="00000950">
      <w:pPr>
        <w:numPr>
          <w:ilvl w:val="2"/>
          <w:numId w:val="68"/>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May consider ipsi neck RT for stage III-IV buccal mucosa [</w:t>
      </w:r>
      <w:hyperlink r:id="rId586">
        <w:r w:rsidDel="00000000" w:rsidR="00000000" w:rsidRPr="00000000">
          <w:rPr>
            <w:rFonts w:ascii="Times New Roman" w:cs="Times New Roman" w:eastAsia="Times New Roman" w:hAnsi="Times New Roman"/>
            <w:sz w:val="20"/>
            <w:szCs w:val="20"/>
            <w:rtl w:val="0"/>
          </w:rPr>
          <w:t xml:space="preserve">Lin IJROBP '08</w:t>
        </w:r>
      </w:hyperlink>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951">
      <w:pPr>
        <w:numPr>
          <w:ilvl w:val="2"/>
          <w:numId w:val="68"/>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Gingival w PNI: PORT fields must </w:t>
      </w:r>
      <w:r w:rsidDel="00000000" w:rsidR="00000000" w:rsidRPr="00000000">
        <w:rPr>
          <w:rtl w:val="0"/>
        </w:rPr>
        <w:t xml:space="preserve">include the entire</w:t>
      </w:r>
      <w:r w:rsidDel="00000000" w:rsidR="00000000" w:rsidRPr="00000000">
        <w:rPr>
          <w:rFonts w:ascii="Times New Roman" w:cs="Times New Roman" w:eastAsia="Times New Roman" w:hAnsi="Times New Roman"/>
          <w:sz w:val="20"/>
          <w:szCs w:val="20"/>
          <w:rtl w:val="0"/>
        </w:rPr>
        <w:t xml:space="preserve"> hemi-mandible. </w:t>
      </w:r>
      <w:r w:rsidDel="00000000" w:rsidR="00000000" w:rsidRPr="00000000">
        <w:rPr>
          <w:rFonts w:ascii="Times New Roman" w:cs="Times New Roman" w:eastAsia="Times New Roman" w:hAnsi="Times New Roman"/>
          <w:i w:val="1"/>
          <w:sz w:val="20"/>
          <w:szCs w:val="20"/>
          <w:rtl w:val="0"/>
        </w:rPr>
        <w:t xml:space="preserve">Mental foramen to TMJ.</w:t>
      </w:r>
    </w:p>
    <w:p w:rsidR="00000000" w:rsidDel="00000000" w:rsidP="00000000" w:rsidRDefault="00000000" w:rsidRPr="00000000" w14:paraId="00000952">
      <w:pPr>
        <w:numPr>
          <w:ilvl w:val="2"/>
          <w:numId w:val="68"/>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RMT/alveolar ridge: Definitive RT preferred with no bone erosion or extension to ATP, SP, or buccal mucosa. If there is bone erosion, surgery is preferred followed by PORT.</w:t>
      </w:r>
    </w:p>
    <w:p w:rsidR="00000000" w:rsidDel="00000000" w:rsidP="00000000" w:rsidRDefault="00000000" w:rsidRPr="00000000" w14:paraId="00000953">
      <w:pPr>
        <w:numPr>
          <w:ilvl w:val="1"/>
          <w:numId w:val="68"/>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Always RT primary if treating the neck.</w:t>
      </w:r>
      <w:r w:rsidDel="00000000" w:rsidR="00000000" w:rsidRPr="00000000">
        <w:rPr>
          <w:rtl w:val="0"/>
        </w:rPr>
      </w:r>
    </w:p>
    <w:bookmarkStart w:colFirst="0" w:colLast="0" w:name="24ncvarouq59" w:id="165"/>
    <w:bookmarkEnd w:id="165"/>
    <w:p w:rsidR="00000000" w:rsidDel="00000000" w:rsidP="00000000" w:rsidRDefault="00000000" w:rsidRPr="00000000" w14:paraId="00000954">
      <w:pPr>
        <w:numPr>
          <w:ilvl w:val="0"/>
          <w:numId w:val="68"/>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PORT</w:t>
      </w:r>
      <w:r w:rsidDel="00000000" w:rsidR="00000000" w:rsidRPr="00000000">
        <w:rPr>
          <w:rFonts w:ascii="Times New Roman" w:cs="Times New Roman" w:eastAsia="Times New Roman" w:hAnsi="Times New Roman"/>
          <w:sz w:val="20"/>
          <w:szCs w:val="20"/>
          <w:rtl w:val="0"/>
        </w:rPr>
        <w:t xml:space="preserve">: SIB 30 fractions. </w:t>
      </w:r>
      <w:r w:rsidDel="00000000" w:rsidR="00000000" w:rsidRPr="00000000">
        <w:rPr>
          <w:rtl w:val="0"/>
        </w:rPr>
        <w:t xml:space="preserve">Consider 33 fractions for patients who might need the third cycle of cisplatin.</w:t>
      </w:r>
    </w:p>
    <w:p w:rsidR="00000000" w:rsidDel="00000000" w:rsidP="00000000" w:rsidRDefault="00000000" w:rsidRPr="00000000" w14:paraId="00000955">
      <w:pPr>
        <w:ind w:left="0" w:firstLine="720"/>
        <w:rPr/>
      </w:pPr>
      <w:r w:rsidDel="00000000" w:rsidR="00000000" w:rsidRPr="00000000">
        <w:rPr>
          <w:rtl w:val="0"/>
        </w:rPr>
        <w:t xml:space="preserve">Guideline for dose specification and target delineation for post op RT for OC cancer [</w:t>
      </w:r>
      <w:hyperlink r:id="rId587">
        <w:r w:rsidDel="00000000" w:rsidR="00000000" w:rsidRPr="00000000">
          <w:rPr>
            <w:rtl w:val="0"/>
          </w:rPr>
          <w:t xml:space="preserve">Liu H&amp;N '15</w:t>
        </w:r>
      </w:hyperlink>
      <w:r w:rsidDel="00000000" w:rsidR="00000000" w:rsidRPr="00000000">
        <w:rPr>
          <w:rtl w:val="0"/>
        </w:rPr>
        <w:t xml:space="preserve">]</w:t>
      </w:r>
    </w:p>
    <w:p w:rsidR="00000000" w:rsidDel="00000000" w:rsidP="00000000" w:rsidRDefault="00000000" w:rsidRPr="00000000" w14:paraId="00000956">
      <w:pPr>
        <w:ind w:left="0" w:firstLine="720"/>
        <w:rPr/>
      </w:pPr>
      <w:r w:rsidDel="00000000" w:rsidR="00000000" w:rsidRPr="00000000">
        <w:rPr>
          <w:rtl w:val="0"/>
        </w:rPr>
        <w:t xml:space="preserve">See [</w:t>
      </w:r>
      <w:hyperlink w:anchor="_1g13m97gj8p4">
        <w:r w:rsidDel="00000000" w:rsidR="00000000" w:rsidRPr="00000000">
          <w:rPr>
            <w:rtl w:val="0"/>
          </w:rPr>
          <w:t xml:space="preserve">Principles of PORT</w:t>
        </w:r>
      </w:hyperlink>
      <w:r w:rsidDel="00000000" w:rsidR="00000000" w:rsidRPr="00000000">
        <w:rPr>
          <w:rtl w:val="0"/>
        </w:rPr>
        <w:t xml:space="preserve">] in the General H&amp;N section and </w:t>
      </w:r>
      <w:r w:rsidDel="00000000" w:rsidR="00000000" w:rsidRPr="00000000">
        <w:rPr>
          <w:rtl w:val="0"/>
        </w:rPr>
        <w:t xml:space="preserve">[</w:t>
      </w:r>
      <w:hyperlink w:anchor="_d6be4rtf20e3">
        <w:r w:rsidDel="00000000" w:rsidR="00000000" w:rsidRPr="00000000">
          <w:rPr>
            <w:rtl w:val="0"/>
          </w:rPr>
          <w:t xml:space="preserve">Patterns of Failure</w:t>
        </w:r>
      </w:hyperlink>
      <w:r w:rsidDel="00000000" w:rsidR="00000000" w:rsidRPr="00000000">
        <w:rPr>
          <w:rtl w:val="0"/>
        </w:rPr>
        <w:t xml:space="preserve">] in OC follow up section.</w:t>
      </w:r>
    </w:p>
    <w:p w:rsidR="00000000" w:rsidDel="00000000" w:rsidP="00000000" w:rsidRDefault="00000000" w:rsidRPr="00000000" w14:paraId="00000957">
      <w:pPr>
        <w:ind w:left="0" w:firstLine="720"/>
        <w:rPr/>
      </w:pPr>
      <w:r w:rsidDel="00000000" w:rsidR="00000000" w:rsidRPr="00000000">
        <w:rPr>
          <w:rtl w:val="0"/>
        </w:rPr>
        <w:t xml:space="preserve">See</w:t>
      </w:r>
      <w:r w:rsidDel="00000000" w:rsidR="00000000" w:rsidRPr="00000000">
        <w:rPr>
          <w:rtl w:val="0"/>
        </w:rPr>
        <w:t xml:space="preserve"> [</w:t>
      </w:r>
      <w:hyperlink w:anchor="cyf3biwhggi4">
        <w:r w:rsidDel="00000000" w:rsidR="00000000" w:rsidRPr="00000000">
          <w:rPr>
            <w:rtl w:val="0"/>
          </w:rPr>
          <w:t xml:space="preserve">oral cavity nodal coverage principles</w:t>
        </w:r>
      </w:hyperlink>
      <w:r w:rsidDel="00000000" w:rsidR="00000000" w:rsidRPr="00000000">
        <w:rPr>
          <w:rtl w:val="0"/>
        </w:rPr>
        <w:t xml:space="preserve">] in the General Treatment Planning section.</w:t>
      </w:r>
    </w:p>
    <w:p w:rsidR="00000000" w:rsidDel="00000000" w:rsidP="00000000" w:rsidRDefault="00000000" w:rsidRPr="00000000" w14:paraId="00000958">
      <w:pPr>
        <w:ind w:firstLine="720"/>
        <w:rPr/>
      </w:pPr>
      <w:r w:rsidDel="00000000" w:rsidR="00000000" w:rsidRPr="00000000">
        <w:rPr>
          <w:rtl w:val="0"/>
        </w:rPr>
        <w:t xml:space="preserve">CTV 60 usually includes oral tongue and FOM with involved nodal regions to 60 Gy and ENI to 54 Gy. </w:t>
      </w:r>
    </w:p>
    <w:p w:rsidR="00000000" w:rsidDel="00000000" w:rsidP="00000000" w:rsidRDefault="00000000" w:rsidRPr="00000000" w14:paraId="00000959">
      <w:pPr>
        <w:numPr>
          <w:ilvl w:val="1"/>
          <w:numId w:val="68"/>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CTV_</w:t>
      </w:r>
      <w:r w:rsidDel="00000000" w:rsidR="00000000" w:rsidRPr="00000000">
        <w:rPr>
          <w:b w:val="1"/>
          <w:sz w:val="20"/>
          <w:szCs w:val="20"/>
          <w:rtl w:val="0"/>
        </w:rPr>
        <w:t xml:space="preserve">63-</w:t>
      </w:r>
      <w:r w:rsidDel="00000000" w:rsidR="00000000" w:rsidRPr="00000000">
        <w:rPr>
          <w:rFonts w:ascii="Times New Roman" w:cs="Times New Roman" w:eastAsia="Times New Roman" w:hAnsi="Times New Roman"/>
          <w:b w:val="1"/>
          <w:sz w:val="20"/>
          <w:szCs w:val="20"/>
          <w:rtl w:val="0"/>
        </w:rPr>
        <w:t xml:space="preserve">66</w:t>
      </w:r>
      <w:r w:rsidDel="00000000" w:rsidR="00000000" w:rsidRPr="00000000">
        <w:rPr>
          <w:rFonts w:ascii="Times New Roman" w:cs="Times New Roman" w:eastAsia="Times New Roman" w:hAnsi="Times New Roman"/>
          <w:sz w:val="20"/>
          <w:szCs w:val="20"/>
          <w:rtl w:val="0"/>
        </w:rPr>
        <w:t xml:space="preserve">: SM+ or ECE</w:t>
      </w:r>
      <w:r w:rsidDel="00000000" w:rsidR="00000000" w:rsidRPr="00000000">
        <w:rPr>
          <w:rtl w:val="0"/>
        </w:rPr>
        <w:t xml:space="preserve"> + </w:t>
      </w:r>
      <w:r w:rsidDel="00000000" w:rsidR="00000000" w:rsidRPr="00000000">
        <w:rPr>
          <w:b w:val="1"/>
          <w:rtl w:val="0"/>
        </w:rPr>
        <w:t xml:space="preserve">1.0 cm</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95A">
      <w:pPr>
        <w:numPr>
          <w:ilvl w:val="1"/>
          <w:numId w:val="68"/>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CTV_</w:t>
      </w:r>
      <w:r w:rsidDel="00000000" w:rsidR="00000000" w:rsidRPr="00000000">
        <w:rPr>
          <w:rFonts w:ascii="Times New Roman" w:cs="Times New Roman" w:eastAsia="Times New Roman" w:hAnsi="Times New Roman"/>
          <w:b w:val="1"/>
          <w:sz w:val="20"/>
          <w:szCs w:val="20"/>
          <w:rtl w:val="0"/>
        </w:rPr>
        <w:t xml:space="preserve">60</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tl w:val="0"/>
        </w:rPr>
        <w:t xml:space="preserve">Tumor bed</w:t>
      </w:r>
      <w:r w:rsidDel="00000000" w:rsidR="00000000" w:rsidRPr="00000000">
        <w:rPr>
          <w:rFonts w:ascii="Times New Roman" w:cs="Times New Roman" w:eastAsia="Times New Roman" w:hAnsi="Times New Roman"/>
          <w:sz w:val="20"/>
          <w:szCs w:val="20"/>
          <w:rtl w:val="0"/>
        </w:rPr>
        <w:t xml:space="preserve"> + 1.0 - 1.5 cm (isocentric expansion </w:t>
      </w:r>
      <w:r w:rsidDel="00000000" w:rsidR="00000000" w:rsidRPr="00000000">
        <w:rPr>
          <w:rtl w:val="0"/>
        </w:rPr>
        <w:t xml:space="preserve">not necessarily mandated) </w:t>
      </w:r>
      <w:r w:rsidDel="00000000" w:rsidR="00000000" w:rsidRPr="00000000">
        <w:rPr>
          <w:rFonts w:ascii="Times New Roman" w:cs="Times New Roman" w:eastAsia="Times New Roman" w:hAnsi="Times New Roman"/>
          <w:sz w:val="20"/>
          <w:szCs w:val="20"/>
          <w:rtl w:val="0"/>
        </w:rPr>
        <w:t xml:space="preserve">and high-risk nodes</w:t>
      </w:r>
      <w:r w:rsidDel="00000000" w:rsidR="00000000" w:rsidRPr="00000000">
        <w:rPr>
          <w:rtl w:val="0"/>
        </w:rPr>
        <w:t xml:space="preserve">.</w:t>
      </w:r>
    </w:p>
    <w:p w:rsidR="00000000" w:rsidDel="00000000" w:rsidP="00000000" w:rsidRDefault="00000000" w:rsidRPr="00000000" w14:paraId="0000095B">
      <w:pPr>
        <w:spacing w:line="240" w:lineRule="auto"/>
        <w:ind w:left="1440" w:firstLine="0"/>
        <w:rPr/>
      </w:pPr>
      <w:r w:rsidDel="00000000" w:rsidR="00000000" w:rsidRPr="00000000">
        <w:rPr>
          <w:rtl w:val="0"/>
        </w:rPr>
        <w:t xml:space="preserve">Include the entire flap + 0.5 cm margin. </w:t>
      </w:r>
    </w:p>
    <w:p w:rsidR="00000000" w:rsidDel="00000000" w:rsidP="00000000" w:rsidRDefault="00000000" w:rsidRPr="00000000" w14:paraId="0000095C">
      <w:pPr>
        <w:spacing w:line="240" w:lineRule="auto"/>
        <w:ind w:left="1440" w:firstLine="0"/>
        <w:rPr/>
      </w:pPr>
      <w:r w:rsidDel="00000000" w:rsidR="00000000" w:rsidRPr="00000000">
        <w:rPr>
          <w:rtl w:val="0"/>
        </w:rPr>
        <w:t xml:space="preserve">Controversy exists on whether to include the following in the HR or LR volumes:</w:t>
      </w:r>
    </w:p>
    <w:p w:rsidR="00000000" w:rsidDel="00000000" w:rsidP="00000000" w:rsidRDefault="00000000" w:rsidRPr="00000000" w14:paraId="0000095D">
      <w:pPr>
        <w:numPr>
          <w:ilvl w:val="2"/>
          <w:numId w:val="68"/>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u w:val="single"/>
          <w:rtl w:val="0"/>
        </w:rPr>
        <w:t xml:space="preserve">Oral tongue, FOM</w:t>
      </w:r>
      <w:r w:rsidDel="00000000" w:rsidR="00000000" w:rsidRPr="00000000">
        <w:rPr>
          <w:rFonts w:ascii="Times New Roman" w:cs="Times New Roman" w:eastAsia="Times New Roman" w:hAnsi="Times New Roman"/>
          <w:sz w:val="20"/>
          <w:szCs w:val="20"/>
          <w:rtl w:val="0"/>
        </w:rPr>
        <w:t xml:space="preserve">: Pre-op tumor volume + 2 cm or post-op tumor bed</w:t>
      </w:r>
      <w:r w:rsidDel="00000000" w:rsidR="00000000" w:rsidRPr="00000000">
        <w:rPr>
          <w:rtl w:val="0"/>
        </w:rPr>
        <w:t xml:space="preserve"> + 1 cm. Cover the entire</w:t>
      </w:r>
      <w:r w:rsidDel="00000000" w:rsidR="00000000" w:rsidRPr="00000000">
        <w:rPr>
          <w:rFonts w:ascii="Times New Roman" w:cs="Times New Roman" w:eastAsia="Times New Roman" w:hAnsi="Times New Roman"/>
          <w:sz w:val="20"/>
          <w:szCs w:val="20"/>
          <w:rtl w:val="0"/>
        </w:rPr>
        <w:t xml:space="preserve"> oral tongue and base of tongue, </w:t>
      </w:r>
      <w:r w:rsidDel="00000000" w:rsidR="00000000" w:rsidRPr="00000000">
        <w:rPr>
          <w:rtl w:val="0"/>
        </w:rPr>
        <w:t xml:space="preserve">part of which can be in the low-risk volume</w:t>
      </w:r>
      <w:r w:rsidDel="00000000" w:rsidR="00000000" w:rsidRPr="00000000">
        <w:rPr>
          <w:rFonts w:ascii="Times New Roman" w:cs="Times New Roman" w:eastAsia="Times New Roman" w:hAnsi="Times New Roman"/>
          <w:sz w:val="20"/>
          <w:szCs w:val="20"/>
          <w:rtl w:val="0"/>
        </w:rPr>
        <w:t xml:space="preserve"> (if FOM, consider covering alveolar ridge).</w:t>
      </w:r>
    </w:p>
    <w:p w:rsidR="00000000" w:rsidDel="00000000" w:rsidP="00000000" w:rsidRDefault="00000000" w:rsidRPr="00000000" w14:paraId="0000095E">
      <w:pPr>
        <w:numPr>
          <w:ilvl w:val="2"/>
          <w:numId w:val="68"/>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u w:val="single"/>
          <w:rtl w:val="0"/>
        </w:rPr>
        <w:t xml:space="preserve">Buccal mucosa</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tl w:val="0"/>
        </w:rPr>
        <w:t xml:space="preserve">Pre-op tumor volume + 2 cm or post-op tumor bed + 1 cm.</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tl w:val="0"/>
        </w:rPr>
        <w:t xml:space="preserve">Cover the</w:t>
      </w:r>
      <w:r w:rsidDel="00000000" w:rsidR="00000000" w:rsidRPr="00000000">
        <w:rPr>
          <w:rFonts w:ascii="Times New Roman" w:cs="Times New Roman" w:eastAsia="Times New Roman" w:hAnsi="Times New Roman"/>
          <w:sz w:val="20"/>
          <w:szCs w:val="20"/>
          <w:rtl w:val="0"/>
        </w:rPr>
        <w:t xml:space="preserve"> entire buccal mucosa (be generous).  Cover sup to near inferior orbital rim and posteriorly to RMT.  If well lateralized, treat ipsi-lateral levels 1-4.  If within 1 cm of midline, treat bilateral.</w:t>
      </w:r>
    </w:p>
    <w:p w:rsidR="00000000" w:rsidDel="00000000" w:rsidP="00000000" w:rsidRDefault="00000000" w:rsidRPr="00000000" w14:paraId="0000095F">
      <w:pPr>
        <w:numPr>
          <w:ilvl w:val="2"/>
          <w:numId w:val="68"/>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u w:val="single"/>
          <w:rtl w:val="0"/>
        </w:rPr>
        <w:t xml:space="preserve">RMT, hard palate, gingiva</w:t>
      </w:r>
      <w:r w:rsidDel="00000000" w:rsidR="00000000" w:rsidRPr="00000000">
        <w:rPr>
          <w:rFonts w:ascii="Times New Roman" w:cs="Times New Roman" w:eastAsia="Times New Roman" w:hAnsi="Times New Roman"/>
          <w:sz w:val="20"/>
          <w:szCs w:val="20"/>
          <w:rtl w:val="0"/>
        </w:rPr>
        <w:t xml:space="preserve">: Pre-op tumor volume and post-operative tumor bed.  If well lateralized, treat ipsi-lateral levels 1-4.  If within 1 cm of midline, treat bilateral. </w:t>
      </w:r>
    </w:p>
    <w:p w:rsidR="00000000" w:rsidDel="00000000" w:rsidP="00000000" w:rsidRDefault="00000000" w:rsidRPr="00000000" w14:paraId="00000960">
      <w:pPr>
        <w:numPr>
          <w:ilvl w:val="1"/>
          <w:numId w:val="68"/>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CTV_</w:t>
      </w:r>
      <w:r w:rsidDel="00000000" w:rsidR="00000000" w:rsidRPr="00000000">
        <w:rPr>
          <w:rFonts w:ascii="Times New Roman" w:cs="Times New Roman" w:eastAsia="Times New Roman" w:hAnsi="Times New Roman"/>
          <w:b w:val="1"/>
          <w:sz w:val="20"/>
          <w:szCs w:val="20"/>
          <w:rtl w:val="0"/>
        </w:rPr>
        <w:t xml:space="preserve">50-56</w:t>
      </w:r>
      <w:r w:rsidDel="00000000" w:rsidR="00000000" w:rsidRPr="00000000">
        <w:rPr>
          <w:rFonts w:ascii="Times New Roman" w:cs="Times New Roman" w:eastAsia="Times New Roman" w:hAnsi="Times New Roman"/>
          <w:sz w:val="20"/>
          <w:szCs w:val="20"/>
          <w:rtl w:val="0"/>
        </w:rPr>
        <w:t xml:space="preserve">: low-risk nodes (2nd echelon) and contralateral 1st echelon if uninvolved. </w:t>
      </w:r>
    </w:p>
    <w:p w:rsidR="00000000" w:rsidDel="00000000" w:rsidP="00000000" w:rsidRDefault="00000000" w:rsidRPr="00000000" w14:paraId="00000961">
      <w:pPr>
        <w:numPr>
          <w:ilvl w:val="1"/>
          <w:numId w:val="68"/>
        </w:numPr>
        <w:spacing w:line="240" w:lineRule="auto"/>
        <w:ind w:left="1440" w:hanging="360"/>
        <w:rPr>
          <w:u w:val="none"/>
        </w:rPr>
      </w:pPr>
      <w:r w:rsidDel="00000000" w:rsidR="00000000" w:rsidRPr="00000000">
        <w:rPr>
          <w:rtl w:val="0"/>
        </w:rPr>
        <w:t xml:space="preserve">Consider adding more PTV superiorly for oral cavity due to differences in chin tilt (at least 0.7 cm).</w:t>
      </w:r>
    </w:p>
    <w:p w:rsidR="00000000" w:rsidDel="00000000" w:rsidP="00000000" w:rsidRDefault="00000000" w:rsidRPr="00000000" w14:paraId="00000962">
      <w:pPr>
        <w:numPr>
          <w:ilvl w:val="0"/>
          <w:numId w:val="68"/>
        </w:numPr>
        <w:spacing w:line="240" w:lineRule="auto"/>
        <w:ind w:left="720" w:hanging="36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Brachytherapy</w:t>
      </w:r>
    </w:p>
    <w:p w:rsidR="00000000" w:rsidDel="00000000" w:rsidP="00000000" w:rsidRDefault="00000000" w:rsidRPr="00000000" w14:paraId="00000963">
      <w:pPr>
        <w:numPr>
          <w:ilvl w:val="1"/>
          <w:numId w:val="68"/>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GEC-ESTRO recommendations for BT for H&amp;N SqCC</w:t>
      </w:r>
      <w:r w:rsidDel="00000000" w:rsidR="00000000" w:rsidRPr="00000000">
        <w:rPr>
          <w:rFonts w:ascii="Times New Roman" w:cs="Times New Roman" w:eastAsia="Times New Roman" w:hAnsi="Times New Roman"/>
          <w:sz w:val="20"/>
          <w:szCs w:val="20"/>
          <w:rtl w:val="0"/>
        </w:rPr>
        <w:t xml:space="preserve"> [</w:t>
      </w:r>
      <w:hyperlink r:id="rId588">
        <w:r w:rsidDel="00000000" w:rsidR="00000000" w:rsidRPr="00000000">
          <w:rPr>
            <w:rFonts w:ascii="Times New Roman" w:cs="Times New Roman" w:eastAsia="Times New Roman" w:hAnsi="Times New Roman"/>
            <w:sz w:val="20"/>
            <w:szCs w:val="20"/>
            <w:rtl w:val="0"/>
          </w:rPr>
          <w:t xml:space="preserve">RTO '09</w:t>
        </w:r>
      </w:hyperlink>
      <w:r w:rsidDel="00000000" w:rsidR="00000000" w:rsidRPr="00000000">
        <w:rPr>
          <w:rFonts w:ascii="Times New Roman" w:cs="Times New Roman" w:eastAsia="Times New Roman" w:hAnsi="Times New Roman"/>
          <w:sz w:val="20"/>
          <w:szCs w:val="20"/>
          <w:rtl w:val="0"/>
        </w:rPr>
        <w:t xml:space="preserve">, </w:t>
      </w:r>
      <w:hyperlink r:id="rId589">
        <w:r w:rsidDel="00000000" w:rsidR="00000000" w:rsidRPr="00000000">
          <w:rPr>
            <w:rFonts w:ascii="Times New Roman" w:cs="Times New Roman" w:eastAsia="Times New Roman" w:hAnsi="Times New Roman"/>
            <w:sz w:val="20"/>
            <w:szCs w:val="20"/>
            <w:rtl w:val="0"/>
          </w:rPr>
          <w:t xml:space="preserve">'17</w:t>
        </w:r>
      </w:hyperlink>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964">
      <w:pPr>
        <w:numPr>
          <w:ilvl w:val="1"/>
          <w:numId w:val="68"/>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Gingiva, hard palate, RMT: No brachytherapy due to risk of ORN.</w:t>
      </w:r>
    </w:p>
    <w:p w:rsidR="00000000" w:rsidDel="00000000" w:rsidP="00000000" w:rsidRDefault="00000000" w:rsidRPr="00000000" w14:paraId="00000965">
      <w:pPr>
        <w:numPr>
          <w:ilvl w:val="1"/>
          <w:numId w:val="68"/>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For tumors &lt; 1 cm, a single-plane implant is adequate, otherwise double-plane or volumetric implant.</w:t>
      </w:r>
    </w:p>
    <w:p w:rsidR="00000000" w:rsidDel="00000000" w:rsidP="00000000" w:rsidRDefault="00000000" w:rsidRPr="00000000" w14:paraId="00000966">
      <w:pPr>
        <w:numPr>
          <w:ilvl w:val="1"/>
          <w:numId w:val="68"/>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Superficial mold BT for &lt; 1 cm depth initial or recurrent superficial lesions of HP, lower gingiva, and FOM.</w:t>
      </w:r>
    </w:p>
    <w:p w:rsidR="00000000" w:rsidDel="00000000" w:rsidP="00000000" w:rsidRDefault="00000000" w:rsidRPr="00000000" w14:paraId="00000967">
      <w:pPr>
        <w:numPr>
          <w:ilvl w:val="1"/>
          <w:numId w:val="68"/>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Definitive: Early (T1-2) lip/early oral tongue/FOM lesions. LDR to 66-70 Gy in 1 Gy/h.</w:t>
      </w:r>
    </w:p>
    <w:p w:rsidR="00000000" w:rsidDel="00000000" w:rsidP="00000000" w:rsidRDefault="00000000" w:rsidRPr="00000000" w14:paraId="00000968">
      <w:pPr>
        <w:numPr>
          <w:ilvl w:val="2"/>
          <w:numId w:val="68"/>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LDR: 60-70 Gy at 0.4-0.6 Gy/hr over 6-7 days. </w:t>
      </w:r>
      <w:r w:rsidDel="00000000" w:rsidR="00000000" w:rsidRPr="00000000">
        <w:rPr>
          <w:rFonts w:ascii="Times New Roman" w:cs="Times New Roman" w:eastAsia="Times New Roman" w:hAnsi="Times New Roman"/>
          <w:i w:val="1"/>
          <w:sz w:val="20"/>
          <w:szCs w:val="20"/>
          <w:rtl w:val="0"/>
        </w:rPr>
        <w:t xml:space="preserve">In combo w EBRT, implant dose should be at least 40 Gy.</w:t>
      </w:r>
    </w:p>
    <w:p w:rsidR="00000000" w:rsidDel="00000000" w:rsidP="00000000" w:rsidRDefault="00000000" w:rsidRPr="00000000" w14:paraId="00000969">
      <w:pPr>
        <w:numPr>
          <w:ilvl w:val="2"/>
          <w:numId w:val="68"/>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HDR: 60 Gy (5 Gy bid x 12 fx).</w:t>
      </w:r>
    </w:p>
    <w:p w:rsidR="00000000" w:rsidDel="00000000" w:rsidP="00000000" w:rsidRDefault="00000000" w:rsidRPr="00000000" w14:paraId="0000096A">
      <w:pPr>
        <w:numPr>
          <w:ilvl w:val="1"/>
          <w:numId w:val="68"/>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As a supplement: T4 tongue/FOM lesions, 40% of total dose or ~30 Gy.</w:t>
      </w:r>
    </w:p>
    <w:p w:rsidR="00000000" w:rsidDel="00000000" w:rsidP="00000000" w:rsidRDefault="00000000" w:rsidRPr="00000000" w14:paraId="0000096B">
      <w:pPr>
        <w:numPr>
          <w:ilvl w:val="1"/>
          <w:numId w:val="68"/>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HDR and LDR appear to have similar results for oral tongue lesions [</w:t>
      </w:r>
      <w:hyperlink r:id="rId590">
        <w:r w:rsidDel="00000000" w:rsidR="00000000" w:rsidRPr="00000000">
          <w:rPr>
            <w:rFonts w:ascii="Times New Roman" w:cs="Times New Roman" w:eastAsia="Times New Roman" w:hAnsi="Times New Roman"/>
            <w:sz w:val="20"/>
            <w:szCs w:val="20"/>
            <w:rtl w:val="0"/>
          </w:rPr>
          <w:t xml:space="preserve">Inoue IJROBP '01</w:t>
        </w:r>
      </w:hyperlink>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96C">
      <w:pPr>
        <w:numPr>
          <w:ilvl w:val="0"/>
          <w:numId w:val="68"/>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Lip</w:t>
      </w:r>
    </w:p>
    <w:p w:rsidR="00000000" w:rsidDel="00000000" w:rsidP="00000000" w:rsidRDefault="00000000" w:rsidRPr="00000000" w14:paraId="0000096D">
      <w:pPr>
        <w:numPr>
          <w:ilvl w:val="1"/>
          <w:numId w:val="68"/>
        </w:numPr>
        <w:spacing w:line="240" w:lineRule="auto"/>
        <w:ind w:left="1440" w:hanging="360"/>
        <w:rPr>
          <w:rFonts w:ascii="Times New Roman" w:cs="Times New Roman" w:eastAsia="Times New Roman" w:hAnsi="Times New Roman"/>
          <w:sz w:val="20"/>
          <w:szCs w:val="20"/>
        </w:rPr>
      </w:pPr>
      <w:r w:rsidDel="00000000" w:rsidR="00000000" w:rsidRPr="00000000">
        <w:rPr>
          <w:rFonts w:ascii="Gungsuh" w:cs="Gungsuh" w:eastAsia="Gungsuh" w:hAnsi="Gungsuh"/>
          <w:sz w:val="20"/>
          <w:szCs w:val="20"/>
          <w:rtl w:val="0"/>
        </w:rPr>
        <w:t xml:space="preserve">Recommend RT for lip if: commissure involved, upper lip, ≥ 2 cm tumor, &gt;50% involvement.</w:t>
      </w:r>
    </w:p>
    <w:p w:rsidR="00000000" w:rsidDel="00000000" w:rsidP="00000000" w:rsidRDefault="00000000" w:rsidRPr="00000000" w14:paraId="0000096E">
      <w:pPr>
        <w:numPr>
          <w:ilvl w:val="2"/>
          <w:numId w:val="68"/>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If commissure involved, cover levels 1b and 2 to 54 Gy.</w:t>
      </w:r>
    </w:p>
    <w:p w:rsidR="00000000" w:rsidDel="00000000" w:rsidP="00000000" w:rsidRDefault="00000000" w:rsidRPr="00000000" w14:paraId="0000096F">
      <w:pPr>
        <w:numPr>
          <w:ilvl w:val="2"/>
          <w:numId w:val="68"/>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If upper lip, cover facial nodes.</w:t>
      </w:r>
    </w:p>
    <w:p w:rsidR="00000000" w:rsidDel="00000000" w:rsidP="00000000" w:rsidRDefault="00000000" w:rsidRPr="00000000" w14:paraId="00000970">
      <w:pPr>
        <w:numPr>
          <w:ilvl w:val="2"/>
          <w:numId w:val="68"/>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If inferior alveolar nerve involved or PNI, </w:t>
      </w:r>
      <w:r w:rsidDel="00000000" w:rsidR="00000000" w:rsidRPr="00000000">
        <w:rPr>
          <w:rtl w:val="0"/>
        </w:rPr>
        <w:t xml:space="preserve">cover the entire</w:t>
      </w:r>
      <w:r w:rsidDel="00000000" w:rsidR="00000000" w:rsidRPr="00000000">
        <w:rPr>
          <w:rFonts w:ascii="Times New Roman" w:cs="Times New Roman" w:eastAsia="Times New Roman" w:hAnsi="Times New Roman"/>
          <w:sz w:val="20"/>
          <w:szCs w:val="20"/>
          <w:rtl w:val="0"/>
        </w:rPr>
        <w:t xml:space="preserve"> hemi-mandible from mental foramen to TMJ.</w:t>
      </w:r>
    </w:p>
    <w:p w:rsidR="00000000" w:rsidDel="00000000" w:rsidP="00000000" w:rsidRDefault="00000000" w:rsidRPr="00000000" w14:paraId="00000971">
      <w:pPr>
        <w:numPr>
          <w:ilvl w:val="2"/>
          <w:numId w:val="68"/>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If </w:t>
      </w:r>
      <w:r w:rsidDel="00000000" w:rsidR="00000000" w:rsidRPr="00000000">
        <w:rPr>
          <w:rtl w:val="0"/>
        </w:rPr>
        <w:t xml:space="preserve">skin is involved</w:t>
      </w:r>
      <w:r w:rsidDel="00000000" w:rsidR="00000000" w:rsidRPr="00000000">
        <w:rPr>
          <w:rFonts w:ascii="Times New Roman" w:cs="Times New Roman" w:eastAsia="Times New Roman" w:hAnsi="Times New Roman"/>
          <w:sz w:val="20"/>
          <w:szCs w:val="20"/>
          <w:rtl w:val="0"/>
        </w:rPr>
        <w:t xml:space="preserve">, cover facial nodes.</w:t>
      </w:r>
    </w:p>
    <w:p w:rsidR="00000000" w:rsidDel="00000000" w:rsidP="00000000" w:rsidRDefault="00000000" w:rsidRPr="00000000" w14:paraId="00000972">
      <w:pPr>
        <w:numPr>
          <w:ilvl w:val="2"/>
          <w:numId w:val="68"/>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Note: Oral cavity not included in Bonner trial so don’t offer cetuximab.</w:t>
      </w:r>
    </w:p>
    <w:p w:rsidR="00000000" w:rsidDel="00000000" w:rsidP="00000000" w:rsidRDefault="00000000" w:rsidRPr="00000000" w14:paraId="00000973">
      <w:pPr>
        <w:numPr>
          <w:ilvl w:val="2"/>
          <w:numId w:val="68"/>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Surgery:</w:t>
      </w:r>
    </w:p>
    <w:p w:rsidR="00000000" w:rsidDel="00000000" w:rsidP="00000000" w:rsidRDefault="00000000" w:rsidRPr="00000000" w14:paraId="00000974">
      <w:pPr>
        <w:numPr>
          <w:ilvl w:val="3"/>
          <w:numId w:val="68"/>
        </w:numPr>
        <w:spacing w:line="240" w:lineRule="auto"/>
        <w:ind w:left="288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WLE for &lt; 30% lip involvement, T1, and no involvement of oral commissure. </w:t>
      </w:r>
    </w:p>
    <w:p w:rsidR="00000000" w:rsidDel="00000000" w:rsidP="00000000" w:rsidRDefault="00000000" w:rsidRPr="00000000" w14:paraId="00000975">
      <w:pPr>
        <w:numPr>
          <w:ilvl w:val="3"/>
          <w:numId w:val="68"/>
        </w:numPr>
        <w:spacing w:line="240" w:lineRule="auto"/>
        <w:ind w:left="288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If bone invasion, do surgery b/c definitive RT dosing with increased risk of ORN.</w:t>
      </w:r>
    </w:p>
    <w:p w:rsidR="00000000" w:rsidDel="00000000" w:rsidP="00000000" w:rsidRDefault="00000000" w:rsidRPr="00000000" w14:paraId="00000976">
      <w:pPr>
        <w:numPr>
          <w:ilvl w:val="1"/>
          <w:numId w:val="68"/>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En face electrons prescribed to 90% IDL with CT based planning (do not need to cover nodes if T2N0 grade 1).</w:t>
      </w:r>
    </w:p>
    <w:p w:rsidR="00000000" w:rsidDel="00000000" w:rsidP="00000000" w:rsidRDefault="00000000" w:rsidRPr="00000000" w14:paraId="00000977">
      <w:pPr>
        <w:numPr>
          <w:ilvl w:val="1"/>
          <w:numId w:val="68"/>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Intra-oral lead cutout to protect alveolar ridge.</w:t>
      </w:r>
    </w:p>
    <w:p w:rsidR="00000000" w:rsidDel="00000000" w:rsidP="00000000" w:rsidRDefault="00000000" w:rsidRPr="00000000" w14:paraId="00000978">
      <w:pPr>
        <w:numPr>
          <w:ilvl w:val="1"/>
          <w:numId w:val="68"/>
        </w:numPr>
        <w:spacing w:line="240" w:lineRule="auto"/>
        <w:ind w:left="1440" w:hanging="360"/>
        <w:rPr>
          <w:rFonts w:ascii="Times New Roman" w:cs="Times New Roman" w:eastAsia="Times New Roman" w:hAnsi="Times New Roman"/>
          <w:sz w:val="20"/>
          <w:szCs w:val="20"/>
        </w:rPr>
      </w:pPr>
      <w:r w:rsidDel="00000000" w:rsidR="00000000" w:rsidRPr="00000000">
        <w:rPr>
          <w:rFonts w:ascii="Gungsuh" w:cs="Gungsuh" w:eastAsia="Gungsuh" w:hAnsi="Gungsuh"/>
          <w:sz w:val="20"/>
          <w:szCs w:val="20"/>
          <w:rtl w:val="0"/>
        </w:rPr>
        <w:t xml:space="preserve">PORT: T4 disease (bone invasion), SM+, extensive PNI, ECE, ≥ 2 nodes, T3-4 dz without dissection of neck.</w:t>
      </w:r>
    </w:p>
    <w:p w:rsidR="00000000" w:rsidDel="00000000" w:rsidP="00000000" w:rsidRDefault="00000000" w:rsidRPr="00000000" w14:paraId="00000979">
      <w:pPr>
        <w:numPr>
          <w:ilvl w:val="1"/>
          <w:numId w:val="68"/>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T1 lip: </w:t>
      </w:r>
      <w:r w:rsidDel="00000000" w:rsidR="00000000" w:rsidRPr="00000000">
        <w:rPr>
          <w:rFonts w:ascii="Times New Roman" w:cs="Times New Roman" w:eastAsia="Times New Roman" w:hAnsi="Times New Roman"/>
          <w:b w:val="1"/>
          <w:sz w:val="20"/>
          <w:szCs w:val="20"/>
          <w:rtl w:val="0"/>
        </w:rPr>
        <w:t xml:space="preserve">50 </w:t>
      </w:r>
      <w:r w:rsidDel="00000000" w:rsidR="00000000" w:rsidRPr="00000000">
        <w:rPr>
          <w:rFonts w:ascii="Times New Roman" w:cs="Times New Roman" w:eastAsia="Times New Roman" w:hAnsi="Times New Roman"/>
          <w:sz w:val="20"/>
          <w:szCs w:val="20"/>
          <w:rtl w:val="0"/>
        </w:rPr>
        <w:t xml:space="preserve">Gy/20 Fx.</w:t>
      </w:r>
    </w:p>
    <w:p w:rsidR="00000000" w:rsidDel="00000000" w:rsidP="00000000" w:rsidRDefault="00000000" w:rsidRPr="00000000" w14:paraId="0000097A">
      <w:pPr>
        <w:numPr>
          <w:ilvl w:val="1"/>
          <w:numId w:val="68"/>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T2 lip: </w:t>
      </w:r>
      <w:r w:rsidDel="00000000" w:rsidR="00000000" w:rsidRPr="00000000">
        <w:rPr>
          <w:rFonts w:ascii="Times New Roman" w:cs="Times New Roman" w:eastAsia="Times New Roman" w:hAnsi="Times New Roman"/>
          <w:b w:val="1"/>
          <w:sz w:val="20"/>
          <w:szCs w:val="20"/>
          <w:rtl w:val="0"/>
        </w:rPr>
        <w:t xml:space="preserve">60 </w:t>
      </w:r>
      <w:r w:rsidDel="00000000" w:rsidR="00000000" w:rsidRPr="00000000">
        <w:rPr>
          <w:rFonts w:ascii="Times New Roman" w:cs="Times New Roman" w:eastAsia="Times New Roman" w:hAnsi="Times New Roman"/>
          <w:sz w:val="20"/>
          <w:szCs w:val="20"/>
          <w:rtl w:val="0"/>
        </w:rPr>
        <w:t xml:space="preserve">Gy/24 Fx.</w:t>
      </w:r>
    </w:p>
    <w:p w:rsidR="00000000" w:rsidDel="00000000" w:rsidP="00000000" w:rsidRDefault="00000000" w:rsidRPr="00000000" w14:paraId="0000097B">
      <w:pPr>
        <w:numPr>
          <w:ilvl w:val="1"/>
          <w:numId w:val="68"/>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6-9 MeV electrons with 1 cm bolus.</w:t>
      </w:r>
    </w:p>
    <w:p w:rsidR="00000000" w:rsidDel="00000000" w:rsidP="00000000" w:rsidRDefault="00000000" w:rsidRPr="00000000" w14:paraId="0000097C">
      <w:pPr>
        <w:pStyle w:val="Heading3"/>
        <w:spacing w:after="0" w:before="40" w:line="240" w:lineRule="auto"/>
        <w:rPr/>
      </w:pPr>
      <w:bookmarkStart w:colFirst="0" w:colLast="0" w:name="_7zvl0z9we8cv" w:id="166"/>
      <w:bookmarkEnd w:id="166"/>
      <w:r w:rsidDel="00000000" w:rsidR="00000000" w:rsidRPr="00000000">
        <w:rPr>
          <w:rtl w:val="0"/>
        </w:rPr>
      </w:r>
    </w:p>
    <w:p w:rsidR="00000000" w:rsidDel="00000000" w:rsidP="00000000" w:rsidRDefault="00000000" w:rsidRPr="00000000" w14:paraId="0000097D">
      <w:pPr>
        <w:pStyle w:val="Heading2"/>
        <w:spacing w:line="240" w:lineRule="auto"/>
        <w:rPr>
          <w:b w:val="1"/>
        </w:rPr>
      </w:pPr>
      <w:bookmarkStart w:colFirst="0" w:colLast="0" w:name="_d6be4rtf20e3" w:id="167"/>
      <w:bookmarkEnd w:id="167"/>
      <w:r w:rsidDel="00000000" w:rsidR="00000000" w:rsidRPr="00000000">
        <w:rPr>
          <w:rtl w:val="0"/>
        </w:rPr>
        <w:t xml:space="preserve">Follow up </w:t>
      </w:r>
      <w:r w:rsidDel="00000000" w:rsidR="00000000" w:rsidRPr="00000000">
        <w:rPr>
          <w:rtl w:val="0"/>
        </w:rPr>
      </w:r>
    </w:p>
    <w:p w:rsidR="00000000" w:rsidDel="00000000" w:rsidP="00000000" w:rsidRDefault="00000000" w:rsidRPr="00000000" w14:paraId="0000097E">
      <w:pPr>
        <w:numPr>
          <w:ilvl w:val="0"/>
          <w:numId w:val="104"/>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ASCO Guideline: </w:t>
      </w:r>
      <w:hyperlink r:id="rId591">
        <w:r w:rsidDel="00000000" w:rsidR="00000000" w:rsidRPr="00000000">
          <w:rPr>
            <w:rFonts w:ascii="Times New Roman" w:cs="Times New Roman" w:eastAsia="Times New Roman" w:hAnsi="Times New Roman"/>
            <w:b w:val="1"/>
            <w:sz w:val="20"/>
            <w:szCs w:val="20"/>
            <w:rtl w:val="0"/>
          </w:rPr>
          <w:t xml:space="preserve">Head and Neck Cancer Survivorship Care</w:t>
        </w:r>
      </w:hyperlink>
      <w:r w:rsidDel="00000000" w:rsidR="00000000" w:rsidRPr="00000000">
        <w:rPr>
          <w:rFonts w:ascii="Times New Roman" w:cs="Times New Roman" w:eastAsia="Times New Roman" w:hAnsi="Times New Roman"/>
          <w:b w:val="1"/>
          <w:i w:val="1"/>
          <w:sz w:val="20"/>
          <w:szCs w:val="20"/>
          <w:rtl w:val="0"/>
        </w:rPr>
        <w:t xml:space="preserve"> </w:t>
      </w:r>
      <w:r w:rsidDel="00000000" w:rsidR="00000000" w:rsidRPr="00000000">
        <w:rPr>
          <w:rFonts w:ascii="Times New Roman" w:cs="Times New Roman" w:eastAsia="Times New Roman" w:hAnsi="Times New Roman"/>
          <w:i w:val="1"/>
          <w:sz w:val="20"/>
          <w:szCs w:val="20"/>
          <w:rtl w:val="0"/>
        </w:rPr>
        <w:t xml:space="preserve">February 27, 2017</w:t>
      </w:r>
    </w:p>
    <w:p w:rsidR="00000000" w:rsidDel="00000000" w:rsidP="00000000" w:rsidRDefault="00000000" w:rsidRPr="00000000" w14:paraId="0000097F">
      <w:pPr>
        <w:numPr>
          <w:ilvl w:val="0"/>
          <w:numId w:val="104"/>
        </w:numPr>
        <w:spacing w:line="240" w:lineRule="auto"/>
        <w:ind w:left="72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5y OS for stage I/II/III/IV of 80→ 65→ 50→ 40%.</w:t>
      </w:r>
    </w:p>
    <w:p w:rsidR="00000000" w:rsidDel="00000000" w:rsidP="00000000" w:rsidRDefault="00000000" w:rsidRPr="00000000" w14:paraId="00000980">
      <w:pPr>
        <w:numPr>
          <w:ilvl w:val="0"/>
          <w:numId w:val="104"/>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RT and surgery equal LC for T1-T2N0 (75-80%), but RT alone much worse than surgery for T4.</w:t>
      </w:r>
    </w:p>
    <w:p w:rsidR="00000000" w:rsidDel="00000000" w:rsidP="00000000" w:rsidRDefault="00000000" w:rsidRPr="00000000" w14:paraId="00000981">
      <w:pPr>
        <w:numPr>
          <w:ilvl w:val="0"/>
          <w:numId w:val="104"/>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Lip:</w:t>
      </w:r>
    </w:p>
    <w:p w:rsidR="00000000" w:rsidDel="00000000" w:rsidP="00000000" w:rsidRDefault="00000000" w:rsidRPr="00000000" w14:paraId="00000982">
      <w:pPr>
        <w:numPr>
          <w:ilvl w:val="1"/>
          <w:numId w:val="104"/>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T1-2 LC and OS 95%.</w:t>
      </w:r>
    </w:p>
    <w:p w:rsidR="00000000" w:rsidDel="00000000" w:rsidP="00000000" w:rsidRDefault="00000000" w:rsidRPr="00000000" w14:paraId="00000983">
      <w:pPr>
        <w:numPr>
          <w:ilvl w:val="1"/>
          <w:numId w:val="104"/>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T3-4 LC 80%.</w:t>
      </w:r>
    </w:p>
    <w:p w:rsidR="00000000" w:rsidDel="00000000" w:rsidP="00000000" w:rsidRDefault="00000000" w:rsidRPr="00000000" w14:paraId="00000984">
      <w:pPr>
        <w:numPr>
          <w:ilvl w:val="0"/>
          <w:numId w:val="104"/>
        </w:numPr>
        <w:spacing w:line="240" w:lineRule="auto"/>
        <w:ind w:left="720" w:hanging="360"/>
        <w:rPr>
          <w:rFonts w:ascii="Times New Roman" w:cs="Times New Roman" w:eastAsia="Times New Roman" w:hAnsi="Times New Roman"/>
          <w:sz w:val="20"/>
          <w:szCs w:val="20"/>
        </w:rPr>
      </w:pPr>
      <w:r w:rsidDel="00000000" w:rsidR="00000000" w:rsidRPr="00000000">
        <w:rPr>
          <w:b w:val="1"/>
          <w:rtl w:val="0"/>
        </w:rPr>
        <w:t xml:space="preserve">UK Evaluation of LRR Patter</w:t>
      </w:r>
      <w:r w:rsidDel="00000000" w:rsidR="00000000" w:rsidRPr="00000000">
        <w:rPr>
          <w:b w:val="1"/>
          <w:rtl w:val="0"/>
        </w:rPr>
        <w:t xml:space="preserve">ns </w:t>
      </w:r>
      <w:r w:rsidDel="00000000" w:rsidR="00000000" w:rsidRPr="00000000">
        <w:rPr>
          <w:rtl w:val="0"/>
        </w:rPr>
        <w:t xml:space="preserve">[</w:t>
      </w:r>
      <w:hyperlink r:id="rId592">
        <w:r w:rsidDel="00000000" w:rsidR="00000000" w:rsidRPr="00000000">
          <w:rPr>
            <w:rtl w:val="0"/>
          </w:rPr>
          <w:t xml:space="preserve">Waldram Clin Onc '19</w:t>
        </w:r>
      </w:hyperlink>
      <w:r w:rsidDel="00000000" w:rsidR="00000000" w:rsidRPr="00000000">
        <w:rPr>
          <w:rtl w:val="0"/>
        </w:rPr>
        <w:t xml:space="preserve">]: Retro. </w:t>
      </w:r>
      <w:r w:rsidDel="00000000" w:rsidR="00000000" w:rsidRPr="00000000">
        <w:rPr>
          <w:b w:val="1"/>
          <w:rtl w:val="0"/>
        </w:rPr>
        <w:t xml:space="preserve">Surgery and PO-IMRT ± concurrent chemo</w:t>
      </w:r>
      <w:r w:rsidDel="00000000" w:rsidR="00000000" w:rsidRPr="00000000">
        <w:rPr>
          <w:rtl w:val="0"/>
        </w:rPr>
        <w:t xml:space="preserve">.</w:t>
      </w:r>
    </w:p>
    <w:p w:rsidR="00000000" w:rsidDel="00000000" w:rsidP="00000000" w:rsidRDefault="00000000" w:rsidRPr="00000000" w14:paraId="00000985">
      <w:pPr>
        <w:spacing w:line="240" w:lineRule="auto"/>
        <w:ind w:firstLine="720"/>
        <w:rPr/>
      </w:pPr>
      <w:r w:rsidDel="00000000" w:rsidR="00000000" w:rsidRPr="00000000">
        <w:rPr>
          <w:rtl w:val="0"/>
        </w:rPr>
        <w:t xml:space="preserve">Marginal and </w:t>
      </w:r>
      <w:r w:rsidDel="00000000" w:rsidR="00000000" w:rsidRPr="00000000">
        <w:rPr>
          <w:rtl w:val="0"/>
        </w:rPr>
        <w:t xml:space="preserve">OOF</w:t>
      </w:r>
      <w:r w:rsidDel="00000000" w:rsidR="00000000" w:rsidRPr="00000000">
        <w:rPr>
          <w:rtl w:val="0"/>
        </w:rPr>
        <w:t xml:space="preserve"> recurrences remain significant. Generous target delineation is warranted, and bilateral neck irradiation is warranted for oral tongue cancer. Salvage rates are abysmal after recurrence.</w:t>
      </w:r>
    </w:p>
    <w:p w:rsidR="00000000" w:rsidDel="00000000" w:rsidP="00000000" w:rsidRDefault="00000000" w:rsidRPr="00000000" w14:paraId="00000986">
      <w:pPr>
        <w:ind w:firstLine="720"/>
        <w:rPr/>
      </w:pPr>
      <w:r w:rsidDel="00000000" w:rsidR="00000000" w:rsidRPr="00000000">
        <w:rPr>
          <w:rFonts w:ascii="Gungsuh" w:cs="Gungsuh" w:eastAsia="Gungsuh" w:hAnsi="Gungsuh"/>
          <w:rtl w:val="0"/>
        </w:rPr>
        <w:t xml:space="preserve">Recall: 40% of patients with DOI ≥ 4 mm will recur in contralateral undissected neck [</w:t>
      </w:r>
      <w:hyperlink w:anchor="uzxsnrj9sugo">
        <w:r w:rsidDel="00000000" w:rsidR="00000000" w:rsidRPr="00000000">
          <w:rPr>
            <w:rtl w:val="0"/>
          </w:rPr>
          <w:t xml:space="preserve">Ganly</w:t>
        </w:r>
      </w:hyperlink>
      <w:r w:rsidDel="00000000" w:rsidR="00000000" w:rsidRPr="00000000">
        <w:rPr>
          <w:rtl w:val="0"/>
        </w:rPr>
        <w:t xml:space="preserve">].</w:t>
      </w:r>
    </w:p>
    <w:p w:rsidR="00000000" w:rsidDel="00000000" w:rsidP="00000000" w:rsidRDefault="00000000" w:rsidRPr="00000000" w14:paraId="00000987">
      <w:pPr>
        <w:numPr>
          <w:ilvl w:val="1"/>
          <w:numId w:val="104"/>
        </w:numPr>
        <w:spacing w:line="240" w:lineRule="auto"/>
        <w:ind w:left="1440" w:hanging="360"/>
        <w:rPr/>
      </w:pPr>
      <w:r w:rsidDel="00000000" w:rsidR="00000000" w:rsidRPr="00000000">
        <w:rPr>
          <w:rtl w:val="0"/>
        </w:rPr>
        <w:t xml:space="preserve">101 pts. OC SqCC. Half oral tongue. Nearly half ipsi neck RT.  2013-2016. MFU 2.5y.</w:t>
      </w:r>
    </w:p>
    <w:p w:rsidR="00000000" w:rsidDel="00000000" w:rsidP="00000000" w:rsidRDefault="00000000" w:rsidRPr="00000000" w14:paraId="00000988">
      <w:pPr>
        <w:numPr>
          <w:ilvl w:val="2"/>
          <w:numId w:val="104"/>
        </w:numPr>
        <w:spacing w:line="240" w:lineRule="auto"/>
        <w:ind w:left="2160" w:hanging="360"/>
        <w:rPr/>
      </w:pPr>
      <w:r w:rsidDel="00000000" w:rsidR="00000000" w:rsidRPr="00000000">
        <w:rPr>
          <w:rtl w:val="0"/>
        </w:rPr>
        <w:t xml:space="preserve">RT: 60/30 (bed + dissected nodes), 66/33 (&lt; 1 mm margins, ECE or soft tissue deposits), 54-56/30-33 ENI.</w:t>
      </w:r>
    </w:p>
    <w:p w:rsidR="00000000" w:rsidDel="00000000" w:rsidP="00000000" w:rsidRDefault="00000000" w:rsidRPr="00000000" w14:paraId="00000989">
      <w:pPr>
        <w:numPr>
          <w:ilvl w:val="1"/>
          <w:numId w:val="104"/>
        </w:numPr>
        <w:spacing w:line="240" w:lineRule="auto"/>
        <w:ind w:left="1440" w:hanging="360"/>
        <w:rPr/>
      </w:pPr>
      <w:r w:rsidDel="00000000" w:rsidR="00000000" w:rsidRPr="00000000">
        <w:rPr>
          <w:rFonts w:ascii="Cardo" w:cs="Cardo" w:eastAsia="Cardo" w:hAnsi="Cardo"/>
          <w:rtl w:val="0"/>
        </w:rPr>
        <w:t xml:space="preserve">3y LC / LRC / OS of 88→ 85→ 63%.</w:t>
      </w:r>
    </w:p>
    <w:p w:rsidR="00000000" w:rsidDel="00000000" w:rsidP="00000000" w:rsidRDefault="00000000" w:rsidRPr="00000000" w14:paraId="0000098A">
      <w:pPr>
        <w:numPr>
          <w:ilvl w:val="1"/>
          <w:numId w:val="104"/>
        </w:numPr>
        <w:spacing w:line="240" w:lineRule="auto"/>
        <w:ind w:left="1440" w:hanging="360"/>
        <w:rPr/>
      </w:pPr>
      <w:r w:rsidDel="00000000" w:rsidR="00000000" w:rsidRPr="00000000">
        <w:rPr>
          <w:rtl w:val="0"/>
        </w:rPr>
        <w:t xml:space="preserve">MTTR 6 mo (0-28 mo).</w:t>
      </w:r>
    </w:p>
    <w:p w:rsidR="00000000" w:rsidDel="00000000" w:rsidP="00000000" w:rsidRDefault="00000000" w:rsidRPr="00000000" w14:paraId="0000098B">
      <w:pPr>
        <w:numPr>
          <w:ilvl w:val="1"/>
          <w:numId w:val="104"/>
        </w:numPr>
        <w:spacing w:line="240" w:lineRule="auto"/>
        <w:ind w:left="1440" w:hanging="360"/>
        <w:rPr/>
      </w:pPr>
      <w:r w:rsidDel="00000000" w:rsidR="00000000" w:rsidRPr="00000000">
        <w:rPr>
          <w:rtl w:val="0"/>
        </w:rPr>
        <w:t xml:space="preserve">Primary site recurrences in 10% (n=10), half of which were marginal or OOF. </w:t>
      </w:r>
    </w:p>
    <w:p w:rsidR="00000000" w:rsidDel="00000000" w:rsidP="00000000" w:rsidRDefault="00000000" w:rsidRPr="00000000" w14:paraId="0000098C">
      <w:pPr>
        <w:numPr>
          <w:ilvl w:val="1"/>
          <w:numId w:val="104"/>
        </w:numPr>
        <w:spacing w:line="240" w:lineRule="auto"/>
        <w:ind w:left="1440" w:hanging="360"/>
        <w:rPr/>
      </w:pPr>
      <w:r w:rsidDel="00000000" w:rsidR="00000000" w:rsidRPr="00000000">
        <w:rPr>
          <w:rtl w:val="0"/>
        </w:rPr>
        <w:t xml:space="preserve">Regional recurrences in 13% (n=13), 5 were IFFs in the high dose volume while 5 were OOFs (contra neck). </w:t>
      </w:r>
    </w:p>
    <w:p w:rsidR="00000000" w:rsidDel="00000000" w:rsidP="00000000" w:rsidRDefault="00000000" w:rsidRPr="00000000" w14:paraId="0000098D">
      <w:pPr>
        <w:numPr>
          <w:ilvl w:val="1"/>
          <w:numId w:val="104"/>
        </w:numPr>
        <w:spacing w:line="240" w:lineRule="auto"/>
        <w:ind w:left="1440" w:hanging="360"/>
        <w:rPr/>
      </w:pPr>
      <w:r w:rsidDel="00000000" w:rsidR="00000000" w:rsidRPr="00000000">
        <w:rPr>
          <w:rtl w:val="0"/>
        </w:rPr>
        <w:t xml:space="preserve">High dose </w:t>
      </w:r>
      <w:r w:rsidDel="00000000" w:rsidR="00000000" w:rsidRPr="00000000">
        <w:rPr>
          <w:rtl w:val="0"/>
        </w:rPr>
        <w:t xml:space="preserve">IFF</w:t>
      </w:r>
      <w:r w:rsidDel="00000000" w:rsidR="00000000" w:rsidRPr="00000000">
        <w:rPr>
          <w:rtl w:val="0"/>
        </w:rPr>
        <w:t xml:space="preserve"> / High marginal / Elective dose </w:t>
      </w:r>
      <w:r w:rsidDel="00000000" w:rsidR="00000000" w:rsidRPr="00000000">
        <w:rPr>
          <w:rtl w:val="0"/>
        </w:rPr>
        <w:t xml:space="preserve">IFF</w:t>
      </w:r>
      <w:r w:rsidDel="00000000" w:rsidR="00000000" w:rsidRPr="00000000">
        <w:rPr>
          <w:rFonts w:ascii="Cardo" w:cs="Cardo" w:eastAsia="Cardo" w:hAnsi="Cardo"/>
          <w:rtl w:val="0"/>
        </w:rPr>
        <w:t xml:space="preserve"> / elective marginal / OOF failures of 42→ 17→ 8→ 8→ 25%.</w:t>
      </w:r>
    </w:p>
    <w:p w:rsidR="00000000" w:rsidDel="00000000" w:rsidP="00000000" w:rsidRDefault="00000000" w:rsidRPr="00000000" w14:paraId="0000098E">
      <w:pPr>
        <w:numPr>
          <w:ilvl w:val="1"/>
          <w:numId w:val="104"/>
        </w:numPr>
        <w:spacing w:line="240" w:lineRule="auto"/>
        <w:ind w:left="1440" w:hanging="360"/>
        <w:rPr/>
      </w:pPr>
      <w:r w:rsidDel="00000000" w:rsidR="00000000" w:rsidRPr="00000000">
        <w:rPr>
          <w:rtl w:val="0"/>
        </w:rPr>
        <w:t xml:space="preserve">Oral tongue cancer patients with untreated/dissected contralateral neck had 24% (n=5/21) contralateral neck failure.</w:t>
      </w:r>
    </w:p>
    <w:p w:rsidR="00000000" w:rsidDel="00000000" w:rsidP="00000000" w:rsidRDefault="00000000" w:rsidRPr="00000000" w14:paraId="0000098F">
      <w:pPr>
        <w:numPr>
          <w:ilvl w:val="1"/>
          <w:numId w:val="104"/>
        </w:numPr>
        <w:ind w:left="1440" w:hanging="360"/>
      </w:pPr>
      <w:r w:rsidDel="00000000" w:rsidR="00000000" w:rsidRPr="00000000">
        <w:rPr>
          <w:rtl w:val="0"/>
        </w:rPr>
        <w:t xml:space="preserve">Only 50% of patients with a neck recurrence underwent salvage neck dissection. All failed or developed DM.</w:t>
      </w:r>
      <w:r w:rsidDel="00000000" w:rsidR="00000000" w:rsidRPr="00000000">
        <w:rPr>
          <w:rtl w:val="0"/>
        </w:rPr>
      </w:r>
    </w:p>
    <w:p w:rsidR="00000000" w:rsidDel="00000000" w:rsidP="00000000" w:rsidRDefault="00000000" w:rsidRPr="00000000" w14:paraId="00000990">
      <w:pPr>
        <w:numPr>
          <w:ilvl w:val="0"/>
          <w:numId w:val="104"/>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Princess Margaret PORT patterns of failure</w:t>
      </w:r>
      <w:r w:rsidDel="00000000" w:rsidR="00000000" w:rsidRPr="00000000">
        <w:rPr>
          <w:rFonts w:ascii="Times New Roman" w:cs="Times New Roman" w:eastAsia="Times New Roman" w:hAnsi="Times New Roman"/>
          <w:sz w:val="20"/>
          <w:szCs w:val="20"/>
          <w:rtl w:val="0"/>
        </w:rPr>
        <w:t xml:space="preserve"> [</w:t>
      </w:r>
      <w:hyperlink r:id="rId593">
        <w:r w:rsidDel="00000000" w:rsidR="00000000" w:rsidRPr="00000000">
          <w:rPr>
            <w:rFonts w:ascii="Times New Roman" w:cs="Times New Roman" w:eastAsia="Times New Roman" w:hAnsi="Times New Roman"/>
            <w:sz w:val="20"/>
            <w:szCs w:val="20"/>
            <w:rtl w:val="0"/>
          </w:rPr>
          <w:t xml:space="preserve">Chan Oral Onc '13</w:t>
        </w:r>
      </w:hyperlink>
      <w:r w:rsidDel="00000000" w:rsidR="00000000" w:rsidRPr="00000000">
        <w:rPr>
          <w:rFonts w:ascii="Times New Roman" w:cs="Times New Roman" w:eastAsia="Times New Roman" w:hAnsi="Times New Roman"/>
          <w:sz w:val="20"/>
          <w:szCs w:val="20"/>
          <w:rtl w:val="0"/>
        </w:rPr>
        <w:t xml:space="preserve">]:</w:t>
      </w:r>
      <w:r w:rsidDel="00000000" w:rsidR="00000000" w:rsidRPr="00000000">
        <w:rPr>
          <w:rFonts w:ascii="Times New Roman" w:cs="Times New Roman" w:eastAsia="Times New Roman" w:hAnsi="Times New Roman"/>
          <w:b w:val="1"/>
          <w:sz w:val="20"/>
          <w:szCs w:val="20"/>
          <w:rtl w:val="0"/>
        </w:rPr>
        <w:t xml:space="preserve"> Surgery and PO-IMRT ± concurrent chemo</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991">
      <w:pPr>
        <w:numPr>
          <w:ilvl w:val="1"/>
          <w:numId w:val="104"/>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180 pts. Stage </w:t>
      </w:r>
      <w:r w:rsidDel="00000000" w:rsidR="00000000" w:rsidRPr="00000000">
        <w:rPr>
          <w:rFonts w:ascii="Times New Roman" w:cs="Times New Roman" w:eastAsia="Times New Roman" w:hAnsi="Times New Roman"/>
          <w:sz w:val="20"/>
          <w:szCs w:val="20"/>
          <w:rtl w:val="0"/>
        </w:rPr>
        <w:t xml:space="preserve">I-IVB</w:t>
      </w:r>
      <w:r w:rsidDel="00000000" w:rsidR="00000000" w:rsidRPr="00000000">
        <w:rPr>
          <w:rFonts w:ascii="Times New Roman" w:cs="Times New Roman" w:eastAsia="Times New Roman" w:hAnsi="Times New Roman"/>
          <w:sz w:val="20"/>
          <w:szCs w:val="20"/>
          <w:rtl w:val="0"/>
        </w:rPr>
        <w:t xml:space="preserve"> OC SqCC. 2005-2010. SM &lt; 5mm 60%, 60% PNI, 34% ECE, 63% IV. </w:t>
      </w:r>
      <w:r w:rsidDel="00000000" w:rsidR="00000000" w:rsidRPr="00000000">
        <w:rPr>
          <w:rtl w:val="0"/>
        </w:rPr>
        <w:t xml:space="preserve">MFU nearly 3y.</w:t>
      </w:r>
      <w:r w:rsidDel="00000000" w:rsidR="00000000" w:rsidRPr="00000000">
        <w:rPr>
          <w:rtl w:val="0"/>
        </w:rPr>
      </w:r>
    </w:p>
    <w:p w:rsidR="00000000" w:rsidDel="00000000" w:rsidP="00000000" w:rsidRDefault="00000000" w:rsidRPr="00000000" w14:paraId="00000992">
      <w:pPr>
        <w:numPr>
          <w:ilvl w:val="2"/>
          <w:numId w:val="104"/>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Bed 60 Gy, low-risk neck 54/30. SM+ or ECE got 66 Gy.</w:t>
      </w:r>
    </w:p>
    <w:p w:rsidR="00000000" w:rsidDel="00000000" w:rsidP="00000000" w:rsidRDefault="00000000" w:rsidRPr="00000000" w14:paraId="00000993">
      <w:pPr>
        <w:numPr>
          <w:ilvl w:val="2"/>
          <w:numId w:val="104"/>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CCRT (25%) if ECE or SM+, cisplatin 100 q3w or 40 weekly.</w:t>
      </w:r>
    </w:p>
    <w:p w:rsidR="00000000" w:rsidDel="00000000" w:rsidP="00000000" w:rsidRDefault="00000000" w:rsidRPr="00000000" w14:paraId="00000994">
      <w:pPr>
        <w:numPr>
          <w:ilvl w:val="1"/>
          <w:numId w:val="104"/>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2y LC / LRC / OS of 87→ 78→ 65%.</w:t>
      </w:r>
    </w:p>
    <w:p w:rsidR="00000000" w:rsidDel="00000000" w:rsidP="00000000" w:rsidRDefault="00000000" w:rsidRPr="00000000" w14:paraId="00000995">
      <w:pPr>
        <w:numPr>
          <w:ilvl w:val="1"/>
          <w:numId w:val="104"/>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2y LRC for oral tongue / FOM 72→ 84%.</w:t>
      </w:r>
    </w:p>
    <w:p w:rsidR="00000000" w:rsidDel="00000000" w:rsidP="00000000" w:rsidRDefault="00000000" w:rsidRPr="00000000" w14:paraId="00000996">
      <w:pPr>
        <w:numPr>
          <w:ilvl w:val="1"/>
          <w:numId w:val="104"/>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2y LRF 21%. </w:t>
      </w:r>
      <w:r w:rsidDel="00000000" w:rsidR="00000000" w:rsidRPr="00000000">
        <w:rPr>
          <w:rFonts w:ascii="Times New Roman" w:cs="Times New Roman" w:eastAsia="Times New Roman" w:hAnsi="Times New Roman"/>
          <w:sz w:val="20"/>
          <w:szCs w:val="20"/>
          <w:rtl w:val="0"/>
        </w:rPr>
        <w:t xml:space="preserve">IFF</w:t>
      </w:r>
      <w:r w:rsidDel="00000000" w:rsidR="00000000" w:rsidRPr="00000000">
        <w:rPr>
          <w:rFonts w:ascii="Times New Roman" w:cs="Times New Roman" w:eastAsia="Times New Roman" w:hAnsi="Times New Roman"/>
          <w:sz w:val="20"/>
          <w:szCs w:val="20"/>
          <w:rtl w:val="0"/>
        </w:rPr>
        <w:t xml:space="preserve"> / marginal / </w:t>
      </w:r>
      <w:r w:rsidDel="00000000" w:rsidR="00000000" w:rsidRPr="00000000">
        <w:rPr>
          <w:rFonts w:ascii="Times New Roman" w:cs="Times New Roman" w:eastAsia="Times New Roman" w:hAnsi="Times New Roman"/>
          <w:sz w:val="20"/>
          <w:szCs w:val="20"/>
          <w:rtl w:val="0"/>
        </w:rPr>
        <w:t xml:space="preserve">OOF</w:t>
      </w:r>
      <w:r w:rsidDel="00000000" w:rsidR="00000000" w:rsidRPr="00000000">
        <w:rPr>
          <w:rFonts w:ascii="Cardo" w:cs="Cardo" w:eastAsia="Cardo" w:hAnsi="Cardo"/>
          <w:sz w:val="20"/>
          <w:szCs w:val="20"/>
          <w:rtl w:val="0"/>
        </w:rPr>
        <w:t xml:space="preserve"> of 68→ 18→ 13%. </w:t>
      </w:r>
      <w:r w:rsidDel="00000000" w:rsidR="00000000" w:rsidRPr="00000000">
        <w:rPr>
          <w:rFonts w:ascii="Times New Roman" w:cs="Times New Roman" w:eastAsia="Times New Roman" w:hAnsi="Times New Roman"/>
          <w:sz w:val="20"/>
          <w:szCs w:val="20"/>
          <w:rtl w:val="0"/>
        </w:rPr>
        <w:t xml:space="preserve">Majority of failures in-field, or contra neck for N2b pts, at high level/BOS, and in intententionally spared areas (near parotid) of pathologically involved necks.</w:t>
      </w:r>
    </w:p>
    <w:p w:rsidR="00000000" w:rsidDel="00000000" w:rsidP="00000000" w:rsidRDefault="00000000" w:rsidRPr="00000000" w14:paraId="00000997">
      <w:pPr>
        <w:numPr>
          <w:ilvl w:val="2"/>
          <w:numId w:val="104"/>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Of 12 N2b pts tx w ipsi RT, 3 recurred in contralateral neck.</w:t>
      </w:r>
    </w:p>
    <w:p w:rsidR="00000000" w:rsidDel="00000000" w:rsidP="00000000" w:rsidRDefault="00000000" w:rsidRPr="00000000" w14:paraId="00000998">
      <w:pPr>
        <w:numPr>
          <w:ilvl w:val="1"/>
          <w:numId w:val="104"/>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Nearly 1/3 of LRR were marginal or OOF following post-op IMRT.</w:t>
      </w:r>
    </w:p>
    <w:p w:rsidR="00000000" w:rsidDel="00000000" w:rsidP="00000000" w:rsidRDefault="00000000" w:rsidRPr="00000000" w14:paraId="00000999">
      <w:pPr>
        <w:numPr>
          <w:ilvl w:val="0"/>
          <w:numId w:val="104"/>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Iowa PORT patterns of failure</w:t>
      </w:r>
      <w:r w:rsidDel="00000000" w:rsidR="00000000" w:rsidRPr="00000000">
        <w:rPr>
          <w:rFonts w:ascii="Times New Roman" w:cs="Times New Roman" w:eastAsia="Times New Roman" w:hAnsi="Times New Roman"/>
          <w:sz w:val="20"/>
          <w:szCs w:val="20"/>
          <w:rtl w:val="0"/>
        </w:rPr>
        <w:t xml:space="preserve"> [</w:t>
      </w:r>
      <w:hyperlink r:id="rId594">
        <w:r w:rsidDel="00000000" w:rsidR="00000000" w:rsidRPr="00000000">
          <w:rPr>
            <w:rFonts w:ascii="Times New Roman" w:cs="Times New Roman" w:eastAsia="Times New Roman" w:hAnsi="Times New Roman"/>
            <w:sz w:val="20"/>
            <w:szCs w:val="20"/>
            <w:rtl w:val="0"/>
          </w:rPr>
          <w:t xml:space="preserve">Yao IJROBP '07</w:t>
        </w:r>
      </w:hyperlink>
      <w:r w:rsidDel="00000000" w:rsidR="00000000" w:rsidRPr="00000000">
        <w:rPr>
          <w:rFonts w:ascii="Times New Roman" w:cs="Times New Roman" w:eastAsia="Times New Roman" w:hAnsi="Times New Roman"/>
          <w:sz w:val="20"/>
          <w:szCs w:val="20"/>
          <w:rtl w:val="0"/>
        </w:rPr>
        <w:t xml:space="preserve">]: most </w:t>
      </w:r>
      <w:r w:rsidDel="00000000" w:rsidR="00000000" w:rsidRPr="00000000">
        <w:rPr>
          <w:rFonts w:ascii="Times New Roman" w:cs="Times New Roman" w:eastAsia="Times New Roman" w:hAnsi="Times New Roman"/>
          <w:b w:val="1"/>
          <w:sz w:val="20"/>
          <w:szCs w:val="20"/>
          <w:rtl w:val="0"/>
        </w:rPr>
        <w:t xml:space="preserve">PO-IMRT</w:t>
      </w: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99A">
      <w:pPr>
        <w:spacing w:line="240" w:lineRule="auto"/>
        <w:ind w:left="720" w:firstLine="0"/>
        <w:rPr>
          <w:rFonts w:ascii="Times New Roman" w:cs="Times New Roman" w:eastAsia="Times New Roman" w:hAnsi="Times New Roman"/>
          <w:sz w:val="20"/>
          <w:szCs w:val="20"/>
        </w:rPr>
      </w:pPr>
      <w:r w:rsidDel="00000000" w:rsidR="00000000" w:rsidRPr="00000000">
        <w:rPr>
          <w:rtl w:val="0"/>
        </w:rPr>
        <w:t xml:space="preserve">Most failures</w:t>
      </w:r>
      <w:r w:rsidDel="00000000" w:rsidR="00000000" w:rsidRPr="00000000">
        <w:rPr>
          <w:rFonts w:ascii="Times New Roman" w:cs="Times New Roman" w:eastAsia="Times New Roman" w:hAnsi="Times New Roman"/>
          <w:sz w:val="20"/>
          <w:szCs w:val="20"/>
          <w:rtl w:val="0"/>
        </w:rPr>
        <w:t xml:space="preserve"> after PORT are in-field.</w:t>
      </w:r>
    </w:p>
    <w:p w:rsidR="00000000" w:rsidDel="00000000" w:rsidP="00000000" w:rsidRDefault="00000000" w:rsidRPr="00000000" w14:paraId="0000099B">
      <w:pPr>
        <w:numPr>
          <w:ilvl w:val="1"/>
          <w:numId w:val="104"/>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55 pts. OC pts. 2001-2005. </w:t>
      </w:r>
    </w:p>
    <w:p w:rsidR="00000000" w:rsidDel="00000000" w:rsidP="00000000" w:rsidRDefault="00000000" w:rsidRPr="00000000" w14:paraId="0000099C">
      <w:pPr>
        <w:numPr>
          <w:ilvl w:val="1"/>
          <w:numId w:val="104"/>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2y LC / LRC / OS of 85→ 82→ 68%; 2y DSS 74%, 2y DMFS 89%.</w:t>
      </w:r>
    </w:p>
    <w:p w:rsidR="00000000" w:rsidDel="00000000" w:rsidP="00000000" w:rsidRDefault="00000000" w:rsidRPr="00000000" w14:paraId="0000099D">
      <w:pPr>
        <w:numPr>
          <w:ilvl w:val="1"/>
          <w:numId w:val="104"/>
        </w:numPr>
        <w:spacing w:line="240" w:lineRule="auto"/>
        <w:ind w:left="1440" w:hanging="360"/>
        <w:rPr>
          <w:rFonts w:ascii="Times New Roman" w:cs="Times New Roman" w:eastAsia="Times New Roman" w:hAnsi="Times New Roman"/>
          <w:sz w:val="20"/>
          <w:szCs w:val="20"/>
        </w:rPr>
      </w:pPr>
      <w:r w:rsidDel="00000000" w:rsidR="00000000" w:rsidRPr="00000000">
        <w:rPr>
          <w:rtl w:val="0"/>
        </w:rPr>
        <w:t xml:space="preserve">MTTR</w:t>
      </w:r>
      <w:r w:rsidDel="00000000" w:rsidR="00000000" w:rsidRPr="00000000">
        <w:rPr>
          <w:rFonts w:ascii="Times New Roman" w:cs="Times New Roman" w:eastAsia="Times New Roman" w:hAnsi="Times New Roman"/>
          <w:sz w:val="20"/>
          <w:szCs w:val="20"/>
          <w:rtl w:val="0"/>
        </w:rPr>
        <w:t xml:space="preserve"> 4 </w:t>
      </w:r>
      <w:r w:rsidDel="00000000" w:rsidR="00000000" w:rsidRPr="00000000">
        <w:rPr>
          <w:rtl w:val="0"/>
        </w:rPr>
        <w:t xml:space="preserve">mo</w:t>
      </w:r>
      <w:r w:rsidDel="00000000" w:rsidR="00000000" w:rsidRPr="00000000">
        <w:rPr>
          <w:rFonts w:ascii="Times New Roman" w:cs="Times New Roman" w:eastAsia="Times New Roman" w:hAnsi="Times New Roman"/>
          <w:sz w:val="20"/>
          <w:szCs w:val="20"/>
          <w:rtl w:val="0"/>
        </w:rPr>
        <w:t xml:space="preserve"> (range 3-12 mo).</w:t>
      </w:r>
    </w:p>
    <w:p w:rsidR="00000000" w:rsidDel="00000000" w:rsidP="00000000" w:rsidRDefault="00000000" w:rsidRPr="00000000" w14:paraId="0000099E">
      <w:pPr>
        <w:numPr>
          <w:ilvl w:val="1"/>
          <w:numId w:val="104"/>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All failures in high-dose RT, except one pt who failed in lower contralateral neck.</w:t>
      </w:r>
    </w:p>
    <w:p w:rsidR="00000000" w:rsidDel="00000000" w:rsidP="00000000" w:rsidRDefault="00000000" w:rsidRPr="00000000" w14:paraId="0000099F">
      <w:pPr>
        <w:numPr>
          <w:ilvl w:val="1"/>
          <w:numId w:val="104"/>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LRC is significantly lower in pts with ECE.</w:t>
      </w:r>
      <w:r w:rsidDel="00000000" w:rsidR="00000000" w:rsidRPr="00000000">
        <w:rPr>
          <w:rtl w:val="0"/>
        </w:rPr>
      </w:r>
    </w:p>
    <w:p w:rsidR="00000000" w:rsidDel="00000000" w:rsidP="00000000" w:rsidRDefault="00000000" w:rsidRPr="00000000" w14:paraId="000009A0">
      <w:pPr>
        <w:numPr>
          <w:ilvl w:val="0"/>
          <w:numId w:val="104"/>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Definitive RT: Assess 6-8 weeks after treatment.</w:t>
      </w:r>
    </w:p>
    <w:p w:rsidR="00000000" w:rsidDel="00000000" w:rsidP="00000000" w:rsidRDefault="00000000" w:rsidRPr="00000000" w14:paraId="000009A1">
      <w:pPr>
        <w:numPr>
          <w:ilvl w:val="0"/>
          <w:numId w:val="104"/>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If persistent disease or progression, obtain CT or MRI with salvage for biopsy-proven disease.</w:t>
      </w:r>
    </w:p>
    <w:p w:rsidR="00000000" w:rsidDel="00000000" w:rsidP="00000000" w:rsidRDefault="00000000" w:rsidRPr="00000000" w14:paraId="000009A2">
      <w:pPr>
        <w:numPr>
          <w:ilvl w:val="0"/>
          <w:numId w:val="104"/>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If response at 6-8 weeks post-treatment, obtain PET-CT at 3-4 months. </w:t>
      </w:r>
    </w:p>
    <w:p w:rsidR="00000000" w:rsidDel="00000000" w:rsidP="00000000" w:rsidRDefault="00000000" w:rsidRPr="00000000" w14:paraId="000009A3">
      <w:pPr>
        <w:numPr>
          <w:ilvl w:val="1"/>
          <w:numId w:val="104"/>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If node is &lt; 1 cm and PET+ or &gt; 1 cm and PET-, observe vs. salvage neck dissection.</w:t>
      </w:r>
    </w:p>
    <w:p w:rsidR="00000000" w:rsidDel="00000000" w:rsidP="00000000" w:rsidRDefault="00000000" w:rsidRPr="00000000" w14:paraId="000009A4">
      <w:pPr>
        <w:numPr>
          <w:ilvl w:val="0"/>
          <w:numId w:val="104"/>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F/u imaging within 6 mo of tx (PET/CT within 12w if definitive), then as indicated “based on worrisome or equivocal signs/symptoms, smoking history and areas inaccessible to exam.”</w:t>
      </w:r>
    </w:p>
    <w:p w:rsidR="00000000" w:rsidDel="00000000" w:rsidP="00000000" w:rsidRDefault="00000000" w:rsidRPr="00000000" w14:paraId="000009A5">
      <w:pPr>
        <w:numPr>
          <w:ilvl w:val="0"/>
          <w:numId w:val="104"/>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Exam and Nasopharyngolaryngoscopy is most important for these pts.</w:t>
      </w:r>
    </w:p>
    <w:p w:rsidR="00000000" w:rsidDel="00000000" w:rsidP="00000000" w:rsidRDefault="00000000" w:rsidRPr="00000000" w14:paraId="000009A6">
      <w:pPr>
        <w:numPr>
          <w:ilvl w:val="0"/>
          <w:numId w:val="104"/>
        </w:numPr>
      </w:pPr>
      <w:r w:rsidDel="00000000" w:rsidR="00000000" w:rsidRPr="00000000">
        <w:rPr>
          <w:rtl w:val="0"/>
        </w:rPr>
        <w:t xml:space="preserve">Year 1 q3m (1-3 mo), Year 2 q4m (2-6 mo), Years 3-5 q6m (4-8 mo), yearly after 5 years. </w:t>
      </w:r>
    </w:p>
    <w:p w:rsidR="00000000" w:rsidDel="00000000" w:rsidP="00000000" w:rsidRDefault="00000000" w:rsidRPr="00000000" w14:paraId="000009A7">
      <w:pPr>
        <w:numPr>
          <w:ilvl w:val="0"/>
          <w:numId w:val="104"/>
        </w:numPr>
      </w:pPr>
      <w:r w:rsidDel="00000000" w:rsidR="00000000" w:rsidRPr="00000000">
        <w:rPr>
          <w:rtl w:val="0"/>
        </w:rPr>
        <w:t xml:space="preserve">90% of recurrences occur in the first 2-3 years.</w:t>
      </w:r>
    </w:p>
    <w:p w:rsidR="00000000" w:rsidDel="00000000" w:rsidP="00000000" w:rsidRDefault="00000000" w:rsidRPr="00000000" w14:paraId="000009A8">
      <w:pPr>
        <w:numPr>
          <w:ilvl w:val="0"/>
          <w:numId w:val="104"/>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TSH q6-12 mo (25% develop hypothyroidism).</w:t>
      </w:r>
    </w:p>
    <w:p w:rsidR="00000000" w:rsidDel="00000000" w:rsidP="00000000" w:rsidRDefault="00000000" w:rsidRPr="00000000" w14:paraId="000009A9">
      <w:pPr>
        <w:numPr>
          <w:ilvl w:val="0"/>
          <w:numId w:val="104"/>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Carotid eval, dental eval, speech and swallow as needed, audiology eval.</w:t>
      </w:r>
    </w:p>
    <w:p w:rsidR="00000000" w:rsidDel="00000000" w:rsidP="00000000" w:rsidRDefault="00000000" w:rsidRPr="00000000" w14:paraId="000009AA">
      <w:pPr>
        <w:numPr>
          <w:ilvl w:val="0"/>
          <w:numId w:val="104"/>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Each week of extended tx time can decrease the rate of local control by 10% due to accelerated repopulation.</w:t>
      </w:r>
    </w:p>
    <w:p w:rsidR="00000000" w:rsidDel="00000000" w:rsidP="00000000" w:rsidRDefault="00000000" w:rsidRPr="00000000" w14:paraId="000009AB">
      <w:pPr>
        <w:spacing w:line="240" w:lineRule="auto"/>
        <w:ind w:left="0" w:firstLine="0"/>
        <w:rPr/>
        <w:sectPr>
          <w:type w:val="nextPage"/>
          <w:pgSz w:h="15840" w:w="12240"/>
          <w:pgMar w:bottom="720" w:top="720" w:left="720" w:right="720" w:header="720" w:footer="720"/>
          <w:cols w:equalWidth="0"/>
        </w:sectPr>
      </w:pPr>
      <w:r w:rsidDel="00000000" w:rsidR="00000000" w:rsidRPr="00000000">
        <w:rPr>
          <w:rtl w:val="0"/>
        </w:rPr>
      </w:r>
    </w:p>
    <w:p w:rsidR="00000000" w:rsidDel="00000000" w:rsidP="00000000" w:rsidRDefault="00000000" w:rsidRPr="00000000" w14:paraId="000009AC">
      <w:pPr>
        <w:pStyle w:val="Heading1"/>
        <w:jc w:val="center"/>
        <w:rPr/>
        <w:sectPr>
          <w:type w:val="nextPage"/>
          <w:pgSz w:h="15840" w:w="12240"/>
          <w:pgMar w:bottom="720" w:top="720" w:left="720" w:right="720" w:header="720" w:footer="720"/>
          <w:cols w:equalWidth="0"/>
        </w:sectPr>
      </w:pPr>
      <w:bookmarkStart w:colFirst="0" w:colLast="0" w:name="_ik156realreq" w:id="168"/>
      <w:bookmarkEnd w:id="168"/>
      <w:r w:rsidDel="00000000" w:rsidR="00000000" w:rsidRPr="00000000">
        <w:rPr>
          <w:rtl w:val="0"/>
        </w:rPr>
      </w:r>
    </w:p>
    <w:p w:rsidR="00000000" w:rsidDel="00000000" w:rsidP="00000000" w:rsidRDefault="00000000" w:rsidRPr="00000000" w14:paraId="000009AD">
      <w:pPr>
        <w:pStyle w:val="Heading1"/>
        <w:jc w:val="center"/>
        <w:rPr>
          <w:color w:val="000000"/>
        </w:rPr>
      </w:pPr>
      <w:bookmarkStart w:colFirst="0" w:colLast="0" w:name="_xfmzc9wfyk5a" w:id="169"/>
      <w:bookmarkEnd w:id="169"/>
      <w:hyperlink w:anchor="_vck8hkip1cj">
        <w:r w:rsidDel="00000000" w:rsidR="00000000" w:rsidRPr="00000000">
          <w:rPr>
            <w:color w:val="000000"/>
            <w:rtl w:val="0"/>
          </w:rPr>
          <w:t xml:space="preserve">Oropharyngeal Cancer</w:t>
        </w:r>
      </w:hyperlink>
      <w:r w:rsidDel="00000000" w:rsidR="00000000" w:rsidRPr="00000000">
        <w:rPr>
          <w:rtl w:val="0"/>
        </w:rPr>
      </w:r>
    </w:p>
    <w:p w:rsidR="00000000" w:rsidDel="00000000" w:rsidP="00000000" w:rsidRDefault="00000000" w:rsidRPr="00000000" w14:paraId="000009AE">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6858000" cy="2451100"/>
            <wp:effectExtent b="0" l="0" r="0" t="0"/>
            <wp:docPr id="29" name="image28.png"/>
            <a:graphic>
              <a:graphicData uri="http://schemas.openxmlformats.org/drawingml/2006/picture">
                <pic:pic>
                  <pic:nvPicPr>
                    <pic:cNvPr id="0" name="image28.png"/>
                    <pic:cNvPicPr preferRelativeResize="0"/>
                  </pic:nvPicPr>
                  <pic:blipFill>
                    <a:blip r:embed="rId595"/>
                    <a:srcRect b="0" l="0" r="0" t="0"/>
                    <a:stretch>
                      <a:fillRect/>
                    </a:stretch>
                  </pic:blipFill>
                  <pic:spPr>
                    <a:xfrm>
                      <a:off x="0" y="0"/>
                      <a:ext cx="6858000" cy="2451100"/>
                    </a:xfrm>
                    <a:prstGeom prst="rect"/>
                    <a:ln/>
                  </pic:spPr>
                </pic:pic>
              </a:graphicData>
            </a:graphic>
          </wp:inline>
        </w:drawing>
      </w:r>
      <w:r w:rsidDel="00000000" w:rsidR="00000000" w:rsidRPr="00000000">
        <w:rPr>
          <w:rtl w:val="0"/>
        </w:rPr>
      </w:r>
    </w:p>
    <w:p w:rsidR="00000000" w:rsidDel="00000000" w:rsidP="00000000" w:rsidRDefault="00000000" w:rsidRPr="00000000" w14:paraId="000009AF">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T3 lingual surface of the epiglottis;</w:t>
      </w:r>
      <w:r w:rsidDel="00000000" w:rsidR="00000000" w:rsidRPr="00000000">
        <w:rPr>
          <w:rFonts w:ascii="Times New Roman" w:cs="Times New Roman" w:eastAsia="Times New Roman" w:hAnsi="Times New Roman"/>
          <w:sz w:val="20"/>
          <w:szCs w:val="20"/>
          <w:rtl w:val="0"/>
        </w:rPr>
        <w:t xml:space="preserve"> Hot potato voice = BOT involvement.</w:t>
      </w:r>
    </w:p>
    <w:p w:rsidR="00000000" w:rsidDel="00000000" w:rsidP="00000000" w:rsidRDefault="00000000" w:rsidRPr="00000000" w14:paraId="000009B0">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T4a: "HTML" - Hard palate, Tongue muscles, Medial pterygoid, Mandible, Larynx. </w:t>
      </w:r>
    </w:p>
    <w:p w:rsidR="00000000" w:rsidDel="00000000" w:rsidP="00000000" w:rsidRDefault="00000000" w:rsidRPr="00000000" w14:paraId="000009B1">
      <w:pPr>
        <w:spacing w:line="240" w:lineRule="auto"/>
        <w:ind w:firstLine="72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Trismus is indicative of lateral pterygoid involvement (T4b), &lt; 4 cm between incisors.</w:t>
      </w:r>
    </w:p>
    <w:p w:rsidR="00000000" w:rsidDel="00000000" w:rsidP="00000000" w:rsidRDefault="00000000" w:rsidRPr="00000000" w14:paraId="000009B2">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Extrinsic muscles of the tongue: Palatoglossus (ATP), Hyoglossus, Styloglossus, Genioglossus.</w:t>
      </w:r>
    </w:p>
    <w:p w:rsidR="00000000" w:rsidDel="00000000" w:rsidP="00000000" w:rsidRDefault="00000000" w:rsidRPr="00000000" w14:paraId="000009B3">
      <w:pPr>
        <w:spacing w:line="240" w:lineRule="auto"/>
        <w:rPr/>
      </w:pPr>
      <w:r w:rsidDel="00000000" w:rsidR="00000000" w:rsidRPr="00000000">
        <w:rPr>
          <w:rFonts w:ascii="Times New Roman" w:cs="Times New Roman" w:eastAsia="Times New Roman" w:hAnsi="Times New Roman"/>
          <w:sz w:val="20"/>
          <w:szCs w:val="20"/>
          <w:rtl w:val="0"/>
        </w:rPr>
        <w:t xml:space="preserve">Board notes: Always ask about soft palate and BOT involvement for tonsil cancer!</w:t>
      </w:r>
      <w:r w:rsidDel="00000000" w:rsidR="00000000" w:rsidRPr="00000000">
        <w:rPr>
          <w:rtl w:val="0"/>
        </w:rPr>
      </w:r>
    </w:p>
    <w:p w:rsidR="00000000" w:rsidDel="00000000" w:rsidP="00000000" w:rsidRDefault="00000000" w:rsidRPr="00000000" w14:paraId="000009B4">
      <w:pPr>
        <w:ind w:left="0" w:firstLine="0"/>
        <w:rPr>
          <w:i w:val="1"/>
        </w:rPr>
      </w:pPr>
      <w:hyperlink r:id="rId596">
        <w:r w:rsidDel="00000000" w:rsidR="00000000" w:rsidRPr="00000000">
          <w:rPr>
            <w:b w:val="1"/>
            <w:rtl w:val="0"/>
          </w:rPr>
          <w:t xml:space="preserve">StatPearls: Tonsil </w:t>
        </w:r>
      </w:hyperlink>
      <w:r w:rsidDel="00000000" w:rsidR="00000000" w:rsidRPr="00000000">
        <w:rPr>
          <w:i w:val="1"/>
          <w:rtl w:val="0"/>
        </w:rPr>
        <w:t xml:space="preserve">Last update: 12/3/2019.</w:t>
      </w:r>
    </w:p>
    <w:p w:rsidR="00000000" w:rsidDel="00000000" w:rsidP="00000000" w:rsidRDefault="00000000" w:rsidRPr="00000000" w14:paraId="000009B5">
      <w:pPr>
        <w:ind w:left="0" w:right="140" w:firstLine="0"/>
        <w:rPr>
          <w:b w:val="1"/>
        </w:rPr>
      </w:pPr>
      <w:r w:rsidDel="00000000" w:rsidR="00000000" w:rsidRPr="00000000">
        <w:rPr>
          <w:rtl w:val="0"/>
        </w:rPr>
        <w:t xml:space="preserve">Delineation of neck node levels for head and neck tumors [</w:t>
      </w:r>
      <w:hyperlink r:id="rId597">
        <w:r w:rsidDel="00000000" w:rsidR="00000000" w:rsidRPr="00000000">
          <w:rPr>
            <w:rtl w:val="0"/>
          </w:rPr>
          <w:t xml:space="preserve">Grégoire RTO '13</w:t>
        </w:r>
      </w:hyperlink>
      <w:r w:rsidDel="00000000" w:rsidR="00000000" w:rsidRPr="00000000">
        <w:rPr>
          <w:rtl w:val="0"/>
        </w:rPr>
        <w:t xml:space="preserve">, </w:t>
      </w:r>
      <w:hyperlink r:id="rId598">
        <w:r w:rsidDel="00000000" w:rsidR="00000000" w:rsidRPr="00000000">
          <w:rPr>
            <w:rtl w:val="0"/>
          </w:rPr>
          <w:t xml:space="preserve">Radiopaedia Interactive atlas</w:t>
        </w:r>
      </w:hyperlink>
      <w:r w:rsidDel="00000000" w:rsidR="00000000" w:rsidRPr="00000000">
        <w:rPr>
          <w:rtl w:val="0"/>
        </w:rPr>
        <w:t xml:space="preserve">] </w:t>
      </w:r>
      <w:hyperlink w:anchor="c21hfm82lysl">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9B6">
      <w:pPr>
        <w:ind w:left="0" w:right="140" w:firstLine="0"/>
        <w:rPr/>
      </w:pPr>
      <w:r w:rsidDel="00000000" w:rsidR="00000000" w:rsidRPr="00000000">
        <w:rPr>
          <w:b w:val="1"/>
          <w:rtl w:val="0"/>
        </w:rPr>
        <w:t xml:space="preserve">eContour</w:t>
      </w:r>
      <w:r w:rsidDel="00000000" w:rsidR="00000000" w:rsidRPr="00000000">
        <w:rPr>
          <w:rtl w:val="0"/>
        </w:rPr>
        <w:t xml:space="preserve">: [</w:t>
      </w:r>
      <w:hyperlink r:id="rId599">
        <w:r w:rsidDel="00000000" w:rsidR="00000000" w:rsidRPr="00000000">
          <w:rPr>
            <w:rtl w:val="0"/>
          </w:rPr>
          <w:t xml:space="preserve">OARs</w:t>
        </w:r>
      </w:hyperlink>
      <w:r w:rsidDel="00000000" w:rsidR="00000000" w:rsidRPr="00000000">
        <w:rPr>
          <w:rtl w:val="0"/>
        </w:rPr>
        <w:t xml:space="preserve">, </w:t>
      </w:r>
      <w:hyperlink r:id="rId600">
        <w:r w:rsidDel="00000000" w:rsidR="00000000" w:rsidRPr="00000000">
          <w:rPr>
            <w:rtl w:val="0"/>
          </w:rPr>
          <w:t xml:space="preserve">Brouwer RTO '15</w:t>
        </w:r>
      </w:hyperlink>
      <w:r w:rsidDel="00000000" w:rsidR="00000000" w:rsidRPr="00000000">
        <w:rPr>
          <w:rtl w:val="0"/>
        </w:rPr>
        <w:t xml:space="preserve">], [</w:t>
      </w:r>
      <w:hyperlink r:id="rId601">
        <w:r w:rsidDel="00000000" w:rsidR="00000000" w:rsidRPr="00000000">
          <w:rPr>
            <w:rtl w:val="0"/>
          </w:rPr>
          <w:t xml:space="preserve">Oropharynx (ipsilateral neck)</w:t>
        </w:r>
      </w:hyperlink>
      <w:r w:rsidDel="00000000" w:rsidR="00000000" w:rsidRPr="00000000">
        <w:rPr>
          <w:rtl w:val="0"/>
        </w:rPr>
        <w:t xml:space="preserve">], [</w:t>
      </w:r>
      <w:hyperlink r:id="rId602">
        <w:r w:rsidDel="00000000" w:rsidR="00000000" w:rsidRPr="00000000">
          <w:rPr>
            <w:rtl w:val="0"/>
          </w:rPr>
          <w:t xml:space="preserve">Base of tongue</w:t>
        </w:r>
      </w:hyperlink>
      <w:r w:rsidDel="00000000" w:rsidR="00000000" w:rsidRPr="00000000">
        <w:rPr>
          <w:rtl w:val="0"/>
        </w:rPr>
        <w:t xml:space="preserve">].</w:t>
      </w:r>
    </w:p>
    <w:p w:rsidR="00000000" w:rsidDel="00000000" w:rsidP="00000000" w:rsidRDefault="00000000" w:rsidRPr="00000000" w14:paraId="000009B7">
      <w:pPr>
        <w:ind w:left="0" w:right="140" w:firstLine="0"/>
        <w:rPr/>
      </w:pPr>
      <w:r w:rsidDel="00000000" w:rsidR="00000000" w:rsidRPr="00000000">
        <w:rPr>
          <w:rtl w:val="0"/>
        </w:rPr>
        <w:t xml:space="preserve">AVARO:  [</w:t>
      </w:r>
      <w:hyperlink r:id="rId603">
        <w:r w:rsidDel="00000000" w:rsidR="00000000" w:rsidRPr="00000000">
          <w:rPr>
            <w:rtl w:val="0"/>
          </w:rPr>
          <w:t xml:space="preserve">AVARO Neck node levels and Brachial plexus</w:t>
        </w:r>
      </w:hyperlink>
      <w:r w:rsidDel="00000000" w:rsidR="00000000" w:rsidRPr="00000000">
        <w:rPr>
          <w:rtl w:val="0"/>
        </w:rPr>
        <w:t xml:space="preserve">], [</w:t>
      </w:r>
      <w:hyperlink r:id="rId604">
        <w:r w:rsidDel="00000000" w:rsidR="00000000" w:rsidRPr="00000000">
          <w:rPr>
            <w:rtl w:val="0"/>
          </w:rPr>
          <w:t xml:space="preserve">AVARO constrictors and OARs</w:t>
        </w:r>
      </w:hyperlink>
      <w:r w:rsidDel="00000000" w:rsidR="00000000" w:rsidRPr="00000000">
        <w:rPr>
          <w:rtl w:val="0"/>
        </w:rPr>
        <w:t xml:space="preserve">], [</w:t>
      </w:r>
      <w:hyperlink r:id="rId605">
        <w:r w:rsidDel="00000000" w:rsidR="00000000" w:rsidRPr="00000000">
          <w:rPr>
            <w:rtl w:val="0"/>
          </w:rPr>
          <w:t xml:space="preserve">AVARO Skull Base</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9B8">
      <w:pPr>
        <w:ind w:left="0" w:right="140" w:firstLine="0"/>
        <w:rPr>
          <w:b w:val="1"/>
        </w:rPr>
      </w:pPr>
      <w:r w:rsidDel="00000000" w:rsidR="00000000" w:rsidRPr="00000000">
        <w:rPr>
          <w:b w:val="1"/>
          <w:rtl w:val="0"/>
        </w:rPr>
        <w:t xml:space="preserve">ARRO</w:t>
      </w:r>
      <w:r w:rsidDel="00000000" w:rsidR="00000000" w:rsidRPr="00000000">
        <w:rPr>
          <w:rtl w:val="0"/>
        </w:rPr>
        <w:t xml:space="preserve">: [</w:t>
      </w:r>
      <w:hyperlink r:id="rId606">
        <w:r w:rsidDel="00000000" w:rsidR="00000000" w:rsidRPr="00000000">
          <w:rPr>
            <w:rtl w:val="0"/>
          </w:rPr>
          <w:t xml:space="preserve">oligometastatic HPV+ OP</w:t>
        </w:r>
      </w:hyperlink>
      <w:r w:rsidDel="00000000" w:rsidR="00000000" w:rsidRPr="00000000">
        <w:rPr>
          <w:rtl w:val="0"/>
        </w:rPr>
        <w:t xml:space="preserve">], [</w:t>
      </w:r>
      <w:hyperlink r:id="rId607">
        <w:r w:rsidDel="00000000" w:rsidR="00000000" w:rsidRPr="00000000">
          <w:rPr>
            <w:rtl w:val="0"/>
          </w:rPr>
          <w:t xml:space="preserve">OP case</w:t>
        </w:r>
      </w:hyperlink>
      <w:r w:rsidDel="00000000" w:rsidR="00000000" w:rsidRPr="00000000">
        <w:rPr>
          <w:rtl w:val="0"/>
        </w:rPr>
        <w:t xml:space="preserve">, </w:t>
      </w:r>
      <w:hyperlink r:id="rId608">
        <w:r w:rsidDel="00000000" w:rsidR="00000000" w:rsidRPr="00000000">
          <w:rPr>
            <w:rtl w:val="0"/>
          </w:rPr>
          <w:t xml:space="preserve">OP contour</w:t>
        </w:r>
      </w:hyperlink>
      <w:r w:rsidDel="00000000" w:rsidR="00000000" w:rsidRPr="00000000">
        <w:rPr>
          <w:rtl w:val="0"/>
        </w:rPr>
        <w:t xml:space="preserve">, </w:t>
      </w:r>
      <w:hyperlink r:id="rId609">
        <w:r w:rsidDel="00000000" w:rsidR="00000000" w:rsidRPr="00000000">
          <w:rPr>
            <w:rtl w:val="0"/>
          </w:rPr>
          <w:t xml:space="preserve">OP HPV+ de-escalation</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9B9">
      <w:pPr>
        <w:ind w:left="0" w:right="140" w:firstLine="0"/>
        <w:rPr/>
      </w:pPr>
      <w:r w:rsidDel="00000000" w:rsidR="00000000" w:rsidRPr="00000000">
        <w:rPr>
          <w:rtl w:val="0"/>
        </w:rPr>
      </w:r>
    </w:p>
    <w:tbl>
      <w:tblPr>
        <w:tblStyle w:val="Table21"/>
        <w:tblW w:w="10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0"/>
        <w:tblGridChange w:id="0">
          <w:tblGrid>
            <w:gridCol w:w="108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9BA">
            <w:pPr>
              <w:spacing w:line="240" w:lineRule="auto"/>
              <w:ind w:left="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b w:val="1"/>
                <w:sz w:val="20"/>
                <w:szCs w:val="20"/>
                <w:rtl w:val="0"/>
              </w:rPr>
              <w:t xml:space="preserve">ASCO Guideline: </w:t>
            </w:r>
            <w:hyperlink r:id="rId610">
              <w:r w:rsidDel="00000000" w:rsidR="00000000" w:rsidRPr="00000000">
                <w:rPr>
                  <w:rFonts w:ascii="Times New Roman" w:cs="Times New Roman" w:eastAsia="Times New Roman" w:hAnsi="Times New Roman"/>
                  <w:b w:val="1"/>
                  <w:sz w:val="20"/>
                  <w:szCs w:val="20"/>
                  <w:rtl w:val="0"/>
                </w:rPr>
                <w:t xml:space="preserve">RT for Oropharyngeal Squamous Cell Carcinoma</w:t>
              </w:r>
            </w:hyperlink>
            <w:r w:rsidDel="00000000" w:rsidR="00000000" w:rsidRPr="00000000">
              <w:rPr>
                <w:rFonts w:ascii="Times New Roman" w:cs="Times New Roman" w:eastAsia="Times New Roman" w:hAnsi="Times New Roman"/>
                <w:i w:val="1"/>
                <w:sz w:val="20"/>
                <w:szCs w:val="20"/>
                <w:rtl w:val="0"/>
              </w:rPr>
              <w:t xml:space="preserve"> October 24, 2017</w:t>
            </w:r>
          </w:p>
          <w:p w:rsidR="00000000" w:rsidDel="00000000" w:rsidP="00000000" w:rsidRDefault="00000000" w:rsidRPr="00000000" w14:paraId="000009BB">
            <w:pPr>
              <w:spacing w:line="240" w:lineRule="auto"/>
              <w:ind w:left="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b w:val="1"/>
                <w:sz w:val="20"/>
                <w:szCs w:val="20"/>
                <w:rtl w:val="0"/>
              </w:rPr>
              <w:t xml:space="preserve">ASCO Guideline: HPV </w:t>
            </w:r>
            <w:hyperlink r:id="rId611">
              <w:r w:rsidDel="00000000" w:rsidR="00000000" w:rsidRPr="00000000">
                <w:rPr>
                  <w:rFonts w:ascii="Times New Roman" w:cs="Times New Roman" w:eastAsia="Times New Roman" w:hAnsi="Times New Roman"/>
                  <w:b w:val="1"/>
                  <w:sz w:val="20"/>
                  <w:szCs w:val="20"/>
                  <w:rtl w:val="0"/>
                </w:rPr>
                <w:t xml:space="preserve">Testing in Head and Neck Carcinomas</w:t>
              </w:r>
            </w:hyperlink>
            <w:r w:rsidDel="00000000" w:rsidR="00000000" w:rsidRPr="00000000">
              <w:rPr>
                <w:rFonts w:ascii="Times New Roman" w:cs="Times New Roman" w:eastAsia="Times New Roman" w:hAnsi="Times New Roman"/>
                <w:b w:val="1"/>
                <w:i w:val="1"/>
                <w:sz w:val="20"/>
                <w:szCs w:val="20"/>
                <w:rtl w:val="0"/>
              </w:rPr>
              <w:t xml:space="preserve"> </w:t>
            </w:r>
            <w:r w:rsidDel="00000000" w:rsidR="00000000" w:rsidRPr="00000000">
              <w:rPr>
                <w:rFonts w:ascii="Times New Roman" w:cs="Times New Roman" w:eastAsia="Times New Roman" w:hAnsi="Times New Roman"/>
                <w:i w:val="1"/>
                <w:sz w:val="20"/>
                <w:szCs w:val="20"/>
                <w:rtl w:val="0"/>
              </w:rPr>
              <w:t xml:space="preserve">September 6, 2018</w:t>
            </w:r>
          </w:p>
          <w:p w:rsidR="00000000" w:rsidDel="00000000" w:rsidP="00000000" w:rsidRDefault="00000000" w:rsidRPr="00000000" w14:paraId="000009BC">
            <w:pPr>
              <w:numPr>
                <w:ilvl w:val="0"/>
                <w:numId w:val="39"/>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HPV testing recommended in all OP SqCC. </w:t>
            </w:r>
          </w:p>
          <w:p w:rsidR="00000000" w:rsidDel="00000000" w:rsidP="00000000" w:rsidRDefault="00000000" w:rsidRPr="00000000" w14:paraId="000009BD">
            <w:pPr>
              <w:numPr>
                <w:ilvl w:val="0"/>
                <w:numId w:val="39"/>
              </w:numPr>
              <w:spacing w:line="240" w:lineRule="auto"/>
              <w:ind w:left="720" w:hanging="360"/>
              <w:rPr>
                <w:rFonts w:ascii="Times New Roman" w:cs="Times New Roman" w:eastAsia="Times New Roman" w:hAnsi="Times New Roman"/>
                <w:sz w:val="20"/>
                <w:szCs w:val="20"/>
              </w:rPr>
            </w:pPr>
            <w:r w:rsidDel="00000000" w:rsidR="00000000" w:rsidRPr="00000000">
              <w:rPr>
                <w:rFonts w:ascii="Gungsuh" w:cs="Gungsuh" w:eastAsia="Gungsuh" w:hAnsi="Gungsuh"/>
                <w:sz w:val="20"/>
                <w:szCs w:val="20"/>
                <w:rtl w:val="0"/>
              </w:rPr>
              <w:t xml:space="preserve">Threshold for positivity ≥ 70% nuclear and cytoplasmic expression </w:t>
            </w:r>
            <w:r w:rsidDel="00000000" w:rsidR="00000000" w:rsidRPr="00000000">
              <w:rPr>
                <w:rtl w:val="0"/>
              </w:rPr>
              <w:t xml:space="preserve">with at</w:t>
            </w:r>
            <w:r w:rsidDel="00000000" w:rsidR="00000000" w:rsidRPr="00000000">
              <w:rPr>
                <w:rFonts w:ascii="Times New Roman" w:cs="Times New Roman" w:eastAsia="Times New Roman" w:hAnsi="Times New Roman"/>
                <w:sz w:val="20"/>
                <w:szCs w:val="20"/>
                <w:rtl w:val="0"/>
              </w:rPr>
              <w:t xml:space="preserve"> least moderate to strong intensity.</w:t>
            </w:r>
          </w:p>
          <w:p w:rsidR="00000000" w:rsidDel="00000000" w:rsidP="00000000" w:rsidRDefault="00000000" w:rsidRPr="00000000" w14:paraId="000009BE">
            <w:pPr>
              <w:numPr>
                <w:ilvl w:val="0"/>
                <w:numId w:val="39"/>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Poorly differentiated, nonsquamous tumors can occasionally warrant HPV tumor status testing.</w:t>
            </w:r>
          </w:p>
          <w:p w:rsidR="00000000" w:rsidDel="00000000" w:rsidP="00000000" w:rsidRDefault="00000000" w:rsidRPr="00000000" w14:paraId="000009BF">
            <w:pPr>
              <w:numPr>
                <w:ilvl w:val="0"/>
                <w:numId w:val="39"/>
              </w:numPr>
              <w:spacing w:line="240" w:lineRule="auto"/>
              <w:ind w:left="720" w:hanging="360"/>
              <w:rPr>
                <w:u w:val="none"/>
              </w:rPr>
            </w:pPr>
            <w:r w:rsidDel="00000000" w:rsidR="00000000" w:rsidRPr="00000000">
              <w:rPr>
                <w:rtl w:val="0"/>
              </w:rPr>
              <w:t xml:space="preserve">Routine testing [</w:t>
            </w:r>
            <w:hyperlink w:anchor="175u4ijswgyc">
              <w:r w:rsidDel="00000000" w:rsidR="00000000" w:rsidRPr="00000000">
                <w:rPr>
                  <w:rtl w:val="0"/>
                </w:rPr>
                <w:t xml:space="preserve">may be warranted</w:t>
              </w:r>
            </w:hyperlink>
            <w:r w:rsidDel="00000000" w:rsidR="00000000" w:rsidRPr="00000000">
              <w:rPr>
                <w:rtl w:val="0"/>
              </w:rPr>
              <w:t xml:space="preserve">] in sinonasal/nasal cavity SqCC.</w:t>
            </w:r>
          </w:p>
          <w:p w:rsidR="00000000" w:rsidDel="00000000" w:rsidP="00000000" w:rsidRDefault="00000000" w:rsidRPr="00000000" w14:paraId="000009C0">
            <w:pPr>
              <w:spacing w:line="240" w:lineRule="auto"/>
              <w:ind w:left="0" w:firstLine="0"/>
              <w:rPr>
                <w:b w:val="1"/>
              </w:rPr>
            </w:pPr>
            <w:r w:rsidDel="00000000" w:rsidR="00000000" w:rsidRPr="00000000">
              <w:rPr>
                <w:rtl w:val="0"/>
              </w:rPr>
            </w:r>
          </w:p>
          <w:p w:rsidR="00000000" w:rsidDel="00000000" w:rsidP="00000000" w:rsidRDefault="00000000" w:rsidRPr="00000000" w14:paraId="000009C1">
            <w:pPr>
              <w:spacing w:line="240" w:lineRule="auto"/>
              <w:ind w:left="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b w:val="1"/>
                <w:sz w:val="20"/>
                <w:szCs w:val="20"/>
                <w:rtl w:val="0"/>
              </w:rPr>
              <w:t xml:space="preserve">ASCO Guideline: </w:t>
            </w:r>
            <w:hyperlink r:id="rId612">
              <w:r w:rsidDel="00000000" w:rsidR="00000000" w:rsidRPr="00000000">
                <w:rPr>
                  <w:rFonts w:ascii="Times New Roman" w:cs="Times New Roman" w:eastAsia="Times New Roman" w:hAnsi="Times New Roman"/>
                  <w:b w:val="1"/>
                  <w:sz w:val="20"/>
                  <w:szCs w:val="20"/>
                  <w:rtl w:val="0"/>
                </w:rPr>
                <w:t xml:space="preserve">Management of the Neck in SqCC of the Oral Cavity and Oropharynx</w:t>
              </w:r>
            </w:hyperlink>
            <w:r w:rsidDel="00000000" w:rsidR="00000000" w:rsidRPr="00000000">
              <w:rPr>
                <w:rFonts w:ascii="Times New Roman" w:cs="Times New Roman" w:eastAsia="Times New Roman" w:hAnsi="Times New Roman"/>
                <w:i w:val="1"/>
                <w:sz w:val="20"/>
                <w:szCs w:val="20"/>
                <w:rtl w:val="0"/>
              </w:rPr>
              <w:t xml:space="preserve"> February 27, 2019</w:t>
            </w:r>
          </w:p>
          <w:p w:rsidR="00000000" w:rsidDel="00000000" w:rsidP="00000000" w:rsidRDefault="00000000" w:rsidRPr="00000000" w14:paraId="000009C2">
            <w:pPr>
              <w:ind w:left="0" w:firstLine="0"/>
              <w:rPr/>
            </w:pPr>
            <w:r w:rsidDel="00000000" w:rsidR="00000000" w:rsidRPr="00000000">
              <w:rPr>
                <w:rtl w:val="0"/>
              </w:rPr>
              <w:t xml:space="preserve">See the </w:t>
            </w:r>
            <w:r w:rsidDel="00000000" w:rsidR="00000000" w:rsidRPr="00000000">
              <w:rPr>
                <w:rtl w:val="0"/>
              </w:rPr>
              <w:t xml:space="preserve">[</w:t>
            </w:r>
            <w:hyperlink w:anchor="_605iyvhl7xeq">
              <w:r w:rsidDel="00000000" w:rsidR="00000000" w:rsidRPr="00000000">
                <w:rPr>
                  <w:rtl w:val="0"/>
                </w:rPr>
                <w:t xml:space="preserve">Oral Cavity</w:t>
              </w:r>
            </w:hyperlink>
            <w:r w:rsidDel="00000000" w:rsidR="00000000" w:rsidRPr="00000000">
              <w:rPr>
                <w:rtl w:val="0"/>
              </w:rPr>
              <w:t xml:space="preserve">] section for the remainder of this guideline.</w:t>
            </w:r>
            <w:r w:rsidDel="00000000" w:rsidR="00000000" w:rsidRPr="00000000">
              <w:rPr>
                <w:rFonts w:ascii="Times New Roman" w:cs="Times New Roman" w:eastAsia="Times New Roman" w:hAnsi="Times New Roman"/>
                <w:i w:val="1"/>
                <w:sz w:val="20"/>
                <w:szCs w:val="20"/>
                <w:rtl w:val="0"/>
              </w:rPr>
              <w:br w:type="textWrapping"/>
            </w:r>
            <w:r w:rsidDel="00000000" w:rsidR="00000000" w:rsidRPr="00000000">
              <w:rPr>
                <w:rFonts w:ascii="Times New Roman" w:cs="Times New Roman" w:eastAsia="Times New Roman" w:hAnsi="Times New Roman"/>
                <w:sz w:val="20"/>
                <w:szCs w:val="20"/>
                <w:rtl w:val="0"/>
              </w:rPr>
              <w:t xml:space="preserve">Oropharynx:</w:t>
            </w:r>
            <w:r w:rsidDel="00000000" w:rsidR="00000000" w:rsidRPr="00000000">
              <w:rPr>
                <w:rtl w:val="0"/>
              </w:rPr>
            </w:r>
          </w:p>
          <w:p w:rsidR="00000000" w:rsidDel="00000000" w:rsidP="00000000" w:rsidRDefault="00000000" w:rsidRPr="00000000" w14:paraId="000009C3">
            <w:pPr>
              <w:numPr>
                <w:ilvl w:val="0"/>
                <w:numId w:val="39"/>
              </w:numPr>
              <w:rPr>
                <w:u w:val="none"/>
              </w:rPr>
            </w:pPr>
            <w:r w:rsidDel="00000000" w:rsidR="00000000" w:rsidRPr="00000000">
              <w:rPr>
                <w:rtl w:val="0"/>
              </w:rPr>
              <w:t xml:space="preserve">Well-lateralized may undergo ipsi </w:t>
            </w:r>
            <w:r w:rsidDel="00000000" w:rsidR="00000000" w:rsidRPr="00000000">
              <w:rPr>
                <w:rtl w:val="0"/>
              </w:rPr>
              <w:t xml:space="preserve">LND</w:t>
            </w:r>
            <w:r w:rsidDel="00000000" w:rsidR="00000000" w:rsidRPr="00000000">
              <w:rPr>
                <w:rtl w:val="0"/>
              </w:rPr>
              <w:t xml:space="preserve"> of levels II-IV. An adequate dissection should include at least </w:t>
            </w:r>
            <w:r w:rsidDel="00000000" w:rsidR="00000000" w:rsidRPr="00000000">
              <w:rPr>
                <w:b w:val="1"/>
                <w:rtl w:val="0"/>
              </w:rPr>
              <w:t xml:space="preserve">18 nodes</w:t>
            </w:r>
            <w:r w:rsidDel="00000000" w:rsidR="00000000" w:rsidRPr="00000000">
              <w:rPr>
                <w:rtl w:val="0"/>
              </w:rPr>
              <w:t xml:space="preserve">.</w:t>
            </w:r>
          </w:p>
          <w:p w:rsidR="00000000" w:rsidDel="00000000" w:rsidP="00000000" w:rsidRDefault="00000000" w:rsidRPr="00000000" w14:paraId="000009C4">
            <w:pPr>
              <w:numPr>
                <w:ilvl w:val="0"/>
                <w:numId w:val="39"/>
              </w:numPr>
              <w:rPr>
                <w:u w:val="none"/>
              </w:rPr>
            </w:pPr>
            <w:r w:rsidDel="00000000" w:rsidR="00000000" w:rsidRPr="00000000">
              <w:rPr>
                <w:rtl w:val="0"/>
              </w:rPr>
              <w:t xml:space="preserve">The nonsurgical approach should be offered if unequivocal ENE, carotid artery, CN involvement or involvement of 4 or more lymph nodes per ECOG 3311, as that would require POCCRT. </w:t>
            </w:r>
          </w:p>
          <w:p w:rsidR="00000000" w:rsidDel="00000000" w:rsidP="00000000" w:rsidRDefault="00000000" w:rsidRPr="00000000" w14:paraId="000009C5">
            <w:pPr>
              <w:numPr>
                <w:ilvl w:val="0"/>
                <w:numId w:val="39"/>
              </w:numPr>
              <w:rPr>
                <w:u w:val="none"/>
              </w:rPr>
            </w:pPr>
            <w:r w:rsidDel="00000000" w:rsidR="00000000" w:rsidRPr="00000000">
              <w:rPr>
                <w:rtl w:val="0"/>
              </w:rPr>
              <w:t xml:space="preserve">If PET/CT 3 mo after treatment demonstrates intense FDG uptake, therapeutic </w:t>
            </w:r>
            <w:r w:rsidDel="00000000" w:rsidR="00000000" w:rsidRPr="00000000">
              <w:rPr>
                <w:rtl w:val="0"/>
              </w:rPr>
              <w:t xml:space="preserve">LND</w:t>
            </w:r>
            <w:r w:rsidDel="00000000" w:rsidR="00000000" w:rsidRPr="00000000">
              <w:rPr>
                <w:rtl w:val="0"/>
              </w:rPr>
              <w:t xml:space="preserve"> should be offered.</w:t>
            </w:r>
          </w:p>
          <w:p w:rsidR="00000000" w:rsidDel="00000000" w:rsidP="00000000" w:rsidRDefault="00000000" w:rsidRPr="00000000" w14:paraId="000009C6">
            <w:pPr>
              <w:ind w:firstLine="720"/>
              <w:rPr/>
            </w:pPr>
            <w:r w:rsidDel="00000000" w:rsidR="00000000" w:rsidRPr="00000000">
              <w:rPr>
                <w:rtl w:val="0"/>
              </w:rPr>
              <w:t xml:space="preserve">Controversial: [</w:t>
            </w:r>
            <w:hyperlink w:anchor="wwuis7fa78au">
              <w:r w:rsidDel="00000000" w:rsidR="00000000" w:rsidRPr="00000000">
                <w:rPr>
                  <w:rtl w:val="0"/>
                </w:rPr>
                <w:t xml:space="preserve">Newer data</w:t>
              </w:r>
            </w:hyperlink>
            <w:r w:rsidDel="00000000" w:rsidR="00000000" w:rsidRPr="00000000">
              <w:rPr>
                <w:rtl w:val="0"/>
              </w:rPr>
              <w:t xml:space="preserve">] for p16+ OP demonstrates around 2/3 of pts PET+ at 3 mos will be PET- at 4 mo.</w:t>
            </w:r>
          </w:p>
          <w:p w:rsidR="00000000" w:rsidDel="00000000" w:rsidP="00000000" w:rsidRDefault="00000000" w:rsidRPr="00000000" w14:paraId="000009C7">
            <w:pPr>
              <w:numPr>
                <w:ilvl w:val="0"/>
                <w:numId w:val="39"/>
              </w:numPr>
              <w:rPr>
                <w:u w:val="none"/>
              </w:rPr>
            </w:pPr>
            <w:r w:rsidDel="00000000" w:rsidR="00000000" w:rsidRPr="00000000">
              <w:rPr>
                <w:rtl w:val="0"/>
              </w:rPr>
              <w:t xml:space="preserve">If PET/CT 3 mo after treatment demonstrates mild FDG uptake in a node 1 cm or larger or a persistently enlarged node 1 cm or larger without either mild or intense uptake, then serial cross-sectional imaging recommended.</w:t>
            </w:r>
          </w:p>
          <w:p w:rsidR="00000000" w:rsidDel="00000000" w:rsidP="00000000" w:rsidRDefault="00000000" w:rsidRPr="00000000" w14:paraId="000009C8">
            <w:pPr>
              <w:ind w:left="0" w:firstLine="0"/>
              <w:rPr>
                <w:b w:val="1"/>
              </w:rPr>
            </w:pPr>
            <w:r w:rsidDel="00000000" w:rsidR="00000000" w:rsidRPr="00000000">
              <w:rPr>
                <w:rtl w:val="0"/>
              </w:rPr>
            </w:r>
          </w:p>
          <w:p w:rsidR="00000000" w:rsidDel="00000000" w:rsidP="00000000" w:rsidRDefault="00000000" w:rsidRPr="00000000" w14:paraId="000009C9">
            <w:pPr>
              <w:ind w:left="0" w:firstLine="0"/>
              <w:rPr/>
            </w:pPr>
            <w:r w:rsidDel="00000000" w:rsidR="00000000" w:rsidRPr="00000000">
              <w:rPr>
                <w:b w:val="1"/>
                <w:rtl w:val="0"/>
              </w:rPr>
              <w:t xml:space="preserve">ASCO Guideline: </w:t>
            </w:r>
            <w:hyperlink r:id="rId613">
              <w:r w:rsidDel="00000000" w:rsidR="00000000" w:rsidRPr="00000000">
                <w:rPr>
                  <w:b w:val="1"/>
                  <w:rtl w:val="0"/>
                </w:rPr>
                <w:t xml:space="preserve">Role of Treatment Deintensification in the management of p16+ OP cancer</w:t>
              </w:r>
            </w:hyperlink>
            <w:r w:rsidDel="00000000" w:rsidR="00000000" w:rsidRPr="00000000">
              <w:rPr>
                <w:b w:val="1"/>
                <w:rtl w:val="0"/>
              </w:rPr>
              <w:t xml:space="preserve"> </w:t>
            </w:r>
            <w:r w:rsidDel="00000000" w:rsidR="00000000" w:rsidRPr="00000000">
              <w:rPr>
                <w:i w:val="1"/>
                <w:rtl w:val="0"/>
              </w:rPr>
              <w:t xml:space="preserve">April 25, 2019.</w:t>
              <w:br w:type="textWrapping"/>
            </w:r>
            <w:r w:rsidDel="00000000" w:rsidR="00000000" w:rsidRPr="00000000">
              <w:rPr>
                <w:rtl w:val="0"/>
              </w:rPr>
              <w:t xml:space="preserve">Have de-intensified treatment approaches become an acceptable treatment standard in patients with p16+ OP cancer?</w:t>
            </w:r>
          </w:p>
          <w:p w:rsidR="00000000" w:rsidDel="00000000" w:rsidP="00000000" w:rsidRDefault="00000000" w:rsidRPr="00000000" w14:paraId="000009CA">
            <w:pPr>
              <w:numPr>
                <w:ilvl w:val="0"/>
                <w:numId w:val="102"/>
              </w:numPr>
            </w:pPr>
            <w:r w:rsidDel="00000000" w:rsidR="00000000" w:rsidRPr="00000000">
              <w:rPr>
                <w:rtl w:val="0"/>
              </w:rPr>
              <w:t xml:space="preserve">De-escalation of treatment can reduce long term toxicity without compromising survival is only a hypothesis.</w:t>
            </w:r>
          </w:p>
          <w:p w:rsidR="00000000" w:rsidDel="00000000" w:rsidP="00000000" w:rsidRDefault="00000000" w:rsidRPr="00000000" w14:paraId="000009CB">
            <w:pPr>
              <w:numPr>
                <w:ilvl w:val="0"/>
                <w:numId w:val="102"/>
              </w:numPr>
            </w:pPr>
            <w:r w:rsidDel="00000000" w:rsidR="00000000" w:rsidRPr="00000000">
              <w:rPr>
                <w:rtl w:val="0"/>
              </w:rPr>
              <w:t xml:space="preserve">Despite identification of good prognosis patients, promising early results of treatment de-intensified regimens, and the fact that many formerly advanced stage p16+ cancers are now considered to have early stage disease, current treatment recommendations have not changed.</w:t>
            </w:r>
          </w:p>
          <w:p w:rsidR="00000000" w:rsidDel="00000000" w:rsidP="00000000" w:rsidRDefault="00000000" w:rsidRPr="00000000" w14:paraId="000009CC">
            <w:pPr>
              <w:numPr>
                <w:ilvl w:val="0"/>
                <w:numId w:val="102"/>
              </w:numPr>
            </w:pPr>
            <w:r w:rsidDel="00000000" w:rsidR="00000000" w:rsidRPr="00000000">
              <w:rPr>
                <w:rtl w:val="0"/>
              </w:rPr>
              <w:t xml:space="preserve">The standard of care for definitive non-operative management of cisplatin-eligible patients with advanced disease is CCRT with high dose CDDP q3w. For patients undergoing initial surgical resection, adjuvant CCRT is recommended for patients with positive margins and/or extranodal extension.</w:t>
            </w:r>
          </w:p>
          <w:p w:rsidR="00000000" w:rsidDel="00000000" w:rsidP="00000000" w:rsidRDefault="00000000" w:rsidRPr="00000000" w14:paraId="000009CD">
            <w:pPr>
              <w:numPr>
                <w:ilvl w:val="0"/>
                <w:numId w:val="102"/>
              </w:numPr>
            </w:pPr>
            <w:r w:rsidDel="00000000" w:rsidR="00000000" w:rsidRPr="00000000">
              <w:rPr>
                <w:rtl w:val="0"/>
              </w:rPr>
              <w:t xml:space="preserve">De-intensification should only be undertaken on a clinical trial.</w:t>
            </w:r>
          </w:p>
        </w:tc>
      </w:tr>
    </w:tbl>
    <w:p w:rsidR="00000000" w:rsidDel="00000000" w:rsidP="00000000" w:rsidRDefault="00000000" w:rsidRPr="00000000" w14:paraId="000009CE">
      <w:pPr>
        <w:spacing w:line="240" w:lineRule="auto"/>
        <w:ind w:left="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9CF">
      <w:pPr>
        <w:numPr>
          <w:ilvl w:val="0"/>
          <w:numId w:val="54"/>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33k cases/y, ~5k deaths, M:F 3-4:1</w:t>
      </w:r>
      <w:r w:rsidDel="00000000" w:rsidR="00000000" w:rsidRPr="00000000">
        <w:rPr>
          <w:rFonts w:ascii="Times New Roman" w:cs="Times New Roman" w:eastAsia="Times New Roman" w:hAnsi="Times New Roman"/>
          <w:sz w:val="20"/>
          <w:szCs w:val="20"/>
          <w:rtl w:val="0"/>
        </w:rPr>
        <w:t xml:space="preserve">. Most common H&amp;N cancer in the USA.</w:t>
      </w:r>
    </w:p>
    <w:p w:rsidR="00000000" w:rsidDel="00000000" w:rsidP="00000000" w:rsidRDefault="00000000" w:rsidRPr="00000000" w14:paraId="000009D0">
      <w:pPr>
        <w:numPr>
          <w:ilvl w:val="1"/>
          <w:numId w:val="54"/>
        </w:numPr>
        <w:spacing w:line="240" w:lineRule="auto"/>
        <w:ind w:left="1440" w:hanging="360"/>
        <w:rPr>
          <w:rFonts w:ascii="Times New Roman" w:cs="Times New Roman" w:eastAsia="Times New Roman" w:hAnsi="Times New Roman"/>
          <w:sz w:val="20"/>
          <w:szCs w:val="20"/>
        </w:rPr>
      </w:pPr>
      <w:r w:rsidDel="00000000" w:rsidR="00000000" w:rsidRPr="00000000">
        <w:rPr>
          <w:b w:val="1"/>
          <w:rtl w:val="0"/>
        </w:rPr>
        <w:t xml:space="preserve">Incidence is increasing</w:t>
      </w:r>
      <w:r w:rsidDel="00000000" w:rsidR="00000000" w:rsidRPr="00000000">
        <w:rPr>
          <w:rFonts w:ascii="Times New Roman" w:cs="Times New Roman" w:eastAsia="Times New Roman" w:hAnsi="Times New Roman"/>
          <w:sz w:val="20"/>
          <w:szCs w:val="20"/>
          <w:rtl w:val="0"/>
        </w:rPr>
        <w:t xml:space="preserve"> for OP H&amp;N cancer. </w:t>
      </w:r>
      <w:r w:rsidDel="00000000" w:rsidR="00000000" w:rsidRPr="00000000">
        <w:rPr>
          <w:i w:val="1"/>
          <w:rtl w:val="0"/>
        </w:rPr>
        <w:t xml:space="preserve">Compared</w:t>
      </w:r>
      <w:r w:rsidDel="00000000" w:rsidR="00000000" w:rsidRPr="00000000">
        <w:rPr>
          <w:rFonts w:ascii="Times New Roman" w:cs="Times New Roman" w:eastAsia="Times New Roman" w:hAnsi="Times New Roman"/>
          <w:i w:val="1"/>
          <w:sz w:val="20"/>
          <w:szCs w:val="20"/>
          <w:rtl w:val="0"/>
        </w:rPr>
        <w:t xml:space="preserve"> to other H&amp;N sites, which are decreasing in incidence.</w:t>
      </w:r>
    </w:p>
    <w:p w:rsidR="00000000" w:rsidDel="00000000" w:rsidP="00000000" w:rsidRDefault="00000000" w:rsidRPr="00000000" w14:paraId="000009D1">
      <w:pPr>
        <w:numPr>
          <w:ilvl w:val="0"/>
          <w:numId w:val="54"/>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Historically ~25% had second primaries in aerodigestive tract and lung, lower risk with HPV.</w:t>
      </w:r>
    </w:p>
    <w:p w:rsidR="00000000" w:rsidDel="00000000" w:rsidP="00000000" w:rsidRDefault="00000000" w:rsidRPr="00000000" w14:paraId="000009D2">
      <w:pPr>
        <w:numPr>
          <w:ilvl w:val="1"/>
          <w:numId w:val="54"/>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Second primary risk doubles with continued smoking.</w:t>
      </w:r>
    </w:p>
    <w:p w:rsidR="00000000" w:rsidDel="00000000" w:rsidP="00000000" w:rsidRDefault="00000000" w:rsidRPr="00000000" w14:paraId="000009D3">
      <w:pPr>
        <w:numPr>
          <w:ilvl w:val="0"/>
          <w:numId w:val="54"/>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Up to 80% HPV positive </w:t>
      </w:r>
      <w:r w:rsidDel="00000000" w:rsidR="00000000" w:rsidRPr="00000000">
        <w:rPr>
          <w:rFonts w:ascii="Times New Roman" w:cs="Times New Roman" w:eastAsia="Times New Roman" w:hAnsi="Times New Roman"/>
          <w:sz w:val="20"/>
          <w:szCs w:val="20"/>
          <w:rtl w:val="0"/>
        </w:rPr>
        <w:t xml:space="preserve">- endemic in the </w:t>
      </w:r>
      <w:r w:rsidDel="00000000" w:rsidR="00000000" w:rsidRPr="00000000">
        <w:rPr>
          <w:rtl w:val="0"/>
        </w:rPr>
        <w:t xml:space="preserve">United</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tl w:val="0"/>
        </w:rPr>
        <w:t xml:space="preserve">S</w:t>
      </w:r>
      <w:r w:rsidDel="00000000" w:rsidR="00000000" w:rsidRPr="00000000">
        <w:rPr>
          <w:rFonts w:ascii="Times New Roman" w:cs="Times New Roman" w:eastAsia="Times New Roman" w:hAnsi="Times New Roman"/>
          <w:sz w:val="20"/>
          <w:szCs w:val="20"/>
          <w:rtl w:val="0"/>
        </w:rPr>
        <w:t xml:space="preserve">tates!</w:t>
      </w:r>
    </w:p>
    <w:p w:rsidR="00000000" w:rsidDel="00000000" w:rsidP="00000000" w:rsidRDefault="00000000" w:rsidRPr="00000000" w14:paraId="000009D4">
      <w:pPr>
        <w:numPr>
          <w:ilvl w:val="1"/>
          <w:numId w:val="54"/>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More likely poorly differentiated/</w:t>
      </w:r>
      <w:r w:rsidDel="00000000" w:rsidR="00000000" w:rsidRPr="00000000">
        <w:rPr>
          <w:rFonts w:ascii="Times New Roman" w:cs="Times New Roman" w:eastAsia="Times New Roman" w:hAnsi="Times New Roman"/>
          <w:b w:val="1"/>
          <w:sz w:val="20"/>
          <w:szCs w:val="20"/>
          <w:rtl w:val="0"/>
        </w:rPr>
        <w:t xml:space="preserve">non-keratinizing </w:t>
      </w:r>
      <w:r w:rsidDel="00000000" w:rsidR="00000000" w:rsidRPr="00000000">
        <w:rPr>
          <w:rFonts w:ascii="Times New Roman" w:cs="Times New Roman" w:eastAsia="Times New Roman" w:hAnsi="Times New Roman"/>
          <w:sz w:val="20"/>
          <w:szCs w:val="20"/>
          <w:rtl w:val="0"/>
        </w:rPr>
        <w:t xml:space="preserve">and basaloid in appearance.</w:t>
      </w:r>
    </w:p>
    <w:p w:rsidR="00000000" w:rsidDel="00000000" w:rsidP="00000000" w:rsidRDefault="00000000" w:rsidRPr="00000000" w14:paraId="000009D5">
      <w:pPr>
        <w:numPr>
          <w:ilvl w:val="1"/>
          <w:numId w:val="54"/>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Use p16</w:t>
      </w:r>
      <w:r w:rsidDel="00000000" w:rsidR="00000000" w:rsidRPr="00000000">
        <w:rPr>
          <w:rFonts w:ascii="Times New Roman" w:cs="Times New Roman" w:eastAsia="Times New Roman" w:hAnsi="Times New Roman"/>
          <w:sz w:val="20"/>
          <w:szCs w:val="20"/>
          <w:rtl w:val="0"/>
        </w:rPr>
        <w:t xml:space="preserve"> instead of HPV.</w:t>
      </w:r>
      <w:r w:rsidDel="00000000" w:rsidR="00000000" w:rsidRPr="00000000">
        <w:rPr>
          <w:rFonts w:ascii="Times New Roman" w:cs="Times New Roman" w:eastAsia="Times New Roman" w:hAnsi="Times New Roman"/>
          <w:i w:val="1"/>
          <w:sz w:val="20"/>
          <w:szCs w:val="20"/>
          <w:rtl w:val="0"/>
        </w:rPr>
        <w:t xml:space="preserve"> </w:t>
      </w:r>
      <w:r w:rsidDel="00000000" w:rsidR="00000000" w:rsidRPr="00000000">
        <w:rPr>
          <w:rFonts w:ascii="Times New Roman" w:cs="Times New Roman" w:eastAsia="Times New Roman" w:hAnsi="Times New Roman"/>
          <w:sz w:val="20"/>
          <w:szCs w:val="20"/>
          <w:rtl w:val="0"/>
        </w:rPr>
        <w:t xml:space="preserve">Discordance: 20% of p16+ will be HPV-, while only 3% HPV+ will be p16-</w:t>
      </w:r>
      <w:r w:rsidDel="00000000" w:rsidR="00000000" w:rsidRPr="00000000">
        <w:rPr>
          <w:rtl w:val="0"/>
        </w:rPr>
        <w:t xml:space="preserve"> [</w:t>
      </w:r>
      <w:hyperlink w:anchor="beflwlnar3o">
        <w:r w:rsidDel="00000000" w:rsidR="00000000" w:rsidRPr="00000000">
          <w:rPr>
            <w:rtl w:val="0"/>
          </w:rPr>
          <w:t xml:space="preserve">RTOG 01-29</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9D6">
      <w:pPr>
        <w:numPr>
          <w:ilvl w:val="2"/>
          <w:numId w:val="54"/>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E6/p53, E7/Rb. </w:t>
      </w:r>
      <w:r w:rsidDel="00000000" w:rsidR="00000000" w:rsidRPr="00000000">
        <w:rPr>
          <w:rFonts w:ascii="Times New Roman" w:cs="Times New Roman" w:eastAsia="Times New Roman" w:hAnsi="Times New Roman"/>
          <w:i w:val="1"/>
          <w:sz w:val="20"/>
          <w:szCs w:val="20"/>
          <w:rtl w:val="0"/>
        </w:rPr>
        <w:t xml:space="preserve">E7 inactivates Rb, which upregulates p16.</w:t>
      </w:r>
    </w:p>
    <w:p w:rsidR="00000000" w:rsidDel="00000000" w:rsidP="00000000" w:rsidRDefault="00000000" w:rsidRPr="00000000" w14:paraId="000009D7">
      <w:pPr>
        <w:numPr>
          <w:ilvl w:val="1"/>
          <w:numId w:val="54"/>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If </w:t>
      </w:r>
      <w:r w:rsidDel="00000000" w:rsidR="00000000" w:rsidRPr="00000000">
        <w:rPr>
          <w:rtl w:val="0"/>
        </w:rPr>
        <w:t xml:space="preserve">HPV is positive</w:t>
      </w:r>
      <w:r w:rsidDel="00000000" w:rsidR="00000000" w:rsidRPr="00000000">
        <w:rPr>
          <w:rFonts w:ascii="Times New Roman" w:cs="Times New Roman" w:eastAsia="Times New Roman" w:hAnsi="Times New Roman"/>
          <w:sz w:val="20"/>
          <w:szCs w:val="20"/>
          <w:rtl w:val="0"/>
        </w:rPr>
        <w:t xml:space="preserve">, 90% will have </w:t>
      </w:r>
      <w:r w:rsidDel="00000000" w:rsidR="00000000" w:rsidRPr="00000000">
        <w:rPr>
          <w:rFonts w:ascii="Times New Roman" w:cs="Times New Roman" w:eastAsia="Times New Roman" w:hAnsi="Times New Roman"/>
          <w:b w:val="1"/>
          <w:sz w:val="20"/>
          <w:szCs w:val="20"/>
          <w:rtl w:val="0"/>
        </w:rPr>
        <w:t xml:space="preserve">ECE</w:t>
      </w:r>
      <w:r w:rsidDel="00000000" w:rsidR="00000000" w:rsidRPr="00000000">
        <w:rPr>
          <w:rFonts w:ascii="Times New Roman" w:cs="Times New Roman" w:eastAsia="Times New Roman" w:hAnsi="Times New Roman"/>
          <w:sz w:val="20"/>
          <w:szCs w:val="20"/>
          <w:rtl w:val="0"/>
        </w:rPr>
        <w:t xml:space="preserve">! Negative w 30-50% ECE. </w:t>
      </w:r>
      <w:r w:rsidDel="00000000" w:rsidR="00000000" w:rsidRPr="00000000">
        <w:rPr>
          <w:rFonts w:ascii="Times New Roman" w:cs="Times New Roman" w:eastAsia="Times New Roman" w:hAnsi="Times New Roman"/>
          <w:sz w:val="20"/>
          <w:szCs w:val="20"/>
          <w:rtl w:val="0"/>
        </w:rPr>
        <w:t xml:space="preserve">Small or no primary seen.</w:t>
      </w:r>
    </w:p>
    <w:p w:rsidR="00000000" w:rsidDel="00000000" w:rsidP="00000000" w:rsidRDefault="00000000" w:rsidRPr="00000000" w14:paraId="000009D8">
      <w:pPr>
        <w:numPr>
          <w:ilvl w:val="2"/>
          <w:numId w:val="54"/>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HPV is </w:t>
      </w:r>
      <w:r w:rsidDel="00000000" w:rsidR="00000000" w:rsidRPr="00000000">
        <w:rPr>
          <w:rFonts w:ascii="Times New Roman" w:cs="Times New Roman" w:eastAsia="Times New Roman" w:hAnsi="Times New Roman"/>
          <w:b w:val="1"/>
          <w:sz w:val="20"/>
          <w:szCs w:val="20"/>
          <w:rtl w:val="0"/>
        </w:rPr>
        <w:t xml:space="preserve">less likely to have EGFR</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tl w:val="0"/>
        </w:rPr>
        <w:t xml:space="preserve">mutations</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sz w:val="20"/>
          <w:szCs w:val="20"/>
          <w:rtl w:val="0"/>
        </w:rPr>
        <w:t xml:space="preserve">Don’t use cetuximab!</w:t>
      </w:r>
    </w:p>
    <w:p w:rsidR="00000000" w:rsidDel="00000000" w:rsidP="00000000" w:rsidRDefault="00000000" w:rsidRPr="00000000" w14:paraId="000009D9">
      <w:pPr>
        <w:numPr>
          <w:ilvl w:val="1"/>
          <w:numId w:val="54"/>
        </w:numPr>
        <w:spacing w:line="240" w:lineRule="auto"/>
        <w:ind w:left="1440" w:hanging="360"/>
        <w:rPr/>
      </w:pPr>
      <w:r w:rsidDel="00000000" w:rsidR="00000000" w:rsidRPr="00000000">
        <w:rPr>
          <w:rtl w:val="0"/>
        </w:rPr>
        <w:t xml:space="preserve">Around 60% of HPV+ tumors are ER+, which is a good prognostic indicator </w:t>
      </w:r>
      <w:hyperlink r:id="rId614">
        <w:r w:rsidDel="00000000" w:rsidR="00000000" w:rsidRPr="00000000">
          <w:rPr>
            <w:vertAlign w:val="superscript"/>
            <w:rtl w:val="0"/>
          </w:rPr>
          <w:t xml:space="preserve">QS </w:t>
        </w:r>
      </w:hyperlink>
      <w:r w:rsidDel="00000000" w:rsidR="00000000" w:rsidRPr="00000000">
        <w:rPr>
          <w:rtl w:val="0"/>
        </w:rPr>
        <w:t xml:space="preserve">[</w:t>
      </w:r>
      <w:hyperlink r:id="rId615">
        <w:r w:rsidDel="00000000" w:rsidR="00000000" w:rsidRPr="00000000">
          <w:rPr>
            <w:rtl w:val="0"/>
          </w:rPr>
          <w:t xml:space="preserve">Koenigs JNCI '19</w:t>
        </w:r>
      </w:hyperlink>
      <w:r w:rsidDel="00000000" w:rsidR="00000000" w:rsidRPr="00000000">
        <w:rPr>
          <w:rtl w:val="0"/>
        </w:rPr>
        <w:t xml:space="preserve">].</w:t>
      </w:r>
    </w:p>
    <w:p w:rsidR="00000000" w:rsidDel="00000000" w:rsidP="00000000" w:rsidRDefault="00000000" w:rsidRPr="00000000" w14:paraId="000009DA">
      <w:pPr>
        <w:numPr>
          <w:ilvl w:val="0"/>
          <w:numId w:val="54"/>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Histology</w:t>
      </w:r>
      <w:r w:rsidDel="00000000" w:rsidR="00000000" w:rsidRPr="00000000">
        <w:rPr>
          <w:rFonts w:ascii="Times New Roman" w:cs="Times New Roman" w:eastAsia="Times New Roman" w:hAnsi="Times New Roman"/>
          <w:sz w:val="20"/>
          <w:szCs w:val="20"/>
          <w:rtl w:val="0"/>
        </w:rPr>
        <w:t xml:space="preserve">: SqCC (95%), NHL (10% tonsil, 2% BOT).</w:t>
      </w:r>
    </w:p>
    <w:p w:rsidR="00000000" w:rsidDel="00000000" w:rsidP="00000000" w:rsidRDefault="00000000" w:rsidRPr="00000000" w14:paraId="000009DB">
      <w:pPr>
        <w:numPr>
          <w:ilvl w:val="1"/>
          <w:numId w:val="54"/>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Rare: Lymphoepithelioma, adenoid cystic, plasmacytoma, melanoma, SCC, mets.</w:t>
      </w:r>
    </w:p>
    <w:bookmarkStart w:colFirst="0" w:colLast="0" w:name="egkfe8bpeavx" w:id="170"/>
    <w:bookmarkEnd w:id="170"/>
    <w:p w:rsidR="00000000" w:rsidDel="00000000" w:rsidP="00000000" w:rsidRDefault="00000000" w:rsidRPr="00000000" w14:paraId="000009DC">
      <w:pPr>
        <w:numPr>
          <w:ilvl w:val="0"/>
          <w:numId w:val="54"/>
        </w:numPr>
        <w:spacing w:line="240" w:lineRule="auto"/>
        <w:ind w:left="720" w:hanging="36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Sites</w:t>
      </w:r>
    </w:p>
    <w:p w:rsidR="00000000" w:rsidDel="00000000" w:rsidP="00000000" w:rsidRDefault="00000000" w:rsidRPr="00000000" w14:paraId="000009DD">
      <w:pPr>
        <w:numPr>
          <w:ilvl w:val="1"/>
          <w:numId w:val="54"/>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Anatomy: Soft palate, tonsils, BOT, posterior pharyngeal wall.</w:t>
      </w:r>
    </w:p>
    <w:p w:rsidR="00000000" w:rsidDel="00000000" w:rsidP="00000000" w:rsidRDefault="00000000" w:rsidRPr="00000000" w14:paraId="000009DE">
      <w:pPr>
        <w:numPr>
          <w:ilvl w:val="2"/>
          <w:numId w:val="54"/>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Tonsillar fossa: Palatoglossus (ATP), palatopharyngeus (PTP), glossotonsillar sulcus.</w:t>
      </w:r>
    </w:p>
    <w:p w:rsidR="00000000" w:rsidDel="00000000" w:rsidP="00000000" w:rsidRDefault="00000000" w:rsidRPr="00000000" w14:paraId="000009DF">
      <w:pPr>
        <w:numPr>
          <w:ilvl w:val="1"/>
          <w:numId w:val="54"/>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Sup: </w:t>
      </w:r>
      <w:r w:rsidDel="00000000" w:rsidR="00000000" w:rsidRPr="00000000">
        <w:rPr>
          <w:rtl w:val="0"/>
        </w:rPr>
        <w:t xml:space="preserve">Soft palate.</w:t>
      </w:r>
      <w:r w:rsidDel="00000000" w:rsidR="00000000" w:rsidRPr="00000000">
        <w:rPr>
          <w:rtl w:val="0"/>
        </w:rPr>
      </w:r>
    </w:p>
    <w:p w:rsidR="00000000" w:rsidDel="00000000" w:rsidP="00000000" w:rsidRDefault="00000000" w:rsidRPr="00000000" w14:paraId="000009E0">
      <w:pPr>
        <w:numPr>
          <w:ilvl w:val="1"/>
          <w:numId w:val="54"/>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Inf: </w:t>
      </w:r>
      <w:r w:rsidDel="00000000" w:rsidR="00000000" w:rsidRPr="00000000">
        <w:rPr>
          <w:rtl w:val="0"/>
        </w:rPr>
        <w:t xml:space="preserve">Floor of v</w:t>
      </w:r>
      <w:r w:rsidDel="00000000" w:rsidR="00000000" w:rsidRPr="00000000">
        <w:rPr>
          <w:rFonts w:ascii="Times New Roman" w:cs="Times New Roman" w:eastAsia="Times New Roman" w:hAnsi="Times New Roman"/>
          <w:sz w:val="20"/>
          <w:szCs w:val="20"/>
          <w:rtl w:val="0"/>
        </w:rPr>
        <w:t xml:space="preserve">allecula or hyoi</w:t>
      </w:r>
      <w:r w:rsidDel="00000000" w:rsidR="00000000" w:rsidRPr="00000000">
        <w:rPr>
          <w:rtl w:val="0"/>
        </w:rPr>
        <w:t xml:space="preserve">d bone.</w:t>
      </w:r>
      <w:r w:rsidDel="00000000" w:rsidR="00000000" w:rsidRPr="00000000">
        <w:rPr>
          <w:rtl w:val="0"/>
        </w:rPr>
      </w:r>
    </w:p>
    <w:p w:rsidR="00000000" w:rsidDel="00000000" w:rsidP="00000000" w:rsidRDefault="00000000" w:rsidRPr="00000000" w14:paraId="000009E1">
      <w:pPr>
        <w:numPr>
          <w:ilvl w:val="1"/>
          <w:numId w:val="54"/>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Ant: Oral tongue / Circumvallate papillae.</w:t>
      </w:r>
    </w:p>
    <w:p w:rsidR="00000000" w:rsidDel="00000000" w:rsidP="00000000" w:rsidRDefault="00000000" w:rsidRPr="00000000" w14:paraId="000009E2">
      <w:pPr>
        <w:numPr>
          <w:ilvl w:val="1"/>
          <w:numId w:val="54"/>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Post: Posterior pharyngeal wall.</w:t>
      </w:r>
    </w:p>
    <w:p w:rsidR="00000000" w:rsidDel="00000000" w:rsidP="00000000" w:rsidRDefault="00000000" w:rsidRPr="00000000" w14:paraId="000009E3">
      <w:pPr>
        <w:numPr>
          <w:ilvl w:val="1"/>
          <w:numId w:val="54"/>
        </w:numPr>
        <w:spacing w:line="240" w:lineRule="auto"/>
        <w:ind w:left="1440" w:hanging="360"/>
        <w:rPr>
          <w:u w:val="none"/>
        </w:rPr>
      </w:pPr>
      <w:r w:rsidDel="00000000" w:rsidR="00000000" w:rsidRPr="00000000">
        <w:rPr>
          <w:rtl w:val="0"/>
        </w:rPr>
        <w:t xml:space="preserve">Laterally: Tonsils.</w:t>
      </w:r>
    </w:p>
    <w:p w:rsidR="00000000" w:rsidDel="00000000" w:rsidP="00000000" w:rsidRDefault="00000000" w:rsidRPr="00000000" w14:paraId="000009E4">
      <w:pPr>
        <w:numPr>
          <w:ilvl w:val="0"/>
          <w:numId w:val="54"/>
        </w:numPr>
        <w:spacing w:line="240" w:lineRule="auto"/>
        <w:ind w:left="720" w:hanging="36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LN spread</w:t>
      </w:r>
    </w:p>
    <w:p w:rsidR="00000000" w:rsidDel="00000000" w:rsidP="00000000" w:rsidRDefault="00000000" w:rsidRPr="00000000" w14:paraId="000009E5">
      <w:pPr>
        <w:numPr>
          <w:ilvl w:val="1"/>
          <w:numId w:val="54"/>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OP→ II-IV (lateral neck). </w:t>
      </w:r>
      <w:r w:rsidDel="00000000" w:rsidR="00000000" w:rsidRPr="00000000">
        <w:rPr>
          <w:rFonts w:ascii="Times New Roman" w:cs="Times New Roman" w:eastAsia="Times New Roman" w:hAnsi="Times New Roman"/>
          <w:i w:val="1"/>
          <w:sz w:val="20"/>
          <w:szCs w:val="20"/>
          <w:rtl w:val="0"/>
        </w:rPr>
        <w:t xml:space="preserve">Level II LN most common, skip mets &lt; 1% in OP cancer.</w:t>
      </w:r>
    </w:p>
    <w:p w:rsidR="00000000" w:rsidDel="00000000" w:rsidP="00000000" w:rsidRDefault="00000000" w:rsidRPr="00000000" w14:paraId="000009E6">
      <w:pPr>
        <w:numPr>
          <w:ilvl w:val="1"/>
          <w:numId w:val="54"/>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Oropharynx LN spread: 70%!!! The pharynx has rich lymphatic networks/channels.</w:t>
      </w:r>
      <w:r w:rsidDel="00000000" w:rsidR="00000000" w:rsidRPr="00000000">
        <w:rPr>
          <w:rtl w:val="0"/>
        </w:rPr>
      </w:r>
    </w:p>
    <w:p w:rsidR="00000000" w:rsidDel="00000000" w:rsidP="00000000" w:rsidRDefault="00000000" w:rsidRPr="00000000" w14:paraId="000009E7">
      <w:pPr>
        <w:numPr>
          <w:ilvl w:val="0"/>
          <w:numId w:val="54"/>
        </w:numPr>
      </w:pPr>
      <w:r w:rsidDel="00000000" w:rsidR="00000000" w:rsidRPr="00000000">
        <w:rPr>
          <w:rFonts w:ascii="Times New Roman" w:cs="Times New Roman" w:eastAsia="Times New Roman" w:hAnsi="Times New Roman"/>
          <w:b w:val="1"/>
          <w:sz w:val="20"/>
          <w:szCs w:val="20"/>
          <w:rtl w:val="0"/>
        </w:rPr>
        <w:t xml:space="preserve">Workup</w:t>
      </w:r>
    </w:p>
    <w:p w:rsidR="00000000" w:rsidDel="00000000" w:rsidP="00000000" w:rsidRDefault="00000000" w:rsidRPr="00000000" w14:paraId="000009E8">
      <w:pPr>
        <w:ind w:firstLine="720"/>
        <w:rPr/>
      </w:pPr>
      <w:r w:rsidDel="00000000" w:rsidR="00000000" w:rsidRPr="00000000">
        <w:rPr>
          <w:rtl w:val="0"/>
        </w:rPr>
        <w:t xml:space="preserve">See [</w:t>
      </w:r>
      <w:hyperlink w:anchor="orvt3hmgm252">
        <w:r w:rsidDel="00000000" w:rsidR="00000000" w:rsidRPr="00000000">
          <w:rPr>
            <w:rtl w:val="0"/>
          </w:rPr>
          <w:t xml:space="preserve">Workup</w:t>
        </w:r>
      </w:hyperlink>
      <w:r w:rsidDel="00000000" w:rsidR="00000000" w:rsidRPr="00000000">
        <w:rPr>
          <w:rtl w:val="0"/>
        </w:rPr>
        <w:t xml:space="preserve">] in the General Head and Neck section.</w:t>
      </w:r>
    </w:p>
    <w:p w:rsidR="00000000" w:rsidDel="00000000" w:rsidP="00000000" w:rsidRDefault="00000000" w:rsidRPr="00000000" w14:paraId="000009E9">
      <w:pPr>
        <w:numPr>
          <w:ilvl w:val="1"/>
          <w:numId w:val="54"/>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H&amp;P: focus on dysphagia, odynophagia, otalgia </w:t>
      </w:r>
      <w:r w:rsidDel="00000000" w:rsidR="00000000" w:rsidRPr="00000000">
        <w:rPr>
          <w:rtl w:val="0"/>
        </w:rPr>
        <w:t xml:space="preserve">[</w:t>
      </w:r>
      <w:hyperlink w:anchor="egji3hamdrrz">
        <w:r w:rsidDel="00000000" w:rsidR="00000000" w:rsidRPr="00000000">
          <w:rPr>
            <w:rFonts w:ascii="Times New Roman" w:cs="Times New Roman" w:eastAsia="Times New Roman" w:hAnsi="Times New Roman"/>
            <w:sz w:val="20"/>
            <w:szCs w:val="20"/>
            <w:rtl w:val="0"/>
          </w:rPr>
          <w:t xml:space="preserve">CN I</w:t>
        </w:r>
      </w:hyperlink>
      <w:hyperlink w:anchor="egji3hamdrrz">
        <w:r w:rsidDel="00000000" w:rsidR="00000000" w:rsidRPr="00000000">
          <w:rPr>
            <w:rtl w:val="0"/>
          </w:rPr>
          <w:t xml:space="preserve">X</w:t>
        </w:r>
      </w:hyperlink>
      <w:r w:rsidDel="00000000" w:rsidR="00000000" w:rsidRPr="00000000">
        <w:rPr>
          <w:rtl w:val="0"/>
        </w:rPr>
        <w:t xml:space="preserve">]</w:t>
      </w:r>
      <w:r w:rsidDel="00000000" w:rsidR="00000000" w:rsidRPr="00000000">
        <w:rPr>
          <w:rFonts w:ascii="Times New Roman" w:cs="Times New Roman" w:eastAsia="Times New Roman" w:hAnsi="Times New Roman"/>
          <w:sz w:val="20"/>
          <w:szCs w:val="20"/>
          <w:rtl w:val="0"/>
        </w:rPr>
        <w:t xml:space="preserve">, trismus, neck mass (most common).</w:t>
      </w:r>
    </w:p>
    <w:p w:rsidR="00000000" w:rsidDel="00000000" w:rsidP="00000000" w:rsidRDefault="00000000" w:rsidRPr="00000000" w14:paraId="000009EA">
      <w:pPr>
        <w:numPr>
          <w:ilvl w:val="2"/>
          <w:numId w:val="54"/>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RF: Smoking, alcohol, HPV, Betel nut consumption.</w:t>
      </w:r>
    </w:p>
    <w:p w:rsidR="00000000" w:rsidDel="00000000" w:rsidP="00000000" w:rsidRDefault="00000000" w:rsidRPr="00000000" w14:paraId="000009EB">
      <w:pPr>
        <w:numPr>
          <w:ilvl w:val="1"/>
          <w:numId w:val="54"/>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Exam: Bimanual floor or mouth exam with attention to tongue mobility, trismus, neck (75% cN+).</w:t>
      </w:r>
    </w:p>
    <w:p w:rsidR="00000000" w:rsidDel="00000000" w:rsidP="00000000" w:rsidRDefault="00000000" w:rsidRPr="00000000" w14:paraId="000009EC">
      <w:pPr>
        <w:numPr>
          <w:ilvl w:val="2"/>
          <w:numId w:val="54"/>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Even </w:t>
      </w:r>
      <w:r w:rsidDel="00000000" w:rsidR="00000000" w:rsidRPr="00000000">
        <w:rPr>
          <w:rtl w:val="0"/>
        </w:rPr>
        <w:t xml:space="preserve">with a biopsy-proven</w:t>
      </w:r>
      <w:r w:rsidDel="00000000" w:rsidR="00000000" w:rsidRPr="00000000">
        <w:rPr>
          <w:rFonts w:ascii="Times New Roman" w:cs="Times New Roman" w:eastAsia="Times New Roman" w:hAnsi="Times New Roman"/>
          <w:sz w:val="20"/>
          <w:szCs w:val="20"/>
          <w:rtl w:val="0"/>
        </w:rPr>
        <w:t xml:space="preserve"> neck node, still should biopsy suspected primary.</w:t>
      </w:r>
    </w:p>
    <w:p w:rsidR="00000000" w:rsidDel="00000000" w:rsidP="00000000" w:rsidRDefault="00000000" w:rsidRPr="00000000" w14:paraId="000009ED">
      <w:pPr>
        <w:numPr>
          <w:ilvl w:val="1"/>
          <w:numId w:val="54"/>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Imaging: Consider MRI with contrast to help assess invasion, PET/CT if stage III/IV.</w:t>
      </w:r>
    </w:p>
    <w:p w:rsidR="00000000" w:rsidDel="00000000" w:rsidP="00000000" w:rsidRDefault="00000000" w:rsidRPr="00000000" w14:paraId="000009EE">
      <w:pPr>
        <w:numPr>
          <w:ilvl w:val="1"/>
          <w:numId w:val="54"/>
        </w:numPr>
        <w:ind w:left="1440" w:hanging="360"/>
      </w:pPr>
      <w:r w:rsidDel="00000000" w:rsidR="00000000" w:rsidRPr="00000000">
        <w:rPr>
          <w:rtl w:val="0"/>
        </w:rPr>
        <w:t xml:space="preserve">[</w:t>
      </w:r>
      <w:hyperlink w:anchor="yom56mgzvebr">
        <w:r w:rsidDel="00000000" w:rsidR="00000000" w:rsidRPr="00000000">
          <w:rPr>
            <w:rtl w:val="0"/>
          </w:rPr>
          <w:t xml:space="preserve">SANDS-OE</w:t>
        </w:r>
      </w:hyperlink>
      <w:r w:rsidDel="00000000" w:rsidR="00000000" w:rsidRPr="00000000">
        <w:rPr>
          <w:rtl w:val="0"/>
        </w:rPr>
        <w:t xml:space="preserve">]</w:t>
      </w:r>
      <w:r w:rsidDel="00000000" w:rsidR="00000000" w:rsidRPr="00000000">
        <w:rPr>
          <w:rtl w:val="0"/>
        </w:rPr>
      </w:r>
    </w:p>
    <w:bookmarkStart w:colFirst="0" w:colLast="0" w:name="xp1rna8u8muk" w:id="171"/>
    <w:bookmarkEnd w:id="171"/>
    <w:p w:rsidR="00000000" w:rsidDel="00000000" w:rsidP="00000000" w:rsidRDefault="00000000" w:rsidRPr="00000000" w14:paraId="000009EF">
      <w:pPr>
        <w:numPr>
          <w:ilvl w:val="0"/>
          <w:numId w:val="54"/>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Transoral robotic surgery</w:t>
      </w:r>
      <w:r w:rsidDel="00000000" w:rsidR="00000000" w:rsidRPr="00000000">
        <w:rPr>
          <w:rFonts w:ascii="Times New Roman" w:cs="Times New Roman" w:eastAsia="Times New Roman" w:hAnsi="Times New Roman"/>
          <w:sz w:val="20"/>
          <w:szCs w:val="20"/>
          <w:rtl w:val="0"/>
        </w:rPr>
        <w:t xml:space="preserve"> (TORS) or</w:t>
      </w:r>
      <w:r w:rsidDel="00000000" w:rsidR="00000000" w:rsidRPr="00000000">
        <w:rPr>
          <w:rFonts w:ascii="Times New Roman" w:cs="Times New Roman" w:eastAsia="Times New Roman" w:hAnsi="Times New Roman"/>
          <w:b w:val="1"/>
          <w:sz w:val="20"/>
          <w:szCs w:val="20"/>
          <w:rtl w:val="0"/>
        </w:rPr>
        <w:t xml:space="preserve"> Trans-Oral Laser Microsurgery </w:t>
      </w:r>
      <w:r w:rsidDel="00000000" w:rsidR="00000000" w:rsidRPr="00000000">
        <w:rPr>
          <w:rFonts w:ascii="Times New Roman" w:cs="Times New Roman" w:eastAsia="Times New Roman" w:hAnsi="Times New Roman"/>
          <w:sz w:val="20"/>
          <w:szCs w:val="20"/>
          <w:rtl w:val="0"/>
        </w:rPr>
        <w:t xml:space="preserve">(TLM) of primary and neck with PORT.</w:t>
      </w:r>
    </w:p>
    <w:p w:rsidR="00000000" w:rsidDel="00000000" w:rsidP="00000000" w:rsidRDefault="00000000" w:rsidRPr="00000000" w14:paraId="000009F0">
      <w:pPr>
        <w:spacing w:line="240" w:lineRule="auto"/>
        <w:ind w:firstLine="720"/>
        <w:rPr/>
      </w:pPr>
      <w:r w:rsidDel="00000000" w:rsidR="00000000" w:rsidRPr="00000000">
        <w:rPr>
          <w:rtl w:val="0"/>
        </w:rPr>
        <w:t xml:space="preserve">TORS is a substantial advance on previous mandible-splitting techniques .</w:t>
      </w:r>
    </w:p>
    <w:p w:rsidR="00000000" w:rsidDel="00000000" w:rsidP="00000000" w:rsidRDefault="00000000" w:rsidRPr="00000000" w14:paraId="000009F1">
      <w:pPr>
        <w:spacing w:line="240" w:lineRule="auto"/>
        <w:ind w:firstLine="720"/>
        <w:rPr/>
      </w:pPr>
      <w:r w:rsidDel="00000000" w:rsidR="00000000" w:rsidRPr="00000000">
        <w:rPr>
          <w:rtl w:val="0"/>
        </w:rPr>
        <w:t xml:space="preserve">Question: Which modality will improve quality of life? Pre-selection of patients is important! See [</w:t>
      </w:r>
      <w:hyperlink w:anchor="5109i9a7kq65">
        <w:r w:rsidDel="00000000" w:rsidR="00000000" w:rsidRPr="00000000">
          <w:rPr>
            <w:rtl w:val="0"/>
          </w:rPr>
          <w:t xml:space="preserve">ECOG 3311</w:t>
        </w:r>
      </w:hyperlink>
      <w:r w:rsidDel="00000000" w:rsidR="00000000" w:rsidRPr="00000000">
        <w:rPr>
          <w:rtl w:val="0"/>
        </w:rPr>
        <w:t xml:space="preserve">].</w:t>
      </w:r>
    </w:p>
    <w:p w:rsidR="00000000" w:rsidDel="00000000" w:rsidP="00000000" w:rsidRDefault="00000000" w:rsidRPr="00000000" w14:paraId="000009F2">
      <w:pPr>
        <w:numPr>
          <w:ilvl w:val="1"/>
          <w:numId w:val="54"/>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Only for T1-2. Not for more than minimal soft palate extension. Not for central BOT tumors. Recent metas support TORS vs. RT, however, up to 90% may receive PORT and about 33% of pts receive post-op chemo.</w:t>
      </w:r>
    </w:p>
    <w:p w:rsidR="00000000" w:rsidDel="00000000" w:rsidP="00000000" w:rsidRDefault="00000000" w:rsidRPr="00000000" w14:paraId="000009F3">
      <w:pPr>
        <w:numPr>
          <w:ilvl w:val="1"/>
          <w:numId w:val="54"/>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Soft tissue necrosis in ~25% of pts who receive adjuvant therapy; highest risk with fractions &gt; 2 Gy.</w:t>
      </w:r>
    </w:p>
    <w:p w:rsidR="00000000" w:rsidDel="00000000" w:rsidP="00000000" w:rsidRDefault="00000000" w:rsidRPr="00000000" w14:paraId="000009F4">
      <w:pPr>
        <w:numPr>
          <w:ilvl w:val="1"/>
          <w:numId w:val="54"/>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For T3-4, tonsillar lesions may require partial mandibulectomy while BOT lesions require at least partial glossectomy and myocutaneous flap. Pts requiring removal of &gt;½ of the tongue or elderly pts with poor pulmonary fxn often experience </w:t>
      </w:r>
      <w:r w:rsidDel="00000000" w:rsidR="00000000" w:rsidRPr="00000000">
        <w:rPr>
          <w:rFonts w:ascii="Gungsuh" w:cs="Gungsuh" w:eastAsia="Gungsuh" w:hAnsi="Gungsuh"/>
          <w:sz w:val="20"/>
          <w:szCs w:val="20"/>
          <w:rtl w:val="0"/>
        </w:rPr>
        <w:t xml:space="preserve">aspiration ∴ primary</w:t>
      </w:r>
      <w:r w:rsidDel="00000000" w:rsidR="00000000" w:rsidRPr="00000000">
        <w:rPr>
          <w:rFonts w:ascii="Times New Roman" w:cs="Times New Roman" w:eastAsia="Times New Roman" w:hAnsi="Times New Roman"/>
          <w:sz w:val="20"/>
          <w:szCs w:val="20"/>
          <w:rtl w:val="0"/>
        </w:rPr>
        <w:t xml:space="preserve"> organ </w:t>
      </w:r>
      <w:r w:rsidDel="00000000" w:rsidR="00000000" w:rsidRPr="00000000">
        <w:rPr>
          <w:rtl w:val="0"/>
        </w:rPr>
        <w:t xml:space="preserve">preservation is preferred</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9F5">
      <w:pPr>
        <w:numPr>
          <w:ilvl w:val="1"/>
          <w:numId w:val="54"/>
        </w:numPr>
        <w:spacing w:line="240" w:lineRule="auto"/>
        <w:ind w:left="1440" w:hanging="360"/>
        <w:rPr>
          <w:u w:val="none"/>
        </w:rPr>
      </w:pPr>
      <w:r w:rsidDel="00000000" w:rsidR="00000000" w:rsidRPr="00000000">
        <w:rPr>
          <w:rtl w:val="0"/>
        </w:rPr>
        <w:t xml:space="preserve">While [</w:t>
      </w:r>
      <w:hyperlink r:id="rId616">
        <w:r w:rsidDel="00000000" w:rsidR="00000000" w:rsidRPr="00000000">
          <w:rPr>
            <w:rtl w:val="0"/>
          </w:rPr>
          <w:t xml:space="preserve">Dziegielewski JAMA H&amp;N '13</w:t>
        </w:r>
      </w:hyperlink>
      <w:r w:rsidDel="00000000" w:rsidR="00000000" w:rsidRPr="00000000">
        <w:rPr>
          <w:rtl w:val="0"/>
        </w:rPr>
        <w:t xml:space="preserve">] supports TORS, the [</w:t>
      </w:r>
      <w:hyperlink w:anchor="kix.6jzqx268nabc">
        <w:r w:rsidDel="00000000" w:rsidR="00000000" w:rsidRPr="00000000">
          <w:rPr>
            <w:rtl w:val="0"/>
          </w:rPr>
          <w:t xml:space="preserve">ORATOR</w:t>
        </w:r>
      </w:hyperlink>
      <w:r w:rsidDel="00000000" w:rsidR="00000000" w:rsidRPr="00000000">
        <w:rPr>
          <w:rtl w:val="0"/>
        </w:rPr>
        <w:t xml:space="preserve">] trial provides conflicting evidence.</w:t>
        <w:br w:type="textWrapping"/>
        <w:t xml:space="preserve">TBL </w:t>
      </w:r>
      <w:hyperlink r:id="rId617">
        <w:r w:rsidDel="00000000" w:rsidR="00000000" w:rsidRPr="00000000">
          <w:rPr>
            <w:vertAlign w:val="superscript"/>
            <w:rtl w:val="0"/>
          </w:rPr>
          <w:t xml:space="preserve">QS</w:t>
        </w:r>
      </w:hyperlink>
      <w:r w:rsidDel="00000000" w:rsidR="00000000" w:rsidRPr="00000000">
        <w:rPr>
          <w:rtl w:val="0"/>
        </w:rPr>
        <w:t xml:space="preserve">: TORS for early stage OP cancer doesn’t improve quality of life compared to definitive radiation.</w:t>
      </w:r>
    </w:p>
    <w:p w:rsidR="00000000" w:rsidDel="00000000" w:rsidP="00000000" w:rsidRDefault="00000000" w:rsidRPr="00000000" w14:paraId="000009F6">
      <w:pPr>
        <w:pStyle w:val="Heading2"/>
        <w:spacing w:line="240" w:lineRule="auto"/>
        <w:rPr/>
      </w:pPr>
      <w:bookmarkStart w:colFirst="0" w:colLast="0" w:name="_l67mliabkgf1" w:id="172"/>
      <w:bookmarkEnd w:id="172"/>
      <w:r w:rsidDel="00000000" w:rsidR="00000000" w:rsidRPr="00000000">
        <w:rPr>
          <w:rtl w:val="0"/>
        </w:rPr>
      </w:r>
    </w:p>
    <w:p w:rsidR="00000000" w:rsidDel="00000000" w:rsidP="00000000" w:rsidRDefault="00000000" w:rsidRPr="00000000" w14:paraId="000009F7">
      <w:pPr>
        <w:pStyle w:val="Heading2"/>
        <w:spacing w:line="240" w:lineRule="auto"/>
        <w:rPr/>
      </w:pPr>
      <w:bookmarkStart w:colFirst="0" w:colLast="0" w:name="_f82k265nx1iq" w:id="173"/>
      <w:bookmarkEnd w:id="173"/>
      <w:hyperlink w:anchor="_xfmzc9wfyk5a">
        <w:r w:rsidDel="00000000" w:rsidR="00000000" w:rsidRPr="00000000">
          <w:rPr>
            <w:rtl w:val="0"/>
          </w:rPr>
          <w:t xml:space="preserve">Discovery of HPV Implications</w:t>
        </w:r>
      </w:hyperlink>
      <w:r w:rsidDel="00000000" w:rsidR="00000000" w:rsidRPr="00000000">
        <w:rPr>
          <w:rtl w:val="0"/>
        </w:rPr>
      </w:r>
    </w:p>
    <w:bookmarkStart w:colFirst="0" w:colLast="0" w:name="9au0ksefqaml" w:id="174"/>
    <w:bookmarkEnd w:id="174"/>
    <w:p w:rsidR="00000000" w:rsidDel="00000000" w:rsidP="00000000" w:rsidRDefault="00000000" w:rsidRPr="00000000" w14:paraId="000009F8">
      <w:pPr>
        <w:numPr>
          <w:ilvl w:val="0"/>
          <w:numId w:val="45"/>
        </w:numPr>
      </w:pPr>
      <w:r w:rsidDel="00000000" w:rsidR="00000000" w:rsidRPr="00000000">
        <w:rPr>
          <w:b w:val="1"/>
          <w:rtl w:val="0"/>
        </w:rPr>
        <w:t xml:space="preserve">RTOG 0129 </w:t>
      </w:r>
      <w:r w:rsidDel="00000000" w:rsidR="00000000" w:rsidRPr="00000000">
        <w:rPr>
          <w:rtl w:val="0"/>
        </w:rPr>
        <w:t xml:space="preserve">[</w:t>
      </w:r>
      <w:hyperlink r:id="rId618">
        <w:r w:rsidDel="00000000" w:rsidR="00000000" w:rsidRPr="00000000">
          <w:rPr>
            <w:rtl w:val="0"/>
          </w:rPr>
          <w:t xml:space="preserve">Ang NEJM '10</w:t>
        </w:r>
      </w:hyperlink>
      <w:r w:rsidDel="00000000" w:rsidR="00000000" w:rsidRPr="00000000">
        <w:rPr>
          <w:rtl w:val="0"/>
        </w:rPr>
        <w:t xml:space="preserve">, </w:t>
      </w:r>
      <w:hyperlink r:id="rId619">
        <w:r w:rsidDel="00000000" w:rsidR="00000000" w:rsidRPr="00000000">
          <w:rPr>
            <w:rtl w:val="0"/>
          </w:rPr>
          <w:t xml:space="preserve">Nguyen-Tan JCO '14</w:t>
        </w:r>
      </w:hyperlink>
      <w:r w:rsidDel="00000000" w:rsidR="00000000" w:rsidRPr="00000000">
        <w:rPr>
          <w:rtl w:val="0"/>
        </w:rPr>
        <w:t xml:space="preserve">]: </w:t>
      </w:r>
      <w:r w:rsidDel="00000000" w:rsidR="00000000" w:rsidRPr="00000000">
        <w:rPr>
          <w:rtl w:val="0"/>
        </w:rPr>
        <w:t xml:space="preserve">(</w:t>
      </w:r>
      <w:r w:rsidDel="00000000" w:rsidR="00000000" w:rsidRPr="00000000">
        <w:rPr>
          <w:b w:val="1"/>
          <w:rtl w:val="0"/>
        </w:rPr>
        <w:t xml:space="preserve">AFX-C vs. SFX</w:t>
      </w:r>
      <w:r w:rsidDel="00000000" w:rsidR="00000000" w:rsidRPr="00000000">
        <w:rPr>
          <w:rtl w:val="0"/>
        </w:rPr>
        <w:t xml:space="preserve">)/</w:t>
      </w:r>
      <w:r w:rsidDel="00000000" w:rsidR="00000000" w:rsidRPr="00000000">
        <w:rPr>
          <w:b w:val="1"/>
          <w:rtl w:val="0"/>
        </w:rPr>
        <w:t xml:space="preserve">CDDP</w:t>
      </w:r>
      <w:r w:rsidDel="00000000" w:rsidR="00000000" w:rsidRPr="00000000">
        <w:rPr>
          <w:rtl w:val="0"/>
        </w:rPr>
        <w:t xml:space="preserve">. </w:t>
      </w:r>
      <w:r w:rsidDel="00000000" w:rsidR="00000000" w:rsidRPr="00000000">
        <w:rPr>
          <w:rtl w:val="0"/>
        </w:rPr>
        <w:br w:type="textWrapping"/>
        <w:t xml:space="preserve">The HPV status trial! This is mostly OP and mostly p16+. Return to the </w:t>
      </w:r>
      <w:r w:rsidDel="00000000" w:rsidR="00000000" w:rsidRPr="00000000">
        <w:rPr>
          <w:rtl w:val="0"/>
        </w:rPr>
        <w:t xml:space="preserve">[</w:t>
      </w:r>
      <w:hyperlink w:anchor="_qexhdl6hl57f">
        <w:r w:rsidDel="00000000" w:rsidR="00000000" w:rsidRPr="00000000">
          <w:rPr>
            <w:rtl w:val="0"/>
          </w:rPr>
          <w:t xml:space="preserve">CCRT ± Altered fractionation</w:t>
        </w:r>
      </w:hyperlink>
      <w:r w:rsidDel="00000000" w:rsidR="00000000" w:rsidRPr="00000000">
        <w:rPr>
          <w:rtl w:val="0"/>
        </w:rPr>
        <w:t xml:space="preserve">] section.</w:t>
      </w:r>
    </w:p>
    <w:p w:rsidR="00000000" w:rsidDel="00000000" w:rsidP="00000000" w:rsidRDefault="00000000" w:rsidRPr="00000000" w14:paraId="000009F9">
      <w:pPr>
        <w:ind w:firstLine="720"/>
        <w:rPr/>
      </w:pPr>
      <w:r w:rsidDel="00000000" w:rsidR="00000000" w:rsidRPr="00000000">
        <w:rPr>
          <w:rFonts w:ascii="Gungsuh" w:cs="Gungsuh" w:eastAsia="Gungsuh" w:hAnsi="Gungsuh"/>
          <w:rtl w:val="0"/>
        </w:rPr>
        <w:t xml:space="preserve">3y OS for HPV(-) with &gt; 10 py or T4 / HPV(+) ≤ 10 py (or &gt; 10 py N0-N2a) of &lt; 50→ &gt; 90%.</w:t>
      </w:r>
    </w:p>
    <w:p w:rsidR="00000000" w:rsidDel="00000000" w:rsidP="00000000" w:rsidRDefault="00000000" w:rsidRPr="00000000" w14:paraId="000009FA">
      <w:pPr>
        <w:ind w:firstLine="720"/>
        <w:rPr/>
      </w:pPr>
      <w:r w:rsidDel="00000000" w:rsidR="00000000" w:rsidRPr="00000000">
        <w:rPr>
          <w:rFonts w:ascii="Cardo" w:cs="Cardo" w:eastAsia="Cardo" w:hAnsi="Cardo"/>
          <w:rtl w:val="0"/>
        </w:rPr>
        <w:t xml:space="preserve">HPV positive patients were younger, more likely to be white, less commonly smokers, with smaller primary tumors, and significantly better outcomes with 3y OS for HPV (-) / HPV (+) of 57→  82%. 8y OS 30→ 71%.</w:t>
      </w:r>
    </w:p>
    <w:p w:rsidR="00000000" w:rsidDel="00000000" w:rsidP="00000000" w:rsidRDefault="00000000" w:rsidRPr="00000000" w14:paraId="000009FB">
      <w:pPr>
        <w:ind w:firstLine="720"/>
        <w:rPr/>
      </w:pPr>
      <w:r w:rsidDel="00000000" w:rsidR="00000000" w:rsidRPr="00000000">
        <w:rPr>
          <w:rtl w:val="0"/>
        </w:rPr>
        <w:t xml:space="preserve">There was no difference in PFS, relapse pattern or OS.</w:t>
      </w:r>
    </w:p>
    <w:p w:rsidR="00000000" w:rsidDel="00000000" w:rsidP="00000000" w:rsidRDefault="00000000" w:rsidRPr="00000000" w14:paraId="000009FC">
      <w:pPr>
        <w:ind w:firstLine="720"/>
        <w:rPr/>
      </w:pPr>
      <w:r w:rsidDel="00000000" w:rsidR="00000000" w:rsidRPr="00000000">
        <w:rPr>
          <w:rtl w:val="0"/>
        </w:rPr>
        <w:t xml:space="preserve">Accelerated fractionation does not provide an advantage in the setting of concurrent cisplatin.</w:t>
      </w:r>
    </w:p>
    <w:p w:rsidR="00000000" w:rsidDel="00000000" w:rsidP="00000000" w:rsidRDefault="00000000" w:rsidRPr="00000000" w14:paraId="000009FD">
      <w:pPr>
        <w:ind w:firstLine="720"/>
        <w:rPr/>
      </w:pPr>
      <w:r w:rsidDel="00000000" w:rsidR="00000000" w:rsidRPr="00000000">
        <w:rPr>
          <w:rtl w:val="0"/>
        </w:rPr>
        <w:t xml:space="preserve">There is a trend to better outcomes with slightly accelerated fractionation, although not significant.</w:t>
      </w:r>
    </w:p>
    <w:p w:rsidR="00000000" w:rsidDel="00000000" w:rsidP="00000000" w:rsidRDefault="00000000" w:rsidRPr="00000000" w14:paraId="000009FE">
      <w:pPr>
        <w:ind w:firstLine="720"/>
        <w:rPr/>
      </w:pPr>
      <w:r w:rsidDel="00000000" w:rsidR="00000000" w:rsidRPr="00000000">
        <w:rPr>
          <w:rtl w:val="0"/>
        </w:rPr>
        <w:t xml:space="preserve">HPV(+) patients main modality = DM, HPV(-) has more smokers therefore more secondary malignancies. </w:t>
      </w:r>
    </w:p>
    <w:p w:rsidR="00000000" w:rsidDel="00000000" w:rsidP="00000000" w:rsidRDefault="00000000" w:rsidRPr="00000000" w14:paraId="000009FF">
      <w:pPr>
        <w:ind w:firstLine="720"/>
        <w:rPr/>
      </w:pPr>
      <w:r w:rsidDel="00000000" w:rsidR="00000000" w:rsidRPr="00000000">
        <w:rPr>
          <w:rtl w:val="0"/>
        </w:rPr>
        <w:t xml:space="preserve">AFX-C over 6 weeks per [</w:t>
      </w:r>
      <w:hyperlink w:anchor="kix.xspxniq005sn">
        <w:r w:rsidDel="00000000" w:rsidR="00000000" w:rsidRPr="00000000">
          <w:rPr>
            <w:rtl w:val="0"/>
          </w:rPr>
          <w:t xml:space="preserve">90-03</w:t>
        </w:r>
      </w:hyperlink>
      <w:r w:rsidDel="00000000" w:rsidR="00000000" w:rsidRPr="00000000">
        <w:rPr>
          <w:rtl w:val="0"/>
        </w:rPr>
        <w:t xml:space="preserve">] only had 2c of cisplatin, while SFX over 7 weeks had 3c of cisplatin.</w:t>
      </w:r>
    </w:p>
    <w:p w:rsidR="00000000" w:rsidDel="00000000" w:rsidP="00000000" w:rsidRDefault="00000000" w:rsidRPr="00000000" w14:paraId="00000A00">
      <w:pPr>
        <w:ind w:firstLine="720"/>
        <w:rPr/>
      </w:pPr>
      <w:r w:rsidDel="00000000" w:rsidR="00000000" w:rsidRPr="00000000">
        <w:rPr>
          <w:rtl w:val="0"/>
        </w:rPr>
        <w:t xml:space="preserve">Only around 10% of patients had a feeding tube, trend to more feeding tubes in the AFX-C arm. </w:t>
      </w:r>
    </w:p>
    <w:p w:rsidR="00000000" w:rsidDel="00000000" w:rsidP="00000000" w:rsidRDefault="00000000" w:rsidRPr="00000000" w14:paraId="00000A01">
      <w:pPr>
        <w:ind w:firstLine="720"/>
        <w:rPr/>
      </w:pPr>
      <w:r w:rsidDel="00000000" w:rsidR="00000000" w:rsidRPr="00000000">
        <w:rPr>
          <w:rtl w:val="0"/>
        </w:rPr>
        <w:t xml:space="preserve">Late G3+ toxicity around one in three, which is similar to [</w:t>
      </w:r>
      <w:hyperlink w:anchor="f7mvtrc9v11d">
        <w:r w:rsidDel="00000000" w:rsidR="00000000" w:rsidRPr="00000000">
          <w:rPr>
            <w:rtl w:val="0"/>
          </w:rPr>
          <w:t xml:space="preserve">91-11</w:t>
        </w:r>
      </w:hyperlink>
      <w:r w:rsidDel="00000000" w:rsidR="00000000" w:rsidRPr="00000000">
        <w:rPr>
          <w:rtl w:val="0"/>
        </w:rPr>
        <w:t xml:space="preserve">].</w:t>
      </w:r>
    </w:p>
    <w:p w:rsidR="00000000" w:rsidDel="00000000" w:rsidP="00000000" w:rsidRDefault="00000000" w:rsidRPr="00000000" w14:paraId="00000A02">
      <w:pPr>
        <w:ind w:firstLine="720"/>
        <w:rPr/>
      </w:pPr>
      <w:r w:rsidDel="00000000" w:rsidR="00000000" w:rsidRPr="00000000">
        <w:rPr>
          <w:rtl w:val="0"/>
        </w:rPr>
        <w:t xml:space="preserve">Around 1/3 of HPV(-) pts will have LRR at 3y as compared to ~1/8 of HPV(+) pts. </w:t>
      </w:r>
    </w:p>
    <w:p w:rsidR="00000000" w:rsidDel="00000000" w:rsidP="00000000" w:rsidRDefault="00000000" w:rsidRPr="00000000" w14:paraId="00000A03">
      <w:pPr>
        <w:ind w:firstLine="720"/>
        <w:rPr/>
      </w:pPr>
      <w:r w:rsidDel="00000000" w:rsidR="00000000" w:rsidRPr="00000000">
        <w:rPr>
          <w:rtl w:val="0"/>
        </w:rPr>
        <w:t xml:space="preserve">Main modality of failure is DM for HPV(+), while LRF for HPV(-). </w:t>
      </w:r>
    </w:p>
    <w:p w:rsidR="00000000" w:rsidDel="00000000" w:rsidP="00000000" w:rsidRDefault="00000000" w:rsidRPr="00000000" w14:paraId="00000A04">
      <w:pPr>
        <w:numPr>
          <w:ilvl w:val="1"/>
          <w:numId w:val="45"/>
        </w:numPr>
        <w:ind w:left="1440" w:hanging="360"/>
      </w:pPr>
      <w:r w:rsidDel="00000000" w:rsidR="00000000" w:rsidRPr="00000000">
        <w:rPr>
          <w:rtl w:val="0"/>
        </w:rPr>
        <w:t xml:space="preserve">721 pts. III-IV SqCC</w:t>
      </w:r>
      <w:r w:rsidDel="00000000" w:rsidR="00000000" w:rsidRPr="00000000">
        <w:rPr>
          <w:b w:val="1"/>
          <w:rtl w:val="0"/>
        </w:rPr>
        <w:t xml:space="preserve"> OP (60%)</w:t>
      </w:r>
      <w:r w:rsidDel="00000000" w:rsidR="00000000" w:rsidRPr="00000000">
        <w:rPr>
          <w:rtl w:val="0"/>
        </w:rPr>
        <w:t xml:space="preserve">, HP, LX, OC. Flawed study: 68% were p16 positive. MFU 8y.</w:t>
      </w:r>
    </w:p>
    <w:p w:rsidR="00000000" w:rsidDel="00000000" w:rsidP="00000000" w:rsidRDefault="00000000" w:rsidRPr="00000000" w14:paraId="00000A05">
      <w:pPr>
        <w:numPr>
          <w:ilvl w:val="2"/>
          <w:numId w:val="45"/>
        </w:numPr>
        <w:ind w:left="2160" w:hanging="360"/>
      </w:pPr>
      <w:r w:rsidDel="00000000" w:rsidR="00000000" w:rsidRPr="00000000">
        <w:rPr>
          <w:rtl w:val="0"/>
        </w:rPr>
        <w:t xml:space="preserve">p16 with least discordance: 19% HPV- but p16+, 3% p16- but HPV+.</w:t>
      </w:r>
    </w:p>
    <w:p w:rsidR="00000000" w:rsidDel="00000000" w:rsidP="00000000" w:rsidRDefault="00000000" w:rsidRPr="00000000" w14:paraId="00000A06">
      <w:pPr>
        <w:numPr>
          <w:ilvl w:val="1"/>
          <w:numId w:val="45"/>
        </w:numPr>
        <w:ind w:left="1440" w:hanging="360"/>
      </w:pPr>
      <w:r w:rsidDel="00000000" w:rsidR="00000000" w:rsidRPr="00000000">
        <w:rPr>
          <w:rtl w:val="0"/>
        </w:rPr>
        <w:t xml:space="preserve">Stratified by Larynx vs other, N0 vs. N1-2b vs. N2c-N3, PS 0 vs. 1.</w:t>
      </w:r>
    </w:p>
    <w:p w:rsidR="00000000" w:rsidDel="00000000" w:rsidP="00000000" w:rsidRDefault="00000000" w:rsidRPr="00000000" w14:paraId="00000A07">
      <w:pPr>
        <w:numPr>
          <w:ilvl w:val="2"/>
          <w:numId w:val="45"/>
        </w:numPr>
        <w:ind w:left="2160" w:hanging="360"/>
      </w:pPr>
      <w:r w:rsidDel="00000000" w:rsidR="00000000" w:rsidRPr="00000000">
        <w:rPr>
          <w:rtl w:val="0"/>
        </w:rPr>
        <w:t xml:space="preserve">AFX-C (chosen due to [</w:t>
      </w:r>
      <w:hyperlink w:anchor="gt9mxz9f5l3c">
        <w:r w:rsidDel="00000000" w:rsidR="00000000" w:rsidRPr="00000000">
          <w:rPr>
            <w:rtl w:val="0"/>
          </w:rPr>
          <w:t xml:space="preserve">90-03</w:t>
        </w:r>
      </w:hyperlink>
      <w:r w:rsidDel="00000000" w:rsidR="00000000" w:rsidRPr="00000000">
        <w:rPr>
          <w:rtl w:val="0"/>
        </w:rPr>
        <w:t xml:space="preserve">]): 72/42 with CDDP 100 d1,22 - 6 weeks.</w:t>
      </w:r>
    </w:p>
    <w:p w:rsidR="00000000" w:rsidDel="00000000" w:rsidP="00000000" w:rsidRDefault="00000000" w:rsidRPr="00000000" w14:paraId="00000A08">
      <w:pPr>
        <w:numPr>
          <w:ilvl w:val="2"/>
          <w:numId w:val="45"/>
        </w:numPr>
        <w:ind w:left="2160" w:hanging="360"/>
      </w:pPr>
      <w:r w:rsidDel="00000000" w:rsidR="00000000" w:rsidRPr="00000000">
        <w:rPr>
          <w:rtl w:val="0"/>
        </w:rPr>
        <w:t xml:space="preserve">SFX: 70/35 with CDDP 100 d1,22,43 - 7 weeks. </w:t>
      </w:r>
      <w:r w:rsidDel="00000000" w:rsidR="00000000" w:rsidRPr="00000000">
        <w:rPr>
          <w:i w:val="1"/>
          <w:rtl w:val="0"/>
        </w:rPr>
        <w:t xml:space="preserve">One extra dose of chemo given.</w:t>
      </w:r>
    </w:p>
    <w:p w:rsidR="00000000" w:rsidDel="00000000" w:rsidP="00000000" w:rsidRDefault="00000000" w:rsidRPr="00000000" w14:paraId="00000A09">
      <w:pPr>
        <w:numPr>
          <w:ilvl w:val="1"/>
          <w:numId w:val="45"/>
        </w:numPr>
        <w:ind w:left="1440" w:hanging="360"/>
      </w:pPr>
      <w:r w:rsidDel="00000000" w:rsidR="00000000" w:rsidRPr="00000000">
        <w:rPr>
          <w:rtl w:val="0"/>
        </w:rPr>
        <w:t xml:space="preserve">3y OS ~68% favoring accelerated (p=0.18), with less chemo given! Also ~3y PFS and relapse pattern.</w:t>
      </w:r>
    </w:p>
    <w:p w:rsidR="00000000" w:rsidDel="00000000" w:rsidP="00000000" w:rsidRDefault="00000000" w:rsidRPr="00000000" w14:paraId="00000A0A">
      <w:pPr>
        <w:numPr>
          <w:ilvl w:val="2"/>
          <w:numId w:val="45"/>
        </w:numPr>
        <w:ind w:left="2160" w:hanging="360"/>
      </w:pPr>
      <w:r w:rsidDel="00000000" w:rsidR="00000000" w:rsidRPr="00000000">
        <w:rPr>
          <w:rFonts w:ascii="Cardo" w:cs="Cardo" w:eastAsia="Cardo" w:hAnsi="Cardo"/>
          <w:rtl w:val="0"/>
        </w:rPr>
        <w:t xml:space="preserve">3y OS for HPV(-) / HPV(+) of  57→ 82%. 8y OS for HPV(-) / HPV(+) of 30→ 71%. </w:t>
      </w:r>
    </w:p>
    <w:p w:rsidR="00000000" w:rsidDel="00000000" w:rsidP="00000000" w:rsidRDefault="00000000" w:rsidRPr="00000000" w14:paraId="00000A0B">
      <w:pPr>
        <w:numPr>
          <w:ilvl w:val="2"/>
          <w:numId w:val="45"/>
        </w:numPr>
        <w:ind w:left="2160" w:hanging="360"/>
      </w:pPr>
      <w:r w:rsidDel="00000000" w:rsidR="00000000" w:rsidRPr="00000000">
        <w:rPr>
          <w:rFonts w:ascii="Cardo" w:cs="Cardo" w:eastAsia="Cardo" w:hAnsi="Cardo"/>
          <w:rtl w:val="0"/>
        </w:rPr>
        <w:t xml:space="preserve">3y LRR for HPV(-) / HPV(+) of  35→ 14%.</w:t>
      </w:r>
    </w:p>
    <w:p w:rsidR="00000000" w:rsidDel="00000000" w:rsidP="00000000" w:rsidRDefault="00000000" w:rsidRPr="00000000" w14:paraId="00000A0C">
      <w:pPr>
        <w:numPr>
          <w:ilvl w:val="2"/>
          <w:numId w:val="45"/>
        </w:numPr>
        <w:ind w:left="2160" w:hanging="360"/>
      </w:pPr>
      <w:r w:rsidDel="00000000" w:rsidR="00000000" w:rsidRPr="00000000">
        <w:rPr>
          <w:rFonts w:ascii="Cardo" w:cs="Cardo" w:eastAsia="Cardo" w:hAnsi="Cardo"/>
          <w:rtl w:val="0"/>
        </w:rPr>
        <w:t xml:space="preserve">3y DM for HPV(-) / HPV(+) of  ~15→ 9% (p=0.23).</w:t>
      </w:r>
    </w:p>
    <w:p w:rsidR="00000000" w:rsidDel="00000000" w:rsidP="00000000" w:rsidRDefault="00000000" w:rsidRPr="00000000" w14:paraId="00000A0D">
      <w:pPr>
        <w:numPr>
          <w:ilvl w:val="2"/>
          <w:numId w:val="45"/>
        </w:numPr>
        <w:ind w:left="2160" w:hanging="360"/>
      </w:pPr>
      <w:r w:rsidDel="00000000" w:rsidR="00000000" w:rsidRPr="00000000">
        <w:rPr>
          <w:rFonts w:ascii="Cardo" w:cs="Cardo" w:eastAsia="Cardo" w:hAnsi="Cardo"/>
          <w:rtl w:val="0"/>
        </w:rPr>
        <w:t xml:space="preserve">Second primaries for HPV(-) / HPV(+) of 15→ 6%.</w:t>
      </w:r>
      <w:r w:rsidDel="00000000" w:rsidR="00000000" w:rsidRPr="00000000">
        <w:rPr>
          <w:rtl w:val="0"/>
        </w:rPr>
      </w:r>
    </w:p>
    <w:p w:rsidR="00000000" w:rsidDel="00000000" w:rsidP="00000000" w:rsidRDefault="00000000" w:rsidRPr="00000000" w14:paraId="00000A0E">
      <w:pPr>
        <w:numPr>
          <w:ilvl w:val="1"/>
          <w:numId w:val="45"/>
        </w:numPr>
        <w:ind w:left="1440" w:hanging="360"/>
      </w:pPr>
      <w:r w:rsidDel="00000000" w:rsidR="00000000" w:rsidRPr="00000000">
        <w:rPr>
          <w:rFonts w:ascii="Cardo" w:cs="Cardo" w:eastAsia="Cardo" w:hAnsi="Cardo"/>
          <w:rtl w:val="0"/>
        </w:rPr>
        <w:t xml:space="preserve">10y G3-5 toxicity ~37% (similar to 91-11). 2y feeding tube 13→ 6% (p=0.08).</w:t>
      </w:r>
    </w:p>
    <w:p w:rsidR="00000000" w:rsidDel="00000000" w:rsidP="00000000" w:rsidRDefault="00000000" w:rsidRPr="00000000" w14:paraId="00000A0F">
      <w:pPr>
        <w:numPr>
          <w:ilvl w:val="1"/>
          <w:numId w:val="45"/>
        </w:numPr>
        <w:ind w:left="1440" w:hanging="360"/>
      </w:pPr>
      <w:r w:rsidDel="00000000" w:rsidR="00000000" w:rsidRPr="00000000">
        <w:rPr>
          <w:rtl w:val="0"/>
        </w:rPr>
        <w:t xml:space="preserve">323 pts with HPV status available. RPA to stratify by HPV+, #PY smoker, T-stage, N-stage:</w:t>
      </w:r>
    </w:p>
    <w:p w:rsidR="00000000" w:rsidDel="00000000" w:rsidP="00000000" w:rsidRDefault="00000000" w:rsidRPr="00000000" w14:paraId="00000A10">
      <w:pPr>
        <w:numPr>
          <w:ilvl w:val="2"/>
          <w:numId w:val="45"/>
        </w:numPr>
        <w:ind w:left="2160" w:hanging="360"/>
      </w:pPr>
      <w:r w:rsidDel="00000000" w:rsidR="00000000" w:rsidRPr="00000000">
        <w:rPr>
          <w:rtl w:val="0"/>
        </w:rPr>
        <w:t xml:space="preserve">Nodal status matters for HPV+, while T-stage matters for HPV-.</w:t>
      </w:r>
    </w:p>
    <w:p w:rsidR="00000000" w:rsidDel="00000000" w:rsidP="00000000" w:rsidRDefault="00000000" w:rsidRPr="00000000" w14:paraId="00000A11">
      <w:pPr>
        <w:numPr>
          <w:ilvl w:val="2"/>
          <w:numId w:val="45"/>
        </w:numPr>
        <w:ind w:left="2160" w:hanging="360"/>
      </w:pPr>
      <w:r w:rsidDel="00000000" w:rsidR="00000000" w:rsidRPr="00000000">
        <w:rPr>
          <w:b w:val="1"/>
          <w:rtl w:val="0"/>
        </w:rPr>
        <w:t xml:space="preserve">Low risk </w:t>
      </w:r>
      <w:r w:rsidDel="00000000" w:rsidR="00000000" w:rsidRPr="00000000">
        <w:rPr>
          <w:rtl w:val="0"/>
        </w:rPr>
        <w:t xml:space="preserve">(43%)</w:t>
      </w:r>
      <w:r w:rsidDel="00000000" w:rsidR="00000000" w:rsidRPr="00000000">
        <w:rPr>
          <w:rtl w:val="0"/>
        </w:rPr>
        <w:t xml:space="preserve">: </w:t>
      </w:r>
      <w:r w:rsidDel="00000000" w:rsidR="00000000" w:rsidRPr="00000000">
        <w:rPr>
          <w:rFonts w:ascii="Gungsuh" w:cs="Gungsuh" w:eastAsia="Gungsuh" w:hAnsi="Gungsuh"/>
          <w:b w:val="1"/>
          <w:rtl w:val="0"/>
        </w:rPr>
        <w:t xml:space="preserve">HPV+ ≤ 10py</w:t>
      </w:r>
      <w:r w:rsidDel="00000000" w:rsidR="00000000" w:rsidRPr="00000000">
        <w:rPr>
          <w:rFonts w:ascii="Cardo" w:cs="Cardo" w:eastAsia="Cardo" w:hAnsi="Cardo"/>
          <w:rtl w:val="0"/>
        </w:rPr>
        <w:t xml:space="preserve"> or &gt; 10py and N0-N2a→ </w:t>
      </w:r>
      <w:r w:rsidDel="00000000" w:rsidR="00000000" w:rsidRPr="00000000">
        <w:rPr>
          <w:b w:val="1"/>
          <w:rtl w:val="0"/>
        </w:rPr>
        <w:t xml:space="preserve">&gt; 90% 3y OS</w:t>
      </w:r>
      <w:r w:rsidDel="00000000" w:rsidR="00000000" w:rsidRPr="00000000">
        <w:rPr>
          <w:rtl w:val="0"/>
        </w:rPr>
        <w:t xml:space="preserve">.</w:t>
      </w:r>
    </w:p>
    <w:p w:rsidR="00000000" w:rsidDel="00000000" w:rsidP="00000000" w:rsidRDefault="00000000" w:rsidRPr="00000000" w14:paraId="00000A12">
      <w:pPr>
        <w:numPr>
          <w:ilvl w:val="2"/>
          <w:numId w:val="45"/>
        </w:numPr>
        <w:ind w:left="2160" w:hanging="360"/>
      </w:pPr>
      <w:r w:rsidDel="00000000" w:rsidR="00000000" w:rsidRPr="00000000">
        <w:rPr>
          <w:b w:val="1"/>
          <w:rtl w:val="0"/>
        </w:rPr>
        <w:t xml:space="preserve">Int risk </w:t>
      </w:r>
      <w:r w:rsidDel="00000000" w:rsidR="00000000" w:rsidRPr="00000000">
        <w:rPr>
          <w:rtl w:val="0"/>
        </w:rPr>
        <w:t xml:space="preserve">(30%)</w:t>
      </w:r>
      <w:r w:rsidDel="00000000" w:rsidR="00000000" w:rsidRPr="00000000">
        <w:rPr>
          <w:rtl w:val="0"/>
        </w:rPr>
        <w:t xml:space="preserve">: </w:t>
      </w:r>
      <w:r w:rsidDel="00000000" w:rsidR="00000000" w:rsidRPr="00000000">
        <w:rPr>
          <w:b w:val="1"/>
          <w:rtl w:val="0"/>
        </w:rPr>
        <w:t xml:space="preserve">HPV+ &gt; 10py </w:t>
      </w:r>
      <w:r w:rsidDel="00000000" w:rsidR="00000000" w:rsidRPr="00000000">
        <w:rPr>
          <w:b w:val="1"/>
          <w:i w:val="1"/>
          <w:rtl w:val="0"/>
        </w:rPr>
        <w:t xml:space="preserve">and</w:t>
      </w:r>
      <w:r w:rsidDel="00000000" w:rsidR="00000000" w:rsidRPr="00000000">
        <w:rPr>
          <w:b w:val="1"/>
          <w:rtl w:val="0"/>
        </w:rPr>
        <w:t xml:space="preserve"> N2b+</w:t>
      </w:r>
      <w:r w:rsidDel="00000000" w:rsidR="00000000" w:rsidRPr="00000000">
        <w:rPr>
          <w:rFonts w:ascii="Cardo" w:cs="Cardo" w:eastAsia="Cardo" w:hAnsi="Cardo"/>
          <w:rtl w:val="0"/>
        </w:rPr>
        <w:t xml:space="preserve"> or HPV- &lt; 10py and &lt; T4→ 70% 3y OS.</w:t>
      </w:r>
    </w:p>
    <w:p w:rsidR="00000000" w:rsidDel="00000000" w:rsidP="00000000" w:rsidRDefault="00000000" w:rsidRPr="00000000" w14:paraId="00000A13">
      <w:pPr>
        <w:numPr>
          <w:ilvl w:val="2"/>
          <w:numId w:val="45"/>
        </w:numPr>
        <w:ind w:left="2160" w:hanging="360"/>
      </w:pPr>
      <w:r w:rsidDel="00000000" w:rsidR="00000000" w:rsidRPr="00000000">
        <w:rPr>
          <w:b w:val="1"/>
          <w:rtl w:val="0"/>
        </w:rPr>
        <w:t xml:space="preserve">High risk </w:t>
      </w:r>
      <w:r w:rsidDel="00000000" w:rsidR="00000000" w:rsidRPr="00000000">
        <w:rPr>
          <w:rtl w:val="0"/>
        </w:rPr>
        <w:t xml:space="preserve">(27%)</w:t>
      </w:r>
      <w:r w:rsidDel="00000000" w:rsidR="00000000" w:rsidRPr="00000000">
        <w:rPr>
          <w:rtl w:val="0"/>
        </w:rPr>
        <w:t xml:space="preserve">: </w:t>
      </w:r>
      <w:r w:rsidDel="00000000" w:rsidR="00000000" w:rsidRPr="00000000">
        <w:rPr>
          <w:b w:val="1"/>
          <w:rtl w:val="0"/>
        </w:rPr>
        <w:t xml:space="preserve">HPV- &gt; 10py </w:t>
      </w:r>
      <w:r w:rsidDel="00000000" w:rsidR="00000000" w:rsidRPr="00000000">
        <w:rPr>
          <w:b w:val="1"/>
          <w:i w:val="1"/>
          <w:rtl w:val="0"/>
        </w:rPr>
        <w:t xml:space="preserve">or</w:t>
      </w:r>
      <w:r w:rsidDel="00000000" w:rsidR="00000000" w:rsidRPr="00000000">
        <w:rPr>
          <w:b w:val="1"/>
          <w:rtl w:val="0"/>
        </w:rPr>
        <w:t xml:space="preserve"> T4</w:t>
      </w:r>
      <w:r w:rsidDel="00000000" w:rsidR="00000000" w:rsidRPr="00000000">
        <w:rPr>
          <w:rFonts w:ascii="Cardo" w:cs="Cardo" w:eastAsia="Cardo" w:hAnsi="Cardo"/>
          <w:rtl w:val="0"/>
        </w:rPr>
        <w:t xml:space="preserve">→ </w:t>
      </w:r>
      <w:r w:rsidDel="00000000" w:rsidR="00000000" w:rsidRPr="00000000">
        <w:rPr>
          <w:b w:val="1"/>
          <w:rtl w:val="0"/>
        </w:rPr>
        <w:t xml:space="preserve">&lt; 50% 3y OS</w:t>
      </w:r>
      <w:r w:rsidDel="00000000" w:rsidR="00000000" w:rsidRPr="00000000">
        <w:rPr>
          <w:rtl w:val="0"/>
        </w:rPr>
        <w:t xml:space="preserve">.</w:t>
      </w:r>
    </w:p>
    <w:bookmarkStart w:colFirst="0" w:colLast="0" w:name="wh2zl6xd0mba" w:id="175"/>
    <w:bookmarkEnd w:id="175"/>
    <w:p w:rsidR="00000000" w:rsidDel="00000000" w:rsidP="00000000" w:rsidRDefault="00000000" w:rsidRPr="00000000" w14:paraId="00000A14">
      <w:pPr>
        <w:numPr>
          <w:ilvl w:val="0"/>
          <w:numId w:val="45"/>
        </w:numPr>
      </w:pPr>
      <w:r w:rsidDel="00000000" w:rsidR="00000000" w:rsidRPr="00000000">
        <w:rPr>
          <w:b w:val="1"/>
          <w:rtl w:val="0"/>
        </w:rPr>
        <w:t xml:space="preserve">RTOG 0522 </w:t>
      </w:r>
      <w:r w:rsidDel="00000000" w:rsidR="00000000" w:rsidRPr="00000000">
        <w:rPr>
          <w:rtl w:val="0"/>
        </w:rPr>
        <w:t xml:space="preserve">(2005-2009) </w:t>
      </w:r>
      <w:hyperlink r:id="rId620">
        <w:r w:rsidDel="00000000" w:rsidR="00000000" w:rsidRPr="00000000">
          <w:rPr>
            <w:rtl w:val="0"/>
          </w:rPr>
          <w:t xml:space="preserve">[Ang JCO '14</w:t>
        </w:r>
      </w:hyperlink>
      <w:r w:rsidDel="00000000" w:rsidR="00000000" w:rsidRPr="00000000">
        <w:rPr>
          <w:rtl w:val="0"/>
        </w:rPr>
        <w:t xml:space="preserve">, </w:t>
      </w:r>
      <w:hyperlink r:id="rId621">
        <w:r w:rsidDel="00000000" w:rsidR="00000000" w:rsidRPr="00000000">
          <w:rPr>
            <w:rtl w:val="0"/>
          </w:rPr>
          <w:t xml:space="preserve">Caudell IJROBP '20</w:t>
        </w:r>
      </w:hyperlink>
      <w:r w:rsidDel="00000000" w:rsidR="00000000" w:rsidRPr="00000000">
        <w:rPr>
          <w:rtl w:val="0"/>
        </w:rPr>
        <w:t xml:space="preserve">]</w:t>
      </w:r>
      <w:r w:rsidDel="00000000" w:rsidR="00000000" w:rsidRPr="00000000">
        <w:rPr>
          <w:rtl w:val="0"/>
        </w:rPr>
        <w:t xml:space="preserve">: </w:t>
      </w:r>
      <w:r w:rsidDel="00000000" w:rsidR="00000000" w:rsidRPr="00000000">
        <w:rPr>
          <w:b w:val="1"/>
          <w:rtl w:val="0"/>
        </w:rPr>
        <w:t xml:space="preserve">CDDPRT vs. CetuxCDDPRT</w:t>
      </w:r>
      <w:r w:rsidDel="00000000" w:rsidR="00000000" w:rsidRPr="00000000">
        <w:rPr>
          <w:rtl w:val="0"/>
        </w:rPr>
        <w:t xml:space="preserve">, either AFX-C or STD. </w:t>
        <w:br w:type="textWrapping"/>
        <w:t xml:space="preserve">More tx-related deaths and interruption of RT with cetuximab. Return to the [</w:t>
      </w:r>
      <w:hyperlink w:anchor="_qexhdl6hl57f">
        <w:r w:rsidDel="00000000" w:rsidR="00000000" w:rsidRPr="00000000">
          <w:rPr>
            <w:rtl w:val="0"/>
          </w:rPr>
          <w:t xml:space="preserve">CCRT ± Altered fractionation</w:t>
        </w:r>
      </w:hyperlink>
      <w:r w:rsidDel="00000000" w:rsidR="00000000" w:rsidRPr="00000000">
        <w:rPr>
          <w:rtl w:val="0"/>
        </w:rPr>
        <w:t xml:space="preserve">] section.</w:t>
      </w:r>
    </w:p>
    <w:p w:rsidR="00000000" w:rsidDel="00000000" w:rsidP="00000000" w:rsidRDefault="00000000" w:rsidRPr="00000000" w14:paraId="00000A15">
      <w:pPr>
        <w:ind w:firstLine="720"/>
        <w:rPr/>
      </w:pPr>
      <w:r w:rsidDel="00000000" w:rsidR="00000000" w:rsidRPr="00000000">
        <w:rPr>
          <w:rtl w:val="0"/>
        </w:rPr>
        <w:t xml:space="preserve">Main modality of failure is DM for HPV(+), while LRF for HPV(-). </w:t>
      </w:r>
    </w:p>
    <w:p w:rsidR="00000000" w:rsidDel="00000000" w:rsidP="00000000" w:rsidRDefault="00000000" w:rsidRPr="00000000" w14:paraId="00000A16">
      <w:pPr>
        <w:numPr>
          <w:ilvl w:val="1"/>
          <w:numId w:val="45"/>
        </w:numPr>
        <w:ind w:left="1440" w:hanging="360"/>
      </w:pPr>
      <w:r w:rsidDel="00000000" w:rsidR="00000000" w:rsidRPr="00000000">
        <w:rPr>
          <w:rtl w:val="0"/>
        </w:rPr>
        <w:t xml:space="preserve">940 pts. Untreated stage III/IV (T2N2-3M0 or T3-4, any N M0). </w:t>
      </w:r>
      <w:r w:rsidDel="00000000" w:rsidR="00000000" w:rsidRPr="00000000">
        <w:rPr>
          <w:b w:val="1"/>
          <w:rtl w:val="0"/>
        </w:rPr>
        <w:t xml:space="preserve">OP (70%)</w:t>
      </w:r>
      <w:r w:rsidDel="00000000" w:rsidR="00000000" w:rsidRPr="00000000">
        <w:rPr>
          <w:rtl w:val="0"/>
        </w:rPr>
        <w:t xml:space="preserve">, HPX, LNX. MFU 10y.</w:t>
      </w:r>
    </w:p>
    <w:p w:rsidR="00000000" w:rsidDel="00000000" w:rsidP="00000000" w:rsidRDefault="00000000" w:rsidRPr="00000000" w14:paraId="00000A17">
      <w:pPr>
        <w:numPr>
          <w:ilvl w:val="2"/>
          <w:numId w:val="45"/>
        </w:numPr>
        <w:ind w:left="2160" w:hanging="360"/>
      </w:pPr>
      <w:r w:rsidDel="00000000" w:rsidR="00000000" w:rsidRPr="00000000">
        <w:rPr>
          <w:rtl w:val="0"/>
        </w:rPr>
        <w:t xml:space="preserve">Methods: AFX-C or STD. CDDP 100 d1,22. Cetux 400 prior, 250 q2w.</w:t>
      </w:r>
    </w:p>
    <w:p w:rsidR="00000000" w:rsidDel="00000000" w:rsidP="00000000" w:rsidRDefault="00000000" w:rsidRPr="00000000" w14:paraId="00000A18">
      <w:pPr>
        <w:numPr>
          <w:ilvl w:val="1"/>
          <w:numId w:val="45"/>
        </w:numPr>
        <w:ind w:left="1440" w:hanging="360"/>
      </w:pPr>
      <w:r w:rsidDel="00000000" w:rsidR="00000000" w:rsidRPr="00000000">
        <w:rPr>
          <w:rFonts w:ascii="Cardo" w:cs="Cardo" w:eastAsia="Cardo" w:hAnsi="Cardo"/>
          <w:rtl w:val="0"/>
        </w:rPr>
        <w:t xml:space="preserve">~3y PFS, OS, LRF. More treatment-related deaths and interruption of RT 15→ 27%.</w:t>
      </w:r>
    </w:p>
    <w:p w:rsidR="00000000" w:rsidDel="00000000" w:rsidP="00000000" w:rsidRDefault="00000000" w:rsidRPr="00000000" w14:paraId="00000A19">
      <w:pPr>
        <w:numPr>
          <w:ilvl w:val="2"/>
          <w:numId w:val="45"/>
        </w:numPr>
        <w:ind w:left="2160" w:hanging="360"/>
      </w:pPr>
      <w:r w:rsidDel="00000000" w:rsidR="00000000" w:rsidRPr="00000000">
        <w:rPr>
          <w:rFonts w:ascii="Cardo" w:cs="Cardo" w:eastAsia="Cardo" w:hAnsi="Cardo"/>
          <w:rtl w:val="0"/>
        </w:rPr>
        <w:t xml:space="preserve">3y OS for HPV(-) / HPV(+) of 60→ 86%. 10y OS for HPV(-) / HPV(+) of 35→ 65%. </w:t>
      </w:r>
    </w:p>
    <w:p w:rsidR="00000000" w:rsidDel="00000000" w:rsidP="00000000" w:rsidRDefault="00000000" w:rsidRPr="00000000" w14:paraId="00000A1A">
      <w:pPr>
        <w:numPr>
          <w:ilvl w:val="2"/>
          <w:numId w:val="45"/>
        </w:numPr>
        <w:ind w:left="2160" w:hanging="360"/>
      </w:pPr>
      <w:r w:rsidDel="00000000" w:rsidR="00000000" w:rsidRPr="00000000">
        <w:rPr>
          <w:rFonts w:ascii="Cardo" w:cs="Cardo" w:eastAsia="Cardo" w:hAnsi="Cardo"/>
          <w:rtl w:val="0"/>
        </w:rPr>
        <w:t xml:space="preserve">3y LRF for HPV(-) / HPV(+) of 33→ 17% </w:t>
      </w:r>
    </w:p>
    <w:p w:rsidR="00000000" w:rsidDel="00000000" w:rsidP="00000000" w:rsidRDefault="00000000" w:rsidRPr="00000000" w14:paraId="00000A1B">
      <w:pPr>
        <w:numPr>
          <w:ilvl w:val="2"/>
          <w:numId w:val="45"/>
        </w:numPr>
        <w:ind w:left="2160" w:hanging="360"/>
      </w:pPr>
      <w:r w:rsidDel="00000000" w:rsidR="00000000" w:rsidRPr="00000000">
        <w:rPr>
          <w:rFonts w:ascii="Cardo" w:cs="Cardo" w:eastAsia="Cardo" w:hAnsi="Cardo"/>
          <w:rtl w:val="0"/>
        </w:rPr>
        <w:t xml:space="preserve">3y DM for HPV(-) / HPV(+) of  17→ 6.5% (similar to 01-29).</w:t>
      </w:r>
    </w:p>
    <w:p w:rsidR="00000000" w:rsidDel="00000000" w:rsidP="00000000" w:rsidRDefault="00000000" w:rsidRPr="00000000" w14:paraId="00000A1C">
      <w:pPr>
        <w:numPr>
          <w:ilvl w:val="1"/>
          <w:numId w:val="45"/>
        </w:numPr>
        <w:ind w:left="1440" w:hanging="360"/>
      </w:pPr>
      <w:r w:rsidDel="00000000" w:rsidR="00000000" w:rsidRPr="00000000">
        <w:rPr>
          <w:rtl w:val="0"/>
        </w:rPr>
        <w:t xml:space="preserve">10y PFS ~42%. 10y LRF ~30%. 10y DM ~13%. 10y OS ~50%. </w:t>
      </w:r>
    </w:p>
    <w:p w:rsidR="00000000" w:rsidDel="00000000" w:rsidP="00000000" w:rsidRDefault="00000000" w:rsidRPr="00000000" w14:paraId="00000A1D">
      <w:pPr>
        <w:numPr>
          <w:ilvl w:val="1"/>
          <w:numId w:val="45"/>
        </w:numPr>
        <w:ind w:left="1440" w:hanging="360"/>
      </w:pPr>
      <w:r w:rsidDel="00000000" w:rsidR="00000000" w:rsidRPr="00000000">
        <w:rPr>
          <w:rtl w:val="0"/>
        </w:rPr>
        <w:t xml:space="preserve">2y feeding tube ~12%.</w:t>
      </w:r>
    </w:p>
    <w:p w:rsidR="00000000" w:rsidDel="00000000" w:rsidP="00000000" w:rsidRDefault="00000000" w:rsidRPr="00000000" w14:paraId="00000A1E">
      <w:pPr>
        <w:numPr>
          <w:ilvl w:val="1"/>
          <w:numId w:val="45"/>
        </w:numPr>
        <w:ind w:left="1440" w:hanging="360"/>
      </w:pPr>
      <w:r w:rsidDel="00000000" w:rsidR="00000000" w:rsidRPr="00000000">
        <w:rPr>
          <w:rFonts w:ascii="Cardo" w:cs="Cardo" w:eastAsia="Cardo" w:hAnsi="Cardo"/>
          <w:rtl w:val="0"/>
        </w:rPr>
        <w:t xml:space="preserve">G3-4 radiation mucositis 33→ 43%. G3-4 late toxicity ~60% (Dysphagia ~39%, Feeding tube ~13%).</w:t>
      </w:r>
    </w:p>
    <w:p w:rsidR="00000000" w:rsidDel="00000000" w:rsidP="00000000" w:rsidRDefault="00000000" w:rsidRPr="00000000" w14:paraId="00000A1F">
      <w:pPr>
        <w:numPr>
          <w:ilvl w:val="1"/>
          <w:numId w:val="45"/>
        </w:numPr>
        <w:ind w:left="1440" w:hanging="360"/>
      </w:pPr>
      <w:r w:rsidDel="00000000" w:rsidR="00000000" w:rsidRPr="00000000">
        <w:rPr>
          <w:rtl w:val="0"/>
        </w:rPr>
        <w:t xml:space="preserve">EGFR expression did not distinguish between outcomes.</w:t>
      </w:r>
      <w:r w:rsidDel="00000000" w:rsidR="00000000" w:rsidRPr="00000000">
        <w:rPr>
          <w:rtl w:val="0"/>
        </w:rPr>
      </w:r>
    </w:p>
    <w:p w:rsidR="00000000" w:rsidDel="00000000" w:rsidP="00000000" w:rsidRDefault="00000000" w:rsidRPr="00000000" w14:paraId="00000A20">
      <w:pPr>
        <w:numPr>
          <w:ilvl w:val="0"/>
          <w:numId w:val="45"/>
        </w:numPr>
        <w:spacing w:line="240" w:lineRule="auto"/>
        <w:ind w:left="720" w:hanging="360"/>
        <w:rPr>
          <w:rFonts w:ascii="Times New Roman" w:cs="Times New Roman" w:eastAsia="Times New Roman" w:hAnsi="Times New Roman"/>
          <w:sz w:val="20"/>
          <w:szCs w:val="20"/>
        </w:rPr>
      </w:pPr>
      <w:hyperlink r:id="rId622">
        <w:r w:rsidDel="00000000" w:rsidR="00000000" w:rsidRPr="00000000">
          <w:rPr>
            <w:rFonts w:ascii="Times New Roman" w:cs="Times New Roman" w:eastAsia="Times New Roman" w:hAnsi="Times New Roman"/>
            <w:b w:val="1"/>
            <w:sz w:val="20"/>
            <w:szCs w:val="20"/>
            <w:rtl w:val="0"/>
          </w:rPr>
          <w:t xml:space="preserve">Pooled analysis</w:t>
        </w:r>
      </w:hyperlink>
      <w:hyperlink r:id="rId623">
        <w:r w:rsidDel="00000000" w:rsidR="00000000" w:rsidRPr="00000000">
          <w:rPr>
            <w:rFonts w:ascii="Times New Roman" w:cs="Times New Roman" w:eastAsia="Times New Roman" w:hAnsi="Times New Roman"/>
            <w:sz w:val="20"/>
            <w:szCs w:val="20"/>
            <w:rtl w:val="0"/>
          </w:rPr>
          <w:t xml:space="preserve"> [Fakhry JCO '14]</w:t>
        </w:r>
      </w:hyperlink>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of 01-29 and 05-22</w:t>
      </w:r>
      <w:r w:rsidDel="00000000" w:rsidR="00000000" w:rsidRPr="00000000">
        <w:rPr>
          <w:rFonts w:ascii="Times New Roman" w:cs="Times New Roman" w:eastAsia="Times New Roman" w:hAnsi="Times New Roman"/>
          <w:sz w:val="20"/>
          <w:szCs w:val="20"/>
          <w:rtl w:val="0"/>
        </w:rPr>
        <w:t xml:space="preserve"> demonstrated HPV+ have doubled OS rate, same patterns of failure. The median time to DM ~8 mo. Suggestion of more HPV+ patients developing DM 3+ years after completion of therapy.</w:t>
      </w:r>
    </w:p>
    <w:p w:rsidR="00000000" w:rsidDel="00000000" w:rsidP="00000000" w:rsidRDefault="00000000" w:rsidRPr="00000000" w14:paraId="00000A21">
      <w:pPr>
        <w:spacing w:line="240" w:lineRule="auto"/>
        <w:ind w:firstLine="720"/>
        <w:rPr/>
      </w:pPr>
      <w:r w:rsidDel="00000000" w:rsidR="00000000" w:rsidRPr="00000000">
        <w:rPr>
          <w:rtl w:val="0"/>
        </w:rPr>
        <w:t xml:space="preserve">Over half of patients will have LRR as the first site of progression! </w:t>
      </w:r>
    </w:p>
    <w:p w:rsidR="00000000" w:rsidDel="00000000" w:rsidP="00000000" w:rsidRDefault="00000000" w:rsidRPr="00000000" w14:paraId="00000A22">
      <w:pPr>
        <w:numPr>
          <w:ilvl w:val="1"/>
          <w:numId w:val="45"/>
        </w:numPr>
        <w:spacing w:line="240" w:lineRule="auto"/>
        <w:ind w:left="1440" w:hanging="360"/>
        <w:rPr>
          <w:rFonts w:ascii="Times New Roman" w:cs="Times New Roman" w:eastAsia="Times New Roman" w:hAnsi="Times New Roman"/>
          <w:sz w:val="20"/>
          <w:szCs w:val="20"/>
        </w:rPr>
      </w:pPr>
      <w:r w:rsidDel="00000000" w:rsidR="00000000" w:rsidRPr="00000000">
        <w:rPr>
          <w:rtl w:val="0"/>
        </w:rPr>
        <w:t xml:space="preserve">First site of progression LRR-only in j</w:t>
      </w:r>
      <w:r w:rsidDel="00000000" w:rsidR="00000000" w:rsidRPr="00000000">
        <w:rPr>
          <w:rFonts w:ascii="Times New Roman" w:cs="Times New Roman" w:eastAsia="Times New Roman" w:hAnsi="Times New Roman"/>
          <w:sz w:val="20"/>
          <w:szCs w:val="20"/>
          <w:rtl w:val="0"/>
        </w:rPr>
        <w:t xml:space="preserve">ust over half </w:t>
      </w:r>
      <w:r w:rsidDel="00000000" w:rsidR="00000000" w:rsidRPr="00000000">
        <w:rPr>
          <w:rtl w:val="0"/>
        </w:rPr>
        <w:t xml:space="preserve">of patients</w:t>
      </w:r>
      <w:r w:rsidDel="00000000" w:rsidR="00000000" w:rsidRPr="00000000">
        <w:rPr>
          <w:rFonts w:ascii="Times New Roman" w:cs="Times New Roman" w:eastAsia="Times New Roman" w:hAnsi="Times New Roman"/>
          <w:sz w:val="20"/>
          <w:szCs w:val="20"/>
          <w:rtl w:val="0"/>
        </w:rPr>
        <w:t xml:space="preserve">, DM</w:t>
      </w:r>
      <w:r w:rsidDel="00000000" w:rsidR="00000000" w:rsidRPr="00000000">
        <w:rPr>
          <w:rtl w:val="0"/>
        </w:rPr>
        <w:t xml:space="preserve">-</w:t>
      </w:r>
      <w:r w:rsidDel="00000000" w:rsidR="00000000" w:rsidRPr="00000000">
        <w:rPr>
          <w:rFonts w:ascii="Times New Roman" w:cs="Times New Roman" w:eastAsia="Times New Roman" w:hAnsi="Times New Roman"/>
          <w:sz w:val="20"/>
          <w:szCs w:val="20"/>
          <w:rtl w:val="0"/>
        </w:rPr>
        <w:t xml:space="preserve">only in 40%, </w:t>
      </w:r>
      <w:r w:rsidDel="00000000" w:rsidR="00000000" w:rsidRPr="00000000">
        <w:rPr>
          <w:rtl w:val="0"/>
        </w:rPr>
        <w:t xml:space="preserve">LRR+DM in </w:t>
      </w:r>
      <w:r w:rsidDel="00000000" w:rsidR="00000000" w:rsidRPr="00000000">
        <w:rPr>
          <w:rFonts w:ascii="Times New Roman" w:cs="Times New Roman" w:eastAsia="Times New Roman" w:hAnsi="Times New Roman"/>
          <w:sz w:val="20"/>
          <w:szCs w:val="20"/>
          <w:rtl w:val="0"/>
        </w:rPr>
        <w:t xml:space="preserve">5%.</w:t>
      </w:r>
    </w:p>
    <w:p w:rsidR="00000000" w:rsidDel="00000000" w:rsidP="00000000" w:rsidRDefault="00000000" w:rsidRPr="00000000" w14:paraId="00000A23">
      <w:pPr>
        <w:numPr>
          <w:ilvl w:val="1"/>
          <w:numId w:val="45"/>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After recurrence, HPV+ fared much better: 2y OS 30→ 60%, MS 0.8→ 2.6y.</w:t>
      </w:r>
      <w:r w:rsidDel="00000000" w:rsidR="00000000" w:rsidRPr="00000000">
        <w:rPr>
          <w:rtl w:val="0"/>
        </w:rPr>
      </w:r>
    </w:p>
    <w:p w:rsidR="00000000" w:rsidDel="00000000" w:rsidP="00000000" w:rsidRDefault="00000000" w:rsidRPr="00000000" w14:paraId="00000A24">
      <w:pPr>
        <w:numPr>
          <w:ilvl w:val="0"/>
          <w:numId w:val="45"/>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Princess Margaret </w:t>
      </w:r>
      <w:r w:rsidDel="00000000" w:rsidR="00000000" w:rsidRPr="00000000">
        <w:rPr>
          <w:rFonts w:ascii="Times New Roman" w:cs="Times New Roman" w:eastAsia="Times New Roman" w:hAnsi="Times New Roman"/>
          <w:sz w:val="20"/>
          <w:szCs w:val="20"/>
          <w:rtl w:val="0"/>
        </w:rPr>
        <w:t xml:space="preserve">[</w:t>
      </w:r>
      <w:hyperlink r:id="rId624">
        <w:r w:rsidDel="00000000" w:rsidR="00000000" w:rsidRPr="00000000">
          <w:rPr>
            <w:rFonts w:ascii="Times New Roman" w:cs="Times New Roman" w:eastAsia="Times New Roman" w:hAnsi="Times New Roman"/>
            <w:sz w:val="20"/>
            <w:szCs w:val="20"/>
            <w:rtl w:val="0"/>
          </w:rPr>
          <w:t xml:space="preserve">O'Sullivan JCO '13]</w:t>
        </w:r>
      </w:hyperlink>
      <w:r w:rsidDel="00000000" w:rsidR="00000000" w:rsidRPr="00000000">
        <w:rPr>
          <w:rFonts w:ascii="Times New Roman" w:cs="Times New Roman" w:eastAsia="Times New Roman" w:hAnsi="Times New Roman"/>
          <w:sz w:val="20"/>
          <w:szCs w:val="20"/>
          <w:rtl w:val="0"/>
        </w:rPr>
        <w:t xml:space="preserve">: 899 pts treated with CCRT or RT. 382 HPV+.</w:t>
      </w:r>
      <w:r w:rsidDel="00000000" w:rsidR="00000000" w:rsidRPr="00000000">
        <w:rPr>
          <w:rtl w:val="0"/>
        </w:rPr>
      </w:r>
    </w:p>
    <w:tbl>
      <w:tblPr>
        <w:tblStyle w:val="Table22"/>
        <w:tblW w:w="10665.0" w:type="dxa"/>
        <w:jc w:val="left"/>
        <w:tblInd w:w="14.399999999999999"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30"/>
        <w:gridCol w:w="1215"/>
        <w:gridCol w:w="825"/>
        <w:gridCol w:w="690"/>
        <w:gridCol w:w="2940"/>
        <w:gridCol w:w="4365"/>
        <w:tblGridChange w:id="0">
          <w:tblGrid>
            <w:gridCol w:w="630"/>
            <w:gridCol w:w="1215"/>
            <w:gridCol w:w="825"/>
            <w:gridCol w:w="690"/>
            <w:gridCol w:w="2940"/>
            <w:gridCol w:w="4365"/>
          </w:tblGrid>
        </w:tblGridChange>
      </w:tblGrid>
      <w:tr>
        <w:trPr>
          <w:trHeight w:val="400" w:hRule="atLeast"/>
        </w:trPr>
        <w:tc>
          <w:tcPr>
            <w:gridSpan w:val="2"/>
            <w:shd w:fill="auto" w:val="clear"/>
            <w:tcMar>
              <w:top w:w="14.399999999999999" w:type="dxa"/>
              <w:left w:w="14.399999999999999" w:type="dxa"/>
              <w:bottom w:w="14.399999999999999" w:type="dxa"/>
              <w:right w:w="14.399999999999999" w:type="dxa"/>
            </w:tcMar>
            <w:vAlign w:val="center"/>
          </w:tcPr>
          <w:p w:rsidR="00000000" w:rsidDel="00000000" w:rsidP="00000000" w:rsidRDefault="00000000" w:rsidRPr="00000000" w14:paraId="00000A25">
            <w:pPr>
              <w:widowControl w:val="0"/>
              <w:spacing w:line="240" w:lineRule="auto"/>
              <w:ind w:left="0" w:firstLine="0"/>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Type</w:t>
            </w:r>
          </w:p>
        </w:tc>
        <w:tc>
          <w:tcPr>
            <w:shd w:fill="auto" w:val="clear"/>
            <w:tcMar>
              <w:top w:w="14.399999999999999" w:type="dxa"/>
              <w:left w:w="14.399999999999999" w:type="dxa"/>
              <w:bottom w:w="14.399999999999999" w:type="dxa"/>
              <w:right w:w="14.399999999999999" w:type="dxa"/>
            </w:tcMar>
            <w:vAlign w:val="center"/>
          </w:tcPr>
          <w:p w:rsidR="00000000" w:rsidDel="00000000" w:rsidP="00000000" w:rsidRDefault="00000000" w:rsidRPr="00000000" w14:paraId="00000A27">
            <w:pPr>
              <w:widowControl w:val="0"/>
              <w:spacing w:line="240" w:lineRule="auto"/>
              <w:ind w:left="0" w:firstLine="0"/>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3y LRC</w:t>
            </w:r>
          </w:p>
        </w:tc>
        <w:tc>
          <w:tcPr>
            <w:shd w:fill="auto" w:val="clear"/>
            <w:tcMar>
              <w:top w:w="14.399999999999999" w:type="dxa"/>
              <w:left w:w="14.399999999999999" w:type="dxa"/>
              <w:bottom w:w="14.399999999999999" w:type="dxa"/>
              <w:right w:w="14.399999999999999" w:type="dxa"/>
            </w:tcMar>
            <w:vAlign w:val="center"/>
          </w:tcPr>
          <w:p w:rsidR="00000000" w:rsidDel="00000000" w:rsidP="00000000" w:rsidRDefault="00000000" w:rsidRPr="00000000" w14:paraId="00000A28">
            <w:pPr>
              <w:widowControl w:val="0"/>
              <w:spacing w:line="240" w:lineRule="auto"/>
              <w:ind w:left="0" w:firstLine="0"/>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3y DC</w:t>
            </w:r>
          </w:p>
        </w:tc>
        <w:tc>
          <w:tcPr>
            <w:shd w:fill="auto" w:val="clear"/>
            <w:tcMar>
              <w:top w:w="14.399999999999999" w:type="dxa"/>
              <w:left w:w="14.399999999999999" w:type="dxa"/>
              <w:bottom w:w="14.399999999999999" w:type="dxa"/>
              <w:right w:w="14.399999999999999" w:type="dxa"/>
            </w:tcMar>
            <w:vAlign w:val="center"/>
          </w:tcPr>
          <w:p w:rsidR="00000000" w:rsidDel="00000000" w:rsidP="00000000" w:rsidRDefault="00000000" w:rsidRPr="00000000" w14:paraId="00000A29">
            <w:pPr>
              <w:widowControl w:val="0"/>
              <w:spacing w:line="240" w:lineRule="auto"/>
              <w:ind w:left="0" w:firstLine="0"/>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Notes</w:t>
            </w:r>
          </w:p>
        </w:tc>
        <w:tc>
          <w:tcPr>
            <w:vMerge w:val="restart"/>
            <w:tcBorders>
              <w:top w:color="ffffff" w:space="0" w:sz="8" w:val="single"/>
              <w:bottom w:color="ffffff" w:space="0" w:sz="8" w:val="single"/>
              <w:right w:color="ffffff" w:space="0" w:sz="8" w:val="single"/>
            </w:tcBorders>
            <w:shd w:fill="auto" w:val="clear"/>
            <w:tcMar>
              <w:top w:w="14.399999999999999" w:type="dxa"/>
              <w:left w:w="14.399999999999999" w:type="dxa"/>
              <w:bottom w:w="14.399999999999999" w:type="dxa"/>
              <w:right w:w="14.399999999999999" w:type="dxa"/>
            </w:tcMar>
            <w:vAlign w:val="center"/>
          </w:tcPr>
          <w:p w:rsidR="00000000" w:rsidDel="00000000" w:rsidP="00000000" w:rsidRDefault="00000000" w:rsidRPr="00000000" w14:paraId="00000A2A">
            <w:pPr>
              <w:widowControl w:val="0"/>
              <w:spacing w:line="240" w:lineRule="auto"/>
              <w:jc w:val="right"/>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sz w:val="20"/>
                <w:szCs w:val="20"/>
              </w:rPr>
              <w:drawing>
                <wp:inline distB="0" distT="0" distL="0" distR="0">
                  <wp:extent cx="2267194" cy="1156970"/>
                  <wp:effectExtent b="25400" l="25400" r="25400" t="25400"/>
                  <wp:docPr id="4" name="image1.png"/>
                  <a:graphic>
                    <a:graphicData uri="http://schemas.openxmlformats.org/drawingml/2006/picture">
                      <pic:pic>
                        <pic:nvPicPr>
                          <pic:cNvPr id="0" name="image1.png"/>
                          <pic:cNvPicPr preferRelativeResize="0"/>
                        </pic:nvPicPr>
                        <pic:blipFill>
                          <a:blip r:embed="rId625"/>
                          <a:srcRect b="0" l="0" r="0" t="0"/>
                          <a:stretch>
                            <a:fillRect/>
                          </a:stretch>
                        </pic:blipFill>
                        <pic:spPr>
                          <a:xfrm>
                            <a:off x="0" y="0"/>
                            <a:ext cx="2267194" cy="1156970"/>
                          </a:xfrm>
                          <a:prstGeom prst="rect"/>
                          <a:ln w="25400">
                            <a:solidFill>
                              <a:srgbClr val="FAFAFA"/>
                            </a:solidFill>
                            <a:prstDash val="solid"/>
                          </a:ln>
                        </pic:spPr>
                      </pic:pic>
                    </a:graphicData>
                  </a:graphic>
                </wp:inline>
              </w:drawing>
            </w:r>
            <w:r w:rsidDel="00000000" w:rsidR="00000000" w:rsidRPr="00000000">
              <w:rPr>
                <w:rtl w:val="0"/>
              </w:rPr>
            </w:r>
          </w:p>
        </w:tc>
      </w:tr>
      <w:tr>
        <w:trPr>
          <w:trHeight w:val="400" w:hRule="atLeast"/>
        </w:trPr>
        <w:tc>
          <w:tcPr>
            <w:vMerge w:val="restart"/>
            <w:shd w:fill="auto" w:val="clear"/>
            <w:tcMar>
              <w:top w:w="14.399999999999999" w:type="dxa"/>
              <w:left w:w="14.399999999999999" w:type="dxa"/>
              <w:bottom w:w="14.399999999999999" w:type="dxa"/>
              <w:right w:w="14.399999999999999" w:type="dxa"/>
            </w:tcMar>
            <w:vAlign w:val="center"/>
          </w:tcPr>
          <w:p w:rsidR="00000000" w:rsidDel="00000000" w:rsidP="00000000" w:rsidRDefault="00000000" w:rsidRPr="00000000" w14:paraId="00000A2B">
            <w:pPr>
              <w:widowControl w:val="0"/>
              <w:spacing w:line="240" w:lineRule="auto"/>
              <w:ind w:left="0" w:firstLine="0"/>
              <w:jc w:val="left"/>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HPV+</w:t>
            </w:r>
          </w:p>
        </w:tc>
        <w:tc>
          <w:tcPr>
            <w:shd w:fill="auto" w:val="clear"/>
            <w:tcMar>
              <w:top w:w="14.399999999999999" w:type="dxa"/>
              <w:left w:w="14.399999999999999" w:type="dxa"/>
              <w:bottom w:w="14.399999999999999" w:type="dxa"/>
              <w:right w:w="14.399999999999999" w:type="dxa"/>
            </w:tcMar>
            <w:vAlign w:val="center"/>
          </w:tcPr>
          <w:p w:rsidR="00000000" w:rsidDel="00000000" w:rsidP="00000000" w:rsidRDefault="00000000" w:rsidRPr="00000000" w14:paraId="00000A2C">
            <w:pPr>
              <w:widowControl w:val="0"/>
              <w:spacing w:line="240" w:lineRule="auto"/>
              <w:ind w:left="0" w:firstLine="0"/>
              <w:jc w:val="center"/>
              <w:rPr>
                <w:rFonts w:ascii="Times New Roman" w:cs="Times New Roman" w:eastAsia="Times New Roman" w:hAnsi="Times New Roman"/>
                <w:sz w:val="20"/>
                <w:szCs w:val="20"/>
              </w:rPr>
            </w:pPr>
            <w:r w:rsidDel="00000000" w:rsidR="00000000" w:rsidRPr="00000000">
              <w:rPr>
                <w:rtl w:val="0"/>
              </w:rPr>
              <w:t xml:space="preserve">Others</w:t>
            </w:r>
            <w:r w:rsidDel="00000000" w:rsidR="00000000" w:rsidRPr="00000000">
              <w:rPr>
                <w:rtl w:val="0"/>
              </w:rPr>
            </w:r>
          </w:p>
        </w:tc>
        <w:tc>
          <w:tcPr>
            <w:shd w:fill="auto" w:val="clear"/>
            <w:tcMar>
              <w:top w:w="14.399999999999999" w:type="dxa"/>
              <w:left w:w="14.399999999999999" w:type="dxa"/>
              <w:bottom w:w="14.399999999999999" w:type="dxa"/>
              <w:right w:w="14.399999999999999" w:type="dxa"/>
            </w:tcMar>
            <w:vAlign w:val="center"/>
          </w:tcPr>
          <w:p w:rsidR="00000000" w:rsidDel="00000000" w:rsidP="00000000" w:rsidRDefault="00000000" w:rsidRPr="00000000" w14:paraId="00000A2D">
            <w:pPr>
              <w:widowControl w:val="0"/>
              <w:spacing w:line="240" w:lineRule="auto"/>
              <w:ind w:lef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93%</w:t>
            </w:r>
          </w:p>
        </w:tc>
        <w:tc>
          <w:tcPr>
            <w:shd w:fill="auto" w:val="clear"/>
            <w:tcMar>
              <w:top w:w="14.399999999999999" w:type="dxa"/>
              <w:left w:w="14.399999999999999" w:type="dxa"/>
              <w:bottom w:w="14.399999999999999" w:type="dxa"/>
              <w:right w:w="14.399999999999999" w:type="dxa"/>
            </w:tcMar>
            <w:vAlign w:val="center"/>
          </w:tcPr>
          <w:p w:rsidR="00000000" w:rsidDel="00000000" w:rsidP="00000000" w:rsidRDefault="00000000" w:rsidRPr="00000000" w14:paraId="00000A2E">
            <w:pPr>
              <w:widowControl w:val="0"/>
              <w:spacing w:line="240" w:lineRule="auto"/>
              <w:ind w:lef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91%</w:t>
            </w:r>
          </w:p>
        </w:tc>
        <w:tc>
          <w:tcPr>
            <w:shd w:fill="auto" w:val="clear"/>
            <w:tcMar>
              <w:top w:w="14.399999999999999" w:type="dxa"/>
              <w:left w:w="14.399999999999999" w:type="dxa"/>
              <w:bottom w:w="14.399999999999999" w:type="dxa"/>
              <w:right w:w="14.399999999999999" w:type="dxa"/>
            </w:tcMar>
            <w:vAlign w:val="center"/>
          </w:tcPr>
          <w:p w:rsidR="00000000" w:rsidDel="00000000" w:rsidP="00000000" w:rsidRDefault="00000000" w:rsidRPr="00000000" w14:paraId="00000A2F">
            <w:pPr>
              <w:spacing w:line="240" w:lineRule="auto"/>
              <w:ind w:lef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&gt; 90% 3y control.</w:t>
            </w:r>
          </w:p>
        </w:tc>
        <w:tc>
          <w:tcPr>
            <w:vMerge w:val="continue"/>
            <w:tcBorders>
              <w:top w:color="ffffff" w:space="0" w:sz="8" w:val="single"/>
              <w:bottom w:color="ffffff" w:space="0" w:sz="8" w:val="single"/>
              <w:right w:color="ffffff" w:space="0" w:sz="8" w:val="single"/>
            </w:tcBorders>
            <w:shd w:fill="auto" w:val="clear"/>
            <w:tcMar>
              <w:top w:w="14.399999999999999" w:type="dxa"/>
              <w:left w:w="14.399999999999999" w:type="dxa"/>
              <w:bottom w:w="14.399999999999999" w:type="dxa"/>
              <w:right w:w="14.399999999999999" w:type="dxa"/>
            </w:tcMar>
            <w:vAlign w:val="center"/>
          </w:tcPr>
          <w:p w:rsidR="00000000" w:rsidDel="00000000" w:rsidP="00000000" w:rsidRDefault="00000000" w:rsidRPr="00000000" w14:paraId="00000A30">
            <w:pPr>
              <w:spacing w:line="240" w:lineRule="auto"/>
              <w:jc w:val="center"/>
              <w:rPr>
                <w:rFonts w:ascii="Times New Roman" w:cs="Times New Roman" w:eastAsia="Times New Roman" w:hAnsi="Times New Roman"/>
                <w:sz w:val="20"/>
                <w:szCs w:val="20"/>
              </w:rPr>
            </w:pPr>
            <w:r w:rsidDel="00000000" w:rsidR="00000000" w:rsidRPr="00000000">
              <w:rPr>
                <w:rtl w:val="0"/>
              </w:rPr>
            </w:r>
          </w:p>
        </w:tc>
      </w:tr>
      <w:tr>
        <w:trPr>
          <w:trHeight w:val="400" w:hRule="atLeast"/>
        </w:trPr>
        <w:tc>
          <w:tcPr>
            <w:vMerge w:val="continue"/>
            <w:shd w:fill="auto" w:val="clear"/>
            <w:tcMar>
              <w:top w:w="14.399999999999999" w:type="dxa"/>
              <w:left w:w="14.399999999999999" w:type="dxa"/>
              <w:bottom w:w="14.399999999999999" w:type="dxa"/>
              <w:right w:w="14.399999999999999" w:type="dxa"/>
            </w:tcMar>
            <w:vAlign w:val="center"/>
          </w:tcPr>
          <w:p w:rsidR="00000000" w:rsidDel="00000000" w:rsidP="00000000" w:rsidRDefault="00000000" w:rsidRPr="00000000" w14:paraId="00000A31">
            <w:pPr>
              <w:widowControl w:val="0"/>
              <w:spacing w:line="240" w:lineRule="auto"/>
              <w:rPr>
                <w:rFonts w:ascii="Times New Roman" w:cs="Times New Roman" w:eastAsia="Times New Roman" w:hAnsi="Times New Roman"/>
                <w:sz w:val="20"/>
                <w:szCs w:val="20"/>
              </w:rPr>
            </w:pPr>
            <w:r w:rsidDel="00000000" w:rsidR="00000000" w:rsidRPr="00000000">
              <w:rPr>
                <w:rtl w:val="0"/>
              </w:rPr>
            </w:r>
          </w:p>
        </w:tc>
        <w:tc>
          <w:tcPr>
            <w:shd w:fill="auto" w:val="clear"/>
            <w:tcMar>
              <w:top w:w="14.399999999999999" w:type="dxa"/>
              <w:left w:w="14.399999999999999" w:type="dxa"/>
              <w:bottom w:w="14.399999999999999" w:type="dxa"/>
              <w:right w:w="14.399999999999999" w:type="dxa"/>
            </w:tcMar>
            <w:vAlign w:val="center"/>
          </w:tcPr>
          <w:p w:rsidR="00000000" w:rsidDel="00000000" w:rsidP="00000000" w:rsidRDefault="00000000" w:rsidRPr="00000000" w14:paraId="00000A32">
            <w:pPr>
              <w:widowControl w:val="0"/>
              <w:spacing w:line="240" w:lineRule="auto"/>
              <w:ind w:lef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T4 or N3</w:t>
            </w:r>
          </w:p>
        </w:tc>
        <w:tc>
          <w:tcPr>
            <w:shd w:fill="auto" w:val="clear"/>
            <w:tcMar>
              <w:top w:w="14.399999999999999" w:type="dxa"/>
              <w:left w:w="14.399999999999999" w:type="dxa"/>
              <w:bottom w:w="14.399999999999999" w:type="dxa"/>
              <w:right w:w="14.399999999999999" w:type="dxa"/>
            </w:tcMar>
            <w:vAlign w:val="center"/>
          </w:tcPr>
          <w:p w:rsidR="00000000" w:rsidDel="00000000" w:rsidP="00000000" w:rsidRDefault="00000000" w:rsidRPr="00000000" w14:paraId="00000A33">
            <w:pPr>
              <w:widowControl w:val="0"/>
              <w:spacing w:line="240" w:lineRule="auto"/>
              <w:ind w:lef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82%</w:t>
            </w:r>
          </w:p>
        </w:tc>
        <w:tc>
          <w:tcPr>
            <w:shd w:fill="auto" w:val="clear"/>
            <w:tcMar>
              <w:top w:w="14.399999999999999" w:type="dxa"/>
              <w:left w:w="14.399999999999999" w:type="dxa"/>
              <w:bottom w:w="14.399999999999999" w:type="dxa"/>
              <w:right w:w="14.399999999999999" w:type="dxa"/>
            </w:tcMar>
            <w:vAlign w:val="center"/>
          </w:tcPr>
          <w:p w:rsidR="00000000" w:rsidDel="00000000" w:rsidP="00000000" w:rsidRDefault="00000000" w:rsidRPr="00000000" w14:paraId="00000A34">
            <w:pPr>
              <w:widowControl w:val="0"/>
              <w:spacing w:line="240" w:lineRule="auto"/>
              <w:ind w:lef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76%</w:t>
            </w:r>
          </w:p>
        </w:tc>
        <w:tc>
          <w:tcPr>
            <w:shd w:fill="auto" w:val="clear"/>
            <w:tcMar>
              <w:top w:w="14.399999999999999" w:type="dxa"/>
              <w:left w:w="14.399999999999999" w:type="dxa"/>
              <w:bottom w:w="14.399999999999999" w:type="dxa"/>
              <w:right w:w="14.399999999999999" w:type="dxa"/>
            </w:tcMar>
            <w:vAlign w:val="center"/>
          </w:tcPr>
          <w:p w:rsidR="00000000" w:rsidDel="00000000" w:rsidP="00000000" w:rsidRDefault="00000000" w:rsidRPr="00000000" w14:paraId="00000A35">
            <w:pPr>
              <w:widowControl w:val="0"/>
              <w:spacing w:line="240" w:lineRule="auto"/>
              <w:ind w:left="0" w:firstLine="0"/>
              <w:jc w:val="center"/>
              <w:rPr>
                <w:b w:val="1"/>
                <w:sz w:val="20"/>
                <w:szCs w:val="20"/>
              </w:rPr>
            </w:pPr>
            <w:r w:rsidDel="00000000" w:rsidR="00000000" w:rsidRPr="00000000">
              <w:rPr>
                <w:rFonts w:ascii="Times New Roman" w:cs="Times New Roman" w:eastAsia="Times New Roman" w:hAnsi="Times New Roman"/>
                <w:sz w:val="20"/>
                <w:szCs w:val="20"/>
                <w:rtl w:val="0"/>
              </w:rPr>
              <w:t xml:space="preserve">&gt; 75% control. </w:t>
              <w:br w:type="textWrapping"/>
            </w:r>
            <w:r w:rsidDel="00000000" w:rsidR="00000000" w:rsidRPr="00000000">
              <w:rPr>
                <w:b w:val="1"/>
                <w:sz w:val="20"/>
                <w:szCs w:val="20"/>
                <w:rtl w:val="0"/>
              </w:rPr>
              <w:t xml:space="preserve">HPV+ main modality = DM!</w:t>
            </w:r>
          </w:p>
        </w:tc>
        <w:tc>
          <w:tcPr>
            <w:vMerge w:val="continue"/>
            <w:tcBorders>
              <w:top w:color="ffffff" w:space="0" w:sz="8" w:val="single"/>
              <w:bottom w:color="ffffff" w:space="0" w:sz="8" w:val="single"/>
              <w:right w:color="ffffff" w:space="0" w:sz="8" w:val="single"/>
            </w:tcBorders>
            <w:shd w:fill="auto" w:val="clear"/>
            <w:tcMar>
              <w:top w:w="14.399999999999999" w:type="dxa"/>
              <w:left w:w="14.399999999999999" w:type="dxa"/>
              <w:bottom w:w="14.399999999999999" w:type="dxa"/>
              <w:right w:w="14.399999999999999" w:type="dxa"/>
            </w:tcMar>
            <w:vAlign w:val="center"/>
          </w:tcPr>
          <w:p w:rsidR="00000000" w:rsidDel="00000000" w:rsidP="00000000" w:rsidRDefault="00000000" w:rsidRPr="00000000" w14:paraId="00000A36">
            <w:pPr>
              <w:widowControl w:val="0"/>
              <w:spacing w:line="240" w:lineRule="auto"/>
              <w:jc w:val="center"/>
              <w:rPr>
                <w:rFonts w:ascii="Times New Roman" w:cs="Times New Roman" w:eastAsia="Times New Roman" w:hAnsi="Times New Roman"/>
                <w:sz w:val="20"/>
                <w:szCs w:val="20"/>
              </w:rPr>
            </w:pPr>
            <w:r w:rsidDel="00000000" w:rsidR="00000000" w:rsidRPr="00000000">
              <w:rPr>
                <w:rtl w:val="0"/>
              </w:rPr>
            </w:r>
          </w:p>
        </w:tc>
      </w:tr>
      <w:tr>
        <w:trPr>
          <w:trHeight w:val="400" w:hRule="atLeast"/>
        </w:trPr>
        <w:tc>
          <w:tcPr>
            <w:vMerge w:val="restart"/>
            <w:shd w:fill="auto" w:val="clear"/>
            <w:tcMar>
              <w:top w:w="14.399999999999999" w:type="dxa"/>
              <w:left w:w="14.399999999999999" w:type="dxa"/>
              <w:bottom w:w="14.399999999999999" w:type="dxa"/>
              <w:right w:w="14.399999999999999" w:type="dxa"/>
            </w:tcMar>
            <w:vAlign w:val="center"/>
          </w:tcPr>
          <w:p w:rsidR="00000000" w:rsidDel="00000000" w:rsidP="00000000" w:rsidRDefault="00000000" w:rsidRPr="00000000" w14:paraId="00000A37">
            <w:pPr>
              <w:widowControl w:val="0"/>
              <w:spacing w:line="240" w:lineRule="auto"/>
              <w:ind w:left="0" w:firstLine="0"/>
              <w:jc w:val="left"/>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HPV-</w:t>
            </w:r>
          </w:p>
        </w:tc>
        <w:tc>
          <w:tcPr>
            <w:shd w:fill="auto" w:val="clear"/>
            <w:tcMar>
              <w:top w:w="14.399999999999999" w:type="dxa"/>
              <w:left w:w="14.399999999999999" w:type="dxa"/>
              <w:bottom w:w="14.399999999999999" w:type="dxa"/>
              <w:right w:w="14.399999999999999" w:type="dxa"/>
            </w:tcMar>
            <w:vAlign w:val="center"/>
          </w:tcPr>
          <w:p w:rsidR="00000000" w:rsidDel="00000000" w:rsidP="00000000" w:rsidRDefault="00000000" w:rsidRPr="00000000" w14:paraId="00000A38">
            <w:pPr>
              <w:widowControl w:val="0"/>
              <w:spacing w:line="240" w:lineRule="auto"/>
              <w:ind w:left="0" w:firstLine="0"/>
              <w:jc w:val="center"/>
              <w:rPr>
                <w:rFonts w:ascii="Times New Roman" w:cs="Times New Roman" w:eastAsia="Times New Roman" w:hAnsi="Times New Roman"/>
                <w:sz w:val="20"/>
                <w:szCs w:val="20"/>
              </w:rPr>
            </w:pPr>
            <w:r w:rsidDel="00000000" w:rsidR="00000000" w:rsidRPr="00000000">
              <w:rPr>
                <w:rtl w:val="0"/>
              </w:rPr>
              <w:t xml:space="preserve">Others</w:t>
            </w:r>
            <w:r w:rsidDel="00000000" w:rsidR="00000000" w:rsidRPr="00000000">
              <w:rPr>
                <w:rtl w:val="0"/>
              </w:rPr>
            </w:r>
          </w:p>
        </w:tc>
        <w:tc>
          <w:tcPr>
            <w:shd w:fill="auto" w:val="clear"/>
            <w:tcMar>
              <w:top w:w="14.399999999999999" w:type="dxa"/>
              <w:left w:w="14.399999999999999" w:type="dxa"/>
              <w:bottom w:w="14.399999999999999" w:type="dxa"/>
              <w:right w:w="14.399999999999999" w:type="dxa"/>
            </w:tcMar>
            <w:vAlign w:val="center"/>
          </w:tcPr>
          <w:p w:rsidR="00000000" w:rsidDel="00000000" w:rsidP="00000000" w:rsidRDefault="00000000" w:rsidRPr="00000000" w14:paraId="00000A39">
            <w:pPr>
              <w:widowControl w:val="0"/>
              <w:spacing w:line="240" w:lineRule="auto"/>
              <w:ind w:lef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76%</w:t>
            </w:r>
          </w:p>
        </w:tc>
        <w:tc>
          <w:tcPr>
            <w:shd w:fill="auto" w:val="clear"/>
            <w:tcMar>
              <w:top w:w="14.399999999999999" w:type="dxa"/>
              <w:left w:w="14.399999999999999" w:type="dxa"/>
              <w:bottom w:w="14.399999999999999" w:type="dxa"/>
              <w:right w:w="14.399999999999999" w:type="dxa"/>
            </w:tcMar>
            <w:vAlign w:val="center"/>
          </w:tcPr>
          <w:p w:rsidR="00000000" w:rsidDel="00000000" w:rsidP="00000000" w:rsidRDefault="00000000" w:rsidRPr="00000000" w14:paraId="00000A3A">
            <w:pPr>
              <w:widowControl w:val="0"/>
              <w:spacing w:line="240" w:lineRule="auto"/>
              <w:ind w:lef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93%</w:t>
            </w:r>
          </w:p>
        </w:tc>
        <w:tc>
          <w:tcPr>
            <w:shd w:fill="auto" w:val="clear"/>
            <w:tcMar>
              <w:top w:w="14.399999999999999" w:type="dxa"/>
              <w:left w:w="14.399999999999999" w:type="dxa"/>
              <w:bottom w:w="14.399999999999999" w:type="dxa"/>
              <w:right w:w="14.399999999999999" w:type="dxa"/>
            </w:tcMar>
            <w:vAlign w:val="center"/>
          </w:tcPr>
          <w:p w:rsidR="00000000" w:rsidDel="00000000" w:rsidP="00000000" w:rsidRDefault="00000000" w:rsidRPr="00000000" w14:paraId="00000A3B">
            <w:pPr>
              <w:widowControl w:val="0"/>
              <w:spacing w:line="240" w:lineRule="auto"/>
              <w:ind w:lef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&gt; 75% control.</w:t>
            </w:r>
          </w:p>
        </w:tc>
        <w:tc>
          <w:tcPr>
            <w:vMerge w:val="continue"/>
            <w:tcBorders>
              <w:top w:color="ffffff" w:space="0" w:sz="8" w:val="single"/>
              <w:bottom w:color="ffffff" w:space="0" w:sz="8" w:val="single"/>
              <w:right w:color="ffffff" w:space="0" w:sz="8" w:val="single"/>
            </w:tcBorders>
            <w:shd w:fill="auto" w:val="clear"/>
            <w:tcMar>
              <w:top w:w="14.399999999999999" w:type="dxa"/>
              <w:left w:w="14.399999999999999" w:type="dxa"/>
              <w:bottom w:w="14.399999999999999" w:type="dxa"/>
              <w:right w:w="14.399999999999999" w:type="dxa"/>
            </w:tcMar>
            <w:vAlign w:val="center"/>
          </w:tcPr>
          <w:p w:rsidR="00000000" w:rsidDel="00000000" w:rsidP="00000000" w:rsidRDefault="00000000" w:rsidRPr="00000000" w14:paraId="00000A3C">
            <w:pPr>
              <w:widowControl w:val="0"/>
              <w:spacing w:line="240" w:lineRule="auto"/>
              <w:jc w:val="center"/>
              <w:rPr>
                <w:rFonts w:ascii="Times New Roman" w:cs="Times New Roman" w:eastAsia="Times New Roman" w:hAnsi="Times New Roman"/>
                <w:sz w:val="20"/>
                <w:szCs w:val="20"/>
              </w:rPr>
            </w:pPr>
            <w:r w:rsidDel="00000000" w:rsidR="00000000" w:rsidRPr="00000000">
              <w:rPr>
                <w:rtl w:val="0"/>
              </w:rPr>
            </w:r>
          </w:p>
        </w:tc>
      </w:tr>
      <w:tr>
        <w:trPr>
          <w:trHeight w:val="400" w:hRule="atLeast"/>
        </w:trPr>
        <w:tc>
          <w:tcPr>
            <w:vMerge w:val="continue"/>
            <w:shd w:fill="auto" w:val="clear"/>
            <w:tcMar>
              <w:top w:w="14.399999999999999" w:type="dxa"/>
              <w:left w:w="14.399999999999999" w:type="dxa"/>
              <w:bottom w:w="14.399999999999999" w:type="dxa"/>
              <w:right w:w="14.399999999999999" w:type="dxa"/>
            </w:tcMar>
            <w:vAlign w:val="center"/>
          </w:tcPr>
          <w:p w:rsidR="00000000" w:rsidDel="00000000" w:rsidP="00000000" w:rsidRDefault="00000000" w:rsidRPr="00000000" w14:paraId="00000A3D">
            <w:pPr>
              <w:widowControl w:val="0"/>
              <w:spacing w:line="240" w:lineRule="auto"/>
              <w:rPr>
                <w:rFonts w:ascii="Times New Roman" w:cs="Times New Roman" w:eastAsia="Times New Roman" w:hAnsi="Times New Roman"/>
                <w:sz w:val="20"/>
                <w:szCs w:val="20"/>
              </w:rPr>
            </w:pPr>
            <w:r w:rsidDel="00000000" w:rsidR="00000000" w:rsidRPr="00000000">
              <w:rPr>
                <w:rtl w:val="0"/>
              </w:rPr>
            </w:r>
          </w:p>
        </w:tc>
        <w:tc>
          <w:tcPr>
            <w:shd w:fill="auto" w:val="clear"/>
            <w:tcMar>
              <w:top w:w="14.399999999999999" w:type="dxa"/>
              <w:left w:w="14.399999999999999" w:type="dxa"/>
              <w:bottom w:w="14.399999999999999" w:type="dxa"/>
              <w:right w:w="14.399999999999999" w:type="dxa"/>
            </w:tcMar>
            <w:vAlign w:val="center"/>
          </w:tcPr>
          <w:p w:rsidR="00000000" w:rsidDel="00000000" w:rsidP="00000000" w:rsidRDefault="00000000" w:rsidRPr="00000000" w14:paraId="00000A3E">
            <w:pPr>
              <w:widowControl w:val="0"/>
              <w:spacing w:line="240" w:lineRule="auto"/>
              <w:ind w:lef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T3-4 or N3</w:t>
            </w:r>
          </w:p>
        </w:tc>
        <w:tc>
          <w:tcPr>
            <w:shd w:fill="auto" w:val="clear"/>
            <w:tcMar>
              <w:top w:w="14.399999999999999" w:type="dxa"/>
              <w:left w:w="14.399999999999999" w:type="dxa"/>
              <w:bottom w:w="14.399999999999999" w:type="dxa"/>
              <w:right w:w="14.399999999999999" w:type="dxa"/>
            </w:tcMar>
            <w:vAlign w:val="center"/>
          </w:tcPr>
          <w:p w:rsidR="00000000" w:rsidDel="00000000" w:rsidP="00000000" w:rsidRDefault="00000000" w:rsidRPr="00000000" w14:paraId="00000A3F">
            <w:pPr>
              <w:widowControl w:val="0"/>
              <w:spacing w:line="240" w:lineRule="auto"/>
              <w:ind w:lef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62%</w:t>
            </w:r>
          </w:p>
        </w:tc>
        <w:tc>
          <w:tcPr>
            <w:shd w:fill="auto" w:val="clear"/>
            <w:tcMar>
              <w:top w:w="14.399999999999999" w:type="dxa"/>
              <w:left w:w="14.399999999999999" w:type="dxa"/>
              <w:bottom w:w="14.399999999999999" w:type="dxa"/>
              <w:right w:w="14.399999999999999" w:type="dxa"/>
            </w:tcMar>
            <w:vAlign w:val="center"/>
          </w:tcPr>
          <w:p w:rsidR="00000000" w:rsidDel="00000000" w:rsidP="00000000" w:rsidRDefault="00000000" w:rsidRPr="00000000" w14:paraId="00000A40">
            <w:pPr>
              <w:widowControl w:val="0"/>
              <w:spacing w:line="240" w:lineRule="auto"/>
              <w:ind w:lef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72%</w:t>
            </w:r>
          </w:p>
        </w:tc>
        <w:tc>
          <w:tcPr>
            <w:shd w:fill="auto" w:val="clear"/>
            <w:tcMar>
              <w:top w:w="14.399999999999999" w:type="dxa"/>
              <w:left w:w="14.399999999999999" w:type="dxa"/>
              <w:bottom w:w="14.399999999999999" w:type="dxa"/>
              <w:right w:w="14.399999999999999" w:type="dxa"/>
            </w:tcMar>
            <w:vAlign w:val="center"/>
          </w:tcPr>
          <w:p w:rsidR="00000000" w:rsidDel="00000000" w:rsidP="00000000" w:rsidRDefault="00000000" w:rsidRPr="00000000" w14:paraId="00000A41">
            <w:pPr>
              <w:widowControl w:val="0"/>
              <w:spacing w:line="240" w:lineRule="auto"/>
              <w:ind w:left="0" w:firstLine="0"/>
              <w:jc w:val="center"/>
              <w:rPr>
                <w:b w:val="1"/>
                <w:sz w:val="20"/>
                <w:szCs w:val="20"/>
              </w:rPr>
            </w:pPr>
            <w:r w:rsidDel="00000000" w:rsidR="00000000" w:rsidRPr="00000000">
              <w:rPr>
                <w:rFonts w:ascii="Times New Roman" w:cs="Times New Roman" w:eastAsia="Times New Roman" w:hAnsi="Times New Roman"/>
                <w:sz w:val="20"/>
                <w:szCs w:val="20"/>
                <w:rtl w:val="0"/>
              </w:rPr>
              <w:t xml:space="preserve">&gt; 60% control. </w:t>
              <w:br w:type="textWrapping"/>
            </w:r>
            <w:r w:rsidDel="00000000" w:rsidR="00000000" w:rsidRPr="00000000">
              <w:rPr>
                <w:b w:val="1"/>
                <w:sz w:val="20"/>
                <w:szCs w:val="20"/>
                <w:rtl w:val="0"/>
              </w:rPr>
              <w:t xml:space="preserve">HPV- main modality = LF!</w:t>
            </w:r>
          </w:p>
        </w:tc>
        <w:tc>
          <w:tcPr>
            <w:vMerge w:val="continue"/>
            <w:tcBorders>
              <w:top w:color="ffffff" w:space="0" w:sz="8" w:val="single"/>
              <w:bottom w:color="ffffff" w:space="0" w:sz="8" w:val="single"/>
              <w:right w:color="ffffff" w:space="0" w:sz="8" w:val="single"/>
            </w:tcBorders>
            <w:shd w:fill="auto" w:val="clear"/>
            <w:tcMar>
              <w:top w:w="14.399999999999999" w:type="dxa"/>
              <w:left w:w="14.399999999999999" w:type="dxa"/>
              <w:bottom w:w="14.399999999999999" w:type="dxa"/>
              <w:right w:w="14.399999999999999" w:type="dxa"/>
            </w:tcMar>
            <w:vAlign w:val="center"/>
          </w:tcPr>
          <w:p w:rsidR="00000000" w:rsidDel="00000000" w:rsidP="00000000" w:rsidRDefault="00000000" w:rsidRPr="00000000" w14:paraId="00000A42">
            <w:pPr>
              <w:widowControl w:val="0"/>
              <w:spacing w:line="240" w:lineRule="auto"/>
              <w:jc w:val="center"/>
              <w:rPr>
                <w:rFonts w:ascii="Times New Roman" w:cs="Times New Roman" w:eastAsia="Times New Roman" w:hAnsi="Times New Roman"/>
                <w:sz w:val="20"/>
                <w:szCs w:val="20"/>
              </w:rPr>
            </w:pPr>
            <w:r w:rsidDel="00000000" w:rsidR="00000000" w:rsidRPr="00000000">
              <w:rPr>
                <w:rtl w:val="0"/>
              </w:rPr>
            </w:r>
          </w:p>
        </w:tc>
      </w:tr>
    </w:tbl>
    <w:p w:rsidR="00000000" w:rsidDel="00000000" w:rsidP="00000000" w:rsidRDefault="00000000" w:rsidRPr="00000000" w14:paraId="00000A43">
      <w:pPr>
        <w:numPr>
          <w:ilvl w:val="0"/>
          <w:numId w:val="45"/>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Changes in HPV+ staging</w:t>
      </w:r>
      <w:r w:rsidDel="00000000" w:rsidR="00000000" w:rsidRPr="00000000">
        <w:rPr>
          <w:rFonts w:ascii="Times New Roman" w:cs="Times New Roman" w:eastAsia="Times New Roman" w:hAnsi="Times New Roman"/>
          <w:sz w:val="20"/>
          <w:szCs w:val="20"/>
          <w:rtl w:val="0"/>
        </w:rPr>
        <w:t xml:space="preserve"> [</w:t>
      </w:r>
      <w:hyperlink r:id="rId626">
        <w:r w:rsidDel="00000000" w:rsidR="00000000" w:rsidRPr="00000000">
          <w:rPr>
            <w:rFonts w:ascii="Times New Roman" w:cs="Times New Roman" w:eastAsia="Times New Roman" w:hAnsi="Times New Roman"/>
            <w:sz w:val="20"/>
            <w:szCs w:val="20"/>
            <w:rtl w:val="0"/>
          </w:rPr>
          <w:t xml:space="preserve">O'Sullivan JCO '15]</w:t>
        </w:r>
      </w:hyperlink>
      <w:r w:rsidDel="00000000" w:rsidR="00000000" w:rsidRPr="00000000">
        <w:rPr>
          <w:rFonts w:ascii="Times New Roman" w:cs="Times New Roman" w:eastAsia="Times New Roman" w:hAnsi="Times New Roman"/>
          <w:sz w:val="20"/>
          <w:szCs w:val="20"/>
          <w:rtl w:val="0"/>
        </w:rPr>
        <w:t xml:space="preserve">: 573 HPV+, 237 HPV-. </w:t>
      </w:r>
    </w:p>
    <w:p w:rsidR="00000000" w:rsidDel="00000000" w:rsidP="00000000" w:rsidRDefault="00000000" w:rsidRPr="00000000" w14:paraId="00000A44">
      <w:pPr>
        <w:numPr>
          <w:ilvl w:val="1"/>
          <w:numId w:val="45"/>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Clinical stage I/II is </w:t>
      </w:r>
      <w:r w:rsidDel="00000000" w:rsidR="00000000" w:rsidRPr="00000000">
        <w:rPr>
          <w:rFonts w:ascii="Times New Roman" w:cs="Times New Roman" w:eastAsia="Times New Roman" w:hAnsi="Times New Roman"/>
          <w:i w:val="1"/>
          <w:sz w:val="20"/>
          <w:szCs w:val="20"/>
          <w:rtl w:val="0"/>
        </w:rPr>
        <w:t xml:space="preserve">not </w:t>
      </w:r>
      <w:r w:rsidDel="00000000" w:rsidR="00000000" w:rsidRPr="00000000">
        <w:rPr>
          <w:rFonts w:ascii="Times New Roman" w:cs="Times New Roman" w:eastAsia="Times New Roman" w:hAnsi="Times New Roman"/>
          <w:sz w:val="20"/>
          <w:szCs w:val="20"/>
          <w:rtl w:val="0"/>
        </w:rPr>
        <w:t xml:space="preserve">T4 or N3. </w:t>
      </w:r>
      <w:r w:rsidDel="00000000" w:rsidR="00000000" w:rsidRPr="00000000">
        <w:rPr>
          <w:rFonts w:ascii="Cardo" w:cs="Cardo" w:eastAsia="Cardo" w:hAnsi="Cardo"/>
          <w:i w:val="1"/>
          <w:sz w:val="20"/>
          <w:szCs w:val="20"/>
          <w:rtl w:val="0"/>
        </w:rPr>
        <w:t xml:space="preserve">5y OS 65→ 90% for ± 20 pack years.</w:t>
      </w:r>
    </w:p>
    <w:p w:rsidR="00000000" w:rsidDel="00000000" w:rsidP="00000000" w:rsidRDefault="00000000" w:rsidRPr="00000000" w14:paraId="00000A45">
      <w:pPr>
        <w:numPr>
          <w:ilvl w:val="1"/>
          <w:numId w:val="45"/>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Clinical stage III is T4 or N3. </w:t>
      </w:r>
      <w:r w:rsidDel="00000000" w:rsidR="00000000" w:rsidRPr="00000000">
        <w:rPr>
          <w:rFonts w:ascii="Cardo" w:cs="Cardo" w:eastAsia="Cardo" w:hAnsi="Cardo"/>
          <w:i w:val="1"/>
          <w:sz w:val="20"/>
          <w:szCs w:val="20"/>
          <w:rtl w:val="0"/>
        </w:rPr>
        <w:t xml:space="preserve">5y OS 40→ 60% for ± 70y.</w:t>
      </w:r>
    </w:p>
    <w:p w:rsidR="00000000" w:rsidDel="00000000" w:rsidP="00000000" w:rsidRDefault="00000000" w:rsidRPr="00000000" w14:paraId="00000A46">
      <w:pPr>
        <w:pStyle w:val="Heading3"/>
        <w:rPr/>
      </w:pPr>
      <w:bookmarkStart w:colFirst="0" w:colLast="0" w:name="_wjgof1g4b9fj" w:id="176"/>
      <w:bookmarkEnd w:id="176"/>
      <w:hyperlink w:anchor="_f82k265nx1iq">
        <w:r w:rsidDel="00000000" w:rsidR="00000000" w:rsidRPr="00000000">
          <w:rPr>
            <w:u w:val="single"/>
            <w:rtl w:val="0"/>
          </w:rPr>
          <w:t xml:space="preserve">HPV stratification</w:t>
        </w:r>
      </w:hyperlink>
      <w:r w:rsidDel="00000000" w:rsidR="00000000" w:rsidRPr="00000000">
        <w:rPr>
          <w:rtl w:val="0"/>
        </w:rPr>
      </w:r>
    </w:p>
    <w:p w:rsidR="00000000" w:rsidDel="00000000" w:rsidP="00000000" w:rsidRDefault="00000000" w:rsidRPr="00000000" w14:paraId="00000A47">
      <w:pPr>
        <w:ind w:left="0" w:firstLine="0"/>
        <w:rPr/>
      </w:pPr>
      <w:r w:rsidDel="00000000" w:rsidR="00000000" w:rsidRPr="00000000">
        <w:rPr>
          <w:rtl w:val="0"/>
        </w:rPr>
        <w:t xml:space="preserve">De-escalation after DE-ESCALATE and RTOG 1016: An intergroup framework [</w:t>
      </w:r>
      <w:hyperlink r:id="rId627">
        <w:r w:rsidDel="00000000" w:rsidR="00000000" w:rsidRPr="00000000">
          <w:rPr>
            <w:rtl w:val="0"/>
          </w:rPr>
          <w:t xml:space="preserve">Mehanna JCO '20</w:t>
        </w:r>
      </w:hyperlink>
      <w:r w:rsidDel="00000000" w:rsidR="00000000" w:rsidRPr="00000000">
        <w:rPr>
          <w:rtl w:val="0"/>
        </w:rPr>
        <w:t xml:space="preserve">].</w:t>
      </w:r>
      <w:r w:rsidDel="00000000" w:rsidR="00000000" w:rsidRPr="00000000">
        <w:rPr>
          <w:rtl w:val="0"/>
        </w:rPr>
      </w:r>
    </w:p>
    <w:bookmarkStart w:colFirst="0" w:colLast="0" w:name="hj2msjaoqb3a" w:id="177"/>
    <w:bookmarkEnd w:id="177"/>
    <w:p w:rsidR="00000000" w:rsidDel="00000000" w:rsidP="00000000" w:rsidRDefault="00000000" w:rsidRPr="00000000" w14:paraId="00000A48">
      <w:pPr>
        <w:numPr>
          <w:ilvl w:val="0"/>
          <w:numId w:val="45"/>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Pathologic risk stratification</w:t>
      </w:r>
      <w:r w:rsidDel="00000000" w:rsidR="00000000" w:rsidRPr="00000000">
        <w:rPr>
          <w:rFonts w:ascii="Times New Roman" w:cs="Times New Roman" w:eastAsia="Times New Roman" w:hAnsi="Times New Roman"/>
          <w:b w:val="1"/>
          <w:sz w:val="20"/>
          <w:szCs w:val="20"/>
          <w:vertAlign w:val="superscript"/>
          <w:rtl w:val="0"/>
        </w:rPr>
        <w:t xml:space="preserve"> </w:t>
      </w:r>
      <w:r w:rsidDel="00000000" w:rsidR="00000000" w:rsidRPr="00000000">
        <w:rPr>
          <w:rFonts w:ascii="Times New Roman" w:cs="Times New Roman" w:eastAsia="Times New Roman" w:hAnsi="Times New Roman"/>
          <w:sz w:val="20"/>
          <w:szCs w:val="20"/>
          <w:rtl w:val="0"/>
        </w:rPr>
        <w:t xml:space="preserve">[</w:t>
      </w:r>
      <w:hyperlink r:id="rId628">
        <w:r w:rsidDel="00000000" w:rsidR="00000000" w:rsidRPr="00000000">
          <w:rPr>
            <w:rFonts w:ascii="Times New Roman" w:cs="Times New Roman" w:eastAsia="Times New Roman" w:hAnsi="Times New Roman"/>
            <w:sz w:val="20"/>
            <w:szCs w:val="20"/>
            <w:rtl w:val="0"/>
          </w:rPr>
          <w:t xml:space="preserve">Cramer JAMA Onc H&amp;N '19</w:t>
        </w:r>
      </w:hyperlink>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"Old" RTOG/EORTC vs. New Risk Groups</w:t>
      </w:r>
      <w:r w:rsidDel="00000000" w:rsidR="00000000" w:rsidRPr="00000000">
        <w:rPr>
          <w:rFonts w:ascii="Times New Roman" w:cs="Times New Roman" w:eastAsia="Times New Roman" w:hAnsi="Times New Roman"/>
          <w:sz w:val="20"/>
          <w:szCs w:val="20"/>
          <w:rtl w:val="0"/>
        </w:rPr>
        <w:t xml:space="preserve">.</w:t>
        <w:br w:type="textWrapping"/>
      </w:r>
      <w:r w:rsidDel="00000000" w:rsidR="00000000" w:rsidRPr="00000000">
        <w:rPr>
          <w:rtl w:val="0"/>
        </w:rPr>
        <w:t xml:space="preserve">TBL</w:t>
      </w:r>
      <w:r w:rsidDel="00000000" w:rsidR="00000000" w:rsidRPr="00000000">
        <w:rPr>
          <w:rFonts w:ascii="Times New Roman" w:cs="Times New Roman" w:eastAsia="Times New Roman" w:hAnsi="Times New Roman"/>
          <w:sz w:val="20"/>
          <w:szCs w:val="20"/>
          <w:rtl w:val="0"/>
        </w:rPr>
        <w:t xml:space="preserve"> </w:t>
      </w:r>
      <w:hyperlink r:id="rId629">
        <w:r w:rsidDel="00000000" w:rsidR="00000000" w:rsidRPr="00000000">
          <w:rPr>
            <w:rFonts w:ascii="Times New Roman" w:cs="Times New Roman" w:eastAsia="Times New Roman" w:hAnsi="Times New Roman"/>
            <w:sz w:val="20"/>
            <w:szCs w:val="20"/>
            <w:vertAlign w:val="superscript"/>
            <w:rtl w:val="0"/>
          </w:rPr>
          <w:t xml:space="preserve">QS</w:t>
        </w:r>
      </w:hyperlink>
      <w:r w:rsidDel="00000000" w:rsidR="00000000" w:rsidRPr="00000000">
        <w:rPr>
          <w:rFonts w:ascii="Times New Roman" w:cs="Times New Roman" w:eastAsia="Times New Roman" w:hAnsi="Times New Roman"/>
          <w:sz w:val="20"/>
          <w:szCs w:val="20"/>
          <w:rtl w:val="0"/>
        </w:rPr>
        <w:t xml:space="preserve">: Traditional pathologic risk stratification of HPV(+) oropharyngeal cancer needs an overhaul.</w:t>
      </w:r>
    </w:p>
    <w:p w:rsidR="00000000" w:rsidDel="00000000" w:rsidP="00000000" w:rsidRDefault="00000000" w:rsidRPr="00000000" w14:paraId="00000A49">
      <w:pPr>
        <w:numPr>
          <w:ilvl w:val="1"/>
          <w:numId w:val="45"/>
        </w:numPr>
        <w:spacing w:line="240" w:lineRule="auto"/>
        <w:ind w:left="144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NCDB, 15k patients. Risk groups below per RTOG 95-01 and EORTC 22932:</w:t>
      </w:r>
    </w:p>
    <w:p w:rsidR="00000000" w:rsidDel="00000000" w:rsidP="00000000" w:rsidRDefault="00000000" w:rsidRPr="00000000" w14:paraId="00000A4A">
      <w:pPr>
        <w:numPr>
          <w:ilvl w:val="2"/>
          <w:numId w:val="45"/>
        </w:numPr>
        <w:spacing w:line="240" w:lineRule="auto"/>
        <w:ind w:left="2160" w:hanging="360"/>
        <w:rPr>
          <w:rFonts w:ascii="Times New Roman" w:cs="Times New Roman" w:eastAsia="Times New Roman" w:hAnsi="Times New Roman"/>
          <w:sz w:val="20"/>
          <w:szCs w:val="20"/>
          <w:u w:val="none"/>
        </w:rPr>
      </w:pPr>
      <w:r w:rsidDel="00000000" w:rsidR="00000000" w:rsidRPr="00000000">
        <w:rPr>
          <w:rFonts w:ascii="Gungsuh" w:cs="Gungsuh" w:eastAsia="Gungsuh" w:hAnsi="Gungsuh"/>
          <w:sz w:val="20"/>
          <w:szCs w:val="20"/>
          <w:rtl w:val="0"/>
        </w:rPr>
        <w:t xml:space="preserve">Old LR: SM ≥ 5mm with ≤ 1 node.</w:t>
      </w:r>
    </w:p>
    <w:p w:rsidR="00000000" w:rsidDel="00000000" w:rsidP="00000000" w:rsidRDefault="00000000" w:rsidRPr="00000000" w14:paraId="00000A4B">
      <w:pPr>
        <w:numPr>
          <w:ilvl w:val="2"/>
          <w:numId w:val="45"/>
        </w:numPr>
        <w:spacing w:line="240" w:lineRule="auto"/>
        <w:ind w:left="2160" w:hanging="360"/>
        <w:rPr>
          <w:rFonts w:ascii="Times New Roman" w:cs="Times New Roman" w:eastAsia="Times New Roman" w:hAnsi="Times New Roman"/>
          <w:sz w:val="20"/>
          <w:szCs w:val="20"/>
          <w:u w:val="none"/>
        </w:rPr>
      </w:pPr>
      <w:r w:rsidDel="00000000" w:rsidR="00000000" w:rsidRPr="00000000">
        <w:rPr>
          <w:rFonts w:ascii="Gungsuh" w:cs="Gungsuh" w:eastAsia="Gungsuh" w:hAnsi="Gungsuh"/>
          <w:sz w:val="20"/>
          <w:szCs w:val="20"/>
          <w:rtl w:val="0"/>
        </w:rPr>
        <w:t xml:space="preserve">Old IR: LVSI/PNI, SM ≤ 5mm, ≥ 2 nodes.</w:t>
      </w:r>
    </w:p>
    <w:p w:rsidR="00000000" w:rsidDel="00000000" w:rsidP="00000000" w:rsidRDefault="00000000" w:rsidRPr="00000000" w14:paraId="00000A4C">
      <w:pPr>
        <w:numPr>
          <w:ilvl w:val="2"/>
          <w:numId w:val="45"/>
        </w:numPr>
        <w:spacing w:line="240" w:lineRule="auto"/>
        <w:ind w:left="216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Old HR: ECE or SM+.</w:t>
      </w:r>
    </w:p>
    <w:p w:rsidR="00000000" w:rsidDel="00000000" w:rsidP="00000000" w:rsidRDefault="00000000" w:rsidRPr="00000000" w14:paraId="00000A4D">
      <w:pPr>
        <w:numPr>
          <w:ilvl w:val="2"/>
          <w:numId w:val="45"/>
        </w:numPr>
        <w:spacing w:line="240" w:lineRule="auto"/>
        <w:ind w:left="2160" w:hanging="360"/>
        <w:rPr>
          <w:rFonts w:ascii="Times New Roman" w:cs="Times New Roman" w:eastAsia="Times New Roman" w:hAnsi="Times New Roman"/>
          <w:sz w:val="20"/>
          <w:szCs w:val="20"/>
          <w:u w:val="none"/>
        </w:rPr>
      </w:pPr>
      <w:r w:rsidDel="00000000" w:rsidR="00000000" w:rsidRPr="00000000">
        <w:rPr>
          <w:rFonts w:ascii="Gungsuh" w:cs="Gungsuh" w:eastAsia="Gungsuh" w:hAnsi="Gungsuh"/>
          <w:sz w:val="20"/>
          <w:szCs w:val="20"/>
          <w:rtl w:val="0"/>
        </w:rPr>
        <w:t xml:space="preserve">New HR: e.g. T4 and ≥ 5 LNs, or T3 with grossly positive margins and ENE or 2-4 LNs. </w:t>
      </w:r>
    </w:p>
    <w:p w:rsidR="00000000" w:rsidDel="00000000" w:rsidP="00000000" w:rsidRDefault="00000000" w:rsidRPr="00000000" w14:paraId="00000A4E">
      <w:pPr>
        <w:numPr>
          <w:ilvl w:val="1"/>
          <w:numId w:val="45"/>
        </w:numPr>
        <w:spacing w:line="240" w:lineRule="auto"/>
        <w:ind w:left="1440" w:hanging="360"/>
        <w:rPr>
          <w:rFonts w:ascii="Times New Roman" w:cs="Times New Roman" w:eastAsia="Times New Roman" w:hAnsi="Times New Roman"/>
          <w:sz w:val="20"/>
          <w:szCs w:val="20"/>
          <w:u w:val="none"/>
        </w:rPr>
      </w:pPr>
      <w:r w:rsidDel="00000000" w:rsidR="00000000" w:rsidRPr="00000000">
        <w:rPr>
          <w:rFonts w:ascii="Cardo" w:cs="Cardo" w:eastAsia="Cardo" w:hAnsi="Cardo"/>
          <w:sz w:val="20"/>
          <w:szCs w:val="20"/>
          <w:rtl w:val="0"/>
        </w:rPr>
        <w:t xml:space="preserve">HPV(-): 5y OS for old LR / IR / HR of 76→ 55→ 41% (n=13k).</w:t>
      </w:r>
    </w:p>
    <w:p w:rsidR="00000000" w:rsidDel="00000000" w:rsidP="00000000" w:rsidRDefault="00000000" w:rsidRPr="00000000" w14:paraId="00000A4F">
      <w:pPr>
        <w:numPr>
          <w:ilvl w:val="1"/>
          <w:numId w:val="45"/>
        </w:numPr>
        <w:spacing w:line="240" w:lineRule="auto"/>
        <w:ind w:left="1440" w:hanging="360"/>
        <w:rPr>
          <w:rFonts w:ascii="Times New Roman" w:cs="Times New Roman" w:eastAsia="Times New Roman" w:hAnsi="Times New Roman"/>
          <w:sz w:val="20"/>
          <w:szCs w:val="20"/>
          <w:u w:val="none"/>
        </w:rPr>
      </w:pPr>
      <w:r w:rsidDel="00000000" w:rsidR="00000000" w:rsidRPr="00000000">
        <w:rPr>
          <w:rFonts w:ascii="Cardo" w:cs="Cardo" w:eastAsia="Cardo" w:hAnsi="Cardo"/>
          <w:sz w:val="20"/>
          <w:szCs w:val="20"/>
          <w:rtl w:val="0"/>
        </w:rPr>
        <w:t xml:space="preserve">HPV(+): 5y OS for old LR / IR / HR of 93→ 89→ 84% (n=2k).</w:t>
      </w:r>
    </w:p>
    <w:p w:rsidR="00000000" w:rsidDel="00000000" w:rsidP="00000000" w:rsidRDefault="00000000" w:rsidRPr="00000000" w14:paraId="00000A50">
      <w:pPr>
        <w:numPr>
          <w:ilvl w:val="1"/>
          <w:numId w:val="45"/>
        </w:numPr>
        <w:spacing w:line="240" w:lineRule="auto"/>
        <w:ind w:left="1440" w:hanging="360"/>
        <w:rPr>
          <w:rFonts w:ascii="Times New Roman" w:cs="Times New Roman" w:eastAsia="Times New Roman" w:hAnsi="Times New Roman"/>
          <w:sz w:val="20"/>
          <w:szCs w:val="20"/>
          <w:u w:val="none"/>
        </w:rPr>
      </w:pPr>
      <w:r w:rsidDel="00000000" w:rsidR="00000000" w:rsidRPr="00000000">
        <w:rPr>
          <w:rFonts w:ascii="Cardo" w:cs="Cardo" w:eastAsia="Cardo" w:hAnsi="Cardo"/>
          <w:sz w:val="20"/>
          <w:szCs w:val="20"/>
          <w:rtl w:val="0"/>
        </w:rPr>
        <w:t xml:space="preserve">HPV(+): 5y OS for new LR / IR / HR of 92→ 83→ 53%. </w:t>
      </w:r>
    </w:p>
    <w:p w:rsidR="00000000" w:rsidDel="00000000" w:rsidP="00000000" w:rsidRDefault="00000000" w:rsidRPr="00000000" w14:paraId="00000A51">
      <w:pPr>
        <w:numPr>
          <w:ilvl w:val="2"/>
          <w:numId w:val="45"/>
        </w:numPr>
        <w:spacing w:line="240" w:lineRule="auto"/>
        <w:ind w:left="216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Using the new risk group classification (see Table 1), the proportion of HR patients dropped from nearly half to less than 10%. </w:t>
      </w:r>
      <w:r w:rsidDel="00000000" w:rsidR="00000000" w:rsidRPr="00000000">
        <w:rPr>
          <w:rtl w:val="0"/>
        </w:rPr>
      </w:r>
    </w:p>
    <w:p w:rsidR="00000000" w:rsidDel="00000000" w:rsidP="00000000" w:rsidRDefault="00000000" w:rsidRPr="00000000" w14:paraId="00000A52">
      <w:pPr>
        <w:numPr>
          <w:ilvl w:val="0"/>
          <w:numId w:val="45"/>
        </w:numPr>
      </w:pPr>
      <w:r w:rsidDel="00000000" w:rsidR="00000000" w:rsidRPr="00000000">
        <w:rPr>
          <w:b w:val="1"/>
          <w:rtl w:val="0"/>
        </w:rPr>
        <w:t xml:space="preserve">UCLA-UCD </w:t>
      </w:r>
      <w:r w:rsidDel="00000000" w:rsidR="00000000" w:rsidRPr="00000000">
        <w:rPr>
          <w:rtl w:val="0"/>
        </w:rPr>
        <w:t xml:space="preserve">[</w:t>
      </w:r>
      <w:hyperlink r:id="rId630">
        <w:r w:rsidDel="00000000" w:rsidR="00000000" w:rsidRPr="00000000">
          <w:rPr>
            <w:rtl w:val="0"/>
          </w:rPr>
          <w:t xml:space="preserve">Chen Lanc Onc '17</w:t>
        </w:r>
      </w:hyperlink>
      <w:r w:rsidDel="00000000" w:rsidR="00000000" w:rsidRPr="00000000">
        <w:rPr>
          <w:rFonts w:ascii="Cardo" w:cs="Cardo" w:eastAsia="Cardo" w:hAnsi="Cardo"/>
          <w:rtl w:val="0"/>
        </w:rPr>
        <w:t xml:space="preserve">]: Phase II. Induction chemo (carbo/pacli x2c)→ measure response→ CCRT.</w:t>
      </w:r>
    </w:p>
    <w:p w:rsidR="00000000" w:rsidDel="00000000" w:rsidP="00000000" w:rsidRDefault="00000000" w:rsidRPr="00000000" w14:paraId="00000A53">
      <w:pPr>
        <w:numPr>
          <w:ilvl w:val="1"/>
          <w:numId w:val="45"/>
        </w:numPr>
        <w:ind w:left="1440" w:hanging="360"/>
      </w:pPr>
      <w:r w:rsidDel="00000000" w:rsidR="00000000" w:rsidRPr="00000000">
        <w:rPr>
          <w:rtl w:val="0"/>
        </w:rPr>
        <w:t xml:space="preserve">45 HPV+ pts. Stage III-IV (7th ed). MFU 2.5y.</w:t>
      </w:r>
    </w:p>
    <w:p w:rsidR="00000000" w:rsidDel="00000000" w:rsidP="00000000" w:rsidRDefault="00000000" w:rsidRPr="00000000" w14:paraId="00000A54">
      <w:pPr>
        <w:numPr>
          <w:ilvl w:val="2"/>
          <w:numId w:val="45"/>
        </w:numPr>
        <w:ind w:left="2160" w:hanging="360"/>
      </w:pPr>
      <w:r w:rsidDel="00000000" w:rsidR="00000000" w:rsidRPr="00000000">
        <w:rPr>
          <w:rtl w:val="0"/>
        </w:rPr>
        <w:t xml:space="preserve">cCR/PR 54/27 with 43 to uninvolved nodes, concurrently with paclitaxel.</w:t>
      </w:r>
    </w:p>
    <w:p w:rsidR="00000000" w:rsidDel="00000000" w:rsidP="00000000" w:rsidRDefault="00000000" w:rsidRPr="00000000" w14:paraId="00000A55">
      <w:pPr>
        <w:numPr>
          <w:ilvl w:val="3"/>
          <w:numId w:val="45"/>
        </w:numPr>
        <w:ind w:left="2880" w:hanging="360"/>
      </w:pPr>
      <w:r w:rsidDel="00000000" w:rsidR="00000000" w:rsidRPr="00000000">
        <w:rPr>
          <w:rtl w:val="0"/>
        </w:rPr>
        <w:t xml:space="preserve">11% cCR, 43% PR, but this was assessed by CT at 2 weeks.</w:t>
      </w:r>
    </w:p>
    <w:p w:rsidR="00000000" w:rsidDel="00000000" w:rsidP="00000000" w:rsidRDefault="00000000" w:rsidRPr="00000000" w14:paraId="00000A56">
      <w:pPr>
        <w:numPr>
          <w:ilvl w:val="2"/>
          <w:numId w:val="45"/>
        </w:numPr>
        <w:ind w:left="2160" w:hanging="360"/>
      </w:pPr>
      <w:r w:rsidDel="00000000" w:rsidR="00000000" w:rsidRPr="00000000">
        <w:rPr>
          <w:rtl w:val="0"/>
        </w:rPr>
        <w:t xml:space="preserve">SD 60/30 with 48 to uninvolved nodes, concurrently with paclitaxel.</w:t>
      </w:r>
    </w:p>
    <w:p w:rsidR="00000000" w:rsidDel="00000000" w:rsidP="00000000" w:rsidRDefault="00000000" w:rsidRPr="00000000" w14:paraId="00000A57">
      <w:pPr>
        <w:numPr>
          <w:ilvl w:val="1"/>
          <w:numId w:val="45"/>
        </w:numPr>
        <w:ind w:left="1440" w:hanging="360"/>
      </w:pPr>
      <w:r w:rsidDel="00000000" w:rsidR="00000000" w:rsidRPr="00000000">
        <w:rPr>
          <w:rtl w:val="0"/>
        </w:rPr>
        <w:t xml:space="preserve">3 LRF, 1 DM. 2y PFS 92%. </w:t>
      </w:r>
    </w:p>
    <w:p w:rsidR="00000000" w:rsidDel="00000000" w:rsidP="00000000" w:rsidRDefault="00000000" w:rsidRPr="00000000" w14:paraId="00000A58">
      <w:pPr>
        <w:numPr>
          <w:ilvl w:val="1"/>
          <w:numId w:val="45"/>
        </w:numPr>
        <w:ind w:left="1440" w:hanging="360"/>
      </w:pPr>
      <w:r w:rsidDel="00000000" w:rsidR="00000000" w:rsidRPr="00000000">
        <w:rPr>
          <w:rtl w:val="0"/>
        </w:rPr>
        <w:t xml:space="preserve">G3 toxicity 29% (mostly during induction).</w:t>
      </w:r>
    </w:p>
    <w:p w:rsidR="00000000" w:rsidDel="00000000" w:rsidP="00000000" w:rsidRDefault="00000000" w:rsidRPr="00000000" w14:paraId="00000A59">
      <w:pPr>
        <w:numPr>
          <w:ilvl w:val="1"/>
          <w:numId w:val="45"/>
        </w:numPr>
        <w:ind w:left="1440" w:hanging="360"/>
      </w:pPr>
      <w:r w:rsidDel="00000000" w:rsidR="00000000" w:rsidRPr="00000000">
        <w:rPr>
          <w:rFonts w:ascii="Cardo" w:cs="Cardo" w:eastAsia="Cardo" w:hAnsi="Cardo"/>
          <w:rtl w:val="0"/>
        </w:rPr>
        <w:t xml:space="preserve">Feeding tube dependence at 3 / 6 mo of 2→ 0%.</w:t>
      </w:r>
      <w:r w:rsidDel="00000000" w:rsidR="00000000" w:rsidRPr="00000000">
        <w:rPr>
          <w:rtl w:val="0"/>
        </w:rPr>
      </w:r>
    </w:p>
    <w:p w:rsidR="00000000" w:rsidDel="00000000" w:rsidP="00000000" w:rsidRDefault="00000000" w:rsidRPr="00000000" w14:paraId="00000A5A">
      <w:pPr>
        <w:numPr>
          <w:ilvl w:val="0"/>
          <w:numId w:val="45"/>
        </w:numPr>
      </w:pPr>
      <w:r w:rsidDel="00000000" w:rsidR="00000000" w:rsidRPr="00000000">
        <w:rPr>
          <w:b w:val="1"/>
          <w:rtl w:val="0"/>
        </w:rPr>
        <w:t xml:space="preserve">UNC </w:t>
      </w:r>
      <w:r w:rsidDel="00000000" w:rsidR="00000000" w:rsidRPr="00000000">
        <w:rPr>
          <w:rtl w:val="0"/>
        </w:rPr>
        <w:t xml:space="preserve">[</w:t>
      </w:r>
      <w:hyperlink r:id="rId631">
        <w:r w:rsidDel="00000000" w:rsidR="00000000" w:rsidRPr="00000000">
          <w:rPr>
            <w:rtl w:val="0"/>
          </w:rPr>
          <w:t xml:space="preserve">Chera IJROBP '15</w:t>
        </w:r>
      </w:hyperlink>
      <w:r w:rsidDel="00000000" w:rsidR="00000000" w:rsidRPr="00000000">
        <w:rPr>
          <w:rtl w:val="0"/>
        </w:rPr>
        <w:t xml:space="preserve">]: Phase II. </w:t>
      </w:r>
      <w:r w:rsidDel="00000000" w:rsidR="00000000" w:rsidRPr="00000000">
        <w:rPr>
          <w:b w:val="1"/>
          <w:rtl w:val="0"/>
        </w:rPr>
        <w:t xml:space="preserve">CCRT 60/30 + CDDP 30 q1w</w:t>
      </w:r>
      <w:r w:rsidDel="00000000" w:rsidR="00000000" w:rsidRPr="00000000">
        <w:rPr>
          <w:rtl w:val="0"/>
        </w:rPr>
        <w:t xml:space="preserve">. </w:t>
        <w:br w:type="textWrapping"/>
        <w:t xml:space="preserve">Don't de-escalate for HPV+ as we still need a RCT.</w:t>
      </w:r>
    </w:p>
    <w:p w:rsidR="00000000" w:rsidDel="00000000" w:rsidP="00000000" w:rsidRDefault="00000000" w:rsidRPr="00000000" w14:paraId="00000A5B">
      <w:pPr>
        <w:numPr>
          <w:ilvl w:val="1"/>
          <w:numId w:val="45"/>
        </w:numPr>
        <w:ind w:left="1440" w:hanging="360"/>
      </w:pPr>
      <w:r w:rsidDel="00000000" w:rsidR="00000000" w:rsidRPr="00000000">
        <w:rPr>
          <w:rFonts w:ascii="Gungsuh" w:cs="Gungsuh" w:eastAsia="Gungsuh" w:hAnsi="Gungsuh"/>
          <w:rtl w:val="0"/>
        </w:rPr>
        <w:t xml:space="preserve">43 HPV+ pts. Not T4 or N3. ≤ 10 py (or 10-30 without smoking in the past 5y). Primary endpoint pCR.</w:t>
      </w:r>
    </w:p>
    <w:p w:rsidR="00000000" w:rsidDel="00000000" w:rsidP="00000000" w:rsidRDefault="00000000" w:rsidRPr="00000000" w14:paraId="00000A5C">
      <w:pPr>
        <w:numPr>
          <w:ilvl w:val="2"/>
          <w:numId w:val="45"/>
        </w:numPr>
        <w:ind w:left="2160" w:hanging="360"/>
      </w:pPr>
      <w:r w:rsidDel="00000000" w:rsidR="00000000" w:rsidRPr="00000000">
        <w:rPr>
          <w:rtl w:val="0"/>
        </w:rPr>
        <w:t xml:space="preserve">All pts received biopsy of primary, and if positive, TORS performed.</w:t>
      </w:r>
    </w:p>
    <w:p w:rsidR="00000000" w:rsidDel="00000000" w:rsidP="00000000" w:rsidRDefault="00000000" w:rsidRPr="00000000" w14:paraId="00000A5D">
      <w:pPr>
        <w:numPr>
          <w:ilvl w:val="1"/>
          <w:numId w:val="45"/>
        </w:numPr>
        <w:ind w:left="1440" w:hanging="360"/>
      </w:pPr>
      <w:r w:rsidDel="00000000" w:rsidR="00000000" w:rsidRPr="00000000">
        <w:rPr>
          <w:rtl w:val="0"/>
        </w:rPr>
        <w:t xml:space="preserve">pCR overall 86% (98% in primary, 84% in cervical node) when sampled at 6 weeks.</w:t>
      </w:r>
    </w:p>
    <w:p w:rsidR="00000000" w:rsidDel="00000000" w:rsidP="00000000" w:rsidRDefault="00000000" w:rsidRPr="00000000" w14:paraId="00000A5E">
      <w:pPr>
        <w:numPr>
          <w:ilvl w:val="2"/>
          <w:numId w:val="45"/>
        </w:numPr>
        <w:ind w:left="2160" w:hanging="360"/>
      </w:pPr>
      <w:r w:rsidDel="00000000" w:rsidR="00000000" w:rsidRPr="00000000">
        <w:rPr>
          <w:rFonts w:ascii="Gungsuh" w:cs="Gungsuh" w:eastAsia="Gungsuh" w:hAnsi="Gungsuh"/>
          <w:rtl w:val="0"/>
        </w:rPr>
        <w:t xml:space="preserve">But, of the partial responses, PR was ≤ 1 mm of residual disease when surgery waited 7-11 weeks. Should we wait 12 weeks? Some </w:t>
      </w:r>
      <w:r w:rsidDel="00000000" w:rsidR="00000000" w:rsidRPr="00000000">
        <w:rPr>
          <w:rtl w:val="0"/>
        </w:rPr>
        <w:t xml:space="preserve">excised</w:t>
      </w:r>
      <w:r w:rsidDel="00000000" w:rsidR="00000000" w:rsidRPr="00000000">
        <w:rPr>
          <w:rtl w:val="0"/>
        </w:rPr>
        <w:t xml:space="preserve"> with RT after.</w:t>
      </w:r>
      <w:r w:rsidDel="00000000" w:rsidR="00000000" w:rsidRPr="00000000">
        <w:rPr>
          <w:rtl w:val="0"/>
        </w:rPr>
      </w:r>
    </w:p>
    <w:p w:rsidR="00000000" w:rsidDel="00000000" w:rsidP="00000000" w:rsidRDefault="00000000" w:rsidRPr="00000000" w14:paraId="00000A5F">
      <w:pPr>
        <w:numPr>
          <w:ilvl w:val="0"/>
          <w:numId w:val="45"/>
        </w:numPr>
      </w:pPr>
      <w:r w:rsidDel="00000000" w:rsidR="00000000" w:rsidRPr="00000000">
        <w:rPr>
          <w:b w:val="1"/>
          <w:rtl w:val="0"/>
        </w:rPr>
        <w:t xml:space="preserve">UNC </w:t>
      </w:r>
      <w:r w:rsidDel="00000000" w:rsidR="00000000" w:rsidRPr="00000000">
        <w:rPr>
          <w:rtl w:val="0"/>
        </w:rPr>
        <w:t xml:space="preserve">[</w:t>
      </w:r>
      <w:hyperlink r:id="rId632">
        <w:r w:rsidDel="00000000" w:rsidR="00000000" w:rsidRPr="00000000">
          <w:rPr>
            <w:rtl w:val="0"/>
          </w:rPr>
          <w:t xml:space="preserve">Chera JCO '19</w:t>
        </w:r>
      </w:hyperlink>
      <w:r w:rsidDel="00000000" w:rsidR="00000000" w:rsidRPr="00000000">
        <w:rPr>
          <w:rtl w:val="0"/>
        </w:rPr>
        <w:t xml:space="preserve">]: Phase II. </w:t>
      </w:r>
      <w:r w:rsidDel="00000000" w:rsidR="00000000" w:rsidRPr="00000000">
        <w:rPr>
          <w:b w:val="1"/>
          <w:rtl w:val="0"/>
        </w:rPr>
        <w:t xml:space="preserve">CCRT 60/30 + CDDP 30 q1w</w:t>
      </w:r>
      <w:r w:rsidDel="00000000" w:rsidR="00000000" w:rsidRPr="00000000">
        <w:rPr>
          <w:rtl w:val="0"/>
        </w:rPr>
        <w:t xml:space="preserve">.</w:t>
        <w:br w:type="textWrapping"/>
        <w:t xml:space="preserve">TBL </w:t>
      </w:r>
      <w:hyperlink r:id="rId633">
        <w:r w:rsidDel="00000000" w:rsidR="00000000" w:rsidRPr="00000000">
          <w:rPr>
            <w:vertAlign w:val="superscript"/>
            <w:rtl w:val="0"/>
          </w:rPr>
          <w:t xml:space="preserve">QS</w:t>
        </w:r>
      </w:hyperlink>
      <w:r w:rsidDel="00000000" w:rsidR="00000000" w:rsidRPr="00000000">
        <w:rPr>
          <w:rtl w:val="0"/>
        </w:rPr>
        <w:t xml:space="preserve">: Lower dose radiation (60 Gy) and less intensive cisplatin (weekly) appears to have favorable outcomes and toxicity in patients with p16-positive oropharyngeal cancer in this single-arm phase II trial.</w:t>
      </w:r>
    </w:p>
    <w:p w:rsidR="00000000" w:rsidDel="00000000" w:rsidP="00000000" w:rsidRDefault="00000000" w:rsidRPr="00000000" w14:paraId="00000A60">
      <w:pPr>
        <w:ind w:firstLine="720"/>
        <w:rPr/>
      </w:pPr>
      <w:r w:rsidDel="00000000" w:rsidR="00000000" w:rsidRPr="00000000">
        <w:rPr>
          <w:rtl w:val="0"/>
        </w:rPr>
        <w:t xml:space="preserve">There appears to be a 100% NPV for patients with HPV clearance by around 4w after radiotherapy [</w:t>
      </w:r>
      <w:hyperlink r:id="rId634">
        <w:r w:rsidDel="00000000" w:rsidR="00000000" w:rsidRPr="00000000">
          <w:rPr>
            <w:rtl w:val="0"/>
          </w:rPr>
          <w:t xml:space="preserve">Chera JCO '20</w:t>
        </w:r>
      </w:hyperlink>
      <w:r w:rsidDel="00000000" w:rsidR="00000000" w:rsidRPr="00000000">
        <w:rPr>
          <w:rtl w:val="0"/>
        </w:rPr>
        <w:t xml:space="preserve">].</w:t>
      </w:r>
    </w:p>
    <w:p w:rsidR="00000000" w:rsidDel="00000000" w:rsidP="00000000" w:rsidRDefault="00000000" w:rsidRPr="00000000" w14:paraId="00000A61">
      <w:pPr>
        <w:numPr>
          <w:ilvl w:val="1"/>
          <w:numId w:val="45"/>
        </w:numPr>
        <w:ind w:left="1440" w:hanging="360"/>
      </w:pPr>
      <w:r w:rsidDel="00000000" w:rsidR="00000000" w:rsidRPr="00000000">
        <w:rPr>
          <w:rtl w:val="0"/>
        </w:rPr>
        <w:t xml:space="preserve">114 p16+ pts with minimal smoking history. Not T4 or N3. Primary 2y PFS. MFU 32 mo.</w:t>
      </w:r>
    </w:p>
    <w:p w:rsidR="00000000" w:rsidDel="00000000" w:rsidP="00000000" w:rsidRDefault="00000000" w:rsidRPr="00000000" w14:paraId="00000A62">
      <w:pPr>
        <w:numPr>
          <w:ilvl w:val="2"/>
          <w:numId w:val="45"/>
        </w:numPr>
        <w:ind w:left="2160" w:hanging="360"/>
      </w:pPr>
      <w:r w:rsidDel="00000000" w:rsidR="00000000" w:rsidRPr="00000000">
        <w:rPr>
          <w:rtl w:val="0"/>
        </w:rPr>
        <w:t xml:space="preserve">60/30 to high risk volume, 54/30 elective nodal coverage.</w:t>
      </w:r>
    </w:p>
    <w:p w:rsidR="00000000" w:rsidDel="00000000" w:rsidP="00000000" w:rsidRDefault="00000000" w:rsidRPr="00000000" w14:paraId="00000A63">
      <w:pPr>
        <w:numPr>
          <w:ilvl w:val="2"/>
          <w:numId w:val="45"/>
        </w:numPr>
        <w:ind w:left="2160" w:hanging="360"/>
      </w:pPr>
      <w:r w:rsidDel="00000000" w:rsidR="00000000" w:rsidRPr="00000000">
        <w:rPr>
          <w:rtl w:val="0"/>
        </w:rPr>
        <w:t xml:space="preserve">Patients T0-T2 N0-1 (7th ed) did not receive chemotherapy.</w:t>
      </w:r>
    </w:p>
    <w:p w:rsidR="00000000" w:rsidDel="00000000" w:rsidP="00000000" w:rsidRDefault="00000000" w:rsidRPr="00000000" w14:paraId="00000A64">
      <w:pPr>
        <w:numPr>
          <w:ilvl w:val="2"/>
          <w:numId w:val="45"/>
        </w:numPr>
        <w:ind w:left="2160" w:hanging="360"/>
      </w:pPr>
      <w:r w:rsidDel="00000000" w:rsidR="00000000" w:rsidRPr="00000000">
        <w:rPr>
          <w:rtl w:val="0"/>
        </w:rPr>
        <w:t xml:space="preserve">All patients have 10-12 week post-treatment PET/CT to assess for nodal dissection.</w:t>
      </w:r>
    </w:p>
    <w:p w:rsidR="00000000" w:rsidDel="00000000" w:rsidP="00000000" w:rsidRDefault="00000000" w:rsidRPr="00000000" w14:paraId="00000A65">
      <w:pPr>
        <w:numPr>
          <w:ilvl w:val="1"/>
          <w:numId w:val="45"/>
        </w:numPr>
        <w:ind w:left="1440" w:hanging="360"/>
      </w:pPr>
      <w:r w:rsidDel="00000000" w:rsidR="00000000" w:rsidRPr="00000000">
        <w:rPr>
          <w:rtl w:val="0"/>
        </w:rPr>
        <w:t xml:space="preserve">2y LRC and OS of 95%.</w:t>
      </w:r>
    </w:p>
    <w:p w:rsidR="00000000" w:rsidDel="00000000" w:rsidP="00000000" w:rsidRDefault="00000000" w:rsidRPr="00000000" w14:paraId="00000A66">
      <w:pPr>
        <w:numPr>
          <w:ilvl w:val="1"/>
          <w:numId w:val="45"/>
        </w:numPr>
        <w:ind w:left="1440" w:hanging="360"/>
      </w:pPr>
      <w:r w:rsidDel="00000000" w:rsidR="00000000" w:rsidRPr="00000000">
        <w:rPr>
          <w:rtl w:val="0"/>
        </w:rPr>
        <w:t xml:space="preserve">2y DMFS 91%.</w:t>
      </w:r>
    </w:p>
    <w:p w:rsidR="00000000" w:rsidDel="00000000" w:rsidP="00000000" w:rsidRDefault="00000000" w:rsidRPr="00000000" w14:paraId="00000A67">
      <w:pPr>
        <w:numPr>
          <w:ilvl w:val="1"/>
          <w:numId w:val="45"/>
        </w:numPr>
        <w:ind w:left="1440" w:hanging="360"/>
      </w:pPr>
      <w:r w:rsidDel="00000000" w:rsidR="00000000" w:rsidRPr="00000000">
        <w:rPr>
          <w:rtl w:val="0"/>
        </w:rPr>
        <w:t xml:space="preserve">2y PFS 86%. </w:t>
      </w:r>
    </w:p>
    <w:p w:rsidR="00000000" w:rsidDel="00000000" w:rsidP="00000000" w:rsidRDefault="00000000" w:rsidRPr="00000000" w14:paraId="00000A68">
      <w:pPr>
        <w:numPr>
          <w:ilvl w:val="1"/>
          <w:numId w:val="45"/>
        </w:numPr>
        <w:ind w:left="1440" w:hanging="360"/>
      </w:pPr>
      <w:r w:rsidDel="00000000" w:rsidR="00000000" w:rsidRPr="00000000">
        <w:rPr>
          <w:rtl w:val="0"/>
        </w:rPr>
        <w:t xml:space="preserve">Feeding tubes in 34% by the end of treatment.</w:t>
      </w:r>
    </w:p>
    <w:p w:rsidR="00000000" w:rsidDel="00000000" w:rsidP="00000000" w:rsidRDefault="00000000" w:rsidRPr="00000000" w14:paraId="00000A69">
      <w:pPr>
        <w:ind w:left="0" w:firstLine="0"/>
        <w:rPr/>
      </w:pPr>
      <w:r w:rsidDel="00000000" w:rsidR="00000000" w:rsidRPr="00000000">
        <w:rPr>
          <w:rtl w:val="0"/>
        </w:rPr>
        <w:t xml:space="preserve"> </w:t>
      </w:r>
      <w:hyperlink r:id="rId635">
        <w:r w:rsidDel="00000000" w:rsidR="00000000" w:rsidRPr="00000000">
          <w:rPr>
            <w:color w:val="1155cc"/>
            <w:u w:val="single"/>
          </w:rPr>
          <w:drawing>
            <wp:inline distB="114300" distT="114300" distL="114300" distR="114300">
              <wp:extent cx="6858000" cy="2882900"/>
              <wp:effectExtent b="12700" l="12700" r="12700" t="12700"/>
              <wp:docPr id="12" name="image9.png"/>
              <a:graphic>
                <a:graphicData uri="http://schemas.openxmlformats.org/drawingml/2006/picture">
                  <pic:pic>
                    <pic:nvPicPr>
                      <pic:cNvPr id="0" name="image9.png"/>
                      <pic:cNvPicPr preferRelativeResize="0"/>
                    </pic:nvPicPr>
                    <pic:blipFill>
                      <a:blip r:embed="rId636"/>
                      <a:srcRect b="0" l="0" r="0" t="0"/>
                      <a:stretch>
                        <a:fillRect/>
                      </a:stretch>
                    </pic:blipFill>
                    <pic:spPr>
                      <a:xfrm>
                        <a:off x="0" y="0"/>
                        <a:ext cx="6858000" cy="2882900"/>
                      </a:xfrm>
                      <a:prstGeom prst="rect"/>
                      <a:ln w="12700">
                        <a:solidFill>
                          <a:srgbClr val="000000"/>
                        </a:solidFill>
                        <a:prstDash val="solid"/>
                      </a:ln>
                    </pic:spPr>
                  </pic:pic>
                </a:graphicData>
              </a:graphic>
            </wp:inline>
          </w:drawing>
        </w:r>
      </w:hyperlink>
      <w:r w:rsidDel="00000000" w:rsidR="00000000" w:rsidRPr="00000000">
        <w:rPr>
          <w:rtl w:val="0"/>
        </w:rPr>
      </w:r>
    </w:p>
    <w:bookmarkStart w:colFirst="0" w:colLast="0" w:name="vglx194p7sw8" w:id="178"/>
    <w:bookmarkEnd w:id="178"/>
    <w:p w:rsidR="00000000" w:rsidDel="00000000" w:rsidP="00000000" w:rsidRDefault="00000000" w:rsidRPr="00000000" w14:paraId="00000A6A">
      <w:pPr>
        <w:numPr>
          <w:ilvl w:val="0"/>
          <w:numId w:val="45"/>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RTOG 1016 </w:t>
      </w:r>
      <w:r w:rsidDel="00000000" w:rsidR="00000000" w:rsidRPr="00000000">
        <w:rPr>
          <w:rFonts w:ascii="Times New Roman" w:cs="Times New Roman" w:eastAsia="Times New Roman" w:hAnsi="Times New Roman"/>
          <w:sz w:val="20"/>
          <w:szCs w:val="20"/>
          <w:rtl w:val="0"/>
        </w:rPr>
        <w:t xml:space="preserve">[</w:t>
      </w:r>
      <w:hyperlink r:id="rId637">
        <w:r w:rsidDel="00000000" w:rsidR="00000000" w:rsidRPr="00000000">
          <w:rPr>
            <w:rFonts w:ascii="Times New Roman" w:cs="Times New Roman" w:eastAsia="Times New Roman" w:hAnsi="Times New Roman"/>
            <w:sz w:val="20"/>
            <w:szCs w:val="20"/>
            <w:rtl w:val="0"/>
          </w:rPr>
          <w:t xml:space="preserve">Protocol</w:t>
        </w:r>
      </w:hyperlink>
      <w:r w:rsidDel="00000000" w:rsidR="00000000" w:rsidRPr="00000000">
        <w:rPr>
          <w:rFonts w:ascii="Times New Roman" w:cs="Times New Roman" w:eastAsia="Times New Roman" w:hAnsi="Times New Roman"/>
          <w:sz w:val="20"/>
          <w:szCs w:val="20"/>
          <w:rtl w:val="0"/>
        </w:rPr>
        <w:t xml:space="preserve">, </w:t>
      </w:r>
      <w:hyperlink r:id="rId638">
        <w:r w:rsidDel="00000000" w:rsidR="00000000" w:rsidRPr="00000000">
          <w:rPr>
            <w:rFonts w:ascii="Times New Roman" w:cs="Times New Roman" w:eastAsia="Times New Roman" w:hAnsi="Times New Roman"/>
            <w:sz w:val="20"/>
            <w:szCs w:val="20"/>
            <w:rtl w:val="0"/>
          </w:rPr>
          <w:t xml:space="preserve">Gillison Lancet '19</w:t>
        </w:r>
      </w:hyperlink>
      <w:r w:rsidDel="00000000" w:rsidR="00000000" w:rsidRPr="00000000">
        <w:rPr>
          <w:rFonts w:ascii="Times New Roman" w:cs="Times New Roman" w:eastAsia="Times New Roman" w:hAnsi="Times New Roman"/>
          <w:sz w:val="20"/>
          <w:szCs w:val="20"/>
          <w:rtl w:val="0"/>
        </w:rPr>
        <w:t xml:space="preserve">]: Non-inferiority. DAHANCA-style </w:t>
      </w:r>
      <w:r w:rsidDel="00000000" w:rsidR="00000000" w:rsidRPr="00000000">
        <w:rPr>
          <w:rFonts w:ascii="Times New Roman" w:cs="Times New Roman" w:eastAsia="Times New Roman" w:hAnsi="Times New Roman"/>
          <w:b w:val="1"/>
          <w:sz w:val="20"/>
          <w:szCs w:val="20"/>
          <w:rtl w:val="0"/>
        </w:rPr>
        <w:t xml:space="preserve">70 Gy/</w:t>
      </w:r>
      <w:r w:rsidDel="00000000" w:rsidR="00000000" w:rsidRPr="00000000">
        <w:rPr>
          <w:rFonts w:ascii="Times New Roman" w:cs="Times New Roman" w:eastAsia="Times New Roman" w:hAnsi="Times New Roman"/>
          <w:b w:val="1"/>
          <w:sz w:val="20"/>
          <w:szCs w:val="20"/>
          <w:u w:val="single"/>
          <w:rtl w:val="0"/>
        </w:rPr>
        <w:t xml:space="preserve">6</w:t>
      </w:r>
      <w:r w:rsidDel="00000000" w:rsidR="00000000" w:rsidRPr="00000000">
        <w:rPr>
          <w:rFonts w:ascii="Times New Roman" w:cs="Times New Roman" w:eastAsia="Times New Roman" w:hAnsi="Times New Roman"/>
          <w:b w:val="1"/>
          <w:sz w:val="20"/>
          <w:szCs w:val="20"/>
          <w:rtl w:val="0"/>
        </w:rPr>
        <w:t xml:space="preserve">w + Cetuximab vs. CDDP</w:t>
      </w:r>
      <w:r w:rsidDel="00000000" w:rsidR="00000000" w:rsidRPr="00000000">
        <w:rPr>
          <w:sz w:val="20"/>
          <w:szCs w:val="20"/>
          <w:rtl w:val="0"/>
        </w:rPr>
        <w:t xml:space="preserve">.</w:t>
      </w:r>
      <w:r w:rsidDel="00000000" w:rsidR="00000000" w:rsidRPr="00000000">
        <w:rPr>
          <w:rFonts w:ascii="Times New Roman" w:cs="Times New Roman" w:eastAsia="Times New Roman" w:hAnsi="Times New Roman"/>
          <w:b w:val="1"/>
          <w:sz w:val="20"/>
          <w:szCs w:val="20"/>
          <w:rtl w:val="0"/>
        </w:rPr>
        <w:t xml:space="preserve"> </w:t>
        <w:br w:type="textWrapping"/>
      </w:r>
      <w:r w:rsidDel="00000000" w:rsidR="00000000" w:rsidRPr="00000000">
        <w:rPr>
          <w:rtl w:val="0"/>
        </w:rPr>
        <w:t xml:space="preserve">TBL</w:t>
      </w:r>
      <w:r w:rsidDel="00000000" w:rsidR="00000000" w:rsidRPr="00000000">
        <w:rPr>
          <w:rFonts w:ascii="Times New Roman" w:cs="Times New Roman" w:eastAsia="Times New Roman" w:hAnsi="Times New Roman"/>
          <w:sz w:val="20"/>
          <w:szCs w:val="20"/>
          <w:rtl w:val="0"/>
        </w:rPr>
        <w:t xml:space="preserve"> </w:t>
      </w:r>
      <w:hyperlink r:id="rId639">
        <w:r w:rsidDel="00000000" w:rsidR="00000000" w:rsidRPr="00000000">
          <w:rPr>
            <w:rFonts w:ascii="Times New Roman" w:cs="Times New Roman" w:eastAsia="Times New Roman" w:hAnsi="Times New Roman"/>
            <w:sz w:val="20"/>
            <w:szCs w:val="20"/>
            <w:vertAlign w:val="superscript"/>
            <w:rtl w:val="0"/>
          </w:rPr>
          <w:t xml:space="preserve">QS</w:t>
        </w:r>
      </w:hyperlink>
      <w:r w:rsidDel="00000000" w:rsidR="00000000" w:rsidRPr="00000000">
        <w:rPr>
          <w:rFonts w:ascii="Cardo" w:cs="Cardo" w:eastAsia="Cardo" w:hAnsi="Cardo"/>
          <w:sz w:val="20"/>
          <w:szCs w:val="20"/>
          <w:rtl w:val="0"/>
        </w:rPr>
        <w:t xml:space="preserve">: In 10-16 (non-inferiority design), cetuximab instead of cisplatin reduced 5y OS from 85→ 78% and increased locoregional failure from 10→ 17%. Don’t forget that RT in 10-16 </w:t>
      </w:r>
      <w:r w:rsidDel="00000000" w:rsidR="00000000" w:rsidRPr="00000000">
        <w:rPr>
          <w:rtl w:val="0"/>
        </w:rPr>
        <w:t xml:space="preserve">was accelerated</w:t>
      </w:r>
      <w:r w:rsidDel="00000000" w:rsidR="00000000" w:rsidRPr="00000000">
        <w:rPr>
          <w:rFonts w:ascii="Times New Roman" w:cs="Times New Roman" w:eastAsia="Times New Roman" w:hAnsi="Times New Roman"/>
          <w:sz w:val="20"/>
          <w:szCs w:val="20"/>
          <w:rtl w:val="0"/>
        </w:rPr>
        <w:t xml:space="preserve"> at 6 fractions per week.</w:t>
      </w:r>
      <w:r w:rsidDel="00000000" w:rsidR="00000000" w:rsidRPr="00000000">
        <w:rPr>
          <w:rFonts w:ascii="Times New Roman" w:cs="Times New Roman" w:eastAsia="Times New Roman" w:hAnsi="Times New Roman"/>
          <w:b w:val="1"/>
          <w:sz w:val="20"/>
          <w:szCs w:val="20"/>
          <w:rtl w:val="0"/>
        </w:rPr>
        <w:br w:type="textWrapping"/>
      </w:r>
      <w:r w:rsidDel="00000000" w:rsidR="00000000" w:rsidRPr="00000000">
        <w:rPr>
          <w:rFonts w:ascii="Times New Roman" w:cs="Times New Roman" w:eastAsia="Times New Roman" w:hAnsi="Times New Roman"/>
          <w:sz w:val="20"/>
          <w:szCs w:val="20"/>
          <w:rtl w:val="0"/>
        </w:rPr>
        <w:t xml:space="preserve">Decreased OS and nearly </w:t>
      </w:r>
      <w:r w:rsidDel="00000000" w:rsidR="00000000" w:rsidRPr="00000000">
        <w:rPr>
          <w:rtl w:val="0"/>
        </w:rPr>
        <w:t xml:space="preserve">doubled</w:t>
      </w:r>
      <w:r w:rsidDel="00000000" w:rsidR="00000000" w:rsidRPr="00000000">
        <w:rPr>
          <w:rFonts w:ascii="Times New Roman" w:cs="Times New Roman" w:eastAsia="Times New Roman" w:hAnsi="Times New Roman"/>
          <w:sz w:val="20"/>
          <w:szCs w:val="20"/>
          <w:rtl w:val="0"/>
        </w:rPr>
        <w:t xml:space="preserve"> LRF with cetuximab. Return to the</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tl w:val="0"/>
        </w:rPr>
        <w:t xml:space="preserve">[</w:t>
      </w:r>
      <w:hyperlink w:anchor="_ouz7evth6e1v">
        <w:r w:rsidDel="00000000" w:rsidR="00000000" w:rsidRPr="00000000">
          <w:rPr>
            <w:rtl w:val="0"/>
          </w:rPr>
          <w:t xml:space="preserve">Altered Fractionation</w:t>
        </w:r>
      </w:hyperlink>
      <w:r w:rsidDel="00000000" w:rsidR="00000000" w:rsidRPr="00000000">
        <w:rPr>
          <w:rtl w:val="0"/>
        </w:rPr>
        <w:t xml:space="preserve">] section.</w:t>
      </w:r>
      <w:r w:rsidDel="00000000" w:rsidR="00000000" w:rsidRPr="00000000">
        <w:rPr>
          <w:rtl w:val="0"/>
        </w:rPr>
      </w:r>
    </w:p>
    <w:p w:rsidR="00000000" w:rsidDel="00000000" w:rsidP="00000000" w:rsidRDefault="00000000" w:rsidRPr="00000000" w14:paraId="00000A6B">
      <w:pPr>
        <w:ind w:firstLine="720"/>
        <w:rPr/>
      </w:pPr>
      <w:r w:rsidDel="00000000" w:rsidR="00000000" w:rsidRPr="00000000">
        <w:rPr>
          <w:rtl w:val="0"/>
        </w:rPr>
        <w:t xml:space="preserve">This trial is in a p16+ population, which are less likely to be EGFR mutants. Careful with extrapolation outside OP.</w:t>
      </w:r>
    </w:p>
    <w:p w:rsidR="00000000" w:rsidDel="00000000" w:rsidP="00000000" w:rsidRDefault="00000000" w:rsidRPr="00000000" w14:paraId="00000A6C">
      <w:pPr>
        <w:numPr>
          <w:ilvl w:val="1"/>
          <w:numId w:val="45"/>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849 pts. P16+, T1-2N2-3 or T3-4Nx. Stratified by T2/3, N2a/b, ± 10py, ECOG 0-1. Endpoint 5y OS</w:t>
      </w:r>
    </w:p>
    <w:p w:rsidR="00000000" w:rsidDel="00000000" w:rsidP="00000000" w:rsidRDefault="00000000" w:rsidRPr="00000000" w14:paraId="00000A6D">
      <w:pPr>
        <w:numPr>
          <w:ilvl w:val="2"/>
          <w:numId w:val="45"/>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70 Gy 6 fx/w with Cetux 400 loading/250 q1w x7c vs. CDDP 100 q3w x2c. </w:t>
      </w:r>
    </w:p>
    <w:p w:rsidR="00000000" w:rsidDel="00000000" w:rsidP="00000000" w:rsidRDefault="00000000" w:rsidRPr="00000000" w14:paraId="00000A6E">
      <w:pPr>
        <w:numPr>
          <w:ilvl w:val="2"/>
          <w:numId w:val="45"/>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Includes a 50-52.5/35 "low risk" neck volume.</w:t>
      </w:r>
    </w:p>
    <w:p w:rsidR="00000000" w:rsidDel="00000000" w:rsidP="00000000" w:rsidRDefault="00000000" w:rsidRPr="00000000" w14:paraId="00000A6F">
      <w:pPr>
        <w:numPr>
          <w:ilvl w:val="1"/>
          <w:numId w:val="45"/>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5y OS 78→ 85%. 5y PFS 67→ 78%. 5y LRF 17→ 10%. 5y DM ~10%.</w:t>
      </w:r>
    </w:p>
    <w:p w:rsidR="00000000" w:rsidDel="00000000" w:rsidP="00000000" w:rsidRDefault="00000000" w:rsidRPr="00000000" w14:paraId="00000A70">
      <w:pPr>
        <w:numPr>
          <w:ilvl w:val="1"/>
          <w:numId w:val="45"/>
        </w:numPr>
        <w:spacing w:line="240" w:lineRule="auto"/>
        <w:ind w:left="1440" w:hanging="360"/>
        <w:rPr>
          <w:u w:val="none"/>
        </w:rPr>
      </w:pPr>
      <w:r w:rsidDel="00000000" w:rsidR="00000000" w:rsidRPr="00000000">
        <w:rPr>
          <w:rFonts w:ascii="Gungsuh" w:cs="Gungsuh" w:eastAsia="Gungsuh" w:hAnsi="Gungsuh"/>
          <w:rtl w:val="0"/>
        </w:rPr>
        <w:t xml:space="preserve">5y OS in low-risk subgroup as defined by Ang (i.e., HPV+ ≤ 10py or &gt; 10py and N0-N2a) of 80→ 88%. </w:t>
      </w:r>
    </w:p>
    <w:p w:rsidR="00000000" w:rsidDel="00000000" w:rsidP="00000000" w:rsidRDefault="00000000" w:rsidRPr="00000000" w14:paraId="00000A71">
      <w:pPr>
        <w:numPr>
          <w:ilvl w:val="1"/>
          <w:numId w:val="45"/>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Acute G3-4 ~80%. Average G3-4 2.35→ 3.19 events (40% worse with cisplatin). Late G3-4 ~20%.</w:t>
      </w:r>
    </w:p>
    <w:p w:rsidR="00000000" w:rsidDel="00000000" w:rsidP="00000000" w:rsidRDefault="00000000" w:rsidRPr="00000000" w14:paraId="00000A72">
      <w:pPr>
        <w:numPr>
          <w:ilvl w:val="1"/>
          <w:numId w:val="45"/>
        </w:numPr>
        <w:spacing w:line="240" w:lineRule="auto"/>
        <w:ind w:left="1440" w:hanging="360"/>
        <w:rPr>
          <w:u w:val="none"/>
        </w:rPr>
      </w:pPr>
      <w:r w:rsidDel="00000000" w:rsidR="00000000" w:rsidRPr="00000000">
        <w:rPr>
          <w:rFonts w:ascii="Cardo" w:cs="Cardo" w:eastAsia="Cardo" w:hAnsi="Cardo"/>
          <w:rtl w:val="0"/>
        </w:rPr>
        <w:t xml:space="preserve">Feeding tube at EOT / late of 60→ ~5%.</w:t>
      </w:r>
    </w:p>
    <w:p w:rsidR="00000000" w:rsidDel="00000000" w:rsidP="00000000" w:rsidRDefault="00000000" w:rsidRPr="00000000" w14:paraId="00000A73">
      <w:pPr>
        <w:spacing w:line="240" w:lineRule="auto"/>
        <w:ind w:left="1440" w:firstLine="0"/>
        <w:rPr/>
      </w:pPr>
      <w:r w:rsidDel="00000000" w:rsidR="00000000" w:rsidRPr="00000000">
        <w:rPr>
          <w:rtl w:val="0"/>
        </w:rPr>
      </w:r>
    </w:p>
    <w:p w:rsidR="00000000" w:rsidDel="00000000" w:rsidP="00000000" w:rsidRDefault="00000000" w:rsidRPr="00000000" w14:paraId="00000A74">
      <w:pPr>
        <w:spacing w:line="240" w:lineRule="auto"/>
        <w:ind w:left="0" w:firstLine="0"/>
        <w:rPr/>
      </w:pPr>
      <w:hyperlink r:id="rId640">
        <w:r w:rsidDel="00000000" w:rsidR="00000000" w:rsidRPr="00000000">
          <w:rPr>
            <w:color w:val="1155cc"/>
            <w:u w:val="single"/>
          </w:rPr>
          <w:drawing>
            <wp:inline distB="114300" distT="114300" distL="114300" distR="114300">
              <wp:extent cx="6858000" cy="2540000"/>
              <wp:effectExtent b="12700" l="12700" r="12700" t="12700"/>
              <wp:docPr id="16" name="image14.png"/>
              <a:graphic>
                <a:graphicData uri="http://schemas.openxmlformats.org/drawingml/2006/picture">
                  <pic:pic>
                    <pic:nvPicPr>
                      <pic:cNvPr id="0" name="image14.png"/>
                      <pic:cNvPicPr preferRelativeResize="0"/>
                    </pic:nvPicPr>
                    <pic:blipFill>
                      <a:blip r:embed="rId641"/>
                      <a:srcRect b="0" l="0" r="0" t="0"/>
                      <a:stretch>
                        <a:fillRect/>
                      </a:stretch>
                    </pic:blipFill>
                    <pic:spPr>
                      <a:xfrm>
                        <a:off x="0" y="0"/>
                        <a:ext cx="6858000" cy="2540000"/>
                      </a:xfrm>
                      <a:prstGeom prst="rect"/>
                      <a:ln w="12700">
                        <a:solidFill>
                          <a:srgbClr val="000000"/>
                        </a:solidFill>
                        <a:prstDash val="solid"/>
                      </a:ln>
                    </pic:spPr>
                  </pic:pic>
                </a:graphicData>
              </a:graphic>
            </wp:inline>
          </w:drawing>
        </w:r>
      </w:hyperlink>
      <w:r w:rsidDel="00000000" w:rsidR="00000000" w:rsidRPr="00000000">
        <w:rPr>
          <w:rtl w:val="0"/>
        </w:rPr>
      </w:r>
    </w:p>
    <w:bookmarkStart w:colFirst="0" w:colLast="0" w:name="bspw1gql47go" w:id="179"/>
    <w:bookmarkEnd w:id="179"/>
    <w:p w:rsidR="00000000" w:rsidDel="00000000" w:rsidP="00000000" w:rsidRDefault="00000000" w:rsidRPr="00000000" w14:paraId="00000A75">
      <w:pPr>
        <w:numPr>
          <w:ilvl w:val="0"/>
          <w:numId w:val="45"/>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De-ESCALaTE </w:t>
      </w:r>
      <w:r w:rsidDel="00000000" w:rsidR="00000000" w:rsidRPr="00000000">
        <w:rPr>
          <w:rFonts w:ascii="Times New Roman" w:cs="Times New Roman" w:eastAsia="Times New Roman" w:hAnsi="Times New Roman"/>
          <w:sz w:val="20"/>
          <w:szCs w:val="20"/>
          <w:rtl w:val="0"/>
        </w:rPr>
        <w:t xml:space="preserve">[</w:t>
      </w:r>
      <w:hyperlink r:id="rId642">
        <w:r w:rsidDel="00000000" w:rsidR="00000000" w:rsidRPr="00000000">
          <w:rPr>
            <w:rFonts w:ascii="Times New Roman" w:cs="Times New Roman" w:eastAsia="Times New Roman" w:hAnsi="Times New Roman"/>
            <w:sz w:val="20"/>
            <w:szCs w:val="20"/>
            <w:rtl w:val="0"/>
          </w:rPr>
          <w:t xml:space="preserve">Mehanna Lancet '18</w:t>
        </w:r>
      </w:hyperlink>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70 Gy/</w:t>
      </w:r>
      <w:r w:rsidDel="00000000" w:rsidR="00000000" w:rsidRPr="00000000">
        <w:rPr>
          <w:rFonts w:ascii="Times New Roman" w:cs="Times New Roman" w:eastAsia="Times New Roman" w:hAnsi="Times New Roman"/>
          <w:b w:val="1"/>
          <w:sz w:val="20"/>
          <w:szCs w:val="20"/>
          <w:u w:val="single"/>
          <w:rtl w:val="0"/>
        </w:rPr>
        <w:t xml:space="preserve">7</w:t>
      </w:r>
      <w:r w:rsidDel="00000000" w:rsidR="00000000" w:rsidRPr="00000000">
        <w:rPr>
          <w:rFonts w:ascii="Times New Roman" w:cs="Times New Roman" w:eastAsia="Times New Roman" w:hAnsi="Times New Roman"/>
          <w:b w:val="1"/>
          <w:sz w:val="20"/>
          <w:szCs w:val="20"/>
          <w:rtl w:val="0"/>
        </w:rPr>
        <w:t xml:space="preserve">w + Cetuximab vs. CDDP</w:t>
      </w:r>
      <w:r w:rsidDel="00000000" w:rsidR="00000000" w:rsidRPr="00000000">
        <w:rPr>
          <w:rFonts w:ascii="Times New Roman" w:cs="Times New Roman" w:eastAsia="Times New Roman" w:hAnsi="Times New Roman"/>
          <w:sz w:val="20"/>
          <w:szCs w:val="20"/>
          <w:rtl w:val="0"/>
        </w:rPr>
        <w:t xml:space="preserve">.</w:t>
        <w:br w:type="textWrapping"/>
      </w:r>
      <w:r w:rsidDel="00000000" w:rsidR="00000000" w:rsidRPr="00000000">
        <w:rPr>
          <w:rtl w:val="0"/>
        </w:rPr>
        <w:t xml:space="preserve">TBL</w:t>
      </w:r>
      <w:r w:rsidDel="00000000" w:rsidR="00000000" w:rsidRPr="00000000">
        <w:rPr>
          <w:rFonts w:ascii="Times New Roman" w:cs="Times New Roman" w:eastAsia="Times New Roman" w:hAnsi="Times New Roman"/>
          <w:sz w:val="20"/>
          <w:szCs w:val="20"/>
          <w:rtl w:val="0"/>
        </w:rPr>
        <w:t xml:space="preserve"> </w:t>
      </w:r>
      <w:hyperlink r:id="rId643">
        <w:r w:rsidDel="00000000" w:rsidR="00000000" w:rsidRPr="00000000">
          <w:rPr>
            <w:rFonts w:ascii="Times New Roman" w:cs="Times New Roman" w:eastAsia="Times New Roman" w:hAnsi="Times New Roman"/>
            <w:sz w:val="20"/>
            <w:szCs w:val="20"/>
            <w:vertAlign w:val="superscript"/>
            <w:rtl w:val="0"/>
          </w:rPr>
          <w:t xml:space="preserve">QS</w:t>
        </w:r>
      </w:hyperlink>
      <w:r w:rsidDel="00000000" w:rsidR="00000000" w:rsidRPr="00000000">
        <w:rPr>
          <w:rFonts w:ascii="Cardo" w:cs="Cardo" w:eastAsia="Cardo" w:hAnsi="Cardo"/>
          <w:sz w:val="20"/>
          <w:szCs w:val="20"/>
          <w:rtl w:val="0"/>
        </w:rPr>
        <w:t xml:space="preserve">: In De-ESCALate, toxicity was the same but 2y OS (2° endpoint) was reduced with cetuximab 98→ 89%.</w:t>
      </w:r>
      <w:r w:rsidDel="00000000" w:rsidR="00000000" w:rsidRPr="00000000">
        <w:rPr>
          <w:rtl w:val="0"/>
        </w:rPr>
      </w:r>
    </w:p>
    <w:p w:rsidR="00000000" w:rsidDel="00000000" w:rsidP="00000000" w:rsidRDefault="00000000" w:rsidRPr="00000000" w14:paraId="00000A76">
      <w:pPr>
        <w:numPr>
          <w:ilvl w:val="1"/>
          <w:numId w:val="45"/>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334 pts. HPV+ OP. Includes T4, N2b/c and N3 only if &lt; 10py smoking. Primary endpoint: Early/late toxicity. </w:t>
      </w:r>
    </w:p>
    <w:p w:rsidR="00000000" w:rsidDel="00000000" w:rsidP="00000000" w:rsidRDefault="00000000" w:rsidRPr="00000000" w14:paraId="00000A77">
      <w:pPr>
        <w:numPr>
          <w:ilvl w:val="2"/>
          <w:numId w:val="45"/>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70 Gy 5 fx/w with Cetux 400 loading/250 q1w x7c vs. CDDP 100 q3w x3c. </w:t>
      </w:r>
    </w:p>
    <w:p w:rsidR="00000000" w:rsidDel="00000000" w:rsidP="00000000" w:rsidRDefault="00000000" w:rsidRPr="00000000" w14:paraId="00000A78">
      <w:pPr>
        <w:numPr>
          <w:ilvl w:val="1"/>
          <w:numId w:val="45"/>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2y G3+ </w:t>
      </w:r>
      <w:r w:rsidDel="00000000" w:rsidR="00000000" w:rsidRPr="00000000">
        <w:rPr>
          <w:rFonts w:ascii="Times New Roman" w:cs="Times New Roman" w:eastAsia="Times New Roman" w:hAnsi="Times New Roman"/>
          <w:sz w:val="20"/>
          <w:szCs w:val="20"/>
          <w:rtl w:val="0"/>
        </w:rPr>
        <w:t xml:space="preserve">mean</w:t>
      </w:r>
      <w:r w:rsidDel="00000000" w:rsidR="00000000" w:rsidRPr="00000000">
        <w:rPr>
          <w:rFonts w:ascii="Times New Roman" w:cs="Times New Roman" w:eastAsia="Times New Roman" w:hAnsi="Times New Roman"/>
          <w:sz w:val="20"/>
          <w:szCs w:val="20"/>
          <w:rtl w:val="0"/>
        </w:rPr>
        <w:t xml:space="preserve"> number of events per pt of 5. 2y overall toxicity ~30%. </w:t>
      </w:r>
    </w:p>
    <w:p w:rsidR="00000000" w:rsidDel="00000000" w:rsidP="00000000" w:rsidRDefault="00000000" w:rsidRPr="00000000" w14:paraId="00000A79">
      <w:pPr>
        <w:numPr>
          <w:ilvl w:val="1"/>
          <w:numId w:val="45"/>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2y OS (secondary endpoint) </w:t>
      </w:r>
      <w:r w:rsidDel="00000000" w:rsidR="00000000" w:rsidRPr="00000000">
        <w:rPr>
          <w:rtl w:val="0"/>
        </w:rPr>
        <w:t xml:space="preserve">89</w:t>
      </w:r>
      <w:r w:rsidDel="00000000" w:rsidR="00000000" w:rsidRPr="00000000">
        <w:rPr>
          <w:rFonts w:ascii="Cardo" w:cs="Cardo" w:eastAsia="Cardo" w:hAnsi="Cardo"/>
          <w:sz w:val="20"/>
          <w:szCs w:val="20"/>
          <w:rtl w:val="0"/>
        </w:rPr>
        <w:t xml:space="preserve">→ 98%, 2y recurrence 16→ 6%.</w:t>
      </w:r>
    </w:p>
    <w:p w:rsidR="00000000" w:rsidDel="00000000" w:rsidP="00000000" w:rsidRDefault="00000000" w:rsidRPr="00000000" w14:paraId="00000A7A">
      <w:pPr>
        <w:numPr>
          <w:ilvl w:val="2"/>
          <w:numId w:val="45"/>
        </w:numPr>
        <w:spacing w:line="240" w:lineRule="auto"/>
        <w:ind w:left="216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Interestingly, chemo completed in 80→ 40%, and CDDP still wins!</w:t>
      </w:r>
    </w:p>
    <w:p w:rsidR="00000000" w:rsidDel="00000000" w:rsidP="00000000" w:rsidRDefault="00000000" w:rsidRPr="00000000" w14:paraId="00000A7B">
      <w:pPr>
        <w:numPr>
          <w:ilvl w:val="1"/>
          <w:numId w:val="45"/>
        </w:numPr>
        <w:spacing w:line="240" w:lineRule="auto"/>
        <w:ind w:left="1440" w:hanging="360"/>
        <w:rPr>
          <w:u w:val="none"/>
        </w:rPr>
      </w:pPr>
      <w:r w:rsidDel="00000000" w:rsidR="00000000" w:rsidRPr="00000000">
        <w:rPr>
          <w:rtl w:val="0"/>
        </w:rPr>
        <w:t xml:space="preserve">When excluding T4 and N3 disease, 2y OS was still significantly different with 5% OS difference in favor of CDDP.</w:t>
      </w:r>
    </w:p>
    <w:p w:rsidR="00000000" w:rsidDel="00000000" w:rsidP="00000000" w:rsidRDefault="00000000" w:rsidRPr="00000000" w14:paraId="00000A7C">
      <w:pPr>
        <w:numPr>
          <w:ilvl w:val="0"/>
          <w:numId w:val="45"/>
        </w:numPr>
        <w:spacing w:line="240" w:lineRule="auto"/>
        <w:ind w:left="720" w:hanging="360"/>
        <w:rPr>
          <w:rFonts w:ascii="Times New Roman" w:cs="Times New Roman" w:eastAsia="Times New Roman" w:hAnsi="Times New Roman"/>
          <w:sz w:val="20"/>
          <w:szCs w:val="20"/>
        </w:rPr>
      </w:pPr>
      <w:hyperlink r:id="rId644">
        <w:r w:rsidDel="00000000" w:rsidR="00000000" w:rsidRPr="00000000">
          <w:rPr>
            <w:rFonts w:ascii="Times New Roman" w:cs="Times New Roman" w:eastAsia="Times New Roman" w:hAnsi="Times New Roman"/>
            <w:b w:val="1"/>
            <w:sz w:val="20"/>
            <w:szCs w:val="20"/>
            <w:rtl w:val="0"/>
          </w:rPr>
          <w:t xml:space="preserve">ECOG 1308 </w:t>
        </w:r>
      </w:hyperlink>
      <w:hyperlink r:id="rId645">
        <w:r w:rsidDel="00000000" w:rsidR="00000000" w:rsidRPr="00000000">
          <w:rPr>
            <w:rFonts w:ascii="Times New Roman" w:cs="Times New Roman" w:eastAsia="Times New Roman" w:hAnsi="Times New Roman"/>
            <w:sz w:val="20"/>
            <w:szCs w:val="20"/>
            <w:rtl w:val="0"/>
          </w:rPr>
          <w:t xml:space="preserve">[Marur JCO '17]</w:t>
        </w:r>
      </w:hyperlink>
      <w:r w:rsidDel="00000000" w:rsidR="00000000" w:rsidRPr="00000000">
        <w:rPr>
          <w:rFonts w:ascii="Times New Roman" w:cs="Times New Roman" w:eastAsia="Times New Roman" w:hAnsi="Times New Roman"/>
          <w:sz w:val="20"/>
          <w:szCs w:val="20"/>
          <w:rtl w:val="0"/>
        </w:rPr>
        <w:t xml:space="preserve">: </w:t>
      </w:r>
      <w:r w:rsidDel="00000000" w:rsidR="00000000" w:rsidRPr="00000000">
        <w:rPr>
          <w:rtl w:val="0"/>
        </w:rPr>
        <w:t xml:space="preserve">Phase II. </w:t>
      </w:r>
      <w:r w:rsidDel="00000000" w:rsidR="00000000" w:rsidRPr="00000000">
        <w:rPr>
          <w:rFonts w:ascii="Cardo" w:cs="Cardo" w:eastAsia="Cardo" w:hAnsi="Cardo"/>
          <w:b w:val="1"/>
          <w:sz w:val="20"/>
          <w:szCs w:val="20"/>
          <w:rtl w:val="0"/>
        </w:rPr>
        <w:t xml:space="preserve">CP/Cetux x3c→ </w:t>
      </w:r>
      <w:r w:rsidDel="00000000" w:rsidR="00000000" w:rsidRPr="00000000">
        <w:rPr>
          <w:b w:val="1"/>
          <w:sz w:val="20"/>
          <w:szCs w:val="20"/>
          <w:rtl w:val="0"/>
        </w:rPr>
        <w:t xml:space="preserve">CR to 54/</w:t>
      </w:r>
      <w:r w:rsidDel="00000000" w:rsidR="00000000" w:rsidRPr="00000000">
        <w:rPr>
          <w:b w:val="1"/>
          <w:rtl w:val="0"/>
        </w:rPr>
        <w:t xml:space="preserve">27/Cetux vs. PR to 69.33/33/Cetux</w:t>
      </w:r>
      <w:r w:rsidDel="00000000" w:rsidR="00000000" w:rsidRPr="00000000">
        <w:rPr>
          <w:rtl w:val="0"/>
        </w:rPr>
        <w:t xml:space="preserve">.</w:t>
      </w:r>
      <w:r w:rsidDel="00000000" w:rsidR="00000000" w:rsidRPr="00000000">
        <w:rPr>
          <w:rFonts w:ascii="Times New Roman" w:cs="Times New Roman" w:eastAsia="Times New Roman" w:hAnsi="Times New Roman"/>
          <w:sz w:val="20"/>
          <w:szCs w:val="20"/>
          <w:rtl w:val="0"/>
        </w:rPr>
        <w:br w:type="textWrapping"/>
        <w:t xml:space="preserve">Not true dose reduction study because of intense systemic </w:t>
      </w:r>
      <w:r w:rsidDel="00000000" w:rsidR="00000000" w:rsidRPr="00000000">
        <w:rPr>
          <w:rtl w:val="0"/>
        </w:rPr>
        <w:t xml:space="preserve">treatment</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A7D">
      <w:pPr>
        <w:ind w:firstLine="720"/>
        <w:rPr/>
      </w:pPr>
      <w:r w:rsidDel="00000000" w:rsidR="00000000" w:rsidRPr="00000000">
        <w:rPr>
          <w:rtl w:val="0"/>
        </w:rPr>
        <w:t xml:space="preserve">Similarly to [</w:t>
      </w:r>
      <w:hyperlink w:anchor="9au0ksefqaml">
        <w:r w:rsidDel="00000000" w:rsidR="00000000" w:rsidRPr="00000000">
          <w:rPr>
            <w:rtl w:val="0"/>
          </w:rPr>
          <w:t xml:space="preserve">RTOG 01-29</w:t>
        </w:r>
      </w:hyperlink>
      <w:r w:rsidDel="00000000" w:rsidR="00000000" w:rsidRPr="00000000">
        <w:rPr>
          <w:rFonts w:ascii="Gungsuh" w:cs="Gungsuh" w:eastAsia="Gungsuh" w:hAnsi="Gungsuh"/>
          <w:rtl w:val="0"/>
        </w:rPr>
        <w:t xml:space="preserve">], HPV+ ≤ 10 py, N0-N2b (Not N2c+), and T1-T3 (not T4) did the best. </w:t>
      </w:r>
      <w:r w:rsidDel="00000000" w:rsidR="00000000" w:rsidRPr="00000000">
        <w:rPr>
          <w:rtl w:val="0"/>
        </w:rPr>
      </w:r>
    </w:p>
    <w:p w:rsidR="00000000" w:rsidDel="00000000" w:rsidP="00000000" w:rsidRDefault="00000000" w:rsidRPr="00000000" w14:paraId="00000A7E">
      <w:pPr>
        <w:numPr>
          <w:ilvl w:val="1"/>
          <w:numId w:val="45"/>
        </w:numPr>
        <w:spacing w:line="240" w:lineRule="auto"/>
        <w:ind w:left="1440" w:hanging="360"/>
        <w:rPr>
          <w:rFonts w:ascii="Times New Roman" w:cs="Times New Roman" w:eastAsia="Times New Roman" w:hAnsi="Times New Roman"/>
          <w:sz w:val="20"/>
          <w:szCs w:val="20"/>
        </w:rPr>
      </w:pPr>
      <w:r w:rsidDel="00000000" w:rsidR="00000000" w:rsidRPr="00000000">
        <w:rPr>
          <w:rFonts w:ascii="Gungsuh" w:cs="Gungsuh" w:eastAsia="Gungsuh" w:hAnsi="Gungsuh"/>
          <w:sz w:val="20"/>
          <w:szCs w:val="20"/>
          <w:rtl w:val="0"/>
        </w:rPr>
        <w:t xml:space="preserve">90 pts. P16+, resectable III/IVA. Not T4 or N3. ≤ 10 py. Cisplatin, Paclitaxel, and Cetuximab.</w:t>
      </w:r>
    </w:p>
    <w:p w:rsidR="00000000" w:rsidDel="00000000" w:rsidP="00000000" w:rsidRDefault="00000000" w:rsidRPr="00000000" w14:paraId="00000A7F">
      <w:pPr>
        <w:numPr>
          <w:ilvl w:val="2"/>
          <w:numId w:val="45"/>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If CR in primary </w:t>
      </w:r>
      <w:r w:rsidDel="00000000" w:rsidR="00000000" w:rsidRPr="00000000">
        <w:rPr>
          <w:rFonts w:ascii="Times New Roman" w:cs="Times New Roman" w:eastAsia="Times New Roman" w:hAnsi="Times New Roman"/>
          <w:sz w:val="20"/>
          <w:szCs w:val="20"/>
          <w:rtl w:val="0"/>
        </w:rPr>
        <w:t xml:space="preserve">(70%): </w:t>
      </w:r>
      <w:r w:rsidDel="00000000" w:rsidR="00000000" w:rsidRPr="00000000">
        <w:rPr>
          <w:rFonts w:ascii="Times New Roman" w:cs="Times New Roman" w:eastAsia="Times New Roman" w:hAnsi="Times New Roman"/>
          <w:b w:val="1"/>
          <w:sz w:val="20"/>
          <w:szCs w:val="20"/>
          <w:rtl w:val="0"/>
        </w:rPr>
        <w:t xml:space="preserve">IMRT </w:t>
      </w:r>
      <w:r w:rsidDel="00000000" w:rsidR="00000000" w:rsidRPr="00000000">
        <w:rPr>
          <w:rtl w:val="0"/>
        </w:rPr>
        <w:t xml:space="preserve">(</w:t>
      </w:r>
      <w:r w:rsidDel="00000000" w:rsidR="00000000" w:rsidRPr="00000000">
        <w:rPr>
          <w:rFonts w:ascii="Times New Roman" w:cs="Times New Roman" w:eastAsia="Times New Roman" w:hAnsi="Times New Roman"/>
          <w:b w:val="1"/>
          <w:sz w:val="20"/>
          <w:szCs w:val="20"/>
          <w:rtl w:val="0"/>
        </w:rPr>
        <w:t xml:space="preserve">54</w:t>
      </w:r>
      <w:r w:rsidDel="00000000" w:rsidR="00000000" w:rsidRPr="00000000">
        <w:rPr>
          <w:b w:val="1"/>
          <w:rtl w:val="0"/>
        </w:rPr>
        <w:t xml:space="preserve"> - 51.3</w:t>
      </w:r>
      <w:r w:rsidDel="00000000" w:rsidR="00000000" w:rsidRPr="00000000">
        <w:rPr>
          <w:rtl w:val="0"/>
        </w:rPr>
        <w:t xml:space="preserve">)</w:t>
      </w:r>
      <w:r w:rsidDel="00000000" w:rsidR="00000000" w:rsidRPr="00000000">
        <w:rPr>
          <w:rFonts w:ascii="Times New Roman" w:cs="Times New Roman" w:eastAsia="Times New Roman" w:hAnsi="Times New Roman"/>
          <w:b w:val="1"/>
          <w:sz w:val="20"/>
          <w:szCs w:val="20"/>
          <w:rtl w:val="0"/>
        </w:rPr>
        <w:t xml:space="preserve">/27 + Cetux</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A80">
      <w:pPr>
        <w:numPr>
          <w:ilvl w:val="3"/>
          <w:numId w:val="45"/>
        </w:numPr>
        <w:spacing w:line="240" w:lineRule="auto"/>
        <w:ind w:left="288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Less than CR to nodes still get 69.3.</w:t>
      </w:r>
    </w:p>
    <w:p w:rsidR="00000000" w:rsidDel="00000000" w:rsidP="00000000" w:rsidRDefault="00000000" w:rsidRPr="00000000" w14:paraId="00000A81">
      <w:pPr>
        <w:numPr>
          <w:ilvl w:val="3"/>
          <w:numId w:val="45"/>
        </w:numPr>
        <w:spacing w:line="240" w:lineRule="auto"/>
        <w:ind w:left="288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Uninvolved nodes received 51.3/27 (190 cGy).</w:t>
      </w:r>
    </w:p>
    <w:p w:rsidR="00000000" w:rsidDel="00000000" w:rsidP="00000000" w:rsidRDefault="00000000" w:rsidRPr="00000000" w14:paraId="00000A82">
      <w:pPr>
        <w:numPr>
          <w:ilvl w:val="2"/>
          <w:numId w:val="45"/>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If PR/SD</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IMRT 69.3/33 + Cetux</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A83">
      <w:pPr>
        <w:numPr>
          <w:ilvl w:val="1"/>
          <w:numId w:val="45"/>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2y PFS 78→ 80%, 2y OS 91→ 94% for cCR subgroup.</w:t>
      </w:r>
    </w:p>
    <w:p w:rsidR="00000000" w:rsidDel="00000000" w:rsidP="00000000" w:rsidRDefault="00000000" w:rsidRPr="00000000" w14:paraId="00000A84">
      <w:pPr>
        <w:numPr>
          <w:ilvl w:val="2"/>
          <w:numId w:val="45"/>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8 of 9 failures </w:t>
      </w:r>
      <w:r w:rsidDel="00000000" w:rsidR="00000000" w:rsidRPr="00000000">
        <w:rPr>
          <w:rtl w:val="0"/>
        </w:rPr>
        <w:t xml:space="preserve">in the reduced-dose</w:t>
      </w:r>
      <w:r w:rsidDel="00000000" w:rsidR="00000000" w:rsidRPr="00000000">
        <w:rPr>
          <w:rFonts w:ascii="Times New Roman" w:cs="Times New Roman" w:eastAsia="Times New Roman" w:hAnsi="Times New Roman"/>
          <w:sz w:val="20"/>
          <w:szCs w:val="20"/>
          <w:rtl w:val="0"/>
        </w:rPr>
        <w:t xml:space="preserve"> arm were locoregional.</w:t>
      </w:r>
    </w:p>
    <w:p w:rsidR="00000000" w:rsidDel="00000000" w:rsidP="00000000" w:rsidRDefault="00000000" w:rsidRPr="00000000" w14:paraId="00000A85">
      <w:pPr>
        <w:numPr>
          <w:ilvl w:val="1"/>
          <w:numId w:val="45"/>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70% with cCR</w:t>
      </w:r>
      <w:r w:rsidDel="00000000" w:rsidR="00000000" w:rsidRPr="00000000">
        <w:rPr>
          <w:rtl w:val="0"/>
        </w:rPr>
        <w:t xml:space="preserve"> (</w:t>
      </w:r>
      <w:r w:rsidDel="00000000" w:rsidR="00000000" w:rsidRPr="00000000">
        <w:rPr>
          <w:rFonts w:ascii="Cardo" w:cs="Cardo" w:eastAsia="Cardo" w:hAnsi="Cardo"/>
          <w:sz w:val="20"/>
          <w:szCs w:val="20"/>
          <w:rtl w:val="0"/>
        </w:rPr>
        <w:t xml:space="preserve">80% reduced dose)→ LC 94%!</w:t>
      </w:r>
    </w:p>
    <w:p w:rsidR="00000000" w:rsidDel="00000000" w:rsidP="00000000" w:rsidRDefault="00000000" w:rsidRPr="00000000" w14:paraId="00000A86">
      <w:pPr>
        <w:numPr>
          <w:ilvl w:val="1"/>
          <w:numId w:val="45"/>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G3 47→ 30% and 29→ 15% for reduced dose group.</w:t>
      </w:r>
    </w:p>
    <w:p w:rsidR="00000000" w:rsidDel="00000000" w:rsidP="00000000" w:rsidRDefault="00000000" w:rsidRPr="00000000" w14:paraId="00000A87">
      <w:pPr>
        <w:numPr>
          <w:ilvl w:val="1"/>
          <w:numId w:val="45"/>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12m difficulty swallowing 89→ 40% and impaired nutrition 44→ 10% for reduced dose group.</w:t>
      </w:r>
      <w:r w:rsidDel="00000000" w:rsidR="00000000" w:rsidRPr="00000000">
        <w:rPr>
          <w:rtl w:val="0"/>
        </w:rPr>
      </w:r>
    </w:p>
    <w:p w:rsidR="00000000" w:rsidDel="00000000" w:rsidP="00000000" w:rsidRDefault="00000000" w:rsidRPr="00000000" w14:paraId="00000A88">
      <w:pPr>
        <w:numPr>
          <w:ilvl w:val="1"/>
          <w:numId w:val="45"/>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T4a, N2c or &gt; 10py fared worse.</w:t>
      </w:r>
    </w:p>
    <w:p w:rsidR="00000000" w:rsidDel="00000000" w:rsidP="00000000" w:rsidRDefault="00000000" w:rsidRPr="00000000" w14:paraId="00000A89">
      <w:pPr>
        <w:numPr>
          <w:ilvl w:val="0"/>
          <w:numId w:val="45"/>
        </w:numPr>
        <w:spacing w:line="240" w:lineRule="auto"/>
        <w:ind w:left="72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b w:val="1"/>
          <w:sz w:val="20"/>
          <w:szCs w:val="20"/>
          <w:rtl w:val="0"/>
        </w:rPr>
        <w:t xml:space="preserve">MC1273 </w:t>
      </w:r>
      <w:r w:rsidDel="00000000" w:rsidR="00000000" w:rsidRPr="00000000">
        <w:rPr>
          <w:rFonts w:ascii="Times New Roman" w:cs="Times New Roman" w:eastAsia="Times New Roman" w:hAnsi="Times New Roman"/>
          <w:sz w:val="20"/>
          <w:szCs w:val="20"/>
          <w:rtl w:val="0"/>
        </w:rPr>
        <w:t xml:space="preserve">[</w:t>
      </w:r>
      <w:hyperlink r:id="rId646">
        <w:r w:rsidDel="00000000" w:rsidR="00000000" w:rsidRPr="00000000">
          <w:rPr>
            <w:rFonts w:ascii="Times New Roman" w:cs="Times New Roman" w:eastAsia="Times New Roman" w:hAnsi="Times New Roman"/>
            <w:sz w:val="20"/>
            <w:szCs w:val="20"/>
            <w:rtl w:val="0"/>
          </w:rPr>
          <w:t xml:space="preserve">Ma JCO '19</w:t>
        </w:r>
      </w:hyperlink>
      <w:r w:rsidDel="00000000" w:rsidR="00000000" w:rsidRPr="00000000">
        <w:rPr>
          <w:rFonts w:ascii="Times New Roman" w:cs="Times New Roman" w:eastAsia="Times New Roman" w:hAnsi="Times New Roman"/>
          <w:sz w:val="20"/>
          <w:szCs w:val="20"/>
          <w:rtl w:val="0"/>
        </w:rPr>
        <w:t xml:space="preserve">]: Phase II. </w:t>
      </w:r>
      <w:r w:rsidDel="00000000" w:rsidR="00000000" w:rsidRPr="00000000">
        <w:rPr>
          <w:rFonts w:ascii="Cardo" w:cs="Cardo" w:eastAsia="Cardo" w:hAnsi="Cardo"/>
          <w:b w:val="1"/>
          <w:sz w:val="20"/>
          <w:szCs w:val="20"/>
          <w:rtl w:val="0"/>
        </w:rPr>
        <w:t xml:space="preserve">R0→ 30-36 Gy BID CCRT with docetaxel</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A8A">
      <w:pPr>
        <w:spacing w:line="240" w:lineRule="auto"/>
        <w:ind w:left="720" w:firstLine="0"/>
        <w:rPr>
          <w:rFonts w:ascii="Times New Roman" w:cs="Times New Roman" w:eastAsia="Times New Roman" w:hAnsi="Times New Roman"/>
          <w:sz w:val="20"/>
          <w:szCs w:val="20"/>
        </w:rPr>
      </w:pPr>
      <w:r w:rsidDel="00000000" w:rsidR="00000000" w:rsidRPr="00000000">
        <w:rPr>
          <w:rtl w:val="0"/>
        </w:rPr>
        <w:t xml:space="preserve">TBL</w:t>
      </w:r>
      <w:r w:rsidDel="00000000" w:rsidR="00000000" w:rsidRPr="00000000">
        <w:rPr>
          <w:rFonts w:ascii="Times New Roman" w:cs="Times New Roman" w:eastAsia="Times New Roman" w:hAnsi="Times New Roman"/>
          <w:sz w:val="20"/>
          <w:szCs w:val="20"/>
          <w:rtl w:val="0"/>
        </w:rPr>
        <w:t xml:space="preserve"> </w:t>
      </w:r>
      <w:hyperlink r:id="rId647">
        <w:r w:rsidDel="00000000" w:rsidR="00000000" w:rsidRPr="00000000">
          <w:rPr>
            <w:rFonts w:ascii="Times New Roman" w:cs="Times New Roman" w:eastAsia="Times New Roman" w:hAnsi="Times New Roman"/>
            <w:sz w:val="20"/>
            <w:szCs w:val="20"/>
            <w:vertAlign w:val="superscript"/>
            <w:rtl w:val="0"/>
          </w:rPr>
          <w:t xml:space="preserve">QS</w:t>
        </w:r>
      </w:hyperlink>
      <w:r w:rsidDel="00000000" w:rsidR="00000000" w:rsidRPr="00000000">
        <w:rPr>
          <w:rFonts w:ascii="Times New Roman" w:cs="Times New Roman" w:eastAsia="Times New Roman" w:hAnsi="Times New Roman"/>
          <w:sz w:val="20"/>
          <w:szCs w:val="20"/>
          <w:rtl w:val="0"/>
        </w:rPr>
        <w:t xml:space="preserve">: Resected HPV(+) oropharyngeal </w:t>
      </w:r>
      <w:r w:rsidDel="00000000" w:rsidR="00000000" w:rsidRPr="00000000">
        <w:rPr>
          <w:rtl w:val="0"/>
        </w:rPr>
        <w:t xml:space="preserve">may get</w:t>
      </w:r>
      <w:r w:rsidDel="00000000" w:rsidR="00000000" w:rsidRPr="00000000">
        <w:rPr>
          <w:rFonts w:ascii="Times New Roman" w:cs="Times New Roman" w:eastAsia="Times New Roman" w:hAnsi="Times New Roman"/>
          <w:sz w:val="20"/>
          <w:szCs w:val="20"/>
          <w:rtl w:val="0"/>
        </w:rPr>
        <w:t xml:space="preserve"> away with only 30-36</w:t>
      </w:r>
      <w:r w:rsidDel="00000000" w:rsidR="00000000" w:rsidRPr="00000000">
        <w:rPr>
          <w:rFonts w:ascii="Times New Roman" w:cs="Times New Roman" w:eastAsia="Times New Roman" w:hAnsi="Times New Roman"/>
          <w:sz w:val="20"/>
          <w:szCs w:val="20"/>
          <w:rtl w:val="0"/>
        </w:rPr>
        <w:t xml:space="preserve"> Gy delivered twice daily over 10 days...or maybe with none at all (see [</w:t>
      </w:r>
      <w:hyperlink w:anchor="hj2msjaoqb3a">
        <w:r w:rsidDel="00000000" w:rsidR="00000000" w:rsidRPr="00000000">
          <w:rPr>
            <w:rFonts w:ascii="Times New Roman" w:cs="Times New Roman" w:eastAsia="Times New Roman" w:hAnsi="Times New Roman"/>
            <w:sz w:val="20"/>
            <w:szCs w:val="20"/>
            <w:rtl w:val="0"/>
          </w:rPr>
          <w:t xml:space="preserve">Cramer pathologic risk stratification</w:t>
        </w:r>
      </w:hyperlink>
      <w:r w:rsidDel="00000000" w:rsidR="00000000" w:rsidRPr="00000000">
        <w:rPr>
          <w:rFonts w:ascii="Times New Roman" w:cs="Times New Roman" w:eastAsia="Times New Roman" w:hAnsi="Times New Roman"/>
          <w:sz w:val="20"/>
          <w:szCs w:val="20"/>
          <w:rtl w:val="0"/>
        </w:rPr>
        <w:t xml:space="preserve">] abo</w:t>
      </w:r>
      <w:r w:rsidDel="00000000" w:rsidR="00000000" w:rsidRPr="00000000">
        <w:rPr>
          <w:rFonts w:ascii="Times New Roman" w:cs="Times New Roman" w:eastAsia="Times New Roman" w:hAnsi="Times New Roman"/>
          <w:sz w:val="20"/>
          <w:szCs w:val="20"/>
          <w:rtl w:val="0"/>
        </w:rPr>
        <w:t xml:space="preserve">ve). </w:t>
      </w:r>
    </w:p>
    <w:p w:rsidR="00000000" w:rsidDel="00000000" w:rsidP="00000000" w:rsidRDefault="00000000" w:rsidRPr="00000000" w14:paraId="00000A8B">
      <w:pPr>
        <w:numPr>
          <w:ilvl w:val="1"/>
          <w:numId w:val="45"/>
        </w:numPr>
        <w:spacing w:line="240" w:lineRule="auto"/>
        <w:ind w:left="144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80 pts. P16+ OP, &lt; 10py, R0. MFU 36 mo. </w:t>
      </w:r>
    </w:p>
    <w:p w:rsidR="00000000" w:rsidDel="00000000" w:rsidP="00000000" w:rsidRDefault="00000000" w:rsidRPr="00000000" w14:paraId="00000A8C">
      <w:pPr>
        <w:numPr>
          <w:ilvl w:val="2"/>
          <w:numId w:val="45"/>
        </w:numPr>
        <w:spacing w:line="240" w:lineRule="auto"/>
        <w:ind w:left="216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IR: 30 Gy (1.5 BID) + docetaxel 15 mg q1w x2c.</w:t>
      </w:r>
    </w:p>
    <w:p w:rsidR="00000000" w:rsidDel="00000000" w:rsidP="00000000" w:rsidRDefault="00000000" w:rsidRPr="00000000" w14:paraId="00000A8D">
      <w:pPr>
        <w:numPr>
          <w:ilvl w:val="2"/>
          <w:numId w:val="45"/>
        </w:numPr>
        <w:spacing w:line="240" w:lineRule="auto"/>
        <w:ind w:left="216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HR: 36 Gy (1.8 BID) SIB to ENE.</w:t>
      </w:r>
    </w:p>
    <w:p w:rsidR="00000000" w:rsidDel="00000000" w:rsidP="00000000" w:rsidRDefault="00000000" w:rsidRPr="00000000" w14:paraId="00000A8E">
      <w:pPr>
        <w:numPr>
          <w:ilvl w:val="1"/>
          <w:numId w:val="45"/>
        </w:numPr>
        <w:spacing w:line="240" w:lineRule="auto"/>
        <w:ind w:left="144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2y LRC 96%, 2y PFS 91%, 2y OS 99%. </w:t>
      </w:r>
    </w:p>
    <w:p w:rsidR="00000000" w:rsidDel="00000000" w:rsidP="00000000" w:rsidRDefault="00000000" w:rsidRPr="00000000" w14:paraId="00000A8F">
      <w:pPr>
        <w:numPr>
          <w:ilvl w:val="1"/>
          <w:numId w:val="45"/>
        </w:numPr>
        <w:spacing w:line="240" w:lineRule="auto"/>
        <w:ind w:left="1440" w:hanging="360"/>
        <w:rPr>
          <w:rFonts w:ascii="Times New Roman" w:cs="Times New Roman" w:eastAsia="Times New Roman" w:hAnsi="Times New Roman"/>
          <w:sz w:val="20"/>
          <w:szCs w:val="20"/>
          <w:u w:val="none"/>
        </w:rPr>
      </w:pPr>
      <w:r w:rsidDel="00000000" w:rsidR="00000000" w:rsidRPr="00000000">
        <w:rPr>
          <w:rFonts w:ascii="Cardo" w:cs="Cardo" w:eastAsia="Cardo" w:hAnsi="Cardo"/>
          <w:sz w:val="20"/>
          <w:szCs w:val="20"/>
          <w:rtl w:val="0"/>
        </w:rPr>
        <w:t xml:space="preserve">G3+ pre-RT/1y/2y post-RT of 2.5→ 0→ 0%. Only 1 pt req'd temporary feeding tube placement.</w:t>
      </w:r>
    </w:p>
    <w:bookmarkStart w:colFirst="0" w:colLast="0" w:name="kix.6jzqx268nabc" w:id="180"/>
    <w:bookmarkEnd w:id="180"/>
    <w:p w:rsidR="00000000" w:rsidDel="00000000" w:rsidP="00000000" w:rsidRDefault="00000000" w:rsidRPr="00000000" w14:paraId="00000A90">
      <w:pPr>
        <w:numPr>
          <w:ilvl w:val="0"/>
          <w:numId w:val="45"/>
        </w:numPr>
      </w:pPr>
      <w:r w:rsidDel="00000000" w:rsidR="00000000" w:rsidRPr="00000000">
        <w:rPr>
          <w:b w:val="1"/>
          <w:rtl w:val="0"/>
        </w:rPr>
        <w:t xml:space="preserve">ORATOR </w:t>
      </w:r>
      <w:r w:rsidDel="00000000" w:rsidR="00000000" w:rsidRPr="00000000">
        <w:rPr>
          <w:rtl w:val="0"/>
        </w:rPr>
        <w:t xml:space="preserve">[</w:t>
      </w:r>
      <w:hyperlink r:id="rId648">
        <w:r w:rsidDel="00000000" w:rsidR="00000000" w:rsidRPr="00000000">
          <w:rPr>
            <w:rtl w:val="0"/>
          </w:rPr>
          <w:t xml:space="preserve">Protocol (Appendix) Nichols Lanc Onc '19</w:t>
        </w:r>
      </w:hyperlink>
      <w:r w:rsidDel="00000000" w:rsidR="00000000" w:rsidRPr="00000000">
        <w:rPr>
          <w:rtl w:val="0"/>
        </w:rPr>
        <w:t xml:space="preserve">]: Ph</w:t>
      </w:r>
      <w:r w:rsidDel="00000000" w:rsidR="00000000" w:rsidRPr="00000000">
        <w:rPr>
          <w:rtl w:val="0"/>
        </w:rPr>
        <w:t xml:space="preserve">ase II. </w:t>
      </w:r>
      <w:r w:rsidDel="00000000" w:rsidR="00000000" w:rsidRPr="00000000">
        <w:rPr>
          <w:b w:val="1"/>
          <w:rtl w:val="0"/>
        </w:rPr>
        <w:t xml:space="preserve">TORS/LND ± PO</w:t>
      </w:r>
      <w:r w:rsidDel="00000000" w:rsidR="00000000" w:rsidRPr="00000000">
        <w:rPr>
          <w:rtl w:val="0"/>
        </w:rPr>
        <w:t xml:space="preserve">(C)</w:t>
      </w:r>
      <w:r w:rsidDel="00000000" w:rsidR="00000000" w:rsidRPr="00000000">
        <w:rPr>
          <w:b w:val="1"/>
          <w:rtl w:val="0"/>
        </w:rPr>
        <w:t xml:space="preserve">RT vs. Definitive </w:t>
      </w:r>
      <w:r w:rsidDel="00000000" w:rsidR="00000000" w:rsidRPr="00000000">
        <w:rPr>
          <w:rtl w:val="0"/>
        </w:rPr>
        <w:t xml:space="preserve">(CC)</w:t>
      </w:r>
      <w:r w:rsidDel="00000000" w:rsidR="00000000" w:rsidRPr="00000000">
        <w:rPr>
          <w:b w:val="1"/>
          <w:rtl w:val="0"/>
        </w:rPr>
        <w:t xml:space="preserve">RT</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A91">
      <w:pPr>
        <w:ind w:firstLine="720"/>
        <w:rPr/>
      </w:pPr>
      <w:r w:rsidDel="00000000" w:rsidR="00000000" w:rsidRPr="00000000">
        <w:rPr>
          <w:rtl w:val="0"/>
        </w:rPr>
        <w:t xml:space="preserve">NCDB data suggests &gt; 80% of patients are receiving upfront TORS for T1-2 OP cancer. Does TORS have less AE?</w:t>
        <w:br w:type="textWrapping"/>
        <w:t xml:space="preserve">TBL </w:t>
      </w:r>
      <w:hyperlink r:id="rId649">
        <w:r w:rsidDel="00000000" w:rsidR="00000000" w:rsidRPr="00000000">
          <w:rPr>
            <w:vertAlign w:val="superscript"/>
            <w:rtl w:val="0"/>
          </w:rPr>
          <w:t xml:space="preserve">QS</w:t>
        </w:r>
      </w:hyperlink>
      <w:r w:rsidDel="00000000" w:rsidR="00000000" w:rsidRPr="00000000">
        <w:rPr>
          <w:rtl w:val="0"/>
        </w:rPr>
        <w:t xml:space="preserve">: TORS for early stage OP cancer doesn’t improve quality of life compared to definitive radiation.</w:t>
      </w:r>
    </w:p>
    <w:p w:rsidR="00000000" w:rsidDel="00000000" w:rsidP="00000000" w:rsidRDefault="00000000" w:rsidRPr="00000000" w14:paraId="00000A92">
      <w:pPr>
        <w:ind w:firstLine="720"/>
        <w:rPr/>
      </w:pPr>
      <w:r w:rsidDel="00000000" w:rsidR="00000000" w:rsidRPr="00000000">
        <w:rPr>
          <w:rtl w:val="0"/>
        </w:rPr>
        <w:t xml:space="preserve">See the [</w:t>
      </w:r>
      <w:hyperlink w:anchor="xp1rna8u8muk">
        <w:r w:rsidDel="00000000" w:rsidR="00000000" w:rsidRPr="00000000">
          <w:rPr>
            <w:rtl w:val="0"/>
          </w:rPr>
          <w:t xml:space="preserve">basis of TORS</w:t>
        </w:r>
      </w:hyperlink>
      <w:r w:rsidDel="00000000" w:rsidR="00000000" w:rsidRPr="00000000">
        <w:rPr>
          <w:rtl w:val="0"/>
        </w:rPr>
        <w:t xml:space="preserve">] section for more.</w:t>
      </w:r>
    </w:p>
    <w:p w:rsidR="00000000" w:rsidDel="00000000" w:rsidP="00000000" w:rsidRDefault="00000000" w:rsidRPr="00000000" w14:paraId="00000A93">
      <w:pPr>
        <w:numPr>
          <w:ilvl w:val="1"/>
          <w:numId w:val="45"/>
        </w:numPr>
        <w:ind w:left="1440" w:hanging="360"/>
      </w:pPr>
      <w:r w:rsidDel="00000000" w:rsidR="00000000" w:rsidRPr="00000000">
        <w:rPr>
          <w:rFonts w:ascii="Gungsuh" w:cs="Gungsuh" w:eastAsia="Gungsuh" w:hAnsi="Gungsuh"/>
          <w:rtl w:val="0"/>
        </w:rPr>
        <w:t xml:space="preserve">68 pts. T1-2 N0-2 with size ≤ 4 cm and no radiographic ECE. p16 not required, but 88% HPV+. </w:t>
        <w:br w:type="textWrapping"/>
        <w:t xml:space="preserve">Primary endpoint: MD Anderson Dysphagia Inventory (MDADI) at 1 year. </w:t>
      </w:r>
    </w:p>
    <w:p w:rsidR="00000000" w:rsidDel="00000000" w:rsidP="00000000" w:rsidRDefault="00000000" w:rsidRPr="00000000" w14:paraId="00000A94">
      <w:pPr>
        <w:numPr>
          <w:ilvl w:val="2"/>
          <w:numId w:val="45"/>
        </w:numPr>
        <w:ind w:left="2160" w:hanging="360"/>
      </w:pPr>
      <w:r w:rsidDel="00000000" w:rsidR="00000000" w:rsidRPr="00000000">
        <w:rPr>
          <w:rtl w:val="0"/>
        </w:rPr>
        <w:t xml:space="preserve">Primary RT: 70-63-54/35. CDDP 100 q3w added for N+ disease.</w:t>
      </w:r>
    </w:p>
    <w:p w:rsidR="00000000" w:rsidDel="00000000" w:rsidP="00000000" w:rsidRDefault="00000000" w:rsidRPr="00000000" w14:paraId="00000A95">
      <w:pPr>
        <w:numPr>
          <w:ilvl w:val="2"/>
          <w:numId w:val="45"/>
        </w:numPr>
        <w:ind w:left="2160" w:hanging="360"/>
      </w:pPr>
      <w:r w:rsidDel="00000000" w:rsidR="00000000" w:rsidRPr="00000000">
        <w:rPr>
          <w:rtl w:val="0"/>
        </w:rPr>
        <w:t xml:space="preserve">Adjuvant RT (&gt; 70%): 60-54/30 if T3/4, N+, LVSI, closer margins. CCRT to 64 Gy if SM+ or ECE. </w:t>
      </w:r>
    </w:p>
    <w:p w:rsidR="00000000" w:rsidDel="00000000" w:rsidP="00000000" w:rsidRDefault="00000000" w:rsidRPr="00000000" w14:paraId="00000A96">
      <w:pPr>
        <w:numPr>
          <w:ilvl w:val="1"/>
          <w:numId w:val="45"/>
        </w:numPr>
        <w:ind w:left="1440" w:hanging="360"/>
      </w:pPr>
      <w:r w:rsidDel="00000000" w:rsidR="00000000" w:rsidRPr="00000000">
        <w:rPr>
          <w:rtl w:val="0"/>
        </w:rPr>
        <w:t xml:space="preserve">1y MDADI was worse after TORS, although authors declared this difference "not clinically meaningful".</w:t>
      </w:r>
    </w:p>
    <w:p w:rsidR="00000000" w:rsidDel="00000000" w:rsidP="00000000" w:rsidRDefault="00000000" w:rsidRPr="00000000" w14:paraId="00000A97">
      <w:pPr>
        <w:numPr>
          <w:ilvl w:val="1"/>
          <w:numId w:val="45"/>
        </w:numPr>
        <w:ind w:left="1440" w:hanging="360"/>
      </w:pPr>
      <w:r w:rsidDel="00000000" w:rsidR="00000000" w:rsidRPr="00000000">
        <w:rPr>
          <w:rtl w:val="0"/>
        </w:rPr>
        <w:t xml:space="preserve">Over 70% of TORS received adjuvant radiation therapy. </w:t>
      </w:r>
    </w:p>
    <w:p w:rsidR="00000000" w:rsidDel="00000000" w:rsidP="00000000" w:rsidRDefault="00000000" w:rsidRPr="00000000" w14:paraId="00000A98">
      <w:pPr>
        <w:numPr>
          <w:ilvl w:val="1"/>
          <w:numId w:val="45"/>
        </w:numPr>
        <w:ind w:left="1440" w:hanging="360"/>
      </w:pPr>
      <w:r w:rsidDel="00000000" w:rsidR="00000000" w:rsidRPr="00000000">
        <w:rPr>
          <w:rtl w:val="0"/>
        </w:rPr>
        <w:t xml:space="preserve">When excluding TORS patients who received adjuvant RT, surgery still had worse MDADI than RT alone.</w:t>
      </w:r>
    </w:p>
    <w:p w:rsidR="00000000" w:rsidDel="00000000" w:rsidP="00000000" w:rsidRDefault="00000000" w:rsidRPr="00000000" w14:paraId="00000A99">
      <w:pPr>
        <w:numPr>
          <w:ilvl w:val="0"/>
          <w:numId w:val="45"/>
        </w:numPr>
      </w:pPr>
      <w:r w:rsidDel="00000000" w:rsidR="00000000" w:rsidRPr="00000000">
        <w:rPr>
          <w:b w:val="1"/>
          <w:rtl w:val="0"/>
        </w:rPr>
        <w:t xml:space="preserve">AVOID</w:t>
      </w:r>
      <w:r w:rsidDel="00000000" w:rsidR="00000000" w:rsidRPr="00000000">
        <w:rPr>
          <w:rtl w:val="0"/>
        </w:rPr>
        <w:t xml:space="preserve"> [</w:t>
      </w:r>
      <w:hyperlink r:id="rId650">
        <w:r w:rsidDel="00000000" w:rsidR="00000000" w:rsidRPr="00000000">
          <w:rPr>
            <w:rtl w:val="0"/>
          </w:rPr>
          <w:t xml:space="preserve">Swisher-McClure IJROBP '19</w:t>
        </w:r>
      </w:hyperlink>
      <w:r w:rsidDel="00000000" w:rsidR="00000000" w:rsidRPr="00000000">
        <w:rPr>
          <w:rtl w:val="0"/>
        </w:rPr>
        <w:t xml:space="preserve">]: Phase II. </w:t>
      </w:r>
      <w:r w:rsidDel="00000000" w:rsidR="00000000" w:rsidRPr="00000000">
        <w:rPr>
          <w:rFonts w:ascii="Gungsuh" w:cs="Gungsuh" w:eastAsia="Gungsuh" w:hAnsi="Gungsuh"/>
          <w:b w:val="1"/>
          <w:rtl w:val="0"/>
        </w:rPr>
        <w:t xml:space="preserve">TORS/SND with ≥ 2 mm SM→ Avoid primary site.</w:t>
        <w:br w:type="textWrapping"/>
      </w:r>
      <w:r w:rsidDel="00000000" w:rsidR="00000000" w:rsidRPr="00000000">
        <w:rPr>
          <w:rtl w:val="0"/>
        </w:rPr>
        <w:t xml:space="preserve">TBL </w:t>
      </w:r>
      <w:hyperlink r:id="rId651">
        <w:r w:rsidDel="00000000" w:rsidR="00000000" w:rsidRPr="00000000">
          <w:rPr>
            <w:vertAlign w:val="superscript"/>
            <w:rtl w:val="0"/>
          </w:rPr>
          <w:t xml:space="preserve">QS</w:t>
        </w:r>
      </w:hyperlink>
      <w:r w:rsidDel="00000000" w:rsidR="00000000" w:rsidRPr="00000000">
        <w:rPr>
          <w:rtl w:val="0"/>
        </w:rPr>
        <w:t xml:space="preserve">: Low-risk primary H&amp;N tumors may not merit adjuvant radiation independent of the regional disease it bears.</w:t>
      </w:r>
    </w:p>
    <w:p w:rsidR="00000000" w:rsidDel="00000000" w:rsidP="00000000" w:rsidRDefault="00000000" w:rsidRPr="00000000" w14:paraId="00000A9A">
      <w:pPr>
        <w:numPr>
          <w:ilvl w:val="1"/>
          <w:numId w:val="45"/>
        </w:numPr>
        <w:ind w:left="1440" w:hanging="360"/>
      </w:pPr>
      <w:r w:rsidDel="00000000" w:rsidR="00000000" w:rsidRPr="00000000">
        <w:rPr>
          <w:rtl w:val="0"/>
        </w:rPr>
        <w:t xml:space="preserve">60 pts at UPenn. pT1-2, N1-3. 2014-2017. MFU 2.4y.</w:t>
      </w:r>
    </w:p>
    <w:p w:rsidR="00000000" w:rsidDel="00000000" w:rsidP="00000000" w:rsidRDefault="00000000" w:rsidRPr="00000000" w14:paraId="00000A9B">
      <w:pPr>
        <w:numPr>
          <w:ilvl w:val="2"/>
          <w:numId w:val="45"/>
        </w:numPr>
        <w:ind w:left="2160" w:hanging="360"/>
      </w:pPr>
      <w:r w:rsidDel="00000000" w:rsidR="00000000" w:rsidRPr="00000000">
        <w:rPr>
          <w:rtl w:val="0"/>
        </w:rPr>
        <w:t xml:space="preserve">Median RT dose at primary site of 37 Gy.</w:t>
      </w:r>
    </w:p>
    <w:p w:rsidR="00000000" w:rsidDel="00000000" w:rsidP="00000000" w:rsidRDefault="00000000" w:rsidRPr="00000000" w14:paraId="00000A9C">
      <w:pPr>
        <w:numPr>
          <w:ilvl w:val="2"/>
          <w:numId w:val="45"/>
        </w:numPr>
        <w:ind w:left="2160" w:hanging="360"/>
      </w:pPr>
      <w:r w:rsidDel="00000000" w:rsidR="00000000" w:rsidRPr="00000000">
        <w:rPr>
          <w:rtl w:val="0"/>
        </w:rPr>
        <w:t xml:space="preserve">Involved neck received 60-66 Gy, while the uninvolved neck received 54 Gy. </w:t>
      </w:r>
    </w:p>
    <w:p w:rsidR="00000000" w:rsidDel="00000000" w:rsidP="00000000" w:rsidRDefault="00000000" w:rsidRPr="00000000" w14:paraId="00000A9D">
      <w:pPr>
        <w:numPr>
          <w:ilvl w:val="1"/>
          <w:numId w:val="45"/>
        </w:numPr>
        <w:ind w:left="1440" w:hanging="360"/>
      </w:pPr>
      <w:r w:rsidDel="00000000" w:rsidR="00000000" w:rsidRPr="00000000">
        <w:rPr>
          <w:rtl w:val="0"/>
        </w:rPr>
        <w:t xml:space="preserve">2y LC 98% (n=1). One patient developed regional neck recurrence. Two patients (3%) developed DM.</w:t>
      </w:r>
    </w:p>
    <w:p w:rsidR="00000000" w:rsidDel="00000000" w:rsidP="00000000" w:rsidRDefault="00000000" w:rsidRPr="00000000" w14:paraId="00000A9E">
      <w:pPr>
        <w:numPr>
          <w:ilvl w:val="0"/>
          <w:numId w:val="45"/>
        </w:numPr>
        <w:rPr>
          <w:u w:val="none"/>
        </w:rPr>
      </w:pPr>
      <w:r w:rsidDel="00000000" w:rsidR="00000000" w:rsidRPr="00000000">
        <w:rPr>
          <w:b w:val="1"/>
          <w:rtl w:val="0"/>
        </w:rPr>
        <w:t xml:space="preserve">NRG 002</w:t>
      </w:r>
      <w:r w:rsidDel="00000000" w:rsidR="00000000" w:rsidRPr="00000000">
        <w:rPr>
          <w:rtl w:val="0"/>
        </w:rPr>
        <w:t xml:space="preserve"> [</w:t>
      </w:r>
      <w:hyperlink r:id="rId652">
        <w:r w:rsidDel="00000000" w:rsidR="00000000" w:rsidRPr="00000000">
          <w:rPr>
            <w:rtl w:val="0"/>
          </w:rPr>
          <w:t xml:space="preserve">Yom NCT02254278</w:t>
        </w:r>
      </w:hyperlink>
      <w:r w:rsidDel="00000000" w:rsidR="00000000" w:rsidRPr="00000000">
        <w:rPr>
          <w:rtl w:val="0"/>
        </w:rPr>
        <w:t xml:space="preserve">] </w:t>
      </w:r>
      <w:r w:rsidDel="00000000" w:rsidR="00000000" w:rsidRPr="00000000">
        <w:rPr>
          <w:rtl w:val="0"/>
        </w:rPr>
        <w:t xml:space="preserve">Phase II. </w:t>
      </w:r>
      <w:r w:rsidDel="00000000" w:rsidR="00000000" w:rsidRPr="00000000">
        <w:rPr>
          <w:b w:val="1"/>
          <w:rtl w:val="0"/>
        </w:rPr>
        <w:t xml:space="preserve">60 Gy / 6 weeks + weekly platinum vs. 60 Gy in 5 weeks with no chemo</w:t>
      </w:r>
      <w:r w:rsidDel="00000000" w:rsidR="00000000" w:rsidRPr="00000000">
        <w:rPr>
          <w:rtl w:val="0"/>
        </w:rPr>
        <w:t xml:space="preserve">.</w:t>
      </w:r>
    </w:p>
    <w:p w:rsidR="00000000" w:rsidDel="00000000" w:rsidP="00000000" w:rsidRDefault="00000000" w:rsidRPr="00000000" w14:paraId="00000A9F">
      <w:pPr>
        <w:ind w:left="0" w:firstLine="0"/>
        <w:rPr/>
      </w:pPr>
      <w:r w:rsidDel="00000000" w:rsidR="00000000" w:rsidRPr="00000000">
        <w:rPr>
          <w:rtl w:val="0"/>
        </w:rPr>
      </w:r>
    </w:p>
    <w:p w:rsidR="00000000" w:rsidDel="00000000" w:rsidP="00000000" w:rsidRDefault="00000000" w:rsidRPr="00000000" w14:paraId="00000AA0">
      <w:pPr>
        <w:spacing w:line="240" w:lineRule="auto"/>
        <w:ind w:left="0" w:firstLine="0"/>
        <w:rPr>
          <w:b w:val="1"/>
        </w:rPr>
      </w:pPr>
      <w:r w:rsidDel="00000000" w:rsidR="00000000" w:rsidRPr="00000000">
        <w:rPr>
          <w:rtl w:val="0"/>
        </w:rPr>
      </w:r>
    </w:p>
    <w:p w:rsidR="00000000" w:rsidDel="00000000" w:rsidP="00000000" w:rsidRDefault="00000000" w:rsidRPr="00000000" w14:paraId="00000AA1">
      <w:pPr>
        <w:pStyle w:val="Heading3"/>
        <w:ind w:left="0" w:firstLine="0"/>
        <w:rPr/>
      </w:pPr>
      <w:bookmarkStart w:colFirst="0" w:colLast="0" w:name="_ik2jkxuz7rj6" w:id="181"/>
      <w:bookmarkEnd w:id="181"/>
      <w:hyperlink w:anchor="_f82k265nx1iq">
        <w:r w:rsidDel="00000000" w:rsidR="00000000" w:rsidRPr="00000000">
          <w:rPr>
            <w:u w:val="single"/>
            <w:rtl w:val="0"/>
          </w:rPr>
          <w:t xml:space="preserve">HPV: Phase III Data</w:t>
        </w:r>
      </w:hyperlink>
      <w:r w:rsidDel="00000000" w:rsidR="00000000" w:rsidRPr="00000000">
        <w:rPr>
          <w:rtl w:val="0"/>
        </w:rPr>
      </w:r>
    </w:p>
    <w:p w:rsidR="00000000" w:rsidDel="00000000" w:rsidP="00000000" w:rsidRDefault="00000000" w:rsidRPr="00000000" w14:paraId="00000AA2">
      <w:pPr>
        <w:spacing w:line="240" w:lineRule="auto"/>
        <w:ind w:left="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Interesting caveat: if the 50 Gy arm of ECOG 3311 wins, then the surgery paradigm would be favored to decrease toxicity. If the 60 Gy RT-alone arm from</w:t>
      </w:r>
      <w:r w:rsidDel="00000000" w:rsidR="00000000" w:rsidRPr="00000000">
        <w:rPr>
          <w:rtl w:val="0"/>
        </w:rPr>
        <w:t xml:space="preserve"> </w:t>
      </w:r>
      <w:r w:rsidDel="00000000" w:rsidR="00000000" w:rsidRPr="00000000">
        <w:rPr>
          <w:rFonts w:ascii="Times New Roman" w:cs="Times New Roman" w:eastAsia="Times New Roman" w:hAnsi="Times New Roman"/>
          <w:sz w:val="20"/>
          <w:szCs w:val="20"/>
          <w:rtl w:val="0"/>
        </w:rPr>
        <w:t xml:space="preserve">HN002 wins (it did</w:t>
      </w:r>
      <w:r w:rsidDel="00000000" w:rsidR="00000000" w:rsidRPr="00000000">
        <w:rPr>
          <w:rtl w:val="0"/>
        </w:rPr>
        <w:t xml:space="preserve">n't)</w:t>
      </w:r>
      <w:r w:rsidDel="00000000" w:rsidR="00000000" w:rsidRPr="00000000">
        <w:rPr>
          <w:rFonts w:ascii="Times New Roman" w:cs="Times New Roman" w:eastAsia="Times New Roman" w:hAnsi="Times New Roman"/>
          <w:sz w:val="20"/>
          <w:szCs w:val="20"/>
          <w:rtl w:val="0"/>
        </w:rPr>
        <w:t xml:space="preserve">, then would favor RT alone! </w:t>
      </w:r>
      <w:r w:rsidDel="00000000" w:rsidR="00000000" w:rsidRPr="00000000">
        <w:rPr>
          <w:rtl w:val="0"/>
        </w:rPr>
      </w:r>
    </w:p>
    <w:bookmarkStart w:colFirst="0" w:colLast="0" w:name="bc5j49ci44xv" w:id="182"/>
    <w:bookmarkEnd w:id="182"/>
    <w:p w:rsidR="00000000" w:rsidDel="00000000" w:rsidP="00000000" w:rsidRDefault="00000000" w:rsidRPr="00000000" w14:paraId="00000AA3">
      <w:pPr>
        <w:numPr>
          <w:ilvl w:val="0"/>
          <w:numId w:val="45"/>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NRG-HN002 </w:t>
      </w:r>
      <w:r w:rsidDel="00000000" w:rsidR="00000000" w:rsidRPr="00000000">
        <w:rPr>
          <w:sz w:val="20"/>
          <w:szCs w:val="20"/>
          <w:rtl w:val="0"/>
        </w:rPr>
        <w:t xml:space="preserve">[</w:t>
      </w:r>
      <w:hyperlink r:id="rId653">
        <w:r w:rsidDel="00000000" w:rsidR="00000000" w:rsidRPr="00000000">
          <w:rPr>
            <w:sz w:val="20"/>
            <w:szCs w:val="20"/>
            <w:rtl w:val="0"/>
          </w:rPr>
          <w:t xml:space="preserve">Volume scheme</w:t>
        </w:r>
      </w:hyperlink>
      <w:r w:rsidDel="00000000" w:rsidR="00000000" w:rsidRPr="00000000">
        <w:rPr>
          <w:sz w:val="20"/>
          <w:szCs w:val="20"/>
          <w:rtl w:val="0"/>
        </w:rPr>
        <w:t xml:space="preserve">, </w:t>
      </w:r>
      <w:hyperlink r:id="rId654">
        <w:r w:rsidDel="00000000" w:rsidR="00000000" w:rsidRPr="00000000">
          <w:rPr>
            <w:sz w:val="20"/>
            <w:szCs w:val="20"/>
            <w:rtl w:val="0"/>
          </w:rPr>
          <w:t xml:space="preserve">Yom </w:t>
        </w:r>
      </w:hyperlink>
      <w:hyperlink r:id="rId655">
        <w:r w:rsidDel="00000000" w:rsidR="00000000" w:rsidRPr="00000000">
          <w:rPr>
            <w:rtl w:val="0"/>
          </w:rPr>
          <w:t xml:space="preserve">ASTRO '19</w:t>
        </w:r>
      </w:hyperlink>
      <w:r w:rsidDel="00000000" w:rsidR="00000000" w:rsidRPr="00000000">
        <w:rPr>
          <w:rtl w:val="0"/>
        </w:rPr>
        <w:t xml:space="preserve">]</w:t>
      </w:r>
      <w:r w:rsidDel="00000000" w:rsidR="00000000" w:rsidRPr="00000000">
        <w:rPr>
          <w:rFonts w:ascii="Times New Roman" w:cs="Times New Roman" w:eastAsia="Times New Roman" w:hAnsi="Times New Roman"/>
          <w:sz w:val="20"/>
          <w:szCs w:val="20"/>
          <w:rtl w:val="0"/>
        </w:rPr>
        <w:t xml:space="preserve">:</w:t>
      </w:r>
      <w:r w:rsidDel="00000000" w:rsidR="00000000" w:rsidRPr="00000000">
        <w:rPr>
          <w:rFonts w:ascii="Times New Roman" w:cs="Times New Roman" w:eastAsia="Times New Roman" w:hAnsi="Times New Roman"/>
          <w:b w:val="1"/>
          <w:sz w:val="20"/>
          <w:szCs w:val="20"/>
          <w:rtl w:val="0"/>
        </w:rPr>
        <w:t xml:space="preserve"> </w:t>
      </w:r>
      <w:r w:rsidDel="00000000" w:rsidR="00000000" w:rsidRPr="00000000">
        <w:rPr>
          <w:rtl w:val="0"/>
        </w:rPr>
        <w:t xml:space="preserve">Phase II. </w:t>
      </w:r>
      <w:r w:rsidDel="00000000" w:rsidR="00000000" w:rsidRPr="00000000">
        <w:rPr>
          <w:rFonts w:ascii="Times New Roman" w:cs="Times New Roman" w:eastAsia="Times New Roman" w:hAnsi="Times New Roman"/>
          <w:sz w:val="20"/>
          <w:szCs w:val="20"/>
          <w:rtl w:val="0"/>
        </w:rPr>
        <w:t xml:space="preserve">Dose-reduced RT to </w:t>
      </w:r>
      <w:r w:rsidDel="00000000" w:rsidR="00000000" w:rsidRPr="00000000">
        <w:rPr>
          <w:rFonts w:ascii="Times New Roman" w:cs="Times New Roman" w:eastAsia="Times New Roman" w:hAnsi="Times New Roman"/>
          <w:b w:val="1"/>
          <w:sz w:val="20"/>
          <w:szCs w:val="20"/>
          <w:rtl w:val="0"/>
        </w:rPr>
        <w:t xml:space="preserve">60</w:t>
      </w:r>
      <w:r w:rsidDel="00000000" w:rsidR="00000000" w:rsidRPr="00000000">
        <w:rPr>
          <w:b w:val="1"/>
          <w:rtl w:val="0"/>
        </w:rPr>
        <w:t xml:space="preserve">-54-48/30</w:t>
      </w:r>
      <w:r w:rsidDel="00000000" w:rsidR="00000000" w:rsidRPr="00000000">
        <w:rPr>
          <w:rFonts w:ascii="Times New Roman" w:cs="Times New Roman" w:eastAsia="Times New Roman" w:hAnsi="Times New Roman"/>
          <w:b w:val="1"/>
          <w:sz w:val="20"/>
          <w:szCs w:val="20"/>
          <w:rtl w:val="0"/>
        </w:rPr>
        <w:t xml:space="preserve"> ± CDDP</w:t>
      </w:r>
      <w:r w:rsidDel="00000000" w:rsidR="00000000" w:rsidRPr="00000000">
        <w:rPr>
          <w:rFonts w:ascii="Times New Roman" w:cs="Times New Roman" w:eastAsia="Times New Roman" w:hAnsi="Times New Roman"/>
          <w:sz w:val="20"/>
          <w:szCs w:val="20"/>
          <w:rtl w:val="0"/>
        </w:rPr>
        <w:t xml:space="preserve">.</w:t>
        <w:br w:type="textWrapping"/>
        <w:t xml:space="preserve">Expected 2y PFS of 91%, with null hypothesis </w:t>
      </w:r>
      <w:r w:rsidDel="00000000" w:rsidR="00000000" w:rsidRPr="00000000">
        <w:rPr>
          <w:rFonts w:ascii="Gungsuh" w:cs="Gungsuh" w:eastAsia="Gungsuh" w:hAnsi="Gungsuh"/>
          <w:rtl w:val="0"/>
        </w:rPr>
        <w:t xml:space="preserve">neither arm achieves 2y PFS ≥ 85%.</w:t>
      </w:r>
      <w:r w:rsidDel="00000000" w:rsidR="00000000" w:rsidRPr="00000000">
        <w:rPr>
          <w:rtl w:val="0"/>
        </w:rPr>
      </w:r>
    </w:p>
    <w:p w:rsidR="00000000" w:rsidDel="00000000" w:rsidP="00000000" w:rsidRDefault="00000000" w:rsidRPr="00000000" w14:paraId="00000AA4">
      <w:pPr>
        <w:spacing w:line="240" w:lineRule="auto"/>
        <w:ind w:firstLine="720"/>
        <w:rPr/>
      </w:pPr>
      <w:r w:rsidDel="00000000" w:rsidR="00000000" w:rsidRPr="00000000">
        <w:rPr>
          <w:rtl w:val="0"/>
        </w:rPr>
        <w:t xml:space="preserve">IMRT + Chemotherapy rejected the null hypothesis, while IMRT alone failed to reject the null hypothesis.</w:t>
      </w:r>
    </w:p>
    <w:p w:rsidR="00000000" w:rsidDel="00000000" w:rsidP="00000000" w:rsidRDefault="00000000" w:rsidRPr="00000000" w14:paraId="00000AA5">
      <w:pPr>
        <w:spacing w:line="240" w:lineRule="auto"/>
        <w:ind w:firstLine="720"/>
        <w:rPr/>
      </w:pPr>
      <w:r w:rsidDel="00000000" w:rsidR="00000000" w:rsidRPr="00000000">
        <w:rPr>
          <w:rtl w:val="0"/>
        </w:rPr>
        <w:t xml:space="preserve">TBL</w:t>
      </w:r>
      <w:r w:rsidDel="00000000" w:rsidR="00000000" w:rsidRPr="00000000">
        <w:rPr>
          <w:rtl w:val="0"/>
        </w:rPr>
        <w:t xml:space="preserve"> </w:t>
      </w:r>
      <w:hyperlink r:id="rId656">
        <w:r w:rsidDel="00000000" w:rsidR="00000000" w:rsidRPr="00000000">
          <w:rPr>
            <w:vertAlign w:val="superscript"/>
            <w:rtl w:val="0"/>
          </w:rPr>
          <w:t xml:space="preserve">QS</w:t>
        </w:r>
      </w:hyperlink>
      <w:r w:rsidDel="00000000" w:rsidR="00000000" w:rsidRPr="00000000">
        <w:rPr>
          <w:rtl w:val="0"/>
        </w:rPr>
        <w:t xml:space="preserve">: </w:t>
      </w:r>
      <w:r w:rsidDel="00000000" w:rsidR="00000000" w:rsidRPr="00000000">
        <w:rPr>
          <w:rtl w:val="0"/>
        </w:rPr>
        <w:t xml:space="preserve">Comparing a definitive chemoradiation regimen—de-escalated to 60 Gy but with concurrent cisplatin—to the current standard of 70 Gy in a large phase 3 setting to achieve better swallowing function appears justified.</w:t>
      </w:r>
    </w:p>
    <w:p w:rsidR="00000000" w:rsidDel="00000000" w:rsidP="00000000" w:rsidRDefault="00000000" w:rsidRPr="00000000" w14:paraId="00000AA6">
      <w:pPr>
        <w:numPr>
          <w:ilvl w:val="1"/>
          <w:numId w:val="45"/>
        </w:numPr>
        <w:spacing w:line="240" w:lineRule="auto"/>
        <w:ind w:left="1440" w:hanging="360"/>
        <w:rPr>
          <w:rFonts w:ascii="Times New Roman" w:cs="Times New Roman" w:eastAsia="Times New Roman" w:hAnsi="Times New Roman"/>
          <w:sz w:val="20"/>
          <w:szCs w:val="20"/>
        </w:rPr>
      </w:pPr>
      <w:r w:rsidDel="00000000" w:rsidR="00000000" w:rsidRPr="00000000">
        <w:rPr>
          <w:rtl w:val="0"/>
        </w:rPr>
        <w:t xml:space="preserve">306 pts. </w:t>
      </w:r>
      <w:r w:rsidDel="00000000" w:rsidR="00000000" w:rsidRPr="00000000">
        <w:rPr>
          <w:rFonts w:ascii="Times New Roman" w:cs="Times New Roman" w:eastAsia="Times New Roman" w:hAnsi="Times New Roman"/>
          <w:sz w:val="20"/>
          <w:szCs w:val="20"/>
          <w:rtl w:val="0"/>
        </w:rPr>
        <w:t xml:space="preserve">p16+ OP,</w:t>
      </w:r>
      <w:r w:rsidDel="00000000" w:rsidR="00000000" w:rsidRPr="00000000">
        <w:rPr>
          <w:rFonts w:ascii="Gungsuh" w:cs="Gungsuh" w:eastAsia="Gungsuh" w:hAnsi="Gungsuh"/>
          <w:rtl w:val="0"/>
        </w:rPr>
        <w:t xml:space="preserve"> ≤ 10py, not T4 or N3 and no T1-2N0</w:t>
      </w:r>
      <w:r w:rsidDel="00000000" w:rsidR="00000000" w:rsidRPr="00000000">
        <w:rPr>
          <w:rFonts w:ascii="Times New Roman" w:cs="Times New Roman" w:eastAsia="Times New Roman" w:hAnsi="Times New Roman"/>
          <w:sz w:val="20"/>
          <w:szCs w:val="20"/>
          <w:rtl w:val="0"/>
        </w:rPr>
        <w:t xml:space="preserve"> (4</w:t>
      </w:r>
      <w:r w:rsidDel="00000000" w:rsidR="00000000" w:rsidRPr="00000000">
        <w:rPr>
          <w:rtl w:val="0"/>
        </w:rPr>
        <w:t xml:space="preserve">3</w:t>
      </w:r>
      <w:r w:rsidDel="00000000" w:rsidR="00000000" w:rsidRPr="00000000">
        <w:rPr>
          <w:rFonts w:ascii="Times New Roman" w:cs="Times New Roman" w:eastAsia="Times New Roman" w:hAnsi="Times New Roman"/>
          <w:sz w:val="20"/>
          <w:szCs w:val="20"/>
          <w:rtl w:val="0"/>
        </w:rPr>
        <w:t xml:space="preserve">% of [</w:t>
      </w:r>
      <w:hyperlink w:anchor="vglx194p7sw8">
        <w:r w:rsidDel="00000000" w:rsidR="00000000" w:rsidRPr="00000000">
          <w:rPr>
            <w:rFonts w:ascii="Times New Roman" w:cs="Times New Roman" w:eastAsia="Times New Roman" w:hAnsi="Times New Roman"/>
            <w:sz w:val="20"/>
            <w:szCs w:val="20"/>
            <w:rtl w:val="0"/>
          </w:rPr>
          <w:t xml:space="preserve">RTOG 10-16</w:t>
        </w:r>
      </w:hyperlink>
      <w:r w:rsidDel="00000000" w:rsidR="00000000" w:rsidRPr="00000000">
        <w:rPr>
          <w:rFonts w:ascii="Times New Roman" w:cs="Times New Roman" w:eastAsia="Times New Roman" w:hAnsi="Times New Roman"/>
          <w:sz w:val="20"/>
          <w:szCs w:val="20"/>
          <w:rtl w:val="0"/>
        </w:rPr>
        <w:t xml:space="preserve">] eligible). MFU 2.</w:t>
      </w:r>
      <w:r w:rsidDel="00000000" w:rsidR="00000000" w:rsidRPr="00000000">
        <w:rPr>
          <w:rtl w:val="0"/>
        </w:rPr>
        <w:t xml:space="preserve">6y.</w:t>
      </w:r>
      <w:r w:rsidDel="00000000" w:rsidR="00000000" w:rsidRPr="00000000">
        <w:rPr>
          <w:rFonts w:ascii="Times New Roman" w:cs="Times New Roman" w:eastAsia="Times New Roman" w:hAnsi="Times New Roman"/>
          <w:sz w:val="20"/>
          <w:szCs w:val="20"/>
          <w:rtl w:val="0"/>
        </w:rPr>
        <w:br w:type="textWrapping"/>
        <w:t xml:space="preserve">T2-3 </w:t>
      </w:r>
      <w:r w:rsidDel="00000000" w:rsidR="00000000" w:rsidRPr="00000000">
        <w:rPr>
          <w:rtl w:val="0"/>
        </w:rPr>
        <w:t xml:space="preserve">in 60%. N2 in 75%. Bilateral IMRT in 80%. </w:t>
      </w:r>
      <w:r w:rsidDel="00000000" w:rsidR="00000000" w:rsidRPr="00000000">
        <w:rPr>
          <w:rtl w:val="0"/>
        </w:rPr>
      </w:r>
    </w:p>
    <w:p w:rsidR="00000000" w:rsidDel="00000000" w:rsidP="00000000" w:rsidRDefault="00000000" w:rsidRPr="00000000" w14:paraId="00000AA7">
      <w:pPr>
        <w:numPr>
          <w:ilvl w:val="2"/>
          <w:numId w:val="45"/>
        </w:numPr>
        <w:spacing w:line="240" w:lineRule="auto"/>
        <w:ind w:left="216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Declare intent (uni vs. b/l)→ 60 in 6w + CDDP 40 wk vs. DAHANCA 60 in 5w.</w:t>
      </w:r>
    </w:p>
    <w:p w:rsidR="00000000" w:rsidDel="00000000" w:rsidP="00000000" w:rsidRDefault="00000000" w:rsidRPr="00000000" w14:paraId="00000AA8">
      <w:pPr>
        <w:numPr>
          <w:ilvl w:val="2"/>
          <w:numId w:val="45"/>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Unilateral allowed if: cT1-3 tonsil, &lt; 1 cm SP without BOT invsn up to N2a, some N2b if level II confined. </w:t>
      </w:r>
    </w:p>
    <w:p w:rsidR="00000000" w:rsidDel="00000000" w:rsidP="00000000" w:rsidRDefault="00000000" w:rsidRPr="00000000" w14:paraId="00000AA9">
      <w:pPr>
        <w:numPr>
          <w:ilvl w:val="1"/>
          <w:numId w:val="45"/>
        </w:numPr>
        <w:spacing w:line="240" w:lineRule="auto"/>
        <w:ind w:left="1440" w:hanging="360"/>
        <w:rPr>
          <w:u w:val="none"/>
        </w:rPr>
      </w:pPr>
      <w:r w:rsidDel="00000000" w:rsidR="00000000" w:rsidRPr="00000000">
        <w:rPr>
          <w:rFonts w:ascii="Cardo" w:cs="Cardo" w:eastAsia="Cardo" w:hAnsi="Cardo"/>
          <w:rtl w:val="0"/>
        </w:rPr>
        <w:t xml:space="preserve">2y PFS 88→ 91% (null hypothesis neither arm achieves 2y PFS ≥ 85%, but RT alone CI crosses below 85%).</w:t>
      </w:r>
    </w:p>
    <w:p w:rsidR="00000000" w:rsidDel="00000000" w:rsidP="00000000" w:rsidRDefault="00000000" w:rsidRPr="00000000" w14:paraId="00000AAA">
      <w:pPr>
        <w:numPr>
          <w:ilvl w:val="1"/>
          <w:numId w:val="45"/>
        </w:numPr>
        <w:spacing w:line="240" w:lineRule="auto"/>
        <w:ind w:left="1440" w:hanging="360"/>
        <w:rPr>
          <w:u w:val="none"/>
        </w:rPr>
      </w:pPr>
      <w:r w:rsidDel="00000000" w:rsidR="00000000" w:rsidRPr="00000000">
        <w:rPr>
          <w:rFonts w:ascii="Cardo" w:cs="Cardo" w:eastAsia="Cardo" w:hAnsi="Cardo"/>
          <w:rtl w:val="0"/>
        </w:rPr>
        <w:t xml:space="preserve">2y LRF 10→ 3%.</w:t>
      </w:r>
    </w:p>
    <w:p w:rsidR="00000000" w:rsidDel="00000000" w:rsidP="00000000" w:rsidRDefault="00000000" w:rsidRPr="00000000" w14:paraId="00000AAB">
      <w:pPr>
        <w:numPr>
          <w:ilvl w:val="1"/>
          <w:numId w:val="45"/>
        </w:numPr>
        <w:spacing w:line="240" w:lineRule="auto"/>
        <w:ind w:left="1440" w:hanging="360"/>
        <w:rPr>
          <w:u w:val="none"/>
        </w:rPr>
      </w:pPr>
      <w:r w:rsidDel="00000000" w:rsidR="00000000" w:rsidRPr="00000000">
        <w:rPr>
          <w:rtl w:val="0"/>
        </w:rPr>
        <w:t xml:space="preserve">2y DM ~3%.</w:t>
      </w:r>
    </w:p>
    <w:p w:rsidR="00000000" w:rsidDel="00000000" w:rsidP="00000000" w:rsidRDefault="00000000" w:rsidRPr="00000000" w14:paraId="00000AAC">
      <w:pPr>
        <w:numPr>
          <w:ilvl w:val="1"/>
          <w:numId w:val="45"/>
        </w:numPr>
        <w:spacing w:line="240" w:lineRule="auto"/>
        <w:ind w:left="1440" w:hanging="360"/>
        <w:rPr>
          <w:u w:val="none"/>
        </w:rPr>
      </w:pPr>
      <w:r w:rsidDel="00000000" w:rsidR="00000000" w:rsidRPr="00000000">
        <w:rPr>
          <w:rtl w:val="0"/>
        </w:rPr>
        <w:t xml:space="preserve">2y OS ~97%. </w:t>
      </w:r>
    </w:p>
    <w:p w:rsidR="00000000" w:rsidDel="00000000" w:rsidP="00000000" w:rsidRDefault="00000000" w:rsidRPr="00000000" w14:paraId="00000AAD">
      <w:pPr>
        <w:numPr>
          <w:ilvl w:val="1"/>
          <w:numId w:val="45"/>
        </w:numPr>
        <w:ind w:left="1440" w:hanging="360"/>
      </w:pPr>
      <w:r w:rsidDel="00000000" w:rsidR="00000000" w:rsidRPr="00000000">
        <w:rPr>
          <w:rFonts w:ascii="Cardo" w:cs="Cardo" w:eastAsia="Cardo" w:hAnsi="Cardo"/>
          <w:rtl w:val="0"/>
        </w:rPr>
        <w:t xml:space="preserve">1y MDADI ~82→ 86 (Acceptability ≥ 60).</w:t>
      </w:r>
    </w:p>
    <w:p w:rsidR="00000000" w:rsidDel="00000000" w:rsidP="00000000" w:rsidRDefault="00000000" w:rsidRPr="00000000" w14:paraId="00000AAE">
      <w:pPr>
        <w:numPr>
          <w:ilvl w:val="1"/>
          <w:numId w:val="45"/>
        </w:numPr>
        <w:spacing w:line="240" w:lineRule="auto"/>
        <w:ind w:left="1440" w:hanging="360"/>
        <w:rPr>
          <w:u w:val="none"/>
        </w:rPr>
      </w:pPr>
      <w:r w:rsidDel="00000000" w:rsidR="00000000" w:rsidRPr="00000000">
        <w:rPr>
          <w:rFonts w:ascii="Cardo" w:cs="Cardo" w:eastAsia="Cardo" w:hAnsi="Cardo"/>
          <w:rtl w:val="0"/>
        </w:rPr>
        <w:t xml:space="preserve">Acute G3 50→ 65%, Acute G4 2→ 15%. Around 20% needed feeding </w:t>
      </w:r>
      <w:r w:rsidDel="00000000" w:rsidR="00000000" w:rsidRPr="00000000">
        <w:rPr>
          <w:rtl w:val="0"/>
        </w:rPr>
        <w:t xml:space="preserve">tube at</w:t>
      </w:r>
      <w:r w:rsidDel="00000000" w:rsidR="00000000" w:rsidRPr="00000000">
        <w:rPr>
          <w:rtl w:val="0"/>
        </w:rPr>
        <w:t xml:space="preserve"> short term, &lt; 5% long term.</w:t>
      </w:r>
    </w:p>
    <w:p w:rsidR="00000000" w:rsidDel="00000000" w:rsidP="00000000" w:rsidRDefault="00000000" w:rsidRPr="00000000" w14:paraId="00000AAF">
      <w:pPr>
        <w:numPr>
          <w:ilvl w:val="1"/>
          <w:numId w:val="45"/>
        </w:numPr>
        <w:spacing w:line="240" w:lineRule="auto"/>
        <w:ind w:left="1440" w:hanging="360"/>
        <w:rPr>
          <w:u w:val="none"/>
        </w:rPr>
      </w:pPr>
      <w:r w:rsidDel="00000000" w:rsidR="00000000" w:rsidRPr="00000000">
        <w:rPr>
          <w:rFonts w:ascii="Cardo" w:cs="Cardo" w:eastAsia="Cardo" w:hAnsi="Cardo"/>
          <w:rtl w:val="0"/>
        </w:rPr>
        <w:t xml:space="preserve">Late G3 17→ 20%, Late G4 ~1%.</w:t>
      </w:r>
    </w:p>
    <w:p w:rsidR="00000000" w:rsidDel="00000000" w:rsidP="00000000" w:rsidRDefault="00000000" w:rsidRPr="00000000" w14:paraId="00000AB0">
      <w:pPr>
        <w:numPr>
          <w:ilvl w:val="0"/>
          <w:numId w:val="45"/>
        </w:numPr>
      </w:pPr>
      <w:r w:rsidDel="00000000" w:rsidR="00000000" w:rsidRPr="00000000">
        <w:rPr>
          <w:b w:val="1"/>
          <w:rtl w:val="0"/>
        </w:rPr>
        <w:t xml:space="preserve">TROG 12.01 </w:t>
      </w:r>
      <w:r w:rsidDel="00000000" w:rsidR="00000000" w:rsidRPr="00000000">
        <w:rPr>
          <w:rtl w:val="0"/>
        </w:rPr>
        <w:t xml:space="preserve">[Lee </w:t>
      </w:r>
      <w:hyperlink r:id="rId657">
        <w:r w:rsidDel="00000000" w:rsidR="00000000" w:rsidRPr="00000000">
          <w:rPr>
            <w:rtl w:val="0"/>
          </w:rPr>
          <w:t xml:space="preserve">NCT01855451</w:t>
        </w:r>
      </w:hyperlink>
      <w:r w:rsidDel="00000000" w:rsidR="00000000" w:rsidRPr="00000000">
        <w:rPr>
          <w:rtl w:val="0"/>
        </w:rPr>
        <w:t xml:space="preserve">]: CCRT 70/35 with cetuximab vs. cisplatin.</w:t>
        <w:br w:type="textWrapping"/>
        <w:t xml:space="preserve">Completed accrual in June 2018, no results yet.</w:t>
      </w:r>
    </w:p>
    <w:p w:rsidR="00000000" w:rsidDel="00000000" w:rsidP="00000000" w:rsidRDefault="00000000" w:rsidRPr="00000000" w14:paraId="00000AB1">
      <w:pPr>
        <w:numPr>
          <w:ilvl w:val="1"/>
          <w:numId w:val="45"/>
        </w:numPr>
        <w:ind w:left="1440" w:hanging="360"/>
      </w:pPr>
      <w:r w:rsidDel="00000000" w:rsidR="00000000" w:rsidRPr="00000000">
        <w:rPr>
          <w:rFonts w:ascii="Gungsuh" w:cs="Gungsuh" w:eastAsia="Gungsuh" w:hAnsi="Gungsuh"/>
          <w:rtl w:val="0"/>
        </w:rPr>
        <w:t xml:space="preserve">189 pts. Stage III-IV HPV+ OP ≤ 10 py. If &gt; 10py, must be N0-N2a. Primary endpoint toxicity.</w:t>
      </w:r>
    </w:p>
    <w:p w:rsidR="00000000" w:rsidDel="00000000" w:rsidP="00000000" w:rsidRDefault="00000000" w:rsidRPr="00000000" w14:paraId="00000AB2">
      <w:pPr>
        <w:numPr>
          <w:ilvl w:val="0"/>
          <w:numId w:val="45"/>
        </w:numPr>
      </w:pPr>
      <w:r w:rsidDel="00000000" w:rsidR="00000000" w:rsidRPr="00000000">
        <w:rPr>
          <w:rtl w:val="0"/>
        </w:rPr>
        <w:t xml:space="preserve">See [</w:t>
      </w:r>
      <w:hyperlink w:anchor="htnpw01iuwir">
        <w:r w:rsidDel="00000000" w:rsidR="00000000" w:rsidRPr="00000000">
          <w:rPr>
            <w:rtl w:val="0"/>
          </w:rPr>
          <w:t xml:space="preserve">NRG HN004</w:t>
        </w:r>
      </w:hyperlink>
      <w:r w:rsidDel="00000000" w:rsidR="00000000" w:rsidRPr="00000000">
        <w:rPr>
          <w:rtl w:val="0"/>
        </w:rPr>
        <w:t xml:space="preserve">], which is for CDDP-ineligible pts of any subsite. It is investigating CCRT w cetuximab vs. durvalumab. </w:t>
      </w:r>
    </w:p>
    <w:bookmarkStart w:colFirst="0" w:colLast="0" w:name="kix.n2owdq2fmxuj" w:id="183"/>
    <w:bookmarkEnd w:id="183"/>
    <w:p w:rsidR="00000000" w:rsidDel="00000000" w:rsidP="00000000" w:rsidRDefault="00000000" w:rsidRPr="00000000" w14:paraId="00000AB3">
      <w:pPr>
        <w:numPr>
          <w:ilvl w:val="0"/>
          <w:numId w:val="45"/>
        </w:numPr>
      </w:pPr>
      <w:r w:rsidDel="00000000" w:rsidR="00000000" w:rsidRPr="00000000">
        <w:rPr>
          <w:b w:val="1"/>
          <w:rtl w:val="0"/>
        </w:rPr>
        <w:t xml:space="preserve">NRG-HN005</w:t>
      </w:r>
      <w:r w:rsidDel="00000000" w:rsidR="00000000" w:rsidRPr="00000000">
        <w:rPr>
          <w:rtl w:val="0"/>
        </w:rPr>
        <w:t xml:space="preserve"> [</w:t>
      </w:r>
      <w:hyperlink r:id="rId658">
        <w:r w:rsidDel="00000000" w:rsidR="00000000" w:rsidRPr="00000000">
          <w:rPr>
            <w:rtl w:val="0"/>
          </w:rPr>
          <w:t xml:space="preserve">NCT03952585</w:t>
        </w:r>
      </w:hyperlink>
      <w:r w:rsidDel="00000000" w:rsidR="00000000" w:rsidRPr="00000000">
        <w:rPr>
          <w:rtl w:val="0"/>
        </w:rPr>
        <w:t xml:space="preserve">]: Phase II/III. </w:t>
      </w:r>
      <w:r w:rsidDel="00000000" w:rsidR="00000000" w:rsidRPr="00000000">
        <w:rPr>
          <w:b w:val="1"/>
          <w:rtl w:val="0"/>
        </w:rPr>
        <w:t xml:space="preserve">DAHANCA/HD-CDDP x2c vs. 60/30/HD-CDDP x2c vs. 60/30/Nivo</w:t>
      </w:r>
      <w:r w:rsidDel="00000000" w:rsidR="00000000" w:rsidRPr="00000000">
        <w:rPr>
          <w:rtl w:val="0"/>
        </w:rPr>
        <w:t xml:space="preserve">.</w:t>
      </w:r>
    </w:p>
    <w:p w:rsidR="00000000" w:rsidDel="00000000" w:rsidP="00000000" w:rsidRDefault="00000000" w:rsidRPr="00000000" w14:paraId="00000AB4">
      <w:pPr>
        <w:ind w:firstLine="720"/>
        <w:rPr/>
      </w:pPr>
      <w:r w:rsidDel="00000000" w:rsidR="00000000" w:rsidRPr="00000000">
        <w:rPr>
          <w:rtl w:val="0"/>
        </w:rPr>
        <w:t xml:space="preserve">See NCTN Trial Portfolios by Disease Site: [</w:t>
      </w:r>
      <w:hyperlink r:id="rId659">
        <w:r w:rsidDel="00000000" w:rsidR="00000000" w:rsidRPr="00000000">
          <w:rPr>
            <w:rtl w:val="0"/>
          </w:rPr>
          <w:t xml:space="preserve">H&amp;N</w:t>
        </w:r>
      </w:hyperlink>
      <w:r w:rsidDel="00000000" w:rsidR="00000000" w:rsidRPr="00000000">
        <w:rPr>
          <w:rtl w:val="0"/>
        </w:rPr>
        <w:t xml:space="preserve">] and [</w:t>
      </w:r>
      <w:hyperlink w:anchor="_lqh5q8iup5fq">
        <w:r w:rsidDel="00000000" w:rsidR="00000000" w:rsidRPr="00000000">
          <w:rPr>
            <w:rtl w:val="0"/>
          </w:rPr>
          <w:t xml:space="preserve">Future Directions</w:t>
        </w:r>
      </w:hyperlink>
      <w:r w:rsidDel="00000000" w:rsidR="00000000" w:rsidRPr="00000000">
        <w:rPr>
          <w:rtl w:val="0"/>
        </w:rPr>
        <w:t xml:space="preserve">] section for H&amp;N cancer.</w:t>
      </w:r>
    </w:p>
    <w:p w:rsidR="00000000" w:rsidDel="00000000" w:rsidP="00000000" w:rsidRDefault="00000000" w:rsidRPr="00000000" w14:paraId="00000AB5">
      <w:pPr>
        <w:numPr>
          <w:ilvl w:val="1"/>
          <w:numId w:val="45"/>
        </w:numPr>
        <w:ind w:left="1440" w:hanging="360"/>
      </w:pPr>
      <w:r w:rsidDel="00000000" w:rsidR="00000000" w:rsidRPr="00000000">
        <w:rPr>
          <w:rtl w:val="0"/>
        </w:rPr>
        <w:t xml:space="preserve">Yom. Untreated, early stage p16(+) non-smoking associated.</w:t>
      </w:r>
    </w:p>
    <w:bookmarkStart w:colFirst="0" w:colLast="0" w:name="5109i9a7kq65" w:id="184"/>
    <w:bookmarkEnd w:id="184"/>
    <w:p w:rsidR="00000000" w:rsidDel="00000000" w:rsidP="00000000" w:rsidRDefault="00000000" w:rsidRPr="00000000" w14:paraId="00000AB6">
      <w:pPr>
        <w:numPr>
          <w:ilvl w:val="0"/>
          <w:numId w:val="45"/>
        </w:numPr>
      </w:pPr>
      <w:r w:rsidDel="00000000" w:rsidR="00000000" w:rsidRPr="00000000">
        <w:rPr>
          <w:b w:val="1"/>
          <w:rtl w:val="0"/>
        </w:rPr>
        <w:t xml:space="preserve">ECOG 3311 </w:t>
      </w:r>
      <w:r w:rsidDel="00000000" w:rsidR="00000000" w:rsidRPr="00000000">
        <w:rPr>
          <w:rtl w:val="0"/>
        </w:rPr>
        <w:t xml:space="preserve">[</w:t>
      </w:r>
      <w:hyperlink r:id="rId660">
        <w:r w:rsidDel="00000000" w:rsidR="00000000" w:rsidRPr="00000000">
          <w:rPr>
            <w:rtl w:val="0"/>
          </w:rPr>
          <w:t xml:space="preserve">Ferris NCT01898494</w:t>
        </w:r>
      </w:hyperlink>
      <w:r w:rsidDel="00000000" w:rsidR="00000000" w:rsidRPr="00000000">
        <w:rPr>
          <w:rtl w:val="0"/>
        </w:rPr>
        <w:t xml:space="preserve">, </w:t>
      </w:r>
      <w:hyperlink r:id="rId661">
        <w:r w:rsidDel="00000000" w:rsidR="00000000" w:rsidRPr="00000000">
          <w:rPr>
            <w:rtl w:val="0"/>
          </w:rPr>
          <w:t xml:space="preserve">ASCO '20</w:t>
        </w:r>
      </w:hyperlink>
      <w:r w:rsidDel="00000000" w:rsidR="00000000" w:rsidRPr="00000000">
        <w:rPr>
          <w:rtl w:val="0"/>
        </w:rPr>
        <w:t xml:space="preserve">]: Uses surgery to risk stratify. Not a true de-escalation trial.</w:t>
      </w:r>
    </w:p>
    <w:p w:rsidR="00000000" w:rsidDel="00000000" w:rsidP="00000000" w:rsidRDefault="00000000" w:rsidRPr="00000000" w14:paraId="00000AB7">
      <w:pPr>
        <w:ind w:firstLine="720"/>
        <w:rPr/>
      </w:pPr>
      <w:r w:rsidDel="00000000" w:rsidR="00000000" w:rsidRPr="00000000">
        <w:rPr>
          <w:rtl w:val="0"/>
        </w:rPr>
        <w:t xml:space="preserve">Goal: Get rid of chemo with surgery in the context of ECE. We are preselecting patients, as 4+ LN receive chemotherapy. Therefore, do not take to surgery if 4+ lymph nodes! See the [</w:t>
      </w:r>
      <w:hyperlink w:anchor="xp1rna8u8muk">
        <w:r w:rsidDel="00000000" w:rsidR="00000000" w:rsidRPr="00000000">
          <w:rPr>
            <w:rtl w:val="0"/>
          </w:rPr>
          <w:t xml:space="preserve">basis of TORS</w:t>
        </w:r>
      </w:hyperlink>
      <w:r w:rsidDel="00000000" w:rsidR="00000000" w:rsidRPr="00000000">
        <w:rPr>
          <w:rtl w:val="0"/>
        </w:rPr>
        <w:t xml:space="preserve">] section for more.</w:t>
      </w:r>
    </w:p>
    <w:p w:rsidR="00000000" w:rsidDel="00000000" w:rsidP="00000000" w:rsidRDefault="00000000" w:rsidRPr="00000000" w14:paraId="00000AB8">
      <w:pPr>
        <w:ind w:firstLine="720"/>
        <w:rPr/>
      </w:pPr>
      <w:r w:rsidDel="00000000" w:rsidR="00000000" w:rsidRPr="00000000">
        <w:rPr>
          <w:rtl w:val="0"/>
        </w:rPr>
        <w:t xml:space="preserve">TBL </w:t>
      </w:r>
      <w:hyperlink r:id="rId662">
        <w:r w:rsidDel="00000000" w:rsidR="00000000" w:rsidRPr="00000000">
          <w:rPr>
            <w:vertAlign w:val="superscript"/>
            <w:rtl w:val="0"/>
          </w:rPr>
          <w:t xml:space="preserve">QS</w:t>
        </w:r>
      </w:hyperlink>
      <w:r w:rsidDel="00000000" w:rsidR="00000000" w:rsidRPr="00000000">
        <w:rPr>
          <w:rtl w:val="0"/>
        </w:rPr>
        <w:t xml:space="preserve">: You should feel good enrolling a patient on a phase 3 trial examining TORS + 50 Gy post-op radiation as deescalated therapy for intermediate-risk HPV(+) oropharyngeal cancer.</w:t>
      </w:r>
    </w:p>
    <w:p w:rsidR="00000000" w:rsidDel="00000000" w:rsidP="00000000" w:rsidRDefault="00000000" w:rsidRPr="00000000" w14:paraId="00000AB9">
      <w:pPr>
        <w:ind w:firstLine="720"/>
        <w:rPr/>
      </w:pPr>
      <w:r w:rsidDel="00000000" w:rsidR="00000000" w:rsidRPr="00000000">
        <w:rPr>
          <w:rFonts w:ascii="Gungsuh" w:cs="Gungsuh" w:eastAsia="Gungsuh" w:hAnsi="Gungsuh"/>
          <w:rtl w:val="0"/>
        </w:rPr>
        <w:t xml:space="preserve">Our take: Base hit? ECOG 3311 demonstrated no 2y PFS detriment for intermediate-risk patients (≤ 1 mm ECE, SM-, 2-4 LN) treated with 50 Gy vs. 60 Gy PORT. Looking forward to seeing 1-year MDADI for TORS→ 50 Gy PORT vs. CCRT in the planned phase III trial.</w:t>
      </w:r>
    </w:p>
    <w:p w:rsidR="00000000" w:rsidDel="00000000" w:rsidP="00000000" w:rsidRDefault="00000000" w:rsidRPr="00000000" w14:paraId="00000ABA">
      <w:pPr>
        <w:numPr>
          <w:ilvl w:val="1"/>
          <w:numId w:val="45"/>
        </w:numPr>
        <w:ind w:left="1440" w:hanging="360"/>
        <w:rPr/>
      </w:pPr>
      <w:r w:rsidDel="00000000" w:rsidR="00000000" w:rsidRPr="00000000">
        <w:rPr>
          <w:rtl w:val="0"/>
        </w:rPr>
        <w:t xml:space="preserve">519 OP patients. 2013-2017. cT1-2 stage III/IV AJCC7 without matted neck nodes. MFU 2.5y.</w:t>
      </w:r>
    </w:p>
    <w:p w:rsidR="00000000" w:rsidDel="00000000" w:rsidP="00000000" w:rsidRDefault="00000000" w:rsidRPr="00000000" w14:paraId="00000ABB">
      <w:pPr>
        <w:numPr>
          <w:ilvl w:val="2"/>
          <w:numId w:val="45"/>
        </w:numPr>
        <w:ind w:left="2160" w:hanging="360"/>
      </w:pPr>
      <w:r w:rsidDel="00000000" w:rsidR="00000000" w:rsidRPr="00000000">
        <w:rPr>
          <w:b w:val="1"/>
          <w:rtl w:val="0"/>
        </w:rPr>
        <w:t xml:space="preserve">Low risk </w:t>
      </w:r>
      <w:r w:rsidDel="00000000" w:rsidR="00000000" w:rsidRPr="00000000">
        <w:rPr>
          <w:rFonts w:ascii="Cardo" w:cs="Cardo" w:eastAsia="Cardo" w:hAnsi="Cardo"/>
          <w:rtl w:val="0"/>
        </w:rPr>
        <w:t xml:space="preserve">(n=37): T1-2, 0-1 LN, no PNI/LVI→ </w:t>
      </w:r>
      <w:r w:rsidDel="00000000" w:rsidR="00000000" w:rsidRPr="00000000">
        <w:rPr>
          <w:b w:val="1"/>
          <w:rtl w:val="0"/>
        </w:rPr>
        <w:t xml:space="preserve">Obs</w:t>
      </w:r>
      <w:r w:rsidDel="00000000" w:rsidR="00000000" w:rsidRPr="00000000">
        <w:rPr>
          <w:rtl w:val="0"/>
        </w:rPr>
        <w:t xml:space="preserve">. </w:t>
        <w:br w:type="textWrapping"/>
      </w:r>
      <w:r w:rsidDel="00000000" w:rsidR="00000000" w:rsidRPr="00000000">
        <w:rPr>
          <w:i w:val="1"/>
          <w:rtl w:val="0"/>
        </w:rPr>
        <w:t xml:space="preserve">Home run!</w:t>
      </w:r>
      <w:r w:rsidDel="00000000" w:rsidR="00000000" w:rsidRPr="00000000">
        <w:rPr>
          <w:b w:val="1"/>
          <w:i w:val="1"/>
          <w:rtl w:val="0"/>
        </w:rPr>
        <w:t xml:space="preserve"> </w:t>
      </w:r>
      <w:r w:rsidDel="00000000" w:rsidR="00000000" w:rsidRPr="00000000">
        <w:rPr>
          <w:rtl w:val="0"/>
        </w:rPr>
        <w:t xml:space="preserve">Less overall toxicity with TORS alone vs. CCRT. These pts are also candidates for [</w:t>
      </w:r>
      <w:hyperlink w:anchor="kix.85g3nwhuj8yw">
        <w:r w:rsidDel="00000000" w:rsidR="00000000" w:rsidRPr="00000000">
          <w:rPr>
            <w:rtl w:val="0"/>
          </w:rPr>
          <w:t xml:space="preserve">RT alone</w:t>
        </w:r>
      </w:hyperlink>
      <w:r w:rsidDel="00000000" w:rsidR="00000000" w:rsidRPr="00000000">
        <w:rPr>
          <w:rtl w:val="0"/>
        </w:rPr>
        <w:t xml:space="preserve">].</w:t>
      </w:r>
    </w:p>
    <w:p w:rsidR="00000000" w:rsidDel="00000000" w:rsidP="00000000" w:rsidRDefault="00000000" w:rsidRPr="00000000" w14:paraId="00000ABC">
      <w:pPr>
        <w:numPr>
          <w:ilvl w:val="2"/>
          <w:numId w:val="45"/>
        </w:numPr>
        <w:ind w:left="2160" w:hanging="360"/>
      </w:pPr>
      <w:r w:rsidDel="00000000" w:rsidR="00000000" w:rsidRPr="00000000">
        <w:rPr>
          <w:b w:val="1"/>
          <w:rtl w:val="0"/>
        </w:rPr>
        <w:t xml:space="preserve">Int risk</w:t>
      </w:r>
      <w:r w:rsidDel="00000000" w:rsidR="00000000" w:rsidRPr="00000000">
        <w:rPr>
          <w:rFonts w:ascii="Gungsuh" w:cs="Gungsuh" w:eastAsia="Gungsuh" w:hAnsi="Gungsuh"/>
          <w:rtl w:val="0"/>
        </w:rPr>
        <w:t xml:space="preserve"> (n=206): ≤ 1 mm ECE, SM-, 2-4 LN, PNI/LVI→ </w:t>
      </w:r>
      <w:r w:rsidDel="00000000" w:rsidR="00000000" w:rsidRPr="00000000">
        <w:rPr>
          <w:b w:val="1"/>
          <w:rtl w:val="0"/>
        </w:rPr>
        <w:t xml:space="preserve">PORT 50/25 vs. 60/30</w:t>
      </w:r>
      <w:r w:rsidDel="00000000" w:rsidR="00000000" w:rsidRPr="00000000">
        <w:rPr>
          <w:rtl w:val="0"/>
        </w:rPr>
        <w:t xml:space="preserve"> DAHANCA-style.</w:t>
        <w:br w:type="textWrapping"/>
        <w:t xml:space="preserve"> </w:t>
      </w:r>
      <w:r w:rsidDel="00000000" w:rsidR="00000000" w:rsidRPr="00000000">
        <w:rPr>
          <w:i w:val="1"/>
          <w:rtl w:val="0"/>
        </w:rPr>
        <w:t xml:space="preserve">Base hit? </w:t>
      </w:r>
      <w:r w:rsidDel="00000000" w:rsidR="00000000" w:rsidRPr="00000000">
        <w:rPr>
          <w:rFonts w:ascii="Cardo" w:cs="Cardo" w:eastAsia="Cardo" w:hAnsi="Cardo"/>
          <w:rtl w:val="0"/>
        </w:rPr>
        <w:t xml:space="preserve">Is TORS→ PORT alone to 50/25 or 60/30 with less toxicity than 70 Gy CCRT? If the 50 Gy arm is equivalent to 60 Gy, then that pushes the toxicity down on the TORS arm and it is likely to be less toxic than definitive CCRT.</w:t>
      </w:r>
    </w:p>
    <w:p w:rsidR="00000000" w:rsidDel="00000000" w:rsidP="00000000" w:rsidRDefault="00000000" w:rsidRPr="00000000" w14:paraId="00000ABD">
      <w:pPr>
        <w:numPr>
          <w:ilvl w:val="2"/>
          <w:numId w:val="45"/>
        </w:numPr>
        <w:ind w:left="2160" w:hanging="360"/>
      </w:pPr>
      <w:r w:rsidDel="00000000" w:rsidR="00000000" w:rsidRPr="00000000">
        <w:rPr>
          <w:b w:val="1"/>
          <w:rtl w:val="0"/>
        </w:rPr>
        <w:t xml:space="preserve">High risk</w:t>
      </w:r>
      <w:r w:rsidDel="00000000" w:rsidR="00000000" w:rsidRPr="00000000">
        <w:rPr>
          <w:rFonts w:ascii="Cardo" w:cs="Cardo" w:eastAsia="Cardo" w:hAnsi="Cardo"/>
          <w:rtl w:val="0"/>
        </w:rPr>
        <w:t xml:space="preserve"> (n=110): &gt; 1 mm ECE (76%), &gt; 4 LN (27%), SM+ (11%)→</w:t>
      </w:r>
      <w:r w:rsidDel="00000000" w:rsidR="00000000" w:rsidRPr="00000000">
        <w:rPr>
          <w:b w:val="1"/>
          <w:rtl w:val="0"/>
        </w:rPr>
        <w:t xml:space="preserve"> POCCRT</w:t>
      </w:r>
      <w:r w:rsidDel="00000000" w:rsidR="00000000" w:rsidRPr="00000000">
        <w:rPr>
          <w:rtl w:val="0"/>
        </w:rPr>
        <w:t xml:space="preserve"> 60-66/33/CDDP 40 q1w.</w:t>
        <w:br w:type="textWrapping"/>
        <w:t xml:space="preserve"> </w:t>
      </w:r>
      <w:r w:rsidDel="00000000" w:rsidR="00000000" w:rsidRPr="00000000">
        <w:rPr>
          <w:i w:val="1"/>
          <w:rtl w:val="0"/>
        </w:rPr>
        <w:t xml:space="preserve">Strike out! </w:t>
      </w:r>
      <w:r w:rsidDel="00000000" w:rsidR="00000000" w:rsidRPr="00000000">
        <w:rPr>
          <w:rtl w:val="0"/>
        </w:rPr>
        <w:t xml:space="preserve">Worse toxicity with TORS and 66 Gy CCRT vs. 70 Gy without TORS. </w:t>
      </w:r>
    </w:p>
    <w:p w:rsidR="00000000" w:rsidDel="00000000" w:rsidP="00000000" w:rsidRDefault="00000000" w:rsidRPr="00000000" w14:paraId="00000ABE">
      <w:pPr>
        <w:numPr>
          <w:ilvl w:val="1"/>
          <w:numId w:val="45"/>
        </w:numPr>
        <w:ind w:left="1440" w:hanging="360"/>
        <w:rPr>
          <w:u w:val="none"/>
        </w:rPr>
      </w:pPr>
      <w:r w:rsidDel="00000000" w:rsidR="00000000" w:rsidRPr="00000000">
        <w:rPr>
          <w:rtl w:val="0"/>
        </w:rPr>
        <w:t xml:space="preserve">2y PFS for LR of 94%. </w:t>
      </w:r>
    </w:p>
    <w:p w:rsidR="00000000" w:rsidDel="00000000" w:rsidP="00000000" w:rsidRDefault="00000000" w:rsidRPr="00000000" w14:paraId="00000ABF">
      <w:pPr>
        <w:numPr>
          <w:ilvl w:val="1"/>
          <w:numId w:val="45"/>
        </w:numPr>
        <w:ind w:left="1440" w:hanging="360"/>
        <w:rPr>
          <w:u w:val="none"/>
        </w:rPr>
      </w:pPr>
      <w:r w:rsidDel="00000000" w:rsidR="00000000" w:rsidRPr="00000000">
        <w:rPr>
          <w:rFonts w:ascii="Cardo" w:cs="Cardo" w:eastAsia="Cardo" w:hAnsi="Cardo"/>
          <w:rtl w:val="0"/>
        </w:rPr>
        <w:t xml:space="preserve">2y PFS for IR PORT 60/30 vs. 50/25 of ~95%. G3+ of 25→ 15%.</w:t>
      </w:r>
    </w:p>
    <w:p w:rsidR="00000000" w:rsidDel="00000000" w:rsidP="00000000" w:rsidRDefault="00000000" w:rsidRPr="00000000" w14:paraId="00000AC0">
      <w:pPr>
        <w:numPr>
          <w:ilvl w:val="1"/>
          <w:numId w:val="45"/>
        </w:numPr>
        <w:ind w:left="1440" w:hanging="360"/>
        <w:rPr>
          <w:u w:val="none"/>
        </w:rPr>
      </w:pPr>
      <w:r w:rsidDel="00000000" w:rsidR="00000000" w:rsidRPr="00000000">
        <w:rPr>
          <w:rtl w:val="0"/>
        </w:rPr>
        <w:t xml:space="preserve">2y PFS for HR of 91%. </w:t>
      </w:r>
    </w:p>
    <w:p w:rsidR="00000000" w:rsidDel="00000000" w:rsidP="00000000" w:rsidRDefault="00000000" w:rsidRPr="00000000" w14:paraId="00000AC1">
      <w:pPr>
        <w:numPr>
          <w:ilvl w:val="0"/>
          <w:numId w:val="45"/>
        </w:numPr>
        <w:rPr>
          <w:u w:val="none"/>
        </w:rPr>
      </w:pPr>
      <w:r w:rsidDel="00000000" w:rsidR="00000000" w:rsidRPr="00000000">
        <w:rPr>
          <w:b w:val="1"/>
          <w:rtl w:val="0"/>
        </w:rPr>
        <w:t xml:space="preserve">PATHOS</w:t>
      </w:r>
      <w:r w:rsidDel="00000000" w:rsidR="00000000" w:rsidRPr="00000000">
        <w:rPr>
          <w:rtl w:val="0"/>
        </w:rPr>
        <w:t xml:space="preserve"> [</w:t>
      </w:r>
      <w:hyperlink r:id="rId663">
        <w:r w:rsidDel="00000000" w:rsidR="00000000" w:rsidRPr="00000000">
          <w:rPr>
            <w:rtl w:val="0"/>
          </w:rPr>
          <w:t xml:space="preserve">Owadally BMC '15</w:t>
        </w:r>
      </w:hyperlink>
      <w:r w:rsidDel="00000000" w:rsidR="00000000" w:rsidRPr="00000000">
        <w:rPr>
          <w:rtl w:val="0"/>
        </w:rPr>
        <w:t xml:space="preserve">, </w:t>
      </w:r>
      <w:hyperlink r:id="rId664">
        <w:r w:rsidDel="00000000" w:rsidR="00000000" w:rsidRPr="00000000">
          <w:rPr>
            <w:rtl w:val="0"/>
          </w:rPr>
          <w:t xml:space="preserve">Evans NCT02215265</w:t>
        </w:r>
      </w:hyperlink>
      <w:r w:rsidDel="00000000" w:rsidR="00000000" w:rsidRPr="00000000">
        <w:rPr>
          <w:rtl w:val="0"/>
        </w:rPr>
        <w:t xml:space="preserve">]: Uses surgery to risk stratify. Not a true de-escalation trial.</w:t>
        <w:br w:type="textWrapping"/>
        <w:t xml:space="preserve">Post-operative Adjuvant Treatment for HPV-positive Tumors</w:t>
      </w:r>
    </w:p>
    <w:p w:rsidR="00000000" w:rsidDel="00000000" w:rsidP="00000000" w:rsidRDefault="00000000" w:rsidRPr="00000000" w14:paraId="00000AC2">
      <w:pPr>
        <w:numPr>
          <w:ilvl w:val="1"/>
          <w:numId w:val="45"/>
        </w:numPr>
        <w:ind w:left="1440" w:hanging="360"/>
        <w:rPr>
          <w:u w:val="none"/>
        </w:rPr>
      </w:pPr>
      <w:r w:rsidDel="00000000" w:rsidR="00000000" w:rsidRPr="00000000">
        <w:rPr>
          <w:rFonts w:ascii="Gungsuh" w:cs="Gungsuh" w:eastAsia="Gungsuh" w:hAnsi="Gungsuh"/>
          <w:rtl w:val="0"/>
        </w:rPr>
        <w:t xml:space="preserve">242 pts. OP stage II-III (T1-T3, N0-2b, ≤ 10 py). P16+. Primary: 1y MDADI and OS.</w:t>
      </w:r>
    </w:p>
    <w:p w:rsidR="00000000" w:rsidDel="00000000" w:rsidP="00000000" w:rsidRDefault="00000000" w:rsidRPr="00000000" w14:paraId="00000AC3">
      <w:pPr>
        <w:numPr>
          <w:ilvl w:val="2"/>
          <w:numId w:val="45"/>
        </w:numPr>
        <w:ind w:left="2160" w:hanging="360"/>
        <w:rPr>
          <w:u w:val="none"/>
        </w:rPr>
      </w:pPr>
      <w:r w:rsidDel="00000000" w:rsidR="00000000" w:rsidRPr="00000000">
        <w:rPr>
          <w:rtl w:val="0"/>
        </w:rPr>
        <w:t xml:space="preserve">Low risk (No risk factors): No adjuvant treatment.</w:t>
      </w:r>
    </w:p>
    <w:p w:rsidR="00000000" w:rsidDel="00000000" w:rsidP="00000000" w:rsidRDefault="00000000" w:rsidRPr="00000000" w14:paraId="00000AC4">
      <w:pPr>
        <w:numPr>
          <w:ilvl w:val="2"/>
          <w:numId w:val="45"/>
        </w:numPr>
        <w:ind w:left="2160" w:hanging="360"/>
        <w:rPr>
          <w:u w:val="none"/>
        </w:rPr>
      </w:pPr>
      <w:r w:rsidDel="00000000" w:rsidR="00000000" w:rsidRPr="00000000">
        <w:rPr>
          <w:rtl w:val="0"/>
        </w:rPr>
        <w:t xml:space="preserve">Int Risk (N2, T3, SM &lt; 5mm, PNI/LVSI): IMRT 60/30 vs. 50/25. </w:t>
      </w:r>
    </w:p>
    <w:p w:rsidR="00000000" w:rsidDel="00000000" w:rsidP="00000000" w:rsidRDefault="00000000" w:rsidRPr="00000000" w14:paraId="00000AC5">
      <w:pPr>
        <w:numPr>
          <w:ilvl w:val="2"/>
          <w:numId w:val="45"/>
        </w:numPr>
        <w:ind w:left="2160" w:hanging="360"/>
        <w:rPr>
          <w:u w:val="none"/>
        </w:rPr>
      </w:pPr>
      <w:r w:rsidDel="00000000" w:rsidR="00000000" w:rsidRPr="00000000">
        <w:rPr>
          <w:rtl w:val="0"/>
        </w:rPr>
        <w:t xml:space="preserve">High risk (ECE and/or SM+): IMRT 60/30 ± weekly CDDP. Option to boost high risk areas to 66 Gy.</w:t>
      </w:r>
    </w:p>
    <w:p w:rsidR="00000000" w:rsidDel="00000000" w:rsidP="00000000" w:rsidRDefault="00000000" w:rsidRPr="00000000" w14:paraId="00000AC6">
      <w:pPr>
        <w:numPr>
          <w:ilvl w:val="0"/>
          <w:numId w:val="45"/>
        </w:numPr>
        <w:spacing w:line="240" w:lineRule="auto"/>
        <w:rPr>
          <w:u w:val="none"/>
        </w:rPr>
      </w:pPr>
      <w:r w:rsidDel="00000000" w:rsidR="00000000" w:rsidRPr="00000000">
        <w:rPr>
          <w:b w:val="1"/>
          <w:rtl w:val="0"/>
        </w:rPr>
        <w:t xml:space="preserve">EORT</w:t>
      </w:r>
      <w:r w:rsidDel="00000000" w:rsidR="00000000" w:rsidRPr="00000000">
        <w:rPr>
          <w:b w:val="1"/>
          <w:rtl w:val="0"/>
        </w:rPr>
        <w:t xml:space="preserve">C 1420</w:t>
      </w:r>
      <w:r w:rsidDel="00000000" w:rsidR="00000000" w:rsidRPr="00000000">
        <w:rPr>
          <w:rtl w:val="0"/>
        </w:rPr>
        <w:t xml:space="preserve"> [</w:t>
      </w:r>
      <w:hyperlink r:id="rId665">
        <w:r w:rsidDel="00000000" w:rsidR="00000000" w:rsidRPr="00000000">
          <w:rPr>
            <w:rtl w:val="0"/>
          </w:rPr>
          <w:t xml:space="preserve">Simon NCT02984410</w:t>
        </w:r>
      </w:hyperlink>
      <w:r w:rsidDel="00000000" w:rsidR="00000000" w:rsidRPr="00000000">
        <w:rPr>
          <w:rtl w:val="0"/>
        </w:rPr>
        <w:t xml:space="preserve">]: </w:t>
      </w:r>
      <w:r w:rsidDel="00000000" w:rsidR="00000000" w:rsidRPr="00000000">
        <w:rPr>
          <w:b w:val="1"/>
          <w:rtl w:val="0"/>
        </w:rPr>
        <w:t xml:space="preserve">TORS/LND vs. RT</w:t>
      </w:r>
      <w:r w:rsidDel="00000000" w:rsidR="00000000" w:rsidRPr="00000000">
        <w:rPr>
          <w:rtl w:val="0"/>
        </w:rPr>
        <w:t xml:space="preserve">. </w:t>
      </w:r>
    </w:p>
    <w:p w:rsidR="00000000" w:rsidDel="00000000" w:rsidP="00000000" w:rsidRDefault="00000000" w:rsidRPr="00000000" w14:paraId="00000AC7">
      <w:pPr>
        <w:numPr>
          <w:ilvl w:val="1"/>
          <w:numId w:val="45"/>
        </w:numPr>
        <w:spacing w:line="240" w:lineRule="auto"/>
        <w:ind w:left="1440" w:hanging="360"/>
        <w:rPr/>
      </w:pPr>
      <w:r w:rsidDel="00000000" w:rsidR="00000000" w:rsidRPr="00000000">
        <w:rPr>
          <w:rtl w:val="0"/>
        </w:rPr>
        <w:t xml:space="preserve">160 pts. OP Stage I/II. HPV ± . </w:t>
      </w:r>
    </w:p>
    <w:p w:rsidR="00000000" w:rsidDel="00000000" w:rsidP="00000000" w:rsidRDefault="00000000" w:rsidRPr="00000000" w14:paraId="00000AC8">
      <w:pPr>
        <w:numPr>
          <w:ilvl w:val="0"/>
          <w:numId w:val="45"/>
        </w:numPr>
        <w:spacing w:line="240" w:lineRule="auto"/>
        <w:rPr>
          <w:u w:val="none"/>
        </w:rPr>
      </w:pPr>
      <w:r w:rsidDel="00000000" w:rsidR="00000000" w:rsidRPr="00000000">
        <w:rPr>
          <w:b w:val="1"/>
          <w:rtl w:val="0"/>
        </w:rPr>
        <w:t xml:space="preserve">ORATOR II</w:t>
      </w:r>
      <w:r w:rsidDel="00000000" w:rsidR="00000000" w:rsidRPr="00000000">
        <w:rPr>
          <w:rtl w:val="0"/>
        </w:rPr>
        <w:t xml:space="preserve"> [</w:t>
      </w:r>
      <w:hyperlink r:id="rId666">
        <w:r w:rsidDel="00000000" w:rsidR="00000000" w:rsidRPr="00000000">
          <w:rPr>
            <w:rtl w:val="0"/>
          </w:rPr>
          <w:t xml:space="preserve">Archer NCT03210103</w:t>
        </w:r>
      </w:hyperlink>
      <w:r w:rsidDel="00000000" w:rsidR="00000000" w:rsidRPr="00000000">
        <w:rPr>
          <w:rtl w:val="0"/>
        </w:rPr>
        <w:t xml:space="preserve">, </w:t>
      </w:r>
      <w:hyperlink r:id="rId667">
        <w:r w:rsidDel="00000000" w:rsidR="00000000" w:rsidRPr="00000000">
          <w:rPr>
            <w:rtl w:val="0"/>
          </w:rPr>
          <w:t xml:space="preserve">Nichols BMC Cancer '20</w:t>
        </w:r>
      </w:hyperlink>
      <w:r w:rsidDel="00000000" w:rsidR="00000000" w:rsidRPr="00000000">
        <w:rPr>
          <w:rtl w:val="0"/>
        </w:rPr>
        <w:t xml:space="preserve">]: Phase II. </w:t>
      </w:r>
      <w:r w:rsidDel="00000000" w:rsidR="00000000" w:rsidRPr="00000000">
        <w:rPr>
          <w:b w:val="1"/>
          <w:rtl w:val="0"/>
        </w:rPr>
        <w:t xml:space="preserve">TORS and neck dissection vs. RT</w:t>
      </w:r>
      <w:r w:rsidDel="00000000" w:rsidR="00000000" w:rsidRPr="00000000">
        <w:rPr>
          <w:rtl w:val="0"/>
        </w:rPr>
        <w:t xml:space="preserve"> ± CC.</w:t>
      </w:r>
      <w:r w:rsidDel="00000000" w:rsidR="00000000" w:rsidRPr="00000000">
        <w:rPr>
          <w:rtl w:val="0"/>
        </w:rPr>
      </w:r>
    </w:p>
    <w:p w:rsidR="00000000" w:rsidDel="00000000" w:rsidP="00000000" w:rsidRDefault="00000000" w:rsidRPr="00000000" w14:paraId="00000AC9">
      <w:pPr>
        <w:numPr>
          <w:ilvl w:val="1"/>
          <w:numId w:val="45"/>
        </w:numPr>
        <w:spacing w:line="240" w:lineRule="auto"/>
        <w:ind w:left="1440" w:hanging="360"/>
        <w:rPr>
          <w:u w:val="none"/>
        </w:rPr>
      </w:pPr>
      <w:r w:rsidDel="00000000" w:rsidR="00000000" w:rsidRPr="00000000">
        <w:rPr>
          <w:rtl w:val="0"/>
        </w:rPr>
        <w:t xml:space="preserve">140 pts. OP T1-2 N0-2. HPV ±. </w:t>
      </w:r>
    </w:p>
    <w:p w:rsidR="00000000" w:rsidDel="00000000" w:rsidP="00000000" w:rsidRDefault="00000000" w:rsidRPr="00000000" w14:paraId="00000ACA">
      <w:pPr>
        <w:numPr>
          <w:ilvl w:val="2"/>
          <w:numId w:val="45"/>
        </w:numPr>
        <w:spacing w:line="240" w:lineRule="auto"/>
        <w:ind w:left="2160" w:hanging="360"/>
        <w:rPr>
          <w:u w:val="none"/>
        </w:rPr>
      </w:pPr>
      <w:r w:rsidDel="00000000" w:rsidR="00000000" w:rsidRPr="00000000">
        <w:rPr>
          <w:rtl w:val="0"/>
        </w:rPr>
        <w:t xml:space="preserve">RT: Weekly CDDP if multiple nodes positive or single lymph node &gt; 3 cm.</w:t>
      </w:r>
    </w:p>
    <w:p w:rsidR="00000000" w:rsidDel="00000000" w:rsidP="00000000" w:rsidRDefault="00000000" w:rsidRPr="00000000" w14:paraId="00000ACB">
      <w:pPr>
        <w:numPr>
          <w:ilvl w:val="3"/>
          <w:numId w:val="45"/>
        </w:numPr>
        <w:spacing w:line="240" w:lineRule="auto"/>
        <w:ind w:left="2880" w:hanging="360"/>
        <w:rPr>
          <w:u w:val="none"/>
        </w:rPr>
      </w:pPr>
      <w:r w:rsidDel="00000000" w:rsidR="00000000" w:rsidRPr="00000000">
        <w:rPr>
          <w:rtl w:val="0"/>
        </w:rPr>
        <w:t xml:space="preserve">60/30 to GTV and involved nodes, 54/30 to high risk subclinical areas, 48/30 to low risk nodes.</w:t>
      </w:r>
    </w:p>
    <w:p w:rsidR="00000000" w:rsidDel="00000000" w:rsidP="00000000" w:rsidRDefault="00000000" w:rsidRPr="00000000" w14:paraId="00000ACC">
      <w:pPr>
        <w:numPr>
          <w:ilvl w:val="2"/>
          <w:numId w:val="45"/>
        </w:numPr>
        <w:spacing w:line="240" w:lineRule="auto"/>
        <w:ind w:left="2160" w:hanging="360"/>
        <w:rPr>
          <w:u w:val="none"/>
        </w:rPr>
      </w:pPr>
      <w:r w:rsidDel="00000000" w:rsidR="00000000" w:rsidRPr="00000000">
        <w:rPr>
          <w:rtl w:val="0"/>
        </w:rPr>
        <w:t xml:space="preserve">TORS: Adjuvant RT 50 - 60 Gy based on risk factors: ENE, SM &lt; 3 mm, &gt; 1 LN positive (or &gt; 3cm), LVSI, pT3-4 disease. LVSI alone is not a clear indication for ART. </w:t>
      </w:r>
    </w:p>
    <w:p w:rsidR="00000000" w:rsidDel="00000000" w:rsidP="00000000" w:rsidRDefault="00000000" w:rsidRPr="00000000" w14:paraId="00000ACD">
      <w:pPr>
        <w:spacing w:line="240" w:lineRule="auto"/>
        <w:ind w:left="72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ACE">
      <w:pPr>
        <w:pStyle w:val="Heading2"/>
        <w:spacing w:line="240" w:lineRule="auto"/>
        <w:rPr/>
      </w:pPr>
      <w:bookmarkStart w:colFirst="0" w:colLast="0" w:name="_2b4l6bod9ucq" w:id="185"/>
      <w:bookmarkEnd w:id="185"/>
      <w:hyperlink w:anchor="_xfmzc9wfyk5a">
        <w:r w:rsidDel="00000000" w:rsidR="00000000" w:rsidRPr="00000000">
          <w:rPr>
            <w:rtl w:val="0"/>
          </w:rPr>
          <w:t xml:space="preserve">IMRT, Alternate CCRT, and not able to receive chemotherapy</w:t>
        </w:r>
      </w:hyperlink>
      <w:r w:rsidDel="00000000" w:rsidR="00000000" w:rsidRPr="00000000">
        <w:rPr>
          <w:rtl w:val="0"/>
        </w:rPr>
      </w:r>
    </w:p>
    <w:p w:rsidR="00000000" w:rsidDel="00000000" w:rsidP="00000000" w:rsidRDefault="00000000" w:rsidRPr="00000000" w14:paraId="00000ACF">
      <w:pPr>
        <w:ind w:left="0" w:firstLine="0"/>
        <w:rPr/>
      </w:pPr>
      <w:r w:rsidDel="00000000" w:rsidR="00000000" w:rsidRPr="00000000">
        <w:rPr>
          <w:rtl w:val="0"/>
        </w:rPr>
        <w:t xml:space="preserve">See [</w:t>
      </w:r>
      <w:hyperlink w:anchor="htnpw01iuwir">
        <w:r w:rsidDel="00000000" w:rsidR="00000000" w:rsidRPr="00000000">
          <w:rPr>
            <w:rtl w:val="0"/>
          </w:rPr>
          <w:t xml:space="preserve">NRG HN004</w:t>
        </w:r>
      </w:hyperlink>
      <w:r w:rsidDel="00000000" w:rsidR="00000000" w:rsidRPr="00000000">
        <w:rPr>
          <w:rtl w:val="0"/>
        </w:rPr>
        <w:t xml:space="preserve">], which is for cisplatin-ineligible patients of any subsite. It is investigating CCRT with cetuximab vs. durvalumab. </w:t>
      </w:r>
      <w:r w:rsidDel="00000000" w:rsidR="00000000" w:rsidRPr="00000000">
        <w:rPr>
          <w:rtl w:val="0"/>
        </w:rPr>
      </w:r>
    </w:p>
    <w:bookmarkStart w:colFirst="0" w:colLast="0" w:name="kix.85g3nwhuj8yw" w:id="186"/>
    <w:bookmarkEnd w:id="186"/>
    <w:p w:rsidR="00000000" w:rsidDel="00000000" w:rsidP="00000000" w:rsidRDefault="00000000" w:rsidRPr="00000000" w14:paraId="00000AD0">
      <w:pPr>
        <w:numPr>
          <w:ilvl w:val="0"/>
          <w:numId w:val="45"/>
        </w:numPr>
      </w:pPr>
      <w:r w:rsidDel="00000000" w:rsidR="00000000" w:rsidRPr="00000000">
        <w:rPr>
          <w:b w:val="1"/>
          <w:rtl w:val="0"/>
        </w:rPr>
        <w:t xml:space="preserve">RTOG 0022 </w:t>
      </w:r>
      <w:hyperlink r:id="rId668">
        <w:r w:rsidDel="00000000" w:rsidR="00000000" w:rsidRPr="00000000">
          <w:rPr>
            <w:rtl w:val="0"/>
          </w:rPr>
          <w:t xml:space="preserve">[Eisbruch IJROBP '10]</w:t>
        </w:r>
      </w:hyperlink>
      <w:r w:rsidDel="00000000" w:rsidR="00000000" w:rsidRPr="00000000">
        <w:rPr>
          <w:rtl w:val="0"/>
        </w:rPr>
        <w:t xml:space="preserve">: Phase II. Early stage OP with </w:t>
      </w:r>
      <w:r w:rsidDel="00000000" w:rsidR="00000000" w:rsidRPr="00000000">
        <w:rPr>
          <w:b w:val="1"/>
          <w:rtl w:val="0"/>
        </w:rPr>
        <w:t xml:space="preserve">66/30 </w:t>
      </w:r>
      <w:r w:rsidDel="00000000" w:rsidR="00000000" w:rsidRPr="00000000">
        <w:rPr>
          <w:b w:val="1"/>
          <w:u w:val="single"/>
          <w:rtl w:val="0"/>
        </w:rPr>
        <w:t xml:space="preserve">IMRT</w:t>
      </w:r>
      <w:r w:rsidDel="00000000" w:rsidR="00000000" w:rsidRPr="00000000">
        <w:rPr>
          <w:rtl w:val="0"/>
        </w:rPr>
        <w:t xml:space="preserve">. No chemo.</w:t>
        <w:br w:type="textWrapping"/>
        <w:t xml:space="preserve">"0022 - 220 cGy"</w:t>
        <w:br w:type="textWrapping"/>
        <w:t xml:space="preserve">IMRT reduces xerostomia. RT alone to 66 Gy with SIB to neck for early stage OP results in favorable outcomes.</w:t>
      </w:r>
    </w:p>
    <w:p w:rsidR="00000000" w:rsidDel="00000000" w:rsidP="00000000" w:rsidRDefault="00000000" w:rsidRPr="00000000" w14:paraId="00000AD1">
      <w:pPr>
        <w:numPr>
          <w:ilvl w:val="1"/>
          <w:numId w:val="45"/>
        </w:numPr>
        <w:ind w:left="1440" w:hanging="360"/>
      </w:pPr>
      <w:r w:rsidDel="00000000" w:rsidR="00000000" w:rsidRPr="00000000">
        <w:rPr>
          <w:rtl w:val="0"/>
        </w:rPr>
        <w:t xml:space="preserve">69 cT1-2N0-1M0 pts requiring tx of the bilateral neck. </w:t>
      </w:r>
      <w:r w:rsidDel="00000000" w:rsidR="00000000" w:rsidRPr="00000000">
        <w:rPr>
          <w:i w:val="1"/>
          <w:rtl w:val="0"/>
        </w:rPr>
        <w:t xml:space="preserve">Clinical staging, but pts upstaged to N2 by CT eligible.</w:t>
      </w:r>
    </w:p>
    <w:p w:rsidR="00000000" w:rsidDel="00000000" w:rsidP="00000000" w:rsidRDefault="00000000" w:rsidRPr="00000000" w14:paraId="00000AD2">
      <w:pPr>
        <w:numPr>
          <w:ilvl w:val="2"/>
          <w:numId w:val="45"/>
        </w:numPr>
        <w:ind w:left="2160" w:hanging="360"/>
      </w:pPr>
      <w:r w:rsidDel="00000000" w:rsidR="00000000" w:rsidRPr="00000000">
        <w:rPr>
          <w:rtl w:val="0"/>
        </w:rPr>
        <w:t xml:space="preserve">66/30 (2.2) to primary/involved nodes, subclinical to 54-60/30 (1.8-2.0) with SIB.</w:t>
      </w:r>
    </w:p>
    <w:p w:rsidR="00000000" w:rsidDel="00000000" w:rsidP="00000000" w:rsidRDefault="00000000" w:rsidRPr="00000000" w14:paraId="00000AD3">
      <w:pPr>
        <w:numPr>
          <w:ilvl w:val="1"/>
          <w:numId w:val="45"/>
        </w:numPr>
        <w:ind w:left="1440" w:hanging="360"/>
      </w:pPr>
      <w:r w:rsidDel="00000000" w:rsidR="00000000" w:rsidRPr="00000000">
        <w:rPr>
          <w:b w:val="1"/>
          <w:rtl w:val="0"/>
        </w:rPr>
        <w:t xml:space="preserve">2y LRF 9%</w:t>
      </w:r>
      <w:r w:rsidDel="00000000" w:rsidR="00000000" w:rsidRPr="00000000">
        <w:rPr>
          <w:rtl w:val="0"/>
        </w:rPr>
        <w:t xml:space="preserve">. 2y DFS 82%. 2y OS 95.5%.</w:t>
      </w:r>
    </w:p>
    <w:p w:rsidR="00000000" w:rsidDel="00000000" w:rsidP="00000000" w:rsidRDefault="00000000" w:rsidRPr="00000000" w14:paraId="00000AD4">
      <w:pPr>
        <w:numPr>
          <w:ilvl w:val="1"/>
          <w:numId w:val="45"/>
        </w:numPr>
        <w:ind w:left="1440" w:hanging="360"/>
      </w:pPr>
      <w:r w:rsidDel="00000000" w:rsidR="00000000" w:rsidRPr="00000000">
        <w:rPr>
          <w:rFonts w:ascii="Cardo" w:cs="Cardo" w:eastAsia="Cardo" w:hAnsi="Cardo"/>
          <w:rtl w:val="0"/>
        </w:rPr>
        <w:t xml:space="preserve">Toxicity for those ± deviations 6→ 50%.</w:t>
      </w:r>
    </w:p>
    <w:p w:rsidR="00000000" w:rsidDel="00000000" w:rsidP="00000000" w:rsidRDefault="00000000" w:rsidRPr="00000000" w14:paraId="00000AD5">
      <w:pPr>
        <w:numPr>
          <w:ilvl w:val="1"/>
          <w:numId w:val="45"/>
        </w:numPr>
        <w:ind w:left="1440" w:hanging="360"/>
      </w:pPr>
      <w:r w:rsidDel="00000000" w:rsidR="00000000" w:rsidRPr="00000000">
        <w:rPr>
          <w:rFonts w:ascii="Cardo" w:cs="Cardo" w:eastAsia="Cardo" w:hAnsi="Cardo"/>
          <w:rtl w:val="0"/>
        </w:rPr>
        <w:t xml:space="preserve">Xerostomia G2+ at 6 mo / 1y / 2y of 55→ 25→ 15%.</w:t>
      </w:r>
    </w:p>
    <w:p w:rsidR="00000000" w:rsidDel="00000000" w:rsidP="00000000" w:rsidRDefault="00000000" w:rsidRPr="00000000" w14:paraId="00000AD6">
      <w:pPr>
        <w:numPr>
          <w:ilvl w:val="1"/>
          <w:numId w:val="45"/>
        </w:numPr>
        <w:ind w:left="1440" w:hanging="360"/>
      </w:pPr>
      <w:r w:rsidDel="00000000" w:rsidR="00000000" w:rsidRPr="00000000">
        <w:rPr>
          <w:rtl w:val="0"/>
        </w:rPr>
        <w:t xml:space="preserve">Osteoradionecrosis 6%. This is higher than expected for IMRT, potentially due to AFX.</w:t>
      </w:r>
      <w:r w:rsidDel="00000000" w:rsidR="00000000" w:rsidRPr="00000000">
        <w:rPr>
          <w:rtl w:val="0"/>
        </w:rPr>
      </w:r>
    </w:p>
    <w:p w:rsidR="00000000" w:rsidDel="00000000" w:rsidP="00000000" w:rsidRDefault="00000000" w:rsidRPr="00000000" w14:paraId="00000AD7">
      <w:pPr>
        <w:numPr>
          <w:ilvl w:val="0"/>
          <w:numId w:val="45"/>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GORTEC 94-01</w:t>
      </w:r>
      <w:r w:rsidDel="00000000" w:rsidR="00000000" w:rsidRPr="00000000">
        <w:rPr>
          <w:rFonts w:ascii="Times New Roman" w:cs="Times New Roman" w:eastAsia="Times New Roman" w:hAnsi="Times New Roman"/>
          <w:sz w:val="20"/>
          <w:szCs w:val="20"/>
          <w:rtl w:val="0"/>
        </w:rPr>
        <w:t xml:space="preserve"> [</w:t>
      </w:r>
      <w:hyperlink r:id="rId669">
        <w:r w:rsidDel="00000000" w:rsidR="00000000" w:rsidRPr="00000000">
          <w:rPr>
            <w:rFonts w:ascii="Times New Roman" w:cs="Times New Roman" w:eastAsia="Times New Roman" w:hAnsi="Times New Roman"/>
            <w:sz w:val="20"/>
            <w:szCs w:val="20"/>
            <w:rtl w:val="0"/>
          </w:rPr>
          <w:t xml:space="preserve">Denis JCO '04</w:t>
        </w:r>
      </w:hyperlink>
      <w:r w:rsidDel="00000000" w:rsidR="00000000" w:rsidRPr="00000000">
        <w:rPr>
          <w:rFonts w:ascii="Times New Roman" w:cs="Times New Roman" w:eastAsia="Times New Roman" w:hAnsi="Times New Roman"/>
          <w:sz w:val="20"/>
          <w:szCs w:val="20"/>
          <w:rtl w:val="0"/>
        </w:rPr>
        <w:t xml:space="preserve">, </w:t>
      </w:r>
      <w:hyperlink r:id="rId670">
        <w:r w:rsidDel="00000000" w:rsidR="00000000" w:rsidRPr="00000000">
          <w:rPr>
            <w:rFonts w:ascii="Times New Roman" w:cs="Times New Roman" w:eastAsia="Times New Roman" w:hAnsi="Times New Roman"/>
            <w:sz w:val="20"/>
            <w:szCs w:val="20"/>
            <w:rtl w:val="0"/>
          </w:rPr>
          <w:t xml:space="preserve">Toxicity</w:t>
        </w:r>
      </w:hyperlink>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70 Gy ± Carbo/5-FU</w:t>
      </w:r>
      <w:r w:rsidDel="00000000" w:rsidR="00000000" w:rsidRPr="00000000">
        <w:rPr>
          <w:rFonts w:ascii="Times New Roman" w:cs="Times New Roman" w:eastAsia="Times New Roman" w:hAnsi="Times New Roman"/>
          <w:sz w:val="20"/>
          <w:szCs w:val="20"/>
          <w:rtl w:val="0"/>
        </w:rPr>
        <w:t xml:space="preserve"> x3c.</w:t>
        <w:br w:type="textWrapping"/>
      </w:r>
      <w:r w:rsidDel="00000000" w:rsidR="00000000" w:rsidRPr="00000000">
        <w:rPr>
          <w:rtl w:val="0"/>
        </w:rPr>
        <w:t xml:space="preserve">The addition of chemotherapy improves LC and OS without increased late toxicity. </w:t>
      </w:r>
      <w:r w:rsidDel="00000000" w:rsidR="00000000" w:rsidRPr="00000000">
        <w:rPr>
          <w:rtl w:val="0"/>
        </w:rPr>
      </w:r>
    </w:p>
    <w:p w:rsidR="00000000" w:rsidDel="00000000" w:rsidP="00000000" w:rsidRDefault="00000000" w:rsidRPr="00000000" w14:paraId="00000AD8">
      <w:pPr>
        <w:numPr>
          <w:ilvl w:val="1"/>
          <w:numId w:val="45"/>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226 pts. III-IVB OP SqCC. No planned neck dissection for N2-3 dz.</w:t>
      </w:r>
    </w:p>
    <w:p w:rsidR="00000000" w:rsidDel="00000000" w:rsidP="00000000" w:rsidRDefault="00000000" w:rsidRPr="00000000" w14:paraId="00000AD9">
      <w:pPr>
        <w:numPr>
          <w:ilvl w:val="2"/>
          <w:numId w:val="45"/>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CCRT w</w:t>
      </w:r>
      <w:r w:rsidDel="00000000" w:rsidR="00000000" w:rsidRPr="00000000">
        <w:rPr>
          <w:rtl w:val="0"/>
        </w:rPr>
        <w:t xml:space="preserve">ith </w:t>
      </w:r>
      <w:r w:rsidDel="00000000" w:rsidR="00000000" w:rsidRPr="00000000">
        <w:rPr>
          <w:rFonts w:ascii="Times New Roman" w:cs="Times New Roman" w:eastAsia="Times New Roman" w:hAnsi="Times New Roman"/>
          <w:sz w:val="20"/>
          <w:szCs w:val="20"/>
          <w:rtl w:val="0"/>
        </w:rPr>
        <w:t xml:space="preserve">Carbo 70 d1-4, 5-FU 600 d1-4 x3c. </w:t>
      </w:r>
      <w:r w:rsidDel="00000000" w:rsidR="00000000" w:rsidRPr="00000000">
        <w:rPr>
          <w:rFonts w:ascii="Times New Roman" w:cs="Times New Roman" w:eastAsia="Times New Roman" w:hAnsi="Times New Roman"/>
          <w:i w:val="1"/>
          <w:sz w:val="20"/>
          <w:szCs w:val="20"/>
          <w:rtl w:val="0"/>
        </w:rPr>
        <w:t xml:space="preserve">CDDP 100 q3w x3 is standard of care.</w:t>
      </w:r>
    </w:p>
    <w:p w:rsidR="00000000" w:rsidDel="00000000" w:rsidP="00000000" w:rsidRDefault="00000000" w:rsidRPr="00000000" w14:paraId="00000ADA">
      <w:pPr>
        <w:numPr>
          <w:ilvl w:val="1"/>
          <w:numId w:val="45"/>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5y LC 25→ 48%, 5y DFS 15→ 27%, 5y OS 16→ 22%.</w:t>
      </w:r>
    </w:p>
    <w:p w:rsidR="00000000" w:rsidDel="00000000" w:rsidP="00000000" w:rsidRDefault="00000000" w:rsidRPr="00000000" w14:paraId="00000ADB">
      <w:pPr>
        <w:numPr>
          <w:ilvl w:val="1"/>
          <w:numId w:val="45"/>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Acute toxicity increased. Trend for increased late toxicity.</w:t>
      </w:r>
    </w:p>
    <w:p w:rsidR="00000000" w:rsidDel="00000000" w:rsidP="00000000" w:rsidRDefault="00000000" w:rsidRPr="00000000" w14:paraId="00000ADC">
      <w:pPr>
        <w:numPr>
          <w:ilvl w:val="1"/>
          <w:numId w:val="45"/>
        </w:numPr>
        <w:spacing w:line="240" w:lineRule="auto"/>
        <w:ind w:left="1440" w:hanging="360"/>
        <w:rPr>
          <w:rFonts w:ascii="Times New Roman" w:cs="Times New Roman" w:eastAsia="Times New Roman" w:hAnsi="Times New Roman"/>
          <w:b w:val="1"/>
          <w:sz w:val="20"/>
          <w:szCs w:val="20"/>
        </w:rPr>
      </w:pPr>
      <w:r w:rsidDel="00000000" w:rsidR="00000000" w:rsidRPr="00000000">
        <w:rPr>
          <w:rFonts w:ascii="Cardo" w:cs="Cardo" w:eastAsia="Cardo" w:hAnsi="Cardo"/>
          <w:sz w:val="20"/>
          <w:szCs w:val="20"/>
          <w:rtl w:val="0"/>
        </w:rPr>
        <w:t xml:space="preserve">G3-4 47→ 82% concerning only the teeth.</w:t>
      </w:r>
    </w:p>
    <w:p w:rsidR="00000000" w:rsidDel="00000000" w:rsidP="00000000" w:rsidRDefault="00000000" w:rsidRPr="00000000" w14:paraId="00000ADD">
      <w:pPr>
        <w:numPr>
          <w:ilvl w:val="0"/>
          <w:numId w:val="45"/>
        </w:numPr>
        <w:spacing w:line="240" w:lineRule="auto"/>
        <w:ind w:left="720" w:hanging="360"/>
        <w:rPr>
          <w:rFonts w:ascii="Times New Roman" w:cs="Times New Roman" w:eastAsia="Times New Roman" w:hAnsi="Times New Roman"/>
          <w:b w:val="1"/>
          <w:sz w:val="20"/>
          <w:szCs w:val="20"/>
        </w:rPr>
      </w:pPr>
      <w:r w:rsidDel="00000000" w:rsidR="00000000" w:rsidRPr="00000000">
        <w:rPr>
          <w:b w:val="1"/>
          <w:rtl w:val="0"/>
        </w:rPr>
        <w:t xml:space="preserve">Patients u</w:t>
      </w:r>
      <w:r w:rsidDel="00000000" w:rsidR="00000000" w:rsidRPr="00000000">
        <w:rPr>
          <w:rFonts w:ascii="Times New Roman" w:cs="Times New Roman" w:eastAsia="Times New Roman" w:hAnsi="Times New Roman"/>
          <w:b w:val="1"/>
          <w:sz w:val="20"/>
          <w:szCs w:val="20"/>
          <w:rtl w:val="0"/>
        </w:rPr>
        <w:t xml:space="preserve">nable to tolerate systemic therapy</w:t>
      </w:r>
    </w:p>
    <w:p w:rsidR="00000000" w:rsidDel="00000000" w:rsidP="00000000" w:rsidRDefault="00000000" w:rsidRPr="00000000" w14:paraId="00000ADE">
      <w:pPr>
        <w:numPr>
          <w:ilvl w:val="1"/>
          <w:numId w:val="45"/>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MDACC </w:t>
      </w:r>
      <w:r w:rsidDel="00000000" w:rsidR="00000000" w:rsidRPr="00000000">
        <w:rPr>
          <w:rFonts w:ascii="Times New Roman" w:cs="Times New Roman" w:eastAsia="Times New Roman" w:hAnsi="Times New Roman"/>
          <w:sz w:val="20"/>
          <w:szCs w:val="20"/>
          <w:rtl w:val="0"/>
        </w:rPr>
        <w:t xml:space="preserve">[</w:t>
      </w:r>
      <w:hyperlink r:id="rId671">
        <w:r w:rsidDel="00000000" w:rsidR="00000000" w:rsidRPr="00000000">
          <w:rPr>
            <w:rFonts w:ascii="Times New Roman" w:cs="Times New Roman" w:eastAsia="Times New Roman" w:hAnsi="Times New Roman"/>
            <w:sz w:val="20"/>
            <w:szCs w:val="20"/>
            <w:rtl w:val="0"/>
          </w:rPr>
          <w:t xml:space="preserve">Garden Cancer '16]</w:t>
        </w:r>
      </w:hyperlink>
      <w:r w:rsidDel="00000000" w:rsidR="00000000" w:rsidRPr="00000000">
        <w:rPr>
          <w:rFonts w:ascii="Times New Roman" w:cs="Times New Roman" w:eastAsia="Times New Roman" w:hAnsi="Times New Roman"/>
          <w:sz w:val="20"/>
          <w:szCs w:val="20"/>
          <w:rtl w:val="0"/>
        </w:rPr>
        <w:t xml:space="preserve">: </w:t>
      </w:r>
      <w:r w:rsidDel="00000000" w:rsidR="00000000" w:rsidRPr="00000000">
        <w:rPr>
          <w:rtl w:val="0"/>
        </w:rPr>
        <w:t xml:space="preserve">Retro. </w:t>
      </w:r>
      <w:r w:rsidDel="00000000" w:rsidR="00000000" w:rsidRPr="00000000">
        <w:rPr>
          <w:b w:val="1"/>
          <w:rtl w:val="0"/>
        </w:rPr>
        <w:t xml:space="preserve">RT ± systemic chemotherapy</w:t>
      </w:r>
      <w:r w:rsidDel="00000000" w:rsidR="00000000" w:rsidRPr="00000000">
        <w:rPr>
          <w:rtl w:val="0"/>
        </w:rPr>
        <w:t xml:space="preserve">.</w:t>
      </w:r>
      <w:r w:rsidDel="00000000" w:rsidR="00000000" w:rsidRPr="00000000">
        <w:rPr>
          <w:rFonts w:ascii="Times New Roman" w:cs="Times New Roman" w:eastAsia="Times New Roman" w:hAnsi="Times New Roman"/>
          <w:sz w:val="20"/>
          <w:szCs w:val="20"/>
          <w:rtl w:val="0"/>
        </w:rPr>
        <w:br w:type="textWrapping"/>
        <w:t xml:space="preserve">It is acc</w:t>
      </w:r>
      <w:r w:rsidDel="00000000" w:rsidR="00000000" w:rsidRPr="00000000">
        <w:rPr>
          <w:rtl w:val="0"/>
        </w:rPr>
        <w:t xml:space="preserve">eptable to give RT alone for T1-T3 disease, but only for T3N0. </w:t>
      </w:r>
      <w:r w:rsidDel="00000000" w:rsidR="00000000" w:rsidRPr="00000000">
        <w:rPr>
          <w:rtl w:val="0"/>
        </w:rPr>
      </w:r>
    </w:p>
    <w:p w:rsidR="00000000" w:rsidDel="00000000" w:rsidP="00000000" w:rsidRDefault="00000000" w:rsidRPr="00000000" w14:paraId="00000ADF">
      <w:pPr>
        <w:numPr>
          <w:ilvl w:val="2"/>
          <w:numId w:val="45"/>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324 pts. </w:t>
      </w:r>
      <w:r w:rsidDel="00000000" w:rsidR="00000000" w:rsidRPr="00000000">
        <w:rPr>
          <w:rtl w:val="0"/>
        </w:rPr>
        <w:t xml:space="preserve">HPV+ OP. </w:t>
      </w:r>
      <w:r w:rsidDel="00000000" w:rsidR="00000000" w:rsidRPr="00000000">
        <w:rPr>
          <w:rFonts w:ascii="Times New Roman" w:cs="Times New Roman" w:eastAsia="Times New Roman" w:hAnsi="Times New Roman"/>
          <w:sz w:val="20"/>
          <w:szCs w:val="20"/>
          <w:rtl w:val="0"/>
        </w:rPr>
        <w:t xml:space="preserve">T1-3N1-2b or T3N0 and &lt; 10 py. Mostly T1-2. Intact primary, no systemic therapy. </w:t>
      </w:r>
    </w:p>
    <w:p w:rsidR="00000000" w:rsidDel="00000000" w:rsidP="00000000" w:rsidRDefault="00000000" w:rsidRPr="00000000" w14:paraId="00000AE0">
      <w:pPr>
        <w:numPr>
          <w:ilvl w:val="3"/>
          <w:numId w:val="45"/>
        </w:numPr>
        <w:spacing w:line="240" w:lineRule="auto"/>
        <w:ind w:left="288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73% SFX, 27% altered fractionation.</w:t>
      </w:r>
    </w:p>
    <w:p w:rsidR="00000000" w:rsidDel="00000000" w:rsidP="00000000" w:rsidRDefault="00000000" w:rsidRPr="00000000" w14:paraId="00000AE1">
      <w:pPr>
        <w:numPr>
          <w:ilvl w:val="2"/>
          <w:numId w:val="45"/>
        </w:numPr>
        <w:spacing w:line="240" w:lineRule="auto"/>
        <w:ind w:left="216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5y PFS for T1 / T2 / T3 of 90→ 83→ 70%. </w:t>
      </w:r>
      <w:r w:rsidDel="00000000" w:rsidR="00000000" w:rsidRPr="00000000">
        <w:rPr>
          <w:rFonts w:ascii="Times New Roman" w:cs="Times New Roman" w:eastAsia="Times New Roman" w:hAnsi="Times New Roman"/>
          <w:sz w:val="20"/>
          <w:szCs w:val="20"/>
          <w:rtl w:val="0"/>
        </w:rPr>
        <w:t xml:space="preserve">Adding systemic tx to T3 increases 5y PFS by 7% [NS].</w:t>
      </w:r>
    </w:p>
    <w:p w:rsidR="00000000" w:rsidDel="00000000" w:rsidP="00000000" w:rsidRDefault="00000000" w:rsidRPr="00000000" w14:paraId="00000AE2">
      <w:pPr>
        <w:numPr>
          <w:ilvl w:val="3"/>
          <w:numId w:val="45"/>
        </w:numPr>
        <w:spacing w:line="240" w:lineRule="auto"/>
        <w:ind w:left="2880" w:hanging="360"/>
        <w:rPr>
          <w:rFonts w:ascii="Times New Roman" w:cs="Times New Roman" w:eastAsia="Times New Roman" w:hAnsi="Times New Roman"/>
          <w:sz w:val="20"/>
          <w:szCs w:val="20"/>
        </w:rPr>
      </w:pPr>
      <w:r w:rsidDel="00000000" w:rsidR="00000000" w:rsidRPr="00000000">
        <w:rPr>
          <w:rtl w:val="0"/>
        </w:rPr>
        <w:t xml:space="preserve">Equivalent </w:t>
      </w:r>
      <w:r w:rsidDel="00000000" w:rsidR="00000000" w:rsidRPr="00000000">
        <w:rPr>
          <w:rFonts w:ascii="Times New Roman" w:cs="Times New Roman" w:eastAsia="Times New Roman" w:hAnsi="Times New Roman"/>
          <w:sz w:val="20"/>
          <w:szCs w:val="20"/>
          <w:rtl w:val="0"/>
        </w:rPr>
        <w:t xml:space="preserve">PFS to 439 pts given systemic therapy except trend for T3 pts (5y PFS 77%, p=0.07).</w:t>
      </w:r>
    </w:p>
    <w:p w:rsidR="00000000" w:rsidDel="00000000" w:rsidP="00000000" w:rsidRDefault="00000000" w:rsidRPr="00000000" w14:paraId="00000AE3">
      <w:pPr>
        <w:numPr>
          <w:ilvl w:val="2"/>
          <w:numId w:val="45"/>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5y LF ~15%, 5y DM ~19%, 5y OS ~64%.</w:t>
      </w:r>
      <w:r w:rsidDel="00000000" w:rsidR="00000000" w:rsidRPr="00000000">
        <w:rPr>
          <w:rtl w:val="0"/>
        </w:rPr>
      </w:r>
    </w:p>
    <w:p w:rsidR="00000000" w:rsidDel="00000000" w:rsidP="00000000" w:rsidRDefault="00000000" w:rsidRPr="00000000" w14:paraId="00000AE4">
      <w:pPr>
        <w:pStyle w:val="Heading2"/>
        <w:rPr/>
      </w:pPr>
      <w:bookmarkStart w:colFirst="0" w:colLast="0" w:name="_b1atcjt7r2q0" w:id="187"/>
      <w:bookmarkEnd w:id="187"/>
      <w:hyperlink w:anchor="_xfmzc9wfyk5a">
        <w:r w:rsidDel="00000000" w:rsidR="00000000" w:rsidRPr="00000000">
          <w:rPr>
            <w:rtl w:val="0"/>
          </w:rPr>
          <w:t xml:space="preserve">Toxicity</w:t>
        </w:r>
      </w:hyperlink>
      <w:r w:rsidDel="00000000" w:rsidR="00000000" w:rsidRPr="00000000">
        <w:rPr>
          <w:rtl w:val="0"/>
        </w:rPr>
      </w:r>
    </w:p>
    <w:p w:rsidR="00000000" w:rsidDel="00000000" w:rsidP="00000000" w:rsidRDefault="00000000" w:rsidRPr="00000000" w14:paraId="00000AE5">
      <w:pPr>
        <w:ind w:left="0" w:firstLine="0"/>
        <w:rPr/>
      </w:pPr>
      <w:r w:rsidDel="00000000" w:rsidR="00000000" w:rsidRPr="00000000">
        <w:rPr>
          <w:rtl w:val="0"/>
        </w:rPr>
        <w:t xml:space="preserve">See [</w:t>
      </w:r>
      <w:hyperlink w:anchor="_3gvdg1yhwofb">
        <w:r w:rsidDel="00000000" w:rsidR="00000000" w:rsidRPr="00000000">
          <w:rPr>
            <w:rtl w:val="0"/>
          </w:rPr>
          <w:t xml:space="preserve">Toxicity</w:t>
        </w:r>
      </w:hyperlink>
      <w:r w:rsidDel="00000000" w:rsidR="00000000" w:rsidRPr="00000000">
        <w:rPr>
          <w:rtl w:val="0"/>
        </w:rPr>
        <w:t xml:space="preserve">] in the General H&amp;N section.</w:t>
      </w:r>
      <w:r w:rsidDel="00000000" w:rsidR="00000000" w:rsidRPr="00000000">
        <w:rPr>
          <w:rtl w:val="0"/>
        </w:rPr>
      </w:r>
    </w:p>
    <w:p w:rsidR="00000000" w:rsidDel="00000000" w:rsidP="00000000" w:rsidRDefault="00000000" w:rsidRPr="00000000" w14:paraId="00000AE6">
      <w:pPr>
        <w:numPr>
          <w:ilvl w:val="0"/>
          <w:numId w:val="69"/>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For standard dose, 50% G3 mucositis and 33% dysphagia.</w:t>
      </w:r>
    </w:p>
    <w:p w:rsidR="00000000" w:rsidDel="00000000" w:rsidP="00000000" w:rsidRDefault="00000000" w:rsidRPr="00000000" w14:paraId="00000AE7">
      <w:pPr>
        <w:numPr>
          <w:ilvl w:val="0"/>
          <w:numId w:val="69"/>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Long term PEG tube rate with CCRT ~5%</w:t>
      </w:r>
      <w:r w:rsidDel="00000000" w:rsidR="00000000" w:rsidRPr="00000000">
        <w:rPr>
          <w:rtl w:val="0"/>
        </w:rPr>
        <w:t xml:space="preserve"> [</w:t>
      </w:r>
      <w:hyperlink r:id="rId672">
        <w:r w:rsidDel="00000000" w:rsidR="00000000" w:rsidRPr="00000000">
          <w:rPr>
            <w:rtl w:val="0"/>
          </w:rPr>
          <w:t xml:space="preserve">Setton Cancer '14</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AE8">
      <w:pPr>
        <w:numPr>
          <w:ilvl w:val="0"/>
          <w:numId w:val="69"/>
        </w:numPr>
        <w:spacing w:line="240" w:lineRule="auto"/>
        <w:ind w:left="720" w:hanging="360"/>
        <w:rPr>
          <w:rFonts w:ascii="Times New Roman" w:cs="Times New Roman" w:eastAsia="Times New Roman" w:hAnsi="Times New Roman"/>
          <w:sz w:val="20"/>
          <w:szCs w:val="20"/>
        </w:rPr>
      </w:pPr>
      <w:r w:rsidDel="00000000" w:rsidR="00000000" w:rsidRPr="00000000">
        <w:rPr>
          <w:rtl w:val="0"/>
        </w:rPr>
        <w:t xml:space="preserve">MDADI at 1 year is inferior with TORS versus RT, even when omitting patients who received adjuvant RT [</w:t>
      </w:r>
      <w:hyperlink w:anchor="kix.6jzqx268nabc">
        <w:r w:rsidDel="00000000" w:rsidR="00000000" w:rsidRPr="00000000">
          <w:rPr>
            <w:rtl w:val="0"/>
          </w:rPr>
          <w:t xml:space="preserve">ORATOR</w:t>
        </w:r>
      </w:hyperlink>
      <w:r w:rsidDel="00000000" w:rsidR="00000000" w:rsidRPr="00000000">
        <w:rPr>
          <w:rtl w:val="0"/>
        </w:rPr>
        <w:t xml:space="preserve">].</w:t>
      </w:r>
    </w:p>
    <w:p w:rsidR="00000000" w:rsidDel="00000000" w:rsidP="00000000" w:rsidRDefault="00000000" w:rsidRPr="00000000" w14:paraId="00000AE9">
      <w:pPr>
        <w:numPr>
          <w:ilvl w:val="0"/>
          <w:numId w:val="69"/>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Parotid </w:t>
      </w:r>
      <w:r w:rsidDel="00000000" w:rsidR="00000000" w:rsidRPr="00000000">
        <w:rPr>
          <w:rFonts w:ascii="Times New Roman" w:cs="Times New Roman" w:eastAsia="Times New Roman" w:hAnsi="Times New Roman"/>
          <w:sz w:val="20"/>
          <w:szCs w:val="20"/>
          <w:rtl w:val="0"/>
        </w:rPr>
        <w:t xml:space="preserve">mean</w:t>
      </w:r>
      <w:r w:rsidDel="00000000" w:rsidR="00000000" w:rsidRPr="00000000">
        <w:rPr>
          <w:rFonts w:ascii="Times New Roman" w:cs="Times New Roman" w:eastAsia="Times New Roman" w:hAnsi="Times New Roman"/>
          <w:sz w:val="20"/>
          <w:szCs w:val="20"/>
          <w:rtl w:val="0"/>
        </w:rPr>
        <w:t xml:space="preserve"> dose &lt; 26 Gy, or at least 50% of either parotid gland to &lt; 30 Gy.</w:t>
      </w:r>
    </w:p>
    <w:p w:rsidR="00000000" w:rsidDel="00000000" w:rsidP="00000000" w:rsidRDefault="00000000" w:rsidRPr="00000000" w14:paraId="00000AEA">
      <w:pPr>
        <w:numPr>
          <w:ilvl w:val="0"/>
          <w:numId w:val="69"/>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Cochlea </w:t>
      </w:r>
      <w:r w:rsidDel="00000000" w:rsidR="00000000" w:rsidRPr="00000000">
        <w:rPr>
          <w:rFonts w:ascii="Times New Roman" w:cs="Times New Roman" w:eastAsia="Times New Roman" w:hAnsi="Times New Roman"/>
          <w:sz w:val="20"/>
          <w:szCs w:val="20"/>
          <w:rtl w:val="0"/>
        </w:rPr>
        <w:t xml:space="preserve">mean</w:t>
      </w:r>
      <w:r w:rsidDel="00000000" w:rsidR="00000000" w:rsidRPr="00000000">
        <w:rPr>
          <w:rFonts w:ascii="Gungsuh" w:cs="Gungsuh" w:eastAsia="Gungsuh" w:hAnsi="Gungsuh"/>
          <w:sz w:val="20"/>
          <w:szCs w:val="20"/>
          <w:rtl w:val="0"/>
        </w:rPr>
        <w:t xml:space="preserve"> ≤ 35 Gy.</w:t>
      </w:r>
    </w:p>
    <w:p w:rsidR="00000000" w:rsidDel="00000000" w:rsidP="00000000" w:rsidRDefault="00000000" w:rsidRPr="00000000" w14:paraId="00000AEB">
      <w:pPr>
        <w:numPr>
          <w:ilvl w:val="1"/>
          <w:numId w:val="69"/>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30% of patients will experience hearing loss with cisplatin.</w:t>
      </w:r>
    </w:p>
    <w:p w:rsidR="00000000" w:rsidDel="00000000" w:rsidP="00000000" w:rsidRDefault="00000000" w:rsidRPr="00000000" w14:paraId="00000AEC">
      <w:pPr>
        <w:numPr>
          <w:ilvl w:val="0"/>
          <w:numId w:val="69"/>
        </w:numPr>
        <w:spacing w:line="240" w:lineRule="auto"/>
        <w:ind w:left="720" w:hanging="360"/>
        <w:rPr>
          <w:rFonts w:ascii="Times New Roman" w:cs="Times New Roman" w:eastAsia="Times New Roman" w:hAnsi="Times New Roman"/>
          <w:sz w:val="20"/>
          <w:szCs w:val="20"/>
        </w:rPr>
      </w:pPr>
      <w:r w:rsidDel="00000000" w:rsidR="00000000" w:rsidRPr="00000000">
        <w:rPr>
          <w:rtl w:val="0"/>
        </w:rPr>
        <w:t xml:space="preserve">Trismus [</w:t>
      </w:r>
      <w:hyperlink r:id="rId673">
        <w:r w:rsidDel="00000000" w:rsidR="00000000" w:rsidRPr="00000000">
          <w:rPr>
            <w:rtl w:val="0"/>
          </w:rPr>
          <w:t xml:space="preserve">Kamal RTO ‘20</w:t>
        </w:r>
      </w:hyperlink>
      <w:r w:rsidDel="00000000" w:rsidR="00000000" w:rsidRPr="00000000">
        <w:rPr>
          <w:rtl w:val="0"/>
        </w:rPr>
        <w:t xml:space="preserve">]: </w:t>
      </w:r>
      <w:r w:rsidDel="00000000" w:rsidR="00000000" w:rsidRPr="00000000">
        <w:rPr>
          <w:b w:val="1"/>
          <w:rtl w:val="0"/>
        </w:rPr>
        <w:t xml:space="preserve">Aim for Ipsilateral lateral pterygoid mean dose &lt; 61 Gy and V27 &lt; 98.6%</w:t>
      </w:r>
      <w:r w:rsidDel="00000000" w:rsidR="00000000" w:rsidRPr="00000000">
        <w:rPr>
          <w:rtl w:val="0"/>
        </w:rPr>
        <w:t xml:space="preserve">. </w:t>
      </w:r>
    </w:p>
    <w:p w:rsidR="00000000" w:rsidDel="00000000" w:rsidP="00000000" w:rsidRDefault="00000000" w:rsidRPr="00000000" w14:paraId="00000AED">
      <w:pPr>
        <w:numPr>
          <w:ilvl w:val="1"/>
          <w:numId w:val="69"/>
        </w:numPr>
        <w:spacing w:line="240" w:lineRule="auto"/>
        <w:ind w:left="1440" w:hanging="360"/>
        <w:rPr>
          <w:u w:val="none"/>
        </w:rPr>
      </w:pPr>
      <w:r w:rsidDel="00000000" w:rsidR="00000000" w:rsidRPr="00000000">
        <w:rPr>
          <w:rtl w:val="0"/>
        </w:rPr>
        <w:t xml:space="preserve">587 respondents, of whom 29% reported late trismus. MFU 6y. </w:t>
      </w:r>
    </w:p>
    <w:p w:rsidR="00000000" w:rsidDel="00000000" w:rsidP="00000000" w:rsidRDefault="00000000" w:rsidRPr="00000000" w14:paraId="00000AEE">
      <w:pPr>
        <w:numPr>
          <w:ilvl w:val="0"/>
          <w:numId w:val="69"/>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Xerostomia - </w:t>
      </w:r>
      <w:r w:rsidDel="00000000" w:rsidR="00000000" w:rsidRPr="00000000">
        <w:rPr>
          <w:rtl w:val="0"/>
        </w:rPr>
        <w:t xml:space="preserve">Around </w:t>
      </w:r>
      <w:r w:rsidDel="00000000" w:rsidR="00000000" w:rsidRPr="00000000">
        <w:rPr>
          <w:rFonts w:ascii="Times New Roman" w:cs="Times New Roman" w:eastAsia="Times New Roman" w:hAnsi="Times New Roman"/>
          <w:sz w:val="20"/>
          <w:szCs w:val="20"/>
          <w:rtl w:val="0"/>
        </w:rPr>
        <w:t xml:space="preserve">33% G2+ at one year of IMRT as per below.</w:t>
      </w:r>
    </w:p>
    <w:p w:rsidR="00000000" w:rsidDel="00000000" w:rsidP="00000000" w:rsidRDefault="00000000" w:rsidRPr="00000000" w14:paraId="00000AEF">
      <w:pPr>
        <w:numPr>
          <w:ilvl w:val="1"/>
          <w:numId w:val="69"/>
        </w:numPr>
        <w:spacing w:line="240" w:lineRule="auto"/>
        <w:ind w:left="1440" w:hanging="360"/>
        <w:rPr>
          <w:rFonts w:ascii="Times New Roman" w:cs="Times New Roman" w:eastAsia="Times New Roman" w:hAnsi="Times New Roman"/>
          <w:sz w:val="20"/>
          <w:szCs w:val="20"/>
        </w:rPr>
      </w:pPr>
      <w:r w:rsidDel="00000000" w:rsidR="00000000" w:rsidRPr="00000000">
        <w:rPr>
          <w:rtl w:val="0"/>
        </w:rPr>
        <w:t xml:space="preserve">[</w:t>
      </w:r>
      <w:hyperlink w:anchor="kix.85g3nwhuj8yw">
        <w:r w:rsidDel="00000000" w:rsidR="00000000" w:rsidRPr="00000000">
          <w:rPr>
            <w:rFonts w:ascii="Times New Roman" w:cs="Times New Roman" w:eastAsia="Times New Roman" w:hAnsi="Times New Roman"/>
            <w:sz w:val="20"/>
            <w:szCs w:val="20"/>
            <w:rtl w:val="0"/>
          </w:rPr>
          <w:t xml:space="preserve">RTOG 00-22</w:t>
        </w:r>
      </w:hyperlink>
      <w:r w:rsidDel="00000000" w:rsidR="00000000" w:rsidRPr="00000000">
        <w:rPr>
          <w:rtl w:val="0"/>
        </w:rPr>
        <w:t xml:space="preserve">]</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Cardo" w:cs="Cardo" w:eastAsia="Cardo" w:hAnsi="Cardo"/>
          <w:rtl w:val="0"/>
        </w:rPr>
        <w:t xml:space="preserve">Xerostomia G2+ at 6 mo / 1y / 2y of 55→ 25→ 15%.</w:t>
      </w:r>
      <w:r w:rsidDel="00000000" w:rsidR="00000000" w:rsidRPr="00000000">
        <w:rPr>
          <w:rtl w:val="0"/>
        </w:rPr>
      </w:r>
    </w:p>
    <w:p w:rsidR="00000000" w:rsidDel="00000000" w:rsidP="00000000" w:rsidRDefault="00000000" w:rsidRPr="00000000" w14:paraId="00000AF0">
      <w:pPr>
        <w:numPr>
          <w:ilvl w:val="1"/>
          <w:numId w:val="69"/>
        </w:numPr>
        <w:spacing w:line="240" w:lineRule="auto"/>
        <w:ind w:left="1440" w:hanging="360"/>
        <w:rPr>
          <w:rFonts w:ascii="Times New Roman" w:cs="Times New Roman" w:eastAsia="Times New Roman" w:hAnsi="Times New Roman"/>
          <w:sz w:val="20"/>
          <w:szCs w:val="20"/>
        </w:rPr>
      </w:pPr>
      <w:hyperlink r:id="rId674">
        <w:r w:rsidDel="00000000" w:rsidR="00000000" w:rsidRPr="00000000">
          <w:rPr>
            <w:rFonts w:ascii="Times New Roman" w:cs="Times New Roman" w:eastAsia="Times New Roman" w:hAnsi="Times New Roman"/>
            <w:b w:val="1"/>
            <w:sz w:val="20"/>
            <w:szCs w:val="20"/>
            <w:rtl w:val="0"/>
          </w:rPr>
          <w:t xml:space="preserve">PARSPORT </w:t>
        </w:r>
      </w:hyperlink>
      <w:hyperlink r:id="rId675">
        <w:r w:rsidDel="00000000" w:rsidR="00000000" w:rsidRPr="00000000">
          <w:rPr>
            <w:rFonts w:ascii="Times New Roman" w:cs="Times New Roman" w:eastAsia="Times New Roman" w:hAnsi="Times New Roman"/>
            <w:sz w:val="20"/>
            <w:szCs w:val="20"/>
            <w:rtl w:val="0"/>
          </w:rPr>
          <w:t xml:space="preserve">[Nutting Lanc Onc '11]</w:t>
        </w:r>
      </w:hyperlink>
      <w:r w:rsidDel="00000000" w:rsidR="00000000" w:rsidRPr="00000000">
        <w:rPr>
          <w:rFonts w:ascii="Times New Roman" w:cs="Times New Roman" w:eastAsia="Times New Roman" w:hAnsi="Times New Roman"/>
          <w:sz w:val="20"/>
          <w:szCs w:val="20"/>
          <w:rtl w:val="0"/>
        </w:rPr>
        <w:t xml:space="preserve">:</w:t>
      </w:r>
      <w:r w:rsidDel="00000000" w:rsidR="00000000" w:rsidRPr="00000000">
        <w:rPr>
          <w:b w:val="1"/>
          <w:sz w:val="20"/>
          <w:szCs w:val="20"/>
          <w:rtl w:val="0"/>
        </w:rPr>
        <w:t xml:space="preserve"> Conventional RT vs. Parotid-sparing IMRT</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AF1">
      <w:pPr>
        <w:spacing w:line="240" w:lineRule="auto"/>
        <w:ind w:left="1440" w:firstLine="0"/>
        <w:rPr>
          <w:rFonts w:ascii="Times New Roman" w:cs="Times New Roman" w:eastAsia="Times New Roman" w:hAnsi="Times New Roman"/>
          <w:i w:val="1"/>
          <w:sz w:val="20"/>
          <w:szCs w:val="20"/>
        </w:rPr>
      </w:pPr>
      <w:r w:rsidDel="00000000" w:rsidR="00000000" w:rsidRPr="00000000">
        <w:rPr>
          <w:rtl w:val="0"/>
        </w:rPr>
        <w:t xml:space="preserve">IMRT cuts xerostomia in half.</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tl w:val="0"/>
        </w:rPr>
      </w:r>
    </w:p>
    <w:p w:rsidR="00000000" w:rsidDel="00000000" w:rsidP="00000000" w:rsidRDefault="00000000" w:rsidRPr="00000000" w14:paraId="00000AF2">
      <w:pPr>
        <w:numPr>
          <w:ilvl w:val="2"/>
          <w:numId w:val="69"/>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94 pts. OP and HPX. RT 60-65/</w:t>
      </w:r>
      <w:r w:rsidDel="00000000" w:rsidR="00000000" w:rsidRPr="00000000">
        <w:rPr>
          <w:rtl w:val="0"/>
        </w:rPr>
        <w:t xml:space="preserve">30. </w:t>
      </w:r>
      <w:r w:rsidDel="00000000" w:rsidR="00000000" w:rsidRPr="00000000">
        <w:rPr>
          <w:rtl w:val="0"/>
        </w:rPr>
      </w:r>
    </w:p>
    <w:p w:rsidR="00000000" w:rsidDel="00000000" w:rsidP="00000000" w:rsidRDefault="00000000" w:rsidRPr="00000000" w14:paraId="00000AF3">
      <w:pPr>
        <w:numPr>
          <w:ilvl w:val="2"/>
          <w:numId w:val="69"/>
        </w:numPr>
        <w:spacing w:line="240" w:lineRule="auto"/>
        <w:ind w:left="2160" w:hanging="360"/>
        <w:rPr>
          <w:rFonts w:ascii="Times New Roman" w:cs="Times New Roman" w:eastAsia="Times New Roman" w:hAnsi="Times New Roman"/>
          <w:sz w:val="20"/>
          <w:szCs w:val="20"/>
        </w:rPr>
      </w:pPr>
      <w:r w:rsidDel="00000000" w:rsidR="00000000" w:rsidRPr="00000000">
        <w:rPr>
          <w:rtl w:val="0"/>
        </w:rPr>
        <w:t xml:space="preserve">1y </w:t>
      </w:r>
      <w:r w:rsidDel="00000000" w:rsidR="00000000" w:rsidRPr="00000000">
        <w:rPr>
          <w:rFonts w:ascii="Cardo" w:cs="Cardo" w:eastAsia="Cardo" w:hAnsi="Cardo"/>
          <w:sz w:val="20"/>
          <w:szCs w:val="20"/>
          <w:rtl w:val="0"/>
        </w:rPr>
        <w:t xml:space="preserve">G2+ xerostomia 74→ 38%, which </w:t>
      </w:r>
      <w:r w:rsidDel="00000000" w:rsidR="00000000" w:rsidRPr="00000000">
        <w:rPr>
          <w:rtl w:val="0"/>
        </w:rPr>
        <w:t xml:space="preserve">persisted</w:t>
      </w:r>
      <w:r w:rsidDel="00000000" w:rsidR="00000000" w:rsidRPr="00000000">
        <w:rPr>
          <w:rFonts w:ascii="Times New Roman" w:cs="Times New Roman" w:eastAsia="Times New Roman" w:hAnsi="Times New Roman"/>
          <w:sz w:val="20"/>
          <w:szCs w:val="20"/>
          <w:rtl w:val="0"/>
        </w:rPr>
        <w:t xml:space="preserve"> at 2y.</w:t>
      </w:r>
      <w:r w:rsidDel="00000000" w:rsidR="00000000" w:rsidRPr="00000000">
        <w:rPr>
          <w:rtl w:val="0"/>
        </w:rPr>
      </w:r>
    </w:p>
    <w:p w:rsidR="00000000" w:rsidDel="00000000" w:rsidP="00000000" w:rsidRDefault="00000000" w:rsidRPr="00000000" w14:paraId="00000AF4">
      <w:pPr>
        <w:ind w:left="0" w:firstLine="0"/>
        <w:rPr/>
      </w:pPr>
      <w:r w:rsidDel="00000000" w:rsidR="00000000" w:rsidRPr="00000000">
        <w:rPr>
          <w:rtl w:val="0"/>
        </w:rPr>
      </w:r>
    </w:p>
    <w:tbl>
      <w:tblPr>
        <w:tblStyle w:val="Table23"/>
        <w:tblW w:w="10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0"/>
        <w:tblGridChange w:id="0">
          <w:tblGrid>
            <w:gridCol w:w="108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AF5">
            <w:pPr>
              <w:ind w:left="0" w:right="200" w:firstLine="0"/>
              <w:jc w:val="center"/>
              <w:rPr>
                <w:b w:val="1"/>
                <w:sz w:val="18"/>
                <w:szCs w:val="18"/>
              </w:rPr>
            </w:pPr>
            <w:r w:rsidDel="00000000" w:rsidR="00000000" w:rsidRPr="00000000">
              <w:rPr>
                <w:b w:val="1"/>
                <w:sz w:val="18"/>
                <w:szCs w:val="18"/>
                <w:rtl w:val="0"/>
              </w:rPr>
              <w:t xml:space="preserve">This Summary Box was made possible by the ACRO Resident Committee. </w:t>
            </w:r>
          </w:p>
          <w:p w:rsidR="00000000" w:rsidDel="00000000" w:rsidP="00000000" w:rsidRDefault="00000000" w:rsidRPr="00000000" w14:paraId="00000AF6">
            <w:pPr>
              <w:ind w:left="0" w:right="200" w:firstLine="0"/>
              <w:jc w:val="center"/>
              <w:rPr>
                <w:b w:val="1"/>
                <w:sz w:val="18"/>
                <w:szCs w:val="18"/>
              </w:rPr>
            </w:pPr>
            <w:r w:rsidDel="00000000" w:rsidR="00000000" w:rsidRPr="00000000">
              <w:rPr>
                <w:b w:val="1"/>
                <w:sz w:val="18"/>
                <w:szCs w:val="18"/>
                <w:rtl w:val="0"/>
              </w:rPr>
              <w:t xml:space="preserve">A more comprehensive collection of resources for all disease sites may be found at </w:t>
            </w:r>
            <w:hyperlink r:id="rId676">
              <w:r w:rsidDel="00000000" w:rsidR="00000000" w:rsidRPr="00000000">
                <w:rPr>
                  <w:b w:val="1"/>
                  <w:color w:val="1155cc"/>
                  <w:sz w:val="18"/>
                  <w:szCs w:val="18"/>
                  <w:u w:val="single"/>
                  <w:rtl w:val="0"/>
                </w:rPr>
                <w:t xml:space="preserve">http://www.acro.org/</w:t>
              </w:r>
            </w:hyperlink>
            <w:r w:rsidDel="00000000" w:rsidR="00000000" w:rsidRPr="00000000">
              <w:rPr>
                <w:rtl w:val="0"/>
              </w:rPr>
            </w:r>
          </w:p>
          <w:p w:rsidR="00000000" w:rsidDel="00000000" w:rsidP="00000000" w:rsidRDefault="00000000" w:rsidRPr="00000000" w14:paraId="00000AF7">
            <w:pPr>
              <w:ind w:left="0" w:right="140" w:firstLine="0"/>
              <w:rPr>
                <w:sz w:val="18"/>
                <w:szCs w:val="18"/>
              </w:rPr>
            </w:pPr>
            <w:r w:rsidDel="00000000" w:rsidR="00000000" w:rsidRPr="00000000">
              <w:rPr>
                <w:b w:val="1"/>
                <w:sz w:val="18"/>
                <w:szCs w:val="18"/>
                <w:rtl w:val="0"/>
              </w:rPr>
              <w:t xml:space="preserve">ARRO</w:t>
            </w:r>
            <w:r w:rsidDel="00000000" w:rsidR="00000000" w:rsidRPr="00000000">
              <w:rPr>
                <w:sz w:val="18"/>
                <w:szCs w:val="18"/>
                <w:rtl w:val="0"/>
              </w:rPr>
              <w:t xml:space="preserve">: [</w:t>
            </w:r>
            <w:hyperlink r:id="rId677">
              <w:r w:rsidDel="00000000" w:rsidR="00000000" w:rsidRPr="00000000">
                <w:rPr>
                  <w:sz w:val="18"/>
                  <w:szCs w:val="18"/>
                  <w:rtl w:val="0"/>
                </w:rPr>
                <w:t xml:space="preserve">oligometastatic HPV+ OP</w:t>
              </w:r>
            </w:hyperlink>
            <w:r w:rsidDel="00000000" w:rsidR="00000000" w:rsidRPr="00000000">
              <w:rPr>
                <w:sz w:val="18"/>
                <w:szCs w:val="18"/>
                <w:rtl w:val="0"/>
              </w:rPr>
              <w:t xml:space="preserve">], [</w:t>
            </w:r>
            <w:hyperlink r:id="rId678">
              <w:r w:rsidDel="00000000" w:rsidR="00000000" w:rsidRPr="00000000">
                <w:rPr>
                  <w:sz w:val="18"/>
                  <w:szCs w:val="18"/>
                  <w:rtl w:val="0"/>
                </w:rPr>
                <w:t xml:space="preserve">OP case</w:t>
              </w:r>
            </w:hyperlink>
            <w:r w:rsidDel="00000000" w:rsidR="00000000" w:rsidRPr="00000000">
              <w:rPr>
                <w:sz w:val="18"/>
                <w:szCs w:val="18"/>
                <w:rtl w:val="0"/>
              </w:rPr>
              <w:t xml:space="preserve">, </w:t>
            </w:r>
            <w:hyperlink r:id="rId679">
              <w:r w:rsidDel="00000000" w:rsidR="00000000" w:rsidRPr="00000000">
                <w:rPr>
                  <w:sz w:val="18"/>
                  <w:szCs w:val="18"/>
                  <w:rtl w:val="0"/>
                </w:rPr>
                <w:t xml:space="preserve">OP contour</w:t>
              </w:r>
            </w:hyperlink>
            <w:r w:rsidDel="00000000" w:rsidR="00000000" w:rsidRPr="00000000">
              <w:rPr>
                <w:sz w:val="18"/>
                <w:szCs w:val="18"/>
                <w:rtl w:val="0"/>
              </w:rPr>
              <w:t xml:space="preserve">, </w:t>
            </w:r>
            <w:hyperlink r:id="rId680">
              <w:r w:rsidDel="00000000" w:rsidR="00000000" w:rsidRPr="00000000">
                <w:rPr>
                  <w:sz w:val="18"/>
                  <w:szCs w:val="18"/>
                  <w:rtl w:val="0"/>
                </w:rPr>
                <w:t xml:space="preserve">HPV+ de-escalation</w:t>
              </w:r>
            </w:hyperlink>
            <w:r w:rsidDel="00000000" w:rsidR="00000000" w:rsidRPr="00000000">
              <w:rPr>
                <w:sz w:val="18"/>
                <w:szCs w:val="18"/>
                <w:rtl w:val="0"/>
              </w:rPr>
              <w:t xml:space="preserve">].</w:t>
            </w:r>
          </w:p>
          <w:p w:rsidR="00000000" w:rsidDel="00000000" w:rsidP="00000000" w:rsidRDefault="00000000" w:rsidRPr="00000000" w14:paraId="00000AF8">
            <w:pPr>
              <w:ind w:left="0" w:right="140" w:firstLine="0"/>
              <w:rPr>
                <w:sz w:val="18"/>
                <w:szCs w:val="18"/>
              </w:rPr>
            </w:pPr>
            <w:r w:rsidDel="00000000" w:rsidR="00000000" w:rsidRPr="00000000">
              <w:rPr>
                <w:b w:val="1"/>
                <w:sz w:val="18"/>
                <w:szCs w:val="18"/>
                <w:rtl w:val="0"/>
              </w:rPr>
              <w:t xml:space="preserve">eContour</w:t>
            </w:r>
            <w:r w:rsidDel="00000000" w:rsidR="00000000" w:rsidRPr="00000000">
              <w:rPr>
                <w:sz w:val="18"/>
                <w:szCs w:val="18"/>
                <w:rtl w:val="0"/>
              </w:rPr>
              <w:t xml:space="preserve">: [</w:t>
            </w:r>
            <w:hyperlink r:id="rId681">
              <w:r w:rsidDel="00000000" w:rsidR="00000000" w:rsidRPr="00000000">
                <w:rPr>
                  <w:sz w:val="18"/>
                  <w:szCs w:val="18"/>
                  <w:rtl w:val="0"/>
                </w:rPr>
                <w:t xml:space="preserve">OARs</w:t>
              </w:r>
            </w:hyperlink>
            <w:r w:rsidDel="00000000" w:rsidR="00000000" w:rsidRPr="00000000">
              <w:rPr>
                <w:sz w:val="18"/>
                <w:szCs w:val="18"/>
                <w:rtl w:val="0"/>
              </w:rPr>
              <w:t xml:space="preserve">, </w:t>
            </w:r>
            <w:hyperlink r:id="rId682">
              <w:r w:rsidDel="00000000" w:rsidR="00000000" w:rsidRPr="00000000">
                <w:rPr>
                  <w:sz w:val="18"/>
                  <w:szCs w:val="18"/>
                  <w:rtl w:val="0"/>
                </w:rPr>
                <w:t xml:space="preserve">Choi Rad Onc '14</w:t>
              </w:r>
            </w:hyperlink>
            <w:r w:rsidDel="00000000" w:rsidR="00000000" w:rsidRPr="00000000">
              <w:rPr>
                <w:rtl w:val="0"/>
              </w:rPr>
              <w:t xml:space="preserve">, </w:t>
            </w:r>
            <w:hyperlink r:id="rId683">
              <w:r w:rsidDel="00000000" w:rsidR="00000000" w:rsidRPr="00000000">
                <w:rPr>
                  <w:sz w:val="18"/>
                  <w:szCs w:val="18"/>
                  <w:rtl w:val="0"/>
                </w:rPr>
                <w:t xml:space="preserve">Brouwer RTO '15</w:t>
              </w:r>
            </w:hyperlink>
            <w:r w:rsidDel="00000000" w:rsidR="00000000" w:rsidRPr="00000000">
              <w:rPr>
                <w:sz w:val="18"/>
                <w:szCs w:val="18"/>
                <w:rtl w:val="0"/>
              </w:rPr>
              <w:t xml:space="preserve">], [</w:t>
            </w:r>
            <w:hyperlink r:id="rId684">
              <w:r w:rsidDel="00000000" w:rsidR="00000000" w:rsidRPr="00000000">
                <w:rPr>
                  <w:sz w:val="18"/>
                  <w:szCs w:val="18"/>
                  <w:rtl w:val="0"/>
                </w:rPr>
                <w:t xml:space="preserve">Oropharynx (ipsilateral neck)</w:t>
              </w:r>
            </w:hyperlink>
            <w:r w:rsidDel="00000000" w:rsidR="00000000" w:rsidRPr="00000000">
              <w:rPr>
                <w:sz w:val="18"/>
                <w:szCs w:val="18"/>
                <w:rtl w:val="0"/>
              </w:rPr>
              <w:t xml:space="preserve">], [</w:t>
            </w:r>
            <w:hyperlink r:id="rId685">
              <w:r w:rsidDel="00000000" w:rsidR="00000000" w:rsidRPr="00000000">
                <w:rPr>
                  <w:sz w:val="18"/>
                  <w:szCs w:val="18"/>
                  <w:rtl w:val="0"/>
                </w:rPr>
                <w:t xml:space="preserve">Base of tongue</w:t>
              </w:r>
            </w:hyperlink>
            <w:r w:rsidDel="00000000" w:rsidR="00000000" w:rsidRPr="00000000">
              <w:rPr>
                <w:sz w:val="18"/>
                <w:szCs w:val="18"/>
                <w:rtl w:val="0"/>
              </w:rPr>
              <w:t xml:space="preserve">].</w:t>
            </w:r>
          </w:p>
          <w:p w:rsidR="00000000" w:rsidDel="00000000" w:rsidP="00000000" w:rsidRDefault="00000000" w:rsidRPr="00000000" w14:paraId="00000AF9">
            <w:pPr>
              <w:ind w:left="0" w:right="140" w:firstLine="0"/>
              <w:rPr>
                <w:sz w:val="18"/>
                <w:szCs w:val="18"/>
              </w:rPr>
            </w:pPr>
            <w:r w:rsidDel="00000000" w:rsidR="00000000" w:rsidRPr="00000000">
              <w:rPr>
                <w:sz w:val="18"/>
                <w:szCs w:val="18"/>
                <w:rtl w:val="0"/>
              </w:rPr>
              <w:t xml:space="preserve">AVARO:  [</w:t>
            </w:r>
            <w:hyperlink r:id="rId686">
              <w:r w:rsidDel="00000000" w:rsidR="00000000" w:rsidRPr="00000000">
                <w:rPr>
                  <w:sz w:val="18"/>
                  <w:szCs w:val="18"/>
                  <w:rtl w:val="0"/>
                </w:rPr>
                <w:t xml:space="preserve">AVARO Neck node levels and Brachial plexus</w:t>
              </w:r>
            </w:hyperlink>
            <w:r w:rsidDel="00000000" w:rsidR="00000000" w:rsidRPr="00000000">
              <w:rPr>
                <w:sz w:val="18"/>
                <w:szCs w:val="18"/>
                <w:rtl w:val="0"/>
              </w:rPr>
              <w:t xml:space="preserve">], [</w:t>
            </w:r>
            <w:hyperlink r:id="rId687">
              <w:r w:rsidDel="00000000" w:rsidR="00000000" w:rsidRPr="00000000">
                <w:rPr>
                  <w:sz w:val="18"/>
                  <w:szCs w:val="18"/>
                  <w:rtl w:val="0"/>
                </w:rPr>
                <w:t xml:space="preserve">AVARO constrictors and OARs</w:t>
              </w:r>
            </w:hyperlink>
            <w:r w:rsidDel="00000000" w:rsidR="00000000" w:rsidRPr="00000000">
              <w:rPr>
                <w:sz w:val="18"/>
                <w:szCs w:val="18"/>
                <w:rtl w:val="0"/>
              </w:rPr>
              <w:t xml:space="preserve">], [</w:t>
            </w:r>
            <w:hyperlink r:id="rId688">
              <w:r w:rsidDel="00000000" w:rsidR="00000000" w:rsidRPr="00000000">
                <w:rPr>
                  <w:sz w:val="18"/>
                  <w:szCs w:val="18"/>
                  <w:rtl w:val="0"/>
                </w:rPr>
                <w:t xml:space="preserve">AVARO Skull Base</w:t>
              </w:r>
            </w:hyperlink>
            <w:r w:rsidDel="00000000" w:rsidR="00000000" w:rsidRPr="00000000">
              <w:rPr>
                <w:sz w:val="18"/>
                <w:szCs w:val="18"/>
                <w:rtl w:val="0"/>
              </w:rPr>
              <w:t xml:space="preserve">]</w:t>
            </w:r>
          </w:p>
          <w:p w:rsidR="00000000" w:rsidDel="00000000" w:rsidP="00000000" w:rsidRDefault="00000000" w:rsidRPr="00000000" w14:paraId="00000AFA">
            <w:pPr>
              <w:ind w:left="0" w:right="200" w:firstLine="0"/>
              <w:rPr>
                <w:sz w:val="18"/>
                <w:szCs w:val="18"/>
              </w:rPr>
            </w:pPr>
            <w:r w:rsidDel="00000000" w:rsidR="00000000" w:rsidRPr="00000000">
              <w:rPr>
                <w:sz w:val="18"/>
                <w:szCs w:val="18"/>
                <w:u w:val="single"/>
                <w:rtl w:val="0"/>
              </w:rPr>
              <w:t xml:space="preserve">Contouring</w:t>
            </w:r>
            <w:r w:rsidDel="00000000" w:rsidR="00000000" w:rsidRPr="00000000">
              <w:rPr>
                <w:rtl w:val="0"/>
              </w:rPr>
            </w:r>
          </w:p>
          <w:p w:rsidR="00000000" w:rsidDel="00000000" w:rsidP="00000000" w:rsidRDefault="00000000" w:rsidRPr="00000000" w14:paraId="00000AFB">
            <w:pPr>
              <w:numPr>
                <w:ilvl w:val="0"/>
                <w:numId w:val="59"/>
              </w:numPr>
              <w:rPr>
                <w:sz w:val="18"/>
                <w:szCs w:val="18"/>
              </w:rPr>
            </w:pPr>
            <w:r w:rsidDel="00000000" w:rsidR="00000000" w:rsidRPr="00000000">
              <w:rPr>
                <w:sz w:val="18"/>
                <w:szCs w:val="18"/>
                <w:rtl w:val="0"/>
              </w:rPr>
              <w:t xml:space="preserve">Delineation of neck node levels for head and neck tumors [</w:t>
            </w:r>
            <w:hyperlink r:id="rId689">
              <w:r w:rsidDel="00000000" w:rsidR="00000000" w:rsidRPr="00000000">
                <w:rPr>
                  <w:sz w:val="18"/>
                  <w:szCs w:val="18"/>
                  <w:rtl w:val="0"/>
                </w:rPr>
                <w:t xml:space="preserve">Grégoire RTO '13</w:t>
              </w:r>
            </w:hyperlink>
            <w:r w:rsidDel="00000000" w:rsidR="00000000" w:rsidRPr="00000000">
              <w:rPr>
                <w:sz w:val="18"/>
                <w:szCs w:val="18"/>
                <w:rtl w:val="0"/>
              </w:rPr>
              <w:t xml:space="preserve">, </w:t>
            </w:r>
            <w:hyperlink r:id="rId690">
              <w:r w:rsidDel="00000000" w:rsidR="00000000" w:rsidRPr="00000000">
                <w:rPr>
                  <w:sz w:val="18"/>
                  <w:szCs w:val="18"/>
                  <w:rtl w:val="0"/>
                </w:rPr>
                <w:t xml:space="preserve">Radiopaedia Interactive atlas</w:t>
              </w:r>
            </w:hyperlink>
            <w:r w:rsidDel="00000000" w:rsidR="00000000" w:rsidRPr="00000000">
              <w:rPr>
                <w:sz w:val="18"/>
                <w:szCs w:val="18"/>
                <w:rtl w:val="0"/>
              </w:rPr>
              <w:t xml:space="preserve">] </w:t>
            </w:r>
            <w:hyperlink w:anchor="_rzy8rvsdopq0">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AFC">
            <w:pPr>
              <w:numPr>
                <w:ilvl w:val="0"/>
                <w:numId w:val="59"/>
              </w:numPr>
              <w:rPr>
                <w:sz w:val="18"/>
                <w:szCs w:val="18"/>
              </w:rPr>
            </w:pPr>
            <w:r w:rsidDel="00000000" w:rsidR="00000000" w:rsidRPr="00000000">
              <w:rPr>
                <w:sz w:val="18"/>
                <w:szCs w:val="18"/>
                <w:rtl w:val="0"/>
              </w:rPr>
              <w:t xml:space="preserve">Delineation of CTVp in H&amp;N cancer [</w:t>
            </w:r>
            <w:hyperlink r:id="rId691">
              <w:r w:rsidDel="00000000" w:rsidR="00000000" w:rsidRPr="00000000">
                <w:rPr>
                  <w:sz w:val="18"/>
                  <w:szCs w:val="18"/>
                  <w:rtl w:val="0"/>
                </w:rPr>
                <w:t xml:space="preserve">Grégoire Rad Onc '18</w:t>
              </w:r>
            </w:hyperlink>
            <w:r w:rsidDel="00000000" w:rsidR="00000000" w:rsidRPr="00000000">
              <w:rPr>
                <w:sz w:val="18"/>
                <w:szCs w:val="18"/>
                <w:rtl w:val="0"/>
              </w:rPr>
              <w:t xml:space="preserve">] </w:t>
            </w:r>
            <w:hyperlink w:anchor="kix.kqkdc6ce2kxe">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AFD">
            <w:pPr>
              <w:numPr>
                <w:ilvl w:val="0"/>
                <w:numId w:val="59"/>
              </w:numPr>
              <w:rPr>
                <w:sz w:val="18"/>
                <w:szCs w:val="18"/>
              </w:rPr>
            </w:pPr>
            <w:r w:rsidDel="00000000" w:rsidR="00000000" w:rsidRPr="00000000">
              <w:rPr>
                <w:sz w:val="18"/>
                <w:szCs w:val="18"/>
                <w:rtl w:val="0"/>
              </w:rPr>
              <w:t xml:space="preserve">Delineation of CTVp and CTVn in the primary RT of OC, OP, hypopharyngeal and laryngeal [</w:t>
            </w:r>
            <w:hyperlink r:id="rId692">
              <w:r w:rsidDel="00000000" w:rsidR="00000000" w:rsidRPr="00000000">
                <w:rPr>
                  <w:sz w:val="18"/>
                  <w:szCs w:val="18"/>
                  <w:rtl w:val="0"/>
                </w:rPr>
                <w:t xml:space="preserve">Grégoire Oral Onc '18</w:t>
              </w:r>
            </w:hyperlink>
            <w:r w:rsidDel="00000000" w:rsidR="00000000" w:rsidRPr="00000000">
              <w:rPr>
                <w:sz w:val="18"/>
                <w:szCs w:val="18"/>
                <w:rtl w:val="0"/>
              </w:rPr>
              <w:t xml:space="preserve">] </w:t>
            </w:r>
            <w:hyperlink w:anchor="jotgn0jfcaxd">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AFE">
            <w:pPr>
              <w:numPr>
                <w:ilvl w:val="0"/>
                <w:numId w:val="59"/>
              </w:numPr>
              <w:rPr>
                <w:sz w:val="18"/>
                <w:szCs w:val="18"/>
              </w:rPr>
            </w:pPr>
            <w:r w:rsidDel="00000000" w:rsidR="00000000" w:rsidRPr="00000000">
              <w:rPr>
                <w:sz w:val="18"/>
                <w:szCs w:val="18"/>
                <w:rtl w:val="0"/>
              </w:rPr>
              <w:t xml:space="preserve">Selection of lymph node target volumes of neck node levels for definitive H&amp;N RT [</w:t>
            </w:r>
            <w:hyperlink r:id="rId693">
              <w:r w:rsidDel="00000000" w:rsidR="00000000" w:rsidRPr="00000000">
                <w:rPr>
                  <w:sz w:val="18"/>
                  <w:szCs w:val="18"/>
                  <w:rtl w:val="0"/>
                </w:rPr>
                <w:t xml:space="preserve">Biau RTO '19</w:t>
              </w:r>
            </w:hyperlink>
            <w:r w:rsidDel="00000000" w:rsidR="00000000" w:rsidRPr="00000000">
              <w:rPr>
                <w:sz w:val="18"/>
                <w:szCs w:val="18"/>
                <w:rtl w:val="0"/>
              </w:rPr>
              <w:t xml:space="preserve">]. </w:t>
            </w:r>
            <w:hyperlink w:anchor="_rzy8rvsdopq0">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AFF">
            <w:pPr>
              <w:numPr>
                <w:ilvl w:val="0"/>
                <w:numId w:val="59"/>
              </w:numPr>
              <w:rPr>
                <w:sz w:val="18"/>
                <w:szCs w:val="18"/>
              </w:rPr>
            </w:pPr>
            <w:r w:rsidDel="00000000" w:rsidR="00000000" w:rsidRPr="00000000">
              <w:rPr>
                <w:sz w:val="18"/>
                <w:szCs w:val="18"/>
                <w:rtl w:val="0"/>
              </w:rPr>
              <w:t xml:space="preserve">Target delineation for postoperative treatment of H&amp;N cancer [</w:t>
            </w:r>
            <w:hyperlink r:id="rId694">
              <w:r w:rsidDel="00000000" w:rsidR="00000000" w:rsidRPr="00000000">
                <w:rPr>
                  <w:sz w:val="18"/>
                  <w:szCs w:val="18"/>
                  <w:rtl w:val="0"/>
                </w:rPr>
                <w:t xml:space="preserve">Evans and Beasley Oral Onc '18</w:t>
              </w:r>
            </w:hyperlink>
            <w:r w:rsidDel="00000000" w:rsidR="00000000" w:rsidRPr="00000000">
              <w:rPr>
                <w:sz w:val="18"/>
                <w:szCs w:val="18"/>
                <w:rtl w:val="0"/>
              </w:rPr>
              <w:t xml:space="preserve">]. </w:t>
            </w:r>
            <w:hyperlink w:anchor="3idlkksib7f2">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B00">
            <w:pPr>
              <w:numPr>
                <w:ilvl w:val="0"/>
                <w:numId w:val="59"/>
              </w:numPr>
              <w:rPr>
                <w:sz w:val="18"/>
                <w:szCs w:val="18"/>
              </w:rPr>
            </w:pPr>
            <w:r w:rsidDel="00000000" w:rsidR="00000000" w:rsidRPr="00000000">
              <w:rPr>
                <w:sz w:val="18"/>
                <w:szCs w:val="18"/>
                <w:rtl w:val="0"/>
              </w:rPr>
              <w:t xml:space="preserve">IMRT for H&amp;N Cancer: Emphasis on selection and delineation of targets </w:t>
            </w:r>
            <w:hyperlink r:id="rId695">
              <w:r w:rsidDel="00000000" w:rsidR="00000000" w:rsidRPr="00000000">
                <w:rPr>
                  <w:sz w:val="18"/>
                  <w:szCs w:val="18"/>
                  <w:rtl w:val="0"/>
                </w:rPr>
                <w:t xml:space="preserve">[Eisbruch SRO '02]</w:t>
              </w:r>
            </w:hyperlink>
            <w:r w:rsidDel="00000000" w:rsidR="00000000" w:rsidRPr="00000000">
              <w:rPr>
                <w:sz w:val="18"/>
                <w:szCs w:val="18"/>
                <w:rtl w:val="0"/>
              </w:rPr>
              <w:t xml:space="preserve">.</w:t>
            </w:r>
          </w:p>
          <w:p w:rsidR="00000000" w:rsidDel="00000000" w:rsidP="00000000" w:rsidRDefault="00000000" w:rsidRPr="00000000" w14:paraId="00000B01">
            <w:pPr>
              <w:numPr>
                <w:ilvl w:val="0"/>
                <w:numId w:val="59"/>
              </w:numPr>
              <w:rPr>
                <w:sz w:val="18"/>
                <w:szCs w:val="18"/>
              </w:rPr>
            </w:pPr>
            <w:r w:rsidDel="00000000" w:rsidR="00000000" w:rsidRPr="00000000">
              <w:rPr>
                <w:sz w:val="18"/>
                <w:szCs w:val="18"/>
                <w:rtl w:val="0"/>
              </w:rPr>
              <w:t xml:space="preserve">CT based contouring of H&amp;N OARs (DAHANCA, EORTC, GORTEC, NCIC, NRG, TROG) </w:t>
            </w:r>
            <w:hyperlink r:id="rId696">
              <w:r w:rsidDel="00000000" w:rsidR="00000000" w:rsidRPr="00000000">
                <w:rPr>
                  <w:sz w:val="18"/>
                  <w:szCs w:val="18"/>
                  <w:rtl w:val="0"/>
                </w:rPr>
                <w:t xml:space="preserve">[Brouwer RTO '15, </w:t>
              </w:r>
            </w:hyperlink>
            <w:hyperlink r:id="rId697">
              <w:r w:rsidDel="00000000" w:rsidR="00000000" w:rsidRPr="00000000">
                <w:rPr>
                  <w:sz w:val="18"/>
                  <w:szCs w:val="18"/>
                  <w:rtl w:val="0"/>
                </w:rPr>
                <w:t xml:space="preserve">eContour Atlas</w:t>
              </w:r>
            </w:hyperlink>
            <w:hyperlink r:id="rId698">
              <w:r w:rsidDel="00000000" w:rsidR="00000000" w:rsidRPr="00000000">
                <w:rPr>
                  <w:sz w:val="18"/>
                  <w:szCs w:val="18"/>
                  <w:rtl w:val="0"/>
                </w:rPr>
                <w:t xml:space="preserve">]</w:t>
              </w:r>
            </w:hyperlink>
            <w:r w:rsidDel="00000000" w:rsidR="00000000" w:rsidRPr="00000000">
              <w:rPr>
                <w:sz w:val="18"/>
                <w:szCs w:val="18"/>
                <w:rtl w:val="0"/>
              </w:rPr>
              <w:t xml:space="preserve">.</w:t>
            </w:r>
          </w:p>
          <w:p w:rsidR="00000000" w:rsidDel="00000000" w:rsidP="00000000" w:rsidRDefault="00000000" w:rsidRPr="00000000" w14:paraId="00000B02">
            <w:pPr>
              <w:ind w:left="0" w:right="200" w:firstLine="0"/>
              <w:rPr>
                <w:sz w:val="18"/>
                <w:szCs w:val="18"/>
                <w:u w:val="single"/>
              </w:rPr>
            </w:pPr>
            <w:r w:rsidDel="00000000" w:rsidR="00000000" w:rsidRPr="00000000">
              <w:rPr>
                <w:sz w:val="18"/>
                <w:szCs w:val="18"/>
                <w:u w:val="single"/>
                <w:rtl w:val="0"/>
              </w:rPr>
              <w:t xml:space="preserve">Society Guidelines</w:t>
            </w:r>
          </w:p>
          <w:p w:rsidR="00000000" w:rsidDel="00000000" w:rsidP="00000000" w:rsidRDefault="00000000" w:rsidRPr="00000000" w14:paraId="00000B03">
            <w:pPr>
              <w:numPr>
                <w:ilvl w:val="0"/>
                <w:numId w:val="57"/>
              </w:numPr>
              <w:rPr>
                <w:sz w:val="18"/>
                <w:szCs w:val="18"/>
              </w:rPr>
            </w:pPr>
            <w:r w:rsidDel="00000000" w:rsidR="00000000" w:rsidRPr="00000000">
              <w:rPr>
                <w:sz w:val="18"/>
                <w:szCs w:val="18"/>
                <w:rtl w:val="0"/>
              </w:rPr>
              <w:t xml:space="preserve">ASTRO 2017 Evidence-Based Practice Guidelines for Oropharynx [</w:t>
            </w:r>
            <w:hyperlink r:id="rId699">
              <w:r w:rsidDel="00000000" w:rsidR="00000000" w:rsidRPr="00000000">
                <w:rPr>
                  <w:sz w:val="18"/>
                  <w:szCs w:val="18"/>
                  <w:rtl w:val="0"/>
                </w:rPr>
                <w:t xml:space="preserve">Quon JCO '17</w:t>
              </w:r>
            </w:hyperlink>
            <w:r w:rsidDel="00000000" w:rsidR="00000000" w:rsidRPr="00000000">
              <w:rPr>
                <w:sz w:val="18"/>
                <w:szCs w:val="18"/>
                <w:rtl w:val="0"/>
              </w:rPr>
              <w:t xml:space="preserve">]</w:t>
            </w:r>
          </w:p>
          <w:p w:rsidR="00000000" w:rsidDel="00000000" w:rsidP="00000000" w:rsidRDefault="00000000" w:rsidRPr="00000000" w14:paraId="00000B04">
            <w:pPr>
              <w:numPr>
                <w:ilvl w:val="0"/>
                <w:numId w:val="57"/>
              </w:numPr>
              <w:rPr>
                <w:sz w:val="18"/>
                <w:szCs w:val="18"/>
              </w:rPr>
            </w:pPr>
            <w:r w:rsidDel="00000000" w:rsidR="00000000" w:rsidRPr="00000000">
              <w:rPr>
                <w:sz w:val="18"/>
                <w:szCs w:val="18"/>
                <w:rtl w:val="0"/>
              </w:rPr>
              <w:t xml:space="preserve">ASCO Guideline: </w:t>
            </w:r>
            <w:hyperlink r:id="rId700">
              <w:r w:rsidDel="00000000" w:rsidR="00000000" w:rsidRPr="00000000">
                <w:rPr>
                  <w:sz w:val="18"/>
                  <w:szCs w:val="18"/>
                  <w:rtl w:val="0"/>
                </w:rPr>
                <w:t xml:space="preserve">Management of the Neck in SqCC of the Oral Cavity and Oropharynx</w:t>
              </w:r>
            </w:hyperlink>
            <w:r w:rsidDel="00000000" w:rsidR="00000000" w:rsidRPr="00000000">
              <w:rPr>
                <w:i w:val="1"/>
                <w:sz w:val="18"/>
                <w:szCs w:val="18"/>
                <w:rtl w:val="0"/>
              </w:rPr>
              <w:t xml:space="preserve"> February 27, 2019</w:t>
            </w:r>
          </w:p>
          <w:p w:rsidR="00000000" w:rsidDel="00000000" w:rsidP="00000000" w:rsidRDefault="00000000" w:rsidRPr="00000000" w14:paraId="00000B05">
            <w:pPr>
              <w:numPr>
                <w:ilvl w:val="0"/>
                <w:numId w:val="57"/>
              </w:numPr>
              <w:rPr>
                <w:sz w:val="18"/>
                <w:szCs w:val="18"/>
              </w:rPr>
            </w:pPr>
            <w:r w:rsidDel="00000000" w:rsidR="00000000" w:rsidRPr="00000000">
              <w:rPr>
                <w:sz w:val="18"/>
                <w:szCs w:val="18"/>
                <w:rtl w:val="0"/>
              </w:rPr>
              <w:t xml:space="preserve">ASCO Guideline: </w:t>
            </w:r>
            <w:hyperlink r:id="rId701">
              <w:r w:rsidDel="00000000" w:rsidR="00000000" w:rsidRPr="00000000">
                <w:rPr>
                  <w:sz w:val="18"/>
                  <w:szCs w:val="18"/>
                  <w:rtl w:val="0"/>
                </w:rPr>
                <w:t xml:space="preserve">Role of Treatment Deintensification in the management of p16+ OP cancer</w:t>
              </w:r>
            </w:hyperlink>
            <w:r w:rsidDel="00000000" w:rsidR="00000000" w:rsidRPr="00000000">
              <w:rPr>
                <w:sz w:val="18"/>
                <w:szCs w:val="18"/>
                <w:rtl w:val="0"/>
              </w:rPr>
              <w:t xml:space="preserve"> </w:t>
            </w:r>
            <w:r w:rsidDel="00000000" w:rsidR="00000000" w:rsidRPr="00000000">
              <w:rPr>
                <w:i w:val="1"/>
                <w:sz w:val="18"/>
                <w:szCs w:val="18"/>
                <w:rtl w:val="0"/>
              </w:rPr>
              <w:t xml:space="preserve">April 25, 2019.</w:t>
            </w:r>
            <w:r w:rsidDel="00000000" w:rsidR="00000000" w:rsidRPr="00000000">
              <w:rPr>
                <w:rtl w:val="0"/>
              </w:rPr>
            </w:r>
          </w:p>
          <w:p w:rsidR="00000000" w:rsidDel="00000000" w:rsidP="00000000" w:rsidRDefault="00000000" w:rsidRPr="00000000" w14:paraId="00000B06">
            <w:pPr>
              <w:numPr>
                <w:ilvl w:val="0"/>
                <w:numId w:val="57"/>
              </w:numPr>
              <w:ind w:right="140"/>
              <w:rPr>
                <w:sz w:val="18"/>
                <w:szCs w:val="18"/>
              </w:rPr>
            </w:pPr>
            <w:r w:rsidDel="00000000" w:rsidR="00000000" w:rsidRPr="00000000">
              <w:rPr>
                <w:sz w:val="18"/>
                <w:szCs w:val="18"/>
                <w:rtl w:val="0"/>
              </w:rPr>
              <w:t xml:space="preserve">ESMO H&amp;N guidelines [</w:t>
            </w:r>
            <w:hyperlink r:id="rId702">
              <w:r w:rsidDel="00000000" w:rsidR="00000000" w:rsidRPr="00000000">
                <w:rPr>
                  <w:sz w:val="18"/>
                  <w:szCs w:val="18"/>
                  <w:rtl w:val="0"/>
                </w:rPr>
                <w:t xml:space="preserve">Nasopharyngeal and SqCC of the H&amp;N</w:t>
              </w:r>
            </w:hyperlink>
            <w:r w:rsidDel="00000000" w:rsidR="00000000" w:rsidRPr="00000000">
              <w:rPr>
                <w:sz w:val="18"/>
                <w:szCs w:val="18"/>
                <w:rtl w:val="0"/>
              </w:rPr>
              <w:t xml:space="preserve">]</w:t>
            </w:r>
          </w:p>
          <w:p w:rsidR="00000000" w:rsidDel="00000000" w:rsidP="00000000" w:rsidRDefault="00000000" w:rsidRPr="00000000" w14:paraId="00000B07">
            <w:pPr>
              <w:numPr>
                <w:ilvl w:val="0"/>
                <w:numId w:val="57"/>
              </w:numPr>
              <w:ind w:right="140"/>
              <w:rPr>
                <w:sz w:val="18"/>
                <w:szCs w:val="18"/>
              </w:rPr>
            </w:pPr>
            <w:r w:rsidDel="00000000" w:rsidR="00000000" w:rsidRPr="00000000">
              <w:rPr>
                <w:sz w:val="18"/>
                <w:szCs w:val="18"/>
                <w:rtl w:val="0"/>
              </w:rPr>
              <w:t xml:space="preserve">Dental management of the head and neck cancer patient treated with radiation therapy [</w:t>
            </w:r>
            <w:hyperlink r:id="rId703">
              <w:r w:rsidDel="00000000" w:rsidR="00000000" w:rsidRPr="00000000">
                <w:rPr>
                  <w:sz w:val="18"/>
                  <w:szCs w:val="18"/>
                  <w:rtl w:val="0"/>
                </w:rPr>
                <w:t xml:space="preserve">Murdoch-Kinch JMDA '11</w:t>
              </w:r>
            </w:hyperlink>
            <w:r w:rsidDel="00000000" w:rsidR="00000000" w:rsidRPr="00000000">
              <w:rPr>
                <w:sz w:val="18"/>
                <w:szCs w:val="18"/>
                <w:rtl w:val="0"/>
              </w:rPr>
              <w:t xml:space="preserve">]</w:t>
            </w:r>
          </w:p>
          <w:p w:rsidR="00000000" w:rsidDel="00000000" w:rsidP="00000000" w:rsidRDefault="00000000" w:rsidRPr="00000000" w14:paraId="00000B08">
            <w:pPr>
              <w:ind w:left="0" w:right="200" w:firstLine="0"/>
              <w:rPr>
                <w:sz w:val="18"/>
                <w:szCs w:val="18"/>
                <w:u w:val="single"/>
              </w:rPr>
            </w:pPr>
            <w:r w:rsidDel="00000000" w:rsidR="00000000" w:rsidRPr="00000000">
              <w:rPr>
                <w:sz w:val="18"/>
                <w:szCs w:val="18"/>
                <w:u w:val="single"/>
                <w:rtl w:val="0"/>
              </w:rPr>
              <w:t xml:space="preserve">Relevant Accessible Radiation Protocols</w:t>
            </w:r>
          </w:p>
          <w:p w:rsidR="00000000" w:rsidDel="00000000" w:rsidP="00000000" w:rsidRDefault="00000000" w:rsidRPr="00000000" w14:paraId="00000B09">
            <w:pPr>
              <w:numPr>
                <w:ilvl w:val="0"/>
                <w:numId w:val="67"/>
              </w:numPr>
              <w:rPr>
                <w:sz w:val="18"/>
                <w:szCs w:val="18"/>
              </w:rPr>
            </w:pPr>
            <w:r w:rsidDel="00000000" w:rsidR="00000000" w:rsidRPr="00000000">
              <w:rPr>
                <w:sz w:val="18"/>
                <w:szCs w:val="18"/>
                <w:rtl w:val="0"/>
              </w:rPr>
              <w:t xml:space="preserve">RTOG 10-16 [</w:t>
            </w:r>
            <w:hyperlink r:id="rId704">
              <w:r w:rsidDel="00000000" w:rsidR="00000000" w:rsidRPr="00000000">
                <w:rPr>
                  <w:sz w:val="18"/>
                  <w:szCs w:val="18"/>
                  <w:rtl w:val="0"/>
                </w:rPr>
                <w:t xml:space="preserve">Protocol</w:t>
              </w:r>
            </w:hyperlink>
            <w:r w:rsidDel="00000000" w:rsidR="00000000" w:rsidRPr="00000000">
              <w:rPr>
                <w:sz w:val="18"/>
                <w:szCs w:val="18"/>
                <w:rtl w:val="0"/>
              </w:rPr>
              <w:t xml:space="preserve">]: Non-inferiority. HPV+ OPC. DAHANCA-style 70 Gy/</w:t>
            </w:r>
            <w:r w:rsidDel="00000000" w:rsidR="00000000" w:rsidRPr="00000000">
              <w:rPr>
                <w:sz w:val="18"/>
                <w:szCs w:val="18"/>
                <w:u w:val="single"/>
                <w:rtl w:val="0"/>
              </w:rPr>
              <w:t xml:space="preserve">6</w:t>
            </w:r>
            <w:r w:rsidDel="00000000" w:rsidR="00000000" w:rsidRPr="00000000">
              <w:rPr>
                <w:sz w:val="18"/>
                <w:szCs w:val="18"/>
                <w:rtl w:val="0"/>
              </w:rPr>
              <w:t xml:space="preserve">w + Cetuximab vs. CDDP.  </w:t>
            </w:r>
            <w:hyperlink w:anchor="vglx194p7sw8">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B0A">
            <w:pPr>
              <w:numPr>
                <w:ilvl w:val="0"/>
                <w:numId w:val="67"/>
              </w:numPr>
              <w:rPr>
                <w:sz w:val="18"/>
                <w:szCs w:val="18"/>
              </w:rPr>
            </w:pPr>
            <w:r w:rsidDel="00000000" w:rsidR="00000000" w:rsidRPr="00000000">
              <w:rPr>
                <w:sz w:val="18"/>
                <w:szCs w:val="18"/>
                <w:rtl w:val="0"/>
              </w:rPr>
              <w:t xml:space="preserve">ORATOR [</w:t>
            </w:r>
            <w:hyperlink r:id="rId705">
              <w:r w:rsidDel="00000000" w:rsidR="00000000" w:rsidRPr="00000000">
                <w:rPr>
                  <w:sz w:val="18"/>
                  <w:szCs w:val="18"/>
                  <w:rtl w:val="0"/>
                </w:rPr>
                <w:t xml:space="preserve">Protocol (Appendix)</w:t>
              </w:r>
            </w:hyperlink>
            <w:r w:rsidDel="00000000" w:rsidR="00000000" w:rsidRPr="00000000">
              <w:rPr>
                <w:sz w:val="18"/>
                <w:szCs w:val="18"/>
                <w:rtl w:val="0"/>
              </w:rPr>
              <w:t xml:space="preserve">]: Phase II. HPV+ OP. TORS/LND ± PO(C)RT vs. Definitive (CC)RT. </w:t>
            </w:r>
            <w:hyperlink w:anchor="kix.6jzqx268nabc">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B0B">
            <w:pPr>
              <w:numPr>
                <w:ilvl w:val="0"/>
                <w:numId w:val="67"/>
              </w:numPr>
              <w:rPr>
                <w:sz w:val="18"/>
                <w:szCs w:val="18"/>
              </w:rPr>
            </w:pPr>
            <w:r w:rsidDel="00000000" w:rsidR="00000000" w:rsidRPr="00000000">
              <w:rPr>
                <w:sz w:val="18"/>
                <w:szCs w:val="18"/>
                <w:rtl w:val="0"/>
              </w:rPr>
              <w:t xml:space="preserve">CRUK/14/014 [</w:t>
            </w:r>
            <w:hyperlink r:id="rId706">
              <w:r w:rsidDel="00000000" w:rsidR="00000000" w:rsidRPr="00000000">
                <w:rPr>
                  <w:sz w:val="18"/>
                  <w:szCs w:val="18"/>
                  <w:rtl w:val="0"/>
                </w:rPr>
                <w:t xml:space="preserve">Protocol</w:t>
              </w:r>
            </w:hyperlink>
            <w:r w:rsidDel="00000000" w:rsidR="00000000" w:rsidRPr="00000000">
              <w:rPr>
                <w:sz w:val="18"/>
                <w:szCs w:val="18"/>
                <w:rtl w:val="0"/>
              </w:rPr>
              <w:t xml:space="preserve">, </w:t>
            </w:r>
            <w:hyperlink r:id="rId707">
              <w:r w:rsidDel="00000000" w:rsidR="00000000" w:rsidRPr="00000000">
                <w:rPr>
                  <w:sz w:val="18"/>
                  <w:szCs w:val="18"/>
                  <w:rtl w:val="0"/>
                </w:rPr>
                <w:t xml:space="preserve">Nutting ASCO '20</w:t>
              </w:r>
            </w:hyperlink>
            <w:r w:rsidDel="00000000" w:rsidR="00000000" w:rsidRPr="00000000">
              <w:rPr>
                <w:sz w:val="18"/>
                <w:szCs w:val="18"/>
                <w:rtl w:val="0"/>
              </w:rPr>
              <w:t xml:space="preserve">]: Phase III. IMRT ± Dysphagia optimization (Do-IMRT). </w:t>
            </w:r>
            <w:hyperlink w:anchor="nnkyleqzj5pb">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B0C">
            <w:pPr>
              <w:ind w:left="0" w:right="200" w:firstLine="0"/>
              <w:rPr>
                <w:sz w:val="18"/>
                <w:szCs w:val="18"/>
                <w:u w:val="single"/>
              </w:rPr>
            </w:pPr>
            <w:r w:rsidDel="00000000" w:rsidR="00000000" w:rsidRPr="00000000">
              <w:rPr>
                <w:sz w:val="18"/>
                <w:szCs w:val="18"/>
                <w:u w:val="single"/>
                <w:rtl w:val="0"/>
              </w:rPr>
              <w:t xml:space="preserve">Quality of Life/Toxicity</w:t>
            </w:r>
          </w:p>
          <w:p w:rsidR="00000000" w:rsidDel="00000000" w:rsidP="00000000" w:rsidRDefault="00000000" w:rsidRPr="00000000" w14:paraId="00000B0D">
            <w:pPr>
              <w:numPr>
                <w:ilvl w:val="0"/>
                <w:numId w:val="78"/>
              </w:numPr>
              <w:rPr>
                <w:sz w:val="18"/>
                <w:szCs w:val="18"/>
              </w:rPr>
            </w:pPr>
            <w:r w:rsidDel="00000000" w:rsidR="00000000" w:rsidRPr="00000000">
              <w:rPr>
                <w:sz w:val="18"/>
                <w:szCs w:val="18"/>
                <w:rtl w:val="0"/>
              </w:rPr>
              <w:t xml:space="preserve">Long term aspects of QoL in H&amp;N cancer patients treated with IMRT [</w:t>
            </w:r>
            <w:hyperlink r:id="rId708">
              <w:r w:rsidDel="00000000" w:rsidR="00000000" w:rsidRPr="00000000">
                <w:rPr>
                  <w:sz w:val="18"/>
                  <w:szCs w:val="18"/>
                  <w:rtl w:val="0"/>
                </w:rPr>
                <w:t xml:space="preserve">Abel ARO '20</w:t>
              </w:r>
            </w:hyperlink>
            <w:r w:rsidDel="00000000" w:rsidR="00000000" w:rsidRPr="00000000">
              <w:rPr>
                <w:sz w:val="18"/>
                <w:szCs w:val="18"/>
                <w:rtl w:val="0"/>
              </w:rPr>
              <w:t xml:space="preserve">] </w:t>
            </w:r>
            <w:hyperlink w:anchor="ak3s3ce5sict">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B0E">
            <w:pPr>
              <w:numPr>
                <w:ilvl w:val="0"/>
                <w:numId w:val="78"/>
              </w:numPr>
              <w:ind w:right="140"/>
              <w:rPr>
                <w:sz w:val="18"/>
                <w:szCs w:val="18"/>
              </w:rPr>
            </w:pPr>
            <w:r w:rsidDel="00000000" w:rsidR="00000000" w:rsidRPr="00000000">
              <w:rPr>
                <w:sz w:val="18"/>
                <w:szCs w:val="18"/>
                <w:rtl w:val="0"/>
              </w:rPr>
              <w:t xml:space="preserve">RTOG 10-16 [</w:t>
            </w:r>
            <w:hyperlink r:id="rId709">
              <w:r w:rsidDel="00000000" w:rsidR="00000000" w:rsidRPr="00000000">
                <w:rPr>
                  <w:sz w:val="18"/>
                  <w:szCs w:val="18"/>
                  <w:rtl w:val="0"/>
                </w:rPr>
                <w:t xml:space="preserve">(Table 2 and supplementary)</w:t>
              </w:r>
            </w:hyperlink>
            <w:r w:rsidDel="00000000" w:rsidR="00000000" w:rsidRPr="00000000">
              <w:rPr>
                <w:sz w:val="18"/>
                <w:szCs w:val="18"/>
                <w:rtl w:val="0"/>
              </w:rPr>
              <w:t xml:space="preserve">]: HPV+ OPC. DAHANCA-style 70 Gy/</w:t>
            </w:r>
            <w:r w:rsidDel="00000000" w:rsidR="00000000" w:rsidRPr="00000000">
              <w:rPr>
                <w:sz w:val="18"/>
                <w:szCs w:val="18"/>
                <w:u w:val="single"/>
                <w:rtl w:val="0"/>
              </w:rPr>
              <w:t xml:space="preserve">6</w:t>
            </w:r>
            <w:r w:rsidDel="00000000" w:rsidR="00000000" w:rsidRPr="00000000">
              <w:rPr>
                <w:sz w:val="18"/>
                <w:szCs w:val="18"/>
                <w:rtl w:val="0"/>
              </w:rPr>
              <w:t xml:space="preserve">w + Cetuximab vs. CDDP. </w:t>
            </w:r>
            <w:hyperlink w:anchor="vglx194p7sw8">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B0F">
            <w:pPr>
              <w:numPr>
                <w:ilvl w:val="0"/>
                <w:numId w:val="78"/>
              </w:numPr>
              <w:rPr>
                <w:sz w:val="18"/>
                <w:szCs w:val="18"/>
              </w:rPr>
            </w:pPr>
            <w:r w:rsidDel="00000000" w:rsidR="00000000" w:rsidRPr="00000000">
              <w:rPr>
                <w:sz w:val="18"/>
                <w:szCs w:val="18"/>
                <w:rtl w:val="0"/>
              </w:rPr>
              <w:t xml:space="preserve">RTOG 95-01 (Table 2) [</w:t>
            </w:r>
            <w:hyperlink r:id="rId710">
              <w:r w:rsidDel="00000000" w:rsidR="00000000" w:rsidRPr="00000000">
                <w:rPr>
                  <w:sz w:val="18"/>
                  <w:szCs w:val="18"/>
                  <w:rtl w:val="0"/>
                </w:rPr>
                <w:t xml:space="preserve">Cooper NEJM '04</w:t>
              </w:r>
            </w:hyperlink>
            <w:r w:rsidDel="00000000" w:rsidR="00000000" w:rsidRPr="00000000">
              <w:rPr>
                <w:sz w:val="18"/>
                <w:szCs w:val="18"/>
                <w:rtl w:val="0"/>
              </w:rPr>
              <w:t xml:space="preserve">]: PORT vs. POCRT. </w:t>
            </w:r>
            <w:hyperlink w:anchor="_k1lnxczldez">
              <w:r w:rsidDel="00000000" w:rsidR="00000000" w:rsidRPr="00000000">
                <w:rPr>
                  <w:sz w:val="18"/>
                  <w:szCs w:val="18"/>
                  <w:vertAlign w:val="superscript"/>
                  <w:rtl w:val="0"/>
                </w:rPr>
                <w:t xml:space="preserve">RoR</w:t>
              </w:r>
            </w:hyperlink>
            <w:r w:rsidDel="00000000" w:rsidR="00000000" w:rsidRPr="00000000">
              <w:rPr>
                <w:rtl w:val="0"/>
              </w:rPr>
            </w:r>
          </w:p>
        </w:tc>
      </w:tr>
    </w:tbl>
    <w:p w:rsidR="00000000" w:rsidDel="00000000" w:rsidP="00000000" w:rsidRDefault="00000000" w:rsidRPr="00000000" w14:paraId="00000B10">
      <w:pPr>
        <w:ind w:left="0" w:firstLine="0"/>
        <w:rPr/>
      </w:pPr>
      <w:r w:rsidDel="00000000" w:rsidR="00000000" w:rsidRPr="00000000">
        <w:rPr>
          <w:rtl w:val="0"/>
        </w:rPr>
      </w:r>
    </w:p>
    <w:p w:rsidR="00000000" w:rsidDel="00000000" w:rsidP="00000000" w:rsidRDefault="00000000" w:rsidRPr="00000000" w14:paraId="00000B11">
      <w:pPr>
        <w:pStyle w:val="Heading2"/>
        <w:spacing w:line="240" w:lineRule="auto"/>
        <w:rPr/>
      </w:pPr>
      <w:bookmarkStart w:colFirst="0" w:colLast="0" w:name="_b3vzsonhtcsu" w:id="188"/>
      <w:bookmarkEnd w:id="188"/>
      <w:hyperlink w:anchor="_xfmzc9wfyk5a">
        <w:r w:rsidDel="00000000" w:rsidR="00000000" w:rsidRPr="00000000">
          <w:rPr>
            <w:rtl w:val="0"/>
          </w:rPr>
          <w:t xml:space="preserve">Treatment planning</w:t>
        </w:r>
      </w:hyperlink>
      <w:r w:rsidDel="00000000" w:rsidR="00000000" w:rsidRPr="00000000">
        <w:rPr>
          <w:rtl w:val="0"/>
        </w:rPr>
      </w:r>
    </w:p>
    <w:p w:rsidR="00000000" w:rsidDel="00000000" w:rsidP="00000000" w:rsidRDefault="00000000" w:rsidRPr="00000000" w14:paraId="00000B12">
      <w:pPr>
        <w:ind w:left="0" w:right="140" w:firstLine="0"/>
        <w:rPr/>
      </w:pPr>
      <w:r w:rsidDel="00000000" w:rsidR="00000000" w:rsidRPr="00000000">
        <w:rPr>
          <w:rtl w:val="0"/>
        </w:rPr>
        <w:t xml:space="preserve">See the Summary Box above.</w:t>
      </w:r>
      <w:r w:rsidDel="00000000" w:rsidR="00000000" w:rsidRPr="00000000">
        <w:rPr>
          <w:rtl w:val="0"/>
        </w:rPr>
      </w:r>
    </w:p>
    <w:p w:rsidR="00000000" w:rsidDel="00000000" w:rsidP="00000000" w:rsidRDefault="00000000" w:rsidRPr="00000000" w14:paraId="00000B13">
      <w:pPr>
        <w:ind w:left="0" w:firstLine="0"/>
        <w:rPr/>
      </w:pPr>
      <w:r w:rsidDel="00000000" w:rsidR="00000000" w:rsidRPr="00000000">
        <w:rPr>
          <w:rtl w:val="0"/>
        </w:rPr>
        <w:t xml:space="preserve">See [</w:t>
      </w:r>
      <w:hyperlink w:anchor="4imdo2xym28j">
        <w:r w:rsidDel="00000000" w:rsidR="00000000" w:rsidRPr="00000000">
          <w:rPr>
            <w:rtl w:val="0"/>
          </w:rPr>
          <w:t xml:space="preserve">Indications for PORT vs. POCCRT</w:t>
        </w:r>
      </w:hyperlink>
      <w:r w:rsidDel="00000000" w:rsidR="00000000" w:rsidRPr="00000000">
        <w:rPr>
          <w:rtl w:val="0"/>
        </w:rPr>
        <w:t xml:space="preserve">] in the General section.  </w:t>
      </w:r>
    </w:p>
    <w:p w:rsidR="00000000" w:rsidDel="00000000" w:rsidP="00000000" w:rsidRDefault="00000000" w:rsidRPr="00000000" w14:paraId="00000B14">
      <w:pPr>
        <w:widowControl w:val="0"/>
        <w:ind w:left="0" w:firstLine="0"/>
        <w:rPr/>
      </w:pPr>
      <w:r w:rsidDel="00000000" w:rsidR="00000000" w:rsidRPr="00000000">
        <w:rPr>
          <w:rtl w:val="0"/>
        </w:rPr>
        <w:t xml:space="preserve">See details of base of skull coverage and tracing cranial nerve V in the [</w:t>
      </w:r>
      <w:hyperlink w:anchor="_q4gl8dq6tbz5">
        <w:r w:rsidDel="00000000" w:rsidR="00000000" w:rsidRPr="00000000">
          <w:rPr>
            <w:rtl w:val="0"/>
          </w:rPr>
          <w:t xml:space="preserve">Chasing PNI</w:t>
        </w:r>
      </w:hyperlink>
      <w:r w:rsidDel="00000000" w:rsidR="00000000" w:rsidRPr="00000000">
        <w:rPr>
          <w:rtl w:val="0"/>
        </w:rPr>
        <w:t xml:space="preserve">] section.</w:t>
      </w:r>
      <w:r w:rsidDel="00000000" w:rsidR="00000000" w:rsidRPr="00000000">
        <w:rPr>
          <w:rtl w:val="0"/>
        </w:rPr>
      </w:r>
    </w:p>
    <w:p w:rsidR="00000000" w:rsidDel="00000000" w:rsidP="00000000" w:rsidRDefault="00000000" w:rsidRPr="00000000" w14:paraId="00000B15">
      <w:pPr>
        <w:numPr>
          <w:ilvl w:val="0"/>
          <w:numId w:val="27"/>
        </w:numPr>
      </w:pPr>
      <w:r w:rsidDel="00000000" w:rsidR="00000000" w:rsidRPr="00000000">
        <w:rPr>
          <w:rtl w:val="0"/>
        </w:rPr>
        <w:t xml:space="preserve">CCRT </w:t>
      </w:r>
      <w:r w:rsidDel="00000000" w:rsidR="00000000" w:rsidRPr="00000000">
        <w:rPr>
          <w:rtl w:val="0"/>
        </w:rPr>
        <w:t xml:space="preserve">is standard of care! RT alone can be considered for up to T2N1. Surgical approaches are [</w:t>
      </w:r>
      <w:hyperlink w:anchor="xp1rna8u8muk">
        <w:r w:rsidDel="00000000" w:rsidR="00000000" w:rsidRPr="00000000">
          <w:rPr>
            <w:rtl w:val="0"/>
          </w:rPr>
          <w:t xml:space="preserve">now being considered</w:t>
        </w:r>
      </w:hyperlink>
      <w:r w:rsidDel="00000000" w:rsidR="00000000" w:rsidRPr="00000000">
        <w:rPr>
          <w:rtl w:val="0"/>
        </w:rPr>
        <w:t xml:space="preserve">].</w:t>
      </w:r>
    </w:p>
    <w:p w:rsidR="00000000" w:rsidDel="00000000" w:rsidP="00000000" w:rsidRDefault="00000000" w:rsidRPr="00000000" w14:paraId="00000B16">
      <w:pPr>
        <w:numPr>
          <w:ilvl w:val="0"/>
          <w:numId w:val="27"/>
        </w:numPr>
      </w:pPr>
      <w:r w:rsidDel="00000000" w:rsidR="00000000" w:rsidRPr="00000000">
        <w:rPr>
          <w:rtl w:val="0"/>
        </w:rPr>
        <w:t xml:space="preserve">Simulation and field design: Neck extended, shoulders down. Cork and tongue blade to depress tongue, spare hard palate. </w:t>
      </w:r>
      <w:r w:rsidDel="00000000" w:rsidR="00000000" w:rsidRPr="00000000">
        <w:rPr>
          <w:rtl w:val="0"/>
        </w:rPr>
      </w:r>
    </w:p>
    <w:p w:rsidR="00000000" w:rsidDel="00000000" w:rsidP="00000000" w:rsidRDefault="00000000" w:rsidRPr="00000000" w14:paraId="00000B17">
      <w:pPr>
        <w:numPr>
          <w:ilvl w:val="0"/>
          <w:numId w:val="27"/>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Early stage: T1-2/N0-1</w:t>
      </w: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B18">
      <w:pPr>
        <w:numPr>
          <w:ilvl w:val="1"/>
          <w:numId w:val="27"/>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RT with consolidative surgery for &lt; CR. RT + systemic only appropriate for T2N1 (Cat 2B - 50-85%).</w:t>
      </w:r>
    </w:p>
    <w:p w:rsidR="00000000" w:rsidDel="00000000" w:rsidP="00000000" w:rsidRDefault="00000000" w:rsidRPr="00000000" w14:paraId="00000B19">
      <w:pPr>
        <w:numPr>
          <w:ilvl w:val="2"/>
          <w:numId w:val="27"/>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T1-2N0: 70/35 over 7 weeks or 66/30 (2.2) over 6 weeks.</w:t>
      </w:r>
    </w:p>
    <w:p w:rsidR="00000000" w:rsidDel="00000000" w:rsidP="00000000" w:rsidRDefault="00000000" w:rsidRPr="00000000" w14:paraId="00000B1A">
      <w:pPr>
        <w:numPr>
          <w:ilvl w:val="2"/>
          <w:numId w:val="27"/>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Select T1N1 and T2N0-1: </w:t>
      </w:r>
      <w:r w:rsidDel="00000000" w:rsidR="00000000" w:rsidRPr="00000000">
        <w:rPr>
          <w:rFonts w:ascii="Times New Roman" w:cs="Times New Roman" w:eastAsia="Times New Roman" w:hAnsi="Times New Roman"/>
          <w:b w:val="1"/>
          <w:sz w:val="20"/>
          <w:szCs w:val="20"/>
          <w:rtl w:val="0"/>
        </w:rPr>
        <w:t xml:space="preserve">AFX </w:t>
      </w:r>
      <w:r w:rsidDel="00000000" w:rsidR="00000000" w:rsidRPr="00000000">
        <w:rPr>
          <w:rFonts w:ascii="Times New Roman" w:cs="Times New Roman" w:eastAsia="Times New Roman" w:hAnsi="Times New Roman"/>
          <w:sz w:val="20"/>
          <w:szCs w:val="20"/>
          <w:rtl w:val="0"/>
        </w:rPr>
        <w:t xml:space="preserve">(DAHANCA 70, 66/30), HFX (81.6 @1.2 Gy BID), AFX-C.</w:t>
      </w:r>
    </w:p>
    <w:p w:rsidR="00000000" w:rsidDel="00000000" w:rsidP="00000000" w:rsidRDefault="00000000" w:rsidRPr="00000000" w14:paraId="00000B1B">
      <w:pPr>
        <w:numPr>
          <w:ilvl w:val="2"/>
          <w:numId w:val="27"/>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Definitive surgery ± RT. </w:t>
      </w:r>
      <w:r w:rsidDel="00000000" w:rsidR="00000000" w:rsidRPr="00000000">
        <w:rPr>
          <w:rFonts w:ascii="Times New Roman" w:cs="Times New Roman" w:eastAsia="Times New Roman" w:hAnsi="Times New Roman"/>
          <w:sz w:val="20"/>
          <w:szCs w:val="20"/>
          <w:rtl w:val="0"/>
        </w:rPr>
        <w:t xml:space="preserve">TORS or TLM is not recommended for above T1-2, N0-1.</w:t>
      </w:r>
      <w:r w:rsidDel="00000000" w:rsidR="00000000" w:rsidRPr="00000000">
        <w:rPr>
          <w:rtl w:val="0"/>
        </w:rPr>
      </w:r>
    </w:p>
    <w:p w:rsidR="00000000" w:rsidDel="00000000" w:rsidP="00000000" w:rsidRDefault="00000000" w:rsidRPr="00000000" w14:paraId="00000B1C">
      <w:pPr>
        <w:numPr>
          <w:ilvl w:val="0"/>
          <w:numId w:val="45"/>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Locally advanced resectable: T3-4a/N0-1 or any T/N2-3</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B1D">
      <w:pPr>
        <w:numPr>
          <w:ilvl w:val="1"/>
          <w:numId w:val="45"/>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CCRT.</w:t>
      </w:r>
    </w:p>
    <w:p w:rsidR="00000000" w:rsidDel="00000000" w:rsidP="00000000" w:rsidRDefault="00000000" w:rsidRPr="00000000" w14:paraId="00000B1E">
      <w:pPr>
        <w:numPr>
          <w:ilvl w:val="2"/>
          <w:numId w:val="45"/>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T3-4 or LN+: CCRT. 70/30 + cisplatin 100 q3w x3c (or, CDDP 40 q1w x6c, cetuximab or Carbo/5-FU).</w:t>
      </w:r>
    </w:p>
    <w:p w:rsidR="00000000" w:rsidDel="00000000" w:rsidP="00000000" w:rsidRDefault="00000000" w:rsidRPr="00000000" w14:paraId="00000B1F">
      <w:pPr>
        <w:numPr>
          <w:ilvl w:val="3"/>
          <w:numId w:val="45"/>
        </w:numPr>
        <w:spacing w:line="240" w:lineRule="auto"/>
        <w:ind w:left="288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Use altered fractionation if T3N0-1 tx w RT alone.</w:t>
      </w:r>
    </w:p>
    <w:p w:rsidR="00000000" w:rsidDel="00000000" w:rsidP="00000000" w:rsidRDefault="00000000" w:rsidRPr="00000000" w14:paraId="00000B20">
      <w:pPr>
        <w:numPr>
          <w:ilvl w:val="1"/>
          <w:numId w:val="45"/>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Induction chemo</w:t>
      </w:r>
      <w:r w:rsidDel="00000000" w:rsidR="00000000" w:rsidRPr="00000000">
        <w:rPr>
          <w:rFonts w:ascii="Cardo" w:cs="Cardo" w:eastAsia="Cardo" w:hAnsi="Cardo"/>
          <w:rtl w:val="0"/>
        </w:rPr>
        <w:t xml:space="preserve">→</w:t>
      </w:r>
      <w:r w:rsidDel="00000000" w:rsidR="00000000" w:rsidRPr="00000000">
        <w:rPr>
          <w:rFonts w:ascii="Times New Roman" w:cs="Times New Roman" w:eastAsia="Times New Roman" w:hAnsi="Times New Roman"/>
          <w:sz w:val="20"/>
          <w:szCs w:val="20"/>
          <w:rtl w:val="0"/>
        </w:rPr>
        <w:t xml:space="preserve"> CCRT (Cat 3)</w:t>
      </w:r>
      <w:r w:rsidDel="00000000" w:rsidR="00000000" w:rsidRPr="00000000">
        <w:rPr>
          <w:rtl w:val="0"/>
        </w:rPr>
        <w:t xml:space="preserve"> </w:t>
      </w:r>
      <w:hyperlink w:anchor="_7thk137pajfm">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B21">
      <w:pPr>
        <w:numPr>
          <w:ilvl w:val="0"/>
          <w:numId w:val="27"/>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IMRT</w:t>
      </w:r>
      <w:r w:rsidDel="00000000" w:rsidR="00000000" w:rsidRPr="00000000">
        <w:rPr>
          <w:rFonts w:ascii="Times New Roman" w:cs="Times New Roman" w:eastAsia="Times New Roman" w:hAnsi="Times New Roman"/>
          <w:sz w:val="20"/>
          <w:szCs w:val="20"/>
          <w:rtl w:val="0"/>
        </w:rPr>
        <w:t xml:space="preserve">: Randomized data for OPX, paranasal sinus and NPX. </w:t>
      </w:r>
    </w:p>
    <w:p w:rsidR="00000000" w:rsidDel="00000000" w:rsidP="00000000" w:rsidRDefault="00000000" w:rsidRPr="00000000" w14:paraId="00000B22">
      <w:pPr>
        <w:numPr>
          <w:ilvl w:val="1"/>
          <w:numId w:val="27"/>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Worry about marginal misses, low-grade mucositis in OC and posterior hair loss.</w:t>
      </w:r>
    </w:p>
    <w:p w:rsidR="00000000" w:rsidDel="00000000" w:rsidP="00000000" w:rsidRDefault="00000000" w:rsidRPr="00000000" w14:paraId="00000B23">
      <w:pPr>
        <w:numPr>
          <w:ilvl w:val="0"/>
          <w:numId w:val="27"/>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GTV</w:t>
      </w:r>
      <w:r w:rsidDel="00000000" w:rsidR="00000000" w:rsidRPr="00000000">
        <w:rPr>
          <w:rFonts w:ascii="Times New Roman" w:cs="Times New Roman" w:eastAsia="Times New Roman" w:hAnsi="Times New Roman"/>
          <w:sz w:val="20"/>
          <w:szCs w:val="20"/>
          <w:rtl w:val="0"/>
        </w:rPr>
        <w:t xml:space="preserve">: clinical exam and radiographs, LN &gt;1 cm </w:t>
      </w:r>
      <w:r w:rsidDel="00000000" w:rsidR="00000000" w:rsidRPr="00000000">
        <w:rPr>
          <w:rtl w:val="0"/>
        </w:rPr>
        <w:t xml:space="preserve">in the short</w:t>
      </w:r>
      <w:r w:rsidDel="00000000" w:rsidR="00000000" w:rsidRPr="00000000">
        <w:rPr>
          <w:rFonts w:ascii="Times New Roman" w:cs="Times New Roman" w:eastAsia="Times New Roman" w:hAnsi="Times New Roman"/>
          <w:sz w:val="20"/>
          <w:szCs w:val="20"/>
          <w:rtl w:val="0"/>
        </w:rPr>
        <w:t xml:space="preserve"> axis or central necrosis. </w:t>
      </w:r>
    </w:p>
    <w:p w:rsidR="00000000" w:rsidDel="00000000" w:rsidP="00000000" w:rsidRDefault="00000000" w:rsidRPr="00000000" w14:paraId="00000B24">
      <w:pPr>
        <w:numPr>
          <w:ilvl w:val="0"/>
          <w:numId w:val="27"/>
        </w:numPr>
        <w:spacing w:line="240" w:lineRule="auto"/>
        <w:ind w:left="720" w:hanging="36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Nodal coverage</w:t>
      </w:r>
    </w:p>
    <w:p w:rsidR="00000000" w:rsidDel="00000000" w:rsidP="00000000" w:rsidRDefault="00000000" w:rsidRPr="00000000" w14:paraId="00000B25">
      <w:pPr>
        <w:ind w:firstLine="720"/>
        <w:rPr>
          <w:b w:val="1"/>
        </w:rPr>
      </w:pPr>
      <w:r w:rsidDel="00000000" w:rsidR="00000000" w:rsidRPr="00000000">
        <w:rPr>
          <w:rtl w:val="0"/>
        </w:rPr>
        <w:t xml:space="preserve">See [</w:t>
      </w:r>
      <w:hyperlink w:anchor="5xqks2p0147u">
        <w:r w:rsidDel="00000000" w:rsidR="00000000" w:rsidRPr="00000000">
          <w:rPr>
            <w:rtl w:val="0"/>
          </w:rPr>
          <w:t xml:space="preserve">Neck Nodal Atlas and Coverage</w:t>
        </w:r>
      </w:hyperlink>
      <w:r w:rsidDel="00000000" w:rsidR="00000000" w:rsidRPr="00000000">
        <w:rPr>
          <w:rtl w:val="0"/>
        </w:rPr>
        <w:t xml:space="preserve">] in the General Treatment Planning section.</w:t>
      </w:r>
      <w:r w:rsidDel="00000000" w:rsidR="00000000" w:rsidRPr="00000000">
        <w:rPr>
          <w:rtl w:val="0"/>
        </w:rPr>
      </w:r>
    </w:p>
    <w:p w:rsidR="00000000" w:rsidDel="00000000" w:rsidP="00000000" w:rsidRDefault="00000000" w:rsidRPr="00000000" w14:paraId="00000B26">
      <w:pPr>
        <w:ind w:firstLine="720"/>
        <w:rPr/>
      </w:pPr>
      <w:r w:rsidDel="00000000" w:rsidR="00000000" w:rsidRPr="00000000">
        <w:rPr>
          <w:rtl w:val="0"/>
        </w:rPr>
        <w:t xml:space="preserve">Ipsilateral lymph node coverage may be considered T1-2 cases up to N2a so long as no more than 1 cm extension to soft palate and no more than minimal superficial extension to lateral tongue base.</w:t>
      </w:r>
    </w:p>
    <w:p w:rsidR="00000000" w:rsidDel="00000000" w:rsidP="00000000" w:rsidRDefault="00000000" w:rsidRPr="00000000" w14:paraId="00000B27">
      <w:pPr>
        <w:ind w:firstLine="720"/>
        <w:rPr/>
      </w:pPr>
      <w:r w:rsidDel="00000000" w:rsidR="00000000" w:rsidRPr="00000000">
        <w:rPr>
          <w:rFonts w:ascii="Gungsuh" w:cs="Gungsuh" w:eastAsia="Gungsuh" w:hAnsi="Gungsuh"/>
          <w:rtl w:val="0"/>
        </w:rPr>
        <w:t xml:space="preserve">Risk of subclinical level Ib and V for cT1-2 cN+ is ≤ 3% when results are negative on imaging [</w:t>
      </w:r>
      <w:hyperlink r:id="rId711">
        <w:r w:rsidDel="00000000" w:rsidR="00000000" w:rsidRPr="00000000">
          <w:rPr>
            <w:rtl w:val="0"/>
          </w:rPr>
          <w:t xml:space="preserve">Sanguineti Acta Onc '14</w:t>
        </w:r>
      </w:hyperlink>
      <w:r w:rsidDel="00000000" w:rsidR="00000000" w:rsidRPr="00000000">
        <w:rPr>
          <w:rtl w:val="0"/>
        </w:rPr>
        <w:t xml:space="preserve">]</w:t>
      </w:r>
    </w:p>
    <w:p w:rsidR="00000000" w:rsidDel="00000000" w:rsidP="00000000" w:rsidRDefault="00000000" w:rsidRPr="00000000" w14:paraId="00000B28">
      <w:pPr>
        <w:numPr>
          <w:ilvl w:val="1"/>
          <w:numId w:val="27"/>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BED to 50/25 or slightly higher should be delivered electively to clinically negative regions at risk.</w:t>
      </w:r>
    </w:p>
    <w:p w:rsidR="00000000" w:rsidDel="00000000" w:rsidP="00000000" w:rsidRDefault="00000000" w:rsidRPr="00000000" w14:paraId="00000B29">
      <w:pPr>
        <w:numPr>
          <w:ilvl w:val="1"/>
          <w:numId w:val="27"/>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u w:val="single"/>
          <w:rtl w:val="0"/>
        </w:rPr>
        <w:t xml:space="preserve">Node positive neck</w:t>
      </w:r>
      <w:r w:rsidDel="00000000" w:rsidR="00000000" w:rsidRPr="00000000">
        <w:rPr>
          <w:rFonts w:ascii="Times New Roman" w:cs="Times New Roman" w:eastAsia="Times New Roman" w:hAnsi="Times New Roman"/>
          <w:sz w:val="20"/>
          <w:szCs w:val="20"/>
          <w:rtl w:val="0"/>
        </w:rPr>
        <w:t xml:space="preserve">: Cover levels </w:t>
      </w:r>
      <w:r w:rsidDel="00000000" w:rsidR="00000000" w:rsidRPr="00000000">
        <w:rPr>
          <w:rtl w:val="0"/>
        </w:rPr>
        <w:t xml:space="preserve">II</w:t>
      </w:r>
      <w:r w:rsidDel="00000000" w:rsidR="00000000" w:rsidRPr="00000000">
        <w:rPr>
          <w:rFonts w:ascii="Times New Roman" w:cs="Times New Roman" w:eastAsia="Times New Roman" w:hAnsi="Times New Roman"/>
          <w:sz w:val="20"/>
          <w:szCs w:val="20"/>
          <w:rtl w:val="0"/>
        </w:rPr>
        <w:t xml:space="preserve">-I</w:t>
      </w:r>
      <w:r w:rsidDel="00000000" w:rsidR="00000000" w:rsidRPr="00000000">
        <w:rPr>
          <w:rtl w:val="0"/>
        </w:rPr>
        <w:t xml:space="preserve">V</w:t>
      </w:r>
      <w:r w:rsidDel="00000000" w:rsidR="00000000" w:rsidRPr="00000000">
        <w:rPr>
          <w:rFonts w:ascii="Times New Roman" w:cs="Times New Roman" w:eastAsia="Times New Roman" w:hAnsi="Times New Roman"/>
          <w:sz w:val="20"/>
          <w:szCs w:val="20"/>
          <w:rtl w:val="0"/>
        </w:rPr>
        <w:t xml:space="preserve">, lateral RP nodes, R-S nodes</w:t>
      </w:r>
      <w:r w:rsidDel="00000000" w:rsidR="00000000" w:rsidRPr="00000000">
        <w:rPr>
          <w:rtl w:val="0"/>
        </w:rPr>
        <w:t xml:space="preserve"> for bulky level II. C</w:t>
      </w:r>
      <w:r w:rsidDel="00000000" w:rsidR="00000000" w:rsidRPr="00000000">
        <w:rPr>
          <w:rFonts w:ascii="Times New Roman" w:cs="Times New Roman" w:eastAsia="Times New Roman" w:hAnsi="Times New Roman"/>
          <w:sz w:val="20"/>
          <w:szCs w:val="20"/>
          <w:rtl w:val="0"/>
        </w:rPr>
        <w:t xml:space="preserve">over level 1B if level </w:t>
      </w:r>
      <w:r w:rsidDel="00000000" w:rsidR="00000000" w:rsidRPr="00000000">
        <w:rPr>
          <w:rtl w:val="0"/>
        </w:rPr>
        <w:t xml:space="preserve">II</w:t>
      </w:r>
      <w:r w:rsidDel="00000000" w:rsidR="00000000" w:rsidRPr="00000000">
        <w:rPr>
          <w:rFonts w:ascii="Times New Roman" w:cs="Times New Roman" w:eastAsia="Times New Roman" w:hAnsi="Times New Roman"/>
          <w:sz w:val="20"/>
          <w:szCs w:val="20"/>
          <w:rtl w:val="0"/>
        </w:rPr>
        <w:t xml:space="preserve"> is involved or if anterior extension into oral tongue/oral cavity.</w:t>
      </w:r>
    </w:p>
    <w:p w:rsidR="00000000" w:rsidDel="00000000" w:rsidP="00000000" w:rsidRDefault="00000000" w:rsidRPr="00000000" w14:paraId="00000B2A">
      <w:pPr>
        <w:numPr>
          <w:ilvl w:val="2"/>
          <w:numId w:val="27"/>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Extend level II </w:t>
      </w:r>
      <w:r w:rsidDel="00000000" w:rsidR="00000000" w:rsidRPr="00000000">
        <w:rPr>
          <w:rtl w:val="0"/>
        </w:rPr>
        <w:t xml:space="preserve">to the base</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tl w:val="0"/>
        </w:rPr>
        <w:t xml:space="preserve">of the skull</w:t>
      </w:r>
      <w:r w:rsidDel="00000000" w:rsidR="00000000" w:rsidRPr="00000000">
        <w:rPr>
          <w:rFonts w:ascii="Times New Roman" w:cs="Times New Roman" w:eastAsia="Times New Roman" w:hAnsi="Times New Roman"/>
          <w:sz w:val="20"/>
          <w:szCs w:val="20"/>
          <w:rtl w:val="0"/>
        </w:rPr>
        <w:t xml:space="preserve"> (e.g. cover VIIa retropharyngeal and VIIb retro-styloid) if II is involved.</w:t>
      </w:r>
    </w:p>
    <w:p w:rsidR="00000000" w:rsidDel="00000000" w:rsidP="00000000" w:rsidRDefault="00000000" w:rsidRPr="00000000" w14:paraId="00000B2B">
      <w:pPr>
        <w:numPr>
          <w:ilvl w:val="2"/>
          <w:numId w:val="27"/>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Sparing contralateral IB (including submandibular gland) is recommended if contra II is uninvolved.</w:t>
      </w:r>
    </w:p>
    <w:p w:rsidR="00000000" w:rsidDel="00000000" w:rsidP="00000000" w:rsidRDefault="00000000" w:rsidRPr="00000000" w14:paraId="00000B2C">
      <w:pPr>
        <w:numPr>
          <w:ilvl w:val="2"/>
          <w:numId w:val="27"/>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Level V included for any N+ or tonsil/BOT primary and may be excluded for T1-2, N-.</w:t>
      </w:r>
    </w:p>
    <w:p w:rsidR="00000000" w:rsidDel="00000000" w:rsidP="00000000" w:rsidRDefault="00000000" w:rsidRPr="00000000" w14:paraId="00000B2D">
      <w:pPr>
        <w:numPr>
          <w:ilvl w:val="1"/>
          <w:numId w:val="27"/>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u w:val="single"/>
          <w:rtl w:val="0"/>
        </w:rPr>
        <w:t xml:space="preserve">Node negative neck</w:t>
      </w:r>
      <w:r w:rsidDel="00000000" w:rsidR="00000000" w:rsidRPr="00000000">
        <w:rPr>
          <w:rFonts w:ascii="Times New Roman" w:cs="Times New Roman" w:eastAsia="Times New Roman" w:hAnsi="Times New Roman"/>
          <w:sz w:val="20"/>
          <w:szCs w:val="20"/>
          <w:rtl w:val="0"/>
        </w:rPr>
        <w:t xml:space="preserve">:  Cover levels 2-4.</w:t>
      </w:r>
    </w:p>
    <w:p w:rsidR="00000000" w:rsidDel="00000000" w:rsidP="00000000" w:rsidRDefault="00000000" w:rsidRPr="00000000" w14:paraId="00000B2E">
      <w:pPr>
        <w:numPr>
          <w:ilvl w:val="2"/>
          <w:numId w:val="27"/>
        </w:numPr>
        <w:spacing w:line="240" w:lineRule="auto"/>
        <w:ind w:left="2160" w:hanging="360"/>
        <w:rPr>
          <w:rFonts w:ascii="Times New Roman" w:cs="Times New Roman" w:eastAsia="Times New Roman" w:hAnsi="Times New Roman"/>
          <w:sz w:val="20"/>
          <w:szCs w:val="20"/>
        </w:rPr>
      </w:pPr>
      <w:r w:rsidDel="00000000" w:rsidR="00000000" w:rsidRPr="00000000">
        <w:rPr>
          <w:rtl w:val="0"/>
        </w:rPr>
        <w:t xml:space="preserve">There appear to be no VIIa or VIIb failures in the spared contralateral N0 neck [</w:t>
      </w:r>
      <w:hyperlink r:id="rId712">
        <w:r w:rsidDel="00000000" w:rsidR="00000000" w:rsidRPr="00000000">
          <w:rPr>
            <w:rtl w:val="0"/>
          </w:rPr>
          <w:t xml:space="preserve">Spencer Cancer '14</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B2F">
      <w:pPr>
        <w:numPr>
          <w:ilvl w:val="2"/>
          <w:numId w:val="27"/>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Consider RP nodes if the posterior pharyngeal wall is involved.</w:t>
      </w:r>
    </w:p>
    <w:p w:rsidR="00000000" w:rsidDel="00000000" w:rsidP="00000000" w:rsidRDefault="00000000" w:rsidRPr="00000000" w14:paraId="00000B30">
      <w:pPr>
        <w:numPr>
          <w:ilvl w:val="0"/>
          <w:numId w:val="27"/>
        </w:num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Omitting contra neck RT in cN0 neck for tonsillar</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B31">
      <w:pPr>
        <w:numPr>
          <w:ilvl w:val="1"/>
          <w:numId w:val="27"/>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No T3-T4, no more than 1 cm extension to the soft palate or BOT, no more than minimal superficial extension to lateral tongue base, no concern for retrograde lymphatic flow (some say node &lt; 3 cm, definitely no ENE).</w:t>
      </w:r>
    </w:p>
    <w:p w:rsidR="00000000" w:rsidDel="00000000" w:rsidP="00000000" w:rsidRDefault="00000000" w:rsidRPr="00000000" w14:paraId="00000B32">
      <w:pPr>
        <w:numPr>
          <w:ilvl w:val="1"/>
          <w:numId w:val="27"/>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There </w:t>
      </w:r>
      <w:r w:rsidDel="00000000" w:rsidR="00000000" w:rsidRPr="00000000">
        <w:rPr>
          <w:rFonts w:ascii="Times New Roman" w:cs="Times New Roman" w:eastAsia="Times New Roman" w:hAnsi="Times New Roman"/>
          <w:sz w:val="20"/>
          <w:szCs w:val="20"/>
          <w:rtl w:val="0"/>
        </w:rPr>
        <w:t xml:space="preserve">are</w:t>
      </w:r>
      <w:r w:rsidDel="00000000" w:rsidR="00000000" w:rsidRPr="00000000">
        <w:rPr>
          <w:rFonts w:ascii="Times New Roman" w:cs="Times New Roman" w:eastAsia="Times New Roman" w:hAnsi="Times New Roman"/>
          <w:sz w:val="20"/>
          <w:szCs w:val="20"/>
          <w:rtl w:val="0"/>
        </w:rPr>
        <w:t xml:space="preserve"> retrospective data for ipsi II-IV only for non-bulky ipsi nodes (N1, no ECE). </w:t>
      </w:r>
    </w:p>
    <w:p w:rsidR="00000000" w:rsidDel="00000000" w:rsidP="00000000" w:rsidRDefault="00000000" w:rsidRPr="00000000" w14:paraId="00000B33">
      <w:pPr>
        <w:numPr>
          <w:ilvl w:val="2"/>
          <w:numId w:val="27"/>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Carefully selected well-lateralized T1-2N0-2a have </w:t>
      </w:r>
      <w:r w:rsidDel="00000000" w:rsidR="00000000" w:rsidRPr="00000000">
        <w:rPr>
          <w:rFonts w:ascii="Gungsuh" w:cs="Gungsuh" w:eastAsia="Gungsuh" w:hAnsi="Gungsuh"/>
          <w:b w:val="1"/>
          <w:sz w:val="20"/>
          <w:szCs w:val="20"/>
          <w:rtl w:val="0"/>
        </w:rPr>
        <w:t xml:space="preserve">≤ 3%</w:t>
      </w:r>
      <w:r w:rsidDel="00000000" w:rsidR="00000000" w:rsidRPr="00000000">
        <w:rPr>
          <w:rFonts w:ascii="Times New Roman" w:cs="Times New Roman" w:eastAsia="Times New Roman" w:hAnsi="Times New Roman"/>
          <w:sz w:val="20"/>
          <w:szCs w:val="20"/>
          <w:rtl w:val="0"/>
        </w:rPr>
        <w:t xml:space="preserve"> risk of failure in the contra neck, regardless of HPV status [</w:t>
      </w:r>
      <w:hyperlink r:id="rId713">
        <w:r w:rsidDel="00000000" w:rsidR="00000000" w:rsidRPr="00000000">
          <w:rPr>
            <w:rFonts w:ascii="Times New Roman" w:cs="Times New Roman" w:eastAsia="Times New Roman" w:hAnsi="Times New Roman"/>
            <w:sz w:val="20"/>
            <w:szCs w:val="20"/>
            <w:rtl w:val="0"/>
          </w:rPr>
          <w:t xml:space="preserve">Huang IJROBP '17]</w:t>
        </w:r>
      </w:hyperlink>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B34">
      <w:pPr>
        <w:numPr>
          <w:ilvl w:val="2"/>
          <w:numId w:val="27"/>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N2b or E</w:t>
      </w:r>
      <w:r w:rsidDel="00000000" w:rsidR="00000000" w:rsidRPr="00000000">
        <w:rPr>
          <w:rtl w:val="0"/>
        </w:rPr>
        <w:t xml:space="preserve">N</w:t>
      </w:r>
      <w:r w:rsidDel="00000000" w:rsidR="00000000" w:rsidRPr="00000000">
        <w:rPr>
          <w:rFonts w:ascii="Times New Roman" w:cs="Times New Roman" w:eastAsia="Times New Roman" w:hAnsi="Times New Roman"/>
          <w:sz w:val="20"/>
          <w:szCs w:val="20"/>
          <w:rtl w:val="0"/>
        </w:rPr>
        <w:t xml:space="preserve">E controversial.</w:t>
      </w:r>
      <w:r w:rsidDel="00000000" w:rsidR="00000000" w:rsidRPr="00000000">
        <w:rPr>
          <w:rtl w:val="0"/>
        </w:rPr>
      </w:r>
    </w:p>
    <w:bookmarkStart w:colFirst="0" w:colLast="0" w:name="9j033wbqmckc" w:id="189"/>
    <w:bookmarkEnd w:id="189"/>
    <w:p w:rsidR="00000000" w:rsidDel="00000000" w:rsidP="00000000" w:rsidRDefault="00000000" w:rsidRPr="00000000" w14:paraId="00000B35">
      <w:pPr>
        <w:numPr>
          <w:ilvl w:val="0"/>
          <w:numId w:val="27"/>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Definitive intact</w:t>
      </w:r>
      <w:r w:rsidDel="00000000" w:rsidR="00000000" w:rsidRPr="00000000">
        <w:rPr>
          <w:rFonts w:ascii="Times New Roman" w:cs="Times New Roman" w:eastAsia="Times New Roman" w:hAnsi="Times New Roman"/>
          <w:sz w:val="20"/>
          <w:szCs w:val="20"/>
          <w:rtl w:val="0"/>
        </w:rPr>
        <w:t xml:space="preserve">: SIB to 35 fractions.</w:t>
      </w:r>
      <w:r w:rsidDel="00000000" w:rsidR="00000000" w:rsidRPr="00000000">
        <w:rPr>
          <w:rFonts w:ascii="Times New Roman" w:cs="Times New Roman" w:eastAsia="Times New Roman" w:hAnsi="Times New Roman"/>
          <w:i w:val="1"/>
          <w:sz w:val="20"/>
          <w:szCs w:val="20"/>
          <w:rtl w:val="0"/>
        </w:rPr>
        <w:t xml:space="preserve"> RTOG 6 fx/week, but 5 fx/wk might be the safer answer based on </w:t>
      </w:r>
      <w:r w:rsidDel="00000000" w:rsidR="00000000" w:rsidRPr="00000000">
        <w:rPr>
          <w:i w:val="1"/>
          <w:rtl w:val="0"/>
        </w:rPr>
        <w:t xml:space="preserve">[</w:t>
      </w:r>
      <w:hyperlink w:anchor="ob3bxsvtnbg7">
        <w:r w:rsidDel="00000000" w:rsidR="00000000" w:rsidRPr="00000000">
          <w:rPr>
            <w:i w:val="1"/>
            <w:rtl w:val="0"/>
          </w:rPr>
          <w:t xml:space="preserve">GORTEC 99-02</w:t>
        </w:r>
      </w:hyperlink>
      <w:r w:rsidDel="00000000" w:rsidR="00000000" w:rsidRPr="00000000">
        <w:rPr>
          <w:i w:val="1"/>
          <w:rtl w:val="0"/>
        </w:rPr>
        <w:t xml:space="preserve">].</w:t>
      </w:r>
      <w:r w:rsidDel="00000000" w:rsidR="00000000" w:rsidRPr="00000000">
        <w:rPr>
          <w:rtl w:val="0"/>
        </w:rPr>
      </w:r>
    </w:p>
    <w:p w:rsidR="00000000" w:rsidDel="00000000" w:rsidP="00000000" w:rsidRDefault="00000000" w:rsidRPr="00000000" w14:paraId="00000B36">
      <w:pPr>
        <w:spacing w:line="240" w:lineRule="auto"/>
        <w:ind w:left="0" w:firstLine="720"/>
        <w:rPr/>
      </w:pPr>
      <w:r w:rsidDel="00000000" w:rsidR="00000000" w:rsidRPr="00000000">
        <w:rPr>
          <w:rtl w:val="0"/>
        </w:rPr>
        <w:t xml:space="preserve">See [</w:t>
      </w:r>
      <w:hyperlink w:anchor="uf17fuf1vl4h">
        <w:r w:rsidDel="00000000" w:rsidR="00000000" w:rsidRPr="00000000">
          <w:rPr>
            <w:rtl w:val="0"/>
          </w:rPr>
          <w:t xml:space="preserve">oropharynx nodal coverage principles</w:t>
        </w:r>
      </w:hyperlink>
      <w:r w:rsidDel="00000000" w:rsidR="00000000" w:rsidRPr="00000000">
        <w:rPr>
          <w:rtl w:val="0"/>
        </w:rPr>
        <w:t xml:space="preserve">] in the General Treatment Planning section.</w:t>
      </w:r>
    </w:p>
    <w:p w:rsidR="00000000" w:rsidDel="00000000" w:rsidP="00000000" w:rsidRDefault="00000000" w:rsidRPr="00000000" w14:paraId="00000B37">
      <w:pPr>
        <w:ind w:firstLine="720"/>
        <w:rPr/>
      </w:pPr>
      <w:r w:rsidDel="00000000" w:rsidR="00000000" w:rsidRPr="00000000">
        <w:rPr>
          <w:rtl w:val="0"/>
        </w:rPr>
        <w:t xml:space="preserve">Delineation of CTVp in H&amp;N cancer [</w:t>
      </w:r>
      <w:hyperlink r:id="rId714">
        <w:r w:rsidDel="00000000" w:rsidR="00000000" w:rsidRPr="00000000">
          <w:rPr>
            <w:rtl w:val="0"/>
          </w:rPr>
          <w:t xml:space="preserve">Grégoire Rad Onc '18</w:t>
        </w:r>
      </w:hyperlink>
      <w:r w:rsidDel="00000000" w:rsidR="00000000" w:rsidRPr="00000000">
        <w:rPr>
          <w:rtl w:val="0"/>
        </w:rPr>
        <w:t xml:space="preserve">]: T1 BOT (Fig 14), T1 uvula (Fig 15), T2 tonsil (Fig 16), T2 BOT (Fig 17), T3 lat wall (Fig 18), T3 lingual surface (Fig 19), T3 bilateral tonsillar fossae (Fig 20), T4 (Fig 21). </w:t>
      </w:r>
      <w:hyperlink w:anchor="kix.kqkdc6ce2kxe">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B38">
      <w:pPr>
        <w:numPr>
          <w:ilvl w:val="1"/>
          <w:numId w:val="27"/>
        </w:numPr>
        <w:ind w:left="1440" w:hanging="360"/>
      </w:pPr>
      <w:r w:rsidDel="00000000" w:rsidR="00000000" w:rsidRPr="00000000">
        <w:rPr>
          <w:rtl w:val="0"/>
        </w:rPr>
        <w:t xml:space="preserve">Doses: HR/IR/LR Volumes. Ranges from 1.6 Gy per fraction to 2.12 Gy per fraction. SIB up to 2.22 Gy acceptable.</w:t>
      </w:r>
    </w:p>
    <w:p w:rsidR="00000000" w:rsidDel="00000000" w:rsidP="00000000" w:rsidRDefault="00000000" w:rsidRPr="00000000" w14:paraId="00000B39">
      <w:pPr>
        <w:numPr>
          <w:ilvl w:val="2"/>
          <w:numId w:val="27"/>
        </w:numPr>
        <w:ind w:left="2160" w:hanging="360"/>
      </w:pPr>
      <w:r w:rsidDel="00000000" w:rsidR="00000000" w:rsidRPr="00000000">
        <w:rPr>
          <w:b w:val="1"/>
          <w:rtl w:val="0"/>
        </w:rPr>
        <w:t xml:space="preserve">70/63/56 </w:t>
      </w:r>
      <w:r w:rsidDel="00000000" w:rsidR="00000000" w:rsidRPr="00000000">
        <w:rPr>
          <w:rtl w:val="0"/>
        </w:rPr>
        <w:t xml:space="preserve">(2 Gy, 1.8 Gy, 1.6 Gy) </w:t>
      </w:r>
      <w:r w:rsidDel="00000000" w:rsidR="00000000" w:rsidRPr="00000000">
        <w:rPr>
          <w:b w:val="1"/>
          <w:rtl w:val="0"/>
        </w:rPr>
        <w:t xml:space="preserve">in 35 fractions</w:t>
      </w:r>
      <w:r w:rsidDel="00000000" w:rsidR="00000000" w:rsidRPr="00000000">
        <w:rPr>
          <w:rtl w:val="0"/>
        </w:rPr>
        <w:t xml:space="preserve"> (5 or 6 fractions per week [</w:t>
      </w:r>
      <w:hyperlink w:anchor="nvy87i2bfgwu">
        <w:r w:rsidDel="00000000" w:rsidR="00000000" w:rsidRPr="00000000">
          <w:rPr>
            <w:rtl w:val="0"/>
          </w:rPr>
          <w:t xml:space="preserve">DAHANCA</w:t>
        </w:r>
      </w:hyperlink>
      <w:r w:rsidDel="00000000" w:rsidR="00000000" w:rsidRPr="00000000">
        <w:rPr>
          <w:rtl w:val="0"/>
        </w:rPr>
        <w:t xml:space="preserve">]).</w:t>
      </w:r>
    </w:p>
    <w:p w:rsidR="00000000" w:rsidDel="00000000" w:rsidP="00000000" w:rsidRDefault="00000000" w:rsidRPr="00000000" w14:paraId="00000B3A">
      <w:pPr>
        <w:numPr>
          <w:ilvl w:val="2"/>
          <w:numId w:val="27"/>
        </w:numPr>
        <w:ind w:left="2160" w:hanging="360"/>
      </w:pPr>
      <w:r w:rsidDel="00000000" w:rsidR="00000000" w:rsidRPr="00000000">
        <w:rPr>
          <w:b w:val="1"/>
          <w:rtl w:val="0"/>
        </w:rPr>
        <w:t xml:space="preserve">69.96/59.4/54.12 </w:t>
      </w:r>
      <w:r w:rsidDel="00000000" w:rsidR="00000000" w:rsidRPr="00000000">
        <w:rPr>
          <w:rtl w:val="0"/>
        </w:rPr>
        <w:t xml:space="preserve">(2.12 Gy, 1.8 Gy, 1.64 Gy) </w:t>
      </w:r>
      <w:r w:rsidDel="00000000" w:rsidR="00000000" w:rsidRPr="00000000">
        <w:rPr>
          <w:b w:val="1"/>
          <w:rtl w:val="0"/>
        </w:rPr>
        <w:t xml:space="preserve">in 33 fractions</w:t>
      </w:r>
      <w:r w:rsidDel="00000000" w:rsidR="00000000" w:rsidRPr="00000000">
        <w:rPr>
          <w:rtl w:val="0"/>
        </w:rPr>
        <w:t xml:space="preserve"> (5 fractions per week).</w:t>
      </w:r>
    </w:p>
    <w:p w:rsidR="00000000" w:rsidDel="00000000" w:rsidP="00000000" w:rsidRDefault="00000000" w:rsidRPr="00000000" w14:paraId="00000B3B">
      <w:pPr>
        <w:numPr>
          <w:ilvl w:val="2"/>
          <w:numId w:val="27"/>
        </w:numPr>
        <w:ind w:left="2160" w:hanging="360"/>
        <w:rPr>
          <w:u w:val="none"/>
        </w:rPr>
      </w:pPr>
      <w:r w:rsidDel="00000000" w:rsidR="00000000" w:rsidRPr="00000000">
        <w:rPr>
          <w:rtl w:val="0"/>
        </w:rPr>
        <w:t xml:space="preserve">Intermediate risk volumes: Controversial. Some believe only high and low risk volumes are needed.</w:t>
      </w:r>
    </w:p>
    <w:p w:rsidR="00000000" w:rsidDel="00000000" w:rsidP="00000000" w:rsidRDefault="00000000" w:rsidRPr="00000000" w14:paraId="00000B3C">
      <w:pPr>
        <w:numPr>
          <w:ilvl w:val="1"/>
          <w:numId w:val="27"/>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CTVHR_70 = GTV + 3-</w:t>
      </w:r>
      <w:r w:rsidDel="00000000" w:rsidR="00000000" w:rsidRPr="00000000">
        <w:rPr>
          <w:rFonts w:ascii="Times New Roman" w:cs="Times New Roman" w:eastAsia="Times New Roman" w:hAnsi="Times New Roman"/>
          <w:sz w:val="20"/>
          <w:szCs w:val="20"/>
          <w:u w:val="single"/>
          <w:rtl w:val="0"/>
        </w:rPr>
        <w:t xml:space="preserve">5</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sz w:val="20"/>
          <w:szCs w:val="20"/>
          <w:rtl w:val="0"/>
        </w:rPr>
        <w:t xml:space="preserve">mm. </w:t>
      </w:r>
      <w:r w:rsidDel="00000000" w:rsidR="00000000" w:rsidRPr="00000000">
        <w:rPr>
          <w:rFonts w:ascii="Times New Roman" w:cs="Times New Roman" w:eastAsia="Times New Roman" w:hAnsi="Times New Roman"/>
          <w:i w:val="1"/>
          <w:sz w:val="20"/>
          <w:szCs w:val="20"/>
          <w:rtl w:val="0"/>
        </w:rPr>
        <w:t xml:space="preserve">Add 1 cm if concerned for ECE.</w:t>
      </w:r>
    </w:p>
    <w:p w:rsidR="00000000" w:rsidDel="00000000" w:rsidP="00000000" w:rsidRDefault="00000000" w:rsidRPr="00000000" w14:paraId="00000B3D">
      <w:pPr>
        <w:numPr>
          <w:ilvl w:val="1"/>
          <w:numId w:val="27"/>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CTVIR_63/60 = GTV + 5-</w:t>
      </w:r>
      <w:r w:rsidDel="00000000" w:rsidR="00000000" w:rsidRPr="00000000">
        <w:rPr>
          <w:rFonts w:ascii="Times New Roman" w:cs="Times New Roman" w:eastAsia="Times New Roman" w:hAnsi="Times New Roman"/>
          <w:sz w:val="20"/>
          <w:szCs w:val="20"/>
          <w:u w:val="single"/>
          <w:rtl w:val="0"/>
        </w:rPr>
        <w:t xml:space="preserve">10</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sz w:val="20"/>
          <w:szCs w:val="20"/>
          <w:rtl w:val="0"/>
        </w:rPr>
        <w:t xml:space="preserve">mm + high risk areas (e.g. pterygoid plates), nodes (1st echelon).</w:t>
      </w:r>
    </w:p>
    <w:p w:rsidR="00000000" w:rsidDel="00000000" w:rsidP="00000000" w:rsidRDefault="00000000" w:rsidRPr="00000000" w14:paraId="00000B3E">
      <w:pPr>
        <w:spacing w:line="240" w:lineRule="auto"/>
        <w:ind w:left="1440" w:firstLine="0"/>
        <w:rPr/>
      </w:pPr>
      <w:r w:rsidDel="00000000" w:rsidR="00000000" w:rsidRPr="00000000">
        <w:rPr>
          <w:rtl w:val="0"/>
        </w:rPr>
        <w:t xml:space="preserve">Some providers choose to deliver 60 Gy to HPV positive, while 63 Gy intermediate dose for HPV negative.</w:t>
      </w:r>
    </w:p>
    <w:p w:rsidR="00000000" w:rsidDel="00000000" w:rsidP="00000000" w:rsidRDefault="00000000" w:rsidRPr="00000000" w14:paraId="00000B3F">
      <w:pPr>
        <w:spacing w:line="240" w:lineRule="auto"/>
        <w:ind w:left="1440" w:firstLine="0"/>
        <w:rPr/>
      </w:pPr>
      <w:r w:rsidDel="00000000" w:rsidR="00000000" w:rsidRPr="00000000">
        <w:rPr>
          <w:rtl w:val="0"/>
        </w:rPr>
        <w:t xml:space="preserve">Other providers choose to deliver 60 Gy to HPV negative, while using no intermediate dose for HPV positive. </w:t>
      </w:r>
    </w:p>
    <w:p w:rsidR="00000000" w:rsidDel="00000000" w:rsidP="00000000" w:rsidRDefault="00000000" w:rsidRPr="00000000" w14:paraId="00000B40">
      <w:pPr>
        <w:numPr>
          <w:ilvl w:val="2"/>
          <w:numId w:val="27"/>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u w:val="single"/>
          <w:rtl w:val="0"/>
        </w:rPr>
        <w:t xml:space="preserve">Tonsil</w:t>
      </w:r>
      <w:r w:rsidDel="00000000" w:rsidR="00000000" w:rsidRPr="00000000">
        <w:rPr>
          <w:rFonts w:ascii="Times New Roman" w:cs="Times New Roman" w:eastAsia="Times New Roman" w:hAnsi="Times New Roman"/>
          <w:sz w:val="20"/>
          <w:szCs w:val="20"/>
          <w:rtl w:val="0"/>
        </w:rPr>
        <w:t xml:space="preserve">: Ipsi soft/hard palate to the midline, ant glossotonsillar sulcus/retromolar trigone, inf glossotonsillar sulcus, ipsi BOT.  Ipsi para-pharyngeal space coverage for possible local extension and retro/para-pharyngeal nodal involvement (i.e., ensure lateral m</w:t>
      </w:r>
      <w:r w:rsidDel="00000000" w:rsidR="00000000" w:rsidRPr="00000000">
        <w:rPr>
          <w:rtl w:val="0"/>
        </w:rPr>
        <w:t xml:space="preserve">argin on pterygoid muscles and superior margin covering pterygoid plates)</w:t>
      </w:r>
      <w:r w:rsidDel="00000000" w:rsidR="00000000" w:rsidRPr="00000000">
        <w:rPr>
          <w:rFonts w:ascii="Times New Roman" w:cs="Times New Roman" w:eastAsia="Times New Roman" w:hAnsi="Times New Roman"/>
          <w:sz w:val="20"/>
          <w:szCs w:val="20"/>
          <w:rtl w:val="0"/>
        </w:rPr>
        <w:t xml:space="preserve">. Consider pterygoid space and bilateral RP nodes if T4 disease (depending upon where disease extends).</w:t>
      </w:r>
    </w:p>
    <w:p w:rsidR="00000000" w:rsidDel="00000000" w:rsidP="00000000" w:rsidRDefault="00000000" w:rsidRPr="00000000" w14:paraId="00000B41">
      <w:pPr>
        <w:numPr>
          <w:ilvl w:val="2"/>
          <w:numId w:val="27"/>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u w:val="single"/>
          <w:rtl w:val="0"/>
        </w:rPr>
        <w:t xml:space="preserve">BOT</w:t>
      </w:r>
      <w:r w:rsidDel="00000000" w:rsidR="00000000" w:rsidRPr="00000000">
        <w:rPr>
          <w:rFonts w:ascii="Times New Roman" w:cs="Times New Roman" w:eastAsia="Times New Roman" w:hAnsi="Times New Roman"/>
          <w:sz w:val="20"/>
          <w:szCs w:val="20"/>
          <w:rtl w:val="0"/>
        </w:rPr>
        <w:t xml:space="preserve">: Glosso-tonsillar sulcus, entire BOT with 1 cm margin into oral tongue, vallecula, pre-epiglottic space.  Sup cover up to uvula.  Posteriorly, cover to the posterior pharyngeal wall</w:t>
      </w:r>
      <w:r w:rsidDel="00000000" w:rsidR="00000000" w:rsidRPr="00000000">
        <w:rPr>
          <w:rtl w:val="0"/>
        </w:rPr>
        <w:t xml:space="preserve">.</w:t>
      </w:r>
    </w:p>
    <w:p w:rsidR="00000000" w:rsidDel="00000000" w:rsidP="00000000" w:rsidRDefault="00000000" w:rsidRPr="00000000" w14:paraId="00000B42">
      <w:pPr>
        <w:numPr>
          <w:ilvl w:val="2"/>
          <w:numId w:val="27"/>
        </w:numPr>
        <w:spacing w:line="240" w:lineRule="auto"/>
        <w:ind w:left="2160" w:hanging="360"/>
        <w:rPr>
          <w:u w:val="none"/>
        </w:rPr>
      </w:pPr>
      <w:r w:rsidDel="00000000" w:rsidR="00000000" w:rsidRPr="00000000">
        <w:rPr>
          <w:u w:val="single"/>
          <w:rtl w:val="0"/>
        </w:rPr>
        <w:t xml:space="preserve">Soft Palate</w:t>
      </w:r>
      <w:r w:rsidDel="00000000" w:rsidR="00000000" w:rsidRPr="00000000">
        <w:rPr>
          <w:rtl w:val="0"/>
        </w:rPr>
        <w:t xml:space="preserve">: Cover ipsi tonsillar fossa and pillars, entire SP, posterior HP, lateral pharyngeal wall and parapharyngeal space (may spread through superior constrictor muscle). </w:t>
      </w:r>
    </w:p>
    <w:p w:rsidR="00000000" w:rsidDel="00000000" w:rsidP="00000000" w:rsidRDefault="00000000" w:rsidRPr="00000000" w14:paraId="00000B43">
      <w:pPr>
        <w:numPr>
          <w:ilvl w:val="2"/>
          <w:numId w:val="27"/>
        </w:numPr>
        <w:spacing w:line="240" w:lineRule="auto"/>
        <w:ind w:left="2160" w:hanging="360"/>
        <w:rPr>
          <w:u w:val="none"/>
        </w:rPr>
      </w:pPr>
      <w:r w:rsidDel="00000000" w:rsidR="00000000" w:rsidRPr="00000000">
        <w:rPr>
          <w:u w:val="single"/>
          <w:rtl w:val="0"/>
        </w:rPr>
        <w:t xml:space="preserve">Posterior pharyngeal wall</w:t>
      </w:r>
      <w:r w:rsidDel="00000000" w:rsidR="00000000" w:rsidRPr="00000000">
        <w:rPr>
          <w:rtl w:val="0"/>
        </w:rPr>
        <w:t xml:space="preserve">: Cover retropharyngeals, mucosa towards NPX and HPX. Prevertebral fascia is a barrier to spread.</w:t>
      </w:r>
    </w:p>
    <w:p w:rsidR="00000000" w:rsidDel="00000000" w:rsidP="00000000" w:rsidRDefault="00000000" w:rsidRPr="00000000" w14:paraId="00000B44">
      <w:pPr>
        <w:numPr>
          <w:ilvl w:val="1"/>
          <w:numId w:val="27"/>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CTVLR_56/54 = Low-risk nodes (2nd echelon) and contralateral 1st echelon if uninvolved.</w:t>
      </w:r>
    </w:p>
    <w:p w:rsidR="00000000" w:rsidDel="00000000" w:rsidP="00000000" w:rsidRDefault="00000000" w:rsidRPr="00000000" w14:paraId="00000B45">
      <w:pPr>
        <w:numPr>
          <w:ilvl w:val="1"/>
          <w:numId w:val="27"/>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PTV</w:t>
      </w:r>
      <w:r w:rsidDel="00000000" w:rsidR="00000000" w:rsidRPr="00000000">
        <w:rPr>
          <w:rFonts w:ascii="Times New Roman" w:cs="Times New Roman" w:eastAsia="Times New Roman" w:hAnsi="Times New Roman"/>
          <w:sz w:val="20"/>
          <w:szCs w:val="20"/>
          <w:rtl w:val="0"/>
        </w:rPr>
        <w:t xml:space="preserve"> 5 mm without IGRT, 2.5 mm with IGRT.</w:t>
      </w:r>
    </w:p>
    <w:p w:rsidR="00000000" w:rsidDel="00000000" w:rsidP="00000000" w:rsidRDefault="00000000" w:rsidRPr="00000000" w14:paraId="00000B46">
      <w:pPr>
        <w:numPr>
          <w:ilvl w:val="0"/>
          <w:numId w:val="27"/>
        </w:numPr>
        <w:spacing w:line="240" w:lineRule="auto"/>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b w:val="1"/>
          <w:sz w:val="20"/>
          <w:szCs w:val="20"/>
          <w:rtl w:val="0"/>
        </w:rPr>
        <w:t xml:space="preserve">PORT</w:t>
      </w:r>
      <w:r w:rsidDel="00000000" w:rsidR="00000000" w:rsidRPr="00000000">
        <w:rPr>
          <w:rtl w:val="0"/>
        </w:rPr>
        <w:t xml:space="preserve">: Consider 2 cm margin if SM+ in the pharyngeal mucosa due to risk of submucosal spread.</w:t>
      </w:r>
    </w:p>
    <w:p w:rsidR="00000000" w:rsidDel="00000000" w:rsidP="00000000" w:rsidRDefault="00000000" w:rsidRPr="00000000" w14:paraId="00000B47">
      <w:pPr>
        <w:spacing w:line="240" w:lineRule="auto"/>
        <w:ind w:firstLine="720"/>
        <w:rPr/>
      </w:pPr>
      <w:r w:rsidDel="00000000" w:rsidR="00000000" w:rsidRPr="00000000">
        <w:rPr>
          <w:rtl w:val="0"/>
        </w:rPr>
        <w:t xml:space="preserve">See [</w:t>
      </w:r>
      <w:hyperlink w:anchor="_1g13m97gj8p4">
        <w:r w:rsidDel="00000000" w:rsidR="00000000" w:rsidRPr="00000000">
          <w:rPr>
            <w:rtl w:val="0"/>
          </w:rPr>
          <w:t xml:space="preserve">Principles of PORT</w:t>
        </w:r>
      </w:hyperlink>
      <w:r w:rsidDel="00000000" w:rsidR="00000000" w:rsidRPr="00000000">
        <w:rPr>
          <w:rtl w:val="0"/>
        </w:rPr>
        <w:t xml:space="preserve">], [</w:t>
      </w:r>
      <w:hyperlink w:anchor="4imdo2xym28j">
        <w:r w:rsidDel="00000000" w:rsidR="00000000" w:rsidRPr="00000000">
          <w:rPr>
            <w:rtl w:val="0"/>
          </w:rPr>
          <w:t xml:space="preserve">Indications for PORT vs. POCCRT</w:t>
        </w:r>
      </w:hyperlink>
      <w:r w:rsidDel="00000000" w:rsidR="00000000" w:rsidRPr="00000000">
        <w:rPr>
          <w:rtl w:val="0"/>
        </w:rPr>
        <w:t xml:space="preserve">], and [</w:t>
      </w:r>
      <w:hyperlink w:anchor="3idlkksib7f2">
        <w:r w:rsidDel="00000000" w:rsidR="00000000" w:rsidRPr="00000000">
          <w:rPr>
            <w:rtl w:val="0"/>
          </w:rPr>
          <w:t xml:space="preserve">Target delineation in the post-operative setting</w:t>
        </w:r>
      </w:hyperlink>
      <w:r w:rsidDel="00000000" w:rsidR="00000000" w:rsidRPr="00000000">
        <w:rPr>
          <w:rtl w:val="0"/>
        </w:rPr>
        <w:t xml:space="preserve">].</w:t>
      </w:r>
    </w:p>
    <w:p w:rsidR="00000000" w:rsidDel="00000000" w:rsidP="00000000" w:rsidRDefault="00000000" w:rsidRPr="00000000" w14:paraId="00000B48">
      <w:pPr>
        <w:numPr>
          <w:ilvl w:val="0"/>
          <w:numId w:val="27"/>
        </w:numPr>
        <w:spacing w:line="240" w:lineRule="auto"/>
        <w:rPr>
          <w:u w:val="none"/>
        </w:rPr>
      </w:pPr>
      <w:r w:rsidDel="00000000" w:rsidR="00000000" w:rsidRPr="00000000">
        <w:rPr>
          <w:rFonts w:ascii="Times New Roman" w:cs="Times New Roman" w:eastAsia="Times New Roman" w:hAnsi="Times New Roman"/>
          <w:sz w:val="20"/>
          <w:szCs w:val="20"/>
          <w:rtl w:val="0"/>
        </w:rPr>
        <w:t xml:space="preserve">Can use IMRT, wedged pair (&gt; 5 cm deep), or mixed electron-photon beam (&lt; 5 cm deep).</w:t>
      </w:r>
    </w:p>
    <w:p w:rsidR="00000000" w:rsidDel="00000000" w:rsidP="00000000" w:rsidRDefault="00000000" w:rsidRPr="00000000" w14:paraId="00000B49">
      <w:pPr>
        <w:numPr>
          <w:ilvl w:val="0"/>
          <w:numId w:val="27"/>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Splitting fields at thyroid notch/arytenoids may reduce larynx dose.</w:t>
      </w:r>
    </w:p>
    <w:p w:rsidR="00000000" w:rsidDel="00000000" w:rsidP="00000000" w:rsidRDefault="00000000" w:rsidRPr="00000000" w14:paraId="00000B4A">
      <w:pPr>
        <w:numPr>
          <w:ilvl w:val="0"/>
          <w:numId w:val="27"/>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Conventional: Beam split at thyroid notch/arytenoids. Small anterior block to avoid double treatment of cord at the matchline.</w:t>
      </w:r>
    </w:p>
    <w:p w:rsidR="00000000" w:rsidDel="00000000" w:rsidP="00000000" w:rsidRDefault="00000000" w:rsidRPr="00000000" w14:paraId="00000B4B">
      <w:pPr>
        <w:numPr>
          <w:ilvl w:val="0"/>
          <w:numId w:val="27"/>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For pharyngeal wall, inferior border extended &gt;3 cm beyond pharyngeal wall mass to </w:t>
      </w:r>
      <w:r w:rsidDel="00000000" w:rsidR="00000000" w:rsidRPr="00000000">
        <w:rPr>
          <w:rtl w:val="0"/>
        </w:rPr>
        <w:t xml:space="preserve">include the entire</w:t>
      </w:r>
      <w:r w:rsidDel="00000000" w:rsidR="00000000" w:rsidRPr="00000000">
        <w:rPr>
          <w:rFonts w:ascii="Times New Roman" w:cs="Times New Roman" w:eastAsia="Times New Roman" w:hAnsi="Times New Roman"/>
          <w:sz w:val="20"/>
          <w:szCs w:val="20"/>
          <w:rtl w:val="0"/>
        </w:rPr>
        <w:t xml:space="preserve"> pharynx in initial fields; posterior border for tumor boost/cone down is placed immediately anterior to the spinal cord.</w:t>
      </w:r>
    </w:p>
    <w:p w:rsidR="00000000" w:rsidDel="00000000" w:rsidP="00000000" w:rsidRDefault="00000000" w:rsidRPr="00000000" w14:paraId="00000B4C">
      <w:pPr>
        <w:pStyle w:val="Heading3"/>
        <w:spacing w:after="0" w:before="40" w:line="240" w:lineRule="auto"/>
        <w:rPr/>
      </w:pPr>
      <w:bookmarkStart w:colFirst="0" w:colLast="0" w:name="_pg3ykikdj58d" w:id="190"/>
      <w:bookmarkEnd w:id="190"/>
      <w:r w:rsidDel="00000000" w:rsidR="00000000" w:rsidRPr="00000000">
        <w:rPr>
          <w:rtl w:val="0"/>
        </w:rPr>
      </w:r>
    </w:p>
    <w:p w:rsidR="00000000" w:rsidDel="00000000" w:rsidP="00000000" w:rsidRDefault="00000000" w:rsidRPr="00000000" w14:paraId="00000B4D">
      <w:pPr>
        <w:pStyle w:val="Heading2"/>
        <w:spacing w:line="240" w:lineRule="auto"/>
        <w:rPr/>
      </w:pPr>
      <w:bookmarkStart w:colFirst="0" w:colLast="0" w:name="_8aj0c63971fw" w:id="191"/>
      <w:bookmarkEnd w:id="191"/>
      <w:r w:rsidDel="00000000" w:rsidR="00000000" w:rsidRPr="00000000">
        <w:rPr>
          <w:rtl w:val="0"/>
        </w:rPr>
        <w:t xml:space="preserve">Follow up </w:t>
      </w:r>
    </w:p>
    <w:p w:rsidR="00000000" w:rsidDel="00000000" w:rsidP="00000000" w:rsidRDefault="00000000" w:rsidRPr="00000000" w14:paraId="00000B4E">
      <w:pPr>
        <w:numPr>
          <w:ilvl w:val="0"/>
          <w:numId w:val="73"/>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ASCO Guideline: </w:t>
      </w:r>
      <w:hyperlink r:id="rId715">
        <w:r w:rsidDel="00000000" w:rsidR="00000000" w:rsidRPr="00000000">
          <w:rPr>
            <w:rFonts w:ascii="Times New Roman" w:cs="Times New Roman" w:eastAsia="Times New Roman" w:hAnsi="Times New Roman"/>
            <w:b w:val="1"/>
            <w:sz w:val="20"/>
            <w:szCs w:val="20"/>
            <w:rtl w:val="0"/>
          </w:rPr>
          <w:t xml:space="preserve">Head and Neck Cancer Survivorship Care</w:t>
        </w:r>
      </w:hyperlink>
      <w:r w:rsidDel="00000000" w:rsidR="00000000" w:rsidRPr="00000000">
        <w:rPr>
          <w:rFonts w:ascii="Times New Roman" w:cs="Times New Roman" w:eastAsia="Times New Roman" w:hAnsi="Times New Roman"/>
          <w:b w:val="1"/>
          <w:i w:val="1"/>
          <w:sz w:val="20"/>
          <w:szCs w:val="20"/>
          <w:rtl w:val="0"/>
        </w:rPr>
        <w:t xml:space="preserve"> </w:t>
      </w:r>
      <w:r w:rsidDel="00000000" w:rsidR="00000000" w:rsidRPr="00000000">
        <w:rPr>
          <w:rFonts w:ascii="Times New Roman" w:cs="Times New Roman" w:eastAsia="Times New Roman" w:hAnsi="Times New Roman"/>
          <w:i w:val="1"/>
          <w:sz w:val="20"/>
          <w:szCs w:val="20"/>
          <w:rtl w:val="0"/>
        </w:rPr>
        <w:t xml:space="preserve">February 27, 2017</w:t>
      </w:r>
      <w:r w:rsidDel="00000000" w:rsidR="00000000" w:rsidRPr="00000000">
        <w:rPr>
          <w:rtl w:val="0"/>
        </w:rPr>
      </w:r>
    </w:p>
    <w:p w:rsidR="00000000" w:rsidDel="00000000" w:rsidP="00000000" w:rsidRDefault="00000000" w:rsidRPr="00000000" w14:paraId="00000B4F">
      <w:pPr>
        <w:numPr>
          <w:ilvl w:val="0"/>
          <w:numId w:val="73"/>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Ensure fluoride tray use and consulting dental oncologist before any dental procedures.</w:t>
      </w:r>
    </w:p>
    <w:p w:rsidR="00000000" w:rsidDel="00000000" w:rsidP="00000000" w:rsidRDefault="00000000" w:rsidRPr="00000000" w14:paraId="00000B50">
      <w:pPr>
        <w:numPr>
          <w:ilvl w:val="0"/>
          <w:numId w:val="73"/>
        </w:numPr>
      </w:pPr>
      <w:r w:rsidDel="00000000" w:rsidR="00000000" w:rsidRPr="00000000">
        <w:rPr>
          <w:rtl w:val="0"/>
        </w:rPr>
        <w:t xml:space="preserve">Plasma circulating tumor HPV DNA for the surveillance of HPV associated OP can</w:t>
      </w:r>
      <w:r w:rsidDel="00000000" w:rsidR="00000000" w:rsidRPr="00000000">
        <w:rPr>
          <w:rtl w:val="0"/>
        </w:rPr>
        <w:t xml:space="preserve">cer [</w:t>
      </w:r>
      <w:hyperlink r:id="rId716">
        <w:r w:rsidDel="00000000" w:rsidR="00000000" w:rsidRPr="00000000">
          <w:rPr>
            <w:rtl w:val="0"/>
          </w:rPr>
          <w:t xml:space="preserve">Chera JCO '20</w:t>
        </w:r>
      </w:hyperlink>
      <w:r w:rsidDel="00000000" w:rsidR="00000000" w:rsidRPr="00000000">
        <w:rPr>
          <w:rtl w:val="0"/>
        </w:rPr>
        <w:t xml:space="preserve">].</w:t>
      </w:r>
    </w:p>
    <w:p w:rsidR="00000000" w:rsidDel="00000000" w:rsidP="00000000" w:rsidRDefault="00000000" w:rsidRPr="00000000" w14:paraId="00000B51">
      <w:pPr>
        <w:numPr>
          <w:ilvl w:val="1"/>
          <w:numId w:val="73"/>
        </w:numPr>
        <w:ind w:left="1440" w:hanging="360"/>
        <w:rPr/>
      </w:pPr>
      <w:r w:rsidDel="00000000" w:rsidR="00000000" w:rsidRPr="00000000">
        <w:rPr>
          <w:rtl w:val="0"/>
        </w:rPr>
        <w:t xml:space="preserve">There appears to be a 100% NPV for patients with HPV clearance by around 4w after radiotherapy.</w:t>
      </w:r>
    </w:p>
    <w:p w:rsidR="00000000" w:rsidDel="00000000" w:rsidP="00000000" w:rsidRDefault="00000000" w:rsidRPr="00000000" w14:paraId="00000B52">
      <w:pPr>
        <w:numPr>
          <w:ilvl w:val="0"/>
          <w:numId w:val="73"/>
        </w:numPr>
      </w:pPr>
      <w:r w:rsidDel="00000000" w:rsidR="00000000" w:rsidRPr="00000000">
        <w:rPr>
          <w:b w:val="1"/>
          <w:rtl w:val="0"/>
        </w:rPr>
        <w:t xml:space="preserve">Increased risk of second cancers at sites associated with HPV</w:t>
      </w:r>
      <w:r w:rsidDel="00000000" w:rsidR="00000000" w:rsidRPr="00000000">
        <w:rPr>
          <w:rtl w:val="0"/>
        </w:rPr>
        <w:t xml:space="preserve"> [</w:t>
      </w:r>
      <w:hyperlink r:id="rId717">
        <w:r w:rsidDel="00000000" w:rsidR="00000000" w:rsidRPr="00000000">
          <w:rPr>
            <w:rtl w:val="0"/>
          </w:rPr>
          <w:t xml:space="preserve">Gilbert BJC '18</w:t>
        </w:r>
      </w:hyperlink>
      <w:r w:rsidDel="00000000" w:rsidR="00000000" w:rsidRPr="00000000">
        <w:rPr>
          <w:rtl w:val="0"/>
        </w:rPr>
        <w:t xml:space="preserve">]:</w:t>
      </w:r>
    </w:p>
    <w:p w:rsidR="00000000" w:rsidDel="00000000" w:rsidP="00000000" w:rsidRDefault="00000000" w:rsidRPr="00000000" w14:paraId="00000B53">
      <w:pPr>
        <w:ind w:firstLine="720"/>
        <w:rPr/>
      </w:pPr>
      <w:r w:rsidDel="00000000" w:rsidR="00000000" w:rsidRPr="00000000">
        <w:rPr>
          <w:rtl w:val="0"/>
        </w:rPr>
        <w:t xml:space="preserve">See Table 2 for specifics relating primary cancer to SIR for location of second cancer.</w:t>
      </w:r>
    </w:p>
    <w:p w:rsidR="00000000" w:rsidDel="00000000" w:rsidP="00000000" w:rsidRDefault="00000000" w:rsidRPr="00000000" w14:paraId="00000B54">
      <w:pPr>
        <w:numPr>
          <w:ilvl w:val="1"/>
          <w:numId w:val="73"/>
        </w:numPr>
        <w:ind w:left="1440" w:hanging="360"/>
      </w:pPr>
      <w:r w:rsidDel="00000000" w:rsidR="00000000" w:rsidRPr="00000000">
        <w:rPr>
          <w:rtl w:val="0"/>
        </w:rPr>
        <w:t xml:space="preserve">SIR for second primary cancer ranged from 1.8 for cervical cancer after primary anal cancer to 13.7 for anal cancer after primary vulvo-vaginal cancer. </w:t>
      </w:r>
    </w:p>
    <w:p w:rsidR="00000000" w:rsidDel="00000000" w:rsidP="00000000" w:rsidRDefault="00000000" w:rsidRPr="00000000" w14:paraId="00000B55">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Below copied and pasted from General H&amp;N section:</w:t>
      </w:r>
    </w:p>
    <w:p w:rsidR="00000000" w:rsidDel="00000000" w:rsidP="00000000" w:rsidRDefault="00000000" w:rsidRPr="00000000" w14:paraId="00000B56">
      <w:pPr>
        <w:numPr>
          <w:ilvl w:val="0"/>
          <w:numId w:val="104"/>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Definitive RT: Assess 6-8 weeks after treatment.</w:t>
      </w:r>
    </w:p>
    <w:p w:rsidR="00000000" w:rsidDel="00000000" w:rsidP="00000000" w:rsidRDefault="00000000" w:rsidRPr="00000000" w14:paraId="00000B57">
      <w:pPr>
        <w:numPr>
          <w:ilvl w:val="0"/>
          <w:numId w:val="104"/>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If persistent disease or progression, obtain CT or MRI with salvage for biopsy-proven disease.</w:t>
      </w:r>
    </w:p>
    <w:p w:rsidR="00000000" w:rsidDel="00000000" w:rsidP="00000000" w:rsidRDefault="00000000" w:rsidRPr="00000000" w14:paraId="00000B58">
      <w:pPr>
        <w:numPr>
          <w:ilvl w:val="0"/>
          <w:numId w:val="104"/>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If response at 6-8 weeks post-treatment, obtain PET-CT at 3-4 months. </w:t>
      </w:r>
    </w:p>
    <w:p w:rsidR="00000000" w:rsidDel="00000000" w:rsidP="00000000" w:rsidRDefault="00000000" w:rsidRPr="00000000" w14:paraId="00000B59">
      <w:pPr>
        <w:numPr>
          <w:ilvl w:val="1"/>
          <w:numId w:val="104"/>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If node is &lt; 1 cm and PET+ or &gt;1 cm and PET-, observe vs. salvage neck dissection.</w:t>
      </w:r>
    </w:p>
    <w:p w:rsidR="00000000" w:rsidDel="00000000" w:rsidP="00000000" w:rsidRDefault="00000000" w:rsidRPr="00000000" w14:paraId="00000B5A">
      <w:pPr>
        <w:numPr>
          <w:ilvl w:val="0"/>
          <w:numId w:val="104"/>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F/u imaging within 6 mo of tx (PET/CT within 12w if definitive), then as indicated “based on worrisome or equivocal signs/symptoms, smoking history and areas inaccessible to the exam.”</w:t>
      </w:r>
    </w:p>
    <w:p w:rsidR="00000000" w:rsidDel="00000000" w:rsidP="00000000" w:rsidRDefault="00000000" w:rsidRPr="00000000" w14:paraId="00000B5B">
      <w:pPr>
        <w:numPr>
          <w:ilvl w:val="0"/>
          <w:numId w:val="104"/>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Exam and nasopharyngolaryngoscopy are most important for these pts</w:t>
      </w:r>
    </w:p>
    <w:p w:rsidR="00000000" w:rsidDel="00000000" w:rsidP="00000000" w:rsidRDefault="00000000" w:rsidRPr="00000000" w14:paraId="00000B5C">
      <w:pPr>
        <w:numPr>
          <w:ilvl w:val="0"/>
          <w:numId w:val="104"/>
        </w:numPr>
      </w:pPr>
      <w:r w:rsidDel="00000000" w:rsidR="00000000" w:rsidRPr="00000000">
        <w:rPr>
          <w:rtl w:val="0"/>
        </w:rPr>
        <w:t xml:space="preserve">Year 1 q3m (1-3 mo), Year 2 q4m (2-6 mo), Years 3-5 q6m (4-8 mo), yearly after 5 years. </w:t>
      </w:r>
    </w:p>
    <w:p w:rsidR="00000000" w:rsidDel="00000000" w:rsidP="00000000" w:rsidRDefault="00000000" w:rsidRPr="00000000" w14:paraId="00000B5D">
      <w:pPr>
        <w:numPr>
          <w:ilvl w:val="0"/>
          <w:numId w:val="104"/>
        </w:numPr>
      </w:pPr>
      <w:r w:rsidDel="00000000" w:rsidR="00000000" w:rsidRPr="00000000">
        <w:rPr>
          <w:rtl w:val="0"/>
        </w:rPr>
        <w:t xml:space="preserve">90% of recurrences occur in the first 2-3 years.</w:t>
      </w:r>
    </w:p>
    <w:p w:rsidR="00000000" w:rsidDel="00000000" w:rsidP="00000000" w:rsidRDefault="00000000" w:rsidRPr="00000000" w14:paraId="00000B5E">
      <w:pPr>
        <w:numPr>
          <w:ilvl w:val="0"/>
          <w:numId w:val="104"/>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TSH q6-12 mo (25% develop hypothyroidism).</w:t>
      </w:r>
    </w:p>
    <w:p w:rsidR="00000000" w:rsidDel="00000000" w:rsidP="00000000" w:rsidRDefault="00000000" w:rsidRPr="00000000" w14:paraId="00000B5F">
      <w:pPr>
        <w:numPr>
          <w:ilvl w:val="0"/>
          <w:numId w:val="104"/>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Carotid eval, dental eval, speech and swallow as needed, audiology eval.</w:t>
      </w:r>
    </w:p>
    <w:p w:rsidR="00000000" w:rsidDel="00000000" w:rsidP="00000000" w:rsidRDefault="00000000" w:rsidRPr="00000000" w14:paraId="00000B60">
      <w:pPr>
        <w:numPr>
          <w:ilvl w:val="0"/>
          <w:numId w:val="104"/>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cccccc"/>
          <w:sz w:val="20"/>
          <w:szCs w:val="20"/>
          <w:rtl w:val="0"/>
        </w:rPr>
        <w:t xml:space="preserve">Each week of extended tx time can decrease the rate of local control by 10-12% due to accelerated repopulation.</w:t>
      </w:r>
    </w:p>
    <w:p w:rsidR="00000000" w:rsidDel="00000000" w:rsidP="00000000" w:rsidRDefault="00000000" w:rsidRPr="00000000" w14:paraId="00000B61">
      <w:pPr>
        <w:spacing w:line="240" w:lineRule="auto"/>
        <w:ind w:left="0" w:firstLine="0"/>
        <w:rPr>
          <w:color w:val="cccccc"/>
        </w:rPr>
      </w:pPr>
      <w:r w:rsidDel="00000000" w:rsidR="00000000" w:rsidRPr="00000000">
        <w:rPr>
          <w:rtl w:val="0"/>
        </w:rPr>
      </w:r>
    </w:p>
    <w:p w:rsidR="00000000" w:rsidDel="00000000" w:rsidP="00000000" w:rsidRDefault="00000000" w:rsidRPr="00000000" w14:paraId="00000B62">
      <w:pPr>
        <w:spacing w:line="240" w:lineRule="auto"/>
        <w:ind w:left="0" w:firstLine="0"/>
        <w:rPr>
          <w:color w:val="cccccc"/>
        </w:rPr>
        <w:sectPr>
          <w:type w:val="nextPage"/>
          <w:pgSz w:h="15840" w:w="12240"/>
          <w:pgMar w:bottom="720" w:top="720" w:left="720" w:right="720" w:header="720" w:footer="720"/>
          <w:cols w:equalWidth="0"/>
        </w:sectPr>
      </w:pPr>
      <w:r w:rsidDel="00000000" w:rsidR="00000000" w:rsidRPr="00000000">
        <w:rPr>
          <w:rtl w:val="0"/>
        </w:rPr>
      </w:r>
    </w:p>
    <w:p w:rsidR="00000000" w:rsidDel="00000000" w:rsidP="00000000" w:rsidRDefault="00000000" w:rsidRPr="00000000" w14:paraId="00000B63">
      <w:pPr>
        <w:pStyle w:val="Heading1"/>
        <w:jc w:val="center"/>
        <w:rPr>
          <w:color w:val="000000"/>
        </w:rPr>
      </w:pPr>
      <w:bookmarkStart w:colFirst="0" w:colLast="0" w:name="_nphrff5nnxca" w:id="192"/>
      <w:bookmarkEnd w:id="192"/>
      <w:hyperlink w:anchor="_vck8hkip1cj">
        <w:r w:rsidDel="00000000" w:rsidR="00000000" w:rsidRPr="00000000">
          <w:rPr>
            <w:color w:val="000000"/>
            <w:rtl w:val="0"/>
          </w:rPr>
          <w:t xml:space="preserve">Salivary Gland Cancer</w:t>
        </w:r>
      </w:hyperlink>
      <w:r w:rsidDel="00000000" w:rsidR="00000000" w:rsidRPr="00000000">
        <w:rPr>
          <w:rtl w:val="0"/>
        </w:rPr>
      </w:r>
    </w:p>
    <w:p w:rsidR="00000000" w:rsidDel="00000000" w:rsidP="00000000" w:rsidRDefault="00000000" w:rsidRPr="00000000" w14:paraId="00000B64">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6858000" cy="2286000"/>
            <wp:effectExtent b="0" l="0" r="0" t="0"/>
            <wp:docPr id="24" name="image16.png"/>
            <a:graphic>
              <a:graphicData uri="http://schemas.openxmlformats.org/drawingml/2006/picture">
                <pic:pic>
                  <pic:nvPicPr>
                    <pic:cNvPr id="0" name="image16.png"/>
                    <pic:cNvPicPr preferRelativeResize="0"/>
                  </pic:nvPicPr>
                  <pic:blipFill>
                    <a:blip r:embed="rId718"/>
                    <a:srcRect b="0" l="0" r="0" t="0"/>
                    <a:stretch>
                      <a:fillRect/>
                    </a:stretch>
                  </pic:blipFill>
                  <pic:spPr>
                    <a:xfrm>
                      <a:off x="0" y="0"/>
                      <a:ext cx="6858000"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B65">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T3 EPE. </w:t>
      </w:r>
    </w:p>
    <w:p w:rsidR="00000000" w:rsidDel="00000000" w:rsidP="00000000" w:rsidRDefault="00000000" w:rsidRPr="00000000" w14:paraId="00000B66">
      <w:pPr>
        <w:spacing w:line="240" w:lineRule="auto"/>
        <w:rPr/>
      </w:pPr>
      <w:r w:rsidDel="00000000" w:rsidR="00000000" w:rsidRPr="00000000">
        <w:rPr>
          <w:rFonts w:ascii="Times New Roman" w:cs="Times New Roman" w:eastAsia="Times New Roman" w:hAnsi="Times New Roman"/>
          <w:sz w:val="20"/>
          <w:szCs w:val="20"/>
          <w:rtl w:val="0"/>
        </w:rPr>
        <w:t xml:space="preserve">T4a "FEMS": Facial nerve, ear, mandible, skin.</w:t>
      </w:r>
      <w:r w:rsidDel="00000000" w:rsidR="00000000" w:rsidRPr="00000000">
        <w:rPr>
          <w:rtl w:val="0"/>
        </w:rPr>
      </w:r>
    </w:p>
    <w:p w:rsidR="00000000" w:rsidDel="00000000" w:rsidP="00000000" w:rsidRDefault="00000000" w:rsidRPr="00000000" w14:paraId="00000B67">
      <w:pPr>
        <w:ind w:left="0" w:firstLine="0"/>
        <w:rPr>
          <w:vertAlign w:val="superscript"/>
        </w:rPr>
      </w:pPr>
      <w:r w:rsidDel="00000000" w:rsidR="00000000" w:rsidRPr="00000000">
        <w:rPr>
          <w:rtl w:val="0"/>
        </w:rPr>
        <w:t xml:space="preserve">Delineation of neck node levels for head and neck tumors [</w:t>
      </w:r>
      <w:hyperlink r:id="rId719">
        <w:r w:rsidDel="00000000" w:rsidR="00000000" w:rsidRPr="00000000">
          <w:rPr>
            <w:rtl w:val="0"/>
          </w:rPr>
          <w:t xml:space="preserve">Grégoire RTO '13</w:t>
        </w:r>
      </w:hyperlink>
      <w:r w:rsidDel="00000000" w:rsidR="00000000" w:rsidRPr="00000000">
        <w:rPr>
          <w:rtl w:val="0"/>
        </w:rPr>
        <w:t xml:space="preserve">, </w:t>
      </w:r>
      <w:hyperlink r:id="rId720">
        <w:r w:rsidDel="00000000" w:rsidR="00000000" w:rsidRPr="00000000">
          <w:rPr>
            <w:rtl w:val="0"/>
          </w:rPr>
          <w:t xml:space="preserve">Radiopaedia Interactive atlas</w:t>
        </w:r>
      </w:hyperlink>
      <w:r w:rsidDel="00000000" w:rsidR="00000000" w:rsidRPr="00000000">
        <w:rPr>
          <w:rtl w:val="0"/>
        </w:rPr>
        <w:t xml:space="preserve">] </w:t>
      </w:r>
      <w:hyperlink w:anchor="c21hfm82lysl">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B68">
      <w:pPr>
        <w:ind w:left="0" w:right="140" w:firstLine="0"/>
        <w:rPr/>
      </w:pPr>
      <w:r w:rsidDel="00000000" w:rsidR="00000000" w:rsidRPr="00000000">
        <w:rPr>
          <w:b w:val="1"/>
          <w:rtl w:val="0"/>
        </w:rPr>
        <w:t xml:space="preserve">Zaorsky</w:t>
      </w:r>
      <w:r w:rsidDel="00000000" w:rsidR="00000000" w:rsidRPr="00000000">
        <w:rPr>
          <w:rtl w:val="0"/>
        </w:rPr>
        <w:t xml:space="preserve">: [</w:t>
      </w:r>
      <w:hyperlink r:id="rId721">
        <w:r w:rsidDel="00000000" w:rsidR="00000000" w:rsidRPr="00000000">
          <w:rPr>
            <w:rtl w:val="0"/>
          </w:rPr>
          <w:t xml:space="preserve">Neuroforamen on axial CT scans</w:t>
        </w:r>
      </w:hyperlink>
      <w:r w:rsidDel="00000000" w:rsidR="00000000" w:rsidRPr="00000000">
        <w:rPr>
          <w:rtl w:val="0"/>
        </w:rPr>
        <w:t xml:space="preserve">]</w:t>
      </w:r>
    </w:p>
    <w:p w:rsidR="00000000" w:rsidDel="00000000" w:rsidP="00000000" w:rsidRDefault="00000000" w:rsidRPr="00000000" w14:paraId="00000B69">
      <w:pPr>
        <w:ind w:left="0" w:right="140" w:firstLine="0"/>
        <w:rPr/>
      </w:pPr>
      <w:r w:rsidDel="00000000" w:rsidR="00000000" w:rsidRPr="00000000">
        <w:rPr>
          <w:b w:val="1"/>
          <w:rtl w:val="0"/>
        </w:rPr>
        <w:t xml:space="preserve">eContour</w:t>
      </w:r>
      <w:r w:rsidDel="00000000" w:rsidR="00000000" w:rsidRPr="00000000">
        <w:rPr>
          <w:rtl w:val="0"/>
        </w:rPr>
        <w:t xml:space="preserve">: [</w:t>
      </w:r>
      <w:hyperlink r:id="rId722">
        <w:r w:rsidDel="00000000" w:rsidR="00000000" w:rsidRPr="00000000">
          <w:rPr>
            <w:rtl w:val="0"/>
          </w:rPr>
          <w:t xml:space="preserve">OARs</w:t>
        </w:r>
      </w:hyperlink>
      <w:r w:rsidDel="00000000" w:rsidR="00000000" w:rsidRPr="00000000">
        <w:rPr>
          <w:rtl w:val="0"/>
        </w:rPr>
        <w:t xml:space="preserve">], [</w:t>
      </w:r>
      <w:hyperlink r:id="rId723">
        <w:r w:rsidDel="00000000" w:rsidR="00000000" w:rsidRPr="00000000">
          <w:rPr>
            <w:rtl w:val="0"/>
          </w:rPr>
          <w:t xml:space="preserve">Hard palate / Adenoid cystic (V2)</w:t>
        </w:r>
      </w:hyperlink>
      <w:r w:rsidDel="00000000" w:rsidR="00000000" w:rsidRPr="00000000">
        <w:rPr>
          <w:rtl w:val="0"/>
        </w:rPr>
        <w:t xml:space="preserve">], [</w:t>
      </w:r>
      <w:hyperlink r:id="rId724">
        <w:r w:rsidDel="00000000" w:rsidR="00000000" w:rsidRPr="00000000">
          <w:rPr>
            <w:rtl w:val="0"/>
          </w:rPr>
          <w:t xml:space="preserve">Parotid (VII)</w:t>
        </w:r>
      </w:hyperlink>
      <w:r w:rsidDel="00000000" w:rsidR="00000000" w:rsidRPr="00000000">
        <w:rPr>
          <w:rtl w:val="0"/>
        </w:rPr>
        <w:t xml:space="preserve">].</w:t>
      </w:r>
    </w:p>
    <w:p w:rsidR="00000000" w:rsidDel="00000000" w:rsidP="00000000" w:rsidRDefault="00000000" w:rsidRPr="00000000" w14:paraId="00000B6A">
      <w:pPr>
        <w:ind w:left="0" w:right="140" w:firstLine="0"/>
        <w:rPr/>
      </w:pPr>
      <w:r w:rsidDel="00000000" w:rsidR="00000000" w:rsidRPr="00000000">
        <w:rPr>
          <w:rtl w:val="0"/>
        </w:rPr>
        <w:t xml:space="preserve">AVARO:  [</w:t>
      </w:r>
      <w:hyperlink r:id="rId725">
        <w:r w:rsidDel="00000000" w:rsidR="00000000" w:rsidRPr="00000000">
          <w:rPr>
            <w:rtl w:val="0"/>
          </w:rPr>
          <w:t xml:space="preserve">AVARO Neck node levels and Brachial plexus</w:t>
        </w:r>
      </w:hyperlink>
      <w:r w:rsidDel="00000000" w:rsidR="00000000" w:rsidRPr="00000000">
        <w:rPr>
          <w:rtl w:val="0"/>
        </w:rPr>
        <w:t xml:space="preserve">], [</w:t>
      </w:r>
      <w:hyperlink r:id="rId726">
        <w:r w:rsidDel="00000000" w:rsidR="00000000" w:rsidRPr="00000000">
          <w:rPr>
            <w:rtl w:val="0"/>
          </w:rPr>
          <w:t xml:space="preserve">AVARO constrictors and OARs</w:t>
        </w:r>
      </w:hyperlink>
      <w:r w:rsidDel="00000000" w:rsidR="00000000" w:rsidRPr="00000000">
        <w:rPr>
          <w:rtl w:val="0"/>
        </w:rPr>
        <w:t xml:space="preserve">], [</w:t>
      </w:r>
      <w:hyperlink r:id="rId727">
        <w:r w:rsidDel="00000000" w:rsidR="00000000" w:rsidRPr="00000000">
          <w:rPr>
            <w:rtl w:val="0"/>
          </w:rPr>
          <w:t xml:space="preserve">AVARO Skull Base</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B6B">
      <w:pPr>
        <w:ind w:left="0" w:right="140" w:firstLine="0"/>
        <w:rPr/>
      </w:pPr>
      <w:r w:rsidDel="00000000" w:rsidR="00000000" w:rsidRPr="00000000">
        <w:rPr>
          <w:b w:val="1"/>
          <w:rtl w:val="0"/>
        </w:rPr>
        <w:t xml:space="preserve">ARRO</w:t>
      </w:r>
      <w:r w:rsidDel="00000000" w:rsidR="00000000" w:rsidRPr="00000000">
        <w:rPr>
          <w:rtl w:val="0"/>
        </w:rPr>
        <w:t xml:space="preserve">: [</w:t>
      </w:r>
      <w:hyperlink r:id="rId728">
        <w:r w:rsidDel="00000000" w:rsidR="00000000" w:rsidRPr="00000000">
          <w:rPr>
            <w:rtl w:val="0"/>
          </w:rPr>
          <w:t xml:space="preserve">Salivary gland tumors</w:t>
        </w:r>
      </w:hyperlink>
      <w:r w:rsidDel="00000000" w:rsidR="00000000" w:rsidRPr="00000000">
        <w:rPr>
          <w:rtl w:val="0"/>
        </w:rPr>
        <w:t xml:space="preserve">].</w:t>
      </w:r>
    </w:p>
    <w:p w:rsidR="00000000" w:rsidDel="00000000" w:rsidP="00000000" w:rsidRDefault="00000000" w:rsidRPr="00000000" w14:paraId="00000B6C">
      <w:pPr>
        <w:ind w:left="0" w:right="140" w:firstLine="0"/>
        <w:rPr/>
      </w:pPr>
      <w:r w:rsidDel="00000000" w:rsidR="00000000" w:rsidRPr="00000000">
        <w:rPr>
          <w:rtl w:val="0"/>
        </w:rPr>
      </w:r>
    </w:p>
    <w:tbl>
      <w:tblPr>
        <w:tblStyle w:val="Table24"/>
        <w:tblW w:w="10905.0" w:type="dxa"/>
        <w:jc w:val="left"/>
        <w:tblInd w:w="-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905"/>
        <w:tblGridChange w:id="0">
          <w:tblGrid>
            <w:gridCol w:w="1090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B6D">
            <w:pPr>
              <w:ind w:left="0" w:firstLine="0"/>
              <w:rPr>
                <w:i w:val="1"/>
              </w:rPr>
            </w:pPr>
            <w:hyperlink r:id="rId729">
              <w:r w:rsidDel="00000000" w:rsidR="00000000" w:rsidRPr="00000000">
                <w:rPr>
                  <w:b w:val="1"/>
                  <w:rtl w:val="0"/>
                </w:rPr>
                <w:t xml:space="preserve">StatPearls: Parotid </w:t>
              </w:r>
            </w:hyperlink>
            <w:r w:rsidDel="00000000" w:rsidR="00000000" w:rsidRPr="00000000">
              <w:rPr>
                <w:i w:val="1"/>
                <w:rtl w:val="0"/>
              </w:rPr>
              <w:t xml:space="preserve">Last update: 10/13/2019.</w:t>
            </w:r>
          </w:p>
          <w:p w:rsidR="00000000" w:rsidDel="00000000" w:rsidP="00000000" w:rsidRDefault="00000000" w:rsidRPr="00000000" w14:paraId="00000B6E">
            <w:pPr>
              <w:numPr>
                <w:ilvl w:val="0"/>
                <w:numId w:val="74"/>
              </w:numPr>
            </w:pPr>
            <w:r w:rsidDel="00000000" w:rsidR="00000000" w:rsidRPr="00000000">
              <w:rPr>
                <w:rtl w:val="0"/>
              </w:rPr>
              <w:t xml:space="preserve">Benign: F &gt; M, 40y. Benign histology is more common in young females, median age 40s. </w:t>
            </w:r>
          </w:p>
          <w:p w:rsidR="00000000" w:rsidDel="00000000" w:rsidP="00000000" w:rsidRDefault="00000000" w:rsidRPr="00000000" w14:paraId="00000B6F">
            <w:pPr>
              <w:numPr>
                <w:ilvl w:val="0"/>
                <w:numId w:val="74"/>
              </w:numPr>
            </w:pPr>
            <w:r w:rsidDel="00000000" w:rsidR="00000000" w:rsidRPr="00000000">
              <w:rPr>
                <w:rtl w:val="0"/>
              </w:rPr>
              <w:t xml:space="preserve">Malignant: F = M, 60y. Malignant more common with advancing age. Male predominance develops in older age.</w:t>
            </w:r>
          </w:p>
          <w:p w:rsidR="00000000" w:rsidDel="00000000" w:rsidP="00000000" w:rsidRDefault="00000000" w:rsidRPr="00000000" w14:paraId="00000B70">
            <w:pPr>
              <w:numPr>
                <w:ilvl w:val="0"/>
                <w:numId w:val="74"/>
              </w:numPr>
            </w:pPr>
            <w:r w:rsidDel="00000000" w:rsidR="00000000" w:rsidRPr="00000000">
              <w:rPr>
                <w:rtl w:val="0"/>
              </w:rPr>
              <w:t xml:space="preserve">Most common malignancy of parotid: Mucoepidermoid carcinoma.</w:t>
            </w:r>
          </w:p>
          <w:p w:rsidR="00000000" w:rsidDel="00000000" w:rsidP="00000000" w:rsidRDefault="00000000" w:rsidRPr="00000000" w14:paraId="00000B71">
            <w:pPr>
              <w:numPr>
                <w:ilvl w:val="0"/>
                <w:numId w:val="74"/>
              </w:numPr>
            </w:pPr>
            <w:r w:rsidDel="00000000" w:rsidR="00000000" w:rsidRPr="00000000">
              <w:rPr>
                <w:rtl w:val="0"/>
              </w:rPr>
              <w:t xml:space="preserve">Most common malignancy of SM and minor salivary: Adenoid cystic.</w:t>
            </w:r>
          </w:p>
          <w:p w:rsidR="00000000" w:rsidDel="00000000" w:rsidP="00000000" w:rsidRDefault="00000000" w:rsidRPr="00000000" w14:paraId="00000B72">
            <w:pPr>
              <w:numPr>
                <w:ilvl w:val="0"/>
                <w:numId w:val="74"/>
              </w:numPr>
            </w:pPr>
            <w:r w:rsidDel="00000000" w:rsidR="00000000" w:rsidRPr="00000000">
              <w:rPr>
                <w:rFonts w:ascii="Cardo" w:cs="Cardo" w:eastAsia="Cardo" w:hAnsi="Cardo"/>
                <w:rtl w:val="0"/>
              </w:rPr>
              <w:t xml:space="preserve">Rate of malignancy for Parotid / SM / SL of 20→ 50→ 80%. The smaller the gland, the more likely malignant.</w:t>
            </w:r>
          </w:p>
          <w:p w:rsidR="00000000" w:rsidDel="00000000" w:rsidP="00000000" w:rsidRDefault="00000000" w:rsidRPr="00000000" w14:paraId="00000B73">
            <w:pPr>
              <w:numPr>
                <w:ilvl w:val="0"/>
                <w:numId w:val="74"/>
              </w:numPr>
            </w:pPr>
            <w:r w:rsidDel="00000000" w:rsidR="00000000" w:rsidRPr="00000000">
              <w:rPr>
                <w:rFonts w:ascii="Cardo" w:cs="Cardo" w:eastAsia="Cardo" w:hAnsi="Cardo"/>
                <w:rtl w:val="0"/>
              </w:rPr>
              <w:t xml:space="preserve">Site of malignancy for Parotid / SM / SL of 80→10→ 22%. Parotid has the highest incidence of malignancy.</w:t>
            </w:r>
          </w:p>
          <w:p w:rsidR="00000000" w:rsidDel="00000000" w:rsidP="00000000" w:rsidRDefault="00000000" w:rsidRPr="00000000" w14:paraId="00000B74">
            <w:pPr>
              <w:numPr>
                <w:ilvl w:val="0"/>
                <w:numId w:val="74"/>
              </w:numPr>
              <w:rPr>
                <w:u w:val="none"/>
              </w:rPr>
            </w:pPr>
            <w:r w:rsidDel="00000000" w:rsidR="00000000" w:rsidRPr="00000000">
              <w:rPr>
                <w:rtl w:val="0"/>
              </w:rPr>
              <w:t xml:space="preserve">“Rule of 80s”: 80% of salivary tumors are in the parotid, 80% of parotid tumors are benign, and 80% of the benign tumors that arise in the parotid are [</w:t>
            </w:r>
            <w:hyperlink w:anchor="h7k9t4pkz8uk">
              <w:r w:rsidDel="00000000" w:rsidR="00000000" w:rsidRPr="00000000">
                <w:rPr>
                  <w:rtl w:val="0"/>
                </w:rPr>
                <w:t xml:space="preserve">pleomorphic adenomas</w:t>
              </w:r>
            </w:hyperlink>
            <w:r w:rsidDel="00000000" w:rsidR="00000000" w:rsidRPr="00000000">
              <w:rPr>
                <w:rtl w:val="0"/>
              </w:rPr>
              <w:t xml:space="preserve">]. </w:t>
            </w:r>
          </w:p>
          <w:p w:rsidR="00000000" w:rsidDel="00000000" w:rsidP="00000000" w:rsidRDefault="00000000" w:rsidRPr="00000000" w14:paraId="00000B75">
            <w:pPr>
              <w:numPr>
                <w:ilvl w:val="0"/>
                <w:numId w:val="74"/>
              </w:numPr>
              <w:rPr>
                <w:u w:val="none"/>
              </w:rPr>
            </w:pPr>
            <w:r w:rsidDel="00000000" w:rsidR="00000000" w:rsidRPr="00000000">
              <w:rPr>
                <w:rtl w:val="0"/>
              </w:rPr>
              <w:t xml:space="preserve">The parotid gland is also a site of metastasis from SqCC arising in the H&amp;N. </w:t>
            </w:r>
          </w:p>
        </w:tc>
      </w:tr>
    </w:tbl>
    <w:p w:rsidR="00000000" w:rsidDel="00000000" w:rsidP="00000000" w:rsidRDefault="00000000" w:rsidRPr="00000000" w14:paraId="00000B76">
      <w:pPr>
        <w:ind w:left="0" w:firstLine="0"/>
        <w:rPr>
          <w:i w:val="1"/>
        </w:rPr>
      </w:pPr>
      <w:r w:rsidDel="00000000" w:rsidR="00000000" w:rsidRPr="00000000">
        <w:rPr>
          <w:rtl w:val="0"/>
        </w:rPr>
      </w:r>
    </w:p>
    <w:p w:rsidR="00000000" w:rsidDel="00000000" w:rsidP="00000000" w:rsidRDefault="00000000" w:rsidRPr="00000000" w14:paraId="00000B77">
      <w:pPr>
        <w:numPr>
          <w:ilvl w:val="0"/>
          <w:numId w:val="74"/>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 of all H&amp;N cancers, only 2,500 cases annually. </w:t>
      </w:r>
    </w:p>
    <w:p w:rsidR="00000000" w:rsidDel="00000000" w:rsidP="00000000" w:rsidRDefault="00000000" w:rsidRPr="00000000" w14:paraId="00000B78">
      <w:pPr>
        <w:numPr>
          <w:ilvl w:val="1"/>
          <w:numId w:val="74"/>
        </w:numPr>
        <w:spacing w:line="240" w:lineRule="auto"/>
        <w:ind w:left="1440" w:hanging="360"/>
        <w:rPr>
          <w:rFonts w:ascii="Times New Roman" w:cs="Times New Roman" w:eastAsia="Times New Roman" w:hAnsi="Times New Roman"/>
          <w:sz w:val="20"/>
          <w:szCs w:val="20"/>
        </w:rPr>
      </w:pPr>
      <w:r w:rsidDel="00000000" w:rsidR="00000000" w:rsidRPr="00000000">
        <w:rPr>
          <w:rtl w:val="0"/>
        </w:rPr>
        <w:t xml:space="preserve">The submandibular glands are the most important producer of [</w:t>
      </w:r>
      <w:hyperlink w:anchor="33bumkfblu13">
        <w:r w:rsidDel="00000000" w:rsidR="00000000" w:rsidRPr="00000000">
          <w:rPr>
            <w:rtl w:val="0"/>
          </w:rPr>
          <w:t xml:space="preserve">saliva</w:t>
        </w:r>
      </w:hyperlink>
      <w:r w:rsidDel="00000000" w:rsidR="00000000" w:rsidRPr="00000000">
        <w:rPr>
          <w:rtl w:val="0"/>
        </w:rPr>
        <w:t xml:space="preserve">], particularly the mucinous component.</w:t>
      </w:r>
    </w:p>
    <w:p w:rsidR="00000000" w:rsidDel="00000000" w:rsidP="00000000" w:rsidRDefault="00000000" w:rsidRPr="00000000" w14:paraId="00000B79">
      <w:pPr>
        <w:numPr>
          <w:ilvl w:val="0"/>
          <w:numId w:val="74"/>
        </w:numPr>
      </w:pPr>
      <w:r w:rsidDel="00000000" w:rsidR="00000000" w:rsidRPr="00000000">
        <w:rPr>
          <w:rtl w:val="0"/>
        </w:rPr>
        <w:t xml:space="preserve">Major salivary glands</w:t>
      </w:r>
    </w:p>
    <w:p w:rsidR="00000000" w:rsidDel="00000000" w:rsidP="00000000" w:rsidRDefault="00000000" w:rsidRPr="00000000" w14:paraId="00000B7A">
      <w:pPr>
        <w:numPr>
          <w:ilvl w:val="1"/>
          <w:numId w:val="74"/>
        </w:numPr>
        <w:ind w:left="1440" w:hanging="360"/>
      </w:pPr>
      <w:r w:rsidDel="00000000" w:rsidR="00000000" w:rsidRPr="00000000">
        <w:rPr>
          <w:rtl w:val="0"/>
        </w:rPr>
        <w:t xml:space="preserve">Parotid: Drains to the oral cavity via Stensen's duct, which is behind the upper 2nd molar. </w:t>
      </w:r>
    </w:p>
    <w:p w:rsidR="00000000" w:rsidDel="00000000" w:rsidP="00000000" w:rsidRDefault="00000000" w:rsidRPr="00000000" w14:paraId="00000B7B">
      <w:pPr>
        <w:numPr>
          <w:ilvl w:val="1"/>
          <w:numId w:val="74"/>
        </w:numPr>
        <w:ind w:left="1440" w:hanging="360"/>
      </w:pPr>
      <w:r w:rsidDel="00000000" w:rsidR="00000000" w:rsidRPr="00000000">
        <w:rPr>
          <w:rtl w:val="0"/>
        </w:rPr>
        <w:t xml:space="preserve">SMN: Drains into OC via Wharton's duct on the floor of the mouth. </w:t>
      </w:r>
      <w:r w:rsidDel="00000000" w:rsidR="00000000" w:rsidRPr="00000000">
        <w:rPr>
          <w:i w:val="1"/>
          <w:rtl w:val="0"/>
        </w:rPr>
        <w:t xml:space="preserve">MC is adenoid cystic.</w:t>
      </w:r>
    </w:p>
    <w:p w:rsidR="00000000" w:rsidDel="00000000" w:rsidP="00000000" w:rsidRDefault="00000000" w:rsidRPr="00000000" w14:paraId="00000B7C">
      <w:pPr>
        <w:numPr>
          <w:ilvl w:val="1"/>
          <w:numId w:val="74"/>
        </w:numPr>
        <w:ind w:left="1440" w:hanging="360"/>
      </w:pPr>
      <w:r w:rsidDel="00000000" w:rsidR="00000000" w:rsidRPr="00000000">
        <w:rPr>
          <w:rtl w:val="0"/>
        </w:rPr>
        <w:t xml:space="preserve">Sublingual: Drains into OC via Bartholin's duct. </w:t>
      </w:r>
      <w:r w:rsidDel="00000000" w:rsidR="00000000" w:rsidRPr="00000000">
        <w:rPr>
          <w:i w:val="1"/>
          <w:rtl w:val="0"/>
        </w:rPr>
        <w:t xml:space="preserve">MC is adenoid cystic.</w:t>
      </w:r>
      <w:r w:rsidDel="00000000" w:rsidR="00000000" w:rsidRPr="00000000">
        <w:rPr>
          <w:rtl w:val="0"/>
        </w:rPr>
      </w:r>
    </w:p>
    <w:p w:rsidR="00000000" w:rsidDel="00000000" w:rsidP="00000000" w:rsidRDefault="00000000" w:rsidRPr="00000000" w14:paraId="00000B7D">
      <w:pPr>
        <w:numPr>
          <w:ilvl w:val="0"/>
          <w:numId w:val="74"/>
        </w:numPr>
      </w:pPr>
      <w:r w:rsidDel="00000000" w:rsidR="00000000" w:rsidRPr="00000000">
        <w:rPr>
          <w:rtl w:val="0"/>
        </w:rPr>
        <w:t xml:space="preserve">Minor salivary glands</w:t>
      </w:r>
    </w:p>
    <w:p w:rsidR="00000000" w:rsidDel="00000000" w:rsidP="00000000" w:rsidRDefault="00000000" w:rsidRPr="00000000" w14:paraId="00000B7E">
      <w:pPr>
        <w:numPr>
          <w:ilvl w:val="1"/>
          <w:numId w:val="74"/>
        </w:numPr>
        <w:ind w:left="1440" w:hanging="360"/>
      </w:pPr>
      <w:r w:rsidDel="00000000" w:rsidR="00000000" w:rsidRPr="00000000">
        <w:rPr>
          <w:rtl w:val="0"/>
        </w:rPr>
        <w:t xml:space="preserve">Throughout OC, paranasal sinuses, pharynx but MC location on the hard palate (MC = adenoid cystic).</w:t>
      </w:r>
    </w:p>
    <w:p w:rsidR="00000000" w:rsidDel="00000000" w:rsidP="00000000" w:rsidRDefault="00000000" w:rsidRPr="00000000" w14:paraId="00000B7F">
      <w:pPr>
        <w:numPr>
          <w:ilvl w:val="1"/>
          <w:numId w:val="74"/>
        </w:numPr>
        <w:ind w:left="1440" w:hanging="360"/>
      </w:pPr>
      <w:r w:rsidDel="00000000" w:rsidR="00000000" w:rsidRPr="00000000">
        <w:rPr>
          <w:rtl w:val="0"/>
        </w:rPr>
        <w:t xml:space="preserve">75% of minor salivary gland tumors are malignant. </w:t>
      </w:r>
    </w:p>
    <w:p w:rsidR="00000000" w:rsidDel="00000000" w:rsidP="00000000" w:rsidRDefault="00000000" w:rsidRPr="00000000" w14:paraId="00000B80">
      <w:pPr>
        <w:numPr>
          <w:ilvl w:val="2"/>
          <w:numId w:val="74"/>
        </w:numPr>
        <w:ind w:left="2160" w:hanging="360"/>
      </w:pPr>
      <w:r w:rsidDel="00000000" w:rsidR="00000000" w:rsidRPr="00000000">
        <w:rPr>
          <w:rtl w:val="0"/>
        </w:rPr>
        <w:t xml:space="preserve">SM and minor salivary glands most likely adenoid cystic.</w:t>
      </w:r>
    </w:p>
    <w:p w:rsidR="00000000" w:rsidDel="00000000" w:rsidP="00000000" w:rsidRDefault="00000000" w:rsidRPr="00000000" w14:paraId="00000B81">
      <w:pPr>
        <w:numPr>
          <w:ilvl w:val="0"/>
          <w:numId w:val="74"/>
        </w:numPr>
        <w:rPr>
          <w:u w:val="none"/>
        </w:rPr>
      </w:pPr>
      <w:r w:rsidDel="00000000" w:rsidR="00000000" w:rsidRPr="00000000">
        <w:rPr>
          <w:rtl w:val="0"/>
        </w:rPr>
        <w:t xml:space="preserve">Salivary gland neoplasms respond poorly to chemotherapy, with adjuvant chemotherapy used only for palliation.</w:t>
      </w:r>
    </w:p>
    <w:p w:rsidR="00000000" w:rsidDel="00000000" w:rsidP="00000000" w:rsidRDefault="00000000" w:rsidRPr="00000000" w14:paraId="00000B82">
      <w:pPr>
        <w:numPr>
          <w:ilvl w:val="0"/>
          <w:numId w:val="74"/>
        </w:numPr>
        <w:rPr>
          <w:u w:val="none"/>
        </w:rPr>
      </w:pPr>
      <w:r w:rsidDel="00000000" w:rsidR="00000000" w:rsidRPr="00000000">
        <w:rPr>
          <w:rtl w:val="0"/>
        </w:rPr>
        <w:t xml:space="preserve">The role of chemotherapy is not well defined and may be considered for multiple positive nodes. </w:t>
      </w:r>
    </w:p>
    <w:p w:rsidR="00000000" w:rsidDel="00000000" w:rsidP="00000000" w:rsidRDefault="00000000" w:rsidRPr="00000000" w14:paraId="00000B83">
      <w:pPr>
        <w:numPr>
          <w:ilvl w:val="0"/>
          <w:numId w:val="74"/>
        </w:numPr>
        <w:rPr>
          <w:u w:val="none"/>
        </w:rPr>
      </w:pPr>
      <w:r w:rsidDel="00000000" w:rsidR="00000000" w:rsidRPr="00000000">
        <w:rPr>
          <w:b w:val="1"/>
          <w:rtl w:val="0"/>
        </w:rPr>
        <w:t xml:space="preserve">AxitinibAC</w:t>
      </w:r>
      <w:r w:rsidDel="00000000" w:rsidR="00000000" w:rsidRPr="00000000">
        <w:rPr>
          <w:b w:val="1"/>
          <w:rtl w:val="0"/>
        </w:rPr>
        <w:t xml:space="preserve">C</w:t>
      </w:r>
      <w:r w:rsidDel="00000000" w:rsidR="00000000" w:rsidRPr="00000000">
        <w:rPr>
          <w:rtl w:val="0"/>
        </w:rPr>
        <w:t xml:space="preserve"> [</w:t>
      </w:r>
      <w:hyperlink r:id="rId730">
        <w:r w:rsidDel="00000000" w:rsidR="00000000" w:rsidRPr="00000000">
          <w:rPr>
            <w:rtl w:val="0"/>
          </w:rPr>
          <w:t xml:space="preserve">Keam ASCO '20</w:t>
        </w:r>
      </w:hyperlink>
      <w:r w:rsidDel="00000000" w:rsidR="00000000" w:rsidRPr="00000000">
        <w:rPr>
          <w:rtl w:val="0"/>
        </w:rPr>
        <w:t xml:space="preserve">]: Pha</w:t>
      </w:r>
      <w:r w:rsidDel="00000000" w:rsidR="00000000" w:rsidRPr="00000000">
        <w:rPr>
          <w:rtl w:val="0"/>
        </w:rPr>
        <w:t xml:space="preserve">se II. Recurred, metastatic ACC. </w:t>
      </w:r>
      <w:r w:rsidDel="00000000" w:rsidR="00000000" w:rsidRPr="00000000">
        <w:rPr>
          <w:b w:val="1"/>
          <w:rtl w:val="0"/>
        </w:rPr>
        <w:t xml:space="preserve">± Axitinib</w:t>
      </w:r>
      <w:r w:rsidDel="00000000" w:rsidR="00000000" w:rsidRPr="00000000">
        <w:rPr>
          <w:rtl w:val="0"/>
        </w:rPr>
        <w:t xml:space="preserve">.</w:t>
      </w:r>
    </w:p>
    <w:p w:rsidR="00000000" w:rsidDel="00000000" w:rsidP="00000000" w:rsidRDefault="00000000" w:rsidRPr="00000000" w14:paraId="00000B84">
      <w:pPr>
        <w:ind w:firstLine="720"/>
        <w:rPr/>
      </w:pPr>
      <w:r w:rsidDel="00000000" w:rsidR="00000000" w:rsidRPr="00000000">
        <w:rPr>
          <w:rtl w:val="0"/>
        </w:rPr>
        <w:t xml:space="preserve">This is an extremely short follow up for ACC. Is there finally an "effective" systemic agent for adenoid cystic? Axitinib dons its boxing gloves, but the jury is certainly still out as we need to see how durable those gloves are with longer (e.g., 10y) of follow up.</w:t>
      </w:r>
    </w:p>
    <w:p w:rsidR="00000000" w:rsidDel="00000000" w:rsidP="00000000" w:rsidRDefault="00000000" w:rsidRPr="00000000" w14:paraId="00000B85">
      <w:pPr>
        <w:numPr>
          <w:ilvl w:val="1"/>
          <w:numId w:val="74"/>
        </w:numPr>
        <w:ind w:left="1440" w:hanging="360"/>
        <w:rPr>
          <w:u w:val="none"/>
        </w:rPr>
      </w:pPr>
      <w:r w:rsidDel="00000000" w:rsidR="00000000" w:rsidRPr="00000000">
        <w:rPr>
          <w:rtl w:val="0"/>
        </w:rPr>
        <w:t xml:space="preserve">60 pts. Progression within 9 mo. Crossover permitted for patients in obs arm with disease progression. MFU 2y.</w:t>
      </w:r>
    </w:p>
    <w:p w:rsidR="00000000" w:rsidDel="00000000" w:rsidP="00000000" w:rsidRDefault="00000000" w:rsidRPr="00000000" w14:paraId="00000B86">
      <w:pPr>
        <w:numPr>
          <w:ilvl w:val="1"/>
          <w:numId w:val="74"/>
        </w:numPr>
        <w:ind w:left="1440" w:hanging="360"/>
        <w:rPr>
          <w:u w:val="none"/>
        </w:rPr>
      </w:pPr>
      <w:r w:rsidDel="00000000" w:rsidR="00000000" w:rsidRPr="00000000">
        <w:rPr>
          <w:rFonts w:ascii="Cardo" w:cs="Cardo" w:eastAsia="Cardo" w:hAnsi="Cardo"/>
          <w:rtl w:val="0"/>
        </w:rPr>
        <w:t xml:space="preserve">6 mo PFS 23→ 73%. </w:t>
      </w:r>
    </w:p>
    <w:p w:rsidR="00000000" w:rsidDel="00000000" w:rsidP="00000000" w:rsidRDefault="00000000" w:rsidRPr="00000000" w14:paraId="00000B87">
      <w:pPr>
        <w:numPr>
          <w:ilvl w:val="1"/>
          <w:numId w:val="74"/>
        </w:numPr>
        <w:ind w:left="1440" w:hanging="360"/>
        <w:rPr>
          <w:u w:val="none"/>
        </w:rPr>
      </w:pPr>
      <w:r w:rsidDel="00000000" w:rsidR="00000000" w:rsidRPr="00000000">
        <w:rPr>
          <w:rFonts w:ascii="Cardo" w:cs="Cardo" w:eastAsia="Cardo" w:hAnsi="Cardo"/>
          <w:rtl w:val="0"/>
        </w:rPr>
        <w:t xml:space="preserve">MPFS 3→ 11 mo. </w:t>
      </w:r>
    </w:p>
    <w:p w:rsidR="00000000" w:rsidDel="00000000" w:rsidP="00000000" w:rsidRDefault="00000000" w:rsidRPr="00000000" w14:paraId="00000B88">
      <w:pPr>
        <w:numPr>
          <w:ilvl w:val="1"/>
          <w:numId w:val="74"/>
        </w:numPr>
        <w:ind w:left="1440" w:hanging="360"/>
        <w:rPr>
          <w:u w:val="none"/>
        </w:rPr>
      </w:pPr>
      <w:r w:rsidDel="00000000" w:rsidR="00000000" w:rsidRPr="00000000">
        <w:rPr>
          <w:rFonts w:ascii="Cardo" w:cs="Cardo" w:eastAsia="Cardo" w:hAnsi="Cardo"/>
          <w:rtl w:val="0"/>
        </w:rPr>
        <w:t xml:space="preserve">ORR 0→ 3%. After crossover, ORR was 11%.</w:t>
      </w:r>
    </w:p>
    <w:p w:rsidR="00000000" w:rsidDel="00000000" w:rsidP="00000000" w:rsidRDefault="00000000" w:rsidRPr="00000000" w14:paraId="00000B89">
      <w:pPr>
        <w:numPr>
          <w:ilvl w:val="1"/>
          <w:numId w:val="74"/>
        </w:numPr>
        <w:ind w:left="1440" w:hanging="360"/>
        <w:rPr>
          <w:u w:val="none"/>
        </w:rPr>
      </w:pPr>
      <w:r w:rsidDel="00000000" w:rsidR="00000000" w:rsidRPr="00000000">
        <w:rPr>
          <w:rFonts w:ascii="Cardo" w:cs="Cardo" w:eastAsia="Cardo" w:hAnsi="Cardo"/>
          <w:rtl w:val="0"/>
        </w:rPr>
        <w:t xml:space="preserve">Disease control rate 0→ 100%.</w:t>
      </w:r>
    </w:p>
    <w:p w:rsidR="00000000" w:rsidDel="00000000" w:rsidP="00000000" w:rsidRDefault="00000000" w:rsidRPr="00000000" w14:paraId="00000B8A">
      <w:pPr>
        <w:numPr>
          <w:ilvl w:val="1"/>
          <w:numId w:val="74"/>
        </w:numPr>
        <w:ind w:left="1440" w:hanging="360"/>
        <w:rPr>
          <w:u w:val="none"/>
        </w:rPr>
      </w:pPr>
      <w:r w:rsidDel="00000000" w:rsidR="00000000" w:rsidRPr="00000000">
        <w:rPr>
          <w:rFonts w:ascii="Cardo" w:cs="Cardo" w:eastAsia="Cardo" w:hAnsi="Cardo"/>
          <w:rtl w:val="0"/>
        </w:rPr>
        <w:t xml:space="preserve">MS ~28 mo→ NR.</w:t>
      </w:r>
      <w:r w:rsidDel="00000000" w:rsidR="00000000" w:rsidRPr="00000000">
        <w:rPr>
          <w:rtl w:val="0"/>
        </w:rPr>
      </w:r>
    </w:p>
    <w:p w:rsidR="00000000" w:rsidDel="00000000" w:rsidP="00000000" w:rsidRDefault="00000000" w:rsidRPr="00000000" w14:paraId="00000B8B">
      <w:pPr>
        <w:spacing w:line="240" w:lineRule="auto"/>
        <w:ind w:left="0" w:firstLine="0"/>
        <w:rPr>
          <w:sz w:val="20"/>
          <w:szCs w:val="20"/>
        </w:rPr>
      </w:pPr>
      <w:r w:rsidDel="00000000" w:rsidR="00000000" w:rsidRPr="00000000">
        <w:rPr>
          <w:b w:val="1"/>
          <w:sz w:val="20"/>
          <w:szCs w:val="20"/>
          <w:rtl w:val="0"/>
        </w:rPr>
        <w:t xml:space="preserve">Benign salivary tumors</w:t>
      </w:r>
      <w:r w:rsidDel="00000000" w:rsidR="00000000" w:rsidRPr="00000000">
        <w:rPr>
          <w:rtl w:val="0"/>
        </w:rPr>
      </w:r>
    </w:p>
    <w:bookmarkStart w:colFirst="0" w:colLast="0" w:name="h7k9t4pkz8uk" w:id="193"/>
    <w:bookmarkEnd w:id="193"/>
    <w:p w:rsidR="00000000" w:rsidDel="00000000" w:rsidP="00000000" w:rsidRDefault="00000000" w:rsidRPr="00000000" w14:paraId="00000B8C">
      <w:pPr>
        <w:numPr>
          <w:ilvl w:val="0"/>
          <w:numId w:val="74"/>
        </w:numPr>
        <w:spacing w:line="240" w:lineRule="auto"/>
        <w:rPr>
          <w:rFonts w:ascii="Times New Roman" w:cs="Times New Roman" w:eastAsia="Times New Roman" w:hAnsi="Times New Roman"/>
          <w:sz w:val="20"/>
          <w:szCs w:val="20"/>
        </w:rPr>
      </w:pPr>
      <w:r w:rsidDel="00000000" w:rsidR="00000000" w:rsidRPr="00000000">
        <w:rPr>
          <w:sz w:val="20"/>
          <w:szCs w:val="20"/>
          <w:u w:val="single"/>
          <w:rtl w:val="0"/>
        </w:rPr>
        <w:t xml:space="preserve">Pleomorphic adenoma</w:t>
      </w:r>
      <w:r w:rsidDel="00000000" w:rsidR="00000000" w:rsidRPr="00000000">
        <w:rPr>
          <w:sz w:val="20"/>
          <w:szCs w:val="20"/>
          <w:rtl w:val="0"/>
        </w:rPr>
        <w:t xml:space="preserve">: </w:t>
      </w:r>
      <w:r w:rsidDel="00000000" w:rsidR="00000000" w:rsidRPr="00000000">
        <w:rPr>
          <w:rtl w:val="0"/>
        </w:rPr>
        <w:t xml:space="preserve">The most</w:t>
      </w:r>
      <w:r w:rsidDel="00000000" w:rsidR="00000000" w:rsidRPr="00000000">
        <w:rPr>
          <w:sz w:val="20"/>
          <w:szCs w:val="20"/>
          <w:rtl w:val="0"/>
        </w:rPr>
        <w:t xml:space="preserve"> common benign, 5% risk of malignant transformation in the setting of recurrences. </w:t>
      </w:r>
    </w:p>
    <w:p w:rsidR="00000000" w:rsidDel="00000000" w:rsidP="00000000" w:rsidRDefault="00000000" w:rsidRPr="00000000" w14:paraId="00000B8D">
      <w:pPr>
        <w:numPr>
          <w:ilvl w:val="1"/>
          <w:numId w:val="74"/>
        </w:numPr>
        <w:spacing w:line="240" w:lineRule="auto"/>
        <w:ind w:left="1440" w:hanging="360"/>
        <w:rPr>
          <w:rFonts w:ascii="Times New Roman" w:cs="Times New Roman" w:eastAsia="Times New Roman" w:hAnsi="Times New Roman"/>
          <w:sz w:val="20"/>
          <w:szCs w:val="20"/>
        </w:rPr>
      </w:pPr>
      <w:r w:rsidDel="00000000" w:rsidR="00000000" w:rsidRPr="00000000">
        <w:rPr>
          <w:sz w:val="20"/>
          <w:szCs w:val="20"/>
          <w:rtl w:val="0"/>
        </w:rPr>
        <w:t xml:space="preserve">Surgery </w:t>
      </w:r>
      <w:r w:rsidDel="00000000" w:rsidR="00000000" w:rsidRPr="00000000">
        <w:rPr>
          <w:rtl w:val="0"/>
        </w:rPr>
        <w:t xml:space="preserve">has</w:t>
      </w:r>
      <w:r w:rsidDel="00000000" w:rsidR="00000000" w:rsidRPr="00000000">
        <w:rPr>
          <w:sz w:val="20"/>
          <w:szCs w:val="20"/>
          <w:rtl w:val="0"/>
        </w:rPr>
        <w:t xml:space="preserve"> &lt; 5% LR</w:t>
      </w:r>
      <w:r w:rsidDel="00000000" w:rsidR="00000000" w:rsidRPr="00000000">
        <w:rPr>
          <w:rtl w:val="0"/>
        </w:rPr>
        <w:t xml:space="preserve">. </w:t>
      </w:r>
      <w:r w:rsidDel="00000000" w:rsidR="00000000" w:rsidRPr="00000000">
        <w:rPr>
          <w:sz w:val="20"/>
          <w:szCs w:val="20"/>
          <w:rtl w:val="0"/>
        </w:rPr>
        <w:t xml:space="preserve">Don't spill! Tumor spillage </w:t>
      </w:r>
      <w:r w:rsidDel="00000000" w:rsidR="00000000" w:rsidRPr="00000000">
        <w:rPr>
          <w:rtl w:val="0"/>
        </w:rPr>
        <w:t xml:space="preserve">has </w:t>
      </w:r>
      <w:r w:rsidDel="00000000" w:rsidR="00000000" w:rsidRPr="00000000">
        <w:rPr>
          <w:sz w:val="20"/>
          <w:szCs w:val="20"/>
          <w:rtl w:val="0"/>
        </w:rPr>
        <w:t xml:space="preserve">45% LR. </w:t>
      </w:r>
    </w:p>
    <w:p w:rsidR="00000000" w:rsidDel="00000000" w:rsidP="00000000" w:rsidRDefault="00000000" w:rsidRPr="00000000" w14:paraId="00000B8E">
      <w:pPr>
        <w:numPr>
          <w:ilvl w:val="2"/>
          <w:numId w:val="74"/>
        </w:numPr>
        <w:spacing w:line="240" w:lineRule="auto"/>
        <w:ind w:left="2160" w:hanging="360"/>
        <w:rPr>
          <w:rFonts w:ascii="Times New Roman" w:cs="Times New Roman" w:eastAsia="Times New Roman" w:hAnsi="Times New Roman"/>
          <w:sz w:val="20"/>
          <w:szCs w:val="20"/>
        </w:rPr>
      </w:pPr>
      <w:r w:rsidDel="00000000" w:rsidR="00000000" w:rsidRPr="00000000">
        <w:rPr>
          <w:sz w:val="20"/>
          <w:szCs w:val="20"/>
          <w:rtl w:val="0"/>
        </w:rPr>
        <w:t xml:space="preserve">Carcinoma ex-pleomorphic adenoma degeneration &lt; 1%, though with recurrences becomes 4%. </w:t>
      </w:r>
    </w:p>
    <w:p w:rsidR="00000000" w:rsidDel="00000000" w:rsidP="00000000" w:rsidRDefault="00000000" w:rsidRPr="00000000" w14:paraId="00000B8F">
      <w:pPr>
        <w:numPr>
          <w:ilvl w:val="1"/>
          <w:numId w:val="74"/>
        </w:numPr>
        <w:spacing w:line="240" w:lineRule="auto"/>
        <w:ind w:left="1440" w:hanging="360"/>
        <w:rPr>
          <w:sz w:val="20"/>
          <w:szCs w:val="20"/>
        </w:rPr>
      </w:pPr>
      <w:r w:rsidDel="00000000" w:rsidR="00000000" w:rsidRPr="00000000">
        <w:rPr>
          <w:sz w:val="20"/>
          <w:szCs w:val="20"/>
          <w:rtl w:val="0"/>
        </w:rPr>
        <w:t xml:space="preserve">Consider RT 50-60 Gy for multiple recurrences, deep involvement or large tumors.</w:t>
      </w:r>
    </w:p>
    <w:p w:rsidR="00000000" w:rsidDel="00000000" w:rsidP="00000000" w:rsidRDefault="00000000" w:rsidRPr="00000000" w14:paraId="00000B90">
      <w:pPr>
        <w:numPr>
          <w:ilvl w:val="0"/>
          <w:numId w:val="74"/>
        </w:numPr>
        <w:spacing w:line="240" w:lineRule="auto"/>
        <w:rPr>
          <w:rFonts w:ascii="Times New Roman" w:cs="Times New Roman" w:eastAsia="Times New Roman" w:hAnsi="Times New Roman"/>
          <w:sz w:val="20"/>
          <w:szCs w:val="20"/>
        </w:rPr>
      </w:pPr>
      <w:r w:rsidDel="00000000" w:rsidR="00000000" w:rsidRPr="00000000">
        <w:rPr>
          <w:sz w:val="20"/>
          <w:szCs w:val="20"/>
          <w:u w:val="single"/>
          <w:rtl w:val="0"/>
        </w:rPr>
        <w:t xml:space="preserve">Warthin's tumor/papillary cystadenoma lymphomatosum</w:t>
      </w:r>
      <w:r w:rsidDel="00000000" w:rsidR="00000000" w:rsidRPr="00000000">
        <w:rPr>
          <w:sz w:val="20"/>
          <w:szCs w:val="20"/>
          <w:rtl w:val="0"/>
        </w:rPr>
        <w:t xml:space="preserve">: The </w:t>
      </w:r>
      <w:r w:rsidDel="00000000" w:rsidR="00000000" w:rsidRPr="00000000">
        <w:rPr>
          <w:rtl w:val="0"/>
        </w:rPr>
        <w:t xml:space="preserve">s</w:t>
      </w:r>
      <w:r w:rsidDel="00000000" w:rsidR="00000000" w:rsidRPr="00000000">
        <w:rPr>
          <w:sz w:val="20"/>
          <w:szCs w:val="20"/>
          <w:rtl w:val="0"/>
        </w:rPr>
        <w:t xml:space="preserve">econd most common benign. Male smokers. </w:t>
      </w:r>
      <w:r w:rsidDel="00000000" w:rsidR="00000000" w:rsidRPr="00000000">
        <w:rPr>
          <w:b w:val="1"/>
          <w:sz w:val="20"/>
          <w:szCs w:val="20"/>
          <w:rtl w:val="0"/>
        </w:rPr>
        <w:t xml:space="preserve">Bilateral </w:t>
      </w:r>
      <w:r w:rsidDel="00000000" w:rsidR="00000000" w:rsidRPr="00000000">
        <w:rPr>
          <w:sz w:val="20"/>
          <w:szCs w:val="20"/>
          <w:rtl w:val="0"/>
        </w:rPr>
        <w:t xml:space="preserve">in </w:t>
      </w:r>
      <w:r w:rsidDel="00000000" w:rsidR="00000000" w:rsidRPr="00000000">
        <w:rPr>
          <w:rtl w:val="0"/>
        </w:rPr>
        <w:t xml:space="preserve">10-15</w:t>
      </w:r>
      <w:r w:rsidDel="00000000" w:rsidR="00000000" w:rsidRPr="00000000">
        <w:rPr>
          <w:sz w:val="20"/>
          <w:szCs w:val="20"/>
          <w:rtl w:val="0"/>
        </w:rPr>
        <w:t xml:space="preserve">%. Highly PET avid, commonly incidental finding. Degeneration &lt; 1%</w:t>
      </w:r>
      <w:r w:rsidDel="00000000" w:rsidR="00000000" w:rsidRPr="00000000">
        <w:rPr>
          <w:rtl w:val="0"/>
        </w:rPr>
        <w:t xml:space="preserve"> therefore </w:t>
      </w:r>
      <w:r w:rsidDel="00000000" w:rsidR="00000000" w:rsidRPr="00000000">
        <w:rPr>
          <w:sz w:val="20"/>
          <w:szCs w:val="20"/>
          <w:rtl w:val="0"/>
        </w:rPr>
        <w:t xml:space="preserve">observation reasonable. </w:t>
      </w:r>
    </w:p>
    <w:p w:rsidR="00000000" w:rsidDel="00000000" w:rsidP="00000000" w:rsidRDefault="00000000" w:rsidRPr="00000000" w14:paraId="00000B91">
      <w:pPr>
        <w:numPr>
          <w:ilvl w:val="0"/>
          <w:numId w:val="74"/>
        </w:numPr>
        <w:spacing w:line="240" w:lineRule="auto"/>
        <w:rPr>
          <w:rFonts w:ascii="Times New Roman" w:cs="Times New Roman" w:eastAsia="Times New Roman" w:hAnsi="Times New Roman"/>
          <w:sz w:val="20"/>
          <w:szCs w:val="20"/>
        </w:rPr>
      </w:pPr>
      <w:r w:rsidDel="00000000" w:rsidR="00000000" w:rsidRPr="00000000">
        <w:rPr>
          <w:sz w:val="20"/>
          <w:szCs w:val="20"/>
          <w:u w:val="single"/>
          <w:rtl w:val="0"/>
        </w:rPr>
        <w:t xml:space="preserve">Godwin's tumor</w:t>
      </w:r>
      <w:r w:rsidDel="00000000" w:rsidR="00000000" w:rsidRPr="00000000">
        <w:rPr>
          <w:sz w:val="20"/>
          <w:szCs w:val="20"/>
          <w:rtl w:val="0"/>
        </w:rPr>
        <w:t xml:space="preserve">: Benign lymphoepithelial lesion, associated </w:t>
      </w:r>
      <w:r w:rsidDel="00000000" w:rsidR="00000000" w:rsidRPr="00000000">
        <w:rPr>
          <w:rtl w:val="0"/>
        </w:rPr>
        <w:t xml:space="preserve">with Sjogren</w:t>
      </w:r>
      <w:r w:rsidDel="00000000" w:rsidR="00000000" w:rsidRPr="00000000">
        <w:rPr>
          <w:sz w:val="20"/>
          <w:szCs w:val="20"/>
          <w:rtl w:val="0"/>
        </w:rPr>
        <w:t xml:space="preserve"> syndrome. </w:t>
      </w:r>
      <w:r w:rsidDel="00000000" w:rsidR="00000000" w:rsidRPr="00000000">
        <w:rPr>
          <w:rtl w:val="0"/>
        </w:rPr>
      </w:r>
    </w:p>
    <w:p w:rsidR="00000000" w:rsidDel="00000000" w:rsidP="00000000" w:rsidRDefault="00000000" w:rsidRPr="00000000" w14:paraId="00000B92">
      <w:pPr>
        <w:numPr>
          <w:ilvl w:val="0"/>
          <w:numId w:val="74"/>
        </w:numPr>
        <w:spacing w:line="240" w:lineRule="auto"/>
        <w:rPr>
          <w:rFonts w:ascii="Times New Roman" w:cs="Times New Roman" w:eastAsia="Times New Roman" w:hAnsi="Times New Roman"/>
          <w:sz w:val="20"/>
          <w:szCs w:val="20"/>
        </w:rPr>
      </w:pPr>
      <w:r w:rsidDel="00000000" w:rsidR="00000000" w:rsidRPr="00000000">
        <w:rPr>
          <w:sz w:val="20"/>
          <w:szCs w:val="20"/>
          <w:u w:val="single"/>
          <w:rtl w:val="0"/>
        </w:rPr>
        <w:t xml:space="preserve">Basal cell adenoma</w:t>
      </w:r>
      <w:r w:rsidDel="00000000" w:rsidR="00000000" w:rsidRPr="00000000">
        <w:rPr>
          <w:sz w:val="20"/>
          <w:szCs w:val="20"/>
          <w:rtl w:val="0"/>
        </w:rPr>
        <w:t xml:space="preserve">: Only 2% of salivary tumors. May be confused with basal mets to the parotid.</w:t>
      </w:r>
    </w:p>
    <w:p w:rsidR="00000000" w:rsidDel="00000000" w:rsidP="00000000" w:rsidRDefault="00000000" w:rsidRPr="00000000" w14:paraId="00000B93">
      <w:pPr>
        <w:numPr>
          <w:ilvl w:val="0"/>
          <w:numId w:val="74"/>
        </w:numPr>
        <w:spacing w:line="240" w:lineRule="auto"/>
        <w:rPr>
          <w:rFonts w:ascii="Times New Roman" w:cs="Times New Roman" w:eastAsia="Times New Roman" w:hAnsi="Times New Roman"/>
          <w:sz w:val="20"/>
          <w:szCs w:val="20"/>
        </w:rPr>
      </w:pPr>
      <w:r w:rsidDel="00000000" w:rsidR="00000000" w:rsidRPr="00000000">
        <w:rPr>
          <w:sz w:val="20"/>
          <w:szCs w:val="20"/>
          <w:u w:val="single"/>
          <w:rtl w:val="0"/>
        </w:rPr>
        <w:t xml:space="preserve">Oncocytoma/Monomorphic adenoma</w:t>
      </w:r>
      <w:r w:rsidDel="00000000" w:rsidR="00000000" w:rsidRPr="00000000">
        <w:rPr>
          <w:sz w:val="20"/>
          <w:szCs w:val="20"/>
          <w:rtl w:val="0"/>
        </w:rPr>
        <w:t xml:space="preserve">: 1% of salivary tumors. Firm. Older patients, slowly progressive.</w:t>
      </w:r>
    </w:p>
    <w:p w:rsidR="00000000" w:rsidDel="00000000" w:rsidP="00000000" w:rsidRDefault="00000000" w:rsidRPr="00000000" w14:paraId="00000B94">
      <w:pPr>
        <w:spacing w:line="240" w:lineRule="auto"/>
        <w:ind w:left="0" w:firstLine="0"/>
        <w:rPr/>
      </w:pPr>
      <w:r w:rsidDel="00000000" w:rsidR="00000000" w:rsidRPr="00000000">
        <w:rPr>
          <w:b w:val="1"/>
          <w:sz w:val="20"/>
          <w:szCs w:val="20"/>
          <w:rtl w:val="0"/>
        </w:rPr>
        <w:t xml:space="preserve">Low grade</w:t>
      </w:r>
      <w:r w:rsidDel="00000000" w:rsidR="00000000" w:rsidRPr="00000000">
        <w:rPr>
          <w:rtl w:val="0"/>
        </w:rPr>
      </w:r>
    </w:p>
    <w:p w:rsidR="00000000" w:rsidDel="00000000" w:rsidP="00000000" w:rsidRDefault="00000000" w:rsidRPr="00000000" w14:paraId="00000B95">
      <w:pPr>
        <w:spacing w:line="240" w:lineRule="auto"/>
        <w:ind w:left="0" w:firstLine="0"/>
        <w:rPr>
          <w:sz w:val="20"/>
          <w:szCs w:val="20"/>
        </w:rPr>
      </w:pPr>
      <w:r w:rsidDel="00000000" w:rsidR="00000000" w:rsidRPr="00000000">
        <w:rPr>
          <w:sz w:val="20"/>
          <w:szCs w:val="20"/>
          <w:rtl w:val="0"/>
        </w:rPr>
        <w:t xml:space="preserve">Pleomorphic adenoma (4% may transform if recurrent - avoid spillage), </w:t>
      </w:r>
      <w:r w:rsidDel="00000000" w:rsidR="00000000" w:rsidRPr="00000000">
        <w:rPr>
          <w:rtl w:val="0"/>
        </w:rPr>
        <w:t xml:space="preserve">low grade mucoepidermoid, and acinic</w:t>
      </w:r>
      <w:r w:rsidDel="00000000" w:rsidR="00000000" w:rsidRPr="00000000">
        <w:rPr>
          <w:sz w:val="20"/>
          <w:szCs w:val="20"/>
          <w:rtl w:val="0"/>
        </w:rPr>
        <w:t xml:space="preserve"> cell.</w:t>
      </w:r>
    </w:p>
    <w:p w:rsidR="00000000" w:rsidDel="00000000" w:rsidP="00000000" w:rsidRDefault="00000000" w:rsidRPr="00000000" w14:paraId="00000B96">
      <w:pPr>
        <w:numPr>
          <w:ilvl w:val="0"/>
          <w:numId w:val="74"/>
        </w:numPr>
        <w:spacing w:line="240" w:lineRule="auto"/>
        <w:rPr>
          <w:rFonts w:ascii="Times New Roman" w:cs="Times New Roman" w:eastAsia="Times New Roman" w:hAnsi="Times New Roman"/>
          <w:sz w:val="20"/>
          <w:szCs w:val="20"/>
        </w:rPr>
      </w:pPr>
      <w:r w:rsidDel="00000000" w:rsidR="00000000" w:rsidRPr="00000000">
        <w:rPr>
          <w:sz w:val="20"/>
          <w:szCs w:val="20"/>
          <w:u w:val="single"/>
          <w:rtl w:val="0"/>
        </w:rPr>
        <w:t xml:space="preserve">Mucoepidermoid car</w:t>
      </w:r>
      <w:r w:rsidDel="00000000" w:rsidR="00000000" w:rsidRPr="00000000">
        <w:rPr>
          <w:u w:val="single"/>
          <w:rtl w:val="0"/>
        </w:rPr>
        <w:t xml:space="preserve">cinoma</w:t>
      </w:r>
      <w:r w:rsidDel="00000000" w:rsidR="00000000" w:rsidRPr="00000000">
        <w:rPr>
          <w:sz w:val="20"/>
          <w:szCs w:val="20"/>
          <w:rtl w:val="0"/>
        </w:rPr>
        <w:t xml:space="preserve">: Most LG, small, and curable by surgery alone. </w:t>
      </w:r>
    </w:p>
    <w:p w:rsidR="00000000" w:rsidDel="00000000" w:rsidP="00000000" w:rsidRDefault="00000000" w:rsidRPr="00000000" w14:paraId="00000B97">
      <w:pPr>
        <w:numPr>
          <w:ilvl w:val="1"/>
          <w:numId w:val="74"/>
        </w:numPr>
        <w:spacing w:line="240" w:lineRule="auto"/>
        <w:ind w:left="1440" w:hanging="360"/>
        <w:rPr>
          <w:rFonts w:ascii="Times New Roman" w:cs="Times New Roman" w:eastAsia="Times New Roman" w:hAnsi="Times New Roman"/>
          <w:sz w:val="20"/>
          <w:szCs w:val="20"/>
        </w:rPr>
      </w:pPr>
      <w:r w:rsidDel="00000000" w:rsidR="00000000" w:rsidRPr="00000000">
        <w:rPr>
          <w:rtl w:val="0"/>
        </w:rPr>
        <w:t xml:space="preserve">May arise in any tissue, but is predominantly in the parotid gland.</w:t>
      </w:r>
    </w:p>
    <w:p w:rsidR="00000000" w:rsidDel="00000000" w:rsidP="00000000" w:rsidRDefault="00000000" w:rsidRPr="00000000" w14:paraId="00000B98">
      <w:pPr>
        <w:numPr>
          <w:ilvl w:val="1"/>
          <w:numId w:val="74"/>
        </w:numPr>
        <w:spacing w:line="240" w:lineRule="auto"/>
        <w:ind w:left="1440" w:hanging="360"/>
        <w:rPr>
          <w:u w:val="none"/>
        </w:rPr>
      </w:pPr>
      <w:r w:rsidDel="00000000" w:rsidR="00000000" w:rsidRPr="00000000">
        <w:rPr>
          <w:rtl w:val="0"/>
        </w:rPr>
        <w:t xml:space="preserve">High grade mucoepidermoid metastasize early to lymph nodes and have a poor prognosis.</w:t>
      </w:r>
      <w:r w:rsidDel="00000000" w:rsidR="00000000" w:rsidRPr="00000000">
        <w:rPr>
          <w:rtl w:val="0"/>
        </w:rPr>
      </w:r>
    </w:p>
    <w:p w:rsidR="00000000" w:rsidDel="00000000" w:rsidP="00000000" w:rsidRDefault="00000000" w:rsidRPr="00000000" w14:paraId="00000B99">
      <w:pPr>
        <w:numPr>
          <w:ilvl w:val="0"/>
          <w:numId w:val="74"/>
        </w:numPr>
        <w:spacing w:line="240" w:lineRule="auto"/>
        <w:rPr>
          <w:rFonts w:ascii="Times New Roman" w:cs="Times New Roman" w:eastAsia="Times New Roman" w:hAnsi="Times New Roman"/>
          <w:sz w:val="20"/>
          <w:szCs w:val="20"/>
        </w:rPr>
      </w:pPr>
      <w:r w:rsidDel="00000000" w:rsidR="00000000" w:rsidRPr="00000000">
        <w:rPr>
          <w:sz w:val="20"/>
          <w:szCs w:val="20"/>
          <w:u w:val="single"/>
          <w:rtl w:val="0"/>
        </w:rPr>
        <w:t xml:space="preserve">Acinic cell</w:t>
      </w:r>
      <w:r w:rsidDel="00000000" w:rsidR="00000000" w:rsidRPr="00000000">
        <w:rPr>
          <w:sz w:val="20"/>
          <w:szCs w:val="20"/>
          <w:rtl w:val="0"/>
        </w:rPr>
        <w:t xml:space="preserve">: Low grade, slowly progressive. Most within parotid. SM tumors uncommon, most aggressive.</w:t>
      </w:r>
    </w:p>
    <w:p w:rsidR="00000000" w:rsidDel="00000000" w:rsidP="00000000" w:rsidRDefault="00000000" w:rsidRPr="00000000" w14:paraId="00000B9A">
      <w:pPr>
        <w:numPr>
          <w:ilvl w:val="1"/>
          <w:numId w:val="74"/>
        </w:numPr>
        <w:spacing w:line="240" w:lineRule="auto"/>
        <w:ind w:left="1440" w:hanging="360"/>
        <w:rPr>
          <w:u w:val="none"/>
        </w:rPr>
      </w:pPr>
      <w:r w:rsidDel="00000000" w:rsidR="00000000" w:rsidRPr="00000000">
        <w:rPr>
          <w:rtl w:val="0"/>
        </w:rPr>
        <w:t xml:space="preserve">The third most common cancer of the parotid gland.</w:t>
      </w:r>
    </w:p>
    <w:p w:rsidR="00000000" w:rsidDel="00000000" w:rsidP="00000000" w:rsidRDefault="00000000" w:rsidRPr="00000000" w14:paraId="00000B9B">
      <w:pPr>
        <w:numPr>
          <w:ilvl w:val="1"/>
          <w:numId w:val="74"/>
        </w:numPr>
        <w:spacing w:line="240" w:lineRule="auto"/>
        <w:ind w:left="1440" w:hanging="360"/>
        <w:rPr>
          <w:u w:val="none"/>
        </w:rPr>
      </w:pPr>
      <w:r w:rsidDel="00000000" w:rsidR="00000000" w:rsidRPr="00000000">
        <w:rPr>
          <w:rFonts w:ascii="Cardo" w:cs="Cardo" w:eastAsia="Cardo" w:hAnsi="Cardo"/>
          <w:rtl w:val="0"/>
        </w:rPr>
        <w:t xml:space="preserve">“Long con” histology like adenoid cystic, as can recur or present with DM years later. OS at 5 / 20y of 90→ 55%. </w:t>
      </w:r>
    </w:p>
    <w:p w:rsidR="00000000" w:rsidDel="00000000" w:rsidP="00000000" w:rsidRDefault="00000000" w:rsidRPr="00000000" w14:paraId="00000B9C">
      <w:pPr>
        <w:numPr>
          <w:ilvl w:val="0"/>
          <w:numId w:val="74"/>
        </w:numPr>
        <w:spacing w:line="240" w:lineRule="auto"/>
        <w:rPr>
          <w:u w:val="none"/>
        </w:rPr>
      </w:pPr>
      <w:r w:rsidDel="00000000" w:rsidR="00000000" w:rsidRPr="00000000">
        <w:rPr>
          <w:u w:val="single"/>
          <w:rtl w:val="0"/>
        </w:rPr>
        <w:t xml:space="preserve">Polymorphous adenocarcinoma</w:t>
      </w:r>
      <w:r w:rsidDel="00000000" w:rsidR="00000000" w:rsidRPr="00000000">
        <w:rPr>
          <w:rtl w:val="0"/>
        </w:rPr>
        <w:t xml:space="preserve">: Most commonly in minor salivary glands of the soft palate. Rare in the parotid. </w:t>
      </w:r>
    </w:p>
    <w:p w:rsidR="00000000" w:rsidDel="00000000" w:rsidP="00000000" w:rsidRDefault="00000000" w:rsidRPr="00000000" w14:paraId="00000B9D">
      <w:pPr>
        <w:numPr>
          <w:ilvl w:val="1"/>
          <w:numId w:val="74"/>
        </w:numPr>
        <w:spacing w:line="240" w:lineRule="auto"/>
        <w:ind w:left="1440" w:hanging="360"/>
        <w:rPr>
          <w:u w:val="none"/>
        </w:rPr>
      </w:pPr>
      <w:r w:rsidDel="00000000" w:rsidR="00000000" w:rsidRPr="00000000">
        <w:rPr>
          <w:rtl w:val="0"/>
        </w:rPr>
        <w:t xml:space="preserve">Easily confused with pleomorphic adenoma and adenoid cystic carcinoma.</w:t>
      </w:r>
    </w:p>
    <w:p w:rsidR="00000000" w:rsidDel="00000000" w:rsidP="00000000" w:rsidRDefault="00000000" w:rsidRPr="00000000" w14:paraId="00000B9E">
      <w:pPr>
        <w:numPr>
          <w:ilvl w:val="1"/>
          <w:numId w:val="74"/>
        </w:numPr>
        <w:spacing w:line="240" w:lineRule="auto"/>
        <w:ind w:left="1440" w:hanging="360"/>
        <w:rPr>
          <w:u w:val="none"/>
        </w:rPr>
      </w:pPr>
      <w:r w:rsidDel="00000000" w:rsidR="00000000" w:rsidRPr="00000000">
        <w:rPr>
          <w:rtl w:val="0"/>
        </w:rPr>
        <w:t xml:space="preserve">Usually behaves in an indolent fashion, but can be unpredictable with PNI and LN mets.</w:t>
      </w:r>
    </w:p>
    <w:p w:rsidR="00000000" w:rsidDel="00000000" w:rsidP="00000000" w:rsidRDefault="00000000" w:rsidRPr="00000000" w14:paraId="00000B9F">
      <w:pPr>
        <w:spacing w:line="240" w:lineRule="auto"/>
        <w:ind w:left="0" w:firstLine="0"/>
        <w:rPr/>
      </w:pPr>
      <w:r w:rsidDel="00000000" w:rsidR="00000000" w:rsidRPr="00000000">
        <w:rPr>
          <w:b w:val="1"/>
          <w:sz w:val="20"/>
          <w:szCs w:val="20"/>
          <w:rtl w:val="0"/>
        </w:rPr>
        <w:t xml:space="preserve">Intermediate grade</w:t>
      </w:r>
      <w:r w:rsidDel="00000000" w:rsidR="00000000" w:rsidRPr="00000000">
        <w:rPr>
          <w:rtl w:val="0"/>
        </w:rPr>
      </w:r>
    </w:p>
    <w:p w:rsidR="00000000" w:rsidDel="00000000" w:rsidP="00000000" w:rsidRDefault="00000000" w:rsidRPr="00000000" w14:paraId="00000BA0">
      <w:pPr>
        <w:spacing w:line="240" w:lineRule="auto"/>
        <w:ind w:left="0" w:firstLine="0"/>
        <w:rPr>
          <w:sz w:val="20"/>
          <w:szCs w:val="20"/>
        </w:rPr>
      </w:pPr>
      <w:r w:rsidDel="00000000" w:rsidR="00000000" w:rsidRPr="00000000">
        <w:rPr>
          <w:sz w:val="20"/>
          <w:szCs w:val="20"/>
          <w:rtl w:val="0"/>
        </w:rPr>
        <w:t xml:space="preserve">Adenoid cystic (&gt; 30% solid component is </w:t>
      </w:r>
      <w:r w:rsidDel="00000000" w:rsidR="00000000" w:rsidRPr="00000000">
        <w:rPr>
          <w:rtl w:val="0"/>
        </w:rPr>
        <w:t xml:space="preserve">high grade</w:t>
      </w:r>
      <w:r w:rsidDel="00000000" w:rsidR="00000000" w:rsidRPr="00000000">
        <w:rPr>
          <w:sz w:val="20"/>
          <w:szCs w:val="20"/>
          <w:rtl w:val="0"/>
        </w:rPr>
        <w:t xml:space="preserve">).</w:t>
      </w:r>
    </w:p>
    <w:p w:rsidR="00000000" w:rsidDel="00000000" w:rsidP="00000000" w:rsidRDefault="00000000" w:rsidRPr="00000000" w14:paraId="00000BA1">
      <w:pPr>
        <w:numPr>
          <w:ilvl w:val="0"/>
          <w:numId w:val="74"/>
        </w:numPr>
        <w:spacing w:line="240" w:lineRule="auto"/>
        <w:rPr>
          <w:rFonts w:ascii="Times New Roman" w:cs="Times New Roman" w:eastAsia="Times New Roman" w:hAnsi="Times New Roman"/>
          <w:sz w:val="20"/>
          <w:szCs w:val="20"/>
        </w:rPr>
      </w:pPr>
      <w:r w:rsidDel="00000000" w:rsidR="00000000" w:rsidRPr="00000000">
        <w:rPr>
          <w:sz w:val="20"/>
          <w:szCs w:val="20"/>
          <w:u w:val="single"/>
          <w:rtl w:val="0"/>
        </w:rPr>
        <w:t xml:space="preserve">Adenoid cystic</w:t>
      </w:r>
      <w:r w:rsidDel="00000000" w:rsidR="00000000" w:rsidRPr="00000000">
        <w:rPr>
          <w:sz w:val="20"/>
          <w:szCs w:val="20"/>
          <w:rtl w:val="0"/>
        </w:rPr>
        <w:t xml:space="preserve">: Occult nodal mets rare (5-8%), but the highest rate of PNI. New data suggest as high as 29% nodal metastasis (OC 37%, major gland 9-19%). Slowly growing DM in up to 50%. </w:t>
      </w:r>
      <w:r w:rsidDel="00000000" w:rsidR="00000000" w:rsidRPr="00000000">
        <w:rPr>
          <w:i w:val="1"/>
          <w:sz w:val="20"/>
          <w:szCs w:val="20"/>
          <w:rtl w:val="0"/>
        </w:rPr>
        <w:t xml:space="preserve">DM can occur years or decades later. </w:t>
      </w:r>
    </w:p>
    <w:p w:rsidR="00000000" w:rsidDel="00000000" w:rsidP="00000000" w:rsidRDefault="00000000" w:rsidRPr="00000000" w14:paraId="00000BA2">
      <w:pPr>
        <w:numPr>
          <w:ilvl w:val="1"/>
          <w:numId w:val="74"/>
        </w:numPr>
        <w:spacing w:line="240" w:lineRule="auto"/>
        <w:ind w:left="1440" w:hanging="360"/>
        <w:rPr>
          <w:sz w:val="20"/>
          <w:szCs w:val="20"/>
        </w:rPr>
      </w:pPr>
      <w:r w:rsidDel="00000000" w:rsidR="00000000" w:rsidRPr="00000000">
        <w:rPr>
          <w:rtl w:val="0"/>
        </w:rPr>
        <w:t xml:space="preserve">Local recurrences are common. </w:t>
      </w:r>
    </w:p>
    <w:p w:rsidR="00000000" w:rsidDel="00000000" w:rsidP="00000000" w:rsidRDefault="00000000" w:rsidRPr="00000000" w14:paraId="00000BA3">
      <w:pPr>
        <w:numPr>
          <w:ilvl w:val="1"/>
          <w:numId w:val="74"/>
        </w:numPr>
        <w:spacing w:line="240" w:lineRule="auto"/>
        <w:ind w:left="1440" w:hanging="360"/>
        <w:rPr>
          <w:sz w:val="20"/>
          <w:szCs w:val="20"/>
        </w:rPr>
      </w:pPr>
      <w:r w:rsidDel="00000000" w:rsidR="00000000" w:rsidRPr="00000000">
        <w:rPr>
          <w:sz w:val="20"/>
          <w:szCs w:val="20"/>
          <w:rtl w:val="0"/>
        </w:rPr>
        <w:t xml:space="preserve">Around 30-40% of pts eventually develop lung metastasis.</w:t>
      </w:r>
    </w:p>
    <w:p w:rsidR="00000000" w:rsidDel="00000000" w:rsidP="00000000" w:rsidRDefault="00000000" w:rsidRPr="00000000" w14:paraId="00000BA4">
      <w:pPr>
        <w:numPr>
          <w:ilvl w:val="1"/>
          <w:numId w:val="74"/>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Types from most to least favorable: Tubular→ cribriform→ solid. Solid pattern &gt;30% considered </w:t>
      </w:r>
      <w:r w:rsidDel="00000000" w:rsidR="00000000" w:rsidRPr="00000000">
        <w:rPr>
          <w:rtl w:val="0"/>
        </w:rPr>
        <w:t xml:space="preserve">high grade</w:t>
      </w:r>
      <w:r w:rsidDel="00000000" w:rsidR="00000000" w:rsidRPr="00000000">
        <w:rPr>
          <w:sz w:val="20"/>
          <w:szCs w:val="20"/>
          <w:rtl w:val="0"/>
        </w:rPr>
        <w:t xml:space="preserve">.</w:t>
      </w:r>
    </w:p>
    <w:p w:rsidR="00000000" w:rsidDel="00000000" w:rsidP="00000000" w:rsidRDefault="00000000" w:rsidRPr="00000000" w14:paraId="00000BA5">
      <w:pPr>
        <w:spacing w:line="240" w:lineRule="auto"/>
        <w:ind w:left="0" w:firstLine="0"/>
        <w:rPr/>
      </w:pPr>
      <w:r w:rsidDel="00000000" w:rsidR="00000000" w:rsidRPr="00000000">
        <w:rPr>
          <w:b w:val="1"/>
          <w:sz w:val="20"/>
          <w:szCs w:val="20"/>
          <w:rtl w:val="0"/>
        </w:rPr>
        <w:t xml:space="preserve">High grade</w:t>
      </w:r>
      <w:r w:rsidDel="00000000" w:rsidR="00000000" w:rsidRPr="00000000">
        <w:rPr>
          <w:rtl w:val="0"/>
        </w:rPr>
      </w:r>
    </w:p>
    <w:p w:rsidR="00000000" w:rsidDel="00000000" w:rsidP="00000000" w:rsidRDefault="00000000" w:rsidRPr="00000000" w14:paraId="00000BA6">
      <w:pPr>
        <w:spacing w:line="240" w:lineRule="auto"/>
        <w:ind w:left="0" w:firstLine="0"/>
        <w:rPr>
          <w:sz w:val="20"/>
          <w:szCs w:val="20"/>
        </w:rPr>
      </w:pPr>
      <w:r w:rsidDel="00000000" w:rsidR="00000000" w:rsidRPr="00000000">
        <w:rPr>
          <w:rtl w:val="0"/>
        </w:rPr>
        <w:t xml:space="preserve">High grade </w:t>
      </w:r>
      <w:r w:rsidDel="00000000" w:rsidR="00000000" w:rsidRPr="00000000">
        <w:rPr>
          <w:sz w:val="20"/>
          <w:szCs w:val="20"/>
          <w:rtl w:val="0"/>
        </w:rPr>
        <w:t xml:space="preserve">mucoepidermoid, </w:t>
      </w:r>
      <w:r w:rsidDel="00000000" w:rsidR="00000000" w:rsidRPr="00000000">
        <w:rPr>
          <w:rtl w:val="0"/>
        </w:rPr>
        <w:t xml:space="preserve">adenocarcinoma</w:t>
      </w:r>
      <w:r w:rsidDel="00000000" w:rsidR="00000000" w:rsidRPr="00000000">
        <w:rPr>
          <w:sz w:val="20"/>
          <w:szCs w:val="20"/>
          <w:rtl w:val="0"/>
        </w:rPr>
        <w:t xml:space="preserve">, carcinoma </w:t>
      </w:r>
      <w:r w:rsidDel="00000000" w:rsidR="00000000" w:rsidRPr="00000000">
        <w:rPr>
          <w:rtl w:val="0"/>
        </w:rPr>
        <w:t xml:space="preserve">ex pleomorphic</w:t>
      </w:r>
      <w:r w:rsidDel="00000000" w:rsidR="00000000" w:rsidRPr="00000000">
        <w:rPr>
          <w:sz w:val="20"/>
          <w:szCs w:val="20"/>
          <w:rtl w:val="0"/>
        </w:rPr>
        <w:t xml:space="preserve"> adenoma, SqCC, salivary duct.</w:t>
      </w:r>
    </w:p>
    <w:p w:rsidR="00000000" w:rsidDel="00000000" w:rsidP="00000000" w:rsidRDefault="00000000" w:rsidRPr="00000000" w14:paraId="00000BA7">
      <w:pPr>
        <w:numPr>
          <w:ilvl w:val="0"/>
          <w:numId w:val="74"/>
        </w:numPr>
        <w:spacing w:line="240" w:lineRule="auto"/>
        <w:rPr>
          <w:rFonts w:ascii="Times New Roman" w:cs="Times New Roman" w:eastAsia="Times New Roman" w:hAnsi="Times New Roman"/>
          <w:sz w:val="20"/>
          <w:szCs w:val="20"/>
        </w:rPr>
      </w:pPr>
      <w:r w:rsidDel="00000000" w:rsidR="00000000" w:rsidRPr="00000000">
        <w:rPr>
          <w:sz w:val="20"/>
          <w:szCs w:val="20"/>
          <w:rtl w:val="0"/>
        </w:rPr>
        <w:t xml:space="preserve">Adenocarcinoma and HG mucoepidermoid have at least a 33% chance of nodal mets.</w:t>
      </w:r>
    </w:p>
    <w:p w:rsidR="00000000" w:rsidDel="00000000" w:rsidP="00000000" w:rsidRDefault="00000000" w:rsidRPr="00000000" w14:paraId="00000BA8">
      <w:pPr>
        <w:numPr>
          <w:ilvl w:val="0"/>
          <w:numId w:val="74"/>
        </w:numPr>
        <w:spacing w:line="240" w:lineRule="auto"/>
        <w:rPr>
          <w:rFonts w:ascii="Times New Roman" w:cs="Times New Roman" w:eastAsia="Times New Roman" w:hAnsi="Times New Roman"/>
          <w:sz w:val="20"/>
          <w:szCs w:val="20"/>
        </w:rPr>
      </w:pPr>
      <w:r w:rsidDel="00000000" w:rsidR="00000000" w:rsidRPr="00000000">
        <w:rPr>
          <w:sz w:val="20"/>
          <w:szCs w:val="20"/>
          <w:rtl w:val="0"/>
        </w:rPr>
        <w:t xml:space="preserve">Carcinoma </w:t>
      </w:r>
      <w:r w:rsidDel="00000000" w:rsidR="00000000" w:rsidRPr="00000000">
        <w:rPr>
          <w:rtl w:val="0"/>
        </w:rPr>
        <w:t xml:space="preserve">ex pleomorphic</w:t>
      </w:r>
      <w:r w:rsidDel="00000000" w:rsidR="00000000" w:rsidRPr="00000000">
        <w:rPr>
          <w:sz w:val="20"/>
          <w:szCs w:val="20"/>
          <w:rtl w:val="0"/>
        </w:rPr>
        <w:t xml:space="preserve"> adenoma: 4% of salivary tumors, 12% of malignancies. More than 80% of patients do not have a known history of pleomorphic adenoma.</w:t>
      </w:r>
    </w:p>
    <w:p w:rsidR="00000000" w:rsidDel="00000000" w:rsidP="00000000" w:rsidRDefault="00000000" w:rsidRPr="00000000" w14:paraId="00000BA9">
      <w:pPr>
        <w:numPr>
          <w:ilvl w:val="0"/>
          <w:numId w:val="74"/>
        </w:numPr>
        <w:spacing w:line="240" w:lineRule="auto"/>
        <w:rPr>
          <w:rFonts w:ascii="Times New Roman" w:cs="Times New Roman" w:eastAsia="Times New Roman" w:hAnsi="Times New Roman"/>
          <w:sz w:val="20"/>
          <w:szCs w:val="20"/>
        </w:rPr>
      </w:pPr>
      <w:r w:rsidDel="00000000" w:rsidR="00000000" w:rsidRPr="00000000">
        <w:rPr>
          <w:sz w:val="20"/>
          <w:szCs w:val="20"/>
          <w:rtl w:val="0"/>
        </w:rPr>
        <w:t xml:space="preserve">Salivary duct carcinoma: 9% of salivary cancer. M:F 4:1. Aggressive, HG, similar to HG breast IDC.</w:t>
      </w:r>
    </w:p>
    <w:p w:rsidR="00000000" w:rsidDel="00000000" w:rsidP="00000000" w:rsidRDefault="00000000" w:rsidRPr="00000000" w14:paraId="00000BAA">
      <w:pPr>
        <w:numPr>
          <w:ilvl w:val="0"/>
          <w:numId w:val="74"/>
        </w:numPr>
        <w:spacing w:line="240" w:lineRule="auto"/>
        <w:rPr>
          <w:rFonts w:ascii="Times New Roman" w:cs="Times New Roman" w:eastAsia="Times New Roman" w:hAnsi="Times New Roman"/>
          <w:sz w:val="20"/>
          <w:szCs w:val="20"/>
        </w:rPr>
      </w:pPr>
      <w:r w:rsidDel="00000000" w:rsidR="00000000" w:rsidRPr="00000000">
        <w:rPr>
          <w:sz w:val="20"/>
          <w:szCs w:val="20"/>
          <w:rtl w:val="0"/>
        </w:rPr>
        <w:t xml:space="preserve">Metastasis to salivary glands: 5% of salivary cancer. Incidence varies by frequency of skin cancer, mostly SqCC of skin, followed by melanoma.</w:t>
      </w:r>
    </w:p>
    <w:p w:rsidR="00000000" w:rsidDel="00000000" w:rsidP="00000000" w:rsidRDefault="00000000" w:rsidRPr="00000000" w14:paraId="00000BAB">
      <w:pPr>
        <w:numPr>
          <w:ilvl w:val="0"/>
          <w:numId w:val="74"/>
        </w:numPr>
        <w:spacing w:line="240" w:lineRule="auto"/>
        <w:rPr>
          <w:rFonts w:ascii="Times New Roman" w:cs="Times New Roman" w:eastAsia="Times New Roman" w:hAnsi="Times New Roman"/>
          <w:sz w:val="20"/>
          <w:szCs w:val="20"/>
        </w:rPr>
      </w:pPr>
      <w:r w:rsidDel="00000000" w:rsidR="00000000" w:rsidRPr="00000000">
        <w:rPr>
          <w:sz w:val="20"/>
          <w:szCs w:val="20"/>
          <w:rtl w:val="0"/>
        </w:rPr>
        <w:t xml:space="preserve">Epithelial-myoepithelial: 1% of salivary cancer. M:F 1:2. Most parotid, slow growing.</w:t>
      </w:r>
    </w:p>
    <w:p w:rsidR="00000000" w:rsidDel="00000000" w:rsidP="00000000" w:rsidRDefault="00000000" w:rsidRPr="00000000" w14:paraId="00000BAC">
      <w:pPr>
        <w:numPr>
          <w:ilvl w:val="0"/>
          <w:numId w:val="74"/>
        </w:numPr>
        <w:spacing w:line="240" w:lineRule="auto"/>
        <w:ind w:left="720" w:hanging="360"/>
        <w:rPr>
          <w:rFonts w:ascii="Times New Roman" w:cs="Times New Roman" w:eastAsia="Times New Roman" w:hAnsi="Times New Roman"/>
          <w:sz w:val="20"/>
          <w:szCs w:val="20"/>
        </w:rPr>
      </w:pPr>
      <w:r w:rsidDel="00000000" w:rsidR="00000000" w:rsidRPr="00000000">
        <w:rPr>
          <w:sz w:val="20"/>
          <w:szCs w:val="20"/>
          <w:rtl w:val="0"/>
        </w:rPr>
        <w:t xml:space="preserve">Grade predictive of nodes: Only 10% have nodes for G1-2 while 50% have nodes for G3.</w:t>
      </w:r>
    </w:p>
    <w:p w:rsidR="00000000" w:rsidDel="00000000" w:rsidP="00000000" w:rsidRDefault="00000000" w:rsidRPr="00000000" w14:paraId="00000BAD">
      <w:pPr>
        <w:numPr>
          <w:ilvl w:val="0"/>
          <w:numId w:val="74"/>
        </w:numPr>
        <w:spacing w:line="240" w:lineRule="auto"/>
        <w:ind w:left="720" w:hanging="360"/>
        <w:rPr>
          <w:rFonts w:ascii="Times New Roman" w:cs="Times New Roman" w:eastAsia="Times New Roman" w:hAnsi="Times New Roman"/>
          <w:sz w:val="20"/>
          <w:szCs w:val="20"/>
        </w:rPr>
      </w:pPr>
      <w:r w:rsidDel="00000000" w:rsidR="00000000" w:rsidRPr="00000000">
        <w:rPr>
          <w:sz w:val="20"/>
          <w:szCs w:val="20"/>
          <w:rtl w:val="0"/>
        </w:rPr>
        <w:t xml:space="preserve">Lymphoepithelial carcinoma: Associated with EBV in Asian and Inuit populations.</w:t>
      </w:r>
    </w:p>
    <w:p w:rsidR="00000000" w:rsidDel="00000000" w:rsidP="00000000" w:rsidRDefault="00000000" w:rsidRPr="00000000" w14:paraId="00000BAE">
      <w:pPr>
        <w:pStyle w:val="Heading3"/>
        <w:spacing w:after="0" w:before="40" w:line="240" w:lineRule="auto"/>
        <w:rPr/>
      </w:pPr>
      <w:bookmarkStart w:colFirst="0" w:colLast="0" w:name="_qdyths4hsk6g" w:id="194"/>
      <w:bookmarkEnd w:id="194"/>
      <w:r w:rsidDel="00000000" w:rsidR="00000000" w:rsidRPr="00000000">
        <w:rPr>
          <w:rtl w:val="0"/>
        </w:rPr>
      </w:r>
    </w:p>
    <w:p w:rsidR="00000000" w:rsidDel="00000000" w:rsidP="00000000" w:rsidRDefault="00000000" w:rsidRPr="00000000" w14:paraId="00000BAF">
      <w:pPr>
        <w:pStyle w:val="Heading3"/>
        <w:spacing w:after="0" w:before="40" w:line="240" w:lineRule="auto"/>
        <w:rPr>
          <w:rFonts w:ascii="Times New Roman" w:cs="Times New Roman" w:eastAsia="Times New Roman" w:hAnsi="Times New Roman"/>
          <w:sz w:val="20"/>
          <w:szCs w:val="20"/>
          <w:u w:val="single"/>
        </w:rPr>
      </w:pPr>
      <w:bookmarkStart w:colFirst="0" w:colLast="0" w:name="_7y23g1wmh4o" w:id="195"/>
      <w:bookmarkEnd w:id="195"/>
      <w:hyperlink w:anchor="_nphrff5nnxca">
        <w:r w:rsidDel="00000000" w:rsidR="00000000" w:rsidRPr="00000000">
          <w:rPr>
            <w:rFonts w:ascii="Times New Roman" w:cs="Times New Roman" w:eastAsia="Times New Roman" w:hAnsi="Times New Roman"/>
            <w:sz w:val="20"/>
            <w:szCs w:val="20"/>
            <w:u w:val="single"/>
            <w:rtl w:val="0"/>
          </w:rPr>
          <w:t xml:space="preserve">Workup</w:t>
        </w:r>
      </w:hyperlink>
      <w:r w:rsidDel="00000000" w:rsidR="00000000" w:rsidRPr="00000000">
        <w:rPr>
          <w:rtl w:val="0"/>
        </w:rPr>
      </w:r>
    </w:p>
    <w:p w:rsidR="00000000" w:rsidDel="00000000" w:rsidP="00000000" w:rsidRDefault="00000000" w:rsidRPr="00000000" w14:paraId="00000BB0">
      <w:pPr>
        <w:ind w:left="0" w:firstLine="0"/>
        <w:rPr/>
      </w:pPr>
      <w:r w:rsidDel="00000000" w:rsidR="00000000" w:rsidRPr="00000000">
        <w:rPr>
          <w:rtl w:val="0"/>
        </w:rPr>
        <w:t xml:space="preserve">See [</w:t>
      </w:r>
      <w:hyperlink w:anchor="orvt3hmgm252">
        <w:r w:rsidDel="00000000" w:rsidR="00000000" w:rsidRPr="00000000">
          <w:rPr>
            <w:rtl w:val="0"/>
          </w:rPr>
          <w:t xml:space="preserve">Workup</w:t>
        </w:r>
      </w:hyperlink>
      <w:r w:rsidDel="00000000" w:rsidR="00000000" w:rsidRPr="00000000">
        <w:rPr>
          <w:rtl w:val="0"/>
        </w:rPr>
        <w:t xml:space="preserve">] in the General Head and Neck section.</w:t>
      </w:r>
      <w:r w:rsidDel="00000000" w:rsidR="00000000" w:rsidRPr="00000000">
        <w:rPr>
          <w:rtl w:val="0"/>
        </w:rPr>
      </w:r>
    </w:p>
    <w:p w:rsidR="00000000" w:rsidDel="00000000" w:rsidP="00000000" w:rsidRDefault="00000000" w:rsidRPr="00000000" w14:paraId="00000BB1">
      <w:pPr>
        <w:numPr>
          <w:ilvl w:val="0"/>
          <w:numId w:val="76"/>
        </w:numPr>
        <w:spacing w:line="240" w:lineRule="auto"/>
        <w:ind w:left="720" w:hanging="360"/>
        <w:rPr>
          <w:rFonts w:ascii="Times New Roman" w:cs="Times New Roman" w:eastAsia="Times New Roman" w:hAnsi="Times New Roman"/>
          <w:sz w:val="20"/>
          <w:szCs w:val="20"/>
        </w:rPr>
      </w:pPr>
      <w:r w:rsidDel="00000000" w:rsidR="00000000" w:rsidRPr="00000000">
        <w:rPr>
          <w:rtl w:val="0"/>
        </w:rPr>
        <w:t xml:space="preserve">Bilateral parotid tumors are most common in Warthin tumors and HIV-related lymphoepithelial cysts.</w:t>
      </w:r>
    </w:p>
    <w:p w:rsidR="00000000" w:rsidDel="00000000" w:rsidP="00000000" w:rsidRDefault="00000000" w:rsidRPr="00000000" w14:paraId="00000BB2">
      <w:pPr>
        <w:numPr>
          <w:ilvl w:val="0"/>
          <w:numId w:val="76"/>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DDx: SCC w parotid nn (common), Melanoma, lymphoma, sarcoma. Cysts/benign process, sarcoid or Sjogren's, sialadenitis.</w:t>
      </w:r>
    </w:p>
    <w:p w:rsidR="00000000" w:rsidDel="00000000" w:rsidP="00000000" w:rsidRDefault="00000000" w:rsidRPr="00000000" w14:paraId="00000BB3">
      <w:pPr>
        <w:numPr>
          <w:ilvl w:val="1"/>
          <w:numId w:val="76"/>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RF: Not clearly defined. Some evidence for Hiroshima/Nagasaki survivors. Smoking only RF for Warthin's tumor. EBV in lymphoepithelial carcinoma.</w:t>
      </w:r>
    </w:p>
    <w:p w:rsidR="00000000" w:rsidDel="00000000" w:rsidP="00000000" w:rsidRDefault="00000000" w:rsidRPr="00000000" w14:paraId="00000BB4">
      <w:pPr>
        <w:numPr>
          <w:ilvl w:val="0"/>
          <w:numId w:val="76"/>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Imaging:</w:t>
      </w:r>
    </w:p>
    <w:p w:rsidR="00000000" w:rsidDel="00000000" w:rsidP="00000000" w:rsidRDefault="00000000" w:rsidRPr="00000000" w14:paraId="00000BB5">
      <w:pPr>
        <w:numPr>
          <w:ilvl w:val="1"/>
          <w:numId w:val="76"/>
        </w:numPr>
        <w:spacing w:line="240" w:lineRule="auto"/>
        <w:ind w:left="1440" w:hanging="360"/>
        <w:rPr>
          <w:rFonts w:ascii="Times New Roman" w:cs="Times New Roman" w:eastAsia="Times New Roman" w:hAnsi="Times New Roman"/>
          <w:sz w:val="20"/>
          <w:szCs w:val="20"/>
        </w:rPr>
      </w:pPr>
      <w:r w:rsidDel="00000000" w:rsidR="00000000" w:rsidRPr="00000000">
        <w:rPr>
          <w:rtl w:val="0"/>
        </w:rPr>
        <w:t xml:space="preserve">Ultrasound for initial workup.</w:t>
      </w:r>
    </w:p>
    <w:p w:rsidR="00000000" w:rsidDel="00000000" w:rsidP="00000000" w:rsidRDefault="00000000" w:rsidRPr="00000000" w14:paraId="00000BB6">
      <w:pPr>
        <w:numPr>
          <w:ilvl w:val="1"/>
          <w:numId w:val="76"/>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CT H&amp;N with contrast</w:t>
      </w:r>
    </w:p>
    <w:p w:rsidR="00000000" w:rsidDel="00000000" w:rsidP="00000000" w:rsidRDefault="00000000" w:rsidRPr="00000000" w14:paraId="00000BB7">
      <w:pPr>
        <w:numPr>
          <w:ilvl w:val="1"/>
          <w:numId w:val="76"/>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PET/CT for Stage III-IV.</w:t>
      </w:r>
    </w:p>
    <w:p w:rsidR="00000000" w:rsidDel="00000000" w:rsidP="00000000" w:rsidRDefault="00000000" w:rsidRPr="00000000" w14:paraId="00000BB8">
      <w:pPr>
        <w:numPr>
          <w:ilvl w:val="1"/>
          <w:numId w:val="76"/>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MRI if indicated (NPX, paranasal sinuses, parotid).</w:t>
      </w:r>
    </w:p>
    <w:p w:rsidR="00000000" w:rsidDel="00000000" w:rsidP="00000000" w:rsidRDefault="00000000" w:rsidRPr="00000000" w14:paraId="00000BB9">
      <w:pPr>
        <w:numPr>
          <w:ilvl w:val="0"/>
          <w:numId w:val="76"/>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Procedures: FNA or core bx.</w:t>
      </w:r>
    </w:p>
    <w:p w:rsidR="00000000" w:rsidDel="00000000" w:rsidP="00000000" w:rsidRDefault="00000000" w:rsidRPr="00000000" w14:paraId="00000BBA">
      <w:pPr>
        <w:numPr>
          <w:ilvl w:val="0"/>
          <w:numId w:val="76"/>
        </w:numPr>
      </w:pPr>
      <w:r w:rsidDel="00000000" w:rsidR="00000000" w:rsidRPr="00000000">
        <w:rPr>
          <w:rtl w:val="0"/>
        </w:rPr>
        <w:t xml:space="preserve">[</w:t>
      </w:r>
      <w:hyperlink w:anchor="yom56mgzvebr">
        <w:r w:rsidDel="00000000" w:rsidR="00000000" w:rsidRPr="00000000">
          <w:rPr>
            <w:rtl w:val="0"/>
          </w:rPr>
          <w:t xml:space="preserve">SANDS-OE</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BBB">
      <w:pPr>
        <w:pStyle w:val="Heading3"/>
        <w:spacing w:after="0" w:before="40" w:line="240" w:lineRule="auto"/>
        <w:rPr/>
      </w:pPr>
      <w:bookmarkStart w:colFirst="0" w:colLast="0" w:name="_tvdu60mbx2w1" w:id="196"/>
      <w:bookmarkEnd w:id="196"/>
      <w:r w:rsidDel="00000000" w:rsidR="00000000" w:rsidRPr="00000000">
        <w:rPr>
          <w:rtl w:val="0"/>
        </w:rPr>
      </w:r>
    </w:p>
    <w:p w:rsidR="00000000" w:rsidDel="00000000" w:rsidP="00000000" w:rsidRDefault="00000000" w:rsidRPr="00000000" w14:paraId="00000BBC">
      <w:pPr>
        <w:pStyle w:val="Heading3"/>
        <w:spacing w:after="0" w:before="40" w:line="240" w:lineRule="auto"/>
        <w:rPr>
          <w:rFonts w:ascii="Times New Roman" w:cs="Times New Roman" w:eastAsia="Times New Roman" w:hAnsi="Times New Roman"/>
          <w:sz w:val="20"/>
          <w:szCs w:val="20"/>
          <w:u w:val="single"/>
        </w:rPr>
      </w:pPr>
      <w:bookmarkStart w:colFirst="0" w:colLast="0" w:name="_6twxihih4g2c" w:id="197"/>
      <w:bookmarkEnd w:id="197"/>
      <w:hyperlink w:anchor="_nphrff5nnxca">
        <w:r w:rsidDel="00000000" w:rsidR="00000000" w:rsidRPr="00000000">
          <w:rPr>
            <w:rFonts w:ascii="Times New Roman" w:cs="Times New Roman" w:eastAsia="Times New Roman" w:hAnsi="Times New Roman"/>
            <w:sz w:val="20"/>
            <w:szCs w:val="20"/>
            <w:u w:val="single"/>
            <w:rtl w:val="0"/>
          </w:rPr>
          <w:t xml:space="preserve">Surgery</w:t>
        </w:r>
      </w:hyperlink>
      <w:r w:rsidDel="00000000" w:rsidR="00000000" w:rsidRPr="00000000">
        <w:rPr>
          <w:rtl w:val="0"/>
        </w:rPr>
      </w:r>
    </w:p>
    <w:p w:rsidR="00000000" w:rsidDel="00000000" w:rsidP="00000000" w:rsidRDefault="00000000" w:rsidRPr="00000000" w14:paraId="00000BBD">
      <w:pPr>
        <w:numPr>
          <w:ilvl w:val="0"/>
          <w:numId w:val="74"/>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All go to surgery if technically resectable. Avoid spillage (nearly 50% LR with pleomorphic adenoma, higher degeneration), enucleation. Attempt at least R1 resection if limited by facial nerve involvement before sacrifice. Consider nerve grafting. </w:t>
      </w:r>
    </w:p>
    <w:p w:rsidR="00000000" w:rsidDel="00000000" w:rsidP="00000000" w:rsidRDefault="00000000" w:rsidRPr="00000000" w14:paraId="00000BBE">
      <w:pPr>
        <w:numPr>
          <w:ilvl w:val="1"/>
          <w:numId w:val="74"/>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Elective nodal dissection of II-III ± IV surgeon dependent based on RF (size, stage, grade, histo, location). SM I-III.</w:t>
      </w:r>
    </w:p>
    <w:p w:rsidR="00000000" w:rsidDel="00000000" w:rsidP="00000000" w:rsidRDefault="00000000" w:rsidRPr="00000000" w14:paraId="00000BBF">
      <w:pPr>
        <w:numPr>
          <w:ilvl w:val="0"/>
          <w:numId w:val="74"/>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Superficial parotidectomy</w:t>
      </w:r>
      <w:r w:rsidDel="00000000" w:rsidR="00000000" w:rsidRPr="00000000">
        <w:rPr>
          <w:rFonts w:ascii="Times New Roman" w:cs="Times New Roman" w:eastAsia="Times New Roman" w:hAnsi="Times New Roman"/>
          <w:sz w:val="20"/>
          <w:szCs w:val="20"/>
          <w:rtl w:val="0"/>
        </w:rPr>
        <w:t xml:space="preserve">: resection of tumor superficial to CN7.</w:t>
      </w:r>
    </w:p>
    <w:p w:rsidR="00000000" w:rsidDel="00000000" w:rsidP="00000000" w:rsidRDefault="00000000" w:rsidRPr="00000000" w14:paraId="00000BC0">
      <w:pPr>
        <w:numPr>
          <w:ilvl w:val="0"/>
          <w:numId w:val="74"/>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Total parotidectomy</w:t>
      </w:r>
      <w:r w:rsidDel="00000000" w:rsidR="00000000" w:rsidRPr="00000000">
        <w:rPr>
          <w:rFonts w:ascii="Times New Roman" w:cs="Times New Roman" w:eastAsia="Times New Roman" w:hAnsi="Times New Roman"/>
          <w:sz w:val="20"/>
          <w:szCs w:val="20"/>
          <w:rtl w:val="0"/>
        </w:rPr>
        <w:t xml:space="preserve">: resection of the tumor and entire parotid w</w:t>
      </w:r>
      <w:r w:rsidDel="00000000" w:rsidR="00000000" w:rsidRPr="00000000">
        <w:rPr>
          <w:rtl w:val="0"/>
        </w:rPr>
        <w:t xml:space="preserve">ith </w:t>
      </w:r>
      <w:r w:rsidDel="00000000" w:rsidR="00000000" w:rsidRPr="00000000">
        <w:rPr>
          <w:rFonts w:ascii="Times New Roman" w:cs="Times New Roman" w:eastAsia="Times New Roman" w:hAnsi="Times New Roman"/>
          <w:sz w:val="20"/>
          <w:szCs w:val="20"/>
          <w:rtl w:val="0"/>
        </w:rPr>
        <w:t xml:space="preserve">nerve sparing.</w:t>
      </w:r>
    </w:p>
    <w:p w:rsidR="00000000" w:rsidDel="00000000" w:rsidP="00000000" w:rsidRDefault="00000000" w:rsidRPr="00000000" w14:paraId="00000BC1">
      <w:pPr>
        <w:numPr>
          <w:ilvl w:val="0"/>
          <w:numId w:val="74"/>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Radical parotidectomy</w:t>
      </w:r>
      <w:r w:rsidDel="00000000" w:rsidR="00000000" w:rsidRPr="00000000">
        <w:rPr>
          <w:rFonts w:ascii="Times New Roman" w:cs="Times New Roman" w:eastAsia="Times New Roman" w:hAnsi="Times New Roman"/>
          <w:sz w:val="20"/>
          <w:szCs w:val="20"/>
          <w:rtl w:val="0"/>
        </w:rPr>
        <w:t xml:space="preserve">: Total + sacrifice CN7.</w:t>
      </w:r>
    </w:p>
    <w:p w:rsidR="00000000" w:rsidDel="00000000" w:rsidP="00000000" w:rsidRDefault="00000000" w:rsidRPr="00000000" w14:paraId="00000BC2">
      <w:pPr>
        <w:numPr>
          <w:ilvl w:val="1"/>
          <w:numId w:val="74"/>
        </w:numPr>
        <w:spacing w:line="240" w:lineRule="auto"/>
        <w:ind w:left="1440" w:hanging="360"/>
        <w:rPr>
          <w:u w:val="none"/>
        </w:rPr>
      </w:pPr>
      <w:r w:rsidDel="00000000" w:rsidR="00000000" w:rsidRPr="00000000">
        <w:rPr>
          <w:rtl w:val="0"/>
        </w:rPr>
        <w:t xml:space="preserve">The facial nerve should not be sacrificed if at all possible. Radical surgery is rarely necessary.</w:t>
      </w:r>
    </w:p>
    <w:p w:rsidR="00000000" w:rsidDel="00000000" w:rsidP="00000000" w:rsidRDefault="00000000" w:rsidRPr="00000000" w14:paraId="00000BC3">
      <w:pPr>
        <w:numPr>
          <w:ilvl w:val="1"/>
          <w:numId w:val="74"/>
        </w:numPr>
        <w:spacing w:line="240" w:lineRule="auto"/>
        <w:ind w:left="1440" w:hanging="360"/>
        <w:rPr>
          <w:u w:val="none"/>
        </w:rPr>
      </w:pPr>
      <w:r w:rsidDel="00000000" w:rsidR="00000000" w:rsidRPr="00000000">
        <w:rPr>
          <w:rtl w:val="0"/>
        </w:rPr>
        <w:t xml:space="preserve">Grafting options include the greater auricular nerve or sural nerve from the leg.</w:t>
      </w:r>
    </w:p>
    <w:p w:rsidR="00000000" w:rsidDel="00000000" w:rsidP="00000000" w:rsidRDefault="00000000" w:rsidRPr="00000000" w14:paraId="00000BC4">
      <w:pPr>
        <w:numPr>
          <w:ilvl w:val="0"/>
          <w:numId w:val="74"/>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Ipsilateral </w:t>
      </w:r>
      <w:r w:rsidDel="00000000" w:rsidR="00000000" w:rsidRPr="00000000">
        <w:rPr>
          <w:rtl w:val="0"/>
        </w:rPr>
        <w:t xml:space="preserve">I-III</w:t>
      </w:r>
      <w:r w:rsidDel="00000000" w:rsidR="00000000" w:rsidRPr="00000000">
        <w:rPr>
          <w:rFonts w:ascii="Times New Roman" w:cs="Times New Roman" w:eastAsia="Times New Roman" w:hAnsi="Times New Roman"/>
          <w:sz w:val="20"/>
          <w:szCs w:val="20"/>
          <w:rtl w:val="0"/>
        </w:rPr>
        <w:t xml:space="preserve"> neck dissection if grade 3 or clinically node (+).</w:t>
      </w:r>
    </w:p>
    <w:p w:rsidR="00000000" w:rsidDel="00000000" w:rsidP="00000000" w:rsidRDefault="00000000" w:rsidRPr="00000000" w14:paraId="00000BC5">
      <w:pPr>
        <w:numPr>
          <w:ilvl w:val="0"/>
          <w:numId w:val="74"/>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Try to spare facial nerve, otherwise nerve graft and plastic surgery.</w:t>
      </w:r>
    </w:p>
    <w:p w:rsidR="00000000" w:rsidDel="00000000" w:rsidP="00000000" w:rsidRDefault="00000000" w:rsidRPr="00000000" w14:paraId="00000BC6">
      <w:pPr>
        <w:numPr>
          <w:ilvl w:val="0"/>
          <w:numId w:val="74"/>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Only need ipsilateral neck dissection. Treat contralateral neck if multilevel nodes and &gt;50% node positive.</w:t>
      </w:r>
    </w:p>
    <w:p w:rsidR="00000000" w:rsidDel="00000000" w:rsidP="00000000" w:rsidRDefault="00000000" w:rsidRPr="00000000" w14:paraId="00000BC7">
      <w:pPr>
        <w:numPr>
          <w:ilvl w:val="0"/>
          <w:numId w:val="74"/>
        </w:numPr>
        <w:spacing w:line="240" w:lineRule="auto"/>
        <w:ind w:left="720" w:hanging="360"/>
        <w:rPr>
          <w:u w:val="none"/>
        </w:rPr>
      </w:pPr>
      <w:r w:rsidDel="00000000" w:rsidR="00000000" w:rsidRPr="00000000">
        <w:rPr>
          <w:rtl w:val="0"/>
        </w:rPr>
        <w:t xml:space="preserve">An adequate margin in benign tumors is a cuff of 1-2 mm.</w:t>
      </w:r>
    </w:p>
    <w:p w:rsidR="00000000" w:rsidDel="00000000" w:rsidP="00000000" w:rsidRDefault="00000000" w:rsidRPr="00000000" w14:paraId="00000BC8">
      <w:pPr>
        <w:numPr>
          <w:ilvl w:val="0"/>
          <w:numId w:val="74"/>
        </w:numPr>
        <w:spacing w:line="240" w:lineRule="auto"/>
        <w:ind w:left="720" w:hanging="360"/>
        <w:rPr>
          <w:u w:val="none"/>
        </w:rPr>
      </w:pPr>
      <w:r w:rsidDel="00000000" w:rsidR="00000000" w:rsidRPr="00000000">
        <w:rPr>
          <w:rtl w:val="0"/>
        </w:rPr>
        <w:t xml:space="preserve">In small, low-grade tumors, superficial parotidectomy with a margin of at least 1.5 cm is preferred. Otherwise, total parotidectomy is necessary.</w:t>
      </w:r>
    </w:p>
    <w:p w:rsidR="00000000" w:rsidDel="00000000" w:rsidP="00000000" w:rsidRDefault="00000000" w:rsidRPr="00000000" w14:paraId="00000BC9">
      <w:pPr>
        <w:pStyle w:val="Heading3"/>
        <w:spacing w:after="0" w:before="40" w:line="240" w:lineRule="auto"/>
        <w:rPr/>
      </w:pPr>
      <w:bookmarkStart w:colFirst="0" w:colLast="0" w:name="_dyvv41n1a600" w:id="198"/>
      <w:bookmarkEnd w:id="198"/>
      <w:r w:rsidDel="00000000" w:rsidR="00000000" w:rsidRPr="00000000">
        <w:rPr>
          <w:rtl w:val="0"/>
        </w:rPr>
      </w:r>
    </w:p>
    <w:p w:rsidR="00000000" w:rsidDel="00000000" w:rsidP="00000000" w:rsidRDefault="00000000" w:rsidRPr="00000000" w14:paraId="00000BCA">
      <w:pPr>
        <w:pStyle w:val="Heading2"/>
        <w:spacing w:line="240" w:lineRule="auto"/>
        <w:rPr/>
      </w:pPr>
      <w:bookmarkStart w:colFirst="0" w:colLast="0" w:name="_p0erzmwybsqw" w:id="199"/>
      <w:bookmarkEnd w:id="199"/>
      <w:hyperlink w:anchor="_nphrff5nnxca">
        <w:r w:rsidDel="00000000" w:rsidR="00000000" w:rsidRPr="00000000">
          <w:rPr>
            <w:rtl w:val="0"/>
          </w:rPr>
          <w:t xml:space="preserve">Toxicity</w:t>
        </w:r>
      </w:hyperlink>
      <w:r w:rsidDel="00000000" w:rsidR="00000000" w:rsidRPr="00000000">
        <w:rPr>
          <w:rtl w:val="0"/>
        </w:rPr>
      </w:r>
    </w:p>
    <w:p w:rsidR="00000000" w:rsidDel="00000000" w:rsidP="00000000" w:rsidRDefault="00000000" w:rsidRPr="00000000" w14:paraId="00000BCB">
      <w:pPr>
        <w:ind w:left="0" w:firstLine="0"/>
        <w:rPr/>
      </w:pPr>
      <w:r w:rsidDel="00000000" w:rsidR="00000000" w:rsidRPr="00000000">
        <w:rPr>
          <w:rtl w:val="0"/>
        </w:rPr>
        <w:t xml:space="preserve">See [</w:t>
      </w:r>
      <w:hyperlink w:anchor="_3gvdg1yhwofb">
        <w:r w:rsidDel="00000000" w:rsidR="00000000" w:rsidRPr="00000000">
          <w:rPr>
            <w:rtl w:val="0"/>
          </w:rPr>
          <w:t xml:space="preserve">Toxicity</w:t>
        </w:r>
      </w:hyperlink>
      <w:r w:rsidDel="00000000" w:rsidR="00000000" w:rsidRPr="00000000">
        <w:rPr>
          <w:rtl w:val="0"/>
        </w:rPr>
        <w:t xml:space="preserve">] in the General H&amp;N section.</w:t>
      </w:r>
    </w:p>
    <w:p w:rsidR="00000000" w:rsidDel="00000000" w:rsidP="00000000" w:rsidRDefault="00000000" w:rsidRPr="00000000" w14:paraId="00000BCC">
      <w:pPr>
        <w:numPr>
          <w:ilvl w:val="0"/>
          <w:numId w:val="12"/>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Limit contralateral parotid 26 Gy. TD 5/5 32 Gy. </w:t>
      </w:r>
    </w:p>
    <w:p w:rsidR="00000000" w:rsidDel="00000000" w:rsidP="00000000" w:rsidRDefault="00000000" w:rsidRPr="00000000" w14:paraId="00000BCD">
      <w:pPr>
        <w:numPr>
          <w:ilvl w:val="0"/>
          <w:numId w:val="12"/>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Loss of salivary function permanent after 35 Gy.</w:t>
      </w:r>
    </w:p>
    <w:p w:rsidR="00000000" w:rsidDel="00000000" w:rsidP="00000000" w:rsidRDefault="00000000" w:rsidRPr="00000000" w14:paraId="00000BCE">
      <w:pPr>
        <w:numPr>
          <w:ilvl w:val="0"/>
          <w:numId w:val="12"/>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Frey's syndrome</w:t>
      </w:r>
      <w:r w:rsidDel="00000000" w:rsidR="00000000" w:rsidRPr="00000000">
        <w:rPr>
          <w:rtl w:val="0"/>
        </w:rPr>
        <w:t xml:space="preserve">: Gustatory sweating.</w:t>
      </w:r>
      <w:r w:rsidDel="00000000" w:rsidR="00000000" w:rsidRPr="00000000">
        <w:rPr>
          <w:rtl w:val="0"/>
        </w:rPr>
      </w:r>
    </w:p>
    <w:p w:rsidR="00000000" w:rsidDel="00000000" w:rsidP="00000000" w:rsidRDefault="00000000" w:rsidRPr="00000000" w14:paraId="00000BCF">
      <w:pPr>
        <w:numPr>
          <w:ilvl w:val="0"/>
          <w:numId w:val="12"/>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Ear complications: Secretory otitis media or partial hearing loss.</w:t>
      </w:r>
    </w:p>
    <w:p w:rsidR="00000000" w:rsidDel="00000000" w:rsidP="00000000" w:rsidRDefault="00000000" w:rsidRPr="00000000" w14:paraId="00000BD0">
      <w:pPr>
        <w:numPr>
          <w:ilvl w:val="0"/>
          <w:numId w:val="12"/>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Osteoradionecrosis, cervical myelopathy, CNS necrosis, optic neuritis, palatal fistula, retinopathy, glaucoma.</w:t>
      </w:r>
    </w:p>
    <w:p w:rsidR="00000000" w:rsidDel="00000000" w:rsidP="00000000" w:rsidRDefault="00000000" w:rsidRPr="00000000" w14:paraId="00000BD1">
      <w:pPr>
        <w:numPr>
          <w:ilvl w:val="0"/>
          <w:numId w:val="12"/>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Damage to CN VII: Facial droop, corneal abrasion, nasal congestion, speech.</w:t>
      </w:r>
      <w:r w:rsidDel="00000000" w:rsidR="00000000" w:rsidRPr="00000000">
        <w:rPr>
          <w:rtl w:val="0"/>
        </w:rPr>
      </w:r>
    </w:p>
    <w:p w:rsidR="00000000" w:rsidDel="00000000" w:rsidP="00000000" w:rsidRDefault="00000000" w:rsidRPr="00000000" w14:paraId="00000BD2">
      <w:pPr>
        <w:pStyle w:val="Heading2"/>
        <w:spacing w:line="240" w:lineRule="auto"/>
        <w:rPr/>
      </w:pPr>
      <w:bookmarkStart w:colFirst="0" w:colLast="0" w:name="_wtcc9tv8388r" w:id="200"/>
      <w:bookmarkEnd w:id="200"/>
      <w:r w:rsidDel="00000000" w:rsidR="00000000" w:rsidRPr="00000000">
        <w:rPr>
          <w:rtl w:val="0"/>
        </w:rPr>
      </w:r>
    </w:p>
    <w:tbl>
      <w:tblPr>
        <w:tblStyle w:val="Table25"/>
        <w:tblW w:w="10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0"/>
        <w:tblGridChange w:id="0">
          <w:tblGrid>
            <w:gridCol w:w="108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BD3">
            <w:pPr>
              <w:ind w:left="0" w:firstLine="0"/>
              <w:rPr/>
            </w:pPr>
            <w:r w:rsidDel="00000000" w:rsidR="00000000" w:rsidRPr="00000000">
              <w:rPr>
                <w:b w:val="1"/>
                <w:rtl w:val="0"/>
              </w:rPr>
              <w:t xml:space="preserve">PNI in Head and Neck Cancer </w:t>
            </w:r>
            <w:r w:rsidDel="00000000" w:rsidR="00000000" w:rsidRPr="00000000">
              <w:rPr>
                <w:rtl w:val="0"/>
              </w:rPr>
              <w:t xml:space="preserve">[</w:t>
            </w:r>
            <w:hyperlink w:anchor="ed5hih1narl5">
              <w:r w:rsidDel="00000000" w:rsidR="00000000" w:rsidRPr="00000000">
                <w:rPr>
                  <w:rtl w:val="0"/>
                </w:rPr>
                <w:t xml:space="preserve">Bakst IJROBP '19</w:t>
              </w:r>
            </w:hyperlink>
            <w:r w:rsidDel="00000000" w:rsidR="00000000" w:rsidRPr="00000000">
              <w:rPr>
                <w:rtl w:val="0"/>
              </w:rPr>
              <w:t xml:space="preserve">]: </w:t>
            </w:r>
            <w:r w:rsidDel="00000000" w:rsidR="00000000" w:rsidRPr="00000000">
              <w:rPr>
                <w:b w:val="1"/>
                <w:rtl w:val="0"/>
              </w:rPr>
              <w:t xml:space="preserve">How to chase nerves, recommended doses</w:t>
            </w:r>
            <w:r w:rsidDel="00000000" w:rsidR="00000000" w:rsidRPr="00000000">
              <w:rPr>
                <w:rtl w:val="0"/>
              </w:rPr>
              <w:t xml:space="preserve">.</w:t>
            </w:r>
          </w:p>
          <w:p w:rsidR="00000000" w:rsidDel="00000000" w:rsidP="00000000" w:rsidRDefault="00000000" w:rsidRPr="00000000" w14:paraId="00000BD4">
            <w:pPr>
              <w:numPr>
                <w:ilvl w:val="0"/>
                <w:numId w:val="53"/>
              </w:numPr>
              <w:rPr>
                <w:u w:val="none"/>
              </w:rPr>
            </w:pPr>
            <w:r w:rsidDel="00000000" w:rsidR="00000000" w:rsidRPr="00000000">
              <w:rPr>
                <w:rtl w:val="0"/>
              </w:rPr>
              <w:t xml:space="preserve">MRI T1 fat-suppressed images are best in order to dull out fat which is bright on T1 and may obscure contrast enhancement.</w:t>
            </w:r>
          </w:p>
          <w:p w:rsidR="00000000" w:rsidDel="00000000" w:rsidP="00000000" w:rsidRDefault="00000000" w:rsidRPr="00000000" w14:paraId="00000BD5">
            <w:pPr>
              <w:numPr>
                <w:ilvl w:val="0"/>
                <w:numId w:val="53"/>
              </w:numPr>
              <w:rPr>
                <w:u w:val="none"/>
              </w:rPr>
            </w:pPr>
            <w:r w:rsidDel="00000000" w:rsidR="00000000" w:rsidRPr="00000000">
              <w:rPr>
                <w:rtl w:val="0"/>
              </w:rPr>
              <w:t xml:space="preserve">The most common clinical scenario for PNI is after resection of SqCC of the skin or salivary gland tumor.</w:t>
            </w:r>
          </w:p>
          <w:p w:rsidR="00000000" w:rsidDel="00000000" w:rsidP="00000000" w:rsidRDefault="00000000" w:rsidRPr="00000000" w14:paraId="00000BD6">
            <w:pPr>
              <w:numPr>
                <w:ilvl w:val="0"/>
                <w:numId w:val="53"/>
              </w:numPr>
              <w:rPr>
                <w:u w:val="none"/>
              </w:rPr>
            </w:pPr>
            <w:r w:rsidDel="00000000" w:rsidR="00000000" w:rsidRPr="00000000">
              <w:rPr>
                <w:rtl w:val="0"/>
              </w:rPr>
              <w:t xml:space="preserve">Unresectable extensive PNI has local control of up to 60% when treated with CCRT.</w:t>
            </w:r>
            <w:r w:rsidDel="00000000" w:rsidR="00000000" w:rsidRPr="00000000">
              <w:rPr>
                <w:rtl w:val="0"/>
              </w:rPr>
            </w:r>
          </w:p>
        </w:tc>
      </w:tr>
    </w:tbl>
    <w:p w:rsidR="00000000" w:rsidDel="00000000" w:rsidP="00000000" w:rsidRDefault="00000000" w:rsidRPr="00000000" w14:paraId="00000BD7">
      <w:pPr>
        <w:pStyle w:val="Heading2"/>
        <w:spacing w:line="240" w:lineRule="auto"/>
        <w:rPr/>
      </w:pPr>
      <w:bookmarkStart w:colFirst="0" w:colLast="0" w:name="_4uhqcb596qem" w:id="201"/>
      <w:bookmarkEnd w:id="201"/>
      <w:r w:rsidDel="00000000" w:rsidR="00000000" w:rsidRPr="00000000">
        <w:rPr>
          <w:rtl w:val="0"/>
        </w:rPr>
      </w:r>
    </w:p>
    <w:p w:rsidR="00000000" w:rsidDel="00000000" w:rsidP="00000000" w:rsidRDefault="00000000" w:rsidRPr="00000000" w14:paraId="00000BD8">
      <w:pPr>
        <w:pStyle w:val="Heading2"/>
        <w:spacing w:line="240" w:lineRule="auto"/>
        <w:rPr/>
      </w:pPr>
      <w:bookmarkStart w:colFirst="0" w:colLast="0" w:name="_kbeeilh2mc85" w:id="202"/>
      <w:bookmarkEnd w:id="202"/>
      <w:hyperlink w:anchor="_nphrff5nnxca">
        <w:r w:rsidDel="00000000" w:rsidR="00000000" w:rsidRPr="00000000">
          <w:rPr>
            <w:rtl w:val="0"/>
          </w:rPr>
          <w:t xml:space="preserve">Treatment Planning</w:t>
        </w:r>
      </w:hyperlink>
      <w:r w:rsidDel="00000000" w:rsidR="00000000" w:rsidRPr="00000000">
        <w:rPr>
          <w:rtl w:val="0"/>
        </w:rPr>
      </w:r>
    </w:p>
    <w:p w:rsidR="00000000" w:rsidDel="00000000" w:rsidP="00000000" w:rsidRDefault="00000000" w:rsidRPr="00000000" w14:paraId="00000BD9">
      <w:pPr>
        <w:ind w:left="0" w:firstLine="0"/>
        <w:rPr>
          <w:vertAlign w:val="superscript"/>
        </w:rPr>
      </w:pPr>
      <w:r w:rsidDel="00000000" w:rsidR="00000000" w:rsidRPr="00000000">
        <w:rPr>
          <w:rtl w:val="0"/>
        </w:rPr>
        <w:t xml:space="preserve">Delineation of neck node levels for head and neck tumors [</w:t>
      </w:r>
      <w:hyperlink r:id="rId731">
        <w:r w:rsidDel="00000000" w:rsidR="00000000" w:rsidRPr="00000000">
          <w:rPr>
            <w:rtl w:val="0"/>
          </w:rPr>
          <w:t xml:space="preserve">Grégoire RTO '13</w:t>
        </w:r>
      </w:hyperlink>
      <w:r w:rsidDel="00000000" w:rsidR="00000000" w:rsidRPr="00000000">
        <w:rPr>
          <w:rtl w:val="0"/>
        </w:rPr>
        <w:t xml:space="preserve">, </w:t>
      </w:r>
      <w:hyperlink r:id="rId732">
        <w:r w:rsidDel="00000000" w:rsidR="00000000" w:rsidRPr="00000000">
          <w:rPr>
            <w:rtl w:val="0"/>
          </w:rPr>
          <w:t xml:space="preserve">Radiopaedia Interactive atlas</w:t>
        </w:r>
      </w:hyperlink>
      <w:r w:rsidDel="00000000" w:rsidR="00000000" w:rsidRPr="00000000">
        <w:rPr>
          <w:rtl w:val="0"/>
        </w:rPr>
        <w:t xml:space="preserve">] </w:t>
      </w:r>
      <w:hyperlink w:anchor="_rzy8rvsdopq0">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BDA">
      <w:pPr>
        <w:ind w:left="0" w:firstLine="0"/>
        <w:rPr>
          <w:vertAlign w:val="superscript"/>
        </w:rPr>
      </w:pPr>
      <w:r w:rsidDel="00000000" w:rsidR="00000000" w:rsidRPr="00000000">
        <w:rPr>
          <w:rtl w:val="0"/>
        </w:rPr>
        <w:t xml:space="preserve">RTOG 10-08 [</w:t>
      </w:r>
      <w:hyperlink r:id="rId733">
        <w:r w:rsidDel="00000000" w:rsidR="00000000" w:rsidRPr="00000000">
          <w:rPr>
            <w:rtl w:val="0"/>
          </w:rPr>
          <w:t xml:space="preserve">Protocol</w:t>
        </w:r>
      </w:hyperlink>
      <w:r w:rsidDel="00000000" w:rsidR="00000000" w:rsidRPr="00000000">
        <w:rPr>
          <w:rtl w:val="0"/>
        </w:rPr>
        <w:t xml:space="preserve">, </w:t>
      </w:r>
      <w:hyperlink r:id="rId734">
        <w:r w:rsidDel="00000000" w:rsidR="00000000" w:rsidRPr="00000000">
          <w:rPr>
            <w:rtl w:val="0"/>
          </w:rPr>
          <w:t xml:space="preserve">NCT01220583</w:t>
        </w:r>
      </w:hyperlink>
      <w:r w:rsidDel="00000000" w:rsidR="00000000" w:rsidRPr="00000000">
        <w:rPr>
          <w:rtl w:val="0"/>
        </w:rPr>
        <w:t xml:space="preserve">]: Phase II/III. PORT 60-66/30 ± CDDP 40 in salivary gland tumors. </w:t>
      </w:r>
      <w:hyperlink w:anchor="8nu4hbjj05mo">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BDB">
      <w:pPr>
        <w:ind w:left="0" w:right="140" w:firstLine="0"/>
        <w:rPr/>
      </w:pPr>
      <w:r w:rsidDel="00000000" w:rsidR="00000000" w:rsidRPr="00000000">
        <w:rPr>
          <w:b w:val="1"/>
          <w:rtl w:val="0"/>
        </w:rPr>
        <w:t xml:space="preserve">Zaorsky</w:t>
      </w:r>
      <w:r w:rsidDel="00000000" w:rsidR="00000000" w:rsidRPr="00000000">
        <w:rPr>
          <w:rtl w:val="0"/>
        </w:rPr>
        <w:t xml:space="preserve">: </w:t>
      </w:r>
      <w:r w:rsidDel="00000000" w:rsidR="00000000" w:rsidRPr="00000000">
        <w:rPr>
          <w:rtl w:val="0"/>
        </w:rPr>
        <w:t xml:space="preserve">[</w:t>
      </w:r>
      <w:hyperlink r:id="rId735">
        <w:r w:rsidDel="00000000" w:rsidR="00000000" w:rsidRPr="00000000">
          <w:rPr>
            <w:rtl w:val="0"/>
          </w:rPr>
          <w:t xml:space="preserve">Neuroforamen on axial CT scans</w:t>
        </w:r>
      </w:hyperlink>
      <w:r w:rsidDel="00000000" w:rsidR="00000000" w:rsidRPr="00000000">
        <w:rPr>
          <w:rtl w:val="0"/>
        </w:rPr>
        <w:t xml:space="preserve">]</w:t>
      </w:r>
    </w:p>
    <w:p w:rsidR="00000000" w:rsidDel="00000000" w:rsidP="00000000" w:rsidRDefault="00000000" w:rsidRPr="00000000" w14:paraId="00000BDC">
      <w:pPr>
        <w:ind w:left="0" w:right="140" w:firstLine="0"/>
        <w:rPr/>
      </w:pPr>
      <w:r w:rsidDel="00000000" w:rsidR="00000000" w:rsidRPr="00000000">
        <w:rPr>
          <w:b w:val="1"/>
          <w:rtl w:val="0"/>
        </w:rPr>
        <w:t xml:space="preserve">eContour</w:t>
      </w:r>
      <w:r w:rsidDel="00000000" w:rsidR="00000000" w:rsidRPr="00000000">
        <w:rPr>
          <w:rtl w:val="0"/>
        </w:rPr>
        <w:t xml:space="preserve">: [</w:t>
      </w:r>
      <w:hyperlink r:id="rId736">
        <w:r w:rsidDel="00000000" w:rsidR="00000000" w:rsidRPr="00000000">
          <w:rPr>
            <w:rtl w:val="0"/>
          </w:rPr>
          <w:t xml:space="preserve">OARs</w:t>
        </w:r>
      </w:hyperlink>
      <w:r w:rsidDel="00000000" w:rsidR="00000000" w:rsidRPr="00000000">
        <w:rPr>
          <w:rtl w:val="0"/>
        </w:rPr>
        <w:t xml:space="preserve">], [</w:t>
      </w:r>
      <w:hyperlink r:id="rId737">
        <w:r w:rsidDel="00000000" w:rsidR="00000000" w:rsidRPr="00000000">
          <w:rPr>
            <w:rtl w:val="0"/>
          </w:rPr>
          <w:t xml:space="preserve">Hard palate / Adenoid cystic (V2)</w:t>
        </w:r>
      </w:hyperlink>
      <w:r w:rsidDel="00000000" w:rsidR="00000000" w:rsidRPr="00000000">
        <w:rPr>
          <w:rtl w:val="0"/>
        </w:rPr>
        <w:t xml:space="preserve">], [</w:t>
      </w:r>
      <w:hyperlink r:id="rId738">
        <w:r w:rsidDel="00000000" w:rsidR="00000000" w:rsidRPr="00000000">
          <w:rPr>
            <w:rtl w:val="0"/>
          </w:rPr>
          <w:t xml:space="preserve">Parotid (VII)</w:t>
        </w:r>
      </w:hyperlink>
      <w:r w:rsidDel="00000000" w:rsidR="00000000" w:rsidRPr="00000000">
        <w:rPr>
          <w:rtl w:val="0"/>
        </w:rPr>
        <w:t xml:space="preserve">].</w:t>
      </w:r>
    </w:p>
    <w:p w:rsidR="00000000" w:rsidDel="00000000" w:rsidP="00000000" w:rsidRDefault="00000000" w:rsidRPr="00000000" w14:paraId="00000BDD">
      <w:pPr>
        <w:ind w:left="0" w:right="140" w:firstLine="0"/>
        <w:rPr/>
      </w:pPr>
      <w:r w:rsidDel="00000000" w:rsidR="00000000" w:rsidRPr="00000000">
        <w:rPr>
          <w:rtl w:val="0"/>
        </w:rPr>
        <w:t xml:space="preserve">AVARO:  [</w:t>
      </w:r>
      <w:hyperlink r:id="rId739">
        <w:r w:rsidDel="00000000" w:rsidR="00000000" w:rsidRPr="00000000">
          <w:rPr>
            <w:rtl w:val="0"/>
          </w:rPr>
          <w:t xml:space="preserve">AVARO Neck node levels and Brachial plexus</w:t>
        </w:r>
      </w:hyperlink>
      <w:r w:rsidDel="00000000" w:rsidR="00000000" w:rsidRPr="00000000">
        <w:rPr>
          <w:rtl w:val="0"/>
        </w:rPr>
        <w:t xml:space="preserve">], [</w:t>
      </w:r>
      <w:hyperlink r:id="rId740">
        <w:r w:rsidDel="00000000" w:rsidR="00000000" w:rsidRPr="00000000">
          <w:rPr>
            <w:rtl w:val="0"/>
          </w:rPr>
          <w:t xml:space="preserve">AVARO constrictors and OARs</w:t>
        </w:r>
      </w:hyperlink>
      <w:r w:rsidDel="00000000" w:rsidR="00000000" w:rsidRPr="00000000">
        <w:rPr>
          <w:rtl w:val="0"/>
        </w:rPr>
        <w:t xml:space="preserve">], [</w:t>
      </w:r>
      <w:hyperlink r:id="rId741">
        <w:r w:rsidDel="00000000" w:rsidR="00000000" w:rsidRPr="00000000">
          <w:rPr>
            <w:rtl w:val="0"/>
          </w:rPr>
          <w:t xml:space="preserve">AVARO Skull Base</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BDE">
      <w:pPr>
        <w:ind w:left="0" w:right="140" w:firstLine="0"/>
        <w:rPr/>
      </w:pPr>
      <w:r w:rsidDel="00000000" w:rsidR="00000000" w:rsidRPr="00000000">
        <w:rPr>
          <w:b w:val="1"/>
          <w:rtl w:val="0"/>
        </w:rPr>
        <w:t xml:space="preserve">ARRO</w:t>
      </w:r>
      <w:r w:rsidDel="00000000" w:rsidR="00000000" w:rsidRPr="00000000">
        <w:rPr>
          <w:rtl w:val="0"/>
        </w:rPr>
        <w:t xml:space="preserve">: [</w:t>
      </w:r>
      <w:hyperlink r:id="rId742">
        <w:r w:rsidDel="00000000" w:rsidR="00000000" w:rsidRPr="00000000">
          <w:rPr>
            <w:rtl w:val="0"/>
          </w:rPr>
          <w:t xml:space="preserve">Salivary gland tumors</w:t>
        </w:r>
      </w:hyperlink>
      <w:r w:rsidDel="00000000" w:rsidR="00000000" w:rsidRPr="00000000">
        <w:rPr>
          <w:rtl w:val="0"/>
        </w:rPr>
        <w:t xml:space="preserve">], </w:t>
      </w:r>
      <w:r w:rsidDel="00000000" w:rsidR="00000000" w:rsidRPr="00000000">
        <w:rPr>
          <w:sz w:val="18"/>
          <w:szCs w:val="18"/>
          <w:rtl w:val="0"/>
        </w:rPr>
        <w:t xml:space="preserve">[</w:t>
      </w:r>
      <w:hyperlink r:id="rId743">
        <w:r w:rsidDel="00000000" w:rsidR="00000000" w:rsidRPr="00000000">
          <w:rPr>
            <w:sz w:val="18"/>
            <w:szCs w:val="18"/>
            <w:rtl w:val="0"/>
          </w:rPr>
          <w:t xml:space="preserve">Parotid Adenoid Cystic with PNI</w:t>
        </w:r>
      </w:hyperlink>
      <w:r w:rsidDel="00000000" w:rsidR="00000000" w:rsidRPr="00000000">
        <w:rPr>
          <w:sz w:val="18"/>
          <w:szCs w:val="18"/>
          <w:rtl w:val="0"/>
        </w:rPr>
        <w:t xml:space="preserve">]</w:t>
      </w:r>
      <w:r w:rsidDel="00000000" w:rsidR="00000000" w:rsidRPr="00000000">
        <w:rPr>
          <w:rtl w:val="0"/>
        </w:rPr>
      </w:r>
    </w:p>
    <w:p w:rsidR="00000000" w:rsidDel="00000000" w:rsidP="00000000" w:rsidRDefault="00000000" w:rsidRPr="00000000" w14:paraId="00000BDF">
      <w:pPr>
        <w:numPr>
          <w:ilvl w:val="0"/>
          <w:numId w:val="74"/>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Supine, chin extended, bite block, mask, wire scars.</w:t>
      </w:r>
      <w:r w:rsidDel="00000000" w:rsidR="00000000" w:rsidRPr="00000000">
        <w:rPr>
          <w:rtl w:val="0"/>
        </w:rPr>
      </w:r>
    </w:p>
    <w:p w:rsidR="00000000" w:rsidDel="00000000" w:rsidP="00000000" w:rsidRDefault="00000000" w:rsidRPr="00000000" w14:paraId="00000BE0">
      <w:pPr>
        <w:numPr>
          <w:ilvl w:val="0"/>
          <w:numId w:val="74"/>
        </w:numPr>
      </w:pPr>
      <w:r w:rsidDel="00000000" w:rsidR="00000000" w:rsidRPr="00000000">
        <w:rPr>
          <w:rtl w:val="0"/>
        </w:rPr>
        <w:t xml:space="preserve">Fuse MRI if you need to track nerve to the base of the skull or cranial nerve involved.</w:t>
      </w:r>
      <w:r w:rsidDel="00000000" w:rsidR="00000000" w:rsidRPr="00000000">
        <w:rPr>
          <w:rtl w:val="0"/>
        </w:rPr>
      </w:r>
    </w:p>
    <w:p w:rsidR="00000000" w:rsidDel="00000000" w:rsidP="00000000" w:rsidRDefault="00000000" w:rsidRPr="00000000" w14:paraId="00000BE1">
      <w:pPr>
        <w:numPr>
          <w:ilvl w:val="0"/>
          <w:numId w:val="74"/>
        </w:numPr>
        <w:spacing w:line="240" w:lineRule="auto"/>
        <w:ind w:left="720" w:hanging="360"/>
        <w:rPr>
          <w:rFonts w:ascii="Times New Roman" w:cs="Times New Roman" w:eastAsia="Times New Roman" w:hAnsi="Times New Roman"/>
          <w:sz w:val="20"/>
          <w:szCs w:val="20"/>
        </w:rPr>
      </w:pPr>
      <w:r w:rsidDel="00000000" w:rsidR="00000000" w:rsidRPr="00000000">
        <w:rPr>
          <w:rtl w:val="0"/>
        </w:rPr>
        <w:t xml:space="preserve">Concurrent chemo</w:t>
      </w:r>
      <w:r w:rsidDel="00000000" w:rsidR="00000000" w:rsidRPr="00000000">
        <w:rPr>
          <w:rFonts w:ascii="Times New Roman" w:cs="Times New Roman" w:eastAsia="Times New Roman" w:hAnsi="Times New Roman"/>
          <w:sz w:val="20"/>
          <w:szCs w:val="20"/>
          <w:rtl w:val="0"/>
        </w:rPr>
        <w:t xml:space="preserve">therapy with no randomized data</w:t>
      </w:r>
      <w:r w:rsidDel="00000000" w:rsidR="00000000" w:rsidRPr="00000000">
        <w:rPr>
          <w:rtl w:val="0"/>
        </w:rPr>
        <w:t xml:space="preserve">. Patients should be enrolled on [</w:t>
      </w:r>
      <w:hyperlink w:anchor="8nu4hbjj05mo">
        <w:r w:rsidDel="00000000" w:rsidR="00000000" w:rsidRPr="00000000">
          <w:rPr>
            <w:rtl w:val="0"/>
          </w:rPr>
          <w:t xml:space="preserve">RTOG 1008</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BE2">
      <w:pPr>
        <w:numPr>
          <w:ilvl w:val="0"/>
          <w:numId w:val="74"/>
        </w:numPr>
      </w:pPr>
      <w:r w:rsidDel="00000000" w:rsidR="00000000" w:rsidRPr="00000000">
        <w:rPr>
          <w:rtl w:val="0"/>
        </w:rPr>
        <w:t xml:space="preserve">IMRT is preferred if treating the neck. </w:t>
      </w:r>
    </w:p>
    <w:p w:rsidR="00000000" w:rsidDel="00000000" w:rsidP="00000000" w:rsidRDefault="00000000" w:rsidRPr="00000000" w14:paraId="00000BE3">
      <w:pPr>
        <w:numPr>
          <w:ilvl w:val="0"/>
          <w:numId w:val="74"/>
        </w:numPr>
      </w:pPr>
      <w:r w:rsidDel="00000000" w:rsidR="00000000" w:rsidRPr="00000000">
        <w:rPr>
          <w:rtl w:val="0"/>
        </w:rPr>
        <w:t xml:space="preserve">Wedged pair with A/P obliques.</w:t>
      </w:r>
    </w:p>
    <w:p w:rsidR="00000000" w:rsidDel="00000000" w:rsidP="00000000" w:rsidRDefault="00000000" w:rsidRPr="00000000" w14:paraId="00000BE4">
      <w:pPr>
        <w:numPr>
          <w:ilvl w:val="0"/>
          <w:numId w:val="74"/>
        </w:numPr>
      </w:pPr>
      <w:r w:rsidDel="00000000" w:rsidR="00000000" w:rsidRPr="00000000">
        <w:rPr>
          <w:rtl w:val="0"/>
        </w:rPr>
        <w:t xml:space="preserve">Electrons, photon/electron mix. </w:t>
      </w:r>
    </w:p>
    <w:p w:rsidR="00000000" w:rsidDel="00000000" w:rsidP="00000000" w:rsidRDefault="00000000" w:rsidRPr="00000000" w14:paraId="00000BE5">
      <w:pPr>
        <w:numPr>
          <w:ilvl w:val="0"/>
          <w:numId w:val="74"/>
        </w:numPr>
      </w:pPr>
      <w:r w:rsidDel="00000000" w:rsidR="00000000" w:rsidRPr="00000000">
        <w:rPr>
          <w:rtl w:val="0"/>
        </w:rPr>
        <w:t xml:space="preserve">Cover PNI to BOS (e.g. stylomastoid foramen, foramen ovale).</w:t>
      </w:r>
    </w:p>
    <w:p w:rsidR="00000000" w:rsidDel="00000000" w:rsidP="00000000" w:rsidRDefault="00000000" w:rsidRPr="00000000" w14:paraId="00000BE6">
      <w:pPr>
        <w:numPr>
          <w:ilvl w:val="0"/>
          <w:numId w:val="74"/>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Role of </w:t>
      </w:r>
      <w:r w:rsidDel="00000000" w:rsidR="00000000" w:rsidRPr="00000000">
        <w:rPr>
          <w:rtl w:val="0"/>
        </w:rPr>
        <w:t xml:space="preserve">chemotherapy is not</w:t>
      </w:r>
      <w:r w:rsidDel="00000000" w:rsidR="00000000" w:rsidRPr="00000000">
        <w:rPr>
          <w:rFonts w:ascii="Times New Roman" w:cs="Times New Roman" w:eastAsia="Times New Roman" w:hAnsi="Times New Roman"/>
          <w:sz w:val="20"/>
          <w:szCs w:val="20"/>
          <w:rtl w:val="0"/>
        </w:rPr>
        <w:t xml:space="preserve"> well defined! </w:t>
      </w:r>
      <w:r w:rsidDel="00000000" w:rsidR="00000000" w:rsidRPr="00000000">
        <w:rPr>
          <w:rFonts w:ascii="Times New Roman" w:cs="Times New Roman" w:eastAsia="Times New Roman" w:hAnsi="Times New Roman"/>
          <w:i w:val="1"/>
          <w:sz w:val="20"/>
          <w:szCs w:val="20"/>
          <w:rtl w:val="0"/>
        </w:rPr>
        <w:t xml:space="preserve">This dogma was defined on SqCC data, not histologies of minor salivary glands.</w:t>
      </w:r>
    </w:p>
    <w:p w:rsidR="00000000" w:rsidDel="00000000" w:rsidP="00000000" w:rsidRDefault="00000000" w:rsidRPr="00000000" w14:paraId="00000BE7">
      <w:pPr>
        <w:numPr>
          <w:ilvl w:val="0"/>
          <w:numId w:val="74"/>
        </w:numPr>
      </w:pPr>
      <w:r w:rsidDel="00000000" w:rsidR="00000000" w:rsidRPr="00000000">
        <w:rPr>
          <w:rtl w:val="0"/>
        </w:rPr>
        <w:t xml:space="preserve">Adenoid cystic: Cover nerve, not necessarily neck. May have a lower threshold for nodes if oral cavity.</w:t>
      </w:r>
      <w:r w:rsidDel="00000000" w:rsidR="00000000" w:rsidRPr="00000000">
        <w:rPr>
          <w:rtl w:val="0"/>
        </w:rPr>
      </w:r>
    </w:p>
    <w:p w:rsidR="00000000" w:rsidDel="00000000" w:rsidP="00000000" w:rsidRDefault="00000000" w:rsidRPr="00000000" w14:paraId="00000BE8">
      <w:pPr>
        <w:numPr>
          <w:ilvl w:val="0"/>
          <w:numId w:val="74"/>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Unresectable</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Definitive RT</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neutrons have better LRC so consider referral</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i w:val="1"/>
          <w:sz w:val="20"/>
          <w:szCs w:val="20"/>
          <w:rtl w:val="0"/>
        </w:rPr>
        <w:t xml:space="preserve">Boards answer, not seen often clinically. </w:t>
      </w:r>
    </w:p>
    <w:p w:rsidR="00000000" w:rsidDel="00000000" w:rsidP="00000000" w:rsidRDefault="00000000" w:rsidRPr="00000000" w14:paraId="00000BE9">
      <w:pPr>
        <w:numPr>
          <w:ilvl w:val="1"/>
          <w:numId w:val="74"/>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The spark</w:t>
      </w:r>
      <w:r w:rsidDel="00000000" w:rsidR="00000000" w:rsidRPr="00000000">
        <w:rPr>
          <w:rFonts w:ascii="Times New Roman" w:cs="Times New Roman" w:eastAsia="Times New Roman" w:hAnsi="Times New Roman"/>
          <w:b w:val="1"/>
          <w:sz w:val="20"/>
          <w:szCs w:val="20"/>
          <w:rtl w:val="0"/>
        </w:rPr>
        <w:t xml:space="preserve"> for neutron therapy came in the 1930s</w:t>
      </w:r>
      <w:r w:rsidDel="00000000" w:rsidR="00000000" w:rsidRPr="00000000">
        <w:rPr>
          <w:rFonts w:ascii="Times New Roman" w:cs="Times New Roman" w:eastAsia="Times New Roman" w:hAnsi="Times New Roman"/>
          <w:sz w:val="20"/>
          <w:szCs w:val="20"/>
          <w:rtl w:val="0"/>
        </w:rPr>
        <w:t xml:space="preserve"> due to long doubling times of salivary tumors (e.g. adenoid cystic), which makes them particularly sensitive to high LET RT. Higher LC, but more late effects. RBE &gt; 2.6. Neutrons lack skin-sparing, less dependent on cell cycle or oxygenation than photons. </w:t>
      </w:r>
    </w:p>
    <w:p w:rsidR="00000000" w:rsidDel="00000000" w:rsidP="00000000" w:rsidRDefault="00000000" w:rsidRPr="00000000" w14:paraId="00000BEA">
      <w:pPr>
        <w:numPr>
          <w:ilvl w:val="1"/>
          <w:numId w:val="74"/>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RTOG 8001/MRC</w:t>
      </w:r>
      <w:r w:rsidDel="00000000" w:rsidR="00000000" w:rsidRPr="00000000">
        <w:rPr>
          <w:rFonts w:ascii="Times New Roman" w:cs="Times New Roman" w:eastAsia="Times New Roman" w:hAnsi="Times New Roman"/>
          <w:sz w:val="20"/>
          <w:szCs w:val="20"/>
          <w:rtl w:val="0"/>
        </w:rPr>
        <w:t xml:space="preserve"> [</w:t>
      </w:r>
      <w:hyperlink r:id="rId744">
        <w:r w:rsidDel="00000000" w:rsidR="00000000" w:rsidRPr="00000000">
          <w:rPr>
            <w:rFonts w:ascii="Times New Roman" w:cs="Times New Roman" w:eastAsia="Times New Roman" w:hAnsi="Times New Roman"/>
            <w:sz w:val="20"/>
            <w:szCs w:val="20"/>
            <w:rtl w:val="0"/>
          </w:rPr>
          <w:t xml:space="preserve">IJROBP '88</w:t>
        </w:r>
      </w:hyperlink>
      <w:r w:rsidDel="00000000" w:rsidR="00000000" w:rsidRPr="00000000">
        <w:rPr>
          <w:rFonts w:ascii="Times New Roman" w:cs="Times New Roman" w:eastAsia="Times New Roman" w:hAnsi="Times New Roman"/>
          <w:sz w:val="20"/>
          <w:szCs w:val="20"/>
          <w:rtl w:val="0"/>
        </w:rPr>
        <w:t xml:space="preserve">, </w:t>
      </w:r>
      <w:hyperlink r:id="rId745">
        <w:r w:rsidDel="00000000" w:rsidR="00000000" w:rsidRPr="00000000">
          <w:rPr>
            <w:rFonts w:ascii="Times New Roman" w:cs="Times New Roman" w:eastAsia="Times New Roman" w:hAnsi="Times New Roman"/>
            <w:sz w:val="20"/>
            <w:szCs w:val="20"/>
            <w:rtl w:val="0"/>
          </w:rPr>
          <w:t xml:space="preserve">'93]</w:t>
        </w:r>
      </w:hyperlink>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Photons vs. neutrons</w:t>
      </w:r>
      <w:r w:rsidDel="00000000" w:rsidR="00000000" w:rsidRPr="00000000">
        <w:rPr>
          <w:rFonts w:ascii="Times New Roman" w:cs="Times New Roman" w:eastAsia="Times New Roman" w:hAnsi="Times New Roman"/>
          <w:sz w:val="20"/>
          <w:szCs w:val="20"/>
          <w:rtl w:val="0"/>
        </w:rPr>
        <w:t xml:space="preserve">.</w:t>
      </w:r>
      <w:r w:rsidDel="00000000" w:rsidR="00000000" w:rsidRPr="00000000">
        <w:rPr>
          <w:rtl w:val="0"/>
        </w:rPr>
      </w:r>
    </w:p>
    <w:p w:rsidR="00000000" w:rsidDel="00000000" w:rsidP="00000000" w:rsidRDefault="00000000" w:rsidRPr="00000000" w14:paraId="00000BEB">
      <w:pPr>
        <w:spacing w:line="240" w:lineRule="auto"/>
        <w:ind w:left="1440" w:firstLine="0"/>
        <w:rPr/>
      </w:pPr>
      <w:r w:rsidDel="00000000" w:rsidR="00000000" w:rsidRPr="00000000">
        <w:rPr>
          <w:rtl w:val="0"/>
        </w:rPr>
        <w:t xml:space="preserve">Neutrons appear superior to photons.</w:t>
      </w:r>
      <w:r w:rsidDel="00000000" w:rsidR="00000000" w:rsidRPr="00000000">
        <w:rPr>
          <w:rtl w:val="0"/>
        </w:rPr>
      </w:r>
    </w:p>
    <w:p w:rsidR="00000000" w:rsidDel="00000000" w:rsidP="00000000" w:rsidRDefault="00000000" w:rsidRPr="00000000" w14:paraId="00000BEC">
      <w:pPr>
        <w:numPr>
          <w:ilvl w:val="2"/>
          <w:numId w:val="74"/>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25 inoperable, recurrent or unresectable malignant salivary tumors.</w:t>
      </w:r>
    </w:p>
    <w:p w:rsidR="00000000" w:rsidDel="00000000" w:rsidP="00000000" w:rsidRDefault="00000000" w:rsidRPr="00000000" w14:paraId="00000BED">
      <w:pPr>
        <w:numPr>
          <w:ilvl w:val="2"/>
          <w:numId w:val="74"/>
        </w:numPr>
        <w:spacing w:line="240" w:lineRule="auto"/>
        <w:ind w:left="216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2y LRC 17→ 67%. 10y LRC 17→ 56%. </w:t>
      </w:r>
    </w:p>
    <w:p w:rsidR="00000000" w:rsidDel="00000000" w:rsidP="00000000" w:rsidRDefault="00000000" w:rsidRPr="00000000" w14:paraId="00000BEE">
      <w:pPr>
        <w:numPr>
          <w:ilvl w:val="3"/>
          <w:numId w:val="74"/>
        </w:numPr>
        <w:spacing w:line="240" w:lineRule="auto"/>
        <w:ind w:left="288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Patterns of failure: local failure most common in photon arm, DM more common in neutron arm.</w:t>
      </w:r>
    </w:p>
    <w:p w:rsidR="00000000" w:rsidDel="00000000" w:rsidP="00000000" w:rsidRDefault="00000000" w:rsidRPr="00000000" w14:paraId="00000BEF">
      <w:pPr>
        <w:numPr>
          <w:ilvl w:val="2"/>
          <w:numId w:val="74"/>
        </w:numPr>
        <w:spacing w:line="240" w:lineRule="auto"/>
        <w:ind w:left="216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Severe late complications in 15→ 69%.</w:t>
      </w:r>
    </w:p>
    <w:p w:rsidR="00000000" w:rsidDel="00000000" w:rsidP="00000000" w:rsidRDefault="00000000" w:rsidRPr="00000000" w14:paraId="00000BF0">
      <w:pPr>
        <w:numPr>
          <w:ilvl w:val="1"/>
          <w:numId w:val="74"/>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U. of Washington</w:t>
      </w:r>
      <w:r w:rsidDel="00000000" w:rsidR="00000000" w:rsidRPr="00000000">
        <w:rPr>
          <w:rFonts w:ascii="Times New Roman" w:cs="Times New Roman" w:eastAsia="Times New Roman" w:hAnsi="Times New Roman"/>
          <w:sz w:val="20"/>
          <w:szCs w:val="20"/>
          <w:rtl w:val="0"/>
        </w:rPr>
        <w:t xml:space="preserve"> [</w:t>
      </w:r>
      <w:hyperlink r:id="rId746">
        <w:r w:rsidDel="00000000" w:rsidR="00000000" w:rsidRPr="00000000">
          <w:rPr>
            <w:rFonts w:ascii="Times New Roman" w:cs="Times New Roman" w:eastAsia="Times New Roman" w:hAnsi="Times New Roman"/>
            <w:sz w:val="20"/>
            <w:szCs w:val="20"/>
            <w:rtl w:val="0"/>
          </w:rPr>
          <w:t xml:space="preserve">Douglas JAMA H&amp;N '03</w:t>
        </w:r>
      </w:hyperlink>
      <w:r w:rsidDel="00000000" w:rsidR="00000000" w:rsidRPr="00000000">
        <w:rPr>
          <w:rFonts w:ascii="Times New Roman" w:cs="Times New Roman" w:eastAsia="Times New Roman" w:hAnsi="Times New Roman"/>
          <w:sz w:val="20"/>
          <w:szCs w:val="20"/>
          <w:rtl w:val="0"/>
        </w:rPr>
        <w:t xml:space="preserve">]: 279 pts. R2. </w:t>
      </w:r>
      <w:r w:rsidDel="00000000" w:rsidR="00000000" w:rsidRPr="00000000">
        <w:rPr>
          <w:rFonts w:ascii="Times New Roman" w:cs="Times New Roman" w:eastAsia="Times New Roman" w:hAnsi="Times New Roman"/>
          <w:b w:val="1"/>
          <w:sz w:val="20"/>
          <w:szCs w:val="20"/>
          <w:rtl w:val="0"/>
        </w:rPr>
        <w:t xml:space="preserve">19.2 nGy 10% late G3-4</w:t>
      </w: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BF1">
      <w:pPr>
        <w:spacing w:line="240" w:lineRule="auto"/>
        <w:ind w:left="14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Higher risk of morbidity with neutrons</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BF2">
      <w:pPr>
        <w:numPr>
          <w:ilvl w:val="2"/>
          <w:numId w:val="74"/>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6y LRC 59%, 6y CSS 67%.</w:t>
      </w:r>
    </w:p>
    <w:p w:rsidR="00000000" w:rsidDel="00000000" w:rsidP="00000000" w:rsidRDefault="00000000" w:rsidRPr="00000000" w14:paraId="00000BF3">
      <w:pPr>
        <w:numPr>
          <w:ilvl w:val="1"/>
          <w:numId w:val="74"/>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U. of Washington </w:t>
      </w:r>
      <w:r w:rsidDel="00000000" w:rsidR="00000000" w:rsidRPr="00000000">
        <w:rPr>
          <w:rFonts w:ascii="Times New Roman" w:cs="Times New Roman" w:eastAsia="Times New Roman" w:hAnsi="Times New Roman"/>
          <w:sz w:val="20"/>
          <w:szCs w:val="20"/>
          <w:rtl w:val="0"/>
        </w:rPr>
        <w:t xml:space="preserve">[</w:t>
      </w:r>
      <w:hyperlink r:id="rId747">
        <w:r w:rsidDel="00000000" w:rsidR="00000000" w:rsidRPr="00000000">
          <w:rPr>
            <w:rFonts w:ascii="Times New Roman" w:cs="Times New Roman" w:eastAsia="Times New Roman" w:hAnsi="Times New Roman"/>
            <w:sz w:val="20"/>
            <w:szCs w:val="20"/>
            <w:rtl w:val="0"/>
          </w:rPr>
          <w:t xml:space="preserve">Douglas H&amp;N '08</w:t>
        </w:r>
      </w:hyperlink>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19.2 nGy + SRS boost (12 Gy)</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BF4">
      <w:pPr>
        <w:spacing w:line="240" w:lineRule="auto"/>
        <w:ind w:left="1440" w:firstLine="0"/>
        <w:rPr/>
      </w:pPr>
      <w:r w:rsidDel="00000000" w:rsidR="00000000" w:rsidRPr="00000000">
        <w:rPr>
          <w:rtl w:val="0"/>
        </w:rPr>
        <w:t xml:space="preserve">Mostly adenoid cystic patients, received SRS boost due to late local recurrences with adenoid cystic.</w:t>
      </w:r>
    </w:p>
    <w:p w:rsidR="00000000" w:rsidDel="00000000" w:rsidP="00000000" w:rsidRDefault="00000000" w:rsidRPr="00000000" w14:paraId="00000BF5">
      <w:pPr>
        <w:numPr>
          <w:ilvl w:val="2"/>
          <w:numId w:val="74"/>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34 pts. Compared to the historical cohort without SRS boost. </w:t>
      </w:r>
      <w:r w:rsidDel="00000000" w:rsidR="00000000" w:rsidRPr="00000000">
        <w:rPr>
          <w:rFonts w:ascii="Times New Roman" w:cs="Times New Roman" w:eastAsia="Times New Roman" w:hAnsi="Times New Roman"/>
          <w:i w:val="1"/>
          <w:sz w:val="20"/>
          <w:szCs w:val="20"/>
          <w:rtl w:val="0"/>
        </w:rPr>
        <w:t xml:space="preserve">Most adenoid cystic.</w:t>
      </w:r>
    </w:p>
    <w:p w:rsidR="00000000" w:rsidDel="00000000" w:rsidP="00000000" w:rsidRDefault="00000000" w:rsidRPr="00000000" w14:paraId="00000BF6">
      <w:pPr>
        <w:numPr>
          <w:ilvl w:val="2"/>
          <w:numId w:val="74"/>
        </w:numPr>
        <w:spacing w:line="240" w:lineRule="auto"/>
        <w:ind w:left="216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2y LC for ± SRS boost of 81→ 82%; 3.5y LC for ± SRS boost of 39→ 82%.</w:t>
      </w:r>
    </w:p>
    <w:p w:rsidR="00000000" w:rsidDel="00000000" w:rsidP="00000000" w:rsidRDefault="00000000" w:rsidRPr="00000000" w14:paraId="00000BF7">
      <w:pPr>
        <w:numPr>
          <w:ilvl w:val="2"/>
          <w:numId w:val="74"/>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No increased complications.</w:t>
      </w:r>
    </w:p>
    <w:p w:rsidR="00000000" w:rsidDel="00000000" w:rsidP="00000000" w:rsidRDefault="00000000" w:rsidRPr="00000000" w14:paraId="00000BF8">
      <w:pPr>
        <w:numPr>
          <w:ilvl w:val="2"/>
          <w:numId w:val="74"/>
        </w:numPr>
        <w:spacing w:line="240" w:lineRule="auto"/>
        <w:ind w:left="2160" w:hanging="360"/>
        <w:rPr>
          <w:rFonts w:ascii="Times New Roman" w:cs="Times New Roman" w:eastAsia="Times New Roman" w:hAnsi="Times New Roman"/>
          <w:b w:val="1"/>
          <w:sz w:val="20"/>
          <w:szCs w:val="20"/>
        </w:rPr>
      </w:pPr>
      <w:r w:rsidDel="00000000" w:rsidR="00000000" w:rsidRPr="00000000">
        <w:rPr>
          <w:rFonts w:ascii="Cardo" w:cs="Cardo" w:eastAsia="Cardo" w:hAnsi="Cardo"/>
          <w:b w:val="1"/>
          <w:sz w:val="20"/>
          <w:szCs w:val="20"/>
          <w:rtl w:val="0"/>
        </w:rPr>
        <w:t xml:space="preserve">Also evidence for 24 Gy RBE C12→ 50 Gy IMRT </w:t>
      </w:r>
      <w:r w:rsidDel="00000000" w:rsidR="00000000" w:rsidRPr="00000000">
        <w:rPr>
          <w:rFonts w:ascii="Times New Roman" w:cs="Times New Roman" w:eastAsia="Times New Roman" w:hAnsi="Times New Roman"/>
          <w:sz w:val="20"/>
          <w:szCs w:val="20"/>
          <w:rtl w:val="0"/>
        </w:rPr>
        <w:t xml:space="preserve">[Jensen IJROBP '15]</w:t>
      </w:r>
    </w:p>
    <w:p w:rsidR="00000000" w:rsidDel="00000000" w:rsidP="00000000" w:rsidRDefault="00000000" w:rsidRPr="00000000" w14:paraId="00000BF9">
      <w:pPr>
        <w:numPr>
          <w:ilvl w:val="1"/>
          <w:numId w:val="74"/>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Photon radiotherapy is an acceptable alternative to neutrons [</w:t>
      </w:r>
      <w:hyperlink r:id="rId748">
        <w:r w:rsidDel="00000000" w:rsidR="00000000" w:rsidRPr="00000000">
          <w:rPr>
            <w:rFonts w:ascii="Times New Roman" w:cs="Times New Roman" w:eastAsia="Times New Roman" w:hAnsi="Times New Roman"/>
            <w:sz w:val="20"/>
            <w:szCs w:val="20"/>
            <w:rtl w:val="0"/>
          </w:rPr>
          <w:t xml:space="preserve">RTO '14]</w:t>
        </w:r>
      </w:hyperlink>
      <w:r w:rsidDel="00000000" w:rsidR="00000000" w:rsidRPr="00000000">
        <w:rPr>
          <w:rFonts w:ascii="Times New Roman" w:cs="Times New Roman" w:eastAsia="Times New Roman" w:hAnsi="Times New Roman"/>
          <w:sz w:val="20"/>
          <w:szCs w:val="20"/>
          <w:rtl w:val="0"/>
        </w:rPr>
        <w:t xml:space="preserve">. Treat to at least 70 Gy, use IMRT.</w:t>
      </w:r>
    </w:p>
    <w:p w:rsidR="00000000" w:rsidDel="00000000" w:rsidP="00000000" w:rsidRDefault="00000000" w:rsidRPr="00000000" w14:paraId="00000BFA">
      <w:pPr>
        <w:spacing w:line="240" w:lineRule="auto"/>
        <w:ind w:left="1440" w:firstLine="0"/>
        <w:rPr/>
      </w:pPr>
      <w:r w:rsidDel="00000000" w:rsidR="00000000" w:rsidRPr="00000000">
        <w:rPr>
          <w:rtl w:val="0"/>
        </w:rPr>
        <w:t xml:space="preserve">IMRT to 70 Gy appears to be an acceptable alternative to neutrons.</w:t>
      </w:r>
    </w:p>
    <w:p w:rsidR="00000000" w:rsidDel="00000000" w:rsidP="00000000" w:rsidRDefault="00000000" w:rsidRPr="00000000" w14:paraId="00000BFB">
      <w:pPr>
        <w:numPr>
          <w:ilvl w:val="2"/>
          <w:numId w:val="74"/>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27 pts. Unresectable. Median 70 Gy, IMRT or 3D-CRT. 18 pts got CCRT.</w:t>
      </w:r>
    </w:p>
    <w:p w:rsidR="00000000" w:rsidDel="00000000" w:rsidP="00000000" w:rsidRDefault="00000000" w:rsidRPr="00000000" w14:paraId="00000BFC">
      <w:pPr>
        <w:numPr>
          <w:ilvl w:val="2"/>
          <w:numId w:val="74"/>
        </w:numPr>
        <w:spacing w:line="240" w:lineRule="auto"/>
        <w:ind w:left="216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2/5y LC 69→ 55%. 2/5y LRC 65→ 47%.</w:t>
      </w:r>
    </w:p>
    <w:p w:rsidR="00000000" w:rsidDel="00000000" w:rsidP="00000000" w:rsidRDefault="00000000" w:rsidRPr="00000000" w14:paraId="00000BFD">
      <w:pPr>
        <w:numPr>
          <w:ilvl w:val="2"/>
          <w:numId w:val="74"/>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Late G3 toxicity 11%. </w:t>
      </w:r>
    </w:p>
    <w:p w:rsidR="00000000" w:rsidDel="00000000" w:rsidP="00000000" w:rsidRDefault="00000000" w:rsidRPr="00000000" w14:paraId="00000BFE">
      <w:pPr>
        <w:numPr>
          <w:ilvl w:val="1"/>
          <w:numId w:val="74"/>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Surgery + PORT preferred to RT alone </w:t>
      </w:r>
      <w:r w:rsidDel="00000000" w:rsidR="00000000" w:rsidRPr="00000000">
        <w:rPr>
          <w:rFonts w:ascii="Times New Roman" w:cs="Times New Roman" w:eastAsia="Times New Roman" w:hAnsi="Times New Roman"/>
          <w:sz w:val="20"/>
          <w:szCs w:val="20"/>
          <w:rtl w:val="0"/>
        </w:rPr>
        <w:t xml:space="preserve">[</w:t>
      </w:r>
      <w:hyperlink r:id="rId749">
        <w:r w:rsidDel="00000000" w:rsidR="00000000" w:rsidRPr="00000000">
          <w:rPr>
            <w:rFonts w:ascii="Times New Roman" w:cs="Times New Roman" w:eastAsia="Times New Roman" w:hAnsi="Times New Roman"/>
            <w:sz w:val="20"/>
            <w:szCs w:val="20"/>
            <w:rtl w:val="0"/>
          </w:rPr>
          <w:t xml:space="preserve">Mendenhall Cancer '05</w:t>
        </w:r>
      </w:hyperlink>
      <w:r w:rsidDel="00000000" w:rsidR="00000000" w:rsidRPr="00000000">
        <w:rPr>
          <w:rFonts w:ascii="Times New Roman" w:cs="Times New Roman" w:eastAsia="Times New Roman" w:hAnsi="Times New Roman"/>
          <w:sz w:val="20"/>
          <w:szCs w:val="20"/>
          <w:rtl w:val="0"/>
        </w:rPr>
        <w:t xml:space="preserve">]: Retro. </w:t>
      </w:r>
      <w:r w:rsidDel="00000000" w:rsidR="00000000" w:rsidRPr="00000000">
        <w:rPr>
          <w:rFonts w:ascii="Times New Roman" w:cs="Times New Roman" w:eastAsia="Times New Roman" w:hAnsi="Times New Roman"/>
          <w:b w:val="1"/>
          <w:sz w:val="20"/>
          <w:szCs w:val="20"/>
          <w:rtl w:val="0"/>
        </w:rPr>
        <w:t xml:space="preserve">Definitive RT vs. PORT</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BFF">
      <w:pPr>
        <w:spacing w:line="240" w:lineRule="auto"/>
        <w:ind w:left="1440" w:firstLine="0"/>
        <w:rPr/>
      </w:pPr>
      <w:r w:rsidDel="00000000" w:rsidR="00000000" w:rsidRPr="00000000">
        <w:rPr>
          <w:rtl w:val="0"/>
        </w:rPr>
        <w:t xml:space="preserve">Radiation therapy appears to cure only about 25% of patients with advanced disease.</w:t>
      </w:r>
    </w:p>
    <w:p w:rsidR="00000000" w:rsidDel="00000000" w:rsidP="00000000" w:rsidRDefault="00000000" w:rsidRPr="00000000" w14:paraId="00000C00">
      <w:pPr>
        <w:numPr>
          <w:ilvl w:val="2"/>
          <w:numId w:val="74"/>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224 pts. 1964-2003. MFU 5 years.</w:t>
      </w:r>
    </w:p>
    <w:p w:rsidR="00000000" w:rsidDel="00000000" w:rsidP="00000000" w:rsidRDefault="00000000" w:rsidRPr="00000000" w14:paraId="00000C01">
      <w:pPr>
        <w:numPr>
          <w:ilvl w:val="3"/>
          <w:numId w:val="74"/>
        </w:numPr>
        <w:spacing w:line="240" w:lineRule="auto"/>
        <w:ind w:left="288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Definitive RT: 74 Gy. PORT: 66 Gy. </w:t>
      </w:r>
    </w:p>
    <w:p w:rsidR="00000000" w:rsidDel="00000000" w:rsidP="00000000" w:rsidRDefault="00000000" w:rsidRPr="00000000" w14:paraId="00000C02">
      <w:pPr>
        <w:numPr>
          <w:ilvl w:val="2"/>
          <w:numId w:val="74"/>
        </w:numPr>
        <w:spacing w:line="240" w:lineRule="auto"/>
        <w:ind w:left="216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LRC for stages I-III of 70→ 89%.</w:t>
      </w:r>
    </w:p>
    <w:p w:rsidR="00000000" w:rsidDel="00000000" w:rsidP="00000000" w:rsidRDefault="00000000" w:rsidRPr="00000000" w14:paraId="00000C03">
      <w:pPr>
        <w:numPr>
          <w:ilvl w:val="2"/>
          <w:numId w:val="74"/>
        </w:numPr>
        <w:spacing w:line="240" w:lineRule="auto"/>
        <w:ind w:left="216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LRC for stage IV of 24→ 66%.</w:t>
      </w:r>
    </w:p>
    <w:p w:rsidR="00000000" w:rsidDel="00000000" w:rsidP="00000000" w:rsidRDefault="00000000" w:rsidRPr="00000000" w14:paraId="00000C04">
      <w:pPr>
        <w:numPr>
          <w:ilvl w:val="2"/>
          <w:numId w:val="74"/>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RT alone only cures around 25% of patients with advanced stage disease.</w:t>
      </w:r>
    </w:p>
    <w:p w:rsidR="00000000" w:rsidDel="00000000" w:rsidP="00000000" w:rsidRDefault="00000000" w:rsidRPr="00000000" w14:paraId="00000C05">
      <w:pPr>
        <w:numPr>
          <w:ilvl w:val="0"/>
          <w:numId w:val="74"/>
        </w:numPr>
      </w:pPr>
      <w:r w:rsidDel="00000000" w:rsidR="00000000" w:rsidRPr="00000000">
        <w:rPr>
          <w:b w:val="1"/>
          <w:rtl w:val="0"/>
        </w:rPr>
        <w:t xml:space="preserve">Grade is predictive of nodes</w:t>
      </w:r>
      <w:r w:rsidDel="00000000" w:rsidR="00000000" w:rsidRPr="00000000">
        <w:rPr>
          <w:rtl w:val="0"/>
        </w:rPr>
        <w:t xml:space="preserve">: Only 10% have nodes for G1-2 while 50% have nodes for G3. Also, site and LVSI.</w:t>
      </w:r>
    </w:p>
    <w:p w:rsidR="00000000" w:rsidDel="00000000" w:rsidP="00000000" w:rsidRDefault="00000000" w:rsidRPr="00000000" w14:paraId="00000C06">
      <w:pPr>
        <w:numPr>
          <w:ilvl w:val="1"/>
          <w:numId w:val="74"/>
        </w:numPr>
        <w:ind w:left="1440" w:hanging="360"/>
        <w:rPr>
          <w:b w:val="1"/>
        </w:rPr>
      </w:pPr>
      <w:r w:rsidDel="00000000" w:rsidR="00000000" w:rsidRPr="00000000">
        <w:rPr>
          <w:rtl w:val="0"/>
        </w:rPr>
        <w:t xml:space="preserve">[</w:t>
      </w:r>
      <w:hyperlink r:id="rId750">
        <w:r w:rsidDel="00000000" w:rsidR="00000000" w:rsidRPr="00000000">
          <w:rPr>
            <w:rtl w:val="0"/>
          </w:rPr>
          <w:t xml:space="preserve">Xiao NCDB HNS '15</w:t>
        </w:r>
      </w:hyperlink>
      <w:r w:rsidDel="00000000" w:rsidR="00000000" w:rsidRPr="00000000">
        <w:rPr>
          <w:rtl w:val="0"/>
        </w:rPr>
        <w:t xml:space="preserve">, </w:t>
      </w:r>
      <w:hyperlink r:id="rId751">
        <w:r w:rsidDel="00000000" w:rsidR="00000000" w:rsidRPr="00000000">
          <w:rPr>
            <w:rtl w:val="0"/>
          </w:rPr>
          <w:t xml:space="preserve">Stennart JAMA H&amp;N '03</w:t>
        </w:r>
      </w:hyperlink>
      <w:r w:rsidDel="00000000" w:rsidR="00000000" w:rsidRPr="00000000">
        <w:rPr>
          <w:rtl w:val="0"/>
        </w:rPr>
        <w:t xml:space="preserve">, </w:t>
      </w:r>
      <w:hyperlink r:id="rId752">
        <w:r w:rsidDel="00000000" w:rsidR="00000000" w:rsidRPr="00000000">
          <w:rPr>
            <w:rtl w:val="0"/>
          </w:rPr>
          <w:t xml:space="preserve">Yoo JSO '15</w:t>
        </w:r>
      </w:hyperlink>
      <w:r w:rsidDel="00000000" w:rsidR="00000000" w:rsidRPr="00000000">
        <w:rPr>
          <w:rtl w:val="0"/>
        </w:rPr>
        <w:t xml:space="preserve">]</w:t>
      </w:r>
    </w:p>
    <w:p w:rsidR="00000000" w:rsidDel="00000000" w:rsidP="00000000" w:rsidRDefault="00000000" w:rsidRPr="00000000" w14:paraId="00000C07">
      <w:pPr>
        <w:numPr>
          <w:ilvl w:val="1"/>
          <w:numId w:val="74"/>
        </w:numPr>
        <w:ind w:left="1440" w:hanging="360"/>
      </w:pPr>
      <w:r w:rsidDel="00000000" w:rsidR="00000000" w:rsidRPr="00000000">
        <w:rPr>
          <w:rtl w:val="0"/>
        </w:rPr>
        <w:t xml:space="preserve">Adenoid cystic or acinic cell cancers do not require ENI.</w:t>
      </w:r>
    </w:p>
    <w:p w:rsidR="00000000" w:rsidDel="00000000" w:rsidP="00000000" w:rsidRDefault="00000000" w:rsidRPr="00000000" w14:paraId="00000C08">
      <w:pPr>
        <w:numPr>
          <w:ilvl w:val="0"/>
          <w:numId w:val="74"/>
        </w:numPr>
        <w:rPr>
          <w:b w:val="1"/>
        </w:rPr>
      </w:pPr>
      <w:r w:rsidDel="00000000" w:rsidR="00000000" w:rsidRPr="00000000">
        <w:rPr>
          <w:b w:val="1"/>
          <w:rtl w:val="0"/>
        </w:rPr>
        <w:t xml:space="preserve">Nodal levels</w:t>
      </w:r>
    </w:p>
    <w:p w:rsidR="00000000" w:rsidDel="00000000" w:rsidP="00000000" w:rsidRDefault="00000000" w:rsidRPr="00000000" w14:paraId="00000C09">
      <w:pPr>
        <w:ind w:firstLine="720"/>
        <w:rPr/>
      </w:pPr>
      <w:r w:rsidDel="00000000" w:rsidR="00000000" w:rsidRPr="00000000">
        <w:rPr>
          <w:rtl w:val="0"/>
        </w:rPr>
        <w:t xml:space="preserve">See [</w:t>
      </w:r>
      <w:hyperlink w:anchor="5xqks2p0147u">
        <w:r w:rsidDel="00000000" w:rsidR="00000000" w:rsidRPr="00000000">
          <w:rPr>
            <w:rtl w:val="0"/>
          </w:rPr>
          <w:t xml:space="preserve">Neck Nodal Atlas and Coverage</w:t>
        </w:r>
      </w:hyperlink>
      <w:r w:rsidDel="00000000" w:rsidR="00000000" w:rsidRPr="00000000">
        <w:rPr>
          <w:rtl w:val="0"/>
        </w:rPr>
        <w:t xml:space="preserve">] and [</w:t>
      </w:r>
      <w:hyperlink w:anchor="kr231rke68fg">
        <w:r w:rsidDel="00000000" w:rsidR="00000000" w:rsidRPr="00000000">
          <w:rPr>
            <w:rtl w:val="0"/>
          </w:rPr>
          <w:t xml:space="preserve">salivary nodal coverage</w:t>
        </w:r>
      </w:hyperlink>
      <w:r w:rsidDel="00000000" w:rsidR="00000000" w:rsidRPr="00000000">
        <w:rPr>
          <w:rtl w:val="0"/>
        </w:rPr>
        <w:t xml:space="preserve">] in the General Treatment Planning section.</w:t>
      </w:r>
    </w:p>
    <w:p w:rsidR="00000000" w:rsidDel="00000000" w:rsidP="00000000" w:rsidRDefault="00000000" w:rsidRPr="00000000" w14:paraId="00000C0A">
      <w:pPr>
        <w:numPr>
          <w:ilvl w:val="1"/>
          <w:numId w:val="74"/>
        </w:numPr>
        <w:ind w:left="1440" w:hanging="360"/>
      </w:pPr>
      <w:r w:rsidDel="00000000" w:rsidR="00000000" w:rsidRPr="00000000">
        <w:rPr>
          <w:rtl w:val="0"/>
        </w:rPr>
        <w:t xml:space="preserve">Consider ipsilateral coverage if cN0 contralateral neck unless N2b, bulky nodes, or SM gland tumors within 1 cm of midline. </w:t>
      </w:r>
    </w:p>
    <w:p w:rsidR="00000000" w:rsidDel="00000000" w:rsidP="00000000" w:rsidRDefault="00000000" w:rsidRPr="00000000" w14:paraId="00000C0B">
      <w:pPr>
        <w:numPr>
          <w:ilvl w:val="1"/>
          <w:numId w:val="74"/>
        </w:numPr>
        <w:ind w:left="1440" w:hanging="360"/>
      </w:pPr>
      <w:r w:rsidDel="00000000" w:rsidR="00000000" w:rsidRPr="00000000">
        <w:rPr>
          <w:u w:val="single"/>
          <w:rtl w:val="0"/>
        </w:rPr>
        <w:t xml:space="preserve">N(+) neck</w:t>
      </w:r>
      <w:r w:rsidDel="00000000" w:rsidR="00000000" w:rsidRPr="00000000">
        <w:rPr>
          <w:rtl w:val="0"/>
        </w:rPr>
        <w:t xml:space="preserve">: If parotid, treat ipsi Ib-IV, preauricular, peri-parotid. If SM, treat I-IV. If level IIb+, cover V. </w:t>
      </w:r>
    </w:p>
    <w:p w:rsidR="00000000" w:rsidDel="00000000" w:rsidP="00000000" w:rsidRDefault="00000000" w:rsidRPr="00000000" w14:paraId="00000C0C">
      <w:pPr>
        <w:numPr>
          <w:ilvl w:val="1"/>
          <w:numId w:val="74"/>
        </w:numPr>
        <w:ind w:left="1440" w:hanging="360"/>
      </w:pPr>
      <w:r w:rsidDel="00000000" w:rsidR="00000000" w:rsidRPr="00000000">
        <w:rPr>
          <w:u w:val="single"/>
          <w:rtl w:val="0"/>
        </w:rPr>
        <w:t xml:space="preserve">N(-) neck</w:t>
      </w:r>
      <w:r w:rsidDel="00000000" w:rsidR="00000000" w:rsidRPr="00000000">
        <w:rPr>
          <w:rtl w:val="0"/>
        </w:rPr>
        <w:t xml:space="preserve">: (Parotid) Ib-III for high grade or large tumors (T3-4). Can omit for adenoid cystic or </w:t>
      </w:r>
      <w:r w:rsidDel="00000000" w:rsidR="00000000" w:rsidRPr="00000000">
        <w:rPr>
          <w:rtl w:val="0"/>
        </w:rPr>
        <w:t xml:space="preserve">acinic</w:t>
      </w:r>
      <w:r w:rsidDel="00000000" w:rsidR="00000000" w:rsidRPr="00000000">
        <w:rPr>
          <w:rtl w:val="0"/>
        </w:rPr>
        <w:t xml:space="preserve"> cells.</w:t>
      </w:r>
      <w:r w:rsidDel="00000000" w:rsidR="00000000" w:rsidRPr="00000000">
        <w:rPr>
          <w:rtl w:val="0"/>
        </w:rPr>
      </w:r>
    </w:p>
    <w:p w:rsidR="00000000" w:rsidDel="00000000" w:rsidP="00000000" w:rsidRDefault="00000000" w:rsidRPr="00000000" w14:paraId="00000C0D">
      <w:pPr>
        <w:numPr>
          <w:ilvl w:val="0"/>
          <w:numId w:val="74"/>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PORT for all but low grade T1-T2 w negative margins</w:t>
      </w:r>
    </w:p>
    <w:p w:rsidR="00000000" w:rsidDel="00000000" w:rsidP="00000000" w:rsidRDefault="00000000" w:rsidRPr="00000000" w14:paraId="00000C0E">
      <w:pPr>
        <w:ind w:left="0" w:firstLine="720"/>
        <w:rPr/>
      </w:pPr>
      <w:r w:rsidDel="00000000" w:rsidR="00000000" w:rsidRPr="00000000">
        <w:rPr>
          <w:rtl w:val="0"/>
        </w:rPr>
        <w:t xml:space="preserve">See [</w:t>
      </w:r>
      <w:hyperlink w:anchor="_1g13m97gj8p4">
        <w:r w:rsidDel="00000000" w:rsidR="00000000" w:rsidRPr="00000000">
          <w:rPr>
            <w:rtl w:val="0"/>
          </w:rPr>
          <w:t xml:space="preserve">Principles of PORT</w:t>
        </w:r>
      </w:hyperlink>
      <w:r w:rsidDel="00000000" w:rsidR="00000000" w:rsidRPr="00000000">
        <w:rPr>
          <w:rtl w:val="0"/>
        </w:rPr>
        <w:t xml:space="preserve">] in the General H&amp;N section.</w:t>
      </w:r>
    </w:p>
    <w:p w:rsidR="00000000" w:rsidDel="00000000" w:rsidP="00000000" w:rsidRDefault="00000000" w:rsidRPr="00000000" w14:paraId="00000C0F">
      <w:pPr>
        <w:ind w:left="0" w:firstLine="720"/>
        <w:rPr>
          <w:rFonts w:ascii="Times New Roman" w:cs="Times New Roman" w:eastAsia="Times New Roman" w:hAnsi="Times New Roman"/>
          <w:sz w:val="20"/>
          <w:szCs w:val="20"/>
        </w:rPr>
      </w:pPr>
      <w:r w:rsidDel="00000000" w:rsidR="00000000" w:rsidRPr="00000000">
        <w:rPr>
          <w:rtl w:val="0"/>
        </w:rPr>
        <w:t xml:space="preserve">RTOG 10-08 [</w:t>
      </w:r>
      <w:hyperlink r:id="rId753">
        <w:r w:rsidDel="00000000" w:rsidR="00000000" w:rsidRPr="00000000">
          <w:rPr>
            <w:rtl w:val="0"/>
          </w:rPr>
          <w:t xml:space="preserve">Protocol</w:t>
        </w:r>
      </w:hyperlink>
      <w:r w:rsidDel="00000000" w:rsidR="00000000" w:rsidRPr="00000000">
        <w:rPr>
          <w:rtl w:val="0"/>
        </w:rPr>
        <w:t xml:space="preserve">, </w:t>
      </w:r>
      <w:hyperlink r:id="rId754">
        <w:r w:rsidDel="00000000" w:rsidR="00000000" w:rsidRPr="00000000">
          <w:rPr>
            <w:rtl w:val="0"/>
          </w:rPr>
          <w:t xml:space="preserve">NCT01220583</w:t>
        </w:r>
      </w:hyperlink>
      <w:r w:rsidDel="00000000" w:rsidR="00000000" w:rsidRPr="00000000">
        <w:rPr>
          <w:rtl w:val="0"/>
        </w:rPr>
        <w:t xml:space="preserve">]: Phase II/III. PORT 60-66/30 ± CDDP 40 in salivary gland tumors. </w:t>
      </w:r>
      <w:hyperlink w:anchor="8nu4hbjj05mo">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C10">
      <w:pPr>
        <w:numPr>
          <w:ilvl w:val="1"/>
          <w:numId w:val="74"/>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Observation</w:t>
      </w:r>
      <w:r w:rsidDel="00000000" w:rsidR="00000000" w:rsidRPr="00000000">
        <w:rPr>
          <w:rFonts w:ascii="Times New Roman" w:cs="Times New Roman" w:eastAsia="Times New Roman" w:hAnsi="Times New Roman"/>
          <w:sz w:val="20"/>
          <w:szCs w:val="20"/>
          <w:rtl w:val="0"/>
        </w:rPr>
        <w:t xml:space="preserve">: Stage I-II, no risk factors. RF = pT3-4, SM close, HG, recurrence, N+, PNI/LVSI.</w:t>
      </w:r>
    </w:p>
    <w:p w:rsidR="00000000" w:rsidDel="00000000" w:rsidP="00000000" w:rsidRDefault="00000000" w:rsidRPr="00000000" w14:paraId="00000C11">
      <w:pPr>
        <w:numPr>
          <w:ilvl w:val="2"/>
          <w:numId w:val="74"/>
        </w:numPr>
        <w:spacing w:line="240" w:lineRule="auto"/>
        <w:ind w:left="2160" w:hanging="360"/>
        <w:rPr>
          <w:rFonts w:ascii="Times New Roman" w:cs="Times New Roman" w:eastAsia="Times New Roman" w:hAnsi="Times New Roman"/>
          <w:sz w:val="20"/>
          <w:szCs w:val="20"/>
        </w:rPr>
      </w:pPr>
      <w:r w:rsidDel="00000000" w:rsidR="00000000" w:rsidRPr="00000000">
        <w:rPr>
          <w:rFonts w:ascii="Gungsuh" w:cs="Gungsuh" w:eastAsia="Gungsuh" w:hAnsi="Gungsuh"/>
          <w:sz w:val="20"/>
          <w:szCs w:val="20"/>
          <w:rtl w:val="0"/>
        </w:rPr>
        <w:t xml:space="preserve">RT to stage I lesions w RF Cat 2B. SM ≤ 5 mm doesn't count for LG T1-2 [</w:t>
      </w:r>
      <w:hyperlink r:id="rId755">
        <w:r w:rsidDel="00000000" w:rsidR="00000000" w:rsidRPr="00000000">
          <w:rPr>
            <w:rFonts w:ascii="Times New Roman" w:cs="Times New Roman" w:eastAsia="Times New Roman" w:hAnsi="Times New Roman"/>
            <w:sz w:val="20"/>
            <w:szCs w:val="20"/>
            <w:rtl w:val="0"/>
          </w:rPr>
          <w:t xml:space="preserve">Cho ASO '16</w:t>
        </w:r>
      </w:hyperlink>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C12">
      <w:pPr>
        <w:numPr>
          <w:ilvl w:val="1"/>
          <w:numId w:val="74"/>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PORT to Primary</w:t>
      </w: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C13">
      <w:pPr>
        <w:numPr>
          <w:ilvl w:val="2"/>
          <w:numId w:val="74"/>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PORT for all but low grade T1-T2 </w:t>
      </w:r>
      <w:r w:rsidDel="00000000" w:rsidR="00000000" w:rsidRPr="00000000">
        <w:rPr>
          <w:b w:val="1"/>
          <w:rtl w:val="0"/>
        </w:rPr>
        <w:t xml:space="preserve">with</w:t>
      </w:r>
      <w:r w:rsidDel="00000000" w:rsidR="00000000" w:rsidRPr="00000000">
        <w:rPr>
          <w:rFonts w:ascii="Times New Roman" w:cs="Times New Roman" w:eastAsia="Times New Roman" w:hAnsi="Times New Roman"/>
          <w:b w:val="1"/>
          <w:sz w:val="20"/>
          <w:szCs w:val="20"/>
          <w:rtl w:val="0"/>
        </w:rPr>
        <w:t xml:space="preserve"> negative margins</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C14">
      <w:pPr>
        <w:numPr>
          <w:ilvl w:val="3"/>
          <w:numId w:val="74"/>
        </w:numPr>
        <w:spacing w:line="240" w:lineRule="auto"/>
        <w:ind w:left="288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t>
      </w:r>
      <w:hyperlink r:id="rId756">
        <w:r w:rsidDel="00000000" w:rsidR="00000000" w:rsidRPr="00000000">
          <w:rPr>
            <w:rFonts w:ascii="Times New Roman" w:cs="Times New Roman" w:eastAsia="Times New Roman" w:hAnsi="Times New Roman"/>
            <w:sz w:val="20"/>
            <w:szCs w:val="20"/>
            <w:rtl w:val="0"/>
          </w:rPr>
          <w:t xml:space="preserve">Terhaard H&amp;N '05</w:t>
        </w:r>
      </w:hyperlink>
      <w:r w:rsidDel="00000000" w:rsidR="00000000" w:rsidRPr="00000000">
        <w:rPr>
          <w:rFonts w:ascii="Times New Roman" w:cs="Times New Roman" w:eastAsia="Times New Roman" w:hAnsi="Times New Roman"/>
          <w:sz w:val="20"/>
          <w:szCs w:val="20"/>
          <w:rtl w:val="0"/>
        </w:rPr>
        <w:t xml:space="preserve">, </w:t>
      </w:r>
      <w:hyperlink r:id="rId757">
        <w:r w:rsidDel="00000000" w:rsidR="00000000" w:rsidRPr="00000000">
          <w:rPr>
            <w:rFonts w:ascii="Times New Roman" w:cs="Times New Roman" w:eastAsia="Times New Roman" w:hAnsi="Times New Roman"/>
            <w:sz w:val="20"/>
            <w:szCs w:val="20"/>
            <w:rtl w:val="0"/>
          </w:rPr>
          <w:t xml:space="preserve">Armstrong MSKCC JAMA H&amp;N '90</w:t>
        </w:r>
      </w:hyperlink>
      <w:r w:rsidDel="00000000" w:rsidR="00000000" w:rsidRPr="00000000">
        <w:rPr>
          <w:rFonts w:ascii="Times New Roman" w:cs="Times New Roman" w:eastAsia="Times New Roman" w:hAnsi="Times New Roman"/>
          <w:sz w:val="20"/>
          <w:szCs w:val="20"/>
          <w:rtl w:val="0"/>
        </w:rPr>
        <w:t xml:space="preserve">, </w:t>
      </w:r>
      <w:hyperlink r:id="rId758">
        <w:r w:rsidDel="00000000" w:rsidR="00000000" w:rsidRPr="00000000">
          <w:rPr>
            <w:rFonts w:ascii="Times New Roman" w:cs="Times New Roman" w:eastAsia="Times New Roman" w:hAnsi="Times New Roman"/>
            <w:sz w:val="20"/>
            <w:szCs w:val="20"/>
            <w:rtl w:val="0"/>
          </w:rPr>
          <w:t xml:space="preserve">North JHopkins IJROBP '90</w:t>
        </w:r>
      </w:hyperlink>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C15">
      <w:pPr>
        <w:numPr>
          <w:ilvl w:val="2"/>
          <w:numId w:val="74"/>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CTV_70: Gross disease.</w:t>
      </w:r>
    </w:p>
    <w:p w:rsidR="00000000" w:rsidDel="00000000" w:rsidP="00000000" w:rsidRDefault="00000000" w:rsidRPr="00000000" w14:paraId="00000C16">
      <w:pPr>
        <w:numPr>
          <w:ilvl w:val="2"/>
          <w:numId w:val="74"/>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CTV_66: SM+ or close margins (&lt; 1 mm), ECE.</w:t>
      </w:r>
    </w:p>
    <w:p w:rsidR="00000000" w:rsidDel="00000000" w:rsidP="00000000" w:rsidRDefault="00000000" w:rsidRPr="00000000" w14:paraId="00000C17">
      <w:pPr>
        <w:numPr>
          <w:ilvl w:val="3"/>
          <w:numId w:val="74"/>
        </w:numPr>
        <w:spacing w:line="240" w:lineRule="auto"/>
        <w:ind w:left="288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“Close” margin is variable in definition, but Dutch PORT for parotid study [IJROBP '05] defined margins &lt; 5 mm as an indication for PORT, while not for T1-2, low-grade lesions [</w:t>
      </w:r>
      <w:hyperlink r:id="rId759">
        <w:r w:rsidDel="00000000" w:rsidR="00000000" w:rsidRPr="00000000">
          <w:rPr>
            <w:rFonts w:ascii="Times New Roman" w:cs="Times New Roman" w:eastAsia="Times New Roman" w:hAnsi="Times New Roman"/>
            <w:sz w:val="20"/>
            <w:szCs w:val="20"/>
            <w:rtl w:val="0"/>
          </w:rPr>
          <w:t xml:space="preserve">Cho ASO '16</w:t>
        </w:r>
      </w:hyperlink>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C18">
      <w:pPr>
        <w:numPr>
          <w:ilvl w:val="3"/>
          <w:numId w:val="74"/>
        </w:numPr>
        <w:spacing w:line="240" w:lineRule="auto"/>
        <w:ind w:left="2880" w:hanging="360"/>
        <w:rPr>
          <w:u w:val="none"/>
        </w:rPr>
      </w:pPr>
      <w:r w:rsidDel="00000000" w:rsidR="00000000" w:rsidRPr="00000000">
        <w:rPr>
          <w:rFonts w:ascii="Gungsuh" w:cs="Gungsuh" w:eastAsia="Gungsuh" w:hAnsi="Gungsuh"/>
          <w:rtl w:val="0"/>
        </w:rPr>
        <w:t xml:space="preserve">Close margins per RTOG 10-08 are ≤ 1 mm.</w:t>
      </w:r>
    </w:p>
    <w:bookmarkStart w:colFirst="0" w:colLast="0" w:name="4ubntkzhq59m" w:id="203"/>
    <w:bookmarkEnd w:id="203"/>
    <w:p w:rsidR="00000000" w:rsidDel="00000000" w:rsidP="00000000" w:rsidRDefault="00000000" w:rsidRPr="00000000" w14:paraId="00000C19">
      <w:pPr>
        <w:numPr>
          <w:ilvl w:val="2"/>
          <w:numId w:val="74"/>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CTV_60 (Ib-III</w:t>
      </w:r>
      <w:r w:rsidDel="00000000" w:rsidR="00000000" w:rsidRPr="00000000">
        <w:rPr>
          <w:rtl w:val="0"/>
        </w:rPr>
        <w:t xml:space="preserve">)</w:t>
      </w:r>
      <w:r w:rsidDel="00000000" w:rsidR="00000000" w:rsidRPr="00000000">
        <w:rPr>
          <w:rFonts w:ascii="Times New Roman" w:cs="Times New Roman" w:eastAsia="Times New Roman" w:hAnsi="Times New Roman"/>
          <w:sz w:val="20"/>
          <w:szCs w:val="20"/>
          <w:rtl w:val="0"/>
        </w:rPr>
        <w:t xml:space="preserve">: T3/4, PNI/LVSI, Deep lobe, bone, high grade, capsule rupture </w:t>
      </w:r>
      <w:r w:rsidDel="00000000" w:rsidR="00000000" w:rsidRPr="00000000">
        <w:rPr>
          <w:rtl w:val="0"/>
        </w:rPr>
        <w:t xml:space="preserve">/</w:t>
      </w:r>
      <w:r w:rsidDel="00000000" w:rsidR="00000000" w:rsidRPr="00000000">
        <w:rPr>
          <w:rFonts w:ascii="Times New Roman" w:cs="Times New Roman" w:eastAsia="Times New Roman" w:hAnsi="Times New Roman"/>
          <w:sz w:val="20"/>
          <w:szCs w:val="20"/>
          <w:rtl w:val="0"/>
        </w:rPr>
        <w:t xml:space="preserve"> spillage, recurrence.</w:t>
      </w:r>
    </w:p>
    <w:p w:rsidR="00000000" w:rsidDel="00000000" w:rsidP="00000000" w:rsidRDefault="00000000" w:rsidRPr="00000000" w14:paraId="00000C1A">
      <w:pPr>
        <w:numPr>
          <w:ilvl w:val="3"/>
          <w:numId w:val="74"/>
        </w:numPr>
        <w:spacing w:line="240" w:lineRule="auto"/>
        <w:ind w:left="2880" w:hanging="360"/>
        <w:rPr>
          <w:rFonts w:ascii="Times New Roman" w:cs="Times New Roman" w:eastAsia="Times New Roman" w:hAnsi="Times New Roman"/>
          <w:sz w:val="20"/>
          <w:szCs w:val="20"/>
        </w:rPr>
      </w:pPr>
      <w:r w:rsidDel="00000000" w:rsidR="00000000" w:rsidRPr="00000000">
        <w:rPr>
          <w:rtl w:val="0"/>
        </w:rPr>
        <w:t xml:space="preserve">Cover the entire pre-op GTV and bed + 1.5 cm</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tl w:val="0"/>
        </w:rPr>
        <w:t xml:space="preserve">[</w:t>
      </w:r>
      <w:hyperlink w:anchor="8nu4hbjj05mo">
        <w:r w:rsidDel="00000000" w:rsidR="00000000" w:rsidRPr="00000000">
          <w:rPr>
            <w:rtl w:val="0"/>
          </w:rPr>
          <w:t xml:space="preserve">RTOG 1008</w:t>
        </w:r>
      </w:hyperlink>
      <w:r w:rsidDel="00000000" w:rsidR="00000000" w:rsidRPr="00000000">
        <w:rPr>
          <w:rtl w:val="0"/>
        </w:rPr>
        <w:t xml:space="preserve">] and involved nodal regions. </w:t>
      </w:r>
    </w:p>
    <w:p w:rsidR="00000000" w:rsidDel="00000000" w:rsidP="00000000" w:rsidRDefault="00000000" w:rsidRPr="00000000" w14:paraId="00000C1B">
      <w:pPr>
        <w:numPr>
          <w:ilvl w:val="3"/>
          <w:numId w:val="74"/>
        </w:numPr>
        <w:spacing w:line="240" w:lineRule="auto"/>
        <w:ind w:left="2880" w:hanging="360"/>
        <w:rPr>
          <w:u w:val="none"/>
        </w:rPr>
      </w:pPr>
      <w:r w:rsidDel="00000000" w:rsidR="00000000" w:rsidRPr="00000000">
        <w:rPr>
          <w:u w:val="single"/>
          <w:rtl w:val="0"/>
        </w:rPr>
        <w:t xml:space="preserve">Borders of parotid surgical bed</w:t>
      </w:r>
      <w:r w:rsidDel="00000000" w:rsidR="00000000" w:rsidRPr="00000000">
        <w:rPr>
          <w:rtl w:val="0"/>
        </w:rPr>
        <w:t xml:space="preserve">: Zygomatic arch (superior) to Styloid process at depth (inferior). Masseter muscle (anterior) to mastoid bone (posterior). Styloid process at depth (medial) to soft tissue of neck (lateral).</w:t>
      </w:r>
    </w:p>
    <w:p w:rsidR="00000000" w:rsidDel="00000000" w:rsidP="00000000" w:rsidRDefault="00000000" w:rsidRPr="00000000" w14:paraId="00000C1C">
      <w:pPr>
        <w:numPr>
          <w:ilvl w:val="3"/>
          <w:numId w:val="74"/>
        </w:numPr>
        <w:spacing w:line="240" w:lineRule="auto"/>
        <w:ind w:left="2880" w:hanging="360"/>
        <w:rPr>
          <w:u w:val="none"/>
        </w:rPr>
      </w:pPr>
      <w:r w:rsidDel="00000000" w:rsidR="00000000" w:rsidRPr="00000000">
        <w:rPr>
          <w:u w:val="single"/>
          <w:rtl w:val="0"/>
        </w:rPr>
        <w:t xml:space="preserve">Borders of SM gland bed</w:t>
      </w:r>
      <w:r w:rsidDel="00000000" w:rsidR="00000000" w:rsidRPr="00000000">
        <w:rPr>
          <w:rtl w:val="0"/>
        </w:rPr>
        <w:t xml:space="preserve">: Use pre-op imaging and contralateral SM gland as a guide. </w:t>
      </w:r>
    </w:p>
    <w:p w:rsidR="00000000" w:rsidDel="00000000" w:rsidP="00000000" w:rsidRDefault="00000000" w:rsidRPr="00000000" w14:paraId="00000C1D">
      <w:pPr>
        <w:numPr>
          <w:ilvl w:val="2"/>
          <w:numId w:val="74"/>
        </w:numPr>
        <w:spacing w:line="240" w:lineRule="auto"/>
        <w:ind w:left="2160" w:hanging="360"/>
        <w:rPr>
          <w:u w:val="none"/>
        </w:rPr>
      </w:pPr>
      <w:r w:rsidDel="00000000" w:rsidR="00000000" w:rsidRPr="00000000">
        <w:rPr>
          <w:rtl w:val="0"/>
        </w:rPr>
        <w:t xml:space="preserve">CTV_50-54 (IIb, V): pN0 with risk factors: T3-4, G3, facial nerve deficit, recurrent disease.</w:t>
      </w:r>
    </w:p>
    <w:p w:rsidR="00000000" w:rsidDel="00000000" w:rsidP="00000000" w:rsidRDefault="00000000" w:rsidRPr="00000000" w14:paraId="00000C1E">
      <w:pPr>
        <w:numPr>
          <w:ilvl w:val="3"/>
          <w:numId w:val="74"/>
        </w:numPr>
        <w:spacing w:line="240" w:lineRule="auto"/>
        <w:ind w:left="2880" w:hanging="360"/>
        <w:rPr>
          <w:u w:val="none"/>
        </w:rPr>
      </w:pPr>
      <w:r w:rsidDel="00000000" w:rsidR="00000000" w:rsidRPr="00000000">
        <w:rPr>
          <w:rtl w:val="0"/>
        </w:rPr>
        <w:t xml:space="preserve">If node positive, treat levels Ib-IV.</w:t>
      </w:r>
    </w:p>
    <w:p w:rsidR="00000000" w:rsidDel="00000000" w:rsidP="00000000" w:rsidRDefault="00000000" w:rsidRPr="00000000" w14:paraId="00000C1F">
      <w:pPr>
        <w:numPr>
          <w:ilvl w:val="3"/>
          <w:numId w:val="74"/>
        </w:numPr>
        <w:ind w:left="2880" w:hanging="360"/>
      </w:pPr>
      <w:r w:rsidDel="00000000" w:rsidR="00000000" w:rsidRPr="00000000">
        <w:rPr>
          <w:rtl w:val="0"/>
        </w:rPr>
        <w:t xml:space="preserve">If node negative, treat ipsi Ib-III if G3, T3-4, but do not treat neck if adenoid cystic or acinic cell.</w:t>
      </w:r>
    </w:p>
    <w:p w:rsidR="00000000" w:rsidDel="00000000" w:rsidP="00000000" w:rsidRDefault="00000000" w:rsidRPr="00000000" w14:paraId="00000C20">
      <w:pPr>
        <w:numPr>
          <w:ilvl w:val="1"/>
          <w:numId w:val="74"/>
        </w:numPr>
        <w:spacing w:line="240" w:lineRule="auto"/>
        <w:ind w:left="1440" w:hanging="360"/>
        <w:rPr>
          <w:u w:val="none"/>
        </w:rPr>
      </w:pPr>
      <w:r w:rsidDel="00000000" w:rsidR="00000000" w:rsidRPr="00000000">
        <w:rPr>
          <w:rFonts w:ascii="Times New Roman" w:cs="Times New Roman" w:eastAsia="Times New Roman" w:hAnsi="Times New Roman"/>
          <w:b w:val="1"/>
          <w:sz w:val="20"/>
          <w:szCs w:val="20"/>
          <w:rtl w:val="0"/>
        </w:rPr>
        <w:t xml:space="preserve">POCRT</w:t>
      </w:r>
      <w:r w:rsidDel="00000000" w:rsidR="00000000" w:rsidRPr="00000000">
        <w:rPr>
          <w:rFonts w:ascii="Times New Roman" w:cs="Times New Roman" w:eastAsia="Times New Roman" w:hAnsi="Times New Roman"/>
          <w:sz w:val="20"/>
          <w:szCs w:val="20"/>
          <w:rtl w:val="0"/>
        </w:rPr>
        <w:t xml:space="preserve">:</w:t>
      </w:r>
      <w:r w:rsidDel="00000000" w:rsidR="00000000" w:rsidRPr="00000000">
        <w:rPr>
          <w:rtl w:val="0"/>
        </w:rPr>
        <w:t xml:space="preserve"> </w:t>
      </w:r>
      <w:r w:rsidDel="00000000" w:rsidR="00000000" w:rsidRPr="00000000">
        <w:rPr>
          <w:rFonts w:ascii="Times New Roman" w:cs="Times New Roman" w:eastAsia="Times New Roman" w:hAnsi="Times New Roman"/>
          <w:sz w:val="20"/>
          <w:szCs w:val="20"/>
          <w:rtl w:val="0"/>
        </w:rPr>
        <w:t xml:space="preserve">"Consider" addition of chemo to PORT if intermediate or high grade, SM+, PNI, +LN, LVSI.</w:t>
      </w:r>
    </w:p>
    <w:p w:rsidR="00000000" w:rsidDel="00000000" w:rsidP="00000000" w:rsidRDefault="00000000" w:rsidRPr="00000000" w14:paraId="00000C21">
      <w:pPr>
        <w:numPr>
          <w:ilvl w:val="2"/>
          <w:numId w:val="74"/>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NCDB </w:t>
      </w:r>
      <w:r w:rsidDel="00000000" w:rsidR="00000000" w:rsidRPr="00000000">
        <w:rPr>
          <w:rFonts w:ascii="Times New Roman" w:cs="Times New Roman" w:eastAsia="Times New Roman" w:hAnsi="Times New Roman"/>
          <w:sz w:val="20"/>
          <w:szCs w:val="20"/>
          <w:rtl w:val="0"/>
        </w:rPr>
        <w:t xml:space="preserve">[</w:t>
      </w:r>
      <w:hyperlink r:id="rId760">
        <w:r w:rsidDel="00000000" w:rsidR="00000000" w:rsidRPr="00000000">
          <w:rPr>
            <w:rFonts w:ascii="Times New Roman" w:cs="Times New Roman" w:eastAsia="Times New Roman" w:hAnsi="Times New Roman"/>
            <w:sz w:val="20"/>
            <w:szCs w:val="20"/>
            <w:rtl w:val="0"/>
          </w:rPr>
          <w:t xml:space="preserve">Amini JAMA HNS '16</w:t>
        </w:r>
      </w:hyperlink>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POCRT vs. PORT</w:t>
      </w:r>
      <w:r w:rsidDel="00000000" w:rsidR="00000000" w:rsidRPr="00000000">
        <w:rPr>
          <w:rFonts w:ascii="Times New Roman" w:cs="Times New Roman" w:eastAsia="Times New Roman" w:hAnsi="Times New Roman"/>
          <w:sz w:val="20"/>
          <w:szCs w:val="20"/>
          <w:rtl w:val="0"/>
        </w:rPr>
        <w:t xml:space="preserve">. </w:t>
        <w:br w:type="textWrapping"/>
      </w:r>
      <w:r w:rsidDel="00000000" w:rsidR="00000000" w:rsidRPr="00000000">
        <w:rPr>
          <w:rFonts w:ascii="Times New Roman" w:cs="Times New Roman" w:eastAsia="Times New Roman" w:hAnsi="Times New Roman"/>
          <w:sz w:val="20"/>
          <w:szCs w:val="20"/>
          <w:rtl w:val="0"/>
        </w:rPr>
        <w:t xml:space="preserve">Appears to be equivalent</w:t>
      </w:r>
      <w:r w:rsidDel="00000000" w:rsidR="00000000" w:rsidRPr="00000000">
        <w:rPr>
          <w:rtl w:val="0"/>
        </w:rPr>
        <w:t xml:space="preserve">, though there is a potential</w:t>
      </w:r>
      <w:r w:rsidDel="00000000" w:rsidR="00000000" w:rsidRPr="00000000">
        <w:rPr>
          <w:rFonts w:ascii="Times New Roman" w:cs="Times New Roman" w:eastAsia="Times New Roman" w:hAnsi="Times New Roman"/>
          <w:sz w:val="20"/>
          <w:szCs w:val="20"/>
          <w:rtl w:val="0"/>
        </w:rPr>
        <w:t xml:space="preserve"> detriment </w:t>
      </w:r>
      <w:r w:rsidDel="00000000" w:rsidR="00000000" w:rsidRPr="00000000">
        <w:rPr>
          <w:rtl w:val="0"/>
        </w:rPr>
        <w:t xml:space="preserve">with </w:t>
      </w:r>
      <w:r w:rsidDel="00000000" w:rsidR="00000000" w:rsidRPr="00000000">
        <w:rPr>
          <w:rFonts w:ascii="Times New Roman" w:cs="Times New Roman" w:eastAsia="Times New Roman" w:hAnsi="Times New Roman"/>
          <w:sz w:val="20"/>
          <w:szCs w:val="20"/>
          <w:rtl w:val="0"/>
        </w:rPr>
        <w:t xml:space="preserve">CCRT.</w:t>
      </w:r>
    </w:p>
    <w:p w:rsidR="00000000" w:rsidDel="00000000" w:rsidP="00000000" w:rsidRDefault="00000000" w:rsidRPr="00000000" w14:paraId="00000C22">
      <w:pPr>
        <w:numPr>
          <w:ilvl w:val="3"/>
          <w:numId w:val="74"/>
        </w:numPr>
        <w:spacing w:line="240" w:lineRule="auto"/>
        <w:ind w:left="288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2210 pts. Only 15% POCCRT. Mostly parotid. 13% SM.</w:t>
      </w:r>
    </w:p>
    <w:p w:rsidR="00000000" w:rsidDel="00000000" w:rsidP="00000000" w:rsidRDefault="00000000" w:rsidRPr="00000000" w14:paraId="00000C23">
      <w:pPr>
        <w:numPr>
          <w:ilvl w:val="3"/>
          <w:numId w:val="74"/>
        </w:numPr>
        <w:spacing w:line="240" w:lineRule="auto"/>
        <w:ind w:left="288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Unadjusted 2y OS 71→ 80%, Unadjusted 5y OS 38→ 54%. </w:t>
      </w:r>
    </w:p>
    <w:p w:rsidR="00000000" w:rsidDel="00000000" w:rsidP="00000000" w:rsidRDefault="00000000" w:rsidRPr="00000000" w14:paraId="00000C24">
      <w:pPr>
        <w:numPr>
          <w:ilvl w:val="3"/>
          <w:numId w:val="74"/>
        </w:numPr>
        <w:spacing w:line="240" w:lineRule="auto"/>
        <w:ind w:left="288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OS inferior with POCRT on MVA (HR 1.22) and   score analysis (HR 1.2).</w:t>
      </w:r>
    </w:p>
    <w:p w:rsidR="00000000" w:rsidDel="00000000" w:rsidP="00000000" w:rsidRDefault="00000000" w:rsidRPr="00000000" w14:paraId="00000C25">
      <w:pPr>
        <w:numPr>
          <w:ilvl w:val="3"/>
          <w:numId w:val="74"/>
        </w:numPr>
        <w:spacing w:line="240" w:lineRule="auto"/>
        <w:ind w:left="288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Subgroup w matched groups demonstrated equivalent or </w:t>
      </w:r>
      <w:r w:rsidDel="00000000" w:rsidR="00000000" w:rsidRPr="00000000">
        <w:rPr>
          <w:rtl w:val="0"/>
        </w:rPr>
        <w:t xml:space="preserve">worse </w:t>
      </w:r>
      <w:r w:rsidDel="00000000" w:rsidR="00000000" w:rsidRPr="00000000">
        <w:rPr>
          <w:rFonts w:ascii="Times New Roman" w:cs="Times New Roman" w:eastAsia="Times New Roman" w:hAnsi="Times New Roman"/>
          <w:sz w:val="20"/>
          <w:szCs w:val="20"/>
          <w:rtl w:val="0"/>
        </w:rPr>
        <w:t xml:space="preserve">OS w addition of chemo to RT.</w:t>
      </w:r>
    </w:p>
    <w:bookmarkStart w:colFirst="0" w:colLast="0" w:name="8nu4hbjj05mo" w:id="204"/>
    <w:bookmarkEnd w:id="204"/>
    <w:p w:rsidR="00000000" w:rsidDel="00000000" w:rsidP="00000000" w:rsidRDefault="00000000" w:rsidRPr="00000000" w14:paraId="00000C26">
      <w:pPr>
        <w:numPr>
          <w:ilvl w:val="2"/>
          <w:numId w:val="74"/>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RTOG 1008 </w:t>
      </w:r>
      <w:r w:rsidDel="00000000" w:rsidR="00000000" w:rsidRPr="00000000">
        <w:rPr>
          <w:rFonts w:ascii="Times New Roman" w:cs="Times New Roman" w:eastAsia="Times New Roman" w:hAnsi="Times New Roman"/>
          <w:sz w:val="20"/>
          <w:szCs w:val="20"/>
          <w:rtl w:val="0"/>
        </w:rPr>
        <w:t xml:space="preserve">[</w:t>
      </w:r>
      <w:hyperlink r:id="rId761">
        <w:r w:rsidDel="00000000" w:rsidR="00000000" w:rsidRPr="00000000">
          <w:rPr>
            <w:rFonts w:ascii="Times New Roman" w:cs="Times New Roman" w:eastAsia="Times New Roman" w:hAnsi="Times New Roman"/>
            <w:sz w:val="20"/>
            <w:szCs w:val="20"/>
            <w:rtl w:val="0"/>
          </w:rPr>
          <w:t xml:space="preserve">Protocol</w:t>
        </w:r>
      </w:hyperlink>
      <w:r w:rsidDel="00000000" w:rsidR="00000000" w:rsidRPr="00000000">
        <w:rPr>
          <w:rFonts w:ascii="Times New Roman" w:cs="Times New Roman" w:eastAsia="Times New Roman" w:hAnsi="Times New Roman"/>
          <w:sz w:val="20"/>
          <w:szCs w:val="20"/>
          <w:rtl w:val="0"/>
        </w:rPr>
        <w:t xml:space="preserve">, </w:t>
      </w:r>
      <w:hyperlink r:id="rId762">
        <w:r w:rsidDel="00000000" w:rsidR="00000000" w:rsidRPr="00000000">
          <w:rPr>
            <w:rtl w:val="0"/>
          </w:rPr>
          <w:t xml:space="preserve">NCT01220583</w:t>
        </w:r>
      </w:hyperlink>
      <w:r w:rsidDel="00000000" w:rsidR="00000000" w:rsidRPr="00000000">
        <w:rPr>
          <w:rFonts w:ascii="Times New Roman" w:cs="Times New Roman" w:eastAsia="Times New Roman" w:hAnsi="Times New Roman"/>
          <w:sz w:val="20"/>
          <w:szCs w:val="20"/>
          <w:rtl w:val="0"/>
        </w:rPr>
        <w:t xml:space="preserve">]: </w:t>
      </w:r>
      <w:r w:rsidDel="00000000" w:rsidR="00000000" w:rsidRPr="00000000">
        <w:rPr>
          <w:rtl w:val="0"/>
        </w:rPr>
        <w:t xml:space="preserve">Phase II/III. </w:t>
      </w:r>
      <w:r w:rsidDel="00000000" w:rsidR="00000000" w:rsidRPr="00000000">
        <w:rPr>
          <w:rFonts w:ascii="Times New Roman" w:cs="Times New Roman" w:eastAsia="Times New Roman" w:hAnsi="Times New Roman"/>
          <w:b w:val="1"/>
          <w:sz w:val="20"/>
          <w:szCs w:val="20"/>
          <w:rtl w:val="0"/>
        </w:rPr>
        <w:t xml:space="preserve">PORT 60-66/30 ± CDDP 40</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C27">
      <w:pPr>
        <w:ind w:left="2160" w:firstLine="0"/>
        <w:rPr/>
      </w:pPr>
      <w:r w:rsidDel="00000000" w:rsidR="00000000" w:rsidRPr="00000000">
        <w:rPr>
          <w:rtl w:val="0"/>
        </w:rPr>
        <w:t xml:space="preserve">See NCTN Trial Portfolios by Disease Site: [</w:t>
      </w:r>
      <w:hyperlink r:id="rId763">
        <w:r w:rsidDel="00000000" w:rsidR="00000000" w:rsidRPr="00000000">
          <w:rPr>
            <w:rtl w:val="0"/>
          </w:rPr>
          <w:t xml:space="preserve">H&amp;N</w:t>
        </w:r>
      </w:hyperlink>
      <w:r w:rsidDel="00000000" w:rsidR="00000000" w:rsidRPr="00000000">
        <w:rPr>
          <w:rtl w:val="0"/>
        </w:rPr>
        <w:t xml:space="preserve">] and [</w:t>
      </w:r>
      <w:hyperlink w:anchor="_hbbcs35gi22m">
        <w:r w:rsidDel="00000000" w:rsidR="00000000" w:rsidRPr="00000000">
          <w:rPr>
            <w:rtl w:val="0"/>
          </w:rPr>
          <w:t xml:space="preserve">Future Directions</w:t>
        </w:r>
      </w:hyperlink>
      <w:r w:rsidDel="00000000" w:rsidR="00000000" w:rsidRPr="00000000">
        <w:rPr>
          <w:rtl w:val="0"/>
        </w:rPr>
        <w:t xml:space="preserve">] section for Salivary tumors.</w:t>
      </w:r>
    </w:p>
    <w:p w:rsidR="00000000" w:rsidDel="00000000" w:rsidP="00000000" w:rsidRDefault="00000000" w:rsidRPr="00000000" w14:paraId="00000C28">
      <w:pPr>
        <w:numPr>
          <w:ilvl w:val="3"/>
          <w:numId w:val="74"/>
        </w:numPr>
        <w:ind w:left="2880" w:hanging="360"/>
      </w:pPr>
      <w:r w:rsidDel="00000000" w:rsidR="00000000" w:rsidRPr="00000000">
        <w:rPr>
          <w:rtl w:val="0"/>
        </w:rPr>
        <w:t xml:space="preserve">Post-surgical resection. pT3-4 N1-3M0 or pT1-2N0M0 with SM+.</w:t>
      </w:r>
    </w:p>
    <w:p w:rsidR="00000000" w:rsidDel="00000000" w:rsidP="00000000" w:rsidRDefault="00000000" w:rsidRPr="00000000" w14:paraId="00000C29">
      <w:pPr>
        <w:numPr>
          <w:ilvl w:val="3"/>
          <w:numId w:val="74"/>
        </w:numPr>
        <w:spacing w:line="240" w:lineRule="auto"/>
        <w:ind w:left="288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Post-op HR salivary pts w</w:t>
      </w:r>
      <w:r w:rsidDel="00000000" w:rsidR="00000000" w:rsidRPr="00000000">
        <w:rPr>
          <w:rtl w:val="0"/>
        </w:rPr>
        <w:t xml:space="preserve">ith</w:t>
      </w:r>
      <w:r w:rsidDel="00000000" w:rsidR="00000000" w:rsidRPr="00000000">
        <w:rPr>
          <w:rFonts w:ascii="Times New Roman" w:cs="Times New Roman" w:eastAsia="Times New Roman" w:hAnsi="Times New Roman"/>
          <w:sz w:val="20"/>
          <w:szCs w:val="20"/>
          <w:rtl w:val="0"/>
        </w:rPr>
        <w:t xml:space="preserve"> G2-3 mucoepidermoid carcinoma, HG acinic cell carcinoma, &gt;30% solid component adenoid cystic or salivary duct carcinoma. </w:t>
      </w:r>
      <w:r w:rsidDel="00000000" w:rsidR="00000000" w:rsidRPr="00000000">
        <w:rPr>
          <w:rtl w:val="0"/>
        </w:rPr>
      </w:r>
    </w:p>
    <w:p w:rsidR="00000000" w:rsidDel="00000000" w:rsidP="00000000" w:rsidRDefault="00000000" w:rsidRPr="00000000" w14:paraId="00000C2A">
      <w:pPr>
        <w:widowControl w:val="0"/>
        <w:numPr>
          <w:ilvl w:val="0"/>
          <w:numId w:val="74"/>
        </w:numPr>
        <w:rPr>
          <w:b w:val="1"/>
        </w:rPr>
      </w:pPr>
      <w:r w:rsidDel="00000000" w:rsidR="00000000" w:rsidRPr="00000000">
        <w:rPr>
          <w:rtl w:val="0"/>
        </w:rPr>
        <w:t xml:space="preserve">See details of base of skull coverage and tracing cranial nerve V in the [</w:t>
      </w:r>
      <w:hyperlink w:anchor="_q4gl8dq6tbz5">
        <w:r w:rsidDel="00000000" w:rsidR="00000000" w:rsidRPr="00000000">
          <w:rPr>
            <w:rtl w:val="0"/>
          </w:rPr>
          <w:t xml:space="preserve">Chasing PNI</w:t>
        </w:r>
      </w:hyperlink>
      <w:r w:rsidDel="00000000" w:rsidR="00000000" w:rsidRPr="00000000">
        <w:rPr>
          <w:rtl w:val="0"/>
        </w:rPr>
        <w:t xml:space="preserve">] section.</w:t>
      </w:r>
    </w:p>
    <w:p w:rsidR="00000000" w:rsidDel="00000000" w:rsidP="00000000" w:rsidRDefault="00000000" w:rsidRPr="00000000" w14:paraId="00000C2B">
      <w:pPr>
        <w:pStyle w:val="Heading3"/>
        <w:spacing w:after="0" w:before="40" w:line="240" w:lineRule="auto"/>
        <w:rPr/>
      </w:pPr>
      <w:bookmarkStart w:colFirst="0" w:colLast="0" w:name="_tulhu07v5f10" w:id="205"/>
      <w:bookmarkEnd w:id="205"/>
      <w:r w:rsidDel="00000000" w:rsidR="00000000" w:rsidRPr="00000000">
        <w:rPr>
          <w:rtl w:val="0"/>
        </w:rPr>
      </w:r>
    </w:p>
    <w:p w:rsidR="00000000" w:rsidDel="00000000" w:rsidP="00000000" w:rsidRDefault="00000000" w:rsidRPr="00000000" w14:paraId="00000C2C">
      <w:pPr>
        <w:pStyle w:val="Heading2"/>
        <w:spacing w:line="240" w:lineRule="auto"/>
        <w:rPr/>
      </w:pPr>
      <w:bookmarkStart w:colFirst="0" w:colLast="0" w:name="_k4kcsk408gk7" w:id="206"/>
      <w:bookmarkEnd w:id="206"/>
      <w:hyperlink w:anchor="_nphrff5nnxca">
        <w:r w:rsidDel="00000000" w:rsidR="00000000" w:rsidRPr="00000000">
          <w:rPr>
            <w:rtl w:val="0"/>
          </w:rPr>
          <w:t xml:space="preserve">Followup</w:t>
        </w:r>
      </w:hyperlink>
      <w:r w:rsidDel="00000000" w:rsidR="00000000" w:rsidRPr="00000000">
        <w:rPr>
          <w:rtl w:val="0"/>
        </w:rPr>
      </w:r>
    </w:p>
    <w:p w:rsidR="00000000" w:rsidDel="00000000" w:rsidP="00000000" w:rsidRDefault="00000000" w:rsidRPr="00000000" w14:paraId="00000C2D">
      <w:pPr>
        <w:numPr>
          <w:ilvl w:val="0"/>
          <w:numId w:val="97"/>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ASCO Guideline: </w:t>
      </w:r>
      <w:hyperlink r:id="rId764">
        <w:r w:rsidDel="00000000" w:rsidR="00000000" w:rsidRPr="00000000">
          <w:rPr>
            <w:rFonts w:ascii="Times New Roman" w:cs="Times New Roman" w:eastAsia="Times New Roman" w:hAnsi="Times New Roman"/>
            <w:b w:val="1"/>
            <w:sz w:val="20"/>
            <w:szCs w:val="20"/>
            <w:rtl w:val="0"/>
          </w:rPr>
          <w:t xml:space="preserve">Head and Neck Cancer Survivorship Care</w:t>
        </w:r>
      </w:hyperlink>
      <w:r w:rsidDel="00000000" w:rsidR="00000000" w:rsidRPr="00000000">
        <w:rPr>
          <w:rFonts w:ascii="Times New Roman" w:cs="Times New Roman" w:eastAsia="Times New Roman" w:hAnsi="Times New Roman"/>
          <w:b w:val="1"/>
          <w:i w:val="1"/>
          <w:sz w:val="20"/>
          <w:szCs w:val="20"/>
          <w:rtl w:val="0"/>
        </w:rPr>
        <w:t xml:space="preserve"> </w:t>
      </w:r>
      <w:r w:rsidDel="00000000" w:rsidR="00000000" w:rsidRPr="00000000">
        <w:rPr>
          <w:rFonts w:ascii="Times New Roman" w:cs="Times New Roman" w:eastAsia="Times New Roman" w:hAnsi="Times New Roman"/>
          <w:i w:val="1"/>
          <w:sz w:val="20"/>
          <w:szCs w:val="20"/>
          <w:rtl w:val="0"/>
        </w:rPr>
        <w:t xml:space="preserve">February 27, 2017</w:t>
      </w:r>
    </w:p>
    <w:p w:rsidR="00000000" w:rsidDel="00000000" w:rsidP="00000000" w:rsidRDefault="00000000" w:rsidRPr="00000000" w14:paraId="00000C2E">
      <w:pPr>
        <w:numPr>
          <w:ilvl w:val="0"/>
          <w:numId w:val="97"/>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5y OS I/II/III/IV </w:t>
      </w:r>
      <w:r w:rsidDel="00000000" w:rsidR="00000000" w:rsidRPr="00000000">
        <w:rPr>
          <w:rtl w:val="0"/>
        </w:rPr>
        <w:t xml:space="preserve">90</w:t>
      </w:r>
      <w:r w:rsidDel="00000000" w:rsidR="00000000" w:rsidRPr="00000000">
        <w:rPr>
          <w:rFonts w:ascii="Cardo" w:cs="Cardo" w:eastAsia="Cardo" w:hAnsi="Cardo"/>
          <w:sz w:val="20"/>
          <w:szCs w:val="20"/>
          <w:rtl w:val="0"/>
        </w:rPr>
        <w:t xml:space="preserve">→ </w:t>
      </w:r>
      <w:r w:rsidDel="00000000" w:rsidR="00000000" w:rsidRPr="00000000">
        <w:rPr>
          <w:rtl w:val="0"/>
        </w:rPr>
        <w:t xml:space="preserve">75</w:t>
      </w:r>
      <w:r w:rsidDel="00000000" w:rsidR="00000000" w:rsidRPr="00000000">
        <w:rPr>
          <w:rFonts w:ascii="Cardo" w:cs="Cardo" w:eastAsia="Cardo" w:hAnsi="Cardo"/>
          <w:sz w:val="20"/>
          <w:szCs w:val="20"/>
          <w:rtl w:val="0"/>
        </w:rPr>
        <w:t xml:space="preserve">→ 50→ 30%.</w:t>
      </w:r>
    </w:p>
    <w:p w:rsidR="00000000" w:rsidDel="00000000" w:rsidP="00000000" w:rsidRDefault="00000000" w:rsidRPr="00000000" w14:paraId="00000C2F">
      <w:pPr>
        <w:numPr>
          <w:ilvl w:val="0"/>
          <w:numId w:val="97"/>
        </w:numPr>
        <w:spacing w:line="240" w:lineRule="auto"/>
        <w:ind w:left="72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5y OS for simple facial nerve invasion / facial nerve dysfunction of 65→ 10%.</w:t>
      </w:r>
    </w:p>
    <w:p w:rsidR="00000000" w:rsidDel="00000000" w:rsidP="00000000" w:rsidRDefault="00000000" w:rsidRPr="00000000" w14:paraId="00000C30">
      <w:pPr>
        <w:numPr>
          <w:ilvl w:val="0"/>
          <w:numId w:val="97"/>
        </w:numPr>
        <w:spacing w:line="240" w:lineRule="auto"/>
        <w:ind w:left="720" w:hanging="360"/>
        <w:rPr>
          <w:u w:val="none"/>
        </w:rPr>
      </w:pPr>
      <w:r w:rsidDel="00000000" w:rsidR="00000000" w:rsidRPr="00000000">
        <w:rPr>
          <w:rtl w:val="0"/>
        </w:rPr>
        <w:t xml:space="preserve">Due to recurrence and chances of DM, cancer must be monitored throughout a patient's lifetime.</w:t>
      </w:r>
    </w:p>
    <w:p w:rsidR="00000000" w:rsidDel="00000000" w:rsidP="00000000" w:rsidRDefault="00000000" w:rsidRPr="00000000" w14:paraId="00000C31">
      <w:pPr>
        <w:numPr>
          <w:ilvl w:val="0"/>
          <w:numId w:val="97"/>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LC</w:t>
      </w:r>
    </w:p>
    <w:p w:rsidR="00000000" w:rsidDel="00000000" w:rsidP="00000000" w:rsidRDefault="00000000" w:rsidRPr="00000000" w14:paraId="00000C32">
      <w:pPr>
        <w:numPr>
          <w:ilvl w:val="1"/>
          <w:numId w:val="97"/>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LR: Small, G1-2, SM- 90%</w:t>
      </w:r>
    </w:p>
    <w:p w:rsidR="00000000" w:rsidDel="00000000" w:rsidP="00000000" w:rsidRDefault="00000000" w:rsidRPr="00000000" w14:paraId="00000C33">
      <w:pPr>
        <w:numPr>
          <w:ilvl w:val="1"/>
          <w:numId w:val="97"/>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HR: Surgery ± RT ~50→ 90%.</w:t>
      </w:r>
    </w:p>
    <w:p w:rsidR="00000000" w:rsidDel="00000000" w:rsidP="00000000" w:rsidRDefault="00000000" w:rsidRPr="00000000" w14:paraId="00000C34">
      <w:pPr>
        <w:numPr>
          <w:ilvl w:val="1"/>
          <w:numId w:val="97"/>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Inoperable: Neutrons 60%, photons 20%.</w:t>
      </w:r>
    </w:p>
    <w:p w:rsidR="00000000" w:rsidDel="00000000" w:rsidP="00000000" w:rsidRDefault="00000000" w:rsidRPr="00000000" w14:paraId="00000C35">
      <w:pPr>
        <w:numPr>
          <w:ilvl w:val="0"/>
          <w:numId w:val="97"/>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Follow-up: Add MRI scan to the general H&amp;N follow-up paradigm.</w:t>
      </w:r>
    </w:p>
    <w:p w:rsidR="00000000" w:rsidDel="00000000" w:rsidP="00000000" w:rsidRDefault="00000000" w:rsidRPr="00000000" w14:paraId="00000C36">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Below copied and pasted from General H&amp;N section:</w:t>
      </w:r>
    </w:p>
    <w:p w:rsidR="00000000" w:rsidDel="00000000" w:rsidP="00000000" w:rsidRDefault="00000000" w:rsidRPr="00000000" w14:paraId="00000C37">
      <w:pPr>
        <w:numPr>
          <w:ilvl w:val="0"/>
          <w:numId w:val="104"/>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Definitive RT: Assess 6-8 weeks after treatment.</w:t>
      </w:r>
    </w:p>
    <w:p w:rsidR="00000000" w:rsidDel="00000000" w:rsidP="00000000" w:rsidRDefault="00000000" w:rsidRPr="00000000" w14:paraId="00000C38">
      <w:pPr>
        <w:numPr>
          <w:ilvl w:val="0"/>
          <w:numId w:val="104"/>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If persistent disease or progression, obtain CT or MRI with salvage for biopsy-proven disease.</w:t>
      </w:r>
    </w:p>
    <w:p w:rsidR="00000000" w:rsidDel="00000000" w:rsidP="00000000" w:rsidRDefault="00000000" w:rsidRPr="00000000" w14:paraId="00000C39">
      <w:pPr>
        <w:numPr>
          <w:ilvl w:val="0"/>
          <w:numId w:val="104"/>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If response at 6-8 weeks post-treatment, obtain PET-CT at 3-4 months. </w:t>
      </w:r>
    </w:p>
    <w:p w:rsidR="00000000" w:rsidDel="00000000" w:rsidP="00000000" w:rsidRDefault="00000000" w:rsidRPr="00000000" w14:paraId="00000C3A">
      <w:pPr>
        <w:numPr>
          <w:ilvl w:val="1"/>
          <w:numId w:val="104"/>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If node is &lt; 1 cm and PET+ or &gt; 1 cm and PET-, observe vs. salvage neck dissection.</w:t>
      </w:r>
    </w:p>
    <w:p w:rsidR="00000000" w:rsidDel="00000000" w:rsidP="00000000" w:rsidRDefault="00000000" w:rsidRPr="00000000" w14:paraId="00000C3B">
      <w:pPr>
        <w:numPr>
          <w:ilvl w:val="0"/>
          <w:numId w:val="104"/>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F/u imaging within 6 mo of tx (PET/CT within 12w if definitive), then as indicated “based on worrisome or equivocal signs/symptoms, smoking history and areas inaccessible to the exam.”</w:t>
      </w:r>
    </w:p>
    <w:p w:rsidR="00000000" w:rsidDel="00000000" w:rsidP="00000000" w:rsidRDefault="00000000" w:rsidRPr="00000000" w14:paraId="00000C3C">
      <w:pPr>
        <w:numPr>
          <w:ilvl w:val="0"/>
          <w:numId w:val="104"/>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Exam</w:t>
      </w:r>
      <w:r w:rsidDel="00000000" w:rsidR="00000000" w:rsidRPr="00000000">
        <w:rPr>
          <w:rFonts w:ascii="Times New Roman" w:cs="Times New Roman" w:eastAsia="Times New Roman" w:hAnsi="Times New Roman"/>
          <w:sz w:val="20"/>
          <w:szCs w:val="20"/>
          <w:rtl w:val="0"/>
        </w:rPr>
        <w:t xml:space="preserve"> and nasopharyngolaryngoscopy are most important for these pts.</w:t>
      </w:r>
    </w:p>
    <w:p w:rsidR="00000000" w:rsidDel="00000000" w:rsidP="00000000" w:rsidRDefault="00000000" w:rsidRPr="00000000" w14:paraId="00000C3D">
      <w:pPr>
        <w:numPr>
          <w:ilvl w:val="0"/>
          <w:numId w:val="104"/>
        </w:numPr>
      </w:pPr>
      <w:r w:rsidDel="00000000" w:rsidR="00000000" w:rsidRPr="00000000">
        <w:rPr>
          <w:rtl w:val="0"/>
        </w:rPr>
        <w:t xml:space="preserve">Year 1 q3m (1-3 mo), Year 2 q4m (2-6 mo), Years 3-5 q6m (4-8 mo), yearly after 5 years. </w:t>
      </w:r>
    </w:p>
    <w:p w:rsidR="00000000" w:rsidDel="00000000" w:rsidP="00000000" w:rsidRDefault="00000000" w:rsidRPr="00000000" w14:paraId="00000C3E">
      <w:pPr>
        <w:numPr>
          <w:ilvl w:val="0"/>
          <w:numId w:val="104"/>
        </w:numPr>
      </w:pPr>
      <w:r w:rsidDel="00000000" w:rsidR="00000000" w:rsidRPr="00000000">
        <w:rPr>
          <w:rtl w:val="0"/>
        </w:rPr>
        <w:t xml:space="preserve">90% of recurrences occur in the first 2-3 years. </w:t>
      </w:r>
      <w:r w:rsidDel="00000000" w:rsidR="00000000" w:rsidRPr="00000000">
        <w:rPr>
          <w:i w:val="1"/>
          <w:rtl w:val="0"/>
        </w:rPr>
        <w:t xml:space="preserve">Exception: Adenoid cystic, up to 50% can have late DM 10 years out.</w:t>
      </w:r>
    </w:p>
    <w:p w:rsidR="00000000" w:rsidDel="00000000" w:rsidP="00000000" w:rsidRDefault="00000000" w:rsidRPr="00000000" w14:paraId="00000C3F">
      <w:pPr>
        <w:numPr>
          <w:ilvl w:val="0"/>
          <w:numId w:val="104"/>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TSH q6-12 mo (25% develop hypothyroidism).</w:t>
      </w:r>
    </w:p>
    <w:p w:rsidR="00000000" w:rsidDel="00000000" w:rsidP="00000000" w:rsidRDefault="00000000" w:rsidRPr="00000000" w14:paraId="00000C40">
      <w:pPr>
        <w:numPr>
          <w:ilvl w:val="0"/>
          <w:numId w:val="104"/>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Carotid eval, dental eval, speech and swallow as needed, audiology eval.</w:t>
      </w:r>
    </w:p>
    <w:p w:rsidR="00000000" w:rsidDel="00000000" w:rsidP="00000000" w:rsidRDefault="00000000" w:rsidRPr="00000000" w14:paraId="00000C41">
      <w:pPr>
        <w:pStyle w:val="Heading2"/>
        <w:spacing w:after="46" w:before="0" w:line="240" w:lineRule="auto"/>
        <w:jc w:val="center"/>
        <w:rPr/>
      </w:pPr>
      <w:r w:rsidDel="00000000" w:rsidR="00000000" w:rsidRPr="00000000">
        <w:br w:type="page"/>
      </w:r>
      <w:r w:rsidDel="00000000" w:rsidR="00000000" w:rsidRPr="00000000">
        <w:rPr>
          <w:rtl w:val="0"/>
        </w:rPr>
      </w:r>
    </w:p>
    <w:p w:rsidR="00000000" w:rsidDel="00000000" w:rsidP="00000000" w:rsidRDefault="00000000" w:rsidRPr="00000000" w14:paraId="00000C42">
      <w:pPr>
        <w:pStyle w:val="Heading1"/>
        <w:jc w:val="center"/>
        <w:rPr>
          <w:color w:val="000000"/>
        </w:rPr>
      </w:pPr>
      <w:bookmarkStart w:colFirst="0" w:colLast="0" w:name="_gwhrxknqfe5s" w:id="207"/>
      <w:bookmarkEnd w:id="207"/>
      <w:hyperlink w:anchor="_vck8hkip1cj">
        <w:r w:rsidDel="00000000" w:rsidR="00000000" w:rsidRPr="00000000">
          <w:rPr>
            <w:color w:val="000000"/>
            <w:rtl w:val="0"/>
          </w:rPr>
          <w:t xml:space="preserve">Laryngeal and Hypopharyngeal Cancer</w:t>
        </w:r>
      </w:hyperlink>
      <w:r w:rsidDel="00000000" w:rsidR="00000000" w:rsidRPr="00000000">
        <w:rPr>
          <w:rtl w:val="0"/>
        </w:rPr>
      </w:r>
    </w:p>
    <w:p w:rsidR="00000000" w:rsidDel="00000000" w:rsidP="00000000" w:rsidRDefault="00000000" w:rsidRPr="00000000" w14:paraId="00000C43">
      <w:pPr>
        <w:spacing w:line="240" w:lineRule="auto"/>
        <w:rPr>
          <w:rFonts w:ascii="Times New Roman" w:cs="Times New Roman" w:eastAsia="Times New Roman" w:hAnsi="Times New Roman"/>
          <w:sz w:val="20"/>
          <w:szCs w:val="20"/>
        </w:rPr>
      </w:pPr>
      <w:r w:rsidDel="00000000" w:rsidR="00000000" w:rsidRPr="00000000">
        <w:rPr/>
        <w:drawing>
          <wp:inline distB="114300" distT="114300" distL="114300" distR="114300">
            <wp:extent cx="6858000" cy="3416300"/>
            <wp:effectExtent b="0" l="0" r="0" t="0"/>
            <wp:docPr id="28" name="image27.png"/>
            <a:graphic>
              <a:graphicData uri="http://schemas.openxmlformats.org/drawingml/2006/picture">
                <pic:pic>
                  <pic:nvPicPr>
                    <pic:cNvPr id="0" name="image27.png"/>
                    <pic:cNvPicPr preferRelativeResize="0"/>
                  </pic:nvPicPr>
                  <pic:blipFill>
                    <a:blip r:embed="rId765"/>
                    <a:srcRect b="0" l="0" r="0" t="0"/>
                    <a:stretch>
                      <a:fillRect/>
                    </a:stretch>
                  </pic:blipFill>
                  <pic:spPr>
                    <a:xfrm>
                      <a:off x="0" y="0"/>
                      <a:ext cx="6858000" cy="3416300"/>
                    </a:xfrm>
                    <a:prstGeom prst="rect"/>
                    <a:ln/>
                  </pic:spPr>
                </pic:pic>
              </a:graphicData>
            </a:graphic>
          </wp:inline>
        </w:drawing>
      </w:r>
      <w:r w:rsidDel="00000000" w:rsidR="00000000" w:rsidRPr="00000000">
        <w:rPr>
          <w:rtl w:val="0"/>
        </w:rPr>
      </w:r>
    </w:p>
    <w:p w:rsidR="00000000" w:rsidDel="00000000" w:rsidP="00000000" w:rsidRDefault="00000000" w:rsidRPr="00000000" w14:paraId="00000C44">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SGL/Glottic: </w:t>
      </w:r>
      <w:r w:rsidDel="00000000" w:rsidR="00000000" w:rsidRPr="00000000">
        <w:rPr>
          <w:rFonts w:ascii="Times New Roman" w:cs="Times New Roman" w:eastAsia="Times New Roman" w:hAnsi="Times New Roman"/>
          <w:b w:val="1"/>
          <w:sz w:val="20"/>
          <w:szCs w:val="20"/>
          <w:rtl w:val="0"/>
        </w:rPr>
        <w:t xml:space="preserve">T3 fixed cord</w:t>
      </w:r>
      <w:r w:rsidDel="00000000" w:rsidR="00000000" w:rsidRPr="00000000">
        <w:rPr>
          <w:rFonts w:ascii="Times New Roman" w:cs="Times New Roman" w:eastAsia="Times New Roman" w:hAnsi="Times New Roman"/>
          <w:sz w:val="20"/>
          <w:szCs w:val="20"/>
          <w:rtl w:val="0"/>
        </w:rPr>
        <w:t xml:space="preserve">, Paraglottic, Preepiglottic, Post-cricoid or inner thyroid.</w:t>
      </w:r>
    </w:p>
    <w:p w:rsidR="00000000" w:rsidDel="00000000" w:rsidP="00000000" w:rsidRDefault="00000000" w:rsidRPr="00000000" w14:paraId="00000C45">
      <w:pPr>
        <w:spacing w:line="240" w:lineRule="auto"/>
        <w:rPr/>
      </w:pPr>
      <w:r w:rsidDel="00000000" w:rsidR="00000000" w:rsidRPr="00000000">
        <w:rPr>
          <w:rFonts w:ascii="Times New Roman" w:cs="Times New Roman" w:eastAsia="Times New Roman" w:hAnsi="Times New Roman"/>
          <w:sz w:val="20"/>
          <w:szCs w:val="20"/>
          <w:rtl w:val="0"/>
        </w:rPr>
        <w:t xml:space="preserve">Pain </w:t>
      </w:r>
      <w:r w:rsidDel="00000000" w:rsidR="00000000" w:rsidRPr="00000000">
        <w:rPr>
          <w:rtl w:val="0"/>
        </w:rPr>
        <w:t xml:space="preserve">with </w:t>
      </w:r>
      <w:r w:rsidDel="00000000" w:rsidR="00000000" w:rsidRPr="00000000">
        <w:rPr>
          <w:rFonts w:ascii="Times New Roman" w:cs="Times New Roman" w:eastAsia="Times New Roman" w:hAnsi="Times New Roman"/>
          <w:sz w:val="20"/>
          <w:szCs w:val="20"/>
          <w:rtl w:val="0"/>
        </w:rPr>
        <w:t xml:space="preserve">palpation of thyroid suggestion of tumor invasion into thyroid cartilage (T3). </w:t>
      </w:r>
      <w:r w:rsidDel="00000000" w:rsidR="00000000" w:rsidRPr="00000000">
        <w:rPr>
          <w:rtl w:val="0"/>
        </w:rPr>
      </w:r>
    </w:p>
    <w:p w:rsidR="00000000" w:rsidDel="00000000" w:rsidP="00000000" w:rsidRDefault="00000000" w:rsidRPr="00000000" w14:paraId="00000C46">
      <w:pPr>
        <w:ind w:left="0" w:firstLine="0"/>
        <w:rPr/>
      </w:pPr>
      <w:hyperlink r:id="rId766">
        <w:r w:rsidDel="00000000" w:rsidR="00000000" w:rsidRPr="00000000">
          <w:rPr>
            <w:b w:val="1"/>
            <w:rtl w:val="0"/>
          </w:rPr>
          <w:t xml:space="preserve">StatPearls: Laryngeal</w:t>
        </w:r>
      </w:hyperlink>
      <w:r w:rsidDel="00000000" w:rsidR="00000000" w:rsidRPr="00000000">
        <w:rPr>
          <w:b w:val="1"/>
          <w:rtl w:val="0"/>
        </w:rPr>
        <w:t xml:space="preserve"> </w:t>
      </w:r>
      <w:r w:rsidDel="00000000" w:rsidR="00000000" w:rsidRPr="00000000">
        <w:rPr>
          <w:i w:val="1"/>
          <w:rtl w:val="0"/>
        </w:rPr>
        <w:t xml:space="preserve">Last update: 11/23/2019.</w:t>
      </w:r>
      <w:r w:rsidDel="00000000" w:rsidR="00000000" w:rsidRPr="00000000">
        <w:rPr>
          <w:rtl w:val="0"/>
        </w:rPr>
      </w:r>
    </w:p>
    <w:p w:rsidR="00000000" w:rsidDel="00000000" w:rsidP="00000000" w:rsidRDefault="00000000" w:rsidRPr="00000000" w14:paraId="00000C47">
      <w:pPr>
        <w:ind w:left="0" w:firstLine="0"/>
        <w:rPr>
          <w:vertAlign w:val="superscript"/>
        </w:rPr>
      </w:pPr>
      <w:r w:rsidDel="00000000" w:rsidR="00000000" w:rsidRPr="00000000">
        <w:rPr>
          <w:rtl w:val="0"/>
        </w:rPr>
        <w:t xml:space="preserve">Delineation of neck node levels for head and neck tumors [</w:t>
      </w:r>
      <w:hyperlink r:id="rId767">
        <w:r w:rsidDel="00000000" w:rsidR="00000000" w:rsidRPr="00000000">
          <w:rPr>
            <w:rtl w:val="0"/>
          </w:rPr>
          <w:t xml:space="preserve">Grégoire RTO '13</w:t>
        </w:r>
      </w:hyperlink>
      <w:r w:rsidDel="00000000" w:rsidR="00000000" w:rsidRPr="00000000">
        <w:rPr>
          <w:rtl w:val="0"/>
        </w:rPr>
        <w:t xml:space="preserve">, </w:t>
      </w:r>
      <w:hyperlink r:id="rId768">
        <w:r w:rsidDel="00000000" w:rsidR="00000000" w:rsidRPr="00000000">
          <w:rPr>
            <w:rtl w:val="0"/>
          </w:rPr>
          <w:t xml:space="preserve">Radiopaedia Interactive atlas</w:t>
        </w:r>
      </w:hyperlink>
      <w:r w:rsidDel="00000000" w:rsidR="00000000" w:rsidRPr="00000000">
        <w:rPr>
          <w:rtl w:val="0"/>
        </w:rPr>
        <w:t xml:space="preserve">] </w:t>
      </w:r>
      <w:hyperlink w:anchor="c21hfm82lysl">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C48">
      <w:pPr>
        <w:widowControl w:val="0"/>
        <w:ind w:left="0" w:firstLine="0"/>
        <w:rPr/>
      </w:pPr>
      <w:r w:rsidDel="00000000" w:rsidR="00000000" w:rsidRPr="00000000">
        <w:rPr>
          <w:b w:val="1"/>
          <w:rtl w:val="0"/>
        </w:rPr>
        <w:t xml:space="preserve">Zaorsky</w:t>
      </w:r>
      <w:r w:rsidDel="00000000" w:rsidR="00000000" w:rsidRPr="00000000">
        <w:rPr>
          <w:rtl w:val="0"/>
        </w:rPr>
        <w:t xml:space="preserve">: [</w:t>
      </w:r>
      <w:hyperlink r:id="rId769">
        <w:r w:rsidDel="00000000" w:rsidR="00000000" w:rsidRPr="00000000">
          <w:rPr>
            <w:rtl w:val="0"/>
          </w:rPr>
          <w:t xml:space="preserve">Otalgia</w:t>
        </w:r>
      </w:hyperlink>
      <w:r w:rsidDel="00000000" w:rsidR="00000000" w:rsidRPr="00000000">
        <w:rPr>
          <w:rtl w:val="0"/>
        </w:rPr>
        <w:t xml:space="preserve">], [</w:t>
      </w:r>
      <w:hyperlink r:id="rId770">
        <w:r w:rsidDel="00000000" w:rsidR="00000000" w:rsidRPr="00000000">
          <w:rPr>
            <w:rtl w:val="0"/>
          </w:rPr>
          <w:t xml:space="preserve">Neuroforamen on axial CT scans</w:t>
        </w:r>
      </w:hyperlink>
      <w:r w:rsidDel="00000000" w:rsidR="00000000" w:rsidRPr="00000000">
        <w:rPr>
          <w:rtl w:val="0"/>
        </w:rPr>
        <w:t xml:space="preserve">]</w:t>
      </w:r>
    </w:p>
    <w:p w:rsidR="00000000" w:rsidDel="00000000" w:rsidP="00000000" w:rsidRDefault="00000000" w:rsidRPr="00000000" w14:paraId="00000C49">
      <w:pPr>
        <w:widowControl w:val="0"/>
        <w:ind w:left="0" w:firstLine="0"/>
        <w:rPr/>
      </w:pPr>
      <w:r w:rsidDel="00000000" w:rsidR="00000000" w:rsidRPr="00000000">
        <w:rPr>
          <w:b w:val="1"/>
          <w:rtl w:val="0"/>
        </w:rPr>
        <w:t xml:space="preserve">eContour</w:t>
      </w:r>
      <w:r w:rsidDel="00000000" w:rsidR="00000000" w:rsidRPr="00000000">
        <w:rPr>
          <w:rtl w:val="0"/>
        </w:rPr>
        <w:t xml:space="preserve">: [</w:t>
      </w:r>
      <w:hyperlink r:id="rId771">
        <w:r w:rsidDel="00000000" w:rsidR="00000000" w:rsidRPr="00000000">
          <w:rPr>
            <w:rtl w:val="0"/>
          </w:rPr>
          <w:t xml:space="preserve">OARs</w:t>
        </w:r>
      </w:hyperlink>
      <w:r w:rsidDel="00000000" w:rsidR="00000000" w:rsidRPr="00000000">
        <w:rPr>
          <w:rtl w:val="0"/>
        </w:rPr>
        <w:t xml:space="preserve">], [</w:t>
      </w:r>
      <w:hyperlink r:id="rId772">
        <w:r w:rsidDel="00000000" w:rsidR="00000000" w:rsidRPr="00000000">
          <w:rPr>
            <w:rtl w:val="0"/>
          </w:rPr>
          <w:t xml:space="preserve">Supraglottic larynx</w:t>
        </w:r>
      </w:hyperlink>
      <w:r w:rsidDel="00000000" w:rsidR="00000000" w:rsidRPr="00000000">
        <w:rPr>
          <w:rtl w:val="0"/>
        </w:rPr>
        <w:t xml:space="preserve">], [</w:t>
      </w:r>
      <w:hyperlink r:id="rId773">
        <w:r w:rsidDel="00000000" w:rsidR="00000000" w:rsidRPr="00000000">
          <w:rPr>
            <w:rtl w:val="0"/>
          </w:rPr>
          <w:t xml:space="preserve">Early stage glottic larynx</w:t>
        </w:r>
      </w:hyperlink>
      <w:r w:rsidDel="00000000" w:rsidR="00000000" w:rsidRPr="00000000">
        <w:rPr>
          <w:rtl w:val="0"/>
        </w:rPr>
        <w:t xml:space="preserve">], [</w:t>
      </w:r>
      <w:hyperlink r:id="rId774">
        <w:r w:rsidDel="00000000" w:rsidR="00000000" w:rsidRPr="00000000">
          <w:rPr>
            <w:rtl w:val="0"/>
          </w:rPr>
          <w:t xml:space="preserve">Subglottic larynx</w:t>
        </w:r>
      </w:hyperlink>
      <w:r w:rsidDel="00000000" w:rsidR="00000000" w:rsidRPr="00000000">
        <w:rPr>
          <w:rtl w:val="0"/>
        </w:rPr>
        <w:t xml:space="preserve">], [</w:t>
      </w:r>
      <w:hyperlink r:id="rId775">
        <w:r w:rsidDel="00000000" w:rsidR="00000000" w:rsidRPr="00000000">
          <w:rPr>
            <w:rtl w:val="0"/>
          </w:rPr>
          <w:t xml:space="preserve">Pyriform sinus</w:t>
        </w:r>
      </w:hyperlink>
      <w:r w:rsidDel="00000000" w:rsidR="00000000" w:rsidRPr="00000000">
        <w:rPr>
          <w:rtl w:val="0"/>
        </w:rPr>
        <w:t xml:space="preserve">]</w:t>
      </w:r>
    </w:p>
    <w:p w:rsidR="00000000" w:rsidDel="00000000" w:rsidP="00000000" w:rsidRDefault="00000000" w:rsidRPr="00000000" w14:paraId="00000C4A">
      <w:pPr>
        <w:ind w:left="0" w:right="140" w:firstLine="0"/>
        <w:rPr/>
      </w:pPr>
      <w:r w:rsidDel="00000000" w:rsidR="00000000" w:rsidRPr="00000000">
        <w:rPr>
          <w:rtl w:val="0"/>
        </w:rPr>
        <w:t xml:space="preserve">AVARO:  [</w:t>
      </w:r>
      <w:hyperlink r:id="rId776">
        <w:r w:rsidDel="00000000" w:rsidR="00000000" w:rsidRPr="00000000">
          <w:rPr>
            <w:rtl w:val="0"/>
          </w:rPr>
          <w:t xml:space="preserve">AVARO Neck node levels and Brachial plexus</w:t>
        </w:r>
      </w:hyperlink>
      <w:r w:rsidDel="00000000" w:rsidR="00000000" w:rsidRPr="00000000">
        <w:rPr>
          <w:rtl w:val="0"/>
        </w:rPr>
        <w:t xml:space="preserve">], [</w:t>
      </w:r>
      <w:hyperlink r:id="rId777">
        <w:r w:rsidDel="00000000" w:rsidR="00000000" w:rsidRPr="00000000">
          <w:rPr>
            <w:rtl w:val="0"/>
          </w:rPr>
          <w:t xml:space="preserve">AVARO constrictors and OARs</w:t>
        </w:r>
      </w:hyperlink>
      <w:r w:rsidDel="00000000" w:rsidR="00000000" w:rsidRPr="00000000">
        <w:rPr>
          <w:rtl w:val="0"/>
        </w:rPr>
        <w:t xml:space="preserve">], [</w:t>
      </w:r>
      <w:hyperlink r:id="rId778">
        <w:r w:rsidDel="00000000" w:rsidR="00000000" w:rsidRPr="00000000">
          <w:rPr>
            <w:rtl w:val="0"/>
          </w:rPr>
          <w:t xml:space="preserve">AVARO Skull Base</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C4B">
      <w:pPr>
        <w:widowControl w:val="0"/>
        <w:ind w:left="0" w:firstLine="0"/>
        <w:rPr/>
      </w:pPr>
      <w:r w:rsidDel="00000000" w:rsidR="00000000" w:rsidRPr="00000000">
        <w:rPr>
          <w:b w:val="1"/>
          <w:rtl w:val="0"/>
        </w:rPr>
        <w:t xml:space="preserve">ARRO</w:t>
      </w:r>
      <w:r w:rsidDel="00000000" w:rsidR="00000000" w:rsidRPr="00000000">
        <w:rPr>
          <w:rtl w:val="0"/>
        </w:rPr>
        <w:t xml:space="preserve">: [</w:t>
      </w:r>
      <w:hyperlink r:id="rId779">
        <w:r w:rsidDel="00000000" w:rsidR="00000000" w:rsidRPr="00000000">
          <w:rPr>
            <w:rtl w:val="0"/>
          </w:rPr>
          <w:t xml:space="preserve">Early stage glottic larynx</w:t>
        </w:r>
      </w:hyperlink>
      <w:r w:rsidDel="00000000" w:rsidR="00000000" w:rsidRPr="00000000">
        <w:rPr>
          <w:rtl w:val="0"/>
        </w:rPr>
        <w:t xml:space="preserve">], [</w:t>
      </w:r>
      <w:hyperlink r:id="rId780">
        <w:r w:rsidDel="00000000" w:rsidR="00000000" w:rsidRPr="00000000">
          <w:rPr>
            <w:rtl w:val="0"/>
          </w:rPr>
          <w:t xml:space="preserve">Supraglottic larynx (post-tracheostomy) case</w:t>
        </w:r>
      </w:hyperlink>
      <w:r w:rsidDel="00000000" w:rsidR="00000000" w:rsidRPr="00000000">
        <w:rPr>
          <w:rtl w:val="0"/>
        </w:rPr>
        <w:t xml:space="preserve">, </w:t>
      </w:r>
      <w:hyperlink r:id="rId781">
        <w:r w:rsidDel="00000000" w:rsidR="00000000" w:rsidRPr="00000000">
          <w:rPr>
            <w:rtl w:val="0"/>
          </w:rPr>
          <w:t xml:space="preserve">contour</w:t>
        </w:r>
      </w:hyperlink>
      <w:r w:rsidDel="00000000" w:rsidR="00000000" w:rsidRPr="00000000">
        <w:rPr>
          <w:rtl w:val="0"/>
        </w:rPr>
        <w:t xml:space="preserve">].</w:t>
      </w:r>
    </w:p>
    <w:p w:rsidR="00000000" w:rsidDel="00000000" w:rsidP="00000000" w:rsidRDefault="00000000" w:rsidRPr="00000000" w14:paraId="00000C4C">
      <w:pPr>
        <w:widowControl w:val="0"/>
        <w:ind w:left="0" w:firstLine="0"/>
        <w:rPr/>
      </w:pPr>
      <w:r w:rsidDel="00000000" w:rsidR="00000000" w:rsidRPr="00000000">
        <w:rPr>
          <w:rtl w:val="0"/>
        </w:rPr>
      </w:r>
    </w:p>
    <w:tbl>
      <w:tblPr>
        <w:tblStyle w:val="Table26"/>
        <w:tblW w:w="10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0"/>
        <w:tblGridChange w:id="0">
          <w:tblGrid>
            <w:gridCol w:w="108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C4D">
            <w:pPr>
              <w:spacing w:line="240" w:lineRule="auto"/>
              <w:ind w:left="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b w:val="1"/>
                <w:sz w:val="20"/>
                <w:szCs w:val="20"/>
                <w:rtl w:val="0"/>
              </w:rPr>
              <w:t xml:space="preserve">ASCO Guideline: </w:t>
            </w:r>
            <w:hyperlink r:id="rId782">
              <w:r w:rsidDel="00000000" w:rsidR="00000000" w:rsidRPr="00000000">
                <w:rPr>
                  <w:rFonts w:ascii="Times New Roman" w:cs="Times New Roman" w:eastAsia="Times New Roman" w:hAnsi="Times New Roman"/>
                  <w:b w:val="1"/>
                  <w:sz w:val="20"/>
                  <w:szCs w:val="20"/>
                  <w:rtl w:val="0"/>
                </w:rPr>
                <w:t xml:space="preserve">Use of Larynx-Preservation Strategies in the Tx of Laryngeal Cancer</w:t>
              </w:r>
            </w:hyperlink>
            <w:r w:rsidDel="00000000" w:rsidR="00000000" w:rsidRPr="00000000">
              <w:rPr>
                <w:rFonts w:ascii="Times New Roman" w:cs="Times New Roman" w:eastAsia="Times New Roman" w:hAnsi="Times New Roman"/>
                <w:i w:val="1"/>
                <w:sz w:val="20"/>
                <w:szCs w:val="20"/>
                <w:rtl w:val="0"/>
              </w:rPr>
              <w:t xml:space="preserve"> November 27, 2017</w:t>
            </w:r>
          </w:p>
          <w:p w:rsidR="00000000" w:rsidDel="00000000" w:rsidP="00000000" w:rsidRDefault="00000000" w:rsidRPr="00000000" w14:paraId="00000C4E">
            <w:pPr>
              <w:numPr>
                <w:ilvl w:val="0"/>
                <w:numId w:val="42"/>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Patients who were initially cN+ do not require END if cCR after CCRT. </w:t>
            </w:r>
            <w:r w:rsidDel="00000000" w:rsidR="00000000" w:rsidRPr="00000000">
              <w:rPr>
                <w:rFonts w:ascii="Times New Roman" w:cs="Times New Roman" w:eastAsia="Times New Roman" w:hAnsi="Times New Roman"/>
                <w:sz w:val="20"/>
                <w:szCs w:val="20"/>
                <w:rtl w:val="0"/>
              </w:rPr>
              <w:t xml:space="preserve">Recall: </w:t>
            </w:r>
            <w:r w:rsidDel="00000000" w:rsidR="00000000" w:rsidRPr="00000000">
              <w:rPr>
                <w:rFonts w:ascii="Times New Roman" w:cs="Times New Roman" w:eastAsia="Times New Roman" w:hAnsi="Times New Roman"/>
                <w:sz w:val="20"/>
                <w:szCs w:val="20"/>
                <w:rtl w:val="0"/>
              </w:rPr>
              <w:t xml:space="preserve">[</w:t>
            </w:r>
            <w:hyperlink w:anchor="g4qmqx1mrdy4">
              <w:r w:rsidDel="00000000" w:rsidR="00000000" w:rsidRPr="00000000">
                <w:rPr>
                  <w:rFonts w:ascii="Times New Roman" w:cs="Times New Roman" w:eastAsia="Times New Roman" w:hAnsi="Times New Roman"/>
                  <w:sz w:val="20"/>
                  <w:szCs w:val="20"/>
                  <w:rtl w:val="0"/>
                </w:rPr>
                <w:t xml:space="preserve">VA</w:t>
              </w:r>
            </w:hyperlink>
            <w:r w:rsidDel="00000000" w:rsidR="00000000" w:rsidRPr="00000000">
              <w:rPr>
                <w:rFonts w:ascii="Times New Roman" w:cs="Times New Roman" w:eastAsia="Times New Roman" w:hAnsi="Times New Roman"/>
                <w:sz w:val="20"/>
                <w:szCs w:val="20"/>
                <w:rtl w:val="0"/>
              </w:rPr>
              <w:t xml:space="preserve">], [</w:t>
            </w:r>
            <w:hyperlink w:anchor="f7mvtrc9v11d">
              <w:r w:rsidDel="00000000" w:rsidR="00000000" w:rsidRPr="00000000">
                <w:rPr>
                  <w:rFonts w:ascii="Times New Roman" w:cs="Times New Roman" w:eastAsia="Times New Roman" w:hAnsi="Times New Roman"/>
                  <w:sz w:val="20"/>
                  <w:szCs w:val="20"/>
                  <w:rtl w:val="0"/>
                </w:rPr>
                <w:t xml:space="preserve">91-11</w:t>
              </w:r>
            </w:hyperlink>
            <w:r w:rsidDel="00000000" w:rsidR="00000000" w:rsidRPr="00000000">
              <w:rPr>
                <w:rFonts w:ascii="Times New Roman" w:cs="Times New Roman" w:eastAsia="Times New Roman" w:hAnsi="Times New Roman"/>
                <w:sz w:val="20"/>
                <w:szCs w:val="20"/>
                <w:rtl w:val="0"/>
              </w:rPr>
              <w:t xml:space="preserve">] cN+ were dissected.</w:t>
            </w:r>
          </w:p>
          <w:bookmarkStart w:colFirst="0" w:colLast="0" w:name="9vi261r1ok6d" w:id="208"/>
          <w:bookmarkEnd w:id="208"/>
          <w:p w:rsidR="00000000" w:rsidDel="00000000" w:rsidP="00000000" w:rsidRDefault="00000000" w:rsidRPr="00000000" w14:paraId="00000C4F">
            <w:pPr>
              <w:numPr>
                <w:ilvl w:val="0"/>
                <w:numId w:val="42"/>
              </w:numPr>
              <w:spacing w:line="240" w:lineRule="auto"/>
              <w:ind w:left="720" w:hanging="360"/>
              <w:rPr/>
            </w:pPr>
            <w:r w:rsidDel="00000000" w:rsidR="00000000" w:rsidRPr="00000000">
              <w:rPr>
                <w:rtl w:val="0"/>
              </w:rPr>
              <w:t xml:space="preserve">Newer data suggests that T4 disease only requires laryngectomy in patients with little prospect of regaining laryngeal function (whether due to lack of support, compliance issues, or extensive destruction of the laryngeal framework) and persistent smokers [</w:t>
            </w:r>
            <w:hyperlink w:anchor="birt2i7ux86n">
              <w:r w:rsidDel="00000000" w:rsidR="00000000" w:rsidRPr="00000000">
                <w:rPr>
                  <w:rtl w:val="0"/>
                </w:rPr>
                <w:t xml:space="preserve">Beitler IJROBP ‘18</w:t>
              </w:r>
            </w:hyperlink>
            <w:r w:rsidDel="00000000" w:rsidR="00000000" w:rsidRPr="00000000">
              <w:rPr>
                <w:rtl w:val="0"/>
              </w:rPr>
              <w:t xml:space="preserve">].</w:t>
            </w:r>
            <w:r w:rsidDel="00000000" w:rsidR="00000000" w:rsidRPr="00000000">
              <w:rPr>
                <w:rtl w:val="0"/>
              </w:rPr>
            </w:r>
          </w:p>
        </w:tc>
      </w:tr>
    </w:tbl>
    <w:p w:rsidR="00000000" w:rsidDel="00000000" w:rsidP="00000000" w:rsidRDefault="00000000" w:rsidRPr="00000000" w14:paraId="00000C50">
      <w:pPr>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C51">
      <w:pPr>
        <w:numPr>
          <w:ilvl w:val="0"/>
          <w:numId w:val="103"/>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12,000 laryngeal cases per year. The larynx is the </w:t>
      </w:r>
      <w:r w:rsidDel="00000000" w:rsidR="00000000" w:rsidRPr="00000000">
        <w:rPr>
          <w:rFonts w:ascii="Times New Roman" w:cs="Times New Roman" w:eastAsia="Times New Roman" w:hAnsi="Times New Roman"/>
          <w:b w:val="1"/>
          <w:sz w:val="20"/>
          <w:szCs w:val="20"/>
          <w:rtl w:val="0"/>
        </w:rPr>
        <w:t xml:space="preserve">most common cancer </w:t>
      </w:r>
      <w:r w:rsidDel="00000000" w:rsidR="00000000" w:rsidRPr="00000000">
        <w:rPr>
          <w:b w:val="1"/>
          <w:rtl w:val="0"/>
        </w:rPr>
        <w:t xml:space="preserve">of the head</w:t>
      </w:r>
      <w:r w:rsidDel="00000000" w:rsidR="00000000" w:rsidRPr="00000000">
        <w:rPr>
          <w:rFonts w:ascii="Times New Roman" w:cs="Times New Roman" w:eastAsia="Times New Roman" w:hAnsi="Times New Roman"/>
          <w:b w:val="1"/>
          <w:sz w:val="20"/>
          <w:szCs w:val="20"/>
          <w:rtl w:val="0"/>
        </w:rPr>
        <w:t xml:space="preserve"> and neck</w:t>
      </w:r>
      <w:r w:rsidDel="00000000" w:rsidR="00000000" w:rsidRPr="00000000">
        <w:rPr>
          <w:rFonts w:ascii="Times New Roman" w:cs="Times New Roman" w:eastAsia="Times New Roman" w:hAnsi="Times New Roman"/>
          <w:sz w:val="20"/>
          <w:szCs w:val="20"/>
          <w:rtl w:val="0"/>
        </w:rPr>
        <w:t xml:space="preserve"> (20% of all H&amp;N).</w:t>
      </w:r>
    </w:p>
    <w:p w:rsidR="00000000" w:rsidDel="00000000" w:rsidP="00000000" w:rsidRDefault="00000000" w:rsidRPr="00000000" w14:paraId="00000C52">
      <w:pPr>
        <w:numPr>
          <w:ilvl w:val="1"/>
          <w:numId w:val="103"/>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Glottic/SGL/Subglottic rate of 69→ 30→ 1%.</w:t>
      </w:r>
    </w:p>
    <w:p w:rsidR="00000000" w:rsidDel="00000000" w:rsidP="00000000" w:rsidRDefault="00000000" w:rsidRPr="00000000" w14:paraId="00000C53">
      <w:pPr>
        <w:numPr>
          <w:ilvl w:val="0"/>
          <w:numId w:val="103"/>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2,500 hypopharyngeal cases per year (85% pyriform sinus).</w:t>
      </w:r>
    </w:p>
    <w:p w:rsidR="00000000" w:rsidDel="00000000" w:rsidP="00000000" w:rsidRDefault="00000000" w:rsidRPr="00000000" w14:paraId="00000C54">
      <w:pPr>
        <w:numPr>
          <w:ilvl w:val="0"/>
          <w:numId w:val="103"/>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RF for LX</w:t>
      </w:r>
      <w:r w:rsidDel="00000000" w:rsidR="00000000" w:rsidRPr="00000000">
        <w:rPr>
          <w:rFonts w:ascii="Times New Roman" w:cs="Times New Roman" w:eastAsia="Times New Roman" w:hAnsi="Times New Roman"/>
          <w:sz w:val="20"/>
          <w:szCs w:val="20"/>
          <w:rtl w:val="0"/>
        </w:rPr>
        <w:t xml:space="preserve">: tobacco, alcohol, voice abuse, Plummer-Vinson syndrome.</w:t>
      </w:r>
    </w:p>
    <w:p w:rsidR="00000000" w:rsidDel="00000000" w:rsidP="00000000" w:rsidRDefault="00000000" w:rsidRPr="00000000" w14:paraId="00000C55">
      <w:pPr>
        <w:numPr>
          <w:ilvl w:val="0"/>
          <w:numId w:val="103"/>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RF for HPX</w:t>
      </w:r>
      <w:r w:rsidDel="00000000" w:rsidR="00000000" w:rsidRPr="00000000">
        <w:rPr>
          <w:rFonts w:ascii="Times New Roman" w:cs="Times New Roman" w:eastAsia="Times New Roman" w:hAnsi="Times New Roman"/>
          <w:sz w:val="20"/>
          <w:szCs w:val="20"/>
          <w:rtl w:val="0"/>
        </w:rPr>
        <w:t xml:space="preserve">: smoking, alcohol, betel nut, nutritional deficiency (</w:t>
      </w:r>
      <w:r w:rsidDel="00000000" w:rsidR="00000000" w:rsidRPr="00000000">
        <w:rPr>
          <w:rtl w:val="0"/>
        </w:rPr>
        <w:t xml:space="preserve">Vit C</w:t>
      </w:r>
      <w:r w:rsidDel="00000000" w:rsidR="00000000" w:rsidRPr="00000000">
        <w:rPr>
          <w:rFonts w:ascii="Times New Roman" w:cs="Times New Roman" w:eastAsia="Times New Roman" w:hAnsi="Times New Roman"/>
          <w:sz w:val="20"/>
          <w:szCs w:val="20"/>
          <w:rtl w:val="0"/>
        </w:rPr>
        <w:t xml:space="preserve">, Fe) </w:t>
      </w:r>
      <w:r w:rsidDel="00000000" w:rsidR="00000000" w:rsidRPr="00000000">
        <w:rPr>
          <w:rtl w:val="0"/>
        </w:rPr>
        <w:t xml:space="preserve">iron</w:t>
      </w:r>
      <w:r w:rsidDel="00000000" w:rsidR="00000000" w:rsidRPr="00000000">
        <w:rPr>
          <w:rFonts w:ascii="Times New Roman" w:cs="Times New Roman" w:eastAsia="Times New Roman" w:hAnsi="Times New Roman"/>
          <w:sz w:val="20"/>
          <w:szCs w:val="20"/>
          <w:rtl w:val="0"/>
        </w:rPr>
        <w:t xml:space="preserve"> deficiency associated </w:t>
      </w:r>
      <w:r w:rsidDel="00000000" w:rsidR="00000000" w:rsidRPr="00000000">
        <w:rPr>
          <w:rtl w:val="0"/>
        </w:rPr>
        <w:t xml:space="preserve">with 70%</w:t>
      </w:r>
      <w:r w:rsidDel="00000000" w:rsidR="00000000" w:rsidRPr="00000000">
        <w:rPr>
          <w:rFonts w:ascii="Times New Roman" w:cs="Times New Roman" w:eastAsia="Times New Roman" w:hAnsi="Times New Roman"/>
          <w:sz w:val="20"/>
          <w:szCs w:val="20"/>
          <w:rtl w:val="0"/>
        </w:rPr>
        <w:t xml:space="preserve"> of postcricoid cancers in northern European females, and prior hx of H&amp;N can</w:t>
      </w:r>
      <w:r w:rsidDel="00000000" w:rsidR="00000000" w:rsidRPr="00000000">
        <w:rPr>
          <w:rtl w:val="0"/>
        </w:rPr>
        <w:t xml:space="preserve">cers</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C56">
      <w:pPr>
        <w:numPr>
          <w:ilvl w:val="0"/>
          <w:numId w:val="103"/>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Progression to cancer</w:t>
      </w:r>
      <w:r w:rsidDel="00000000" w:rsidR="00000000" w:rsidRPr="00000000">
        <w:rPr>
          <w:rFonts w:ascii="Times New Roman" w:cs="Times New Roman" w:eastAsia="Times New Roman" w:hAnsi="Times New Roman"/>
          <w:sz w:val="20"/>
          <w:szCs w:val="20"/>
          <w:rtl w:val="0"/>
        </w:rPr>
        <w:t xml:space="preserve">: Laryngeal leukoplakia estimated to progress 1-20% in 10 years, erythroplakia 30%. </w:t>
      </w:r>
      <w:r w:rsidDel="00000000" w:rsidR="00000000" w:rsidRPr="00000000">
        <w:rPr>
          <w:rtl w:val="0"/>
        </w:rPr>
      </w:r>
    </w:p>
    <w:p w:rsidR="00000000" w:rsidDel="00000000" w:rsidP="00000000" w:rsidRDefault="00000000" w:rsidRPr="00000000" w14:paraId="00000C57">
      <w:pPr>
        <w:numPr>
          <w:ilvl w:val="0"/>
          <w:numId w:val="103"/>
        </w:numPr>
        <w:spacing w:line="240" w:lineRule="auto"/>
        <w:ind w:left="720" w:hanging="36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Pathology</w:t>
      </w:r>
      <w:r w:rsidDel="00000000" w:rsidR="00000000" w:rsidRPr="00000000">
        <w:rPr>
          <w:rFonts w:ascii="Times New Roman" w:cs="Times New Roman" w:eastAsia="Times New Roman" w:hAnsi="Times New Roman"/>
          <w:sz w:val="20"/>
          <w:szCs w:val="20"/>
          <w:rtl w:val="0"/>
        </w:rPr>
        <w:t xml:space="preserve">: SqCC &gt; 95%. Others include verrucous carcinoma (1-2%), AC, lymphoma, chondrosarcoma, melanoma, carcinoid tumor, adenoid cystic. </w:t>
      </w:r>
      <w:r w:rsidDel="00000000" w:rsidR="00000000" w:rsidRPr="00000000">
        <w:rPr>
          <w:rFonts w:ascii="Times New Roman" w:cs="Times New Roman" w:eastAsia="Times New Roman" w:hAnsi="Times New Roman"/>
          <w:i w:val="1"/>
          <w:sz w:val="20"/>
          <w:szCs w:val="20"/>
          <w:rtl w:val="0"/>
        </w:rPr>
        <w:t xml:space="preserve">CIS may occur in VC, but is rare in SGL.</w:t>
      </w:r>
      <w:r w:rsidDel="00000000" w:rsidR="00000000" w:rsidRPr="00000000">
        <w:rPr>
          <w:rtl w:val="0"/>
        </w:rPr>
      </w:r>
    </w:p>
    <w:bookmarkStart w:colFirst="0" w:colLast="0" w:name="bjqbr59pkffp" w:id="209"/>
    <w:bookmarkEnd w:id="209"/>
    <w:p w:rsidR="00000000" w:rsidDel="00000000" w:rsidP="00000000" w:rsidRDefault="00000000" w:rsidRPr="00000000" w14:paraId="00000C58">
      <w:pPr>
        <w:numPr>
          <w:ilvl w:val="0"/>
          <w:numId w:val="103"/>
        </w:num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HPX</w:t>
      </w:r>
      <w:r w:rsidDel="00000000" w:rsidR="00000000" w:rsidRPr="00000000">
        <w:rPr>
          <w:rFonts w:ascii="Times New Roman" w:cs="Times New Roman" w:eastAsia="Times New Roman" w:hAnsi="Times New Roman"/>
          <w:sz w:val="20"/>
          <w:szCs w:val="20"/>
          <w:rtl w:val="0"/>
        </w:rPr>
        <w:t xml:space="preserve">: Pharynx from hyoid (C3) to inf cricoid. </w:t>
      </w:r>
    </w:p>
    <w:p w:rsidR="00000000" w:rsidDel="00000000" w:rsidP="00000000" w:rsidRDefault="00000000" w:rsidRPr="00000000" w14:paraId="00000C59">
      <w:pPr>
        <w:numPr>
          <w:ilvl w:val="1"/>
          <w:numId w:val="103"/>
        </w:numPr>
        <w:spacing w:line="240" w:lineRule="auto"/>
        <w:ind w:left="1440" w:hanging="360"/>
        <w:rPr>
          <w:rFonts w:ascii="Times New Roman" w:cs="Times New Roman" w:eastAsia="Times New Roman" w:hAnsi="Times New Roman"/>
          <w:sz w:val="20"/>
          <w:szCs w:val="20"/>
        </w:rPr>
      </w:pPr>
      <w:r w:rsidDel="00000000" w:rsidR="00000000" w:rsidRPr="00000000">
        <w:rPr>
          <w:rtl w:val="0"/>
        </w:rPr>
        <w:t xml:space="preserve">“Three Ps”: </w:t>
      </w:r>
      <w:r w:rsidDel="00000000" w:rsidR="00000000" w:rsidRPr="00000000">
        <w:rPr>
          <w:rFonts w:ascii="Times New Roman" w:cs="Times New Roman" w:eastAsia="Times New Roman" w:hAnsi="Times New Roman"/>
          <w:sz w:val="20"/>
          <w:szCs w:val="20"/>
          <w:rtl w:val="0"/>
        </w:rPr>
        <w:t xml:space="preserve">Pyriform sinuses, Posterior pharyngeal wall, Postcricoid area.</w:t>
      </w:r>
    </w:p>
    <w:p w:rsidR="00000000" w:rsidDel="00000000" w:rsidP="00000000" w:rsidRDefault="00000000" w:rsidRPr="00000000" w14:paraId="00000C5A">
      <w:pPr>
        <w:numPr>
          <w:ilvl w:val="1"/>
          <w:numId w:val="103"/>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Piriform sinus</w:t>
      </w:r>
      <w:r w:rsidDel="00000000" w:rsidR="00000000" w:rsidRPr="00000000">
        <w:rPr>
          <w:rFonts w:ascii="Times New Roman" w:cs="Times New Roman" w:eastAsia="Times New Roman" w:hAnsi="Times New Roman"/>
          <w:sz w:val="20"/>
          <w:szCs w:val="20"/>
          <w:rtl w:val="0"/>
        </w:rPr>
        <w:t xml:space="preserve"> (85%): V. high nodal involvement (~75%), even for T1 (~60%).</w:t>
      </w:r>
    </w:p>
    <w:p w:rsidR="00000000" w:rsidDel="00000000" w:rsidP="00000000" w:rsidRDefault="00000000" w:rsidRPr="00000000" w14:paraId="00000C5B">
      <w:pPr>
        <w:numPr>
          <w:ilvl w:val="2"/>
          <w:numId w:val="103"/>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&gt;80% present </w:t>
      </w:r>
      <w:r w:rsidDel="00000000" w:rsidR="00000000" w:rsidRPr="00000000">
        <w:rPr>
          <w:rtl w:val="0"/>
        </w:rPr>
        <w:t xml:space="preserve">with stage</w:t>
      </w:r>
      <w:r w:rsidDel="00000000" w:rsidR="00000000" w:rsidRPr="00000000">
        <w:rPr>
          <w:rFonts w:ascii="Times New Roman" w:cs="Times New Roman" w:eastAsia="Times New Roman" w:hAnsi="Times New Roman"/>
          <w:sz w:val="20"/>
          <w:szCs w:val="20"/>
          <w:rtl w:val="0"/>
        </w:rPr>
        <w:t xml:space="preserve"> III-IV disease, but only 2-4% w DM.</w:t>
      </w:r>
    </w:p>
    <w:p w:rsidR="00000000" w:rsidDel="00000000" w:rsidP="00000000" w:rsidRDefault="00000000" w:rsidRPr="00000000" w14:paraId="00000C5C">
      <w:pPr>
        <w:numPr>
          <w:ilvl w:val="2"/>
          <w:numId w:val="103"/>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Worst prognosis in H&amp;N</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~25% develop DM in the first two years despite tx</w:t>
      </w:r>
      <w:r w:rsidDel="00000000" w:rsidR="00000000" w:rsidRPr="00000000">
        <w:rPr>
          <w:rFonts w:ascii="Times New Roman" w:cs="Times New Roman" w:eastAsia="Times New Roman" w:hAnsi="Times New Roman"/>
          <w:sz w:val="20"/>
          <w:szCs w:val="20"/>
          <w:rtl w:val="0"/>
        </w:rPr>
        <w:t xml:space="preserve">, highest in H&amp;N.</w:t>
      </w:r>
    </w:p>
    <w:p w:rsidR="00000000" w:rsidDel="00000000" w:rsidP="00000000" w:rsidRDefault="00000000" w:rsidRPr="00000000" w14:paraId="00000C5D">
      <w:pPr>
        <w:numPr>
          <w:ilvl w:val="1"/>
          <w:numId w:val="103"/>
        </w:numPr>
        <w:spacing w:line="240" w:lineRule="auto"/>
        <w:ind w:left="1440" w:hanging="360"/>
        <w:rPr>
          <w:rFonts w:ascii="Times New Roman" w:cs="Times New Roman" w:eastAsia="Times New Roman" w:hAnsi="Times New Roman"/>
          <w:sz w:val="20"/>
          <w:szCs w:val="20"/>
        </w:rPr>
      </w:pPr>
      <w:r w:rsidDel="00000000" w:rsidR="00000000" w:rsidRPr="00000000">
        <w:rPr>
          <w:rtl w:val="0"/>
        </w:rPr>
        <w:t xml:space="preserve">Postcricoid area: Mucosa underlying cricoid cartilage, with arytenoids mucosa superiorly and esophageal mucosa inferiorly. </w:t>
      </w:r>
    </w:p>
    <w:p w:rsidR="00000000" w:rsidDel="00000000" w:rsidP="00000000" w:rsidRDefault="00000000" w:rsidRPr="00000000" w14:paraId="00000C5E">
      <w:pPr>
        <w:numPr>
          <w:ilvl w:val="1"/>
          <w:numId w:val="103"/>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Predominantly male for pyriform sinus and post pharynx, but predominantly </w:t>
      </w:r>
      <w:r w:rsidDel="00000000" w:rsidR="00000000" w:rsidRPr="00000000">
        <w:rPr>
          <w:rFonts w:ascii="Times New Roman" w:cs="Times New Roman" w:eastAsia="Times New Roman" w:hAnsi="Times New Roman"/>
          <w:b w:val="1"/>
          <w:sz w:val="20"/>
          <w:szCs w:val="20"/>
          <w:rtl w:val="0"/>
        </w:rPr>
        <w:t xml:space="preserve">female for postcricoid </w:t>
      </w:r>
      <w:r w:rsidDel="00000000" w:rsidR="00000000" w:rsidRPr="00000000">
        <w:rPr>
          <w:rFonts w:ascii="Times New Roman" w:cs="Times New Roman" w:eastAsia="Times New Roman" w:hAnsi="Times New Roman"/>
          <w:sz w:val="20"/>
          <w:szCs w:val="20"/>
          <w:rtl w:val="0"/>
        </w:rPr>
        <w:t xml:space="preserve">(5%).</w:t>
      </w:r>
    </w:p>
    <w:p w:rsidR="00000000" w:rsidDel="00000000" w:rsidP="00000000" w:rsidRDefault="00000000" w:rsidRPr="00000000" w14:paraId="00000C5F">
      <w:pPr>
        <w:numPr>
          <w:ilvl w:val="1"/>
          <w:numId w:val="103"/>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Generally a surgical disease. </w:t>
      </w:r>
    </w:p>
    <w:p w:rsidR="00000000" w:rsidDel="00000000" w:rsidP="00000000" w:rsidRDefault="00000000" w:rsidRPr="00000000" w14:paraId="00000C60">
      <w:pPr>
        <w:numPr>
          <w:ilvl w:val="1"/>
          <w:numId w:val="103"/>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Overall, 50% OS and 70% retain larynx = 35% alive w larynx.</w:t>
      </w:r>
    </w:p>
    <w:p w:rsidR="00000000" w:rsidDel="00000000" w:rsidP="00000000" w:rsidRDefault="00000000" w:rsidRPr="00000000" w14:paraId="00000C61">
      <w:pPr>
        <w:numPr>
          <w:ilvl w:val="2"/>
          <w:numId w:val="103"/>
        </w:numPr>
        <w:spacing w:line="240" w:lineRule="auto"/>
        <w:ind w:left="216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5y OS for I / II / III / IV of 70→ 60→ 42→ 25%.</w:t>
      </w:r>
    </w:p>
    <w:bookmarkStart w:colFirst="0" w:colLast="0" w:name="vg2ol0n4oqsj" w:id="210"/>
    <w:bookmarkEnd w:id="210"/>
    <w:p w:rsidR="00000000" w:rsidDel="00000000" w:rsidP="00000000" w:rsidRDefault="00000000" w:rsidRPr="00000000" w14:paraId="00000C62">
      <w:pPr>
        <w:numPr>
          <w:ilvl w:val="0"/>
          <w:numId w:val="103"/>
        </w:num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LX</w:t>
      </w:r>
      <w:r w:rsidDel="00000000" w:rsidR="00000000" w:rsidRPr="00000000">
        <w:rPr>
          <w:rFonts w:ascii="Times New Roman" w:cs="Times New Roman" w:eastAsia="Times New Roman" w:hAnsi="Times New Roman"/>
          <w:sz w:val="20"/>
          <w:szCs w:val="20"/>
          <w:rtl w:val="0"/>
        </w:rPr>
        <w:t xml:space="preserve">: Larynx from hyoid (C</w:t>
      </w:r>
      <w:r w:rsidDel="00000000" w:rsidR="00000000" w:rsidRPr="00000000">
        <w:rPr>
          <w:rtl w:val="0"/>
        </w:rPr>
        <w:t xml:space="preserve">3)</w:t>
      </w:r>
      <w:r w:rsidDel="00000000" w:rsidR="00000000" w:rsidRPr="00000000">
        <w:rPr>
          <w:rFonts w:ascii="Times New Roman" w:cs="Times New Roman" w:eastAsia="Times New Roman" w:hAnsi="Times New Roman"/>
          <w:sz w:val="20"/>
          <w:szCs w:val="20"/>
          <w:rtl w:val="0"/>
        </w:rPr>
        <w:t xml:space="preserve"> to </w:t>
      </w:r>
      <w:r w:rsidDel="00000000" w:rsidR="00000000" w:rsidRPr="00000000">
        <w:rPr>
          <w:rtl w:val="0"/>
        </w:rPr>
        <w:t xml:space="preserve">bottom of cricoid.</w:t>
      </w:r>
      <w:r w:rsidDel="00000000" w:rsidR="00000000" w:rsidRPr="00000000">
        <w:rPr>
          <w:rtl w:val="0"/>
        </w:rPr>
      </w:r>
    </w:p>
    <w:p w:rsidR="00000000" w:rsidDel="00000000" w:rsidP="00000000" w:rsidRDefault="00000000" w:rsidRPr="00000000" w14:paraId="00000C63">
      <w:pPr>
        <w:numPr>
          <w:ilvl w:val="1"/>
          <w:numId w:val="103"/>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Supraglottis</w:t>
      </w:r>
      <w:r w:rsidDel="00000000" w:rsidR="00000000" w:rsidRPr="00000000">
        <w:rPr>
          <w:rFonts w:ascii="Times New Roman" w:cs="Times New Roman" w:eastAsia="Times New Roman" w:hAnsi="Times New Roman"/>
          <w:sz w:val="20"/>
          <w:szCs w:val="20"/>
          <w:rtl w:val="0"/>
        </w:rPr>
        <w:t xml:space="preserve"> (30%): "</w:t>
      </w:r>
      <w:r w:rsidDel="00000000" w:rsidR="00000000" w:rsidRPr="00000000">
        <w:rPr>
          <w:rtl w:val="0"/>
        </w:rPr>
        <w:t xml:space="preserve">A VISA": Arytenoids, Ventricular folds (FVC), Infra/Supraglottic epiglottis, AEF.</w:t>
      </w:r>
      <w:r w:rsidDel="00000000" w:rsidR="00000000" w:rsidRPr="00000000">
        <w:rPr>
          <w:rtl w:val="0"/>
        </w:rPr>
      </w:r>
    </w:p>
    <w:p w:rsidR="00000000" w:rsidDel="00000000" w:rsidP="00000000" w:rsidRDefault="00000000" w:rsidRPr="00000000" w14:paraId="00000C64">
      <w:pPr>
        <w:numPr>
          <w:ilvl w:val="2"/>
          <w:numId w:val="103"/>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Nodal involvement (II-IV): T1-2 ~40%, T3-4 ~60%.</w:t>
      </w:r>
    </w:p>
    <w:p w:rsidR="00000000" w:rsidDel="00000000" w:rsidP="00000000" w:rsidRDefault="00000000" w:rsidRPr="00000000" w14:paraId="00000C65">
      <w:pPr>
        <w:numPr>
          <w:ilvl w:val="2"/>
          <w:numId w:val="103"/>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55% have uni nodal dz, 16% have bilat nodal dz [</w:t>
      </w:r>
      <w:hyperlink r:id="rId783">
        <w:r w:rsidDel="00000000" w:rsidR="00000000" w:rsidRPr="00000000">
          <w:rPr>
            <w:rFonts w:ascii="Times New Roman" w:cs="Times New Roman" w:eastAsia="Times New Roman" w:hAnsi="Times New Roman"/>
            <w:sz w:val="20"/>
            <w:szCs w:val="20"/>
            <w:rtl w:val="0"/>
          </w:rPr>
          <w:t xml:space="preserve">Lindberg Cancer '72</w:t>
        </w:r>
      </w:hyperlink>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C66">
      <w:pPr>
        <w:numPr>
          <w:ilvl w:val="1"/>
          <w:numId w:val="103"/>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Glottis</w:t>
      </w:r>
      <w:r w:rsidDel="00000000" w:rsidR="00000000" w:rsidRPr="00000000">
        <w:rPr>
          <w:rFonts w:ascii="Times New Roman" w:cs="Times New Roman" w:eastAsia="Times New Roman" w:hAnsi="Times New Roman"/>
          <w:sz w:val="20"/>
          <w:szCs w:val="20"/>
          <w:rtl w:val="0"/>
        </w:rPr>
        <w:t xml:space="preserve"> (70%): AC/PC, TVC and 5 mm below the margin of TVC. </w:t>
      </w:r>
    </w:p>
    <w:p w:rsidR="00000000" w:rsidDel="00000000" w:rsidP="00000000" w:rsidRDefault="00000000" w:rsidRPr="00000000" w14:paraId="00000C67">
      <w:pPr>
        <w:numPr>
          <w:ilvl w:val="2"/>
          <w:numId w:val="103"/>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Nodal involvement (uncommon): T1-2 &lt; 5%, T3 15%, T4 30%.</w:t>
      </w:r>
    </w:p>
    <w:p w:rsidR="00000000" w:rsidDel="00000000" w:rsidP="00000000" w:rsidRDefault="00000000" w:rsidRPr="00000000" w14:paraId="00000C68">
      <w:pPr>
        <w:numPr>
          <w:ilvl w:val="2"/>
          <w:numId w:val="103"/>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TVC layers: epithelium, basement membrane, sup layer of lamina propria, thyroarytenoid muscle.</w:t>
      </w:r>
    </w:p>
    <w:p w:rsidR="00000000" w:rsidDel="00000000" w:rsidP="00000000" w:rsidRDefault="00000000" w:rsidRPr="00000000" w14:paraId="00000C69">
      <w:pPr>
        <w:numPr>
          <w:ilvl w:val="1"/>
          <w:numId w:val="103"/>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Subglottis</w:t>
      </w:r>
      <w:r w:rsidDel="00000000" w:rsidR="00000000" w:rsidRPr="00000000">
        <w:rPr>
          <w:rFonts w:ascii="Times New Roman" w:cs="Times New Roman" w:eastAsia="Times New Roman" w:hAnsi="Times New Roman"/>
          <w:sz w:val="20"/>
          <w:szCs w:val="20"/>
          <w:rtl w:val="0"/>
        </w:rPr>
        <w:t xml:space="preserve"> (1%): 5 mm below true cords down to 1st tracheal ring.</w:t>
      </w:r>
    </w:p>
    <w:p w:rsidR="00000000" w:rsidDel="00000000" w:rsidP="00000000" w:rsidRDefault="00000000" w:rsidRPr="00000000" w14:paraId="00000C6A">
      <w:pPr>
        <w:numPr>
          <w:ilvl w:val="2"/>
          <w:numId w:val="103"/>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25-50% present w nodal dz, commonly delphinean, lower jugular, pretracheal, upper mediastinum.</w:t>
      </w:r>
    </w:p>
    <w:p w:rsidR="00000000" w:rsidDel="00000000" w:rsidP="00000000" w:rsidRDefault="00000000" w:rsidRPr="00000000" w14:paraId="00000C6B">
      <w:pPr>
        <w:numPr>
          <w:ilvl w:val="2"/>
          <w:numId w:val="103"/>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If a tumor </w:t>
      </w:r>
      <w:r w:rsidDel="00000000" w:rsidR="00000000" w:rsidRPr="00000000">
        <w:rPr>
          <w:rFonts w:ascii="Times New Roman" w:cs="Times New Roman" w:eastAsia="Times New Roman" w:hAnsi="Times New Roman"/>
          <w:sz w:val="20"/>
          <w:szCs w:val="20"/>
          <w:rtl w:val="0"/>
        </w:rPr>
        <w:t xml:space="preserve">has </w:t>
      </w:r>
      <w:r w:rsidDel="00000000" w:rsidR="00000000" w:rsidRPr="00000000">
        <w:rPr>
          <w:rtl w:val="0"/>
        </w:rPr>
        <w:t xml:space="preserve">subglottic</w:t>
      </w:r>
      <w:r w:rsidDel="00000000" w:rsidR="00000000" w:rsidRPr="00000000">
        <w:rPr>
          <w:rFonts w:ascii="Times New Roman" w:cs="Times New Roman" w:eastAsia="Times New Roman" w:hAnsi="Times New Roman"/>
          <w:sz w:val="20"/>
          <w:szCs w:val="20"/>
          <w:rtl w:val="0"/>
        </w:rPr>
        <w:t xml:space="preserve"> extension, cover level 6 and consider upper mediastinum.</w:t>
      </w:r>
    </w:p>
    <w:p w:rsidR="00000000" w:rsidDel="00000000" w:rsidP="00000000" w:rsidRDefault="00000000" w:rsidRPr="00000000" w14:paraId="00000C6C">
      <w:pPr>
        <w:numPr>
          <w:ilvl w:val="2"/>
          <w:numId w:val="103"/>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Can be treated with CCRT, but salvage can be difficult.</w:t>
      </w:r>
    </w:p>
    <w:p w:rsidR="00000000" w:rsidDel="00000000" w:rsidP="00000000" w:rsidRDefault="00000000" w:rsidRPr="00000000" w14:paraId="00000C6D">
      <w:pPr>
        <w:numPr>
          <w:ilvl w:val="0"/>
          <w:numId w:val="103"/>
        </w:numPr>
        <w:spacing w:line="240" w:lineRule="auto"/>
        <w:ind w:left="720" w:hanging="36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Anatomy</w:t>
      </w:r>
    </w:p>
    <w:p w:rsidR="00000000" w:rsidDel="00000000" w:rsidP="00000000" w:rsidRDefault="00000000" w:rsidRPr="00000000" w14:paraId="00000C6E">
      <w:pPr>
        <w:numPr>
          <w:ilvl w:val="1"/>
          <w:numId w:val="103"/>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C3-C6. Sup: hyoepiglottic ligament. Inf: cricoid. Ant: Thyrohyoid membrane/cartilage. Post: arytenoids.</w:t>
      </w:r>
    </w:p>
    <w:p w:rsidR="00000000" w:rsidDel="00000000" w:rsidP="00000000" w:rsidRDefault="00000000" w:rsidRPr="00000000" w14:paraId="00000C6F">
      <w:pPr>
        <w:numPr>
          <w:ilvl w:val="1"/>
          <w:numId w:val="103"/>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Preepiglottic and paraglottic spaces are one continuous space anterosuperiorly.</w:t>
      </w:r>
    </w:p>
    <w:p w:rsidR="00000000" w:rsidDel="00000000" w:rsidP="00000000" w:rsidRDefault="00000000" w:rsidRPr="00000000" w14:paraId="00000C70">
      <w:pPr>
        <w:numPr>
          <w:ilvl w:val="1"/>
          <w:numId w:val="103"/>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Laryngeal muscles (except cricothyroid) innervated by the recurrent laryngeal nerve (CN X). </w:t>
      </w:r>
      <w:r w:rsidDel="00000000" w:rsidR="00000000" w:rsidRPr="00000000">
        <w:rPr>
          <w:rFonts w:ascii="Times New Roman" w:cs="Times New Roman" w:eastAsia="Times New Roman" w:hAnsi="Times New Roman"/>
          <w:i w:val="1"/>
          <w:sz w:val="20"/>
          <w:szCs w:val="20"/>
          <w:rtl w:val="0"/>
        </w:rPr>
        <w:t xml:space="preserve">Fixed, midline cords.</w:t>
      </w:r>
    </w:p>
    <w:p w:rsidR="00000000" w:rsidDel="00000000" w:rsidP="00000000" w:rsidRDefault="00000000" w:rsidRPr="00000000" w14:paraId="00000C71">
      <w:pPr>
        <w:numPr>
          <w:ilvl w:val="1"/>
          <w:numId w:val="103"/>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Cricothyroid innervated by SLN. </w:t>
      </w:r>
      <w:r w:rsidDel="00000000" w:rsidR="00000000" w:rsidRPr="00000000">
        <w:rPr>
          <w:rFonts w:ascii="Times New Roman" w:cs="Times New Roman" w:eastAsia="Times New Roman" w:hAnsi="Times New Roman"/>
          <w:i w:val="1"/>
          <w:sz w:val="20"/>
          <w:szCs w:val="20"/>
          <w:rtl w:val="0"/>
        </w:rPr>
        <w:t xml:space="preserve">Mobile, "bowed" cords.</w:t>
      </w:r>
    </w:p>
    <w:p w:rsidR="00000000" w:rsidDel="00000000" w:rsidP="00000000" w:rsidRDefault="00000000" w:rsidRPr="00000000" w14:paraId="00000C72">
      <w:pPr>
        <w:numPr>
          <w:ilvl w:val="1"/>
          <w:numId w:val="103"/>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Vallecula: space between the base </w:t>
      </w:r>
      <w:r w:rsidDel="00000000" w:rsidR="00000000" w:rsidRPr="00000000">
        <w:rPr>
          <w:rtl w:val="0"/>
        </w:rPr>
        <w:t xml:space="preserve">of the tongue</w:t>
      </w:r>
      <w:r w:rsidDel="00000000" w:rsidR="00000000" w:rsidRPr="00000000">
        <w:rPr>
          <w:rFonts w:ascii="Times New Roman" w:cs="Times New Roman" w:eastAsia="Times New Roman" w:hAnsi="Times New Roman"/>
          <w:sz w:val="20"/>
          <w:szCs w:val="20"/>
          <w:rtl w:val="0"/>
        </w:rPr>
        <w:t xml:space="preserve"> and epiglottis (part of BOT).</w:t>
      </w:r>
    </w:p>
    <w:p w:rsidR="00000000" w:rsidDel="00000000" w:rsidP="00000000" w:rsidRDefault="00000000" w:rsidRPr="00000000" w14:paraId="00000C73">
      <w:pPr>
        <w:numPr>
          <w:ilvl w:val="1"/>
          <w:numId w:val="103"/>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Ventricle: fold of mucosa between true cords and false cords.</w:t>
      </w:r>
    </w:p>
    <w:p w:rsidR="00000000" w:rsidDel="00000000" w:rsidP="00000000" w:rsidRDefault="00000000" w:rsidRPr="00000000" w14:paraId="00000C74">
      <w:pPr>
        <w:numPr>
          <w:ilvl w:val="0"/>
          <w:numId w:val="103"/>
        </w:numPr>
        <w:rPr>
          <w:b w:val="1"/>
        </w:rPr>
      </w:pPr>
      <w:r w:rsidDel="00000000" w:rsidR="00000000" w:rsidRPr="00000000">
        <w:rPr>
          <w:b w:val="1"/>
          <w:rtl w:val="0"/>
        </w:rPr>
        <w:t xml:space="preserve">Workup</w:t>
      </w:r>
    </w:p>
    <w:p w:rsidR="00000000" w:rsidDel="00000000" w:rsidP="00000000" w:rsidRDefault="00000000" w:rsidRPr="00000000" w14:paraId="00000C75">
      <w:pPr>
        <w:ind w:firstLine="720"/>
        <w:rPr>
          <w:b w:val="1"/>
        </w:rPr>
      </w:pPr>
      <w:r w:rsidDel="00000000" w:rsidR="00000000" w:rsidRPr="00000000">
        <w:rPr>
          <w:rtl w:val="0"/>
        </w:rPr>
        <w:t xml:space="preserve">See [</w:t>
      </w:r>
      <w:hyperlink w:anchor="orvt3hmgm252">
        <w:r w:rsidDel="00000000" w:rsidR="00000000" w:rsidRPr="00000000">
          <w:rPr>
            <w:rtl w:val="0"/>
          </w:rPr>
          <w:t xml:space="preserve">Workup</w:t>
        </w:r>
      </w:hyperlink>
      <w:r w:rsidDel="00000000" w:rsidR="00000000" w:rsidRPr="00000000">
        <w:rPr>
          <w:rtl w:val="0"/>
        </w:rPr>
        <w:t xml:space="preserve">] in the General Head and Neck section.</w:t>
      </w:r>
      <w:r w:rsidDel="00000000" w:rsidR="00000000" w:rsidRPr="00000000">
        <w:rPr>
          <w:rtl w:val="0"/>
        </w:rPr>
      </w:r>
    </w:p>
    <w:p w:rsidR="00000000" w:rsidDel="00000000" w:rsidP="00000000" w:rsidRDefault="00000000" w:rsidRPr="00000000" w14:paraId="00000C76">
      <w:pPr>
        <w:numPr>
          <w:ilvl w:val="1"/>
          <w:numId w:val="103"/>
        </w:numPr>
        <w:ind w:left="1440" w:hanging="360"/>
      </w:pPr>
      <w:r w:rsidDel="00000000" w:rsidR="00000000" w:rsidRPr="00000000">
        <w:rPr>
          <w:rtl w:val="0"/>
        </w:rPr>
        <w:t xml:space="preserve">History: Focus on dysphagia, odynophagia, otalgia [</w:t>
      </w:r>
      <w:hyperlink w:anchor="egji3hamdrrz">
        <w:r w:rsidDel="00000000" w:rsidR="00000000" w:rsidRPr="00000000">
          <w:rPr>
            <w:rtl w:val="0"/>
          </w:rPr>
          <w:t xml:space="preserve">CN X/Arnold</w:t>
        </w:r>
      </w:hyperlink>
      <w:r w:rsidDel="00000000" w:rsidR="00000000" w:rsidRPr="00000000">
        <w:rPr>
          <w:rtl w:val="0"/>
        </w:rPr>
        <w:t xml:space="preserve">], hoarseness, KPS, aspiration risk.</w:t>
      </w:r>
    </w:p>
    <w:p w:rsidR="00000000" w:rsidDel="00000000" w:rsidP="00000000" w:rsidRDefault="00000000" w:rsidRPr="00000000" w14:paraId="00000C77">
      <w:pPr>
        <w:numPr>
          <w:ilvl w:val="1"/>
          <w:numId w:val="103"/>
        </w:numPr>
        <w:ind w:left="1440" w:hanging="360"/>
      </w:pPr>
      <w:r w:rsidDel="00000000" w:rsidR="00000000" w:rsidRPr="00000000">
        <w:rPr>
          <w:rtl w:val="0"/>
        </w:rPr>
        <w:t xml:space="preserve">Physical: NPL, Videostroboscopy can evaluate mucosal wave of true cords.</w:t>
      </w:r>
    </w:p>
    <w:p w:rsidR="00000000" w:rsidDel="00000000" w:rsidP="00000000" w:rsidRDefault="00000000" w:rsidRPr="00000000" w14:paraId="00000C78">
      <w:pPr>
        <w:numPr>
          <w:ilvl w:val="2"/>
          <w:numId w:val="103"/>
        </w:numPr>
        <w:ind w:left="2160" w:hanging="360"/>
      </w:pPr>
      <w:r w:rsidDel="00000000" w:rsidR="00000000" w:rsidRPr="00000000">
        <w:rPr>
          <w:rtl w:val="0"/>
        </w:rPr>
        <w:t xml:space="preserve">EUA + triple endoscopy with biopsy of the primary ± FNA of neck mass.</w:t>
      </w:r>
    </w:p>
    <w:p w:rsidR="00000000" w:rsidDel="00000000" w:rsidP="00000000" w:rsidRDefault="00000000" w:rsidRPr="00000000" w14:paraId="00000C79">
      <w:pPr>
        <w:numPr>
          <w:ilvl w:val="1"/>
          <w:numId w:val="103"/>
        </w:numPr>
        <w:ind w:left="1440" w:hanging="360"/>
      </w:pPr>
      <w:r w:rsidDel="00000000" w:rsidR="00000000" w:rsidRPr="00000000">
        <w:rPr>
          <w:rtl w:val="0"/>
        </w:rPr>
        <w:t xml:space="preserve">Imaging: Consider MRI w contrast to help assess invasion, PET/CT if stage III/IV.</w:t>
      </w:r>
    </w:p>
    <w:p w:rsidR="00000000" w:rsidDel="00000000" w:rsidP="00000000" w:rsidRDefault="00000000" w:rsidRPr="00000000" w14:paraId="00000C7A">
      <w:pPr>
        <w:numPr>
          <w:ilvl w:val="2"/>
          <w:numId w:val="103"/>
        </w:numPr>
        <w:ind w:left="2160" w:hanging="360"/>
      </w:pPr>
      <w:r w:rsidDel="00000000" w:rsidR="00000000" w:rsidRPr="00000000">
        <w:rPr>
          <w:rtl w:val="0"/>
        </w:rPr>
        <w:t xml:space="preserve">CT with high PPV for thyroid cartilage penetration (74%) and extralaryngeal spread (81%) [</w:t>
      </w:r>
      <w:hyperlink r:id="rId784">
        <w:r w:rsidDel="00000000" w:rsidR="00000000" w:rsidRPr="00000000">
          <w:rPr>
            <w:rtl w:val="0"/>
          </w:rPr>
          <w:t xml:space="preserve">1</w:t>
        </w:r>
      </w:hyperlink>
      <w:r w:rsidDel="00000000" w:rsidR="00000000" w:rsidRPr="00000000">
        <w:rPr>
          <w:rtl w:val="0"/>
        </w:rPr>
        <w:t xml:space="preserve">].</w:t>
      </w:r>
    </w:p>
    <w:p w:rsidR="00000000" w:rsidDel="00000000" w:rsidP="00000000" w:rsidRDefault="00000000" w:rsidRPr="00000000" w14:paraId="00000C7B">
      <w:pPr>
        <w:numPr>
          <w:ilvl w:val="1"/>
          <w:numId w:val="103"/>
        </w:numPr>
        <w:ind w:left="1440" w:hanging="360"/>
      </w:pPr>
      <w:r w:rsidDel="00000000" w:rsidR="00000000" w:rsidRPr="00000000">
        <w:rPr>
          <w:rtl w:val="0"/>
        </w:rPr>
        <w:t xml:space="preserve">[</w:t>
      </w:r>
      <w:hyperlink w:anchor="yom56mgzvebr">
        <w:r w:rsidDel="00000000" w:rsidR="00000000" w:rsidRPr="00000000">
          <w:rPr>
            <w:rtl w:val="0"/>
          </w:rPr>
          <w:t xml:space="preserve">SANDS-OE</w:t>
        </w:r>
      </w:hyperlink>
      <w:r w:rsidDel="00000000" w:rsidR="00000000" w:rsidRPr="00000000">
        <w:rPr>
          <w:rtl w:val="0"/>
        </w:rPr>
        <w:t xml:space="preserve">]</w:t>
      </w:r>
    </w:p>
    <w:p w:rsidR="00000000" w:rsidDel="00000000" w:rsidP="00000000" w:rsidRDefault="00000000" w:rsidRPr="00000000" w14:paraId="00000C7C">
      <w:pPr>
        <w:numPr>
          <w:ilvl w:val="0"/>
          <w:numId w:val="103"/>
        </w:numPr>
        <w:rPr>
          <w:b w:val="1"/>
        </w:rPr>
      </w:pPr>
      <w:r w:rsidDel="00000000" w:rsidR="00000000" w:rsidRPr="00000000">
        <w:rPr>
          <w:b w:val="1"/>
          <w:rtl w:val="0"/>
        </w:rPr>
        <w:t xml:space="preserve">Chemotherapy</w:t>
      </w:r>
      <w:r w:rsidDel="00000000" w:rsidR="00000000" w:rsidRPr="00000000">
        <w:rPr>
          <w:rtl w:val="0"/>
        </w:rPr>
        <w:t xml:space="preserve">:</w:t>
      </w:r>
    </w:p>
    <w:p w:rsidR="00000000" w:rsidDel="00000000" w:rsidP="00000000" w:rsidRDefault="00000000" w:rsidRPr="00000000" w14:paraId="00000C7D">
      <w:pPr>
        <w:numPr>
          <w:ilvl w:val="1"/>
          <w:numId w:val="103"/>
        </w:numPr>
        <w:ind w:left="1440" w:hanging="360"/>
      </w:pPr>
      <w:r w:rsidDel="00000000" w:rsidR="00000000" w:rsidRPr="00000000">
        <w:rPr>
          <w:rtl w:val="0"/>
        </w:rPr>
        <w:t xml:space="preserve">CCRT not recommended for early-stage dz, may be considered for some unfavorable T2 (impaired mobility).</w:t>
      </w:r>
    </w:p>
    <w:p w:rsidR="00000000" w:rsidDel="00000000" w:rsidP="00000000" w:rsidRDefault="00000000" w:rsidRPr="00000000" w14:paraId="00000C7E">
      <w:pPr>
        <w:numPr>
          <w:ilvl w:val="1"/>
          <w:numId w:val="103"/>
        </w:numPr>
        <w:ind w:left="1440" w:hanging="360"/>
      </w:pPr>
      <w:r w:rsidDel="00000000" w:rsidR="00000000" w:rsidRPr="00000000">
        <w:rPr>
          <w:rtl w:val="0"/>
        </w:rPr>
        <w:t xml:space="preserve">CDDP 100 q3w x3c (Cat 1), 40 q1w (Cat 2B).</w:t>
      </w:r>
    </w:p>
    <w:p w:rsidR="00000000" w:rsidDel="00000000" w:rsidP="00000000" w:rsidRDefault="00000000" w:rsidRPr="00000000" w14:paraId="00000C7F">
      <w:pPr>
        <w:numPr>
          <w:ilvl w:val="1"/>
          <w:numId w:val="103"/>
        </w:numPr>
        <w:ind w:left="1440" w:hanging="360"/>
      </w:pPr>
      <w:r w:rsidDel="00000000" w:rsidR="00000000" w:rsidRPr="00000000">
        <w:rPr>
          <w:rFonts w:ascii="Cardo" w:cs="Cardo" w:eastAsia="Cardo" w:hAnsi="Cardo"/>
          <w:rtl w:val="0"/>
        </w:rPr>
        <w:t xml:space="preserve">If cannot tolerate CDDP, use Cetuximab 400 mg/m2 loading 1w prior to RT→ 250 mg/m2 weekly</w:t>
      </w:r>
      <w:r w:rsidDel="00000000" w:rsidR="00000000" w:rsidRPr="00000000">
        <w:rPr>
          <w:rtl w:val="0"/>
        </w:rPr>
      </w:r>
    </w:p>
    <w:p w:rsidR="00000000" w:rsidDel="00000000" w:rsidP="00000000" w:rsidRDefault="00000000" w:rsidRPr="00000000" w14:paraId="00000C80">
      <w:pPr>
        <w:pStyle w:val="Heading2"/>
        <w:ind w:left="0" w:firstLine="0"/>
        <w:rPr/>
      </w:pPr>
      <w:bookmarkStart w:colFirst="0" w:colLast="0" w:name="_adppykdm4b3c" w:id="211"/>
      <w:bookmarkEnd w:id="211"/>
      <w:hyperlink w:anchor="_gwhrxknqfe5s">
        <w:r w:rsidDel="00000000" w:rsidR="00000000" w:rsidRPr="00000000">
          <w:rPr>
            <w:rtl w:val="0"/>
          </w:rPr>
          <w:t xml:space="preserve">Surgery</w:t>
        </w:r>
      </w:hyperlink>
      <w:r w:rsidDel="00000000" w:rsidR="00000000" w:rsidRPr="00000000">
        <w:rPr>
          <w:rtl w:val="0"/>
        </w:rPr>
      </w:r>
    </w:p>
    <w:p w:rsidR="00000000" w:rsidDel="00000000" w:rsidP="00000000" w:rsidRDefault="00000000" w:rsidRPr="00000000" w14:paraId="00000C81">
      <w:pPr>
        <w:ind w:left="0" w:firstLine="0"/>
        <w:rPr/>
      </w:pPr>
      <w:r w:rsidDel="00000000" w:rsidR="00000000" w:rsidRPr="00000000">
        <w:rPr>
          <w:rtl w:val="0"/>
        </w:rPr>
        <w:t xml:space="preserve">See [</w:t>
      </w:r>
      <w:hyperlink w:anchor="_x4qnxv81ir4d">
        <w:r w:rsidDel="00000000" w:rsidR="00000000" w:rsidRPr="00000000">
          <w:rPr>
            <w:rtl w:val="0"/>
          </w:rPr>
          <w:t xml:space="preserve">Surgery and Dissection</w:t>
        </w:r>
      </w:hyperlink>
      <w:r w:rsidDel="00000000" w:rsidR="00000000" w:rsidRPr="00000000">
        <w:rPr>
          <w:rtl w:val="0"/>
        </w:rPr>
        <w:t xml:space="preserve">] in the General H&amp;N section, and [</w:t>
      </w:r>
      <w:hyperlink r:id="rId785">
        <w:r w:rsidDel="00000000" w:rsidR="00000000" w:rsidRPr="00000000">
          <w:rPr>
            <w:rtl w:val="0"/>
          </w:rPr>
          <w:t xml:space="preserve">Zaorsky</w:t>
        </w:r>
      </w:hyperlink>
      <w:r w:rsidDel="00000000" w:rsidR="00000000" w:rsidRPr="00000000">
        <w:rPr>
          <w:rtl w:val="0"/>
        </w:rPr>
        <w:t xml:space="preserve">] tweet for pictorial representation of some surgeries.</w:t>
      </w:r>
    </w:p>
    <w:p w:rsidR="00000000" w:rsidDel="00000000" w:rsidP="00000000" w:rsidRDefault="00000000" w:rsidRPr="00000000" w14:paraId="00000C82">
      <w:pPr>
        <w:numPr>
          <w:ilvl w:val="0"/>
          <w:numId w:val="103"/>
        </w:numPr>
        <w:rPr>
          <w:b w:val="0"/>
        </w:rPr>
      </w:pPr>
      <w:r w:rsidDel="00000000" w:rsidR="00000000" w:rsidRPr="00000000">
        <w:rPr>
          <w:rtl w:val="0"/>
        </w:rPr>
        <w:t xml:space="preserve">Glottis: At least one mobile arytenoid complex must be preserved to maintain proper function. Stripping or laser have higher rates of failure, but nearly all are salvageable. Voice quality after stripping [</w:t>
      </w:r>
      <w:hyperlink w:anchor="7jbnqgdgyb28">
        <w:r w:rsidDel="00000000" w:rsidR="00000000" w:rsidRPr="00000000">
          <w:rPr>
            <w:rtl w:val="0"/>
          </w:rPr>
          <w:t xml:space="preserve">is similar</w:t>
        </w:r>
      </w:hyperlink>
      <w:r w:rsidDel="00000000" w:rsidR="00000000" w:rsidRPr="00000000">
        <w:rPr>
          <w:rtl w:val="0"/>
        </w:rPr>
        <w:t xml:space="preserve">] to that after RT, but depends on the amount of cord resected. Other options include cordectomy, vertical partial hemi-laryngectomy, and supracricoid partial laryngectomy (SCPL-CHEP). </w:t>
      </w:r>
    </w:p>
    <w:p w:rsidR="00000000" w:rsidDel="00000000" w:rsidP="00000000" w:rsidRDefault="00000000" w:rsidRPr="00000000" w14:paraId="00000C83">
      <w:pPr>
        <w:numPr>
          <w:ilvl w:val="0"/>
          <w:numId w:val="103"/>
        </w:numPr>
        <w:rPr>
          <w:b w:val="0"/>
        </w:rPr>
      </w:pPr>
      <w:r w:rsidDel="00000000" w:rsidR="00000000" w:rsidRPr="00000000">
        <w:rPr>
          <w:rtl w:val="0"/>
        </w:rPr>
        <w:t xml:space="preserve">Supraglottis: Voice preserving options include supraglottic (horizontal partial) laryngectomy, extended SGL, a supracricoid partial laryngectomy (SCPL-CHP). All require good function due to aspiration risk. </w:t>
      </w:r>
    </w:p>
    <w:p w:rsidR="00000000" w:rsidDel="00000000" w:rsidP="00000000" w:rsidRDefault="00000000" w:rsidRPr="00000000" w14:paraId="00000C84">
      <w:pPr>
        <w:numPr>
          <w:ilvl w:val="0"/>
          <w:numId w:val="103"/>
        </w:numPr>
        <w:rPr>
          <w:b w:val="0"/>
        </w:rPr>
      </w:pPr>
      <w:r w:rsidDel="00000000" w:rsidR="00000000" w:rsidRPr="00000000">
        <w:rPr>
          <w:rtl w:val="0"/>
        </w:rPr>
        <w:t xml:space="preserve">Do not try to preserve larynx for greater than 1 cm BOT invasion.</w:t>
      </w:r>
    </w:p>
    <w:p w:rsidR="00000000" w:rsidDel="00000000" w:rsidP="00000000" w:rsidRDefault="00000000" w:rsidRPr="00000000" w14:paraId="00000C85">
      <w:pPr>
        <w:numPr>
          <w:ilvl w:val="0"/>
          <w:numId w:val="103"/>
        </w:numPr>
        <w:rPr>
          <w:b w:val="0"/>
        </w:rPr>
      </w:pPr>
      <w:r w:rsidDel="00000000" w:rsidR="00000000" w:rsidRPr="00000000">
        <w:rPr>
          <w:rtl w:val="0"/>
        </w:rPr>
        <w:t xml:space="preserve">Total laryngectomy is for transglottic or extensive subglottic extension, most pyriform sinus and/or cartilage invasion.</w:t>
      </w:r>
    </w:p>
    <w:p w:rsidR="00000000" w:rsidDel="00000000" w:rsidP="00000000" w:rsidRDefault="00000000" w:rsidRPr="00000000" w14:paraId="00000C86">
      <w:pPr>
        <w:numPr>
          <w:ilvl w:val="0"/>
          <w:numId w:val="103"/>
        </w:numPr>
        <w:rPr>
          <w:b w:val="0"/>
        </w:rPr>
      </w:pPr>
      <w:r w:rsidDel="00000000" w:rsidR="00000000" w:rsidRPr="00000000">
        <w:rPr>
          <w:rtl w:val="0"/>
        </w:rPr>
        <w:t xml:space="preserve">For primary surgical approach, harvest bilateral II-IV for most pts with SGL and locally advanced glottic dz.</w:t>
      </w:r>
    </w:p>
    <w:p w:rsidR="00000000" w:rsidDel="00000000" w:rsidP="00000000" w:rsidRDefault="00000000" w:rsidRPr="00000000" w14:paraId="00000C87">
      <w:pPr>
        <w:ind w:firstLine="720"/>
        <w:rPr/>
      </w:pPr>
      <w:r w:rsidDel="00000000" w:rsidR="00000000" w:rsidRPr="00000000">
        <w:rPr>
          <w:rtl w:val="0"/>
        </w:rPr>
      </w:r>
    </w:p>
    <w:p w:rsidR="00000000" w:rsidDel="00000000" w:rsidP="00000000" w:rsidRDefault="00000000" w:rsidRPr="00000000" w14:paraId="00000C88">
      <w:pPr>
        <w:pStyle w:val="Heading2"/>
        <w:rPr/>
      </w:pPr>
      <w:bookmarkStart w:colFirst="0" w:colLast="0" w:name="_gs5q3e80xsfa" w:id="212"/>
      <w:bookmarkEnd w:id="212"/>
      <w:hyperlink w:anchor="_gwhrxknqfe5s">
        <w:r w:rsidDel="00000000" w:rsidR="00000000" w:rsidRPr="00000000">
          <w:rPr>
            <w:rtl w:val="0"/>
          </w:rPr>
          <w:t xml:space="preserve">Early stage Glottic cancer</w:t>
        </w:r>
      </w:hyperlink>
      <w:r w:rsidDel="00000000" w:rsidR="00000000" w:rsidRPr="00000000">
        <w:rPr>
          <w:rtl w:val="0"/>
        </w:rPr>
      </w:r>
    </w:p>
    <w:p w:rsidR="00000000" w:rsidDel="00000000" w:rsidP="00000000" w:rsidRDefault="00000000" w:rsidRPr="00000000" w14:paraId="00000C89">
      <w:pPr>
        <w:ind w:left="0" w:firstLine="0"/>
        <w:rPr/>
      </w:pPr>
      <w:r w:rsidDel="00000000" w:rsidR="00000000" w:rsidRPr="00000000">
        <w:rPr>
          <w:rtl w:val="0"/>
        </w:rPr>
        <w:t xml:space="preserve">See the [</w:t>
      </w:r>
      <w:hyperlink w:anchor="_t1h6hgj158m9">
        <w:r w:rsidDel="00000000" w:rsidR="00000000" w:rsidRPr="00000000">
          <w:rPr>
            <w:rtl w:val="0"/>
          </w:rPr>
          <w:t xml:space="preserve">Early stage Glottic cancer</w:t>
        </w:r>
      </w:hyperlink>
      <w:r w:rsidDel="00000000" w:rsidR="00000000" w:rsidRPr="00000000">
        <w:rPr>
          <w:rtl w:val="0"/>
        </w:rPr>
        <w:t xml:space="preserve">] treatment planning section.</w:t>
      </w:r>
    </w:p>
    <w:p w:rsidR="00000000" w:rsidDel="00000000" w:rsidP="00000000" w:rsidRDefault="00000000" w:rsidRPr="00000000" w14:paraId="00000C8A">
      <w:pPr>
        <w:ind w:left="0" w:firstLine="0"/>
        <w:rPr/>
      </w:pPr>
      <w:r w:rsidDel="00000000" w:rsidR="00000000" w:rsidRPr="00000000">
        <w:rPr>
          <w:rtl w:val="0"/>
        </w:rPr>
        <w:t xml:space="preserve">Keep treatment time under 6 weeks if possible.</w:t>
      </w:r>
      <w:r w:rsidDel="00000000" w:rsidR="00000000" w:rsidRPr="00000000">
        <w:rPr>
          <w:rtl w:val="0"/>
        </w:rPr>
      </w:r>
    </w:p>
    <w:p w:rsidR="00000000" w:rsidDel="00000000" w:rsidP="00000000" w:rsidRDefault="00000000" w:rsidRPr="00000000" w14:paraId="00000C8B">
      <w:pPr>
        <w:numPr>
          <w:ilvl w:val="0"/>
          <w:numId w:val="103"/>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Glottic cancer is most common. </w:t>
      </w:r>
      <w:r w:rsidDel="00000000" w:rsidR="00000000" w:rsidRPr="00000000">
        <w:rPr>
          <w:rFonts w:ascii="Cardo" w:cs="Cardo" w:eastAsia="Cardo" w:hAnsi="Cardo"/>
          <w:sz w:val="20"/>
          <w:szCs w:val="20"/>
          <w:rtl w:val="0"/>
        </w:rPr>
        <w:t xml:space="preserve">Glottic / SGL / Subglottic rate of occurrence of 69→ 30→ 1%.</w:t>
      </w:r>
    </w:p>
    <w:p w:rsidR="00000000" w:rsidDel="00000000" w:rsidP="00000000" w:rsidRDefault="00000000" w:rsidRPr="00000000" w14:paraId="00000C8C">
      <w:pPr>
        <w:numPr>
          <w:ilvl w:val="0"/>
          <w:numId w:val="103"/>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Glottic cancer </w:t>
      </w:r>
      <w:r w:rsidDel="00000000" w:rsidR="00000000" w:rsidRPr="00000000">
        <w:rPr>
          <w:rtl w:val="0"/>
        </w:rPr>
        <w:t xml:space="preserve">has a much</w:t>
      </w:r>
      <w:r w:rsidDel="00000000" w:rsidR="00000000" w:rsidRPr="00000000">
        <w:rPr>
          <w:rFonts w:ascii="Times New Roman" w:cs="Times New Roman" w:eastAsia="Times New Roman" w:hAnsi="Times New Roman"/>
          <w:sz w:val="20"/>
          <w:szCs w:val="20"/>
          <w:rtl w:val="0"/>
        </w:rPr>
        <w:t xml:space="preserve"> lower chance of LN involvement</w:t>
      </w:r>
      <w:r w:rsidDel="00000000" w:rsidR="00000000" w:rsidRPr="00000000">
        <w:rPr>
          <w:rtl w:val="0"/>
        </w:rPr>
        <w:t xml:space="preserve"> (single digits for T1-2), as opposed to supraglottic. </w:t>
      </w:r>
      <w:r w:rsidDel="00000000" w:rsidR="00000000" w:rsidRPr="00000000">
        <w:rPr>
          <w:rtl w:val="0"/>
        </w:rPr>
      </w:r>
    </w:p>
    <w:p w:rsidR="00000000" w:rsidDel="00000000" w:rsidP="00000000" w:rsidRDefault="00000000" w:rsidRPr="00000000" w14:paraId="00000C8D">
      <w:pPr>
        <w:numPr>
          <w:ilvl w:val="0"/>
          <w:numId w:val="103"/>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Utilize 2.25 Gy per fraction!</w:t>
      </w:r>
      <w:r w:rsidDel="00000000" w:rsidR="00000000" w:rsidRPr="00000000">
        <w:rPr>
          <w:rFonts w:ascii="Times New Roman" w:cs="Times New Roman" w:eastAsia="Times New Roman" w:hAnsi="Times New Roman"/>
          <w:sz w:val="20"/>
          <w:szCs w:val="20"/>
          <w:rtl w:val="0"/>
        </w:rPr>
        <w:t xml:space="preserve"> Use 60.75/27 (2.25) for CIS, </w:t>
      </w:r>
      <w:r w:rsidDel="00000000" w:rsidR="00000000" w:rsidRPr="00000000">
        <w:rPr>
          <w:rFonts w:ascii="Times New Roman" w:cs="Times New Roman" w:eastAsia="Times New Roman" w:hAnsi="Times New Roman"/>
          <w:b w:val="1"/>
          <w:sz w:val="20"/>
          <w:szCs w:val="20"/>
          <w:rtl w:val="0"/>
        </w:rPr>
        <w:t xml:space="preserve">63</w:t>
      </w:r>
      <w:r w:rsidDel="00000000" w:rsidR="00000000" w:rsidRPr="00000000">
        <w:rPr>
          <w:rFonts w:ascii="Times New Roman" w:cs="Times New Roman" w:eastAsia="Times New Roman" w:hAnsi="Times New Roman"/>
          <w:sz w:val="20"/>
          <w:szCs w:val="20"/>
          <w:rtl w:val="0"/>
        </w:rPr>
        <w:t xml:space="preserve">/28 (2.25) for T1 lesions; </w:t>
      </w:r>
      <w:r w:rsidDel="00000000" w:rsidR="00000000" w:rsidRPr="00000000">
        <w:rPr>
          <w:rFonts w:ascii="Times New Roman" w:cs="Times New Roman" w:eastAsia="Times New Roman" w:hAnsi="Times New Roman"/>
          <w:b w:val="1"/>
          <w:sz w:val="20"/>
          <w:szCs w:val="20"/>
          <w:rtl w:val="0"/>
        </w:rPr>
        <w:t xml:space="preserve">65.25</w:t>
      </w:r>
      <w:r w:rsidDel="00000000" w:rsidR="00000000" w:rsidRPr="00000000">
        <w:rPr>
          <w:rFonts w:ascii="Times New Roman" w:cs="Times New Roman" w:eastAsia="Times New Roman" w:hAnsi="Times New Roman"/>
          <w:sz w:val="20"/>
          <w:szCs w:val="20"/>
          <w:rtl w:val="0"/>
        </w:rPr>
        <w:t xml:space="preserve">/29 (2.25) for T2 lesions.</w:t>
      </w:r>
    </w:p>
    <w:p w:rsidR="00000000" w:rsidDel="00000000" w:rsidP="00000000" w:rsidRDefault="00000000" w:rsidRPr="00000000" w14:paraId="00000C8E">
      <w:pPr>
        <w:numPr>
          <w:ilvl w:val="1"/>
          <w:numId w:val="103"/>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b w:val="1"/>
          <w:sz w:val="20"/>
          <w:szCs w:val="20"/>
          <w:rtl w:val="0"/>
        </w:rPr>
        <w:t xml:space="preserve">LC for T1/T2 of ~90→ ~75%</w:t>
      </w:r>
      <w:r w:rsidDel="00000000" w:rsidR="00000000" w:rsidRPr="00000000">
        <w:rPr>
          <w:rFonts w:ascii="Cardo" w:cs="Cardo" w:eastAsia="Cardo" w:hAnsi="Cardo"/>
          <w:sz w:val="20"/>
          <w:szCs w:val="20"/>
          <w:rtl w:val="0"/>
        </w:rPr>
        <w:t xml:space="preserve">. Including salvage surgery, LC for T1/T2 of ~95→ 90% (Only 50-70% salvaged).</w:t>
      </w:r>
    </w:p>
    <w:p w:rsidR="00000000" w:rsidDel="00000000" w:rsidP="00000000" w:rsidRDefault="00000000" w:rsidRPr="00000000" w14:paraId="00000C8F">
      <w:pPr>
        <w:numPr>
          <w:ilvl w:val="1"/>
          <w:numId w:val="103"/>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Retrospective T2N0 data: LC ~80% with 65.25/29.</w:t>
      </w:r>
    </w:p>
    <w:p w:rsidR="00000000" w:rsidDel="00000000" w:rsidP="00000000" w:rsidRDefault="00000000" w:rsidRPr="00000000" w14:paraId="00000C90">
      <w:pPr>
        <w:numPr>
          <w:ilvl w:val="1"/>
          <w:numId w:val="103"/>
        </w:numPr>
        <w:ind w:left="1440" w:hanging="360"/>
      </w:pPr>
      <w:r w:rsidDel="00000000" w:rsidR="00000000" w:rsidRPr="00000000">
        <w:rPr>
          <w:rtl w:val="0"/>
        </w:rPr>
        <w:t xml:space="preserve">For larynx preservation, University of Florida recommends tumor &lt; 3.5 cc w no airway compromise. </w:t>
      </w:r>
      <w:r w:rsidDel="00000000" w:rsidR="00000000" w:rsidRPr="00000000">
        <w:rPr>
          <w:i w:val="1"/>
          <w:rtl w:val="0"/>
        </w:rPr>
        <w:t xml:space="preserve">6-8cc for SGL.</w:t>
      </w:r>
      <w:r w:rsidDel="00000000" w:rsidR="00000000" w:rsidRPr="00000000">
        <w:rPr>
          <w:rtl w:val="0"/>
        </w:rPr>
      </w:r>
    </w:p>
    <w:bookmarkStart w:colFirst="0" w:colLast="0" w:name="i90g2dmkot8o" w:id="213"/>
    <w:bookmarkEnd w:id="213"/>
    <w:p w:rsidR="00000000" w:rsidDel="00000000" w:rsidP="00000000" w:rsidRDefault="00000000" w:rsidRPr="00000000" w14:paraId="00000C91">
      <w:pPr>
        <w:numPr>
          <w:ilvl w:val="0"/>
          <w:numId w:val="103"/>
        </w:numPr>
        <w:spacing w:line="240" w:lineRule="auto"/>
        <w:ind w:left="720" w:hanging="360"/>
        <w:rPr>
          <w:rFonts w:ascii="Times New Roman" w:cs="Times New Roman" w:eastAsia="Times New Roman" w:hAnsi="Times New Roman"/>
          <w:sz w:val="20"/>
          <w:szCs w:val="20"/>
        </w:rPr>
      </w:pPr>
      <w:r w:rsidDel="00000000" w:rsidR="00000000" w:rsidRPr="00000000">
        <w:rPr>
          <w:b w:val="1"/>
          <w:sz w:val="20"/>
          <w:szCs w:val="20"/>
          <w:rtl w:val="0"/>
        </w:rPr>
        <w:t xml:space="preserve">Yamazaki</w:t>
      </w:r>
      <w:r w:rsidDel="00000000" w:rsidR="00000000" w:rsidRPr="00000000">
        <w:rPr>
          <w:rFonts w:ascii="Times New Roman" w:cs="Times New Roman" w:eastAsia="Times New Roman" w:hAnsi="Times New Roman"/>
          <w:sz w:val="20"/>
          <w:szCs w:val="20"/>
          <w:rtl w:val="0"/>
        </w:rPr>
        <w:t xml:space="preserve"> </w:t>
      </w:r>
      <w:hyperlink r:id="rId786">
        <w:r w:rsidDel="00000000" w:rsidR="00000000" w:rsidRPr="00000000">
          <w:rPr>
            <w:rFonts w:ascii="Times New Roman" w:cs="Times New Roman" w:eastAsia="Times New Roman" w:hAnsi="Times New Roman"/>
            <w:sz w:val="20"/>
            <w:szCs w:val="20"/>
            <w:rtl w:val="0"/>
          </w:rPr>
          <w:t xml:space="preserve">[IJROBP '06]</w:t>
        </w:r>
      </w:hyperlink>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60-66/30-33 vs. 56.25-63/25-28</w:t>
      </w:r>
      <w:r w:rsidDel="00000000" w:rsidR="00000000" w:rsidRPr="00000000">
        <w:rPr>
          <w:sz w:val="20"/>
          <w:szCs w:val="20"/>
          <w:rtl w:val="0"/>
        </w:rPr>
        <w:t xml:space="preserve"> </w:t>
      </w:r>
      <w:r w:rsidDel="00000000" w:rsidR="00000000" w:rsidRPr="00000000">
        <w:rPr>
          <w:rtl w:val="0"/>
        </w:rPr>
        <w:t xml:space="preserve">(</w:t>
      </w:r>
      <w:r w:rsidDel="00000000" w:rsidR="00000000" w:rsidRPr="00000000">
        <w:rPr>
          <w:sz w:val="20"/>
          <w:szCs w:val="20"/>
          <w:rtl w:val="0"/>
        </w:rPr>
        <w:t xml:space="preserve">2.25 Gy/fx over </w:t>
      </w:r>
      <w:r w:rsidDel="00000000" w:rsidR="00000000" w:rsidRPr="00000000">
        <w:rPr>
          <w:rFonts w:ascii="Times New Roman" w:cs="Times New Roman" w:eastAsia="Times New Roman" w:hAnsi="Times New Roman"/>
          <w:sz w:val="20"/>
          <w:szCs w:val="20"/>
          <w:rtl w:val="0"/>
        </w:rPr>
        <w:t xml:space="preserve">5.5 weeks). </w:t>
        <w:br w:type="textWrapping"/>
      </w:r>
      <w:r w:rsidDel="00000000" w:rsidR="00000000" w:rsidRPr="00000000">
        <w:rPr>
          <w:rFonts w:ascii="Times New Roman" w:cs="Times New Roman" w:eastAsia="Times New Roman" w:hAnsi="Times New Roman"/>
          <w:sz w:val="20"/>
          <w:szCs w:val="20"/>
          <w:rtl w:val="0"/>
        </w:rPr>
        <w:t xml:space="preserve">Critique: </w:t>
      </w:r>
      <w:r w:rsidDel="00000000" w:rsidR="00000000" w:rsidRPr="00000000">
        <w:rPr>
          <w:rtl w:val="0"/>
        </w:rPr>
        <w:t xml:space="preserve">Local control</w:t>
      </w:r>
      <w:r w:rsidDel="00000000" w:rsidR="00000000" w:rsidRPr="00000000">
        <w:rPr>
          <w:rFonts w:ascii="Times New Roman" w:cs="Times New Roman" w:eastAsia="Times New Roman" w:hAnsi="Times New Roman"/>
          <w:sz w:val="20"/>
          <w:szCs w:val="20"/>
          <w:rtl w:val="0"/>
        </w:rPr>
        <w:t xml:space="preserve"> for conventional arm is much lower than other studies going to 66 Gy. </w:t>
      </w:r>
      <w:r w:rsidDel="00000000" w:rsidR="00000000" w:rsidRPr="00000000">
        <w:rPr>
          <w:rtl w:val="0"/>
        </w:rPr>
      </w:r>
    </w:p>
    <w:p w:rsidR="00000000" w:rsidDel="00000000" w:rsidP="00000000" w:rsidRDefault="00000000" w:rsidRPr="00000000" w14:paraId="00000C92">
      <w:pPr>
        <w:numPr>
          <w:ilvl w:val="1"/>
          <w:numId w:val="103"/>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180 pts. T1 Glottic (80% T1a). Bilateral parallel opposed fields.</w:t>
      </w:r>
    </w:p>
    <w:p w:rsidR="00000000" w:rsidDel="00000000" w:rsidP="00000000" w:rsidRDefault="00000000" w:rsidRPr="00000000" w14:paraId="00000C93">
      <w:pPr>
        <w:numPr>
          <w:ilvl w:val="2"/>
          <w:numId w:val="103"/>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Minimal cord involvement (</w:t>
      </w:r>
      <w:r w:rsidDel="00000000" w:rsidR="00000000" w:rsidRPr="00000000">
        <w:rPr>
          <w:rFonts w:ascii="Gungsuh" w:cs="Gungsuh" w:eastAsia="Gungsuh" w:hAnsi="Gungsuh"/>
          <w:rtl w:val="0"/>
        </w:rPr>
        <w:t xml:space="preserve">≤ 2/3 of TVC involved)</w:t>
      </w:r>
      <w:r w:rsidDel="00000000" w:rsidR="00000000" w:rsidRPr="00000000">
        <w:rPr>
          <w:rFonts w:ascii="Times New Roman" w:cs="Times New Roman" w:eastAsia="Times New Roman" w:hAnsi="Times New Roman"/>
          <w:sz w:val="20"/>
          <w:szCs w:val="20"/>
          <w:rtl w:val="0"/>
        </w:rPr>
        <w:t xml:space="preserve">: 60/30 vs. 56.25/25.</w:t>
      </w:r>
    </w:p>
    <w:p w:rsidR="00000000" w:rsidDel="00000000" w:rsidP="00000000" w:rsidRDefault="00000000" w:rsidRPr="00000000" w14:paraId="00000C94">
      <w:pPr>
        <w:numPr>
          <w:ilvl w:val="2"/>
          <w:numId w:val="103"/>
        </w:numPr>
        <w:spacing w:line="240" w:lineRule="auto"/>
        <w:ind w:left="2160" w:hanging="360"/>
        <w:rPr>
          <w:rFonts w:ascii="Times New Roman" w:cs="Times New Roman" w:eastAsia="Times New Roman" w:hAnsi="Times New Roman"/>
          <w:sz w:val="20"/>
          <w:szCs w:val="20"/>
        </w:rPr>
      </w:pPr>
      <w:r w:rsidDel="00000000" w:rsidR="00000000" w:rsidRPr="00000000">
        <w:rPr>
          <w:rtl w:val="0"/>
        </w:rPr>
        <w:t xml:space="preserve">Substantial</w:t>
      </w:r>
      <w:r w:rsidDel="00000000" w:rsidR="00000000" w:rsidRPr="00000000">
        <w:rPr>
          <w:rFonts w:ascii="Times New Roman" w:cs="Times New Roman" w:eastAsia="Times New Roman" w:hAnsi="Times New Roman"/>
          <w:sz w:val="20"/>
          <w:szCs w:val="20"/>
          <w:rtl w:val="0"/>
        </w:rPr>
        <w:t xml:space="preserve"> cord involvement (</w:t>
      </w:r>
      <w:r w:rsidDel="00000000" w:rsidR="00000000" w:rsidRPr="00000000">
        <w:rPr>
          <w:rtl w:val="0"/>
        </w:rPr>
        <w:t xml:space="preserve">&gt; 2/3 of TVC involved)</w:t>
      </w:r>
      <w:r w:rsidDel="00000000" w:rsidR="00000000" w:rsidRPr="00000000">
        <w:rPr>
          <w:rFonts w:ascii="Times New Roman" w:cs="Times New Roman" w:eastAsia="Times New Roman" w:hAnsi="Times New Roman"/>
          <w:sz w:val="20"/>
          <w:szCs w:val="20"/>
          <w:rtl w:val="0"/>
        </w:rPr>
        <w:t xml:space="preserve">: 66/33 vs. 63/28.</w:t>
      </w:r>
    </w:p>
    <w:p w:rsidR="00000000" w:rsidDel="00000000" w:rsidP="00000000" w:rsidRDefault="00000000" w:rsidRPr="00000000" w14:paraId="00000C95">
      <w:pPr>
        <w:numPr>
          <w:ilvl w:val="1"/>
          <w:numId w:val="103"/>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b w:val="1"/>
          <w:sz w:val="20"/>
          <w:szCs w:val="20"/>
          <w:rtl w:val="0"/>
        </w:rPr>
        <w:t xml:space="preserve">5y LC 77→ 92%</w:t>
      </w:r>
      <w:r w:rsidDel="00000000" w:rsidR="00000000" w:rsidRPr="00000000">
        <w:rPr>
          <w:rFonts w:ascii="Cardo" w:cs="Cardo" w:eastAsia="Cardo" w:hAnsi="Cardo"/>
          <w:sz w:val="20"/>
          <w:szCs w:val="20"/>
          <w:rtl w:val="0"/>
        </w:rPr>
        <w:t xml:space="preserve">, 5y CSS ~97→ 100% </w:t>
      </w:r>
      <w:r w:rsidDel="00000000" w:rsidR="00000000" w:rsidRPr="00000000">
        <w:rPr>
          <w:rtl w:val="0"/>
        </w:rPr>
        <w:t xml:space="preserve">(NS)</w:t>
      </w: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C96">
      <w:pPr>
        <w:numPr>
          <w:ilvl w:val="1"/>
          <w:numId w:val="103"/>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Acute skin erythema 63→ 83%. </w:t>
      </w:r>
      <w:r w:rsidDel="00000000" w:rsidR="00000000" w:rsidRPr="00000000">
        <w:rPr>
          <w:rtl w:val="0"/>
        </w:rPr>
        <w:t xml:space="preserve">Equivalent acute/late toxicities.</w:t>
      </w:r>
      <w:r w:rsidDel="00000000" w:rsidR="00000000" w:rsidRPr="00000000">
        <w:rPr>
          <w:rtl w:val="0"/>
        </w:rPr>
      </w:r>
    </w:p>
    <w:p w:rsidR="00000000" w:rsidDel="00000000" w:rsidP="00000000" w:rsidRDefault="00000000" w:rsidRPr="00000000" w14:paraId="00000C97">
      <w:pPr>
        <w:numPr>
          <w:ilvl w:val="0"/>
          <w:numId w:val="103"/>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NCDB </w:t>
      </w:r>
      <w:r w:rsidDel="00000000" w:rsidR="00000000" w:rsidRPr="00000000">
        <w:rPr>
          <w:rFonts w:ascii="Times New Roman" w:cs="Times New Roman" w:eastAsia="Times New Roman" w:hAnsi="Times New Roman"/>
          <w:sz w:val="20"/>
          <w:szCs w:val="20"/>
          <w:rtl w:val="0"/>
        </w:rPr>
        <w:t xml:space="preserve">[</w:t>
      </w:r>
      <w:hyperlink r:id="rId787">
        <w:r w:rsidDel="00000000" w:rsidR="00000000" w:rsidRPr="00000000">
          <w:rPr>
            <w:rFonts w:ascii="Times New Roman" w:cs="Times New Roman" w:eastAsia="Times New Roman" w:hAnsi="Times New Roman"/>
            <w:sz w:val="20"/>
            <w:szCs w:val="20"/>
            <w:rtl w:val="0"/>
          </w:rPr>
          <w:t xml:space="preserve">Bledsoe JNCI '17]</w:t>
        </w:r>
      </w:hyperlink>
      <w:r w:rsidDel="00000000" w:rsidR="00000000" w:rsidRPr="00000000">
        <w:rPr>
          <w:rFonts w:ascii="Times New Roman" w:cs="Times New Roman" w:eastAsia="Times New Roman" w:hAnsi="Times New Roman"/>
          <w:sz w:val="20"/>
          <w:szCs w:val="20"/>
          <w:rtl w:val="0"/>
        </w:rPr>
        <w:t xml:space="preserve">: 63-65.25 Gy </w:t>
      </w:r>
      <w:r w:rsidDel="00000000" w:rsidR="00000000" w:rsidRPr="00000000">
        <w:rPr>
          <w:rtl w:val="0"/>
        </w:rPr>
        <w:t xml:space="preserve">(</w:t>
      </w:r>
      <w:r w:rsidDel="00000000" w:rsidR="00000000" w:rsidRPr="00000000">
        <w:rPr>
          <w:rFonts w:ascii="Times New Roman" w:cs="Times New Roman" w:eastAsia="Times New Roman" w:hAnsi="Times New Roman"/>
          <w:sz w:val="20"/>
          <w:szCs w:val="20"/>
          <w:rtl w:val="0"/>
        </w:rPr>
        <w:t xml:space="preserve">2.25 Gy</w:t>
      </w:r>
      <w:r w:rsidDel="00000000" w:rsidR="00000000" w:rsidRPr="00000000">
        <w:rPr>
          <w:rtl w:val="0"/>
        </w:rPr>
        <w:t xml:space="preserve">) </w:t>
      </w:r>
      <w:r w:rsidDel="00000000" w:rsidR="00000000" w:rsidRPr="00000000">
        <w:rPr>
          <w:rFonts w:ascii="Times New Roman" w:cs="Times New Roman" w:eastAsia="Times New Roman" w:hAnsi="Times New Roman"/>
          <w:sz w:val="20"/>
          <w:szCs w:val="20"/>
          <w:rtl w:val="0"/>
        </w:rPr>
        <w:t xml:space="preserve">vs. 66-70 </w:t>
      </w:r>
      <w:r w:rsidDel="00000000" w:rsidR="00000000" w:rsidRPr="00000000">
        <w:rPr>
          <w:rtl w:val="0"/>
        </w:rPr>
        <w:t xml:space="preserve">Gy (</w:t>
      </w:r>
      <w:r w:rsidDel="00000000" w:rsidR="00000000" w:rsidRPr="00000000">
        <w:rPr>
          <w:rFonts w:ascii="Times New Roman" w:cs="Times New Roman" w:eastAsia="Times New Roman" w:hAnsi="Times New Roman"/>
          <w:sz w:val="20"/>
          <w:szCs w:val="20"/>
          <w:rtl w:val="0"/>
        </w:rPr>
        <w:t xml:space="preserve">2 Gy</w:t>
      </w:r>
      <w:r w:rsidDel="00000000" w:rsidR="00000000" w:rsidRPr="00000000">
        <w:rPr>
          <w:rtl w:val="0"/>
        </w:rPr>
        <w:t xml:space="preserve">)</w:t>
      </w:r>
      <w:r w:rsidDel="00000000" w:rsidR="00000000" w:rsidRPr="00000000">
        <w:rPr>
          <w:rFonts w:ascii="Times New Roman" w:cs="Times New Roman" w:eastAsia="Times New Roman" w:hAnsi="Times New Roman"/>
          <w:sz w:val="20"/>
          <w:szCs w:val="20"/>
          <w:rtl w:val="0"/>
        </w:rPr>
        <w:t xml:space="preserve"> with improved OS of the former.</w:t>
      </w:r>
    </w:p>
    <w:bookmarkStart w:colFirst="0" w:colLast="0" w:name="x1e7eiei4xls" w:id="214"/>
    <w:bookmarkEnd w:id="214"/>
    <w:p w:rsidR="00000000" w:rsidDel="00000000" w:rsidP="00000000" w:rsidRDefault="00000000" w:rsidRPr="00000000" w14:paraId="00000C98">
      <w:pPr>
        <w:numPr>
          <w:ilvl w:val="0"/>
          <w:numId w:val="103"/>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RTOG 9512 </w:t>
      </w:r>
      <w:r w:rsidDel="00000000" w:rsidR="00000000" w:rsidRPr="00000000">
        <w:rPr>
          <w:rFonts w:ascii="Times New Roman" w:cs="Times New Roman" w:eastAsia="Times New Roman" w:hAnsi="Times New Roman"/>
          <w:sz w:val="20"/>
          <w:szCs w:val="20"/>
          <w:rtl w:val="0"/>
        </w:rPr>
        <w:t xml:space="preserve">[</w:t>
      </w:r>
      <w:hyperlink r:id="rId788">
        <w:r w:rsidDel="00000000" w:rsidR="00000000" w:rsidRPr="00000000">
          <w:rPr>
            <w:rFonts w:ascii="Times New Roman" w:cs="Times New Roman" w:eastAsia="Times New Roman" w:hAnsi="Times New Roman"/>
            <w:sz w:val="20"/>
            <w:szCs w:val="20"/>
            <w:rtl w:val="0"/>
          </w:rPr>
          <w:t xml:space="preserve">Protocol</w:t>
        </w:r>
      </w:hyperlink>
      <w:r w:rsidDel="00000000" w:rsidR="00000000" w:rsidRPr="00000000">
        <w:rPr>
          <w:rFonts w:ascii="Times New Roman" w:cs="Times New Roman" w:eastAsia="Times New Roman" w:hAnsi="Times New Roman"/>
          <w:sz w:val="20"/>
          <w:szCs w:val="20"/>
          <w:rtl w:val="0"/>
        </w:rPr>
        <w:t xml:space="preserve">, </w:t>
      </w:r>
      <w:hyperlink r:id="rId789">
        <w:r w:rsidDel="00000000" w:rsidR="00000000" w:rsidRPr="00000000">
          <w:rPr>
            <w:rFonts w:ascii="Times New Roman" w:cs="Times New Roman" w:eastAsia="Times New Roman" w:hAnsi="Times New Roman"/>
            <w:sz w:val="20"/>
            <w:szCs w:val="20"/>
            <w:rtl w:val="0"/>
          </w:rPr>
          <w:t xml:space="preserve">Trotti IJROBP '14</w:t>
        </w:r>
      </w:hyperlink>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70</w:t>
      </w:r>
      <w:r w:rsidDel="00000000" w:rsidR="00000000" w:rsidRPr="00000000">
        <w:rPr>
          <w:rFonts w:ascii="Times New Roman" w:cs="Times New Roman" w:eastAsia="Times New Roman" w:hAnsi="Times New Roman"/>
          <w:b w:val="1"/>
          <w:sz w:val="20"/>
          <w:szCs w:val="20"/>
          <w:rtl w:val="0"/>
        </w:rPr>
        <w:t xml:space="preserve">/35 </w:t>
      </w:r>
      <w:r w:rsidDel="00000000" w:rsidR="00000000" w:rsidRPr="00000000">
        <w:rPr>
          <w:sz w:val="20"/>
          <w:szCs w:val="20"/>
          <w:rtl w:val="0"/>
        </w:rPr>
        <w:t xml:space="preserve">(7w) </w:t>
      </w:r>
      <w:r w:rsidDel="00000000" w:rsidR="00000000" w:rsidRPr="00000000">
        <w:rPr>
          <w:rFonts w:ascii="Times New Roman" w:cs="Times New Roman" w:eastAsia="Times New Roman" w:hAnsi="Times New Roman"/>
          <w:b w:val="1"/>
          <w:sz w:val="20"/>
          <w:szCs w:val="20"/>
          <w:rtl w:val="0"/>
        </w:rPr>
        <w:t xml:space="preserve">vs. 79.2/66 </w:t>
      </w:r>
      <w:r w:rsidDel="00000000" w:rsidR="00000000" w:rsidRPr="00000000">
        <w:rPr>
          <w:sz w:val="20"/>
          <w:szCs w:val="20"/>
          <w:rtl w:val="0"/>
        </w:rPr>
        <w:t xml:space="preserve">(</w:t>
      </w:r>
      <w:r w:rsidDel="00000000" w:rsidR="00000000" w:rsidRPr="00000000">
        <w:rPr>
          <w:rFonts w:ascii="Times New Roman" w:cs="Times New Roman" w:eastAsia="Times New Roman" w:hAnsi="Times New Roman"/>
          <w:b w:val="1"/>
          <w:sz w:val="20"/>
          <w:szCs w:val="20"/>
          <w:rtl w:val="0"/>
        </w:rPr>
        <w:t xml:space="preserve">1.2 BID </w:t>
      </w:r>
      <w:r w:rsidDel="00000000" w:rsidR="00000000" w:rsidRPr="00000000">
        <w:rPr>
          <w:sz w:val="20"/>
          <w:szCs w:val="20"/>
          <w:rtl w:val="0"/>
        </w:rPr>
        <w:t xml:space="preserve">- 6.5w)</w:t>
      </w:r>
      <w:r w:rsidDel="00000000" w:rsidR="00000000" w:rsidRPr="00000000">
        <w:rPr>
          <w:rtl w:val="0"/>
        </w:rPr>
        <w:t xml:space="preserve">.</w:t>
      </w:r>
      <w:r w:rsidDel="00000000" w:rsidR="00000000" w:rsidRPr="00000000">
        <w:rPr>
          <w:rFonts w:ascii="Times New Roman" w:cs="Times New Roman" w:eastAsia="Times New Roman" w:hAnsi="Times New Roman"/>
          <w:sz w:val="20"/>
          <w:szCs w:val="20"/>
          <w:rtl w:val="0"/>
        </w:rPr>
        <w:br w:type="textWrapping"/>
      </w:r>
      <w:r w:rsidDel="00000000" w:rsidR="00000000" w:rsidRPr="00000000">
        <w:rPr>
          <w:rFonts w:ascii="Times New Roman" w:cs="Times New Roman" w:eastAsia="Times New Roman" w:hAnsi="Times New Roman"/>
          <w:sz w:val="20"/>
          <w:szCs w:val="20"/>
          <w:rtl w:val="0"/>
        </w:rPr>
        <w:t xml:space="preserve">Hyperfractionation without acceleration with suggestion of improved LC for T2 glottic, </w:t>
      </w:r>
      <w:r w:rsidDel="00000000" w:rsidR="00000000" w:rsidRPr="00000000">
        <w:rPr>
          <w:rtl w:val="0"/>
        </w:rPr>
        <w:t xml:space="preserve">although </w:t>
      </w:r>
      <w:r w:rsidDel="00000000" w:rsidR="00000000" w:rsidRPr="00000000">
        <w:rPr>
          <w:rFonts w:ascii="Times New Roman" w:cs="Times New Roman" w:eastAsia="Times New Roman" w:hAnsi="Times New Roman"/>
          <w:sz w:val="20"/>
          <w:szCs w:val="20"/>
          <w:rtl w:val="0"/>
        </w:rPr>
        <w:t xml:space="preserve">NS. </w:t>
        <w:br w:type="textWrapping"/>
        <w:t xml:space="preserve">For cost and pt convenience, consider 2.25 Gy </w:t>
      </w:r>
      <w:r w:rsidDel="00000000" w:rsidR="00000000" w:rsidRPr="00000000">
        <w:rPr>
          <w:rtl w:val="0"/>
        </w:rPr>
        <w:t xml:space="preserve">per fraction</w:t>
      </w:r>
      <w:r w:rsidDel="00000000" w:rsidR="00000000" w:rsidRPr="00000000">
        <w:rPr>
          <w:rFonts w:ascii="Times New Roman" w:cs="Times New Roman" w:eastAsia="Times New Roman" w:hAnsi="Times New Roman"/>
          <w:sz w:val="20"/>
          <w:szCs w:val="20"/>
          <w:rtl w:val="0"/>
        </w:rPr>
        <w:t xml:space="preserve"> as opposed to BID.</w:t>
      </w:r>
    </w:p>
    <w:p w:rsidR="00000000" w:rsidDel="00000000" w:rsidP="00000000" w:rsidRDefault="00000000" w:rsidRPr="00000000" w14:paraId="00000C99">
      <w:pPr>
        <w:numPr>
          <w:ilvl w:val="1"/>
          <w:numId w:val="103"/>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240 pts. T2N0 Glottic. T2b impaired VC mobility. Only powered to </w:t>
      </w:r>
      <w:r w:rsidDel="00000000" w:rsidR="00000000" w:rsidRPr="00000000">
        <w:rPr>
          <w:rtl w:val="0"/>
        </w:rPr>
        <w:t xml:space="preserve">detect a 15%</w:t>
      </w:r>
      <w:r w:rsidDel="00000000" w:rsidR="00000000" w:rsidRPr="00000000">
        <w:rPr>
          <w:rFonts w:ascii="Times New Roman" w:cs="Times New Roman" w:eastAsia="Times New Roman" w:hAnsi="Times New Roman"/>
          <w:sz w:val="20"/>
          <w:szCs w:val="20"/>
          <w:rtl w:val="0"/>
        </w:rPr>
        <w:t xml:space="preserve"> difference in LC.</w:t>
      </w:r>
    </w:p>
    <w:p w:rsidR="00000000" w:rsidDel="00000000" w:rsidP="00000000" w:rsidRDefault="00000000" w:rsidRPr="00000000" w14:paraId="00000C9A">
      <w:pPr>
        <w:numPr>
          <w:ilvl w:val="1"/>
          <w:numId w:val="103"/>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5y LC ~70→ 78% (p=0.14). 5y DFS ~40→ 49% (p=0.13), 5y OS ~63→ 72% (p=0.29). </w:t>
      </w:r>
      <w:r w:rsidDel="00000000" w:rsidR="00000000" w:rsidRPr="00000000">
        <w:rPr>
          <w:rFonts w:ascii="Times New Roman" w:cs="Times New Roman" w:eastAsia="Times New Roman" w:hAnsi="Times New Roman"/>
          <w:i w:val="1"/>
          <w:sz w:val="20"/>
          <w:szCs w:val="20"/>
          <w:rtl w:val="0"/>
        </w:rPr>
        <w:t xml:space="preserve">Underpowered. </w:t>
      </w:r>
    </w:p>
    <w:p w:rsidR="00000000" w:rsidDel="00000000" w:rsidP="00000000" w:rsidRDefault="00000000" w:rsidRPr="00000000" w14:paraId="00000C9B">
      <w:pPr>
        <w:numPr>
          <w:ilvl w:val="2"/>
          <w:numId w:val="103"/>
        </w:numPr>
        <w:spacing w:line="240" w:lineRule="auto"/>
        <w:ind w:left="216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5y LC for T2a/b of ~76→ 70% (p=0.1).</w:t>
      </w:r>
    </w:p>
    <w:p w:rsidR="00000000" w:rsidDel="00000000" w:rsidP="00000000" w:rsidRDefault="00000000" w:rsidRPr="00000000" w14:paraId="00000C9C">
      <w:pPr>
        <w:numPr>
          <w:ilvl w:val="1"/>
          <w:numId w:val="103"/>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Higher acute toxicity with BID,</w:t>
      </w:r>
      <w:r w:rsidDel="00000000" w:rsidR="00000000" w:rsidRPr="00000000">
        <w:rPr>
          <w:rtl w:val="0"/>
        </w:rPr>
        <w:t xml:space="preserve"> although </w:t>
      </w:r>
      <w:r w:rsidDel="00000000" w:rsidR="00000000" w:rsidRPr="00000000">
        <w:rPr>
          <w:rFonts w:ascii="Times New Roman" w:cs="Times New Roman" w:eastAsia="Times New Roman" w:hAnsi="Times New Roman"/>
          <w:sz w:val="20"/>
          <w:szCs w:val="20"/>
          <w:rtl w:val="0"/>
        </w:rPr>
        <w:t xml:space="preserve">late toxicity was equivalent.</w:t>
      </w:r>
    </w:p>
    <w:p w:rsidR="00000000" w:rsidDel="00000000" w:rsidP="00000000" w:rsidRDefault="00000000" w:rsidRPr="00000000" w14:paraId="00000C9D">
      <w:pPr>
        <w:numPr>
          <w:ilvl w:val="0"/>
          <w:numId w:val="103"/>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UCSF </w:t>
      </w:r>
      <w:r w:rsidDel="00000000" w:rsidR="00000000" w:rsidRPr="00000000">
        <w:rPr>
          <w:rFonts w:ascii="Times New Roman" w:cs="Times New Roman" w:eastAsia="Times New Roman" w:hAnsi="Times New Roman"/>
          <w:sz w:val="20"/>
          <w:szCs w:val="20"/>
          <w:rtl w:val="0"/>
        </w:rPr>
        <w:t xml:space="preserve">[</w:t>
      </w:r>
      <w:hyperlink r:id="rId790">
        <w:r w:rsidDel="00000000" w:rsidR="00000000" w:rsidRPr="00000000">
          <w:rPr>
            <w:rFonts w:ascii="Times New Roman" w:cs="Times New Roman" w:eastAsia="Times New Roman" w:hAnsi="Times New Roman"/>
            <w:sz w:val="20"/>
            <w:szCs w:val="20"/>
            <w:rtl w:val="0"/>
          </w:rPr>
          <w:t xml:space="preserve">Le IJROBP '97]</w:t>
        </w:r>
      </w:hyperlink>
      <w:r w:rsidDel="00000000" w:rsidR="00000000" w:rsidRPr="00000000">
        <w:rPr>
          <w:rFonts w:ascii="Times New Roman" w:cs="Times New Roman" w:eastAsia="Times New Roman" w:hAnsi="Times New Roman"/>
          <w:sz w:val="20"/>
          <w:szCs w:val="20"/>
          <w:rtl w:val="0"/>
        </w:rPr>
        <w:t xml:space="preserve">: </w:t>
        <w:br w:type="textWrapping"/>
      </w:r>
      <w:r w:rsidDel="00000000" w:rsidR="00000000" w:rsidRPr="00000000">
        <w:rPr>
          <w:rFonts w:ascii="Times New Roman" w:cs="Times New Roman" w:eastAsia="Times New Roman" w:hAnsi="Times New Roman"/>
          <w:sz w:val="20"/>
          <w:szCs w:val="20"/>
          <w:rtl w:val="0"/>
        </w:rPr>
        <w:t xml:space="preserve">Mild hypofractionation and AFX improves LC in early stage </w:t>
      </w:r>
      <w:r w:rsidDel="00000000" w:rsidR="00000000" w:rsidRPr="00000000">
        <w:rPr>
          <w:rtl w:val="0"/>
        </w:rPr>
        <w:t xml:space="preserve">disease. Attempt to finish within 6 weeks.</w:t>
      </w:r>
      <w:r w:rsidDel="00000000" w:rsidR="00000000" w:rsidRPr="00000000">
        <w:rPr>
          <w:rtl w:val="0"/>
        </w:rPr>
      </w:r>
    </w:p>
    <w:p w:rsidR="00000000" w:rsidDel="00000000" w:rsidP="00000000" w:rsidRDefault="00000000" w:rsidRPr="00000000" w14:paraId="00000C9E">
      <w:pPr>
        <w:numPr>
          <w:ilvl w:val="1"/>
          <w:numId w:val="103"/>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398 pts. T1-T2. Only 83 T2 </w:t>
      </w:r>
      <w:r w:rsidDel="00000000" w:rsidR="00000000" w:rsidRPr="00000000">
        <w:rPr>
          <w:rtl w:val="0"/>
        </w:rPr>
        <w:t xml:space="preserve">(T2b = impaired VC mobility)</w:t>
      </w:r>
      <w:r w:rsidDel="00000000" w:rsidR="00000000" w:rsidRPr="00000000">
        <w:rPr>
          <w:rFonts w:ascii="Times New Roman" w:cs="Times New Roman" w:eastAsia="Times New Roman" w:hAnsi="Times New Roman"/>
          <w:sz w:val="20"/>
          <w:szCs w:val="20"/>
          <w:rtl w:val="0"/>
        </w:rPr>
        <w:t xml:space="preserve">. Median dose of 63 Gy. </w:t>
      </w:r>
      <w:r w:rsidDel="00000000" w:rsidR="00000000" w:rsidRPr="00000000">
        <w:rPr>
          <w:rtl w:val="0"/>
        </w:rPr>
      </w:r>
    </w:p>
    <w:p w:rsidR="00000000" w:rsidDel="00000000" w:rsidP="00000000" w:rsidRDefault="00000000" w:rsidRPr="00000000" w14:paraId="00000C9F">
      <w:pPr>
        <w:numPr>
          <w:ilvl w:val="1"/>
          <w:numId w:val="103"/>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5y LC for T1 / T2 of 85→ 70%. </w:t>
      </w:r>
      <w:r w:rsidDel="00000000" w:rsidR="00000000" w:rsidRPr="00000000">
        <w:rPr>
          <w:rFonts w:ascii="Times New Roman" w:cs="Times New Roman" w:eastAsia="Times New Roman" w:hAnsi="Times New Roman"/>
          <w:i w:val="1"/>
          <w:sz w:val="20"/>
          <w:szCs w:val="20"/>
          <w:rtl w:val="0"/>
        </w:rPr>
        <w:t xml:space="preserve">Only 13% (11 pts) with T2 got 2.25 Gy per fraction.</w:t>
      </w:r>
    </w:p>
    <w:p w:rsidR="00000000" w:rsidDel="00000000" w:rsidP="00000000" w:rsidRDefault="00000000" w:rsidRPr="00000000" w14:paraId="00000CA0">
      <w:pPr>
        <w:numPr>
          <w:ilvl w:val="2"/>
          <w:numId w:val="103"/>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Anterior commissure involvement and earlier treatment era predicted worse LC in T1 pts. </w:t>
      </w:r>
    </w:p>
    <w:p w:rsidR="00000000" w:rsidDel="00000000" w:rsidP="00000000" w:rsidRDefault="00000000" w:rsidRPr="00000000" w14:paraId="00000CA1">
      <w:pPr>
        <w:numPr>
          <w:ilvl w:val="1"/>
          <w:numId w:val="103"/>
        </w:numPr>
        <w:ind w:left="1440" w:hanging="360"/>
      </w:pPr>
      <w:r w:rsidDel="00000000" w:rsidR="00000000" w:rsidRPr="00000000">
        <w:rPr>
          <w:rFonts w:ascii="Gungsuh" w:cs="Gungsuh" w:eastAsia="Gungsuh" w:hAnsi="Gungsuh"/>
          <w:rtl w:val="0"/>
        </w:rPr>
        <w:t xml:space="preserve">In T2 pts, predictors for poor LC include OTT &gt; 43d, &lt; 1.8 Gy/fx, ≤ 65 Gy, T2b disease or subglottic extension.</w:t>
      </w:r>
    </w:p>
    <w:p w:rsidR="00000000" w:rsidDel="00000000" w:rsidP="00000000" w:rsidRDefault="00000000" w:rsidRPr="00000000" w14:paraId="00000CA2">
      <w:pPr>
        <w:numPr>
          <w:ilvl w:val="2"/>
          <w:numId w:val="103"/>
        </w:numPr>
        <w:ind w:left="2160" w:hanging="360"/>
      </w:pPr>
      <w:r w:rsidDel="00000000" w:rsidR="00000000" w:rsidRPr="00000000">
        <w:rPr>
          <w:rFonts w:ascii="Cardo" w:cs="Cardo" w:eastAsia="Cardo" w:hAnsi="Cardo"/>
          <w:rtl w:val="0"/>
        </w:rPr>
        <w:t xml:space="preserve">5y LC for T2a / T2b (impaired VC mobility) of 79→ 45%.</w:t>
      </w:r>
    </w:p>
    <w:p w:rsidR="00000000" w:rsidDel="00000000" w:rsidP="00000000" w:rsidRDefault="00000000" w:rsidRPr="00000000" w14:paraId="00000CA3">
      <w:pPr>
        <w:numPr>
          <w:ilvl w:val="2"/>
          <w:numId w:val="103"/>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5y LC for </w:t>
      </w:r>
      <w:r w:rsidDel="00000000" w:rsidR="00000000" w:rsidRPr="00000000">
        <w:rPr>
          <w:rtl w:val="0"/>
        </w:rPr>
        <w:t xml:space="preserve">T2</w:t>
      </w:r>
      <w:r w:rsidDel="00000000" w:rsidR="00000000" w:rsidRPr="00000000">
        <w:rPr>
          <w:rFonts w:ascii="Cardo" w:cs="Cardo" w:eastAsia="Cardo" w:hAnsi="Cardo"/>
          <w:sz w:val="20"/>
          <w:szCs w:val="20"/>
          <w:rtl w:val="0"/>
        </w:rPr>
        <w:t xml:space="preserve"> ± subglottic extension of 77→ 58%</w:t>
      </w:r>
      <w:r w:rsidDel="00000000" w:rsidR="00000000" w:rsidRPr="00000000">
        <w:rPr>
          <w:rtl w:val="0"/>
        </w:rPr>
        <w:t xml:space="preserve">.</w:t>
      </w: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CA4">
      <w:pPr>
        <w:numPr>
          <w:ilvl w:val="1"/>
          <w:numId w:val="103"/>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5y LC for ± 43d of 84→ 100%. </w:t>
      </w:r>
      <w:r w:rsidDel="00000000" w:rsidR="00000000" w:rsidRPr="00000000">
        <w:rPr>
          <w:rFonts w:ascii="Times New Roman" w:cs="Times New Roman" w:eastAsia="Times New Roman" w:hAnsi="Times New Roman"/>
          <w:i w:val="1"/>
          <w:sz w:val="20"/>
          <w:szCs w:val="20"/>
          <w:rtl w:val="0"/>
        </w:rPr>
        <w:t xml:space="preserve">Attempt to finish within 6 weeks.</w:t>
      </w:r>
    </w:p>
    <w:p w:rsidR="00000000" w:rsidDel="00000000" w:rsidP="00000000" w:rsidRDefault="00000000" w:rsidRPr="00000000" w14:paraId="00000CA5">
      <w:pPr>
        <w:numPr>
          <w:ilvl w:val="1"/>
          <w:numId w:val="103"/>
        </w:numPr>
        <w:spacing w:line="240" w:lineRule="auto"/>
        <w:ind w:left="1440" w:hanging="360"/>
        <w:rPr>
          <w:rFonts w:ascii="Times New Roman" w:cs="Times New Roman" w:eastAsia="Times New Roman" w:hAnsi="Times New Roman"/>
          <w:sz w:val="20"/>
          <w:szCs w:val="20"/>
        </w:rPr>
      </w:pPr>
      <w:r w:rsidDel="00000000" w:rsidR="00000000" w:rsidRPr="00000000">
        <w:rPr>
          <w:rFonts w:ascii="Gungsuh" w:cs="Gungsuh" w:eastAsia="Gungsuh" w:hAnsi="Gungsuh"/>
          <w:sz w:val="20"/>
          <w:szCs w:val="20"/>
          <w:rtl w:val="0"/>
        </w:rPr>
        <w:t xml:space="preserve">5y LC for &lt; 1.8 Gy/d vs. ≥ 2.25 Gy/d of 44→ 100%.</w:t>
      </w:r>
    </w:p>
    <w:p w:rsidR="00000000" w:rsidDel="00000000" w:rsidP="00000000" w:rsidRDefault="00000000" w:rsidRPr="00000000" w14:paraId="00000CA6">
      <w:pPr>
        <w:numPr>
          <w:ilvl w:val="1"/>
          <w:numId w:val="103"/>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5y LC for ± 65 Gy of 60→ 78%. </w:t>
      </w:r>
    </w:p>
    <w:p w:rsidR="00000000" w:rsidDel="00000000" w:rsidP="00000000" w:rsidRDefault="00000000" w:rsidRPr="00000000" w14:paraId="00000CA7">
      <w:pPr>
        <w:numPr>
          <w:ilvl w:val="0"/>
          <w:numId w:val="103"/>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University of Florida </w:t>
      </w:r>
      <w:r w:rsidDel="00000000" w:rsidR="00000000" w:rsidRPr="00000000">
        <w:rPr>
          <w:rFonts w:ascii="Times New Roman" w:cs="Times New Roman" w:eastAsia="Times New Roman" w:hAnsi="Times New Roman"/>
          <w:sz w:val="20"/>
          <w:szCs w:val="20"/>
          <w:rtl w:val="0"/>
        </w:rPr>
        <w:t xml:space="preserve">[</w:t>
      </w:r>
      <w:hyperlink r:id="rId791">
        <w:r w:rsidDel="00000000" w:rsidR="00000000" w:rsidRPr="00000000">
          <w:rPr>
            <w:rFonts w:ascii="Times New Roman" w:cs="Times New Roman" w:eastAsia="Times New Roman" w:hAnsi="Times New Roman"/>
            <w:sz w:val="20"/>
            <w:szCs w:val="20"/>
            <w:rtl w:val="0"/>
          </w:rPr>
          <w:t xml:space="preserve">Chera IJROBP '10</w:t>
        </w:r>
      </w:hyperlink>
      <w:r w:rsidDel="00000000" w:rsidR="00000000" w:rsidRPr="00000000">
        <w:rPr>
          <w:rFonts w:ascii="Times New Roman" w:cs="Times New Roman" w:eastAsia="Times New Roman" w:hAnsi="Times New Roman"/>
          <w:sz w:val="20"/>
          <w:szCs w:val="20"/>
          <w:rtl w:val="0"/>
        </w:rPr>
        <w:t xml:space="preserve">]: Various RT regimens. </w:t>
      </w:r>
    </w:p>
    <w:p w:rsidR="00000000" w:rsidDel="00000000" w:rsidP="00000000" w:rsidRDefault="00000000" w:rsidRPr="00000000" w14:paraId="00000CA8">
      <w:pPr>
        <w:numPr>
          <w:ilvl w:val="1"/>
          <w:numId w:val="103"/>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585 pts. 1964-2006. RT alone. T1-2 N0 SqCC glottis. MFU 12y.</w:t>
      </w:r>
    </w:p>
    <w:p w:rsidR="00000000" w:rsidDel="00000000" w:rsidP="00000000" w:rsidRDefault="00000000" w:rsidRPr="00000000" w14:paraId="00000CA9">
      <w:pPr>
        <w:numPr>
          <w:ilvl w:val="1"/>
          <w:numId w:val="103"/>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5y LC for T1a / T1b / T2a / T2b of 94→ 93→ 80→ 70%.</w:t>
      </w:r>
    </w:p>
    <w:p w:rsidR="00000000" w:rsidDel="00000000" w:rsidP="00000000" w:rsidRDefault="00000000" w:rsidRPr="00000000" w14:paraId="00000CAA">
      <w:pPr>
        <w:numPr>
          <w:ilvl w:val="2"/>
          <w:numId w:val="103"/>
        </w:numPr>
        <w:spacing w:line="240" w:lineRule="auto"/>
        <w:ind w:left="2160" w:hanging="360"/>
        <w:rPr>
          <w:rFonts w:ascii="Times New Roman" w:cs="Times New Roman" w:eastAsia="Times New Roman" w:hAnsi="Times New Roman"/>
          <w:sz w:val="20"/>
          <w:szCs w:val="20"/>
        </w:rPr>
      </w:pPr>
      <w:r w:rsidDel="00000000" w:rsidR="00000000" w:rsidRPr="00000000">
        <w:rPr>
          <w:rFonts w:ascii="Gungsuh" w:cs="Gungsuh" w:eastAsia="Gungsuh" w:hAnsi="Gungsuh"/>
          <w:sz w:val="20"/>
          <w:szCs w:val="20"/>
          <w:rtl w:val="0"/>
        </w:rPr>
        <w:t xml:space="preserve">MVA: treatment time ≥ 41d, G3, daily fractionation adversely </w:t>
      </w:r>
      <w:r w:rsidDel="00000000" w:rsidR="00000000" w:rsidRPr="00000000">
        <w:rPr>
          <w:rtl w:val="0"/>
        </w:rPr>
        <w:t xml:space="preserve">affects</w:t>
      </w:r>
      <w:r w:rsidDel="00000000" w:rsidR="00000000" w:rsidRPr="00000000">
        <w:rPr>
          <w:rFonts w:ascii="Times New Roman" w:cs="Times New Roman" w:eastAsia="Times New Roman" w:hAnsi="Times New Roman"/>
          <w:sz w:val="20"/>
          <w:szCs w:val="20"/>
          <w:rtl w:val="0"/>
        </w:rPr>
        <w:t xml:space="preserve"> LC.</w:t>
      </w:r>
    </w:p>
    <w:p w:rsidR="00000000" w:rsidDel="00000000" w:rsidP="00000000" w:rsidRDefault="00000000" w:rsidRPr="00000000" w14:paraId="00000CAB">
      <w:pPr>
        <w:numPr>
          <w:ilvl w:val="1"/>
          <w:numId w:val="103"/>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5y LC with salvage laryngectomy &gt; 90%.</w:t>
      </w:r>
    </w:p>
    <w:p w:rsidR="00000000" w:rsidDel="00000000" w:rsidP="00000000" w:rsidRDefault="00000000" w:rsidRPr="00000000" w14:paraId="00000CAC">
      <w:pPr>
        <w:numPr>
          <w:ilvl w:val="1"/>
          <w:numId w:val="103"/>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Only 4% failed in the neck, only 1% were isolated neck failures.</w:t>
      </w:r>
    </w:p>
    <w:bookmarkStart w:colFirst="0" w:colLast="0" w:name="7jbnqgdgyb28" w:id="215"/>
    <w:bookmarkEnd w:id="215"/>
    <w:p w:rsidR="00000000" w:rsidDel="00000000" w:rsidP="00000000" w:rsidRDefault="00000000" w:rsidRPr="00000000" w14:paraId="00000CAD">
      <w:pPr>
        <w:numPr>
          <w:ilvl w:val="0"/>
          <w:numId w:val="103"/>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Voice quality for surgery versus RT alone </w:t>
      </w:r>
      <w:r w:rsidDel="00000000" w:rsidR="00000000" w:rsidRPr="00000000">
        <w:rPr>
          <w:rFonts w:ascii="Times New Roman" w:cs="Times New Roman" w:eastAsia="Times New Roman" w:hAnsi="Times New Roman"/>
          <w:sz w:val="20"/>
          <w:szCs w:val="20"/>
          <w:rtl w:val="0"/>
        </w:rPr>
        <w:t xml:space="preserve">[</w:t>
      </w:r>
      <w:hyperlink r:id="rId792">
        <w:r w:rsidDel="00000000" w:rsidR="00000000" w:rsidRPr="00000000">
          <w:rPr>
            <w:rFonts w:ascii="Times New Roman" w:cs="Times New Roman" w:eastAsia="Times New Roman" w:hAnsi="Times New Roman"/>
            <w:sz w:val="20"/>
            <w:szCs w:val="20"/>
            <w:rtl w:val="0"/>
          </w:rPr>
          <w:t xml:space="preserve">Aaltonen IJROBP '14</w:t>
        </w:r>
      </w:hyperlink>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TOLS vs 66/33</w:t>
      </w: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CAE">
      <w:pPr>
        <w:spacing w:line="240" w:lineRule="auto"/>
        <w:ind w:firstLine="72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Voice quality similar with RT vs. transoral laser surgery (more breathiness). </w:t>
      </w:r>
    </w:p>
    <w:p w:rsidR="00000000" w:rsidDel="00000000" w:rsidP="00000000" w:rsidRDefault="00000000" w:rsidRPr="00000000" w14:paraId="00000CAF">
      <w:pPr>
        <w:spacing w:line="240" w:lineRule="auto"/>
        <w:ind w:firstLine="720"/>
        <w:rPr>
          <w:rFonts w:ascii="Times New Roman" w:cs="Times New Roman" w:eastAsia="Times New Roman" w:hAnsi="Times New Roman"/>
          <w:sz w:val="20"/>
          <w:szCs w:val="20"/>
        </w:rPr>
      </w:pPr>
      <w:r w:rsidDel="00000000" w:rsidR="00000000" w:rsidRPr="00000000">
        <w:rPr>
          <w:rtl w:val="0"/>
        </w:rPr>
        <w:t xml:space="preserve">Overall, voice quality was similar and depends on the amount of cord resected.</w:t>
      </w:r>
      <w:r w:rsidDel="00000000" w:rsidR="00000000" w:rsidRPr="00000000">
        <w:rPr>
          <w:rtl w:val="0"/>
        </w:rPr>
      </w:r>
    </w:p>
    <w:p w:rsidR="00000000" w:rsidDel="00000000" w:rsidP="00000000" w:rsidRDefault="00000000" w:rsidRPr="00000000" w14:paraId="00000CB0">
      <w:pPr>
        <w:numPr>
          <w:ilvl w:val="1"/>
          <w:numId w:val="103"/>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60 pts. T1aN0. Voice quality rated at baseline, 6 and 24 mo by experts blinded to voice recordings, patient self-rating, and video laryngostroboscopy.</w:t>
      </w:r>
    </w:p>
    <w:p w:rsidR="00000000" w:rsidDel="00000000" w:rsidP="00000000" w:rsidRDefault="00000000" w:rsidRPr="00000000" w14:paraId="00000CB1">
      <w:pPr>
        <w:numPr>
          <w:ilvl w:val="1"/>
          <w:numId w:val="103"/>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2y breathiness 81→ 30%</w:t>
      </w:r>
      <w:r w:rsidDel="00000000" w:rsidR="00000000" w:rsidRPr="00000000">
        <w:rPr>
          <w:rtl w:val="0"/>
        </w:rPr>
        <w:t xml:space="preserve">. L</w:t>
      </w:r>
      <w:r w:rsidDel="00000000" w:rsidR="00000000" w:rsidRPr="00000000">
        <w:rPr>
          <w:rFonts w:ascii="Times New Roman" w:cs="Times New Roman" w:eastAsia="Times New Roman" w:hAnsi="Times New Roman"/>
          <w:sz w:val="20"/>
          <w:szCs w:val="20"/>
          <w:rtl w:val="0"/>
        </w:rPr>
        <w:t xml:space="preserve">ess </w:t>
      </w:r>
      <w:r w:rsidDel="00000000" w:rsidR="00000000" w:rsidRPr="00000000">
        <w:rPr>
          <w:rtl w:val="0"/>
        </w:rPr>
        <w:t xml:space="preserve">hoarseness related</w:t>
      </w:r>
      <w:r w:rsidDel="00000000" w:rsidR="00000000" w:rsidRPr="00000000">
        <w:rPr>
          <w:rFonts w:ascii="Times New Roman" w:cs="Times New Roman" w:eastAsia="Times New Roman" w:hAnsi="Times New Roman"/>
          <w:sz w:val="20"/>
          <w:szCs w:val="20"/>
          <w:rtl w:val="0"/>
        </w:rPr>
        <w:t xml:space="preserve"> impact</w:t>
      </w:r>
      <w:r w:rsidDel="00000000" w:rsidR="00000000" w:rsidRPr="00000000">
        <w:rPr>
          <w:rtl w:val="0"/>
        </w:rPr>
        <w:t xml:space="preserve"> on life</w:t>
      </w:r>
      <w:r w:rsidDel="00000000" w:rsidR="00000000" w:rsidRPr="00000000">
        <w:rPr>
          <w:rFonts w:ascii="Times New Roman" w:cs="Times New Roman" w:eastAsia="Times New Roman" w:hAnsi="Times New Roman"/>
          <w:sz w:val="20"/>
          <w:szCs w:val="20"/>
          <w:rtl w:val="0"/>
        </w:rPr>
        <w:t xml:space="preserve"> and less irregular glottic closure with RT. </w:t>
      </w:r>
      <w:r w:rsidDel="00000000" w:rsidR="00000000" w:rsidRPr="00000000">
        <w:rPr>
          <w:rtl w:val="0"/>
        </w:rPr>
      </w:r>
    </w:p>
    <w:p w:rsidR="00000000" w:rsidDel="00000000" w:rsidP="00000000" w:rsidRDefault="00000000" w:rsidRPr="00000000" w14:paraId="00000CB2">
      <w:pPr>
        <w:pStyle w:val="Heading2"/>
        <w:ind w:left="0" w:firstLine="0"/>
        <w:rPr/>
      </w:pPr>
      <w:bookmarkStart w:colFirst="0" w:colLast="0" w:name="_9ein7p7756za" w:id="216"/>
      <w:bookmarkEnd w:id="216"/>
      <w:r w:rsidDel="00000000" w:rsidR="00000000" w:rsidRPr="00000000">
        <w:rPr>
          <w:rtl w:val="0"/>
        </w:rPr>
      </w:r>
    </w:p>
    <w:p w:rsidR="00000000" w:rsidDel="00000000" w:rsidP="00000000" w:rsidRDefault="00000000" w:rsidRPr="00000000" w14:paraId="00000CB3">
      <w:pPr>
        <w:pStyle w:val="Heading2"/>
        <w:ind w:left="0" w:firstLine="0"/>
        <w:rPr/>
      </w:pPr>
      <w:bookmarkStart w:colFirst="0" w:colLast="0" w:name="_g6to4cxv4dnz" w:id="217"/>
      <w:bookmarkEnd w:id="217"/>
      <w:hyperlink w:anchor="_gwhrxknqfe5s">
        <w:r w:rsidDel="00000000" w:rsidR="00000000" w:rsidRPr="00000000">
          <w:rPr>
            <w:rtl w:val="0"/>
          </w:rPr>
          <w:t xml:space="preserve">Advanced laryngeal cancer</w:t>
        </w:r>
      </w:hyperlink>
      <w:r w:rsidDel="00000000" w:rsidR="00000000" w:rsidRPr="00000000">
        <w:rPr>
          <w:rtl w:val="0"/>
        </w:rPr>
      </w:r>
    </w:p>
    <w:p w:rsidR="00000000" w:rsidDel="00000000" w:rsidP="00000000" w:rsidRDefault="00000000" w:rsidRPr="00000000" w14:paraId="00000CB4">
      <w:pPr>
        <w:ind w:left="0" w:firstLine="0"/>
        <w:rPr/>
      </w:pPr>
      <w:r w:rsidDel="00000000" w:rsidR="00000000" w:rsidRPr="00000000">
        <w:rPr>
          <w:rtl w:val="0"/>
        </w:rPr>
        <w:t xml:space="preserve">See [</w:t>
      </w:r>
      <w:hyperlink w:anchor="_m92xm7nz2e3c">
        <w:r w:rsidDel="00000000" w:rsidR="00000000" w:rsidRPr="00000000">
          <w:rPr>
            <w:rtl w:val="0"/>
          </w:rPr>
          <w:t xml:space="preserve">advanced laryngeal cancer</w:t>
        </w:r>
      </w:hyperlink>
      <w:r w:rsidDel="00000000" w:rsidR="00000000" w:rsidRPr="00000000">
        <w:rPr>
          <w:rtl w:val="0"/>
        </w:rPr>
        <w:t xml:space="preserve">] in the Treatment Planning section.</w:t>
      </w:r>
      <w:r w:rsidDel="00000000" w:rsidR="00000000" w:rsidRPr="00000000">
        <w:rPr>
          <w:rtl w:val="0"/>
        </w:rPr>
      </w:r>
    </w:p>
    <w:p w:rsidR="00000000" w:rsidDel="00000000" w:rsidP="00000000" w:rsidRDefault="00000000" w:rsidRPr="00000000" w14:paraId="00000CB5">
      <w:pPr>
        <w:numPr>
          <w:ilvl w:val="0"/>
          <w:numId w:val="103"/>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Laryngeal preservation candidates must have a functional larynx (able to swallow/breathe).</w:t>
      </w:r>
    </w:p>
    <w:p w:rsidR="00000000" w:rsidDel="00000000" w:rsidP="00000000" w:rsidRDefault="00000000" w:rsidRPr="00000000" w14:paraId="00000CB6">
      <w:pPr>
        <w:numPr>
          <w:ilvl w:val="0"/>
          <w:numId w:val="103"/>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University of Florida uses tumor volume </w:t>
      </w:r>
      <w:r w:rsidDel="00000000" w:rsidR="00000000" w:rsidRPr="00000000">
        <w:rPr>
          <w:rFonts w:ascii="Times New Roman" w:cs="Times New Roman" w:eastAsia="Times New Roman" w:hAnsi="Times New Roman"/>
          <w:b w:val="1"/>
          <w:sz w:val="20"/>
          <w:szCs w:val="20"/>
          <w:rtl w:val="0"/>
        </w:rPr>
        <w:t xml:space="preserve">&lt; 3.5 cc</w:t>
      </w:r>
      <w:r w:rsidDel="00000000" w:rsidR="00000000" w:rsidRPr="00000000">
        <w:rPr>
          <w:rFonts w:ascii="Times New Roman" w:cs="Times New Roman" w:eastAsia="Times New Roman" w:hAnsi="Times New Roman"/>
          <w:sz w:val="20"/>
          <w:szCs w:val="20"/>
          <w:rtl w:val="0"/>
        </w:rPr>
        <w:t xml:space="preserve"> with no airway compromise to qualify for laryngeal preservation.</w:t>
      </w:r>
    </w:p>
    <w:p w:rsidR="00000000" w:rsidDel="00000000" w:rsidP="00000000" w:rsidRDefault="00000000" w:rsidRPr="00000000" w14:paraId="00000CB7">
      <w:pPr>
        <w:numPr>
          <w:ilvl w:val="1"/>
          <w:numId w:val="103"/>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Mendenhall: Likelihood of LC with functional larynx is related to primary tumor volume. LC w functional larynx decreases as volume </w:t>
      </w:r>
      <w:r w:rsidDel="00000000" w:rsidR="00000000" w:rsidRPr="00000000">
        <w:rPr>
          <w:rtl w:val="0"/>
        </w:rPr>
        <w:t xml:space="preserve">rises</w:t>
      </w:r>
      <w:r w:rsidDel="00000000" w:rsidR="00000000" w:rsidRPr="00000000">
        <w:rPr>
          <w:rFonts w:ascii="Times New Roman" w:cs="Times New Roman" w:eastAsia="Times New Roman" w:hAnsi="Times New Roman"/>
          <w:sz w:val="20"/>
          <w:szCs w:val="20"/>
          <w:rtl w:val="0"/>
        </w:rPr>
        <w:t xml:space="preserve"> above </w:t>
      </w:r>
      <w:r w:rsidDel="00000000" w:rsidR="00000000" w:rsidRPr="00000000">
        <w:rPr>
          <w:rFonts w:ascii="Times New Roman" w:cs="Times New Roman" w:eastAsia="Times New Roman" w:hAnsi="Times New Roman"/>
          <w:b w:val="1"/>
          <w:sz w:val="20"/>
          <w:szCs w:val="20"/>
          <w:rtl w:val="0"/>
        </w:rPr>
        <w:t xml:space="preserve">4 ccs for glottic</w:t>
      </w:r>
      <w:r w:rsidDel="00000000" w:rsidR="00000000" w:rsidRPr="00000000">
        <w:rPr>
          <w:rFonts w:ascii="Times New Roman" w:cs="Times New Roman" w:eastAsia="Times New Roman" w:hAnsi="Times New Roman"/>
          <w:sz w:val="20"/>
          <w:szCs w:val="20"/>
          <w:rtl w:val="0"/>
        </w:rPr>
        <w:t xml:space="preserve"> and </w:t>
      </w:r>
      <w:r w:rsidDel="00000000" w:rsidR="00000000" w:rsidRPr="00000000">
        <w:rPr>
          <w:rFonts w:ascii="Times New Roman" w:cs="Times New Roman" w:eastAsia="Times New Roman" w:hAnsi="Times New Roman"/>
          <w:b w:val="1"/>
          <w:sz w:val="20"/>
          <w:szCs w:val="20"/>
          <w:rtl w:val="0"/>
        </w:rPr>
        <w:t xml:space="preserve">6-8cc for SGL</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CB8">
      <w:pPr>
        <w:numPr>
          <w:ilvl w:val="0"/>
          <w:numId w:val="103"/>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Do not offer laryngeal preservation to tumors with &gt;1 cm BOT or penetration through thyroid cartilage. </w:t>
      </w:r>
    </w:p>
    <w:p w:rsidR="00000000" w:rsidDel="00000000" w:rsidP="00000000" w:rsidRDefault="00000000" w:rsidRPr="00000000" w14:paraId="00000CB9">
      <w:pPr>
        <w:numPr>
          <w:ilvl w:val="0"/>
          <w:numId w:val="103"/>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Salvage options are poor - do not assume salvage laryngectomy will even be an option for them!</w:t>
      </w:r>
    </w:p>
    <w:bookmarkStart w:colFirst="0" w:colLast="0" w:name="g4qmqx1mrdy4" w:id="218"/>
    <w:bookmarkEnd w:id="218"/>
    <w:p w:rsidR="00000000" w:rsidDel="00000000" w:rsidP="00000000" w:rsidRDefault="00000000" w:rsidRPr="00000000" w14:paraId="00000CBA">
      <w:pPr>
        <w:numPr>
          <w:ilvl w:val="0"/>
          <w:numId w:val="103"/>
        </w:numPr>
        <w:spacing w:line="240" w:lineRule="auto"/>
        <w:ind w:left="720" w:hanging="360"/>
        <w:rPr>
          <w:rFonts w:ascii="Times New Roman" w:cs="Times New Roman" w:eastAsia="Times New Roman" w:hAnsi="Times New Roman"/>
          <w:sz w:val="20"/>
          <w:szCs w:val="20"/>
        </w:rPr>
      </w:pPr>
      <w:r w:rsidDel="00000000" w:rsidR="00000000" w:rsidRPr="00000000">
        <w:rPr>
          <w:b w:val="1"/>
          <w:sz w:val="20"/>
          <w:szCs w:val="20"/>
          <w:rtl w:val="0"/>
        </w:rPr>
        <w:t xml:space="preserve">VA Larynx </w:t>
      </w:r>
      <w:hyperlink r:id="rId793">
        <w:r w:rsidDel="00000000" w:rsidR="00000000" w:rsidRPr="00000000">
          <w:rPr>
            <w:rFonts w:ascii="Times New Roman" w:cs="Times New Roman" w:eastAsia="Times New Roman" w:hAnsi="Times New Roman"/>
            <w:sz w:val="20"/>
            <w:szCs w:val="20"/>
            <w:rtl w:val="0"/>
          </w:rPr>
          <w:t xml:space="preserve">[NEJM '91</w:t>
        </w:r>
      </w:hyperlink>
      <w:r w:rsidDel="00000000" w:rsidR="00000000" w:rsidRPr="00000000">
        <w:rPr>
          <w:rtl w:val="0"/>
        </w:rPr>
        <w:t xml:space="preserve">, </w:t>
      </w:r>
      <w:hyperlink r:id="rId794">
        <w:r w:rsidDel="00000000" w:rsidR="00000000" w:rsidRPr="00000000">
          <w:rPr>
            <w:rtl w:val="0"/>
          </w:rPr>
          <w:t xml:space="preserve">Terrell JAMA H&amp;N '98</w:t>
        </w:r>
      </w:hyperlink>
      <w:r w:rsidDel="00000000" w:rsidR="00000000" w:rsidRPr="00000000">
        <w:rPr>
          <w:rtl w:val="0"/>
        </w:rPr>
        <w:t xml:space="preserve">]</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Cardo" w:cs="Cardo" w:eastAsia="Cardo" w:hAnsi="Cardo"/>
          <w:b w:val="1"/>
          <w:sz w:val="20"/>
          <w:szCs w:val="20"/>
          <w:rtl w:val="0"/>
        </w:rPr>
        <w:t xml:space="preserve">TL/PORT vs. CDDP/5FU x3→ RT </w:t>
      </w:r>
      <w:r w:rsidDel="00000000" w:rsidR="00000000" w:rsidRPr="00000000">
        <w:rPr>
          <w:rFonts w:ascii="Times New Roman" w:cs="Times New Roman" w:eastAsia="Times New Roman" w:hAnsi="Times New Roman"/>
          <w:sz w:val="20"/>
          <w:szCs w:val="20"/>
          <w:rtl w:val="0"/>
        </w:rPr>
        <w:t xml:space="preserve">or surgery with PORT if &lt; PR. </w:t>
        <w:br w:type="textWrapping"/>
        <w:t xml:space="preserve">Around 2/3 of patients who </w:t>
      </w:r>
      <w:r w:rsidDel="00000000" w:rsidR="00000000" w:rsidRPr="00000000">
        <w:rPr>
          <w:rtl w:val="0"/>
        </w:rPr>
        <w:t xml:space="preserve">survive </w:t>
      </w:r>
      <w:r w:rsidDel="00000000" w:rsidR="00000000" w:rsidRPr="00000000">
        <w:rPr>
          <w:rFonts w:ascii="Times New Roman" w:cs="Times New Roman" w:eastAsia="Times New Roman" w:hAnsi="Times New Roman"/>
          <w:sz w:val="20"/>
          <w:szCs w:val="20"/>
          <w:rtl w:val="0"/>
        </w:rPr>
        <w:t xml:space="preserve">are able to preserve larynx</w:t>
      </w:r>
      <w:r w:rsidDel="00000000" w:rsidR="00000000" w:rsidRPr="00000000">
        <w:rPr>
          <w:rtl w:val="0"/>
        </w:rPr>
        <w:t xml:space="preserve"> with equivalent </w:t>
      </w:r>
      <w:r w:rsidDel="00000000" w:rsidR="00000000" w:rsidRPr="00000000">
        <w:rPr>
          <w:rFonts w:ascii="Times New Roman" w:cs="Times New Roman" w:eastAsia="Times New Roman" w:hAnsi="Times New Roman"/>
          <w:sz w:val="20"/>
          <w:szCs w:val="20"/>
          <w:rtl w:val="0"/>
        </w:rPr>
        <w:t xml:space="preserve">OS to total </w:t>
      </w:r>
      <w:r w:rsidDel="00000000" w:rsidR="00000000" w:rsidRPr="00000000">
        <w:rPr>
          <w:rtl w:val="0"/>
        </w:rPr>
        <w:t xml:space="preserve">laryngectomy</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CBB">
      <w:pPr>
        <w:ind w:firstLine="720"/>
        <w:rPr/>
      </w:pPr>
      <w:r w:rsidDel="00000000" w:rsidR="00000000" w:rsidRPr="00000000">
        <w:rPr>
          <w:rtl w:val="0"/>
        </w:rPr>
        <w:t xml:space="preserve">Overall survival is likely equivalent as salvage laryngectomy performed in ~25% of T2-3, although over half for T4.</w:t>
      </w:r>
    </w:p>
    <w:p w:rsidR="00000000" w:rsidDel="00000000" w:rsidP="00000000" w:rsidRDefault="00000000" w:rsidRPr="00000000" w14:paraId="00000CBC">
      <w:pPr>
        <w:ind w:firstLine="720"/>
        <w:rPr/>
      </w:pPr>
      <w:r w:rsidDel="00000000" w:rsidR="00000000" w:rsidRPr="00000000">
        <w:rPr>
          <w:rtl w:val="0"/>
        </w:rPr>
        <w:t xml:space="preserve">Due to the high rate of salvage laryngectomy for T4 lesions, these high volume patients were excluded from 91-11.</w:t>
      </w:r>
    </w:p>
    <w:p w:rsidR="00000000" w:rsidDel="00000000" w:rsidP="00000000" w:rsidRDefault="00000000" w:rsidRPr="00000000" w14:paraId="00000CBD">
      <w:pPr>
        <w:spacing w:line="240" w:lineRule="auto"/>
        <w:ind w:firstLine="720"/>
        <w:rPr/>
      </w:pPr>
      <w:r w:rsidDel="00000000" w:rsidR="00000000" w:rsidRPr="00000000">
        <w:rPr>
          <w:rtl w:val="0"/>
        </w:rPr>
        <w:t xml:space="preserve">Long term QOL is superior with laryngeal preservation.</w:t>
      </w:r>
    </w:p>
    <w:p w:rsidR="00000000" w:rsidDel="00000000" w:rsidP="00000000" w:rsidRDefault="00000000" w:rsidRPr="00000000" w14:paraId="00000CBE">
      <w:pPr>
        <w:numPr>
          <w:ilvl w:val="1"/>
          <w:numId w:val="103"/>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332 pts. Stage III/IV (not T1</w:t>
      </w:r>
      <w:r w:rsidDel="00000000" w:rsidR="00000000" w:rsidRPr="00000000">
        <w:rPr>
          <w:rtl w:val="0"/>
        </w:rPr>
        <w:t xml:space="preserve">N1)</w:t>
      </w:r>
      <w:r w:rsidDel="00000000" w:rsidR="00000000" w:rsidRPr="00000000">
        <w:rPr>
          <w:rFonts w:ascii="Times New Roman" w:cs="Times New Roman" w:eastAsia="Times New Roman" w:hAnsi="Times New Roman"/>
          <w:sz w:val="20"/>
          <w:szCs w:val="20"/>
          <w:rtl w:val="0"/>
        </w:rPr>
        <w:t xml:space="preserve">. 63% SGL, 57% cord fixation. PR or CR after 2c req before RT.  </w:t>
      </w:r>
      <w:r w:rsidDel="00000000" w:rsidR="00000000" w:rsidRPr="00000000">
        <w:rPr>
          <w:rtl w:val="0"/>
        </w:rPr>
      </w:r>
    </w:p>
    <w:p w:rsidR="00000000" w:rsidDel="00000000" w:rsidP="00000000" w:rsidRDefault="00000000" w:rsidRPr="00000000" w14:paraId="00000CBF">
      <w:pPr>
        <w:numPr>
          <w:ilvl w:val="2"/>
          <w:numId w:val="103"/>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CDDP 100, 5-FU 1g for 5 days on d1, 22 ± 43.</w:t>
      </w:r>
      <w:r w:rsidDel="00000000" w:rsidR="00000000" w:rsidRPr="00000000">
        <w:rPr>
          <w:rtl w:val="0"/>
        </w:rPr>
      </w:r>
    </w:p>
    <w:p w:rsidR="00000000" w:rsidDel="00000000" w:rsidP="00000000" w:rsidRDefault="00000000" w:rsidRPr="00000000" w14:paraId="00000CC0">
      <w:pPr>
        <w:numPr>
          <w:ilvl w:val="2"/>
          <w:numId w:val="103"/>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PORT 50.4-74 Gy, Definitive RT 66-76 Gy with 50-75 Gy to LNs.</w:t>
      </w:r>
    </w:p>
    <w:p w:rsidR="00000000" w:rsidDel="00000000" w:rsidP="00000000" w:rsidRDefault="00000000" w:rsidRPr="00000000" w14:paraId="00000CC1">
      <w:pPr>
        <w:numPr>
          <w:ilvl w:val="1"/>
          <w:numId w:val="103"/>
        </w:numPr>
        <w:ind w:left="1440" w:hanging="360"/>
      </w:pPr>
      <w:r w:rsidDel="00000000" w:rsidR="00000000" w:rsidRPr="00000000">
        <w:rPr>
          <w:rFonts w:ascii="Cardo" w:cs="Cardo" w:eastAsia="Cardo" w:hAnsi="Cardo"/>
          <w:rtl w:val="0"/>
        </w:rPr>
        <w:t xml:space="preserve">Response assessed by exam and indirect laryngoscopy 18-21d after C2: CR / PR / &lt; PR of 31→ 54→ 15%. </w:t>
      </w:r>
    </w:p>
    <w:p w:rsidR="00000000" w:rsidDel="00000000" w:rsidP="00000000" w:rsidRDefault="00000000" w:rsidRPr="00000000" w14:paraId="00000CC2">
      <w:pPr>
        <w:numPr>
          <w:ilvl w:val="2"/>
          <w:numId w:val="103"/>
        </w:numPr>
        <w:ind w:left="2160" w:hanging="360"/>
      </w:pPr>
      <w:r w:rsidDel="00000000" w:rsidR="00000000" w:rsidRPr="00000000">
        <w:rPr>
          <w:rtl w:val="0"/>
        </w:rPr>
        <w:t xml:space="preserve">Less than PR after 2c of chemotherapy (15%) went straight to surgery.</w:t>
      </w:r>
    </w:p>
    <w:p w:rsidR="00000000" w:rsidDel="00000000" w:rsidP="00000000" w:rsidRDefault="00000000" w:rsidRPr="00000000" w14:paraId="00000CC3">
      <w:pPr>
        <w:numPr>
          <w:ilvl w:val="1"/>
          <w:numId w:val="103"/>
        </w:numPr>
        <w:ind w:left="1440" w:hanging="360"/>
      </w:pPr>
      <w:r w:rsidDel="00000000" w:rsidR="00000000" w:rsidRPr="00000000">
        <w:rPr>
          <w:rtl w:val="0"/>
        </w:rPr>
        <w:t xml:space="preserve">12w after completion of RT, response was reassessed, with TL for PD in larynx or LND for nodes.</w:t>
      </w:r>
    </w:p>
    <w:p w:rsidR="00000000" w:rsidDel="00000000" w:rsidP="00000000" w:rsidRDefault="00000000" w:rsidRPr="00000000" w14:paraId="00000CC4">
      <w:pPr>
        <w:numPr>
          <w:ilvl w:val="1"/>
          <w:numId w:val="103"/>
        </w:numPr>
        <w:spacing w:line="240" w:lineRule="auto"/>
        <w:ind w:left="1440" w:hanging="360"/>
        <w:rPr>
          <w:rFonts w:ascii="Times New Roman" w:cs="Times New Roman" w:eastAsia="Times New Roman" w:hAnsi="Times New Roman"/>
          <w:sz w:val="20"/>
          <w:szCs w:val="20"/>
        </w:rPr>
      </w:pPr>
      <w:r w:rsidDel="00000000" w:rsidR="00000000" w:rsidRPr="00000000">
        <w:rPr>
          <w:rtl w:val="0"/>
        </w:rPr>
        <w:t xml:space="preserve">2y L</w:t>
      </w:r>
      <w:r w:rsidDel="00000000" w:rsidR="00000000" w:rsidRPr="00000000">
        <w:rPr>
          <w:sz w:val="20"/>
          <w:szCs w:val="20"/>
          <w:rtl w:val="0"/>
        </w:rPr>
        <w:t xml:space="preserve">arynx preservation 64% although wi</w:t>
      </w:r>
      <w:r w:rsidDel="00000000" w:rsidR="00000000" w:rsidRPr="00000000">
        <w:rPr>
          <w:rtl w:val="0"/>
        </w:rPr>
        <w:t xml:space="preserve">th</w:t>
      </w:r>
      <w:r w:rsidDel="00000000" w:rsidR="00000000" w:rsidRPr="00000000">
        <w:rPr>
          <w:rFonts w:ascii="Cardo" w:cs="Cardo" w:eastAsia="Cardo" w:hAnsi="Cardo"/>
          <w:sz w:val="20"/>
          <w:szCs w:val="20"/>
          <w:rtl w:val="0"/>
        </w:rPr>
        <w:t xml:space="preserve"> LR 2→ 12% and 2y LRC 93→ 80%. </w:t>
      </w:r>
      <w:r w:rsidDel="00000000" w:rsidR="00000000" w:rsidRPr="00000000">
        <w:rPr>
          <w:rtl w:val="0"/>
        </w:rPr>
      </w:r>
    </w:p>
    <w:p w:rsidR="00000000" w:rsidDel="00000000" w:rsidP="00000000" w:rsidRDefault="00000000" w:rsidRPr="00000000" w14:paraId="00000CC5">
      <w:pPr>
        <w:numPr>
          <w:ilvl w:val="2"/>
          <w:numId w:val="103"/>
        </w:numPr>
        <w:spacing w:line="240" w:lineRule="auto"/>
        <w:ind w:left="216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Salvage laryngectomy for &lt; T4 / T4 of  29→ </w:t>
      </w:r>
      <w:r w:rsidDel="00000000" w:rsidR="00000000" w:rsidRPr="00000000">
        <w:rPr>
          <w:rFonts w:ascii="Times New Roman" w:cs="Times New Roman" w:eastAsia="Times New Roman" w:hAnsi="Times New Roman"/>
          <w:sz w:val="20"/>
          <w:szCs w:val="20"/>
          <w:rtl w:val="0"/>
        </w:rPr>
        <w:t xml:space="preserve">56%</w:t>
      </w:r>
      <w:r w:rsidDel="00000000" w:rsidR="00000000" w:rsidRPr="00000000">
        <w:rPr>
          <w:rFonts w:ascii="Gungsuh" w:cs="Gungsuh" w:eastAsia="Gungsuh" w:hAnsi="Gungsuh"/>
          <w:sz w:val="20"/>
          <w:szCs w:val="20"/>
          <w:rtl w:val="0"/>
        </w:rPr>
        <w:t xml:space="preserve"> ∴ large</w:t>
      </w:r>
      <w:r w:rsidDel="00000000" w:rsidR="00000000" w:rsidRPr="00000000">
        <w:rPr>
          <w:sz w:val="20"/>
          <w:szCs w:val="20"/>
          <w:rtl w:val="0"/>
        </w:rPr>
        <w:t xml:space="preserve"> volu</w:t>
      </w:r>
      <w:r w:rsidDel="00000000" w:rsidR="00000000" w:rsidRPr="00000000">
        <w:rPr>
          <w:rtl w:val="0"/>
        </w:rPr>
        <w:t xml:space="preserve">me </w:t>
      </w:r>
      <w:r w:rsidDel="00000000" w:rsidR="00000000" w:rsidRPr="00000000">
        <w:rPr>
          <w:sz w:val="20"/>
          <w:szCs w:val="20"/>
          <w:rtl w:val="0"/>
        </w:rPr>
        <w:t xml:space="preserve">T4 excluded from RTOG 91-11.</w:t>
      </w:r>
    </w:p>
    <w:p w:rsidR="00000000" w:rsidDel="00000000" w:rsidP="00000000" w:rsidRDefault="00000000" w:rsidRPr="00000000" w14:paraId="00000CC6">
      <w:pPr>
        <w:numPr>
          <w:ilvl w:val="2"/>
          <w:numId w:val="103"/>
        </w:numPr>
        <w:spacing w:line="240" w:lineRule="auto"/>
        <w:ind w:left="2160" w:hanging="360"/>
        <w:rPr>
          <w:rFonts w:ascii="Times New Roman" w:cs="Times New Roman" w:eastAsia="Times New Roman" w:hAnsi="Times New Roman"/>
          <w:sz w:val="20"/>
          <w:szCs w:val="20"/>
        </w:rPr>
      </w:pPr>
      <w:r w:rsidDel="00000000" w:rsidR="00000000" w:rsidRPr="00000000">
        <w:rPr>
          <w:sz w:val="20"/>
          <w:szCs w:val="20"/>
          <w:rtl w:val="0"/>
        </w:rPr>
        <w:t xml:space="preserve">Rate of salvage TL only ~25% for T2-3, but &gt; 50% for T4!</w:t>
      </w:r>
    </w:p>
    <w:p w:rsidR="00000000" w:rsidDel="00000000" w:rsidP="00000000" w:rsidRDefault="00000000" w:rsidRPr="00000000" w14:paraId="00000CC7">
      <w:pPr>
        <w:numPr>
          <w:ilvl w:val="1"/>
          <w:numId w:val="103"/>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2y OS ~68%. </w:t>
      </w:r>
      <w:r w:rsidDel="00000000" w:rsidR="00000000" w:rsidRPr="00000000">
        <w:rPr>
          <w:rtl w:val="0"/>
        </w:rPr>
      </w:r>
    </w:p>
    <w:p w:rsidR="00000000" w:rsidDel="00000000" w:rsidP="00000000" w:rsidRDefault="00000000" w:rsidRPr="00000000" w14:paraId="00000CC8">
      <w:pPr>
        <w:numPr>
          <w:ilvl w:val="1"/>
          <w:numId w:val="103"/>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DM 17→ 11%. Larynx preserved 12→ 62% (12% partial laryngectomy). TL 88→ 38%. </w:t>
      </w:r>
    </w:p>
    <w:p w:rsidR="00000000" w:rsidDel="00000000" w:rsidP="00000000" w:rsidRDefault="00000000" w:rsidRPr="00000000" w14:paraId="00000CC9">
      <w:pPr>
        <w:numPr>
          <w:ilvl w:val="1"/>
          <w:numId w:val="103"/>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Patients alive 52→ 48%, Pts alive with larynx 5→ 31%. </w:t>
      </w:r>
      <w:r w:rsidDel="00000000" w:rsidR="00000000" w:rsidRPr="00000000">
        <w:rPr>
          <w:rFonts w:ascii="Times New Roman" w:cs="Times New Roman" w:eastAsia="Times New Roman" w:hAnsi="Times New Roman"/>
          <w:i w:val="1"/>
          <w:sz w:val="20"/>
          <w:szCs w:val="20"/>
          <w:rtl w:val="0"/>
        </w:rPr>
        <w:t xml:space="preserve">Able to preserve the larynx in 2/3 of pts still alive.</w:t>
      </w:r>
    </w:p>
    <w:p w:rsidR="00000000" w:rsidDel="00000000" w:rsidP="00000000" w:rsidRDefault="00000000" w:rsidRPr="00000000" w14:paraId="00000CCA">
      <w:pPr>
        <w:numPr>
          <w:ilvl w:val="1"/>
          <w:numId w:val="103"/>
        </w:numPr>
        <w:spacing w:line="240" w:lineRule="auto"/>
        <w:ind w:left="1440" w:hanging="360"/>
        <w:rPr>
          <w:u w:val="none"/>
        </w:rPr>
      </w:pPr>
      <w:r w:rsidDel="00000000" w:rsidR="00000000" w:rsidRPr="00000000">
        <w:rPr>
          <w:rtl w:val="0"/>
        </w:rPr>
        <w:t xml:space="preserve">Long term QoL improved with CCRT with better freedom from pain, emotional well being, and less depression.</w:t>
      </w:r>
    </w:p>
    <w:bookmarkStart w:colFirst="0" w:colLast="0" w:name="f7mvtrc9v11d" w:id="219"/>
    <w:bookmarkEnd w:id="219"/>
    <w:p w:rsidR="00000000" w:rsidDel="00000000" w:rsidP="00000000" w:rsidRDefault="00000000" w:rsidRPr="00000000" w14:paraId="00000CCB">
      <w:pPr>
        <w:numPr>
          <w:ilvl w:val="0"/>
          <w:numId w:val="103"/>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RTOG 9111 </w:t>
      </w:r>
      <w:r w:rsidDel="00000000" w:rsidR="00000000" w:rsidRPr="00000000">
        <w:rPr>
          <w:rFonts w:ascii="Times New Roman" w:cs="Times New Roman" w:eastAsia="Times New Roman" w:hAnsi="Times New Roman"/>
          <w:sz w:val="20"/>
          <w:szCs w:val="20"/>
          <w:rtl w:val="0"/>
        </w:rPr>
        <w:t xml:space="preserve">[</w:t>
      </w:r>
      <w:hyperlink r:id="rId795">
        <w:r w:rsidDel="00000000" w:rsidR="00000000" w:rsidRPr="00000000">
          <w:rPr>
            <w:rFonts w:ascii="Times New Roman" w:cs="Times New Roman" w:eastAsia="Times New Roman" w:hAnsi="Times New Roman"/>
            <w:sz w:val="20"/>
            <w:szCs w:val="20"/>
            <w:rtl w:val="0"/>
          </w:rPr>
          <w:t xml:space="preserve">Fora</w:t>
        </w:r>
      </w:hyperlink>
      <w:hyperlink r:id="rId796">
        <w:r w:rsidDel="00000000" w:rsidR="00000000" w:rsidRPr="00000000">
          <w:rPr>
            <w:rtl w:val="0"/>
          </w:rPr>
          <w:t xml:space="preserve">stierre</w:t>
        </w:r>
      </w:hyperlink>
      <w:hyperlink r:id="rId797">
        <w:r w:rsidDel="00000000" w:rsidR="00000000" w:rsidRPr="00000000">
          <w:rPr>
            <w:rtl w:val="0"/>
          </w:rPr>
          <w:t xml:space="preserve"> N</w:t>
        </w:r>
      </w:hyperlink>
      <w:hyperlink r:id="rId798">
        <w:r w:rsidDel="00000000" w:rsidR="00000000" w:rsidRPr="00000000">
          <w:rPr>
            <w:rFonts w:ascii="Times New Roman" w:cs="Times New Roman" w:eastAsia="Times New Roman" w:hAnsi="Times New Roman"/>
            <w:sz w:val="20"/>
            <w:szCs w:val="20"/>
            <w:rtl w:val="0"/>
          </w:rPr>
          <w:t xml:space="preserve">EJM '03</w:t>
        </w:r>
      </w:hyperlink>
      <w:r w:rsidDel="00000000" w:rsidR="00000000" w:rsidRPr="00000000">
        <w:rPr>
          <w:rFonts w:ascii="Times New Roman" w:cs="Times New Roman" w:eastAsia="Times New Roman" w:hAnsi="Times New Roman"/>
          <w:sz w:val="20"/>
          <w:szCs w:val="20"/>
          <w:rtl w:val="0"/>
        </w:rPr>
        <w:t xml:space="preserve">, </w:t>
      </w:r>
      <w:hyperlink r:id="rId799">
        <w:r w:rsidDel="00000000" w:rsidR="00000000" w:rsidRPr="00000000">
          <w:rPr>
            <w:rFonts w:ascii="Times New Roman" w:cs="Times New Roman" w:eastAsia="Times New Roman" w:hAnsi="Times New Roman"/>
            <w:sz w:val="20"/>
            <w:szCs w:val="20"/>
            <w:rtl w:val="0"/>
          </w:rPr>
          <w:t xml:space="preserve">JCO '13</w:t>
        </w:r>
      </w:hyperlink>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Cardo" w:cs="Cardo" w:eastAsia="Cardo" w:hAnsi="Cardo"/>
          <w:b w:val="1"/>
          <w:sz w:val="20"/>
          <w:szCs w:val="20"/>
          <w:rtl w:val="0"/>
        </w:rPr>
        <w:t xml:space="preserve">RT alone vs. CDDP/5FU x3→ RT vs. CCRT</w:t>
      </w:r>
      <w:r w:rsidDel="00000000" w:rsidR="00000000" w:rsidRPr="00000000">
        <w:rPr>
          <w:rFonts w:ascii="Times New Roman" w:cs="Times New Roman" w:eastAsia="Times New Roman" w:hAnsi="Times New Roman"/>
          <w:sz w:val="20"/>
          <w:szCs w:val="20"/>
          <w:rtl w:val="0"/>
        </w:rPr>
        <w:t xml:space="preserve">.</w:t>
      </w:r>
      <w:r w:rsidDel="00000000" w:rsidR="00000000" w:rsidRPr="00000000">
        <w:rPr>
          <w:rFonts w:ascii="Times New Roman" w:cs="Times New Roman" w:eastAsia="Times New Roman" w:hAnsi="Times New Roman"/>
          <w:b w:val="1"/>
          <w:sz w:val="20"/>
          <w:szCs w:val="20"/>
          <w:rtl w:val="0"/>
        </w:rPr>
        <w:t xml:space="preserve"> </w:t>
      </w:r>
    </w:p>
    <w:p w:rsidR="00000000" w:rsidDel="00000000" w:rsidP="00000000" w:rsidRDefault="00000000" w:rsidRPr="00000000" w14:paraId="00000CCC">
      <w:pPr>
        <w:ind w:firstLine="720"/>
        <w:rPr/>
      </w:pPr>
      <w:r w:rsidDel="00000000" w:rsidR="00000000" w:rsidRPr="00000000">
        <w:rPr>
          <w:rtl w:val="0"/>
        </w:rPr>
        <w:t xml:space="preserve">Excluded T1, large volume T4 lesions (&gt; 1 cm BOT or through thyroid cartilage) due to VA Larynx trial.</w:t>
      </w:r>
    </w:p>
    <w:p w:rsidR="00000000" w:rsidDel="00000000" w:rsidP="00000000" w:rsidRDefault="00000000" w:rsidRPr="00000000" w14:paraId="00000CCD">
      <w:pPr>
        <w:spacing w:line="240" w:lineRule="auto"/>
        <w:ind w:firstLine="72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CCRT appears superior with 80% laryn</w:t>
      </w:r>
      <w:r w:rsidDel="00000000" w:rsidR="00000000" w:rsidRPr="00000000">
        <w:rPr>
          <w:rtl w:val="0"/>
        </w:rPr>
        <w:t xml:space="preserve">x preservation and 2/3 LRC,</w:t>
      </w:r>
      <w:r w:rsidDel="00000000" w:rsidR="00000000" w:rsidRPr="00000000">
        <w:rPr>
          <w:rFonts w:ascii="Times New Roman" w:cs="Times New Roman" w:eastAsia="Times New Roman" w:hAnsi="Times New Roman"/>
          <w:sz w:val="20"/>
          <w:szCs w:val="20"/>
          <w:rtl w:val="0"/>
        </w:rPr>
        <w:t xml:space="preserve"> although there is concern for late CCRT toxicity.</w:t>
      </w:r>
    </w:p>
    <w:p w:rsidR="00000000" w:rsidDel="00000000" w:rsidP="00000000" w:rsidRDefault="00000000" w:rsidRPr="00000000" w14:paraId="00000CCE">
      <w:pPr>
        <w:spacing w:line="240" w:lineRule="auto"/>
        <w:ind w:firstLine="720"/>
        <w:jc w:val="left"/>
        <w:rPr/>
      </w:pPr>
      <w:r w:rsidDel="00000000" w:rsidR="00000000" w:rsidRPr="00000000">
        <w:rPr>
          <w:rtl w:val="0"/>
        </w:rPr>
        <w:t xml:space="preserve">As established in VA Larynx, larynx preservation in around 2/3 of patients for SCRT.</w:t>
      </w:r>
    </w:p>
    <w:p w:rsidR="00000000" w:rsidDel="00000000" w:rsidP="00000000" w:rsidRDefault="00000000" w:rsidRPr="00000000" w14:paraId="00000CCF">
      <w:pPr>
        <w:numPr>
          <w:ilvl w:val="1"/>
          <w:numId w:val="103"/>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547 pts Glottic/SGL (70%). </w:t>
      </w:r>
      <w:r w:rsidDel="00000000" w:rsidR="00000000" w:rsidRPr="00000000">
        <w:rPr>
          <w:sz w:val="20"/>
          <w:szCs w:val="20"/>
          <w:rtl w:val="0"/>
        </w:rPr>
        <w:t xml:space="preserve">Excluded T1, large volume T4 (&gt;1 cm BOT or through thyroid cart) </w:t>
      </w:r>
      <w:r w:rsidDel="00000000" w:rsidR="00000000" w:rsidRPr="00000000">
        <w:rPr>
          <w:rFonts w:ascii="Gungsuh" w:cs="Gungsuh" w:eastAsia="Gungsuh" w:hAnsi="Gungsuh"/>
          <w:sz w:val="20"/>
          <w:szCs w:val="20"/>
          <w:rtl w:val="0"/>
        </w:rPr>
        <w:t xml:space="preserve">∴ 10% pts T4.</w:t>
      </w:r>
    </w:p>
    <w:p w:rsidR="00000000" w:rsidDel="00000000" w:rsidP="00000000" w:rsidRDefault="00000000" w:rsidRPr="00000000" w14:paraId="00000CD0">
      <w:pPr>
        <w:numPr>
          <w:ilvl w:val="2"/>
          <w:numId w:val="103"/>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All arms got 70 Gy. Response eval after 2c chemo (15% &lt; PR rec surgery). Primary endpoint: LFS.</w:t>
      </w:r>
    </w:p>
    <w:p w:rsidR="00000000" w:rsidDel="00000000" w:rsidP="00000000" w:rsidRDefault="00000000" w:rsidRPr="00000000" w14:paraId="00000CD1">
      <w:pPr>
        <w:numPr>
          <w:ilvl w:val="3"/>
          <w:numId w:val="103"/>
        </w:numPr>
        <w:spacing w:line="240" w:lineRule="auto"/>
        <w:ind w:left="288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SCRT: CDDP 100, 5-FU 1g for 5 days on d1, 22 ± 43.</w:t>
      </w:r>
    </w:p>
    <w:p w:rsidR="00000000" w:rsidDel="00000000" w:rsidP="00000000" w:rsidRDefault="00000000" w:rsidRPr="00000000" w14:paraId="00000CD2">
      <w:pPr>
        <w:numPr>
          <w:ilvl w:val="3"/>
          <w:numId w:val="103"/>
        </w:numPr>
        <w:spacing w:line="240" w:lineRule="auto"/>
        <w:ind w:left="288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CCRT: CCRT w CDDP 100 on d1, 22 ± 43.</w:t>
      </w:r>
    </w:p>
    <w:p w:rsidR="00000000" w:rsidDel="00000000" w:rsidP="00000000" w:rsidRDefault="00000000" w:rsidRPr="00000000" w14:paraId="00000CD3">
      <w:pPr>
        <w:numPr>
          <w:ilvl w:val="3"/>
          <w:numId w:val="103"/>
        </w:numPr>
        <w:spacing w:line="240" w:lineRule="auto"/>
        <w:ind w:left="2880" w:hanging="360"/>
        <w:rPr>
          <w:rFonts w:ascii="Times New Roman" w:cs="Times New Roman" w:eastAsia="Times New Roman" w:hAnsi="Times New Roman"/>
          <w:sz w:val="20"/>
          <w:szCs w:val="20"/>
        </w:rPr>
      </w:pPr>
      <w:r w:rsidDel="00000000" w:rsidR="00000000" w:rsidRPr="00000000">
        <w:rPr>
          <w:rFonts w:ascii="Gungsuh" w:cs="Gungsuh" w:eastAsia="Gungsuh" w:hAnsi="Gungsuh"/>
          <w:sz w:val="20"/>
          <w:szCs w:val="20"/>
          <w:rtl w:val="0"/>
        </w:rPr>
        <w:t xml:space="preserve">Pts with single LN ≥ 3 cm or multiple LN underwent LND 8w after completion of therapy.</w:t>
      </w:r>
    </w:p>
    <w:p w:rsidR="00000000" w:rsidDel="00000000" w:rsidP="00000000" w:rsidRDefault="00000000" w:rsidRPr="00000000" w14:paraId="00000CD4">
      <w:pPr>
        <w:spacing w:line="240" w:lineRule="auto"/>
        <w:ind w:left="2880" w:firstLine="0"/>
        <w:rPr>
          <w:rFonts w:ascii="Times New Roman" w:cs="Times New Roman" w:eastAsia="Times New Roman" w:hAnsi="Times New Roman"/>
          <w:sz w:val="20"/>
          <w:szCs w:val="20"/>
        </w:rPr>
      </w:pPr>
      <w:r w:rsidDel="00000000" w:rsidR="00000000" w:rsidRPr="00000000">
        <w:rPr>
          <w:rFonts w:ascii="Gungsuh" w:cs="Gungsuh" w:eastAsia="Gungsuh" w:hAnsi="Gungsuh"/>
          <w:sz w:val="20"/>
          <w:szCs w:val="20"/>
          <w:rtl w:val="0"/>
        </w:rPr>
        <w:t xml:space="preserve">In the modern era, may observe ≥ N2 dz if CR on PET achieved at 8-12w.</w:t>
      </w:r>
    </w:p>
    <w:p w:rsidR="00000000" w:rsidDel="00000000" w:rsidP="00000000" w:rsidRDefault="00000000" w:rsidRPr="00000000" w14:paraId="00000CD5">
      <w:pPr>
        <w:numPr>
          <w:ilvl w:val="1"/>
          <w:numId w:val="103"/>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Primary endpoint: 10y LFS 17→ 29→ 24%. </w:t>
      </w:r>
      <w:r w:rsidDel="00000000" w:rsidR="00000000" w:rsidRPr="00000000">
        <w:rPr>
          <w:rFonts w:ascii="Times New Roman" w:cs="Times New Roman" w:eastAsia="Times New Roman" w:hAnsi="Times New Roman"/>
          <w:sz w:val="20"/>
          <w:szCs w:val="20"/>
          <w:rtl w:val="0"/>
        </w:rPr>
        <w:t xml:space="preserve">Only SS when compared to RT alone.</w:t>
      </w:r>
    </w:p>
    <w:p w:rsidR="00000000" w:rsidDel="00000000" w:rsidP="00000000" w:rsidRDefault="00000000" w:rsidRPr="00000000" w14:paraId="00000CD6">
      <w:pPr>
        <w:numPr>
          <w:ilvl w:val="1"/>
          <w:numId w:val="103"/>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2y larynx preservation 70→ 75→ 88%. 2y LRC 51→ 55→ 69%. 2y LC 58→ 64→ 80%.</w:t>
      </w:r>
      <w:r w:rsidDel="00000000" w:rsidR="00000000" w:rsidRPr="00000000">
        <w:rPr>
          <w:rtl w:val="0"/>
        </w:rPr>
      </w:r>
    </w:p>
    <w:p w:rsidR="00000000" w:rsidDel="00000000" w:rsidP="00000000" w:rsidRDefault="00000000" w:rsidRPr="00000000" w14:paraId="00000CD7">
      <w:pPr>
        <w:numPr>
          <w:ilvl w:val="2"/>
          <w:numId w:val="103"/>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Toxicity: 2y swallowing difficulty ~15%. PEG tube dependency &lt; 3%</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CD8">
      <w:pPr>
        <w:numPr>
          <w:ilvl w:val="2"/>
          <w:numId w:val="103"/>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Trend to less DM </w:t>
      </w:r>
      <w:r w:rsidDel="00000000" w:rsidR="00000000" w:rsidRPr="00000000">
        <w:rPr>
          <w:rtl w:val="0"/>
        </w:rPr>
        <w:t xml:space="preserve">with any</w:t>
      </w:r>
      <w:r w:rsidDel="00000000" w:rsidR="00000000" w:rsidRPr="00000000">
        <w:rPr>
          <w:rFonts w:ascii="Cardo" w:cs="Cardo" w:eastAsia="Cardo" w:hAnsi="Cardo"/>
          <w:sz w:val="20"/>
          <w:szCs w:val="20"/>
          <w:rtl w:val="0"/>
        </w:rPr>
        <w:t xml:space="preserve"> chemo: 2y DC ~84→ 91→ 92% [NS].</w:t>
      </w:r>
    </w:p>
    <w:p w:rsidR="00000000" w:rsidDel="00000000" w:rsidP="00000000" w:rsidRDefault="00000000" w:rsidRPr="00000000" w14:paraId="00000CD9">
      <w:pPr>
        <w:numPr>
          <w:ilvl w:val="2"/>
          <w:numId w:val="103"/>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Note: L  </w:t>
      </w:r>
    </w:p>
    <w:p w:rsidR="00000000" w:rsidDel="00000000" w:rsidP="00000000" w:rsidRDefault="00000000" w:rsidRPr="00000000" w14:paraId="00000CDA">
      <w:pPr>
        <w:numPr>
          <w:ilvl w:val="2"/>
          <w:numId w:val="103"/>
        </w:numPr>
        <w:spacing w:line="240" w:lineRule="auto"/>
        <w:ind w:left="2160" w:hanging="36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CDB">
      <w:pPr>
        <w:numPr>
          <w:ilvl w:val="2"/>
          <w:numId w:val="103"/>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aryngeal preservation for RT alone superior to induction VA arm from 91-11, likely due to less T4.</w:t>
      </w:r>
    </w:p>
    <w:p w:rsidR="00000000" w:rsidDel="00000000" w:rsidP="00000000" w:rsidRDefault="00000000" w:rsidRPr="00000000" w14:paraId="00000CDC">
      <w:pPr>
        <w:numPr>
          <w:ilvl w:val="1"/>
          <w:numId w:val="103"/>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10y larynx preservation 64→ 68→ 82%, 10y LC 50→ 54→ 69%, 10y LRC 47→ 49→ 65%.</w:t>
      </w:r>
    </w:p>
    <w:p w:rsidR="00000000" w:rsidDel="00000000" w:rsidP="00000000" w:rsidRDefault="00000000" w:rsidRPr="00000000" w14:paraId="00000CDD">
      <w:pPr>
        <w:numPr>
          <w:ilvl w:val="2"/>
          <w:numId w:val="103"/>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Trend to less DM </w:t>
      </w:r>
      <w:r w:rsidDel="00000000" w:rsidR="00000000" w:rsidRPr="00000000">
        <w:rPr>
          <w:rtl w:val="0"/>
        </w:rPr>
        <w:t xml:space="preserve">with any</w:t>
      </w:r>
      <w:r w:rsidDel="00000000" w:rsidR="00000000" w:rsidRPr="00000000">
        <w:rPr>
          <w:rFonts w:ascii="Cardo" w:cs="Cardo" w:eastAsia="Cardo" w:hAnsi="Cardo"/>
          <w:sz w:val="20"/>
          <w:szCs w:val="20"/>
          <w:rtl w:val="0"/>
        </w:rPr>
        <w:t xml:space="preserve"> chemo: 10y DC ~76→ 83→ 84%, 10y DFS 15→ 20→ 22%. </w:t>
      </w:r>
    </w:p>
    <w:p w:rsidR="00000000" w:rsidDel="00000000" w:rsidP="00000000" w:rsidRDefault="00000000" w:rsidRPr="00000000" w14:paraId="00000CDE">
      <w:pPr>
        <w:numPr>
          <w:ilvl w:val="1"/>
          <w:numId w:val="103"/>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2y OS ~75%. 5y OS ~55%. 10y OS 32→ 39→ 28%. </w:t>
      </w:r>
      <w:r w:rsidDel="00000000" w:rsidR="00000000" w:rsidRPr="00000000">
        <w:rPr>
          <w:rFonts w:ascii="Times New Roman" w:cs="Times New Roman" w:eastAsia="Times New Roman" w:hAnsi="Times New Roman"/>
          <w:i w:val="1"/>
          <w:sz w:val="20"/>
          <w:szCs w:val="20"/>
          <w:rtl w:val="0"/>
        </w:rPr>
        <w:t xml:space="preserve">Why does CCRT lose in the long run?</w:t>
      </w:r>
    </w:p>
    <w:p w:rsidR="00000000" w:rsidDel="00000000" w:rsidP="00000000" w:rsidRDefault="00000000" w:rsidRPr="00000000" w14:paraId="00000CDF">
      <w:pPr>
        <w:numPr>
          <w:ilvl w:val="2"/>
          <w:numId w:val="103"/>
        </w:numPr>
        <w:spacing w:line="240" w:lineRule="auto"/>
        <w:ind w:left="216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Deaths not attributed to cancer: 17→ 21→ 31%. </w:t>
      </w:r>
      <w:r w:rsidDel="00000000" w:rsidR="00000000" w:rsidRPr="00000000">
        <w:rPr>
          <w:i w:val="1"/>
          <w:rtl w:val="0"/>
        </w:rPr>
        <w:t xml:space="preserve">Is there late toxicity of CDDP? </w:t>
      </w:r>
      <w:hyperlink w:anchor="oalwx2995ok0">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CE0">
      <w:pPr>
        <w:numPr>
          <w:ilvl w:val="2"/>
          <w:numId w:val="103"/>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10y G3-5 ~33% similar to [</w:t>
      </w:r>
      <w:hyperlink w:anchor="beflwlnar3o">
        <w:r w:rsidDel="00000000" w:rsidR="00000000" w:rsidRPr="00000000">
          <w:rPr>
            <w:rtl w:val="0"/>
          </w:rPr>
          <w:t xml:space="preserve">RTOG 01-29</w:t>
        </w:r>
      </w:hyperlink>
      <w:r w:rsidDel="00000000" w:rsidR="00000000" w:rsidRPr="00000000">
        <w:rPr>
          <w:rtl w:val="0"/>
        </w:rPr>
        <w:t xml:space="preserve">]</w:t>
      </w:r>
      <w:r w:rsidDel="00000000" w:rsidR="00000000" w:rsidRPr="00000000">
        <w:rPr>
          <w:rFonts w:ascii="Times New Roman" w:cs="Times New Roman" w:eastAsia="Times New Roman" w:hAnsi="Times New Roman"/>
          <w:sz w:val="20"/>
          <w:szCs w:val="20"/>
          <w:rtl w:val="0"/>
        </w:rPr>
        <w:t xml:space="preserve">.</w:t>
      </w:r>
      <w:r w:rsidDel="00000000" w:rsidR="00000000" w:rsidRPr="00000000">
        <w:rPr>
          <w:rtl w:val="0"/>
        </w:rPr>
      </w:r>
    </w:p>
    <w:p w:rsidR="00000000" w:rsidDel="00000000" w:rsidP="00000000" w:rsidRDefault="00000000" w:rsidRPr="00000000" w14:paraId="00000CE1">
      <w:pPr>
        <w:numPr>
          <w:ilvl w:val="0"/>
          <w:numId w:val="103"/>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TREMPLIN </w:t>
      </w:r>
      <w:r w:rsidDel="00000000" w:rsidR="00000000" w:rsidRPr="00000000">
        <w:rPr>
          <w:rFonts w:ascii="Times New Roman" w:cs="Times New Roman" w:eastAsia="Times New Roman" w:hAnsi="Times New Roman"/>
          <w:sz w:val="20"/>
          <w:szCs w:val="20"/>
          <w:rtl w:val="0"/>
        </w:rPr>
        <w:t xml:space="preserve">[</w:t>
      </w:r>
      <w:hyperlink r:id="rId800">
        <w:r w:rsidDel="00000000" w:rsidR="00000000" w:rsidRPr="00000000">
          <w:rPr>
            <w:rFonts w:ascii="Times New Roman" w:cs="Times New Roman" w:eastAsia="Times New Roman" w:hAnsi="Times New Roman"/>
            <w:sz w:val="20"/>
            <w:szCs w:val="20"/>
            <w:rtl w:val="0"/>
          </w:rPr>
          <w:t xml:space="preserve">Lefebvre JCO '13,</w:t>
        </w:r>
      </w:hyperlink>
      <w:r w:rsidDel="00000000" w:rsidR="00000000" w:rsidRPr="00000000">
        <w:rPr>
          <w:rtl w:val="0"/>
        </w:rPr>
        <w:t xml:space="preserve"> </w:t>
      </w:r>
      <w:hyperlink r:id="rId801">
        <w:r w:rsidDel="00000000" w:rsidR="00000000" w:rsidRPr="00000000">
          <w:rPr>
            <w:rtl w:val="0"/>
          </w:rPr>
          <w:t xml:space="preserve">Janoray EJC '20</w:t>
        </w:r>
      </w:hyperlink>
      <w:r w:rsidDel="00000000" w:rsidR="00000000" w:rsidRPr="00000000">
        <w:rPr>
          <w:rtl w:val="0"/>
        </w:rPr>
        <w:t xml:space="preserve">]</w:t>
      </w:r>
      <w:r w:rsidDel="00000000" w:rsidR="00000000" w:rsidRPr="00000000">
        <w:rPr>
          <w:rFonts w:ascii="Times New Roman" w:cs="Times New Roman" w:eastAsia="Times New Roman" w:hAnsi="Times New Roman"/>
          <w:sz w:val="20"/>
          <w:szCs w:val="20"/>
          <w:rtl w:val="0"/>
        </w:rPr>
        <w:t xml:space="preserve">: Phase II. </w:t>
      </w:r>
      <w:r w:rsidDel="00000000" w:rsidR="00000000" w:rsidRPr="00000000">
        <w:rPr>
          <w:rFonts w:ascii="Cardo" w:cs="Cardo" w:eastAsia="Cardo" w:hAnsi="Cardo"/>
          <w:b w:val="1"/>
          <w:sz w:val="20"/>
          <w:szCs w:val="20"/>
          <w:rtl w:val="0"/>
        </w:rPr>
        <w:t xml:space="preserve">TPF x3→ CCRT </w:t>
      </w:r>
      <w:r w:rsidDel="00000000" w:rsidR="00000000" w:rsidRPr="00000000">
        <w:rPr>
          <w:rFonts w:ascii="Times New Roman" w:cs="Times New Roman" w:eastAsia="Times New Roman" w:hAnsi="Times New Roman"/>
          <w:sz w:val="20"/>
          <w:szCs w:val="20"/>
          <w:rtl w:val="0"/>
        </w:rPr>
        <w:t xml:space="preserve">(</w:t>
      </w:r>
      <w:r w:rsidDel="00000000" w:rsidR="00000000" w:rsidRPr="00000000">
        <w:rPr>
          <w:rFonts w:ascii="Times New Roman" w:cs="Times New Roman" w:eastAsia="Times New Roman" w:hAnsi="Times New Roman"/>
          <w:b w:val="1"/>
          <w:sz w:val="20"/>
          <w:szCs w:val="20"/>
          <w:rtl w:val="0"/>
        </w:rPr>
        <w:t xml:space="preserve">CDDP vs.</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Cetuximab</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i w:val="1"/>
          <w:rtl w:val="0"/>
        </w:rPr>
        <w:br w:type="textWrapping"/>
      </w:r>
      <w:r w:rsidDel="00000000" w:rsidR="00000000" w:rsidRPr="00000000">
        <w:rPr>
          <w:rtl w:val="0"/>
        </w:rPr>
        <w:t xml:space="preserve">There is an equivalent </w:t>
      </w:r>
      <w:r w:rsidDel="00000000" w:rsidR="00000000" w:rsidRPr="00000000">
        <w:rPr>
          <w:rFonts w:ascii="Times New Roman" w:cs="Times New Roman" w:eastAsia="Times New Roman" w:hAnsi="Times New Roman"/>
          <w:sz w:val="20"/>
          <w:szCs w:val="20"/>
          <w:rtl w:val="0"/>
        </w:rPr>
        <w:t xml:space="preserve">larynx preservation</w:t>
      </w:r>
      <w:r w:rsidDel="00000000" w:rsidR="00000000" w:rsidRPr="00000000">
        <w:rPr>
          <w:rtl w:val="0"/>
        </w:rPr>
        <w:t xml:space="preserve"> and O</w:t>
      </w:r>
      <w:r w:rsidDel="00000000" w:rsidR="00000000" w:rsidRPr="00000000">
        <w:rPr>
          <w:rFonts w:ascii="Times New Roman" w:cs="Times New Roman" w:eastAsia="Times New Roman" w:hAnsi="Times New Roman"/>
          <w:sz w:val="20"/>
          <w:szCs w:val="20"/>
          <w:rtl w:val="0"/>
        </w:rPr>
        <w:t xml:space="preserve">S for either CDDP or Cetuximab </w:t>
      </w:r>
      <w:r w:rsidDel="00000000" w:rsidR="00000000" w:rsidRPr="00000000">
        <w:rPr>
          <w:rtl w:val="0"/>
        </w:rPr>
        <w:t xml:space="preserve">in the setting of induction chemo</w:t>
      </w:r>
      <w:r w:rsidDel="00000000" w:rsidR="00000000" w:rsidRPr="00000000">
        <w:rPr>
          <w:rFonts w:ascii="Times New Roman" w:cs="Times New Roman" w:eastAsia="Times New Roman" w:hAnsi="Times New Roman"/>
          <w:sz w:val="20"/>
          <w:szCs w:val="20"/>
          <w:rtl w:val="0"/>
        </w:rPr>
        <w:t xml:space="preserve">.</w:t>
        <w:br w:type="textWrapping"/>
      </w:r>
      <w:r w:rsidDel="00000000" w:rsidR="00000000" w:rsidRPr="00000000">
        <w:rPr>
          <w:rtl w:val="0"/>
        </w:rPr>
        <w:t xml:space="preserve">Long term follow up confirms the trend to </w:t>
      </w:r>
      <w:r w:rsidDel="00000000" w:rsidR="00000000" w:rsidRPr="00000000">
        <w:rPr>
          <w:rtl w:val="0"/>
        </w:rPr>
        <w:t xml:space="preserve">decreased</w:t>
      </w:r>
      <w:r w:rsidDel="00000000" w:rsidR="00000000" w:rsidRPr="00000000">
        <w:rPr>
          <w:rtl w:val="0"/>
        </w:rPr>
        <w:t xml:space="preserve"> LRC in cetuximab, but some were salvageable.</w:t>
      </w:r>
      <w:r w:rsidDel="00000000" w:rsidR="00000000" w:rsidRPr="00000000">
        <w:rPr>
          <w:rtl w:val="0"/>
        </w:rPr>
      </w:r>
    </w:p>
    <w:p w:rsidR="00000000" w:rsidDel="00000000" w:rsidP="00000000" w:rsidRDefault="00000000" w:rsidRPr="00000000" w14:paraId="00000CE2">
      <w:pPr>
        <w:numPr>
          <w:ilvl w:val="1"/>
          <w:numId w:val="103"/>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153 pts, </w:t>
      </w:r>
      <w:r w:rsidDel="00000000" w:rsidR="00000000" w:rsidRPr="00000000">
        <w:rPr>
          <w:rtl w:val="0"/>
        </w:rPr>
        <w:t xml:space="preserve">116 pts randomized</w:t>
      </w:r>
      <w:r w:rsidDel="00000000" w:rsidR="00000000" w:rsidRPr="00000000">
        <w:rPr>
          <w:rFonts w:ascii="Cardo" w:cs="Cardo" w:eastAsia="Cardo" w:hAnsi="Cardo"/>
          <w:sz w:val="20"/>
          <w:szCs w:val="20"/>
          <w:rtl w:val="0"/>
        </w:rPr>
        <w:t xml:space="preserve">. Stage III-IV larynx SCC. &lt; 50% response→ salvage surgery (15%). MFU 6.5y.</w:t>
      </w:r>
    </w:p>
    <w:p w:rsidR="00000000" w:rsidDel="00000000" w:rsidP="00000000" w:rsidRDefault="00000000" w:rsidRPr="00000000" w14:paraId="00000CE3">
      <w:pPr>
        <w:numPr>
          <w:ilvl w:val="2"/>
          <w:numId w:val="103"/>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Docetaxel and CDDP 75 d1, 5-FU 750 d1-5. </w:t>
      </w:r>
    </w:p>
    <w:p w:rsidR="00000000" w:rsidDel="00000000" w:rsidP="00000000" w:rsidRDefault="00000000" w:rsidRPr="00000000" w14:paraId="00000CE4">
      <w:pPr>
        <w:numPr>
          <w:ilvl w:val="2"/>
          <w:numId w:val="103"/>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CCRT: CDDP 100, cetux 400 loading, 250 q1w.</w:t>
      </w:r>
    </w:p>
    <w:p w:rsidR="00000000" w:rsidDel="00000000" w:rsidP="00000000" w:rsidRDefault="00000000" w:rsidRPr="00000000" w14:paraId="00000CE5">
      <w:pPr>
        <w:numPr>
          <w:ilvl w:val="1"/>
          <w:numId w:val="103"/>
        </w:numPr>
        <w:spacing w:line="240" w:lineRule="auto"/>
        <w:ind w:left="1440" w:hanging="360"/>
        <w:rPr>
          <w:rFonts w:ascii="Times New Roman" w:cs="Times New Roman" w:eastAsia="Times New Roman" w:hAnsi="Times New Roman"/>
          <w:sz w:val="20"/>
          <w:szCs w:val="20"/>
        </w:rPr>
      </w:pPr>
      <w:r w:rsidDel="00000000" w:rsidR="00000000" w:rsidRPr="00000000">
        <w:rPr>
          <w:rtl w:val="0"/>
        </w:rPr>
        <w:t xml:space="preserve">Equivalent </w:t>
      </w:r>
      <w:r w:rsidDel="00000000" w:rsidR="00000000" w:rsidRPr="00000000">
        <w:rPr>
          <w:rFonts w:ascii="Times New Roman" w:cs="Times New Roman" w:eastAsia="Times New Roman" w:hAnsi="Times New Roman"/>
          <w:sz w:val="20"/>
          <w:szCs w:val="20"/>
          <w:rtl w:val="0"/>
        </w:rPr>
        <w:t xml:space="preserve">18 mo larynx preservation</w:t>
      </w:r>
      <w:r w:rsidDel="00000000" w:rsidR="00000000" w:rsidRPr="00000000">
        <w:rPr>
          <w:rtl w:val="0"/>
        </w:rPr>
        <w:t xml:space="preserve"> and </w:t>
      </w:r>
      <w:r w:rsidDel="00000000" w:rsidR="00000000" w:rsidRPr="00000000">
        <w:rPr>
          <w:rFonts w:ascii="Times New Roman" w:cs="Times New Roman" w:eastAsia="Times New Roman" w:hAnsi="Times New Roman"/>
          <w:sz w:val="20"/>
          <w:szCs w:val="20"/>
          <w:rtl w:val="0"/>
        </w:rPr>
        <w:t xml:space="preserve">3y OS. </w:t>
      </w:r>
    </w:p>
    <w:p w:rsidR="00000000" w:rsidDel="00000000" w:rsidP="00000000" w:rsidRDefault="00000000" w:rsidRPr="00000000" w14:paraId="00000CE6">
      <w:pPr>
        <w:numPr>
          <w:ilvl w:val="1"/>
          <w:numId w:val="103"/>
        </w:numPr>
        <w:spacing w:line="240" w:lineRule="auto"/>
        <w:ind w:left="1440" w:hanging="360"/>
        <w:rPr>
          <w:u w:val="none"/>
        </w:rPr>
      </w:pPr>
      <w:r w:rsidDel="00000000" w:rsidR="00000000" w:rsidRPr="00000000">
        <w:rPr>
          <w:rFonts w:ascii="Cardo" w:cs="Cardo" w:eastAsia="Cardo" w:hAnsi="Cardo"/>
          <w:rtl w:val="0"/>
        </w:rPr>
        <w:t xml:space="preserve">5y OS ~ 67%. 5y LRC ~80→ 68% (p=0.18). 5y SFL (survivors with functional larynx) ~60%.</w:t>
      </w:r>
    </w:p>
    <w:p w:rsidR="00000000" w:rsidDel="00000000" w:rsidP="00000000" w:rsidRDefault="00000000" w:rsidRPr="00000000" w14:paraId="00000CE7">
      <w:pPr>
        <w:numPr>
          <w:ilvl w:val="1"/>
          <w:numId w:val="103"/>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More protocol-modifying toxicity with CDDP.</w:t>
      </w:r>
    </w:p>
    <w:p w:rsidR="00000000" w:rsidDel="00000000" w:rsidP="00000000" w:rsidRDefault="00000000" w:rsidRPr="00000000" w14:paraId="00000CE8">
      <w:pPr>
        <w:numPr>
          <w:ilvl w:val="0"/>
          <w:numId w:val="103"/>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Bonner </w:t>
      </w:r>
      <w:r w:rsidDel="00000000" w:rsidR="00000000" w:rsidRPr="00000000">
        <w:rPr>
          <w:rFonts w:ascii="Times New Roman" w:cs="Times New Roman" w:eastAsia="Times New Roman" w:hAnsi="Times New Roman"/>
          <w:sz w:val="20"/>
          <w:szCs w:val="20"/>
          <w:rtl w:val="0"/>
        </w:rPr>
        <w:t xml:space="preserve">Laryngeal preservation [</w:t>
      </w:r>
      <w:hyperlink r:id="rId802">
        <w:r w:rsidDel="00000000" w:rsidR="00000000" w:rsidRPr="00000000">
          <w:rPr>
            <w:rFonts w:ascii="Times New Roman" w:cs="Times New Roman" w:eastAsia="Times New Roman" w:hAnsi="Times New Roman"/>
            <w:sz w:val="20"/>
            <w:szCs w:val="20"/>
            <w:rtl w:val="0"/>
          </w:rPr>
          <w:t xml:space="preserve">JAMA HNS '16]</w:t>
        </w:r>
      </w:hyperlink>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RT ± Cetux</w:t>
      </w:r>
      <w:r w:rsidDel="00000000" w:rsidR="00000000" w:rsidRPr="00000000">
        <w:rPr>
          <w:rFonts w:ascii="Times New Roman" w:cs="Times New Roman" w:eastAsia="Times New Roman" w:hAnsi="Times New Roman"/>
          <w:sz w:val="20"/>
          <w:szCs w:val="20"/>
          <w:rtl w:val="0"/>
        </w:rPr>
        <w:t xml:space="preserve">. Three diff RT regimens: SFX, HFX, AFX-C.</w:t>
        <w:br w:type="textWrapping"/>
      </w:r>
      <w:r w:rsidDel="00000000" w:rsidR="00000000" w:rsidRPr="00000000">
        <w:rPr>
          <w:rtl w:val="0"/>
        </w:rPr>
        <w:t xml:space="preserve">Cetuximab appears to demonstrate no benefit given no difference in overall survival.</w:t>
        <w:br w:type="textWrapping"/>
        <w:t xml:space="preserve">Critique: Conclusions limited by lack of power and retrospective nature of subset analysis.</w:t>
      </w:r>
      <w:r w:rsidDel="00000000" w:rsidR="00000000" w:rsidRPr="00000000">
        <w:rPr>
          <w:rtl w:val="0"/>
        </w:rPr>
      </w:r>
    </w:p>
    <w:p w:rsidR="00000000" w:rsidDel="00000000" w:rsidP="00000000" w:rsidRDefault="00000000" w:rsidRPr="00000000" w14:paraId="00000CE9">
      <w:pPr>
        <w:numPr>
          <w:ilvl w:val="1"/>
          <w:numId w:val="103"/>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168 pts. LX/HPX. </w:t>
      </w:r>
    </w:p>
    <w:p w:rsidR="00000000" w:rsidDel="00000000" w:rsidP="00000000" w:rsidRDefault="00000000" w:rsidRPr="00000000" w14:paraId="00000CEA">
      <w:pPr>
        <w:numPr>
          <w:ilvl w:val="1"/>
          <w:numId w:val="103"/>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2y laryngeal preservation ~87%. 2y LFS HR ~0.78 (p=0.17). ~OS. </w:t>
      </w:r>
    </w:p>
    <w:p w:rsidR="00000000" w:rsidDel="00000000" w:rsidP="00000000" w:rsidRDefault="00000000" w:rsidRPr="00000000" w14:paraId="00000CEB">
      <w:pPr>
        <w:numPr>
          <w:ilvl w:val="0"/>
          <w:numId w:val="103"/>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MDACC T4 </w:t>
      </w:r>
      <w:r w:rsidDel="00000000" w:rsidR="00000000" w:rsidRPr="00000000">
        <w:rPr>
          <w:rFonts w:ascii="Times New Roman" w:cs="Times New Roman" w:eastAsia="Times New Roman" w:hAnsi="Times New Roman"/>
          <w:sz w:val="20"/>
          <w:szCs w:val="20"/>
          <w:rtl w:val="0"/>
        </w:rPr>
        <w:t xml:space="preserve">[</w:t>
      </w:r>
      <w:hyperlink r:id="rId803">
        <w:r w:rsidDel="00000000" w:rsidR="00000000" w:rsidRPr="00000000">
          <w:rPr>
            <w:rFonts w:ascii="Times New Roman" w:cs="Times New Roman" w:eastAsia="Times New Roman" w:hAnsi="Times New Roman"/>
            <w:sz w:val="20"/>
            <w:szCs w:val="20"/>
            <w:rtl w:val="0"/>
          </w:rPr>
          <w:t xml:space="preserve">Rosenthal Cancer '15]</w:t>
        </w:r>
      </w:hyperlink>
      <w:r w:rsidDel="00000000" w:rsidR="00000000" w:rsidRPr="00000000">
        <w:rPr>
          <w:rFonts w:ascii="Times New Roman" w:cs="Times New Roman" w:eastAsia="Times New Roman" w:hAnsi="Times New Roman"/>
          <w:sz w:val="20"/>
          <w:szCs w:val="20"/>
          <w:rtl w:val="0"/>
        </w:rPr>
        <w:t xml:space="preserve">: </w:t>
      </w:r>
      <w:r w:rsidDel="00000000" w:rsidR="00000000" w:rsidRPr="00000000">
        <w:rPr>
          <w:rtl w:val="0"/>
        </w:rPr>
        <w:t xml:space="preserve">Retro.</w:t>
      </w:r>
      <w:r w:rsidDel="00000000" w:rsidR="00000000" w:rsidRPr="00000000">
        <w:rPr>
          <w:b w:val="1"/>
          <w:rtl w:val="0"/>
        </w:rPr>
        <w:t xml:space="preserve"> </w:t>
      </w:r>
      <w:r w:rsidDel="00000000" w:rsidR="00000000" w:rsidRPr="00000000">
        <w:rPr>
          <w:rFonts w:ascii="Cardo" w:cs="Cardo" w:eastAsia="Cardo" w:hAnsi="Cardo"/>
          <w:b w:val="1"/>
          <w:sz w:val="20"/>
          <w:szCs w:val="20"/>
          <w:rtl w:val="0"/>
        </w:rPr>
        <w:t xml:space="preserve">TL→ RT vs</w:t>
      </w:r>
      <w:r w:rsidDel="00000000" w:rsidR="00000000" w:rsidRPr="00000000">
        <w:rPr>
          <w:b w:val="1"/>
          <w:rtl w:val="0"/>
        </w:rPr>
        <w:t xml:space="preserve">. (CC)RT </w:t>
      </w:r>
      <w:r w:rsidDel="00000000" w:rsidR="00000000" w:rsidRPr="00000000">
        <w:rPr>
          <w:rFonts w:ascii="Times New Roman" w:cs="Times New Roman" w:eastAsia="Times New Roman" w:hAnsi="Times New Roman"/>
          <w:sz w:val="20"/>
          <w:szCs w:val="20"/>
          <w:rtl w:val="0"/>
        </w:rPr>
        <w:t xml:space="preserve">(n</w:t>
      </w:r>
      <w:r w:rsidDel="00000000" w:rsidR="00000000" w:rsidRPr="00000000">
        <w:rPr>
          <w:rtl w:val="0"/>
        </w:rPr>
        <w:t xml:space="preserve">=161 and 50, respectively, 85% CCRT)</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CEC">
      <w:pPr>
        <w:numPr>
          <w:ilvl w:val="1"/>
          <w:numId w:val="103"/>
        </w:numPr>
        <w:spacing w:line="240" w:lineRule="auto"/>
        <w:ind w:left="1440" w:hanging="360"/>
        <w:rPr>
          <w:rFonts w:ascii="Times New Roman" w:cs="Times New Roman" w:eastAsia="Times New Roman" w:hAnsi="Times New Roman"/>
          <w:sz w:val="20"/>
          <w:szCs w:val="20"/>
        </w:rPr>
      </w:pPr>
      <w:r w:rsidDel="00000000" w:rsidR="00000000" w:rsidRPr="00000000">
        <w:rPr>
          <w:rFonts w:ascii="Gungsuh" w:cs="Gungsuh" w:eastAsia="Gungsuh" w:hAnsi="Gungsuh"/>
          <w:sz w:val="20"/>
          <w:szCs w:val="20"/>
          <w:rtl w:val="0"/>
        </w:rPr>
        <w:t xml:space="preserve">221 pts. T4 larynx SCC (46% ≥ full thickness thyroid cartilage invasion). </w:t>
      </w:r>
    </w:p>
    <w:p w:rsidR="00000000" w:rsidDel="00000000" w:rsidP="00000000" w:rsidRDefault="00000000" w:rsidRPr="00000000" w14:paraId="00000CED">
      <w:pPr>
        <w:numPr>
          <w:ilvl w:val="1"/>
          <w:numId w:val="103"/>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10y LRC 58→ 72% </w:t>
      </w:r>
      <w:r w:rsidDel="00000000" w:rsidR="00000000" w:rsidRPr="00000000">
        <w:rPr>
          <w:rtl w:val="0"/>
        </w:rPr>
        <w:t xml:space="preserve">with laryngectomy</w:t>
      </w:r>
      <w:r w:rsidDel="00000000" w:rsidR="00000000" w:rsidRPr="00000000">
        <w:rPr>
          <w:rFonts w:ascii="Times New Roman" w:cs="Times New Roman" w:eastAsia="Times New Roman" w:hAnsi="Times New Roman"/>
          <w:sz w:val="20"/>
          <w:szCs w:val="20"/>
          <w:rtl w:val="0"/>
        </w:rPr>
        <w:t xml:space="preserve">, although CCRT </w:t>
      </w:r>
      <w:r w:rsidDel="00000000" w:rsidR="00000000" w:rsidRPr="00000000">
        <w:rPr>
          <w:rtl w:val="0"/>
        </w:rPr>
        <w:t xml:space="preserve">with equivalent</w:t>
      </w:r>
      <w:r w:rsidDel="00000000" w:rsidR="00000000" w:rsidRPr="00000000">
        <w:rPr>
          <w:rFonts w:ascii="Times New Roman" w:cs="Times New Roman" w:eastAsia="Times New Roman" w:hAnsi="Times New Roman"/>
          <w:sz w:val="20"/>
          <w:szCs w:val="20"/>
          <w:rtl w:val="0"/>
        </w:rPr>
        <w:t xml:space="preserve"> LRC after salvage surgery (73%). </w:t>
      </w:r>
    </w:p>
    <w:p w:rsidR="00000000" w:rsidDel="00000000" w:rsidP="00000000" w:rsidRDefault="00000000" w:rsidRPr="00000000" w14:paraId="00000CEE">
      <w:pPr>
        <w:numPr>
          <w:ilvl w:val="1"/>
          <w:numId w:val="103"/>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MS ~64 </w:t>
      </w:r>
      <w:r w:rsidDel="00000000" w:rsidR="00000000" w:rsidRPr="00000000">
        <w:rPr>
          <w:rtl w:val="0"/>
        </w:rPr>
        <w:t xml:space="preserve">mo</w:t>
      </w: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CEF">
      <w:pPr>
        <w:numPr>
          <w:ilvl w:val="1"/>
          <w:numId w:val="103"/>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5/10y DFS </w:t>
      </w:r>
      <w:r w:rsidDel="00000000" w:rsidR="00000000" w:rsidRPr="00000000">
        <w:rPr>
          <w:rtl w:val="0"/>
        </w:rPr>
        <w:t xml:space="preserve">with fully</w:t>
      </w:r>
      <w:r w:rsidDel="00000000" w:rsidR="00000000" w:rsidRPr="00000000">
        <w:rPr>
          <w:rFonts w:ascii="Times New Roman" w:cs="Times New Roman" w:eastAsia="Times New Roman" w:hAnsi="Times New Roman"/>
          <w:sz w:val="20"/>
          <w:szCs w:val="20"/>
          <w:rtl w:val="0"/>
        </w:rPr>
        <w:t xml:space="preserve"> functioning larynx </w:t>
      </w:r>
      <w:r w:rsidDel="00000000" w:rsidR="00000000" w:rsidRPr="00000000">
        <w:rPr>
          <w:rtl w:val="0"/>
        </w:rPr>
        <w:t xml:space="preserve">in the preservation</w:t>
      </w:r>
      <w:r w:rsidDel="00000000" w:rsidR="00000000" w:rsidRPr="00000000">
        <w:rPr>
          <w:rFonts w:ascii="Cardo" w:cs="Cardo" w:eastAsia="Cardo" w:hAnsi="Cardo"/>
          <w:sz w:val="20"/>
          <w:szCs w:val="20"/>
          <w:rtl w:val="0"/>
        </w:rPr>
        <w:t xml:space="preserve"> group of 32→ 13%. </w:t>
      </w:r>
    </w:p>
    <w:p w:rsidR="00000000" w:rsidDel="00000000" w:rsidP="00000000" w:rsidRDefault="00000000" w:rsidRPr="00000000" w14:paraId="00000CF0">
      <w:pPr>
        <w:numPr>
          <w:ilvl w:val="1"/>
          <w:numId w:val="103"/>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LN+ biggest predictor of DM, DSS, and OS. </w:t>
      </w:r>
      <w:r w:rsidDel="00000000" w:rsidR="00000000" w:rsidRPr="00000000">
        <w:rPr>
          <w:rtl w:val="0"/>
        </w:rPr>
      </w:r>
    </w:p>
    <w:p w:rsidR="00000000" w:rsidDel="00000000" w:rsidP="00000000" w:rsidRDefault="00000000" w:rsidRPr="00000000" w14:paraId="00000CF1">
      <w:pPr>
        <w:numPr>
          <w:ilvl w:val="0"/>
          <w:numId w:val="103"/>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NCDB Patient selection/Patterns of Care</w:t>
      </w:r>
      <w:r w:rsidDel="00000000" w:rsidR="00000000" w:rsidRPr="00000000">
        <w:rPr>
          <w:rFonts w:ascii="Times New Roman" w:cs="Times New Roman" w:eastAsia="Times New Roman" w:hAnsi="Times New Roman"/>
          <w:sz w:val="20"/>
          <w:szCs w:val="20"/>
          <w:rtl w:val="0"/>
        </w:rPr>
        <w:t xml:space="preserve"> [</w:t>
      </w:r>
      <w:hyperlink r:id="rId804">
        <w:r w:rsidDel="00000000" w:rsidR="00000000" w:rsidRPr="00000000">
          <w:rPr>
            <w:rFonts w:ascii="Times New Roman" w:cs="Times New Roman" w:eastAsia="Times New Roman" w:hAnsi="Times New Roman"/>
            <w:sz w:val="20"/>
            <w:szCs w:val="20"/>
            <w:rtl w:val="0"/>
          </w:rPr>
          <w:t xml:space="preserve">Grover IJROBP '15]</w:t>
        </w:r>
      </w:hyperlink>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T4a's still get organ preservation despite OS detriment.</w:t>
        <w:br w:type="textWrapping"/>
      </w:r>
      <w:r w:rsidDel="00000000" w:rsidR="00000000" w:rsidRPr="00000000">
        <w:rPr>
          <w:sz w:val="20"/>
          <w:szCs w:val="20"/>
          <w:rtl w:val="0"/>
        </w:rPr>
        <w:t xml:space="preserve">However, this belief in OS detriment with organ prese</w:t>
      </w:r>
      <w:r w:rsidDel="00000000" w:rsidR="00000000" w:rsidRPr="00000000">
        <w:rPr>
          <w:rtl w:val="0"/>
        </w:rPr>
        <w:t xml:space="preserve">rvation in this subset of patients was recently challenged (see Beitler).</w:t>
      </w:r>
      <w:r w:rsidDel="00000000" w:rsidR="00000000" w:rsidRPr="00000000">
        <w:rPr>
          <w:rtl w:val="0"/>
        </w:rPr>
      </w:r>
    </w:p>
    <w:p w:rsidR="00000000" w:rsidDel="00000000" w:rsidP="00000000" w:rsidRDefault="00000000" w:rsidRPr="00000000" w14:paraId="00000CF2">
      <w:pPr>
        <w:numPr>
          <w:ilvl w:val="1"/>
          <w:numId w:val="103"/>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T4a disease: Poor outcomes in VA larynx, largely excluded from RTOG 91-11. 2003-2009.</w:t>
      </w:r>
    </w:p>
    <w:p w:rsidR="00000000" w:rsidDel="00000000" w:rsidP="00000000" w:rsidRDefault="00000000" w:rsidRPr="00000000" w14:paraId="00000CF3">
      <w:pPr>
        <w:numPr>
          <w:ilvl w:val="1"/>
          <w:numId w:val="103"/>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1000 pts. Only ~33% got total laryngectomy while ~66% treated </w:t>
      </w:r>
      <w:r w:rsidDel="00000000" w:rsidR="00000000" w:rsidRPr="00000000">
        <w:rPr>
          <w:rtl w:val="0"/>
        </w:rPr>
        <w:t xml:space="preserve">with organ</w:t>
      </w:r>
      <w:r w:rsidDel="00000000" w:rsidR="00000000" w:rsidRPr="00000000">
        <w:rPr>
          <w:rFonts w:ascii="Times New Roman" w:cs="Times New Roman" w:eastAsia="Times New Roman" w:hAnsi="Times New Roman"/>
          <w:sz w:val="20"/>
          <w:szCs w:val="20"/>
          <w:rtl w:val="0"/>
        </w:rPr>
        <w:t xml:space="preserve"> preservation.</w:t>
      </w:r>
    </w:p>
    <w:p w:rsidR="00000000" w:rsidDel="00000000" w:rsidP="00000000" w:rsidRDefault="00000000" w:rsidRPr="00000000" w14:paraId="00000CF4">
      <w:pPr>
        <w:numPr>
          <w:ilvl w:val="1"/>
          <w:numId w:val="103"/>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MS for TL/larynx preservation of 39→ 61 mo. 5y OS ~50%. </w:t>
      </w:r>
      <w:r w:rsidDel="00000000" w:rsidR="00000000" w:rsidRPr="00000000">
        <w:rPr>
          <w:rtl w:val="0"/>
        </w:rPr>
      </w:r>
    </w:p>
    <w:bookmarkStart w:colFirst="0" w:colLast="0" w:name="birt2i7ux86n" w:id="220"/>
    <w:bookmarkEnd w:id="220"/>
    <w:p w:rsidR="00000000" w:rsidDel="00000000" w:rsidP="00000000" w:rsidRDefault="00000000" w:rsidRPr="00000000" w14:paraId="00000CF5">
      <w:pPr>
        <w:numPr>
          <w:ilvl w:val="0"/>
          <w:numId w:val="103"/>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T4 Laryngeal Cancer with Good Function: Should we be Reluctant to Treat Without Surgery? </w:t>
      </w:r>
      <w:r w:rsidDel="00000000" w:rsidR="00000000" w:rsidRPr="00000000">
        <w:rPr>
          <w:rFonts w:ascii="Times New Roman" w:cs="Times New Roman" w:eastAsia="Times New Roman" w:hAnsi="Times New Roman"/>
          <w:sz w:val="20"/>
          <w:szCs w:val="20"/>
          <w:rtl w:val="0"/>
        </w:rPr>
        <w:t xml:space="preserve">[</w:t>
      </w:r>
      <w:hyperlink r:id="rId805">
        <w:r w:rsidDel="00000000" w:rsidR="00000000" w:rsidRPr="00000000">
          <w:rPr>
            <w:rFonts w:ascii="Times New Roman" w:cs="Times New Roman" w:eastAsia="Times New Roman" w:hAnsi="Times New Roman"/>
            <w:sz w:val="20"/>
            <w:szCs w:val="20"/>
            <w:rtl w:val="0"/>
          </w:rPr>
          <w:t xml:space="preserve">Beitler IJROBP '18</w:t>
        </w:r>
      </w:hyperlink>
      <w:r w:rsidDel="00000000" w:rsidR="00000000" w:rsidRPr="00000000">
        <w:rPr>
          <w:rFonts w:ascii="Times New Roman" w:cs="Times New Roman" w:eastAsia="Times New Roman" w:hAnsi="Times New Roman"/>
          <w:sz w:val="20"/>
          <w:szCs w:val="20"/>
          <w:rtl w:val="0"/>
        </w:rPr>
        <w:t xml:space="preserve">]:</w:t>
      </w:r>
      <w:r w:rsidDel="00000000" w:rsidR="00000000" w:rsidRPr="00000000">
        <w:rPr>
          <w:rtl w:val="0"/>
        </w:rPr>
      </w:r>
    </w:p>
    <w:p w:rsidR="00000000" w:rsidDel="00000000" w:rsidP="00000000" w:rsidRDefault="00000000" w:rsidRPr="00000000" w14:paraId="00000CF6">
      <w:pPr>
        <w:spacing w:line="240" w:lineRule="auto"/>
        <w:ind w:firstLine="720"/>
        <w:rPr/>
      </w:pPr>
      <w:r w:rsidDel="00000000" w:rsidR="00000000" w:rsidRPr="00000000">
        <w:rPr>
          <w:rtl w:val="0"/>
        </w:rPr>
        <w:t xml:space="preserve">"We wholeheartedly endorse the belief that patients with little prospect of regaining laryngeal function (whether because of a lack of support, compliance issues, or extensive destruction of the laryngeal framework) and those who are persistent smokers are poor candidates for laryngeal preservation. For such patients, laryngectomy is preferred."</w:t>
      </w:r>
    </w:p>
    <w:p w:rsidR="00000000" w:rsidDel="00000000" w:rsidP="00000000" w:rsidRDefault="00000000" w:rsidRPr="00000000" w14:paraId="00000CF7">
      <w:pPr>
        <w:numPr>
          <w:ilvl w:val="1"/>
          <w:numId w:val="103"/>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Suggests only real reason for surgery is patients </w:t>
      </w:r>
      <w:r w:rsidDel="00000000" w:rsidR="00000000" w:rsidRPr="00000000">
        <w:rPr>
          <w:rtl w:val="0"/>
        </w:rPr>
        <w:t xml:space="preserve">with little</w:t>
      </w:r>
      <w:r w:rsidDel="00000000" w:rsidR="00000000" w:rsidRPr="00000000">
        <w:rPr>
          <w:rFonts w:ascii="Times New Roman" w:cs="Times New Roman" w:eastAsia="Times New Roman" w:hAnsi="Times New Roman"/>
          <w:sz w:val="20"/>
          <w:szCs w:val="20"/>
          <w:rtl w:val="0"/>
        </w:rPr>
        <w:t xml:space="preserve"> prospect of regaining LX function and persistent smokers</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CF8">
      <w:pPr>
        <w:numPr>
          <w:ilvl w:val="1"/>
          <w:numId w:val="103"/>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Differences in DSS and OS between laryngeal preservation and total laryngectomy have narrowed in recent years.</w:t>
      </w:r>
    </w:p>
    <w:p w:rsidR="00000000" w:rsidDel="00000000" w:rsidP="00000000" w:rsidRDefault="00000000" w:rsidRPr="00000000" w14:paraId="00000CF9">
      <w:pPr>
        <w:pStyle w:val="Heading2"/>
        <w:ind w:left="0" w:firstLine="0"/>
        <w:rPr/>
      </w:pPr>
      <w:bookmarkStart w:colFirst="0" w:colLast="0" w:name="_fj2rsrrs61yt" w:id="221"/>
      <w:bookmarkEnd w:id="221"/>
      <w:r w:rsidDel="00000000" w:rsidR="00000000" w:rsidRPr="00000000">
        <w:rPr>
          <w:rtl w:val="0"/>
        </w:rPr>
      </w:r>
    </w:p>
    <w:p w:rsidR="00000000" w:rsidDel="00000000" w:rsidP="00000000" w:rsidRDefault="00000000" w:rsidRPr="00000000" w14:paraId="00000CFA">
      <w:pPr>
        <w:pStyle w:val="Heading2"/>
        <w:ind w:left="0" w:firstLine="0"/>
        <w:rPr/>
      </w:pPr>
      <w:bookmarkStart w:colFirst="0" w:colLast="0" w:name="_ojsdep2sup3f" w:id="222"/>
      <w:bookmarkEnd w:id="222"/>
      <w:hyperlink w:anchor="_gwhrxknqfe5s">
        <w:r w:rsidDel="00000000" w:rsidR="00000000" w:rsidRPr="00000000">
          <w:rPr>
            <w:rtl w:val="0"/>
          </w:rPr>
          <w:t xml:space="preserve">Hypopharynx</w:t>
        </w:r>
      </w:hyperlink>
      <w:r w:rsidDel="00000000" w:rsidR="00000000" w:rsidRPr="00000000">
        <w:rPr>
          <w:rtl w:val="0"/>
        </w:rPr>
      </w:r>
    </w:p>
    <w:p w:rsidR="00000000" w:rsidDel="00000000" w:rsidP="00000000" w:rsidRDefault="00000000" w:rsidRPr="00000000" w14:paraId="00000CFB">
      <w:pPr>
        <w:ind w:left="0" w:firstLine="0"/>
        <w:rPr/>
      </w:pPr>
      <w:r w:rsidDel="00000000" w:rsidR="00000000" w:rsidRPr="00000000">
        <w:rPr>
          <w:rtl w:val="0"/>
        </w:rPr>
        <w:t xml:space="preserve">See [</w:t>
      </w:r>
      <w:hyperlink w:anchor="_m92xm7nz2e3c">
        <w:r w:rsidDel="00000000" w:rsidR="00000000" w:rsidRPr="00000000">
          <w:rPr>
            <w:rtl w:val="0"/>
          </w:rPr>
          <w:t xml:space="preserve">advanced hypopharyngeal cancer</w:t>
        </w:r>
      </w:hyperlink>
      <w:r w:rsidDel="00000000" w:rsidR="00000000" w:rsidRPr="00000000">
        <w:rPr>
          <w:rtl w:val="0"/>
        </w:rPr>
        <w:t xml:space="preserve">] in the Treatment Planning section.</w:t>
      </w:r>
      <w:r w:rsidDel="00000000" w:rsidR="00000000" w:rsidRPr="00000000">
        <w:rPr>
          <w:rtl w:val="0"/>
        </w:rPr>
      </w:r>
    </w:p>
    <w:p w:rsidR="00000000" w:rsidDel="00000000" w:rsidP="00000000" w:rsidRDefault="00000000" w:rsidRPr="00000000" w14:paraId="00000CFC">
      <w:pPr>
        <w:numPr>
          <w:ilvl w:val="0"/>
          <w:numId w:val="63"/>
        </w:numPr>
      </w:pPr>
      <w:r w:rsidDel="00000000" w:rsidR="00000000" w:rsidRPr="00000000">
        <w:rPr>
          <w:rtl w:val="0"/>
        </w:rPr>
        <w:t xml:space="preserve">2,500 hypopharyngeal cases per year (85% pyriform sinus).</w:t>
      </w:r>
    </w:p>
    <w:p w:rsidR="00000000" w:rsidDel="00000000" w:rsidP="00000000" w:rsidRDefault="00000000" w:rsidRPr="00000000" w14:paraId="00000CFD">
      <w:pPr>
        <w:numPr>
          <w:ilvl w:val="0"/>
          <w:numId w:val="63"/>
        </w:numPr>
        <w:rPr>
          <w:u w:val="none"/>
        </w:rPr>
      </w:pPr>
      <w:r w:rsidDel="00000000" w:rsidR="00000000" w:rsidRPr="00000000">
        <w:rPr>
          <w:rtl w:val="0"/>
        </w:rPr>
        <w:t xml:space="preserve">May consider RT alone for T1-2 N0 pyriform sinus cancer &lt; 6.5 cc [U.</w:t>
      </w:r>
      <w:r w:rsidDel="00000000" w:rsidR="00000000" w:rsidRPr="00000000">
        <w:rPr>
          <w:rtl w:val="0"/>
        </w:rPr>
        <w:t xml:space="preserve"> Florida </w:t>
      </w:r>
      <w:hyperlink r:id="rId806">
        <w:r w:rsidDel="00000000" w:rsidR="00000000" w:rsidRPr="00000000">
          <w:rPr>
            <w:rtl w:val="0"/>
          </w:rPr>
          <w:t xml:space="preserve">Amdur H&amp;N '01</w:t>
        </w:r>
      </w:hyperlink>
      <w:r w:rsidDel="00000000" w:rsidR="00000000" w:rsidRPr="00000000">
        <w:rPr>
          <w:rtl w:val="0"/>
        </w:rPr>
        <w:t xml:space="preserve">, </w:t>
      </w:r>
      <w:hyperlink r:id="rId807">
        <w:r w:rsidDel="00000000" w:rsidR="00000000" w:rsidRPr="00000000">
          <w:rPr>
            <w:rtl w:val="0"/>
          </w:rPr>
          <w:t xml:space="preserve">Rabbani IJROBP '08</w:t>
        </w:r>
      </w:hyperlink>
      <w:r w:rsidDel="00000000" w:rsidR="00000000" w:rsidRPr="00000000">
        <w:rPr>
          <w:rtl w:val="0"/>
        </w:rPr>
        <w:t xml:space="preserve">]</w:t>
      </w:r>
    </w:p>
    <w:bookmarkStart w:colFirst="0" w:colLast="0" w:name="xepmc81p33ip" w:id="223"/>
    <w:bookmarkEnd w:id="223"/>
    <w:p w:rsidR="00000000" w:rsidDel="00000000" w:rsidP="00000000" w:rsidRDefault="00000000" w:rsidRPr="00000000" w14:paraId="00000CFE">
      <w:pPr>
        <w:numPr>
          <w:ilvl w:val="0"/>
          <w:numId w:val="63"/>
        </w:numPr>
        <w:spacing w:line="240" w:lineRule="auto"/>
        <w:ind w:left="720" w:hanging="360"/>
        <w:rPr>
          <w:rFonts w:ascii="Times New Roman" w:cs="Times New Roman" w:eastAsia="Times New Roman" w:hAnsi="Times New Roman"/>
          <w:sz w:val="20"/>
          <w:szCs w:val="20"/>
        </w:rPr>
      </w:pPr>
      <w:r w:rsidDel="00000000" w:rsidR="00000000" w:rsidRPr="00000000">
        <w:rPr>
          <w:b w:val="1"/>
          <w:rtl w:val="0"/>
        </w:rPr>
        <w:t xml:space="preserve">EORTC 24891</w:t>
      </w:r>
      <w:r w:rsidDel="00000000" w:rsidR="00000000" w:rsidRPr="00000000">
        <w:rPr>
          <w:rtl w:val="0"/>
        </w:rPr>
        <w:t xml:space="preserve"> [</w:t>
      </w:r>
      <w:hyperlink r:id="rId808">
        <w:r w:rsidDel="00000000" w:rsidR="00000000" w:rsidRPr="00000000">
          <w:rPr>
            <w:rtl w:val="0"/>
          </w:rPr>
          <w:t xml:space="preserve">Lefebvre JNCI '96</w:t>
        </w:r>
      </w:hyperlink>
      <w:r w:rsidDel="00000000" w:rsidR="00000000" w:rsidRPr="00000000">
        <w:rPr>
          <w:rtl w:val="0"/>
        </w:rPr>
        <w:t xml:space="preserve">, </w:t>
      </w:r>
      <w:hyperlink r:id="rId809">
        <w:r w:rsidDel="00000000" w:rsidR="00000000" w:rsidRPr="00000000">
          <w:rPr>
            <w:rFonts w:ascii="Times New Roman" w:cs="Times New Roman" w:eastAsia="Times New Roman" w:hAnsi="Times New Roman"/>
            <w:sz w:val="20"/>
            <w:szCs w:val="20"/>
            <w:rtl w:val="0"/>
          </w:rPr>
          <w:t xml:space="preserve">Ann Onc '12]</w:t>
        </w:r>
      </w:hyperlink>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Cardo" w:cs="Cardo" w:eastAsia="Cardo" w:hAnsi="Cardo"/>
          <w:b w:val="1"/>
          <w:sz w:val="20"/>
          <w:szCs w:val="20"/>
          <w:rtl w:val="0"/>
        </w:rPr>
        <w:t xml:space="preserve">TL/PORT vs. CDDP/5-FU x3→ RT </w:t>
      </w:r>
      <w:r w:rsidDel="00000000" w:rsidR="00000000" w:rsidRPr="00000000">
        <w:rPr>
          <w:rFonts w:ascii="Times New Roman" w:cs="Times New Roman" w:eastAsia="Times New Roman" w:hAnsi="Times New Roman"/>
          <w:sz w:val="20"/>
          <w:szCs w:val="20"/>
          <w:rtl w:val="0"/>
        </w:rPr>
        <w:t xml:space="preserve">or surgery w PORT if &lt; </w:t>
      </w:r>
      <w:r w:rsidDel="00000000" w:rsidR="00000000" w:rsidRPr="00000000">
        <w:rPr>
          <w:rtl w:val="0"/>
        </w:rPr>
        <w:t xml:space="preserve">C</w:t>
      </w:r>
      <w:r w:rsidDel="00000000" w:rsidR="00000000" w:rsidRPr="00000000">
        <w:rPr>
          <w:rFonts w:ascii="Times New Roman" w:cs="Times New Roman" w:eastAsia="Times New Roman" w:hAnsi="Times New Roman"/>
          <w:sz w:val="20"/>
          <w:szCs w:val="20"/>
          <w:rtl w:val="0"/>
        </w:rPr>
        <w:t xml:space="preserve">R.</w:t>
      </w:r>
      <w:r w:rsidDel="00000000" w:rsidR="00000000" w:rsidRPr="00000000">
        <w:rPr>
          <w:rFonts w:ascii="Times New Roman" w:cs="Times New Roman" w:eastAsia="Times New Roman" w:hAnsi="Times New Roman"/>
          <w:i w:val="1"/>
          <w:sz w:val="20"/>
          <w:szCs w:val="20"/>
          <w:rtl w:val="0"/>
        </w:rPr>
        <w:t xml:space="preserve"> </w:t>
        <w:br w:type="textWrapping"/>
      </w:r>
      <w:r w:rsidDel="00000000" w:rsidR="00000000" w:rsidRPr="00000000">
        <w:rPr>
          <w:rtl w:val="0"/>
        </w:rPr>
        <w:t xml:space="preserve">Compared</w:t>
      </w:r>
      <w:r w:rsidDel="00000000" w:rsidR="00000000" w:rsidRPr="00000000">
        <w:rPr>
          <w:rFonts w:ascii="Times New Roman" w:cs="Times New Roman" w:eastAsia="Times New Roman" w:hAnsi="Times New Roman"/>
          <w:sz w:val="20"/>
          <w:szCs w:val="20"/>
          <w:rtl w:val="0"/>
        </w:rPr>
        <w:t xml:space="preserve"> to VA larynx. </w:t>
      </w:r>
      <w:r w:rsidDel="00000000" w:rsidR="00000000" w:rsidRPr="00000000">
        <w:rPr>
          <w:rtl w:val="0"/>
        </w:rPr>
        <w:t xml:space="preserve">Worse OS with HPX vs. LX, but around 2/3 of patients still alive have functional larynx.</w:t>
      </w:r>
      <w:r w:rsidDel="00000000" w:rsidR="00000000" w:rsidRPr="00000000">
        <w:rPr>
          <w:rtl w:val="0"/>
        </w:rPr>
      </w:r>
    </w:p>
    <w:p w:rsidR="00000000" w:rsidDel="00000000" w:rsidP="00000000" w:rsidRDefault="00000000" w:rsidRPr="00000000" w14:paraId="00000CFF">
      <w:pPr>
        <w:numPr>
          <w:ilvl w:val="1"/>
          <w:numId w:val="63"/>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202 pts, T2-4 pyriform sinus or AE tumors (</w:t>
      </w:r>
      <w:r w:rsidDel="00000000" w:rsidR="00000000" w:rsidRPr="00000000">
        <w:rPr>
          <w:rFonts w:ascii="Times New Roman" w:cs="Times New Roman" w:eastAsia="Times New Roman" w:hAnsi="Times New Roman"/>
          <w:b w:val="1"/>
          <w:sz w:val="20"/>
          <w:szCs w:val="20"/>
          <w:rtl w:val="0"/>
        </w:rPr>
        <w:t xml:space="preserve">HPX</w:t>
      </w:r>
      <w:r w:rsidDel="00000000" w:rsidR="00000000" w:rsidRPr="00000000">
        <w:rPr>
          <w:rFonts w:ascii="Times New Roman" w:cs="Times New Roman" w:eastAsia="Times New Roman" w:hAnsi="Times New Roman"/>
          <w:sz w:val="20"/>
          <w:szCs w:val="20"/>
          <w:rtl w:val="0"/>
        </w:rPr>
        <w:t xml:space="preserve">). CR (54%) after 2c req before RT.  </w:t>
      </w:r>
    </w:p>
    <w:p w:rsidR="00000000" w:rsidDel="00000000" w:rsidP="00000000" w:rsidRDefault="00000000" w:rsidRPr="00000000" w14:paraId="00000D00">
      <w:pPr>
        <w:numPr>
          <w:ilvl w:val="2"/>
          <w:numId w:val="63"/>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CDDP 100, 5-FU 1g for 5 days on d1, 22 ± 43 (3c). </w:t>
      </w:r>
    </w:p>
    <w:p w:rsidR="00000000" w:rsidDel="00000000" w:rsidP="00000000" w:rsidRDefault="00000000" w:rsidRPr="00000000" w14:paraId="00000D01">
      <w:pPr>
        <w:numPr>
          <w:ilvl w:val="2"/>
          <w:numId w:val="63"/>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PORT 50-64 Gy, Definitive RT 70 Gy. </w:t>
      </w:r>
    </w:p>
    <w:p w:rsidR="00000000" w:rsidDel="00000000" w:rsidP="00000000" w:rsidRDefault="00000000" w:rsidRPr="00000000" w14:paraId="00000D02">
      <w:pPr>
        <w:numPr>
          <w:ilvl w:val="1"/>
          <w:numId w:val="63"/>
        </w:numPr>
        <w:spacing w:line="240" w:lineRule="auto"/>
        <w:ind w:left="1440" w:hanging="360"/>
        <w:rPr>
          <w:u w:val="none"/>
        </w:rPr>
      </w:pPr>
      <w:r w:rsidDel="00000000" w:rsidR="00000000" w:rsidRPr="00000000">
        <w:rPr>
          <w:rFonts w:ascii="Cardo" w:cs="Cardo" w:eastAsia="Cardo" w:hAnsi="Cardo"/>
          <w:rtl w:val="0"/>
        </w:rPr>
        <w:t xml:space="preserve">CR in 54%: CR for T2 / T3 / T4 of 82→ 48→ 0%. </w:t>
      </w:r>
    </w:p>
    <w:p w:rsidR="00000000" w:rsidDel="00000000" w:rsidP="00000000" w:rsidRDefault="00000000" w:rsidRPr="00000000" w14:paraId="00000D03">
      <w:pPr>
        <w:numPr>
          <w:ilvl w:val="1"/>
          <w:numId w:val="63"/>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~10y disease evolution ~50 pts per arm, ~10y death ~80 pts per arm (most patients died by 10y).</w:t>
      </w:r>
    </w:p>
    <w:p w:rsidR="00000000" w:rsidDel="00000000" w:rsidP="00000000" w:rsidRDefault="00000000" w:rsidRPr="00000000" w14:paraId="00000D04">
      <w:pPr>
        <w:numPr>
          <w:ilvl w:val="1"/>
          <w:numId w:val="63"/>
        </w:numPr>
        <w:spacing w:line="240" w:lineRule="auto"/>
        <w:ind w:left="1440" w:hanging="360"/>
        <w:rPr>
          <w:rFonts w:ascii="Times New Roman" w:cs="Times New Roman" w:eastAsia="Times New Roman" w:hAnsi="Times New Roman"/>
          <w:sz w:val="20"/>
          <w:szCs w:val="20"/>
        </w:rPr>
      </w:pPr>
      <w:r w:rsidDel="00000000" w:rsidR="00000000" w:rsidRPr="00000000">
        <w:rPr>
          <w:rtl w:val="0"/>
        </w:rPr>
        <w:t xml:space="preserve">5y OS ~30%, </w:t>
      </w:r>
      <w:r w:rsidDel="00000000" w:rsidR="00000000" w:rsidRPr="00000000">
        <w:rPr>
          <w:rFonts w:ascii="Times New Roman" w:cs="Times New Roman" w:eastAsia="Times New Roman" w:hAnsi="Times New Roman"/>
          <w:sz w:val="20"/>
          <w:szCs w:val="20"/>
          <w:rtl w:val="0"/>
        </w:rPr>
        <w:t xml:space="preserve">5y survival with functional larynx (SFL) 22%.</w:t>
      </w:r>
      <w:r w:rsidDel="00000000" w:rsidR="00000000" w:rsidRPr="00000000">
        <w:rPr>
          <w:rtl w:val="0"/>
        </w:rPr>
      </w:r>
    </w:p>
    <w:p w:rsidR="00000000" w:rsidDel="00000000" w:rsidP="00000000" w:rsidRDefault="00000000" w:rsidRPr="00000000" w14:paraId="00000D05">
      <w:pPr>
        <w:numPr>
          <w:ilvl w:val="1"/>
          <w:numId w:val="63"/>
        </w:numPr>
        <w:spacing w:line="240" w:lineRule="auto"/>
        <w:ind w:left="1440" w:hanging="360"/>
        <w:rPr>
          <w:rFonts w:ascii="Times New Roman" w:cs="Times New Roman" w:eastAsia="Times New Roman" w:hAnsi="Times New Roman"/>
          <w:sz w:val="20"/>
          <w:szCs w:val="20"/>
        </w:rPr>
      </w:pPr>
      <w:r w:rsidDel="00000000" w:rsidR="00000000" w:rsidRPr="00000000">
        <w:rPr>
          <w:rtl w:val="0"/>
        </w:rPr>
        <w:t xml:space="preserve">10y OS ~13%, </w:t>
      </w:r>
      <w:r w:rsidDel="00000000" w:rsidR="00000000" w:rsidRPr="00000000">
        <w:rPr>
          <w:rFonts w:ascii="Times New Roman" w:cs="Times New Roman" w:eastAsia="Times New Roman" w:hAnsi="Times New Roman"/>
          <w:sz w:val="20"/>
          <w:szCs w:val="20"/>
          <w:rtl w:val="0"/>
        </w:rPr>
        <w:t xml:space="preserve">10y SFL ~9%. </w:t>
      </w:r>
      <w:r w:rsidDel="00000000" w:rsidR="00000000" w:rsidRPr="00000000">
        <w:rPr>
          <w:i w:val="1"/>
          <w:rtl w:val="0"/>
        </w:rPr>
        <w:t xml:space="preserve">Around 2/3 o</w:t>
      </w:r>
      <w:r w:rsidDel="00000000" w:rsidR="00000000" w:rsidRPr="00000000">
        <w:rPr>
          <w:rFonts w:ascii="Times New Roman" w:cs="Times New Roman" w:eastAsia="Times New Roman" w:hAnsi="Times New Roman"/>
          <w:i w:val="1"/>
          <w:sz w:val="20"/>
          <w:szCs w:val="20"/>
          <w:rtl w:val="0"/>
        </w:rPr>
        <w:t xml:space="preserve">f survivors </w:t>
      </w:r>
      <w:r w:rsidDel="00000000" w:rsidR="00000000" w:rsidRPr="00000000">
        <w:rPr>
          <w:i w:val="1"/>
          <w:rtl w:val="0"/>
        </w:rPr>
        <w:t xml:space="preserve">retained their larynx</w:t>
      </w:r>
      <w:r w:rsidDel="00000000" w:rsidR="00000000" w:rsidRPr="00000000">
        <w:rPr>
          <w:rFonts w:ascii="Times New Roman" w:cs="Times New Roman" w:eastAsia="Times New Roman" w:hAnsi="Times New Roman"/>
          <w:i w:val="1"/>
          <w:sz w:val="20"/>
          <w:szCs w:val="20"/>
          <w:rtl w:val="0"/>
        </w:rPr>
        <w:t xml:space="preserve">.</w:t>
      </w:r>
      <w:r w:rsidDel="00000000" w:rsidR="00000000" w:rsidRPr="00000000">
        <w:rPr>
          <w:rtl w:val="0"/>
        </w:rPr>
      </w:r>
    </w:p>
    <w:p w:rsidR="00000000" w:rsidDel="00000000" w:rsidP="00000000" w:rsidRDefault="00000000" w:rsidRPr="00000000" w14:paraId="00000D06">
      <w:pPr>
        <w:numPr>
          <w:ilvl w:val="0"/>
          <w:numId w:val="63"/>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GORTEC 2000-01 </w:t>
      </w:r>
      <w:r w:rsidDel="00000000" w:rsidR="00000000" w:rsidRPr="00000000">
        <w:rPr>
          <w:rFonts w:ascii="Times New Roman" w:cs="Times New Roman" w:eastAsia="Times New Roman" w:hAnsi="Times New Roman"/>
          <w:sz w:val="20"/>
          <w:szCs w:val="20"/>
          <w:rtl w:val="0"/>
        </w:rPr>
        <w:t xml:space="preserve">[</w:t>
      </w:r>
      <w:hyperlink r:id="rId810">
        <w:r w:rsidDel="00000000" w:rsidR="00000000" w:rsidRPr="00000000">
          <w:rPr>
            <w:rFonts w:ascii="Times New Roman" w:cs="Times New Roman" w:eastAsia="Times New Roman" w:hAnsi="Times New Roman"/>
            <w:sz w:val="20"/>
            <w:szCs w:val="20"/>
            <w:rtl w:val="0"/>
          </w:rPr>
          <w:t xml:space="preserve">Pointreau J</w:t>
        </w:r>
      </w:hyperlink>
      <w:hyperlink r:id="rId811">
        <w:r w:rsidDel="00000000" w:rsidR="00000000" w:rsidRPr="00000000">
          <w:rPr>
            <w:rtl w:val="0"/>
          </w:rPr>
          <w:t xml:space="preserve">NCI '09</w:t>
        </w:r>
      </w:hyperlink>
      <w:r w:rsidDel="00000000" w:rsidR="00000000" w:rsidRPr="00000000">
        <w:rPr>
          <w:rtl w:val="0"/>
        </w:rPr>
        <w:t xml:space="preserve">, </w:t>
      </w:r>
      <w:hyperlink r:id="rId812">
        <w:r w:rsidDel="00000000" w:rsidR="00000000" w:rsidRPr="00000000">
          <w:rPr>
            <w:rFonts w:ascii="Times New Roman" w:cs="Times New Roman" w:eastAsia="Times New Roman" w:hAnsi="Times New Roman"/>
            <w:sz w:val="20"/>
            <w:szCs w:val="20"/>
            <w:rtl w:val="0"/>
          </w:rPr>
          <w:t xml:space="preserve">Janoray</w:t>
        </w:r>
      </w:hyperlink>
      <w:hyperlink r:id="rId813">
        <w:r w:rsidDel="00000000" w:rsidR="00000000" w:rsidRPr="00000000">
          <w:rPr>
            <w:rFonts w:ascii="Times New Roman" w:cs="Times New Roman" w:eastAsia="Times New Roman" w:hAnsi="Times New Roman"/>
            <w:sz w:val="20"/>
            <w:szCs w:val="20"/>
            <w:rtl w:val="0"/>
          </w:rPr>
          <w:t xml:space="preserve"> '15]</w:t>
        </w:r>
      </w:hyperlink>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Cardo" w:cs="Cardo" w:eastAsia="Cardo" w:hAnsi="Cardo"/>
          <w:b w:val="1"/>
          <w:sz w:val="20"/>
          <w:szCs w:val="20"/>
          <w:rtl w:val="0"/>
        </w:rPr>
        <w:t xml:space="preserve">PF ± T (Docetaxel)→ CCRT</w:t>
      </w:r>
      <w:r w:rsidDel="00000000" w:rsidR="00000000" w:rsidRPr="00000000">
        <w:rPr>
          <w:rFonts w:ascii="Times New Roman" w:cs="Times New Roman" w:eastAsia="Times New Roman" w:hAnsi="Times New Roman"/>
          <w:sz w:val="20"/>
          <w:szCs w:val="20"/>
          <w:rtl w:val="0"/>
        </w:rPr>
        <w:t xml:space="preserve">. </w:t>
        <w:br w:type="textWrapping"/>
      </w:r>
      <w:r w:rsidDel="00000000" w:rsidR="00000000" w:rsidRPr="00000000">
        <w:rPr>
          <w:rFonts w:ascii="Times New Roman" w:cs="Times New Roman" w:eastAsia="Times New Roman" w:hAnsi="Times New Roman"/>
          <w:sz w:val="20"/>
          <w:szCs w:val="20"/>
          <w:rtl w:val="0"/>
        </w:rPr>
        <w:t xml:space="preserve">Improved LFS and response rate with docetaxel.</w:t>
      </w:r>
      <w:r w:rsidDel="00000000" w:rsidR="00000000" w:rsidRPr="00000000">
        <w:rPr>
          <w:rtl w:val="0"/>
        </w:rPr>
      </w:r>
    </w:p>
    <w:p w:rsidR="00000000" w:rsidDel="00000000" w:rsidP="00000000" w:rsidRDefault="00000000" w:rsidRPr="00000000" w14:paraId="00000D07">
      <w:pPr>
        <w:numPr>
          <w:ilvl w:val="1"/>
          <w:numId w:val="63"/>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220 pts. Locally advanced larynx/hypopharynx r</w:t>
      </w:r>
      <w:r w:rsidDel="00000000" w:rsidR="00000000" w:rsidRPr="00000000">
        <w:rPr>
          <w:rtl w:val="0"/>
        </w:rPr>
        <w:t xml:space="preserve">equiring TL</w:t>
      </w: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D08">
      <w:pPr>
        <w:numPr>
          <w:ilvl w:val="2"/>
          <w:numId w:val="63"/>
        </w:numPr>
        <w:spacing w:line="240" w:lineRule="auto"/>
        <w:ind w:left="216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If CR/PR and larynx mobility→ 70 Gy RT. If no response→ Surgery + PORT to 54-66 Gy.</w:t>
      </w:r>
    </w:p>
    <w:p w:rsidR="00000000" w:rsidDel="00000000" w:rsidP="00000000" w:rsidRDefault="00000000" w:rsidRPr="00000000" w14:paraId="00000D09">
      <w:pPr>
        <w:numPr>
          <w:ilvl w:val="2"/>
          <w:numId w:val="63"/>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CCRT: Institutes discretion, cisplatin, carboplatin, and 5-ﬂuorouracil or two-drug combo.</w:t>
      </w:r>
    </w:p>
    <w:p w:rsidR="00000000" w:rsidDel="00000000" w:rsidP="00000000" w:rsidRDefault="00000000" w:rsidRPr="00000000" w14:paraId="00000D0A">
      <w:pPr>
        <w:numPr>
          <w:ilvl w:val="1"/>
          <w:numId w:val="63"/>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Response 59→ 80% (eligible for RT) and </w:t>
      </w:r>
      <w:r w:rsidDel="00000000" w:rsidR="00000000" w:rsidRPr="00000000">
        <w:rPr>
          <w:rFonts w:ascii="Times New Roman" w:cs="Times New Roman" w:eastAsia="Times New Roman" w:hAnsi="Times New Roman"/>
          <w:b w:val="1"/>
          <w:sz w:val="20"/>
          <w:szCs w:val="20"/>
          <w:rtl w:val="0"/>
        </w:rPr>
        <w:t xml:space="preserve">10y larynx preservation </w:t>
      </w:r>
      <w:r w:rsidDel="00000000" w:rsidR="00000000" w:rsidRPr="00000000">
        <w:rPr>
          <w:rFonts w:ascii="Cardo" w:cs="Cardo" w:eastAsia="Cardo" w:hAnsi="Cardo"/>
          <w:sz w:val="20"/>
          <w:szCs w:val="20"/>
          <w:rtl w:val="0"/>
        </w:rPr>
        <w:t xml:space="preserve">47→</w:t>
      </w:r>
      <w:r w:rsidDel="00000000" w:rsidR="00000000" w:rsidRPr="00000000">
        <w:rPr>
          <w:rFonts w:ascii="Times New Roman" w:cs="Times New Roman" w:eastAsia="Times New Roman" w:hAnsi="Times New Roman"/>
          <w:b w:val="1"/>
          <w:sz w:val="20"/>
          <w:szCs w:val="20"/>
          <w:rtl w:val="0"/>
        </w:rPr>
        <w:t xml:space="preserve"> 70%</w:t>
      </w:r>
      <w:r w:rsidDel="00000000" w:rsidR="00000000" w:rsidRPr="00000000">
        <w:rPr>
          <w:rFonts w:ascii="Cardo" w:cs="Cardo" w:eastAsia="Cardo" w:hAnsi="Cardo"/>
          <w:sz w:val="20"/>
          <w:szCs w:val="20"/>
          <w:rtl w:val="0"/>
        </w:rPr>
        <w:t xml:space="preserve">, 5y larynx preservation 58→ 74%.</w:t>
      </w:r>
    </w:p>
    <w:p w:rsidR="00000000" w:rsidDel="00000000" w:rsidP="00000000" w:rsidRDefault="00000000" w:rsidRPr="00000000" w14:paraId="00000D0B">
      <w:pPr>
        <w:numPr>
          <w:ilvl w:val="1"/>
          <w:numId w:val="63"/>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10y larynx dysfunction-free survival (LDFS) 37→ 64%, 5y LDFS 47→ 67%.</w:t>
      </w:r>
    </w:p>
    <w:p w:rsidR="00000000" w:rsidDel="00000000" w:rsidP="00000000" w:rsidRDefault="00000000" w:rsidRPr="00000000" w14:paraId="00000D0C">
      <w:pPr>
        <w:numPr>
          <w:ilvl w:val="1"/>
          <w:numId w:val="63"/>
        </w:numPr>
        <w:ind w:left="1440" w:hanging="360"/>
      </w:pPr>
      <w:r w:rsidDel="00000000" w:rsidR="00000000" w:rsidRPr="00000000">
        <w:rPr>
          <w:rtl w:val="0"/>
        </w:rPr>
        <w:t xml:space="preserve">Equivalent 3y OS/PFS.</w:t>
      </w:r>
    </w:p>
    <w:p w:rsidR="00000000" w:rsidDel="00000000" w:rsidP="00000000" w:rsidRDefault="00000000" w:rsidRPr="00000000" w14:paraId="00000D0D">
      <w:pPr>
        <w:numPr>
          <w:ilvl w:val="1"/>
          <w:numId w:val="63"/>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More neutropenia </w:t>
      </w:r>
      <w:r w:rsidDel="00000000" w:rsidR="00000000" w:rsidRPr="00000000">
        <w:rPr>
          <w:rtl w:val="0"/>
        </w:rPr>
        <w:t xml:space="preserve">in the docetaxel</w:t>
      </w:r>
      <w:r w:rsidDel="00000000" w:rsidR="00000000" w:rsidRPr="00000000">
        <w:rPr>
          <w:rFonts w:ascii="Times New Roman" w:cs="Times New Roman" w:eastAsia="Times New Roman" w:hAnsi="Times New Roman"/>
          <w:sz w:val="20"/>
          <w:szCs w:val="20"/>
          <w:rtl w:val="0"/>
        </w:rPr>
        <w:t xml:space="preserve"> arm. </w:t>
      </w:r>
    </w:p>
    <w:p w:rsidR="00000000" w:rsidDel="00000000" w:rsidP="00000000" w:rsidRDefault="00000000" w:rsidRPr="00000000" w14:paraId="00000D0E">
      <w:pPr>
        <w:pStyle w:val="Heading2"/>
        <w:spacing w:line="240" w:lineRule="auto"/>
        <w:rPr/>
      </w:pPr>
      <w:bookmarkStart w:colFirst="0" w:colLast="0" w:name="_590d2jquarjp" w:id="224"/>
      <w:bookmarkEnd w:id="224"/>
      <w:r w:rsidDel="00000000" w:rsidR="00000000" w:rsidRPr="00000000">
        <w:rPr>
          <w:rtl w:val="0"/>
        </w:rPr>
      </w:r>
    </w:p>
    <w:p w:rsidR="00000000" w:rsidDel="00000000" w:rsidP="00000000" w:rsidRDefault="00000000" w:rsidRPr="00000000" w14:paraId="00000D0F">
      <w:pPr>
        <w:pStyle w:val="Heading2"/>
        <w:spacing w:line="240" w:lineRule="auto"/>
        <w:rPr/>
      </w:pPr>
      <w:bookmarkStart w:colFirst="0" w:colLast="0" w:name="_lxqfel32d47y" w:id="225"/>
      <w:bookmarkEnd w:id="225"/>
      <w:hyperlink w:anchor="_gwhrxknqfe5s">
        <w:r w:rsidDel="00000000" w:rsidR="00000000" w:rsidRPr="00000000">
          <w:rPr>
            <w:rtl w:val="0"/>
          </w:rPr>
          <w:t xml:space="preserve">Toxicity</w:t>
        </w:r>
      </w:hyperlink>
      <w:r w:rsidDel="00000000" w:rsidR="00000000" w:rsidRPr="00000000">
        <w:rPr>
          <w:rtl w:val="0"/>
        </w:rPr>
      </w:r>
    </w:p>
    <w:p w:rsidR="00000000" w:rsidDel="00000000" w:rsidP="00000000" w:rsidRDefault="00000000" w:rsidRPr="00000000" w14:paraId="00000D10">
      <w:pPr>
        <w:ind w:left="0" w:firstLine="0"/>
        <w:rPr/>
      </w:pPr>
      <w:r w:rsidDel="00000000" w:rsidR="00000000" w:rsidRPr="00000000">
        <w:rPr>
          <w:rtl w:val="0"/>
        </w:rPr>
        <w:t xml:space="preserve">See [</w:t>
      </w:r>
      <w:hyperlink w:anchor="_3gvdg1yhwofb">
        <w:r w:rsidDel="00000000" w:rsidR="00000000" w:rsidRPr="00000000">
          <w:rPr>
            <w:rtl w:val="0"/>
          </w:rPr>
          <w:t xml:space="preserve">Toxicity</w:t>
        </w:r>
      </w:hyperlink>
      <w:r w:rsidDel="00000000" w:rsidR="00000000" w:rsidRPr="00000000">
        <w:rPr>
          <w:rtl w:val="0"/>
        </w:rPr>
        <w:t xml:space="preserve">] in the General H&amp;N section.</w:t>
      </w:r>
      <w:r w:rsidDel="00000000" w:rsidR="00000000" w:rsidRPr="00000000">
        <w:rPr>
          <w:rtl w:val="0"/>
        </w:rPr>
      </w:r>
    </w:p>
    <w:p w:rsidR="00000000" w:rsidDel="00000000" w:rsidP="00000000" w:rsidRDefault="00000000" w:rsidRPr="00000000" w14:paraId="00000D11">
      <w:pPr>
        <w:numPr>
          <w:ilvl w:val="0"/>
          <w:numId w:val="100"/>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Acute: Hoarseness, cough, dysphagia, dermatitis.</w:t>
      </w:r>
    </w:p>
    <w:p w:rsidR="00000000" w:rsidDel="00000000" w:rsidP="00000000" w:rsidRDefault="00000000" w:rsidRPr="00000000" w14:paraId="00000D12">
      <w:pPr>
        <w:numPr>
          <w:ilvl w:val="0"/>
          <w:numId w:val="100"/>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Late: Laryngeal edema (&lt; 5%), cartilage necrosis (5% after 70 Gy), hypothyroid, xerostomia.</w:t>
      </w:r>
    </w:p>
    <w:p w:rsidR="00000000" w:rsidDel="00000000" w:rsidP="00000000" w:rsidRDefault="00000000" w:rsidRPr="00000000" w14:paraId="00000D13">
      <w:pPr>
        <w:numPr>
          <w:ilvl w:val="1"/>
          <w:numId w:val="100"/>
        </w:numPr>
        <w:spacing w:line="240" w:lineRule="auto"/>
        <w:ind w:left="1440" w:hanging="360"/>
        <w:rPr>
          <w:rFonts w:ascii="Times New Roman" w:cs="Times New Roman" w:eastAsia="Times New Roman" w:hAnsi="Times New Roman"/>
          <w:sz w:val="20"/>
          <w:szCs w:val="20"/>
        </w:rPr>
      </w:pPr>
      <w:r w:rsidDel="00000000" w:rsidR="00000000" w:rsidRPr="00000000">
        <w:rPr>
          <w:rFonts w:ascii="Gungsuh" w:cs="Gungsuh" w:eastAsia="Gungsuh" w:hAnsi="Gungsuh"/>
          <w:sz w:val="20"/>
          <w:szCs w:val="20"/>
          <w:rtl w:val="0"/>
        </w:rPr>
        <w:t xml:space="preserve">Suggestion that laryngeal edema increases significantly with MLD ≥ 44 Gy [</w:t>
      </w:r>
      <w:hyperlink r:id="rId814">
        <w:r w:rsidDel="00000000" w:rsidR="00000000" w:rsidRPr="00000000">
          <w:rPr>
            <w:rFonts w:ascii="Times New Roman" w:cs="Times New Roman" w:eastAsia="Times New Roman" w:hAnsi="Times New Roman"/>
            <w:sz w:val="20"/>
            <w:szCs w:val="20"/>
            <w:rtl w:val="0"/>
          </w:rPr>
          <w:t xml:space="preserve">Sanguineti IJROBP '07</w:t>
        </w:r>
      </w:hyperlink>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D14">
      <w:pPr>
        <w:numPr>
          <w:ilvl w:val="0"/>
          <w:numId w:val="100"/>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Late toxicity after CCRT organ preservation: moderate speech impairment, dysphagia (25% of pts, &lt; 5% cannot swallow), and xerostomia (advanced/bilat cases).</w:t>
      </w:r>
    </w:p>
    <w:p w:rsidR="00000000" w:rsidDel="00000000" w:rsidP="00000000" w:rsidRDefault="00000000" w:rsidRPr="00000000" w14:paraId="00000D15">
      <w:pPr>
        <w:numPr>
          <w:ilvl w:val="1"/>
          <w:numId w:val="100"/>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RTOG 91-11: Dysphagia/odynophagia 15%. PEG tube dependency 3%.</w:t>
      </w:r>
    </w:p>
    <w:p w:rsidR="00000000" w:rsidDel="00000000" w:rsidP="00000000" w:rsidRDefault="00000000" w:rsidRPr="00000000" w14:paraId="00000D16">
      <w:pPr>
        <w:numPr>
          <w:ilvl w:val="0"/>
          <w:numId w:val="100"/>
        </w:numPr>
      </w:pPr>
      <w:r w:rsidDel="00000000" w:rsidR="00000000" w:rsidRPr="00000000">
        <w:rPr>
          <w:b w:val="1"/>
          <w:rtl w:val="0"/>
        </w:rPr>
        <w:t xml:space="preserve">VA QoL study </w:t>
      </w:r>
      <w:r w:rsidDel="00000000" w:rsidR="00000000" w:rsidRPr="00000000">
        <w:rPr>
          <w:rtl w:val="0"/>
        </w:rPr>
        <w:t xml:space="preserve">[</w:t>
      </w:r>
      <w:hyperlink r:id="rId815">
        <w:r w:rsidDel="00000000" w:rsidR="00000000" w:rsidRPr="00000000">
          <w:rPr>
            <w:rtl w:val="0"/>
          </w:rPr>
          <w:t xml:space="preserve">Hanna JAMA HNS '04</w:t>
        </w:r>
      </w:hyperlink>
      <w:r w:rsidDel="00000000" w:rsidR="00000000" w:rsidRPr="00000000">
        <w:rPr>
          <w:rtl w:val="0"/>
        </w:rPr>
        <w:t xml:space="preserve">]: Retro. </w:t>
      </w:r>
    </w:p>
    <w:p w:rsidR="00000000" w:rsidDel="00000000" w:rsidP="00000000" w:rsidRDefault="00000000" w:rsidRPr="00000000" w14:paraId="00000D17">
      <w:pPr>
        <w:numPr>
          <w:ilvl w:val="1"/>
          <w:numId w:val="100"/>
        </w:numPr>
        <w:ind w:left="1440" w:hanging="360"/>
      </w:pPr>
      <w:r w:rsidDel="00000000" w:rsidR="00000000" w:rsidRPr="00000000">
        <w:rPr>
          <w:rtl w:val="0"/>
        </w:rPr>
        <w:t xml:space="preserve">Larynx preservation with better social/emotional fxn, mental health, less pain meds, less coughing vs. TL.</w:t>
      </w:r>
    </w:p>
    <w:bookmarkStart w:colFirst="0" w:colLast="0" w:name="oalwx2995ok0" w:id="226"/>
    <w:bookmarkEnd w:id="226"/>
    <w:p w:rsidR="00000000" w:rsidDel="00000000" w:rsidP="00000000" w:rsidRDefault="00000000" w:rsidRPr="00000000" w14:paraId="00000D18">
      <w:pPr>
        <w:numPr>
          <w:ilvl w:val="0"/>
          <w:numId w:val="100"/>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Factors associated with Severe Late Toxicity after CCRT </w:t>
      </w:r>
      <w:r w:rsidDel="00000000" w:rsidR="00000000" w:rsidRPr="00000000">
        <w:rPr>
          <w:rFonts w:ascii="Times New Roman" w:cs="Times New Roman" w:eastAsia="Times New Roman" w:hAnsi="Times New Roman"/>
          <w:sz w:val="20"/>
          <w:szCs w:val="20"/>
          <w:rtl w:val="0"/>
        </w:rPr>
        <w:t xml:space="preserve">[</w:t>
      </w:r>
      <w:hyperlink r:id="rId816">
        <w:r w:rsidDel="00000000" w:rsidR="00000000" w:rsidRPr="00000000">
          <w:rPr>
            <w:rFonts w:ascii="Times New Roman" w:cs="Times New Roman" w:eastAsia="Times New Roman" w:hAnsi="Times New Roman"/>
            <w:sz w:val="20"/>
            <w:szCs w:val="20"/>
            <w:rtl w:val="0"/>
          </w:rPr>
          <w:t xml:space="preserve">Machtay JCO '08]</w:t>
        </w:r>
      </w:hyperlink>
      <w:r w:rsidDel="00000000" w:rsidR="00000000" w:rsidRPr="00000000">
        <w:rPr>
          <w:rFonts w:ascii="Times New Roman" w:cs="Times New Roman" w:eastAsia="Times New Roman" w:hAnsi="Times New Roman"/>
          <w:sz w:val="20"/>
          <w:szCs w:val="20"/>
          <w:rtl w:val="0"/>
        </w:rPr>
        <w:t xml:space="preserve">: Review of RTOG 91-11, 97-03, and 99-14.</w:t>
      </w:r>
    </w:p>
    <w:p w:rsidR="00000000" w:rsidDel="00000000" w:rsidP="00000000" w:rsidRDefault="00000000" w:rsidRPr="00000000" w14:paraId="00000D19">
      <w:pPr>
        <w:numPr>
          <w:ilvl w:val="1"/>
          <w:numId w:val="100"/>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CCRT arms w 479 pts, but 130 excluded due to LRF or CSM, 100 excluded due to severe pretreatment dysphagia.</w:t>
      </w:r>
    </w:p>
    <w:p w:rsidR="00000000" w:rsidDel="00000000" w:rsidP="00000000" w:rsidRDefault="00000000" w:rsidRPr="00000000" w14:paraId="00000D1A">
      <w:pPr>
        <w:numPr>
          <w:ilvl w:val="2"/>
          <w:numId w:val="100"/>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230 patients remain, 43% with severe late toxicity (cases) and 131 without severe late toxicity (controls).</w:t>
      </w:r>
    </w:p>
    <w:p w:rsidR="00000000" w:rsidDel="00000000" w:rsidP="00000000" w:rsidRDefault="00000000" w:rsidRPr="00000000" w14:paraId="00000D1B">
      <w:pPr>
        <w:numPr>
          <w:ilvl w:val="2"/>
          <w:numId w:val="100"/>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MFU 3 years.</w:t>
      </w:r>
    </w:p>
    <w:p w:rsidR="00000000" w:rsidDel="00000000" w:rsidP="00000000" w:rsidRDefault="00000000" w:rsidRPr="00000000" w14:paraId="00000D1C">
      <w:pPr>
        <w:numPr>
          <w:ilvl w:val="1"/>
          <w:numId w:val="100"/>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Severe late toxicity related to swallowing function or laryngeal dysfunction.</w:t>
      </w:r>
    </w:p>
    <w:p w:rsidR="00000000" w:rsidDel="00000000" w:rsidP="00000000" w:rsidRDefault="00000000" w:rsidRPr="00000000" w14:paraId="00000D1D">
      <w:pPr>
        <w:numPr>
          <w:ilvl w:val="2"/>
          <w:numId w:val="100"/>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Defined as G3+ toxicity present &gt; 180d after the start of RT, feeding tube 2y+, death suspected to be contributed to by laryngeal dysfunction (e.g. pneumonia) within 3y of tx assignment.</w:t>
      </w:r>
    </w:p>
    <w:p w:rsidR="00000000" w:rsidDel="00000000" w:rsidP="00000000" w:rsidRDefault="00000000" w:rsidRPr="00000000" w14:paraId="00000D1E">
      <w:pPr>
        <w:numPr>
          <w:ilvl w:val="1"/>
          <w:numId w:val="100"/>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Increased risk of severe late toxicity after CCRT if:</w:t>
      </w:r>
    </w:p>
    <w:p w:rsidR="00000000" w:rsidDel="00000000" w:rsidP="00000000" w:rsidRDefault="00000000" w:rsidRPr="00000000" w14:paraId="00000D1F">
      <w:pPr>
        <w:numPr>
          <w:ilvl w:val="2"/>
          <w:numId w:val="100"/>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Age &gt; 70 (already C/I to CCRT per MACH-NC), T4, LX/HPX primary, neck dissection.</w:t>
      </w:r>
    </w:p>
    <w:bookmarkStart w:colFirst="0" w:colLast="0" w:name="ysmexeavpuc1" w:id="227"/>
    <w:bookmarkEnd w:id="227"/>
    <w:p w:rsidR="00000000" w:rsidDel="00000000" w:rsidP="00000000" w:rsidRDefault="00000000" w:rsidRPr="00000000" w14:paraId="00000D20">
      <w:pPr>
        <w:numPr>
          <w:ilvl w:val="0"/>
          <w:numId w:val="100"/>
        </w:numPr>
        <w:spacing w:line="240" w:lineRule="auto"/>
        <w:rPr/>
      </w:pPr>
      <w:r w:rsidDel="00000000" w:rsidR="00000000" w:rsidRPr="00000000">
        <w:rPr>
          <w:b w:val="1"/>
          <w:rtl w:val="0"/>
        </w:rPr>
        <w:t xml:space="preserve">Severe late dysphagia and cause of death in 91-11 eligible patients</w:t>
      </w:r>
      <w:r w:rsidDel="00000000" w:rsidR="00000000" w:rsidRPr="00000000">
        <w:rPr>
          <w:rtl w:val="0"/>
        </w:rPr>
        <w:t xml:space="preserve"> [</w:t>
      </w:r>
      <w:hyperlink r:id="rId817">
        <w:r w:rsidDel="00000000" w:rsidR="00000000" w:rsidRPr="00000000">
          <w:rPr>
            <w:rtl w:val="0"/>
          </w:rPr>
          <w:t xml:space="preserve">Ward Oral Onc '16</w:t>
        </w:r>
      </w:hyperlink>
      <w:r w:rsidDel="00000000" w:rsidR="00000000" w:rsidRPr="00000000">
        <w:rPr>
          <w:rtl w:val="0"/>
        </w:rPr>
        <w:t xml:space="preserve">]:</w:t>
      </w:r>
    </w:p>
    <w:p w:rsidR="00000000" w:rsidDel="00000000" w:rsidP="00000000" w:rsidRDefault="00000000" w:rsidRPr="00000000" w14:paraId="00000D21">
      <w:pPr>
        <w:spacing w:line="240" w:lineRule="auto"/>
        <w:ind w:firstLine="720"/>
        <w:rPr/>
      </w:pPr>
      <w:r w:rsidDel="00000000" w:rsidR="00000000" w:rsidRPr="00000000">
        <w:rPr>
          <w:rtl w:val="0"/>
        </w:rPr>
        <w:t xml:space="preserve">SLD is common after CCRT for larynx cancer and can occur beyond five years from end of treatment, emphasizing the importance of survivorship follow up.</w:t>
      </w:r>
    </w:p>
    <w:p w:rsidR="00000000" w:rsidDel="00000000" w:rsidP="00000000" w:rsidRDefault="00000000" w:rsidRPr="00000000" w14:paraId="00000D22">
      <w:pPr>
        <w:numPr>
          <w:ilvl w:val="1"/>
          <w:numId w:val="100"/>
        </w:numPr>
        <w:spacing w:line="240" w:lineRule="auto"/>
        <w:ind w:left="1440" w:hanging="360"/>
        <w:rPr>
          <w:u w:val="none"/>
        </w:rPr>
      </w:pPr>
      <w:r w:rsidDel="00000000" w:rsidR="00000000" w:rsidRPr="00000000">
        <w:rPr>
          <w:rtl w:val="0"/>
        </w:rPr>
        <w:t xml:space="preserve">84 patients. 1993-2013. MFU nearly 4y. </w:t>
      </w:r>
    </w:p>
    <w:p w:rsidR="00000000" w:rsidDel="00000000" w:rsidP="00000000" w:rsidRDefault="00000000" w:rsidRPr="00000000" w14:paraId="00000D23">
      <w:pPr>
        <w:numPr>
          <w:ilvl w:val="1"/>
          <w:numId w:val="100"/>
        </w:numPr>
        <w:spacing w:line="240" w:lineRule="auto"/>
        <w:ind w:left="1440" w:hanging="360"/>
        <w:rPr>
          <w:u w:val="none"/>
        </w:rPr>
      </w:pPr>
      <w:r w:rsidDel="00000000" w:rsidR="00000000" w:rsidRPr="00000000">
        <w:rPr>
          <w:rtl w:val="0"/>
        </w:rPr>
        <w:t xml:space="preserve">No death was directly a result of severe late dysphagia.</w:t>
      </w:r>
    </w:p>
    <w:p w:rsidR="00000000" w:rsidDel="00000000" w:rsidP="00000000" w:rsidRDefault="00000000" w:rsidRPr="00000000" w14:paraId="00000D24">
      <w:pPr>
        <w:numPr>
          <w:ilvl w:val="1"/>
          <w:numId w:val="100"/>
        </w:numPr>
        <w:spacing w:line="240" w:lineRule="auto"/>
        <w:ind w:left="1440" w:hanging="360"/>
        <w:rPr>
          <w:u w:val="none"/>
        </w:rPr>
      </w:pPr>
      <w:r w:rsidDel="00000000" w:rsidR="00000000" w:rsidRPr="00000000">
        <w:rPr>
          <w:rtl w:val="0"/>
        </w:rPr>
        <w:t xml:space="preserve">5y severe late dysphagia 27%. While 15 of 18 (83%) first stricture dilations occurred within 5y after CCRT, 3 of 5 aspiration admissions and 5 of 8 late feeding tube insertions occurred beyond 5y from CCRT.</w:t>
      </w:r>
    </w:p>
    <w:p w:rsidR="00000000" w:rsidDel="00000000" w:rsidP="00000000" w:rsidRDefault="00000000" w:rsidRPr="00000000" w14:paraId="00000D25">
      <w:pPr>
        <w:numPr>
          <w:ilvl w:val="1"/>
          <w:numId w:val="100"/>
        </w:numPr>
        <w:spacing w:line="240" w:lineRule="auto"/>
        <w:ind w:left="1440" w:hanging="360"/>
        <w:rPr>
          <w:u w:val="none"/>
        </w:rPr>
      </w:pPr>
      <w:r w:rsidDel="00000000" w:rsidR="00000000" w:rsidRPr="00000000">
        <w:rPr>
          <w:rtl w:val="0"/>
        </w:rPr>
        <w:t xml:space="preserve">5y stricture dilation 17%. 5y late feeding tube 4%. 5y aspiration admission 3%. </w:t>
      </w:r>
    </w:p>
    <w:p w:rsidR="00000000" w:rsidDel="00000000" w:rsidP="00000000" w:rsidRDefault="00000000" w:rsidRPr="00000000" w14:paraId="00000D26">
      <w:pPr>
        <w:numPr>
          <w:ilvl w:val="1"/>
          <w:numId w:val="100"/>
        </w:numPr>
        <w:spacing w:line="240" w:lineRule="auto"/>
        <w:ind w:left="1440" w:hanging="360"/>
        <w:rPr>
          <w:u w:val="none"/>
        </w:rPr>
      </w:pPr>
      <w:r w:rsidDel="00000000" w:rsidR="00000000" w:rsidRPr="00000000">
        <w:rPr>
          <w:rtl w:val="0"/>
        </w:rPr>
        <w:t xml:space="preserve">1y feeding tube dependence 2%. 5y severe late dysphagia 27%. </w:t>
      </w:r>
    </w:p>
    <w:p w:rsidR="00000000" w:rsidDel="00000000" w:rsidP="00000000" w:rsidRDefault="00000000" w:rsidRPr="00000000" w14:paraId="00000D27">
      <w:pPr>
        <w:numPr>
          <w:ilvl w:val="1"/>
          <w:numId w:val="100"/>
        </w:numPr>
        <w:spacing w:line="240" w:lineRule="auto"/>
        <w:ind w:left="1440" w:hanging="360"/>
        <w:rPr>
          <w:u w:val="none"/>
        </w:rPr>
      </w:pPr>
      <w:r w:rsidDel="00000000" w:rsidR="00000000" w:rsidRPr="00000000">
        <w:rPr>
          <w:rtl w:val="0"/>
        </w:rPr>
        <w:t xml:space="preserve">Twice daily fractionation was the only factor that contributed to sever late dysphagia on UVA.</w:t>
      </w:r>
    </w:p>
    <w:p w:rsidR="00000000" w:rsidDel="00000000" w:rsidP="00000000" w:rsidRDefault="00000000" w:rsidRPr="00000000" w14:paraId="00000D28">
      <w:pPr>
        <w:pStyle w:val="Heading3"/>
        <w:spacing w:after="0" w:before="40" w:line="240" w:lineRule="auto"/>
        <w:rPr/>
      </w:pPr>
      <w:bookmarkStart w:colFirst="0" w:colLast="0" w:name="_ro44173edmi" w:id="228"/>
      <w:bookmarkEnd w:id="228"/>
      <w:r w:rsidDel="00000000" w:rsidR="00000000" w:rsidRPr="00000000">
        <w:rPr>
          <w:rtl w:val="0"/>
        </w:rPr>
      </w:r>
    </w:p>
    <w:p w:rsidR="00000000" w:rsidDel="00000000" w:rsidP="00000000" w:rsidRDefault="00000000" w:rsidRPr="00000000" w14:paraId="00000D29">
      <w:pPr>
        <w:ind w:left="0" w:firstLine="0"/>
        <w:rPr/>
      </w:pPr>
      <w:r w:rsidDel="00000000" w:rsidR="00000000" w:rsidRPr="00000000">
        <w:rPr>
          <w:rtl w:val="0"/>
        </w:rPr>
      </w:r>
    </w:p>
    <w:tbl>
      <w:tblPr>
        <w:tblStyle w:val="Table27"/>
        <w:tblW w:w="10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0"/>
        <w:tblGridChange w:id="0">
          <w:tblGrid>
            <w:gridCol w:w="108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D2A">
            <w:pPr>
              <w:ind w:left="0" w:right="200" w:firstLine="0"/>
              <w:jc w:val="center"/>
              <w:rPr>
                <w:b w:val="1"/>
                <w:sz w:val="18"/>
                <w:szCs w:val="18"/>
              </w:rPr>
            </w:pPr>
            <w:r w:rsidDel="00000000" w:rsidR="00000000" w:rsidRPr="00000000">
              <w:rPr>
                <w:b w:val="1"/>
                <w:sz w:val="18"/>
                <w:szCs w:val="18"/>
                <w:rtl w:val="0"/>
              </w:rPr>
              <w:t xml:space="preserve">This Summary Box was made possible by the ACRO Resident Committee. </w:t>
            </w:r>
          </w:p>
          <w:p w:rsidR="00000000" w:rsidDel="00000000" w:rsidP="00000000" w:rsidRDefault="00000000" w:rsidRPr="00000000" w14:paraId="00000D2B">
            <w:pPr>
              <w:ind w:left="0" w:right="200" w:firstLine="0"/>
              <w:jc w:val="center"/>
              <w:rPr>
                <w:b w:val="1"/>
                <w:sz w:val="18"/>
                <w:szCs w:val="18"/>
              </w:rPr>
            </w:pPr>
            <w:r w:rsidDel="00000000" w:rsidR="00000000" w:rsidRPr="00000000">
              <w:rPr>
                <w:b w:val="1"/>
                <w:sz w:val="18"/>
                <w:szCs w:val="18"/>
                <w:rtl w:val="0"/>
              </w:rPr>
              <w:t xml:space="preserve">A more comprehensive collection of resources for all disease sites may be found at </w:t>
            </w:r>
            <w:hyperlink r:id="rId818">
              <w:r w:rsidDel="00000000" w:rsidR="00000000" w:rsidRPr="00000000">
                <w:rPr>
                  <w:b w:val="1"/>
                  <w:color w:val="1155cc"/>
                  <w:sz w:val="18"/>
                  <w:szCs w:val="18"/>
                  <w:u w:val="single"/>
                  <w:rtl w:val="0"/>
                </w:rPr>
                <w:t xml:space="preserve">http://www.acro.org/</w:t>
              </w:r>
            </w:hyperlink>
            <w:r w:rsidDel="00000000" w:rsidR="00000000" w:rsidRPr="00000000">
              <w:rPr>
                <w:rtl w:val="0"/>
              </w:rPr>
            </w:r>
          </w:p>
          <w:p w:rsidR="00000000" w:rsidDel="00000000" w:rsidP="00000000" w:rsidRDefault="00000000" w:rsidRPr="00000000" w14:paraId="00000D2C">
            <w:pPr>
              <w:widowControl w:val="0"/>
              <w:ind w:left="0" w:firstLine="0"/>
              <w:rPr>
                <w:sz w:val="18"/>
                <w:szCs w:val="18"/>
              </w:rPr>
            </w:pPr>
            <w:r w:rsidDel="00000000" w:rsidR="00000000" w:rsidRPr="00000000">
              <w:rPr>
                <w:b w:val="1"/>
                <w:sz w:val="18"/>
                <w:szCs w:val="18"/>
                <w:rtl w:val="0"/>
              </w:rPr>
              <w:t xml:space="preserve">Zaorsky</w:t>
            </w:r>
            <w:r w:rsidDel="00000000" w:rsidR="00000000" w:rsidRPr="00000000">
              <w:rPr>
                <w:sz w:val="18"/>
                <w:szCs w:val="18"/>
                <w:rtl w:val="0"/>
              </w:rPr>
              <w:t xml:space="preserve">: [</w:t>
            </w:r>
            <w:hyperlink r:id="rId819">
              <w:r w:rsidDel="00000000" w:rsidR="00000000" w:rsidRPr="00000000">
                <w:rPr>
                  <w:sz w:val="18"/>
                  <w:szCs w:val="18"/>
                  <w:rtl w:val="0"/>
                </w:rPr>
                <w:t xml:space="preserve">Otalgia</w:t>
              </w:r>
            </w:hyperlink>
            <w:r w:rsidDel="00000000" w:rsidR="00000000" w:rsidRPr="00000000">
              <w:rPr>
                <w:sz w:val="18"/>
                <w:szCs w:val="18"/>
                <w:rtl w:val="0"/>
              </w:rPr>
              <w:t xml:space="preserve">], [</w:t>
            </w:r>
            <w:hyperlink r:id="rId820">
              <w:r w:rsidDel="00000000" w:rsidR="00000000" w:rsidRPr="00000000">
                <w:rPr>
                  <w:sz w:val="18"/>
                  <w:szCs w:val="18"/>
                  <w:rtl w:val="0"/>
                </w:rPr>
                <w:t xml:space="preserve">Types of laryngeal surgeries</w:t>
              </w:r>
            </w:hyperlink>
            <w:r w:rsidDel="00000000" w:rsidR="00000000" w:rsidRPr="00000000">
              <w:rPr>
                <w:sz w:val="18"/>
                <w:szCs w:val="18"/>
                <w:rtl w:val="0"/>
              </w:rPr>
              <w:t xml:space="preserve">], [</w:t>
            </w:r>
            <w:hyperlink r:id="rId821">
              <w:r w:rsidDel="00000000" w:rsidR="00000000" w:rsidRPr="00000000">
                <w:rPr>
                  <w:sz w:val="18"/>
                  <w:szCs w:val="18"/>
                  <w:rtl w:val="0"/>
                </w:rPr>
                <w:t xml:space="preserve">Types of neck dissections</w:t>
              </w:r>
            </w:hyperlink>
            <w:r w:rsidDel="00000000" w:rsidR="00000000" w:rsidRPr="00000000">
              <w:rPr>
                <w:sz w:val="18"/>
                <w:szCs w:val="18"/>
                <w:rtl w:val="0"/>
              </w:rPr>
              <w:t xml:space="preserve">], [</w:t>
            </w:r>
            <w:hyperlink r:id="rId822">
              <w:r w:rsidDel="00000000" w:rsidR="00000000" w:rsidRPr="00000000">
                <w:rPr>
                  <w:sz w:val="18"/>
                  <w:szCs w:val="18"/>
                  <w:rtl w:val="0"/>
                </w:rPr>
                <w:t xml:space="preserve">Anatomy of lateral view on cranial x-ray</w:t>
              </w:r>
            </w:hyperlink>
            <w:r w:rsidDel="00000000" w:rsidR="00000000" w:rsidRPr="00000000">
              <w:rPr>
                <w:sz w:val="18"/>
                <w:szCs w:val="18"/>
                <w:rtl w:val="0"/>
              </w:rPr>
              <w:t xml:space="preserve">].</w:t>
            </w:r>
          </w:p>
          <w:p w:rsidR="00000000" w:rsidDel="00000000" w:rsidP="00000000" w:rsidRDefault="00000000" w:rsidRPr="00000000" w14:paraId="00000D2D">
            <w:pPr>
              <w:ind w:left="0" w:right="140" w:firstLine="0"/>
              <w:rPr>
                <w:sz w:val="18"/>
                <w:szCs w:val="18"/>
              </w:rPr>
            </w:pPr>
            <w:r w:rsidDel="00000000" w:rsidR="00000000" w:rsidRPr="00000000">
              <w:rPr>
                <w:b w:val="1"/>
                <w:sz w:val="18"/>
                <w:szCs w:val="18"/>
                <w:rtl w:val="0"/>
              </w:rPr>
              <w:t xml:space="preserve">ARRO</w:t>
            </w:r>
            <w:r w:rsidDel="00000000" w:rsidR="00000000" w:rsidRPr="00000000">
              <w:rPr>
                <w:sz w:val="18"/>
                <w:szCs w:val="18"/>
                <w:rtl w:val="0"/>
              </w:rPr>
              <w:t xml:space="preserve">: [</w:t>
            </w:r>
            <w:hyperlink r:id="rId823">
              <w:r w:rsidDel="00000000" w:rsidR="00000000" w:rsidRPr="00000000">
                <w:rPr>
                  <w:sz w:val="18"/>
                  <w:szCs w:val="18"/>
                  <w:rtl w:val="0"/>
                </w:rPr>
                <w:t xml:space="preserve">Early stage glottic</w:t>
              </w:r>
            </w:hyperlink>
            <w:r w:rsidDel="00000000" w:rsidR="00000000" w:rsidRPr="00000000">
              <w:rPr>
                <w:sz w:val="18"/>
                <w:szCs w:val="18"/>
                <w:rtl w:val="0"/>
              </w:rPr>
              <w:t xml:space="preserve">], [</w:t>
            </w:r>
            <w:hyperlink r:id="rId824">
              <w:r w:rsidDel="00000000" w:rsidR="00000000" w:rsidRPr="00000000">
                <w:rPr>
                  <w:sz w:val="18"/>
                  <w:szCs w:val="18"/>
                  <w:rtl w:val="0"/>
                </w:rPr>
                <w:t xml:space="preserve">SGL (post-tracheostomy) case</w:t>
              </w:r>
            </w:hyperlink>
            <w:r w:rsidDel="00000000" w:rsidR="00000000" w:rsidRPr="00000000">
              <w:rPr>
                <w:sz w:val="18"/>
                <w:szCs w:val="18"/>
                <w:rtl w:val="0"/>
              </w:rPr>
              <w:t xml:space="preserve">, </w:t>
            </w:r>
            <w:hyperlink r:id="rId825">
              <w:r w:rsidDel="00000000" w:rsidR="00000000" w:rsidRPr="00000000">
                <w:rPr>
                  <w:sz w:val="18"/>
                  <w:szCs w:val="18"/>
                  <w:rtl w:val="0"/>
                </w:rPr>
                <w:t xml:space="preserve">contour</w:t>
              </w:r>
            </w:hyperlink>
            <w:r w:rsidDel="00000000" w:rsidR="00000000" w:rsidRPr="00000000">
              <w:rPr>
                <w:sz w:val="18"/>
                <w:szCs w:val="18"/>
                <w:rtl w:val="0"/>
              </w:rPr>
              <w:t xml:space="preserve">].</w:t>
            </w:r>
          </w:p>
          <w:p w:rsidR="00000000" w:rsidDel="00000000" w:rsidP="00000000" w:rsidRDefault="00000000" w:rsidRPr="00000000" w14:paraId="00000D2E">
            <w:pPr>
              <w:ind w:left="0" w:right="140" w:firstLine="0"/>
              <w:rPr>
                <w:sz w:val="18"/>
                <w:szCs w:val="18"/>
              </w:rPr>
            </w:pPr>
            <w:r w:rsidDel="00000000" w:rsidR="00000000" w:rsidRPr="00000000">
              <w:rPr>
                <w:b w:val="1"/>
                <w:sz w:val="18"/>
                <w:szCs w:val="18"/>
                <w:rtl w:val="0"/>
              </w:rPr>
              <w:t xml:space="preserve">eContour</w:t>
            </w:r>
            <w:r w:rsidDel="00000000" w:rsidR="00000000" w:rsidRPr="00000000">
              <w:rPr>
                <w:sz w:val="18"/>
                <w:szCs w:val="18"/>
                <w:rtl w:val="0"/>
              </w:rPr>
              <w:t xml:space="preserve">: [</w:t>
            </w:r>
            <w:hyperlink r:id="rId826">
              <w:r w:rsidDel="00000000" w:rsidR="00000000" w:rsidRPr="00000000">
                <w:rPr>
                  <w:sz w:val="18"/>
                  <w:szCs w:val="18"/>
                  <w:rtl w:val="0"/>
                </w:rPr>
                <w:t xml:space="preserve">OARs</w:t>
              </w:r>
            </w:hyperlink>
            <w:r w:rsidDel="00000000" w:rsidR="00000000" w:rsidRPr="00000000">
              <w:rPr>
                <w:sz w:val="18"/>
                <w:szCs w:val="18"/>
                <w:rtl w:val="0"/>
              </w:rPr>
              <w:t xml:space="preserve">, </w:t>
            </w:r>
            <w:hyperlink r:id="rId827">
              <w:r w:rsidDel="00000000" w:rsidR="00000000" w:rsidRPr="00000000">
                <w:rPr>
                  <w:sz w:val="18"/>
                  <w:szCs w:val="18"/>
                  <w:rtl w:val="0"/>
                </w:rPr>
                <w:t xml:space="preserve">Choi Rad Onc '14</w:t>
              </w:r>
            </w:hyperlink>
            <w:r w:rsidDel="00000000" w:rsidR="00000000" w:rsidRPr="00000000">
              <w:rPr>
                <w:rtl w:val="0"/>
              </w:rPr>
              <w:t xml:space="preserve">, </w:t>
            </w:r>
            <w:hyperlink r:id="rId828">
              <w:r w:rsidDel="00000000" w:rsidR="00000000" w:rsidRPr="00000000">
                <w:rPr>
                  <w:sz w:val="18"/>
                  <w:szCs w:val="18"/>
                  <w:rtl w:val="0"/>
                </w:rPr>
                <w:t xml:space="preserve">Brouwer RTO '15</w:t>
              </w:r>
            </w:hyperlink>
            <w:r w:rsidDel="00000000" w:rsidR="00000000" w:rsidRPr="00000000">
              <w:rPr>
                <w:sz w:val="18"/>
                <w:szCs w:val="18"/>
                <w:rtl w:val="0"/>
              </w:rPr>
              <w:t xml:space="preserve">], [</w:t>
            </w:r>
            <w:hyperlink r:id="rId829">
              <w:r w:rsidDel="00000000" w:rsidR="00000000" w:rsidRPr="00000000">
                <w:rPr>
                  <w:sz w:val="18"/>
                  <w:szCs w:val="18"/>
                  <w:rtl w:val="0"/>
                </w:rPr>
                <w:t xml:space="preserve">Supraglottic larynx</w:t>
              </w:r>
            </w:hyperlink>
            <w:r w:rsidDel="00000000" w:rsidR="00000000" w:rsidRPr="00000000">
              <w:rPr>
                <w:sz w:val="18"/>
                <w:szCs w:val="18"/>
                <w:rtl w:val="0"/>
              </w:rPr>
              <w:t xml:space="preserve">], [</w:t>
            </w:r>
            <w:hyperlink r:id="rId830">
              <w:r w:rsidDel="00000000" w:rsidR="00000000" w:rsidRPr="00000000">
                <w:rPr>
                  <w:sz w:val="18"/>
                  <w:szCs w:val="18"/>
                  <w:rtl w:val="0"/>
                </w:rPr>
                <w:t xml:space="preserve">Early stage glottic</w:t>
              </w:r>
            </w:hyperlink>
            <w:r w:rsidDel="00000000" w:rsidR="00000000" w:rsidRPr="00000000">
              <w:rPr>
                <w:sz w:val="18"/>
                <w:szCs w:val="18"/>
                <w:rtl w:val="0"/>
              </w:rPr>
              <w:t xml:space="preserve">], [</w:t>
            </w:r>
            <w:hyperlink r:id="rId831">
              <w:r w:rsidDel="00000000" w:rsidR="00000000" w:rsidRPr="00000000">
                <w:rPr>
                  <w:sz w:val="18"/>
                  <w:szCs w:val="18"/>
                  <w:rtl w:val="0"/>
                </w:rPr>
                <w:t xml:space="preserve">Subglottic larynx</w:t>
              </w:r>
            </w:hyperlink>
            <w:r w:rsidDel="00000000" w:rsidR="00000000" w:rsidRPr="00000000">
              <w:rPr>
                <w:sz w:val="18"/>
                <w:szCs w:val="18"/>
                <w:rtl w:val="0"/>
              </w:rPr>
              <w:t xml:space="preserve">], [</w:t>
            </w:r>
            <w:hyperlink r:id="rId832">
              <w:r w:rsidDel="00000000" w:rsidR="00000000" w:rsidRPr="00000000">
                <w:rPr>
                  <w:sz w:val="18"/>
                  <w:szCs w:val="18"/>
                  <w:rtl w:val="0"/>
                </w:rPr>
                <w:t xml:space="preserve">Pyriform sinus</w:t>
              </w:r>
            </w:hyperlink>
            <w:r w:rsidDel="00000000" w:rsidR="00000000" w:rsidRPr="00000000">
              <w:rPr>
                <w:sz w:val="18"/>
                <w:szCs w:val="18"/>
                <w:rtl w:val="0"/>
              </w:rPr>
              <w:t xml:space="preserve">]</w:t>
            </w:r>
          </w:p>
          <w:p w:rsidR="00000000" w:rsidDel="00000000" w:rsidP="00000000" w:rsidRDefault="00000000" w:rsidRPr="00000000" w14:paraId="00000D2F">
            <w:pPr>
              <w:ind w:left="0" w:right="140" w:firstLine="0"/>
              <w:rPr>
                <w:sz w:val="18"/>
                <w:szCs w:val="18"/>
              </w:rPr>
            </w:pPr>
            <w:r w:rsidDel="00000000" w:rsidR="00000000" w:rsidRPr="00000000">
              <w:rPr>
                <w:sz w:val="18"/>
                <w:szCs w:val="18"/>
                <w:rtl w:val="0"/>
              </w:rPr>
              <w:t xml:space="preserve">AVARO:  [</w:t>
            </w:r>
            <w:hyperlink r:id="rId833">
              <w:r w:rsidDel="00000000" w:rsidR="00000000" w:rsidRPr="00000000">
                <w:rPr>
                  <w:sz w:val="18"/>
                  <w:szCs w:val="18"/>
                  <w:rtl w:val="0"/>
                </w:rPr>
                <w:t xml:space="preserve">AVARO Neck node levels and Brachial plexus</w:t>
              </w:r>
            </w:hyperlink>
            <w:r w:rsidDel="00000000" w:rsidR="00000000" w:rsidRPr="00000000">
              <w:rPr>
                <w:sz w:val="18"/>
                <w:szCs w:val="18"/>
                <w:rtl w:val="0"/>
              </w:rPr>
              <w:t xml:space="preserve">], [</w:t>
            </w:r>
            <w:hyperlink r:id="rId834">
              <w:r w:rsidDel="00000000" w:rsidR="00000000" w:rsidRPr="00000000">
                <w:rPr>
                  <w:sz w:val="18"/>
                  <w:szCs w:val="18"/>
                  <w:rtl w:val="0"/>
                </w:rPr>
                <w:t xml:space="preserve">AVARO constrictors and OARs</w:t>
              </w:r>
            </w:hyperlink>
            <w:r w:rsidDel="00000000" w:rsidR="00000000" w:rsidRPr="00000000">
              <w:rPr>
                <w:sz w:val="18"/>
                <w:szCs w:val="18"/>
                <w:rtl w:val="0"/>
              </w:rPr>
              <w:t xml:space="preserve">], [</w:t>
            </w:r>
            <w:hyperlink r:id="rId835">
              <w:r w:rsidDel="00000000" w:rsidR="00000000" w:rsidRPr="00000000">
                <w:rPr>
                  <w:sz w:val="18"/>
                  <w:szCs w:val="18"/>
                  <w:rtl w:val="0"/>
                </w:rPr>
                <w:t xml:space="preserve">AVARO Skull Base</w:t>
              </w:r>
            </w:hyperlink>
            <w:r w:rsidDel="00000000" w:rsidR="00000000" w:rsidRPr="00000000">
              <w:rPr>
                <w:sz w:val="18"/>
                <w:szCs w:val="18"/>
                <w:rtl w:val="0"/>
              </w:rPr>
              <w:t xml:space="preserve">]</w:t>
            </w:r>
          </w:p>
          <w:p w:rsidR="00000000" w:rsidDel="00000000" w:rsidP="00000000" w:rsidRDefault="00000000" w:rsidRPr="00000000" w14:paraId="00000D30">
            <w:pPr>
              <w:ind w:left="0" w:right="200" w:firstLine="0"/>
              <w:rPr>
                <w:sz w:val="18"/>
                <w:szCs w:val="18"/>
              </w:rPr>
            </w:pPr>
            <w:r w:rsidDel="00000000" w:rsidR="00000000" w:rsidRPr="00000000">
              <w:rPr>
                <w:sz w:val="18"/>
                <w:szCs w:val="18"/>
                <w:u w:val="single"/>
                <w:rtl w:val="0"/>
              </w:rPr>
              <w:t xml:space="preserve">Contouring</w:t>
            </w:r>
            <w:r w:rsidDel="00000000" w:rsidR="00000000" w:rsidRPr="00000000">
              <w:rPr>
                <w:rtl w:val="0"/>
              </w:rPr>
            </w:r>
          </w:p>
          <w:p w:rsidR="00000000" w:rsidDel="00000000" w:rsidP="00000000" w:rsidRDefault="00000000" w:rsidRPr="00000000" w14:paraId="00000D31">
            <w:pPr>
              <w:numPr>
                <w:ilvl w:val="0"/>
                <w:numId w:val="59"/>
              </w:numPr>
              <w:rPr>
                <w:sz w:val="18"/>
                <w:szCs w:val="18"/>
              </w:rPr>
            </w:pPr>
            <w:r w:rsidDel="00000000" w:rsidR="00000000" w:rsidRPr="00000000">
              <w:rPr>
                <w:sz w:val="18"/>
                <w:szCs w:val="18"/>
                <w:rtl w:val="0"/>
              </w:rPr>
              <w:t xml:space="preserve">Delineation of neck node levels for head and neck tumors [</w:t>
            </w:r>
            <w:hyperlink r:id="rId836">
              <w:r w:rsidDel="00000000" w:rsidR="00000000" w:rsidRPr="00000000">
                <w:rPr>
                  <w:sz w:val="18"/>
                  <w:szCs w:val="18"/>
                  <w:rtl w:val="0"/>
                </w:rPr>
                <w:t xml:space="preserve">Grégoire RTO '13</w:t>
              </w:r>
            </w:hyperlink>
            <w:r w:rsidDel="00000000" w:rsidR="00000000" w:rsidRPr="00000000">
              <w:rPr>
                <w:sz w:val="18"/>
                <w:szCs w:val="18"/>
                <w:rtl w:val="0"/>
              </w:rPr>
              <w:t xml:space="preserve">, </w:t>
            </w:r>
            <w:hyperlink r:id="rId837">
              <w:r w:rsidDel="00000000" w:rsidR="00000000" w:rsidRPr="00000000">
                <w:rPr>
                  <w:sz w:val="18"/>
                  <w:szCs w:val="18"/>
                  <w:rtl w:val="0"/>
                </w:rPr>
                <w:t xml:space="preserve">Radiopaedia Interactive atlas</w:t>
              </w:r>
            </w:hyperlink>
            <w:r w:rsidDel="00000000" w:rsidR="00000000" w:rsidRPr="00000000">
              <w:rPr>
                <w:sz w:val="18"/>
                <w:szCs w:val="18"/>
                <w:rtl w:val="0"/>
              </w:rPr>
              <w:t xml:space="preserve">] </w:t>
            </w:r>
            <w:hyperlink w:anchor="_rzy8rvsdopq0">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D32">
            <w:pPr>
              <w:numPr>
                <w:ilvl w:val="0"/>
                <w:numId w:val="59"/>
              </w:numPr>
              <w:rPr>
                <w:sz w:val="18"/>
                <w:szCs w:val="18"/>
              </w:rPr>
            </w:pPr>
            <w:r w:rsidDel="00000000" w:rsidR="00000000" w:rsidRPr="00000000">
              <w:rPr>
                <w:sz w:val="18"/>
                <w:szCs w:val="18"/>
                <w:rtl w:val="0"/>
              </w:rPr>
              <w:t xml:space="preserve">Delineation of CTVp in H&amp;N cancer [</w:t>
            </w:r>
            <w:hyperlink r:id="rId838">
              <w:r w:rsidDel="00000000" w:rsidR="00000000" w:rsidRPr="00000000">
                <w:rPr>
                  <w:sz w:val="18"/>
                  <w:szCs w:val="18"/>
                  <w:rtl w:val="0"/>
                </w:rPr>
                <w:t xml:space="preserve">Grégoire Rad Onc '18</w:t>
              </w:r>
            </w:hyperlink>
            <w:r w:rsidDel="00000000" w:rsidR="00000000" w:rsidRPr="00000000">
              <w:rPr>
                <w:sz w:val="18"/>
                <w:szCs w:val="18"/>
                <w:rtl w:val="0"/>
              </w:rPr>
              <w:t xml:space="preserve">] </w:t>
            </w:r>
            <w:hyperlink w:anchor="kix.kqkdc6ce2kxe">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D33">
            <w:pPr>
              <w:numPr>
                <w:ilvl w:val="0"/>
                <w:numId w:val="59"/>
              </w:numPr>
              <w:rPr>
                <w:sz w:val="18"/>
                <w:szCs w:val="18"/>
              </w:rPr>
            </w:pPr>
            <w:r w:rsidDel="00000000" w:rsidR="00000000" w:rsidRPr="00000000">
              <w:rPr>
                <w:sz w:val="18"/>
                <w:szCs w:val="18"/>
                <w:rtl w:val="0"/>
              </w:rPr>
              <w:t xml:space="preserve">Delineation of CTVp and CTVn in the primary RT of OC, OP, hypopharyngeal and laryngeal [</w:t>
            </w:r>
            <w:hyperlink r:id="rId839">
              <w:r w:rsidDel="00000000" w:rsidR="00000000" w:rsidRPr="00000000">
                <w:rPr>
                  <w:sz w:val="18"/>
                  <w:szCs w:val="18"/>
                  <w:rtl w:val="0"/>
                </w:rPr>
                <w:t xml:space="preserve">Grégoire Oral Onc '18</w:t>
              </w:r>
            </w:hyperlink>
            <w:r w:rsidDel="00000000" w:rsidR="00000000" w:rsidRPr="00000000">
              <w:rPr>
                <w:sz w:val="18"/>
                <w:szCs w:val="18"/>
                <w:rtl w:val="0"/>
              </w:rPr>
              <w:t xml:space="preserve">] </w:t>
            </w:r>
            <w:hyperlink w:anchor="jotgn0jfcaxd">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D34">
            <w:pPr>
              <w:numPr>
                <w:ilvl w:val="0"/>
                <w:numId w:val="59"/>
              </w:numPr>
              <w:rPr>
                <w:sz w:val="18"/>
                <w:szCs w:val="18"/>
              </w:rPr>
            </w:pPr>
            <w:r w:rsidDel="00000000" w:rsidR="00000000" w:rsidRPr="00000000">
              <w:rPr>
                <w:sz w:val="18"/>
                <w:szCs w:val="18"/>
                <w:rtl w:val="0"/>
              </w:rPr>
              <w:t xml:space="preserve">Selection of lymph node target volumes of neck node levels for definitive H&amp;N RT [</w:t>
            </w:r>
            <w:hyperlink r:id="rId840">
              <w:r w:rsidDel="00000000" w:rsidR="00000000" w:rsidRPr="00000000">
                <w:rPr>
                  <w:sz w:val="18"/>
                  <w:szCs w:val="18"/>
                  <w:rtl w:val="0"/>
                </w:rPr>
                <w:t xml:space="preserve">Biau RTO '19</w:t>
              </w:r>
            </w:hyperlink>
            <w:r w:rsidDel="00000000" w:rsidR="00000000" w:rsidRPr="00000000">
              <w:rPr>
                <w:sz w:val="18"/>
                <w:szCs w:val="18"/>
                <w:rtl w:val="0"/>
              </w:rPr>
              <w:t xml:space="preserve">]. </w:t>
            </w:r>
            <w:hyperlink w:anchor="_rzy8rvsdopq0">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D35">
            <w:pPr>
              <w:numPr>
                <w:ilvl w:val="0"/>
                <w:numId w:val="59"/>
              </w:numPr>
              <w:rPr>
                <w:sz w:val="18"/>
                <w:szCs w:val="18"/>
              </w:rPr>
            </w:pPr>
            <w:r w:rsidDel="00000000" w:rsidR="00000000" w:rsidRPr="00000000">
              <w:rPr>
                <w:sz w:val="18"/>
                <w:szCs w:val="18"/>
                <w:rtl w:val="0"/>
              </w:rPr>
              <w:t xml:space="preserve">Target delineation for postoperative treatment of H&amp;N cancer [</w:t>
            </w:r>
            <w:hyperlink r:id="rId841">
              <w:r w:rsidDel="00000000" w:rsidR="00000000" w:rsidRPr="00000000">
                <w:rPr>
                  <w:sz w:val="18"/>
                  <w:szCs w:val="18"/>
                  <w:rtl w:val="0"/>
                </w:rPr>
                <w:t xml:space="preserve">Evans and Beasley Oral Onc '18</w:t>
              </w:r>
            </w:hyperlink>
            <w:r w:rsidDel="00000000" w:rsidR="00000000" w:rsidRPr="00000000">
              <w:rPr>
                <w:sz w:val="18"/>
                <w:szCs w:val="18"/>
                <w:rtl w:val="0"/>
              </w:rPr>
              <w:t xml:space="preserve">]. </w:t>
            </w:r>
            <w:hyperlink w:anchor="3idlkksib7f2">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D36">
            <w:pPr>
              <w:numPr>
                <w:ilvl w:val="0"/>
                <w:numId w:val="59"/>
              </w:numPr>
              <w:rPr>
                <w:sz w:val="18"/>
                <w:szCs w:val="18"/>
              </w:rPr>
            </w:pPr>
            <w:r w:rsidDel="00000000" w:rsidR="00000000" w:rsidRPr="00000000">
              <w:rPr>
                <w:sz w:val="18"/>
                <w:szCs w:val="18"/>
                <w:rtl w:val="0"/>
              </w:rPr>
              <w:t xml:space="preserve">IMRT for H&amp;N Cancer: Emphasis on selection and delineation of targets </w:t>
            </w:r>
            <w:hyperlink r:id="rId842">
              <w:r w:rsidDel="00000000" w:rsidR="00000000" w:rsidRPr="00000000">
                <w:rPr>
                  <w:sz w:val="18"/>
                  <w:szCs w:val="18"/>
                  <w:rtl w:val="0"/>
                </w:rPr>
                <w:t xml:space="preserve">[Eisbruch SRO '02]</w:t>
              </w:r>
            </w:hyperlink>
            <w:r w:rsidDel="00000000" w:rsidR="00000000" w:rsidRPr="00000000">
              <w:rPr>
                <w:sz w:val="18"/>
                <w:szCs w:val="18"/>
                <w:rtl w:val="0"/>
              </w:rPr>
              <w:t xml:space="preserve">.</w:t>
            </w:r>
          </w:p>
          <w:p w:rsidR="00000000" w:rsidDel="00000000" w:rsidP="00000000" w:rsidRDefault="00000000" w:rsidRPr="00000000" w14:paraId="00000D37">
            <w:pPr>
              <w:numPr>
                <w:ilvl w:val="0"/>
                <w:numId w:val="59"/>
              </w:numPr>
              <w:rPr>
                <w:sz w:val="18"/>
                <w:szCs w:val="18"/>
              </w:rPr>
            </w:pPr>
            <w:r w:rsidDel="00000000" w:rsidR="00000000" w:rsidRPr="00000000">
              <w:rPr>
                <w:sz w:val="18"/>
                <w:szCs w:val="18"/>
                <w:rtl w:val="0"/>
              </w:rPr>
              <w:t xml:space="preserve">CT based contouring of H&amp;N OARs (DAHANCA, EORTC, GORTEC, NCIC, NRG, TROG) </w:t>
            </w:r>
            <w:hyperlink r:id="rId843">
              <w:r w:rsidDel="00000000" w:rsidR="00000000" w:rsidRPr="00000000">
                <w:rPr>
                  <w:sz w:val="18"/>
                  <w:szCs w:val="18"/>
                  <w:rtl w:val="0"/>
                </w:rPr>
                <w:t xml:space="preserve">[Brouwer RTO '15, </w:t>
              </w:r>
            </w:hyperlink>
            <w:hyperlink r:id="rId844">
              <w:r w:rsidDel="00000000" w:rsidR="00000000" w:rsidRPr="00000000">
                <w:rPr>
                  <w:sz w:val="18"/>
                  <w:szCs w:val="18"/>
                  <w:rtl w:val="0"/>
                </w:rPr>
                <w:t xml:space="preserve">eContour Atlas</w:t>
              </w:r>
            </w:hyperlink>
            <w:hyperlink r:id="rId845">
              <w:r w:rsidDel="00000000" w:rsidR="00000000" w:rsidRPr="00000000">
                <w:rPr>
                  <w:sz w:val="18"/>
                  <w:szCs w:val="18"/>
                  <w:rtl w:val="0"/>
                </w:rPr>
                <w:t xml:space="preserve">]</w:t>
              </w:r>
            </w:hyperlink>
            <w:r w:rsidDel="00000000" w:rsidR="00000000" w:rsidRPr="00000000">
              <w:rPr>
                <w:sz w:val="18"/>
                <w:szCs w:val="18"/>
                <w:rtl w:val="0"/>
              </w:rPr>
              <w:t xml:space="preserve">.</w:t>
            </w:r>
          </w:p>
          <w:p w:rsidR="00000000" w:rsidDel="00000000" w:rsidP="00000000" w:rsidRDefault="00000000" w:rsidRPr="00000000" w14:paraId="00000D38">
            <w:pPr>
              <w:numPr>
                <w:ilvl w:val="0"/>
                <w:numId w:val="59"/>
              </w:numPr>
              <w:rPr>
                <w:sz w:val="18"/>
                <w:szCs w:val="18"/>
              </w:rPr>
            </w:pPr>
            <w:r w:rsidDel="00000000" w:rsidR="00000000" w:rsidRPr="00000000">
              <w:rPr>
                <w:sz w:val="18"/>
                <w:szCs w:val="18"/>
                <w:rtl w:val="0"/>
              </w:rPr>
              <w:t xml:space="preserve">Development of a standardized method for contouring the larynx and its substructures [</w:t>
            </w:r>
            <w:hyperlink r:id="rId846">
              <w:r w:rsidDel="00000000" w:rsidR="00000000" w:rsidRPr="00000000">
                <w:rPr>
                  <w:sz w:val="18"/>
                  <w:szCs w:val="18"/>
                  <w:rtl w:val="0"/>
                </w:rPr>
                <w:t xml:space="preserve">Choi Rad Onc '14</w:t>
              </w:r>
            </w:hyperlink>
            <w:r w:rsidDel="00000000" w:rsidR="00000000" w:rsidRPr="00000000">
              <w:rPr>
                <w:sz w:val="18"/>
                <w:szCs w:val="18"/>
                <w:rtl w:val="0"/>
              </w:rPr>
              <w:t xml:space="preserve">, </w:t>
            </w:r>
            <w:hyperlink r:id="rId847">
              <w:r w:rsidDel="00000000" w:rsidR="00000000" w:rsidRPr="00000000">
                <w:rPr>
                  <w:sz w:val="18"/>
                  <w:szCs w:val="18"/>
                  <w:rtl w:val="0"/>
                </w:rPr>
                <w:t xml:space="preserve">eContour Atlas</w:t>
              </w:r>
            </w:hyperlink>
            <w:r w:rsidDel="00000000" w:rsidR="00000000" w:rsidRPr="00000000">
              <w:rPr>
                <w:sz w:val="18"/>
                <w:szCs w:val="18"/>
                <w:rtl w:val="0"/>
              </w:rPr>
              <w:t xml:space="preserve">]</w:t>
            </w:r>
          </w:p>
          <w:p w:rsidR="00000000" w:rsidDel="00000000" w:rsidP="00000000" w:rsidRDefault="00000000" w:rsidRPr="00000000" w14:paraId="00000D39">
            <w:pPr>
              <w:numPr>
                <w:ilvl w:val="0"/>
                <w:numId w:val="59"/>
              </w:numPr>
              <w:rPr>
                <w:sz w:val="18"/>
                <w:szCs w:val="18"/>
              </w:rPr>
            </w:pPr>
            <w:r w:rsidDel="00000000" w:rsidR="00000000" w:rsidRPr="00000000">
              <w:rPr>
                <w:sz w:val="18"/>
                <w:szCs w:val="18"/>
                <w:rtl w:val="0"/>
              </w:rPr>
              <w:t xml:space="preserve">Standardization of target volume delineation in carotid-sparing IMRT for early glottic cancer [</w:t>
            </w:r>
            <w:hyperlink r:id="rId848">
              <w:r w:rsidDel="00000000" w:rsidR="00000000" w:rsidRPr="00000000">
                <w:rPr>
                  <w:sz w:val="18"/>
                  <w:szCs w:val="18"/>
                  <w:rtl w:val="0"/>
                </w:rPr>
                <w:t xml:space="preserve">Gujral Clin Onc '17</w:t>
              </w:r>
            </w:hyperlink>
            <w:r w:rsidDel="00000000" w:rsidR="00000000" w:rsidRPr="00000000">
              <w:rPr>
                <w:sz w:val="18"/>
                <w:szCs w:val="18"/>
                <w:rtl w:val="0"/>
              </w:rPr>
              <w:t xml:space="preserve">]</w:t>
            </w:r>
          </w:p>
          <w:p w:rsidR="00000000" w:rsidDel="00000000" w:rsidP="00000000" w:rsidRDefault="00000000" w:rsidRPr="00000000" w14:paraId="00000D3A">
            <w:pPr>
              <w:ind w:left="0" w:right="200" w:firstLine="0"/>
              <w:rPr>
                <w:sz w:val="18"/>
                <w:szCs w:val="18"/>
                <w:u w:val="single"/>
              </w:rPr>
            </w:pPr>
            <w:r w:rsidDel="00000000" w:rsidR="00000000" w:rsidRPr="00000000">
              <w:rPr>
                <w:sz w:val="18"/>
                <w:szCs w:val="18"/>
                <w:u w:val="single"/>
                <w:rtl w:val="0"/>
              </w:rPr>
              <w:t xml:space="preserve">Relevant Accessible Radiation Protocols</w:t>
            </w:r>
          </w:p>
          <w:p w:rsidR="00000000" w:rsidDel="00000000" w:rsidP="00000000" w:rsidRDefault="00000000" w:rsidRPr="00000000" w14:paraId="00000D3B">
            <w:pPr>
              <w:numPr>
                <w:ilvl w:val="0"/>
                <w:numId w:val="67"/>
              </w:numPr>
              <w:ind w:right="60"/>
              <w:rPr>
                <w:sz w:val="18"/>
                <w:szCs w:val="18"/>
              </w:rPr>
            </w:pPr>
            <w:r w:rsidDel="00000000" w:rsidR="00000000" w:rsidRPr="00000000">
              <w:rPr>
                <w:sz w:val="18"/>
                <w:szCs w:val="18"/>
                <w:rtl w:val="0"/>
              </w:rPr>
              <w:t xml:space="preserve">RTOG 95-12 [</w:t>
            </w:r>
            <w:hyperlink r:id="rId849">
              <w:r w:rsidDel="00000000" w:rsidR="00000000" w:rsidRPr="00000000">
                <w:rPr>
                  <w:sz w:val="18"/>
                  <w:szCs w:val="18"/>
                  <w:rtl w:val="0"/>
                </w:rPr>
                <w:t xml:space="preserve">Protocol</w:t>
              </w:r>
            </w:hyperlink>
            <w:r w:rsidDel="00000000" w:rsidR="00000000" w:rsidRPr="00000000">
              <w:rPr>
                <w:sz w:val="18"/>
                <w:szCs w:val="18"/>
                <w:rtl w:val="0"/>
              </w:rPr>
              <w:t xml:space="preserve">]: 70/35 vs. 79.2/66 (1.2 BID); 7 vs. 6.5 weeks. Hyper vs conventional fractionation T2 larynx. </w:t>
            </w:r>
            <w:hyperlink w:anchor="x1e7eiei4xls">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D3C">
            <w:pPr>
              <w:numPr>
                <w:ilvl w:val="0"/>
                <w:numId w:val="67"/>
              </w:numPr>
              <w:ind w:right="60"/>
              <w:rPr>
                <w:sz w:val="18"/>
                <w:szCs w:val="18"/>
              </w:rPr>
            </w:pPr>
            <w:r w:rsidDel="00000000" w:rsidR="00000000" w:rsidRPr="00000000">
              <w:rPr>
                <w:sz w:val="18"/>
                <w:szCs w:val="18"/>
                <w:rtl w:val="0"/>
              </w:rPr>
              <w:t xml:space="preserve">Early Glottic Field Borders (Figure 1) [</w:t>
            </w:r>
            <w:hyperlink r:id="rId850">
              <w:r w:rsidDel="00000000" w:rsidR="00000000" w:rsidRPr="00000000">
                <w:rPr>
                  <w:sz w:val="18"/>
                  <w:szCs w:val="18"/>
                  <w:rtl w:val="0"/>
                </w:rPr>
                <w:t xml:space="preserve">Mendenhall IJROBP '88</w:t>
              </w:r>
            </w:hyperlink>
            <w:r w:rsidDel="00000000" w:rsidR="00000000" w:rsidRPr="00000000">
              <w:rPr>
                <w:sz w:val="18"/>
                <w:szCs w:val="18"/>
                <w:rtl w:val="0"/>
              </w:rPr>
              <w:t xml:space="preserve">]</w:t>
            </w:r>
          </w:p>
          <w:p w:rsidR="00000000" w:rsidDel="00000000" w:rsidP="00000000" w:rsidRDefault="00000000" w:rsidRPr="00000000" w14:paraId="00000D3D">
            <w:pPr>
              <w:numPr>
                <w:ilvl w:val="0"/>
                <w:numId w:val="67"/>
              </w:numPr>
              <w:rPr>
                <w:sz w:val="18"/>
                <w:szCs w:val="18"/>
              </w:rPr>
            </w:pPr>
            <w:r w:rsidDel="00000000" w:rsidR="00000000" w:rsidRPr="00000000">
              <w:rPr>
                <w:sz w:val="18"/>
                <w:szCs w:val="18"/>
                <w:rtl w:val="0"/>
              </w:rPr>
              <w:t xml:space="preserve">CRUK/14/014 [</w:t>
            </w:r>
            <w:hyperlink r:id="rId851">
              <w:r w:rsidDel="00000000" w:rsidR="00000000" w:rsidRPr="00000000">
                <w:rPr>
                  <w:sz w:val="18"/>
                  <w:szCs w:val="18"/>
                  <w:rtl w:val="0"/>
                </w:rPr>
                <w:t xml:space="preserve">Protocol</w:t>
              </w:r>
            </w:hyperlink>
            <w:r w:rsidDel="00000000" w:rsidR="00000000" w:rsidRPr="00000000">
              <w:rPr>
                <w:sz w:val="18"/>
                <w:szCs w:val="18"/>
                <w:rtl w:val="0"/>
              </w:rPr>
              <w:t xml:space="preserve">, </w:t>
            </w:r>
            <w:hyperlink r:id="rId852">
              <w:r w:rsidDel="00000000" w:rsidR="00000000" w:rsidRPr="00000000">
                <w:rPr>
                  <w:sz w:val="18"/>
                  <w:szCs w:val="18"/>
                  <w:rtl w:val="0"/>
                </w:rPr>
                <w:t xml:space="preserve">Nutting ASCO '20</w:t>
              </w:r>
            </w:hyperlink>
            <w:r w:rsidDel="00000000" w:rsidR="00000000" w:rsidRPr="00000000">
              <w:rPr>
                <w:sz w:val="18"/>
                <w:szCs w:val="18"/>
                <w:rtl w:val="0"/>
              </w:rPr>
              <w:t xml:space="preserve">]: Phase III. IMRT ± Dysphagia optimization (Do-IMRT). </w:t>
            </w:r>
            <w:hyperlink w:anchor="nnkyleqzj5pb">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D3E">
            <w:pPr>
              <w:ind w:left="0" w:right="200" w:firstLine="0"/>
              <w:rPr>
                <w:sz w:val="18"/>
                <w:szCs w:val="18"/>
                <w:u w:val="single"/>
              </w:rPr>
            </w:pPr>
            <w:r w:rsidDel="00000000" w:rsidR="00000000" w:rsidRPr="00000000">
              <w:rPr>
                <w:sz w:val="18"/>
                <w:szCs w:val="18"/>
                <w:u w:val="single"/>
                <w:rtl w:val="0"/>
              </w:rPr>
              <w:t xml:space="preserve">Quality of Life/Toxicity</w:t>
            </w:r>
          </w:p>
          <w:p w:rsidR="00000000" w:rsidDel="00000000" w:rsidP="00000000" w:rsidRDefault="00000000" w:rsidRPr="00000000" w14:paraId="00000D3F">
            <w:pPr>
              <w:numPr>
                <w:ilvl w:val="0"/>
                <w:numId w:val="78"/>
              </w:numPr>
              <w:rPr>
                <w:sz w:val="18"/>
                <w:szCs w:val="18"/>
              </w:rPr>
            </w:pPr>
            <w:r w:rsidDel="00000000" w:rsidR="00000000" w:rsidRPr="00000000">
              <w:rPr>
                <w:sz w:val="18"/>
                <w:szCs w:val="18"/>
                <w:rtl w:val="0"/>
              </w:rPr>
              <w:t xml:space="preserve">Long term aspects of QoL in H&amp;N cancer patients treated with IMRT [</w:t>
            </w:r>
            <w:hyperlink r:id="rId853">
              <w:r w:rsidDel="00000000" w:rsidR="00000000" w:rsidRPr="00000000">
                <w:rPr>
                  <w:sz w:val="18"/>
                  <w:szCs w:val="18"/>
                  <w:rtl w:val="0"/>
                </w:rPr>
                <w:t xml:space="preserve">Abel ARO '20</w:t>
              </w:r>
            </w:hyperlink>
            <w:r w:rsidDel="00000000" w:rsidR="00000000" w:rsidRPr="00000000">
              <w:rPr>
                <w:sz w:val="18"/>
                <w:szCs w:val="18"/>
                <w:rtl w:val="0"/>
              </w:rPr>
              <w:t xml:space="preserve">] </w:t>
            </w:r>
            <w:hyperlink w:anchor="ak3s3ce5sict">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D40">
            <w:pPr>
              <w:numPr>
                <w:ilvl w:val="0"/>
                <w:numId w:val="78"/>
              </w:numPr>
              <w:rPr>
                <w:sz w:val="18"/>
                <w:szCs w:val="18"/>
              </w:rPr>
            </w:pPr>
            <w:r w:rsidDel="00000000" w:rsidR="00000000" w:rsidRPr="00000000">
              <w:rPr>
                <w:sz w:val="18"/>
                <w:szCs w:val="18"/>
                <w:rtl w:val="0"/>
              </w:rPr>
              <w:t xml:space="preserve">RTOG 91-11 (Table 2) [</w:t>
            </w:r>
            <w:hyperlink r:id="rId854">
              <w:r w:rsidDel="00000000" w:rsidR="00000000" w:rsidRPr="00000000">
                <w:rPr>
                  <w:sz w:val="18"/>
                  <w:szCs w:val="18"/>
                  <w:rtl w:val="0"/>
                </w:rPr>
                <w:t xml:space="preserve">Forastierre</w:t>
              </w:r>
            </w:hyperlink>
            <w:hyperlink r:id="rId855">
              <w:r w:rsidDel="00000000" w:rsidR="00000000" w:rsidRPr="00000000">
                <w:rPr>
                  <w:sz w:val="18"/>
                  <w:szCs w:val="18"/>
                  <w:rtl w:val="0"/>
                </w:rPr>
                <w:t xml:space="preserve"> NEJM '03</w:t>
              </w:r>
            </w:hyperlink>
            <w:r w:rsidDel="00000000" w:rsidR="00000000" w:rsidRPr="00000000">
              <w:rPr>
                <w:rFonts w:ascii="Cardo" w:cs="Cardo" w:eastAsia="Cardo" w:hAnsi="Cardo"/>
                <w:sz w:val="18"/>
                <w:szCs w:val="18"/>
                <w:rtl w:val="0"/>
              </w:rPr>
              <w:t xml:space="preserve">]: Advanced Larynx. RT alone vs. CDDP/5FU x3→ RT vs. CCRT. </w:t>
            </w:r>
            <w:hyperlink w:anchor="f7mvtrc9v11d">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D41">
            <w:pPr>
              <w:numPr>
                <w:ilvl w:val="0"/>
                <w:numId w:val="78"/>
              </w:numPr>
              <w:rPr>
                <w:sz w:val="18"/>
                <w:szCs w:val="18"/>
              </w:rPr>
            </w:pPr>
            <w:r w:rsidDel="00000000" w:rsidR="00000000" w:rsidRPr="00000000">
              <w:rPr>
                <w:sz w:val="18"/>
                <w:szCs w:val="18"/>
                <w:rtl w:val="0"/>
              </w:rPr>
              <w:t xml:space="preserve">Factors associated with Severe Late Toxicity after CCRT [</w:t>
            </w:r>
            <w:hyperlink r:id="rId856">
              <w:r w:rsidDel="00000000" w:rsidR="00000000" w:rsidRPr="00000000">
                <w:rPr>
                  <w:sz w:val="18"/>
                  <w:szCs w:val="18"/>
                  <w:rtl w:val="0"/>
                </w:rPr>
                <w:t xml:space="preserve">Machtay JCO '08]</w:t>
              </w:r>
            </w:hyperlink>
            <w:r w:rsidDel="00000000" w:rsidR="00000000" w:rsidRPr="00000000">
              <w:rPr>
                <w:sz w:val="18"/>
                <w:szCs w:val="18"/>
                <w:rtl w:val="0"/>
              </w:rPr>
              <w:t xml:space="preserve">: Review of RTOG 91-11, 97-03, and 99-14. </w:t>
            </w:r>
            <w:hyperlink w:anchor="oalwx2995ok0">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D42">
            <w:pPr>
              <w:numPr>
                <w:ilvl w:val="0"/>
                <w:numId w:val="78"/>
              </w:numPr>
              <w:rPr>
                <w:sz w:val="18"/>
                <w:szCs w:val="18"/>
              </w:rPr>
            </w:pPr>
            <w:r w:rsidDel="00000000" w:rsidR="00000000" w:rsidRPr="00000000">
              <w:rPr>
                <w:sz w:val="18"/>
                <w:szCs w:val="18"/>
                <w:rtl w:val="0"/>
              </w:rPr>
              <w:t xml:space="preserve">RTOG 95-01 (Table 2) [</w:t>
            </w:r>
            <w:hyperlink r:id="rId857">
              <w:r w:rsidDel="00000000" w:rsidR="00000000" w:rsidRPr="00000000">
                <w:rPr>
                  <w:sz w:val="18"/>
                  <w:szCs w:val="18"/>
                  <w:rtl w:val="0"/>
                </w:rPr>
                <w:t xml:space="preserve">Cooper NEJM '04</w:t>
              </w:r>
            </w:hyperlink>
            <w:r w:rsidDel="00000000" w:rsidR="00000000" w:rsidRPr="00000000">
              <w:rPr>
                <w:sz w:val="18"/>
                <w:szCs w:val="18"/>
                <w:rtl w:val="0"/>
              </w:rPr>
              <w:t xml:space="preserve">]: PORT vs. POCRT. </w:t>
            </w:r>
            <w:hyperlink w:anchor="_k1lnxczldez">
              <w:r w:rsidDel="00000000" w:rsidR="00000000" w:rsidRPr="00000000">
                <w:rPr>
                  <w:sz w:val="18"/>
                  <w:szCs w:val="18"/>
                  <w:vertAlign w:val="superscript"/>
                  <w:rtl w:val="0"/>
                </w:rPr>
                <w:t xml:space="preserve">RoR</w:t>
              </w:r>
            </w:hyperlink>
            <w:r w:rsidDel="00000000" w:rsidR="00000000" w:rsidRPr="00000000">
              <w:rPr>
                <w:rtl w:val="0"/>
              </w:rPr>
            </w:r>
          </w:p>
        </w:tc>
      </w:tr>
    </w:tbl>
    <w:p w:rsidR="00000000" w:rsidDel="00000000" w:rsidP="00000000" w:rsidRDefault="00000000" w:rsidRPr="00000000" w14:paraId="00000D43">
      <w:pPr>
        <w:ind w:left="0" w:firstLine="0"/>
        <w:rPr/>
      </w:pPr>
      <w:r w:rsidDel="00000000" w:rsidR="00000000" w:rsidRPr="00000000">
        <w:rPr>
          <w:rtl w:val="0"/>
        </w:rPr>
      </w:r>
    </w:p>
    <w:p w:rsidR="00000000" w:rsidDel="00000000" w:rsidP="00000000" w:rsidRDefault="00000000" w:rsidRPr="00000000" w14:paraId="00000D44">
      <w:pPr>
        <w:pStyle w:val="Heading2"/>
        <w:spacing w:line="240" w:lineRule="auto"/>
        <w:rPr/>
      </w:pPr>
      <w:bookmarkStart w:colFirst="0" w:colLast="0" w:name="_e648jttkgu2e" w:id="229"/>
      <w:bookmarkEnd w:id="229"/>
      <w:hyperlink w:anchor="_gwhrxknqfe5s">
        <w:r w:rsidDel="00000000" w:rsidR="00000000" w:rsidRPr="00000000">
          <w:rPr>
            <w:rtl w:val="0"/>
          </w:rPr>
          <w:t xml:space="preserve">Treatment Planning</w:t>
        </w:r>
      </w:hyperlink>
      <w:r w:rsidDel="00000000" w:rsidR="00000000" w:rsidRPr="00000000">
        <w:rPr>
          <w:rtl w:val="0"/>
        </w:rPr>
      </w:r>
    </w:p>
    <w:p w:rsidR="00000000" w:rsidDel="00000000" w:rsidP="00000000" w:rsidRDefault="00000000" w:rsidRPr="00000000" w14:paraId="00000D45">
      <w:pPr>
        <w:ind w:left="0" w:right="140" w:firstLine="0"/>
        <w:rPr/>
      </w:pPr>
      <w:r w:rsidDel="00000000" w:rsidR="00000000" w:rsidRPr="00000000">
        <w:rPr>
          <w:rtl w:val="0"/>
        </w:rPr>
        <w:t xml:space="preserve">See the Summary Box above.</w:t>
      </w:r>
    </w:p>
    <w:p w:rsidR="00000000" w:rsidDel="00000000" w:rsidP="00000000" w:rsidRDefault="00000000" w:rsidRPr="00000000" w14:paraId="00000D46">
      <w:pPr>
        <w:ind w:left="0" w:firstLine="0"/>
        <w:rPr/>
      </w:pPr>
      <w:r w:rsidDel="00000000" w:rsidR="00000000" w:rsidRPr="00000000">
        <w:rPr>
          <w:rtl w:val="0"/>
        </w:rPr>
        <w:t xml:space="preserve">See [</w:t>
      </w:r>
      <w:hyperlink w:anchor="4imdo2xym28j">
        <w:r w:rsidDel="00000000" w:rsidR="00000000" w:rsidRPr="00000000">
          <w:rPr>
            <w:rtl w:val="0"/>
          </w:rPr>
          <w:t xml:space="preserve">Indications for PORT vs. POCCRT</w:t>
        </w:r>
      </w:hyperlink>
      <w:r w:rsidDel="00000000" w:rsidR="00000000" w:rsidRPr="00000000">
        <w:rPr>
          <w:rtl w:val="0"/>
        </w:rPr>
        <w:t xml:space="preserve">] in the General section.</w:t>
      </w:r>
    </w:p>
    <w:p w:rsidR="00000000" w:rsidDel="00000000" w:rsidP="00000000" w:rsidRDefault="00000000" w:rsidRPr="00000000" w14:paraId="00000D47">
      <w:pPr>
        <w:widowControl w:val="0"/>
        <w:ind w:left="0" w:firstLine="0"/>
        <w:rPr>
          <w:rFonts w:ascii="Times New Roman" w:cs="Times New Roman" w:eastAsia="Times New Roman" w:hAnsi="Times New Roman"/>
          <w:b w:val="1"/>
          <w:sz w:val="20"/>
          <w:szCs w:val="20"/>
        </w:rPr>
      </w:pPr>
      <w:r w:rsidDel="00000000" w:rsidR="00000000" w:rsidRPr="00000000">
        <w:rPr>
          <w:rtl w:val="0"/>
        </w:rPr>
        <w:t xml:space="preserve">See details of base of skull coverage and tracing cranial nerve V in the [</w:t>
      </w:r>
      <w:hyperlink w:anchor="_q4gl8dq6tbz5">
        <w:r w:rsidDel="00000000" w:rsidR="00000000" w:rsidRPr="00000000">
          <w:rPr>
            <w:rtl w:val="0"/>
          </w:rPr>
          <w:t xml:space="preserve">Chasing PNI</w:t>
        </w:r>
      </w:hyperlink>
      <w:r w:rsidDel="00000000" w:rsidR="00000000" w:rsidRPr="00000000">
        <w:rPr>
          <w:rtl w:val="0"/>
        </w:rPr>
        <w:t xml:space="preserve">] section.</w:t>
      </w:r>
      <w:r w:rsidDel="00000000" w:rsidR="00000000" w:rsidRPr="00000000">
        <w:rPr>
          <w:rtl w:val="0"/>
        </w:rPr>
      </w:r>
    </w:p>
    <w:p w:rsidR="00000000" w:rsidDel="00000000" w:rsidP="00000000" w:rsidRDefault="00000000" w:rsidRPr="00000000" w14:paraId="00000D48">
      <w:pPr>
        <w:numPr>
          <w:ilvl w:val="0"/>
          <w:numId w:val="64"/>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Simulate with neck extended, shoulders down. May add bolus for anterior commissure tumors and over tracheostoma.</w:t>
      </w:r>
    </w:p>
    <w:p w:rsidR="00000000" w:rsidDel="00000000" w:rsidP="00000000" w:rsidRDefault="00000000" w:rsidRPr="00000000" w14:paraId="00000D49">
      <w:pPr>
        <w:numPr>
          <w:ilvl w:val="0"/>
          <w:numId w:val="64"/>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Laryngeal preservation</w:t>
      </w:r>
      <w:r w:rsidDel="00000000" w:rsidR="00000000" w:rsidRPr="00000000">
        <w:rPr>
          <w:rFonts w:ascii="Times New Roman" w:cs="Times New Roman" w:eastAsia="Times New Roman" w:hAnsi="Times New Roman"/>
          <w:sz w:val="20"/>
          <w:szCs w:val="20"/>
          <w:rtl w:val="0"/>
        </w:rPr>
        <w:t xml:space="preserve">: Must have a functional larynx (able to swallow/breathe).</w:t>
      </w:r>
    </w:p>
    <w:p w:rsidR="00000000" w:rsidDel="00000000" w:rsidP="00000000" w:rsidRDefault="00000000" w:rsidRPr="00000000" w14:paraId="00000D4A">
      <w:pPr>
        <w:numPr>
          <w:ilvl w:val="1"/>
          <w:numId w:val="64"/>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University of Florida uses tumor volume &lt; 3.5 cc </w:t>
      </w:r>
      <w:r w:rsidDel="00000000" w:rsidR="00000000" w:rsidRPr="00000000">
        <w:rPr>
          <w:rtl w:val="0"/>
        </w:rPr>
        <w:t xml:space="preserve">with no</w:t>
      </w:r>
      <w:r w:rsidDel="00000000" w:rsidR="00000000" w:rsidRPr="00000000">
        <w:rPr>
          <w:rFonts w:ascii="Times New Roman" w:cs="Times New Roman" w:eastAsia="Times New Roman" w:hAnsi="Times New Roman"/>
          <w:sz w:val="20"/>
          <w:szCs w:val="20"/>
          <w:rtl w:val="0"/>
        </w:rPr>
        <w:t xml:space="preserve"> airway compromise to qualify for laryngeal preservation.</w:t>
      </w:r>
    </w:p>
    <w:p w:rsidR="00000000" w:rsidDel="00000000" w:rsidP="00000000" w:rsidRDefault="00000000" w:rsidRPr="00000000" w14:paraId="00000D4B">
      <w:pPr>
        <w:numPr>
          <w:ilvl w:val="2"/>
          <w:numId w:val="64"/>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Mendenhall: Likelihood of LC w functional larynx is related to primary tumor volume. LC w functional larynx decreases as volume </w:t>
      </w:r>
      <w:r w:rsidDel="00000000" w:rsidR="00000000" w:rsidRPr="00000000">
        <w:rPr>
          <w:rFonts w:ascii="Times New Roman" w:cs="Times New Roman" w:eastAsia="Times New Roman" w:hAnsi="Times New Roman"/>
          <w:sz w:val="20"/>
          <w:szCs w:val="20"/>
          <w:rtl w:val="0"/>
        </w:rPr>
        <w:t xml:space="preserve">rise</w:t>
      </w:r>
      <w:r w:rsidDel="00000000" w:rsidR="00000000" w:rsidRPr="00000000">
        <w:rPr>
          <w:rFonts w:ascii="Times New Roman" w:cs="Times New Roman" w:eastAsia="Times New Roman" w:hAnsi="Times New Roman"/>
          <w:sz w:val="20"/>
          <w:szCs w:val="20"/>
          <w:rtl w:val="0"/>
        </w:rPr>
        <w:t xml:space="preserve"> above </w:t>
      </w:r>
      <w:r w:rsidDel="00000000" w:rsidR="00000000" w:rsidRPr="00000000">
        <w:rPr>
          <w:rFonts w:ascii="Times New Roman" w:cs="Times New Roman" w:eastAsia="Times New Roman" w:hAnsi="Times New Roman"/>
          <w:b w:val="1"/>
          <w:sz w:val="20"/>
          <w:szCs w:val="20"/>
          <w:rtl w:val="0"/>
        </w:rPr>
        <w:t xml:space="preserve">4cc for glottic</w:t>
      </w:r>
      <w:r w:rsidDel="00000000" w:rsidR="00000000" w:rsidRPr="00000000">
        <w:rPr>
          <w:rFonts w:ascii="Times New Roman" w:cs="Times New Roman" w:eastAsia="Times New Roman" w:hAnsi="Times New Roman"/>
          <w:sz w:val="20"/>
          <w:szCs w:val="20"/>
          <w:rtl w:val="0"/>
        </w:rPr>
        <w:t xml:space="preserve"> and </w:t>
      </w:r>
      <w:r w:rsidDel="00000000" w:rsidR="00000000" w:rsidRPr="00000000">
        <w:rPr>
          <w:rFonts w:ascii="Times New Roman" w:cs="Times New Roman" w:eastAsia="Times New Roman" w:hAnsi="Times New Roman"/>
          <w:b w:val="1"/>
          <w:sz w:val="20"/>
          <w:szCs w:val="20"/>
          <w:rtl w:val="0"/>
        </w:rPr>
        <w:t xml:space="preserve">6-8cc for supraglottic</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D4C">
      <w:pPr>
        <w:numPr>
          <w:ilvl w:val="1"/>
          <w:numId w:val="64"/>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Do not offer laryngeal preservation to tumors w &gt;1 cm BOT or penetration through thyroid cartilage. Salvage options are poor - do not assume salvage laryngectomy will even be an option for them!</w:t>
      </w:r>
    </w:p>
    <w:bookmarkStart w:colFirst="0" w:colLast="0" w:name="t8pyspr4tocl" w:id="230"/>
    <w:bookmarkEnd w:id="230"/>
    <w:p w:rsidR="00000000" w:rsidDel="00000000" w:rsidP="00000000" w:rsidRDefault="00000000" w:rsidRPr="00000000" w14:paraId="00000D4D">
      <w:pPr>
        <w:numPr>
          <w:ilvl w:val="0"/>
          <w:numId w:val="64"/>
        </w:numPr>
      </w:pPr>
      <w:r w:rsidDel="00000000" w:rsidR="00000000" w:rsidRPr="00000000">
        <w:rPr>
          <w:rtl w:val="0"/>
        </w:rPr>
        <w:t xml:space="preserve">See [</w:t>
      </w:r>
      <w:hyperlink w:anchor="5xqks2p0147u">
        <w:r w:rsidDel="00000000" w:rsidR="00000000" w:rsidRPr="00000000">
          <w:rPr>
            <w:rtl w:val="0"/>
          </w:rPr>
          <w:t xml:space="preserve">Neck Nodal Atlas and Coverage</w:t>
        </w:r>
      </w:hyperlink>
      <w:r w:rsidDel="00000000" w:rsidR="00000000" w:rsidRPr="00000000">
        <w:rPr>
          <w:rtl w:val="0"/>
        </w:rPr>
        <w:t xml:space="preserve">] in the General Treatment Planning section.</w:t>
      </w:r>
    </w:p>
    <w:p w:rsidR="00000000" w:rsidDel="00000000" w:rsidP="00000000" w:rsidRDefault="00000000" w:rsidRPr="00000000" w14:paraId="00000D4E">
      <w:pPr>
        <w:numPr>
          <w:ilvl w:val="1"/>
          <w:numId w:val="64"/>
        </w:numPr>
        <w:ind w:left="1440" w:hanging="360"/>
      </w:pPr>
      <w:r w:rsidDel="00000000" w:rsidR="00000000" w:rsidRPr="00000000">
        <w:rPr>
          <w:rtl w:val="0"/>
        </w:rPr>
        <w:t xml:space="preserve">Pathologically positive level II lymph nodes are recommended to include retrostyloid space up to BOS.</w:t>
      </w:r>
    </w:p>
    <w:p w:rsidR="00000000" w:rsidDel="00000000" w:rsidP="00000000" w:rsidRDefault="00000000" w:rsidRPr="00000000" w14:paraId="00000D4F">
      <w:pPr>
        <w:numPr>
          <w:ilvl w:val="1"/>
          <w:numId w:val="64"/>
        </w:numPr>
        <w:ind w:left="1440" w:hanging="360"/>
      </w:pPr>
      <w:r w:rsidDel="00000000" w:rsidR="00000000" w:rsidRPr="00000000">
        <w:rPr>
          <w:rtl w:val="0"/>
        </w:rPr>
        <w:t xml:space="preserve">The caudal border of the SCV fossa is the sternoclavicular joint.</w:t>
      </w:r>
    </w:p>
    <w:p w:rsidR="00000000" w:rsidDel="00000000" w:rsidP="00000000" w:rsidRDefault="00000000" w:rsidRPr="00000000" w14:paraId="00000D50">
      <w:pPr>
        <w:numPr>
          <w:ilvl w:val="1"/>
          <w:numId w:val="64"/>
        </w:numPr>
        <w:ind w:left="1440" w:hanging="360"/>
      </w:pPr>
      <w:r w:rsidDel="00000000" w:rsidR="00000000" w:rsidRPr="00000000">
        <w:rPr>
          <w:rtl w:val="0"/>
        </w:rPr>
        <w:t xml:space="preserve">Cover RP for posterior pharyngeal wall/hypopharynx.</w:t>
      </w:r>
    </w:p>
    <w:p w:rsidR="00000000" w:rsidDel="00000000" w:rsidP="00000000" w:rsidRDefault="00000000" w:rsidRPr="00000000" w14:paraId="00000D51">
      <w:pPr>
        <w:numPr>
          <w:ilvl w:val="1"/>
          <w:numId w:val="64"/>
        </w:numPr>
        <w:ind w:left="1440" w:hanging="360"/>
      </w:pPr>
      <w:r w:rsidDel="00000000" w:rsidR="00000000" w:rsidRPr="00000000">
        <w:rPr>
          <w:rtl w:val="0"/>
        </w:rPr>
        <w:t xml:space="preserve">Tend to cover RP and level V with hypopharynx, even if there is no posterior pharyngeal wall.</w:t>
      </w:r>
    </w:p>
    <w:p w:rsidR="00000000" w:rsidDel="00000000" w:rsidP="00000000" w:rsidRDefault="00000000" w:rsidRPr="00000000" w14:paraId="00000D52">
      <w:pPr>
        <w:numPr>
          <w:ilvl w:val="1"/>
          <w:numId w:val="64"/>
        </w:numPr>
        <w:ind w:left="1440" w:hanging="360"/>
      </w:pPr>
      <w:r w:rsidDel="00000000" w:rsidR="00000000" w:rsidRPr="00000000">
        <w:rPr>
          <w:rtl w:val="0"/>
        </w:rPr>
        <w:t xml:space="preserve">Consider addition of IB and V on the involved neck. </w:t>
      </w:r>
    </w:p>
    <w:p w:rsidR="00000000" w:rsidDel="00000000" w:rsidP="00000000" w:rsidRDefault="00000000" w:rsidRPr="00000000" w14:paraId="00000D53">
      <w:pPr>
        <w:numPr>
          <w:ilvl w:val="1"/>
          <w:numId w:val="64"/>
        </w:numPr>
        <w:ind w:left="1440" w:hanging="360"/>
      </w:pPr>
      <w:r w:rsidDel="00000000" w:rsidR="00000000" w:rsidRPr="00000000">
        <w:rPr>
          <w:rtl w:val="0"/>
        </w:rPr>
        <w:t xml:space="preserve">Cover VI if subglottic, soft tissue extension or emergency trach.</w:t>
      </w:r>
    </w:p>
    <w:p w:rsidR="00000000" w:rsidDel="00000000" w:rsidP="00000000" w:rsidRDefault="00000000" w:rsidRPr="00000000" w14:paraId="00000D54">
      <w:pPr>
        <w:numPr>
          <w:ilvl w:val="1"/>
          <w:numId w:val="64"/>
        </w:numPr>
        <w:ind w:left="1440" w:hanging="360"/>
      </w:pPr>
      <w:r w:rsidDel="00000000" w:rsidR="00000000" w:rsidRPr="00000000">
        <w:rPr>
          <w:rtl w:val="0"/>
        </w:rPr>
        <w:t xml:space="preserve">Paratracheal nodal coverage in upper mediastinum if postcricoid involvement, subglottic, or low neck nodal involvement. Upper mediastinum = cover down to the top of the aorta. </w:t>
      </w:r>
    </w:p>
    <w:p w:rsidR="00000000" w:rsidDel="00000000" w:rsidP="00000000" w:rsidRDefault="00000000" w:rsidRPr="00000000" w14:paraId="00000D55">
      <w:pPr>
        <w:numPr>
          <w:ilvl w:val="0"/>
          <w:numId w:val="64"/>
        </w:numPr>
      </w:pPr>
      <w:r w:rsidDel="00000000" w:rsidR="00000000" w:rsidRPr="00000000">
        <w:rPr>
          <w:rtl w:val="0"/>
        </w:rPr>
        <w:t xml:space="preserve">Include coverage of [</w:t>
      </w:r>
      <w:hyperlink w:anchor="ybm8iysbar8j">
        <w:r w:rsidDel="00000000" w:rsidR="00000000" w:rsidRPr="00000000">
          <w:rPr>
            <w:rtl w:val="0"/>
          </w:rPr>
          <w:t xml:space="preserve">tracheostomy</w:t>
        </w:r>
      </w:hyperlink>
      <w:r w:rsidDel="00000000" w:rsidR="00000000" w:rsidRPr="00000000">
        <w:rPr>
          <w:rtl w:val="0"/>
        </w:rPr>
        <w:t xml:space="preserve">] if tumor involved subglottis and tracheostomy was placed when tumor was present. </w:t>
      </w:r>
    </w:p>
    <w:p w:rsidR="00000000" w:rsidDel="00000000" w:rsidP="00000000" w:rsidRDefault="00000000" w:rsidRPr="00000000" w14:paraId="00000D56">
      <w:pPr>
        <w:numPr>
          <w:ilvl w:val="1"/>
          <w:numId w:val="64"/>
        </w:numPr>
        <w:ind w:left="1440" w:hanging="360"/>
      </w:pPr>
      <w:r w:rsidDel="00000000" w:rsidR="00000000" w:rsidRPr="00000000">
        <w:rPr>
          <w:rtl w:val="0"/>
        </w:rPr>
        <w:t xml:space="preserve">When using IMRT, contour the tissue around the tracheostomy to receive 60 Gy and use a surface dosimeter to ensure coverage.</w:t>
      </w:r>
    </w:p>
    <w:p w:rsidR="00000000" w:rsidDel="00000000" w:rsidP="00000000" w:rsidRDefault="00000000" w:rsidRPr="00000000" w14:paraId="00000D57">
      <w:pPr>
        <w:ind w:firstLine="720"/>
        <w:rPr/>
      </w:pPr>
      <w:r w:rsidDel="00000000" w:rsidR="00000000" w:rsidRPr="00000000">
        <w:rPr>
          <w:rtl w:val="0"/>
        </w:rPr>
      </w:r>
    </w:p>
    <w:p w:rsidR="00000000" w:rsidDel="00000000" w:rsidP="00000000" w:rsidRDefault="00000000" w:rsidRPr="00000000" w14:paraId="00000D58">
      <w:pPr>
        <w:pStyle w:val="Heading3"/>
        <w:ind w:left="0" w:firstLine="0"/>
        <w:rPr/>
      </w:pPr>
      <w:bookmarkStart w:colFirst="0" w:colLast="0" w:name="_t1h6hgj158m9" w:id="231"/>
      <w:bookmarkEnd w:id="231"/>
      <w:hyperlink w:anchor="_e648jttkgu2e">
        <w:r w:rsidDel="00000000" w:rsidR="00000000" w:rsidRPr="00000000">
          <w:rPr>
            <w:u w:val="single"/>
            <w:rtl w:val="0"/>
          </w:rPr>
          <w:t xml:space="preserve">Early stage Glottic cancer</w:t>
        </w:r>
      </w:hyperlink>
      <w:r w:rsidDel="00000000" w:rsidR="00000000" w:rsidRPr="00000000">
        <w:rPr>
          <w:rtl w:val="0"/>
        </w:rPr>
      </w:r>
    </w:p>
    <w:p w:rsidR="00000000" w:rsidDel="00000000" w:rsidP="00000000" w:rsidRDefault="00000000" w:rsidRPr="00000000" w14:paraId="00000D59">
      <w:pPr>
        <w:spacing w:line="240" w:lineRule="auto"/>
        <w:ind w:left="0" w:firstLine="0"/>
        <w:rPr/>
      </w:pPr>
      <w:r w:rsidDel="00000000" w:rsidR="00000000" w:rsidRPr="00000000">
        <w:rPr>
          <w:rFonts w:ascii="Times New Roman" w:cs="Times New Roman" w:eastAsia="Times New Roman" w:hAnsi="Times New Roman"/>
          <w:sz w:val="20"/>
          <w:szCs w:val="20"/>
          <w:rtl w:val="0"/>
        </w:rPr>
        <w:t xml:space="preserve">Glottic / SGL / Subglottic </w:t>
      </w:r>
      <w:r w:rsidDel="00000000" w:rsidR="00000000" w:rsidRPr="00000000">
        <w:rPr>
          <w:rtl w:val="0"/>
        </w:rPr>
        <w:t xml:space="preserve">incidence</w:t>
      </w:r>
      <w:r w:rsidDel="00000000" w:rsidR="00000000" w:rsidRPr="00000000">
        <w:rPr>
          <w:rFonts w:ascii="Cardo" w:cs="Cardo" w:eastAsia="Cardo" w:hAnsi="Cardo"/>
          <w:sz w:val="20"/>
          <w:szCs w:val="20"/>
          <w:rtl w:val="0"/>
        </w:rPr>
        <w:t xml:space="preserve"> of 69→ 30→ 1%. See the </w:t>
      </w:r>
      <w:r w:rsidDel="00000000" w:rsidR="00000000" w:rsidRPr="00000000">
        <w:rPr>
          <w:rFonts w:ascii="Times New Roman" w:cs="Times New Roman" w:eastAsia="Times New Roman" w:hAnsi="Times New Roman"/>
          <w:sz w:val="20"/>
          <w:szCs w:val="20"/>
          <w:rtl w:val="0"/>
        </w:rPr>
        <w:t xml:space="preserve">[</w:t>
      </w:r>
      <w:hyperlink w:anchor="_gs5q3e80xsfa">
        <w:r w:rsidDel="00000000" w:rsidR="00000000" w:rsidRPr="00000000">
          <w:rPr>
            <w:rFonts w:ascii="Times New Roman" w:cs="Times New Roman" w:eastAsia="Times New Roman" w:hAnsi="Times New Roman"/>
            <w:sz w:val="20"/>
            <w:szCs w:val="20"/>
            <w:rtl w:val="0"/>
          </w:rPr>
          <w:t xml:space="preserve">Early</w:t>
        </w:r>
      </w:hyperlink>
      <w:hyperlink w:anchor="_gs5q3e80xsfa">
        <w:r w:rsidDel="00000000" w:rsidR="00000000" w:rsidRPr="00000000">
          <w:rPr>
            <w:rtl w:val="0"/>
          </w:rPr>
          <w:t xml:space="preserve"> stage Glottic cancer</w:t>
        </w:r>
      </w:hyperlink>
      <w:r w:rsidDel="00000000" w:rsidR="00000000" w:rsidRPr="00000000">
        <w:rPr>
          <w:rtl w:val="0"/>
        </w:rPr>
        <w:t xml:space="preserve">] section for more.</w:t>
      </w:r>
    </w:p>
    <w:p w:rsidR="00000000" w:rsidDel="00000000" w:rsidP="00000000" w:rsidRDefault="00000000" w:rsidRPr="00000000" w14:paraId="00000D5A">
      <w:pPr>
        <w:widowControl w:val="0"/>
        <w:ind w:left="0" w:firstLine="0"/>
        <w:rPr/>
      </w:pPr>
      <w:r w:rsidDel="00000000" w:rsidR="00000000" w:rsidRPr="00000000">
        <w:rPr>
          <w:b w:val="1"/>
          <w:rtl w:val="0"/>
        </w:rPr>
        <w:t xml:space="preserve">eContour</w:t>
      </w:r>
      <w:r w:rsidDel="00000000" w:rsidR="00000000" w:rsidRPr="00000000">
        <w:rPr>
          <w:rtl w:val="0"/>
        </w:rPr>
        <w:t xml:space="preserve">:  [</w:t>
      </w:r>
      <w:hyperlink r:id="rId858">
        <w:r w:rsidDel="00000000" w:rsidR="00000000" w:rsidRPr="00000000">
          <w:rPr>
            <w:rtl w:val="0"/>
          </w:rPr>
          <w:t xml:space="preserve">T2N0 glottic larynx</w:t>
        </w:r>
      </w:hyperlink>
      <w:r w:rsidDel="00000000" w:rsidR="00000000" w:rsidRPr="00000000">
        <w:rPr>
          <w:rtl w:val="0"/>
        </w:rPr>
        <w:t xml:space="preserve">], [</w:t>
      </w:r>
      <w:hyperlink r:id="rId859">
        <w:r w:rsidDel="00000000" w:rsidR="00000000" w:rsidRPr="00000000">
          <w:rPr>
            <w:rtl w:val="0"/>
          </w:rPr>
          <w:t xml:space="preserve">T1N0 Subglottic larynx</w:t>
        </w:r>
      </w:hyperlink>
      <w:r w:rsidDel="00000000" w:rsidR="00000000" w:rsidRPr="00000000">
        <w:rPr>
          <w:rtl w:val="0"/>
        </w:rPr>
        <w:t xml:space="preserve">]. </w:t>
      </w:r>
      <w:r w:rsidDel="00000000" w:rsidR="00000000" w:rsidRPr="00000000">
        <w:rPr>
          <w:b w:val="1"/>
          <w:rtl w:val="0"/>
        </w:rPr>
        <w:t xml:space="preserve">ARRO</w:t>
      </w:r>
      <w:r w:rsidDel="00000000" w:rsidR="00000000" w:rsidRPr="00000000">
        <w:rPr>
          <w:rtl w:val="0"/>
        </w:rPr>
        <w:t xml:space="preserve">: [</w:t>
      </w:r>
      <w:hyperlink r:id="rId860">
        <w:r w:rsidDel="00000000" w:rsidR="00000000" w:rsidRPr="00000000">
          <w:rPr>
            <w:rtl w:val="0"/>
          </w:rPr>
          <w:t xml:space="preserve">Early stage glottic larynx</w:t>
        </w:r>
      </w:hyperlink>
      <w:r w:rsidDel="00000000" w:rsidR="00000000" w:rsidRPr="00000000">
        <w:rPr>
          <w:rtl w:val="0"/>
        </w:rPr>
        <w:t xml:space="preserve">]</w:t>
      </w:r>
    </w:p>
    <w:p w:rsidR="00000000" w:rsidDel="00000000" w:rsidP="00000000" w:rsidRDefault="00000000" w:rsidRPr="00000000" w14:paraId="00000D5B">
      <w:pPr>
        <w:numPr>
          <w:ilvl w:val="0"/>
          <w:numId w:val="64"/>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Glottic cancer has much less chances of LN involvement, NNT (as opposed to supraglottic).</w:t>
      </w:r>
    </w:p>
    <w:p w:rsidR="00000000" w:rsidDel="00000000" w:rsidP="00000000" w:rsidRDefault="00000000" w:rsidRPr="00000000" w14:paraId="00000D5C">
      <w:pPr>
        <w:numPr>
          <w:ilvl w:val="0"/>
          <w:numId w:val="64"/>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Utilize 2.25 Gy per fraction!</w:t>
      </w:r>
      <w:r w:rsidDel="00000000" w:rsidR="00000000" w:rsidRPr="00000000">
        <w:rPr>
          <w:rFonts w:ascii="Times New Roman" w:cs="Times New Roman" w:eastAsia="Times New Roman" w:hAnsi="Times New Roman"/>
          <w:sz w:val="20"/>
          <w:szCs w:val="20"/>
          <w:rtl w:val="0"/>
        </w:rPr>
        <w:t xml:space="preserve"> Use 60.75/27 (2.25) for CIS, </w:t>
      </w:r>
      <w:r w:rsidDel="00000000" w:rsidR="00000000" w:rsidRPr="00000000">
        <w:rPr>
          <w:rFonts w:ascii="Times New Roman" w:cs="Times New Roman" w:eastAsia="Times New Roman" w:hAnsi="Times New Roman"/>
          <w:b w:val="1"/>
          <w:sz w:val="20"/>
          <w:szCs w:val="20"/>
          <w:rtl w:val="0"/>
        </w:rPr>
        <w:t xml:space="preserve">63</w:t>
      </w:r>
      <w:r w:rsidDel="00000000" w:rsidR="00000000" w:rsidRPr="00000000">
        <w:rPr>
          <w:rFonts w:ascii="Times New Roman" w:cs="Times New Roman" w:eastAsia="Times New Roman" w:hAnsi="Times New Roman"/>
          <w:sz w:val="20"/>
          <w:szCs w:val="20"/>
          <w:rtl w:val="0"/>
        </w:rPr>
        <w:t xml:space="preserve">/</w:t>
      </w:r>
      <w:r w:rsidDel="00000000" w:rsidR="00000000" w:rsidRPr="00000000">
        <w:rPr>
          <w:b w:val="1"/>
          <w:sz w:val="20"/>
          <w:szCs w:val="20"/>
          <w:rtl w:val="0"/>
        </w:rPr>
        <w:t xml:space="preserve">28</w:t>
      </w:r>
      <w:r w:rsidDel="00000000" w:rsidR="00000000" w:rsidRPr="00000000">
        <w:rPr>
          <w:rFonts w:ascii="Times New Roman" w:cs="Times New Roman" w:eastAsia="Times New Roman" w:hAnsi="Times New Roman"/>
          <w:sz w:val="20"/>
          <w:szCs w:val="20"/>
          <w:rtl w:val="0"/>
        </w:rPr>
        <w:t xml:space="preserve"> (2.25) for T1 lesions; </w:t>
      </w:r>
      <w:r w:rsidDel="00000000" w:rsidR="00000000" w:rsidRPr="00000000">
        <w:rPr>
          <w:rFonts w:ascii="Times New Roman" w:cs="Times New Roman" w:eastAsia="Times New Roman" w:hAnsi="Times New Roman"/>
          <w:b w:val="1"/>
          <w:sz w:val="20"/>
          <w:szCs w:val="20"/>
          <w:rtl w:val="0"/>
        </w:rPr>
        <w:t xml:space="preserve">65.25</w:t>
      </w:r>
      <w:r w:rsidDel="00000000" w:rsidR="00000000" w:rsidRPr="00000000">
        <w:rPr>
          <w:rFonts w:ascii="Times New Roman" w:cs="Times New Roman" w:eastAsia="Times New Roman" w:hAnsi="Times New Roman"/>
          <w:sz w:val="20"/>
          <w:szCs w:val="20"/>
          <w:rtl w:val="0"/>
        </w:rPr>
        <w:t xml:space="preserve">/</w:t>
      </w:r>
      <w:r w:rsidDel="00000000" w:rsidR="00000000" w:rsidRPr="00000000">
        <w:rPr>
          <w:b w:val="1"/>
          <w:sz w:val="20"/>
          <w:szCs w:val="20"/>
          <w:rtl w:val="0"/>
        </w:rPr>
        <w:t xml:space="preserve">29</w:t>
      </w:r>
      <w:r w:rsidDel="00000000" w:rsidR="00000000" w:rsidRPr="00000000">
        <w:rPr>
          <w:rFonts w:ascii="Times New Roman" w:cs="Times New Roman" w:eastAsia="Times New Roman" w:hAnsi="Times New Roman"/>
          <w:sz w:val="20"/>
          <w:szCs w:val="20"/>
          <w:rtl w:val="0"/>
        </w:rPr>
        <w:t xml:space="preserve"> (2.25) for T2 lesions.</w:t>
      </w:r>
    </w:p>
    <w:p w:rsidR="00000000" w:rsidDel="00000000" w:rsidP="00000000" w:rsidRDefault="00000000" w:rsidRPr="00000000" w14:paraId="00000D5D">
      <w:pPr>
        <w:numPr>
          <w:ilvl w:val="1"/>
          <w:numId w:val="64"/>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b w:val="1"/>
          <w:sz w:val="20"/>
          <w:szCs w:val="20"/>
          <w:rtl w:val="0"/>
        </w:rPr>
        <w:t xml:space="preserve">LC for T1 / T2 of ~90→ ~75%</w:t>
      </w:r>
      <w:r w:rsidDel="00000000" w:rsidR="00000000" w:rsidRPr="00000000">
        <w:rPr>
          <w:rFonts w:ascii="Cardo" w:cs="Cardo" w:eastAsia="Cardo" w:hAnsi="Cardo"/>
          <w:sz w:val="20"/>
          <w:szCs w:val="20"/>
          <w:rtl w:val="0"/>
        </w:rPr>
        <w:t xml:space="preserve">. Including salvage surgery: LC for T1/T2 of ~95→ 90% (Only 50-70% salvaged).</w:t>
      </w:r>
    </w:p>
    <w:p w:rsidR="00000000" w:rsidDel="00000000" w:rsidP="00000000" w:rsidRDefault="00000000" w:rsidRPr="00000000" w14:paraId="00000D5E">
      <w:pPr>
        <w:numPr>
          <w:ilvl w:val="1"/>
          <w:numId w:val="64"/>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Retrospective T2N0 data: LC ~80% with 65.25/29.</w:t>
      </w:r>
    </w:p>
    <w:p w:rsidR="00000000" w:rsidDel="00000000" w:rsidP="00000000" w:rsidRDefault="00000000" w:rsidRPr="00000000" w14:paraId="00000D5F">
      <w:pPr>
        <w:numPr>
          <w:ilvl w:val="1"/>
          <w:numId w:val="64"/>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For larynx preservation, University of Florida recommends tumor &lt; 3.5 cc w no airway compromise. </w:t>
      </w:r>
      <w:r w:rsidDel="00000000" w:rsidR="00000000" w:rsidRPr="00000000">
        <w:rPr>
          <w:rFonts w:ascii="Times New Roman" w:cs="Times New Roman" w:eastAsia="Times New Roman" w:hAnsi="Times New Roman"/>
          <w:i w:val="1"/>
          <w:sz w:val="20"/>
          <w:szCs w:val="20"/>
          <w:rtl w:val="0"/>
        </w:rPr>
        <w:t xml:space="preserve">6-8cc for SGL.</w:t>
      </w:r>
    </w:p>
    <w:p w:rsidR="00000000" w:rsidDel="00000000" w:rsidP="00000000" w:rsidRDefault="00000000" w:rsidRPr="00000000" w14:paraId="00000D60">
      <w:pPr>
        <w:numPr>
          <w:ilvl w:val="0"/>
          <w:numId w:val="64"/>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T1 and T2 glottic</w:t>
      </w:r>
      <w:r w:rsidDel="00000000" w:rsidR="00000000" w:rsidRPr="00000000">
        <w:rPr>
          <w:rFonts w:ascii="Times New Roman" w:cs="Times New Roman" w:eastAsia="Times New Roman" w:hAnsi="Times New Roman"/>
          <w:sz w:val="20"/>
          <w:szCs w:val="20"/>
          <w:rtl w:val="0"/>
        </w:rPr>
        <w:t xml:space="preserve">: Use greater than 2 Gy per fraction. </w:t>
      </w:r>
      <w:r w:rsidDel="00000000" w:rsidR="00000000" w:rsidRPr="00000000">
        <w:rPr>
          <w:rtl w:val="0"/>
        </w:rPr>
      </w:r>
    </w:p>
    <w:p w:rsidR="00000000" w:rsidDel="00000000" w:rsidP="00000000" w:rsidRDefault="00000000" w:rsidRPr="00000000" w14:paraId="00000D61">
      <w:pPr>
        <w:numPr>
          <w:ilvl w:val="1"/>
          <w:numId w:val="64"/>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u w:val="single"/>
          <w:rtl w:val="0"/>
        </w:rPr>
        <w:t xml:space="preserve">T1 glottic</w:t>
      </w:r>
      <w:r w:rsidDel="00000000" w:rsidR="00000000" w:rsidRPr="00000000">
        <w:rPr>
          <w:rFonts w:ascii="Times New Roman" w:cs="Times New Roman" w:eastAsia="Times New Roman" w:hAnsi="Times New Roman"/>
          <w:sz w:val="20"/>
          <w:szCs w:val="20"/>
          <w:rtl w:val="0"/>
        </w:rPr>
        <w:t xml:space="preserve">:</w:t>
      </w:r>
      <w:r w:rsidDel="00000000" w:rsidR="00000000" w:rsidRPr="00000000">
        <w:rPr>
          <w:rFonts w:ascii="Times New Roman" w:cs="Times New Roman" w:eastAsia="Times New Roman" w:hAnsi="Times New Roman"/>
          <w:b w:val="1"/>
          <w:sz w:val="20"/>
          <w:szCs w:val="20"/>
          <w:rtl w:val="0"/>
        </w:rPr>
        <w:t xml:space="preserve"> 63/28 </w:t>
      </w:r>
      <w:r w:rsidDel="00000000" w:rsidR="00000000" w:rsidRPr="00000000">
        <w:rPr>
          <w:sz w:val="20"/>
          <w:szCs w:val="20"/>
          <w:rtl w:val="0"/>
        </w:rPr>
        <w:t xml:space="preserve">(</w:t>
      </w:r>
      <w:r w:rsidDel="00000000" w:rsidR="00000000" w:rsidRPr="00000000">
        <w:rPr>
          <w:rFonts w:ascii="Times New Roman" w:cs="Times New Roman" w:eastAsia="Times New Roman" w:hAnsi="Times New Roman"/>
          <w:b w:val="1"/>
          <w:sz w:val="20"/>
          <w:szCs w:val="20"/>
          <w:rtl w:val="0"/>
        </w:rPr>
        <w:t xml:space="preserve">2.25 Gy</w:t>
      </w:r>
      <w:r w:rsidDel="00000000" w:rsidR="00000000" w:rsidRPr="00000000">
        <w:rPr>
          <w:sz w:val="20"/>
          <w:szCs w:val="20"/>
          <w:rtl w:val="0"/>
        </w:rPr>
        <w:t xml:space="preserve">)</w:t>
      </w:r>
      <w:r w:rsidDel="00000000" w:rsidR="00000000" w:rsidRPr="00000000">
        <w:rPr>
          <w:rFonts w:ascii="Times New Roman" w:cs="Times New Roman" w:eastAsia="Times New Roman" w:hAnsi="Times New Roman"/>
          <w:sz w:val="20"/>
          <w:szCs w:val="20"/>
          <w:rtl w:val="0"/>
        </w:rPr>
        <w:t xml:space="preserve"> or 66/30 (2.2 Gy).</w:t>
      </w:r>
    </w:p>
    <w:p w:rsidR="00000000" w:rsidDel="00000000" w:rsidP="00000000" w:rsidRDefault="00000000" w:rsidRPr="00000000" w14:paraId="00000D62">
      <w:pPr>
        <w:numPr>
          <w:ilvl w:val="2"/>
          <w:numId w:val="64"/>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Laser surg w similar voice quality, but less "breathy" voice and "hoarseness related inconvenience" w RT.</w:t>
      </w:r>
    </w:p>
    <w:p w:rsidR="00000000" w:rsidDel="00000000" w:rsidP="00000000" w:rsidRDefault="00000000" w:rsidRPr="00000000" w14:paraId="00000D63">
      <w:pPr>
        <w:numPr>
          <w:ilvl w:val="1"/>
          <w:numId w:val="64"/>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u w:val="single"/>
          <w:rtl w:val="0"/>
        </w:rPr>
        <w:t xml:space="preserve">T2 glottic</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65.25/29 </w:t>
      </w:r>
      <w:r w:rsidDel="00000000" w:rsidR="00000000" w:rsidRPr="00000000">
        <w:rPr>
          <w:sz w:val="20"/>
          <w:szCs w:val="20"/>
          <w:rtl w:val="0"/>
        </w:rPr>
        <w:t xml:space="preserve">(</w:t>
      </w:r>
      <w:r w:rsidDel="00000000" w:rsidR="00000000" w:rsidRPr="00000000">
        <w:rPr>
          <w:rFonts w:ascii="Times New Roman" w:cs="Times New Roman" w:eastAsia="Times New Roman" w:hAnsi="Times New Roman"/>
          <w:b w:val="1"/>
          <w:sz w:val="20"/>
          <w:szCs w:val="20"/>
          <w:rtl w:val="0"/>
        </w:rPr>
        <w:t xml:space="preserve">2.25 Gy</w:t>
      </w:r>
      <w:r w:rsidDel="00000000" w:rsidR="00000000" w:rsidRPr="00000000">
        <w:rPr>
          <w:sz w:val="20"/>
          <w:szCs w:val="20"/>
          <w:rtl w:val="0"/>
        </w:rPr>
        <w:t xml:space="preserve">)</w:t>
      </w:r>
      <w:r w:rsidDel="00000000" w:rsidR="00000000" w:rsidRPr="00000000">
        <w:rPr>
          <w:rFonts w:ascii="Times New Roman" w:cs="Times New Roman" w:eastAsia="Times New Roman" w:hAnsi="Times New Roman"/>
          <w:sz w:val="20"/>
          <w:szCs w:val="20"/>
          <w:rtl w:val="0"/>
        </w:rPr>
        <w:t xml:space="preserve"> or 74.4/62 (1.2 Gy BID), or AFX-C, or DAHANCA. Or ± CTX. </w:t>
      </w:r>
    </w:p>
    <w:p w:rsidR="00000000" w:rsidDel="00000000" w:rsidP="00000000" w:rsidRDefault="00000000" w:rsidRPr="00000000" w14:paraId="00000D64">
      <w:pPr>
        <w:numPr>
          <w:ilvl w:val="2"/>
          <w:numId w:val="64"/>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We use a simultaneous integrated boost, 66/30 (2.2) ± nodal coverage to 54 Gy, esp if subglottic extension.</w:t>
      </w:r>
    </w:p>
    <w:bookmarkStart w:colFirst="0" w:colLast="0" w:name="1pvz5r22ge4x" w:id="232"/>
    <w:bookmarkEnd w:id="232"/>
    <w:p w:rsidR="00000000" w:rsidDel="00000000" w:rsidP="00000000" w:rsidRDefault="00000000" w:rsidRPr="00000000" w14:paraId="00000D65">
      <w:pPr>
        <w:numPr>
          <w:ilvl w:val="1"/>
          <w:numId w:val="64"/>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The field is generally 5x5</w:t>
      </w:r>
      <w:r w:rsidDel="00000000" w:rsidR="00000000" w:rsidRPr="00000000">
        <w:rPr>
          <w:rFonts w:ascii="Times New Roman" w:cs="Times New Roman" w:eastAsia="Times New Roman" w:hAnsi="Times New Roman"/>
          <w:sz w:val="20"/>
          <w:szCs w:val="20"/>
          <w:rtl w:val="0"/>
        </w:rPr>
        <w:t xml:space="preserve"> or 6x6 with opposed laterals, consider unilateral if involving 1 cord.</w:t>
      </w:r>
    </w:p>
    <w:p w:rsidR="00000000" w:rsidDel="00000000" w:rsidP="00000000" w:rsidRDefault="00000000" w:rsidRPr="00000000" w14:paraId="00000D66">
      <w:pPr>
        <w:numPr>
          <w:ilvl w:val="2"/>
          <w:numId w:val="64"/>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Isocenter at TVC (~C5/6).</w:t>
      </w:r>
    </w:p>
    <w:p w:rsidR="00000000" w:rsidDel="00000000" w:rsidP="00000000" w:rsidRDefault="00000000" w:rsidRPr="00000000" w14:paraId="00000D67">
      <w:pPr>
        <w:numPr>
          <w:ilvl w:val="2"/>
          <w:numId w:val="64"/>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Wedges 15-30</w:t>
      </w:r>
      <w:r w:rsidDel="00000000" w:rsidR="00000000" w:rsidRPr="00000000">
        <w:rPr>
          <w:rFonts w:ascii="Times New Roman" w:cs="Times New Roman" w:eastAsia="Times New Roman" w:hAnsi="Times New Roman"/>
          <w:color w:val="545454"/>
          <w:sz w:val="20"/>
          <w:szCs w:val="20"/>
          <w:highlight w:val="white"/>
          <w:rtl w:val="0"/>
        </w:rPr>
        <w:t xml:space="preserve">°</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i w:val="1"/>
          <w:sz w:val="20"/>
          <w:szCs w:val="20"/>
          <w:rtl w:val="0"/>
        </w:rPr>
        <w:t xml:space="preserve">Under-wedge or bolus if anterior commissure involvement and plan is cold anteriorly.</w:t>
      </w:r>
      <w:r w:rsidDel="00000000" w:rsidR="00000000" w:rsidRPr="00000000">
        <w:rPr>
          <w:rtl w:val="0"/>
        </w:rPr>
      </w:r>
    </w:p>
    <w:p w:rsidR="00000000" w:rsidDel="00000000" w:rsidP="00000000" w:rsidRDefault="00000000" w:rsidRPr="00000000" w14:paraId="00000D68">
      <w:pPr>
        <w:numPr>
          <w:ilvl w:val="2"/>
          <w:numId w:val="64"/>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Sup thyroid notch, inf bottom of cricoid </w:t>
      </w:r>
      <w:r w:rsidDel="00000000" w:rsidR="00000000" w:rsidRPr="00000000">
        <w:rPr>
          <w:rFonts w:ascii="Times New Roman" w:cs="Times New Roman" w:eastAsia="Times New Roman" w:hAnsi="Times New Roman"/>
          <w:i w:val="1"/>
          <w:sz w:val="20"/>
          <w:szCs w:val="20"/>
          <w:rtl w:val="0"/>
        </w:rPr>
        <w:t xml:space="preserve">or </w:t>
      </w:r>
      <w:r w:rsidDel="00000000" w:rsidR="00000000" w:rsidRPr="00000000">
        <w:rPr>
          <w:rFonts w:ascii="Times New Roman" w:cs="Times New Roman" w:eastAsia="Times New Roman" w:hAnsi="Times New Roman"/>
          <w:sz w:val="20"/>
          <w:szCs w:val="20"/>
          <w:rtl w:val="0"/>
        </w:rPr>
        <w:t xml:space="preserve">for T2 Sup inf hyoid, inf one tracheal ring below cricoid (as low as allowable without treating through shoulders).</w:t>
      </w:r>
    </w:p>
    <w:p w:rsidR="00000000" w:rsidDel="00000000" w:rsidP="00000000" w:rsidRDefault="00000000" w:rsidRPr="00000000" w14:paraId="00000D69">
      <w:pPr>
        <w:numPr>
          <w:ilvl w:val="3"/>
          <w:numId w:val="64"/>
        </w:numPr>
        <w:spacing w:line="240" w:lineRule="auto"/>
        <w:ind w:left="288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 cm skin flash ant, 2 cm margin post (or edge of VB). Consider 5 mm bolus for AC coverage.</w:t>
      </w:r>
    </w:p>
    <w:p w:rsidR="00000000" w:rsidDel="00000000" w:rsidP="00000000" w:rsidRDefault="00000000" w:rsidRPr="00000000" w14:paraId="00000D6A">
      <w:pPr>
        <w:numPr>
          <w:ilvl w:val="3"/>
          <w:numId w:val="64"/>
        </w:numPr>
        <w:spacing w:line="240" w:lineRule="auto"/>
        <w:ind w:left="288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 absence of gross disease in posterior VC, may cone down by moving posterior border 0.5-1 cm to spare arytenoids and avoid late laryngeal edema.</w:t>
      </w:r>
    </w:p>
    <w:p w:rsidR="00000000" w:rsidDel="00000000" w:rsidP="00000000" w:rsidRDefault="00000000" w:rsidRPr="00000000" w14:paraId="00000D6B">
      <w:pPr>
        <w:numPr>
          <w:ilvl w:val="2"/>
          <w:numId w:val="64"/>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No elective nodes, consider if supra/subglottic extension or T2 (Level II-III).</w:t>
      </w:r>
    </w:p>
    <w:p w:rsidR="00000000" w:rsidDel="00000000" w:rsidP="00000000" w:rsidRDefault="00000000" w:rsidRPr="00000000" w14:paraId="00000D6C">
      <w:pPr>
        <w:numPr>
          <w:ilvl w:val="3"/>
          <w:numId w:val="64"/>
        </w:numPr>
        <w:spacing w:line="240" w:lineRule="auto"/>
        <w:ind w:left="288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T2 w nodes: 2 cm above the angle of mandible, split VB, down to the bottom of cricoid to 50-54 Gy, then </w:t>
      </w:r>
      <w:r w:rsidDel="00000000" w:rsidR="00000000" w:rsidRPr="00000000">
        <w:rPr>
          <w:rFonts w:ascii="Times New Roman" w:cs="Times New Roman" w:eastAsia="Times New Roman" w:hAnsi="Times New Roman"/>
          <w:sz w:val="20"/>
          <w:szCs w:val="20"/>
          <w:rtl w:val="0"/>
        </w:rPr>
        <w:t xml:space="preserve">cone-down</w:t>
      </w:r>
      <w:r w:rsidDel="00000000" w:rsidR="00000000" w:rsidRPr="00000000">
        <w:rPr>
          <w:rFonts w:ascii="Times New Roman" w:cs="Times New Roman" w:eastAsia="Times New Roman" w:hAnsi="Times New Roman"/>
          <w:sz w:val="20"/>
          <w:szCs w:val="20"/>
          <w:rtl w:val="0"/>
        </w:rPr>
        <w:t xml:space="preserve"> to 5x5 box covering the larynx to 70 Gy.</w:t>
      </w:r>
    </w:p>
    <w:p w:rsidR="00000000" w:rsidDel="00000000" w:rsidP="00000000" w:rsidRDefault="00000000" w:rsidRPr="00000000" w14:paraId="00000D6D">
      <w:pPr>
        <w:numPr>
          <w:ilvl w:val="2"/>
          <w:numId w:val="64"/>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95% IDL to encompass TVC, false cords, and upper subglottic.</w:t>
      </w:r>
    </w:p>
    <w:p w:rsidR="00000000" w:rsidDel="00000000" w:rsidP="00000000" w:rsidRDefault="00000000" w:rsidRPr="00000000" w14:paraId="00000D6E">
      <w:pPr>
        <w:numPr>
          <w:ilvl w:val="1"/>
          <w:numId w:val="64"/>
        </w:numPr>
        <w:spacing w:line="240" w:lineRule="auto"/>
        <w:ind w:left="1440" w:hanging="360"/>
        <w:rPr>
          <w:u w:val="none"/>
        </w:rPr>
      </w:pPr>
      <w:r w:rsidDel="00000000" w:rsidR="00000000" w:rsidRPr="00000000">
        <w:rPr>
          <w:rtl w:val="0"/>
        </w:rPr>
        <w:t xml:space="preserve">May consider CDDP/RT for select T2b cases (impaired VC mobility). </w:t>
      </w:r>
    </w:p>
    <w:bookmarkStart w:colFirst="0" w:colLast="0" w:name="yte8cgcrznq" w:id="233"/>
    <w:bookmarkEnd w:id="233"/>
    <w:p w:rsidR="00000000" w:rsidDel="00000000" w:rsidP="00000000" w:rsidRDefault="00000000" w:rsidRPr="00000000" w14:paraId="00000D6F">
      <w:pPr>
        <w:numPr>
          <w:ilvl w:val="0"/>
          <w:numId w:val="64"/>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IMRT contouring f</w:t>
      </w:r>
      <w:r w:rsidDel="00000000" w:rsidR="00000000" w:rsidRPr="00000000">
        <w:rPr>
          <w:b w:val="1"/>
          <w:rtl w:val="0"/>
        </w:rPr>
        <w:t xml:space="preserve">or glottic cancer</w:t>
      </w:r>
      <w:r w:rsidDel="00000000" w:rsidR="00000000" w:rsidRPr="00000000">
        <w:rPr>
          <w:rFonts w:ascii="Times New Roman" w:cs="Times New Roman" w:eastAsia="Times New Roman" w:hAnsi="Times New Roman"/>
          <w:sz w:val="20"/>
          <w:szCs w:val="20"/>
          <w:rtl w:val="0"/>
        </w:rPr>
        <w:t xml:space="preserve"> [</w:t>
      </w:r>
      <w:hyperlink r:id="rId861">
        <w:r w:rsidDel="00000000" w:rsidR="00000000" w:rsidRPr="00000000">
          <w:rPr>
            <w:rFonts w:ascii="Times New Roman" w:cs="Times New Roman" w:eastAsia="Times New Roman" w:hAnsi="Times New Roman"/>
            <w:sz w:val="20"/>
            <w:szCs w:val="20"/>
            <w:rtl w:val="0"/>
          </w:rPr>
          <w:t xml:space="preserve">Berwouts H&amp;N '16</w:t>
        </w:r>
      </w:hyperlink>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D70">
      <w:pPr>
        <w:spacing w:line="240" w:lineRule="auto"/>
        <w:ind w:firstLine="72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IMRT will spare the skin and the carotid artery, but should be considered investigational.</w:t>
      </w:r>
    </w:p>
    <w:p w:rsidR="00000000" w:rsidDel="00000000" w:rsidP="00000000" w:rsidRDefault="00000000" w:rsidRPr="00000000" w14:paraId="00000D71">
      <w:pPr>
        <w:ind w:firstLine="720"/>
        <w:rPr/>
      </w:pPr>
      <w:r w:rsidDel="00000000" w:rsidR="00000000" w:rsidRPr="00000000">
        <w:rPr>
          <w:rtl w:val="0"/>
        </w:rPr>
        <w:t xml:space="preserve">Delineation of CTVp in H&amp;N cancer [</w:t>
      </w:r>
      <w:hyperlink r:id="rId862">
        <w:r w:rsidDel="00000000" w:rsidR="00000000" w:rsidRPr="00000000">
          <w:rPr>
            <w:rtl w:val="0"/>
          </w:rPr>
          <w:t xml:space="preserve">Grégoire Rad Onc '18</w:t>
        </w:r>
      </w:hyperlink>
      <w:r w:rsidDel="00000000" w:rsidR="00000000" w:rsidRPr="00000000">
        <w:rPr>
          <w:rtl w:val="0"/>
        </w:rPr>
        <w:t xml:space="preserve">]: T1 (Fig 2 - one dose level), T2 (Fig 3 - 2 dose levels), T3 (Fig 4), T4 (Fig 5) </w:t>
      </w:r>
      <w:hyperlink w:anchor="kix.kqkdc6ce2kxe">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D72">
      <w:pPr>
        <w:numPr>
          <w:ilvl w:val="1"/>
          <w:numId w:val="64"/>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GTV: Encompass VC and/or commissure based on NPL. </w:t>
      </w:r>
      <w:r w:rsidDel="00000000" w:rsidR="00000000" w:rsidRPr="00000000">
        <w:rPr>
          <w:rFonts w:ascii="Times New Roman" w:cs="Times New Roman" w:eastAsia="Times New Roman" w:hAnsi="Times New Roman"/>
          <w:i w:val="1"/>
          <w:sz w:val="20"/>
          <w:szCs w:val="20"/>
          <w:rtl w:val="0"/>
        </w:rPr>
        <w:t xml:space="preserve">This is often not included for T1.</w:t>
      </w:r>
    </w:p>
    <w:p w:rsidR="00000000" w:rsidDel="00000000" w:rsidP="00000000" w:rsidRDefault="00000000" w:rsidRPr="00000000" w14:paraId="00000D73">
      <w:pPr>
        <w:numPr>
          <w:ilvl w:val="1"/>
          <w:numId w:val="64"/>
        </w:numPr>
        <w:spacing w:line="240" w:lineRule="auto"/>
        <w:ind w:left="1440" w:hanging="360"/>
        <w:rPr>
          <w:rFonts w:ascii="Times New Roman" w:cs="Times New Roman" w:eastAsia="Times New Roman" w:hAnsi="Times New Roman"/>
          <w:sz w:val="20"/>
          <w:szCs w:val="20"/>
        </w:rPr>
      </w:pPr>
      <w:r w:rsidDel="00000000" w:rsidR="00000000" w:rsidRPr="00000000">
        <w:rPr>
          <w:rFonts w:ascii="Gungsuh" w:cs="Gungsuh" w:eastAsia="Gungsuh" w:hAnsi="Gungsuh"/>
          <w:sz w:val="20"/>
          <w:szCs w:val="20"/>
          <w:rtl w:val="0"/>
        </w:rPr>
        <w:t xml:space="preserve">CTV: Glottic, subglottis, arytenoids, FVC. Top of thyroid notch to cricoid (first tracheal ring if T2). May include paraglottic space and thyroid cartilage if at risk. Should measure ≥ 2 cm CC.</w:t>
      </w:r>
    </w:p>
    <w:p w:rsidR="00000000" w:rsidDel="00000000" w:rsidP="00000000" w:rsidRDefault="00000000" w:rsidRPr="00000000" w14:paraId="00000D74">
      <w:pPr>
        <w:numPr>
          <w:ilvl w:val="1"/>
          <w:numId w:val="64"/>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PTV: Add 3 mm margin.</w:t>
      </w:r>
      <w:r w:rsidDel="00000000" w:rsidR="00000000" w:rsidRPr="00000000">
        <w:rPr>
          <w:rtl w:val="0"/>
        </w:rPr>
      </w:r>
    </w:p>
    <w:p w:rsidR="00000000" w:rsidDel="00000000" w:rsidP="00000000" w:rsidRDefault="00000000" w:rsidRPr="00000000" w14:paraId="00000D75">
      <w:pPr>
        <w:pStyle w:val="Heading3"/>
        <w:ind w:left="0" w:firstLine="0"/>
        <w:rPr/>
      </w:pPr>
      <w:bookmarkStart w:colFirst="0" w:colLast="0" w:name="_slt98jifx87h" w:id="234"/>
      <w:bookmarkEnd w:id="234"/>
      <w:hyperlink w:anchor="_e648jttkgu2e">
        <w:r w:rsidDel="00000000" w:rsidR="00000000" w:rsidRPr="00000000">
          <w:rPr>
            <w:u w:val="single"/>
            <w:rtl w:val="0"/>
          </w:rPr>
          <w:t xml:space="preserve">Supraglottic Larynx</w:t>
        </w:r>
      </w:hyperlink>
      <w:r w:rsidDel="00000000" w:rsidR="00000000" w:rsidRPr="00000000">
        <w:rPr>
          <w:rtl w:val="0"/>
        </w:rPr>
      </w:r>
    </w:p>
    <w:p w:rsidR="00000000" w:rsidDel="00000000" w:rsidP="00000000" w:rsidRDefault="00000000" w:rsidRPr="00000000" w14:paraId="00000D76">
      <w:pPr>
        <w:spacing w:line="240" w:lineRule="auto"/>
        <w:ind w:left="0" w:firstLine="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Glottic / SGL / Subglottic rate of 69→ 30→ 1%.</w:t>
      </w:r>
    </w:p>
    <w:p w:rsidR="00000000" w:rsidDel="00000000" w:rsidP="00000000" w:rsidRDefault="00000000" w:rsidRPr="00000000" w14:paraId="00000D77">
      <w:pPr>
        <w:spacing w:line="240" w:lineRule="auto"/>
        <w:ind w:left="0" w:firstLine="0"/>
        <w:rPr/>
      </w:pPr>
      <w:r w:rsidDel="00000000" w:rsidR="00000000" w:rsidRPr="00000000">
        <w:rPr>
          <w:rtl w:val="0"/>
        </w:rPr>
        <w:t xml:space="preserve">University of Florida recommends tumors &lt; 6-8 cc to be considered for laryngeal preservation (compared to 3.5cc for glottic cancer).</w:t>
      </w:r>
    </w:p>
    <w:p w:rsidR="00000000" w:rsidDel="00000000" w:rsidP="00000000" w:rsidRDefault="00000000" w:rsidRPr="00000000" w14:paraId="00000D78">
      <w:pPr>
        <w:spacing w:line="240" w:lineRule="auto"/>
        <w:ind w:left="0" w:firstLine="0"/>
        <w:rPr/>
      </w:pPr>
      <w:r w:rsidDel="00000000" w:rsidR="00000000" w:rsidRPr="00000000">
        <w:rPr>
          <w:rtl w:val="0"/>
        </w:rPr>
        <w:t xml:space="preserve">Surgery can be considered, but patients require good pulmonary function for [</w:t>
      </w:r>
      <w:hyperlink w:anchor="dsjes9wk14cy">
        <w:r w:rsidDel="00000000" w:rsidR="00000000" w:rsidRPr="00000000">
          <w:rPr>
            <w:rtl w:val="0"/>
          </w:rPr>
          <w:t xml:space="preserve">supraglottic laryngectomy</w:t>
        </w:r>
      </w:hyperlink>
      <w:r w:rsidDel="00000000" w:rsidR="00000000" w:rsidRPr="00000000">
        <w:rPr>
          <w:rtl w:val="0"/>
        </w:rPr>
        <w:t xml:space="preserve">] due to aspiration risk. </w:t>
      </w:r>
    </w:p>
    <w:p w:rsidR="00000000" w:rsidDel="00000000" w:rsidP="00000000" w:rsidRDefault="00000000" w:rsidRPr="00000000" w14:paraId="00000D79">
      <w:pPr>
        <w:widowControl w:val="0"/>
        <w:ind w:left="0" w:firstLine="0"/>
        <w:rPr/>
      </w:pPr>
      <w:r w:rsidDel="00000000" w:rsidR="00000000" w:rsidRPr="00000000">
        <w:rPr>
          <w:b w:val="1"/>
          <w:rtl w:val="0"/>
        </w:rPr>
        <w:t xml:space="preserve">eContour</w:t>
      </w:r>
      <w:r w:rsidDel="00000000" w:rsidR="00000000" w:rsidRPr="00000000">
        <w:rPr>
          <w:rtl w:val="0"/>
        </w:rPr>
        <w:t xml:space="preserve">: [</w:t>
      </w:r>
      <w:hyperlink r:id="rId863">
        <w:r w:rsidDel="00000000" w:rsidR="00000000" w:rsidRPr="00000000">
          <w:rPr>
            <w:rtl w:val="0"/>
          </w:rPr>
          <w:t xml:space="preserve">Supraglottic larynx</w:t>
        </w:r>
      </w:hyperlink>
      <w:r w:rsidDel="00000000" w:rsidR="00000000" w:rsidRPr="00000000">
        <w:rPr>
          <w:rtl w:val="0"/>
        </w:rPr>
        <w:t xml:space="preserve">]. </w:t>
      </w:r>
      <w:r w:rsidDel="00000000" w:rsidR="00000000" w:rsidRPr="00000000">
        <w:rPr>
          <w:b w:val="1"/>
          <w:rtl w:val="0"/>
        </w:rPr>
        <w:t xml:space="preserve">ARRO</w:t>
      </w:r>
      <w:r w:rsidDel="00000000" w:rsidR="00000000" w:rsidRPr="00000000">
        <w:rPr>
          <w:rtl w:val="0"/>
        </w:rPr>
        <w:t xml:space="preserve">: [</w:t>
      </w:r>
      <w:hyperlink r:id="rId864">
        <w:r w:rsidDel="00000000" w:rsidR="00000000" w:rsidRPr="00000000">
          <w:rPr>
            <w:rtl w:val="0"/>
          </w:rPr>
          <w:t xml:space="preserve">Early stage glottic larynx</w:t>
        </w:r>
      </w:hyperlink>
      <w:r w:rsidDel="00000000" w:rsidR="00000000" w:rsidRPr="00000000">
        <w:rPr>
          <w:rtl w:val="0"/>
        </w:rPr>
        <w:t xml:space="preserve">], [</w:t>
      </w:r>
      <w:hyperlink r:id="rId865">
        <w:r w:rsidDel="00000000" w:rsidR="00000000" w:rsidRPr="00000000">
          <w:rPr>
            <w:rtl w:val="0"/>
          </w:rPr>
          <w:t xml:space="preserve">Supraglottic larynx (post-tracheostomy) case</w:t>
        </w:r>
      </w:hyperlink>
      <w:r w:rsidDel="00000000" w:rsidR="00000000" w:rsidRPr="00000000">
        <w:rPr>
          <w:rtl w:val="0"/>
        </w:rPr>
        <w:t xml:space="preserve">, </w:t>
      </w:r>
      <w:hyperlink r:id="rId866">
        <w:r w:rsidDel="00000000" w:rsidR="00000000" w:rsidRPr="00000000">
          <w:rPr>
            <w:rtl w:val="0"/>
          </w:rPr>
          <w:t xml:space="preserve">contour</w:t>
        </w:r>
      </w:hyperlink>
      <w:r w:rsidDel="00000000" w:rsidR="00000000" w:rsidRPr="00000000">
        <w:rPr>
          <w:rtl w:val="0"/>
        </w:rPr>
        <w:t xml:space="preserve">].</w:t>
      </w:r>
    </w:p>
    <w:p w:rsidR="00000000" w:rsidDel="00000000" w:rsidP="00000000" w:rsidRDefault="00000000" w:rsidRPr="00000000" w14:paraId="00000D7A">
      <w:pPr>
        <w:numPr>
          <w:ilvl w:val="0"/>
          <w:numId w:val="71"/>
        </w:numPr>
        <w:spacing w:line="240" w:lineRule="auto"/>
        <w:ind w:left="720" w:hanging="36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T1-T2N0</w:t>
      </w: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D7B">
      <w:pPr>
        <w:numPr>
          <w:ilvl w:val="1"/>
          <w:numId w:val="71"/>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RT alone</w:t>
      </w:r>
      <w:r w:rsidDel="00000000" w:rsidR="00000000" w:rsidRPr="00000000">
        <w:rPr>
          <w:rFonts w:ascii="Times New Roman" w:cs="Times New Roman" w:eastAsia="Times New Roman" w:hAnsi="Times New Roman"/>
          <w:sz w:val="20"/>
          <w:szCs w:val="20"/>
          <w:rtl w:val="0"/>
        </w:rPr>
        <w:t xml:space="preserve">: 5y CSS &gt; 90%, </w:t>
      </w:r>
      <w:r w:rsidDel="00000000" w:rsidR="00000000" w:rsidRPr="00000000">
        <w:rPr>
          <w:rtl w:val="0"/>
        </w:rPr>
        <w:t xml:space="preserve">with nearly</w:t>
      </w:r>
      <w:r w:rsidDel="00000000" w:rsidR="00000000" w:rsidRPr="00000000">
        <w:rPr>
          <w:rFonts w:ascii="Times New Roman" w:cs="Times New Roman" w:eastAsia="Times New Roman" w:hAnsi="Times New Roman"/>
          <w:sz w:val="20"/>
          <w:szCs w:val="20"/>
          <w:rtl w:val="0"/>
        </w:rPr>
        <w:t xml:space="preserve"> all salvaged and organ preservation &gt;90%.</w:t>
      </w:r>
    </w:p>
    <w:p w:rsidR="00000000" w:rsidDel="00000000" w:rsidP="00000000" w:rsidRDefault="00000000" w:rsidRPr="00000000" w14:paraId="00000D7C">
      <w:pPr>
        <w:numPr>
          <w:ilvl w:val="1"/>
          <w:numId w:val="71"/>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SGLaryngectomy </w:t>
      </w:r>
      <w:r w:rsidDel="00000000" w:rsidR="00000000" w:rsidRPr="00000000">
        <w:rPr>
          <w:rFonts w:ascii="Times New Roman" w:cs="Times New Roman" w:eastAsia="Times New Roman" w:hAnsi="Times New Roman"/>
          <w:sz w:val="20"/>
          <w:szCs w:val="20"/>
          <w:rtl w:val="0"/>
        </w:rPr>
        <w:t xml:space="preserve">for </w:t>
      </w:r>
      <w:r w:rsidDel="00000000" w:rsidR="00000000" w:rsidRPr="00000000">
        <w:rPr>
          <w:rFonts w:ascii="Times New Roman" w:cs="Times New Roman" w:eastAsia="Times New Roman" w:hAnsi="Times New Roman"/>
          <w:sz w:val="20"/>
          <w:szCs w:val="20"/>
          <w:rtl w:val="0"/>
        </w:rPr>
        <w:t xml:space="preserve">select</w:t>
      </w:r>
      <w:r w:rsidDel="00000000" w:rsidR="00000000" w:rsidRPr="00000000">
        <w:rPr>
          <w:rFonts w:ascii="Times New Roman" w:cs="Times New Roman" w:eastAsia="Times New Roman" w:hAnsi="Times New Roman"/>
          <w:sz w:val="20"/>
          <w:szCs w:val="20"/>
          <w:rtl w:val="0"/>
        </w:rPr>
        <w:t xml:space="preserve"> early cases (pT1-2N0-1).</w:t>
      </w:r>
      <w:r w:rsidDel="00000000" w:rsidR="00000000" w:rsidRPr="00000000">
        <w:rPr>
          <w:rFonts w:ascii="Times New Roman" w:cs="Times New Roman" w:eastAsia="Times New Roman" w:hAnsi="Times New Roman"/>
          <w:i w:val="1"/>
          <w:sz w:val="20"/>
          <w:szCs w:val="20"/>
          <w:rtl w:val="0"/>
        </w:rPr>
        <w:t xml:space="preserve"> Need good pulmonary function due to aspiration risk.</w:t>
      </w:r>
    </w:p>
    <w:p w:rsidR="00000000" w:rsidDel="00000000" w:rsidP="00000000" w:rsidRDefault="00000000" w:rsidRPr="00000000" w14:paraId="00000D7D">
      <w:pPr>
        <w:numPr>
          <w:ilvl w:val="2"/>
          <w:numId w:val="71"/>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C/I: T3, anterior commissure, fixed cord, bilateral arytenoids, vallecula, inadequate PFTs.</w:t>
      </w:r>
    </w:p>
    <w:p w:rsidR="00000000" w:rsidDel="00000000" w:rsidP="00000000" w:rsidRDefault="00000000" w:rsidRPr="00000000" w14:paraId="00000D7E">
      <w:pPr>
        <w:numPr>
          <w:ilvl w:val="2"/>
          <w:numId w:val="71"/>
        </w:numPr>
        <w:spacing w:line="240" w:lineRule="auto"/>
        <w:ind w:left="216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5y LC ~85%, 5y OS for T1/T2 of 100→ 80%.</w:t>
      </w:r>
    </w:p>
    <w:p w:rsidR="00000000" w:rsidDel="00000000" w:rsidP="00000000" w:rsidRDefault="00000000" w:rsidRPr="00000000" w14:paraId="00000D7F">
      <w:pPr>
        <w:numPr>
          <w:ilvl w:val="0"/>
          <w:numId w:val="71"/>
        </w:numPr>
        <w:spacing w:line="240" w:lineRule="auto"/>
        <w:ind w:left="720" w:hanging="36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T3-4 or N+</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tl w:val="0"/>
        </w:rPr>
        <w:t xml:space="preserve">Cover the whole larynx in intermediate risk volume.</w:t>
      </w:r>
    </w:p>
    <w:p w:rsidR="00000000" w:rsidDel="00000000" w:rsidP="00000000" w:rsidRDefault="00000000" w:rsidRPr="00000000" w14:paraId="00000D80">
      <w:pPr>
        <w:ind w:firstLine="720"/>
        <w:rPr/>
      </w:pPr>
      <w:r w:rsidDel="00000000" w:rsidR="00000000" w:rsidRPr="00000000">
        <w:rPr>
          <w:rtl w:val="0"/>
        </w:rPr>
        <w:t xml:space="preserve">See [</w:t>
      </w:r>
      <w:hyperlink w:anchor="_m92xm7nz2e3c">
        <w:r w:rsidDel="00000000" w:rsidR="00000000" w:rsidRPr="00000000">
          <w:rPr>
            <w:rtl w:val="0"/>
          </w:rPr>
          <w:t xml:space="preserve">Advanced Larynx and Hypopharynx</w:t>
        </w:r>
      </w:hyperlink>
      <w:r w:rsidDel="00000000" w:rsidR="00000000" w:rsidRPr="00000000">
        <w:rPr>
          <w:rtl w:val="0"/>
        </w:rPr>
        <w:t xml:space="preserve">] in the Treatment Planning section for int risk volumes and nodal coverage.</w:t>
      </w:r>
    </w:p>
    <w:p w:rsidR="00000000" w:rsidDel="00000000" w:rsidP="00000000" w:rsidRDefault="00000000" w:rsidRPr="00000000" w14:paraId="00000D81">
      <w:pPr>
        <w:numPr>
          <w:ilvl w:val="1"/>
          <w:numId w:val="71"/>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CCRT for &gt; T2N1 disease with functional larynx, or tumor volume &gt; 6-8cc (University of Florida). </w:t>
      </w:r>
      <w:r w:rsidDel="00000000" w:rsidR="00000000" w:rsidRPr="00000000">
        <w:rPr>
          <w:rFonts w:ascii="Times New Roman" w:cs="Times New Roman" w:eastAsia="Times New Roman" w:hAnsi="Times New Roman"/>
          <w:i w:val="1"/>
          <w:sz w:val="20"/>
          <w:szCs w:val="20"/>
          <w:rtl w:val="0"/>
        </w:rPr>
        <w:t xml:space="preserve">4cc for glottic.</w:t>
      </w:r>
    </w:p>
    <w:p w:rsidR="00000000" w:rsidDel="00000000" w:rsidP="00000000" w:rsidRDefault="00000000" w:rsidRPr="00000000" w14:paraId="00000D82">
      <w:pPr>
        <w:numPr>
          <w:ilvl w:val="1"/>
          <w:numId w:val="71"/>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TL + LND → RT (Preferred if bulky T4a).</w:t>
      </w:r>
    </w:p>
    <w:p w:rsidR="00000000" w:rsidDel="00000000" w:rsidP="00000000" w:rsidRDefault="00000000" w:rsidRPr="00000000" w14:paraId="00000D83">
      <w:pPr>
        <w:pStyle w:val="Heading3"/>
        <w:ind w:left="0" w:firstLine="0"/>
        <w:rPr/>
      </w:pPr>
      <w:bookmarkStart w:colFirst="0" w:colLast="0" w:name="_sjkvhygt0i3y" w:id="235"/>
      <w:bookmarkEnd w:id="235"/>
      <w:hyperlink w:anchor="_e648jttkgu2e">
        <w:r w:rsidDel="00000000" w:rsidR="00000000" w:rsidRPr="00000000">
          <w:rPr>
            <w:u w:val="single"/>
            <w:rtl w:val="0"/>
          </w:rPr>
          <w:t xml:space="preserve">Larynx</w:t>
        </w:r>
      </w:hyperlink>
      <w:r w:rsidDel="00000000" w:rsidR="00000000" w:rsidRPr="00000000">
        <w:rPr>
          <w:rtl w:val="0"/>
        </w:rPr>
      </w:r>
    </w:p>
    <w:p w:rsidR="00000000" w:rsidDel="00000000" w:rsidP="00000000" w:rsidRDefault="00000000" w:rsidRPr="00000000" w14:paraId="00000D84">
      <w:pPr>
        <w:ind w:left="0" w:firstLine="0"/>
        <w:rPr/>
      </w:pPr>
      <w:r w:rsidDel="00000000" w:rsidR="00000000" w:rsidRPr="00000000">
        <w:rPr>
          <w:rtl w:val="0"/>
        </w:rPr>
        <w:t xml:space="preserve">12,000 laryngeal cases per year. The larynx is the most common cancer of the head and neck (20% of all H&amp;N).</w:t>
      </w:r>
    </w:p>
    <w:p w:rsidR="00000000" w:rsidDel="00000000" w:rsidP="00000000" w:rsidRDefault="00000000" w:rsidRPr="00000000" w14:paraId="00000D85">
      <w:pPr>
        <w:ind w:left="0" w:firstLine="0"/>
        <w:rPr/>
      </w:pPr>
      <w:r w:rsidDel="00000000" w:rsidR="00000000" w:rsidRPr="00000000">
        <w:rPr>
          <w:rtl w:val="0"/>
        </w:rPr>
        <w:t xml:space="preserve">See [</w:t>
      </w:r>
      <w:hyperlink w:anchor="_m92xm7nz2e3c">
        <w:r w:rsidDel="00000000" w:rsidR="00000000" w:rsidRPr="00000000">
          <w:rPr>
            <w:rtl w:val="0"/>
          </w:rPr>
          <w:t xml:space="preserve">Advanced Larynx and Hypopharynx</w:t>
        </w:r>
      </w:hyperlink>
      <w:r w:rsidDel="00000000" w:rsidR="00000000" w:rsidRPr="00000000">
        <w:rPr>
          <w:rtl w:val="0"/>
        </w:rPr>
        <w:t xml:space="preserve">] in the Treatment Planning section for intermediate risk volumes and nodal coverage.</w:t>
      </w:r>
    </w:p>
    <w:p w:rsidR="00000000" w:rsidDel="00000000" w:rsidP="00000000" w:rsidRDefault="00000000" w:rsidRPr="00000000" w14:paraId="00000D86">
      <w:pPr>
        <w:numPr>
          <w:ilvl w:val="0"/>
          <w:numId w:val="63"/>
        </w:numPr>
      </w:pPr>
      <w:r w:rsidDel="00000000" w:rsidR="00000000" w:rsidRPr="00000000">
        <w:rPr>
          <w:b w:val="1"/>
          <w:rtl w:val="0"/>
        </w:rPr>
        <w:t xml:space="preserve">Tis</w:t>
      </w:r>
      <w:r w:rsidDel="00000000" w:rsidR="00000000" w:rsidRPr="00000000">
        <w:rPr>
          <w:rtl w:val="0"/>
        </w:rPr>
        <w:t xml:space="preserve">: CO2 laser preferred, but RT in situ if diffuse (60.75/27 at 2.25).</w:t>
      </w:r>
    </w:p>
    <w:p w:rsidR="00000000" w:rsidDel="00000000" w:rsidP="00000000" w:rsidRDefault="00000000" w:rsidRPr="00000000" w14:paraId="00000D87">
      <w:pPr>
        <w:numPr>
          <w:ilvl w:val="0"/>
          <w:numId w:val="79"/>
        </w:numPr>
      </w:pPr>
      <w:r w:rsidDel="00000000" w:rsidR="00000000" w:rsidRPr="00000000">
        <w:rPr>
          <w:b w:val="1"/>
          <w:rtl w:val="0"/>
        </w:rPr>
        <w:t xml:space="preserve">T1-2, select T3</w:t>
      </w:r>
      <w:r w:rsidDel="00000000" w:rsidR="00000000" w:rsidRPr="00000000">
        <w:rPr>
          <w:rtl w:val="0"/>
        </w:rPr>
        <w:t xml:space="preserve">:</w:t>
      </w:r>
      <w:r w:rsidDel="00000000" w:rsidR="00000000" w:rsidRPr="00000000">
        <w:rPr>
          <w:i w:val="1"/>
          <w:rtl w:val="0"/>
        </w:rPr>
        <w:t xml:space="preserve"> </w:t>
      </w:r>
      <w:r w:rsidDel="00000000" w:rsidR="00000000" w:rsidRPr="00000000">
        <w:rPr>
          <w:rtl w:val="0"/>
        </w:rPr>
        <w:t xml:space="preserve">Able to do larynx-preserving surgery.</w:t>
      </w:r>
    </w:p>
    <w:p w:rsidR="00000000" w:rsidDel="00000000" w:rsidP="00000000" w:rsidRDefault="00000000" w:rsidRPr="00000000" w14:paraId="00000D88">
      <w:pPr>
        <w:numPr>
          <w:ilvl w:val="1"/>
          <w:numId w:val="79"/>
        </w:numPr>
        <w:ind w:left="1440" w:hanging="360"/>
      </w:pPr>
      <w:r w:rsidDel="00000000" w:rsidR="00000000" w:rsidRPr="00000000">
        <w:rPr>
          <w:u w:val="single"/>
          <w:rtl w:val="0"/>
        </w:rPr>
        <w:t xml:space="preserve">Definitive RT</w:t>
      </w:r>
      <w:r w:rsidDel="00000000" w:rsidR="00000000" w:rsidRPr="00000000">
        <w:rPr>
          <w:rtl w:val="0"/>
        </w:rPr>
        <w:t xml:space="preserve">: </w:t>
      </w:r>
      <w:r w:rsidDel="00000000" w:rsidR="00000000" w:rsidRPr="00000000">
        <w:rPr>
          <w:b w:val="1"/>
          <w:rtl w:val="0"/>
        </w:rPr>
        <w:t xml:space="preserve">63</w:t>
      </w:r>
      <w:r w:rsidDel="00000000" w:rsidR="00000000" w:rsidRPr="00000000">
        <w:rPr>
          <w:rtl w:val="0"/>
        </w:rPr>
        <w:t xml:space="preserve">/28 (2.25) for T1 lesions; </w:t>
      </w:r>
      <w:r w:rsidDel="00000000" w:rsidR="00000000" w:rsidRPr="00000000">
        <w:rPr>
          <w:b w:val="1"/>
          <w:rtl w:val="0"/>
        </w:rPr>
        <w:t xml:space="preserve">65.25</w:t>
      </w:r>
      <w:r w:rsidDel="00000000" w:rsidR="00000000" w:rsidRPr="00000000">
        <w:rPr>
          <w:rtl w:val="0"/>
        </w:rPr>
        <w:t xml:space="preserve">/29 (2.25) for T2 lesions.</w:t>
      </w:r>
    </w:p>
    <w:p w:rsidR="00000000" w:rsidDel="00000000" w:rsidP="00000000" w:rsidRDefault="00000000" w:rsidRPr="00000000" w14:paraId="00000D89">
      <w:pPr>
        <w:numPr>
          <w:ilvl w:val="2"/>
          <w:numId w:val="79"/>
        </w:numPr>
        <w:ind w:left="2160" w:hanging="360"/>
      </w:pPr>
      <w:r w:rsidDel="00000000" w:rsidR="00000000" w:rsidRPr="00000000">
        <w:rPr>
          <w:rtl w:val="0"/>
        </w:rPr>
        <w:t xml:space="preserve">LC T1 ~90%, T2 ~75%. Including salvage surgery: LC T1 ~95%, T2 ~90%.</w:t>
      </w:r>
    </w:p>
    <w:p w:rsidR="00000000" w:rsidDel="00000000" w:rsidP="00000000" w:rsidRDefault="00000000" w:rsidRPr="00000000" w14:paraId="00000D8A">
      <w:pPr>
        <w:numPr>
          <w:ilvl w:val="2"/>
          <w:numId w:val="79"/>
        </w:numPr>
        <w:ind w:left="2160" w:hanging="360"/>
      </w:pPr>
      <w:r w:rsidDel="00000000" w:rsidR="00000000" w:rsidRPr="00000000">
        <w:rPr>
          <w:rtl w:val="0"/>
        </w:rPr>
        <w:t xml:space="preserve">If T2 has extension to subglottis, treat nodes as well. </w:t>
      </w:r>
      <w:r w:rsidDel="00000000" w:rsidR="00000000" w:rsidRPr="00000000">
        <w:rPr>
          <w:i w:val="1"/>
          <w:rtl w:val="0"/>
        </w:rPr>
        <w:t xml:space="preserve">T2b may benefit from CCRT. </w:t>
      </w:r>
    </w:p>
    <w:p w:rsidR="00000000" w:rsidDel="00000000" w:rsidP="00000000" w:rsidRDefault="00000000" w:rsidRPr="00000000" w14:paraId="00000D8B">
      <w:pPr>
        <w:numPr>
          <w:ilvl w:val="1"/>
          <w:numId w:val="79"/>
        </w:numPr>
        <w:ind w:left="1440" w:hanging="360"/>
        <w:rPr>
          <w:b w:val="1"/>
        </w:rPr>
      </w:pPr>
      <w:r w:rsidDel="00000000" w:rsidR="00000000" w:rsidRPr="00000000">
        <w:rPr>
          <w:u w:val="single"/>
          <w:rtl w:val="0"/>
        </w:rPr>
        <w:t xml:space="preserve">Surgery</w:t>
      </w:r>
      <w:r w:rsidDel="00000000" w:rsidR="00000000" w:rsidRPr="00000000">
        <w:rPr>
          <w:rtl w:val="0"/>
        </w:rPr>
        <w:t xml:space="preserve">: See [</w:t>
      </w:r>
      <w:hyperlink w:anchor="dyiw4wmzqdh5">
        <w:r w:rsidDel="00000000" w:rsidR="00000000" w:rsidRPr="00000000">
          <w:rPr>
            <w:rtl w:val="0"/>
          </w:rPr>
          <w:t xml:space="preserve">descriptions of surgeries</w:t>
        </w:r>
      </w:hyperlink>
      <w:r w:rsidDel="00000000" w:rsidR="00000000" w:rsidRPr="00000000">
        <w:rPr>
          <w:rtl w:val="0"/>
        </w:rPr>
        <w:t xml:space="preserve">]. See [</w:t>
      </w:r>
      <w:hyperlink r:id="rId867">
        <w:r w:rsidDel="00000000" w:rsidR="00000000" w:rsidRPr="00000000">
          <w:rPr>
            <w:rtl w:val="0"/>
          </w:rPr>
          <w:t xml:space="preserve">Zaorsky</w:t>
        </w:r>
      </w:hyperlink>
      <w:r w:rsidDel="00000000" w:rsidR="00000000" w:rsidRPr="00000000">
        <w:rPr>
          <w:rtl w:val="0"/>
        </w:rPr>
        <w:t xml:space="preserve">] tweet for pictorial representation of some surgeries.</w:t>
      </w:r>
    </w:p>
    <w:p w:rsidR="00000000" w:rsidDel="00000000" w:rsidP="00000000" w:rsidRDefault="00000000" w:rsidRPr="00000000" w14:paraId="00000D8C">
      <w:pPr>
        <w:numPr>
          <w:ilvl w:val="2"/>
          <w:numId w:val="79"/>
        </w:numPr>
        <w:ind w:left="2160" w:hanging="360"/>
      </w:pPr>
      <w:r w:rsidDel="00000000" w:rsidR="00000000" w:rsidRPr="00000000">
        <w:rPr>
          <w:rtl w:val="0"/>
        </w:rPr>
        <w:t xml:space="preserve">Cordectomy for T1 without AC/PC involvement.</w:t>
      </w:r>
    </w:p>
    <w:p w:rsidR="00000000" w:rsidDel="00000000" w:rsidP="00000000" w:rsidRDefault="00000000" w:rsidRPr="00000000" w14:paraId="00000D8D">
      <w:pPr>
        <w:numPr>
          <w:ilvl w:val="2"/>
          <w:numId w:val="79"/>
        </w:numPr>
        <w:ind w:left="2160" w:hanging="360"/>
      </w:pPr>
      <w:r w:rsidDel="00000000" w:rsidR="00000000" w:rsidRPr="00000000">
        <w:rPr>
          <w:rtl w:val="0"/>
        </w:rPr>
        <w:t xml:space="preserve">Vertical hemilaryngectomy (T1a, select T2): CI in fixed cord, select T2 (bilateral arytenoid, epiglottis, subglottic involvement), bilateral cords, supraglottic extension.</w:t>
      </w:r>
    </w:p>
    <w:p w:rsidR="00000000" w:rsidDel="00000000" w:rsidP="00000000" w:rsidRDefault="00000000" w:rsidRPr="00000000" w14:paraId="00000D8E">
      <w:pPr>
        <w:numPr>
          <w:ilvl w:val="3"/>
          <w:numId w:val="79"/>
        </w:numPr>
        <w:ind w:left="2880" w:hanging="360"/>
      </w:pPr>
      <w:r w:rsidDel="00000000" w:rsidR="00000000" w:rsidRPr="00000000">
        <w:rPr>
          <w:rFonts w:ascii="Cardo" w:cs="Cardo" w:eastAsia="Cardo" w:hAnsi="Cardo"/>
          <w:rtl w:val="0"/>
        </w:rPr>
        <w:t xml:space="preserve">5y LC/DFS for T1-2 glottic after hemilaryngectomy 83→ 88% [</w:t>
      </w:r>
      <w:hyperlink r:id="rId868">
        <w:r w:rsidDel="00000000" w:rsidR="00000000" w:rsidRPr="00000000">
          <w:rPr>
            <w:rtl w:val="0"/>
          </w:rPr>
          <w:t xml:space="preserve">Scola '99</w:t>
        </w:r>
      </w:hyperlink>
      <w:r w:rsidDel="00000000" w:rsidR="00000000" w:rsidRPr="00000000">
        <w:rPr>
          <w:rtl w:val="0"/>
        </w:rPr>
        <w:t xml:space="preserve">]. </w:t>
      </w:r>
    </w:p>
    <w:p w:rsidR="00000000" w:rsidDel="00000000" w:rsidP="00000000" w:rsidRDefault="00000000" w:rsidRPr="00000000" w14:paraId="00000D8F">
      <w:pPr>
        <w:numPr>
          <w:ilvl w:val="0"/>
          <w:numId w:val="79"/>
        </w:numPr>
        <w:rPr>
          <w:b w:val="1"/>
        </w:rPr>
      </w:pPr>
      <w:r w:rsidDel="00000000" w:rsidR="00000000" w:rsidRPr="00000000">
        <w:rPr>
          <w:b w:val="1"/>
          <w:rtl w:val="0"/>
        </w:rPr>
        <w:t xml:space="preserve">Advanced (T3 or N+)</w:t>
      </w:r>
      <w:r w:rsidDel="00000000" w:rsidR="00000000" w:rsidRPr="00000000">
        <w:rPr>
          <w:rtl w:val="0"/>
        </w:rPr>
        <w:t xml:space="preserve">: See [larynx</w:t>
      </w:r>
      <w:hyperlink w:anchor="8jv8zfw04k7u">
        <w:r w:rsidDel="00000000" w:rsidR="00000000" w:rsidRPr="00000000">
          <w:rPr>
            <w:rtl w:val="0"/>
          </w:rPr>
          <w:t xml:space="preserve"> nodal coverage principles</w:t>
        </w:r>
      </w:hyperlink>
      <w:r w:rsidDel="00000000" w:rsidR="00000000" w:rsidRPr="00000000">
        <w:rPr>
          <w:rtl w:val="0"/>
        </w:rPr>
        <w:t xml:space="preserve">] in the General Treatment Planning section.</w:t>
      </w:r>
      <w:r w:rsidDel="00000000" w:rsidR="00000000" w:rsidRPr="00000000">
        <w:rPr>
          <w:rtl w:val="0"/>
        </w:rPr>
      </w:r>
    </w:p>
    <w:p w:rsidR="00000000" w:rsidDel="00000000" w:rsidP="00000000" w:rsidRDefault="00000000" w:rsidRPr="00000000" w14:paraId="00000D90">
      <w:pPr>
        <w:ind w:firstLine="720"/>
        <w:rPr/>
      </w:pPr>
      <w:r w:rsidDel="00000000" w:rsidR="00000000" w:rsidRPr="00000000">
        <w:rPr>
          <w:rtl w:val="0"/>
        </w:rPr>
        <w:t xml:space="preserve">See [</w:t>
      </w:r>
      <w:hyperlink w:anchor="_m92xm7nz2e3c">
        <w:r w:rsidDel="00000000" w:rsidR="00000000" w:rsidRPr="00000000">
          <w:rPr>
            <w:rtl w:val="0"/>
          </w:rPr>
          <w:t xml:space="preserve">Advanced Larynx and Hypopharynx</w:t>
        </w:r>
      </w:hyperlink>
      <w:r w:rsidDel="00000000" w:rsidR="00000000" w:rsidRPr="00000000">
        <w:rPr>
          <w:rtl w:val="0"/>
        </w:rPr>
        <w:t xml:space="preserve">] in the Treatment Planning section for int risk volumes and nodal coverage.</w:t>
      </w:r>
      <w:r w:rsidDel="00000000" w:rsidR="00000000" w:rsidRPr="00000000">
        <w:rPr>
          <w:rtl w:val="0"/>
        </w:rPr>
      </w:r>
    </w:p>
    <w:p w:rsidR="00000000" w:rsidDel="00000000" w:rsidP="00000000" w:rsidRDefault="00000000" w:rsidRPr="00000000" w14:paraId="00000D91">
      <w:pPr>
        <w:numPr>
          <w:ilvl w:val="1"/>
          <w:numId w:val="79"/>
        </w:numPr>
        <w:ind w:left="1440" w:hanging="360"/>
        <w:rPr>
          <w:u w:val="none"/>
        </w:rPr>
      </w:pPr>
      <w:r w:rsidDel="00000000" w:rsidR="00000000" w:rsidRPr="00000000">
        <w:rPr>
          <w:rtl w:val="0"/>
        </w:rPr>
        <w:t xml:space="preserve">SCRT per 91-11. </w:t>
      </w:r>
      <w:r w:rsidDel="00000000" w:rsidR="00000000" w:rsidRPr="00000000">
        <w:rPr>
          <w:rtl w:val="0"/>
        </w:rPr>
      </w:r>
    </w:p>
    <w:p w:rsidR="00000000" w:rsidDel="00000000" w:rsidP="00000000" w:rsidRDefault="00000000" w:rsidRPr="00000000" w14:paraId="00000D92">
      <w:pPr>
        <w:numPr>
          <w:ilvl w:val="1"/>
          <w:numId w:val="79"/>
        </w:numPr>
        <w:ind w:left="1440" w:hanging="360"/>
      </w:pPr>
      <w:r w:rsidDel="00000000" w:rsidR="00000000" w:rsidRPr="00000000">
        <w:rPr>
          <w:rFonts w:ascii="Cardo" w:cs="Cardo" w:eastAsia="Cardo" w:hAnsi="Cardo"/>
          <w:rtl w:val="0"/>
        </w:rPr>
        <w:t xml:space="preserve">TL with LND→ RT or CRT as indicated.</w:t>
      </w:r>
    </w:p>
    <w:p w:rsidR="00000000" w:rsidDel="00000000" w:rsidP="00000000" w:rsidRDefault="00000000" w:rsidRPr="00000000" w14:paraId="00000D93">
      <w:pPr>
        <w:numPr>
          <w:ilvl w:val="2"/>
          <w:numId w:val="79"/>
        </w:numPr>
        <w:ind w:left="2160" w:hanging="360"/>
      </w:pPr>
      <w:r w:rsidDel="00000000" w:rsidR="00000000" w:rsidRPr="00000000">
        <w:rPr>
          <w:rtl w:val="0"/>
        </w:rPr>
        <w:t xml:space="preserve">Bulky T4a (&gt;1 cm BOT or penetration through thyroid): TL preferred.</w:t>
      </w:r>
    </w:p>
    <w:p w:rsidR="00000000" w:rsidDel="00000000" w:rsidP="00000000" w:rsidRDefault="00000000" w:rsidRPr="00000000" w14:paraId="00000D94">
      <w:pPr>
        <w:numPr>
          <w:ilvl w:val="1"/>
          <w:numId w:val="79"/>
        </w:numPr>
        <w:ind w:left="1440" w:hanging="360"/>
      </w:pPr>
      <w:r w:rsidDel="00000000" w:rsidR="00000000" w:rsidRPr="00000000">
        <w:rPr>
          <w:rFonts w:ascii="Cardo" w:cs="Cardo" w:eastAsia="Cardo" w:hAnsi="Cardo"/>
          <w:rtl w:val="0"/>
        </w:rPr>
        <w:t xml:space="preserve">Induction chemo (2A)→ RT or surgery, the latter preferred if &lt; PR.</w:t>
      </w:r>
    </w:p>
    <w:p w:rsidR="00000000" w:rsidDel="00000000" w:rsidP="00000000" w:rsidRDefault="00000000" w:rsidRPr="00000000" w14:paraId="00000D95">
      <w:pPr>
        <w:numPr>
          <w:ilvl w:val="2"/>
          <w:numId w:val="79"/>
        </w:numPr>
        <w:ind w:left="2160" w:hanging="360"/>
      </w:pPr>
      <w:r w:rsidDel="00000000" w:rsidR="00000000" w:rsidRPr="00000000">
        <w:rPr>
          <w:rtl w:val="0"/>
        </w:rPr>
        <w:t xml:space="preserve">Induction is Cat 3 for T4b, unresectable or unfit for surgery.</w:t>
      </w:r>
    </w:p>
    <w:p w:rsidR="00000000" w:rsidDel="00000000" w:rsidP="00000000" w:rsidRDefault="00000000" w:rsidRPr="00000000" w14:paraId="00000D96">
      <w:pPr>
        <w:pStyle w:val="Heading3"/>
        <w:ind w:left="0" w:firstLine="0"/>
        <w:rPr/>
      </w:pPr>
      <w:bookmarkStart w:colFirst="0" w:colLast="0" w:name="_3oexnksepvr5" w:id="236"/>
      <w:bookmarkEnd w:id="236"/>
      <w:hyperlink w:anchor="_e648jttkgu2e">
        <w:r w:rsidDel="00000000" w:rsidR="00000000" w:rsidRPr="00000000">
          <w:rPr>
            <w:u w:val="single"/>
            <w:rtl w:val="0"/>
          </w:rPr>
          <w:t xml:space="preserve">Hypopharynx</w:t>
        </w:r>
      </w:hyperlink>
      <w:r w:rsidDel="00000000" w:rsidR="00000000" w:rsidRPr="00000000">
        <w:rPr>
          <w:rtl w:val="0"/>
        </w:rPr>
      </w:r>
    </w:p>
    <w:p w:rsidR="00000000" w:rsidDel="00000000" w:rsidP="00000000" w:rsidRDefault="00000000" w:rsidRPr="00000000" w14:paraId="00000D97">
      <w:pPr>
        <w:spacing w:line="240" w:lineRule="auto"/>
        <w:ind w:left="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2,500 hypopharyngeal cases per year (85% pyriform sinus).</w:t>
      </w:r>
    </w:p>
    <w:p w:rsidR="00000000" w:rsidDel="00000000" w:rsidP="00000000" w:rsidRDefault="00000000" w:rsidRPr="00000000" w14:paraId="00000D98">
      <w:pPr>
        <w:spacing w:line="240" w:lineRule="auto"/>
        <w:ind w:left="0" w:firstLine="0"/>
        <w:rPr/>
      </w:pPr>
      <w:r w:rsidDel="00000000" w:rsidR="00000000" w:rsidRPr="00000000">
        <w:rPr>
          <w:rtl w:val="0"/>
        </w:rPr>
        <w:t xml:space="preserve">See [</w:t>
      </w:r>
      <w:hyperlink w:anchor="_m92xm7nz2e3c">
        <w:r w:rsidDel="00000000" w:rsidR="00000000" w:rsidRPr="00000000">
          <w:rPr>
            <w:rtl w:val="0"/>
          </w:rPr>
          <w:t xml:space="preserve">Advanced Larynx and Hypopharynx</w:t>
        </w:r>
      </w:hyperlink>
      <w:r w:rsidDel="00000000" w:rsidR="00000000" w:rsidRPr="00000000">
        <w:rPr>
          <w:rtl w:val="0"/>
        </w:rPr>
        <w:t xml:space="preserve">] in the Treatment Planning section for intermediate risk volumes and nodal coverage.</w:t>
      </w:r>
      <w:r w:rsidDel="00000000" w:rsidR="00000000" w:rsidRPr="00000000">
        <w:rPr>
          <w:rtl w:val="0"/>
        </w:rPr>
      </w:r>
    </w:p>
    <w:p w:rsidR="00000000" w:rsidDel="00000000" w:rsidP="00000000" w:rsidRDefault="00000000" w:rsidRPr="00000000" w14:paraId="00000D99">
      <w:pPr>
        <w:numPr>
          <w:ilvl w:val="0"/>
          <w:numId w:val="64"/>
        </w:numPr>
        <w:spacing w:line="240" w:lineRule="auto"/>
        <w:ind w:left="720" w:hanging="360"/>
        <w:rPr>
          <w:rFonts w:ascii="Times New Roman" w:cs="Times New Roman" w:eastAsia="Times New Roman" w:hAnsi="Times New Roman"/>
          <w:sz w:val="20"/>
          <w:szCs w:val="20"/>
        </w:rPr>
      </w:pPr>
      <w:r w:rsidDel="00000000" w:rsidR="00000000" w:rsidRPr="00000000">
        <w:rPr>
          <w:rtl w:val="0"/>
        </w:rPr>
        <w:t xml:space="preserve">Generally seen as a surgical disease, as often presents late and often irreversibly compromises swallowing function.</w:t>
      </w:r>
    </w:p>
    <w:p w:rsidR="00000000" w:rsidDel="00000000" w:rsidP="00000000" w:rsidRDefault="00000000" w:rsidRPr="00000000" w14:paraId="00000D9A">
      <w:pPr>
        <w:numPr>
          <w:ilvl w:val="0"/>
          <w:numId w:val="64"/>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Most T1N0/Select T2N0</w:t>
      </w:r>
      <w:r w:rsidDel="00000000" w:rsidR="00000000" w:rsidRPr="00000000">
        <w:rPr>
          <w:rFonts w:ascii="Times New Roman" w:cs="Times New Roman" w:eastAsia="Times New Roman" w:hAnsi="Times New Roman"/>
          <w:sz w:val="20"/>
          <w:szCs w:val="20"/>
          <w:rtl w:val="0"/>
        </w:rPr>
        <w:t xml:space="preserve">: Definitive RT vs. Partial laryngopharyngectomy ± PORT.</w:t>
      </w:r>
    </w:p>
    <w:p w:rsidR="00000000" w:rsidDel="00000000" w:rsidP="00000000" w:rsidRDefault="00000000" w:rsidRPr="00000000" w14:paraId="00000D9B">
      <w:pPr>
        <w:numPr>
          <w:ilvl w:val="1"/>
          <w:numId w:val="64"/>
        </w:numPr>
        <w:spacing w:line="240" w:lineRule="auto"/>
        <w:ind w:left="1440" w:hanging="360"/>
        <w:rPr>
          <w:u w:val="none"/>
        </w:rPr>
      </w:pPr>
      <w:r w:rsidDel="00000000" w:rsidR="00000000" w:rsidRPr="00000000">
        <w:rPr>
          <w:rtl w:val="0"/>
        </w:rPr>
        <w:t xml:space="preserve">May consider 70/33 (2.12 Gy) to high risk volume if no chemotherapy is to be given.</w:t>
      </w:r>
    </w:p>
    <w:p w:rsidR="00000000" w:rsidDel="00000000" w:rsidP="00000000" w:rsidRDefault="00000000" w:rsidRPr="00000000" w14:paraId="00000D9C">
      <w:pPr>
        <w:numPr>
          <w:ilvl w:val="0"/>
          <w:numId w:val="64"/>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T2-3, any N</w:t>
      </w:r>
      <w:r w:rsidDel="00000000" w:rsidR="00000000" w:rsidRPr="00000000">
        <w:rPr>
          <w:rFonts w:ascii="Times New Roman" w:cs="Times New Roman" w:eastAsia="Times New Roman" w:hAnsi="Times New Roman"/>
          <w:sz w:val="20"/>
          <w:szCs w:val="20"/>
          <w:rtl w:val="0"/>
        </w:rPr>
        <w:t xml:space="preserve">: Per NCCN, induction chemo </w:t>
      </w:r>
      <w:r w:rsidDel="00000000" w:rsidR="00000000" w:rsidRPr="00000000">
        <w:rPr>
          <w:rFonts w:ascii="Times New Roman" w:cs="Times New Roman" w:eastAsia="Times New Roman" w:hAnsi="Times New Roman"/>
          <w:b w:val="1"/>
          <w:sz w:val="20"/>
          <w:szCs w:val="20"/>
          <w:rtl w:val="0"/>
        </w:rPr>
        <w:t xml:space="preserve">Preferred Cat 2A</w:t>
      </w:r>
      <w:r w:rsidDel="00000000" w:rsidR="00000000" w:rsidRPr="00000000">
        <w:rPr>
          <w:rFonts w:ascii="Times New Roman" w:cs="Times New Roman" w:eastAsia="Times New Roman" w:hAnsi="Times New Roman"/>
          <w:sz w:val="20"/>
          <w:szCs w:val="20"/>
          <w:rtl w:val="0"/>
        </w:rPr>
        <w:t xml:space="preserve"> for any N+ disease or T4a refusing surgery (preferred Cat 3).</w:t>
      </w:r>
    </w:p>
    <w:p w:rsidR="00000000" w:rsidDel="00000000" w:rsidP="00000000" w:rsidRDefault="00000000" w:rsidRPr="00000000" w14:paraId="00000D9D">
      <w:pPr>
        <w:numPr>
          <w:ilvl w:val="1"/>
          <w:numId w:val="64"/>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CCRT preferable b/c 70% laryngeal preservation per GORTEC.</w:t>
      </w:r>
    </w:p>
    <w:p w:rsidR="00000000" w:rsidDel="00000000" w:rsidP="00000000" w:rsidRDefault="00000000" w:rsidRPr="00000000" w14:paraId="00000D9E">
      <w:pPr>
        <w:numPr>
          <w:ilvl w:val="1"/>
          <w:numId w:val="64"/>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Laryngopharyngectomy with LND esp if high aspiration risk.</w:t>
      </w:r>
    </w:p>
    <w:p w:rsidR="00000000" w:rsidDel="00000000" w:rsidP="00000000" w:rsidRDefault="00000000" w:rsidRPr="00000000" w14:paraId="00000D9F">
      <w:pPr>
        <w:numPr>
          <w:ilvl w:val="1"/>
          <w:numId w:val="64"/>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Induction chemo (if cCR→ RT, if cPR primary and stable neck→ CCRT vs. surgery, &lt; cPR→ surgery).</w:t>
      </w:r>
    </w:p>
    <w:p w:rsidR="00000000" w:rsidDel="00000000" w:rsidP="00000000" w:rsidRDefault="00000000" w:rsidRPr="00000000" w14:paraId="00000DA0">
      <w:pPr>
        <w:numPr>
          <w:ilvl w:val="0"/>
          <w:numId w:val="64"/>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T4a, and N</w:t>
      </w:r>
      <w:r w:rsidDel="00000000" w:rsidR="00000000" w:rsidRPr="00000000">
        <w:rPr>
          <w:rFonts w:ascii="Cardo" w:cs="Cardo" w:eastAsia="Cardo" w:hAnsi="Cardo"/>
          <w:sz w:val="20"/>
          <w:szCs w:val="20"/>
          <w:rtl w:val="0"/>
        </w:rPr>
        <w:t xml:space="preserve">: Laryngopharyngectomy w LND→ Adjuvant CCRT (Upfront CCRT, induction chemo both Cat 3).</w:t>
      </w:r>
    </w:p>
    <w:p w:rsidR="00000000" w:rsidDel="00000000" w:rsidP="00000000" w:rsidRDefault="00000000" w:rsidRPr="00000000" w14:paraId="00000DA1">
      <w:pPr>
        <w:numPr>
          <w:ilvl w:val="1"/>
          <w:numId w:val="64"/>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For T2-3, induction chemo OK (Cat 2a) but NOT for T4a (Cat 3) that req TL due to delay in local therapy.</w:t>
      </w:r>
    </w:p>
    <w:p w:rsidR="00000000" w:rsidDel="00000000" w:rsidP="00000000" w:rsidRDefault="00000000" w:rsidRPr="00000000" w14:paraId="00000DA2">
      <w:pPr>
        <w:numPr>
          <w:ilvl w:val="1"/>
          <w:numId w:val="64"/>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CCRT in advanced disease. For extensive bone/cartilage involvement, TL + PO(C)RT preferred. </w:t>
      </w:r>
    </w:p>
    <w:p w:rsidR="00000000" w:rsidDel="00000000" w:rsidP="00000000" w:rsidRDefault="00000000" w:rsidRPr="00000000" w14:paraId="00000DA3">
      <w:pPr>
        <w:pStyle w:val="Heading3"/>
        <w:ind w:left="0" w:firstLine="0"/>
        <w:rPr/>
      </w:pPr>
      <w:bookmarkStart w:colFirst="0" w:colLast="0" w:name="_uumehdeha6kz" w:id="237"/>
      <w:bookmarkEnd w:id="237"/>
      <w:r w:rsidDel="00000000" w:rsidR="00000000" w:rsidRPr="00000000">
        <w:rPr>
          <w:rtl w:val="0"/>
        </w:rPr>
      </w:r>
    </w:p>
    <w:p w:rsidR="00000000" w:rsidDel="00000000" w:rsidP="00000000" w:rsidRDefault="00000000" w:rsidRPr="00000000" w14:paraId="00000DA4">
      <w:pPr>
        <w:pStyle w:val="Heading3"/>
        <w:ind w:left="0" w:firstLine="0"/>
        <w:rPr/>
      </w:pPr>
      <w:bookmarkStart w:colFirst="0" w:colLast="0" w:name="_m92xm7nz2e3c" w:id="238"/>
      <w:bookmarkEnd w:id="238"/>
      <w:hyperlink w:anchor="_e648jttkgu2e">
        <w:r w:rsidDel="00000000" w:rsidR="00000000" w:rsidRPr="00000000">
          <w:rPr>
            <w:u w:val="single"/>
            <w:rtl w:val="0"/>
          </w:rPr>
          <w:t xml:space="preserve">Advanced Larynx and Hypopharynx</w:t>
        </w:r>
      </w:hyperlink>
      <w:r w:rsidDel="00000000" w:rsidR="00000000" w:rsidRPr="00000000">
        <w:rPr>
          <w:rtl w:val="0"/>
        </w:rPr>
      </w:r>
    </w:p>
    <w:p w:rsidR="00000000" w:rsidDel="00000000" w:rsidP="00000000" w:rsidRDefault="00000000" w:rsidRPr="00000000" w14:paraId="00000DA5">
      <w:pPr>
        <w:ind w:left="0" w:firstLine="0"/>
        <w:rPr/>
      </w:pPr>
      <w:r w:rsidDel="00000000" w:rsidR="00000000" w:rsidRPr="00000000">
        <w:rPr>
          <w:rtl w:val="0"/>
        </w:rPr>
        <w:t xml:space="preserve">See [</w:t>
      </w:r>
      <w:hyperlink w:anchor="_g6to4cxv4dnz">
        <w:r w:rsidDel="00000000" w:rsidR="00000000" w:rsidRPr="00000000">
          <w:rPr>
            <w:rtl w:val="0"/>
          </w:rPr>
          <w:t xml:space="preserve">Advanced Laryngeal</w:t>
        </w:r>
      </w:hyperlink>
      <w:r w:rsidDel="00000000" w:rsidR="00000000" w:rsidRPr="00000000">
        <w:rPr>
          <w:rtl w:val="0"/>
        </w:rPr>
        <w:t xml:space="preserve">] and [</w:t>
      </w:r>
      <w:hyperlink w:anchor="_ojsdep2sup3f">
        <w:r w:rsidDel="00000000" w:rsidR="00000000" w:rsidRPr="00000000">
          <w:rPr>
            <w:rtl w:val="0"/>
          </w:rPr>
          <w:t xml:space="preserve">Hypopharyngeal</w:t>
        </w:r>
      </w:hyperlink>
      <w:r w:rsidDel="00000000" w:rsidR="00000000" w:rsidRPr="00000000">
        <w:rPr>
          <w:rtl w:val="0"/>
        </w:rPr>
        <w:t xml:space="preserve">] sections for discussion of clinical trials.</w:t>
      </w:r>
    </w:p>
    <w:p w:rsidR="00000000" w:rsidDel="00000000" w:rsidP="00000000" w:rsidRDefault="00000000" w:rsidRPr="00000000" w14:paraId="00000DA6">
      <w:pPr>
        <w:ind w:left="0" w:firstLine="0"/>
        <w:rPr/>
      </w:pPr>
      <w:r w:rsidDel="00000000" w:rsidR="00000000" w:rsidRPr="00000000">
        <w:rPr>
          <w:rtl w:val="0"/>
        </w:rPr>
        <w:t xml:space="preserve">See [larynx</w:t>
      </w:r>
      <w:hyperlink w:anchor="8jv8zfw04k7u">
        <w:r w:rsidDel="00000000" w:rsidR="00000000" w:rsidRPr="00000000">
          <w:rPr>
            <w:rtl w:val="0"/>
          </w:rPr>
          <w:t xml:space="preserve"> nodal coverage principles</w:t>
        </w:r>
      </w:hyperlink>
      <w:r w:rsidDel="00000000" w:rsidR="00000000" w:rsidRPr="00000000">
        <w:rPr>
          <w:rtl w:val="0"/>
        </w:rPr>
        <w:t xml:space="preserve">] in the General Treatment Planning section.</w:t>
      </w:r>
    </w:p>
    <w:p w:rsidR="00000000" w:rsidDel="00000000" w:rsidP="00000000" w:rsidRDefault="00000000" w:rsidRPr="00000000" w14:paraId="00000DA7">
      <w:pPr>
        <w:widowControl w:val="0"/>
        <w:ind w:left="0" w:firstLine="0"/>
        <w:rPr/>
      </w:pPr>
      <w:r w:rsidDel="00000000" w:rsidR="00000000" w:rsidRPr="00000000">
        <w:rPr>
          <w:b w:val="1"/>
          <w:rtl w:val="0"/>
        </w:rPr>
        <w:t xml:space="preserve">eContour</w:t>
      </w:r>
      <w:r w:rsidDel="00000000" w:rsidR="00000000" w:rsidRPr="00000000">
        <w:rPr>
          <w:rtl w:val="0"/>
        </w:rPr>
        <w:t xml:space="preserve">: [</w:t>
      </w:r>
      <w:hyperlink r:id="rId869">
        <w:r w:rsidDel="00000000" w:rsidR="00000000" w:rsidRPr="00000000">
          <w:rPr>
            <w:rtl w:val="0"/>
          </w:rPr>
          <w:t xml:space="preserve">OARs</w:t>
        </w:r>
      </w:hyperlink>
      <w:r w:rsidDel="00000000" w:rsidR="00000000" w:rsidRPr="00000000">
        <w:rPr>
          <w:rtl w:val="0"/>
        </w:rPr>
        <w:t xml:space="preserve">], [</w:t>
      </w:r>
      <w:hyperlink r:id="rId870">
        <w:r w:rsidDel="00000000" w:rsidR="00000000" w:rsidRPr="00000000">
          <w:rPr>
            <w:rtl w:val="0"/>
          </w:rPr>
          <w:t xml:space="preserve">Supraglottic larynx</w:t>
        </w:r>
      </w:hyperlink>
      <w:r w:rsidDel="00000000" w:rsidR="00000000" w:rsidRPr="00000000">
        <w:rPr>
          <w:rtl w:val="0"/>
        </w:rPr>
        <w:t xml:space="preserve">], [</w:t>
      </w:r>
      <w:hyperlink r:id="rId871">
        <w:r w:rsidDel="00000000" w:rsidR="00000000" w:rsidRPr="00000000">
          <w:rPr>
            <w:rtl w:val="0"/>
          </w:rPr>
          <w:t xml:space="preserve">Pyriform sinus</w:t>
        </w:r>
      </w:hyperlink>
      <w:r w:rsidDel="00000000" w:rsidR="00000000" w:rsidRPr="00000000">
        <w:rPr>
          <w:rtl w:val="0"/>
        </w:rPr>
        <w:t xml:space="preserve">] </w:t>
      </w:r>
      <w:r w:rsidDel="00000000" w:rsidR="00000000" w:rsidRPr="00000000">
        <w:rPr>
          <w:b w:val="1"/>
          <w:rtl w:val="0"/>
        </w:rPr>
        <w:t xml:space="preserve">ARRO</w:t>
      </w:r>
      <w:r w:rsidDel="00000000" w:rsidR="00000000" w:rsidRPr="00000000">
        <w:rPr>
          <w:rtl w:val="0"/>
        </w:rPr>
        <w:t xml:space="preserve">: [</w:t>
      </w:r>
      <w:hyperlink r:id="rId872">
        <w:r w:rsidDel="00000000" w:rsidR="00000000" w:rsidRPr="00000000">
          <w:rPr>
            <w:rtl w:val="0"/>
          </w:rPr>
          <w:t xml:space="preserve">Supraglottic larynx (post-tracheostomy) case</w:t>
        </w:r>
      </w:hyperlink>
      <w:r w:rsidDel="00000000" w:rsidR="00000000" w:rsidRPr="00000000">
        <w:rPr>
          <w:rtl w:val="0"/>
        </w:rPr>
        <w:t xml:space="preserve">, </w:t>
      </w:r>
      <w:hyperlink r:id="rId873">
        <w:r w:rsidDel="00000000" w:rsidR="00000000" w:rsidRPr="00000000">
          <w:rPr>
            <w:rtl w:val="0"/>
          </w:rPr>
          <w:t xml:space="preserve">contour</w:t>
        </w:r>
      </w:hyperlink>
      <w:r w:rsidDel="00000000" w:rsidR="00000000" w:rsidRPr="00000000">
        <w:rPr>
          <w:rtl w:val="0"/>
        </w:rPr>
        <w:t xml:space="preserve">].</w:t>
      </w:r>
    </w:p>
    <w:p w:rsidR="00000000" w:rsidDel="00000000" w:rsidP="00000000" w:rsidRDefault="00000000" w:rsidRPr="00000000" w14:paraId="00000DA8">
      <w:pPr>
        <w:ind w:left="0" w:right="140" w:firstLine="0"/>
        <w:rPr/>
      </w:pPr>
      <w:r w:rsidDel="00000000" w:rsidR="00000000" w:rsidRPr="00000000">
        <w:rPr>
          <w:rtl w:val="0"/>
        </w:rPr>
        <w:t xml:space="preserve">AVARO: [</w:t>
      </w:r>
      <w:hyperlink r:id="rId874">
        <w:r w:rsidDel="00000000" w:rsidR="00000000" w:rsidRPr="00000000">
          <w:rPr>
            <w:rtl w:val="0"/>
          </w:rPr>
          <w:t xml:space="preserve">AVARO Neck node levels and Brachial plexus</w:t>
        </w:r>
      </w:hyperlink>
      <w:r w:rsidDel="00000000" w:rsidR="00000000" w:rsidRPr="00000000">
        <w:rPr>
          <w:rtl w:val="0"/>
        </w:rPr>
        <w:t xml:space="preserve">], [</w:t>
      </w:r>
      <w:hyperlink r:id="rId875">
        <w:r w:rsidDel="00000000" w:rsidR="00000000" w:rsidRPr="00000000">
          <w:rPr>
            <w:rtl w:val="0"/>
          </w:rPr>
          <w:t xml:space="preserve">AVARO constrictors and OARs</w:t>
        </w:r>
      </w:hyperlink>
      <w:r w:rsidDel="00000000" w:rsidR="00000000" w:rsidRPr="00000000">
        <w:rPr>
          <w:rtl w:val="0"/>
        </w:rPr>
        <w:t xml:space="preserve">], [</w:t>
      </w:r>
      <w:hyperlink r:id="rId876">
        <w:r w:rsidDel="00000000" w:rsidR="00000000" w:rsidRPr="00000000">
          <w:rPr>
            <w:rtl w:val="0"/>
          </w:rPr>
          <w:t xml:space="preserve">AVARO Skull Base</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DA9">
      <w:pPr>
        <w:numPr>
          <w:ilvl w:val="0"/>
          <w:numId w:val="64"/>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Isocenter </w:t>
      </w:r>
      <w:r w:rsidDel="00000000" w:rsidR="00000000" w:rsidRPr="00000000">
        <w:rPr>
          <w:rtl w:val="0"/>
        </w:rPr>
        <w:t xml:space="preserve">at the bottom</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tl w:val="0"/>
        </w:rPr>
        <w:t xml:space="preserve">of the cricoid</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DAA">
      <w:pPr>
        <w:numPr>
          <w:ilvl w:val="1"/>
          <w:numId w:val="64"/>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Do not underestimate the inferior extent of disease. When matching laterals/IMRT to AP field, match below cricoids, or as low as necessary, to achieve margin on the dz, potentially requiring coverage of superior esophagus.</w:t>
      </w:r>
    </w:p>
    <w:p w:rsidR="00000000" w:rsidDel="00000000" w:rsidP="00000000" w:rsidRDefault="00000000" w:rsidRPr="00000000" w14:paraId="00000DAB">
      <w:pPr>
        <w:numPr>
          <w:ilvl w:val="0"/>
          <w:numId w:val="64"/>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Definitive RT</w:t>
      </w:r>
      <w:r w:rsidDel="00000000" w:rsidR="00000000" w:rsidRPr="00000000">
        <w:rPr>
          <w:rFonts w:ascii="Times New Roman" w:cs="Times New Roman" w:eastAsia="Times New Roman" w:hAnsi="Times New Roman"/>
          <w:sz w:val="20"/>
          <w:szCs w:val="20"/>
          <w:rtl w:val="0"/>
        </w:rPr>
        <w:t xml:space="preserve">: SIB 35 fractions. </w:t>
      </w:r>
      <w:r w:rsidDel="00000000" w:rsidR="00000000" w:rsidRPr="00000000">
        <w:rPr>
          <w:rFonts w:ascii="Times New Roman" w:cs="Times New Roman" w:eastAsia="Times New Roman" w:hAnsi="Times New Roman"/>
          <w:i w:val="1"/>
          <w:sz w:val="20"/>
          <w:szCs w:val="20"/>
          <w:rtl w:val="0"/>
        </w:rPr>
        <w:t xml:space="preserve">RTOG doing 6 fx/week, but 5 fx/wk might be the safer answer based on </w:t>
      </w:r>
      <w:r w:rsidDel="00000000" w:rsidR="00000000" w:rsidRPr="00000000">
        <w:rPr>
          <w:i w:val="1"/>
          <w:rtl w:val="0"/>
        </w:rPr>
        <w:t xml:space="preserve">[</w:t>
      </w:r>
      <w:hyperlink w:anchor="ob3bxsvtnbg7">
        <w:r w:rsidDel="00000000" w:rsidR="00000000" w:rsidRPr="00000000">
          <w:rPr>
            <w:i w:val="1"/>
            <w:rtl w:val="0"/>
          </w:rPr>
          <w:t xml:space="preserve">GORTEC 99-02</w:t>
        </w:r>
      </w:hyperlink>
      <w:r w:rsidDel="00000000" w:rsidR="00000000" w:rsidRPr="00000000">
        <w:rPr>
          <w:i w:val="1"/>
          <w:rtl w:val="0"/>
        </w:rPr>
        <w:t xml:space="preserve">].</w:t>
      </w:r>
      <w:r w:rsidDel="00000000" w:rsidR="00000000" w:rsidRPr="00000000">
        <w:rPr>
          <w:rtl w:val="0"/>
        </w:rPr>
      </w:r>
    </w:p>
    <w:p w:rsidR="00000000" w:rsidDel="00000000" w:rsidP="00000000" w:rsidRDefault="00000000" w:rsidRPr="00000000" w14:paraId="00000DAC">
      <w:pPr>
        <w:ind w:firstLine="720"/>
        <w:rPr/>
      </w:pPr>
      <w:r w:rsidDel="00000000" w:rsidR="00000000" w:rsidRPr="00000000">
        <w:rPr>
          <w:rtl w:val="0"/>
        </w:rPr>
        <w:t xml:space="preserve">See [larynx</w:t>
      </w:r>
      <w:hyperlink w:anchor="8jv8zfw04k7u">
        <w:r w:rsidDel="00000000" w:rsidR="00000000" w:rsidRPr="00000000">
          <w:rPr>
            <w:rtl w:val="0"/>
          </w:rPr>
          <w:t xml:space="preserve"> nodal coverage principles</w:t>
        </w:r>
      </w:hyperlink>
      <w:r w:rsidDel="00000000" w:rsidR="00000000" w:rsidRPr="00000000">
        <w:rPr>
          <w:rtl w:val="0"/>
        </w:rPr>
        <w:t xml:space="preserve">] in the General Treatment Planning section.</w:t>
      </w:r>
    </w:p>
    <w:p w:rsidR="00000000" w:rsidDel="00000000" w:rsidP="00000000" w:rsidRDefault="00000000" w:rsidRPr="00000000" w14:paraId="00000DAD">
      <w:pPr>
        <w:ind w:firstLine="720"/>
        <w:rPr/>
      </w:pPr>
      <w:r w:rsidDel="00000000" w:rsidR="00000000" w:rsidRPr="00000000">
        <w:rPr>
          <w:rtl w:val="0"/>
        </w:rPr>
        <w:t xml:space="preserve">Development of a standardized method for contouring the larynx and its substructures [</w:t>
      </w:r>
      <w:hyperlink r:id="rId877">
        <w:r w:rsidDel="00000000" w:rsidR="00000000" w:rsidRPr="00000000">
          <w:rPr>
            <w:rtl w:val="0"/>
          </w:rPr>
          <w:t xml:space="preserve">Choi Rad Onc '14</w:t>
        </w:r>
      </w:hyperlink>
      <w:r w:rsidDel="00000000" w:rsidR="00000000" w:rsidRPr="00000000">
        <w:rPr>
          <w:rtl w:val="0"/>
        </w:rPr>
        <w:t xml:space="preserve">, </w:t>
      </w:r>
      <w:hyperlink r:id="rId878">
        <w:r w:rsidDel="00000000" w:rsidR="00000000" w:rsidRPr="00000000">
          <w:rPr>
            <w:rtl w:val="0"/>
          </w:rPr>
          <w:t xml:space="preserve">eContour Atlas</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DAE">
      <w:pPr>
        <w:ind w:firstLine="720"/>
        <w:rPr/>
      </w:pPr>
      <w:r w:rsidDel="00000000" w:rsidR="00000000" w:rsidRPr="00000000">
        <w:rPr>
          <w:rtl w:val="0"/>
        </w:rPr>
        <w:t xml:space="preserve">Delineation of CTVp in H&amp;N cancer [</w:t>
      </w:r>
      <w:hyperlink r:id="rId879">
        <w:r w:rsidDel="00000000" w:rsidR="00000000" w:rsidRPr="00000000">
          <w:rPr>
            <w:rtl w:val="0"/>
          </w:rPr>
          <w:t xml:space="preserve">Grégoire Rad Onc '18</w:t>
        </w:r>
      </w:hyperlink>
      <w:r w:rsidDel="00000000" w:rsidR="00000000" w:rsidRPr="00000000">
        <w:rPr>
          <w:rtl w:val="0"/>
        </w:rPr>
        <w:t xml:space="preserve">]: </w:t>
      </w:r>
      <w:hyperlink w:anchor="kix.kqkdc6ce2kxe">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DAF">
      <w:pPr>
        <w:ind w:firstLine="720"/>
        <w:rPr/>
      </w:pPr>
      <w:r w:rsidDel="00000000" w:rsidR="00000000" w:rsidRPr="00000000">
        <w:rPr>
          <w:rtl w:val="0"/>
        </w:rPr>
        <w:t xml:space="preserve">   </w:t>
      </w:r>
      <w:r w:rsidDel="00000000" w:rsidR="00000000" w:rsidRPr="00000000">
        <w:rPr>
          <w:rtl w:val="0"/>
        </w:rPr>
        <w:t xml:space="preserve">Supraglottic: T1 (Fig 6), T2 (Fig 7), T3 (Fig 8), T4 (Fig 9). </w:t>
      </w:r>
    </w:p>
    <w:p w:rsidR="00000000" w:rsidDel="00000000" w:rsidP="00000000" w:rsidRDefault="00000000" w:rsidRPr="00000000" w14:paraId="00000DB0">
      <w:pPr>
        <w:ind w:firstLine="720"/>
        <w:rPr/>
      </w:pPr>
      <w:r w:rsidDel="00000000" w:rsidR="00000000" w:rsidRPr="00000000">
        <w:rPr>
          <w:rtl w:val="0"/>
        </w:rPr>
        <w:t xml:space="preserve">   Subglottic: No figures. Given they represent &lt; 5% of laryngeal SqCC, only written descriptions provided. </w:t>
      </w:r>
      <w:hyperlink w:anchor="kix.kqkdc6ce2kxe">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DB1">
      <w:pPr>
        <w:ind w:firstLine="720"/>
        <w:rPr/>
      </w:pPr>
      <w:r w:rsidDel="00000000" w:rsidR="00000000" w:rsidRPr="00000000">
        <w:rPr>
          <w:rtl w:val="0"/>
        </w:rPr>
        <w:t xml:space="preserve">   Hypopharynx: T</w:t>
      </w:r>
      <w:r w:rsidDel="00000000" w:rsidR="00000000" w:rsidRPr="00000000">
        <w:rPr>
          <w:rtl w:val="0"/>
        </w:rPr>
        <w:t xml:space="preserve">1 (Fig 10), T2 tumor (Fig 11), T3 tumor (Fig 12), and T4 tumor (Fig 13) - may require a larger craniocaudal expansion due to 2-3 cm of submucosal spread based on surgical series. </w:t>
      </w:r>
      <w:hyperlink w:anchor="kix.kqkdc6ce2kxe">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DB2">
      <w:pPr>
        <w:numPr>
          <w:ilvl w:val="1"/>
          <w:numId w:val="64"/>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CTV_70: GTV + </w:t>
      </w:r>
      <w:r w:rsidDel="00000000" w:rsidR="00000000" w:rsidRPr="00000000">
        <w:rPr>
          <w:rFonts w:ascii="Times New Roman" w:cs="Times New Roman" w:eastAsia="Times New Roman" w:hAnsi="Times New Roman"/>
          <w:sz w:val="20"/>
          <w:szCs w:val="20"/>
          <w:u w:val="single"/>
          <w:rtl w:val="0"/>
        </w:rPr>
        <w:t xml:space="preserve">5</w:t>
      </w:r>
      <w:r w:rsidDel="00000000" w:rsidR="00000000" w:rsidRPr="00000000">
        <w:rPr>
          <w:rFonts w:ascii="Times New Roman" w:cs="Times New Roman" w:eastAsia="Times New Roman" w:hAnsi="Times New Roman"/>
          <w:sz w:val="20"/>
          <w:szCs w:val="20"/>
          <w:rtl w:val="0"/>
        </w:rPr>
        <w:t xml:space="preserve">-10 mm. </w:t>
      </w:r>
    </w:p>
    <w:bookmarkStart w:colFirst="0" w:colLast="0" w:name="z58vqntj3g9u" w:id="239"/>
    <w:bookmarkEnd w:id="239"/>
    <w:p w:rsidR="00000000" w:rsidDel="00000000" w:rsidP="00000000" w:rsidRDefault="00000000" w:rsidRPr="00000000" w14:paraId="00000DB3">
      <w:pPr>
        <w:numPr>
          <w:ilvl w:val="1"/>
          <w:numId w:val="64"/>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CTV_</w:t>
      </w:r>
      <w:r w:rsidDel="00000000" w:rsidR="00000000" w:rsidRPr="00000000">
        <w:rPr>
          <w:rFonts w:ascii="Times New Roman" w:cs="Times New Roman" w:eastAsia="Times New Roman" w:hAnsi="Times New Roman"/>
          <w:sz w:val="20"/>
          <w:szCs w:val="20"/>
          <w:u w:val="single"/>
          <w:rtl w:val="0"/>
        </w:rPr>
        <w:t xml:space="preserve">60</w:t>
      </w:r>
      <w:r w:rsidDel="00000000" w:rsidR="00000000" w:rsidRPr="00000000">
        <w:rPr>
          <w:rFonts w:ascii="Times New Roman" w:cs="Times New Roman" w:eastAsia="Times New Roman" w:hAnsi="Times New Roman"/>
          <w:sz w:val="20"/>
          <w:szCs w:val="20"/>
          <w:rtl w:val="0"/>
        </w:rPr>
        <w:t xml:space="preserve">-</w:t>
      </w:r>
      <w:r w:rsidDel="00000000" w:rsidR="00000000" w:rsidRPr="00000000">
        <w:rPr>
          <w:rFonts w:ascii="Times New Roman" w:cs="Times New Roman" w:eastAsia="Times New Roman" w:hAnsi="Times New Roman"/>
          <w:sz w:val="20"/>
          <w:szCs w:val="20"/>
          <w:rtl w:val="0"/>
        </w:rPr>
        <w:t xml:space="preserve">63</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tl w:val="0"/>
        </w:rPr>
        <w:t xml:space="preserve">GTV+</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u w:val="single"/>
          <w:rtl w:val="0"/>
        </w:rPr>
        <w:t xml:space="preserve">10</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sz w:val="20"/>
          <w:szCs w:val="20"/>
          <w:rtl w:val="0"/>
        </w:rPr>
        <w:t xml:space="preserve">mm. Include high risk neck (1st echelon) - levels II-IV ± RP/V if HPX/posterior PX.</w:t>
      </w:r>
    </w:p>
    <w:p w:rsidR="00000000" w:rsidDel="00000000" w:rsidP="00000000" w:rsidRDefault="00000000" w:rsidRPr="00000000" w14:paraId="00000DB4">
      <w:pPr>
        <w:numPr>
          <w:ilvl w:val="2"/>
          <w:numId w:val="64"/>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u w:val="single"/>
          <w:rtl w:val="0"/>
        </w:rPr>
        <w:t xml:space="preserve">LX</w:t>
      </w:r>
      <w:r w:rsidDel="00000000" w:rsidR="00000000" w:rsidRPr="00000000">
        <w:rPr>
          <w:u w:val="single"/>
          <w:rtl w:val="0"/>
        </w:rPr>
        <w:t xml:space="preserve">, subglottic, T3+ glottic</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tl w:val="0"/>
        </w:rPr>
        <w:t xml:space="preserve">Include the entire</w:t>
      </w:r>
      <w:r w:rsidDel="00000000" w:rsidR="00000000" w:rsidRPr="00000000">
        <w:rPr>
          <w:rFonts w:ascii="Times New Roman" w:cs="Times New Roman" w:eastAsia="Times New Roman" w:hAnsi="Times New Roman"/>
          <w:sz w:val="20"/>
          <w:szCs w:val="20"/>
          <w:rtl w:val="0"/>
        </w:rPr>
        <w:t xml:space="preserve"> larynx, from top of thyroid notch to bottom of the cricoid cartilage. </w:t>
      </w:r>
    </w:p>
    <w:p w:rsidR="00000000" w:rsidDel="00000000" w:rsidP="00000000" w:rsidRDefault="00000000" w:rsidRPr="00000000" w14:paraId="00000DB5">
      <w:pPr>
        <w:numPr>
          <w:ilvl w:val="2"/>
          <w:numId w:val="64"/>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u w:val="single"/>
          <w:rtl w:val="0"/>
        </w:rPr>
        <w:t xml:space="preserve">HPX</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tl w:val="0"/>
        </w:rPr>
        <w:t xml:space="preserve">Include the entire</w:t>
      </w:r>
      <w:r w:rsidDel="00000000" w:rsidR="00000000" w:rsidRPr="00000000">
        <w:rPr>
          <w:rFonts w:ascii="Times New Roman" w:cs="Times New Roman" w:eastAsia="Times New Roman" w:hAnsi="Times New Roman"/>
          <w:sz w:val="20"/>
          <w:szCs w:val="20"/>
          <w:rtl w:val="0"/>
        </w:rPr>
        <w:t xml:space="preserve"> subsite of involved HPX, as well as adjacent sup and inf structures. </w:t>
      </w:r>
      <w:r w:rsidDel="00000000" w:rsidR="00000000" w:rsidRPr="00000000">
        <w:rPr>
          <w:rtl w:val="0"/>
        </w:rPr>
        <w:t xml:space="preserve">Cover the entire</w:t>
      </w:r>
      <w:r w:rsidDel="00000000" w:rsidR="00000000" w:rsidRPr="00000000">
        <w:rPr>
          <w:rFonts w:ascii="Times New Roman" w:cs="Times New Roman" w:eastAsia="Times New Roman" w:hAnsi="Times New Roman"/>
          <w:sz w:val="20"/>
          <w:szCs w:val="20"/>
          <w:rtl w:val="0"/>
        </w:rPr>
        <w:t xml:space="preserve"> larynx from hyoid to cricoid (includes ipsi </w:t>
      </w:r>
      <w:r w:rsidDel="00000000" w:rsidR="00000000" w:rsidRPr="00000000">
        <w:rPr>
          <w:rtl w:val="0"/>
        </w:rPr>
        <w:t xml:space="preserve">thyroid)</w:t>
      </w:r>
      <w:r w:rsidDel="00000000" w:rsidR="00000000" w:rsidRPr="00000000">
        <w:rPr>
          <w:rFonts w:ascii="Times New Roman" w:cs="Times New Roman" w:eastAsia="Times New Roman" w:hAnsi="Times New Roman"/>
          <w:sz w:val="20"/>
          <w:szCs w:val="20"/>
          <w:rtl w:val="0"/>
        </w:rPr>
        <w:t xml:space="preserve">, pre-epiglottic fat and prevertebral fascia.</w:t>
      </w:r>
    </w:p>
    <w:p w:rsidR="00000000" w:rsidDel="00000000" w:rsidP="00000000" w:rsidRDefault="00000000" w:rsidRPr="00000000" w14:paraId="00000DB6">
      <w:pPr>
        <w:numPr>
          <w:ilvl w:val="1"/>
          <w:numId w:val="64"/>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CTV_50-</w:t>
      </w:r>
      <w:r w:rsidDel="00000000" w:rsidR="00000000" w:rsidRPr="00000000">
        <w:rPr>
          <w:rFonts w:ascii="Times New Roman" w:cs="Times New Roman" w:eastAsia="Times New Roman" w:hAnsi="Times New Roman"/>
          <w:sz w:val="20"/>
          <w:szCs w:val="20"/>
          <w:u w:val="single"/>
          <w:rtl w:val="0"/>
        </w:rPr>
        <w:t xml:space="preserve">56</w:t>
      </w:r>
      <w:r w:rsidDel="00000000" w:rsidR="00000000" w:rsidRPr="00000000">
        <w:rPr>
          <w:rFonts w:ascii="Times New Roman" w:cs="Times New Roman" w:eastAsia="Times New Roman" w:hAnsi="Times New Roman"/>
          <w:sz w:val="20"/>
          <w:szCs w:val="20"/>
          <w:rtl w:val="0"/>
        </w:rPr>
        <w:t xml:space="preserve">: Low-risk nodes (2nd echelon) and contralateral 1st echelon if uninvolved.</w:t>
      </w:r>
    </w:p>
    <w:p w:rsidR="00000000" w:rsidDel="00000000" w:rsidP="00000000" w:rsidRDefault="00000000" w:rsidRPr="00000000" w14:paraId="00000DB7">
      <w:pPr>
        <w:numPr>
          <w:ilvl w:val="1"/>
          <w:numId w:val="64"/>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Stoma_60-66: Leave </w:t>
      </w:r>
      <w:r w:rsidDel="00000000" w:rsidR="00000000" w:rsidRPr="00000000">
        <w:rPr>
          <w:rFonts w:ascii="Times New Roman" w:cs="Times New Roman" w:eastAsia="Times New Roman" w:hAnsi="Times New Roman"/>
          <w:sz w:val="20"/>
          <w:szCs w:val="20"/>
          <w:rtl w:val="0"/>
        </w:rPr>
        <w:t xml:space="preserve">trach</w:t>
      </w:r>
      <w:r w:rsidDel="00000000" w:rsidR="00000000" w:rsidRPr="00000000">
        <w:rPr>
          <w:rFonts w:ascii="Times New Roman" w:cs="Times New Roman" w:eastAsia="Times New Roman" w:hAnsi="Times New Roman"/>
          <w:sz w:val="20"/>
          <w:szCs w:val="20"/>
          <w:rtl w:val="0"/>
        </w:rPr>
        <w:t xml:space="preserve"> in during RT.</w:t>
      </w:r>
    </w:p>
    <w:p w:rsidR="00000000" w:rsidDel="00000000" w:rsidP="00000000" w:rsidRDefault="00000000" w:rsidRPr="00000000" w14:paraId="00000DB8">
      <w:pPr>
        <w:numPr>
          <w:ilvl w:val="2"/>
          <w:numId w:val="64"/>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Indications for stoma boost: Subglottic extension (&gt;5 mm inferior to TVC), emergent trach through tumor, anterior soft tissue extension, +ECE, +tracheal margin, or surgical scar crossing stoma.</w:t>
      </w:r>
    </w:p>
    <w:p w:rsidR="00000000" w:rsidDel="00000000" w:rsidP="00000000" w:rsidRDefault="00000000" w:rsidRPr="00000000" w14:paraId="00000DB9">
      <w:pPr>
        <w:numPr>
          <w:ilvl w:val="1"/>
          <w:numId w:val="64"/>
        </w:numPr>
        <w:ind w:left="1440" w:hanging="360"/>
      </w:pPr>
      <w:r w:rsidDel="00000000" w:rsidR="00000000" w:rsidRPr="00000000">
        <w:rPr>
          <w:rtl w:val="0"/>
        </w:rPr>
        <w:t xml:space="preserve">PTV is generally between 3-5 mm, but is of course institution specific. Consider adding more margin superiorly for oral cavity due to chin tilt (e.g., 0.7 - 0.8 cm superiorly) and use 0.8 - 1.0 cm CC with 0.3 cm radial for larynx as it is a more mobile structure. Otherwise, 3 mm appears acceptable.</w:t>
      </w:r>
      <w:r w:rsidDel="00000000" w:rsidR="00000000" w:rsidRPr="00000000">
        <w:rPr>
          <w:rtl w:val="0"/>
        </w:rPr>
      </w:r>
    </w:p>
    <w:p w:rsidR="00000000" w:rsidDel="00000000" w:rsidP="00000000" w:rsidRDefault="00000000" w:rsidRPr="00000000" w14:paraId="00000DBA">
      <w:pPr>
        <w:numPr>
          <w:ilvl w:val="1"/>
          <w:numId w:val="64"/>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For 33 fractions: 2.12 Gy/fx to 69.96, 1.8 Gy/fx to 59.4 Gy, 1.64 Gy/fx to 54.12 Gy.</w:t>
      </w:r>
    </w:p>
    <w:p w:rsidR="00000000" w:rsidDel="00000000" w:rsidP="00000000" w:rsidRDefault="00000000" w:rsidRPr="00000000" w14:paraId="00000DBB">
      <w:pPr>
        <w:numPr>
          <w:ilvl w:val="1"/>
          <w:numId w:val="64"/>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For 35 fractions: 2 Gy/fx to 70, 1.8 Gy/fx to 63 Gy, 1.6 Gy/fx to 56 Gy. </w:t>
      </w:r>
    </w:p>
    <w:p w:rsidR="00000000" w:rsidDel="00000000" w:rsidP="00000000" w:rsidRDefault="00000000" w:rsidRPr="00000000" w14:paraId="00000DBC">
      <w:pPr>
        <w:pStyle w:val="Heading3"/>
        <w:ind w:left="0" w:firstLine="0"/>
        <w:rPr/>
      </w:pPr>
      <w:bookmarkStart w:colFirst="0" w:colLast="0" w:name="_xj6gd4siz8uf" w:id="240"/>
      <w:bookmarkEnd w:id="240"/>
      <w:hyperlink w:anchor="_e648jttkgu2e">
        <w:r w:rsidDel="00000000" w:rsidR="00000000" w:rsidRPr="00000000">
          <w:rPr>
            <w:u w:val="single"/>
            <w:rtl w:val="0"/>
          </w:rPr>
          <w:t xml:space="preserve">PORT</w:t>
        </w:r>
      </w:hyperlink>
      <w:r w:rsidDel="00000000" w:rsidR="00000000" w:rsidRPr="00000000">
        <w:rPr>
          <w:rtl w:val="0"/>
        </w:rPr>
      </w:r>
    </w:p>
    <w:p w:rsidR="00000000" w:rsidDel="00000000" w:rsidP="00000000" w:rsidRDefault="00000000" w:rsidRPr="00000000" w14:paraId="00000DBD">
      <w:pPr>
        <w:ind w:left="0" w:firstLine="0"/>
        <w:rPr/>
      </w:pPr>
      <w:r w:rsidDel="00000000" w:rsidR="00000000" w:rsidRPr="00000000">
        <w:rPr>
          <w:rtl w:val="0"/>
        </w:rPr>
        <w:t xml:space="preserve">See [</w:t>
      </w:r>
      <w:hyperlink w:anchor="_1g13m97gj8p4">
        <w:r w:rsidDel="00000000" w:rsidR="00000000" w:rsidRPr="00000000">
          <w:rPr>
            <w:rtl w:val="0"/>
          </w:rPr>
          <w:t xml:space="preserve">Principles of PORT</w:t>
        </w:r>
      </w:hyperlink>
      <w:r w:rsidDel="00000000" w:rsidR="00000000" w:rsidRPr="00000000">
        <w:rPr>
          <w:rtl w:val="0"/>
        </w:rPr>
        <w:t xml:space="preserve">], [</w:t>
      </w:r>
      <w:hyperlink w:anchor="4imdo2xym28j">
        <w:r w:rsidDel="00000000" w:rsidR="00000000" w:rsidRPr="00000000">
          <w:rPr>
            <w:rtl w:val="0"/>
          </w:rPr>
          <w:t xml:space="preserve">Indications for PORT vs. POCCRT</w:t>
        </w:r>
      </w:hyperlink>
      <w:r w:rsidDel="00000000" w:rsidR="00000000" w:rsidRPr="00000000">
        <w:rPr>
          <w:rtl w:val="0"/>
        </w:rPr>
        <w:t xml:space="preserve">], and [</w:t>
      </w:r>
      <w:hyperlink w:anchor="3idlkksib7f2">
        <w:r w:rsidDel="00000000" w:rsidR="00000000" w:rsidRPr="00000000">
          <w:rPr>
            <w:rtl w:val="0"/>
          </w:rPr>
          <w:t xml:space="preserve">Target delineation in the post-operative setting</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DBE">
      <w:pPr>
        <w:numPr>
          <w:ilvl w:val="0"/>
          <w:numId w:val="64"/>
        </w:numPr>
      </w:pPr>
      <w:r w:rsidDel="00000000" w:rsidR="00000000" w:rsidRPr="00000000">
        <w:rPr>
          <w:rtl w:val="0"/>
        </w:rPr>
        <w:t xml:space="preserve">PORT for LX if: pT4 (</w:t>
      </w:r>
      <w:r w:rsidDel="00000000" w:rsidR="00000000" w:rsidRPr="00000000">
        <w:rPr>
          <w:b w:val="1"/>
          <w:rtl w:val="0"/>
        </w:rPr>
        <w:t xml:space="preserve">not pT3 like OPX and HPX</w:t>
      </w:r>
      <w:r w:rsidDel="00000000" w:rsidR="00000000" w:rsidRPr="00000000">
        <w:rPr>
          <w:rtl w:val="0"/>
        </w:rPr>
        <w:t xml:space="preserve">), pN2-3, LVSI, PNI, SM &lt; 5 mm (controversial).</w:t>
      </w:r>
      <w:r w:rsidDel="00000000" w:rsidR="00000000" w:rsidRPr="00000000">
        <w:rPr>
          <w:rtl w:val="0"/>
        </w:rPr>
      </w:r>
    </w:p>
    <w:p w:rsidR="00000000" w:rsidDel="00000000" w:rsidP="00000000" w:rsidRDefault="00000000" w:rsidRPr="00000000" w14:paraId="00000DBF">
      <w:pPr>
        <w:numPr>
          <w:ilvl w:val="0"/>
          <w:numId w:val="64"/>
        </w:numPr>
      </w:pPr>
      <w:r w:rsidDel="00000000" w:rsidR="00000000" w:rsidRPr="00000000">
        <w:rPr>
          <w:b w:val="1"/>
          <w:rtl w:val="0"/>
        </w:rPr>
        <w:t xml:space="preserve">PORT</w:t>
      </w:r>
      <w:r w:rsidDel="00000000" w:rsidR="00000000" w:rsidRPr="00000000">
        <w:rPr>
          <w:rtl w:val="0"/>
        </w:rPr>
        <w:t xml:space="preserve">: SIB 30 fractions. Consider 33 fractions for patients who might need the third cycle of cisplatin.</w:t>
      </w:r>
    </w:p>
    <w:p w:rsidR="00000000" w:rsidDel="00000000" w:rsidP="00000000" w:rsidRDefault="00000000" w:rsidRPr="00000000" w14:paraId="00000DC0">
      <w:pPr>
        <w:numPr>
          <w:ilvl w:val="1"/>
          <w:numId w:val="64"/>
        </w:numPr>
        <w:ind w:left="1440" w:hanging="360"/>
      </w:pPr>
      <w:r w:rsidDel="00000000" w:rsidR="00000000" w:rsidRPr="00000000">
        <w:rPr>
          <w:rtl w:val="0"/>
        </w:rPr>
        <w:t xml:space="preserve">CTVHR_63-66: SM+ or ECE.</w:t>
      </w:r>
    </w:p>
    <w:p w:rsidR="00000000" w:rsidDel="00000000" w:rsidP="00000000" w:rsidRDefault="00000000" w:rsidRPr="00000000" w14:paraId="00000DC1">
      <w:pPr>
        <w:numPr>
          <w:ilvl w:val="1"/>
          <w:numId w:val="64"/>
        </w:numPr>
        <w:ind w:left="1440" w:hanging="360"/>
      </w:pPr>
      <w:r w:rsidDel="00000000" w:rsidR="00000000" w:rsidRPr="00000000">
        <w:rPr>
          <w:rtl w:val="0"/>
        </w:rPr>
        <w:t xml:space="preserve">CTVIR_57.6-60: Bed + 1.0-1.5 cm, nodes (1st echelon),  stoma boost if indicated, and high-risk nodes (1st echelon).</w:t>
      </w:r>
    </w:p>
    <w:p w:rsidR="00000000" w:rsidDel="00000000" w:rsidP="00000000" w:rsidRDefault="00000000" w:rsidRPr="00000000" w14:paraId="00000DC2">
      <w:pPr>
        <w:numPr>
          <w:ilvl w:val="2"/>
          <w:numId w:val="64"/>
        </w:numPr>
        <w:ind w:left="2160" w:hanging="360"/>
      </w:pPr>
      <w:r w:rsidDel="00000000" w:rsidR="00000000" w:rsidRPr="00000000">
        <w:rPr>
          <w:rtl w:val="0"/>
        </w:rPr>
        <w:t xml:space="preserve">Indications for stoma boost: Emergent trach through tumor, subglottic extension, ant soft tissue extension, ECE, positive tracheal margin, or surgical scar crossing stoma.</w:t>
      </w:r>
    </w:p>
    <w:p w:rsidR="00000000" w:rsidDel="00000000" w:rsidP="00000000" w:rsidRDefault="00000000" w:rsidRPr="00000000" w14:paraId="00000DC3">
      <w:pPr>
        <w:numPr>
          <w:ilvl w:val="1"/>
          <w:numId w:val="64"/>
        </w:numPr>
        <w:ind w:left="1440" w:hanging="360"/>
      </w:pPr>
      <w:r w:rsidDel="00000000" w:rsidR="00000000" w:rsidRPr="00000000">
        <w:rPr>
          <w:rtl w:val="0"/>
        </w:rPr>
        <w:t xml:space="preserve">CTVLR_50-54: low-risk nodes (2nd echelon) and contralateral 1st echelon if uninvolved. </w:t>
      </w:r>
    </w:p>
    <w:p w:rsidR="00000000" w:rsidDel="00000000" w:rsidP="00000000" w:rsidRDefault="00000000" w:rsidRPr="00000000" w14:paraId="00000DC4">
      <w:pPr>
        <w:ind w:left="0" w:firstLine="0"/>
        <w:rPr/>
      </w:pPr>
      <w:r w:rsidDel="00000000" w:rsidR="00000000" w:rsidRPr="00000000">
        <w:rPr>
          <w:rtl w:val="0"/>
        </w:rPr>
      </w:r>
    </w:p>
    <w:p w:rsidR="00000000" w:rsidDel="00000000" w:rsidP="00000000" w:rsidRDefault="00000000" w:rsidRPr="00000000" w14:paraId="00000DC5">
      <w:pPr>
        <w:pStyle w:val="Heading2"/>
        <w:spacing w:line="240" w:lineRule="auto"/>
        <w:rPr/>
      </w:pPr>
      <w:bookmarkStart w:colFirst="0" w:colLast="0" w:name="_cke85hcby7ce" w:id="241"/>
      <w:bookmarkEnd w:id="241"/>
      <w:hyperlink w:anchor="_gwhrxknqfe5s">
        <w:r w:rsidDel="00000000" w:rsidR="00000000" w:rsidRPr="00000000">
          <w:rPr>
            <w:rtl w:val="0"/>
          </w:rPr>
          <w:t xml:space="preserve">Follow up</w:t>
        </w:r>
      </w:hyperlink>
      <w:r w:rsidDel="00000000" w:rsidR="00000000" w:rsidRPr="00000000">
        <w:rPr>
          <w:rtl w:val="0"/>
        </w:rPr>
      </w:r>
    </w:p>
    <w:p w:rsidR="00000000" w:rsidDel="00000000" w:rsidP="00000000" w:rsidRDefault="00000000" w:rsidRPr="00000000" w14:paraId="00000DC6">
      <w:pPr>
        <w:numPr>
          <w:ilvl w:val="0"/>
          <w:numId w:val="25"/>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ASCO Guideline: </w:t>
      </w:r>
      <w:hyperlink r:id="rId880">
        <w:r w:rsidDel="00000000" w:rsidR="00000000" w:rsidRPr="00000000">
          <w:rPr>
            <w:rFonts w:ascii="Times New Roman" w:cs="Times New Roman" w:eastAsia="Times New Roman" w:hAnsi="Times New Roman"/>
            <w:b w:val="1"/>
            <w:sz w:val="20"/>
            <w:szCs w:val="20"/>
            <w:rtl w:val="0"/>
          </w:rPr>
          <w:t xml:space="preserve">Head and Neck Cancer Survivorship Care</w:t>
        </w:r>
      </w:hyperlink>
      <w:r w:rsidDel="00000000" w:rsidR="00000000" w:rsidRPr="00000000">
        <w:rPr>
          <w:rFonts w:ascii="Times New Roman" w:cs="Times New Roman" w:eastAsia="Times New Roman" w:hAnsi="Times New Roman"/>
          <w:b w:val="1"/>
          <w:i w:val="1"/>
          <w:sz w:val="20"/>
          <w:szCs w:val="20"/>
          <w:rtl w:val="0"/>
        </w:rPr>
        <w:t xml:space="preserve"> </w:t>
      </w:r>
      <w:r w:rsidDel="00000000" w:rsidR="00000000" w:rsidRPr="00000000">
        <w:rPr>
          <w:rFonts w:ascii="Times New Roman" w:cs="Times New Roman" w:eastAsia="Times New Roman" w:hAnsi="Times New Roman"/>
          <w:i w:val="1"/>
          <w:sz w:val="20"/>
          <w:szCs w:val="20"/>
          <w:rtl w:val="0"/>
        </w:rPr>
        <w:t xml:space="preserve">February 27, 2017</w:t>
      </w:r>
    </w:p>
    <w:p w:rsidR="00000000" w:rsidDel="00000000" w:rsidP="00000000" w:rsidRDefault="00000000" w:rsidRPr="00000000" w14:paraId="00000DC7">
      <w:pPr>
        <w:numPr>
          <w:ilvl w:val="0"/>
          <w:numId w:val="25"/>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Salvage laryngectomy after RT for early stage &lt; 1% of the time (rare).</w:t>
      </w:r>
    </w:p>
    <w:p w:rsidR="00000000" w:rsidDel="00000000" w:rsidP="00000000" w:rsidRDefault="00000000" w:rsidRPr="00000000" w14:paraId="00000DC8">
      <w:pPr>
        <w:numPr>
          <w:ilvl w:val="0"/>
          <w:numId w:val="25"/>
        </w:numPr>
        <w:spacing w:line="240" w:lineRule="auto"/>
        <w:ind w:left="72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Larynx 5y OS (LC) I/II/III/IV: 80 (90)→ 60 (80)→ 50 (60)→ 35% (50%).</w:t>
      </w:r>
    </w:p>
    <w:p w:rsidR="00000000" w:rsidDel="00000000" w:rsidP="00000000" w:rsidRDefault="00000000" w:rsidRPr="00000000" w14:paraId="00000DC9">
      <w:pPr>
        <w:numPr>
          <w:ilvl w:val="1"/>
          <w:numId w:val="25"/>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Larynx preservation ~75%</w:t>
      </w:r>
    </w:p>
    <w:p w:rsidR="00000000" w:rsidDel="00000000" w:rsidP="00000000" w:rsidRDefault="00000000" w:rsidRPr="00000000" w14:paraId="00000DCA">
      <w:pPr>
        <w:numPr>
          <w:ilvl w:val="0"/>
          <w:numId w:val="25"/>
        </w:numPr>
        <w:spacing w:line="240" w:lineRule="auto"/>
        <w:ind w:left="72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SGL 5y OS (LC) I/II/III/IV:  70 (80)→ 60 (70)→ 50 (60)→ 25% (50%).</w:t>
      </w:r>
    </w:p>
    <w:p w:rsidR="00000000" w:rsidDel="00000000" w:rsidP="00000000" w:rsidRDefault="00000000" w:rsidRPr="00000000" w14:paraId="00000DCB">
      <w:pPr>
        <w:numPr>
          <w:ilvl w:val="0"/>
          <w:numId w:val="25"/>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Below copied and pasted from General H&amp;N section:</w:t>
      </w:r>
    </w:p>
    <w:p w:rsidR="00000000" w:rsidDel="00000000" w:rsidP="00000000" w:rsidRDefault="00000000" w:rsidRPr="00000000" w14:paraId="00000DCC">
      <w:pPr>
        <w:numPr>
          <w:ilvl w:val="0"/>
          <w:numId w:val="25"/>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Definitive RT: Assess 6-8 weeks after treatment.</w:t>
      </w:r>
    </w:p>
    <w:p w:rsidR="00000000" w:rsidDel="00000000" w:rsidP="00000000" w:rsidRDefault="00000000" w:rsidRPr="00000000" w14:paraId="00000DCD">
      <w:pPr>
        <w:numPr>
          <w:ilvl w:val="0"/>
          <w:numId w:val="25"/>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If persistent disease or progression, obtain CT or MRI with salvage for biopsy-proven disease.</w:t>
      </w:r>
    </w:p>
    <w:p w:rsidR="00000000" w:rsidDel="00000000" w:rsidP="00000000" w:rsidRDefault="00000000" w:rsidRPr="00000000" w14:paraId="00000DCE">
      <w:pPr>
        <w:numPr>
          <w:ilvl w:val="0"/>
          <w:numId w:val="25"/>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If response at 6-8 weeks post-treatment, obtain PET-CT at 3-4 months. </w:t>
      </w:r>
    </w:p>
    <w:p w:rsidR="00000000" w:rsidDel="00000000" w:rsidP="00000000" w:rsidRDefault="00000000" w:rsidRPr="00000000" w14:paraId="00000DCF">
      <w:pPr>
        <w:numPr>
          <w:ilvl w:val="1"/>
          <w:numId w:val="25"/>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If node is &lt;1 cm and PET+ or &gt;1 cm and PET-, observe vs. salvage neck dissection.</w:t>
      </w:r>
    </w:p>
    <w:p w:rsidR="00000000" w:rsidDel="00000000" w:rsidP="00000000" w:rsidRDefault="00000000" w:rsidRPr="00000000" w14:paraId="00000DD0">
      <w:pPr>
        <w:numPr>
          <w:ilvl w:val="0"/>
          <w:numId w:val="25"/>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F/u imaging within 6 mo of tx (PET/CT within 12w if definitive), then as indicated “based on worrisome or equivocal signs/symptoms, smoking history and areas inaccessible to exam.”</w:t>
      </w:r>
    </w:p>
    <w:p w:rsidR="00000000" w:rsidDel="00000000" w:rsidP="00000000" w:rsidRDefault="00000000" w:rsidRPr="00000000" w14:paraId="00000DD1">
      <w:pPr>
        <w:numPr>
          <w:ilvl w:val="0"/>
          <w:numId w:val="25"/>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Exam</w:t>
      </w:r>
      <w:r w:rsidDel="00000000" w:rsidR="00000000" w:rsidRPr="00000000">
        <w:rPr>
          <w:rFonts w:ascii="Times New Roman" w:cs="Times New Roman" w:eastAsia="Times New Roman" w:hAnsi="Times New Roman"/>
          <w:sz w:val="20"/>
          <w:szCs w:val="20"/>
          <w:rtl w:val="0"/>
        </w:rPr>
        <w:t xml:space="preserve"> and nasopharyngolaryngoscopy are most important for these pts.</w:t>
      </w:r>
    </w:p>
    <w:p w:rsidR="00000000" w:rsidDel="00000000" w:rsidP="00000000" w:rsidRDefault="00000000" w:rsidRPr="00000000" w14:paraId="00000DD2">
      <w:pPr>
        <w:numPr>
          <w:ilvl w:val="0"/>
          <w:numId w:val="25"/>
        </w:numPr>
      </w:pPr>
      <w:r w:rsidDel="00000000" w:rsidR="00000000" w:rsidRPr="00000000">
        <w:rPr>
          <w:rtl w:val="0"/>
        </w:rPr>
        <w:t xml:space="preserve">Year 1 q3m (1-3 mo), Year 2 q4m (2-6 mo), Years 3-5 q6m (4-8 mo), yearly after 5 years. </w:t>
      </w:r>
    </w:p>
    <w:p w:rsidR="00000000" w:rsidDel="00000000" w:rsidP="00000000" w:rsidRDefault="00000000" w:rsidRPr="00000000" w14:paraId="00000DD3">
      <w:pPr>
        <w:numPr>
          <w:ilvl w:val="0"/>
          <w:numId w:val="25"/>
        </w:numPr>
      </w:pPr>
      <w:r w:rsidDel="00000000" w:rsidR="00000000" w:rsidRPr="00000000">
        <w:rPr>
          <w:rtl w:val="0"/>
        </w:rPr>
        <w:t xml:space="preserve">90% of recurrences occur in the first 2-3 years.</w:t>
      </w:r>
    </w:p>
    <w:p w:rsidR="00000000" w:rsidDel="00000000" w:rsidP="00000000" w:rsidRDefault="00000000" w:rsidRPr="00000000" w14:paraId="00000DD4">
      <w:pPr>
        <w:numPr>
          <w:ilvl w:val="0"/>
          <w:numId w:val="25"/>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TSH q6-12 mo (25% develop hypothyroidism).</w:t>
      </w:r>
    </w:p>
    <w:p w:rsidR="00000000" w:rsidDel="00000000" w:rsidP="00000000" w:rsidRDefault="00000000" w:rsidRPr="00000000" w14:paraId="00000DD5">
      <w:pPr>
        <w:numPr>
          <w:ilvl w:val="0"/>
          <w:numId w:val="25"/>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Carotid eval, dental eval, speech and swallow as needed, audiology eval.</w:t>
      </w:r>
    </w:p>
    <w:p w:rsidR="00000000" w:rsidDel="00000000" w:rsidP="00000000" w:rsidRDefault="00000000" w:rsidRPr="00000000" w14:paraId="00000DD6">
      <w:pPr>
        <w:numPr>
          <w:ilvl w:val="0"/>
          <w:numId w:val="25"/>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cccccc"/>
          <w:sz w:val="20"/>
          <w:szCs w:val="20"/>
          <w:rtl w:val="0"/>
        </w:rPr>
        <w:t xml:space="preserve">Each week of extended tx time can decrease the rate of local control by 10% due to accelerated repopulation.</w:t>
      </w:r>
    </w:p>
    <w:p w:rsidR="00000000" w:rsidDel="00000000" w:rsidP="00000000" w:rsidRDefault="00000000" w:rsidRPr="00000000" w14:paraId="00000DD7">
      <w:pPr>
        <w:spacing w:line="240" w:lineRule="auto"/>
        <w:ind w:left="0" w:firstLine="0"/>
        <w:rPr>
          <w:color w:val="cccccc"/>
        </w:rPr>
        <w:sectPr>
          <w:type w:val="nextPage"/>
          <w:pgSz w:h="15840" w:w="12240"/>
          <w:pgMar w:bottom="720" w:top="720" w:left="720" w:right="720" w:header="720" w:footer="720"/>
          <w:cols w:equalWidth="0"/>
        </w:sectPr>
      </w:pPr>
      <w:r w:rsidDel="00000000" w:rsidR="00000000" w:rsidRPr="00000000">
        <w:rPr>
          <w:rtl w:val="0"/>
        </w:rPr>
      </w:r>
    </w:p>
    <w:p w:rsidR="00000000" w:rsidDel="00000000" w:rsidP="00000000" w:rsidRDefault="00000000" w:rsidRPr="00000000" w14:paraId="00000DD8">
      <w:pPr>
        <w:pStyle w:val="Heading1"/>
        <w:jc w:val="center"/>
        <w:rPr>
          <w:color w:val="000000"/>
        </w:rPr>
      </w:pPr>
      <w:bookmarkStart w:colFirst="0" w:colLast="0" w:name="_o2tfl8pl8yjb" w:id="242"/>
      <w:bookmarkEnd w:id="242"/>
      <w:hyperlink w:anchor="_vck8hkip1cj">
        <w:r w:rsidDel="00000000" w:rsidR="00000000" w:rsidRPr="00000000">
          <w:rPr>
            <w:color w:val="000000"/>
            <w:rtl w:val="0"/>
          </w:rPr>
          <w:t xml:space="preserve">Thyroid Cancer</w:t>
        </w:r>
      </w:hyperlink>
      <w:r w:rsidDel="00000000" w:rsidR="00000000" w:rsidRPr="00000000">
        <w:rPr>
          <w:rtl w:val="0"/>
        </w:rPr>
      </w:r>
    </w:p>
    <w:p w:rsidR="00000000" w:rsidDel="00000000" w:rsidP="00000000" w:rsidRDefault="00000000" w:rsidRPr="00000000" w14:paraId="00000DD9">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6858000" cy="2552700"/>
            <wp:effectExtent b="0" l="0" r="0" t="0"/>
            <wp:docPr id="11" name="image10.png"/>
            <a:graphic>
              <a:graphicData uri="http://schemas.openxmlformats.org/drawingml/2006/picture">
                <pic:pic>
                  <pic:nvPicPr>
                    <pic:cNvPr id="0" name="image10.png"/>
                    <pic:cNvPicPr preferRelativeResize="0"/>
                  </pic:nvPicPr>
                  <pic:blipFill>
                    <a:blip r:embed="rId881"/>
                    <a:srcRect b="0" l="0" r="0" t="0"/>
                    <a:stretch>
                      <a:fillRect/>
                    </a:stretch>
                  </pic:blipFill>
                  <pic:spPr>
                    <a:xfrm>
                      <a:off x="0" y="0"/>
                      <a:ext cx="6858000"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DDA">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T3b </w:t>
      </w:r>
      <w:r w:rsidDel="00000000" w:rsidR="00000000" w:rsidRPr="00000000">
        <w:rPr>
          <w:rFonts w:ascii="Times New Roman" w:cs="Times New Roman" w:eastAsia="Times New Roman" w:hAnsi="Times New Roman"/>
          <w:sz w:val="20"/>
          <w:szCs w:val="20"/>
          <w:rtl w:val="0"/>
        </w:rPr>
        <w:t xml:space="preserve">ETE</w:t>
      </w:r>
      <w:r w:rsidDel="00000000" w:rsidR="00000000" w:rsidRPr="00000000">
        <w:rPr>
          <w:rFonts w:ascii="Times New Roman" w:cs="Times New Roman" w:eastAsia="Times New Roman" w:hAnsi="Times New Roman"/>
          <w:sz w:val="20"/>
          <w:szCs w:val="20"/>
          <w:rtl w:val="0"/>
        </w:rPr>
        <w:t xml:space="preserve"> to strap muscle (sternohyoid, sternothyroid, thyrohyoid, omohyoid).</w:t>
      </w:r>
    </w:p>
    <w:p w:rsidR="00000000" w:rsidDel="00000000" w:rsidP="00000000" w:rsidRDefault="00000000" w:rsidRPr="00000000" w14:paraId="00000DDB">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T4a: The recurrent laryngeal nerve lies in the TE groove.</w:t>
      </w:r>
    </w:p>
    <w:p w:rsidR="00000000" w:rsidDel="00000000" w:rsidP="00000000" w:rsidRDefault="00000000" w:rsidRPr="00000000" w14:paraId="00000DDC">
      <w:pPr>
        <w:spacing w:line="240" w:lineRule="auto"/>
        <w:rPr/>
      </w:pPr>
      <w:r w:rsidDel="00000000" w:rsidR="00000000" w:rsidRPr="00000000">
        <w:rPr>
          <w:rFonts w:ascii="Gungsuh" w:cs="Gungsuh" w:eastAsia="Gungsuh" w:hAnsi="Gungsuh"/>
          <w:sz w:val="20"/>
          <w:szCs w:val="20"/>
          <w:rtl w:val="0"/>
        </w:rPr>
        <w:t xml:space="preserve">Papillary: &lt; 55 only stage I or II. ≥ 55 T1-2N1 or T3N0 for stage II. </w:t>
      </w:r>
      <w:r w:rsidDel="00000000" w:rsidR="00000000" w:rsidRPr="00000000">
        <w:rPr>
          <w:rtl w:val="0"/>
        </w:rPr>
      </w:r>
    </w:p>
    <w:p w:rsidR="00000000" w:rsidDel="00000000" w:rsidP="00000000" w:rsidRDefault="00000000" w:rsidRPr="00000000" w14:paraId="00000DDD">
      <w:pPr>
        <w:ind w:left="0" w:firstLine="0"/>
        <w:rPr>
          <w:i w:val="1"/>
          <w:sz w:val="18"/>
          <w:szCs w:val="18"/>
        </w:rPr>
      </w:pPr>
      <w:hyperlink r:id="rId882">
        <w:r w:rsidDel="00000000" w:rsidR="00000000" w:rsidRPr="00000000">
          <w:rPr>
            <w:b w:val="1"/>
            <w:sz w:val="18"/>
            <w:szCs w:val="18"/>
            <w:rtl w:val="0"/>
          </w:rPr>
          <w:t xml:space="preserve">StatPearls: Anaplastic Thyroid </w:t>
        </w:r>
      </w:hyperlink>
      <w:r w:rsidDel="00000000" w:rsidR="00000000" w:rsidRPr="00000000">
        <w:rPr>
          <w:i w:val="1"/>
          <w:sz w:val="18"/>
          <w:szCs w:val="18"/>
          <w:rtl w:val="0"/>
        </w:rPr>
        <w:t xml:space="preserve">Last update: 11/11/2019.</w:t>
      </w:r>
    </w:p>
    <w:p w:rsidR="00000000" w:rsidDel="00000000" w:rsidP="00000000" w:rsidRDefault="00000000" w:rsidRPr="00000000" w14:paraId="00000DDE">
      <w:pPr>
        <w:ind w:left="0" w:firstLine="0"/>
        <w:rPr>
          <w:i w:val="1"/>
          <w:sz w:val="18"/>
          <w:szCs w:val="18"/>
        </w:rPr>
      </w:pPr>
      <w:hyperlink r:id="rId883">
        <w:r w:rsidDel="00000000" w:rsidR="00000000" w:rsidRPr="00000000">
          <w:rPr>
            <w:b w:val="1"/>
            <w:sz w:val="18"/>
            <w:szCs w:val="18"/>
            <w:rtl w:val="0"/>
          </w:rPr>
          <w:t xml:space="preserve">StatPearls: Follicular Thyroid </w:t>
        </w:r>
      </w:hyperlink>
      <w:r w:rsidDel="00000000" w:rsidR="00000000" w:rsidRPr="00000000">
        <w:rPr>
          <w:i w:val="1"/>
          <w:sz w:val="18"/>
          <w:szCs w:val="18"/>
          <w:rtl w:val="0"/>
        </w:rPr>
        <w:t xml:space="preserve">Last update: 4/23/2019.</w:t>
      </w:r>
    </w:p>
    <w:p w:rsidR="00000000" w:rsidDel="00000000" w:rsidP="00000000" w:rsidRDefault="00000000" w:rsidRPr="00000000" w14:paraId="00000DDF">
      <w:pPr>
        <w:ind w:left="0" w:firstLine="0"/>
        <w:rPr>
          <w:i w:val="1"/>
          <w:sz w:val="18"/>
          <w:szCs w:val="18"/>
        </w:rPr>
      </w:pPr>
      <w:hyperlink r:id="rId884">
        <w:r w:rsidDel="00000000" w:rsidR="00000000" w:rsidRPr="00000000">
          <w:rPr>
            <w:b w:val="1"/>
            <w:sz w:val="18"/>
            <w:szCs w:val="18"/>
            <w:rtl w:val="0"/>
          </w:rPr>
          <w:t xml:space="preserve">StatPearls: Medullary Thyroid</w:t>
        </w:r>
      </w:hyperlink>
      <w:r w:rsidDel="00000000" w:rsidR="00000000" w:rsidRPr="00000000">
        <w:rPr>
          <w:b w:val="1"/>
          <w:sz w:val="18"/>
          <w:szCs w:val="18"/>
          <w:rtl w:val="0"/>
        </w:rPr>
        <w:t xml:space="preserve"> </w:t>
      </w:r>
      <w:r w:rsidDel="00000000" w:rsidR="00000000" w:rsidRPr="00000000">
        <w:rPr>
          <w:i w:val="1"/>
          <w:sz w:val="18"/>
          <w:szCs w:val="18"/>
          <w:rtl w:val="0"/>
        </w:rPr>
        <w:t xml:space="preserve">Last update: 3/15/2019.</w:t>
      </w:r>
    </w:p>
    <w:p w:rsidR="00000000" w:rsidDel="00000000" w:rsidP="00000000" w:rsidRDefault="00000000" w:rsidRPr="00000000" w14:paraId="00000DE0">
      <w:pPr>
        <w:ind w:left="0" w:firstLine="0"/>
        <w:rPr>
          <w:i w:val="1"/>
          <w:sz w:val="18"/>
          <w:szCs w:val="18"/>
        </w:rPr>
      </w:pPr>
      <w:hyperlink r:id="rId885">
        <w:r w:rsidDel="00000000" w:rsidR="00000000" w:rsidRPr="00000000">
          <w:rPr>
            <w:b w:val="1"/>
            <w:sz w:val="18"/>
            <w:szCs w:val="18"/>
            <w:rtl w:val="0"/>
          </w:rPr>
          <w:t xml:space="preserve">StatPearls: Papillary Thyroid Carcinoma (PTC) </w:t>
        </w:r>
      </w:hyperlink>
      <w:r w:rsidDel="00000000" w:rsidR="00000000" w:rsidRPr="00000000">
        <w:rPr>
          <w:i w:val="1"/>
          <w:sz w:val="18"/>
          <w:szCs w:val="18"/>
          <w:rtl w:val="0"/>
        </w:rPr>
        <w:t xml:space="preserve">Last update: 10/2/2019.</w:t>
      </w:r>
    </w:p>
    <w:p w:rsidR="00000000" w:rsidDel="00000000" w:rsidP="00000000" w:rsidRDefault="00000000" w:rsidRPr="00000000" w14:paraId="00000DE1">
      <w:pPr>
        <w:ind w:left="0" w:firstLine="0"/>
        <w:rPr>
          <w:i w:val="1"/>
          <w:sz w:val="18"/>
          <w:szCs w:val="18"/>
        </w:rPr>
      </w:pPr>
      <w:hyperlink r:id="rId886">
        <w:r w:rsidDel="00000000" w:rsidR="00000000" w:rsidRPr="00000000">
          <w:rPr>
            <w:b w:val="1"/>
            <w:sz w:val="18"/>
            <w:szCs w:val="18"/>
            <w:rtl w:val="0"/>
          </w:rPr>
          <w:t xml:space="preserve">StatPearls: Parathyroid</w:t>
        </w:r>
      </w:hyperlink>
      <w:r w:rsidDel="00000000" w:rsidR="00000000" w:rsidRPr="00000000">
        <w:rPr>
          <w:b w:val="1"/>
          <w:sz w:val="18"/>
          <w:szCs w:val="18"/>
          <w:rtl w:val="0"/>
        </w:rPr>
        <w:t xml:space="preserve"> </w:t>
      </w:r>
      <w:r w:rsidDel="00000000" w:rsidR="00000000" w:rsidRPr="00000000">
        <w:rPr>
          <w:i w:val="1"/>
          <w:sz w:val="18"/>
          <w:szCs w:val="18"/>
          <w:rtl w:val="0"/>
        </w:rPr>
        <w:t xml:space="preserve">Last update: 2/24/2019.</w:t>
      </w:r>
    </w:p>
    <w:p w:rsidR="00000000" w:rsidDel="00000000" w:rsidP="00000000" w:rsidRDefault="00000000" w:rsidRPr="00000000" w14:paraId="00000DE2">
      <w:pPr>
        <w:ind w:left="0" w:firstLine="0"/>
        <w:rPr>
          <w:sz w:val="18"/>
          <w:szCs w:val="18"/>
        </w:rPr>
      </w:pPr>
      <w:hyperlink r:id="rId887">
        <w:r w:rsidDel="00000000" w:rsidR="00000000" w:rsidRPr="00000000">
          <w:rPr>
            <w:b w:val="1"/>
            <w:sz w:val="18"/>
            <w:szCs w:val="18"/>
            <w:rtl w:val="0"/>
          </w:rPr>
          <w:t xml:space="preserve">StatPearls: Thyroid</w:t>
        </w:r>
      </w:hyperlink>
      <w:r w:rsidDel="00000000" w:rsidR="00000000" w:rsidRPr="00000000">
        <w:rPr>
          <w:b w:val="1"/>
          <w:sz w:val="18"/>
          <w:szCs w:val="18"/>
          <w:rtl w:val="0"/>
        </w:rPr>
        <w:t xml:space="preserve"> </w:t>
      </w:r>
      <w:r w:rsidDel="00000000" w:rsidR="00000000" w:rsidRPr="00000000">
        <w:rPr>
          <w:i w:val="1"/>
          <w:sz w:val="18"/>
          <w:szCs w:val="18"/>
          <w:rtl w:val="0"/>
        </w:rPr>
        <w:t xml:space="preserve">Last update: 10/23/2019.</w:t>
      </w:r>
      <w:r w:rsidDel="00000000" w:rsidR="00000000" w:rsidRPr="00000000">
        <w:rPr>
          <w:rtl w:val="0"/>
        </w:rPr>
      </w:r>
    </w:p>
    <w:p w:rsidR="00000000" w:rsidDel="00000000" w:rsidP="00000000" w:rsidRDefault="00000000" w:rsidRPr="00000000" w14:paraId="00000DE3">
      <w:pPr>
        <w:ind w:left="0" w:right="140" w:firstLine="0"/>
        <w:rPr>
          <w:b w:val="1"/>
          <w:sz w:val="18"/>
          <w:szCs w:val="18"/>
        </w:rPr>
      </w:pPr>
      <w:r w:rsidDel="00000000" w:rsidR="00000000" w:rsidRPr="00000000">
        <w:rPr>
          <w:sz w:val="18"/>
          <w:szCs w:val="18"/>
          <w:rtl w:val="0"/>
        </w:rPr>
        <w:t xml:space="preserve">Delineation of neck node levels for head and neck tumors [</w:t>
      </w:r>
      <w:hyperlink r:id="rId888">
        <w:r w:rsidDel="00000000" w:rsidR="00000000" w:rsidRPr="00000000">
          <w:rPr>
            <w:sz w:val="18"/>
            <w:szCs w:val="18"/>
            <w:rtl w:val="0"/>
          </w:rPr>
          <w:t xml:space="preserve">Grégoire RTO '13</w:t>
        </w:r>
      </w:hyperlink>
      <w:r w:rsidDel="00000000" w:rsidR="00000000" w:rsidRPr="00000000">
        <w:rPr>
          <w:sz w:val="18"/>
          <w:szCs w:val="18"/>
          <w:rtl w:val="0"/>
        </w:rPr>
        <w:t xml:space="preserve">, </w:t>
      </w:r>
      <w:hyperlink r:id="rId889">
        <w:r w:rsidDel="00000000" w:rsidR="00000000" w:rsidRPr="00000000">
          <w:rPr>
            <w:sz w:val="18"/>
            <w:szCs w:val="18"/>
            <w:rtl w:val="0"/>
          </w:rPr>
          <w:t xml:space="preserve">Radiopaedia Interactive atlas</w:t>
        </w:r>
      </w:hyperlink>
      <w:r w:rsidDel="00000000" w:rsidR="00000000" w:rsidRPr="00000000">
        <w:rPr>
          <w:sz w:val="18"/>
          <w:szCs w:val="18"/>
          <w:rtl w:val="0"/>
        </w:rPr>
        <w:t xml:space="preserve">] </w:t>
      </w:r>
      <w:hyperlink w:anchor="c21hfm82lysl">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DE4">
      <w:pPr>
        <w:ind w:left="0" w:right="140" w:firstLine="0"/>
        <w:rPr>
          <w:sz w:val="18"/>
          <w:szCs w:val="18"/>
        </w:rPr>
      </w:pPr>
      <w:r w:rsidDel="00000000" w:rsidR="00000000" w:rsidRPr="00000000">
        <w:rPr>
          <w:b w:val="1"/>
          <w:sz w:val="18"/>
          <w:szCs w:val="18"/>
          <w:rtl w:val="0"/>
        </w:rPr>
        <w:t xml:space="preserve">eContour</w:t>
      </w:r>
      <w:r w:rsidDel="00000000" w:rsidR="00000000" w:rsidRPr="00000000">
        <w:rPr>
          <w:sz w:val="18"/>
          <w:szCs w:val="18"/>
          <w:rtl w:val="0"/>
        </w:rPr>
        <w:t xml:space="preserve">: [</w:t>
      </w:r>
      <w:hyperlink r:id="rId890">
        <w:r w:rsidDel="00000000" w:rsidR="00000000" w:rsidRPr="00000000">
          <w:rPr>
            <w:sz w:val="18"/>
            <w:szCs w:val="18"/>
            <w:rtl w:val="0"/>
          </w:rPr>
          <w:t xml:space="preserve">OARs</w:t>
        </w:r>
      </w:hyperlink>
      <w:r w:rsidDel="00000000" w:rsidR="00000000" w:rsidRPr="00000000">
        <w:rPr>
          <w:sz w:val="18"/>
          <w:szCs w:val="18"/>
          <w:rtl w:val="0"/>
        </w:rPr>
        <w:t xml:space="preserve">], [</w:t>
      </w:r>
      <w:hyperlink r:id="rId891">
        <w:r w:rsidDel="00000000" w:rsidR="00000000" w:rsidRPr="00000000">
          <w:rPr>
            <w:sz w:val="18"/>
            <w:szCs w:val="18"/>
            <w:rtl w:val="0"/>
          </w:rPr>
          <w:t xml:space="preserve">Thyroid</w:t>
        </w:r>
      </w:hyperlink>
      <w:r w:rsidDel="00000000" w:rsidR="00000000" w:rsidRPr="00000000">
        <w:rPr>
          <w:sz w:val="18"/>
          <w:szCs w:val="18"/>
          <w:rtl w:val="0"/>
        </w:rPr>
        <w:t xml:space="preserve">]. </w:t>
      </w:r>
      <w:r w:rsidDel="00000000" w:rsidR="00000000" w:rsidRPr="00000000">
        <w:rPr>
          <w:b w:val="1"/>
          <w:sz w:val="18"/>
          <w:szCs w:val="18"/>
          <w:rtl w:val="0"/>
        </w:rPr>
        <w:t xml:space="preserve">AVARO</w:t>
      </w:r>
      <w:r w:rsidDel="00000000" w:rsidR="00000000" w:rsidRPr="00000000">
        <w:rPr>
          <w:sz w:val="18"/>
          <w:szCs w:val="18"/>
          <w:rtl w:val="0"/>
        </w:rPr>
        <w:t xml:space="preserve">:  [</w:t>
      </w:r>
      <w:hyperlink r:id="rId892">
        <w:r w:rsidDel="00000000" w:rsidR="00000000" w:rsidRPr="00000000">
          <w:rPr>
            <w:sz w:val="18"/>
            <w:szCs w:val="18"/>
            <w:rtl w:val="0"/>
          </w:rPr>
          <w:t xml:space="preserve">AVARO Neck node levels and Brachial plexus</w:t>
        </w:r>
      </w:hyperlink>
      <w:r w:rsidDel="00000000" w:rsidR="00000000" w:rsidRPr="00000000">
        <w:rPr>
          <w:sz w:val="18"/>
          <w:szCs w:val="18"/>
          <w:rtl w:val="0"/>
        </w:rPr>
        <w:t xml:space="preserve">], [</w:t>
      </w:r>
      <w:hyperlink r:id="rId893">
        <w:r w:rsidDel="00000000" w:rsidR="00000000" w:rsidRPr="00000000">
          <w:rPr>
            <w:sz w:val="18"/>
            <w:szCs w:val="18"/>
            <w:rtl w:val="0"/>
          </w:rPr>
          <w:t xml:space="preserve">AVARO constrictors and OARs</w:t>
        </w:r>
      </w:hyperlink>
      <w:r w:rsidDel="00000000" w:rsidR="00000000" w:rsidRPr="00000000">
        <w:rPr>
          <w:sz w:val="18"/>
          <w:szCs w:val="18"/>
          <w:rtl w:val="0"/>
        </w:rPr>
        <w:t xml:space="preserve">]</w:t>
      </w:r>
    </w:p>
    <w:p w:rsidR="00000000" w:rsidDel="00000000" w:rsidP="00000000" w:rsidRDefault="00000000" w:rsidRPr="00000000" w14:paraId="00000DE5">
      <w:pPr>
        <w:widowControl w:val="0"/>
        <w:jc w:val="center"/>
        <w:rPr/>
      </w:pPr>
      <w:hyperlink r:id="rId894">
        <w:r w:rsidDel="00000000" w:rsidR="00000000" w:rsidRPr="00000000">
          <w:rPr>
            <w:color w:val="1155cc"/>
            <w:u w:val="single"/>
          </w:rPr>
          <w:drawing>
            <wp:inline distB="114300" distT="114300" distL="114300" distR="114300">
              <wp:extent cx="4536567" cy="4480560"/>
              <wp:effectExtent b="12700" l="12700" r="12700" t="12700"/>
              <wp:docPr id="19" name="image21.png"/>
              <a:graphic>
                <a:graphicData uri="http://schemas.openxmlformats.org/drawingml/2006/picture">
                  <pic:pic>
                    <pic:nvPicPr>
                      <pic:cNvPr id="0" name="image21.png"/>
                      <pic:cNvPicPr preferRelativeResize="0"/>
                    </pic:nvPicPr>
                    <pic:blipFill>
                      <a:blip r:embed="rId895"/>
                      <a:srcRect b="0" l="0" r="0" t="0"/>
                      <a:stretch>
                        <a:fillRect/>
                      </a:stretch>
                    </pic:blipFill>
                    <pic:spPr>
                      <a:xfrm>
                        <a:off x="0" y="0"/>
                        <a:ext cx="4536567" cy="4480560"/>
                      </a:xfrm>
                      <a:prstGeom prst="rect"/>
                      <a:ln w="12700">
                        <a:solidFill>
                          <a:srgbClr val="000000"/>
                        </a:solidFill>
                        <a:prstDash val="solid"/>
                      </a:ln>
                    </pic:spPr>
                  </pic:pic>
                </a:graphicData>
              </a:graphic>
            </wp:inline>
          </w:drawing>
        </w:r>
      </w:hyperlink>
      <w:r w:rsidDel="00000000" w:rsidR="00000000" w:rsidRPr="00000000">
        <w:rPr>
          <w:rtl w:val="0"/>
        </w:rPr>
      </w:r>
    </w:p>
    <w:p w:rsidR="00000000" w:rsidDel="00000000" w:rsidP="00000000" w:rsidRDefault="00000000" w:rsidRPr="00000000" w14:paraId="00000DE6">
      <w:pPr>
        <w:numPr>
          <w:ilvl w:val="0"/>
          <w:numId w:val="60"/>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Estimated 57,000 new cases (75% women) with 2,000 deaths in 2017.</w:t>
      </w:r>
    </w:p>
    <w:p w:rsidR="00000000" w:rsidDel="00000000" w:rsidP="00000000" w:rsidRDefault="00000000" w:rsidRPr="00000000" w14:paraId="00000DE7">
      <w:pPr>
        <w:numPr>
          <w:ilvl w:val="1"/>
          <w:numId w:val="60"/>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Thyroid cancer is the most common endocrine malignancy, but only ~1% of all diagnosed malignancies.</w:t>
      </w:r>
    </w:p>
    <w:p w:rsidR="00000000" w:rsidDel="00000000" w:rsidP="00000000" w:rsidRDefault="00000000" w:rsidRPr="00000000" w14:paraId="00000DE8">
      <w:pPr>
        <w:numPr>
          <w:ilvl w:val="1"/>
          <w:numId w:val="60"/>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Increased ~20% incidence </w:t>
      </w:r>
      <w:r w:rsidDel="00000000" w:rsidR="00000000" w:rsidRPr="00000000">
        <w:rPr>
          <w:rtl w:val="0"/>
        </w:rPr>
        <w:t xml:space="preserve">over the past</w:t>
      </w:r>
      <w:r w:rsidDel="00000000" w:rsidR="00000000" w:rsidRPr="00000000">
        <w:rPr>
          <w:rFonts w:ascii="Times New Roman" w:cs="Times New Roman" w:eastAsia="Times New Roman" w:hAnsi="Times New Roman"/>
          <w:sz w:val="20"/>
          <w:szCs w:val="20"/>
          <w:rtl w:val="0"/>
        </w:rPr>
        <w:t xml:space="preserve"> 50y largely due to better surveillance/small lesion detection.</w:t>
      </w:r>
    </w:p>
    <w:p w:rsidR="00000000" w:rsidDel="00000000" w:rsidP="00000000" w:rsidRDefault="00000000" w:rsidRPr="00000000" w14:paraId="00000DE9">
      <w:pPr>
        <w:numPr>
          <w:ilvl w:val="1"/>
          <w:numId w:val="60"/>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Follicular occurs in ages 40-60, while papillary 30-50. </w:t>
      </w:r>
    </w:p>
    <w:p w:rsidR="00000000" w:rsidDel="00000000" w:rsidP="00000000" w:rsidRDefault="00000000" w:rsidRPr="00000000" w14:paraId="00000DEA">
      <w:pPr>
        <w:numPr>
          <w:ilvl w:val="1"/>
          <w:numId w:val="60"/>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Lifetime risk 1%; F:M 3:1. </w:t>
      </w:r>
      <w:r w:rsidDel="00000000" w:rsidR="00000000" w:rsidRPr="00000000">
        <w:rPr>
          <w:rtl w:val="0"/>
        </w:rPr>
      </w:r>
    </w:p>
    <w:p w:rsidR="00000000" w:rsidDel="00000000" w:rsidP="00000000" w:rsidRDefault="00000000" w:rsidRPr="00000000" w14:paraId="00000DEB">
      <w:pPr>
        <w:numPr>
          <w:ilvl w:val="0"/>
          <w:numId w:val="60"/>
        </w:numPr>
        <w:spacing w:line="240" w:lineRule="auto"/>
        <w:ind w:left="720" w:hanging="36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Anatomy</w:t>
      </w:r>
    </w:p>
    <w:p w:rsidR="00000000" w:rsidDel="00000000" w:rsidP="00000000" w:rsidRDefault="00000000" w:rsidRPr="00000000" w14:paraId="00000DEC">
      <w:pPr>
        <w:numPr>
          <w:ilvl w:val="1"/>
          <w:numId w:val="60"/>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10-20 g, bilobed with isthmus. Inferior to the thyroid cartilage, anterior to the cricoid cartilage. </w:t>
      </w:r>
    </w:p>
    <w:p w:rsidR="00000000" w:rsidDel="00000000" w:rsidP="00000000" w:rsidRDefault="00000000" w:rsidRPr="00000000" w14:paraId="00000DED">
      <w:pPr>
        <w:numPr>
          <w:ilvl w:val="1"/>
          <w:numId w:val="60"/>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20-50% </w:t>
      </w:r>
      <w:r w:rsidDel="00000000" w:rsidR="00000000" w:rsidRPr="00000000">
        <w:rPr>
          <w:rtl w:val="0"/>
        </w:rPr>
        <w:t xml:space="preserve">have a third</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pyramidal lobe</w:t>
      </w:r>
      <w:r w:rsidDel="00000000" w:rsidR="00000000" w:rsidRPr="00000000">
        <w:rPr>
          <w:rFonts w:ascii="Times New Roman" w:cs="Times New Roman" w:eastAsia="Times New Roman" w:hAnsi="Times New Roman"/>
          <w:sz w:val="20"/>
          <w:szCs w:val="20"/>
          <w:rtl w:val="0"/>
        </w:rPr>
        <w:t xml:space="preserve"> above isthmus. </w:t>
      </w:r>
      <w:r w:rsidDel="00000000" w:rsidR="00000000" w:rsidRPr="00000000">
        <w:rPr>
          <w:rFonts w:ascii="Times New Roman" w:cs="Times New Roman" w:eastAsia="Times New Roman" w:hAnsi="Times New Roman"/>
          <w:sz w:val="20"/>
          <w:szCs w:val="20"/>
          <w:rtl w:val="0"/>
        </w:rPr>
        <w:t xml:space="preserve">The pyramidal lobe is a remnant of the thyroglossal duct.</w:t>
      </w:r>
    </w:p>
    <w:p w:rsidR="00000000" w:rsidDel="00000000" w:rsidP="00000000" w:rsidRDefault="00000000" w:rsidRPr="00000000" w14:paraId="00000DEE">
      <w:pPr>
        <w:numPr>
          <w:ilvl w:val="1"/>
          <w:numId w:val="60"/>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Colloidal follicles surrounded by follicular cells and parafollicular C-cells:</w:t>
      </w:r>
    </w:p>
    <w:p w:rsidR="00000000" w:rsidDel="00000000" w:rsidP="00000000" w:rsidRDefault="00000000" w:rsidRPr="00000000" w14:paraId="00000DEF">
      <w:pPr>
        <w:numPr>
          <w:ilvl w:val="2"/>
          <w:numId w:val="60"/>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Epithelial follicular cells </w:t>
      </w:r>
      <w:r w:rsidDel="00000000" w:rsidR="00000000" w:rsidRPr="00000000">
        <w:rPr>
          <w:rFonts w:ascii="Times New Roman" w:cs="Times New Roman" w:eastAsia="Times New Roman" w:hAnsi="Times New Roman"/>
          <w:sz w:val="20"/>
          <w:szCs w:val="20"/>
          <w:rtl w:val="0"/>
        </w:rPr>
        <w:t xml:space="preserve">form T3 and T4 and take up iodide ions such as RAI.</w:t>
      </w:r>
    </w:p>
    <w:p w:rsidR="00000000" w:rsidDel="00000000" w:rsidP="00000000" w:rsidRDefault="00000000" w:rsidRPr="00000000" w14:paraId="00000DF0">
      <w:pPr>
        <w:numPr>
          <w:ilvl w:val="2"/>
          <w:numId w:val="60"/>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Parafollicular C-cells</w:t>
      </w:r>
      <w:r w:rsidDel="00000000" w:rsidR="00000000" w:rsidRPr="00000000">
        <w:rPr>
          <w:rFonts w:ascii="Times New Roman" w:cs="Times New Roman" w:eastAsia="Times New Roman" w:hAnsi="Times New Roman"/>
          <w:sz w:val="20"/>
          <w:szCs w:val="20"/>
          <w:rtl w:val="0"/>
        </w:rPr>
        <w:t xml:space="preserve"> produce calcitonin and other peptide hormones.</w:t>
      </w:r>
    </w:p>
    <w:p w:rsidR="00000000" w:rsidDel="00000000" w:rsidP="00000000" w:rsidRDefault="00000000" w:rsidRPr="00000000" w14:paraId="00000DF1">
      <w:pPr>
        <w:numPr>
          <w:ilvl w:val="1"/>
          <w:numId w:val="60"/>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Lymphatic drainage bilaterally to central compartment</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level VI</w:t>
      </w:r>
      <w:r w:rsidDel="00000000" w:rsidR="00000000" w:rsidRPr="00000000">
        <w:rPr>
          <w:rFonts w:ascii="Times New Roman" w:cs="Times New Roman" w:eastAsia="Times New Roman" w:hAnsi="Times New Roman"/>
          <w:sz w:val="20"/>
          <w:szCs w:val="20"/>
          <w:rtl w:val="0"/>
        </w:rPr>
        <w:t xml:space="preserve">): pretracheal, paratracheal, pre-laryngeal (a.k.a. Delphian node). Secondary drainage to cervical LNs. Less commonly ant mediastinum (</w:t>
      </w:r>
      <w:r w:rsidDel="00000000" w:rsidR="00000000" w:rsidRPr="00000000">
        <w:rPr>
          <w:rFonts w:ascii="Times New Roman" w:cs="Times New Roman" w:eastAsia="Times New Roman" w:hAnsi="Times New Roman"/>
          <w:b w:val="1"/>
          <w:sz w:val="20"/>
          <w:szCs w:val="20"/>
          <w:rtl w:val="0"/>
        </w:rPr>
        <w:t xml:space="preserve">VII</w:t>
      </w:r>
      <w:r w:rsidDel="00000000" w:rsidR="00000000" w:rsidRPr="00000000">
        <w:rPr>
          <w:rFonts w:ascii="Times New Roman" w:cs="Times New Roman" w:eastAsia="Times New Roman" w:hAnsi="Times New Roman"/>
          <w:sz w:val="20"/>
          <w:szCs w:val="20"/>
          <w:rtl w:val="0"/>
        </w:rPr>
        <w:t xml:space="preserve">) and occasionally RPs.</w:t>
      </w:r>
    </w:p>
    <w:p w:rsidR="00000000" w:rsidDel="00000000" w:rsidP="00000000" w:rsidRDefault="00000000" w:rsidRPr="00000000" w14:paraId="00000DF2">
      <w:pPr>
        <w:numPr>
          <w:ilvl w:val="0"/>
          <w:numId w:val="60"/>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Benign thyroid nodules are common</w:t>
      </w: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DF3">
      <w:pPr>
        <w:numPr>
          <w:ilvl w:val="1"/>
          <w:numId w:val="60"/>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Only ~5% of clinically detected (palpable) nodules are malignant</w:t>
      </w:r>
      <w:r w:rsidDel="00000000" w:rsidR="00000000" w:rsidRPr="00000000">
        <w:rPr>
          <w:rFonts w:ascii="Times New Roman" w:cs="Times New Roman" w:eastAsia="Times New Roman" w:hAnsi="Times New Roman"/>
          <w:sz w:val="20"/>
          <w:szCs w:val="20"/>
          <w:rtl w:val="0"/>
        </w:rPr>
        <w:t xml:space="preserve"> if &gt; 50y.</w:t>
      </w:r>
    </w:p>
    <w:p w:rsidR="00000000" w:rsidDel="00000000" w:rsidP="00000000" w:rsidRDefault="00000000" w:rsidRPr="00000000" w14:paraId="00000DF4">
      <w:pPr>
        <w:numPr>
          <w:ilvl w:val="1"/>
          <w:numId w:val="60"/>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Up to 50% prevalence when examined by U/S or surgery. </w:t>
      </w:r>
    </w:p>
    <w:p w:rsidR="00000000" w:rsidDel="00000000" w:rsidP="00000000" w:rsidRDefault="00000000" w:rsidRPr="00000000" w14:paraId="00000DF5">
      <w:pPr>
        <w:numPr>
          <w:ilvl w:val="1"/>
          <w:numId w:val="60"/>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More common in women after radiation exposure.</w:t>
      </w:r>
    </w:p>
    <w:p w:rsidR="00000000" w:rsidDel="00000000" w:rsidP="00000000" w:rsidRDefault="00000000" w:rsidRPr="00000000" w14:paraId="00000DF6">
      <w:pPr>
        <w:numPr>
          <w:ilvl w:val="0"/>
          <w:numId w:val="60"/>
        </w:numPr>
        <w:spacing w:line="240" w:lineRule="auto"/>
        <w:ind w:left="720" w:hanging="36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Genetic disorders</w:t>
      </w:r>
    </w:p>
    <w:p w:rsidR="00000000" w:rsidDel="00000000" w:rsidP="00000000" w:rsidRDefault="00000000" w:rsidRPr="00000000" w14:paraId="00000DF7">
      <w:pPr>
        <w:numPr>
          <w:ilvl w:val="1"/>
          <w:numId w:val="60"/>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Papillary</w:t>
      </w:r>
      <w:r w:rsidDel="00000000" w:rsidR="00000000" w:rsidRPr="00000000">
        <w:rPr>
          <w:rFonts w:ascii="Times New Roman" w:cs="Times New Roman" w:eastAsia="Times New Roman" w:hAnsi="Times New Roman"/>
          <w:sz w:val="20"/>
          <w:szCs w:val="20"/>
          <w:rtl w:val="0"/>
        </w:rPr>
        <w:t xml:space="preserve">: Familial polyposis, Gardner syndrome, Turcot syndrome, Familial papillary carcinoma.</w:t>
      </w:r>
    </w:p>
    <w:p w:rsidR="00000000" w:rsidDel="00000000" w:rsidP="00000000" w:rsidRDefault="00000000" w:rsidRPr="00000000" w14:paraId="00000DF8">
      <w:pPr>
        <w:numPr>
          <w:ilvl w:val="1"/>
          <w:numId w:val="60"/>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Follicular</w:t>
      </w:r>
      <w:r w:rsidDel="00000000" w:rsidR="00000000" w:rsidRPr="00000000">
        <w:rPr>
          <w:rFonts w:ascii="Times New Roman" w:cs="Times New Roman" w:eastAsia="Times New Roman" w:hAnsi="Times New Roman"/>
          <w:sz w:val="20"/>
          <w:szCs w:val="20"/>
          <w:rtl w:val="0"/>
        </w:rPr>
        <w:t xml:space="preserve">: Cowden syndrome (PTEN mutation). </w:t>
      </w:r>
    </w:p>
    <w:p w:rsidR="00000000" w:rsidDel="00000000" w:rsidP="00000000" w:rsidRDefault="00000000" w:rsidRPr="00000000" w14:paraId="00000DF9">
      <w:pPr>
        <w:numPr>
          <w:ilvl w:val="1"/>
          <w:numId w:val="60"/>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u w:val="single"/>
          <w:rtl w:val="0"/>
        </w:rPr>
        <w:t xml:space="preserve">M</w:t>
      </w:r>
      <w:r w:rsidDel="00000000" w:rsidR="00000000" w:rsidRPr="00000000">
        <w:rPr>
          <w:rFonts w:ascii="Times New Roman" w:cs="Times New Roman" w:eastAsia="Times New Roman" w:hAnsi="Times New Roman"/>
          <w:b w:val="1"/>
          <w:sz w:val="20"/>
          <w:szCs w:val="20"/>
          <w:rtl w:val="0"/>
        </w:rPr>
        <w:t xml:space="preserve">edullary</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u w:val="single"/>
          <w:rtl w:val="0"/>
        </w:rPr>
        <w:t xml:space="preserve">M</w:t>
      </w:r>
      <w:r w:rsidDel="00000000" w:rsidR="00000000" w:rsidRPr="00000000">
        <w:rPr>
          <w:rFonts w:ascii="Times New Roman" w:cs="Times New Roman" w:eastAsia="Times New Roman" w:hAnsi="Times New Roman"/>
          <w:b w:val="1"/>
          <w:sz w:val="20"/>
          <w:szCs w:val="20"/>
          <w:rtl w:val="0"/>
        </w:rPr>
        <w:t xml:space="preserve">EN 2a</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u w:val="single"/>
          <w:rtl w:val="0"/>
        </w:rPr>
        <w:t xml:space="preserve">M</w:t>
      </w:r>
      <w:r w:rsidDel="00000000" w:rsidR="00000000" w:rsidRPr="00000000">
        <w:rPr>
          <w:rFonts w:ascii="Times New Roman" w:cs="Times New Roman" w:eastAsia="Times New Roman" w:hAnsi="Times New Roman"/>
          <w:b w:val="1"/>
          <w:sz w:val="20"/>
          <w:szCs w:val="20"/>
          <w:rtl w:val="0"/>
        </w:rPr>
        <w:t xml:space="preserve">EN 2b</w:t>
      </w:r>
      <w:r w:rsidDel="00000000" w:rsidR="00000000" w:rsidRPr="00000000">
        <w:rPr>
          <w:rFonts w:ascii="Times New Roman" w:cs="Times New Roman" w:eastAsia="Times New Roman" w:hAnsi="Times New Roman"/>
          <w:sz w:val="20"/>
          <w:szCs w:val="20"/>
          <w:rtl w:val="0"/>
        </w:rPr>
        <w:t xml:space="preserve"> (RET gene mutation)</w:t>
      </w:r>
      <w:r w:rsidDel="00000000" w:rsidR="00000000" w:rsidRPr="00000000">
        <w:rPr>
          <w:rFonts w:ascii="Times New Roman" w:cs="Times New Roman" w:eastAsia="Times New Roman" w:hAnsi="Times New Roman"/>
          <w:sz w:val="20"/>
          <w:szCs w:val="20"/>
          <w:rtl w:val="0"/>
        </w:rPr>
        <w:t xml:space="preserve">. ~25% of </w:t>
      </w:r>
      <w:r w:rsidDel="00000000" w:rsidR="00000000" w:rsidRPr="00000000">
        <w:rPr>
          <w:rtl w:val="0"/>
        </w:rPr>
        <w:t xml:space="preserve">MTC </w:t>
      </w:r>
      <w:r w:rsidDel="00000000" w:rsidR="00000000" w:rsidRPr="00000000">
        <w:rPr>
          <w:rFonts w:ascii="Times New Roman" w:cs="Times New Roman" w:eastAsia="Times New Roman" w:hAnsi="Times New Roman"/>
          <w:sz w:val="20"/>
          <w:szCs w:val="20"/>
          <w:rtl w:val="0"/>
        </w:rPr>
        <w:t xml:space="preserve">is associated with genetic syndrome.</w:t>
      </w:r>
      <w:r w:rsidDel="00000000" w:rsidR="00000000" w:rsidRPr="00000000">
        <w:rPr>
          <w:rtl w:val="0"/>
        </w:rPr>
      </w:r>
    </w:p>
    <w:p w:rsidR="00000000" w:rsidDel="00000000" w:rsidP="00000000" w:rsidRDefault="00000000" w:rsidRPr="00000000" w14:paraId="00000DFA">
      <w:pPr>
        <w:numPr>
          <w:ilvl w:val="0"/>
          <w:numId w:val="60"/>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RF</w:t>
      </w:r>
      <w:r w:rsidDel="00000000" w:rsidR="00000000" w:rsidRPr="00000000">
        <w:rPr>
          <w:rFonts w:ascii="Times New Roman" w:cs="Times New Roman" w:eastAsia="Times New Roman" w:hAnsi="Times New Roman"/>
          <w:sz w:val="20"/>
          <w:szCs w:val="20"/>
          <w:rtl w:val="0"/>
        </w:rPr>
        <w:t xml:space="preserve">: Radiation and iodine deficiency. </w:t>
      </w:r>
    </w:p>
    <w:p w:rsidR="00000000" w:rsidDel="00000000" w:rsidP="00000000" w:rsidRDefault="00000000" w:rsidRPr="00000000" w14:paraId="00000DFB">
      <w:pPr>
        <w:numPr>
          <w:ilvl w:val="1"/>
          <w:numId w:val="60"/>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Risk is very high with RT &lt; 10 years old. </w:t>
      </w:r>
      <w:r w:rsidDel="00000000" w:rsidR="00000000" w:rsidRPr="00000000">
        <w:rPr>
          <w:rFonts w:ascii="Times New Roman" w:cs="Times New Roman" w:eastAsia="Times New Roman" w:hAnsi="Times New Roman"/>
          <w:sz w:val="20"/>
          <w:szCs w:val="20"/>
          <w:rtl w:val="0"/>
        </w:rPr>
        <w:t xml:space="preserve">No increased risk for papillary if RT is after age 20.</w:t>
      </w:r>
    </w:p>
    <w:p w:rsidR="00000000" w:rsidDel="00000000" w:rsidP="00000000" w:rsidRDefault="00000000" w:rsidRPr="00000000" w14:paraId="00000DFC">
      <w:pPr>
        <w:numPr>
          <w:ilvl w:val="1"/>
          <w:numId w:val="60"/>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Radiation </w:t>
      </w:r>
      <w:r w:rsidDel="00000000" w:rsidR="00000000" w:rsidRPr="00000000">
        <w:rPr>
          <w:rtl w:val="0"/>
        </w:rPr>
        <w:t xml:space="preserve">exposure is usually</w:t>
      </w:r>
      <w:r w:rsidDel="00000000" w:rsidR="00000000" w:rsidRPr="00000000">
        <w:rPr>
          <w:rFonts w:ascii="Times New Roman" w:cs="Times New Roman" w:eastAsia="Times New Roman" w:hAnsi="Times New Roman"/>
          <w:sz w:val="20"/>
          <w:szCs w:val="20"/>
          <w:rtl w:val="0"/>
        </w:rPr>
        <w:t xml:space="preserve"> associated </w:t>
      </w:r>
      <w:r w:rsidDel="00000000" w:rsidR="00000000" w:rsidRPr="00000000">
        <w:rPr>
          <w:rtl w:val="0"/>
        </w:rPr>
        <w:t xml:space="preserve">with well-differentiated</w:t>
      </w:r>
      <w:r w:rsidDel="00000000" w:rsidR="00000000" w:rsidRPr="00000000">
        <w:rPr>
          <w:rFonts w:ascii="Times New Roman" w:cs="Times New Roman" w:eastAsia="Times New Roman" w:hAnsi="Times New Roman"/>
          <w:sz w:val="20"/>
          <w:szCs w:val="20"/>
          <w:rtl w:val="0"/>
        </w:rPr>
        <w:t xml:space="preserve"> thyroid cancers.</w:t>
      </w:r>
    </w:p>
    <w:p w:rsidR="00000000" w:rsidDel="00000000" w:rsidP="00000000" w:rsidRDefault="00000000" w:rsidRPr="00000000" w14:paraId="00000DFD">
      <w:pPr>
        <w:numPr>
          <w:ilvl w:val="0"/>
          <w:numId w:val="60"/>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Prognostic factors</w:t>
      </w:r>
    </w:p>
    <w:p w:rsidR="00000000" w:rsidDel="00000000" w:rsidP="00000000" w:rsidRDefault="00000000" w:rsidRPr="00000000" w14:paraId="00000DFE">
      <w:pPr>
        <w:numPr>
          <w:ilvl w:val="1"/>
          <w:numId w:val="60"/>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Poor prognosis: male, older (&gt; 55y), larger (&gt; 4 cm), ETE, G3, nodal mets, DM, R2. </w:t>
      </w:r>
    </w:p>
    <w:p w:rsidR="00000000" w:rsidDel="00000000" w:rsidP="00000000" w:rsidRDefault="00000000" w:rsidRPr="00000000" w14:paraId="00000DFF">
      <w:pPr>
        <w:numPr>
          <w:ilvl w:val="1"/>
          <w:numId w:val="60"/>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Low risk if &lt; 55y and no DM or older with minor tumor capsule involvement, tumor &lt; 4 cm without DM.</w:t>
      </w:r>
    </w:p>
    <w:p w:rsidR="00000000" w:rsidDel="00000000" w:rsidP="00000000" w:rsidRDefault="00000000" w:rsidRPr="00000000" w14:paraId="00000E00">
      <w:pPr>
        <w:numPr>
          <w:ilvl w:val="1"/>
          <w:numId w:val="60"/>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For all classic histologies, 5y OS ~50% if metastatic. </w:t>
      </w:r>
      <w:r w:rsidDel="00000000" w:rsidR="00000000" w:rsidRPr="00000000">
        <w:rPr>
          <w:rFonts w:ascii="Times New Roman" w:cs="Times New Roman" w:eastAsia="Times New Roman" w:hAnsi="Times New Roman"/>
          <w:sz w:val="20"/>
          <w:szCs w:val="20"/>
          <w:rtl w:val="0"/>
        </w:rPr>
        <w:t xml:space="preserve">Longer if young, small mets, lung only, and iodine uptake maintained.</w:t>
      </w:r>
    </w:p>
    <w:p w:rsidR="00000000" w:rsidDel="00000000" w:rsidP="00000000" w:rsidRDefault="00000000" w:rsidRPr="00000000" w14:paraId="00000E01">
      <w:pPr>
        <w:numPr>
          <w:ilvl w:val="0"/>
          <w:numId w:val="60"/>
        </w:numPr>
        <w:spacing w:line="240" w:lineRule="auto"/>
        <w:rPr>
          <w:u w:val="none"/>
        </w:rPr>
      </w:pPr>
      <w:r w:rsidDel="00000000" w:rsidR="00000000" w:rsidRPr="00000000">
        <w:rPr>
          <w:b w:val="1"/>
          <w:rtl w:val="0"/>
        </w:rPr>
        <w:t xml:space="preserve">Incidence and Mortality Ris</w:t>
      </w:r>
      <w:r w:rsidDel="00000000" w:rsidR="00000000" w:rsidRPr="00000000">
        <w:rPr>
          <w:b w:val="1"/>
          <w:rtl w:val="0"/>
        </w:rPr>
        <w:t xml:space="preserve">k Spectrum across aggressive variants of PTC</w:t>
      </w:r>
      <w:r w:rsidDel="00000000" w:rsidR="00000000" w:rsidRPr="00000000">
        <w:rPr>
          <w:rtl w:val="0"/>
        </w:rPr>
        <w:t xml:space="preserve"> [</w:t>
      </w:r>
      <w:hyperlink r:id="rId896">
        <w:r w:rsidDel="00000000" w:rsidR="00000000" w:rsidRPr="00000000">
          <w:rPr>
            <w:rtl w:val="0"/>
          </w:rPr>
          <w:t xml:space="preserve">Ho JAMA Onc '20</w:t>
        </w:r>
      </w:hyperlink>
      <w:r w:rsidDel="00000000" w:rsidR="00000000" w:rsidRPr="00000000">
        <w:rPr>
          <w:rtl w:val="0"/>
        </w:rPr>
        <w:t xml:space="preserve">]:</w:t>
      </w:r>
    </w:p>
    <w:p w:rsidR="00000000" w:rsidDel="00000000" w:rsidP="00000000" w:rsidRDefault="00000000" w:rsidRPr="00000000" w14:paraId="00000E02">
      <w:pPr>
        <w:spacing w:line="240" w:lineRule="auto"/>
        <w:ind w:firstLine="720"/>
        <w:rPr/>
      </w:pPr>
      <w:r w:rsidDel="00000000" w:rsidR="00000000" w:rsidRPr="00000000">
        <w:rPr>
          <w:rtl w:val="0"/>
        </w:rPr>
        <w:t xml:space="preserve">TBL </w:t>
      </w:r>
      <w:hyperlink r:id="rId897">
        <w:r w:rsidDel="00000000" w:rsidR="00000000" w:rsidRPr="00000000">
          <w:rPr>
            <w:vertAlign w:val="superscript"/>
            <w:rtl w:val="0"/>
          </w:rPr>
          <w:t xml:space="preserve">QS</w:t>
        </w:r>
      </w:hyperlink>
      <w:r w:rsidDel="00000000" w:rsidR="00000000" w:rsidRPr="00000000">
        <w:rPr>
          <w:rtl w:val="0"/>
        </w:rPr>
        <w:t xml:space="preserve">: Even though it is sure to make for a more complicated NCCN algorithm, papillary thyroid cancers that are neither well-differentiated nor anaplastic should be treated based on their (albeit rare) individual histology.</w:t>
      </w:r>
    </w:p>
    <w:p w:rsidR="00000000" w:rsidDel="00000000" w:rsidP="00000000" w:rsidRDefault="00000000" w:rsidRPr="00000000" w14:paraId="00000E03">
      <w:pPr>
        <w:numPr>
          <w:ilvl w:val="1"/>
          <w:numId w:val="60"/>
        </w:numPr>
        <w:spacing w:line="240" w:lineRule="auto"/>
        <w:ind w:left="1440" w:hanging="360"/>
        <w:rPr/>
      </w:pPr>
      <w:r w:rsidDel="00000000" w:rsidR="00000000" w:rsidRPr="00000000">
        <w:rPr>
          <w:rtl w:val="0"/>
        </w:rPr>
        <w:t xml:space="preserve">US-based cancer registries. 5,447 pts with aggressive variants. 36k well differentiated, 2k anaplastic. 2000-2016.</w:t>
      </w:r>
    </w:p>
    <w:p w:rsidR="00000000" w:rsidDel="00000000" w:rsidP="00000000" w:rsidRDefault="00000000" w:rsidRPr="00000000" w14:paraId="00000E04">
      <w:pPr>
        <w:numPr>
          <w:ilvl w:val="1"/>
          <w:numId w:val="60"/>
        </w:numPr>
        <w:spacing w:line="240" w:lineRule="auto"/>
        <w:ind w:left="1440" w:hanging="360"/>
        <w:rPr/>
      </w:pPr>
      <w:r w:rsidDel="00000000" w:rsidR="00000000" w:rsidRPr="00000000">
        <w:rPr>
          <w:rtl w:val="0"/>
        </w:rPr>
        <w:t xml:space="preserve">Compared diffuse sclerosing, tall cell, insular and poorly differentiated subtypes to well differentiated &amp; anaplastics.</w:t>
      </w:r>
    </w:p>
    <w:p w:rsidR="00000000" w:rsidDel="00000000" w:rsidP="00000000" w:rsidRDefault="00000000" w:rsidRPr="00000000" w14:paraId="00000E05">
      <w:pPr>
        <w:numPr>
          <w:ilvl w:val="1"/>
          <w:numId w:val="60"/>
        </w:numPr>
        <w:spacing w:line="240" w:lineRule="auto"/>
        <w:ind w:left="1440" w:hanging="360"/>
        <w:rPr/>
      </w:pPr>
      <w:r w:rsidDel="00000000" w:rsidR="00000000" w:rsidRPr="00000000">
        <w:rPr>
          <w:rtl w:val="0"/>
        </w:rPr>
        <w:t xml:space="preserve">A substantial increase in aggressive variants versus well-differentiated and anaplastic was noted.</w:t>
      </w:r>
    </w:p>
    <w:p w:rsidR="00000000" w:rsidDel="00000000" w:rsidP="00000000" w:rsidRDefault="00000000" w:rsidRPr="00000000" w14:paraId="00000E06">
      <w:pPr>
        <w:numPr>
          <w:ilvl w:val="1"/>
          <w:numId w:val="60"/>
        </w:numPr>
        <w:spacing w:line="240" w:lineRule="auto"/>
        <w:ind w:left="1440" w:hanging="360"/>
        <w:rPr>
          <w:u w:val="none"/>
        </w:rPr>
      </w:pPr>
      <w:r w:rsidDel="00000000" w:rsidR="00000000" w:rsidRPr="00000000">
        <w:rPr>
          <w:rFonts w:ascii="Cardo" w:cs="Cardo" w:eastAsia="Cardo" w:hAnsi="Cardo"/>
          <w:rtl w:val="0"/>
        </w:rPr>
        <w:t xml:space="preserve">10y OS for well-differentiated / DS / TC / G3 / anaplastic of 79→ 72→ 45→ 28→ 9%. These differences largely persisted even after adjusting for inherent differences in baseline characteristics by M</w:t>
      </w:r>
      <w:r w:rsidDel="00000000" w:rsidR="00000000" w:rsidRPr="00000000">
        <w:rPr>
          <w:rtl w:val="0"/>
        </w:rPr>
        <w:t xml:space="preserve">VA Cox regression and propensity score matching. </w:t>
      </w:r>
    </w:p>
    <w:p w:rsidR="00000000" w:rsidDel="00000000" w:rsidP="00000000" w:rsidRDefault="00000000" w:rsidRPr="00000000" w14:paraId="00000E07">
      <w:pPr>
        <w:numPr>
          <w:ilvl w:val="0"/>
          <w:numId w:val="60"/>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There is a l</w:t>
      </w:r>
      <w:r w:rsidDel="00000000" w:rsidR="00000000" w:rsidRPr="00000000">
        <w:rPr>
          <w:rFonts w:ascii="Times New Roman" w:cs="Times New Roman" w:eastAsia="Times New Roman" w:hAnsi="Times New Roman"/>
          <w:sz w:val="20"/>
          <w:szCs w:val="20"/>
          <w:rtl w:val="0"/>
        </w:rPr>
        <w:t xml:space="preserve">arge variation in behavior and prognosis by </w:t>
      </w:r>
      <w:r w:rsidDel="00000000" w:rsidR="00000000" w:rsidRPr="00000000">
        <w:rPr>
          <w:rFonts w:ascii="Times New Roman" w:cs="Times New Roman" w:eastAsia="Times New Roman" w:hAnsi="Times New Roman"/>
          <w:b w:val="1"/>
          <w:sz w:val="20"/>
          <w:szCs w:val="20"/>
          <w:rtl w:val="0"/>
        </w:rPr>
        <w:t xml:space="preserve">histologic subtype</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tl w:val="0"/>
        </w:rPr>
      </w:r>
    </w:p>
    <w:p w:rsidR="00000000" w:rsidDel="00000000" w:rsidP="00000000" w:rsidRDefault="00000000" w:rsidRPr="00000000" w14:paraId="00000E08">
      <w:pPr>
        <w:numPr>
          <w:ilvl w:val="1"/>
          <w:numId w:val="60"/>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Differentiated (follicular derived) thyroid carcinomas</w:t>
      </w:r>
      <w:r w:rsidDel="00000000" w:rsidR="00000000" w:rsidRPr="00000000">
        <w:rPr>
          <w:rFonts w:ascii="Cardo" w:cs="Cardo" w:eastAsia="Cardo" w:hAnsi="Cardo"/>
          <w:sz w:val="20"/>
          <w:szCs w:val="20"/>
          <w:rtl w:val="0"/>
        </w:rPr>
        <w:t xml:space="preserve">: 10y OS for PTC / FTC / Hurthle of 95→ 85→ 75%.</w:t>
      </w:r>
      <w:r w:rsidDel="00000000" w:rsidR="00000000" w:rsidRPr="00000000">
        <w:rPr>
          <w:rtl w:val="0"/>
        </w:rPr>
      </w:r>
    </w:p>
    <w:p w:rsidR="00000000" w:rsidDel="00000000" w:rsidP="00000000" w:rsidRDefault="00000000" w:rsidRPr="00000000" w14:paraId="00000E09">
      <w:pPr>
        <w:numPr>
          <w:ilvl w:val="2"/>
          <w:numId w:val="60"/>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Papillary thyroid carcinoma</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PTC</w:t>
      </w:r>
      <w:r w:rsidDel="00000000" w:rsidR="00000000" w:rsidRPr="00000000">
        <w:rPr>
          <w:rFonts w:ascii="Times New Roman" w:cs="Times New Roman" w:eastAsia="Times New Roman" w:hAnsi="Times New Roman"/>
          <w:sz w:val="20"/>
          <w:szCs w:val="20"/>
          <w:rtl w:val="0"/>
        </w:rPr>
        <w:t xml:space="preserve">):</w:t>
      </w:r>
      <w:r w:rsidDel="00000000" w:rsidR="00000000" w:rsidRPr="00000000">
        <w:rPr>
          <w:rFonts w:ascii="Times New Roman" w:cs="Times New Roman" w:eastAsia="Times New Roman" w:hAnsi="Times New Roman"/>
          <w:b w:val="1"/>
          <w:sz w:val="20"/>
          <w:szCs w:val="20"/>
          <w:rtl w:val="0"/>
        </w:rPr>
        <w:t xml:space="preserve"> 80-90% of all thyroid ca</w:t>
      </w:r>
      <w:r w:rsidDel="00000000" w:rsidR="00000000" w:rsidRPr="00000000">
        <w:rPr>
          <w:rFonts w:ascii="Times New Roman" w:cs="Times New Roman" w:eastAsia="Times New Roman" w:hAnsi="Times New Roman"/>
          <w:sz w:val="20"/>
          <w:szCs w:val="20"/>
          <w:rtl w:val="0"/>
        </w:rPr>
        <w:t xml:space="preserve">. 10y OS 95%. </w:t>
      </w:r>
      <w:r w:rsidDel="00000000" w:rsidR="00000000" w:rsidRPr="00000000">
        <w:rPr>
          <w:rFonts w:ascii="Times New Roman" w:cs="Times New Roman" w:eastAsia="Times New Roman" w:hAnsi="Times New Roman"/>
          <w:i w:val="1"/>
          <w:sz w:val="20"/>
          <w:szCs w:val="20"/>
          <w:rtl w:val="0"/>
        </w:rPr>
        <w:t xml:space="preserve">5% transform to anaplastic</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E0A">
      <w:pPr>
        <w:ind w:left="2160" w:firstLine="0"/>
        <w:rPr/>
      </w:pPr>
      <w:hyperlink r:id="rId898">
        <w:r w:rsidDel="00000000" w:rsidR="00000000" w:rsidRPr="00000000">
          <w:rPr>
            <w:rtl w:val="0"/>
          </w:rPr>
          <w:t xml:space="preserve">StatPearls: Papillary Thyroid Carcinoma (PTC) </w:t>
        </w:r>
      </w:hyperlink>
      <w:r w:rsidDel="00000000" w:rsidR="00000000" w:rsidRPr="00000000">
        <w:rPr>
          <w:i w:val="1"/>
          <w:rtl w:val="0"/>
        </w:rPr>
        <w:t xml:space="preserve">Last update: 10/2/2019.</w:t>
      </w:r>
      <w:r w:rsidDel="00000000" w:rsidR="00000000" w:rsidRPr="00000000">
        <w:rPr>
          <w:rtl w:val="0"/>
        </w:rPr>
      </w:r>
    </w:p>
    <w:p w:rsidR="00000000" w:rsidDel="00000000" w:rsidP="00000000" w:rsidRDefault="00000000" w:rsidRPr="00000000" w14:paraId="00000E0B">
      <w:pPr>
        <w:numPr>
          <w:ilvl w:val="3"/>
          <w:numId w:val="60"/>
        </w:numPr>
        <w:spacing w:line="240" w:lineRule="auto"/>
        <w:ind w:left="288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Follicular variant PTC: Not FTC, good prognosis. 30-50y.</w:t>
      </w:r>
    </w:p>
    <w:p w:rsidR="00000000" w:rsidDel="00000000" w:rsidP="00000000" w:rsidRDefault="00000000" w:rsidRPr="00000000" w14:paraId="00000E0C">
      <w:pPr>
        <w:numPr>
          <w:ilvl w:val="3"/>
          <w:numId w:val="60"/>
        </w:numPr>
        <w:spacing w:line="240" w:lineRule="auto"/>
        <w:ind w:left="288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Poor prognosis variants: tall/columnar cell, diffuse sclerosing, solid, insular (poorly differentiated).</w:t>
      </w:r>
    </w:p>
    <w:p w:rsidR="00000000" w:rsidDel="00000000" w:rsidP="00000000" w:rsidRDefault="00000000" w:rsidRPr="00000000" w14:paraId="00000E0D">
      <w:pPr>
        <w:numPr>
          <w:ilvl w:val="3"/>
          <w:numId w:val="60"/>
        </w:numPr>
        <w:spacing w:line="240" w:lineRule="auto"/>
        <w:ind w:left="288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BRAF V600E and TERT promoter mutations may be associated </w:t>
      </w:r>
      <w:r w:rsidDel="00000000" w:rsidR="00000000" w:rsidRPr="00000000">
        <w:rPr>
          <w:rtl w:val="0"/>
        </w:rPr>
        <w:t xml:space="preserve">with worse</w:t>
      </w:r>
      <w:r w:rsidDel="00000000" w:rsidR="00000000" w:rsidRPr="00000000">
        <w:rPr>
          <w:rFonts w:ascii="Times New Roman" w:cs="Times New Roman" w:eastAsia="Times New Roman" w:hAnsi="Times New Roman"/>
          <w:sz w:val="20"/>
          <w:szCs w:val="20"/>
          <w:rtl w:val="0"/>
        </w:rPr>
        <w:t xml:space="preserve"> outcomes.</w:t>
      </w:r>
    </w:p>
    <w:p w:rsidR="00000000" w:rsidDel="00000000" w:rsidP="00000000" w:rsidRDefault="00000000" w:rsidRPr="00000000" w14:paraId="00000E0E">
      <w:pPr>
        <w:numPr>
          <w:ilvl w:val="2"/>
          <w:numId w:val="60"/>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Follicular thyroid carcinoma</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FTC</w:t>
      </w:r>
      <w:r w:rsidDel="00000000" w:rsidR="00000000" w:rsidRPr="00000000">
        <w:rPr>
          <w:rFonts w:ascii="Times New Roman" w:cs="Times New Roman" w:eastAsia="Times New Roman" w:hAnsi="Times New Roman"/>
          <w:sz w:val="20"/>
          <w:szCs w:val="20"/>
          <w:rtl w:val="0"/>
        </w:rPr>
        <w:t xml:space="preserve">): 5-15% of all thyroid cancers, 10y OS ~85%.</w:t>
      </w:r>
      <w:r w:rsidDel="00000000" w:rsidR="00000000" w:rsidRPr="00000000">
        <w:rPr>
          <w:rtl w:val="0"/>
        </w:rPr>
      </w:r>
    </w:p>
    <w:p w:rsidR="00000000" w:rsidDel="00000000" w:rsidP="00000000" w:rsidRDefault="00000000" w:rsidRPr="00000000" w14:paraId="00000E0F">
      <w:pPr>
        <w:ind w:left="2160" w:firstLine="0"/>
        <w:rPr/>
      </w:pPr>
      <w:hyperlink r:id="rId899">
        <w:r w:rsidDel="00000000" w:rsidR="00000000" w:rsidRPr="00000000">
          <w:rPr>
            <w:rtl w:val="0"/>
          </w:rPr>
          <w:t xml:space="preserve">StatPearls: Follicular Thyroid </w:t>
        </w:r>
      </w:hyperlink>
      <w:r w:rsidDel="00000000" w:rsidR="00000000" w:rsidRPr="00000000">
        <w:rPr>
          <w:i w:val="1"/>
          <w:rtl w:val="0"/>
        </w:rPr>
        <w:t xml:space="preserve">Last update: 4/23/2019.</w:t>
      </w:r>
      <w:r w:rsidDel="00000000" w:rsidR="00000000" w:rsidRPr="00000000">
        <w:rPr>
          <w:rtl w:val="0"/>
        </w:rPr>
      </w:r>
    </w:p>
    <w:p w:rsidR="00000000" w:rsidDel="00000000" w:rsidP="00000000" w:rsidRDefault="00000000" w:rsidRPr="00000000" w14:paraId="00000E10">
      <w:pPr>
        <w:numPr>
          <w:ilvl w:val="3"/>
          <w:numId w:val="60"/>
        </w:numPr>
        <w:spacing w:line="240" w:lineRule="auto"/>
        <w:ind w:left="288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Invasion distinguishes from benign adenoma. 40-60y.</w:t>
      </w:r>
    </w:p>
    <w:p w:rsidR="00000000" w:rsidDel="00000000" w:rsidP="00000000" w:rsidRDefault="00000000" w:rsidRPr="00000000" w14:paraId="00000E11">
      <w:pPr>
        <w:numPr>
          <w:ilvl w:val="3"/>
          <w:numId w:val="60"/>
        </w:numPr>
        <w:spacing w:line="240" w:lineRule="auto"/>
        <w:ind w:left="288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Need preserved microarchitecture (core or excision, not FNA).</w:t>
      </w:r>
    </w:p>
    <w:p w:rsidR="00000000" w:rsidDel="00000000" w:rsidP="00000000" w:rsidRDefault="00000000" w:rsidRPr="00000000" w14:paraId="00000E12">
      <w:pPr>
        <w:numPr>
          <w:ilvl w:val="3"/>
          <w:numId w:val="60"/>
        </w:numPr>
        <w:spacing w:line="240" w:lineRule="auto"/>
        <w:ind w:left="288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Nodal metastasis for PTC / FTC of 30→ 10%.</w:t>
      </w:r>
    </w:p>
    <w:p w:rsidR="00000000" w:rsidDel="00000000" w:rsidP="00000000" w:rsidRDefault="00000000" w:rsidRPr="00000000" w14:paraId="00000E13">
      <w:pPr>
        <w:numPr>
          <w:ilvl w:val="2"/>
          <w:numId w:val="60"/>
        </w:numPr>
        <w:spacing w:line="240" w:lineRule="auto"/>
        <w:ind w:left="2160" w:hanging="360"/>
        <w:rPr>
          <w:rFonts w:ascii="Times New Roman" w:cs="Times New Roman" w:eastAsia="Times New Roman" w:hAnsi="Times New Roman"/>
          <w:sz w:val="20"/>
          <w:szCs w:val="20"/>
        </w:rPr>
      </w:pPr>
      <w:r w:rsidDel="00000000" w:rsidR="00000000" w:rsidRPr="00000000">
        <w:rPr>
          <w:b w:val="1"/>
          <w:rtl w:val="0"/>
        </w:rPr>
        <w:t xml:space="preserve">Hurthle</w:t>
      </w:r>
      <w:r w:rsidDel="00000000" w:rsidR="00000000" w:rsidRPr="00000000">
        <w:rPr>
          <w:rFonts w:ascii="Times New Roman" w:cs="Times New Roman" w:eastAsia="Times New Roman" w:hAnsi="Times New Roman"/>
          <w:b w:val="1"/>
          <w:sz w:val="20"/>
          <w:szCs w:val="20"/>
          <w:rtl w:val="0"/>
        </w:rPr>
        <w:t xml:space="preserve"> cell carcinoma</w:t>
      </w:r>
      <w:r w:rsidDel="00000000" w:rsidR="00000000" w:rsidRPr="00000000">
        <w:rPr>
          <w:rFonts w:ascii="Times New Roman" w:cs="Times New Roman" w:eastAsia="Times New Roman" w:hAnsi="Times New Roman"/>
          <w:sz w:val="20"/>
          <w:szCs w:val="20"/>
          <w:rtl w:val="0"/>
        </w:rPr>
        <w:t xml:space="preserve"> (aka oncocytic or oxyphilic cell carcinoma): 2-3%, 10y OS ~75%.</w:t>
      </w:r>
    </w:p>
    <w:p w:rsidR="00000000" w:rsidDel="00000000" w:rsidP="00000000" w:rsidRDefault="00000000" w:rsidRPr="00000000" w14:paraId="00000E14">
      <w:pPr>
        <w:numPr>
          <w:ilvl w:val="3"/>
          <w:numId w:val="60"/>
        </w:numPr>
        <w:spacing w:line="240" w:lineRule="auto"/>
        <w:ind w:left="288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Classically a poor prognosis variant of FTC, but PTC variants exist.</w:t>
      </w:r>
    </w:p>
    <w:p w:rsidR="00000000" w:rsidDel="00000000" w:rsidP="00000000" w:rsidRDefault="00000000" w:rsidRPr="00000000" w14:paraId="00000E15">
      <w:pPr>
        <w:numPr>
          <w:ilvl w:val="3"/>
          <w:numId w:val="60"/>
        </w:numPr>
        <w:spacing w:line="240" w:lineRule="auto"/>
        <w:ind w:left="288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Req's hypercellularity with &gt;75% Hurthle cells. </w:t>
      </w:r>
    </w:p>
    <w:p w:rsidR="00000000" w:rsidDel="00000000" w:rsidP="00000000" w:rsidRDefault="00000000" w:rsidRPr="00000000" w14:paraId="00000E16">
      <w:pPr>
        <w:numPr>
          <w:ilvl w:val="3"/>
          <w:numId w:val="60"/>
        </w:numPr>
        <w:spacing w:line="240" w:lineRule="auto"/>
        <w:ind w:left="288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Hurthle cells are characterized by abundant eosinophilic granular content.</w:t>
      </w:r>
    </w:p>
    <w:p w:rsidR="00000000" w:rsidDel="00000000" w:rsidP="00000000" w:rsidRDefault="00000000" w:rsidRPr="00000000" w14:paraId="00000E17">
      <w:pPr>
        <w:numPr>
          <w:ilvl w:val="1"/>
          <w:numId w:val="60"/>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Medullary thyroid carcinoma</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MTC</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~2% of thyroid cancers</w:t>
      </w:r>
      <w:r w:rsidDel="00000000" w:rsidR="00000000" w:rsidRPr="00000000">
        <w:rPr>
          <w:rFonts w:ascii="Times New Roman" w:cs="Times New Roman" w:eastAsia="Times New Roman" w:hAnsi="Times New Roman"/>
          <w:sz w:val="20"/>
          <w:szCs w:val="20"/>
          <w:rtl w:val="0"/>
        </w:rPr>
        <w:t xml:space="preserve">. 5y OS ~75%.</w:t>
      </w:r>
    </w:p>
    <w:p w:rsidR="00000000" w:rsidDel="00000000" w:rsidP="00000000" w:rsidRDefault="00000000" w:rsidRPr="00000000" w14:paraId="00000E18">
      <w:pPr>
        <w:ind w:left="1440" w:firstLine="0"/>
        <w:rPr/>
      </w:pPr>
      <w:hyperlink r:id="rId900">
        <w:r w:rsidDel="00000000" w:rsidR="00000000" w:rsidRPr="00000000">
          <w:rPr>
            <w:rtl w:val="0"/>
          </w:rPr>
          <w:t xml:space="preserve">StatPearls: Medullary Thyroid</w:t>
        </w:r>
      </w:hyperlink>
      <w:r w:rsidDel="00000000" w:rsidR="00000000" w:rsidRPr="00000000">
        <w:rPr>
          <w:rtl w:val="0"/>
        </w:rPr>
        <w:t xml:space="preserve"> </w:t>
      </w:r>
      <w:r w:rsidDel="00000000" w:rsidR="00000000" w:rsidRPr="00000000">
        <w:rPr>
          <w:i w:val="1"/>
          <w:rtl w:val="0"/>
        </w:rPr>
        <w:t xml:space="preserve">Last update: 3/15/2019.</w:t>
      </w:r>
      <w:r w:rsidDel="00000000" w:rsidR="00000000" w:rsidRPr="00000000">
        <w:rPr>
          <w:rtl w:val="0"/>
        </w:rPr>
      </w:r>
    </w:p>
    <w:p w:rsidR="00000000" w:rsidDel="00000000" w:rsidP="00000000" w:rsidRDefault="00000000" w:rsidRPr="00000000" w14:paraId="00000E19">
      <w:pPr>
        <w:numPr>
          <w:ilvl w:val="2"/>
          <w:numId w:val="60"/>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From </w:t>
      </w:r>
      <w:r w:rsidDel="00000000" w:rsidR="00000000" w:rsidRPr="00000000">
        <w:rPr>
          <w:rFonts w:ascii="Times New Roman" w:cs="Times New Roman" w:eastAsia="Times New Roman" w:hAnsi="Times New Roman"/>
          <w:b w:val="1"/>
          <w:sz w:val="20"/>
          <w:szCs w:val="20"/>
          <w:rtl w:val="0"/>
        </w:rPr>
        <w:t xml:space="preserve">parafollicular C-cells</w:t>
      </w:r>
      <w:r w:rsidDel="00000000" w:rsidR="00000000" w:rsidRPr="00000000">
        <w:rPr>
          <w:rFonts w:ascii="Times New Roman" w:cs="Times New Roman" w:eastAsia="Times New Roman" w:hAnsi="Times New Roman"/>
          <w:sz w:val="20"/>
          <w:szCs w:val="20"/>
          <w:rtl w:val="0"/>
        </w:rPr>
        <w:t xml:space="preserve"> who produce calcitonin.</w:t>
      </w:r>
    </w:p>
    <w:p w:rsidR="00000000" w:rsidDel="00000000" w:rsidP="00000000" w:rsidRDefault="00000000" w:rsidRPr="00000000" w14:paraId="00000E1A">
      <w:pPr>
        <w:numPr>
          <w:ilvl w:val="2"/>
          <w:numId w:val="60"/>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5y OS ~25% if metastatic. Most </w:t>
      </w:r>
      <w:r w:rsidDel="00000000" w:rsidR="00000000" w:rsidRPr="00000000">
        <w:rPr>
          <w:rtl w:val="0"/>
        </w:rPr>
        <w:t xml:space="preserve">often the liver</w:t>
      </w:r>
      <w:r w:rsidDel="00000000" w:rsidR="00000000" w:rsidRPr="00000000">
        <w:rPr>
          <w:rFonts w:ascii="Times New Roman" w:cs="Times New Roman" w:eastAsia="Times New Roman" w:hAnsi="Times New Roman"/>
          <w:sz w:val="20"/>
          <w:szCs w:val="20"/>
          <w:rtl w:val="0"/>
        </w:rPr>
        <w:t xml:space="preserve">, lung, and bone.</w:t>
      </w:r>
    </w:p>
    <w:p w:rsidR="00000000" w:rsidDel="00000000" w:rsidP="00000000" w:rsidRDefault="00000000" w:rsidRPr="00000000" w14:paraId="00000E1B">
      <w:pPr>
        <w:numPr>
          <w:ilvl w:val="2"/>
          <w:numId w:val="60"/>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~50% cervical adenopathy </w:t>
      </w:r>
      <w:r w:rsidDel="00000000" w:rsidR="00000000" w:rsidRPr="00000000">
        <w:rPr>
          <w:rtl w:val="0"/>
        </w:rPr>
        <w:t xml:space="preserve">at the time</w:t>
      </w:r>
      <w:r w:rsidDel="00000000" w:rsidR="00000000" w:rsidRPr="00000000">
        <w:rPr>
          <w:rFonts w:ascii="Times New Roman" w:cs="Times New Roman" w:eastAsia="Times New Roman" w:hAnsi="Times New Roman"/>
          <w:sz w:val="20"/>
          <w:szCs w:val="20"/>
          <w:rtl w:val="0"/>
        </w:rPr>
        <w:t xml:space="preserve"> of presentation - get CT C/A/P!</w:t>
      </w:r>
    </w:p>
    <w:p w:rsidR="00000000" w:rsidDel="00000000" w:rsidP="00000000" w:rsidRDefault="00000000" w:rsidRPr="00000000" w14:paraId="00000E1C">
      <w:pPr>
        <w:numPr>
          <w:ilvl w:val="3"/>
          <w:numId w:val="60"/>
        </w:numPr>
        <w:spacing w:line="240" w:lineRule="auto"/>
        <w:ind w:left="288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10y OS for ± nodal disease of 90→ 70%.</w:t>
      </w:r>
    </w:p>
    <w:p w:rsidR="00000000" w:rsidDel="00000000" w:rsidP="00000000" w:rsidRDefault="00000000" w:rsidRPr="00000000" w14:paraId="00000E1D">
      <w:pPr>
        <w:numPr>
          <w:ilvl w:val="2"/>
          <w:numId w:val="60"/>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Advanced disease associated with hormonal peptide syndromes and amyloidosis.</w:t>
      </w:r>
    </w:p>
    <w:p w:rsidR="00000000" w:rsidDel="00000000" w:rsidP="00000000" w:rsidRDefault="00000000" w:rsidRPr="00000000" w14:paraId="00000E1E">
      <w:pPr>
        <w:numPr>
          <w:ilvl w:val="2"/>
          <w:numId w:val="60"/>
        </w:numPr>
        <w:spacing w:line="240" w:lineRule="auto"/>
        <w:ind w:left="2160" w:hanging="360"/>
        <w:rPr>
          <w:u w:val="none"/>
        </w:rPr>
      </w:pPr>
      <w:r w:rsidDel="00000000" w:rsidR="00000000" w:rsidRPr="00000000">
        <w:rPr>
          <w:b w:val="1"/>
          <w:rtl w:val="0"/>
        </w:rPr>
        <w:t xml:space="preserve">The role of RT in MTC </w:t>
      </w:r>
      <w:r w:rsidDel="00000000" w:rsidR="00000000" w:rsidRPr="00000000">
        <w:rPr>
          <w:rtl w:val="0"/>
        </w:rPr>
        <w:t xml:space="preserve">[</w:t>
      </w:r>
      <w:hyperlink r:id="rId901">
        <w:r w:rsidDel="00000000" w:rsidR="00000000" w:rsidRPr="00000000">
          <w:rPr>
            <w:rtl w:val="0"/>
          </w:rPr>
          <w:t xml:space="preserve">Rowell RTO ‘19</w:t>
        </w:r>
      </w:hyperlink>
      <w:r w:rsidDel="00000000" w:rsidR="00000000" w:rsidRPr="00000000">
        <w:rPr>
          <w:rtl w:val="0"/>
        </w:rPr>
        <w:t xml:space="preserve">]</w:t>
      </w:r>
    </w:p>
    <w:p w:rsidR="00000000" w:rsidDel="00000000" w:rsidP="00000000" w:rsidRDefault="00000000" w:rsidRPr="00000000" w14:paraId="00000E1F">
      <w:pPr>
        <w:numPr>
          <w:ilvl w:val="3"/>
          <w:numId w:val="60"/>
        </w:numPr>
        <w:spacing w:line="240" w:lineRule="auto"/>
        <w:ind w:left="2880" w:hanging="360"/>
        <w:rPr>
          <w:u w:val="none"/>
        </w:rPr>
      </w:pPr>
      <w:r w:rsidDel="00000000" w:rsidR="00000000" w:rsidRPr="00000000">
        <w:rPr>
          <w:rtl w:val="0"/>
        </w:rPr>
        <w:t xml:space="preserve">Postoperative radiotherapy reduces the risk of locoregional recurrence in high risk patients (e.g. nodal involvement, ETE, or R1+). </w:t>
      </w:r>
    </w:p>
    <w:p w:rsidR="00000000" w:rsidDel="00000000" w:rsidP="00000000" w:rsidRDefault="00000000" w:rsidRPr="00000000" w14:paraId="00000E20">
      <w:pPr>
        <w:numPr>
          <w:ilvl w:val="3"/>
          <w:numId w:val="60"/>
        </w:numPr>
        <w:spacing w:line="240" w:lineRule="auto"/>
        <w:ind w:left="2880" w:hanging="360"/>
        <w:rPr>
          <w:u w:val="none"/>
        </w:rPr>
      </w:pPr>
      <w:r w:rsidDel="00000000" w:rsidR="00000000" w:rsidRPr="00000000">
        <w:rPr>
          <w:rtl w:val="0"/>
        </w:rPr>
        <w:t xml:space="preserve">Those with extrathyroidal extension or involved nodes are at greatest risk. </w:t>
      </w:r>
    </w:p>
    <w:p w:rsidR="00000000" w:rsidDel="00000000" w:rsidP="00000000" w:rsidRDefault="00000000" w:rsidRPr="00000000" w14:paraId="00000E21">
      <w:pPr>
        <w:numPr>
          <w:ilvl w:val="3"/>
          <w:numId w:val="60"/>
        </w:numPr>
        <w:spacing w:line="240" w:lineRule="auto"/>
        <w:ind w:left="2880" w:hanging="360"/>
        <w:rPr>
          <w:u w:val="none"/>
        </w:rPr>
      </w:pPr>
      <w:r w:rsidDel="00000000" w:rsidR="00000000" w:rsidRPr="00000000">
        <w:rPr>
          <w:rtl w:val="0"/>
        </w:rPr>
        <w:t xml:space="preserve">Doses of at least 60 Gy given with IMRT are more effective. </w:t>
      </w:r>
    </w:p>
    <w:p w:rsidR="00000000" w:rsidDel="00000000" w:rsidP="00000000" w:rsidRDefault="00000000" w:rsidRPr="00000000" w14:paraId="00000E22">
      <w:pPr>
        <w:numPr>
          <w:ilvl w:val="3"/>
          <w:numId w:val="60"/>
        </w:numPr>
        <w:spacing w:line="240" w:lineRule="auto"/>
        <w:ind w:left="2880" w:hanging="360"/>
        <w:rPr>
          <w:u w:val="none"/>
        </w:rPr>
      </w:pPr>
      <w:r w:rsidDel="00000000" w:rsidR="00000000" w:rsidRPr="00000000">
        <w:rPr>
          <w:rtl w:val="0"/>
        </w:rPr>
        <w:t xml:space="preserve">Radiotherapy should start within 6–8 weeks of surgery.</w:t>
      </w:r>
      <w:r w:rsidDel="00000000" w:rsidR="00000000" w:rsidRPr="00000000">
        <w:rPr>
          <w:rtl w:val="0"/>
        </w:rPr>
      </w:r>
    </w:p>
    <w:p w:rsidR="00000000" w:rsidDel="00000000" w:rsidP="00000000" w:rsidRDefault="00000000" w:rsidRPr="00000000" w14:paraId="00000E23">
      <w:pPr>
        <w:numPr>
          <w:ilvl w:val="2"/>
          <w:numId w:val="60"/>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20% of familial: </w:t>
      </w:r>
      <w:r w:rsidDel="00000000" w:rsidR="00000000" w:rsidRPr="00000000">
        <w:rPr>
          <w:rFonts w:ascii="Times New Roman" w:cs="Times New Roman" w:eastAsia="Times New Roman" w:hAnsi="Times New Roman"/>
          <w:b w:val="1"/>
          <w:sz w:val="20"/>
          <w:szCs w:val="20"/>
          <w:rtl w:val="0"/>
        </w:rPr>
        <w:t xml:space="preserve">MEN2</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E24">
      <w:pPr>
        <w:numPr>
          <w:ilvl w:val="3"/>
          <w:numId w:val="60"/>
        </w:numPr>
        <w:spacing w:line="240" w:lineRule="auto"/>
        <w:ind w:left="288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AD mutation of </w:t>
      </w:r>
      <w:r w:rsidDel="00000000" w:rsidR="00000000" w:rsidRPr="00000000">
        <w:rPr>
          <w:rFonts w:ascii="Times New Roman" w:cs="Times New Roman" w:eastAsia="Times New Roman" w:hAnsi="Times New Roman"/>
          <w:b w:val="1"/>
          <w:sz w:val="20"/>
          <w:szCs w:val="20"/>
          <w:rtl w:val="0"/>
        </w:rPr>
        <w:t xml:space="preserve">RET </w:t>
      </w:r>
      <w:r w:rsidDel="00000000" w:rsidR="00000000" w:rsidRPr="00000000">
        <w:rPr>
          <w:rFonts w:ascii="Times New Roman" w:cs="Times New Roman" w:eastAsia="Times New Roman" w:hAnsi="Times New Roman"/>
          <w:sz w:val="20"/>
          <w:szCs w:val="20"/>
          <w:rtl w:val="0"/>
        </w:rPr>
        <w:t xml:space="preserve">proto-oncogene. Codon 918 (exon 16) mutation associated with MEN 2B and worse outcomes. </w:t>
      </w:r>
    </w:p>
    <w:p w:rsidR="00000000" w:rsidDel="00000000" w:rsidP="00000000" w:rsidRDefault="00000000" w:rsidRPr="00000000" w14:paraId="00000E25">
      <w:pPr>
        <w:numPr>
          <w:ilvl w:val="3"/>
          <w:numId w:val="60"/>
        </w:numPr>
        <w:spacing w:line="240" w:lineRule="auto"/>
        <w:ind w:left="288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Carriers have ~90% lifetime risk of MTC.</w:t>
      </w:r>
    </w:p>
    <w:p w:rsidR="00000000" w:rsidDel="00000000" w:rsidP="00000000" w:rsidRDefault="00000000" w:rsidRPr="00000000" w14:paraId="00000E26">
      <w:pPr>
        <w:numPr>
          <w:ilvl w:val="3"/>
          <w:numId w:val="60"/>
        </w:numPr>
        <w:spacing w:line="240" w:lineRule="auto"/>
        <w:ind w:left="2880" w:hanging="36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MEN 1 vs. MEN 2: </w:t>
      </w:r>
      <w:r w:rsidDel="00000000" w:rsidR="00000000" w:rsidRPr="00000000">
        <w:rPr>
          <w:rFonts w:ascii="Times New Roman" w:cs="Times New Roman" w:eastAsia="Times New Roman" w:hAnsi="Times New Roman"/>
          <w:sz w:val="20"/>
          <w:szCs w:val="20"/>
          <w:rtl w:val="0"/>
        </w:rPr>
        <w:t xml:space="preserve">"3 Ps, 2Ps and 1M, 1P and 2 Ms."</w:t>
      </w:r>
    </w:p>
    <w:p w:rsidR="00000000" w:rsidDel="00000000" w:rsidP="00000000" w:rsidRDefault="00000000" w:rsidRPr="00000000" w14:paraId="00000E27">
      <w:pPr>
        <w:numPr>
          <w:ilvl w:val="4"/>
          <w:numId w:val="60"/>
        </w:numPr>
        <w:spacing w:line="240" w:lineRule="auto"/>
        <w:ind w:left="360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MEN 1: "3 Ps". </w:t>
      </w:r>
      <w:r w:rsidDel="00000000" w:rsidR="00000000" w:rsidRPr="00000000">
        <w:rPr>
          <w:rFonts w:ascii="Times New Roman" w:cs="Times New Roman" w:eastAsia="Times New Roman" w:hAnsi="Times New Roman"/>
          <w:b w:val="1"/>
          <w:sz w:val="20"/>
          <w:szCs w:val="20"/>
          <w:u w:val="single"/>
          <w:rtl w:val="0"/>
        </w:rPr>
        <w:t xml:space="preserve">P</w:t>
      </w:r>
      <w:r w:rsidDel="00000000" w:rsidR="00000000" w:rsidRPr="00000000">
        <w:rPr>
          <w:rFonts w:ascii="Times New Roman" w:cs="Times New Roman" w:eastAsia="Times New Roman" w:hAnsi="Times New Roman"/>
          <w:b w:val="1"/>
          <w:sz w:val="20"/>
          <w:szCs w:val="20"/>
          <w:rtl w:val="0"/>
        </w:rPr>
        <w:t xml:space="preserve">ituitary</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P</w:t>
      </w:r>
      <w:r w:rsidDel="00000000" w:rsidR="00000000" w:rsidRPr="00000000">
        <w:rPr>
          <w:rFonts w:ascii="Times New Roman" w:cs="Times New Roman" w:eastAsia="Times New Roman" w:hAnsi="Times New Roman"/>
          <w:sz w:val="20"/>
          <w:szCs w:val="20"/>
          <w:rtl w:val="0"/>
        </w:rPr>
        <w:t xml:space="preserve">arathyroid, exocrine </w:t>
      </w:r>
      <w:r w:rsidDel="00000000" w:rsidR="00000000" w:rsidRPr="00000000">
        <w:rPr>
          <w:rFonts w:ascii="Times New Roman" w:cs="Times New Roman" w:eastAsia="Times New Roman" w:hAnsi="Times New Roman"/>
          <w:b w:val="1"/>
          <w:sz w:val="20"/>
          <w:szCs w:val="20"/>
          <w:rtl w:val="0"/>
        </w:rPr>
        <w:t xml:space="preserve">P</w:t>
      </w:r>
      <w:r w:rsidDel="00000000" w:rsidR="00000000" w:rsidRPr="00000000">
        <w:rPr>
          <w:rFonts w:ascii="Times New Roman" w:cs="Times New Roman" w:eastAsia="Times New Roman" w:hAnsi="Times New Roman"/>
          <w:sz w:val="20"/>
          <w:szCs w:val="20"/>
          <w:rtl w:val="0"/>
        </w:rPr>
        <w:t xml:space="preserve">ancreatic.</w:t>
      </w:r>
    </w:p>
    <w:p w:rsidR="00000000" w:rsidDel="00000000" w:rsidP="00000000" w:rsidRDefault="00000000" w:rsidRPr="00000000" w14:paraId="00000E28">
      <w:pPr>
        <w:numPr>
          <w:ilvl w:val="4"/>
          <w:numId w:val="60"/>
        </w:numPr>
        <w:spacing w:line="240" w:lineRule="auto"/>
        <w:ind w:left="360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MEN 2A: "2 Ps and 1 M". </w:t>
      </w:r>
      <w:r w:rsidDel="00000000" w:rsidR="00000000" w:rsidRPr="00000000">
        <w:rPr>
          <w:rFonts w:ascii="Times New Roman" w:cs="Times New Roman" w:eastAsia="Times New Roman" w:hAnsi="Times New Roman"/>
          <w:b w:val="1"/>
          <w:sz w:val="20"/>
          <w:szCs w:val="20"/>
          <w:rtl w:val="0"/>
        </w:rPr>
        <w:t xml:space="preserve">P</w:t>
      </w:r>
      <w:r w:rsidDel="00000000" w:rsidR="00000000" w:rsidRPr="00000000">
        <w:rPr>
          <w:rFonts w:ascii="Times New Roman" w:cs="Times New Roman" w:eastAsia="Times New Roman" w:hAnsi="Times New Roman"/>
          <w:sz w:val="20"/>
          <w:szCs w:val="20"/>
          <w:rtl w:val="0"/>
        </w:rPr>
        <w:t xml:space="preserve">arathyroid, </w:t>
      </w:r>
      <w:r w:rsidDel="00000000" w:rsidR="00000000" w:rsidRPr="00000000">
        <w:rPr>
          <w:rFonts w:ascii="Times New Roman" w:cs="Times New Roman" w:eastAsia="Times New Roman" w:hAnsi="Times New Roman"/>
          <w:b w:val="1"/>
          <w:sz w:val="20"/>
          <w:szCs w:val="20"/>
          <w:rtl w:val="0"/>
        </w:rPr>
        <w:t xml:space="preserve">P</w:t>
      </w:r>
      <w:r w:rsidDel="00000000" w:rsidR="00000000" w:rsidRPr="00000000">
        <w:rPr>
          <w:rFonts w:ascii="Times New Roman" w:cs="Times New Roman" w:eastAsia="Times New Roman" w:hAnsi="Times New Roman"/>
          <w:sz w:val="20"/>
          <w:szCs w:val="20"/>
          <w:rtl w:val="0"/>
        </w:rPr>
        <w:t xml:space="preserve">heo, </w:t>
      </w:r>
      <w:r w:rsidDel="00000000" w:rsidR="00000000" w:rsidRPr="00000000">
        <w:rPr>
          <w:rFonts w:ascii="Times New Roman" w:cs="Times New Roman" w:eastAsia="Times New Roman" w:hAnsi="Times New Roman"/>
          <w:b w:val="1"/>
          <w:sz w:val="20"/>
          <w:szCs w:val="20"/>
          <w:rtl w:val="0"/>
        </w:rPr>
        <w:t xml:space="preserve">M</w:t>
      </w:r>
      <w:r w:rsidDel="00000000" w:rsidR="00000000" w:rsidRPr="00000000">
        <w:rPr>
          <w:rFonts w:ascii="Times New Roman" w:cs="Times New Roman" w:eastAsia="Times New Roman" w:hAnsi="Times New Roman"/>
          <w:sz w:val="20"/>
          <w:szCs w:val="20"/>
          <w:rtl w:val="0"/>
        </w:rPr>
        <w:t xml:space="preserve">TC.</w:t>
      </w:r>
    </w:p>
    <w:p w:rsidR="00000000" w:rsidDel="00000000" w:rsidP="00000000" w:rsidRDefault="00000000" w:rsidRPr="00000000" w14:paraId="00000E29">
      <w:pPr>
        <w:numPr>
          <w:ilvl w:val="4"/>
          <w:numId w:val="60"/>
        </w:numPr>
        <w:spacing w:line="240" w:lineRule="auto"/>
        <w:ind w:left="360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MEN 2B: "1 P and 2 Ms". </w:t>
      </w:r>
      <w:r w:rsidDel="00000000" w:rsidR="00000000" w:rsidRPr="00000000">
        <w:rPr>
          <w:rFonts w:ascii="Times New Roman" w:cs="Times New Roman" w:eastAsia="Times New Roman" w:hAnsi="Times New Roman"/>
          <w:b w:val="1"/>
          <w:sz w:val="20"/>
          <w:szCs w:val="20"/>
          <w:rtl w:val="0"/>
        </w:rPr>
        <w:t xml:space="preserve">P</w:t>
      </w:r>
      <w:r w:rsidDel="00000000" w:rsidR="00000000" w:rsidRPr="00000000">
        <w:rPr>
          <w:rFonts w:ascii="Times New Roman" w:cs="Times New Roman" w:eastAsia="Times New Roman" w:hAnsi="Times New Roman"/>
          <w:sz w:val="20"/>
          <w:szCs w:val="20"/>
          <w:rtl w:val="0"/>
        </w:rPr>
        <w:t xml:space="preserve">arathyroid, </w:t>
      </w:r>
      <w:r w:rsidDel="00000000" w:rsidR="00000000" w:rsidRPr="00000000">
        <w:rPr>
          <w:rFonts w:ascii="Times New Roman" w:cs="Times New Roman" w:eastAsia="Times New Roman" w:hAnsi="Times New Roman"/>
          <w:b w:val="1"/>
          <w:sz w:val="20"/>
          <w:szCs w:val="20"/>
          <w:rtl w:val="0"/>
        </w:rPr>
        <w:t xml:space="preserve">M</w:t>
      </w:r>
      <w:r w:rsidDel="00000000" w:rsidR="00000000" w:rsidRPr="00000000">
        <w:rPr>
          <w:rFonts w:ascii="Times New Roman" w:cs="Times New Roman" w:eastAsia="Times New Roman" w:hAnsi="Times New Roman"/>
          <w:sz w:val="20"/>
          <w:szCs w:val="20"/>
          <w:rtl w:val="0"/>
        </w:rPr>
        <w:t xml:space="preserve">arfan/mucosal neuroma, </w:t>
      </w:r>
      <w:r w:rsidDel="00000000" w:rsidR="00000000" w:rsidRPr="00000000">
        <w:rPr>
          <w:rFonts w:ascii="Times New Roman" w:cs="Times New Roman" w:eastAsia="Times New Roman" w:hAnsi="Times New Roman"/>
          <w:b w:val="1"/>
          <w:sz w:val="20"/>
          <w:szCs w:val="20"/>
          <w:rtl w:val="0"/>
        </w:rPr>
        <w:t xml:space="preserve">M</w:t>
      </w:r>
      <w:r w:rsidDel="00000000" w:rsidR="00000000" w:rsidRPr="00000000">
        <w:rPr>
          <w:rFonts w:ascii="Times New Roman" w:cs="Times New Roman" w:eastAsia="Times New Roman" w:hAnsi="Times New Roman"/>
          <w:sz w:val="20"/>
          <w:szCs w:val="20"/>
          <w:rtl w:val="0"/>
        </w:rPr>
        <w:t xml:space="preserve">TC. </w:t>
      </w:r>
    </w:p>
    <w:p w:rsidR="00000000" w:rsidDel="00000000" w:rsidP="00000000" w:rsidRDefault="00000000" w:rsidRPr="00000000" w14:paraId="00000E2A">
      <w:pPr>
        <w:numPr>
          <w:ilvl w:val="1"/>
          <w:numId w:val="60"/>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Anaplastic thyroid carcinoma</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~1% of thyroid cancer</w:t>
      </w:r>
      <w:r w:rsidDel="00000000" w:rsidR="00000000" w:rsidRPr="00000000">
        <w:rPr>
          <w:rFonts w:ascii="Times New Roman" w:cs="Times New Roman" w:eastAsia="Times New Roman" w:hAnsi="Times New Roman"/>
          <w:sz w:val="20"/>
          <w:szCs w:val="20"/>
          <w:rtl w:val="0"/>
        </w:rPr>
        <w:t xml:space="preserve">. 1y OS ~20%, MS ~5mo.</w:t>
      </w:r>
    </w:p>
    <w:p w:rsidR="00000000" w:rsidDel="00000000" w:rsidP="00000000" w:rsidRDefault="00000000" w:rsidRPr="00000000" w14:paraId="00000E2B">
      <w:pPr>
        <w:ind w:left="1440" w:firstLine="0"/>
        <w:rPr/>
      </w:pPr>
      <w:hyperlink r:id="rId902">
        <w:r w:rsidDel="00000000" w:rsidR="00000000" w:rsidRPr="00000000">
          <w:rPr>
            <w:rtl w:val="0"/>
          </w:rPr>
          <w:t xml:space="preserve">StatPearls: Anaplastic Thyroid </w:t>
        </w:r>
      </w:hyperlink>
      <w:r w:rsidDel="00000000" w:rsidR="00000000" w:rsidRPr="00000000">
        <w:rPr>
          <w:i w:val="1"/>
          <w:rtl w:val="0"/>
        </w:rPr>
        <w:t xml:space="preserve">Last update: 11/11/2019.</w:t>
      </w:r>
      <w:r w:rsidDel="00000000" w:rsidR="00000000" w:rsidRPr="00000000">
        <w:rPr>
          <w:rtl w:val="0"/>
        </w:rPr>
      </w:r>
    </w:p>
    <w:p w:rsidR="00000000" w:rsidDel="00000000" w:rsidP="00000000" w:rsidRDefault="00000000" w:rsidRPr="00000000" w14:paraId="00000E2C">
      <w:pPr>
        <w:numPr>
          <w:ilvl w:val="2"/>
          <w:numId w:val="60"/>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Develops from differentiated thyroid cancer, particularly with p53 loss.</w:t>
      </w:r>
    </w:p>
    <w:p w:rsidR="00000000" w:rsidDel="00000000" w:rsidP="00000000" w:rsidRDefault="00000000" w:rsidRPr="00000000" w14:paraId="00000E2D">
      <w:pPr>
        <w:numPr>
          <w:ilvl w:val="2"/>
          <w:numId w:val="60"/>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Very locally aggressive, up to 50% of deaths due to airway obstruction.</w:t>
      </w:r>
    </w:p>
    <w:p w:rsidR="00000000" w:rsidDel="00000000" w:rsidP="00000000" w:rsidRDefault="00000000" w:rsidRPr="00000000" w14:paraId="00000E2E">
      <w:pPr>
        <w:numPr>
          <w:ilvl w:val="2"/>
          <w:numId w:val="60"/>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15-50% have DM at presentation: Lung &gt; bone &gt; others.</w:t>
      </w:r>
    </w:p>
    <w:bookmarkStart w:colFirst="0" w:colLast="0" w:name="j2si83vyv1wp" w:id="243"/>
    <w:bookmarkEnd w:id="243"/>
    <w:p w:rsidR="00000000" w:rsidDel="00000000" w:rsidP="00000000" w:rsidRDefault="00000000" w:rsidRPr="00000000" w14:paraId="00000E2F">
      <w:pPr>
        <w:numPr>
          <w:ilvl w:val="2"/>
          <w:numId w:val="60"/>
        </w:numPr>
        <w:spacing w:line="240" w:lineRule="auto"/>
        <w:ind w:left="2160" w:hanging="360"/>
        <w:rPr>
          <w:u w:val="none"/>
        </w:rPr>
      </w:pPr>
      <w:r w:rsidDel="00000000" w:rsidR="00000000" w:rsidRPr="00000000">
        <w:rPr>
          <w:b w:val="1"/>
          <w:rtl w:val="0"/>
        </w:rPr>
        <w:t xml:space="preserve">MSKCC Anaplastic Thyroid Carcinoma </w:t>
      </w:r>
      <w:r w:rsidDel="00000000" w:rsidR="00000000" w:rsidRPr="00000000">
        <w:rPr>
          <w:rtl w:val="0"/>
        </w:rPr>
        <w:t xml:space="preserve">[Fan Cancer '19]: Retro. </w:t>
      </w:r>
      <w:r w:rsidDel="00000000" w:rsidR="00000000" w:rsidRPr="00000000">
        <w:rPr>
          <w:rFonts w:ascii="Gungsuh" w:cs="Gungsuh" w:eastAsia="Gungsuh" w:hAnsi="Gungsuh"/>
          <w:b w:val="1"/>
          <w:rtl w:val="0"/>
        </w:rPr>
        <w:t xml:space="preserve">≥ 60 Gy</w:t>
      </w:r>
      <w:r w:rsidDel="00000000" w:rsidR="00000000" w:rsidRPr="00000000">
        <w:rPr>
          <w:rtl w:val="0"/>
        </w:rPr>
        <w:t xml:space="preserve">.</w:t>
        <w:br w:type="textWrapping"/>
        <w:t xml:space="preserve">TBL </w:t>
      </w:r>
      <w:hyperlink r:id="rId903">
        <w:r w:rsidDel="00000000" w:rsidR="00000000" w:rsidRPr="00000000">
          <w:rPr>
            <w:vertAlign w:val="superscript"/>
            <w:rtl w:val="0"/>
          </w:rPr>
          <w:t xml:space="preserve">QS</w:t>
        </w:r>
      </w:hyperlink>
      <w:r w:rsidDel="00000000" w:rsidR="00000000" w:rsidRPr="00000000">
        <w:rPr>
          <w:rFonts w:ascii="Gungsuh" w:cs="Gungsuh" w:eastAsia="Gungsuh" w:hAnsi="Gungsuh"/>
          <w:rtl w:val="0"/>
        </w:rPr>
        <w:t xml:space="preserve">:  This retrospective analysis of over 100 patients treated at MSKCC indicates radiation doses ≥60 Gy improve not only local control but also overall survival, supporting more aggressive radiation regimens as a crucial component of any trimodal treatment regimen.</w:t>
      </w:r>
    </w:p>
    <w:p w:rsidR="00000000" w:rsidDel="00000000" w:rsidP="00000000" w:rsidRDefault="00000000" w:rsidRPr="00000000" w14:paraId="00000E30">
      <w:pPr>
        <w:numPr>
          <w:ilvl w:val="3"/>
          <w:numId w:val="60"/>
        </w:numPr>
        <w:spacing w:line="240" w:lineRule="auto"/>
        <w:ind w:left="2880" w:hanging="360"/>
        <w:rPr>
          <w:u w:val="none"/>
        </w:rPr>
      </w:pPr>
      <w:r w:rsidDel="00000000" w:rsidR="00000000" w:rsidRPr="00000000">
        <w:rPr>
          <w:rtl w:val="0"/>
        </w:rPr>
        <w:t xml:space="preserve">104 pts. 1984-2017. Curative intent or PORT. 30% metastatic. MFU 6 mo.</w:t>
      </w:r>
    </w:p>
    <w:p w:rsidR="00000000" w:rsidDel="00000000" w:rsidP="00000000" w:rsidRDefault="00000000" w:rsidRPr="00000000" w14:paraId="00000E31">
      <w:pPr>
        <w:numPr>
          <w:ilvl w:val="4"/>
          <w:numId w:val="60"/>
        </w:numPr>
        <w:spacing w:line="240" w:lineRule="auto"/>
        <w:ind w:left="3600" w:hanging="360"/>
        <w:rPr>
          <w:u w:val="none"/>
        </w:rPr>
      </w:pPr>
      <w:r w:rsidDel="00000000" w:rsidR="00000000" w:rsidRPr="00000000">
        <w:rPr>
          <w:rtl w:val="0"/>
        </w:rPr>
        <w:t xml:space="preserve">CCRT in 95% (mostly doxorubicin, less commonly paclitaxel ± pazopanib). </w:t>
      </w:r>
    </w:p>
    <w:p w:rsidR="00000000" w:rsidDel="00000000" w:rsidP="00000000" w:rsidRDefault="00000000" w:rsidRPr="00000000" w14:paraId="00000E32">
      <w:pPr>
        <w:numPr>
          <w:ilvl w:val="3"/>
          <w:numId w:val="60"/>
        </w:numPr>
        <w:spacing w:line="240" w:lineRule="auto"/>
        <w:ind w:left="2880" w:hanging="360"/>
        <w:rPr>
          <w:u w:val="none"/>
        </w:rPr>
      </w:pPr>
      <w:r w:rsidDel="00000000" w:rsidR="00000000" w:rsidRPr="00000000">
        <w:rPr>
          <w:rtl w:val="0"/>
        </w:rPr>
        <w:t xml:space="preserve">1y OS 34%. 1y LPFS 74%. </w:t>
      </w:r>
    </w:p>
    <w:p w:rsidR="00000000" w:rsidDel="00000000" w:rsidP="00000000" w:rsidRDefault="00000000" w:rsidRPr="00000000" w14:paraId="00000E33">
      <w:pPr>
        <w:numPr>
          <w:ilvl w:val="3"/>
          <w:numId w:val="60"/>
        </w:numPr>
        <w:spacing w:line="240" w:lineRule="auto"/>
        <w:ind w:left="2880" w:hanging="360"/>
        <w:rPr>
          <w:u w:val="none"/>
        </w:rPr>
      </w:pPr>
      <w:r w:rsidDel="00000000" w:rsidR="00000000" w:rsidRPr="00000000">
        <w:rPr>
          <w:rFonts w:ascii="Gungsuh" w:cs="Gungsuh" w:eastAsia="Gungsuh" w:hAnsi="Gungsuh"/>
          <w:rtl w:val="0"/>
        </w:rPr>
        <w:t xml:space="preserve">On MVA, RT ≥ 60 Gy was associated with improved </w:t>
      </w:r>
      <w:r w:rsidDel="00000000" w:rsidR="00000000" w:rsidRPr="00000000">
        <w:rPr>
          <w:rtl w:val="0"/>
        </w:rPr>
        <w:t xml:space="preserve">LPFS</w:t>
      </w:r>
      <w:r w:rsidDel="00000000" w:rsidR="00000000" w:rsidRPr="00000000">
        <w:rPr>
          <w:rtl w:val="0"/>
        </w:rPr>
        <w:t xml:space="preserve"> and OS. </w:t>
      </w:r>
    </w:p>
    <w:p w:rsidR="00000000" w:rsidDel="00000000" w:rsidP="00000000" w:rsidRDefault="00000000" w:rsidRPr="00000000" w14:paraId="00000E34">
      <w:pPr>
        <w:numPr>
          <w:ilvl w:val="0"/>
          <w:numId w:val="60"/>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Surgery</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E35">
      <w:pPr>
        <w:numPr>
          <w:ilvl w:val="1"/>
          <w:numId w:val="60"/>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Lobectomy + isthmusectomy</w:t>
      </w:r>
      <w:r w:rsidDel="00000000" w:rsidR="00000000" w:rsidRPr="00000000">
        <w:rPr>
          <w:rFonts w:ascii="Times New Roman" w:cs="Times New Roman" w:eastAsia="Times New Roman" w:hAnsi="Times New Roman"/>
          <w:sz w:val="20"/>
          <w:szCs w:val="20"/>
          <w:rtl w:val="0"/>
        </w:rPr>
        <w:t xml:space="preserve">: Only if &lt; 55y, &lt; 4 cm, non-aggressive histo, no prior Hx of RT, N-, no ETE. </w:t>
      </w:r>
    </w:p>
    <w:p w:rsidR="00000000" w:rsidDel="00000000" w:rsidP="00000000" w:rsidRDefault="00000000" w:rsidRPr="00000000" w14:paraId="00000E36">
      <w:pPr>
        <w:numPr>
          <w:ilvl w:val="1"/>
          <w:numId w:val="60"/>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Near-total thyroidectomy</w:t>
      </w:r>
      <w:r w:rsidDel="00000000" w:rsidR="00000000" w:rsidRPr="00000000">
        <w:rPr>
          <w:rFonts w:ascii="Times New Roman" w:cs="Times New Roman" w:eastAsia="Times New Roman" w:hAnsi="Times New Roman"/>
          <w:sz w:val="20"/>
          <w:szCs w:val="20"/>
          <w:rtl w:val="0"/>
        </w:rPr>
        <w:t xml:space="preserve">: Less aggressive around the recurrent laryngeal nerve.</w:t>
      </w:r>
    </w:p>
    <w:p w:rsidR="00000000" w:rsidDel="00000000" w:rsidP="00000000" w:rsidRDefault="00000000" w:rsidRPr="00000000" w14:paraId="00000E37">
      <w:pPr>
        <w:numPr>
          <w:ilvl w:val="1"/>
          <w:numId w:val="60"/>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Total thyroidectomy</w:t>
      </w:r>
      <w:r w:rsidDel="00000000" w:rsidR="00000000" w:rsidRPr="00000000">
        <w:rPr>
          <w:rFonts w:ascii="Times New Roman" w:cs="Times New Roman" w:eastAsia="Times New Roman" w:hAnsi="Times New Roman"/>
          <w:sz w:val="20"/>
          <w:szCs w:val="20"/>
          <w:rtl w:val="0"/>
        </w:rPr>
        <w:t xml:space="preserve">: Improved LC, and easier follow up with whole-body iodide scans and serum thyroglobulin.</w:t>
      </w:r>
    </w:p>
    <w:p w:rsidR="00000000" w:rsidDel="00000000" w:rsidP="00000000" w:rsidRDefault="00000000" w:rsidRPr="00000000" w14:paraId="00000E38">
      <w:pPr>
        <w:numPr>
          <w:ilvl w:val="0"/>
          <w:numId w:val="60"/>
        </w:numPr>
        <w:spacing w:line="240" w:lineRule="auto"/>
        <w:rPr>
          <w:u w:val="none"/>
        </w:rPr>
      </w:pPr>
      <w:r w:rsidDel="00000000" w:rsidR="00000000" w:rsidRPr="00000000">
        <w:rPr>
          <w:rtl w:val="0"/>
        </w:rPr>
        <w:t xml:space="preserve">Oligometastatic disease</w:t>
      </w:r>
    </w:p>
    <w:p w:rsidR="00000000" w:rsidDel="00000000" w:rsidP="00000000" w:rsidRDefault="00000000" w:rsidRPr="00000000" w14:paraId="00000E39">
      <w:pPr>
        <w:numPr>
          <w:ilvl w:val="1"/>
          <w:numId w:val="60"/>
        </w:numPr>
        <w:spacing w:line="240" w:lineRule="auto"/>
        <w:ind w:left="1440" w:hanging="360"/>
        <w:rPr>
          <w:u w:val="none"/>
        </w:rPr>
      </w:pPr>
      <w:r w:rsidDel="00000000" w:rsidR="00000000" w:rsidRPr="00000000">
        <w:rPr>
          <w:rtl w:val="0"/>
        </w:rPr>
        <w:t xml:space="preserve">Spine SRS for metastatic thyroid cancer [</w:t>
      </w:r>
      <w:hyperlink r:id="rId904">
        <w:r w:rsidDel="00000000" w:rsidR="00000000" w:rsidRPr="00000000">
          <w:rPr>
            <w:rtl w:val="0"/>
          </w:rPr>
          <w:t xml:space="preserve">Boyce-Fappiano JNS '20</w:t>
        </w:r>
      </w:hyperlink>
      <w:r w:rsidDel="00000000" w:rsidR="00000000" w:rsidRPr="00000000">
        <w:rPr>
          <w:rtl w:val="0"/>
        </w:rPr>
        <w:t xml:space="preserve">]</w:t>
      </w:r>
    </w:p>
    <w:p w:rsidR="00000000" w:rsidDel="00000000" w:rsidP="00000000" w:rsidRDefault="00000000" w:rsidRPr="00000000" w14:paraId="00000E3A">
      <w:pPr>
        <w:pStyle w:val="Heading3"/>
        <w:spacing w:after="0" w:before="40" w:line="240" w:lineRule="auto"/>
        <w:rPr>
          <w:rFonts w:ascii="Times New Roman" w:cs="Times New Roman" w:eastAsia="Times New Roman" w:hAnsi="Times New Roman"/>
          <w:sz w:val="20"/>
          <w:szCs w:val="20"/>
          <w:u w:val="single"/>
        </w:rPr>
      </w:pPr>
      <w:bookmarkStart w:colFirst="0" w:colLast="0" w:name="_j4vz9bat8fq1" w:id="244"/>
      <w:bookmarkEnd w:id="244"/>
      <w:hyperlink w:anchor="_o2tfl8pl8yjb">
        <w:r w:rsidDel="00000000" w:rsidR="00000000" w:rsidRPr="00000000">
          <w:rPr>
            <w:rFonts w:ascii="Times New Roman" w:cs="Times New Roman" w:eastAsia="Times New Roman" w:hAnsi="Times New Roman"/>
            <w:sz w:val="20"/>
            <w:szCs w:val="20"/>
            <w:u w:val="single"/>
            <w:rtl w:val="0"/>
          </w:rPr>
          <w:t xml:space="preserve">Workup</w:t>
        </w:r>
      </w:hyperlink>
      <w:r w:rsidDel="00000000" w:rsidR="00000000" w:rsidRPr="00000000">
        <w:rPr>
          <w:rtl w:val="0"/>
        </w:rPr>
      </w:r>
    </w:p>
    <w:p w:rsidR="00000000" w:rsidDel="00000000" w:rsidP="00000000" w:rsidRDefault="00000000" w:rsidRPr="00000000" w14:paraId="00000E3B">
      <w:pPr>
        <w:numPr>
          <w:ilvl w:val="0"/>
          <w:numId w:val="5"/>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Benign highly likely if asymptomatic and &lt; 1 cm.</w:t>
      </w:r>
    </w:p>
    <w:p w:rsidR="00000000" w:rsidDel="00000000" w:rsidP="00000000" w:rsidRDefault="00000000" w:rsidRPr="00000000" w14:paraId="00000E3C">
      <w:pPr>
        <w:numPr>
          <w:ilvl w:val="0"/>
          <w:numId w:val="5"/>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Risk of malignancy if symptomatic at presentation.</w:t>
      </w:r>
    </w:p>
    <w:p w:rsidR="00000000" w:rsidDel="00000000" w:rsidP="00000000" w:rsidRDefault="00000000" w:rsidRPr="00000000" w14:paraId="00000E3D">
      <w:pPr>
        <w:numPr>
          <w:ilvl w:val="0"/>
          <w:numId w:val="5"/>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Evaluate with U/S, TSH, and RAI if TSH is suppressed.</w:t>
      </w:r>
    </w:p>
    <w:p w:rsidR="00000000" w:rsidDel="00000000" w:rsidP="00000000" w:rsidRDefault="00000000" w:rsidRPr="00000000" w14:paraId="00000E3E">
      <w:pPr>
        <w:numPr>
          <w:ilvl w:val="1"/>
          <w:numId w:val="5"/>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Functioning thyroid nodules are rarely malignant.</w:t>
      </w:r>
    </w:p>
    <w:p w:rsidR="00000000" w:rsidDel="00000000" w:rsidP="00000000" w:rsidRDefault="00000000" w:rsidRPr="00000000" w14:paraId="00000E3F">
      <w:pPr>
        <w:numPr>
          <w:ilvl w:val="0"/>
          <w:numId w:val="5"/>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Suspicious on U/S: &gt;1 cm, solid, hypoechoic, microcalcifications, increased vascularity, infiltrative margins, taller than wide.</w:t>
      </w:r>
    </w:p>
    <w:p w:rsidR="00000000" w:rsidDel="00000000" w:rsidP="00000000" w:rsidRDefault="00000000" w:rsidRPr="00000000" w14:paraId="00000E40">
      <w:pPr>
        <w:numPr>
          <w:ilvl w:val="0"/>
          <w:numId w:val="5"/>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Obtain CT or MRI neck for symptomatic, fixed or bulky lesions, but don't use iodinated contrast as may preclude treatment with RAI for up to 6 months. If this happens, check urine iodine level prior to RAI administration.</w:t>
      </w:r>
    </w:p>
    <w:p w:rsidR="00000000" w:rsidDel="00000000" w:rsidP="00000000" w:rsidRDefault="00000000" w:rsidRPr="00000000" w14:paraId="00000E41">
      <w:pPr>
        <w:numPr>
          <w:ilvl w:val="1"/>
          <w:numId w:val="5"/>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CT WITHOUT contrast!</w:t>
      </w:r>
    </w:p>
    <w:p w:rsidR="00000000" w:rsidDel="00000000" w:rsidP="00000000" w:rsidRDefault="00000000" w:rsidRPr="00000000" w14:paraId="00000E42">
      <w:pPr>
        <w:numPr>
          <w:ilvl w:val="1"/>
          <w:numId w:val="5"/>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TSH stimulation must be done prior to iodine scan.</w:t>
      </w:r>
    </w:p>
    <w:p w:rsidR="00000000" w:rsidDel="00000000" w:rsidP="00000000" w:rsidRDefault="00000000" w:rsidRPr="00000000" w14:paraId="00000E43">
      <w:pPr>
        <w:numPr>
          <w:ilvl w:val="2"/>
          <w:numId w:val="5"/>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TSH stimulation via thyroid hormone withdrawal or by using recombinant TSH.</w:t>
      </w:r>
    </w:p>
    <w:p w:rsidR="00000000" w:rsidDel="00000000" w:rsidP="00000000" w:rsidRDefault="00000000" w:rsidRPr="00000000" w14:paraId="00000E44">
      <w:pPr>
        <w:numPr>
          <w:ilvl w:val="2"/>
          <w:numId w:val="5"/>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Advantages of recombinant TSH: Fewer side effects and shorter period of elevated TSH and therefore a theoretical lower risk of tumor progression.</w:t>
      </w:r>
    </w:p>
    <w:p w:rsidR="00000000" w:rsidDel="00000000" w:rsidP="00000000" w:rsidRDefault="00000000" w:rsidRPr="00000000" w14:paraId="00000E45">
      <w:pPr>
        <w:numPr>
          <w:ilvl w:val="2"/>
          <w:numId w:val="5"/>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Recombinant TSH approved for f/u iodide scans and for the I-131 tx of low-risk patients.</w:t>
      </w:r>
    </w:p>
    <w:p w:rsidR="00000000" w:rsidDel="00000000" w:rsidP="00000000" w:rsidRDefault="00000000" w:rsidRPr="00000000" w14:paraId="00000E46">
      <w:pPr>
        <w:numPr>
          <w:ilvl w:val="2"/>
          <w:numId w:val="5"/>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Iodide </w:t>
      </w:r>
      <w:r w:rsidDel="00000000" w:rsidR="00000000" w:rsidRPr="00000000">
        <w:rPr>
          <w:rtl w:val="0"/>
        </w:rPr>
        <w:t xml:space="preserve">transporters are also</w:t>
      </w:r>
      <w:r w:rsidDel="00000000" w:rsidR="00000000" w:rsidRPr="00000000">
        <w:rPr>
          <w:rFonts w:ascii="Times New Roman" w:cs="Times New Roman" w:eastAsia="Times New Roman" w:hAnsi="Times New Roman"/>
          <w:sz w:val="20"/>
          <w:szCs w:val="20"/>
          <w:rtl w:val="0"/>
        </w:rPr>
        <w:t xml:space="preserve"> present in salivary glands and GIT.</w:t>
      </w:r>
    </w:p>
    <w:p w:rsidR="00000000" w:rsidDel="00000000" w:rsidP="00000000" w:rsidRDefault="00000000" w:rsidRPr="00000000" w14:paraId="00000E47">
      <w:pPr>
        <w:numPr>
          <w:ilvl w:val="0"/>
          <w:numId w:val="5"/>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Both follicular and Hurthle cell carcinoma cannot be diagnosed by FNA alone.</w:t>
      </w:r>
    </w:p>
    <w:p w:rsidR="00000000" w:rsidDel="00000000" w:rsidP="00000000" w:rsidRDefault="00000000" w:rsidRPr="00000000" w14:paraId="00000E48">
      <w:pPr>
        <w:numPr>
          <w:ilvl w:val="0"/>
          <w:numId w:val="5"/>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MTC</w:t>
      </w:r>
      <w:r w:rsidDel="00000000" w:rsidR="00000000" w:rsidRPr="00000000">
        <w:rPr>
          <w:rFonts w:ascii="Times New Roman" w:cs="Times New Roman" w:eastAsia="Times New Roman" w:hAnsi="Times New Roman"/>
          <w:sz w:val="20"/>
          <w:szCs w:val="20"/>
          <w:rtl w:val="0"/>
        </w:rPr>
        <w:t xml:space="preserve">: Get serum </w:t>
      </w:r>
      <w:r w:rsidDel="00000000" w:rsidR="00000000" w:rsidRPr="00000000">
        <w:rPr>
          <w:rFonts w:ascii="Times New Roman" w:cs="Times New Roman" w:eastAsia="Times New Roman" w:hAnsi="Times New Roman"/>
          <w:b w:val="1"/>
          <w:sz w:val="20"/>
          <w:szCs w:val="20"/>
          <w:rtl w:val="0"/>
        </w:rPr>
        <w:t xml:space="preserve">calcitonin</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CEA</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RET </w:t>
      </w:r>
      <w:r w:rsidDel="00000000" w:rsidR="00000000" w:rsidRPr="00000000">
        <w:rPr>
          <w:rFonts w:ascii="Times New Roman" w:cs="Times New Roman" w:eastAsia="Times New Roman" w:hAnsi="Times New Roman"/>
          <w:sz w:val="20"/>
          <w:szCs w:val="20"/>
          <w:rtl w:val="0"/>
        </w:rPr>
        <w:t xml:space="preserve">(genetic counseling). </w:t>
      </w:r>
      <w:r w:rsidDel="00000000" w:rsidR="00000000" w:rsidRPr="00000000">
        <w:rPr>
          <w:rFonts w:ascii="Times New Roman" w:cs="Times New Roman" w:eastAsia="Times New Roman" w:hAnsi="Times New Roman"/>
          <w:b w:val="1"/>
          <w:sz w:val="20"/>
          <w:szCs w:val="20"/>
          <w:rtl w:val="0"/>
        </w:rPr>
        <w:t xml:space="preserve">Urine </w:t>
      </w:r>
      <w:r w:rsidDel="00000000" w:rsidR="00000000" w:rsidRPr="00000000">
        <w:rPr>
          <w:rFonts w:ascii="Times New Roman" w:cs="Times New Roman" w:eastAsia="Times New Roman" w:hAnsi="Times New Roman"/>
          <w:sz w:val="20"/>
          <w:szCs w:val="20"/>
          <w:rtl w:val="0"/>
        </w:rPr>
        <w:t xml:space="preserve">HMA/VMA, take pheo out prior to surgery if positive.</w:t>
      </w:r>
    </w:p>
    <w:p w:rsidR="00000000" w:rsidDel="00000000" w:rsidP="00000000" w:rsidRDefault="00000000" w:rsidRPr="00000000" w14:paraId="00000E49">
      <w:pPr>
        <w:numPr>
          <w:ilvl w:val="0"/>
          <w:numId w:val="5"/>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Anaplastic </w:t>
      </w:r>
      <w:r w:rsidDel="00000000" w:rsidR="00000000" w:rsidRPr="00000000">
        <w:rPr>
          <w:rFonts w:ascii="Times New Roman" w:cs="Times New Roman" w:eastAsia="Times New Roman" w:hAnsi="Times New Roman"/>
          <w:sz w:val="20"/>
          <w:szCs w:val="20"/>
          <w:rtl w:val="0"/>
        </w:rPr>
        <w:t xml:space="preserve">(or high-risk MTC): Get CT C/A/P or </w:t>
      </w:r>
      <w:r w:rsidDel="00000000" w:rsidR="00000000" w:rsidRPr="00000000">
        <w:rPr>
          <w:rFonts w:ascii="Times New Roman" w:cs="Times New Roman" w:eastAsia="Times New Roman" w:hAnsi="Times New Roman"/>
          <w:b w:val="1"/>
          <w:sz w:val="20"/>
          <w:szCs w:val="20"/>
          <w:rtl w:val="0"/>
        </w:rPr>
        <w:t xml:space="preserve">PET</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E4A">
      <w:pPr>
        <w:pStyle w:val="Heading2"/>
        <w:spacing w:line="240" w:lineRule="auto"/>
        <w:rPr/>
      </w:pPr>
      <w:bookmarkStart w:colFirst="0" w:colLast="0" w:name="_hpp833x29ecp" w:id="245"/>
      <w:bookmarkEnd w:id="245"/>
      <w:r w:rsidDel="00000000" w:rsidR="00000000" w:rsidRPr="00000000">
        <w:rPr>
          <w:rtl w:val="0"/>
        </w:rPr>
      </w:r>
    </w:p>
    <w:p w:rsidR="00000000" w:rsidDel="00000000" w:rsidP="00000000" w:rsidRDefault="00000000" w:rsidRPr="00000000" w14:paraId="00000E4B">
      <w:pPr>
        <w:pStyle w:val="Heading2"/>
        <w:spacing w:line="240" w:lineRule="auto"/>
        <w:rPr/>
      </w:pPr>
      <w:bookmarkStart w:colFirst="0" w:colLast="0" w:name="_ya638qmd6vik" w:id="246"/>
      <w:bookmarkEnd w:id="246"/>
      <w:hyperlink w:anchor="_o2tfl8pl8yjb">
        <w:r w:rsidDel="00000000" w:rsidR="00000000" w:rsidRPr="00000000">
          <w:rPr>
            <w:rtl w:val="0"/>
          </w:rPr>
          <w:t xml:space="preserve">Toxicity</w:t>
        </w:r>
      </w:hyperlink>
      <w:r w:rsidDel="00000000" w:rsidR="00000000" w:rsidRPr="00000000">
        <w:rPr>
          <w:rtl w:val="0"/>
        </w:rPr>
      </w:r>
    </w:p>
    <w:p w:rsidR="00000000" w:rsidDel="00000000" w:rsidP="00000000" w:rsidRDefault="00000000" w:rsidRPr="00000000" w14:paraId="00000E4C">
      <w:pPr>
        <w:ind w:left="0" w:firstLine="0"/>
        <w:rPr/>
      </w:pPr>
      <w:r w:rsidDel="00000000" w:rsidR="00000000" w:rsidRPr="00000000">
        <w:rPr>
          <w:rtl w:val="0"/>
        </w:rPr>
        <w:t xml:space="preserve">See [</w:t>
      </w:r>
      <w:hyperlink w:anchor="_3gvdg1yhwofb">
        <w:r w:rsidDel="00000000" w:rsidR="00000000" w:rsidRPr="00000000">
          <w:rPr>
            <w:rtl w:val="0"/>
          </w:rPr>
          <w:t xml:space="preserve">Toxicity</w:t>
        </w:r>
      </w:hyperlink>
      <w:r w:rsidDel="00000000" w:rsidR="00000000" w:rsidRPr="00000000">
        <w:rPr>
          <w:rtl w:val="0"/>
        </w:rPr>
        <w:t xml:space="preserve">] in the General H&amp;N section.</w:t>
      </w:r>
      <w:r w:rsidDel="00000000" w:rsidR="00000000" w:rsidRPr="00000000">
        <w:rPr>
          <w:rtl w:val="0"/>
        </w:rPr>
      </w:r>
    </w:p>
    <w:p w:rsidR="00000000" w:rsidDel="00000000" w:rsidP="00000000" w:rsidRDefault="00000000" w:rsidRPr="00000000" w14:paraId="00000E4D">
      <w:pPr>
        <w:numPr>
          <w:ilvl w:val="0"/>
          <w:numId w:val="88"/>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RAI I-131: Half life 8 days.</w:t>
      </w:r>
    </w:p>
    <w:p w:rsidR="00000000" w:rsidDel="00000000" w:rsidP="00000000" w:rsidRDefault="00000000" w:rsidRPr="00000000" w14:paraId="00000E4E">
      <w:pPr>
        <w:numPr>
          <w:ilvl w:val="1"/>
          <w:numId w:val="88"/>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Acute toxicity: Sialadenitis, cystitis, gastritis. </w:t>
      </w:r>
      <w:r w:rsidDel="00000000" w:rsidR="00000000" w:rsidRPr="00000000">
        <w:rPr>
          <w:rFonts w:ascii="Times New Roman" w:cs="Times New Roman" w:eastAsia="Times New Roman" w:hAnsi="Times New Roman"/>
          <w:i w:val="1"/>
          <w:sz w:val="20"/>
          <w:szCs w:val="20"/>
          <w:rtl w:val="0"/>
        </w:rPr>
        <w:t xml:space="preserve">Typically seen with doses &gt;100 mCi.</w:t>
      </w:r>
    </w:p>
    <w:p w:rsidR="00000000" w:rsidDel="00000000" w:rsidP="00000000" w:rsidRDefault="00000000" w:rsidRPr="00000000" w14:paraId="00000E4F">
      <w:pPr>
        <w:numPr>
          <w:ilvl w:val="1"/>
          <w:numId w:val="88"/>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Late toxicity: Leukemia, pulmonary fibrosis, oligospermia. </w:t>
      </w:r>
      <w:r w:rsidDel="00000000" w:rsidR="00000000" w:rsidRPr="00000000">
        <w:rPr>
          <w:rFonts w:ascii="Times New Roman" w:cs="Times New Roman" w:eastAsia="Times New Roman" w:hAnsi="Times New Roman"/>
          <w:i w:val="1"/>
          <w:sz w:val="20"/>
          <w:szCs w:val="20"/>
          <w:rtl w:val="0"/>
        </w:rPr>
        <w:t xml:space="preserve">Increased risk of leukemia with &gt;800 mCi.</w:t>
      </w:r>
    </w:p>
    <w:p w:rsidR="00000000" w:rsidDel="00000000" w:rsidP="00000000" w:rsidRDefault="00000000" w:rsidRPr="00000000" w14:paraId="00000E50">
      <w:pPr>
        <w:widowControl w:val="0"/>
        <w:jc w:val="center"/>
        <w:rPr/>
      </w:pPr>
      <w:hyperlink r:id="rId905">
        <w:r w:rsidDel="00000000" w:rsidR="00000000" w:rsidRPr="00000000">
          <w:rPr>
            <w:color w:val="1155cc"/>
            <w:u w:val="single"/>
          </w:rPr>
          <w:drawing>
            <wp:inline distB="114300" distT="114300" distL="114300" distR="114300">
              <wp:extent cx="3330611" cy="3182112"/>
              <wp:effectExtent b="12700" l="12700" r="12700" t="12700"/>
              <wp:docPr id="1" name="image6.png"/>
              <a:graphic>
                <a:graphicData uri="http://schemas.openxmlformats.org/drawingml/2006/picture">
                  <pic:pic>
                    <pic:nvPicPr>
                      <pic:cNvPr id="0" name="image6.png"/>
                      <pic:cNvPicPr preferRelativeResize="0"/>
                    </pic:nvPicPr>
                    <pic:blipFill>
                      <a:blip r:embed="rId906"/>
                      <a:srcRect b="0" l="0" r="0" t="0"/>
                      <a:stretch>
                        <a:fillRect/>
                      </a:stretch>
                    </pic:blipFill>
                    <pic:spPr>
                      <a:xfrm>
                        <a:off x="0" y="0"/>
                        <a:ext cx="3330611" cy="3182112"/>
                      </a:xfrm>
                      <a:prstGeom prst="rect"/>
                      <a:ln w="12700">
                        <a:solidFill>
                          <a:srgbClr val="000000"/>
                        </a:solidFill>
                        <a:prstDash val="solid"/>
                      </a:ln>
                    </pic:spPr>
                  </pic:pic>
                </a:graphicData>
              </a:graphic>
            </wp:inline>
          </w:drawing>
        </w:r>
      </w:hyperlink>
      <w:hyperlink r:id="rId907">
        <w:r w:rsidDel="00000000" w:rsidR="00000000" w:rsidRPr="00000000">
          <w:rPr>
            <w:color w:val="1155cc"/>
            <w:u w:val="single"/>
          </w:rPr>
          <w:drawing>
            <wp:inline distB="114300" distT="114300" distL="114300" distR="114300">
              <wp:extent cx="3173020" cy="3182112"/>
              <wp:effectExtent b="12700" l="12700" r="12700" t="12700"/>
              <wp:docPr id="18" name="image19.png"/>
              <a:graphic>
                <a:graphicData uri="http://schemas.openxmlformats.org/drawingml/2006/picture">
                  <pic:pic>
                    <pic:nvPicPr>
                      <pic:cNvPr id="0" name="image19.png"/>
                      <pic:cNvPicPr preferRelativeResize="0"/>
                    </pic:nvPicPr>
                    <pic:blipFill>
                      <a:blip r:embed="rId908"/>
                      <a:srcRect b="0" l="0" r="0" t="0"/>
                      <a:stretch>
                        <a:fillRect/>
                      </a:stretch>
                    </pic:blipFill>
                    <pic:spPr>
                      <a:xfrm>
                        <a:off x="0" y="0"/>
                        <a:ext cx="3173020" cy="3182112"/>
                      </a:xfrm>
                      <a:prstGeom prst="rect"/>
                      <a:ln w="12700">
                        <a:solidFill>
                          <a:srgbClr val="000000"/>
                        </a:solidFill>
                        <a:prstDash val="solid"/>
                      </a:ln>
                    </pic:spPr>
                  </pic:pic>
                </a:graphicData>
              </a:graphic>
            </wp:inline>
          </w:drawing>
        </w:r>
      </w:hyperlink>
      <w:r w:rsidDel="00000000" w:rsidR="00000000" w:rsidRPr="00000000">
        <w:rPr>
          <w:rtl w:val="0"/>
        </w:rPr>
      </w:r>
    </w:p>
    <w:p w:rsidR="00000000" w:rsidDel="00000000" w:rsidP="00000000" w:rsidRDefault="00000000" w:rsidRPr="00000000" w14:paraId="00000E51">
      <w:pPr>
        <w:widowControl w:val="0"/>
        <w:jc w:val="center"/>
        <w:rPr>
          <w:i w:val="1"/>
        </w:rPr>
      </w:pPr>
      <w:r w:rsidDel="00000000" w:rsidR="00000000" w:rsidRPr="00000000">
        <w:rPr>
          <w:i w:val="1"/>
          <w:rtl w:val="0"/>
        </w:rPr>
        <w:t xml:space="preserve">These Instant.Oncology diagrams are shown for more info on I-131. It is likely TMI for Rad Oncs.</w:t>
      </w:r>
    </w:p>
    <w:p w:rsidR="00000000" w:rsidDel="00000000" w:rsidP="00000000" w:rsidRDefault="00000000" w:rsidRPr="00000000" w14:paraId="00000E52">
      <w:pPr>
        <w:widowControl w:val="0"/>
        <w:jc w:val="center"/>
        <w:rPr/>
      </w:pPr>
      <w:r w:rsidDel="00000000" w:rsidR="00000000" w:rsidRPr="00000000">
        <w:rPr>
          <w:rtl w:val="0"/>
        </w:rPr>
      </w:r>
    </w:p>
    <w:p w:rsidR="00000000" w:rsidDel="00000000" w:rsidP="00000000" w:rsidRDefault="00000000" w:rsidRPr="00000000" w14:paraId="00000E53">
      <w:pPr>
        <w:pStyle w:val="Heading2"/>
        <w:spacing w:line="240" w:lineRule="auto"/>
        <w:rPr/>
      </w:pPr>
      <w:bookmarkStart w:colFirst="0" w:colLast="0" w:name="_4e0srnyhufcv" w:id="247"/>
      <w:bookmarkEnd w:id="247"/>
      <w:hyperlink w:anchor="_o2tfl8pl8yjb">
        <w:r w:rsidDel="00000000" w:rsidR="00000000" w:rsidRPr="00000000">
          <w:rPr>
            <w:rtl w:val="0"/>
          </w:rPr>
          <w:t xml:space="preserve">Treatment Planning</w:t>
        </w:r>
      </w:hyperlink>
      <w:r w:rsidDel="00000000" w:rsidR="00000000" w:rsidRPr="00000000">
        <w:rPr>
          <w:rtl w:val="0"/>
        </w:rPr>
      </w:r>
    </w:p>
    <w:p w:rsidR="00000000" w:rsidDel="00000000" w:rsidP="00000000" w:rsidRDefault="00000000" w:rsidRPr="00000000" w14:paraId="00000E54">
      <w:pPr>
        <w:ind w:left="0" w:right="140" w:firstLine="0"/>
        <w:rPr>
          <w:b w:val="1"/>
        </w:rPr>
      </w:pPr>
      <w:r w:rsidDel="00000000" w:rsidR="00000000" w:rsidRPr="00000000">
        <w:rPr>
          <w:rtl w:val="0"/>
        </w:rPr>
        <w:t xml:space="preserve">Delineation of neck node levels for head and neck tumors [</w:t>
      </w:r>
      <w:hyperlink r:id="rId909">
        <w:r w:rsidDel="00000000" w:rsidR="00000000" w:rsidRPr="00000000">
          <w:rPr>
            <w:rtl w:val="0"/>
          </w:rPr>
          <w:t xml:space="preserve">Grégoire RTO '13</w:t>
        </w:r>
      </w:hyperlink>
      <w:r w:rsidDel="00000000" w:rsidR="00000000" w:rsidRPr="00000000">
        <w:rPr>
          <w:rtl w:val="0"/>
        </w:rPr>
        <w:t xml:space="preserve">, </w:t>
      </w:r>
      <w:hyperlink r:id="rId910">
        <w:r w:rsidDel="00000000" w:rsidR="00000000" w:rsidRPr="00000000">
          <w:rPr>
            <w:rtl w:val="0"/>
          </w:rPr>
          <w:t xml:space="preserve">Radiopaedia Interactive atlas</w:t>
        </w:r>
      </w:hyperlink>
      <w:r w:rsidDel="00000000" w:rsidR="00000000" w:rsidRPr="00000000">
        <w:rPr>
          <w:rtl w:val="0"/>
        </w:rPr>
        <w:t xml:space="preserve">] </w:t>
      </w:r>
      <w:hyperlink w:anchor="_rzy8rvsdopq0">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E55">
      <w:pPr>
        <w:ind w:left="0" w:right="140" w:firstLine="0"/>
        <w:rPr/>
      </w:pPr>
      <w:r w:rsidDel="00000000" w:rsidR="00000000" w:rsidRPr="00000000">
        <w:rPr>
          <w:b w:val="1"/>
          <w:rtl w:val="0"/>
        </w:rPr>
        <w:t xml:space="preserve">eContour</w:t>
      </w:r>
      <w:r w:rsidDel="00000000" w:rsidR="00000000" w:rsidRPr="00000000">
        <w:rPr>
          <w:rtl w:val="0"/>
        </w:rPr>
        <w:t xml:space="preserve">: [</w:t>
      </w:r>
      <w:hyperlink r:id="rId911">
        <w:r w:rsidDel="00000000" w:rsidR="00000000" w:rsidRPr="00000000">
          <w:rPr>
            <w:rtl w:val="0"/>
          </w:rPr>
          <w:t xml:space="preserve">OARs</w:t>
        </w:r>
      </w:hyperlink>
      <w:r w:rsidDel="00000000" w:rsidR="00000000" w:rsidRPr="00000000">
        <w:rPr>
          <w:rtl w:val="0"/>
        </w:rPr>
        <w:t xml:space="preserve">], [</w:t>
      </w:r>
      <w:hyperlink r:id="rId912">
        <w:r w:rsidDel="00000000" w:rsidR="00000000" w:rsidRPr="00000000">
          <w:rPr>
            <w:rtl w:val="0"/>
          </w:rPr>
          <w:t xml:space="preserve">Thyroid</w:t>
        </w:r>
      </w:hyperlink>
      <w:r w:rsidDel="00000000" w:rsidR="00000000" w:rsidRPr="00000000">
        <w:rPr>
          <w:rtl w:val="0"/>
        </w:rPr>
        <w:t xml:space="preserve">]. </w:t>
      </w:r>
      <w:r w:rsidDel="00000000" w:rsidR="00000000" w:rsidRPr="00000000">
        <w:rPr>
          <w:rtl w:val="0"/>
        </w:rPr>
        <w:t xml:space="preserve">AVARO:  [</w:t>
      </w:r>
      <w:hyperlink r:id="rId913">
        <w:r w:rsidDel="00000000" w:rsidR="00000000" w:rsidRPr="00000000">
          <w:rPr>
            <w:rtl w:val="0"/>
          </w:rPr>
          <w:t xml:space="preserve">AVARO Neck node levels and Brachial plexus</w:t>
        </w:r>
      </w:hyperlink>
      <w:r w:rsidDel="00000000" w:rsidR="00000000" w:rsidRPr="00000000">
        <w:rPr>
          <w:rtl w:val="0"/>
        </w:rPr>
        <w:t xml:space="preserve">], [</w:t>
      </w:r>
      <w:hyperlink r:id="rId914">
        <w:r w:rsidDel="00000000" w:rsidR="00000000" w:rsidRPr="00000000">
          <w:rPr>
            <w:rtl w:val="0"/>
          </w:rPr>
          <w:t xml:space="preserve">AVARO constrictors and OARs</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E56">
      <w:pPr>
        <w:numPr>
          <w:ilvl w:val="0"/>
          <w:numId w:val="16"/>
        </w:numPr>
        <w:spacing w:line="240" w:lineRule="auto"/>
        <w:ind w:left="720" w:hanging="36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General</w:t>
      </w:r>
    </w:p>
    <w:p w:rsidR="00000000" w:rsidDel="00000000" w:rsidP="00000000" w:rsidRDefault="00000000" w:rsidRPr="00000000" w14:paraId="00000E57">
      <w:pPr>
        <w:numPr>
          <w:ilvl w:val="1"/>
          <w:numId w:val="16"/>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Thyroidectomy + LND (levels 2-4 and 6) if cN+ or pN+.</w:t>
      </w:r>
    </w:p>
    <w:p w:rsidR="00000000" w:rsidDel="00000000" w:rsidP="00000000" w:rsidRDefault="00000000" w:rsidRPr="00000000" w14:paraId="00000E58">
      <w:pPr>
        <w:numPr>
          <w:ilvl w:val="1"/>
          <w:numId w:val="16"/>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Surgery→ RAI (for papillary/follicular) if pT2+ or elevated post-op thyroglobulin (&gt; 1 ng/ml).</w:t>
      </w:r>
    </w:p>
    <w:p w:rsidR="00000000" w:rsidDel="00000000" w:rsidP="00000000" w:rsidRDefault="00000000" w:rsidRPr="00000000" w14:paraId="00000E59">
      <w:pPr>
        <w:numPr>
          <w:ilvl w:val="1"/>
          <w:numId w:val="16"/>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All get Synthroid (TSH suppression).</w:t>
      </w:r>
    </w:p>
    <w:p w:rsidR="00000000" w:rsidDel="00000000" w:rsidP="00000000" w:rsidRDefault="00000000" w:rsidRPr="00000000" w14:paraId="00000E5A">
      <w:pPr>
        <w:numPr>
          <w:ilvl w:val="1"/>
          <w:numId w:val="16"/>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Add I-131 (RAI) if residual normal thyroid or residual tumor (most cases).</w:t>
      </w:r>
    </w:p>
    <w:p w:rsidR="00000000" w:rsidDel="00000000" w:rsidP="00000000" w:rsidRDefault="00000000" w:rsidRPr="00000000" w14:paraId="00000E5B">
      <w:pPr>
        <w:numPr>
          <w:ilvl w:val="2"/>
          <w:numId w:val="16"/>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Kinase inhibitors</w:t>
      </w:r>
      <w:r w:rsidDel="00000000" w:rsidR="00000000" w:rsidRPr="00000000">
        <w:rPr>
          <w:rFonts w:ascii="Times New Roman" w:cs="Times New Roman" w:eastAsia="Times New Roman" w:hAnsi="Times New Roman"/>
          <w:sz w:val="20"/>
          <w:szCs w:val="20"/>
          <w:rtl w:val="0"/>
        </w:rPr>
        <w:t xml:space="preserve"> improve PFS for I-131 refractory differentiated thyroid ca [</w:t>
      </w:r>
      <w:hyperlink r:id="rId915">
        <w:r w:rsidDel="00000000" w:rsidR="00000000" w:rsidRPr="00000000">
          <w:rPr>
            <w:rFonts w:ascii="Times New Roman" w:cs="Times New Roman" w:eastAsia="Times New Roman" w:hAnsi="Times New Roman"/>
            <w:sz w:val="20"/>
            <w:szCs w:val="20"/>
            <w:rtl w:val="0"/>
          </w:rPr>
          <w:t xml:space="preserve">Schlumberger NEJM '15</w:t>
        </w:r>
      </w:hyperlink>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E5C">
      <w:pPr>
        <w:numPr>
          <w:ilvl w:val="1"/>
          <w:numId w:val="16"/>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Add EBRT if dz present in neck or bulky dz elsewhere after I-131, pT4 and &gt; 55y, lesions w inadequate RAI uptake.</w:t>
      </w:r>
    </w:p>
    <w:p w:rsidR="00000000" w:rsidDel="00000000" w:rsidP="00000000" w:rsidRDefault="00000000" w:rsidRPr="00000000" w14:paraId="00000E5D">
      <w:pPr>
        <w:numPr>
          <w:ilvl w:val="2"/>
          <w:numId w:val="16"/>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Consider if &gt; 55y and high likelihood of microscopic residual and low likelihood or responding to RAI. Example: Patients &gt; 60y w ETE and no gross residual (e.g. Princess Margaret).</w:t>
      </w:r>
    </w:p>
    <w:p w:rsidR="00000000" w:rsidDel="00000000" w:rsidP="00000000" w:rsidRDefault="00000000" w:rsidRPr="00000000" w14:paraId="00000E5E">
      <w:pPr>
        <w:numPr>
          <w:ilvl w:val="1"/>
          <w:numId w:val="16"/>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All patients with anaplastic should receive PORT unless metastatic.</w:t>
      </w:r>
    </w:p>
    <w:p w:rsidR="00000000" w:rsidDel="00000000" w:rsidP="00000000" w:rsidRDefault="00000000" w:rsidRPr="00000000" w14:paraId="00000E5F">
      <w:pPr>
        <w:numPr>
          <w:ilvl w:val="2"/>
          <w:numId w:val="16"/>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Anaplastic</w:t>
      </w:r>
      <w:r w:rsidDel="00000000" w:rsidR="00000000" w:rsidRPr="00000000">
        <w:rPr>
          <w:rFonts w:ascii="Times New Roman" w:cs="Times New Roman" w:eastAsia="Times New Roman" w:hAnsi="Times New Roman"/>
          <w:sz w:val="20"/>
          <w:szCs w:val="20"/>
          <w:rtl w:val="0"/>
        </w:rPr>
        <w:t xml:space="preserve">: NCDB and SEER studies suggest trimodality treatment has the best OS.</w:t>
      </w:r>
    </w:p>
    <w:p w:rsidR="00000000" w:rsidDel="00000000" w:rsidP="00000000" w:rsidRDefault="00000000" w:rsidRPr="00000000" w14:paraId="00000E60">
      <w:pPr>
        <w:numPr>
          <w:ilvl w:val="2"/>
          <w:numId w:val="16"/>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For anaplastic, maximal safe resection. Otherwise definitive RT w comprehensive nodal RT and concurrent taxol [RTOG 0912] and/or doxorubicin [</w:t>
      </w:r>
      <w:hyperlink r:id="rId916">
        <w:r w:rsidDel="00000000" w:rsidR="00000000" w:rsidRPr="00000000">
          <w:rPr>
            <w:rFonts w:ascii="Times New Roman" w:cs="Times New Roman" w:eastAsia="Times New Roman" w:hAnsi="Times New Roman"/>
            <w:sz w:val="20"/>
            <w:szCs w:val="20"/>
            <w:rtl w:val="0"/>
          </w:rPr>
          <w:t xml:space="preserve">Smallridge Thyroid '12</w:t>
        </w:r>
      </w:hyperlink>
      <w:r w:rsidDel="00000000" w:rsidR="00000000" w:rsidRPr="00000000">
        <w:rPr>
          <w:rFonts w:ascii="Times New Roman" w:cs="Times New Roman" w:eastAsia="Times New Roman" w:hAnsi="Times New Roman"/>
          <w:sz w:val="20"/>
          <w:szCs w:val="20"/>
          <w:rtl w:val="0"/>
        </w:rPr>
        <w:t xml:space="preserve">] or sorafenib.</w:t>
      </w:r>
    </w:p>
    <w:p w:rsidR="00000000" w:rsidDel="00000000" w:rsidP="00000000" w:rsidRDefault="00000000" w:rsidRPr="00000000" w14:paraId="00000E61">
      <w:pPr>
        <w:numPr>
          <w:ilvl w:val="2"/>
          <w:numId w:val="16"/>
        </w:numPr>
        <w:spacing w:line="240" w:lineRule="auto"/>
        <w:ind w:left="2160" w:hanging="360"/>
        <w:rPr>
          <w:u w:val="none"/>
        </w:rPr>
      </w:pPr>
      <w:r w:rsidDel="00000000" w:rsidR="00000000" w:rsidRPr="00000000">
        <w:rPr>
          <w:rtl w:val="0"/>
        </w:rPr>
        <w:t xml:space="preserve">Greater than or equal to 60 Gy and trimodality therapy is associated with [</w:t>
      </w:r>
      <w:hyperlink w:anchor="j2si83vyv1wp">
        <w:r w:rsidDel="00000000" w:rsidR="00000000" w:rsidRPr="00000000">
          <w:rPr>
            <w:rtl w:val="0"/>
          </w:rPr>
          <w:t xml:space="preserve">best outcomes</w:t>
        </w:r>
      </w:hyperlink>
      <w:r w:rsidDel="00000000" w:rsidR="00000000" w:rsidRPr="00000000">
        <w:rPr>
          <w:rtl w:val="0"/>
        </w:rPr>
        <w:t xml:space="preserve">].</w:t>
      </w:r>
    </w:p>
    <w:p w:rsidR="00000000" w:rsidDel="00000000" w:rsidP="00000000" w:rsidRDefault="00000000" w:rsidRPr="00000000" w14:paraId="00000E62">
      <w:pPr>
        <w:numPr>
          <w:ilvl w:val="2"/>
          <w:numId w:val="16"/>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ATA Guidelines for the Management of Pts w Anaplastic Thyroid Cancer</w:t>
      </w:r>
      <w:r w:rsidDel="00000000" w:rsidR="00000000" w:rsidRPr="00000000">
        <w:rPr>
          <w:rFonts w:ascii="Times New Roman" w:cs="Times New Roman" w:eastAsia="Times New Roman" w:hAnsi="Times New Roman"/>
          <w:sz w:val="20"/>
          <w:szCs w:val="20"/>
          <w:rtl w:val="0"/>
        </w:rPr>
        <w:t xml:space="preserve"> [</w:t>
      </w:r>
      <w:hyperlink r:id="rId917">
        <w:r w:rsidDel="00000000" w:rsidR="00000000" w:rsidRPr="00000000">
          <w:rPr>
            <w:rFonts w:ascii="Times New Roman" w:cs="Times New Roman" w:eastAsia="Times New Roman" w:hAnsi="Times New Roman"/>
            <w:sz w:val="20"/>
            <w:szCs w:val="20"/>
            <w:rtl w:val="0"/>
          </w:rPr>
          <w:t xml:space="preserve">Smallridge Thyroid '12</w:t>
        </w:r>
      </w:hyperlink>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E63">
      <w:pPr>
        <w:numPr>
          <w:ilvl w:val="0"/>
          <w:numId w:val="16"/>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For well differentiated, consider RAI after GTR </w:t>
      </w:r>
      <w:r w:rsidDel="00000000" w:rsidR="00000000" w:rsidRPr="00000000">
        <w:rPr>
          <w:rFonts w:ascii="Times New Roman" w:cs="Times New Roman" w:eastAsia="Times New Roman" w:hAnsi="Times New Roman"/>
          <w:sz w:val="20"/>
          <w:szCs w:val="20"/>
          <w:rtl w:val="0"/>
        </w:rPr>
        <w:t xml:space="preserve">if &gt; 4 cm, N1, M1, ETE, post-op unstimulated TG &gt; 5-10 ng/mL, aggressive histo subtypes (tall/columnar cell, hobnail, poorly differentiated), unresectable, and recurrent dz.</w:t>
      </w:r>
    </w:p>
    <w:p w:rsidR="00000000" w:rsidDel="00000000" w:rsidP="00000000" w:rsidRDefault="00000000" w:rsidRPr="00000000" w14:paraId="00000E64">
      <w:pPr>
        <w:spacing w:line="240" w:lineRule="auto"/>
        <w:ind w:firstLine="720"/>
        <w:rPr/>
      </w:pPr>
      <w:r w:rsidDel="00000000" w:rsidR="00000000" w:rsidRPr="00000000">
        <w:rPr>
          <w:b w:val="1"/>
          <w:rtl w:val="0"/>
        </w:rPr>
        <w:t xml:space="preserve">ACR/ASTRO Practice Parameter for Treatment of Benign and Malignant Thyroid disease with I-131</w:t>
      </w:r>
      <w:r w:rsidDel="00000000" w:rsidR="00000000" w:rsidRPr="00000000">
        <w:rPr>
          <w:rtl w:val="0"/>
        </w:rPr>
        <w:t xml:space="preserve"> </w:t>
      </w:r>
      <w:r w:rsidDel="00000000" w:rsidR="00000000" w:rsidRPr="00000000">
        <w:rPr>
          <w:rtl w:val="0"/>
        </w:rPr>
        <w:t xml:space="preserve">[</w:t>
      </w:r>
      <w:hyperlink r:id="rId918">
        <w:r w:rsidDel="00000000" w:rsidR="00000000" w:rsidRPr="00000000">
          <w:rPr>
            <w:rtl w:val="0"/>
          </w:rPr>
          <w:t xml:space="preserve">Revised '19</w:t>
        </w:r>
      </w:hyperlink>
      <w:r w:rsidDel="00000000" w:rsidR="00000000" w:rsidRPr="00000000">
        <w:rPr>
          <w:rtl w:val="0"/>
        </w:rPr>
        <w:t xml:space="preserve">]</w:t>
      </w:r>
    </w:p>
    <w:p w:rsidR="00000000" w:rsidDel="00000000" w:rsidP="00000000" w:rsidRDefault="00000000" w:rsidRPr="00000000" w14:paraId="00000E65">
      <w:pPr>
        <w:numPr>
          <w:ilvl w:val="1"/>
          <w:numId w:val="16"/>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Dose ranges from 30-200 mCi:</w:t>
      </w:r>
    </w:p>
    <w:p w:rsidR="00000000" w:rsidDel="00000000" w:rsidP="00000000" w:rsidRDefault="00000000" w:rsidRPr="00000000" w14:paraId="00000E66">
      <w:pPr>
        <w:numPr>
          <w:ilvl w:val="2"/>
          <w:numId w:val="16"/>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30 mCi for LR (T1-2N0).</w:t>
      </w:r>
      <w:r w:rsidDel="00000000" w:rsidR="00000000" w:rsidRPr="00000000">
        <w:rPr>
          <w:rFonts w:ascii="Times New Roman" w:cs="Times New Roman" w:eastAsia="Times New Roman" w:hAnsi="Times New Roman"/>
          <w:sz w:val="20"/>
          <w:szCs w:val="20"/>
          <w:rtl w:val="0"/>
        </w:rPr>
        <w:t xml:space="preserve"> Considered as good as 100 mCi for normal thyroid tissue [</w:t>
      </w:r>
      <w:hyperlink r:id="rId919">
        <w:r w:rsidDel="00000000" w:rsidR="00000000" w:rsidRPr="00000000">
          <w:rPr>
            <w:rFonts w:ascii="Times New Roman" w:cs="Times New Roman" w:eastAsia="Times New Roman" w:hAnsi="Times New Roman"/>
            <w:sz w:val="20"/>
            <w:szCs w:val="20"/>
            <w:rtl w:val="0"/>
          </w:rPr>
          <w:t xml:space="preserve">Mallick NEJM '16</w:t>
        </w:r>
      </w:hyperlink>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E67">
      <w:pPr>
        <w:numPr>
          <w:ilvl w:val="2"/>
          <w:numId w:val="16"/>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100 mCi for HR (T3+ or N+). 100-200 mCi needed to ablate residual disease.</w:t>
      </w:r>
    </w:p>
    <w:p w:rsidR="00000000" w:rsidDel="00000000" w:rsidP="00000000" w:rsidRDefault="00000000" w:rsidRPr="00000000" w14:paraId="00000E68">
      <w:pPr>
        <w:numPr>
          <w:ilvl w:val="2"/>
          <w:numId w:val="16"/>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200 mCi for metastasis.</w:t>
      </w:r>
    </w:p>
    <w:p w:rsidR="00000000" w:rsidDel="00000000" w:rsidP="00000000" w:rsidRDefault="00000000" w:rsidRPr="00000000" w14:paraId="00000E69">
      <w:pPr>
        <w:numPr>
          <w:ilvl w:val="2"/>
          <w:numId w:val="16"/>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800 mCi maximum lifetime dose.</w:t>
      </w:r>
    </w:p>
    <w:p w:rsidR="00000000" w:rsidDel="00000000" w:rsidP="00000000" w:rsidRDefault="00000000" w:rsidRPr="00000000" w14:paraId="00000E6A">
      <w:pPr>
        <w:numPr>
          <w:ilvl w:val="3"/>
          <w:numId w:val="16"/>
        </w:numPr>
        <w:spacing w:line="240" w:lineRule="auto"/>
        <w:ind w:left="288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Increased risk of leukemia w &gt;800 mCi, increased breast/bladder cancer w &gt;1000 mCi. </w:t>
      </w:r>
    </w:p>
    <w:p w:rsidR="00000000" w:rsidDel="00000000" w:rsidP="00000000" w:rsidRDefault="00000000" w:rsidRPr="00000000" w14:paraId="00000E6B">
      <w:pPr>
        <w:numPr>
          <w:ilvl w:val="1"/>
          <w:numId w:val="16"/>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Rescan after ~1w to ID additional foci of uptake undetected on dx scan and to document sites of dz treated. Repeat after 4-6 mo, may retreat q6mo. Continue until RAI </w:t>
      </w:r>
      <w:r w:rsidDel="00000000" w:rsidR="00000000" w:rsidRPr="00000000">
        <w:rPr>
          <w:rtl w:val="0"/>
        </w:rPr>
        <w:t xml:space="preserve">imaging becomes negative</w:t>
      </w:r>
      <w:r w:rsidDel="00000000" w:rsidR="00000000" w:rsidRPr="00000000">
        <w:rPr>
          <w:rFonts w:ascii="Times New Roman" w:cs="Times New Roman" w:eastAsia="Times New Roman" w:hAnsi="Times New Roman"/>
          <w:sz w:val="20"/>
          <w:szCs w:val="20"/>
          <w:rtl w:val="0"/>
        </w:rPr>
        <w:t xml:space="preserve">. Once negative, </w:t>
      </w:r>
      <w:r w:rsidDel="00000000" w:rsidR="00000000" w:rsidRPr="00000000">
        <w:rPr>
          <w:rFonts w:ascii="Times New Roman" w:cs="Times New Roman" w:eastAsia="Times New Roman" w:hAnsi="Times New Roman"/>
          <w:sz w:val="20"/>
          <w:szCs w:val="20"/>
          <w:rtl w:val="0"/>
        </w:rPr>
        <w:t xml:space="preserve">repeat in 1-2y</w:t>
      </w:r>
      <w:r w:rsidDel="00000000" w:rsidR="00000000" w:rsidRPr="00000000">
        <w:rPr>
          <w:rFonts w:ascii="Times New Roman" w:cs="Times New Roman" w:eastAsia="Times New Roman" w:hAnsi="Times New Roman"/>
          <w:sz w:val="20"/>
          <w:szCs w:val="20"/>
          <w:rtl w:val="0"/>
        </w:rPr>
        <w:t xml:space="preserve">. If negative, follow clinically and w thyroglobulin.</w:t>
      </w:r>
    </w:p>
    <w:p w:rsidR="00000000" w:rsidDel="00000000" w:rsidP="00000000" w:rsidRDefault="00000000" w:rsidRPr="00000000" w14:paraId="00000E6C">
      <w:pPr>
        <w:numPr>
          <w:ilvl w:val="1"/>
          <w:numId w:val="16"/>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Wait for 6 </w:t>
      </w:r>
      <w:r w:rsidDel="00000000" w:rsidR="00000000" w:rsidRPr="00000000">
        <w:rPr>
          <w:rtl w:val="0"/>
        </w:rPr>
        <w:t xml:space="preserve">months before</w:t>
      </w:r>
      <w:r w:rsidDel="00000000" w:rsidR="00000000" w:rsidRPr="00000000">
        <w:rPr>
          <w:rFonts w:ascii="Times New Roman" w:cs="Times New Roman" w:eastAsia="Times New Roman" w:hAnsi="Times New Roman"/>
          <w:sz w:val="20"/>
          <w:szCs w:val="20"/>
          <w:rtl w:val="0"/>
        </w:rPr>
        <w:t xml:space="preserve"> becoming pregnant.</w:t>
      </w:r>
    </w:p>
    <w:p w:rsidR="00000000" w:rsidDel="00000000" w:rsidP="00000000" w:rsidRDefault="00000000" w:rsidRPr="00000000" w14:paraId="00000E6D">
      <w:pPr>
        <w:numPr>
          <w:ilvl w:val="1"/>
          <w:numId w:val="16"/>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Avoid iodinated contrast if </w:t>
      </w:r>
      <w:r w:rsidDel="00000000" w:rsidR="00000000" w:rsidRPr="00000000">
        <w:rPr>
          <w:rtl w:val="0"/>
        </w:rPr>
        <w:t xml:space="preserve">RAI is needed</w:t>
      </w:r>
      <w:r w:rsidDel="00000000" w:rsidR="00000000" w:rsidRPr="00000000">
        <w:rPr>
          <w:rFonts w:ascii="Times New Roman" w:cs="Times New Roman" w:eastAsia="Times New Roman" w:hAnsi="Times New Roman"/>
          <w:sz w:val="20"/>
          <w:szCs w:val="20"/>
          <w:rtl w:val="0"/>
        </w:rPr>
        <w:t xml:space="preserve"> in 3-6 months.</w:t>
      </w:r>
    </w:p>
    <w:p w:rsidR="00000000" w:rsidDel="00000000" w:rsidP="00000000" w:rsidRDefault="00000000" w:rsidRPr="00000000" w14:paraId="00000E6E">
      <w:pPr>
        <w:numPr>
          <w:ilvl w:val="1"/>
          <w:numId w:val="16"/>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RAI </w:t>
      </w:r>
      <w:r w:rsidDel="00000000" w:rsidR="00000000" w:rsidRPr="00000000">
        <w:rPr>
          <w:rtl w:val="0"/>
        </w:rPr>
        <w:t xml:space="preserve">success is lower</w:t>
      </w:r>
      <w:r w:rsidDel="00000000" w:rsidR="00000000" w:rsidRPr="00000000">
        <w:rPr>
          <w:rFonts w:ascii="Times New Roman" w:cs="Times New Roman" w:eastAsia="Times New Roman" w:hAnsi="Times New Roman"/>
          <w:sz w:val="20"/>
          <w:szCs w:val="20"/>
          <w:rtl w:val="0"/>
        </w:rPr>
        <w:t xml:space="preserve"> in poorly differentiated, tall/columnar </w:t>
      </w:r>
      <w:r w:rsidDel="00000000" w:rsidR="00000000" w:rsidRPr="00000000">
        <w:rPr>
          <w:rtl w:val="0"/>
        </w:rPr>
        <w:t xml:space="preserve">cells</w:t>
      </w:r>
      <w:r w:rsidDel="00000000" w:rsidR="00000000" w:rsidRPr="00000000">
        <w:rPr>
          <w:rFonts w:ascii="Times New Roman" w:cs="Times New Roman" w:eastAsia="Times New Roman" w:hAnsi="Times New Roman"/>
          <w:sz w:val="20"/>
          <w:szCs w:val="20"/>
          <w:rtl w:val="0"/>
        </w:rPr>
        <w:t xml:space="preserve">, insular,  Hurthle cell carcinomas, older age, recurrent disease, and low RAI uptake on whole body scan w known residual disease.</w:t>
      </w:r>
      <w:r w:rsidDel="00000000" w:rsidR="00000000" w:rsidRPr="00000000">
        <w:rPr>
          <w:rtl w:val="0"/>
        </w:rPr>
      </w:r>
    </w:p>
    <w:p w:rsidR="00000000" w:rsidDel="00000000" w:rsidP="00000000" w:rsidRDefault="00000000" w:rsidRPr="00000000" w14:paraId="00000E6F">
      <w:pPr>
        <w:numPr>
          <w:ilvl w:val="0"/>
          <w:numId w:val="16"/>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EBRT: mostly retrospective. </w:t>
      </w:r>
    </w:p>
    <w:p w:rsidR="00000000" w:rsidDel="00000000" w:rsidP="00000000" w:rsidRDefault="00000000" w:rsidRPr="00000000" w14:paraId="00000E70">
      <w:pPr>
        <w:numPr>
          <w:ilvl w:val="0"/>
          <w:numId w:val="16"/>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PORT</w:t>
      </w:r>
      <w:r w:rsidDel="00000000" w:rsidR="00000000" w:rsidRPr="00000000">
        <w:rPr>
          <w:rFonts w:ascii="Times New Roman" w:cs="Times New Roman" w:eastAsia="Times New Roman" w:hAnsi="Times New Roman"/>
          <w:sz w:val="20"/>
          <w:szCs w:val="20"/>
          <w:rtl w:val="0"/>
        </w:rPr>
        <w:t xml:space="preserve">: SIB 30 fractions.</w:t>
      </w:r>
      <w:r w:rsidDel="00000000" w:rsidR="00000000" w:rsidRPr="00000000">
        <w:rPr>
          <w:rtl w:val="0"/>
        </w:rPr>
      </w:r>
    </w:p>
    <w:p w:rsidR="00000000" w:rsidDel="00000000" w:rsidP="00000000" w:rsidRDefault="00000000" w:rsidRPr="00000000" w14:paraId="00000E71">
      <w:pPr>
        <w:spacing w:line="240" w:lineRule="auto"/>
        <w:ind w:firstLine="720"/>
        <w:rPr/>
      </w:pPr>
      <w:r w:rsidDel="00000000" w:rsidR="00000000" w:rsidRPr="00000000">
        <w:rPr>
          <w:rtl w:val="0"/>
        </w:rPr>
        <w:t xml:space="preserve">See [</w:t>
      </w:r>
      <w:hyperlink w:anchor="_1g13m97gj8p4">
        <w:r w:rsidDel="00000000" w:rsidR="00000000" w:rsidRPr="00000000">
          <w:rPr>
            <w:rtl w:val="0"/>
          </w:rPr>
          <w:t xml:space="preserve">Principles of PORT</w:t>
        </w:r>
      </w:hyperlink>
      <w:r w:rsidDel="00000000" w:rsidR="00000000" w:rsidRPr="00000000">
        <w:rPr>
          <w:rtl w:val="0"/>
        </w:rPr>
        <w:t xml:space="preserve">] in the General H&amp;N section.</w:t>
      </w:r>
    </w:p>
    <w:p w:rsidR="00000000" w:rsidDel="00000000" w:rsidP="00000000" w:rsidRDefault="00000000" w:rsidRPr="00000000" w14:paraId="00000E72">
      <w:pPr>
        <w:numPr>
          <w:ilvl w:val="1"/>
          <w:numId w:val="16"/>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CTV_70: R2.</w:t>
      </w:r>
    </w:p>
    <w:p w:rsidR="00000000" w:rsidDel="00000000" w:rsidP="00000000" w:rsidRDefault="00000000" w:rsidRPr="00000000" w14:paraId="00000E73">
      <w:pPr>
        <w:numPr>
          <w:ilvl w:val="1"/>
          <w:numId w:val="16"/>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CTV_66: SM+ or ECE.</w:t>
      </w:r>
    </w:p>
    <w:p w:rsidR="00000000" w:rsidDel="00000000" w:rsidP="00000000" w:rsidRDefault="00000000" w:rsidRPr="00000000" w14:paraId="00000E74">
      <w:pPr>
        <w:numPr>
          <w:ilvl w:val="1"/>
          <w:numId w:val="16"/>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CTV_60: thyroid bed, tracheal wall, T-E groove, tracheostomy, level 6 and any positive nodal levels.</w:t>
      </w:r>
    </w:p>
    <w:p w:rsidR="00000000" w:rsidDel="00000000" w:rsidP="00000000" w:rsidRDefault="00000000" w:rsidRPr="00000000" w14:paraId="00000E75">
      <w:pPr>
        <w:numPr>
          <w:ilvl w:val="1"/>
          <w:numId w:val="16"/>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CTV_54: Levels II-IV (level 5 only </w:t>
      </w:r>
      <w:r w:rsidDel="00000000" w:rsidR="00000000" w:rsidRPr="00000000">
        <w:rPr>
          <w:rtl w:val="0"/>
        </w:rPr>
        <w:t xml:space="preserve">on the node-positive</w:t>
      </w:r>
      <w:r w:rsidDel="00000000" w:rsidR="00000000" w:rsidRPr="00000000">
        <w:rPr>
          <w:rFonts w:ascii="Times New Roman" w:cs="Times New Roman" w:eastAsia="Times New Roman" w:hAnsi="Times New Roman"/>
          <w:sz w:val="20"/>
          <w:szCs w:val="20"/>
          <w:rtl w:val="0"/>
        </w:rPr>
        <w:t xml:space="preserve"> side) and upper mediastinum (lung stations 2-4) to the carina.</w:t>
      </w:r>
      <w:r w:rsidDel="00000000" w:rsidR="00000000" w:rsidRPr="00000000">
        <w:rPr>
          <w:rtl w:val="0"/>
        </w:rPr>
      </w:r>
    </w:p>
    <w:p w:rsidR="00000000" w:rsidDel="00000000" w:rsidP="00000000" w:rsidRDefault="00000000" w:rsidRPr="00000000" w14:paraId="00000E76">
      <w:pPr>
        <w:numPr>
          <w:ilvl w:val="1"/>
          <w:numId w:val="16"/>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u w:val="single"/>
          <w:rtl w:val="0"/>
        </w:rPr>
        <w:t xml:space="preserve">PORT for PTC, FTC, Hurthle</w:t>
      </w:r>
      <w:r w:rsidDel="00000000" w:rsidR="00000000" w:rsidRPr="00000000">
        <w:rPr>
          <w:rFonts w:ascii="Times New Roman" w:cs="Times New Roman" w:eastAsia="Times New Roman" w:hAnsi="Times New Roman"/>
          <w:sz w:val="20"/>
          <w:szCs w:val="20"/>
          <w:rtl w:val="0"/>
        </w:rPr>
        <w:t xml:space="preserve">: Consider in differentiated thyroid tumors for gross residual or unresectable disease.</w:t>
      </w:r>
    </w:p>
    <w:p w:rsidR="00000000" w:rsidDel="00000000" w:rsidP="00000000" w:rsidRDefault="00000000" w:rsidRPr="00000000" w14:paraId="00000E77">
      <w:pPr>
        <w:numPr>
          <w:ilvl w:val="2"/>
          <w:numId w:val="16"/>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Consider if &gt; 45 years old and a high likelihood of microscopic residual and low likelihood or responding to RAI. Example: Patients &gt; 60 years old with </w:t>
      </w:r>
      <w:r w:rsidDel="00000000" w:rsidR="00000000" w:rsidRPr="00000000">
        <w:rPr>
          <w:rFonts w:ascii="Times New Roman" w:cs="Times New Roman" w:eastAsia="Times New Roman" w:hAnsi="Times New Roman"/>
          <w:sz w:val="20"/>
          <w:szCs w:val="20"/>
          <w:rtl w:val="0"/>
        </w:rPr>
        <w:t xml:space="preserve">ETE</w:t>
      </w:r>
      <w:r w:rsidDel="00000000" w:rsidR="00000000" w:rsidRPr="00000000">
        <w:rPr>
          <w:rFonts w:ascii="Times New Roman" w:cs="Times New Roman" w:eastAsia="Times New Roman" w:hAnsi="Times New Roman"/>
          <w:sz w:val="20"/>
          <w:szCs w:val="20"/>
          <w:rtl w:val="0"/>
        </w:rPr>
        <w:t xml:space="preserve"> and no gross residual (e.g. Princess Margaret).</w:t>
      </w:r>
    </w:p>
    <w:p w:rsidR="00000000" w:rsidDel="00000000" w:rsidP="00000000" w:rsidRDefault="00000000" w:rsidRPr="00000000" w14:paraId="00000E78">
      <w:pPr>
        <w:numPr>
          <w:ilvl w:val="2"/>
          <w:numId w:val="16"/>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Gross residual in the neck after RAI.</w:t>
      </w:r>
    </w:p>
    <w:p w:rsidR="00000000" w:rsidDel="00000000" w:rsidP="00000000" w:rsidRDefault="00000000" w:rsidRPr="00000000" w14:paraId="00000E79">
      <w:pPr>
        <w:numPr>
          <w:ilvl w:val="2"/>
          <w:numId w:val="16"/>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Bulky mets after RAI.</w:t>
      </w:r>
    </w:p>
    <w:p w:rsidR="00000000" w:rsidDel="00000000" w:rsidP="00000000" w:rsidRDefault="00000000" w:rsidRPr="00000000" w14:paraId="00000E7A">
      <w:pPr>
        <w:numPr>
          <w:ilvl w:val="2"/>
          <w:numId w:val="16"/>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Lesions with inadequate RAI uptake.</w:t>
      </w:r>
    </w:p>
    <w:p w:rsidR="00000000" w:rsidDel="00000000" w:rsidP="00000000" w:rsidRDefault="00000000" w:rsidRPr="00000000" w14:paraId="00000E7B">
      <w:pPr>
        <w:numPr>
          <w:ilvl w:val="2"/>
          <w:numId w:val="16"/>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Nodal ECE.</w:t>
      </w:r>
    </w:p>
    <w:p w:rsidR="00000000" w:rsidDel="00000000" w:rsidP="00000000" w:rsidRDefault="00000000" w:rsidRPr="00000000" w14:paraId="00000E7C">
      <w:pPr>
        <w:numPr>
          <w:ilvl w:val="2"/>
          <w:numId w:val="16"/>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Recurrence. </w:t>
      </w:r>
    </w:p>
    <w:p w:rsidR="00000000" w:rsidDel="00000000" w:rsidP="00000000" w:rsidRDefault="00000000" w:rsidRPr="00000000" w14:paraId="00000E7D">
      <w:pPr>
        <w:numPr>
          <w:ilvl w:val="1"/>
          <w:numId w:val="16"/>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u w:val="single"/>
          <w:rtl w:val="0"/>
        </w:rPr>
        <w:t xml:space="preserve">PORT for MTC</w:t>
      </w:r>
      <w:r w:rsidDel="00000000" w:rsidR="00000000" w:rsidRPr="00000000">
        <w:rPr>
          <w:rFonts w:ascii="Times New Roman" w:cs="Times New Roman" w:eastAsia="Times New Roman" w:hAnsi="Times New Roman"/>
          <w:sz w:val="20"/>
          <w:szCs w:val="20"/>
          <w:rtl w:val="0"/>
        </w:rPr>
        <w:t xml:space="preserve">: Role of EBRT is less clear. May benefit R1/2, ETE and/or N+ patients.</w:t>
      </w:r>
    </w:p>
    <w:p w:rsidR="00000000" w:rsidDel="00000000" w:rsidP="00000000" w:rsidRDefault="00000000" w:rsidRPr="00000000" w14:paraId="00000E7E">
      <w:pPr>
        <w:numPr>
          <w:ilvl w:val="2"/>
          <w:numId w:val="16"/>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R1/R2.</w:t>
      </w:r>
    </w:p>
    <w:p w:rsidR="00000000" w:rsidDel="00000000" w:rsidP="00000000" w:rsidRDefault="00000000" w:rsidRPr="00000000" w14:paraId="00000E7F">
      <w:pPr>
        <w:numPr>
          <w:ilvl w:val="2"/>
          <w:numId w:val="16"/>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pT4 (gross ETE outside strap muscles).</w:t>
      </w:r>
    </w:p>
    <w:p w:rsidR="00000000" w:rsidDel="00000000" w:rsidP="00000000" w:rsidRDefault="00000000" w:rsidRPr="00000000" w14:paraId="00000E80">
      <w:pPr>
        <w:numPr>
          <w:ilvl w:val="2"/>
          <w:numId w:val="16"/>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Nodal ECE.</w:t>
      </w:r>
    </w:p>
    <w:p w:rsidR="00000000" w:rsidDel="00000000" w:rsidP="00000000" w:rsidRDefault="00000000" w:rsidRPr="00000000" w14:paraId="00000E81">
      <w:pPr>
        <w:numPr>
          <w:ilvl w:val="2"/>
          <w:numId w:val="16"/>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Recurrence.</w:t>
      </w:r>
    </w:p>
    <w:p w:rsidR="00000000" w:rsidDel="00000000" w:rsidP="00000000" w:rsidRDefault="00000000" w:rsidRPr="00000000" w14:paraId="00000E82">
      <w:pPr>
        <w:pStyle w:val="Heading2"/>
        <w:spacing w:line="240" w:lineRule="auto"/>
        <w:rPr/>
      </w:pPr>
      <w:bookmarkStart w:colFirst="0" w:colLast="0" w:name="_cv02sjq5wrqb" w:id="248"/>
      <w:bookmarkEnd w:id="248"/>
      <w:hyperlink w:anchor="_o2tfl8pl8yjb">
        <w:r w:rsidDel="00000000" w:rsidR="00000000" w:rsidRPr="00000000">
          <w:rPr>
            <w:rtl w:val="0"/>
          </w:rPr>
          <w:t xml:space="preserve">Follow up</w:t>
        </w:r>
      </w:hyperlink>
      <w:r w:rsidDel="00000000" w:rsidR="00000000" w:rsidRPr="00000000">
        <w:rPr>
          <w:rtl w:val="0"/>
        </w:rPr>
      </w:r>
    </w:p>
    <w:p w:rsidR="00000000" w:rsidDel="00000000" w:rsidP="00000000" w:rsidRDefault="00000000" w:rsidRPr="00000000" w14:paraId="00000E83">
      <w:pPr>
        <w:numPr>
          <w:ilvl w:val="0"/>
          <w:numId w:val="38"/>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10y OS</w:t>
      </w:r>
    </w:p>
    <w:p w:rsidR="00000000" w:rsidDel="00000000" w:rsidP="00000000" w:rsidRDefault="00000000" w:rsidRPr="00000000" w14:paraId="00000E84">
      <w:pPr>
        <w:numPr>
          <w:ilvl w:val="1"/>
          <w:numId w:val="38"/>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Papillary 90%</w:t>
      </w:r>
    </w:p>
    <w:p w:rsidR="00000000" w:rsidDel="00000000" w:rsidP="00000000" w:rsidRDefault="00000000" w:rsidRPr="00000000" w14:paraId="00000E85">
      <w:pPr>
        <w:numPr>
          <w:ilvl w:val="1"/>
          <w:numId w:val="38"/>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Follicular 85%</w:t>
      </w:r>
    </w:p>
    <w:p w:rsidR="00000000" w:rsidDel="00000000" w:rsidP="00000000" w:rsidRDefault="00000000" w:rsidRPr="00000000" w14:paraId="00000E86">
      <w:pPr>
        <w:numPr>
          <w:ilvl w:val="1"/>
          <w:numId w:val="38"/>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Hurthle cell 75%</w:t>
      </w:r>
    </w:p>
    <w:p w:rsidR="00000000" w:rsidDel="00000000" w:rsidP="00000000" w:rsidRDefault="00000000" w:rsidRPr="00000000" w14:paraId="00000E87">
      <w:pPr>
        <w:numPr>
          <w:ilvl w:val="1"/>
          <w:numId w:val="38"/>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Medullary 70%</w:t>
      </w:r>
    </w:p>
    <w:p w:rsidR="00000000" w:rsidDel="00000000" w:rsidP="00000000" w:rsidRDefault="00000000" w:rsidRPr="00000000" w14:paraId="00000E88">
      <w:pPr>
        <w:numPr>
          <w:ilvl w:val="1"/>
          <w:numId w:val="38"/>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Anaplastic MS 6 mo.</w:t>
      </w:r>
    </w:p>
    <w:p w:rsidR="00000000" w:rsidDel="00000000" w:rsidP="00000000" w:rsidRDefault="00000000" w:rsidRPr="00000000" w14:paraId="00000E89">
      <w:pPr>
        <w:numPr>
          <w:ilvl w:val="0"/>
          <w:numId w:val="38"/>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TSH, TG, TG antibodies q6-12 mo.</w:t>
      </w:r>
    </w:p>
    <w:p w:rsidR="00000000" w:rsidDel="00000000" w:rsidP="00000000" w:rsidRDefault="00000000" w:rsidRPr="00000000" w14:paraId="00000E8A">
      <w:pPr>
        <w:numPr>
          <w:ilvl w:val="0"/>
          <w:numId w:val="38"/>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Neck U/S "as clinically indicated". </w:t>
      </w:r>
      <w:r w:rsidDel="00000000" w:rsidR="00000000" w:rsidRPr="00000000">
        <w:rPr>
          <w:rFonts w:ascii="Times New Roman" w:cs="Times New Roman" w:eastAsia="Times New Roman" w:hAnsi="Times New Roman"/>
          <w:i w:val="1"/>
          <w:sz w:val="20"/>
          <w:szCs w:val="20"/>
          <w:rtl w:val="0"/>
        </w:rPr>
        <w:t xml:space="preserve">Order if I-131 negative but stimulated Tg level is elevated.</w:t>
      </w:r>
    </w:p>
    <w:p w:rsidR="00000000" w:rsidDel="00000000" w:rsidP="00000000" w:rsidRDefault="00000000" w:rsidRPr="00000000" w14:paraId="00000E8B">
      <w:pPr>
        <w:numPr>
          <w:ilvl w:val="0"/>
          <w:numId w:val="38"/>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If medullary, follow calcitonin and CEA.</w:t>
      </w:r>
    </w:p>
    <w:p w:rsidR="00000000" w:rsidDel="00000000" w:rsidP="00000000" w:rsidRDefault="00000000" w:rsidRPr="00000000" w14:paraId="00000E8C">
      <w:pPr>
        <w:numPr>
          <w:ilvl w:val="0"/>
          <w:numId w:val="38"/>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Imaging "as clinically indicated" (if labs positive).</w:t>
      </w:r>
    </w:p>
    <w:p w:rsidR="00000000" w:rsidDel="00000000" w:rsidP="00000000" w:rsidRDefault="00000000" w:rsidRPr="00000000" w14:paraId="00000E8D">
      <w:pPr>
        <w:spacing w:line="240" w:lineRule="auto"/>
        <w:ind w:left="1440" w:firstLine="0"/>
        <w:rPr/>
        <w:sectPr>
          <w:type w:val="nextPage"/>
          <w:pgSz w:h="15840" w:w="12240"/>
          <w:pgMar w:bottom="720" w:top="720" w:left="720" w:right="720" w:header="720" w:footer="720"/>
          <w:cols w:equalWidth="0"/>
        </w:sectPr>
      </w:pPr>
      <w:r w:rsidDel="00000000" w:rsidR="00000000" w:rsidRPr="00000000">
        <w:rPr>
          <w:rtl w:val="0"/>
        </w:rPr>
      </w:r>
    </w:p>
    <w:p w:rsidR="00000000" w:rsidDel="00000000" w:rsidP="00000000" w:rsidRDefault="00000000" w:rsidRPr="00000000" w14:paraId="00000E8E">
      <w:pPr>
        <w:pStyle w:val="Heading1"/>
        <w:rPr>
          <w:color w:val="000000"/>
        </w:rPr>
      </w:pPr>
      <w:bookmarkStart w:colFirst="0" w:colLast="0" w:name="_wcda29odiys8" w:id="249"/>
      <w:bookmarkEnd w:id="249"/>
      <w:hyperlink w:anchor="_vck8hkip1cj">
        <w:r w:rsidDel="00000000" w:rsidR="00000000" w:rsidRPr="00000000">
          <w:rPr>
            <w:color w:val="000000"/>
            <w:rtl w:val="0"/>
          </w:rPr>
          <w:t xml:space="preserve">Unknown Primary</w:t>
        </w:r>
      </w:hyperlink>
      <w:r w:rsidDel="00000000" w:rsidR="00000000" w:rsidRPr="00000000">
        <w:rPr>
          <w:rtl w:val="0"/>
        </w:rPr>
      </w:r>
    </w:p>
    <w:p w:rsidR="00000000" w:rsidDel="00000000" w:rsidP="00000000" w:rsidRDefault="00000000" w:rsidRPr="00000000" w14:paraId="00000E8F">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6858000" cy="1498600"/>
            <wp:effectExtent b="0" l="0" r="0" t="0"/>
            <wp:docPr id="26" name="image25.png"/>
            <a:graphic>
              <a:graphicData uri="http://schemas.openxmlformats.org/drawingml/2006/picture">
                <pic:pic>
                  <pic:nvPicPr>
                    <pic:cNvPr id="0" name="image25.png"/>
                    <pic:cNvPicPr preferRelativeResize="0"/>
                  </pic:nvPicPr>
                  <pic:blipFill>
                    <a:blip r:embed="rId920"/>
                    <a:srcRect b="0" l="0" r="0" t="0"/>
                    <a:stretch>
                      <a:fillRect/>
                    </a:stretch>
                  </pic:blipFill>
                  <pic:spPr>
                    <a:xfrm>
                      <a:off x="0" y="0"/>
                      <a:ext cx="6858000" cy="1498600"/>
                    </a:xfrm>
                    <a:prstGeom prst="rect"/>
                    <a:ln/>
                  </pic:spPr>
                </pic:pic>
              </a:graphicData>
            </a:graphic>
          </wp:inline>
        </w:drawing>
      </w:r>
      <w:r w:rsidDel="00000000" w:rsidR="00000000" w:rsidRPr="00000000">
        <w:rPr>
          <w:rtl w:val="0"/>
        </w:rPr>
      </w:r>
    </w:p>
    <w:p w:rsidR="00000000" w:rsidDel="00000000" w:rsidP="00000000" w:rsidRDefault="00000000" w:rsidRPr="00000000" w14:paraId="00000E90">
      <w:pPr>
        <w:ind w:left="0" w:right="140" w:firstLine="0"/>
        <w:rPr>
          <w:b w:val="1"/>
        </w:rPr>
      </w:pPr>
      <w:r w:rsidDel="00000000" w:rsidR="00000000" w:rsidRPr="00000000">
        <w:rPr>
          <w:rtl w:val="0"/>
        </w:rPr>
        <w:t xml:space="preserve">Delineation of neck node levels for head and neck tumors [</w:t>
      </w:r>
      <w:hyperlink r:id="rId921">
        <w:r w:rsidDel="00000000" w:rsidR="00000000" w:rsidRPr="00000000">
          <w:rPr>
            <w:rtl w:val="0"/>
          </w:rPr>
          <w:t xml:space="preserve">Grégoire RTO '13</w:t>
        </w:r>
      </w:hyperlink>
      <w:r w:rsidDel="00000000" w:rsidR="00000000" w:rsidRPr="00000000">
        <w:rPr>
          <w:rtl w:val="0"/>
        </w:rPr>
        <w:t xml:space="preserve">, </w:t>
      </w:r>
      <w:hyperlink r:id="rId922">
        <w:r w:rsidDel="00000000" w:rsidR="00000000" w:rsidRPr="00000000">
          <w:rPr>
            <w:rtl w:val="0"/>
          </w:rPr>
          <w:t xml:space="preserve">Radiopaedia Interactive atlas</w:t>
        </w:r>
      </w:hyperlink>
      <w:r w:rsidDel="00000000" w:rsidR="00000000" w:rsidRPr="00000000">
        <w:rPr>
          <w:rtl w:val="0"/>
        </w:rPr>
        <w:t xml:space="preserve">] </w:t>
      </w:r>
      <w:hyperlink w:anchor="c21hfm82lysl">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E91">
      <w:pPr>
        <w:ind w:left="0" w:right="140" w:firstLine="0"/>
        <w:rPr/>
      </w:pPr>
      <w:r w:rsidDel="00000000" w:rsidR="00000000" w:rsidRPr="00000000">
        <w:rPr>
          <w:b w:val="1"/>
          <w:rtl w:val="0"/>
        </w:rPr>
        <w:t xml:space="preserve">eContour</w:t>
      </w:r>
      <w:r w:rsidDel="00000000" w:rsidR="00000000" w:rsidRPr="00000000">
        <w:rPr>
          <w:rtl w:val="0"/>
        </w:rPr>
        <w:t xml:space="preserve">: [</w:t>
      </w:r>
      <w:hyperlink r:id="rId923">
        <w:r w:rsidDel="00000000" w:rsidR="00000000" w:rsidRPr="00000000">
          <w:rPr>
            <w:rtl w:val="0"/>
          </w:rPr>
          <w:t xml:space="preserve">OARs</w:t>
        </w:r>
      </w:hyperlink>
      <w:r w:rsidDel="00000000" w:rsidR="00000000" w:rsidRPr="00000000">
        <w:rPr>
          <w:rtl w:val="0"/>
        </w:rPr>
        <w:t xml:space="preserve">], [</w:t>
      </w:r>
      <w:hyperlink r:id="rId924">
        <w:r w:rsidDel="00000000" w:rsidR="00000000" w:rsidRPr="00000000">
          <w:rPr>
            <w:rtl w:val="0"/>
          </w:rPr>
          <w:t xml:space="preserve">Cancer of unknown primary</w:t>
        </w:r>
      </w:hyperlink>
      <w:r w:rsidDel="00000000" w:rsidR="00000000" w:rsidRPr="00000000">
        <w:rPr>
          <w:rtl w:val="0"/>
        </w:rPr>
        <w:t xml:space="preserve">]. </w:t>
      </w:r>
      <w:r w:rsidDel="00000000" w:rsidR="00000000" w:rsidRPr="00000000">
        <w:rPr>
          <w:b w:val="1"/>
          <w:rtl w:val="0"/>
        </w:rPr>
        <w:t xml:space="preserve">ARRO</w:t>
      </w:r>
      <w:r w:rsidDel="00000000" w:rsidR="00000000" w:rsidRPr="00000000">
        <w:rPr>
          <w:rtl w:val="0"/>
        </w:rPr>
        <w:t xml:space="preserve">: [</w:t>
      </w:r>
      <w:hyperlink r:id="rId925">
        <w:r w:rsidDel="00000000" w:rsidR="00000000" w:rsidRPr="00000000">
          <w:rPr>
            <w:rtl w:val="0"/>
          </w:rPr>
          <w:t xml:space="preserve">Cancer of unknown primary</w:t>
        </w:r>
      </w:hyperlink>
      <w:r w:rsidDel="00000000" w:rsidR="00000000" w:rsidRPr="00000000">
        <w:rPr>
          <w:rtl w:val="0"/>
        </w:rPr>
        <w:t xml:space="preserve">]. </w:t>
      </w:r>
    </w:p>
    <w:p w:rsidR="00000000" w:rsidDel="00000000" w:rsidP="00000000" w:rsidRDefault="00000000" w:rsidRPr="00000000" w14:paraId="00000E92">
      <w:pPr>
        <w:ind w:left="0" w:right="140" w:firstLine="0"/>
        <w:rPr/>
      </w:pPr>
      <w:r w:rsidDel="00000000" w:rsidR="00000000" w:rsidRPr="00000000">
        <w:rPr>
          <w:rtl w:val="0"/>
        </w:rPr>
        <w:t xml:space="preserve">AVARO: [</w:t>
      </w:r>
      <w:hyperlink r:id="rId926">
        <w:r w:rsidDel="00000000" w:rsidR="00000000" w:rsidRPr="00000000">
          <w:rPr>
            <w:rtl w:val="0"/>
          </w:rPr>
          <w:t xml:space="preserve">AVARO Neck node levels and Brachial plexus</w:t>
        </w:r>
      </w:hyperlink>
      <w:r w:rsidDel="00000000" w:rsidR="00000000" w:rsidRPr="00000000">
        <w:rPr>
          <w:rtl w:val="0"/>
        </w:rPr>
        <w:t xml:space="preserve">], [</w:t>
      </w:r>
      <w:hyperlink r:id="rId927">
        <w:r w:rsidDel="00000000" w:rsidR="00000000" w:rsidRPr="00000000">
          <w:rPr>
            <w:rtl w:val="0"/>
          </w:rPr>
          <w:t xml:space="preserve">AVARO constrictors and OARs</w:t>
        </w:r>
      </w:hyperlink>
      <w:r w:rsidDel="00000000" w:rsidR="00000000" w:rsidRPr="00000000">
        <w:rPr>
          <w:rtl w:val="0"/>
        </w:rPr>
        <w:t xml:space="preserve">].</w:t>
      </w:r>
      <w:r w:rsidDel="00000000" w:rsidR="00000000" w:rsidRPr="00000000">
        <w:rPr>
          <w:rtl w:val="0"/>
        </w:rPr>
      </w:r>
    </w:p>
    <w:tbl>
      <w:tblPr>
        <w:tblStyle w:val="Table28"/>
        <w:tblW w:w="10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0"/>
        <w:tblGridChange w:id="0">
          <w:tblGrid>
            <w:gridCol w:w="108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E93">
            <w:pPr>
              <w:ind w:left="0" w:firstLine="0"/>
              <w:rPr>
                <w:b w:val="1"/>
              </w:rPr>
            </w:pPr>
            <w:r w:rsidDel="00000000" w:rsidR="00000000" w:rsidRPr="00000000">
              <w:rPr>
                <w:rtl w:val="0"/>
              </w:rPr>
              <w:t xml:space="preserve">GEORCC target volumes for H&amp;N cancer of unknown primary [</w:t>
            </w:r>
            <w:hyperlink r:id="rId928">
              <w:r w:rsidDel="00000000" w:rsidR="00000000" w:rsidRPr="00000000">
                <w:rPr>
                  <w:rtl w:val="0"/>
                </w:rPr>
                <w:t xml:space="preserve">Cabrera Rodriguez CROH '18</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E9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Characteristics and Management of Cancer of Unknown Prim</w:t>
            </w:r>
            <w:r w:rsidDel="00000000" w:rsidR="00000000" w:rsidRPr="00000000">
              <w:rPr>
                <w:b w:val="1"/>
                <w:rtl w:val="0"/>
              </w:rPr>
              <w:t xml:space="preserve">ary</w:t>
            </w:r>
            <w:r w:rsidDel="00000000" w:rsidR="00000000" w:rsidRPr="00000000">
              <w:rPr>
                <w:rtl w:val="0"/>
              </w:rPr>
              <w:t xml:space="preserve"> [</w:t>
            </w:r>
            <w:hyperlink r:id="rId929">
              <w:r w:rsidDel="00000000" w:rsidR="00000000" w:rsidRPr="00000000">
                <w:rPr>
                  <w:rtl w:val="0"/>
                </w:rPr>
                <w:t xml:space="preserve">Galloway JCO '15</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E95">
            <w:pPr>
              <w:numPr>
                <w:ilvl w:val="0"/>
                <w:numId w:val="92"/>
              </w:numPr>
            </w:pPr>
            <w:r w:rsidDel="00000000" w:rsidR="00000000" w:rsidRPr="00000000">
              <w:rPr>
                <w:b w:val="1"/>
                <w:rtl w:val="0"/>
              </w:rPr>
              <w:t xml:space="preserve">Node levels and correlation with primary</w:t>
            </w:r>
            <w:r w:rsidDel="00000000" w:rsidR="00000000" w:rsidRPr="00000000">
              <w:rPr>
                <w:rtl w:val="0"/>
              </w:rPr>
              <w:t xml:space="preserve">:</w:t>
            </w:r>
          </w:p>
          <w:p w:rsidR="00000000" w:rsidDel="00000000" w:rsidP="00000000" w:rsidRDefault="00000000" w:rsidRPr="00000000" w14:paraId="00000E96">
            <w:pPr>
              <w:numPr>
                <w:ilvl w:val="1"/>
                <w:numId w:val="92"/>
              </w:numPr>
              <w:ind w:left="1440" w:hanging="360"/>
            </w:pPr>
            <w:r w:rsidDel="00000000" w:rsidR="00000000" w:rsidRPr="00000000">
              <w:rPr>
                <w:rtl w:val="0"/>
              </w:rPr>
              <w:t xml:space="preserve">Level I: MCC OC, including lip.</w:t>
            </w:r>
          </w:p>
          <w:p w:rsidR="00000000" w:rsidDel="00000000" w:rsidP="00000000" w:rsidRDefault="00000000" w:rsidRPr="00000000" w14:paraId="00000E97">
            <w:pPr>
              <w:numPr>
                <w:ilvl w:val="1"/>
                <w:numId w:val="92"/>
              </w:numPr>
              <w:ind w:left="1440" w:hanging="360"/>
            </w:pPr>
            <w:r w:rsidDel="00000000" w:rsidR="00000000" w:rsidRPr="00000000">
              <w:rPr>
                <w:rtl w:val="0"/>
              </w:rPr>
              <w:t xml:space="preserve">Level II (most common): MCC p16+ OP, which have small primaries. Nodes more likely to be cystic/necrotic</w:t>
            </w:r>
          </w:p>
          <w:p w:rsidR="00000000" w:rsidDel="00000000" w:rsidP="00000000" w:rsidRDefault="00000000" w:rsidRPr="00000000" w14:paraId="00000E98">
            <w:pPr>
              <w:numPr>
                <w:ilvl w:val="2"/>
                <w:numId w:val="92"/>
              </w:numPr>
              <w:ind w:left="2160" w:hanging="360"/>
              <w:rPr/>
            </w:pPr>
            <w:r w:rsidDel="00000000" w:rsidR="00000000" w:rsidRPr="00000000">
              <w:rPr>
                <w:rtl w:val="0"/>
              </w:rPr>
              <w:t xml:space="preserve">Biopsy BOT (more common than OP), NPX, pyriform sinus, and tonsils.</w:t>
            </w:r>
          </w:p>
          <w:p w:rsidR="00000000" w:rsidDel="00000000" w:rsidP="00000000" w:rsidRDefault="00000000" w:rsidRPr="00000000" w14:paraId="00000E99">
            <w:pPr>
              <w:numPr>
                <w:ilvl w:val="1"/>
                <w:numId w:val="92"/>
              </w:numPr>
              <w:ind w:left="1440" w:hanging="360"/>
            </w:pPr>
            <w:r w:rsidDel="00000000" w:rsidR="00000000" w:rsidRPr="00000000">
              <w:rPr>
                <w:rtl w:val="0"/>
              </w:rPr>
              <w:t xml:space="preserve">Level III-IV: MCC LX, HPX.</w:t>
            </w:r>
          </w:p>
          <w:p w:rsidR="00000000" w:rsidDel="00000000" w:rsidP="00000000" w:rsidRDefault="00000000" w:rsidRPr="00000000" w14:paraId="00000E9A">
            <w:pPr>
              <w:numPr>
                <w:ilvl w:val="1"/>
                <w:numId w:val="92"/>
              </w:numPr>
              <w:ind w:left="1440" w:hanging="360"/>
            </w:pPr>
            <w:r w:rsidDel="00000000" w:rsidR="00000000" w:rsidRPr="00000000">
              <w:rPr>
                <w:rtl w:val="0"/>
              </w:rPr>
              <w:t xml:space="preserve">Level V: Cutaneous or NPX origin. </w:t>
            </w:r>
          </w:p>
          <w:p w:rsidR="00000000" w:rsidDel="00000000" w:rsidP="00000000" w:rsidRDefault="00000000" w:rsidRPr="00000000" w14:paraId="00000E9B">
            <w:pPr>
              <w:numPr>
                <w:ilvl w:val="2"/>
                <w:numId w:val="92"/>
              </w:numPr>
              <w:ind w:left="2160" w:hanging="360"/>
              <w:rPr/>
            </w:pPr>
            <w:r w:rsidDel="00000000" w:rsidR="00000000" w:rsidRPr="00000000">
              <w:rPr>
                <w:rtl w:val="0"/>
              </w:rPr>
              <w:t xml:space="preserve">Triple endoscopy for IV-V LAD </w:t>
            </w:r>
            <w:r w:rsidDel="00000000" w:rsidR="00000000" w:rsidRPr="00000000">
              <w:rPr>
                <w:rtl w:val="0"/>
              </w:rPr>
              <w:t xml:space="preserve">as more</w:t>
            </w:r>
            <w:r w:rsidDel="00000000" w:rsidR="00000000" w:rsidRPr="00000000">
              <w:rPr>
                <w:rtl w:val="0"/>
              </w:rPr>
              <w:t xml:space="preserve"> likely to be lung/abdominal primary.</w:t>
            </w:r>
          </w:p>
          <w:p w:rsidR="00000000" w:rsidDel="00000000" w:rsidP="00000000" w:rsidRDefault="00000000" w:rsidRPr="00000000" w14:paraId="00000E9C">
            <w:pPr>
              <w:numPr>
                <w:ilvl w:val="1"/>
                <w:numId w:val="92"/>
              </w:numPr>
              <w:ind w:left="1440" w:hanging="360"/>
            </w:pPr>
            <w:r w:rsidDel="00000000" w:rsidR="00000000" w:rsidRPr="00000000">
              <w:rPr>
                <w:rtl w:val="0"/>
              </w:rPr>
              <w:t xml:space="preserve">Intraparotid LN suggests cutaneous primary.</w:t>
            </w:r>
          </w:p>
          <w:p w:rsidR="00000000" w:rsidDel="00000000" w:rsidP="00000000" w:rsidRDefault="00000000" w:rsidRPr="00000000" w14:paraId="00000E9D">
            <w:pPr>
              <w:numPr>
                <w:ilvl w:val="0"/>
                <w:numId w:val="92"/>
              </w:numPr>
            </w:pPr>
            <w:r w:rsidDel="00000000" w:rsidR="00000000" w:rsidRPr="00000000">
              <w:rPr>
                <w:rtl w:val="0"/>
              </w:rPr>
              <w:t xml:space="preserve">Most CUP are AC originating below clavicles, esp level IV and/or SCN. AC most likely chest / abdominal primary.</w:t>
            </w:r>
          </w:p>
          <w:p w:rsidR="00000000" w:rsidDel="00000000" w:rsidP="00000000" w:rsidRDefault="00000000" w:rsidRPr="00000000" w14:paraId="00000E9E">
            <w:pPr>
              <w:numPr>
                <w:ilvl w:val="1"/>
                <w:numId w:val="92"/>
              </w:numPr>
              <w:ind w:left="1440" w:hanging="360"/>
            </w:pPr>
            <w:r w:rsidDel="00000000" w:rsidR="00000000" w:rsidRPr="00000000">
              <w:rPr>
                <w:rtl w:val="0"/>
              </w:rPr>
              <w:t xml:space="preserve">AC in the neck almost always below clavicles but may be salivary gland, thyroid, or parathyroid primary.</w:t>
            </w:r>
          </w:p>
          <w:p w:rsidR="00000000" w:rsidDel="00000000" w:rsidP="00000000" w:rsidRDefault="00000000" w:rsidRPr="00000000" w14:paraId="00000E9F">
            <w:pPr>
              <w:numPr>
                <w:ilvl w:val="0"/>
                <w:numId w:val="92"/>
              </w:numPr>
            </w:pPr>
            <w:r w:rsidDel="00000000" w:rsidR="00000000" w:rsidRPr="00000000">
              <w:rPr>
                <w:rtl w:val="0"/>
              </w:rPr>
              <w:t xml:space="preserve">P16 positive but high-risk HPV negative suggests skin primary [</w:t>
            </w:r>
            <w:hyperlink r:id="rId930">
              <w:r w:rsidDel="00000000" w:rsidR="00000000" w:rsidRPr="00000000">
                <w:rPr>
                  <w:rtl w:val="0"/>
                </w:rPr>
                <w:t xml:space="preserve">McDowell Cancer '16</w:t>
              </w:r>
            </w:hyperlink>
            <w:r w:rsidDel="00000000" w:rsidR="00000000" w:rsidRPr="00000000">
              <w:rPr>
                <w:rtl w:val="0"/>
              </w:rPr>
              <w:t xml:space="preserve">].</w:t>
            </w:r>
          </w:p>
          <w:bookmarkStart w:colFirst="0" w:colLast="0" w:name="477l53rleeod" w:id="250"/>
          <w:bookmarkEnd w:id="250"/>
          <w:p w:rsidR="00000000" w:rsidDel="00000000" w:rsidP="00000000" w:rsidRDefault="00000000" w:rsidRPr="00000000" w14:paraId="00000EA0">
            <w:pPr>
              <w:ind w:left="0" w:firstLine="0"/>
              <w:rPr/>
            </w:pPr>
            <w:r w:rsidDel="00000000" w:rsidR="00000000" w:rsidRPr="00000000">
              <w:rPr>
                <w:b w:val="1"/>
                <w:rtl w:val="0"/>
              </w:rPr>
              <w:t xml:space="preserve">ASCO Guideline: Diagnosis and Management of SqCC CUP in the H&amp;N </w:t>
            </w:r>
            <w:r w:rsidDel="00000000" w:rsidR="00000000" w:rsidRPr="00000000">
              <w:rPr>
                <w:rtl w:val="0"/>
              </w:rPr>
              <w:t xml:space="preserve">[</w:t>
            </w:r>
            <w:hyperlink r:id="rId931">
              <w:r w:rsidDel="00000000" w:rsidR="00000000" w:rsidRPr="00000000">
                <w:rPr>
                  <w:rtl w:val="0"/>
                </w:rPr>
                <w:t xml:space="preserve">Maghami JCO '20</w:t>
              </w:r>
            </w:hyperlink>
            <w:r w:rsidDel="00000000" w:rsidR="00000000" w:rsidRPr="00000000">
              <w:rPr>
                <w:rtl w:val="0"/>
              </w:rPr>
              <w:t xml:space="preserve">]:</w:t>
            </w:r>
          </w:p>
          <w:p w:rsidR="00000000" w:rsidDel="00000000" w:rsidP="00000000" w:rsidRDefault="00000000" w:rsidRPr="00000000" w14:paraId="00000EA1">
            <w:pPr>
              <w:ind w:left="0" w:firstLine="0"/>
              <w:rPr/>
            </w:pPr>
            <w:r w:rsidDel="00000000" w:rsidR="00000000" w:rsidRPr="00000000">
              <w:rPr>
                <w:rtl w:val="0"/>
              </w:rPr>
              <w:t xml:space="preserve">TBL </w:t>
            </w:r>
            <w:hyperlink r:id="rId932">
              <w:r w:rsidDel="00000000" w:rsidR="00000000" w:rsidRPr="00000000">
                <w:rPr>
                  <w:vertAlign w:val="superscript"/>
                  <w:rtl w:val="0"/>
                </w:rPr>
                <w:t xml:space="preserve">QS</w:t>
              </w:r>
            </w:hyperlink>
            <w:r w:rsidDel="00000000" w:rsidR="00000000" w:rsidRPr="00000000">
              <w:rPr>
                <w:rtl w:val="0"/>
              </w:rPr>
              <w:t xml:space="preserve">: The ASCO consensus guidelines are a great resource to optimize management of SCCUP.</w:t>
            </w:r>
          </w:p>
          <w:p w:rsidR="00000000" w:rsidDel="00000000" w:rsidP="00000000" w:rsidRDefault="00000000" w:rsidRPr="00000000" w14:paraId="00000EA2">
            <w:pPr>
              <w:numPr>
                <w:ilvl w:val="0"/>
                <w:numId w:val="14"/>
              </w:numPr>
              <w:rPr>
                <w:u w:val="none"/>
              </w:rPr>
            </w:pPr>
            <w:r w:rsidDel="00000000" w:rsidR="00000000" w:rsidRPr="00000000">
              <w:rPr>
                <w:rtl w:val="0"/>
              </w:rPr>
              <w:t xml:space="preserve">High risk HPV testing should be done routinely on level II-III SCCUP nodes. EBV testing should be considered on HPV negative metastases.</w:t>
            </w:r>
          </w:p>
          <w:p w:rsidR="00000000" w:rsidDel="00000000" w:rsidP="00000000" w:rsidRDefault="00000000" w:rsidRPr="00000000" w14:paraId="00000EA3">
            <w:pPr>
              <w:numPr>
                <w:ilvl w:val="0"/>
                <w:numId w:val="14"/>
              </w:numPr>
              <w:rPr>
                <w:u w:val="none"/>
              </w:rPr>
            </w:pPr>
            <w:r w:rsidDel="00000000" w:rsidR="00000000" w:rsidRPr="00000000">
              <w:rPr>
                <w:rtl w:val="0"/>
              </w:rPr>
              <w:t xml:space="preserve">CT soft tissue neck with contrast should be the initial test, and if negative a PET/CT should be the next step.</w:t>
            </w:r>
          </w:p>
          <w:p w:rsidR="00000000" w:rsidDel="00000000" w:rsidP="00000000" w:rsidRDefault="00000000" w:rsidRPr="00000000" w14:paraId="00000EA4">
            <w:pPr>
              <w:numPr>
                <w:ilvl w:val="0"/>
                <w:numId w:val="14"/>
              </w:numPr>
              <w:rPr>
                <w:u w:val="none"/>
              </w:rPr>
            </w:pPr>
            <w:r w:rsidDel="00000000" w:rsidR="00000000" w:rsidRPr="00000000">
              <w:rPr>
                <w:rtl w:val="0"/>
              </w:rPr>
              <w:t xml:space="preserve">Complete evaluation of OC, OP, HPX and LX should be performed, with directed biopsies of any suspicious areas.</w:t>
            </w:r>
          </w:p>
          <w:p w:rsidR="00000000" w:rsidDel="00000000" w:rsidP="00000000" w:rsidRDefault="00000000" w:rsidRPr="00000000" w14:paraId="00000EA5">
            <w:pPr>
              <w:numPr>
                <w:ilvl w:val="0"/>
                <w:numId w:val="14"/>
              </w:numPr>
              <w:rPr>
                <w:u w:val="none"/>
              </w:rPr>
            </w:pPr>
            <w:r w:rsidDel="00000000" w:rsidR="00000000" w:rsidRPr="00000000">
              <w:rPr>
                <w:rtl w:val="0"/>
              </w:rPr>
              <w:t xml:space="preserve">Patients with ipsilateral lymphadenopathy should have an ipsilateral palatine ± lingual tonsillectomy. This may also be considered on the side of the most bulky neck disease for bilateral neck disease.</w:t>
            </w:r>
          </w:p>
          <w:p w:rsidR="00000000" w:rsidDel="00000000" w:rsidP="00000000" w:rsidRDefault="00000000" w:rsidRPr="00000000" w14:paraId="00000EA6">
            <w:pPr>
              <w:numPr>
                <w:ilvl w:val="0"/>
                <w:numId w:val="14"/>
              </w:numPr>
              <w:rPr>
                <w:u w:val="none"/>
              </w:rPr>
            </w:pPr>
            <w:r w:rsidDel="00000000" w:rsidR="00000000" w:rsidRPr="00000000">
              <w:rPr>
                <w:rtl w:val="0"/>
              </w:rPr>
              <w:t xml:space="preserve">For patients treated with primary radiotherapy, a BED of 70 Gy over 7 weeks should be delivered to gross nodal disease. BED of approximately 50/25 or slightly higher should be delivered to mucosal areas at risk of harboring the occult primary site and a BED of 40-50/20-25 electively to clinically and radiographically negative nodal regions at risk.</w:t>
            </w:r>
            <w:r w:rsidDel="00000000" w:rsidR="00000000" w:rsidRPr="00000000">
              <w:rPr>
                <w:rtl w:val="0"/>
              </w:rPr>
            </w:r>
          </w:p>
        </w:tc>
      </w:tr>
    </w:tbl>
    <w:p w:rsidR="00000000" w:rsidDel="00000000" w:rsidP="00000000" w:rsidRDefault="00000000" w:rsidRPr="00000000" w14:paraId="00000EA7">
      <w:pPr>
        <w:spacing w:line="240" w:lineRule="auto"/>
        <w:ind w:left="0" w:firstLine="0"/>
        <w:rPr/>
      </w:pPr>
      <w:r w:rsidDel="00000000" w:rsidR="00000000" w:rsidRPr="00000000">
        <w:rPr>
          <w:rtl w:val="0"/>
        </w:rPr>
      </w:r>
    </w:p>
    <w:p w:rsidR="00000000" w:rsidDel="00000000" w:rsidP="00000000" w:rsidRDefault="00000000" w:rsidRPr="00000000" w14:paraId="00000EA8">
      <w:pPr>
        <w:numPr>
          <w:ilvl w:val="0"/>
          <w:numId w:val="30"/>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 of all H&amp;N cancers are unknown primary. </w:t>
      </w:r>
    </w:p>
    <w:p w:rsidR="00000000" w:rsidDel="00000000" w:rsidP="00000000" w:rsidRDefault="00000000" w:rsidRPr="00000000" w14:paraId="00000EA9">
      <w:pPr>
        <w:numPr>
          <w:ilvl w:val="1"/>
          <w:numId w:val="30"/>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Median age 50-70. M:F 4:1. </w:t>
      </w:r>
    </w:p>
    <w:p w:rsidR="00000000" w:rsidDel="00000000" w:rsidP="00000000" w:rsidRDefault="00000000" w:rsidRPr="00000000" w14:paraId="00000EAA">
      <w:pPr>
        <w:numPr>
          <w:ilvl w:val="1"/>
          <w:numId w:val="30"/>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majority (74%) of SqCC </w:t>
      </w:r>
      <w:r w:rsidDel="00000000" w:rsidR="00000000" w:rsidRPr="00000000">
        <w:rPr>
          <w:rtl w:val="0"/>
        </w:rPr>
        <w:t xml:space="preserve">patients in the modern</w:t>
      </w:r>
      <w:r w:rsidDel="00000000" w:rsidR="00000000" w:rsidRPr="00000000">
        <w:rPr>
          <w:rFonts w:ascii="Times New Roman" w:cs="Times New Roman" w:eastAsia="Times New Roman" w:hAnsi="Times New Roman"/>
          <w:sz w:val="20"/>
          <w:szCs w:val="20"/>
          <w:rtl w:val="0"/>
        </w:rPr>
        <w:t xml:space="preserve"> era present with HPV-associated dz [</w:t>
      </w:r>
      <w:hyperlink r:id="rId933">
        <w:r w:rsidDel="00000000" w:rsidR="00000000" w:rsidRPr="00000000">
          <w:rPr>
            <w:rFonts w:ascii="Times New Roman" w:cs="Times New Roman" w:eastAsia="Times New Roman" w:hAnsi="Times New Roman"/>
            <w:sz w:val="20"/>
            <w:szCs w:val="20"/>
            <w:rtl w:val="0"/>
          </w:rPr>
          <w:t xml:space="preserve">Keller H&amp;N '14</w:t>
        </w:r>
      </w:hyperlink>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EAB">
      <w:pPr>
        <w:numPr>
          <w:ilvl w:val="1"/>
          <w:numId w:val="30"/>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H&amp;N unknown primary cannot be supraclavicular, but SqCC in the cervical nodes is &lt; 10% of all CUP.</w:t>
      </w:r>
    </w:p>
    <w:p w:rsidR="00000000" w:rsidDel="00000000" w:rsidP="00000000" w:rsidRDefault="00000000" w:rsidRPr="00000000" w14:paraId="00000EAC">
      <w:pPr>
        <w:numPr>
          <w:ilvl w:val="2"/>
          <w:numId w:val="30"/>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Low cervical or SCV nodes with better prognosis.</w:t>
      </w:r>
    </w:p>
    <w:p w:rsidR="00000000" w:rsidDel="00000000" w:rsidP="00000000" w:rsidRDefault="00000000" w:rsidRPr="00000000" w14:paraId="00000EAD">
      <w:pPr>
        <w:numPr>
          <w:ilvl w:val="0"/>
          <w:numId w:val="30"/>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Location: </w:t>
      </w:r>
      <w:r w:rsidDel="00000000" w:rsidR="00000000" w:rsidRPr="00000000">
        <w:rPr>
          <w:b w:val="1"/>
          <w:rtl w:val="0"/>
        </w:rPr>
        <w:t xml:space="preserve">Tonsil 45% &gt; BOT 40%, pyriform sinus 10%</w:t>
      </w:r>
      <w:r w:rsidDel="00000000" w:rsidR="00000000" w:rsidRPr="00000000">
        <w:rPr>
          <w:rtl w:val="0"/>
        </w:rPr>
        <w:t xml:space="preserve">. </w:t>
      </w:r>
      <w:r w:rsidDel="00000000" w:rsidR="00000000" w:rsidRPr="00000000">
        <w:rPr>
          <w:b w:val="1"/>
          <w:rtl w:val="0"/>
        </w:rPr>
        <w:t xml:space="preserve">Around 50% will find primary </w:t>
      </w:r>
      <w:r w:rsidDel="00000000" w:rsidR="00000000" w:rsidRPr="00000000">
        <w:rPr>
          <w:rtl w:val="0"/>
        </w:rPr>
        <w:t xml:space="preserve">(20-40% historically).</w:t>
      </w:r>
      <w:r w:rsidDel="00000000" w:rsidR="00000000" w:rsidRPr="00000000">
        <w:rPr>
          <w:rtl w:val="0"/>
        </w:rPr>
      </w:r>
    </w:p>
    <w:p w:rsidR="00000000" w:rsidDel="00000000" w:rsidP="00000000" w:rsidRDefault="00000000" w:rsidRPr="00000000" w14:paraId="00000EAE">
      <w:pPr>
        <w:numPr>
          <w:ilvl w:val="1"/>
          <w:numId w:val="30"/>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~50% are found by DL or site-directed biopsy. </w:t>
      </w:r>
      <w:r w:rsidDel="00000000" w:rsidR="00000000" w:rsidRPr="00000000">
        <w:rPr>
          <w:rtl w:val="0"/>
        </w:rPr>
      </w:r>
    </w:p>
    <w:p w:rsidR="00000000" w:rsidDel="00000000" w:rsidP="00000000" w:rsidRDefault="00000000" w:rsidRPr="00000000" w14:paraId="00000EAF">
      <w:pPr>
        <w:numPr>
          <w:ilvl w:val="2"/>
          <w:numId w:val="30"/>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DL detects 40% of cases. </w:t>
      </w:r>
      <w:r w:rsidDel="00000000" w:rsidR="00000000" w:rsidRPr="00000000">
        <w:rPr>
          <w:rFonts w:ascii="Times New Roman" w:cs="Times New Roman" w:eastAsia="Times New Roman" w:hAnsi="Times New Roman"/>
          <w:sz w:val="20"/>
          <w:szCs w:val="20"/>
          <w:rtl w:val="0"/>
        </w:rPr>
        <w:t xml:space="preserve">Get PET in the pre-biopsy setting. </w:t>
      </w:r>
    </w:p>
    <w:p w:rsidR="00000000" w:rsidDel="00000000" w:rsidP="00000000" w:rsidRDefault="00000000" w:rsidRPr="00000000" w14:paraId="00000EB0">
      <w:pPr>
        <w:numPr>
          <w:ilvl w:val="2"/>
          <w:numId w:val="30"/>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Only detects 25% if no CT or MRI.</w:t>
      </w:r>
    </w:p>
    <w:p w:rsidR="00000000" w:rsidDel="00000000" w:rsidP="00000000" w:rsidRDefault="00000000" w:rsidRPr="00000000" w14:paraId="00000EB1">
      <w:pPr>
        <w:numPr>
          <w:ilvl w:val="1"/>
          <w:numId w:val="30"/>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~20-25% are found by tonsillectomy.</w:t>
      </w:r>
      <w:r w:rsidDel="00000000" w:rsidR="00000000" w:rsidRPr="00000000">
        <w:rPr>
          <w:rtl w:val="0"/>
        </w:rPr>
      </w:r>
    </w:p>
    <w:p w:rsidR="00000000" w:rsidDel="00000000" w:rsidP="00000000" w:rsidRDefault="00000000" w:rsidRPr="00000000" w14:paraId="00000EB2">
      <w:pPr>
        <w:ind w:left="1440" w:firstLine="0"/>
        <w:rPr/>
      </w:pPr>
      <w:r w:rsidDel="00000000" w:rsidR="00000000" w:rsidRPr="00000000">
        <w:rPr>
          <w:rtl w:val="0"/>
        </w:rPr>
        <w:t xml:space="preserve">Consider BOT/transoral lingual tonsillectomy, as BOT primaries may be more frequent than tonsillar [</w:t>
      </w:r>
      <w:hyperlink r:id="rId934">
        <w:r w:rsidDel="00000000" w:rsidR="00000000" w:rsidRPr="00000000">
          <w:rPr>
            <w:rtl w:val="0"/>
          </w:rPr>
          <w:t xml:space="preserve">1</w:t>
        </w:r>
      </w:hyperlink>
      <w:r w:rsidDel="00000000" w:rsidR="00000000" w:rsidRPr="00000000">
        <w:rPr>
          <w:rtl w:val="0"/>
        </w:rPr>
        <w:t xml:space="preserve">,</w:t>
      </w:r>
      <w:hyperlink r:id="rId935">
        <w:r w:rsidDel="00000000" w:rsidR="00000000" w:rsidRPr="00000000">
          <w:rPr>
            <w:rtl w:val="0"/>
          </w:rPr>
          <w:t xml:space="preserve">2</w:t>
        </w:r>
      </w:hyperlink>
      <w:r w:rsidDel="00000000" w:rsidR="00000000" w:rsidRPr="00000000">
        <w:rPr>
          <w:rtl w:val="0"/>
        </w:rPr>
        <w:t xml:space="preserve">].</w:t>
      </w:r>
    </w:p>
    <w:p w:rsidR="00000000" w:rsidDel="00000000" w:rsidP="00000000" w:rsidRDefault="00000000" w:rsidRPr="00000000" w14:paraId="00000EB3">
      <w:pPr>
        <w:numPr>
          <w:ilvl w:val="2"/>
          <w:numId w:val="30"/>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Ipsi or bilateral tonsillectomy may be performed</w:t>
      </w:r>
      <w:r w:rsidDel="00000000" w:rsidR="00000000" w:rsidRPr="00000000">
        <w:rPr>
          <w:rtl w:val="0"/>
        </w:rPr>
        <w:t xml:space="preserve">, usually at the time of DL.</w:t>
      </w:r>
      <w:r w:rsidDel="00000000" w:rsidR="00000000" w:rsidRPr="00000000">
        <w:rPr>
          <w:rtl w:val="0"/>
        </w:rPr>
      </w:r>
    </w:p>
    <w:p w:rsidR="00000000" w:rsidDel="00000000" w:rsidP="00000000" w:rsidRDefault="00000000" w:rsidRPr="00000000" w14:paraId="00000EB4">
      <w:pPr>
        <w:numPr>
          <w:ilvl w:val="2"/>
          <w:numId w:val="30"/>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Bilateral tonsillectomy identifies contra tonsillar primary in 5-10%.</w:t>
      </w:r>
    </w:p>
    <w:p w:rsidR="00000000" w:rsidDel="00000000" w:rsidP="00000000" w:rsidRDefault="00000000" w:rsidRPr="00000000" w14:paraId="00000EB5">
      <w:pPr>
        <w:numPr>
          <w:ilvl w:val="3"/>
          <w:numId w:val="30"/>
        </w:numPr>
        <w:spacing w:line="240" w:lineRule="auto"/>
        <w:ind w:left="288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JHH [</w:t>
      </w:r>
      <w:hyperlink r:id="rId936">
        <w:r w:rsidDel="00000000" w:rsidR="00000000" w:rsidRPr="00000000">
          <w:rPr>
            <w:rFonts w:ascii="Times New Roman" w:cs="Times New Roman" w:eastAsia="Times New Roman" w:hAnsi="Times New Roman"/>
            <w:sz w:val="20"/>
            <w:szCs w:val="20"/>
            <w:rtl w:val="0"/>
          </w:rPr>
          <w:t xml:space="preserve">McQuone Laryngoscope '98</w:t>
        </w:r>
      </w:hyperlink>
      <w:r w:rsidDel="00000000" w:rsidR="00000000" w:rsidRPr="00000000">
        <w:rPr>
          <w:rFonts w:ascii="Times New Roman" w:cs="Times New Roman" w:eastAsia="Times New Roman" w:hAnsi="Times New Roman"/>
          <w:sz w:val="20"/>
          <w:szCs w:val="20"/>
          <w:rtl w:val="0"/>
        </w:rPr>
        <w:t xml:space="preserve">]: Bilateral tonsillectomy improve</w:t>
      </w:r>
      <w:r w:rsidDel="00000000" w:rsidR="00000000" w:rsidRPr="00000000">
        <w:rPr>
          <w:rtl w:val="0"/>
        </w:rPr>
        <w:t xml:space="preserve">s diagnostic </w:t>
      </w:r>
      <w:r w:rsidDel="00000000" w:rsidR="00000000" w:rsidRPr="00000000">
        <w:rPr>
          <w:rFonts w:ascii="Times New Roman" w:cs="Times New Roman" w:eastAsia="Times New Roman" w:hAnsi="Times New Roman"/>
          <w:sz w:val="20"/>
          <w:szCs w:val="20"/>
          <w:rtl w:val="0"/>
        </w:rPr>
        <w:t xml:space="preserve">yield</w:t>
      </w:r>
      <w:r w:rsidDel="00000000" w:rsidR="00000000" w:rsidRPr="00000000">
        <w:rPr>
          <w:rtl w:val="0"/>
        </w:rPr>
        <w:t xml:space="preserve"> and</w:t>
      </w:r>
      <w:r w:rsidDel="00000000" w:rsidR="00000000" w:rsidRPr="00000000">
        <w:rPr>
          <w:rFonts w:ascii="Times New Roman" w:cs="Times New Roman" w:eastAsia="Times New Roman" w:hAnsi="Times New Roman"/>
          <w:sz w:val="20"/>
          <w:szCs w:val="20"/>
          <w:rtl w:val="0"/>
        </w:rPr>
        <w:t xml:space="preserve"> may </w:t>
      </w:r>
      <w:r w:rsidDel="00000000" w:rsidR="00000000" w:rsidRPr="00000000">
        <w:rPr>
          <w:rtl w:val="0"/>
        </w:rPr>
        <w:t xml:space="preserve">make it easier</w:t>
      </w:r>
      <w:r w:rsidDel="00000000" w:rsidR="00000000" w:rsidRPr="00000000">
        <w:rPr>
          <w:rFonts w:ascii="Times New Roman" w:cs="Times New Roman" w:eastAsia="Times New Roman" w:hAnsi="Times New Roman"/>
          <w:sz w:val="20"/>
          <w:szCs w:val="20"/>
          <w:rtl w:val="0"/>
        </w:rPr>
        <w:t xml:space="preserve"> to follow up with subsequent PET scans.</w:t>
      </w:r>
    </w:p>
    <w:p w:rsidR="00000000" w:rsidDel="00000000" w:rsidP="00000000" w:rsidRDefault="00000000" w:rsidRPr="00000000" w14:paraId="00000EB6">
      <w:pPr>
        <w:numPr>
          <w:ilvl w:val="2"/>
          <w:numId w:val="30"/>
        </w:numPr>
        <w:spacing w:line="240" w:lineRule="auto"/>
        <w:ind w:left="216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Detection of primary for tonsillar bx / tonsillectomy of 3→ 30% [</w:t>
      </w:r>
      <w:hyperlink r:id="rId937">
        <w:r w:rsidDel="00000000" w:rsidR="00000000" w:rsidRPr="00000000">
          <w:rPr>
            <w:rFonts w:ascii="Times New Roman" w:cs="Times New Roman" w:eastAsia="Times New Roman" w:hAnsi="Times New Roman"/>
            <w:sz w:val="20"/>
            <w:szCs w:val="20"/>
            <w:rtl w:val="0"/>
          </w:rPr>
          <w:t xml:space="preserve">Waltonen Laryngoscope '08</w:t>
        </w:r>
      </w:hyperlink>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EB7">
      <w:pPr>
        <w:numPr>
          <w:ilvl w:val="1"/>
          <w:numId w:val="30"/>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~15-30% are found by PET/CT [</w:t>
      </w:r>
      <w:hyperlink r:id="rId938">
        <w:r w:rsidDel="00000000" w:rsidR="00000000" w:rsidRPr="00000000">
          <w:rPr>
            <w:rFonts w:ascii="Times New Roman" w:cs="Times New Roman" w:eastAsia="Times New Roman" w:hAnsi="Times New Roman"/>
            <w:sz w:val="20"/>
            <w:szCs w:val="20"/>
            <w:rtl w:val="0"/>
          </w:rPr>
          <w:t xml:space="preserve">Johansen HN '07</w:t>
        </w:r>
      </w:hyperlink>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sz w:val="20"/>
          <w:szCs w:val="20"/>
          <w:rtl w:val="0"/>
        </w:rPr>
        <w:t xml:space="preserve">PPV ~90% and NPV ~75% for CUP.</w:t>
      </w:r>
    </w:p>
    <w:bookmarkStart w:colFirst="0" w:colLast="0" w:name="wukzvn1l5qzm" w:id="251"/>
    <w:bookmarkEnd w:id="251"/>
    <w:p w:rsidR="00000000" w:rsidDel="00000000" w:rsidP="00000000" w:rsidRDefault="00000000" w:rsidRPr="00000000" w14:paraId="00000EB8">
      <w:pPr>
        <w:numPr>
          <w:ilvl w:val="0"/>
          <w:numId w:val="30"/>
        </w:numPr>
        <w:spacing w:line="240" w:lineRule="auto"/>
        <w:rPr>
          <w:u w:val="none"/>
        </w:rPr>
      </w:pPr>
      <w:r w:rsidDel="00000000" w:rsidR="00000000" w:rsidRPr="00000000">
        <w:rPr>
          <w:rtl w:val="0"/>
        </w:rPr>
        <w:t xml:space="preserve">Anatomy</w:t>
      </w:r>
    </w:p>
    <w:p w:rsidR="00000000" w:rsidDel="00000000" w:rsidP="00000000" w:rsidRDefault="00000000" w:rsidRPr="00000000" w14:paraId="00000EB9">
      <w:pPr>
        <w:numPr>
          <w:ilvl w:val="1"/>
          <w:numId w:val="30"/>
        </w:numPr>
        <w:ind w:left="1440" w:hanging="360"/>
      </w:pPr>
      <w:r w:rsidDel="00000000" w:rsidR="00000000" w:rsidRPr="00000000">
        <w:rPr>
          <w:rtl w:val="0"/>
        </w:rPr>
        <w:t xml:space="preserve">Level I: Most likely OC, OP, waldeyer’s ring.</w:t>
      </w:r>
    </w:p>
    <w:p w:rsidR="00000000" w:rsidDel="00000000" w:rsidP="00000000" w:rsidRDefault="00000000" w:rsidRPr="00000000" w14:paraId="00000EBA">
      <w:pPr>
        <w:numPr>
          <w:ilvl w:val="1"/>
          <w:numId w:val="30"/>
        </w:numPr>
        <w:ind w:left="1440" w:hanging="360"/>
      </w:pPr>
      <w:r w:rsidDel="00000000" w:rsidR="00000000" w:rsidRPr="00000000">
        <w:rPr>
          <w:rtl w:val="0"/>
        </w:rPr>
        <w:t xml:space="preserve">Level II: Most likely NPX, OP, sometimes HPX and LX.</w:t>
      </w:r>
    </w:p>
    <w:p w:rsidR="00000000" w:rsidDel="00000000" w:rsidP="00000000" w:rsidRDefault="00000000" w:rsidRPr="00000000" w14:paraId="00000EBB">
      <w:pPr>
        <w:numPr>
          <w:ilvl w:val="1"/>
          <w:numId w:val="30"/>
        </w:numPr>
        <w:ind w:left="1440" w:hanging="360"/>
      </w:pPr>
      <w:r w:rsidDel="00000000" w:rsidR="00000000" w:rsidRPr="00000000">
        <w:rPr>
          <w:rtl w:val="0"/>
        </w:rPr>
        <w:t xml:space="preserve">Level III/IV: Most likely NPX, OP, HPX, LX.</w:t>
      </w:r>
    </w:p>
    <w:p w:rsidR="00000000" w:rsidDel="00000000" w:rsidP="00000000" w:rsidRDefault="00000000" w:rsidRPr="00000000" w14:paraId="00000EBC">
      <w:pPr>
        <w:numPr>
          <w:ilvl w:val="1"/>
          <w:numId w:val="30"/>
        </w:numPr>
        <w:ind w:left="1440" w:hanging="360"/>
      </w:pPr>
      <w:r w:rsidDel="00000000" w:rsidR="00000000" w:rsidRPr="00000000">
        <w:rPr>
          <w:rtl w:val="0"/>
        </w:rPr>
        <w:t xml:space="preserve">Low level V: Most likely NPX, HPX, LX. </w:t>
      </w:r>
    </w:p>
    <w:p w:rsidR="00000000" w:rsidDel="00000000" w:rsidP="00000000" w:rsidRDefault="00000000" w:rsidRPr="00000000" w14:paraId="00000EBD">
      <w:pPr>
        <w:numPr>
          <w:ilvl w:val="0"/>
          <w:numId w:val="30"/>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If just neck dissection alone:</w:t>
      </w:r>
    </w:p>
    <w:p w:rsidR="00000000" w:rsidDel="00000000" w:rsidP="00000000" w:rsidRDefault="00000000" w:rsidRPr="00000000" w14:paraId="00000EBE">
      <w:pPr>
        <w:numPr>
          <w:ilvl w:val="1"/>
          <w:numId w:val="30"/>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~50% fail at primary.</w:t>
      </w:r>
    </w:p>
    <w:p w:rsidR="00000000" w:rsidDel="00000000" w:rsidP="00000000" w:rsidRDefault="00000000" w:rsidRPr="00000000" w14:paraId="00000EBF">
      <w:pPr>
        <w:numPr>
          <w:ilvl w:val="1"/>
          <w:numId w:val="30"/>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~15% fail in the dissected neck (~60% if ECE).</w:t>
      </w:r>
    </w:p>
    <w:p w:rsidR="00000000" w:rsidDel="00000000" w:rsidP="00000000" w:rsidRDefault="00000000" w:rsidRPr="00000000" w14:paraId="00000EC0">
      <w:pPr>
        <w:numPr>
          <w:ilvl w:val="1"/>
          <w:numId w:val="30"/>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~40% fail </w:t>
      </w:r>
      <w:r w:rsidDel="00000000" w:rsidR="00000000" w:rsidRPr="00000000">
        <w:rPr>
          <w:rtl w:val="0"/>
        </w:rPr>
        <w:t xml:space="preserve">in a node-negative</w:t>
      </w:r>
      <w:r w:rsidDel="00000000" w:rsidR="00000000" w:rsidRPr="00000000">
        <w:rPr>
          <w:rFonts w:ascii="Times New Roman" w:cs="Times New Roman" w:eastAsia="Times New Roman" w:hAnsi="Times New Roman"/>
          <w:sz w:val="20"/>
          <w:szCs w:val="20"/>
          <w:rtl w:val="0"/>
        </w:rPr>
        <w:t xml:space="preserve"> neck if you only treat ipsilaterally (Loyola data).</w:t>
      </w:r>
      <w:r w:rsidDel="00000000" w:rsidR="00000000" w:rsidRPr="00000000">
        <w:rPr>
          <w:rtl w:val="0"/>
        </w:rPr>
      </w:r>
    </w:p>
    <w:p w:rsidR="00000000" w:rsidDel="00000000" w:rsidP="00000000" w:rsidRDefault="00000000" w:rsidRPr="00000000" w14:paraId="00000EC1">
      <w:pPr>
        <w:numPr>
          <w:ilvl w:val="0"/>
          <w:numId w:val="30"/>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DDx: SqCC, AC, lymphoma, thyroid, melanoma, salivary, sarcoma.</w:t>
      </w:r>
    </w:p>
    <w:p w:rsidR="00000000" w:rsidDel="00000000" w:rsidP="00000000" w:rsidRDefault="00000000" w:rsidRPr="00000000" w14:paraId="00000EC2">
      <w:pPr>
        <w:numPr>
          <w:ilvl w:val="1"/>
          <w:numId w:val="30"/>
        </w:numPr>
        <w:spacing w:line="240" w:lineRule="auto"/>
        <w:ind w:left="1440" w:hanging="360"/>
        <w:rPr>
          <w:u w:val="none"/>
        </w:rPr>
      </w:pPr>
      <w:r w:rsidDel="00000000" w:rsidR="00000000" w:rsidRPr="00000000">
        <w:rPr>
          <w:rtl w:val="0"/>
        </w:rPr>
        <w:t xml:space="preserve">AC: Napsin, CK7, CEA, TTF1</w:t>
      </w:r>
    </w:p>
    <w:p w:rsidR="00000000" w:rsidDel="00000000" w:rsidP="00000000" w:rsidRDefault="00000000" w:rsidRPr="00000000" w14:paraId="00000EC3">
      <w:pPr>
        <w:numPr>
          <w:ilvl w:val="1"/>
          <w:numId w:val="30"/>
        </w:numPr>
        <w:spacing w:line="240" w:lineRule="auto"/>
        <w:ind w:left="1440" w:hanging="360"/>
        <w:rPr>
          <w:u w:val="none"/>
        </w:rPr>
      </w:pPr>
      <w:r w:rsidDel="00000000" w:rsidR="00000000" w:rsidRPr="00000000">
        <w:rPr>
          <w:rtl w:val="0"/>
        </w:rPr>
        <w:t xml:space="preserve">SqCC: p40 or p63, CK 5/6.</w:t>
      </w:r>
    </w:p>
    <w:p w:rsidR="00000000" w:rsidDel="00000000" w:rsidP="00000000" w:rsidRDefault="00000000" w:rsidRPr="00000000" w14:paraId="00000EC4">
      <w:pPr>
        <w:numPr>
          <w:ilvl w:val="1"/>
          <w:numId w:val="30"/>
        </w:numPr>
        <w:spacing w:line="240" w:lineRule="auto"/>
        <w:ind w:left="1440" w:hanging="360"/>
        <w:rPr>
          <w:u w:val="none"/>
        </w:rPr>
      </w:pPr>
      <w:r w:rsidDel="00000000" w:rsidR="00000000" w:rsidRPr="00000000">
        <w:rPr>
          <w:rtl w:val="0"/>
        </w:rPr>
        <w:t xml:space="preserve">Mesothelioma: WT1, calretinin, D2-40, CK 5/6.</w:t>
      </w:r>
    </w:p>
    <w:p w:rsidR="00000000" w:rsidDel="00000000" w:rsidP="00000000" w:rsidRDefault="00000000" w:rsidRPr="00000000" w14:paraId="00000EC5">
      <w:pPr>
        <w:numPr>
          <w:ilvl w:val="1"/>
          <w:numId w:val="30"/>
        </w:numPr>
        <w:spacing w:line="240" w:lineRule="auto"/>
        <w:ind w:left="1440" w:hanging="360"/>
        <w:rPr>
          <w:u w:val="none"/>
        </w:rPr>
      </w:pPr>
      <w:r w:rsidDel="00000000" w:rsidR="00000000" w:rsidRPr="00000000">
        <w:rPr>
          <w:rtl w:val="0"/>
        </w:rPr>
        <w:t xml:space="preserve">Thyroid: Thyroglobulin.</w:t>
      </w:r>
    </w:p>
    <w:p w:rsidR="00000000" w:rsidDel="00000000" w:rsidP="00000000" w:rsidRDefault="00000000" w:rsidRPr="00000000" w14:paraId="00000EC6">
      <w:pPr>
        <w:numPr>
          <w:ilvl w:val="1"/>
          <w:numId w:val="30"/>
        </w:numPr>
        <w:spacing w:line="240" w:lineRule="auto"/>
        <w:ind w:left="1440" w:hanging="360"/>
        <w:rPr>
          <w:u w:val="none"/>
        </w:rPr>
      </w:pPr>
      <w:r w:rsidDel="00000000" w:rsidR="00000000" w:rsidRPr="00000000">
        <w:rPr>
          <w:rtl w:val="0"/>
        </w:rPr>
        <w:t xml:space="preserve">CK7 and CK 20 are utilized in the initial workup (see NCCN guidelines).</w:t>
      </w:r>
    </w:p>
    <w:p w:rsidR="00000000" w:rsidDel="00000000" w:rsidP="00000000" w:rsidRDefault="00000000" w:rsidRPr="00000000" w14:paraId="00000EC7">
      <w:pPr>
        <w:numPr>
          <w:ilvl w:val="1"/>
          <w:numId w:val="30"/>
        </w:numPr>
        <w:ind w:left="1440" w:hanging="360"/>
      </w:pPr>
      <w:r w:rsidDel="00000000" w:rsidR="00000000" w:rsidRPr="00000000">
        <w:rPr>
          <w:rtl w:val="0"/>
        </w:rPr>
        <w:t xml:space="preserve">PLAP (placenta like alkaline phosphatase): NSGCT, GCS.</w:t>
      </w:r>
    </w:p>
    <w:p w:rsidR="00000000" w:rsidDel="00000000" w:rsidP="00000000" w:rsidRDefault="00000000" w:rsidRPr="00000000" w14:paraId="00000EC8">
      <w:pPr>
        <w:numPr>
          <w:ilvl w:val="1"/>
          <w:numId w:val="30"/>
        </w:numPr>
        <w:ind w:left="1440" w:hanging="360"/>
      </w:pPr>
      <w:r w:rsidDel="00000000" w:rsidR="00000000" w:rsidRPr="00000000">
        <w:rPr>
          <w:rtl w:val="0"/>
        </w:rPr>
        <w:t xml:space="preserve">CD45+ (leukocyte common antigen): Lymphoma/leukemia.</w:t>
      </w:r>
    </w:p>
    <w:p w:rsidR="00000000" w:rsidDel="00000000" w:rsidP="00000000" w:rsidRDefault="00000000" w:rsidRPr="00000000" w14:paraId="00000EC9">
      <w:pPr>
        <w:numPr>
          <w:ilvl w:val="1"/>
          <w:numId w:val="30"/>
        </w:numPr>
        <w:ind w:left="1440" w:hanging="360"/>
      </w:pPr>
      <w:r w:rsidDel="00000000" w:rsidR="00000000" w:rsidRPr="00000000">
        <w:rPr>
          <w:rtl w:val="0"/>
        </w:rPr>
        <w:t xml:space="preserve">EMA (epithelial membrane antigen): carcinoma.</w:t>
      </w:r>
    </w:p>
    <w:p w:rsidR="00000000" w:rsidDel="00000000" w:rsidP="00000000" w:rsidRDefault="00000000" w:rsidRPr="00000000" w14:paraId="00000ECA">
      <w:pPr>
        <w:numPr>
          <w:ilvl w:val="1"/>
          <w:numId w:val="30"/>
        </w:numPr>
        <w:ind w:left="1440" w:hanging="360"/>
      </w:pPr>
      <w:r w:rsidDel="00000000" w:rsidR="00000000" w:rsidRPr="00000000">
        <w:rPr>
          <w:rtl w:val="0"/>
        </w:rPr>
        <w:t xml:space="preserve">S-100: Melanoma obviously but ± carcinoma as well (carcinoma can PLAP).</w:t>
      </w:r>
    </w:p>
    <w:p w:rsidR="00000000" w:rsidDel="00000000" w:rsidP="00000000" w:rsidRDefault="00000000" w:rsidRPr="00000000" w14:paraId="00000ECB">
      <w:pPr>
        <w:numPr>
          <w:ilvl w:val="0"/>
          <w:numId w:val="30"/>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5y OS 50%, 5y LC 90%.</w:t>
      </w:r>
    </w:p>
    <w:p w:rsidR="00000000" w:rsidDel="00000000" w:rsidP="00000000" w:rsidRDefault="00000000" w:rsidRPr="00000000" w14:paraId="00000ECC">
      <w:pPr>
        <w:numPr>
          <w:ilvl w:val="0"/>
          <w:numId w:val="30"/>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Risk factors</w:t>
      </w: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ECD">
      <w:pPr>
        <w:numPr>
          <w:ilvl w:val="1"/>
          <w:numId w:val="30"/>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General: Alcohol, tobacco (5-25x risk), betel and areca nuts, Plummer-Vinson syndrome, HPV.</w:t>
      </w:r>
    </w:p>
    <w:p w:rsidR="00000000" w:rsidDel="00000000" w:rsidP="00000000" w:rsidRDefault="00000000" w:rsidRPr="00000000" w14:paraId="00000ECE">
      <w:pPr>
        <w:numPr>
          <w:ilvl w:val="1"/>
          <w:numId w:val="30"/>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NPX: EBV, consumption of salted fish and preserved meats (dimethylnitrosamine), Wood and leather dust exposure (AC), nickel workers, thorotrast exposure, male gender, smoking (KSqCC), dermatomyositis. </w:t>
      </w:r>
      <w:r w:rsidDel="00000000" w:rsidR="00000000" w:rsidRPr="00000000">
        <w:rPr>
          <w:i w:val="1"/>
          <w:rtl w:val="0"/>
        </w:rPr>
        <w:t xml:space="preserve">Alcohol is not a risk</w:t>
      </w:r>
      <w:r w:rsidDel="00000000" w:rsidR="00000000" w:rsidRPr="00000000">
        <w:rPr>
          <w:rFonts w:ascii="Times New Roman" w:cs="Times New Roman" w:eastAsia="Times New Roman" w:hAnsi="Times New Roman"/>
          <w:i w:val="1"/>
          <w:sz w:val="20"/>
          <w:szCs w:val="20"/>
          <w:rtl w:val="0"/>
        </w:rPr>
        <w:t xml:space="preserve"> factor.</w:t>
      </w:r>
      <w:r w:rsidDel="00000000" w:rsidR="00000000" w:rsidRPr="00000000">
        <w:rPr>
          <w:rtl w:val="0"/>
        </w:rPr>
      </w:r>
    </w:p>
    <w:p w:rsidR="00000000" w:rsidDel="00000000" w:rsidP="00000000" w:rsidRDefault="00000000" w:rsidRPr="00000000" w14:paraId="00000ECF">
      <w:pPr>
        <w:numPr>
          <w:ilvl w:val="1"/>
          <w:numId w:val="30"/>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Sinonasal: Nickel, Wood dust (500x risk for maxillary tumor), leather tanning agents, Industrial fumes, chromium, hydrocarbons, formaldehyde, nitrogen mustard, air pollution. </w:t>
      </w:r>
      <w:r w:rsidDel="00000000" w:rsidR="00000000" w:rsidRPr="00000000">
        <w:rPr>
          <w:rFonts w:ascii="Times New Roman" w:cs="Times New Roman" w:eastAsia="Times New Roman" w:hAnsi="Times New Roman"/>
          <w:i w:val="1"/>
          <w:sz w:val="20"/>
          <w:szCs w:val="20"/>
          <w:rtl w:val="0"/>
        </w:rPr>
        <w:t xml:space="preserve">Potentially HPV and EBV.</w:t>
      </w:r>
      <w:r w:rsidDel="00000000" w:rsidR="00000000" w:rsidRPr="00000000">
        <w:rPr>
          <w:rtl w:val="0"/>
        </w:rPr>
      </w:r>
    </w:p>
    <w:p w:rsidR="00000000" w:rsidDel="00000000" w:rsidP="00000000" w:rsidRDefault="00000000" w:rsidRPr="00000000" w14:paraId="00000ED0">
      <w:pPr>
        <w:numPr>
          <w:ilvl w:val="1"/>
          <w:numId w:val="30"/>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Cutaneous: UV exposure.</w:t>
      </w:r>
    </w:p>
    <w:p w:rsidR="00000000" w:rsidDel="00000000" w:rsidP="00000000" w:rsidRDefault="00000000" w:rsidRPr="00000000" w14:paraId="00000ED1">
      <w:pPr>
        <w:numPr>
          <w:ilvl w:val="0"/>
          <w:numId w:val="30"/>
        </w:numPr>
        <w:spacing w:line="240" w:lineRule="auto"/>
        <w:ind w:left="720" w:hanging="36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Workup</w:t>
      </w:r>
    </w:p>
    <w:p w:rsidR="00000000" w:rsidDel="00000000" w:rsidP="00000000" w:rsidRDefault="00000000" w:rsidRPr="00000000" w14:paraId="00000ED2">
      <w:pPr>
        <w:ind w:firstLine="720"/>
        <w:rPr>
          <w:b w:val="1"/>
        </w:rPr>
      </w:pPr>
      <w:r w:rsidDel="00000000" w:rsidR="00000000" w:rsidRPr="00000000">
        <w:rPr>
          <w:rtl w:val="0"/>
        </w:rPr>
        <w:t xml:space="preserve">See [</w:t>
      </w:r>
      <w:hyperlink w:anchor="orvt3hmgm252">
        <w:r w:rsidDel="00000000" w:rsidR="00000000" w:rsidRPr="00000000">
          <w:rPr>
            <w:rtl w:val="0"/>
          </w:rPr>
          <w:t xml:space="preserve">Workup</w:t>
        </w:r>
      </w:hyperlink>
      <w:r w:rsidDel="00000000" w:rsidR="00000000" w:rsidRPr="00000000">
        <w:rPr>
          <w:rtl w:val="0"/>
        </w:rPr>
        <w:t xml:space="preserve">] in the General Head and Neck section.</w:t>
      </w:r>
      <w:r w:rsidDel="00000000" w:rsidR="00000000" w:rsidRPr="00000000">
        <w:rPr>
          <w:rtl w:val="0"/>
        </w:rPr>
      </w:r>
    </w:p>
    <w:p w:rsidR="00000000" w:rsidDel="00000000" w:rsidP="00000000" w:rsidRDefault="00000000" w:rsidRPr="00000000" w14:paraId="00000ED3">
      <w:pPr>
        <w:numPr>
          <w:ilvl w:val="1"/>
          <w:numId w:val="30"/>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History: Focus on neck mass, dysphagia, odynophagia, otalgia.</w:t>
      </w:r>
    </w:p>
    <w:p w:rsidR="00000000" w:rsidDel="00000000" w:rsidP="00000000" w:rsidRDefault="00000000" w:rsidRPr="00000000" w14:paraId="00000ED4">
      <w:pPr>
        <w:numPr>
          <w:ilvl w:val="1"/>
          <w:numId w:val="30"/>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Exam: </w:t>
      </w:r>
      <w:r w:rsidDel="00000000" w:rsidR="00000000" w:rsidRPr="00000000">
        <w:rPr>
          <w:rtl w:val="0"/>
        </w:rPr>
        <w:t xml:space="preserve">Attention </w:t>
      </w:r>
      <w:r w:rsidDel="00000000" w:rsidR="00000000" w:rsidRPr="00000000">
        <w:rPr>
          <w:rFonts w:ascii="Times New Roman" w:cs="Times New Roman" w:eastAsia="Times New Roman" w:hAnsi="Times New Roman"/>
          <w:sz w:val="20"/>
          <w:szCs w:val="20"/>
          <w:rtl w:val="0"/>
        </w:rPr>
        <w:t xml:space="preserve">to tongue mobility, FOM, trismus, neck, thorough skin exam.</w:t>
      </w:r>
    </w:p>
    <w:p w:rsidR="00000000" w:rsidDel="00000000" w:rsidP="00000000" w:rsidRDefault="00000000" w:rsidRPr="00000000" w14:paraId="00000ED5">
      <w:pPr>
        <w:numPr>
          <w:ilvl w:val="1"/>
          <w:numId w:val="30"/>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Labs: CBC, CMP, HPV, EBV (add TG, calcitonin and PAX8 if thyroid or TTF if adenocarcinoma). </w:t>
      </w:r>
    </w:p>
    <w:p w:rsidR="00000000" w:rsidDel="00000000" w:rsidP="00000000" w:rsidRDefault="00000000" w:rsidRPr="00000000" w14:paraId="00000ED6">
      <w:pPr>
        <w:numPr>
          <w:ilvl w:val="2"/>
          <w:numId w:val="30"/>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Test for TTF if adenocarcinoma.</w:t>
      </w:r>
    </w:p>
    <w:p w:rsidR="00000000" w:rsidDel="00000000" w:rsidP="00000000" w:rsidRDefault="00000000" w:rsidRPr="00000000" w14:paraId="00000ED7">
      <w:pPr>
        <w:numPr>
          <w:ilvl w:val="2"/>
          <w:numId w:val="30"/>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P16 positive but high-risk HPV negative suggests skin primary [</w:t>
      </w:r>
      <w:hyperlink r:id="rId939">
        <w:r w:rsidDel="00000000" w:rsidR="00000000" w:rsidRPr="00000000">
          <w:rPr>
            <w:rFonts w:ascii="Times New Roman" w:cs="Times New Roman" w:eastAsia="Times New Roman" w:hAnsi="Times New Roman"/>
            <w:sz w:val="20"/>
            <w:szCs w:val="20"/>
            <w:rtl w:val="0"/>
          </w:rPr>
          <w:t xml:space="preserve">McDowell Cancer '16</w:t>
        </w:r>
      </w:hyperlink>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ED8">
      <w:pPr>
        <w:numPr>
          <w:ilvl w:val="1"/>
          <w:numId w:val="30"/>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Imaging: CT H&amp;N w contrast, PET/CT (10% have DM).</w:t>
      </w:r>
    </w:p>
    <w:p w:rsidR="00000000" w:rsidDel="00000000" w:rsidP="00000000" w:rsidRDefault="00000000" w:rsidRPr="00000000" w14:paraId="00000ED9">
      <w:pPr>
        <w:numPr>
          <w:ilvl w:val="2"/>
          <w:numId w:val="30"/>
        </w:numPr>
        <w:spacing w:line="240" w:lineRule="auto"/>
        <w:ind w:left="2160" w:hanging="360"/>
        <w:rPr>
          <w:rFonts w:ascii="Times New Roman" w:cs="Times New Roman" w:eastAsia="Times New Roman" w:hAnsi="Times New Roman"/>
          <w:sz w:val="20"/>
          <w:szCs w:val="20"/>
        </w:rPr>
      </w:pPr>
      <w:r w:rsidDel="00000000" w:rsidR="00000000" w:rsidRPr="00000000">
        <w:rPr>
          <w:b w:val="1"/>
          <w:rtl w:val="0"/>
        </w:rPr>
        <w:t xml:space="preserve">If PET(-), </w:t>
      </w:r>
      <w:r w:rsidDel="00000000" w:rsidR="00000000" w:rsidRPr="00000000">
        <w:rPr>
          <w:rFonts w:ascii="Times New Roman" w:cs="Times New Roman" w:eastAsia="Times New Roman" w:hAnsi="Times New Roman"/>
          <w:b w:val="1"/>
          <w:sz w:val="20"/>
          <w:szCs w:val="20"/>
          <w:rtl w:val="0"/>
        </w:rPr>
        <w:t xml:space="preserve">EUA with directed bx </w:t>
      </w:r>
      <w:r w:rsidDel="00000000" w:rsidR="00000000" w:rsidRPr="00000000">
        <w:rPr>
          <w:rFonts w:ascii="Times New Roman" w:cs="Times New Roman" w:eastAsia="Times New Roman" w:hAnsi="Times New Roman"/>
          <w:sz w:val="20"/>
          <w:szCs w:val="20"/>
          <w:rtl w:val="0"/>
        </w:rPr>
        <w:t xml:space="preserve">of NPX, tonsils, BOT, pyriform. </w:t>
      </w:r>
      <w:r w:rsidDel="00000000" w:rsidR="00000000" w:rsidRPr="00000000">
        <w:rPr>
          <w:rtl w:val="0"/>
        </w:rPr>
        <w:t xml:space="preserve">Consider t</w:t>
      </w:r>
      <w:r w:rsidDel="00000000" w:rsidR="00000000" w:rsidRPr="00000000">
        <w:rPr>
          <w:rFonts w:ascii="Times New Roman" w:cs="Times New Roman" w:eastAsia="Times New Roman" w:hAnsi="Times New Roman"/>
          <w:sz w:val="20"/>
          <w:szCs w:val="20"/>
          <w:rtl w:val="0"/>
        </w:rPr>
        <w:t xml:space="preserve">onsillectomy.</w:t>
      </w:r>
    </w:p>
    <w:p w:rsidR="00000000" w:rsidDel="00000000" w:rsidP="00000000" w:rsidRDefault="00000000" w:rsidRPr="00000000" w14:paraId="00000EDA">
      <w:pPr>
        <w:numPr>
          <w:ilvl w:val="3"/>
          <w:numId w:val="30"/>
        </w:numPr>
        <w:spacing w:line="240" w:lineRule="auto"/>
        <w:ind w:left="288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 the absence of PET findings, diagnostic yield only 15-30% [</w:t>
      </w:r>
      <w:hyperlink r:id="rId940">
        <w:r w:rsidDel="00000000" w:rsidR="00000000" w:rsidRPr="00000000">
          <w:rPr>
            <w:rFonts w:ascii="Times New Roman" w:cs="Times New Roman" w:eastAsia="Times New Roman" w:hAnsi="Times New Roman"/>
            <w:sz w:val="20"/>
            <w:szCs w:val="20"/>
            <w:rtl w:val="0"/>
          </w:rPr>
          <w:t xml:space="preserve">1</w:t>
        </w:r>
      </w:hyperlink>
      <w:r w:rsidDel="00000000" w:rsidR="00000000" w:rsidRPr="00000000">
        <w:rPr>
          <w:rFonts w:ascii="Times New Roman" w:cs="Times New Roman" w:eastAsia="Times New Roman" w:hAnsi="Times New Roman"/>
          <w:sz w:val="20"/>
          <w:szCs w:val="20"/>
          <w:rtl w:val="0"/>
        </w:rPr>
        <w:t xml:space="preserve">, </w:t>
      </w:r>
      <w:hyperlink r:id="rId941">
        <w:r w:rsidDel="00000000" w:rsidR="00000000" w:rsidRPr="00000000">
          <w:rPr>
            <w:rFonts w:ascii="Times New Roman" w:cs="Times New Roman" w:eastAsia="Times New Roman" w:hAnsi="Times New Roman"/>
            <w:sz w:val="20"/>
            <w:szCs w:val="20"/>
            <w:rtl w:val="0"/>
          </w:rPr>
          <w:t xml:space="preserve">2</w:t>
        </w:r>
      </w:hyperlink>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EDB">
      <w:pPr>
        <w:numPr>
          <w:ilvl w:val="2"/>
          <w:numId w:val="30"/>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Triple endoscopy</w:t>
      </w:r>
      <w:r w:rsidDel="00000000" w:rsidR="00000000" w:rsidRPr="00000000">
        <w:rPr>
          <w:rFonts w:ascii="Times New Roman" w:cs="Times New Roman" w:eastAsia="Times New Roman" w:hAnsi="Times New Roman"/>
          <w:sz w:val="20"/>
          <w:szCs w:val="20"/>
          <w:rtl w:val="0"/>
        </w:rPr>
        <w:t xml:space="preserve"> (laryngoscopy, esophagoscopy, bronchoscopy) </w:t>
      </w:r>
      <w:r w:rsidDel="00000000" w:rsidR="00000000" w:rsidRPr="00000000">
        <w:rPr>
          <w:rFonts w:ascii="Times New Roman" w:cs="Times New Roman" w:eastAsia="Times New Roman" w:hAnsi="Times New Roman"/>
          <w:b w:val="1"/>
          <w:sz w:val="20"/>
          <w:szCs w:val="20"/>
          <w:rtl w:val="0"/>
        </w:rPr>
        <w:t xml:space="preserve">for low neck nodes</w:t>
      </w:r>
      <w:r w:rsidDel="00000000" w:rsidR="00000000" w:rsidRPr="00000000">
        <w:rPr>
          <w:rFonts w:ascii="Times New Roman" w:cs="Times New Roman" w:eastAsia="Times New Roman" w:hAnsi="Times New Roman"/>
          <w:sz w:val="20"/>
          <w:szCs w:val="20"/>
          <w:rtl w:val="0"/>
        </w:rPr>
        <w:t xml:space="preserve"> (i.e. level 4, lower lever 5, SCV node) </w:t>
      </w:r>
      <w:r w:rsidDel="00000000" w:rsidR="00000000" w:rsidRPr="00000000">
        <w:rPr>
          <w:rFonts w:ascii="Times New Roman" w:cs="Times New Roman" w:eastAsia="Times New Roman" w:hAnsi="Times New Roman"/>
          <w:b w:val="1"/>
          <w:sz w:val="20"/>
          <w:szCs w:val="20"/>
          <w:rtl w:val="0"/>
        </w:rPr>
        <w:t xml:space="preserve">or AC</w:t>
      </w:r>
      <w:r w:rsidDel="00000000" w:rsidR="00000000" w:rsidRPr="00000000">
        <w:rPr>
          <w:rFonts w:ascii="Times New Roman" w:cs="Times New Roman" w:eastAsia="Times New Roman" w:hAnsi="Times New Roman"/>
          <w:sz w:val="20"/>
          <w:szCs w:val="20"/>
          <w:rtl w:val="0"/>
        </w:rPr>
        <w:t xml:space="preserve">, as more likely lung or abdominal primary. Also get CT C/A/P or PET/CT. </w:t>
      </w:r>
    </w:p>
    <w:p w:rsidR="00000000" w:rsidDel="00000000" w:rsidP="00000000" w:rsidRDefault="00000000" w:rsidRPr="00000000" w14:paraId="00000EDC">
      <w:pPr>
        <w:numPr>
          <w:ilvl w:val="2"/>
          <w:numId w:val="30"/>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If cystic</w:t>
      </w:r>
      <w:r w:rsidDel="00000000" w:rsidR="00000000" w:rsidRPr="00000000">
        <w:rPr>
          <w:rFonts w:ascii="Times New Roman" w:cs="Times New Roman" w:eastAsia="Times New Roman" w:hAnsi="Times New Roman"/>
          <w:sz w:val="20"/>
          <w:szCs w:val="20"/>
          <w:rtl w:val="0"/>
        </w:rPr>
        <w:t xml:space="preserve"> appearance of LN, think HPV+.</w:t>
      </w:r>
    </w:p>
    <w:p w:rsidR="00000000" w:rsidDel="00000000" w:rsidP="00000000" w:rsidRDefault="00000000" w:rsidRPr="00000000" w14:paraId="00000EDD">
      <w:pPr>
        <w:numPr>
          <w:ilvl w:val="2"/>
          <w:numId w:val="30"/>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PET after RT to help determine if neck dissection should occur should wait at least 3 mo after RT.</w:t>
      </w:r>
    </w:p>
    <w:p w:rsidR="00000000" w:rsidDel="00000000" w:rsidP="00000000" w:rsidRDefault="00000000" w:rsidRPr="00000000" w14:paraId="00000EDE">
      <w:pPr>
        <w:numPr>
          <w:ilvl w:val="1"/>
          <w:numId w:val="30"/>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Core biopsy preferable to FNA as can rule out lymphoma. Do not do excisional/incisional bx </w:t>
      </w:r>
      <w:r w:rsidDel="00000000" w:rsidR="00000000" w:rsidRPr="00000000">
        <w:rPr>
          <w:rtl w:val="0"/>
        </w:rPr>
        <w:t xml:space="preserve">(</w:t>
      </w:r>
      <w:r w:rsidDel="00000000" w:rsidR="00000000" w:rsidRPr="00000000">
        <w:rPr>
          <w:rFonts w:ascii="Times New Roman" w:cs="Times New Roman" w:eastAsia="Times New Roman" w:hAnsi="Times New Roman"/>
          <w:sz w:val="20"/>
          <w:szCs w:val="20"/>
          <w:rtl w:val="0"/>
        </w:rPr>
        <w:t xml:space="preserve">neck violation).</w:t>
      </w:r>
    </w:p>
    <w:p w:rsidR="00000000" w:rsidDel="00000000" w:rsidP="00000000" w:rsidRDefault="00000000" w:rsidRPr="00000000" w14:paraId="00000EDF">
      <w:pPr>
        <w:numPr>
          <w:ilvl w:val="1"/>
          <w:numId w:val="30"/>
        </w:numPr>
        <w:ind w:left="1440" w:hanging="360"/>
      </w:pPr>
      <w:r w:rsidDel="00000000" w:rsidR="00000000" w:rsidRPr="00000000">
        <w:rPr>
          <w:rtl w:val="0"/>
        </w:rPr>
        <w:t xml:space="preserve">[</w:t>
      </w:r>
      <w:hyperlink w:anchor="yom56mgzvebr">
        <w:r w:rsidDel="00000000" w:rsidR="00000000" w:rsidRPr="00000000">
          <w:rPr>
            <w:rtl w:val="0"/>
          </w:rPr>
          <w:t xml:space="preserve">SANDS-OE</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EE0">
      <w:pPr>
        <w:pStyle w:val="Heading3"/>
        <w:spacing w:after="0" w:before="40" w:line="240" w:lineRule="auto"/>
        <w:rPr/>
      </w:pPr>
      <w:bookmarkStart w:colFirst="0" w:colLast="0" w:name="_k4qowy42ieud" w:id="252"/>
      <w:bookmarkEnd w:id="252"/>
      <w:r w:rsidDel="00000000" w:rsidR="00000000" w:rsidRPr="00000000">
        <w:rPr>
          <w:rtl w:val="0"/>
        </w:rPr>
      </w:r>
    </w:p>
    <w:p w:rsidR="00000000" w:rsidDel="00000000" w:rsidP="00000000" w:rsidRDefault="00000000" w:rsidRPr="00000000" w14:paraId="00000EE1">
      <w:pPr>
        <w:pStyle w:val="Heading2"/>
        <w:spacing w:line="240" w:lineRule="auto"/>
        <w:rPr/>
      </w:pPr>
      <w:bookmarkStart w:colFirst="0" w:colLast="0" w:name="_ad9f8epjpp5b" w:id="253"/>
      <w:bookmarkEnd w:id="253"/>
      <w:hyperlink w:anchor="_wcda29odiys8">
        <w:r w:rsidDel="00000000" w:rsidR="00000000" w:rsidRPr="00000000">
          <w:rPr>
            <w:rtl w:val="0"/>
          </w:rPr>
          <w:t xml:space="preserve">Treatment recommendations</w:t>
        </w:r>
      </w:hyperlink>
      <w:r w:rsidDel="00000000" w:rsidR="00000000" w:rsidRPr="00000000">
        <w:rPr>
          <w:rtl w:val="0"/>
        </w:rPr>
      </w:r>
    </w:p>
    <w:p w:rsidR="00000000" w:rsidDel="00000000" w:rsidP="00000000" w:rsidRDefault="00000000" w:rsidRPr="00000000" w14:paraId="00000EE2">
      <w:pPr>
        <w:ind w:left="0" w:firstLine="0"/>
        <w:rPr>
          <w:vertAlign w:val="superscript"/>
        </w:rPr>
      </w:pPr>
      <w:r w:rsidDel="00000000" w:rsidR="00000000" w:rsidRPr="00000000">
        <w:rPr>
          <w:rtl w:val="0"/>
        </w:rPr>
        <w:t xml:space="preserve">ASCO Guideline: Diagnosis and Management of SqCC CUP in the H&amp;N [</w:t>
      </w:r>
      <w:hyperlink r:id="rId942">
        <w:r w:rsidDel="00000000" w:rsidR="00000000" w:rsidRPr="00000000">
          <w:rPr>
            <w:rtl w:val="0"/>
          </w:rPr>
          <w:t xml:space="preserve">Maghami JCO '20</w:t>
        </w:r>
      </w:hyperlink>
      <w:r w:rsidDel="00000000" w:rsidR="00000000" w:rsidRPr="00000000">
        <w:rPr>
          <w:rtl w:val="0"/>
        </w:rPr>
        <w:t xml:space="preserve">] </w:t>
      </w:r>
      <w:hyperlink w:anchor="477l53rleeod">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EE3">
      <w:pPr>
        <w:ind w:left="0" w:right="140" w:firstLine="0"/>
        <w:rPr>
          <w:b w:val="1"/>
        </w:rPr>
      </w:pPr>
      <w:r w:rsidDel="00000000" w:rsidR="00000000" w:rsidRPr="00000000">
        <w:rPr>
          <w:rtl w:val="0"/>
        </w:rPr>
        <w:t xml:space="preserve">Delineation of neck node levels for head and neck tumors [</w:t>
      </w:r>
      <w:hyperlink r:id="rId943">
        <w:r w:rsidDel="00000000" w:rsidR="00000000" w:rsidRPr="00000000">
          <w:rPr>
            <w:rtl w:val="0"/>
          </w:rPr>
          <w:t xml:space="preserve">Grégoire RTO '13</w:t>
        </w:r>
      </w:hyperlink>
      <w:r w:rsidDel="00000000" w:rsidR="00000000" w:rsidRPr="00000000">
        <w:rPr>
          <w:rtl w:val="0"/>
        </w:rPr>
        <w:t xml:space="preserve">, </w:t>
      </w:r>
      <w:hyperlink r:id="rId944">
        <w:r w:rsidDel="00000000" w:rsidR="00000000" w:rsidRPr="00000000">
          <w:rPr>
            <w:rtl w:val="0"/>
          </w:rPr>
          <w:t xml:space="preserve">Radiopaedia Interactive atlas</w:t>
        </w:r>
      </w:hyperlink>
      <w:r w:rsidDel="00000000" w:rsidR="00000000" w:rsidRPr="00000000">
        <w:rPr>
          <w:rtl w:val="0"/>
        </w:rPr>
        <w:t xml:space="preserve">] </w:t>
      </w:r>
      <w:hyperlink w:anchor="_rzy8rvsdopq0">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EE4">
      <w:pPr>
        <w:ind w:left="0" w:firstLine="0"/>
        <w:rPr/>
      </w:pPr>
      <w:r w:rsidDel="00000000" w:rsidR="00000000" w:rsidRPr="00000000">
        <w:rPr>
          <w:rtl w:val="0"/>
        </w:rPr>
        <w:t xml:space="preserve">GEORCC target volumes for H&amp;N cancer of unknown primary (Table 3) [</w:t>
      </w:r>
      <w:hyperlink r:id="rId945">
        <w:r w:rsidDel="00000000" w:rsidR="00000000" w:rsidRPr="00000000">
          <w:rPr>
            <w:rtl w:val="0"/>
          </w:rPr>
          <w:t xml:space="preserve">Cabrera Rodriguez CROH '18</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EE5">
      <w:pPr>
        <w:ind w:left="0" w:right="140" w:firstLine="0"/>
        <w:rPr/>
      </w:pPr>
      <w:r w:rsidDel="00000000" w:rsidR="00000000" w:rsidRPr="00000000">
        <w:rPr>
          <w:rtl w:val="0"/>
        </w:rPr>
        <w:t xml:space="preserve">eContour: [</w:t>
      </w:r>
      <w:hyperlink r:id="rId946">
        <w:r w:rsidDel="00000000" w:rsidR="00000000" w:rsidRPr="00000000">
          <w:rPr>
            <w:rtl w:val="0"/>
          </w:rPr>
          <w:t xml:space="preserve">OARs</w:t>
        </w:r>
      </w:hyperlink>
      <w:r w:rsidDel="00000000" w:rsidR="00000000" w:rsidRPr="00000000">
        <w:rPr>
          <w:rtl w:val="0"/>
        </w:rPr>
        <w:t xml:space="preserve">], [</w:t>
      </w:r>
      <w:hyperlink r:id="rId947">
        <w:r w:rsidDel="00000000" w:rsidR="00000000" w:rsidRPr="00000000">
          <w:rPr>
            <w:rtl w:val="0"/>
          </w:rPr>
          <w:t xml:space="preserve">Cancer of unknown primary</w:t>
        </w:r>
      </w:hyperlink>
      <w:r w:rsidDel="00000000" w:rsidR="00000000" w:rsidRPr="00000000">
        <w:rPr>
          <w:rtl w:val="0"/>
        </w:rPr>
        <w:t xml:space="preserve">]. ARRO: [</w:t>
      </w:r>
      <w:hyperlink r:id="rId948">
        <w:r w:rsidDel="00000000" w:rsidR="00000000" w:rsidRPr="00000000">
          <w:rPr>
            <w:rtl w:val="0"/>
          </w:rPr>
          <w:t xml:space="preserve">Cancer of unknown primary</w:t>
        </w:r>
      </w:hyperlink>
      <w:r w:rsidDel="00000000" w:rsidR="00000000" w:rsidRPr="00000000">
        <w:rPr>
          <w:rtl w:val="0"/>
        </w:rPr>
        <w:t xml:space="preserve">]</w:t>
      </w:r>
    </w:p>
    <w:p w:rsidR="00000000" w:rsidDel="00000000" w:rsidP="00000000" w:rsidRDefault="00000000" w:rsidRPr="00000000" w14:paraId="00000EE6">
      <w:pPr>
        <w:ind w:left="0" w:right="140" w:firstLine="0"/>
        <w:rPr/>
      </w:pPr>
      <w:r w:rsidDel="00000000" w:rsidR="00000000" w:rsidRPr="00000000">
        <w:rPr>
          <w:rtl w:val="0"/>
        </w:rPr>
        <w:t xml:space="preserve">AVARO:  [</w:t>
      </w:r>
      <w:hyperlink r:id="rId949">
        <w:r w:rsidDel="00000000" w:rsidR="00000000" w:rsidRPr="00000000">
          <w:rPr>
            <w:rtl w:val="0"/>
          </w:rPr>
          <w:t xml:space="preserve">AVARO Neck node levels and Brachial plexus</w:t>
        </w:r>
      </w:hyperlink>
      <w:r w:rsidDel="00000000" w:rsidR="00000000" w:rsidRPr="00000000">
        <w:rPr>
          <w:rtl w:val="0"/>
        </w:rPr>
        <w:t xml:space="preserve">], [</w:t>
      </w:r>
      <w:hyperlink r:id="rId950">
        <w:r w:rsidDel="00000000" w:rsidR="00000000" w:rsidRPr="00000000">
          <w:rPr>
            <w:rtl w:val="0"/>
          </w:rPr>
          <w:t xml:space="preserve">AVARO constrictors and OARs</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EE7">
      <w:pPr>
        <w:numPr>
          <w:ilvl w:val="0"/>
          <w:numId w:val="30"/>
        </w:numPr>
        <w:ind w:right="140"/>
        <w:rPr>
          <w:u w:val="none"/>
        </w:rPr>
      </w:pPr>
      <w:r w:rsidDel="00000000" w:rsidR="00000000" w:rsidRPr="00000000">
        <w:rPr>
          <w:b w:val="1"/>
          <w:rtl w:val="0"/>
        </w:rPr>
        <w:t xml:space="preserve">Subsequent mucosal primary (i.e., mucosal </w:t>
      </w:r>
      <w:r w:rsidDel="00000000" w:rsidR="00000000" w:rsidRPr="00000000">
        <w:rPr>
          <w:rFonts w:ascii="Times New Roman" w:cs="Times New Roman" w:eastAsia="Times New Roman" w:hAnsi="Times New Roman"/>
          <w:b w:val="1"/>
          <w:sz w:val="20"/>
          <w:szCs w:val="20"/>
          <w:rtl w:val="0"/>
        </w:rPr>
        <w:t xml:space="preserve">emergence) </w:t>
      </w:r>
      <w:r w:rsidDel="00000000" w:rsidR="00000000" w:rsidRPr="00000000">
        <w:rPr>
          <w:b w:val="1"/>
          <w:rtl w:val="0"/>
        </w:rPr>
        <w:t xml:space="preserve">in</w:t>
      </w:r>
      <w:r w:rsidDel="00000000" w:rsidR="00000000" w:rsidRPr="00000000">
        <w:rPr>
          <w:rFonts w:ascii="Times New Roman" w:cs="Times New Roman" w:eastAsia="Times New Roman" w:hAnsi="Times New Roman"/>
          <w:b w:val="1"/>
          <w:sz w:val="20"/>
          <w:szCs w:val="20"/>
          <w:rtl w:val="0"/>
        </w:rPr>
        <w:t xml:space="preserve"> 10-25%</w:t>
      </w:r>
      <w:r w:rsidDel="00000000" w:rsidR="00000000" w:rsidRPr="00000000">
        <w:rPr>
          <w:rFonts w:ascii="Times New Roman" w:cs="Times New Roman" w:eastAsia="Times New Roman" w:hAnsi="Times New Roman"/>
          <w:sz w:val="20"/>
          <w:szCs w:val="20"/>
          <w:rtl w:val="0"/>
        </w:rPr>
        <w:t xml:space="preserve">. Risk of ipsi failure 10-15% for N1, with 25-35% for N2-3 disease. Surgery </w:t>
      </w:r>
      <w:r w:rsidDel="00000000" w:rsidR="00000000" w:rsidRPr="00000000">
        <w:rPr>
          <w:rtl w:val="0"/>
        </w:rPr>
        <w:t xml:space="preserve">alone is generally</w:t>
      </w:r>
      <w:r w:rsidDel="00000000" w:rsidR="00000000" w:rsidRPr="00000000">
        <w:rPr>
          <w:rFonts w:ascii="Times New Roman" w:cs="Times New Roman" w:eastAsia="Times New Roman" w:hAnsi="Times New Roman"/>
          <w:sz w:val="20"/>
          <w:szCs w:val="20"/>
          <w:rtl w:val="0"/>
        </w:rPr>
        <w:t xml:space="preserve"> limited to N1 without ECE.</w:t>
      </w:r>
      <w:r w:rsidDel="00000000" w:rsidR="00000000" w:rsidRPr="00000000">
        <w:rPr>
          <w:rtl w:val="0"/>
        </w:rPr>
      </w:r>
    </w:p>
    <w:p w:rsidR="00000000" w:rsidDel="00000000" w:rsidP="00000000" w:rsidRDefault="00000000" w:rsidRPr="00000000" w14:paraId="00000EE8">
      <w:pPr>
        <w:numPr>
          <w:ilvl w:val="0"/>
          <w:numId w:val="30"/>
        </w:numPr>
        <w:rPr>
          <w:u w:val="none"/>
        </w:rPr>
      </w:pPr>
      <w:r w:rsidDel="00000000" w:rsidR="00000000" w:rsidRPr="00000000">
        <w:rPr>
          <w:rFonts w:ascii="Times New Roman" w:cs="Times New Roman" w:eastAsia="Times New Roman" w:hAnsi="Times New Roman"/>
          <w:b w:val="1"/>
          <w:sz w:val="20"/>
          <w:szCs w:val="20"/>
          <w:rtl w:val="0"/>
        </w:rPr>
        <w:t xml:space="preserve">cN1</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Cardo" w:cs="Cardo" w:eastAsia="Cardo" w:hAnsi="Cardo"/>
          <w:b w:val="1"/>
          <w:sz w:val="20"/>
          <w:szCs w:val="20"/>
          <w:rtl w:val="0"/>
        </w:rPr>
        <w:t xml:space="preserve">Ipsilateral LND→ RT vs. RT alone (2B)</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sz w:val="20"/>
          <w:szCs w:val="20"/>
          <w:rtl w:val="0"/>
        </w:rPr>
        <w:t xml:space="preserve">N1 disease without ECE may receive Ipsi LND.</w:t>
      </w:r>
    </w:p>
    <w:p w:rsidR="00000000" w:rsidDel="00000000" w:rsidP="00000000" w:rsidRDefault="00000000" w:rsidRPr="00000000" w14:paraId="00000EE9">
      <w:pPr>
        <w:numPr>
          <w:ilvl w:val="1"/>
          <w:numId w:val="30"/>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Upfront neck dissection if path unclear (better staging desired), violation of neck has occurred, and N1 disease. </w:t>
      </w:r>
    </w:p>
    <w:p w:rsidR="00000000" w:rsidDel="00000000" w:rsidP="00000000" w:rsidRDefault="00000000" w:rsidRPr="00000000" w14:paraId="00000EEA">
      <w:pPr>
        <w:numPr>
          <w:ilvl w:val="1"/>
          <w:numId w:val="30"/>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Coster [</w:t>
      </w:r>
      <w:hyperlink r:id="rId951">
        <w:r w:rsidDel="00000000" w:rsidR="00000000" w:rsidRPr="00000000">
          <w:rPr>
            <w:rFonts w:ascii="Times New Roman" w:cs="Times New Roman" w:eastAsia="Times New Roman" w:hAnsi="Times New Roman"/>
            <w:sz w:val="20"/>
            <w:szCs w:val="20"/>
            <w:rtl w:val="0"/>
          </w:rPr>
          <w:t xml:space="preserve">IJROBP '92</w:t>
        </w:r>
      </w:hyperlink>
      <w:r w:rsidDel="00000000" w:rsidR="00000000" w:rsidRPr="00000000">
        <w:rPr>
          <w:rFonts w:ascii="Times New Roman" w:cs="Times New Roman" w:eastAsia="Times New Roman" w:hAnsi="Times New Roman"/>
          <w:sz w:val="20"/>
          <w:szCs w:val="20"/>
          <w:rtl w:val="0"/>
        </w:rPr>
        <w:t xml:space="preserve">]: 24 patients w uni cervical nodes. Only ~25% fail in neck after neck dissection alone. </w:t>
      </w:r>
    </w:p>
    <w:p w:rsidR="00000000" w:rsidDel="00000000" w:rsidP="00000000" w:rsidRDefault="00000000" w:rsidRPr="00000000" w14:paraId="00000EEB">
      <w:pPr>
        <w:numPr>
          <w:ilvl w:val="2"/>
          <w:numId w:val="30"/>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This number varies from 10-50%, with over half failing in neck when ECE present and surgery alone.</w:t>
      </w:r>
    </w:p>
    <w:p w:rsidR="00000000" w:rsidDel="00000000" w:rsidP="00000000" w:rsidRDefault="00000000" w:rsidRPr="00000000" w14:paraId="00000EEC">
      <w:pPr>
        <w:numPr>
          <w:ilvl w:val="1"/>
          <w:numId w:val="30"/>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Erkal [</w:t>
      </w:r>
      <w:hyperlink r:id="rId952">
        <w:r w:rsidDel="00000000" w:rsidR="00000000" w:rsidRPr="00000000">
          <w:rPr>
            <w:rFonts w:ascii="Times New Roman" w:cs="Times New Roman" w:eastAsia="Times New Roman" w:hAnsi="Times New Roman"/>
            <w:sz w:val="20"/>
            <w:szCs w:val="20"/>
            <w:rtl w:val="0"/>
          </w:rPr>
          <w:t xml:space="preserve">IJROBP '01</w:t>
        </w:r>
      </w:hyperlink>
      <w:r w:rsidDel="00000000" w:rsidR="00000000" w:rsidRPr="00000000">
        <w:rPr>
          <w:rFonts w:ascii="Times New Roman" w:cs="Times New Roman" w:eastAsia="Times New Roman" w:hAnsi="Times New Roman"/>
          <w:sz w:val="20"/>
          <w:szCs w:val="20"/>
          <w:rtl w:val="0"/>
        </w:rPr>
        <w:t xml:space="preserve">]: RT ± END. Only ~25% fail after RT alone.</w:t>
      </w:r>
    </w:p>
    <w:p w:rsidR="00000000" w:rsidDel="00000000" w:rsidP="00000000" w:rsidRDefault="00000000" w:rsidRPr="00000000" w14:paraId="00000EED">
      <w:pPr>
        <w:numPr>
          <w:ilvl w:val="2"/>
          <w:numId w:val="30"/>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126 pts. Cervical CUP. 90% unilateral nodes. Most all rec'd b/l RT with median dose 65 Gy. 1964-1997.</w:t>
      </w:r>
    </w:p>
    <w:p w:rsidR="00000000" w:rsidDel="00000000" w:rsidP="00000000" w:rsidRDefault="00000000" w:rsidRPr="00000000" w14:paraId="00000EEE">
      <w:pPr>
        <w:numPr>
          <w:ilvl w:val="2"/>
          <w:numId w:val="30"/>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5y mucosal recurrence 13%.</w:t>
      </w:r>
    </w:p>
    <w:p w:rsidR="00000000" w:rsidDel="00000000" w:rsidP="00000000" w:rsidRDefault="00000000" w:rsidRPr="00000000" w14:paraId="00000EEF">
      <w:pPr>
        <w:numPr>
          <w:ilvl w:val="2"/>
          <w:numId w:val="30"/>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5y neck control 78%. </w:t>
      </w:r>
    </w:p>
    <w:p w:rsidR="00000000" w:rsidDel="00000000" w:rsidP="00000000" w:rsidRDefault="00000000" w:rsidRPr="00000000" w14:paraId="00000EF0">
      <w:pPr>
        <w:numPr>
          <w:ilvl w:val="2"/>
          <w:numId w:val="30"/>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5y DM 14%. 5y OS ~50%.</w:t>
      </w:r>
    </w:p>
    <w:p w:rsidR="00000000" w:rsidDel="00000000" w:rsidP="00000000" w:rsidRDefault="00000000" w:rsidRPr="00000000" w14:paraId="00000EF1">
      <w:pPr>
        <w:numPr>
          <w:ilvl w:val="2"/>
          <w:numId w:val="30"/>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More advanced N stage, ECE, and lower RT doses associated </w:t>
      </w:r>
      <w:r w:rsidDel="00000000" w:rsidR="00000000" w:rsidRPr="00000000">
        <w:rPr>
          <w:rtl w:val="0"/>
        </w:rPr>
        <w:t xml:space="preserve">with inferior</w:t>
      </w:r>
      <w:r w:rsidDel="00000000" w:rsidR="00000000" w:rsidRPr="00000000">
        <w:rPr>
          <w:rFonts w:ascii="Times New Roman" w:cs="Times New Roman" w:eastAsia="Times New Roman" w:hAnsi="Times New Roman"/>
          <w:sz w:val="20"/>
          <w:szCs w:val="20"/>
          <w:rtl w:val="0"/>
        </w:rPr>
        <w:t xml:space="preserve"> outcomes.</w:t>
      </w:r>
    </w:p>
    <w:p w:rsidR="00000000" w:rsidDel="00000000" w:rsidP="00000000" w:rsidRDefault="00000000" w:rsidRPr="00000000" w14:paraId="00000EF2">
      <w:pPr>
        <w:numPr>
          <w:ilvl w:val="1"/>
          <w:numId w:val="30"/>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Grau [</w:t>
      </w:r>
      <w:hyperlink r:id="rId953">
        <w:r w:rsidDel="00000000" w:rsidR="00000000" w:rsidRPr="00000000">
          <w:rPr>
            <w:rFonts w:ascii="Times New Roman" w:cs="Times New Roman" w:eastAsia="Times New Roman" w:hAnsi="Times New Roman"/>
            <w:sz w:val="20"/>
            <w:szCs w:val="20"/>
            <w:rtl w:val="0"/>
          </w:rPr>
          <w:t xml:space="preserve">RTO '00</w:t>
        </w:r>
      </w:hyperlink>
      <w:r w:rsidDel="00000000" w:rsidR="00000000" w:rsidRPr="00000000">
        <w:rPr>
          <w:rFonts w:ascii="Times New Roman" w:cs="Times New Roman" w:eastAsia="Times New Roman" w:hAnsi="Times New Roman"/>
          <w:sz w:val="20"/>
          <w:szCs w:val="20"/>
          <w:rtl w:val="0"/>
        </w:rPr>
        <w:t xml:space="preserve">]: RT ± END. </w:t>
      </w:r>
    </w:p>
    <w:p w:rsidR="00000000" w:rsidDel="00000000" w:rsidP="00000000" w:rsidRDefault="00000000" w:rsidRPr="00000000" w14:paraId="00000EF3">
      <w:pPr>
        <w:numPr>
          <w:ilvl w:val="2"/>
          <w:numId w:val="30"/>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253 pts. Cervical CUP. Mostly unilateral nodes, with bilateral RT. 1975-1995.</w:t>
      </w:r>
    </w:p>
    <w:p w:rsidR="00000000" w:rsidDel="00000000" w:rsidP="00000000" w:rsidRDefault="00000000" w:rsidRPr="00000000" w14:paraId="00000EF4">
      <w:pPr>
        <w:numPr>
          <w:ilvl w:val="2"/>
          <w:numId w:val="30"/>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5y mucosal recurrence 19%. </w:t>
      </w:r>
    </w:p>
    <w:p w:rsidR="00000000" w:rsidDel="00000000" w:rsidP="00000000" w:rsidRDefault="00000000" w:rsidRPr="00000000" w14:paraId="00000EF5">
      <w:pPr>
        <w:numPr>
          <w:ilvl w:val="2"/>
          <w:numId w:val="30"/>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5y OS 36%.</w:t>
      </w:r>
    </w:p>
    <w:p w:rsidR="00000000" w:rsidDel="00000000" w:rsidP="00000000" w:rsidRDefault="00000000" w:rsidRPr="00000000" w14:paraId="00000EF6">
      <w:pPr>
        <w:numPr>
          <w:ilvl w:val="1"/>
          <w:numId w:val="30"/>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Reddy [</w:t>
      </w:r>
      <w:hyperlink r:id="rId954">
        <w:r w:rsidDel="00000000" w:rsidR="00000000" w:rsidRPr="00000000">
          <w:rPr>
            <w:rFonts w:ascii="Times New Roman" w:cs="Times New Roman" w:eastAsia="Times New Roman" w:hAnsi="Times New Roman"/>
            <w:sz w:val="20"/>
            <w:szCs w:val="20"/>
            <w:rtl w:val="0"/>
          </w:rPr>
          <w:t xml:space="preserve">IJROBP '97</w:t>
        </w:r>
      </w:hyperlink>
      <w:r w:rsidDel="00000000" w:rsidR="00000000" w:rsidRPr="00000000">
        <w:rPr>
          <w:rFonts w:ascii="Times New Roman" w:cs="Times New Roman" w:eastAsia="Times New Roman" w:hAnsi="Times New Roman"/>
          <w:sz w:val="20"/>
          <w:szCs w:val="20"/>
          <w:rtl w:val="0"/>
        </w:rPr>
        <w:t xml:space="preserve">]:</w:t>
      </w:r>
      <w:r w:rsidDel="00000000" w:rsidR="00000000" w:rsidRPr="00000000">
        <w:rPr>
          <w:rFonts w:ascii="Times New Roman" w:cs="Times New Roman" w:eastAsia="Times New Roman" w:hAnsi="Times New Roman"/>
          <w:b w:val="1"/>
          <w:sz w:val="20"/>
          <w:szCs w:val="20"/>
          <w:rtl w:val="0"/>
        </w:rPr>
        <w:t xml:space="preserve"> Ipsilateral vs. Bilateral RT</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EF7">
      <w:pPr>
        <w:numPr>
          <w:ilvl w:val="2"/>
          <w:numId w:val="30"/>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52 pts. Cervical CUP.  80% &gt;3 cm or bilateral. Median dose 64 Gy after END, or 70 Gy without END.</w:t>
      </w:r>
    </w:p>
    <w:p w:rsidR="00000000" w:rsidDel="00000000" w:rsidP="00000000" w:rsidRDefault="00000000" w:rsidRPr="00000000" w14:paraId="00000EF8">
      <w:pPr>
        <w:numPr>
          <w:ilvl w:val="2"/>
          <w:numId w:val="30"/>
        </w:numPr>
        <w:spacing w:line="240" w:lineRule="auto"/>
        <w:ind w:left="216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Contralateral nodal failure 44→ 14%.</w:t>
      </w:r>
    </w:p>
    <w:p w:rsidR="00000000" w:rsidDel="00000000" w:rsidP="00000000" w:rsidRDefault="00000000" w:rsidRPr="00000000" w14:paraId="00000EF9">
      <w:pPr>
        <w:numPr>
          <w:ilvl w:val="2"/>
          <w:numId w:val="30"/>
        </w:numPr>
        <w:spacing w:line="240" w:lineRule="auto"/>
        <w:ind w:left="216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Primary emergence 44→ 8%.</w:t>
      </w:r>
    </w:p>
    <w:p w:rsidR="00000000" w:rsidDel="00000000" w:rsidP="00000000" w:rsidRDefault="00000000" w:rsidRPr="00000000" w14:paraId="00000EFA">
      <w:pPr>
        <w:numPr>
          <w:ilvl w:val="2"/>
          <w:numId w:val="30"/>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5y OS 20% for pts who experienced failure and underwent salvage.</w:t>
      </w:r>
    </w:p>
    <w:p w:rsidR="00000000" w:rsidDel="00000000" w:rsidP="00000000" w:rsidRDefault="00000000" w:rsidRPr="00000000" w14:paraId="00000EFB">
      <w:pPr>
        <w:numPr>
          <w:ilvl w:val="0"/>
          <w:numId w:val="30"/>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cN2-N3</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Cardo" w:cs="Cardo" w:eastAsia="Cardo" w:hAnsi="Cardo"/>
          <w:b w:val="1"/>
          <w:rtl w:val="0"/>
        </w:rPr>
        <w:t xml:space="preserve">LND→ RT ± chemo vs. </w:t>
      </w:r>
      <w:r w:rsidDel="00000000" w:rsidR="00000000" w:rsidRPr="00000000">
        <w:rPr>
          <w:rFonts w:ascii="Times New Roman" w:cs="Times New Roman" w:eastAsia="Times New Roman" w:hAnsi="Times New Roman"/>
          <w:b w:val="1"/>
          <w:sz w:val="20"/>
          <w:szCs w:val="20"/>
          <w:rtl w:val="0"/>
        </w:rPr>
        <w:t xml:space="preserve">Definitive CRT</w:t>
      </w:r>
      <w:r w:rsidDel="00000000" w:rsidR="00000000" w:rsidRPr="00000000">
        <w:rPr>
          <w:b w:val="1"/>
          <w:rtl w:val="0"/>
        </w:rPr>
        <w:t xml:space="preserve"> (2B)</w:t>
      </w:r>
      <w:r w:rsidDel="00000000" w:rsidR="00000000" w:rsidRPr="00000000">
        <w:rPr>
          <w:rFonts w:ascii="Times New Roman" w:cs="Times New Roman" w:eastAsia="Times New Roman" w:hAnsi="Times New Roman"/>
          <w:sz w:val="20"/>
          <w:szCs w:val="20"/>
          <w:rtl w:val="0"/>
        </w:rPr>
        <w:t xml:space="preserve">.</w:t>
      </w:r>
      <w:r w:rsidDel="00000000" w:rsidR="00000000" w:rsidRPr="00000000">
        <w:rPr>
          <w:rFonts w:ascii="Times New Roman" w:cs="Times New Roman" w:eastAsia="Times New Roman" w:hAnsi="Times New Roman"/>
          <w:sz w:val="20"/>
          <w:szCs w:val="20"/>
          <w:rtl w:val="0"/>
        </w:rPr>
        <w:t xml:space="preserve"> Only 10% of pts present with bilateral neck disease.</w:t>
      </w:r>
    </w:p>
    <w:p w:rsidR="00000000" w:rsidDel="00000000" w:rsidP="00000000" w:rsidRDefault="00000000" w:rsidRPr="00000000" w14:paraId="00000EFC">
      <w:pPr>
        <w:numPr>
          <w:ilvl w:val="1"/>
          <w:numId w:val="30"/>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If AC in neck node and TG and calcitonin both negative:</w:t>
      </w:r>
    </w:p>
    <w:p w:rsidR="00000000" w:rsidDel="00000000" w:rsidP="00000000" w:rsidRDefault="00000000" w:rsidRPr="00000000" w14:paraId="00000EFD">
      <w:pPr>
        <w:numPr>
          <w:ilvl w:val="2"/>
          <w:numId w:val="30"/>
        </w:numPr>
        <w:spacing w:line="240" w:lineRule="auto"/>
        <w:ind w:left="216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Levels 1-3 LND + parotidectomy (if indicated)→ PORT.</w:t>
      </w:r>
    </w:p>
    <w:p w:rsidR="00000000" w:rsidDel="00000000" w:rsidP="00000000" w:rsidRDefault="00000000" w:rsidRPr="00000000" w14:paraId="00000EFE">
      <w:pPr>
        <w:numPr>
          <w:ilvl w:val="2"/>
          <w:numId w:val="30"/>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Levels 4,5: Evaluate for primary from chest or abdomen.</w:t>
      </w:r>
    </w:p>
    <w:bookmarkStart w:colFirst="0" w:colLast="0" w:name="jcdxmis4wc5t" w:id="254"/>
    <w:bookmarkEnd w:id="254"/>
    <w:p w:rsidR="00000000" w:rsidDel="00000000" w:rsidP="00000000" w:rsidRDefault="00000000" w:rsidRPr="00000000" w14:paraId="00000EFF">
      <w:pPr>
        <w:numPr>
          <w:ilvl w:val="0"/>
          <w:numId w:val="30"/>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Definitive intact</w:t>
      </w:r>
      <w:r w:rsidDel="00000000" w:rsidR="00000000" w:rsidRPr="00000000">
        <w:rPr>
          <w:rFonts w:ascii="Times New Roman" w:cs="Times New Roman" w:eastAsia="Times New Roman" w:hAnsi="Times New Roman"/>
          <w:sz w:val="20"/>
          <w:szCs w:val="20"/>
          <w:rtl w:val="0"/>
        </w:rPr>
        <w:t xml:space="preserve">: SIB 35 fractions. </w:t>
      </w:r>
      <w:r w:rsidDel="00000000" w:rsidR="00000000" w:rsidRPr="00000000">
        <w:rPr>
          <w:rFonts w:ascii="Times New Roman" w:cs="Times New Roman" w:eastAsia="Times New Roman" w:hAnsi="Times New Roman"/>
          <w:i w:val="1"/>
          <w:sz w:val="20"/>
          <w:szCs w:val="20"/>
          <w:rtl w:val="0"/>
        </w:rPr>
        <w:t xml:space="preserve">RTOG doing 6 fx/week, but 5 fx/wk might </w:t>
      </w:r>
      <w:r w:rsidDel="00000000" w:rsidR="00000000" w:rsidRPr="00000000">
        <w:rPr>
          <w:i w:val="1"/>
          <w:rtl w:val="0"/>
        </w:rPr>
        <w:t xml:space="preserve">be a safer</w:t>
      </w:r>
      <w:r w:rsidDel="00000000" w:rsidR="00000000" w:rsidRPr="00000000">
        <w:rPr>
          <w:rFonts w:ascii="Times New Roman" w:cs="Times New Roman" w:eastAsia="Times New Roman" w:hAnsi="Times New Roman"/>
          <w:i w:val="1"/>
          <w:sz w:val="20"/>
          <w:szCs w:val="20"/>
          <w:rtl w:val="0"/>
        </w:rPr>
        <w:t xml:space="preserve"> answer based on [</w:t>
      </w:r>
      <w:hyperlink w:anchor="ob3bxsvtnbg7">
        <w:r w:rsidDel="00000000" w:rsidR="00000000" w:rsidRPr="00000000">
          <w:rPr>
            <w:rFonts w:ascii="Times New Roman" w:cs="Times New Roman" w:eastAsia="Times New Roman" w:hAnsi="Times New Roman"/>
            <w:i w:val="1"/>
            <w:sz w:val="20"/>
            <w:szCs w:val="20"/>
            <w:rtl w:val="0"/>
          </w:rPr>
          <w:t xml:space="preserve">GORTEC 99-02</w:t>
        </w:r>
      </w:hyperlink>
      <w:r w:rsidDel="00000000" w:rsidR="00000000" w:rsidRPr="00000000">
        <w:rPr>
          <w:rFonts w:ascii="Times New Roman" w:cs="Times New Roman" w:eastAsia="Times New Roman" w:hAnsi="Times New Roman"/>
          <w:i w:val="1"/>
          <w:sz w:val="20"/>
          <w:szCs w:val="20"/>
          <w:rtl w:val="0"/>
        </w:rPr>
        <w:t xml:space="preserve">].</w:t>
      </w:r>
    </w:p>
    <w:p w:rsidR="00000000" w:rsidDel="00000000" w:rsidP="00000000" w:rsidRDefault="00000000" w:rsidRPr="00000000" w14:paraId="00000F00">
      <w:pPr>
        <w:ind w:firstLine="720"/>
        <w:rPr/>
      </w:pPr>
      <w:r w:rsidDel="00000000" w:rsidR="00000000" w:rsidRPr="00000000">
        <w:rPr>
          <w:rtl w:val="0"/>
        </w:rPr>
        <w:t xml:space="preserve">ASCO Guideline: Diagnosis and Management of SqCC CUP in the H&amp;N [</w:t>
      </w:r>
      <w:hyperlink r:id="rId955">
        <w:r w:rsidDel="00000000" w:rsidR="00000000" w:rsidRPr="00000000">
          <w:rPr>
            <w:rtl w:val="0"/>
          </w:rPr>
          <w:t xml:space="preserve">Maghami JCO '20</w:t>
        </w:r>
      </w:hyperlink>
      <w:r w:rsidDel="00000000" w:rsidR="00000000" w:rsidRPr="00000000">
        <w:rPr>
          <w:rtl w:val="0"/>
        </w:rPr>
        <w:t xml:space="preserve">] </w:t>
      </w:r>
      <w:hyperlink w:anchor="477l53rleeod">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F01">
      <w:pPr>
        <w:ind w:firstLine="720"/>
        <w:rPr/>
      </w:pPr>
      <w:r w:rsidDel="00000000" w:rsidR="00000000" w:rsidRPr="00000000">
        <w:rPr>
          <w:rtl w:val="0"/>
        </w:rPr>
        <w:t xml:space="preserve">See [</w:t>
      </w:r>
      <w:hyperlink w:anchor="5xqks2p0147u">
        <w:r w:rsidDel="00000000" w:rsidR="00000000" w:rsidRPr="00000000">
          <w:rPr>
            <w:rtl w:val="0"/>
          </w:rPr>
          <w:t xml:space="preserve">Neck Nodal Atlas and Coverage</w:t>
        </w:r>
      </w:hyperlink>
      <w:r w:rsidDel="00000000" w:rsidR="00000000" w:rsidRPr="00000000">
        <w:rPr>
          <w:rtl w:val="0"/>
        </w:rPr>
        <w:t xml:space="preserve">] and [</w:t>
      </w:r>
      <w:hyperlink w:anchor="n3y3lftn3g5h">
        <w:r w:rsidDel="00000000" w:rsidR="00000000" w:rsidRPr="00000000">
          <w:rPr>
            <w:rtl w:val="0"/>
          </w:rPr>
          <w:t xml:space="preserve">Cancer of unknown primary</w:t>
        </w:r>
      </w:hyperlink>
      <w:r w:rsidDel="00000000" w:rsidR="00000000" w:rsidRPr="00000000">
        <w:rPr>
          <w:rtl w:val="0"/>
        </w:rPr>
        <w:t xml:space="preserve">] in the General Treatment Planning section.</w:t>
      </w:r>
    </w:p>
    <w:p w:rsidR="00000000" w:rsidDel="00000000" w:rsidP="00000000" w:rsidRDefault="00000000" w:rsidRPr="00000000" w14:paraId="00000F02">
      <w:pPr>
        <w:ind w:left="0" w:firstLine="720"/>
        <w:rPr/>
      </w:pPr>
      <w:r w:rsidDel="00000000" w:rsidR="00000000" w:rsidRPr="00000000">
        <w:rPr>
          <w:rtl w:val="0"/>
        </w:rPr>
        <w:t xml:space="preserve">GEORCC target volumes for H&amp;N cancer of unknown primary (Table 3) [</w:t>
      </w:r>
      <w:hyperlink r:id="rId956">
        <w:r w:rsidDel="00000000" w:rsidR="00000000" w:rsidRPr="00000000">
          <w:rPr>
            <w:rtl w:val="0"/>
          </w:rPr>
          <w:t xml:space="preserve">Cabrera Rodriguez CROH '18</w:t>
        </w:r>
      </w:hyperlink>
      <w:r w:rsidDel="00000000" w:rsidR="00000000" w:rsidRPr="00000000">
        <w:rPr>
          <w:rtl w:val="0"/>
        </w:rPr>
        <w:t xml:space="preserve">]</w:t>
      </w:r>
    </w:p>
    <w:p w:rsidR="00000000" w:rsidDel="00000000" w:rsidP="00000000" w:rsidRDefault="00000000" w:rsidRPr="00000000" w14:paraId="00000F03">
      <w:pPr>
        <w:numPr>
          <w:ilvl w:val="1"/>
          <w:numId w:val="30"/>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CTV_70</w:t>
      </w:r>
      <w:r w:rsidDel="00000000" w:rsidR="00000000" w:rsidRPr="00000000">
        <w:rPr>
          <w:rtl w:val="0"/>
        </w:rPr>
        <w:t xml:space="preserve">:</w:t>
      </w:r>
      <w:r w:rsidDel="00000000" w:rsidR="00000000" w:rsidRPr="00000000">
        <w:rPr>
          <w:rFonts w:ascii="Times New Roman" w:cs="Times New Roman" w:eastAsia="Times New Roman" w:hAnsi="Times New Roman"/>
          <w:sz w:val="20"/>
          <w:szCs w:val="20"/>
          <w:rtl w:val="0"/>
        </w:rPr>
        <w:t xml:space="preserve"> GTVn + </w:t>
      </w:r>
      <w:r w:rsidDel="00000000" w:rsidR="00000000" w:rsidRPr="00000000">
        <w:rPr>
          <w:rFonts w:ascii="Times New Roman" w:cs="Times New Roman" w:eastAsia="Times New Roman" w:hAnsi="Times New Roman"/>
          <w:sz w:val="20"/>
          <w:szCs w:val="20"/>
          <w:u w:val="single"/>
          <w:rtl w:val="0"/>
        </w:rPr>
        <w:t xml:space="preserve">5</w:t>
      </w:r>
      <w:r w:rsidDel="00000000" w:rsidR="00000000" w:rsidRPr="00000000">
        <w:rPr>
          <w:rFonts w:ascii="Times New Roman" w:cs="Times New Roman" w:eastAsia="Times New Roman" w:hAnsi="Times New Roman"/>
          <w:sz w:val="20"/>
          <w:szCs w:val="20"/>
          <w:rtl w:val="0"/>
        </w:rPr>
        <w:t xml:space="preserve">-8mm. </w:t>
      </w:r>
    </w:p>
    <w:p w:rsidR="00000000" w:rsidDel="00000000" w:rsidP="00000000" w:rsidRDefault="00000000" w:rsidRPr="00000000" w14:paraId="00000F04">
      <w:pPr>
        <w:numPr>
          <w:ilvl w:val="1"/>
          <w:numId w:val="30"/>
        </w:numPr>
        <w:spacing w:line="240" w:lineRule="auto"/>
        <w:ind w:left="1440" w:hanging="360"/>
        <w:rPr>
          <w:u w:val="none"/>
        </w:rPr>
      </w:pPr>
      <w:r w:rsidDel="00000000" w:rsidR="00000000" w:rsidRPr="00000000">
        <w:rPr>
          <w:rtl w:val="0"/>
        </w:rPr>
        <w:t xml:space="preserve">CTV_60-63: Dissected neck, dose painting to SM+ or ENE.</w:t>
      </w:r>
    </w:p>
    <w:p w:rsidR="00000000" w:rsidDel="00000000" w:rsidP="00000000" w:rsidRDefault="00000000" w:rsidRPr="00000000" w14:paraId="00000F05">
      <w:pPr>
        <w:numPr>
          <w:ilvl w:val="1"/>
          <w:numId w:val="30"/>
        </w:numPr>
        <w:spacing w:line="240" w:lineRule="auto"/>
        <w:ind w:left="1440" w:hanging="360"/>
        <w:rPr>
          <w:rFonts w:ascii="Times New Roman" w:cs="Times New Roman" w:eastAsia="Times New Roman" w:hAnsi="Times New Roman"/>
          <w:sz w:val="20"/>
          <w:szCs w:val="20"/>
        </w:rPr>
      </w:pPr>
      <w:r w:rsidDel="00000000" w:rsidR="00000000" w:rsidRPr="00000000">
        <w:rPr>
          <w:rtl w:val="0"/>
        </w:rPr>
        <w:t xml:space="preserve">CTV_50-54: Mucosal areas at risk. OPX, Posterior 1/3 of NPX, and ipsi-lateral neck (RP, 1b-5). </w:t>
      </w:r>
    </w:p>
    <w:p w:rsidR="00000000" w:rsidDel="00000000" w:rsidP="00000000" w:rsidRDefault="00000000" w:rsidRPr="00000000" w14:paraId="00000F06">
      <w:pPr>
        <w:numPr>
          <w:ilvl w:val="2"/>
          <w:numId w:val="30"/>
        </w:numPr>
        <w:ind w:left="2160" w:hanging="360"/>
      </w:pPr>
      <w:r w:rsidDel="00000000" w:rsidR="00000000" w:rsidRPr="00000000">
        <w:rPr>
          <w:rtl w:val="0"/>
        </w:rPr>
        <w:t xml:space="preserve">If level 1b node, include OC and exclude NPX.</w:t>
      </w:r>
    </w:p>
    <w:p w:rsidR="00000000" w:rsidDel="00000000" w:rsidP="00000000" w:rsidRDefault="00000000" w:rsidRPr="00000000" w14:paraId="00000F07">
      <w:pPr>
        <w:numPr>
          <w:ilvl w:val="2"/>
          <w:numId w:val="30"/>
        </w:numPr>
        <w:ind w:left="2160" w:hanging="360"/>
      </w:pPr>
      <w:r w:rsidDel="00000000" w:rsidR="00000000" w:rsidRPr="00000000">
        <w:rPr>
          <w:rtl w:val="0"/>
        </w:rPr>
        <w:t xml:space="preserve">Consider LX or HPX coverage if adenopathy centers in III/IV. </w:t>
      </w:r>
    </w:p>
    <w:p w:rsidR="00000000" w:rsidDel="00000000" w:rsidP="00000000" w:rsidRDefault="00000000" w:rsidRPr="00000000" w14:paraId="00000F08">
      <w:pPr>
        <w:numPr>
          <w:ilvl w:val="3"/>
          <w:numId w:val="30"/>
        </w:numPr>
        <w:ind w:left="2880" w:hanging="360"/>
      </w:pPr>
      <w:r w:rsidDel="00000000" w:rsidR="00000000" w:rsidRPr="00000000">
        <w:rPr>
          <w:rtl w:val="0"/>
        </w:rPr>
        <w:t xml:space="preserve">Can exclude LX, HPX if level 2 and HPV+</w:t>
      </w:r>
    </w:p>
    <w:p w:rsidR="00000000" w:rsidDel="00000000" w:rsidP="00000000" w:rsidRDefault="00000000" w:rsidRPr="00000000" w14:paraId="00000F09">
      <w:pPr>
        <w:numPr>
          <w:ilvl w:val="4"/>
          <w:numId w:val="30"/>
        </w:numPr>
        <w:ind w:left="3600" w:hanging="360"/>
      </w:pPr>
      <w:r w:rsidDel="00000000" w:rsidR="00000000" w:rsidRPr="00000000">
        <w:rPr>
          <w:rtl w:val="0"/>
        </w:rPr>
        <w:t xml:space="preserve">U of Fl data omitted in all pts, not just HPV+ [</w:t>
      </w:r>
      <w:hyperlink r:id="rId957">
        <w:r w:rsidDel="00000000" w:rsidR="00000000" w:rsidRPr="00000000">
          <w:rPr>
            <w:rtl w:val="0"/>
          </w:rPr>
          <w:t xml:space="preserve">Barker AJCO '05</w:t>
        </w:r>
      </w:hyperlink>
      <w:r w:rsidDel="00000000" w:rsidR="00000000" w:rsidRPr="00000000">
        <w:rPr>
          <w:rtl w:val="0"/>
        </w:rPr>
        <w:t xml:space="preserve">]</w:t>
      </w:r>
    </w:p>
    <w:p w:rsidR="00000000" w:rsidDel="00000000" w:rsidP="00000000" w:rsidRDefault="00000000" w:rsidRPr="00000000" w14:paraId="00000F0A">
      <w:pPr>
        <w:numPr>
          <w:ilvl w:val="2"/>
          <w:numId w:val="30"/>
        </w:numPr>
        <w:ind w:left="2160" w:hanging="360"/>
      </w:pPr>
      <w:r w:rsidDel="00000000" w:rsidR="00000000" w:rsidRPr="00000000">
        <w:rPr>
          <w:rtl w:val="0"/>
        </w:rPr>
        <w:t xml:space="preserve">Consider NPX if EBV is found on biopsy or only level V is involved.</w:t>
      </w:r>
    </w:p>
    <w:p w:rsidR="00000000" w:rsidDel="00000000" w:rsidP="00000000" w:rsidRDefault="00000000" w:rsidRPr="00000000" w14:paraId="00000F0B">
      <w:pPr>
        <w:numPr>
          <w:ilvl w:val="1"/>
          <w:numId w:val="30"/>
        </w:numPr>
        <w:spacing w:line="240" w:lineRule="auto"/>
        <w:ind w:left="1440" w:hanging="360"/>
        <w:rPr>
          <w:rFonts w:ascii="Times New Roman" w:cs="Times New Roman" w:eastAsia="Times New Roman" w:hAnsi="Times New Roman"/>
          <w:sz w:val="20"/>
          <w:szCs w:val="20"/>
        </w:rPr>
      </w:pPr>
      <w:r w:rsidDel="00000000" w:rsidR="00000000" w:rsidRPr="00000000">
        <w:rPr>
          <w:rtl w:val="0"/>
        </w:rPr>
        <w:t xml:space="preserve">CTV_40-50: Low risk nodes uninvolved and contralateral neck (e.g. levels II-IV ± RS / lateral RP).</w:t>
      </w:r>
    </w:p>
    <w:p w:rsidR="00000000" w:rsidDel="00000000" w:rsidP="00000000" w:rsidRDefault="00000000" w:rsidRPr="00000000" w14:paraId="00000F0C">
      <w:pPr>
        <w:numPr>
          <w:ilvl w:val="1"/>
          <w:numId w:val="30"/>
        </w:numPr>
        <w:spacing w:line="240" w:lineRule="auto"/>
        <w:ind w:left="1440" w:hanging="360"/>
        <w:rPr>
          <w:u w:val="none"/>
        </w:rPr>
      </w:pPr>
      <w:r w:rsidDel="00000000" w:rsidR="00000000" w:rsidRPr="00000000">
        <w:rPr>
          <w:rtl w:val="0"/>
        </w:rPr>
        <w:t xml:space="preserve">Simplified: Mucosal areas at risk and ENI receive 50 Gy. Dissected neck 60 Gy. Gross disease 70 Gy. </w:t>
      </w:r>
    </w:p>
    <w:p w:rsidR="00000000" w:rsidDel="00000000" w:rsidP="00000000" w:rsidRDefault="00000000" w:rsidRPr="00000000" w14:paraId="00000F0D">
      <w:pPr>
        <w:numPr>
          <w:ilvl w:val="0"/>
          <w:numId w:val="30"/>
        </w:numPr>
        <w:spacing w:line="240" w:lineRule="auto"/>
        <w:rPr>
          <w:rFonts w:ascii="Times New Roman" w:cs="Times New Roman" w:eastAsia="Times New Roman" w:hAnsi="Times New Roman"/>
          <w:sz w:val="20"/>
          <w:szCs w:val="20"/>
        </w:rPr>
      </w:pPr>
      <w:r w:rsidDel="00000000" w:rsidR="00000000" w:rsidRPr="00000000">
        <w:rPr>
          <w:b w:val="1"/>
          <w:rtl w:val="0"/>
        </w:rPr>
        <w:t xml:space="preserve">Nodal coverage</w:t>
      </w:r>
    </w:p>
    <w:p w:rsidR="00000000" w:rsidDel="00000000" w:rsidP="00000000" w:rsidRDefault="00000000" w:rsidRPr="00000000" w14:paraId="00000F0E">
      <w:pPr>
        <w:ind w:firstLine="720"/>
        <w:rPr/>
      </w:pPr>
      <w:r w:rsidDel="00000000" w:rsidR="00000000" w:rsidRPr="00000000">
        <w:rPr>
          <w:rtl w:val="0"/>
        </w:rPr>
        <w:t xml:space="preserve">See [</w:t>
      </w:r>
      <w:hyperlink w:anchor="5xqks2p0147u">
        <w:r w:rsidDel="00000000" w:rsidR="00000000" w:rsidRPr="00000000">
          <w:rPr>
            <w:rtl w:val="0"/>
          </w:rPr>
          <w:t xml:space="preserve">Neck Nodal Atlas and Coverage</w:t>
        </w:r>
      </w:hyperlink>
      <w:r w:rsidDel="00000000" w:rsidR="00000000" w:rsidRPr="00000000">
        <w:rPr>
          <w:rtl w:val="0"/>
        </w:rPr>
        <w:t xml:space="preserve">] and [</w:t>
      </w:r>
      <w:hyperlink w:anchor="n3y3lftn3g5h">
        <w:r w:rsidDel="00000000" w:rsidR="00000000" w:rsidRPr="00000000">
          <w:rPr>
            <w:rtl w:val="0"/>
          </w:rPr>
          <w:t xml:space="preserve">Cancer of unknown primary</w:t>
        </w:r>
      </w:hyperlink>
      <w:r w:rsidDel="00000000" w:rsidR="00000000" w:rsidRPr="00000000">
        <w:rPr>
          <w:rtl w:val="0"/>
        </w:rPr>
        <w:t xml:space="preserve">] in the General Treatment Planning section.</w:t>
      </w:r>
    </w:p>
    <w:p w:rsidR="00000000" w:rsidDel="00000000" w:rsidP="00000000" w:rsidRDefault="00000000" w:rsidRPr="00000000" w14:paraId="00000F0F">
      <w:pPr>
        <w:numPr>
          <w:ilvl w:val="1"/>
          <w:numId w:val="51"/>
        </w:numPr>
        <w:ind w:left="1440" w:hanging="360"/>
      </w:pPr>
      <w:r w:rsidDel="00000000" w:rsidR="00000000" w:rsidRPr="00000000">
        <w:rPr>
          <w:rtl w:val="0"/>
        </w:rPr>
        <w:t xml:space="preserve">Consider unilateral RT for N1-N2a. If being implemented, level II-IVa coverage is usually included for N1 pts while N2b+ patients require Ib and Va coverage.</w:t>
      </w:r>
    </w:p>
    <w:p w:rsidR="00000000" w:rsidDel="00000000" w:rsidP="00000000" w:rsidRDefault="00000000" w:rsidRPr="00000000" w14:paraId="00000F10">
      <w:pPr>
        <w:numPr>
          <w:ilvl w:val="0"/>
          <w:numId w:val="30"/>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PORT</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tl w:val="0"/>
        </w:rPr>
        <w:t xml:space="preserve">May be delivered over 27 or 30 fractions (e.g., SIB from 1.8 to 2.22 Gy per fraction). </w:t>
      </w:r>
      <w:r w:rsidDel="00000000" w:rsidR="00000000" w:rsidRPr="00000000">
        <w:rPr>
          <w:rtl w:val="0"/>
        </w:rPr>
      </w:r>
    </w:p>
    <w:p w:rsidR="00000000" w:rsidDel="00000000" w:rsidP="00000000" w:rsidRDefault="00000000" w:rsidRPr="00000000" w14:paraId="00000F11">
      <w:pPr>
        <w:numPr>
          <w:ilvl w:val="1"/>
          <w:numId w:val="30"/>
        </w:numPr>
        <w:ind w:left="1440" w:hanging="360"/>
      </w:pPr>
      <w:r w:rsidDel="00000000" w:rsidR="00000000" w:rsidRPr="00000000">
        <w:rPr>
          <w:rtl w:val="0"/>
        </w:rPr>
        <w:t xml:space="preserve">CTV_63-66 = SM+ or if extensive ECE.</w:t>
      </w:r>
    </w:p>
    <w:p w:rsidR="00000000" w:rsidDel="00000000" w:rsidP="00000000" w:rsidRDefault="00000000" w:rsidRPr="00000000" w14:paraId="00000F12">
      <w:pPr>
        <w:numPr>
          <w:ilvl w:val="1"/>
          <w:numId w:val="30"/>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CTV_60: Bed + 1.5 cm and high risk nodes (1st echelon).</w:t>
      </w:r>
    </w:p>
    <w:p w:rsidR="00000000" w:rsidDel="00000000" w:rsidP="00000000" w:rsidRDefault="00000000" w:rsidRPr="00000000" w14:paraId="00000F13">
      <w:pPr>
        <w:numPr>
          <w:ilvl w:val="1"/>
          <w:numId w:val="30"/>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CTV_54: low risk nodes (2nd echelon) and contralateral 1st echelon if uninvolved.</w:t>
      </w:r>
    </w:p>
    <w:p w:rsidR="00000000" w:rsidDel="00000000" w:rsidP="00000000" w:rsidRDefault="00000000" w:rsidRPr="00000000" w14:paraId="00000F14">
      <w:pPr>
        <w:numPr>
          <w:ilvl w:val="1"/>
          <w:numId w:val="30"/>
        </w:numPr>
        <w:spacing w:line="240" w:lineRule="auto"/>
        <w:ind w:left="1440" w:hanging="360"/>
        <w:rPr>
          <w:rFonts w:ascii="Times New Roman" w:cs="Times New Roman" w:eastAsia="Times New Roman" w:hAnsi="Times New Roman"/>
          <w:sz w:val="20"/>
          <w:szCs w:val="20"/>
        </w:rPr>
      </w:pPr>
      <w:r w:rsidDel="00000000" w:rsidR="00000000" w:rsidRPr="00000000">
        <w:rPr>
          <w:rFonts w:ascii="Gungsuh" w:cs="Gungsuh" w:eastAsia="Gungsuh" w:hAnsi="Gungsuh"/>
          <w:sz w:val="20"/>
          <w:szCs w:val="20"/>
          <w:rtl w:val="0"/>
        </w:rPr>
        <w:t xml:space="preserve">PORT indicated for: ≥ N2 disease, ECE or SM+, or prior neck violation.</w:t>
      </w:r>
      <w:r w:rsidDel="00000000" w:rsidR="00000000" w:rsidRPr="00000000">
        <w:rPr>
          <w:rtl w:val="0"/>
        </w:rPr>
      </w:r>
    </w:p>
    <w:p w:rsidR="00000000" w:rsidDel="00000000" w:rsidP="00000000" w:rsidRDefault="00000000" w:rsidRPr="00000000" w14:paraId="00000F15">
      <w:pPr>
        <w:numPr>
          <w:ilvl w:val="0"/>
          <w:numId w:val="30"/>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PTV 5 mm without IGRT, 2.5 mm with IGRT. </w:t>
      </w:r>
    </w:p>
    <w:p w:rsidR="00000000" w:rsidDel="00000000" w:rsidP="00000000" w:rsidRDefault="00000000" w:rsidRPr="00000000" w14:paraId="00000F16">
      <w:pPr>
        <w:spacing w:line="240" w:lineRule="auto"/>
        <w:ind w:left="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F17">
      <w:pPr>
        <w:pStyle w:val="Heading1"/>
        <w:spacing w:after="2" w:before="0" w:line="240" w:lineRule="auto"/>
        <w:ind w:left="10"/>
        <w:jc w:val="left"/>
        <w:rPr/>
      </w:pPr>
      <w:bookmarkStart w:colFirst="0" w:colLast="0" w:name="_5yrdjxkwy8ve" w:id="255"/>
      <w:bookmarkEnd w:id="255"/>
      <w:r w:rsidDel="00000000" w:rsidR="00000000" w:rsidRPr="00000000">
        <w:br w:type="page"/>
      </w:r>
      <w:r w:rsidDel="00000000" w:rsidR="00000000" w:rsidRPr="00000000">
        <w:rPr>
          <w:rtl w:val="0"/>
        </w:rPr>
      </w:r>
    </w:p>
    <w:p w:rsidR="00000000" w:rsidDel="00000000" w:rsidP="00000000" w:rsidRDefault="00000000" w:rsidRPr="00000000" w14:paraId="00000F18">
      <w:pPr>
        <w:pStyle w:val="Heading1"/>
        <w:spacing w:after="46" w:lineRule="auto"/>
        <w:ind w:left="0" w:firstLine="0"/>
        <w:rPr>
          <w:color w:val="000000"/>
        </w:rPr>
      </w:pPr>
      <w:bookmarkStart w:colFirst="0" w:colLast="0" w:name="_1tthxm9ct3f3" w:id="256"/>
      <w:bookmarkEnd w:id="256"/>
      <w:hyperlink w:anchor="_vck8hkip1cj">
        <w:r w:rsidDel="00000000" w:rsidR="00000000" w:rsidRPr="00000000">
          <w:rPr>
            <w:color w:val="000000"/>
            <w:rtl w:val="0"/>
          </w:rPr>
          <w:t xml:space="preserve">Skin</w:t>
        </w:r>
      </w:hyperlink>
      <w:r w:rsidDel="00000000" w:rsidR="00000000" w:rsidRPr="00000000">
        <w:rPr>
          <w:rtl w:val="0"/>
        </w:rPr>
      </w:r>
    </w:p>
    <w:p w:rsidR="00000000" w:rsidDel="00000000" w:rsidP="00000000" w:rsidRDefault="00000000" w:rsidRPr="00000000" w14:paraId="00000F19">
      <w:pPr>
        <w:ind w:left="0" w:right="140" w:firstLine="0"/>
        <w:rPr/>
      </w:pPr>
      <w:r w:rsidDel="00000000" w:rsidR="00000000" w:rsidRPr="00000000">
        <w:rPr>
          <w:b w:val="1"/>
          <w:rtl w:val="0"/>
        </w:rPr>
        <w:t xml:space="preserve">eContour</w:t>
      </w:r>
      <w:r w:rsidDel="00000000" w:rsidR="00000000" w:rsidRPr="00000000">
        <w:rPr>
          <w:rtl w:val="0"/>
        </w:rPr>
        <w:t xml:space="preserve">: [</w:t>
      </w:r>
      <w:hyperlink r:id="rId958">
        <w:r w:rsidDel="00000000" w:rsidR="00000000" w:rsidRPr="00000000">
          <w:rPr>
            <w:rtl w:val="0"/>
          </w:rPr>
          <w:t xml:space="preserve">OARs</w:t>
        </w:r>
      </w:hyperlink>
      <w:r w:rsidDel="00000000" w:rsidR="00000000" w:rsidRPr="00000000">
        <w:rPr>
          <w:rtl w:val="0"/>
        </w:rPr>
        <w:t xml:space="preserve">]</w:t>
      </w:r>
    </w:p>
    <w:p w:rsidR="00000000" w:rsidDel="00000000" w:rsidP="00000000" w:rsidRDefault="00000000" w:rsidRPr="00000000" w14:paraId="00000F1A">
      <w:pPr>
        <w:ind w:left="0" w:right="140" w:firstLine="0"/>
        <w:rPr/>
      </w:pPr>
      <w:r w:rsidDel="00000000" w:rsidR="00000000" w:rsidRPr="00000000">
        <w:rPr>
          <w:b w:val="1"/>
          <w:rtl w:val="0"/>
        </w:rPr>
        <w:t xml:space="preserve">ARRO</w:t>
      </w:r>
      <w:r w:rsidDel="00000000" w:rsidR="00000000" w:rsidRPr="00000000">
        <w:rPr>
          <w:rtl w:val="0"/>
        </w:rPr>
        <w:t xml:space="preserve">: [</w:t>
      </w:r>
      <w:hyperlink r:id="rId959">
        <w:r w:rsidDel="00000000" w:rsidR="00000000" w:rsidRPr="00000000">
          <w:rPr>
            <w:rtl w:val="0"/>
          </w:rPr>
          <w:t xml:space="preserve">Merkel cell of extremity</w:t>
        </w:r>
      </w:hyperlink>
      <w:r w:rsidDel="00000000" w:rsidR="00000000" w:rsidRPr="00000000">
        <w:rPr>
          <w:rtl w:val="0"/>
        </w:rPr>
        <w:t xml:space="preserve">], [</w:t>
      </w:r>
      <w:hyperlink r:id="rId960">
        <w:r w:rsidDel="00000000" w:rsidR="00000000" w:rsidRPr="00000000">
          <w:rPr>
            <w:rtl w:val="0"/>
          </w:rPr>
          <w:t xml:space="preserve">Palliative advanced non-melanoma skin cancer</w:t>
        </w:r>
      </w:hyperlink>
      <w:r w:rsidDel="00000000" w:rsidR="00000000" w:rsidRPr="00000000">
        <w:rPr>
          <w:rtl w:val="0"/>
        </w:rPr>
        <w:t xml:space="preserve">].</w:t>
      </w:r>
    </w:p>
    <w:p w:rsidR="00000000" w:rsidDel="00000000" w:rsidP="00000000" w:rsidRDefault="00000000" w:rsidRPr="00000000" w14:paraId="00000F1B">
      <w:pPr>
        <w:ind w:left="0" w:right="140" w:firstLine="0"/>
        <w:rPr/>
      </w:pPr>
      <w:r w:rsidDel="00000000" w:rsidR="00000000" w:rsidRPr="00000000">
        <w:rPr>
          <w:b w:val="1"/>
          <w:rtl w:val="0"/>
        </w:rPr>
        <w:t xml:space="preserve">ABS Consensus Statement for Skin Brachytherapy</w:t>
      </w:r>
      <w:r w:rsidDel="00000000" w:rsidR="00000000" w:rsidRPr="00000000">
        <w:rPr>
          <w:rtl w:val="0"/>
        </w:rPr>
        <w:t xml:space="preserve"> [</w:t>
      </w:r>
      <w:hyperlink r:id="rId961">
        <w:r w:rsidDel="00000000" w:rsidR="00000000" w:rsidRPr="00000000">
          <w:rPr>
            <w:rtl w:val="0"/>
          </w:rPr>
          <w:t xml:space="preserve">Shah BT ‘20</w:t>
        </w:r>
      </w:hyperlink>
      <w:r w:rsidDel="00000000" w:rsidR="00000000" w:rsidRPr="00000000">
        <w:rPr>
          <w:rtl w:val="0"/>
        </w:rPr>
        <w:t xml:space="preserve">]</w:t>
      </w:r>
    </w:p>
    <w:p w:rsidR="00000000" w:rsidDel="00000000" w:rsidP="00000000" w:rsidRDefault="00000000" w:rsidRPr="00000000" w14:paraId="00000F1C">
      <w:pPr>
        <w:ind w:left="0" w:right="140" w:firstLine="0"/>
        <w:rPr/>
      </w:pPr>
      <w:r w:rsidDel="00000000" w:rsidR="00000000" w:rsidRPr="00000000">
        <w:rPr>
          <w:rtl w:val="0"/>
        </w:rPr>
      </w:r>
    </w:p>
    <w:p w:rsidR="00000000" w:rsidDel="00000000" w:rsidP="00000000" w:rsidRDefault="00000000" w:rsidRPr="00000000" w14:paraId="00000F1D">
      <w:pPr>
        <w:pStyle w:val="Heading2"/>
        <w:rPr/>
      </w:pPr>
      <w:bookmarkStart w:colFirst="0" w:colLast="0" w:name="_islywsjim8b" w:id="257"/>
      <w:bookmarkEnd w:id="257"/>
      <w:hyperlink w:anchor="_1tthxm9ct3f3">
        <w:r w:rsidDel="00000000" w:rsidR="00000000" w:rsidRPr="00000000">
          <w:rPr>
            <w:rtl w:val="0"/>
          </w:rPr>
          <w:t xml:space="preserve">Treatment Planning</w:t>
        </w:r>
      </w:hyperlink>
      <w:r w:rsidDel="00000000" w:rsidR="00000000" w:rsidRPr="00000000">
        <w:rPr>
          <w:rtl w:val="0"/>
        </w:rPr>
      </w:r>
    </w:p>
    <w:tbl>
      <w:tblPr>
        <w:tblStyle w:val="Table29"/>
        <w:tblW w:w="6480.0" w:type="dxa"/>
        <w:jc w:val="left"/>
        <w:tblInd w:w="28.799999999999997"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85"/>
        <w:gridCol w:w="1410"/>
        <w:gridCol w:w="1020"/>
        <w:gridCol w:w="1020"/>
        <w:gridCol w:w="945"/>
        <w:tblGridChange w:id="0">
          <w:tblGrid>
            <w:gridCol w:w="2085"/>
            <w:gridCol w:w="1410"/>
            <w:gridCol w:w="1020"/>
            <w:gridCol w:w="1020"/>
            <w:gridCol w:w="945"/>
          </w:tblGrid>
        </w:tblGridChange>
      </w:tblGrid>
      <w:tr>
        <w:trPr>
          <w:trHeight w:val="300" w:hRule="atLeast"/>
        </w:trPr>
        <w:tc>
          <w:tcPr>
            <w:tcBorders>
              <w:top w:color="000000" w:space="0" w:sz="6" w:val="single"/>
              <w:left w:color="000000" w:space="0" w:sz="6" w:val="single"/>
              <w:bottom w:color="000000" w:space="0" w:sz="6" w:val="single"/>
              <w:right w:color="000000" w:space="0" w:sz="6" w:val="single"/>
            </w:tcBorders>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F1E">
            <w:pPr>
              <w:widowControl w:val="0"/>
              <w:spacing w:line="276" w:lineRule="auto"/>
              <w:ind w:left="0" w:firstLine="0"/>
              <w:rPr>
                <w:rFonts w:ascii="Arial" w:cs="Arial" w:eastAsia="Arial" w:hAnsi="Arial"/>
              </w:rPr>
            </w:pPr>
            <w:r w:rsidDel="00000000" w:rsidR="00000000" w:rsidRPr="00000000">
              <w:rPr>
                <w:b w:val="1"/>
                <w:rtl w:val="0"/>
              </w:rPr>
              <w:t xml:space="preserve">Melanoma</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F1F">
            <w:pPr>
              <w:widowControl w:val="0"/>
              <w:spacing w:line="276" w:lineRule="auto"/>
              <w:ind w:left="0" w:firstLine="0"/>
              <w:rPr>
                <w:rFonts w:ascii="Arial" w:cs="Arial" w:eastAsia="Arial" w:hAnsi="Arial"/>
              </w:rPr>
            </w:pPr>
            <w:r w:rsidDel="00000000" w:rsidR="00000000" w:rsidRPr="00000000">
              <w:rPr>
                <w:b w:val="1"/>
                <w:rtl w:val="0"/>
              </w:rPr>
              <w:t xml:space="preserve">Definitive</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F20">
            <w:pPr>
              <w:widowControl w:val="0"/>
              <w:spacing w:line="276" w:lineRule="auto"/>
              <w:ind w:left="0" w:firstLine="0"/>
              <w:rPr>
                <w:rFonts w:ascii="Arial" w:cs="Arial" w:eastAsia="Arial" w:hAnsi="Arial"/>
              </w:rPr>
            </w:pPr>
            <w:r w:rsidDel="00000000" w:rsidR="00000000" w:rsidRPr="00000000">
              <w:rPr>
                <w:b w:val="1"/>
                <w:rtl w:val="0"/>
              </w:rPr>
              <w:t xml:space="preserve">Adjuvant</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F21">
            <w:pPr>
              <w:widowControl w:val="0"/>
              <w:spacing w:line="276" w:lineRule="auto"/>
              <w:ind w:left="0" w:firstLine="0"/>
              <w:rPr>
                <w:rFonts w:ascii="Arial" w:cs="Arial" w:eastAsia="Arial" w:hAnsi="Arial"/>
              </w:rPr>
            </w:pPr>
            <w:r w:rsidDel="00000000" w:rsidR="00000000" w:rsidRPr="00000000">
              <w:rPr>
                <w:b w:val="1"/>
                <w:rtl w:val="0"/>
              </w:rPr>
              <w:t xml:space="preserve">Regional</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F22">
            <w:pPr>
              <w:widowControl w:val="0"/>
              <w:spacing w:line="276" w:lineRule="auto"/>
              <w:ind w:left="0" w:firstLine="0"/>
              <w:rPr>
                <w:rFonts w:ascii="Arial" w:cs="Arial" w:eastAsia="Arial" w:hAnsi="Arial"/>
              </w:rPr>
            </w:pPr>
            <w:r w:rsidDel="00000000" w:rsidR="00000000" w:rsidRPr="00000000">
              <w:rPr>
                <w:b w:val="1"/>
                <w:rtl w:val="0"/>
              </w:rPr>
              <w:t xml:space="preserve">Palliative</w:t>
            </w:r>
            <w:r w:rsidDel="00000000" w:rsidR="00000000" w:rsidRPr="00000000">
              <w:rPr>
                <w:rtl w:val="0"/>
              </w:rPr>
            </w:r>
          </w:p>
        </w:tc>
      </w:tr>
      <w:tr>
        <w:trPr>
          <w:trHeight w:val="300" w:hRule="atLeast"/>
        </w:trPr>
        <w:tc>
          <w:tcPr>
            <w:tcBorders>
              <w:top w:color="cccccc" w:space="0" w:sz="6" w:val="single"/>
              <w:left w:color="000000" w:space="0" w:sz="6" w:val="single"/>
              <w:bottom w:color="000000" w:space="0" w:sz="6" w:val="single"/>
              <w:right w:color="000000" w:space="0" w:sz="6" w:val="single"/>
            </w:tcBorders>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F23">
            <w:pPr>
              <w:widowControl w:val="0"/>
              <w:spacing w:line="276" w:lineRule="auto"/>
              <w:ind w:left="0" w:firstLine="0"/>
              <w:rPr>
                <w:rFonts w:ascii="Arial" w:cs="Arial" w:eastAsia="Arial" w:hAnsi="Arial"/>
              </w:rPr>
            </w:pPr>
            <w:r w:rsidDel="00000000" w:rsidR="00000000" w:rsidRPr="00000000">
              <w:rPr>
                <w:rtl w:val="0"/>
              </w:rPr>
              <w:t xml:space="preserve">Conventional</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F24">
            <w:pPr>
              <w:widowControl w:val="0"/>
              <w:spacing w:line="276" w:lineRule="auto"/>
              <w:ind w:left="0" w:firstLine="0"/>
              <w:rPr>
                <w:rFonts w:ascii="Arial" w:cs="Arial" w:eastAsia="Arial" w:hAnsi="Arial"/>
              </w:rPr>
            </w:pPr>
            <w:r w:rsidDel="00000000" w:rsidR="00000000" w:rsidRPr="00000000">
              <w:rPr>
                <w:rtl w:val="0"/>
              </w:rPr>
              <w:t xml:space="preserve">64-70 Gy</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F25">
            <w:pPr>
              <w:widowControl w:val="0"/>
              <w:spacing w:line="276" w:lineRule="auto"/>
              <w:ind w:left="0" w:firstLine="0"/>
              <w:rPr>
                <w:rFonts w:ascii="Arial" w:cs="Arial" w:eastAsia="Arial" w:hAnsi="Arial"/>
              </w:rPr>
            </w:pPr>
            <w:r w:rsidDel="00000000" w:rsidR="00000000" w:rsidRPr="00000000">
              <w:rPr>
                <w:rtl w:val="0"/>
              </w:rPr>
              <w:t xml:space="preserve">60-66 Gy</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F26">
            <w:pPr>
              <w:widowControl w:val="0"/>
              <w:spacing w:line="276" w:lineRule="auto"/>
              <w:ind w:left="0" w:firstLine="0"/>
              <w:rPr>
                <w:rFonts w:ascii="Arial" w:cs="Arial" w:eastAsia="Arial" w:hAnsi="Arial"/>
              </w:rPr>
            </w:pPr>
            <w:r w:rsidDel="00000000" w:rsidR="00000000" w:rsidRPr="00000000">
              <w:rPr>
                <w:rtl w:val="0"/>
              </w:rPr>
              <w:t xml:space="preserve">50-66 Gy</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F27">
            <w:pPr>
              <w:widowControl w:val="0"/>
              <w:spacing w:line="276" w:lineRule="auto"/>
              <w:ind w:left="0" w:firstLine="0"/>
              <w:rPr>
                <w:rFonts w:ascii="Arial" w:cs="Arial" w:eastAsia="Arial" w:hAnsi="Arial"/>
              </w:rPr>
            </w:pPr>
            <w:r w:rsidDel="00000000" w:rsidR="00000000" w:rsidRPr="00000000">
              <w:rPr>
                <w:rtl w:val="0"/>
              </w:rPr>
              <w:t xml:space="preserve">30/10</w:t>
            </w:r>
            <w:r w:rsidDel="00000000" w:rsidR="00000000" w:rsidRPr="00000000">
              <w:rPr>
                <w:rtl w:val="0"/>
              </w:rPr>
            </w:r>
          </w:p>
        </w:tc>
      </w:tr>
      <w:tr>
        <w:trPr>
          <w:trHeight w:val="540" w:hRule="atLeast"/>
        </w:trPr>
        <w:tc>
          <w:tcPr>
            <w:tcBorders>
              <w:top w:color="cccccc" w:space="0" w:sz="6" w:val="single"/>
              <w:left w:color="000000" w:space="0" w:sz="6" w:val="single"/>
              <w:bottom w:color="000000" w:space="0" w:sz="6" w:val="single"/>
              <w:right w:color="000000" w:space="0" w:sz="6" w:val="single"/>
            </w:tcBorders>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F28">
            <w:pPr>
              <w:widowControl w:val="0"/>
              <w:spacing w:line="276" w:lineRule="auto"/>
              <w:ind w:left="0" w:firstLine="0"/>
              <w:rPr>
                <w:rFonts w:ascii="Arial" w:cs="Arial" w:eastAsia="Arial" w:hAnsi="Arial"/>
              </w:rPr>
            </w:pPr>
            <w:r w:rsidDel="00000000" w:rsidR="00000000" w:rsidRPr="00000000">
              <w:rPr>
                <w:rtl w:val="0"/>
              </w:rPr>
              <w:t xml:space="preserve">Moderate hypofrac</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F29">
            <w:pPr>
              <w:widowControl w:val="0"/>
              <w:spacing w:line="276" w:lineRule="auto"/>
              <w:ind w:left="0" w:firstLine="0"/>
              <w:rPr>
                <w:rFonts w:ascii="Arial" w:cs="Arial" w:eastAsia="Arial" w:hAnsi="Arial"/>
              </w:rPr>
            </w:pPr>
            <w:r w:rsidDel="00000000" w:rsidR="00000000" w:rsidRPr="00000000">
              <w:rPr>
                <w:rtl w:val="0"/>
              </w:rPr>
              <w:t xml:space="preserve">50-57.5/20-23</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F2A">
            <w:pPr>
              <w:widowControl w:val="0"/>
              <w:spacing w:line="276" w:lineRule="auto"/>
              <w:ind w:left="0" w:firstLine="0"/>
              <w:rPr>
                <w:rFonts w:ascii="Arial" w:cs="Arial" w:eastAsia="Arial" w:hAnsi="Arial"/>
              </w:rPr>
            </w:pPr>
            <w:r w:rsidDel="00000000" w:rsidR="00000000" w:rsidRPr="00000000">
              <w:rPr>
                <w:rtl w:val="0"/>
              </w:rPr>
              <w:t xml:space="preserve">48/20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F2B">
            <w:pPr>
              <w:widowControl w:val="0"/>
              <w:spacing w:line="276" w:lineRule="auto"/>
              <w:ind w:left="0" w:firstLine="0"/>
              <w:rPr>
                <w:rFonts w:ascii="Arial" w:cs="Arial" w:eastAsia="Arial" w:hAnsi="Arial"/>
              </w:rPr>
            </w:pPr>
            <w:r w:rsidDel="00000000" w:rsidR="00000000" w:rsidRPr="00000000">
              <w:rPr>
                <w:rtl w:val="0"/>
              </w:rPr>
              <w:t xml:space="preserve">48-50/20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F2C">
            <w:pPr>
              <w:widowControl w:val="0"/>
              <w:spacing w:line="276" w:lineRule="auto"/>
              <w:ind w:left="0" w:firstLine="0"/>
              <w:rPr>
                <w:rFonts w:ascii="Arial" w:cs="Arial" w:eastAsia="Arial" w:hAnsi="Arial"/>
              </w:rPr>
            </w:pPr>
            <w:r w:rsidDel="00000000" w:rsidR="00000000" w:rsidRPr="00000000">
              <w:rPr>
                <w:rtl w:val="0"/>
              </w:rPr>
              <w:t xml:space="preserve">50/20</w:t>
            </w:r>
            <w:r w:rsidDel="00000000" w:rsidR="00000000" w:rsidRPr="00000000">
              <w:rPr>
                <w:rtl w:val="0"/>
              </w:rPr>
            </w:r>
          </w:p>
        </w:tc>
      </w:tr>
      <w:tr>
        <w:trPr>
          <w:trHeight w:val="540" w:hRule="atLeast"/>
        </w:trPr>
        <w:tc>
          <w:tcPr>
            <w:tcBorders>
              <w:top w:color="cccccc" w:space="0" w:sz="6" w:val="single"/>
              <w:left w:color="000000" w:space="0" w:sz="6" w:val="single"/>
              <w:bottom w:color="000000" w:space="0" w:sz="6" w:val="single"/>
              <w:right w:color="000000" w:space="0" w:sz="6" w:val="single"/>
            </w:tcBorders>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F2D">
            <w:pPr>
              <w:widowControl w:val="0"/>
              <w:spacing w:line="276" w:lineRule="auto"/>
              <w:ind w:left="0" w:firstLine="0"/>
              <w:rPr>
                <w:rFonts w:ascii="Arial" w:cs="Arial" w:eastAsia="Arial" w:hAnsi="Arial"/>
              </w:rPr>
            </w:pPr>
            <w:r w:rsidDel="00000000" w:rsidR="00000000" w:rsidRPr="00000000">
              <w:rPr>
                <w:rtl w:val="0"/>
              </w:rPr>
              <w:t xml:space="preserve">Ultrahypofractionation</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F2E">
            <w:pPr>
              <w:widowControl w:val="0"/>
              <w:spacing w:line="276" w:lineRule="auto"/>
              <w:ind w:left="0" w:firstLine="0"/>
              <w:rPr/>
            </w:pPr>
            <w:r w:rsidDel="00000000" w:rsidR="00000000" w:rsidRPr="00000000">
              <w:rPr>
                <w:rtl w:val="0"/>
              </w:rPr>
              <w:t xml:space="preserve">35/5 if &lt; 3 cm</w:t>
            </w:r>
          </w:p>
          <w:p w:rsidR="00000000" w:rsidDel="00000000" w:rsidP="00000000" w:rsidRDefault="00000000" w:rsidRPr="00000000" w14:paraId="00000F2F">
            <w:pPr>
              <w:widowControl w:val="0"/>
              <w:spacing w:line="276" w:lineRule="auto"/>
              <w:ind w:left="0" w:firstLine="0"/>
              <w:rPr>
                <w:rFonts w:ascii="Arial" w:cs="Arial" w:eastAsia="Arial" w:hAnsi="Arial"/>
              </w:rPr>
            </w:pPr>
            <w:r w:rsidDel="00000000" w:rsidR="00000000" w:rsidRPr="00000000">
              <w:rPr>
                <w:rtl w:val="0"/>
              </w:rPr>
              <w:t xml:space="preserve">32/4 q1w</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F30">
            <w:pPr>
              <w:widowControl w:val="0"/>
              <w:spacing w:line="276" w:lineRule="auto"/>
              <w:ind w:left="0" w:firstLine="0"/>
              <w:rPr>
                <w:rFonts w:ascii="Arial" w:cs="Arial" w:eastAsia="Arial" w:hAnsi="Arial"/>
              </w:rPr>
            </w:pPr>
            <w:r w:rsidDel="00000000" w:rsidR="00000000" w:rsidRPr="00000000">
              <w:rPr>
                <w:rtl w:val="0"/>
              </w:rPr>
              <w:t xml:space="preserve">30/5</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F31">
            <w:pPr>
              <w:widowControl w:val="0"/>
              <w:spacing w:line="276" w:lineRule="auto"/>
              <w:ind w:left="0" w:firstLine="0"/>
              <w:rPr/>
            </w:pPr>
            <w:r w:rsidDel="00000000" w:rsidR="00000000" w:rsidRPr="00000000">
              <w:rPr>
                <w:rtl w:val="0"/>
              </w:rPr>
              <w:t xml:space="preserve">30/5</w:t>
            </w:r>
          </w:p>
          <w:p w:rsidR="00000000" w:rsidDel="00000000" w:rsidP="00000000" w:rsidRDefault="00000000" w:rsidRPr="00000000" w14:paraId="00000F32">
            <w:pPr>
              <w:widowControl w:val="0"/>
              <w:spacing w:line="276" w:lineRule="auto"/>
              <w:ind w:left="0" w:firstLine="0"/>
              <w:rPr>
                <w:rFonts w:ascii="Arial" w:cs="Arial" w:eastAsia="Arial" w:hAnsi="Arial"/>
              </w:rPr>
            </w:pPr>
            <w:r w:rsidDel="00000000" w:rsidR="00000000" w:rsidRPr="00000000">
              <w:rPr>
                <w:rtl w:val="0"/>
              </w:rPr>
              <w:t xml:space="preserve">24-27/3</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F33">
            <w:pPr>
              <w:widowControl w:val="0"/>
              <w:spacing w:line="276" w:lineRule="auto"/>
              <w:ind w:left="0" w:firstLine="0"/>
              <w:rPr>
                <w:rFonts w:ascii="Arial" w:cs="Arial" w:eastAsia="Arial" w:hAnsi="Arial"/>
              </w:rPr>
            </w:pPr>
            <w:r w:rsidDel="00000000" w:rsidR="00000000" w:rsidRPr="00000000">
              <w:rPr>
                <w:rtl w:val="0"/>
              </w:rPr>
              <w:t xml:space="preserve">20-30/5</w:t>
            </w:r>
            <w:r w:rsidDel="00000000" w:rsidR="00000000" w:rsidRPr="00000000">
              <w:rPr>
                <w:rtl w:val="0"/>
              </w:rPr>
            </w:r>
          </w:p>
        </w:tc>
      </w:tr>
    </w:tbl>
    <w:p w:rsidR="00000000" w:rsidDel="00000000" w:rsidP="00000000" w:rsidRDefault="00000000" w:rsidRPr="00000000" w14:paraId="00000F34">
      <w:pPr>
        <w:pStyle w:val="Heading2"/>
        <w:rPr/>
      </w:pPr>
      <w:bookmarkStart w:colFirst="0" w:colLast="0" w:name="_7wsqf8e4ps64" w:id="258"/>
      <w:bookmarkEnd w:id="258"/>
      <w:r w:rsidDel="00000000" w:rsidR="00000000" w:rsidRPr="00000000">
        <w:rPr>
          <w:rtl w:val="0"/>
        </w:rPr>
      </w:r>
    </w:p>
    <w:p w:rsidR="00000000" w:rsidDel="00000000" w:rsidP="00000000" w:rsidRDefault="00000000" w:rsidRPr="00000000" w14:paraId="00000F35">
      <w:pPr>
        <w:ind w:left="0" w:firstLine="0"/>
        <w:rPr/>
      </w:pPr>
      <w:r w:rsidDel="00000000" w:rsidR="00000000" w:rsidRPr="00000000">
        <w:rPr>
          <w:rtl w:val="0"/>
        </w:rPr>
      </w:r>
    </w:p>
    <w:tbl>
      <w:tblPr>
        <w:tblStyle w:val="Table30"/>
        <w:tblW w:w="8595.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680"/>
        <w:gridCol w:w="1320"/>
        <w:gridCol w:w="2220"/>
        <w:gridCol w:w="1170"/>
        <w:gridCol w:w="2205"/>
        <w:tblGridChange w:id="0">
          <w:tblGrid>
            <w:gridCol w:w="1680"/>
            <w:gridCol w:w="1320"/>
            <w:gridCol w:w="2220"/>
            <w:gridCol w:w="1170"/>
            <w:gridCol w:w="2205"/>
          </w:tblGrid>
        </w:tblGridChange>
      </w:tblGrid>
      <w:tr>
        <w:trPr>
          <w:trHeight w:val="300" w:hRule="atLeast"/>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F36">
            <w:pPr>
              <w:widowControl w:val="0"/>
              <w:spacing w:line="276" w:lineRule="auto"/>
              <w:ind w:left="0" w:firstLine="0"/>
              <w:rPr/>
            </w:pPr>
            <w:r w:rsidDel="00000000" w:rsidR="00000000" w:rsidRPr="00000000">
              <w:rPr>
                <w:b w:val="1"/>
                <w:rtl w:val="0"/>
              </w:rPr>
              <w:t xml:space="preserve">BCC/SqCC</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F37">
            <w:pPr>
              <w:widowControl w:val="0"/>
              <w:spacing w:line="276" w:lineRule="auto"/>
              <w:ind w:left="0" w:firstLine="0"/>
              <w:rPr/>
            </w:pPr>
            <w:r w:rsidDel="00000000" w:rsidR="00000000" w:rsidRPr="00000000">
              <w:rPr>
                <w:b w:val="1"/>
                <w:rtl w:val="0"/>
              </w:rPr>
              <w:t xml:space="preserve">&lt; 2 cm</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F38">
            <w:pPr>
              <w:widowControl w:val="0"/>
              <w:spacing w:line="276" w:lineRule="auto"/>
              <w:ind w:left="0" w:firstLine="0"/>
              <w:rPr/>
            </w:pPr>
            <w:r w:rsidDel="00000000" w:rsidR="00000000" w:rsidRPr="00000000">
              <w:rPr>
                <w:b w:val="1"/>
                <w:rtl w:val="0"/>
              </w:rPr>
              <w:t xml:space="preserve">&gt;2 cm, &gt;6mm DOI, T3-4</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F39">
            <w:pPr>
              <w:widowControl w:val="0"/>
              <w:spacing w:line="276" w:lineRule="auto"/>
              <w:ind w:left="0" w:firstLine="0"/>
              <w:rPr/>
            </w:pPr>
            <w:r w:rsidDel="00000000" w:rsidR="00000000" w:rsidRPr="00000000">
              <w:rPr>
                <w:b w:val="1"/>
                <w:rtl w:val="0"/>
              </w:rPr>
              <w:t xml:space="preserve">Adjuvant</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F3A">
            <w:pPr>
              <w:widowControl w:val="0"/>
              <w:spacing w:line="276" w:lineRule="auto"/>
              <w:ind w:left="0" w:firstLine="0"/>
              <w:rPr>
                <w:rFonts w:ascii="Arial" w:cs="Arial" w:eastAsia="Arial" w:hAnsi="Arial"/>
              </w:rPr>
            </w:pPr>
            <w:r w:rsidDel="00000000" w:rsidR="00000000" w:rsidRPr="00000000">
              <w:rPr>
                <w:b w:val="1"/>
                <w:rtl w:val="0"/>
              </w:rPr>
              <w:t xml:space="preserve">Regional SqCC</w:t>
            </w:r>
            <w:r w:rsidDel="00000000" w:rsidR="00000000" w:rsidRPr="00000000">
              <w:rPr>
                <w:rtl w:val="0"/>
              </w:rPr>
            </w:r>
          </w:p>
        </w:tc>
      </w:tr>
      <w:tr>
        <w:trPr>
          <w:trHeight w:val="320"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F3B">
            <w:pPr>
              <w:widowControl w:val="0"/>
              <w:spacing w:line="276" w:lineRule="auto"/>
              <w:ind w:left="0" w:firstLine="0"/>
              <w:rPr/>
            </w:pPr>
            <w:r w:rsidDel="00000000" w:rsidR="00000000" w:rsidRPr="00000000">
              <w:rPr>
                <w:rtl w:val="0"/>
              </w:rPr>
              <w:t xml:space="preserve">Conventional</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F3C">
            <w:pPr>
              <w:widowControl w:val="0"/>
              <w:spacing w:line="276" w:lineRule="auto"/>
              <w:ind w:left="0" w:firstLine="0"/>
              <w:rPr/>
            </w:pPr>
            <w:r w:rsidDel="00000000" w:rsidR="00000000" w:rsidRPr="00000000">
              <w:rPr>
                <w:rtl w:val="0"/>
              </w:rPr>
              <w:t xml:space="preserve">60-64 Gy</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F3D">
            <w:pPr>
              <w:widowControl w:val="0"/>
              <w:spacing w:line="276" w:lineRule="auto"/>
              <w:ind w:left="0" w:firstLine="0"/>
              <w:rPr/>
            </w:pPr>
            <w:r w:rsidDel="00000000" w:rsidR="00000000" w:rsidRPr="00000000">
              <w:rPr>
                <w:rtl w:val="0"/>
              </w:rPr>
              <w:t xml:space="preserve">60-70 Gy (cartilage)</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F3E">
            <w:pPr>
              <w:widowControl w:val="0"/>
              <w:spacing w:line="276" w:lineRule="auto"/>
              <w:ind w:left="0" w:firstLine="0"/>
              <w:rPr/>
            </w:pPr>
            <w:r w:rsidDel="00000000" w:rsidR="00000000" w:rsidRPr="00000000">
              <w:rPr>
                <w:rtl w:val="0"/>
              </w:rPr>
              <w:t xml:space="preserve">60-64 Gy</w:t>
            </w:r>
          </w:p>
        </w:tc>
        <w:tc>
          <w:tcPr>
            <w:vMerge w:val="restart"/>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F3F">
            <w:pPr>
              <w:widowControl w:val="0"/>
              <w:spacing w:line="276" w:lineRule="auto"/>
              <w:ind w:left="0" w:firstLine="0"/>
              <w:rPr/>
            </w:pPr>
            <w:r w:rsidDel="00000000" w:rsidR="00000000" w:rsidRPr="00000000">
              <w:rPr>
                <w:rtl w:val="0"/>
              </w:rPr>
              <w:t xml:space="preserve">50-60 Gy if SM-</w:t>
            </w:r>
          </w:p>
          <w:p w:rsidR="00000000" w:rsidDel="00000000" w:rsidP="00000000" w:rsidRDefault="00000000" w:rsidRPr="00000000" w14:paraId="00000F40">
            <w:pPr>
              <w:widowControl w:val="0"/>
              <w:spacing w:line="276" w:lineRule="auto"/>
              <w:ind w:left="0" w:firstLine="0"/>
              <w:rPr/>
            </w:pPr>
            <w:r w:rsidDel="00000000" w:rsidR="00000000" w:rsidRPr="00000000">
              <w:rPr>
                <w:rtl w:val="0"/>
              </w:rPr>
              <w:t xml:space="preserve">60-66 Gy if SM+ or ECE</w:t>
            </w:r>
          </w:p>
          <w:p w:rsidR="00000000" w:rsidDel="00000000" w:rsidP="00000000" w:rsidRDefault="00000000" w:rsidRPr="00000000" w14:paraId="00000F41">
            <w:pPr>
              <w:widowControl w:val="0"/>
              <w:spacing w:line="276" w:lineRule="auto"/>
              <w:ind w:left="0" w:firstLine="0"/>
              <w:rPr/>
            </w:pPr>
            <w:r w:rsidDel="00000000" w:rsidR="00000000" w:rsidRPr="00000000">
              <w:rPr>
                <w:rtl w:val="0"/>
              </w:rPr>
              <w:t xml:space="preserve">50/25 if cN0, at risk</w:t>
            </w:r>
          </w:p>
          <w:p w:rsidR="00000000" w:rsidDel="00000000" w:rsidP="00000000" w:rsidRDefault="00000000" w:rsidRPr="00000000" w14:paraId="00000F42">
            <w:pPr>
              <w:widowControl w:val="0"/>
              <w:spacing w:line="276" w:lineRule="auto"/>
              <w:ind w:left="0" w:firstLine="0"/>
              <w:rPr/>
            </w:pPr>
            <w:r w:rsidDel="00000000" w:rsidR="00000000" w:rsidRPr="00000000">
              <w:rPr>
                <w:rtl w:val="0"/>
              </w:rPr>
              <w:t xml:space="preserve">60-70 Gy for cN+</w:t>
            </w:r>
          </w:p>
        </w:tc>
      </w:tr>
      <w:tr>
        <w:trPr>
          <w:trHeight w:val="320"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F43">
            <w:pPr>
              <w:widowControl w:val="0"/>
              <w:spacing w:line="276" w:lineRule="auto"/>
              <w:ind w:left="0" w:firstLine="0"/>
              <w:rPr/>
            </w:pPr>
            <w:r w:rsidDel="00000000" w:rsidR="00000000" w:rsidRPr="00000000">
              <w:rPr>
                <w:rtl w:val="0"/>
              </w:rPr>
              <w:t xml:space="preserve">Hypofractionation</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F44">
            <w:pPr>
              <w:widowControl w:val="0"/>
              <w:spacing w:line="276" w:lineRule="auto"/>
              <w:ind w:left="0" w:firstLine="0"/>
              <w:rPr/>
            </w:pPr>
            <w:r w:rsidDel="00000000" w:rsidR="00000000" w:rsidRPr="00000000">
              <w:rPr>
                <w:rtl w:val="0"/>
              </w:rPr>
              <w:t xml:space="preserve">55/20, 50/15</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F45">
            <w:pPr>
              <w:widowControl w:val="0"/>
              <w:spacing w:line="276" w:lineRule="auto"/>
              <w:ind w:left="0" w:firstLine="0"/>
              <w:rPr/>
            </w:pPr>
            <w:r w:rsidDel="00000000" w:rsidR="00000000" w:rsidRPr="00000000">
              <w:rPr>
                <w:rtl w:val="0"/>
              </w:rPr>
              <w:t xml:space="preserve">55/20, 45/15</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F46">
            <w:pPr>
              <w:widowControl w:val="0"/>
              <w:spacing w:line="276" w:lineRule="auto"/>
              <w:ind w:left="0" w:firstLine="0"/>
              <w:rPr/>
            </w:pPr>
            <w:r w:rsidDel="00000000" w:rsidR="00000000" w:rsidRPr="00000000">
              <w:rPr>
                <w:rtl w:val="0"/>
              </w:rPr>
              <w:t xml:space="preserve">50/20</w:t>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F47">
            <w:pPr>
              <w:widowControl w:val="0"/>
              <w:spacing w:line="276" w:lineRule="auto"/>
              <w:ind w:left="0" w:firstLine="0"/>
              <w:rPr>
                <w:rFonts w:ascii="Arial" w:cs="Arial" w:eastAsia="Arial" w:hAnsi="Arial"/>
              </w:rPr>
            </w:pPr>
            <w:r w:rsidDel="00000000" w:rsidR="00000000" w:rsidRPr="00000000">
              <w:rPr>
                <w:rtl w:val="0"/>
              </w:rPr>
            </w:r>
          </w:p>
        </w:tc>
      </w:tr>
      <w:tr>
        <w:trPr>
          <w:trHeight w:val="320" w:hRule="atLeast"/>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F48">
            <w:pPr>
              <w:widowControl w:val="0"/>
              <w:spacing w:line="276" w:lineRule="auto"/>
              <w:ind w:left="0" w:firstLine="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F49">
            <w:pPr>
              <w:widowControl w:val="0"/>
              <w:spacing w:line="276" w:lineRule="auto"/>
              <w:ind w:left="0" w:firstLine="0"/>
              <w:rPr/>
            </w:pPr>
            <w:r w:rsidDel="00000000" w:rsidR="00000000" w:rsidRPr="00000000">
              <w:rPr>
                <w:rtl w:val="0"/>
              </w:rPr>
              <w:t xml:space="preserve">40/10</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F4A">
            <w:pPr>
              <w:widowControl w:val="0"/>
              <w:spacing w:line="276" w:lineRule="auto"/>
              <w:ind w:left="0" w:firstLine="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F4B">
            <w:pPr>
              <w:widowControl w:val="0"/>
              <w:spacing w:line="276" w:lineRule="auto"/>
              <w:ind w:left="0" w:firstLine="0"/>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F4C">
            <w:pPr>
              <w:widowControl w:val="0"/>
              <w:spacing w:line="276" w:lineRule="auto"/>
              <w:ind w:left="0" w:firstLine="0"/>
              <w:rPr>
                <w:rFonts w:ascii="Arial" w:cs="Arial" w:eastAsia="Arial" w:hAnsi="Arial"/>
              </w:rPr>
            </w:pPr>
            <w:r w:rsidDel="00000000" w:rsidR="00000000" w:rsidRPr="00000000">
              <w:rPr>
                <w:rtl w:val="0"/>
              </w:rPr>
            </w:r>
          </w:p>
        </w:tc>
      </w:tr>
      <w:tr>
        <w:trPr>
          <w:trHeight w:val="340" w:hRule="atLeast"/>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F4D">
            <w:pPr>
              <w:widowControl w:val="0"/>
              <w:spacing w:line="276" w:lineRule="auto"/>
              <w:ind w:left="0" w:firstLine="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F4E">
            <w:pPr>
              <w:widowControl w:val="0"/>
              <w:spacing w:line="276" w:lineRule="auto"/>
              <w:ind w:left="0" w:firstLine="0"/>
              <w:rPr/>
            </w:pPr>
            <w:r w:rsidDel="00000000" w:rsidR="00000000" w:rsidRPr="00000000">
              <w:rPr>
                <w:rtl w:val="0"/>
              </w:rPr>
              <w:t xml:space="preserve">30/5 biw</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F4F">
            <w:pPr>
              <w:widowControl w:val="0"/>
              <w:spacing w:line="276" w:lineRule="auto"/>
              <w:ind w:left="0" w:firstLine="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F50">
            <w:pPr>
              <w:widowControl w:val="0"/>
              <w:spacing w:line="276" w:lineRule="auto"/>
              <w:ind w:left="0" w:firstLine="0"/>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F51">
            <w:pPr>
              <w:widowControl w:val="0"/>
              <w:spacing w:line="276" w:lineRule="auto"/>
              <w:ind w:left="0" w:firstLine="0"/>
              <w:rPr>
                <w:rFonts w:ascii="Arial" w:cs="Arial" w:eastAsia="Arial" w:hAnsi="Arial"/>
              </w:rPr>
            </w:pPr>
            <w:r w:rsidDel="00000000" w:rsidR="00000000" w:rsidRPr="00000000">
              <w:rPr>
                <w:rtl w:val="0"/>
              </w:rPr>
            </w:r>
          </w:p>
        </w:tc>
      </w:tr>
    </w:tbl>
    <w:p w:rsidR="00000000" w:rsidDel="00000000" w:rsidP="00000000" w:rsidRDefault="00000000" w:rsidRPr="00000000" w14:paraId="00000F52">
      <w:pPr>
        <w:ind w:left="0" w:firstLine="0"/>
        <w:rPr/>
      </w:pPr>
      <w:r w:rsidDel="00000000" w:rsidR="00000000" w:rsidRPr="00000000">
        <w:rPr>
          <w:rtl w:val="0"/>
        </w:rPr>
      </w:r>
    </w:p>
    <w:p w:rsidR="00000000" w:rsidDel="00000000" w:rsidP="00000000" w:rsidRDefault="00000000" w:rsidRPr="00000000" w14:paraId="00000F53">
      <w:pPr>
        <w:pStyle w:val="Heading2"/>
        <w:spacing w:after="0" w:lineRule="auto"/>
        <w:jc w:val="center"/>
        <w:rPr/>
      </w:pPr>
      <w:bookmarkStart w:colFirst="0" w:colLast="0" w:name="_yzar5ntoozla" w:id="259"/>
      <w:bookmarkEnd w:id="259"/>
      <w:r w:rsidDel="00000000" w:rsidR="00000000" w:rsidRPr="00000000">
        <w:rPr>
          <w:rtl w:val="0"/>
        </w:rPr>
      </w:r>
    </w:p>
    <w:tbl>
      <w:tblPr>
        <w:tblStyle w:val="Table31"/>
        <w:tblW w:w="10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0"/>
        <w:tblGridChange w:id="0">
          <w:tblGrid>
            <w:gridCol w:w="10800"/>
          </w:tblGrid>
        </w:tblGridChange>
      </w:tblGrid>
      <w:tr>
        <w:tc>
          <w:tcPr>
            <w:tcMar>
              <w:top w:w="100.0" w:type="dxa"/>
              <w:left w:w="100.0" w:type="dxa"/>
              <w:bottom w:w="100.0" w:type="dxa"/>
              <w:right w:w="100.0" w:type="dxa"/>
            </w:tcMar>
            <w:vAlign w:val="top"/>
          </w:tcPr>
          <w:p w:rsidR="00000000" w:rsidDel="00000000" w:rsidP="00000000" w:rsidRDefault="00000000" w:rsidRPr="00000000" w14:paraId="00000F54">
            <w:pPr>
              <w:ind w:left="0" w:right="200" w:firstLine="0"/>
              <w:jc w:val="center"/>
              <w:rPr>
                <w:b w:val="1"/>
              </w:rPr>
            </w:pPr>
            <w:r w:rsidDel="00000000" w:rsidR="00000000" w:rsidRPr="00000000">
              <w:rPr>
                <w:b w:val="1"/>
                <w:rtl w:val="0"/>
              </w:rPr>
              <w:t xml:space="preserve">This Summary Box was made possible by the ACRO Resident Committee. </w:t>
            </w:r>
          </w:p>
          <w:p w:rsidR="00000000" w:rsidDel="00000000" w:rsidP="00000000" w:rsidRDefault="00000000" w:rsidRPr="00000000" w14:paraId="00000F55">
            <w:pPr>
              <w:ind w:left="0" w:right="200" w:firstLine="0"/>
              <w:jc w:val="center"/>
              <w:rPr>
                <w:b w:val="1"/>
              </w:rPr>
            </w:pPr>
            <w:r w:rsidDel="00000000" w:rsidR="00000000" w:rsidRPr="00000000">
              <w:rPr>
                <w:b w:val="1"/>
                <w:rtl w:val="0"/>
              </w:rPr>
              <w:t xml:space="preserve">A more comprehensive collection of resources for all disease sites may be found at </w:t>
            </w:r>
            <w:hyperlink r:id="rId962">
              <w:r w:rsidDel="00000000" w:rsidR="00000000" w:rsidRPr="00000000">
                <w:rPr>
                  <w:b w:val="1"/>
                  <w:color w:val="1155cc"/>
                  <w:u w:val="single"/>
                  <w:rtl w:val="0"/>
                </w:rPr>
                <w:t xml:space="preserve">http://www.acro.org/</w:t>
              </w:r>
            </w:hyperlink>
            <w:r w:rsidDel="00000000" w:rsidR="00000000" w:rsidRPr="00000000">
              <w:rPr>
                <w:rtl w:val="0"/>
              </w:rPr>
            </w:r>
          </w:p>
          <w:p w:rsidR="00000000" w:rsidDel="00000000" w:rsidP="00000000" w:rsidRDefault="00000000" w:rsidRPr="00000000" w14:paraId="00000F56">
            <w:pPr>
              <w:widowControl w:val="0"/>
              <w:ind w:left="0" w:firstLine="0"/>
              <w:rPr>
                <w:sz w:val="18"/>
                <w:szCs w:val="18"/>
              </w:rPr>
            </w:pPr>
            <w:r w:rsidDel="00000000" w:rsidR="00000000" w:rsidRPr="00000000">
              <w:rPr>
                <w:sz w:val="18"/>
                <w:szCs w:val="18"/>
                <w:rtl w:val="0"/>
              </w:rPr>
              <w:t xml:space="preserve">Zaorsky: [</w:t>
            </w:r>
            <w:hyperlink r:id="rId963">
              <w:r w:rsidDel="00000000" w:rsidR="00000000" w:rsidRPr="00000000">
                <w:rPr>
                  <w:sz w:val="18"/>
                  <w:szCs w:val="18"/>
                  <w:rtl w:val="0"/>
                </w:rPr>
                <w:t xml:space="preserve">Otalgia</w:t>
              </w:r>
            </w:hyperlink>
            <w:r w:rsidDel="00000000" w:rsidR="00000000" w:rsidRPr="00000000">
              <w:rPr>
                <w:sz w:val="18"/>
                <w:szCs w:val="18"/>
                <w:rtl w:val="0"/>
              </w:rPr>
              <w:t xml:space="preserve">], [</w:t>
            </w:r>
            <w:hyperlink r:id="rId964">
              <w:r w:rsidDel="00000000" w:rsidR="00000000" w:rsidRPr="00000000">
                <w:rPr>
                  <w:sz w:val="18"/>
                  <w:szCs w:val="18"/>
                  <w:rtl w:val="0"/>
                </w:rPr>
                <w:t xml:space="preserve">Neuroforamen on axial CT scans</w:t>
              </w:r>
            </w:hyperlink>
            <w:r w:rsidDel="00000000" w:rsidR="00000000" w:rsidRPr="00000000">
              <w:rPr>
                <w:sz w:val="18"/>
                <w:szCs w:val="18"/>
                <w:rtl w:val="0"/>
              </w:rPr>
              <w:t xml:space="preserve">]</w:t>
            </w:r>
          </w:p>
          <w:p w:rsidR="00000000" w:rsidDel="00000000" w:rsidP="00000000" w:rsidRDefault="00000000" w:rsidRPr="00000000" w14:paraId="00000F57">
            <w:pPr>
              <w:ind w:left="0" w:right="140" w:firstLine="0"/>
              <w:rPr>
                <w:sz w:val="18"/>
                <w:szCs w:val="18"/>
              </w:rPr>
            </w:pPr>
            <w:r w:rsidDel="00000000" w:rsidR="00000000" w:rsidRPr="00000000">
              <w:rPr>
                <w:sz w:val="18"/>
                <w:szCs w:val="18"/>
                <w:rtl w:val="0"/>
              </w:rPr>
              <w:t xml:space="preserve">ARRO: [</w:t>
            </w:r>
            <w:hyperlink r:id="rId965">
              <w:r w:rsidDel="00000000" w:rsidR="00000000" w:rsidRPr="00000000">
                <w:rPr>
                  <w:sz w:val="18"/>
                  <w:szCs w:val="18"/>
                  <w:rtl w:val="0"/>
                </w:rPr>
                <w:t xml:space="preserve">Palliative advanced non-melanoma skin cancer</w:t>
              </w:r>
            </w:hyperlink>
            <w:r w:rsidDel="00000000" w:rsidR="00000000" w:rsidRPr="00000000">
              <w:rPr>
                <w:sz w:val="18"/>
                <w:szCs w:val="18"/>
                <w:rtl w:val="0"/>
              </w:rPr>
              <w:t xml:space="preserve">]</w:t>
            </w:r>
          </w:p>
          <w:p w:rsidR="00000000" w:rsidDel="00000000" w:rsidP="00000000" w:rsidRDefault="00000000" w:rsidRPr="00000000" w14:paraId="00000F58">
            <w:pPr>
              <w:ind w:left="0" w:right="200" w:firstLine="0"/>
              <w:rPr>
                <w:sz w:val="18"/>
                <w:szCs w:val="18"/>
              </w:rPr>
            </w:pPr>
            <w:r w:rsidDel="00000000" w:rsidR="00000000" w:rsidRPr="00000000">
              <w:rPr>
                <w:sz w:val="18"/>
                <w:szCs w:val="18"/>
                <w:rtl w:val="0"/>
              </w:rPr>
              <w:t xml:space="preserve">Review Articles</w:t>
            </w:r>
          </w:p>
          <w:p w:rsidR="00000000" w:rsidDel="00000000" w:rsidP="00000000" w:rsidRDefault="00000000" w:rsidRPr="00000000" w14:paraId="00000F59">
            <w:pPr>
              <w:numPr>
                <w:ilvl w:val="0"/>
                <w:numId w:val="7"/>
              </w:numPr>
              <w:rPr>
                <w:sz w:val="18"/>
                <w:szCs w:val="18"/>
              </w:rPr>
            </w:pPr>
            <w:r w:rsidDel="00000000" w:rsidR="00000000" w:rsidRPr="00000000">
              <w:rPr>
                <w:sz w:val="18"/>
                <w:szCs w:val="18"/>
                <w:rtl w:val="0"/>
              </w:rPr>
              <w:t xml:space="preserve">MOHS for Melanoma </w:t>
            </w:r>
            <w:hyperlink r:id="rId966">
              <w:r w:rsidDel="00000000" w:rsidR="00000000" w:rsidRPr="00000000">
                <w:rPr>
                  <w:sz w:val="18"/>
                  <w:szCs w:val="18"/>
                  <w:vertAlign w:val="superscript"/>
                  <w:rtl w:val="0"/>
                </w:rPr>
                <w:t xml:space="preserve">QS</w:t>
              </w:r>
            </w:hyperlink>
            <w:r w:rsidDel="00000000" w:rsidR="00000000" w:rsidRPr="00000000">
              <w:rPr>
                <w:sz w:val="18"/>
                <w:szCs w:val="18"/>
                <w:rtl w:val="0"/>
              </w:rPr>
              <w:t xml:space="preserve"> [</w:t>
            </w:r>
            <w:hyperlink r:id="rId967">
              <w:r w:rsidDel="00000000" w:rsidR="00000000" w:rsidRPr="00000000">
                <w:rPr>
                  <w:sz w:val="18"/>
                  <w:szCs w:val="18"/>
                  <w:rtl w:val="0"/>
                </w:rPr>
                <w:t xml:space="preserve">Demer Derm Surg '19</w:t>
              </w:r>
            </w:hyperlink>
            <w:r w:rsidDel="00000000" w:rsidR="00000000" w:rsidRPr="00000000">
              <w:rPr>
                <w:sz w:val="18"/>
                <w:szCs w:val="18"/>
                <w:rtl w:val="0"/>
              </w:rPr>
              <w:t xml:space="preserve">]: Retro. WLE (SM 10-15mm) vs. MOHS (SM 2-3mm). </w:t>
            </w:r>
            <w:hyperlink w:anchor="_yluty9ypgoc0">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F5A">
            <w:pPr>
              <w:numPr>
                <w:ilvl w:val="0"/>
                <w:numId w:val="7"/>
              </w:numPr>
              <w:rPr>
                <w:sz w:val="18"/>
                <w:szCs w:val="18"/>
              </w:rPr>
            </w:pPr>
            <w:r w:rsidDel="00000000" w:rsidR="00000000" w:rsidRPr="00000000">
              <w:rPr>
                <w:sz w:val="18"/>
                <w:szCs w:val="18"/>
                <w:rtl w:val="0"/>
              </w:rPr>
              <w:t xml:space="preserve">Mitotic rate &gt; 5/mm2 has the greatest impact on Melanoma CNS metastasis [</w:t>
            </w:r>
            <w:hyperlink r:id="rId968">
              <w:r w:rsidDel="00000000" w:rsidR="00000000" w:rsidRPr="00000000">
                <w:rPr>
                  <w:sz w:val="18"/>
                  <w:szCs w:val="18"/>
                  <w:rtl w:val="0"/>
                </w:rPr>
                <w:t xml:space="preserve">Haydu JCO '20</w:t>
              </w:r>
            </w:hyperlink>
            <w:r w:rsidDel="00000000" w:rsidR="00000000" w:rsidRPr="00000000">
              <w:rPr>
                <w:sz w:val="18"/>
                <w:szCs w:val="18"/>
                <w:rtl w:val="0"/>
              </w:rPr>
              <w:t xml:space="preserve">]: Stage III melanoma. </w:t>
            </w:r>
            <w:hyperlink w:anchor="u82z0qfnatzt">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F5B">
            <w:pPr>
              <w:widowControl w:val="0"/>
              <w:numPr>
                <w:ilvl w:val="0"/>
                <w:numId w:val="7"/>
              </w:numPr>
              <w:rPr>
                <w:sz w:val="18"/>
                <w:szCs w:val="18"/>
              </w:rPr>
            </w:pPr>
            <w:r w:rsidDel="00000000" w:rsidR="00000000" w:rsidRPr="00000000">
              <w:rPr>
                <w:sz w:val="18"/>
                <w:szCs w:val="18"/>
                <w:rtl w:val="0"/>
              </w:rPr>
              <w:t xml:space="preserve">Meta for BCC and SqCC [</w:t>
            </w:r>
            <w:hyperlink r:id="rId969">
              <w:r w:rsidDel="00000000" w:rsidR="00000000" w:rsidRPr="00000000">
                <w:rPr>
                  <w:sz w:val="18"/>
                  <w:szCs w:val="18"/>
                  <w:rtl w:val="0"/>
                </w:rPr>
                <w:t xml:space="preserve">Lee Cancer '20</w:t>
              </w:r>
            </w:hyperlink>
            <w:r w:rsidDel="00000000" w:rsidR="00000000" w:rsidRPr="00000000">
              <w:rPr>
                <w:sz w:val="18"/>
                <w:szCs w:val="18"/>
                <w:rtl w:val="0"/>
              </w:rPr>
              <w:t xml:space="preserve">]: EBRT vs. Conventional excision vs. MOHS vs. BT. </w:t>
            </w:r>
            <w:hyperlink w:anchor="r0k2kvw5hgyu">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F5C">
            <w:pPr>
              <w:numPr>
                <w:ilvl w:val="0"/>
                <w:numId w:val="7"/>
              </w:numPr>
              <w:rPr>
                <w:sz w:val="18"/>
                <w:szCs w:val="18"/>
              </w:rPr>
            </w:pPr>
            <w:r w:rsidDel="00000000" w:rsidR="00000000" w:rsidRPr="00000000">
              <w:rPr>
                <w:sz w:val="18"/>
                <w:szCs w:val="18"/>
                <w:rtl w:val="0"/>
              </w:rPr>
              <w:t xml:space="preserve">Merkel Cell Carcinoma: The Past, the Present, and the Future [</w:t>
            </w:r>
            <w:hyperlink r:id="rId970">
              <w:r w:rsidDel="00000000" w:rsidR="00000000" w:rsidRPr="00000000">
                <w:rPr>
                  <w:sz w:val="18"/>
                  <w:szCs w:val="18"/>
                  <w:rtl w:val="0"/>
                </w:rPr>
                <w:t xml:space="preserve">Erovic J Skin Ca '13</w:t>
              </w:r>
            </w:hyperlink>
            <w:r w:rsidDel="00000000" w:rsidR="00000000" w:rsidRPr="00000000">
              <w:rPr>
                <w:sz w:val="18"/>
                <w:szCs w:val="18"/>
                <w:rtl w:val="0"/>
              </w:rPr>
              <w:t xml:space="preserve">] </w:t>
            </w:r>
            <w:hyperlink w:anchor="_v5hmtep3hh5d">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F5D">
            <w:pPr>
              <w:numPr>
                <w:ilvl w:val="0"/>
                <w:numId w:val="7"/>
              </w:numPr>
              <w:rPr>
                <w:sz w:val="18"/>
                <w:szCs w:val="18"/>
              </w:rPr>
            </w:pPr>
            <w:r w:rsidDel="00000000" w:rsidR="00000000" w:rsidRPr="00000000">
              <w:rPr>
                <w:sz w:val="18"/>
                <w:szCs w:val="18"/>
                <w:rtl w:val="0"/>
              </w:rPr>
              <w:t xml:space="preserve">Merkel Cell Carcinoma: An Update and Immunotherapy [</w:t>
            </w:r>
            <w:hyperlink r:id="rId971">
              <w:r w:rsidDel="00000000" w:rsidR="00000000" w:rsidRPr="00000000">
                <w:rPr>
                  <w:sz w:val="18"/>
                  <w:szCs w:val="18"/>
                  <w:rtl w:val="0"/>
                </w:rPr>
                <w:t xml:space="preserve">Uchi Frontiers in Oncology '18</w:t>
              </w:r>
            </w:hyperlink>
            <w:r w:rsidDel="00000000" w:rsidR="00000000" w:rsidRPr="00000000">
              <w:rPr>
                <w:sz w:val="18"/>
                <w:szCs w:val="18"/>
                <w:rtl w:val="0"/>
              </w:rPr>
              <w:t xml:space="preserve">] </w:t>
            </w:r>
            <w:hyperlink w:anchor="_v5hmtep3hh5d">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F5E">
            <w:pPr>
              <w:numPr>
                <w:ilvl w:val="0"/>
                <w:numId w:val="7"/>
              </w:numPr>
              <w:rPr>
                <w:sz w:val="18"/>
                <w:szCs w:val="18"/>
              </w:rPr>
            </w:pPr>
            <w:r w:rsidDel="00000000" w:rsidR="00000000" w:rsidRPr="00000000">
              <w:rPr>
                <w:sz w:val="18"/>
                <w:szCs w:val="18"/>
                <w:rtl w:val="0"/>
              </w:rPr>
              <w:t xml:space="preserve">Adjuvant Radiotherapy for Merkel Cell Carcinoma [</w:t>
            </w:r>
            <w:hyperlink r:id="rId972">
              <w:r w:rsidDel="00000000" w:rsidR="00000000" w:rsidRPr="00000000">
                <w:rPr>
                  <w:sz w:val="18"/>
                  <w:szCs w:val="18"/>
                  <w:rtl w:val="0"/>
                </w:rPr>
                <w:t xml:space="preserve">Petrelli RTO '19</w:t>
              </w:r>
            </w:hyperlink>
            <w:r w:rsidDel="00000000" w:rsidR="00000000" w:rsidRPr="00000000">
              <w:rPr>
                <w:sz w:val="18"/>
                <w:szCs w:val="18"/>
                <w:rtl w:val="0"/>
              </w:rPr>
              <w:t xml:space="preserve">] </w:t>
            </w:r>
            <w:hyperlink w:anchor="_v5hmtep3hh5d">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F5F">
            <w:pPr>
              <w:ind w:left="0" w:right="200" w:firstLine="0"/>
              <w:rPr>
                <w:sz w:val="18"/>
                <w:szCs w:val="18"/>
              </w:rPr>
            </w:pPr>
            <w:r w:rsidDel="00000000" w:rsidR="00000000" w:rsidRPr="00000000">
              <w:rPr>
                <w:sz w:val="18"/>
                <w:szCs w:val="18"/>
                <w:rtl w:val="0"/>
              </w:rPr>
              <w:t xml:space="preserve">Society Guidelines</w:t>
            </w:r>
          </w:p>
          <w:p w:rsidR="00000000" w:rsidDel="00000000" w:rsidP="00000000" w:rsidRDefault="00000000" w:rsidRPr="00000000" w14:paraId="00000F60">
            <w:pPr>
              <w:numPr>
                <w:ilvl w:val="0"/>
                <w:numId w:val="65"/>
              </w:numPr>
              <w:ind w:right="140"/>
              <w:rPr>
                <w:sz w:val="18"/>
                <w:szCs w:val="18"/>
              </w:rPr>
            </w:pPr>
            <w:r w:rsidDel="00000000" w:rsidR="00000000" w:rsidRPr="00000000">
              <w:rPr>
                <w:sz w:val="18"/>
                <w:szCs w:val="18"/>
                <w:rtl w:val="0"/>
              </w:rPr>
              <w:t xml:space="preserve">ABS Consensus Statement for Skin Brachytherapy [</w:t>
            </w:r>
            <w:hyperlink r:id="rId973">
              <w:r w:rsidDel="00000000" w:rsidR="00000000" w:rsidRPr="00000000">
                <w:rPr>
                  <w:sz w:val="18"/>
                  <w:szCs w:val="18"/>
                  <w:rtl w:val="0"/>
                </w:rPr>
                <w:t xml:space="preserve">Shah BT ‘20</w:t>
              </w:r>
            </w:hyperlink>
            <w:r w:rsidDel="00000000" w:rsidR="00000000" w:rsidRPr="00000000">
              <w:rPr>
                <w:sz w:val="18"/>
                <w:szCs w:val="18"/>
                <w:rtl w:val="0"/>
              </w:rPr>
              <w:t xml:space="preserve">]</w:t>
            </w:r>
          </w:p>
          <w:p w:rsidR="00000000" w:rsidDel="00000000" w:rsidP="00000000" w:rsidRDefault="00000000" w:rsidRPr="00000000" w14:paraId="00000F61">
            <w:pPr>
              <w:widowControl w:val="0"/>
              <w:numPr>
                <w:ilvl w:val="0"/>
                <w:numId w:val="65"/>
              </w:numPr>
              <w:rPr>
                <w:sz w:val="18"/>
                <w:szCs w:val="18"/>
              </w:rPr>
            </w:pPr>
            <w:r w:rsidDel="00000000" w:rsidR="00000000" w:rsidRPr="00000000">
              <w:rPr>
                <w:sz w:val="18"/>
                <w:szCs w:val="18"/>
                <w:rtl w:val="0"/>
              </w:rPr>
              <w:t xml:space="preserve">HNCIG Consensus Guidelines for PORT in complex cutaneous SqCC of the H&amp;N [</w:t>
            </w:r>
            <w:hyperlink r:id="rId974">
              <w:r w:rsidDel="00000000" w:rsidR="00000000" w:rsidRPr="00000000">
                <w:rPr>
                  <w:sz w:val="18"/>
                  <w:szCs w:val="18"/>
                  <w:rtl w:val="0"/>
                </w:rPr>
                <w:t xml:space="preserve">Porceddu IJROBP '20</w:t>
              </w:r>
            </w:hyperlink>
            <w:r w:rsidDel="00000000" w:rsidR="00000000" w:rsidRPr="00000000">
              <w:rPr>
                <w:sz w:val="18"/>
                <w:szCs w:val="18"/>
                <w:rtl w:val="0"/>
              </w:rPr>
              <w:t xml:space="preserve">] </w:t>
            </w:r>
            <w:hyperlink w:anchor="bu7ucgcgwtdr">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F62">
            <w:pPr>
              <w:numPr>
                <w:ilvl w:val="0"/>
                <w:numId w:val="65"/>
              </w:numPr>
              <w:rPr>
                <w:sz w:val="18"/>
                <w:szCs w:val="18"/>
              </w:rPr>
            </w:pPr>
            <w:r w:rsidDel="00000000" w:rsidR="00000000" w:rsidRPr="00000000">
              <w:rPr>
                <w:sz w:val="18"/>
                <w:szCs w:val="18"/>
                <w:rtl w:val="0"/>
              </w:rPr>
              <w:t xml:space="preserve">European Guidelines for Treatment of SqCC of the Skin [</w:t>
            </w:r>
            <w:hyperlink r:id="rId975">
              <w:r w:rsidDel="00000000" w:rsidR="00000000" w:rsidRPr="00000000">
                <w:rPr>
                  <w:sz w:val="18"/>
                  <w:szCs w:val="18"/>
                  <w:rtl w:val="0"/>
                </w:rPr>
                <w:t xml:space="preserve">Stratigos EJC ‘20</w:t>
              </w:r>
            </w:hyperlink>
            <w:r w:rsidDel="00000000" w:rsidR="00000000" w:rsidRPr="00000000">
              <w:rPr>
                <w:sz w:val="18"/>
                <w:szCs w:val="18"/>
                <w:rtl w:val="0"/>
              </w:rPr>
              <w:t xml:space="preserve">] </w:t>
            </w:r>
            <w:hyperlink w:anchor="r0k2kvw5hgyu">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F63">
            <w:pPr>
              <w:widowControl w:val="0"/>
              <w:numPr>
                <w:ilvl w:val="0"/>
                <w:numId w:val="65"/>
              </w:numPr>
              <w:rPr>
                <w:sz w:val="18"/>
                <w:szCs w:val="18"/>
              </w:rPr>
            </w:pPr>
            <w:r w:rsidDel="00000000" w:rsidR="00000000" w:rsidRPr="00000000">
              <w:rPr>
                <w:sz w:val="18"/>
                <w:szCs w:val="18"/>
                <w:rtl w:val="0"/>
              </w:rPr>
              <w:t xml:space="preserve">ASTRO Guidelines for SqCC and BCC [</w:t>
            </w:r>
            <w:hyperlink r:id="rId976">
              <w:r w:rsidDel="00000000" w:rsidR="00000000" w:rsidRPr="00000000">
                <w:rPr>
                  <w:sz w:val="18"/>
                  <w:szCs w:val="18"/>
                  <w:rtl w:val="0"/>
                </w:rPr>
                <w:t xml:space="preserve">Likhacheva PRO '19</w:t>
              </w:r>
            </w:hyperlink>
            <w:r w:rsidDel="00000000" w:rsidR="00000000" w:rsidRPr="00000000">
              <w:rPr>
                <w:sz w:val="18"/>
                <w:szCs w:val="18"/>
                <w:rtl w:val="0"/>
              </w:rPr>
              <w:t xml:space="preserve">] </w:t>
            </w:r>
            <w:hyperlink w:anchor="kix.u60so6ngvwy7">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F64">
            <w:pPr>
              <w:numPr>
                <w:ilvl w:val="0"/>
                <w:numId w:val="65"/>
              </w:numPr>
              <w:rPr>
                <w:sz w:val="18"/>
                <w:szCs w:val="18"/>
              </w:rPr>
            </w:pPr>
            <w:r w:rsidDel="00000000" w:rsidR="00000000" w:rsidRPr="00000000">
              <w:rPr>
                <w:sz w:val="18"/>
                <w:szCs w:val="18"/>
                <w:rtl w:val="0"/>
              </w:rPr>
              <w:t xml:space="preserve">ASCO-SSO Guideline: </w:t>
            </w:r>
            <w:hyperlink r:id="rId977">
              <w:r w:rsidDel="00000000" w:rsidR="00000000" w:rsidRPr="00000000">
                <w:rPr>
                  <w:sz w:val="18"/>
                  <w:szCs w:val="18"/>
                  <w:rtl w:val="0"/>
                </w:rPr>
                <w:t xml:space="preserve">Sentinel Lymph Node Biopsy for Melanoma</w:t>
              </w:r>
            </w:hyperlink>
            <w:r w:rsidDel="00000000" w:rsidR="00000000" w:rsidRPr="00000000">
              <w:rPr>
                <w:i w:val="1"/>
                <w:sz w:val="18"/>
                <w:szCs w:val="18"/>
                <w:rtl w:val="0"/>
              </w:rPr>
              <w:t xml:space="preserve"> December 12, 2017 </w:t>
            </w:r>
            <w:hyperlink w:anchor="kix.dn7ogoj2m7dt">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F65">
            <w:pPr>
              <w:numPr>
                <w:ilvl w:val="0"/>
                <w:numId w:val="65"/>
              </w:numPr>
              <w:rPr>
                <w:i w:val="1"/>
                <w:sz w:val="18"/>
                <w:szCs w:val="18"/>
              </w:rPr>
            </w:pPr>
            <w:r w:rsidDel="00000000" w:rsidR="00000000" w:rsidRPr="00000000">
              <w:rPr>
                <w:sz w:val="18"/>
                <w:szCs w:val="18"/>
                <w:rtl w:val="0"/>
              </w:rPr>
              <w:t xml:space="preserve">ASCO Guideline: Systemic Therapy for Melanoma [</w:t>
            </w:r>
            <w:hyperlink r:id="rId978">
              <w:r w:rsidDel="00000000" w:rsidR="00000000" w:rsidRPr="00000000">
                <w:rPr>
                  <w:sz w:val="18"/>
                  <w:szCs w:val="18"/>
                  <w:rtl w:val="0"/>
                </w:rPr>
                <w:t xml:space="preserve">Seth JCO '20</w:t>
              </w:r>
            </w:hyperlink>
            <w:r w:rsidDel="00000000" w:rsidR="00000000" w:rsidRPr="00000000">
              <w:rPr>
                <w:sz w:val="18"/>
                <w:szCs w:val="18"/>
                <w:rtl w:val="0"/>
              </w:rPr>
              <w:t xml:space="preserve">] </w:t>
            </w:r>
            <w:r w:rsidDel="00000000" w:rsidR="00000000" w:rsidRPr="00000000">
              <w:rPr>
                <w:i w:val="1"/>
                <w:sz w:val="18"/>
                <w:szCs w:val="18"/>
                <w:rtl w:val="0"/>
              </w:rPr>
              <w:t xml:space="preserve">March 31, 2020 </w:t>
            </w:r>
            <w:hyperlink w:anchor="9b50zxwb24hw">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F66">
            <w:pPr>
              <w:numPr>
                <w:ilvl w:val="0"/>
                <w:numId w:val="65"/>
              </w:numPr>
              <w:ind w:right="140"/>
              <w:rPr>
                <w:i w:val="1"/>
                <w:sz w:val="18"/>
                <w:szCs w:val="18"/>
              </w:rPr>
            </w:pPr>
            <w:r w:rsidDel="00000000" w:rsidR="00000000" w:rsidRPr="00000000">
              <w:rPr>
                <w:rtl w:val="0"/>
              </w:rPr>
              <w:t xml:space="preserve">ABS Consensus Statement for Skin Brachytherapy [</w:t>
            </w:r>
            <w:hyperlink r:id="rId979">
              <w:r w:rsidDel="00000000" w:rsidR="00000000" w:rsidRPr="00000000">
                <w:rPr>
                  <w:rtl w:val="0"/>
                </w:rPr>
                <w:t xml:space="preserve">Shah BT ‘20</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F67">
            <w:pPr>
              <w:ind w:left="0" w:right="200" w:firstLine="0"/>
              <w:rPr>
                <w:sz w:val="18"/>
                <w:szCs w:val="18"/>
              </w:rPr>
            </w:pPr>
            <w:r w:rsidDel="00000000" w:rsidR="00000000" w:rsidRPr="00000000">
              <w:rPr>
                <w:sz w:val="18"/>
                <w:szCs w:val="18"/>
                <w:rtl w:val="0"/>
              </w:rPr>
              <w:t xml:space="preserve">Relevant Accessible Radiation Protocols</w:t>
            </w:r>
          </w:p>
          <w:p w:rsidR="00000000" w:rsidDel="00000000" w:rsidP="00000000" w:rsidRDefault="00000000" w:rsidRPr="00000000" w14:paraId="00000F68">
            <w:pPr>
              <w:numPr>
                <w:ilvl w:val="0"/>
                <w:numId w:val="77"/>
              </w:numPr>
              <w:rPr>
                <w:sz w:val="18"/>
                <w:szCs w:val="18"/>
              </w:rPr>
            </w:pPr>
            <w:r w:rsidDel="00000000" w:rsidR="00000000" w:rsidRPr="00000000">
              <w:rPr>
                <w:sz w:val="18"/>
                <w:szCs w:val="18"/>
                <w:rtl w:val="0"/>
              </w:rPr>
              <w:t xml:space="preserve">TROG 05.01 </w:t>
            </w:r>
            <w:hyperlink r:id="rId980">
              <w:r w:rsidDel="00000000" w:rsidR="00000000" w:rsidRPr="00000000">
                <w:rPr>
                  <w:sz w:val="18"/>
                  <w:szCs w:val="18"/>
                  <w:rtl w:val="0"/>
                </w:rPr>
                <w:t xml:space="preserve">[Protocol (Supplement) Porceddu JCO '18]</w:t>
              </w:r>
            </w:hyperlink>
            <w:r w:rsidDel="00000000" w:rsidR="00000000" w:rsidRPr="00000000">
              <w:rPr>
                <w:rFonts w:ascii="Cardo" w:cs="Cardo" w:eastAsia="Cardo" w:hAnsi="Cardo"/>
                <w:sz w:val="18"/>
                <w:szCs w:val="18"/>
                <w:rtl w:val="0"/>
              </w:rPr>
              <w:t xml:space="preserve">: R0/1→ PORT 60-66 Gy ± concurrent carboplatin. </w:t>
            </w:r>
            <w:hyperlink w:anchor="_wdgbp2pgc8jc">
              <w:r w:rsidDel="00000000" w:rsidR="00000000" w:rsidRPr="00000000">
                <w:rPr>
                  <w:sz w:val="18"/>
                  <w:szCs w:val="18"/>
                  <w:vertAlign w:val="superscript"/>
                  <w:rtl w:val="0"/>
                </w:rPr>
                <w:t xml:space="preserve">RoR</w:t>
              </w:r>
            </w:hyperlink>
            <w:r w:rsidDel="00000000" w:rsidR="00000000" w:rsidRPr="00000000">
              <w:rPr>
                <w:rtl w:val="0"/>
              </w:rPr>
            </w:r>
          </w:p>
        </w:tc>
      </w:tr>
    </w:tbl>
    <w:p w:rsidR="00000000" w:rsidDel="00000000" w:rsidP="00000000" w:rsidRDefault="00000000" w:rsidRPr="00000000" w14:paraId="00000F69">
      <w:pPr>
        <w:pStyle w:val="Heading2"/>
        <w:spacing w:after="0" w:lineRule="auto"/>
        <w:rPr/>
      </w:pPr>
      <w:bookmarkStart w:colFirst="0" w:colLast="0" w:name="_mctopixnzupw" w:id="260"/>
      <w:bookmarkEnd w:id="260"/>
      <w:r w:rsidDel="00000000" w:rsidR="00000000" w:rsidRPr="00000000">
        <w:rPr>
          <w:rtl w:val="0"/>
        </w:rPr>
      </w:r>
    </w:p>
    <w:p w:rsidR="00000000" w:rsidDel="00000000" w:rsidP="00000000" w:rsidRDefault="00000000" w:rsidRPr="00000000" w14:paraId="00000F6A">
      <w:pPr>
        <w:pStyle w:val="Heading2"/>
        <w:rPr/>
      </w:pPr>
      <w:bookmarkStart w:colFirst="0" w:colLast="0" w:name="_rkut1tn5rzn1" w:id="261"/>
      <w:bookmarkEnd w:id="261"/>
      <w:hyperlink w:anchor="_1tthxm9ct3f3">
        <w:r w:rsidDel="00000000" w:rsidR="00000000" w:rsidRPr="00000000">
          <w:rPr>
            <w:rtl w:val="0"/>
          </w:rPr>
          <w:t xml:space="preserve">Follow up</w:t>
        </w:r>
      </w:hyperlink>
      <w:r w:rsidDel="00000000" w:rsidR="00000000" w:rsidRPr="00000000">
        <w:rPr>
          <w:rtl w:val="0"/>
        </w:rPr>
        <w:t xml:space="preserve"> </w:t>
      </w:r>
    </w:p>
    <w:p w:rsidR="00000000" w:rsidDel="00000000" w:rsidP="00000000" w:rsidRDefault="00000000" w:rsidRPr="00000000" w14:paraId="00000F6B">
      <w:pPr>
        <w:numPr>
          <w:ilvl w:val="0"/>
          <w:numId w:val="2"/>
        </w:numPr>
        <w:rPr>
          <w:rFonts w:ascii="Arial" w:cs="Arial" w:eastAsia="Arial" w:hAnsi="Arial"/>
          <w:b w:val="0"/>
          <w:color w:val="000000"/>
          <w:sz w:val="22"/>
          <w:szCs w:val="22"/>
        </w:rPr>
      </w:pPr>
      <w:r w:rsidDel="00000000" w:rsidR="00000000" w:rsidRPr="00000000">
        <w:rPr>
          <w:rtl w:val="0"/>
        </w:rPr>
        <w:t xml:space="preserve">Melanoma f/u:</w:t>
      </w:r>
    </w:p>
    <w:p w:rsidR="00000000" w:rsidDel="00000000" w:rsidP="00000000" w:rsidRDefault="00000000" w:rsidRPr="00000000" w14:paraId="00000F6C">
      <w:pPr>
        <w:numPr>
          <w:ilvl w:val="1"/>
          <w:numId w:val="2"/>
        </w:numPr>
        <w:ind w:left="1440" w:hanging="360"/>
        <w:rPr>
          <w:rFonts w:ascii="Arial" w:cs="Arial" w:eastAsia="Arial" w:hAnsi="Arial"/>
          <w:b w:val="0"/>
          <w:color w:val="000000"/>
          <w:sz w:val="22"/>
          <w:szCs w:val="22"/>
        </w:rPr>
      </w:pPr>
      <w:r w:rsidDel="00000000" w:rsidR="00000000" w:rsidRPr="00000000">
        <w:rPr>
          <w:rtl w:val="0"/>
        </w:rPr>
        <w:t xml:space="preserve">Skin exam for life.</w:t>
      </w:r>
    </w:p>
    <w:p w:rsidR="00000000" w:rsidDel="00000000" w:rsidP="00000000" w:rsidRDefault="00000000" w:rsidRPr="00000000" w14:paraId="00000F6D">
      <w:pPr>
        <w:numPr>
          <w:ilvl w:val="1"/>
          <w:numId w:val="2"/>
        </w:numPr>
        <w:ind w:left="1440" w:hanging="360"/>
        <w:rPr>
          <w:rFonts w:ascii="Arial" w:cs="Arial" w:eastAsia="Arial" w:hAnsi="Arial"/>
          <w:b w:val="0"/>
          <w:color w:val="000000"/>
          <w:sz w:val="22"/>
          <w:szCs w:val="22"/>
        </w:rPr>
      </w:pPr>
      <w:r w:rsidDel="00000000" w:rsidR="00000000" w:rsidRPr="00000000">
        <w:rPr>
          <w:rtl w:val="0"/>
        </w:rPr>
        <w:t xml:space="preserve">Stage I-IIa: Visit q6mo x5y and imaging only if signs/symptoms.</w:t>
      </w:r>
    </w:p>
    <w:p w:rsidR="00000000" w:rsidDel="00000000" w:rsidP="00000000" w:rsidRDefault="00000000" w:rsidRPr="00000000" w14:paraId="00000F6E">
      <w:pPr>
        <w:numPr>
          <w:ilvl w:val="1"/>
          <w:numId w:val="2"/>
        </w:numPr>
        <w:ind w:left="1440" w:hanging="360"/>
        <w:rPr>
          <w:rFonts w:ascii="Arial" w:cs="Arial" w:eastAsia="Arial" w:hAnsi="Arial"/>
          <w:b w:val="0"/>
          <w:color w:val="000000"/>
          <w:sz w:val="22"/>
          <w:szCs w:val="22"/>
        </w:rPr>
      </w:pPr>
      <w:r w:rsidDel="00000000" w:rsidR="00000000" w:rsidRPr="00000000">
        <w:rPr>
          <w:rtl w:val="0"/>
        </w:rPr>
        <w:t xml:space="preserve">Stage IIb-IV: Visit q3-6mo x2y, then q3-12mo x3y, then annually. Routine labs for the first five years. and "consider imaging every 3-12mo or as indicated"</w:t>
      </w:r>
    </w:p>
    <w:p w:rsidR="00000000" w:rsidDel="00000000" w:rsidP="00000000" w:rsidRDefault="00000000" w:rsidRPr="00000000" w14:paraId="00000F6F">
      <w:pPr>
        <w:numPr>
          <w:ilvl w:val="0"/>
          <w:numId w:val="2"/>
        </w:numPr>
        <w:rPr>
          <w:rFonts w:ascii="Arial" w:cs="Arial" w:eastAsia="Arial" w:hAnsi="Arial"/>
          <w:b w:val="0"/>
          <w:color w:val="000000"/>
          <w:sz w:val="22"/>
          <w:szCs w:val="22"/>
        </w:rPr>
      </w:pPr>
      <w:r w:rsidDel="00000000" w:rsidR="00000000" w:rsidRPr="00000000">
        <w:rPr>
          <w:rtl w:val="0"/>
        </w:rPr>
        <w:t xml:space="preserve">Non-melanoma f/u:</w:t>
      </w:r>
    </w:p>
    <w:p w:rsidR="00000000" w:rsidDel="00000000" w:rsidP="00000000" w:rsidRDefault="00000000" w:rsidRPr="00000000" w14:paraId="00000F70">
      <w:pPr>
        <w:numPr>
          <w:ilvl w:val="1"/>
          <w:numId w:val="2"/>
        </w:numPr>
        <w:ind w:left="1440" w:hanging="360"/>
        <w:rPr>
          <w:rFonts w:ascii="Arial" w:cs="Arial" w:eastAsia="Arial" w:hAnsi="Arial"/>
          <w:b w:val="0"/>
          <w:color w:val="000000"/>
          <w:sz w:val="22"/>
          <w:szCs w:val="22"/>
        </w:rPr>
      </w:pPr>
      <w:r w:rsidDel="00000000" w:rsidR="00000000" w:rsidRPr="00000000">
        <w:rPr>
          <w:rtl w:val="0"/>
        </w:rPr>
        <w:t xml:space="preserve">Skin exam for life.</w:t>
      </w:r>
    </w:p>
    <w:p w:rsidR="00000000" w:rsidDel="00000000" w:rsidP="00000000" w:rsidRDefault="00000000" w:rsidRPr="00000000" w14:paraId="00000F71">
      <w:pPr>
        <w:numPr>
          <w:ilvl w:val="1"/>
          <w:numId w:val="2"/>
        </w:numPr>
        <w:ind w:left="1440" w:hanging="360"/>
        <w:rPr>
          <w:rFonts w:ascii="Arial" w:cs="Arial" w:eastAsia="Arial" w:hAnsi="Arial"/>
          <w:b w:val="0"/>
          <w:color w:val="000000"/>
          <w:sz w:val="22"/>
          <w:szCs w:val="22"/>
        </w:rPr>
      </w:pPr>
      <w:r w:rsidDel="00000000" w:rsidR="00000000" w:rsidRPr="00000000">
        <w:rPr>
          <w:rtl w:val="0"/>
        </w:rPr>
        <w:t xml:space="preserve">Local dz: Visit q3-12mo x 1-2y, then q6-12mo x3y, then annually.</w:t>
      </w:r>
    </w:p>
    <w:p w:rsidR="00000000" w:rsidDel="00000000" w:rsidP="00000000" w:rsidRDefault="00000000" w:rsidRPr="00000000" w14:paraId="00000F72">
      <w:pPr>
        <w:numPr>
          <w:ilvl w:val="1"/>
          <w:numId w:val="2"/>
        </w:numPr>
        <w:ind w:left="1440" w:hanging="360"/>
        <w:rPr>
          <w:rFonts w:ascii="Arial" w:cs="Arial" w:eastAsia="Arial" w:hAnsi="Arial"/>
          <w:b w:val="0"/>
          <w:color w:val="000000"/>
          <w:sz w:val="22"/>
          <w:szCs w:val="22"/>
        </w:rPr>
      </w:pPr>
      <w:r w:rsidDel="00000000" w:rsidR="00000000" w:rsidRPr="00000000">
        <w:rPr>
          <w:rtl w:val="0"/>
        </w:rPr>
        <w:t xml:space="preserve">Regional dz: Visit q1-3mo x1y, q2-4mo x1y, q4-6mo x3y, then q6-12mo for life.</w:t>
      </w:r>
      <w:r w:rsidDel="00000000" w:rsidR="00000000" w:rsidRPr="00000000">
        <w:rPr>
          <w:rtl w:val="0"/>
        </w:rPr>
      </w:r>
    </w:p>
    <w:p w:rsidR="00000000" w:rsidDel="00000000" w:rsidP="00000000" w:rsidRDefault="00000000" w:rsidRPr="00000000" w14:paraId="00000F73">
      <w:pPr>
        <w:pStyle w:val="Heading2"/>
        <w:rPr/>
      </w:pPr>
      <w:bookmarkStart w:colFirst="0" w:colLast="0" w:name="_d5i4xaw001" w:id="262"/>
      <w:bookmarkEnd w:id="262"/>
      <w:r w:rsidDel="00000000" w:rsidR="00000000" w:rsidRPr="00000000">
        <w:br w:type="page"/>
      </w:r>
      <w:r w:rsidDel="00000000" w:rsidR="00000000" w:rsidRPr="00000000">
        <w:rPr>
          <w:rtl w:val="0"/>
        </w:rPr>
      </w:r>
    </w:p>
    <w:p w:rsidR="00000000" w:rsidDel="00000000" w:rsidP="00000000" w:rsidRDefault="00000000" w:rsidRPr="00000000" w14:paraId="00000F74">
      <w:pPr>
        <w:pStyle w:val="Heading1"/>
        <w:spacing w:after="46" w:lineRule="auto"/>
        <w:ind w:left="0" w:firstLine="0"/>
        <w:rPr/>
        <w:sectPr>
          <w:type w:val="nextPage"/>
          <w:pgSz w:h="15840" w:w="12240"/>
          <w:pgMar w:bottom="720" w:top="720" w:left="720" w:right="720" w:header="720" w:footer="720"/>
          <w:cols w:equalWidth="0"/>
        </w:sectPr>
      </w:pPr>
      <w:bookmarkStart w:colFirst="0" w:colLast="0" w:name="_55hfgsb2jhe9" w:id="263"/>
      <w:bookmarkEnd w:id="263"/>
      <w:r w:rsidDel="00000000" w:rsidR="00000000" w:rsidRPr="00000000">
        <w:rPr>
          <w:rtl w:val="0"/>
        </w:rPr>
      </w:r>
    </w:p>
    <w:p w:rsidR="00000000" w:rsidDel="00000000" w:rsidP="00000000" w:rsidRDefault="00000000" w:rsidRPr="00000000" w14:paraId="00000F75">
      <w:pPr>
        <w:pStyle w:val="Heading1"/>
        <w:spacing w:after="46" w:lineRule="auto"/>
        <w:ind w:left="0" w:firstLine="0"/>
        <w:rPr>
          <w:color w:val="000000"/>
        </w:rPr>
      </w:pPr>
      <w:bookmarkStart w:colFirst="0" w:colLast="0" w:name="_hi5xpm3qkl7f" w:id="264"/>
      <w:bookmarkEnd w:id="264"/>
      <w:hyperlink w:anchor="_vck8hkip1cj">
        <w:r w:rsidDel="00000000" w:rsidR="00000000" w:rsidRPr="00000000">
          <w:rPr>
            <w:color w:val="000000"/>
            <w:rtl w:val="0"/>
          </w:rPr>
          <w:t xml:space="preserve">Melanoma</w:t>
        </w:r>
      </w:hyperlink>
      <w:r w:rsidDel="00000000" w:rsidR="00000000" w:rsidRPr="00000000">
        <w:rPr>
          <w:rtl w:val="0"/>
        </w:rPr>
      </w:r>
    </w:p>
    <w:p w:rsidR="00000000" w:rsidDel="00000000" w:rsidP="00000000" w:rsidRDefault="00000000" w:rsidRPr="00000000" w14:paraId="00000F76">
      <w:pPr>
        <w:ind w:left="0" w:firstLine="0"/>
        <w:jc w:val="center"/>
        <w:rPr/>
      </w:pPr>
      <w:r w:rsidDel="00000000" w:rsidR="00000000" w:rsidRPr="00000000">
        <w:rPr/>
        <w:drawing>
          <wp:inline distB="114300" distT="114300" distL="114300" distR="114300">
            <wp:extent cx="6858000" cy="3733800"/>
            <wp:effectExtent b="0" l="0" r="0" t="0"/>
            <wp:docPr id="14" name="image15.png"/>
            <a:graphic>
              <a:graphicData uri="http://schemas.openxmlformats.org/drawingml/2006/picture">
                <pic:pic>
                  <pic:nvPicPr>
                    <pic:cNvPr id="0" name="image15.png"/>
                    <pic:cNvPicPr preferRelativeResize="0"/>
                  </pic:nvPicPr>
                  <pic:blipFill>
                    <a:blip r:embed="rId981"/>
                    <a:srcRect b="0" l="0" r="0" t="0"/>
                    <a:stretch>
                      <a:fillRect/>
                    </a:stretch>
                  </pic:blipFill>
                  <pic:spPr>
                    <a:xfrm>
                      <a:off x="0" y="0"/>
                      <a:ext cx="6858000" cy="3733800"/>
                    </a:xfrm>
                    <a:prstGeom prst="rect"/>
                    <a:ln/>
                  </pic:spPr>
                </pic:pic>
              </a:graphicData>
            </a:graphic>
          </wp:inline>
        </w:drawing>
      </w:r>
      <w:r w:rsidDel="00000000" w:rsidR="00000000" w:rsidRPr="00000000">
        <w:rPr>
          <w:rtl w:val="0"/>
        </w:rPr>
      </w:r>
    </w:p>
    <w:p w:rsidR="00000000" w:rsidDel="00000000" w:rsidP="00000000" w:rsidRDefault="00000000" w:rsidRPr="00000000" w14:paraId="00000F77">
      <w:pPr>
        <w:ind w:left="0" w:firstLine="0"/>
        <w:rPr/>
      </w:pPr>
      <w:r w:rsidDel="00000000" w:rsidR="00000000" w:rsidRPr="00000000">
        <w:rPr>
          <w:rtl w:val="0"/>
        </w:rPr>
        <w:t xml:space="preserve">See NCTN Trial Portfolios by Disease Site: [</w:t>
      </w:r>
      <w:hyperlink r:id="rId982">
        <w:r w:rsidDel="00000000" w:rsidR="00000000" w:rsidRPr="00000000">
          <w:rPr>
            <w:rtl w:val="0"/>
          </w:rPr>
          <w:t xml:space="preserve">Skin</w:t>
        </w:r>
      </w:hyperlink>
      <w:r w:rsidDel="00000000" w:rsidR="00000000" w:rsidRPr="00000000">
        <w:rPr>
          <w:rtl w:val="0"/>
        </w:rPr>
        <w:t xml:space="preserve">]</w:t>
      </w:r>
    </w:p>
    <w:p w:rsidR="00000000" w:rsidDel="00000000" w:rsidP="00000000" w:rsidRDefault="00000000" w:rsidRPr="00000000" w14:paraId="00000F78">
      <w:pPr>
        <w:ind w:left="0" w:firstLine="0"/>
        <w:rPr/>
      </w:pPr>
      <w:r w:rsidDel="00000000" w:rsidR="00000000" w:rsidRPr="00000000">
        <w:rPr>
          <w:rtl w:val="0"/>
        </w:rPr>
        <w:t xml:space="preserve">T1b </w:t>
      </w:r>
      <w:r w:rsidDel="00000000" w:rsidR="00000000" w:rsidRPr="00000000">
        <w:rPr>
          <w:rFonts w:ascii="Gungsuh" w:cs="Gungsuh" w:eastAsia="Gungsuh" w:hAnsi="Gungsuh"/>
          <w:b w:val="1"/>
          <w:rtl w:val="0"/>
        </w:rPr>
        <w:t xml:space="preserve">≤ 0.8 mm</w:t>
      </w:r>
      <w:r w:rsidDel="00000000" w:rsidR="00000000" w:rsidRPr="00000000">
        <w:rPr>
          <w:rFonts w:ascii="Gungsuh" w:cs="Gungsuh" w:eastAsia="Gungsuh" w:hAnsi="Gungsuh"/>
          <w:rtl w:val="0"/>
        </w:rPr>
        <w:t xml:space="preserve"> thick with ulceration or ≤ 1 mm thick ± ulceration.</w:t>
      </w:r>
    </w:p>
    <w:p w:rsidR="00000000" w:rsidDel="00000000" w:rsidP="00000000" w:rsidRDefault="00000000" w:rsidRPr="00000000" w14:paraId="00000F79">
      <w:pPr>
        <w:ind w:left="0" w:firstLine="0"/>
        <w:rPr/>
      </w:pPr>
      <w:r w:rsidDel="00000000" w:rsidR="00000000" w:rsidRPr="00000000">
        <w:rPr>
          <w:rtl w:val="0"/>
        </w:rPr>
        <w:t xml:space="preserve">T3a</w:t>
      </w:r>
      <w:r w:rsidDel="00000000" w:rsidR="00000000" w:rsidRPr="00000000">
        <w:rPr>
          <w:b w:val="1"/>
          <w:rtl w:val="0"/>
        </w:rPr>
        <w:t xml:space="preserve"> &gt;2-4 mm</w:t>
      </w:r>
      <w:r w:rsidDel="00000000" w:rsidR="00000000" w:rsidRPr="00000000">
        <w:rPr>
          <w:rtl w:val="0"/>
        </w:rPr>
        <w:t xml:space="preserve"> thick.</w:t>
      </w:r>
    </w:p>
    <w:p w:rsidR="00000000" w:rsidDel="00000000" w:rsidP="00000000" w:rsidRDefault="00000000" w:rsidRPr="00000000" w14:paraId="00000F7A">
      <w:pPr>
        <w:ind w:left="0" w:firstLine="0"/>
        <w:rPr/>
      </w:pPr>
      <w:r w:rsidDel="00000000" w:rsidR="00000000" w:rsidRPr="00000000">
        <w:rPr>
          <w:rtl w:val="0"/>
        </w:rPr>
        <w:t xml:space="preserve">N2a: </w:t>
      </w:r>
      <w:r w:rsidDel="00000000" w:rsidR="00000000" w:rsidRPr="00000000">
        <w:rPr>
          <w:b w:val="1"/>
          <w:rtl w:val="0"/>
        </w:rPr>
        <w:t xml:space="preserve">2-3 </w:t>
      </w:r>
      <w:r w:rsidDel="00000000" w:rsidR="00000000" w:rsidRPr="00000000">
        <w:rPr>
          <w:rtl w:val="0"/>
        </w:rPr>
        <w:t xml:space="preserve">clinically occult LN.</w:t>
      </w:r>
    </w:p>
    <w:p w:rsidR="00000000" w:rsidDel="00000000" w:rsidP="00000000" w:rsidRDefault="00000000" w:rsidRPr="00000000" w14:paraId="00000F7B">
      <w:pPr>
        <w:ind w:left="0" w:firstLine="0"/>
        <w:rPr/>
      </w:pPr>
      <w:r w:rsidDel="00000000" w:rsidR="00000000" w:rsidRPr="00000000">
        <w:rPr>
          <w:rFonts w:ascii="Gungsuh" w:cs="Gungsuh" w:eastAsia="Gungsuh" w:hAnsi="Gungsuh"/>
          <w:rtl w:val="0"/>
        </w:rPr>
        <w:t xml:space="preserve">Stage IIIA: ≤ 2 mm primary without ulceration or any ≤ 1 mm primary with LN micromets.</w:t>
      </w:r>
    </w:p>
    <w:p w:rsidR="00000000" w:rsidDel="00000000" w:rsidP="00000000" w:rsidRDefault="00000000" w:rsidRPr="00000000" w14:paraId="00000F7C">
      <w:pPr>
        <w:ind w:left="0" w:firstLine="0"/>
        <w:rPr/>
      </w:pPr>
      <w:r w:rsidDel="00000000" w:rsidR="00000000" w:rsidRPr="00000000">
        <w:rPr>
          <w:rFonts w:ascii="Gungsuh" w:cs="Gungsuh" w:eastAsia="Gungsuh" w:hAnsi="Gungsuh"/>
          <w:rtl w:val="0"/>
        </w:rPr>
        <w:t xml:space="preserve">Stage IIIC: Ulcerative primary &gt;2mm thick or any &gt;4 mm thick, or ≥4 nodes or matted, or 1-node plus in-transit mets.</w:t>
      </w:r>
    </w:p>
    <w:p w:rsidR="00000000" w:rsidDel="00000000" w:rsidP="00000000" w:rsidRDefault="00000000" w:rsidRPr="00000000" w14:paraId="00000F7D">
      <w:pPr>
        <w:ind w:left="0" w:firstLine="0"/>
        <w:rPr/>
      </w:pPr>
      <w:r w:rsidDel="00000000" w:rsidR="00000000" w:rsidRPr="00000000">
        <w:rPr>
          <w:rFonts w:ascii="Gungsuh" w:cs="Gungsuh" w:eastAsia="Gungsuh" w:hAnsi="Gungsuh"/>
          <w:rtl w:val="0"/>
        </w:rPr>
        <w:t xml:space="preserve">Stage IIID: Ulcerative primary &gt;4mm thick with ≥ 4 clinical nodes or matted or &gt; 1-node plus in-transit mets.</w:t>
      </w:r>
    </w:p>
    <w:p w:rsidR="00000000" w:rsidDel="00000000" w:rsidP="00000000" w:rsidRDefault="00000000" w:rsidRPr="00000000" w14:paraId="00000F7E">
      <w:pPr>
        <w:ind w:left="0" w:firstLine="0"/>
        <w:rPr>
          <w:i w:val="1"/>
        </w:rPr>
      </w:pPr>
      <w:hyperlink r:id="rId983">
        <w:r w:rsidDel="00000000" w:rsidR="00000000" w:rsidRPr="00000000">
          <w:rPr>
            <w:b w:val="1"/>
            <w:rtl w:val="0"/>
          </w:rPr>
          <w:t xml:space="preserve">StatPearls: Lentigo Maligna Melanoma</w:t>
        </w:r>
      </w:hyperlink>
      <w:r w:rsidDel="00000000" w:rsidR="00000000" w:rsidRPr="00000000">
        <w:rPr>
          <w:b w:val="1"/>
          <w:rtl w:val="0"/>
        </w:rPr>
        <w:t xml:space="preserve"> </w:t>
      </w:r>
      <w:r w:rsidDel="00000000" w:rsidR="00000000" w:rsidRPr="00000000">
        <w:rPr>
          <w:i w:val="1"/>
          <w:rtl w:val="0"/>
        </w:rPr>
        <w:t xml:space="preserve">Last update: 5/18/2019.</w:t>
      </w:r>
    </w:p>
    <w:p w:rsidR="00000000" w:rsidDel="00000000" w:rsidP="00000000" w:rsidRDefault="00000000" w:rsidRPr="00000000" w14:paraId="00000F7F">
      <w:pPr>
        <w:ind w:left="0" w:firstLine="0"/>
        <w:rPr>
          <w:i w:val="1"/>
        </w:rPr>
      </w:pPr>
      <w:hyperlink r:id="rId984">
        <w:r w:rsidDel="00000000" w:rsidR="00000000" w:rsidRPr="00000000">
          <w:rPr>
            <w:b w:val="1"/>
            <w:rtl w:val="0"/>
          </w:rPr>
          <w:t xml:space="preserve">StatPearls: Malignant Melanoma </w:t>
        </w:r>
      </w:hyperlink>
      <w:r w:rsidDel="00000000" w:rsidR="00000000" w:rsidRPr="00000000">
        <w:rPr>
          <w:i w:val="1"/>
          <w:rtl w:val="0"/>
        </w:rPr>
        <w:t xml:space="preserve">Last update: 3/12/2019.</w:t>
      </w:r>
    </w:p>
    <w:p w:rsidR="00000000" w:rsidDel="00000000" w:rsidP="00000000" w:rsidRDefault="00000000" w:rsidRPr="00000000" w14:paraId="00000F80">
      <w:pPr>
        <w:ind w:left="0" w:firstLine="0"/>
        <w:rPr>
          <w:i w:val="1"/>
        </w:rPr>
      </w:pPr>
      <w:hyperlink r:id="rId985">
        <w:r w:rsidDel="00000000" w:rsidR="00000000" w:rsidRPr="00000000">
          <w:rPr>
            <w:b w:val="1"/>
            <w:rtl w:val="0"/>
          </w:rPr>
          <w:t xml:space="preserve">StatPearls: Melanoma of Head and Neck </w:t>
        </w:r>
      </w:hyperlink>
      <w:r w:rsidDel="00000000" w:rsidR="00000000" w:rsidRPr="00000000">
        <w:rPr>
          <w:i w:val="1"/>
          <w:rtl w:val="0"/>
        </w:rPr>
        <w:t xml:space="preserve">Last update: 11/13/2019.</w:t>
      </w:r>
    </w:p>
    <w:p w:rsidR="00000000" w:rsidDel="00000000" w:rsidP="00000000" w:rsidRDefault="00000000" w:rsidRPr="00000000" w14:paraId="00000F81">
      <w:pPr>
        <w:ind w:left="0" w:firstLine="0"/>
        <w:rPr>
          <w:i w:val="1"/>
        </w:rPr>
      </w:pPr>
      <w:hyperlink r:id="rId986">
        <w:r w:rsidDel="00000000" w:rsidR="00000000" w:rsidRPr="00000000">
          <w:rPr>
            <w:b w:val="1"/>
            <w:rtl w:val="0"/>
          </w:rPr>
          <w:t xml:space="preserve">StatPearls: Melanoma Pathology</w:t>
        </w:r>
      </w:hyperlink>
      <w:r w:rsidDel="00000000" w:rsidR="00000000" w:rsidRPr="00000000">
        <w:rPr>
          <w:b w:val="1"/>
          <w:rtl w:val="0"/>
        </w:rPr>
        <w:t xml:space="preserve"> </w:t>
      </w:r>
      <w:r w:rsidDel="00000000" w:rsidR="00000000" w:rsidRPr="00000000">
        <w:rPr>
          <w:i w:val="1"/>
          <w:rtl w:val="0"/>
        </w:rPr>
        <w:t xml:space="preserve">Last update: 7/26/2019.</w:t>
      </w:r>
    </w:p>
    <w:p w:rsidR="00000000" w:rsidDel="00000000" w:rsidP="00000000" w:rsidRDefault="00000000" w:rsidRPr="00000000" w14:paraId="00000F82">
      <w:pPr>
        <w:ind w:left="0" w:firstLine="0"/>
        <w:rPr>
          <w:i w:val="1"/>
        </w:rPr>
      </w:pPr>
      <w:hyperlink r:id="rId987">
        <w:r w:rsidDel="00000000" w:rsidR="00000000" w:rsidRPr="00000000">
          <w:rPr>
            <w:b w:val="1"/>
            <w:rtl w:val="0"/>
          </w:rPr>
          <w:t xml:space="preserve">StatPearls: Melanoma, Subungual</w:t>
        </w:r>
      </w:hyperlink>
      <w:r w:rsidDel="00000000" w:rsidR="00000000" w:rsidRPr="00000000">
        <w:rPr>
          <w:b w:val="1"/>
          <w:rtl w:val="0"/>
        </w:rPr>
        <w:t xml:space="preserve"> </w:t>
      </w:r>
      <w:r w:rsidDel="00000000" w:rsidR="00000000" w:rsidRPr="00000000">
        <w:rPr>
          <w:i w:val="1"/>
          <w:rtl w:val="0"/>
        </w:rPr>
        <w:t xml:space="preserve">Last update: 12/16/2019.</w:t>
      </w:r>
    </w:p>
    <w:p w:rsidR="00000000" w:rsidDel="00000000" w:rsidP="00000000" w:rsidRDefault="00000000" w:rsidRPr="00000000" w14:paraId="00000F83">
      <w:pPr>
        <w:ind w:left="0" w:firstLine="0"/>
        <w:rPr>
          <w:i w:val="1"/>
        </w:rPr>
      </w:pPr>
      <w:hyperlink r:id="rId988">
        <w:r w:rsidDel="00000000" w:rsidR="00000000" w:rsidRPr="00000000">
          <w:rPr>
            <w:b w:val="1"/>
            <w:rtl w:val="0"/>
          </w:rPr>
          <w:t xml:space="preserve">StatPearls: Metastatic Melanoma</w:t>
        </w:r>
      </w:hyperlink>
      <w:r w:rsidDel="00000000" w:rsidR="00000000" w:rsidRPr="00000000">
        <w:rPr>
          <w:b w:val="1"/>
          <w:rtl w:val="0"/>
        </w:rPr>
        <w:t xml:space="preserve"> </w:t>
      </w:r>
      <w:r w:rsidDel="00000000" w:rsidR="00000000" w:rsidRPr="00000000">
        <w:rPr>
          <w:i w:val="1"/>
          <w:rtl w:val="0"/>
        </w:rPr>
        <w:t xml:space="preserve">Last update: 11/13/2019.</w:t>
      </w:r>
    </w:p>
    <w:p w:rsidR="00000000" w:rsidDel="00000000" w:rsidP="00000000" w:rsidRDefault="00000000" w:rsidRPr="00000000" w14:paraId="00000F84">
      <w:pPr>
        <w:ind w:left="0" w:firstLine="0"/>
        <w:rPr>
          <w:i w:val="1"/>
        </w:rPr>
      </w:pPr>
      <w:hyperlink r:id="rId989">
        <w:r w:rsidDel="00000000" w:rsidR="00000000" w:rsidRPr="00000000">
          <w:rPr>
            <w:b w:val="1"/>
            <w:rtl w:val="0"/>
          </w:rPr>
          <w:t xml:space="preserve">StatPearls: Oral Melanoma</w:t>
        </w:r>
      </w:hyperlink>
      <w:r w:rsidDel="00000000" w:rsidR="00000000" w:rsidRPr="00000000">
        <w:rPr>
          <w:b w:val="1"/>
          <w:rtl w:val="0"/>
        </w:rPr>
        <w:t xml:space="preserve"> </w:t>
      </w:r>
      <w:r w:rsidDel="00000000" w:rsidR="00000000" w:rsidRPr="00000000">
        <w:rPr>
          <w:i w:val="1"/>
          <w:rtl w:val="0"/>
        </w:rPr>
        <w:t xml:space="preserve">Last update: 2/16/2019.</w:t>
      </w:r>
    </w:p>
    <w:p w:rsidR="00000000" w:rsidDel="00000000" w:rsidP="00000000" w:rsidRDefault="00000000" w:rsidRPr="00000000" w14:paraId="00000F85">
      <w:pPr>
        <w:ind w:left="0" w:firstLine="0"/>
        <w:rPr>
          <w:i w:val="1"/>
        </w:rPr>
      </w:pPr>
      <w:r w:rsidDel="00000000" w:rsidR="00000000" w:rsidRPr="00000000">
        <w:rPr>
          <w:rtl w:val="0"/>
        </w:rPr>
      </w:r>
    </w:p>
    <w:tbl>
      <w:tblPr>
        <w:tblStyle w:val="Table32"/>
        <w:tblW w:w="10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0"/>
        <w:tblGridChange w:id="0">
          <w:tblGrid>
            <w:gridCol w:w="10800"/>
          </w:tblGrid>
        </w:tblGridChange>
      </w:tblGrid>
      <w:tr>
        <w:tc>
          <w:tcPr>
            <w:shd w:fill="auto" w:val="clear"/>
            <w:tcMar>
              <w:top w:w="100.0" w:type="dxa"/>
              <w:left w:w="100.0" w:type="dxa"/>
              <w:bottom w:w="100.0" w:type="dxa"/>
              <w:right w:w="100.0" w:type="dxa"/>
            </w:tcMar>
            <w:vAlign w:val="top"/>
          </w:tcPr>
          <w:bookmarkStart w:colFirst="0" w:colLast="0" w:name="kix.dn7ogoj2m7dt" w:id="265"/>
          <w:bookmarkEnd w:id="265"/>
          <w:p w:rsidR="00000000" w:rsidDel="00000000" w:rsidP="00000000" w:rsidRDefault="00000000" w:rsidRPr="00000000" w14:paraId="00000F86">
            <w:pPr>
              <w:ind w:left="0" w:firstLine="0"/>
              <w:rPr>
                <w:i w:val="1"/>
              </w:rPr>
            </w:pPr>
            <w:r w:rsidDel="00000000" w:rsidR="00000000" w:rsidRPr="00000000">
              <w:rPr>
                <w:b w:val="1"/>
                <w:rtl w:val="0"/>
              </w:rPr>
              <w:t xml:space="preserve">ASCO-SSO Guideline: </w:t>
            </w:r>
            <w:hyperlink r:id="rId990">
              <w:r w:rsidDel="00000000" w:rsidR="00000000" w:rsidRPr="00000000">
                <w:rPr>
                  <w:b w:val="1"/>
                  <w:rtl w:val="0"/>
                </w:rPr>
                <w:t xml:space="preserve">Sentinel Lymph Node Biopsy for Melanoma</w:t>
              </w:r>
            </w:hyperlink>
            <w:r w:rsidDel="00000000" w:rsidR="00000000" w:rsidRPr="00000000">
              <w:rPr>
                <w:b w:val="1"/>
                <w:i w:val="1"/>
                <w:rtl w:val="0"/>
              </w:rPr>
              <w:t xml:space="preserve"> </w:t>
            </w:r>
            <w:r w:rsidDel="00000000" w:rsidR="00000000" w:rsidRPr="00000000">
              <w:rPr>
                <w:i w:val="1"/>
                <w:rtl w:val="0"/>
              </w:rPr>
              <w:t xml:space="preserve">December 12, 2017</w:t>
            </w:r>
          </w:p>
          <w:p w:rsidR="00000000" w:rsidDel="00000000" w:rsidP="00000000" w:rsidRDefault="00000000" w:rsidRPr="00000000" w14:paraId="00000F87">
            <w:pPr>
              <w:ind w:left="0" w:firstLine="0"/>
              <w:rPr/>
            </w:pPr>
            <w:r w:rsidDel="00000000" w:rsidR="00000000" w:rsidRPr="00000000">
              <w:rPr>
                <w:rtl w:val="0"/>
              </w:rPr>
              <w:t xml:space="preserve">See the</w:t>
            </w:r>
            <w:r w:rsidDel="00000000" w:rsidR="00000000" w:rsidRPr="00000000">
              <w:rPr>
                <w:rtl w:val="0"/>
              </w:rPr>
              <w:t xml:space="preserve"> [</w:t>
            </w:r>
            <w:hyperlink w:anchor="_lacifkwek5y2">
              <w:r w:rsidDel="00000000" w:rsidR="00000000" w:rsidRPr="00000000">
                <w:rPr>
                  <w:rtl w:val="0"/>
                </w:rPr>
                <w:t xml:space="preserve">SLNB</w:t>
              </w:r>
            </w:hyperlink>
            <w:r w:rsidDel="00000000" w:rsidR="00000000" w:rsidRPr="00000000">
              <w:rPr>
                <w:rtl w:val="0"/>
              </w:rPr>
              <w:t xml:space="preserve">] se</w:t>
            </w:r>
            <w:r w:rsidDel="00000000" w:rsidR="00000000" w:rsidRPr="00000000">
              <w:rPr>
                <w:rtl w:val="0"/>
              </w:rPr>
              <w:t xml:space="preserve">ction for more. There appears to be no DMFS benefit with cALND in the context of a positive SLN.</w:t>
            </w:r>
          </w:p>
          <w:p w:rsidR="00000000" w:rsidDel="00000000" w:rsidP="00000000" w:rsidRDefault="00000000" w:rsidRPr="00000000" w14:paraId="00000F88">
            <w:pPr>
              <w:numPr>
                <w:ilvl w:val="0"/>
                <w:numId w:val="72"/>
              </w:numPr>
            </w:pPr>
            <w:r w:rsidDel="00000000" w:rsidR="00000000" w:rsidRPr="00000000">
              <w:rPr>
                <w:rtl w:val="0"/>
              </w:rPr>
              <w:t xml:space="preserve">Routine SLNB not recommended for non-ulcerated &lt; 0.8 mm Breslow.</w:t>
            </w:r>
          </w:p>
          <w:p w:rsidR="00000000" w:rsidDel="00000000" w:rsidP="00000000" w:rsidRDefault="00000000" w:rsidRPr="00000000" w14:paraId="00000F89">
            <w:pPr>
              <w:numPr>
                <w:ilvl w:val="0"/>
                <w:numId w:val="72"/>
              </w:numPr>
            </w:pPr>
            <w:r w:rsidDel="00000000" w:rsidR="00000000" w:rsidRPr="00000000">
              <w:rPr>
                <w:rtl w:val="0"/>
              </w:rPr>
              <w:t xml:space="preserve">Consider routine SLNB for T1b (0.8-1 mm Breslow or &lt; 0.8 mm Breslow with ulceration).</w:t>
            </w:r>
          </w:p>
          <w:p w:rsidR="00000000" w:rsidDel="00000000" w:rsidP="00000000" w:rsidRDefault="00000000" w:rsidRPr="00000000" w14:paraId="00000F8A">
            <w:pPr>
              <w:numPr>
                <w:ilvl w:val="0"/>
                <w:numId w:val="72"/>
              </w:numPr>
            </w:pPr>
            <w:r w:rsidDel="00000000" w:rsidR="00000000" w:rsidRPr="00000000">
              <w:rPr>
                <w:rtl w:val="0"/>
              </w:rPr>
              <w:t xml:space="preserve">Perform SLNB for T2-3 (&gt; 1.0 - 4.0 mm)</w:t>
            </w:r>
          </w:p>
          <w:p w:rsidR="00000000" w:rsidDel="00000000" w:rsidP="00000000" w:rsidRDefault="00000000" w:rsidRPr="00000000" w14:paraId="00000F8B">
            <w:pPr>
              <w:numPr>
                <w:ilvl w:val="0"/>
                <w:numId w:val="72"/>
              </w:numPr>
            </w:pPr>
            <w:r w:rsidDel="00000000" w:rsidR="00000000" w:rsidRPr="00000000">
              <w:rPr>
                <w:rtl w:val="0"/>
              </w:rPr>
              <w:t xml:space="preserve">Discuss SLNB for thick melanomas, e.g. T4 (&gt; 4.0 mm Breslow thickness) after discussion of risk/benefits.</w:t>
            </w:r>
          </w:p>
          <w:p w:rsidR="00000000" w:rsidDel="00000000" w:rsidP="00000000" w:rsidRDefault="00000000" w:rsidRPr="00000000" w14:paraId="00000F8C">
            <w:pPr>
              <w:numPr>
                <w:ilvl w:val="0"/>
                <w:numId w:val="72"/>
              </w:numPr>
            </w:pPr>
            <w:r w:rsidDel="00000000" w:rsidR="00000000" w:rsidRPr="00000000">
              <w:rPr>
                <w:rtl w:val="0"/>
              </w:rPr>
              <w:t xml:space="preserve">For pts w LR micrometastatic dz, SLNB+ may undergo CLND or careful observation.</w:t>
            </w:r>
          </w:p>
          <w:p w:rsidR="00000000" w:rsidDel="00000000" w:rsidP="00000000" w:rsidRDefault="00000000" w:rsidRPr="00000000" w14:paraId="00000F8D">
            <w:pPr>
              <w:numPr>
                <w:ilvl w:val="0"/>
                <w:numId w:val="72"/>
              </w:numPr>
            </w:pPr>
            <w:r w:rsidDel="00000000" w:rsidR="00000000" w:rsidRPr="00000000">
              <w:rPr>
                <w:rtl w:val="0"/>
              </w:rPr>
              <w:t xml:space="preserve">For pts w HR dz, SLNB+ may be forego CLND after thorough discussion about potential risks/benefits.</w:t>
            </w:r>
          </w:p>
          <w:bookmarkStart w:colFirst="0" w:colLast="0" w:name="9b50zxwb24hw" w:id="266"/>
          <w:bookmarkEnd w:id="266"/>
          <w:p w:rsidR="00000000" w:rsidDel="00000000" w:rsidP="00000000" w:rsidRDefault="00000000" w:rsidRPr="00000000" w14:paraId="00000F8E">
            <w:pPr>
              <w:ind w:left="0" w:firstLine="0"/>
              <w:rPr>
                <w:i w:val="1"/>
              </w:rPr>
            </w:pPr>
            <w:r w:rsidDel="00000000" w:rsidR="00000000" w:rsidRPr="00000000">
              <w:rPr>
                <w:b w:val="1"/>
                <w:rtl w:val="0"/>
              </w:rPr>
              <w:t xml:space="preserve">ASCO Guideline: Systemic Therapy for Melanoma</w:t>
            </w:r>
            <w:r w:rsidDel="00000000" w:rsidR="00000000" w:rsidRPr="00000000">
              <w:rPr>
                <w:rtl w:val="0"/>
              </w:rPr>
              <w:t xml:space="preserve"> [</w:t>
            </w:r>
            <w:hyperlink r:id="rId991">
              <w:r w:rsidDel="00000000" w:rsidR="00000000" w:rsidRPr="00000000">
                <w:rPr>
                  <w:rtl w:val="0"/>
                </w:rPr>
                <w:t xml:space="preserve">Seth JCO '20</w:t>
              </w:r>
            </w:hyperlink>
            <w:r w:rsidDel="00000000" w:rsidR="00000000" w:rsidRPr="00000000">
              <w:rPr>
                <w:rtl w:val="0"/>
              </w:rPr>
              <w:t xml:space="preserve">] </w:t>
            </w:r>
            <w:r w:rsidDel="00000000" w:rsidR="00000000" w:rsidRPr="00000000">
              <w:rPr>
                <w:i w:val="1"/>
                <w:rtl w:val="0"/>
              </w:rPr>
              <w:t xml:space="preserve">March 31, 2020</w:t>
            </w:r>
          </w:p>
          <w:p w:rsidR="00000000" w:rsidDel="00000000" w:rsidP="00000000" w:rsidRDefault="00000000" w:rsidRPr="00000000" w14:paraId="00000F8F">
            <w:pPr>
              <w:ind w:left="0" w:firstLine="0"/>
              <w:rPr/>
            </w:pPr>
            <w:r w:rsidDel="00000000" w:rsidR="00000000" w:rsidRPr="00000000">
              <w:rPr>
                <w:rtl w:val="0"/>
              </w:rPr>
              <w:t xml:space="preserve">See the [</w:t>
            </w:r>
            <w:hyperlink w:anchor="_ajtlnf7hvhqx">
              <w:r w:rsidDel="00000000" w:rsidR="00000000" w:rsidRPr="00000000">
                <w:rPr>
                  <w:rtl w:val="0"/>
                </w:rPr>
                <w:t xml:space="preserve">Systemic Therapy</w:t>
              </w:r>
            </w:hyperlink>
            <w:r w:rsidDel="00000000" w:rsidR="00000000" w:rsidRPr="00000000">
              <w:rPr>
                <w:rtl w:val="0"/>
              </w:rPr>
              <w:t xml:space="preserve">] section for more.</w:t>
            </w:r>
          </w:p>
          <w:p w:rsidR="00000000" w:rsidDel="00000000" w:rsidP="00000000" w:rsidRDefault="00000000" w:rsidRPr="00000000" w14:paraId="00000F90">
            <w:pPr>
              <w:numPr>
                <w:ilvl w:val="0"/>
                <w:numId w:val="44"/>
              </w:numPr>
              <w:rPr>
                <w:u w:val="none"/>
              </w:rPr>
            </w:pPr>
            <w:r w:rsidDel="00000000" w:rsidR="00000000" w:rsidRPr="00000000">
              <w:rPr>
                <w:rtl w:val="0"/>
              </w:rPr>
              <w:t xml:space="preserve">In the adjuvant setting, Nivo or Pembro should be offered to patients with resected stage III melanoma if BRAFwt, while either of these agents or the combination of dabrafenib and trametinib should be offered in BRAFmt disease. Of note, E1609 was only available in abstract form when these guidelines were proposed. Should Ipi 3 be first line? </w:t>
            </w:r>
            <w:hyperlink w:anchor="jdryv15g5x8g">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F91">
            <w:pPr>
              <w:numPr>
                <w:ilvl w:val="0"/>
                <w:numId w:val="44"/>
              </w:numPr>
              <w:rPr>
                <w:u w:val="none"/>
              </w:rPr>
            </w:pPr>
            <w:r w:rsidDel="00000000" w:rsidR="00000000" w:rsidRPr="00000000">
              <w:rPr>
                <w:rtl w:val="0"/>
              </w:rPr>
              <w:t xml:space="preserve">No recommendation could be made for or against the use of neoadjuvant therapy in cutaneous melanoma.</w:t>
            </w:r>
          </w:p>
          <w:p w:rsidR="00000000" w:rsidDel="00000000" w:rsidP="00000000" w:rsidRDefault="00000000" w:rsidRPr="00000000" w14:paraId="00000F92">
            <w:pPr>
              <w:numPr>
                <w:ilvl w:val="0"/>
                <w:numId w:val="44"/>
              </w:numPr>
              <w:rPr>
                <w:u w:val="none"/>
              </w:rPr>
            </w:pPr>
            <w:r w:rsidDel="00000000" w:rsidR="00000000" w:rsidRPr="00000000">
              <w:rPr>
                <w:rtl w:val="0"/>
              </w:rPr>
              <w:t xml:space="preserve">In the unresectable setting, Nivo/Ipi, Nivo alone, or Pembro alone should be offered to patients if BRAFwt, while these three agents or combination BRAF/MEKi with dabrafenib/trametinib, encorafenib/binimetinib, or vemurafenib/cobimetinib should be offered in BRAFmt disease.</w:t>
            </w:r>
          </w:p>
        </w:tc>
      </w:tr>
    </w:tbl>
    <w:p w:rsidR="00000000" w:rsidDel="00000000" w:rsidP="00000000" w:rsidRDefault="00000000" w:rsidRPr="00000000" w14:paraId="00000F93">
      <w:pPr>
        <w:ind w:left="0" w:firstLine="0"/>
        <w:rPr/>
      </w:pPr>
      <w:r w:rsidDel="00000000" w:rsidR="00000000" w:rsidRPr="00000000">
        <w:rPr>
          <w:rtl w:val="0"/>
        </w:rPr>
      </w:r>
    </w:p>
    <w:p w:rsidR="00000000" w:rsidDel="00000000" w:rsidP="00000000" w:rsidRDefault="00000000" w:rsidRPr="00000000" w14:paraId="00000F94">
      <w:pPr>
        <w:numPr>
          <w:ilvl w:val="0"/>
          <w:numId w:val="75"/>
        </w:numPr>
        <w:rPr>
          <w:b w:val="0"/>
          <w:color w:val="000000"/>
          <w:sz w:val="20"/>
          <w:szCs w:val="20"/>
        </w:rPr>
      </w:pPr>
      <w:r w:rsidDel="00000000" w:rsidR="00000000" w:rsidRPr="00000000">
        <w:rPr>
          <w:rtl w:val="0"/>
        </w:rPr>
        <w:t xml:space="preserve">87,000 new cases per year and rising; MCC of fatal malignancy in young adults with 10,000 deaths per year.</w:t>
      </w:r>
    </w:p>
    <w:p w:rsidR="00000000" w:rsidDel="00000000" w:rsidP="00000000" w:rsidRDefault="00000000" w:rsidRPr="00000000" w14:paraId="00000F95">
      <w:pPr>
        <w:numPr>
          <w:ilvl w:val="0"/>
          <w:numId w:val="75"/>
        </w:numPr>
        <w:rPr>
          <w:b w:val="0"/>
          <w:color w:val="000000"/>
          <w:sz w:val="20"/>
          <w:szCs w:val="20"/>
        </w:rPr>
      </w:pPr>
      <w:r w:rsidDel="00000000" w:rsidR="00000000" w:rsidRPr="00000000">
        <w:rPr>
          <w:rtl w:val="0"/>
        </w:rPr>
        <w:t xml:space="preserve">#5 MCC, extremities of women and trunks of men.</w:t>
      </w:r>
    </w:p>
    <w:p w:rsidR="00000000" w:rsidDel="00000000" w:rsidP="00000000" w:rsidRDefault="00000000" w:rsidRPr="00000000" w14:paraId="00000F96">
      <w:pPr>
        <w:numPr>
          <w:ilvl w:val="1"/>
          <w:numId w:val="75"/>
        </w:numPr>
        <w:ind w:left="1440" w:hanging="360"/>
        <w:rPr>
          <w:b w:val="0"/>
          <w:color w:val="000000"/>
          <w:sz w:val="20"/>
          <w:szCs w:val="20"/>
        </w:rPr>
      </w:pPr>
      <w:r w:rsidDel="00000000" w:rsidR="00000000" w:rsidRPr="00000000">
        <w:rPr>
          <w:rtl w:val="0"/>
        </w:rPr>
        <w:t xml:space="preserve">Favorable if female, young, and extremity.</w:t>
      </w:r>
    </w:p>
    <w:p w:rsidR="00000000" w:rsidDel="00000000" w:rsidP="00000000" w:rsidRDefault="00000000" w:rsidRPr="00000000" w14:paraId="00000F97">
      <w:pPr>
        <w:numPr>
          <w:ilvl w:val="1"/>
          <w:numId w:val="75"/>
        </w:numPr>
        <w:ind w:left="1440" w:hanging="360"/>
        <w:rPr>
          <w:b w:val="0"/>
          <w:color w:val="000000"/>
          <w:sz w:val="20"/>
          <w:szCs w:val="20"/>
        </w:rPr>
      </w:pPr>
      <w:r w:rsidDel="00000000" w:rsidR="00000000" w:rsidRPr="00000000">
        <w:rPr>
          <w:rtl w:val="0"/>
        </w:rPr>
        <w:t xml:space="preserve">Trunk, male unfavorable.</w:t>
      </w:r>
    </w:p>
    <w:p w:rsidR="00000000" w:rsidDel="00000000" w:rsidP="00000000" w:rsidRDefault="00000000" w:rsidRPr="00000000" w14:paraId="00000F98">
      <w:pPr>
        <w:numPr>
          <w:ilvl w:val="0"/>
          <w:numId w:val="75"/>
        </w:numPr>
        <w:rPr>
          <w:b w:val="0"/>
          <w:color w:val="000000"/>
          <w:sz w:val="20"/>
          <w:szCs w:val="20"/>
        </w:rPr>
      </w:pPr>
      <w:r w:rsidDel="00000000" w:rsidR="00000000" w:rsidRPr="00000000">
        <w:rPr>
          <w:rtl w:val="0"/>
        </w:rPr>
        <w:t xml:space="preserve">RF: </w:t>
      </w:r>
      <w:r w:rsidDel="00000000" w:rsidR="00000000" w:rsidRPr="00000000">
        <w:rPr>
          <w:b w:val="1"/>
          <w:rtl w:val="0"/>
        </w:rPr>
        <w:t xml:space="preserve">Blistering sunburns</w:t>
      </w:r>
      <w:r w:rsidDel="00000000" w:rsidR="00000000" w:rsidRPr="00000000">
        <w:rPr>
          <w:rtl w:val="0"/>
        </w:rPr>
        <w:t xml:space="preserve"> in childhood (most important).</w:t>
      </w:r>
    </w:p>
    <w:p w:rsidR="00000000" w:rsidDel="00000000" w:rsidP="00000000" w:rsidRDefault="00000000" w:rsidRPr="00000000" w14:paraId="00000F99">
      <w:pPr>
        <w:numPr>
          <w:ilvl w:val="1"/>
          <w:numId w:val="75"/>
        </w:numPr>
        <w:ind w:left="1440" w:hanging="360"/>
        <w:rPr>
          <w:b w:val="0"/>
          <w:color w:val="000000"/>
          <w:sz w:val="20"/>
          <w:szCs w:val="20"/>
        </w:rPr>
      </w:pPr>
      <w:r w:rsidDel="00000000" w:rsidR="00000000" w:rsidRPr="00000000">
        <w:rPr>
          <w:rtl w:val="0"/>
        </w:rPr>
        <w:t xml:space="preserve">UVB (sun) is most dangerous. </w:t>
      </w:r>
      <w:r w:rsidDel="00000000" w:rsidR="00000000" w:rsidRPr="00000000">
        <w:rPr>
          <w:i w:val="1"/>
          <w:rtl w:val="0"/>
        </w:rPr>
        <w:t xml:space="preserve">Greatest increase in RR in people who experience blistering sunburns.</w:t>
      </w:r>
    </w:p>
    <w:p w:rsidR="00000000" w:rsidDel="00000000" w:rsidP="00000000" w:rsidRDefault="00000000" w:rsidRPr="00000000" w14:paraId="00000F9A">
      <w:pPr>
        <w:numPr>
          <w:ilvl w:val="1"/>
          <w:numId w:val="75"/>
        </w:numPr>
        <w:ind w:left="1440" w:hanging="360"/>
        <w:rPr>
          <w:b w:val="0"/>
          <w:color w:val="000000"/>
          <w:sz w:val="20"/>
          <w:szCs w:val="20"/>
        </w:rPr>
      </w:pPr>
      <w:r w:rsidDel="00000000" w:rsidR="00000000" w:rsidRPr="00000000">
        <w:rPr>
          <w:rtl w:val="0"/>
        </w:rPr>
        <w:t xml:space="preserve">Fair complexion, numerous benign or larger atypical nevi (&gt;5 mm), personal (HR 900) or family hx of melanoma.</w:t>
      </w:r>
    </w:p>
    <w:p w:rsidR="00000000" w:rsidDel="00000000" w:rsidP="00000000" w:rsidRDefault="00000000" w:rsidRPr="00000000" w14:paraId="00000F9B">
      <w:pPr>
        <w:numPr>
          <w:ilvl w:val="0"/>
          <w:numId w:val="75"/>
        </w:numPr>
        <w:rPr>
          <w:b w:val="0"/>
          <w:color w:val="000000"/>
          <w:sz w:val="20"/>
          <w:szCs w:val="20"/>
        </w:rPr>
      </w:pPr>
      <w:r w:rsidDel="00000000" w:rsidR="00000000" w:rsidRPr="00000000">
        <w:rPr>
          <w:rtl w:val="0"/>
        </w:rPr>
        <w:t xml:space="preserve">Changes in </w:t>
      </w:r>
      <w:r w:rsidDel="00000000" w:rsidR="00000000" w:rsidRPr="00000000">
        <w:rPr>
          <w:b w:val="1"/>
          <w:rtl w:val="0"/>
        </w:rPr>
        <w:t xml:space="preserve">ABCDE</w:t>
      </w:r>
      <w:r w:rsidDel="00000000" w:rsidR="00000000" w:rsidRPr="00000000">
        <w:rPr>
          <w:rtl w:val="0"/>
        </w:rPr>
        <w:t xml:space="preserve">: Asymmetry, Borders (irregular), Color, Diameter (&gt; 5 mm), Enlargement </w:t>
      </w:r>
    </w:p>
    <w:p w:rsidR="00000000" w:rsidDel="00000000" w:rsidP="00000000" w:rsidRDefault="00000000" w:rsidRPr="00000000" w14:paraId="00000F9C">
      <w:pPr>
        <w:numPr>
          <w:ilvl w:val="0"/>
          <w:numId w:val="75"/>
        </w:numPr>
        <w:rPr>
          <w:b w:val="0"/>
          <w:color w:val="000000"/>
          <w:sz w:val="20"/>
          <w:szCs w:val="20"/>
        </w:rPr>
      </w:pPr>
      <w:r w:rsidDel="00000000" w:rsidR="00000000" w:rsidRPr="00000000">
        <w:rPr>
          <w:rtl w:val="0"/>
        </w:rPr>
        <w:t xml:space="preserve">15% of melanomas are from melanocytic nevi. </w:t>
      </w:r>
    </w:p>
    <w:p w:rsidR="00000000" w:rsidDel="00000000" w:rsidP="00000000" w:rsidRDefault="00000000" w:rsidRPr="00000000" w14:paraId="00000F9D">
      <w:pPr>
        <w:numPr>
          <w:ilvl w:val="1"/>
          <w:numId w:val="75"/>
        </w:numPr>
        <w:ind w:left="1440" w:hanging="360"/>
        <w:rPr>
          <w:b w:val="0"/>
          <w:color w:val="000000"/>
          <w:sz w:val="20"/>
          <w:szCs w:val="20"/>
        </w:rPr>
      </w:pPr>
      <w:r w:rsidDel="00000000" w:rsidR="00000000" w:rsidRPr="00000000">
        <w:rPr>
          <w:rtl w:val="0"/>
        </w:rPr>
        <w:t xml:space="preserve">&lt; 10% are from noncutaneous sites. Most common non-skin: mucosal, uveal and gyn areas.</w:t>
      </w:r>
    </w:p>
    <w:p w:rsidR="00000000" w:rsidDel="00000000" w:rsidP="00000000" w:rsidRDefault="00000000" w:rsidRPr="00000000" w14:paraId="00000F9E">
      <w:pPr>
        <w:numPr>
          <w:ilvl w:val="0"/>
          <w:numId w:val="75"/>
        </w:numPr>
        <w:rPr>
          <w:b w:val="0"/>
          <w:color w:val="000000"/>
          <w:sz w:val="20"/>
          <w:szCs w:val="20"/>
        </w:rPr>
      </w:pPr>
      <w:r w:rsidDel="00000000" w:rsidR="00000000" w:rsidRPr="00000000">
        <w:rPr>
          <w:b w:val="1"/>
          <w:rtl w:val="0"/>
        </w:rPr>
        <w:t xml:space="preserve">Pathologic subtypes</w:t>
      </w:r>
      <w:r w:rsidDel="00000000" w:rsidR="00000000" w:rsidRPr="00000000">
        <w:rPr>
          <w:rtl w:val="0"/>
        </w:rPr>
        <w:t xml:space="preserve">: Superficial spreading (70%), nodular (25%), lentigo maligna, acral lentiginous (&lt; 5%), desmoplastic.</w:t>
      </w:r>
    </w:p>
    <w:p w:rsidR="00000000" w:rsidDel="00000000" w:rsidP="00000000" w:rsidRDefault="00000000" w:rsidRPr="00000000" w14:paraId="00000F9F">
      <w:pPr>
        <w:numPr>
          <w:ilvl w:val="1"/>
          <w:numId w:val="75"/>
        </w:numPr>
        <w:ind w:left="1440" w:hanging="360"/>
        <w:rPr>
          <w:b w:val="0"/>
          <w:color w:val="000000"/>
          <w:sz w:val="20"/>
          <w:szCs w:val="20"/>
        </w:rPr>
      </w:pPr>
      <w:r w:rsidDel="00000000" w:rsidR="00000000" w:rsidRPr="00000000">
        <w:rPr>
          <w:rtl w:val="0"/>
        </w:rPr>
        <w:t xml:space="preserve">Superficial spreading most common, worst prognosis.</w:t>
      </w:r>
    </w:p>
    <w:p w:rsidR="00000000" w:rsidDel="00000000" w:rsidP="00000000" w:rsidRDefault="00000000" w:rsidRPr="00000000" w14:paraId="00000FA0">
      <w:pPr>
        <w:numPr>
          <w:ilvl w:val="1"/>
          <w:numId w:val="75"/>
        </w:numPr>
        <w:ind w:left="1440" w:hanging="360"/>
        <w:rPr>
          <w:b w:val="0"/>
          <w:color w:val="000000"/>
          <w:sz w:val="20"/>
          <w:szCs w:val="20"/>
        </w:rPr>
      </w:pPr>
      <w:r w:rsidDel="00000000" w:rsidR="00000000" w:rsidRPr="00000000">
        <w:rPr>
          <w:rtl w:val="0"/>
        </w:rPr>
        <w:t xml:space="preserve">Lentigo maligna (</w:t>
      </w:r>
      <w:r w:rsidDel="00000000" w:rsidR="00000000" w:rsidRPr="00000000">
        <w:rPr>
          <w:u w:val="single"/>
          <w:rtl w:val="0"/>
        </w:rPr>
        <w:t xml:space="preserve">in situ</w:t>
      </w:r>
      <w:r w:rsidDel="00000000" w:rsidR="00000000" w:rsidRPr="00000000">
        <w:rPr>
          <w:rtl w:val="0"/>
        </w:rPr>
        <w:t xml:space="preserve"> - freckle</w:t>
      </w:r>
      <w:r w:rsidDel="00000000" w:rsidR="00000000" w:rsidRPr="00000000">
        <w:rPr>
          <w:rtl w:val="0"/>
        </w:rPr>
        <w:t xml:space="preserve">), lentigo maligna melanoma (invasive).</w:t>
      </w:r>
    </w:p>
    <w:p w:rsidR="00000000" w:rsidDel="00000000" w:rsidP="00000000" w:rsidRDefault="00000000" w:rsidRPr="00000000" w14:paraId="00000FA1">
      <w:pPr>
        <w:numPr>
          <w:ilvl w:val="2"/>
          <w:numId w:val="75"/>
        </w:numPr>
        <w:ind w:left="2160" w:hanging="360"/>
        <w:rPr>
          <w:b w:val="0"/>
          <w:color w:val="000000"/>
          <w:sz w:val="20"/>
          <w:szCs w:val="20"/>
        </w:rPr>
      </w:pPr>
      <w:r w:rsidDel="00000000" w:rsidR="00000000" w:rsidRPr="00000000">
        <w:rPr>
          <w:rtl w:val="0"/>
        </w:rPr>
        <w:t xml:space="preserve">Only 10% LN positive, 5y OS 85% after WLE alone.</w:t>
      </w:r>
    </w:p>
    <w:p w:rsidR="00000000" w:rsidDel="00000000" w:rsidP="00000000" w:rsidRDefault="00000000" w:rsidRPr="00000000" w14:paraId="00000FA2">
      <w:pPr>
        <w:numPr>
          <w:ilvl w:val="2"/>
          <w:numId w:val="75"/>
        </w:numPr>
        <w:ind w:left="2160" w:hanging="360"/>
        <w:rPr>
          <w:b w:val="0"/>
          <w:color w:val="000000"/>
          <w:sz w:val="20"/>
          <w:szCs w:val="20"/>
        </w:rPr>
      </w:pPr>
      <w:r w:rsidDel="00000000" w:rsidR="00000000" w:rsidRPr="00000000">
        <w:rPr>
          <w:rtl w:val="0"/>
        </w:rPr>
        <w:t xml:space="preserve">Hutchinson freckle is lentigo maligna of the epidermis.</w:t>
      </w:r>
    </w:p>
    <w:p w:rsidR="00000000" w:rsidDel="00000000" w:rsidP="00000000" w:rsidRDefault="00000000" w:rsidRPr="00000000" w14:paraId="00000FA3">
      <w:pPr>
        <w:numPr>
          <w:ilvl w:val="1"/>
          <w:numId w:val="75"/>
        </w:numPr>
        <w:ind w:left="1440" w:hanging="360"/>
        <w:rPr>
          <w:b w:val="0"/>
          <w:color w:val="000000"/>
          <w:sz w:val="20"/>
          <w:szCs w:val="20"/>
        </w:rPr>
      </w:pPr>
      <w:r w:rsidDel="00000000" w:rsidR="00000000" w:rsidRPr="00000000">
        <w:rPr>
          <w:rtl w:val="0"/>
        </w:rPr>
        <w:t xml:space="preserve">Acral lentiginous: Increased in dark skinned, on palms and soles.</w:t>
      </w:r>
    </w:p>
    <w:p w:rsidR="00000000" w:rsidDel="00000000" w:rsidP="00000000" w:rsidRDefault="00000000" w:rsidRPr="00000000" w14:paraId="00000FA4">
      <w:pPr>
        <w:numPr>
          <w:ilvl w:val="1"/>
          <w:numId w:val="75"/>
        </w:numPr>
        <w:ind w:left="1440" w:hanging="360"/>
        <w:rPr>
          <w:b w:val="0"/>
          <w:color w:val="000000"/>
          <w:sz w:val="20"/>
          <w:szCs w:val="20"/>
        </w:rPr>
      </w:pPr>
      <w:r w:rsidDel="00000000" w:rsidR="00000000" w:rsidRPr="00000000">
        <w:rPr>
          <w:rtl w:val="0"/>
        </w:rPr>
        <w:t xml:space="preserve">Nodular (no radial growth), Acral 2nd.</w:t>
      </w:r>
    </w:p>
    <w:p w:rsidR="00000000" w:rsidDel="00000000" w:rsidP="00000000" w:rsidRDefault="00000000" w:rsidRPr="00000000" w14:paraId="00000FA5">
      <w:pPr>
        <w:numPr>
          <w:ilvl w:val="1"/>
          <w:numId w:val="75"/>
        </w:numPr>
        <w:ind w:left="1440" w:hanging="360"/>
        <w:rPr>
          <w:b w:val="0"/>
          <w:color w:val="000000"/>
          <w:sz w:val="20"/>
          <w:szCs w:val="20"/>
        </w:rPr>
      </w:pPr>
      <w:r w:rsidDel="00000000" w:rsidR="00000000" w:rsidRPr="00000000">
        <w:rPr>
          <w:b w:val="1"/>
          <w:rtl w:val="0"/>
        </w:rPr>
        <w:t xml:space="preserve">Desmoplastic</w:t>
      </w:r>
      <w:r w:rsidDel="00000000" w:rsidR="00000000" w:rsidRPr="00000000">
        <w:rPr>
          <w:rtl w:val="0"/>
        </w:rPr>
        <w:t xml:space="preserve">: Older, more PNI,</w:t>
      </w:r>
      <w:r w:rsidDel="00000000" w:rsidR="00000000" w:rsidRPr="00000000">
        <w:rPr>
          <w:b w:val="1"/>
          <w:rtl w:val="0"/>
        </w:rPr>
        <w:t xml:space="preserve"> increased LR</w:t>
      </w:r>
      <w:r w:rsidDel="00000000" w:rsidR="00000000" w:rsidRPr="00000000">
        <w:rPr>
          <w:rtl w:val="0"/>
        </w:rPr>
        <w:t xml:space="preserve">, decreased LN mets.</w:t>
      </w:r>
    </w:p>
    <w:p w:rsidR="00000000" w:rsidDel="00000000" w:rsidP="00000000" w:rsidRDefault="00000000" w:rsidRPr="00000000" w14:paraId="00000FA6">
      <w:pPr>
        <w:numPr>
          <w:ilvl w:val="1"/>
          <w:numId w:val="75"/>
        </w:numPr>
        <w:ind w:left="1440" w:hanging="360"/>
        <w:rPr>
          <w:b w:val="0"/>
          <w:color w:val="000000"/>
          <w:sz w:val="20"/>
          <w:szCs w:val="20"/>
        </w:rPr>
      </w:pPr>
      <w:r w:rsidDel="00000000" w:rsidR="00000000" w:rsidRPr="00000000">
        <w:rPr>
          <w:rtl w:val="0"/>
        </w:rPr>
        <w:t xml:space="preserve">Mucosal melanoma: 70-80% in nasal cavity or paranasal sinus &gt; oral cavity.</w:t>
      </w:r>
    </w:p>
    <w:p w:rsidR="00000000" w:rsidDel="00000000" w:rsidP="00000000" w:rsidRDefault="00000000" w:rsidRPr="00000000" w14:paraId="00000FA7">
      <w:pPr>
        <w:numPr>
          <w:ilvl w:val="0"/>
          <w:numId w:val="75"/>
        </w:numPr>
        <w:rPr>
          <w:b w:val="0"/>
          <w:color w:val="000000"/>
          <w:sz w:val="20"/>
          <w:szCs w:val="20"/>
        </w:rPr>
      </w:pPr>
      <w:r w:rsidDel="00000000" w:rsidR="00000000" w:rsidRPr="00000000">
        <w:rPr>
          <w:b w:val="1"/>
          <w:rtl w:val="0"/>
        </w:rPr>
        <w:t xml:space="preserve">Clark's level</w:t>
      </w:r>
      <w:r w:rsidDel="00000000" w:rsidR="00000000" w:rsidRPr="00000000">
        <w:rPr>
          <w:rFonts w:ascii="Cardo" w:cs="Cardo" w:eastAsia="Cardo" w:hAnsi="Cardo"/>
          <w:rtl w:val="0"/>
        </w:rPr>
        <w:t xml:space="preserve">: Epidermis only→ Into papillary→ Filling papillary/compressing reticular→ </w:t>
      </w:r>
      <w:r w:rsidDel="00000000" w:rsidR="00000000" w:rsidRPr="00000000">
        <w:rPr>
          <w:b w:val="1"/>
          <w:rtl w:val="0"/>
        </w:rPr>
        <w:t xml:space="preserve">Into reticular</w:t>
      </w:r>
      <w:r w:rsidDel="00000000" w:rsidR="00000000" w:rsidRPr="00000000">
        <w:rPr>
          <w:rFonts w:ascii="Cardo" w:cs="Cardo" w:eastAsia="Cardo" w:hAnsi="Cardo"/>
          <w:rtl w:val="0"/>
        </w:rPr>
        <w:t xml:space="preserve">→ into subQ.</w:t>
      </w:r>
    </w:p>
    <w:p w:rsidR="00000000" w:rsidDel="00000000" w:rsidP="00000000" w:rsidRDefault="00000000" w:rsidRPr="00000000" w14:paraId="00000FA8">
      <w:pPr>
        <w:numPr>
          <w:ilvl w:val="1"/>
          <w:numId w:val="75"/>
        </w:numPr>
        <w:ind w:left="1440" w:hanging="360"/>
        <w:rPr>
          <w:b w:val="0"/>
          <w:color w:val="000000"/>
          <w:sz w:val="20"/>
          <w:szCs w:val="20"/>
        </w:rPr>
      </w:pPr>
      <w:r w:rsidDel="00000000" w:rsidR="00000000" w:rsidRPr="00000000">
        <w:rPr>
          <w:rFonts w:ascii="Gungsuh" w:cs="Gungsuh" w:eastAsia="Gungsuh" w:hAnsi="Gungsuh"/>
          <w:b w:val="1"/>
          <w:rtl w:val="0"/>
        </w:rPr>
        <w:t xml:space="preserve">Clark's level should be provided on path reports for lesions ≤ 1 mm</w:t>
      </w:r>
      <w:r w:rsidDel="00000000" w:rsidR="00000000" w:rsidRPr="00000000">
        <w:rPr>
          <w:rtl w:val="0"/>
        </w:rPr>
        <w:t xml:space="preserve">.</w:t>
      </w:r>
    </w:p>
    <w:p w:rsidR="00000000" w:rsidDel="00000000" w:rsidP="00000000" w:rsidRDefault="00000000" w:rsidRPr="00000000" w14:paraId="00000FA9">
      <w:pPr>
        <w:numPr>
          <w:ilvl w:val="0"/>
          <w:numId w:val="75"/>
        </w:numPr>
        <w:rPr>
          <w:b w:val="0"/>
          <w:color w:val="000000"/>
          <w:sz w:val="20"/>
          <w:szCs w:val="20"/>
        </w:rPr>
      </w:pPr>
      <w:r w:rsidDel="00000000" w:rsidR="00000000" w:rsidRPr="00000000">
        <w:rPr>
          <w:b w:val="1"/>
          <w:rtl w:val="0"/>
        </w:rPr>
        <w:t xml:space="preserve">Only 5% present with DM</w:t>
      </w:r>
      <w:r w:rsidDel="00000000" w:rsidR="00000000" w:rsidRPr="00000000">
        <w:rPr>
          <w:rtl w:val="0"/>
        </w:rPr>
        <w:t xml:space="preserve"> at diagnosis. 33% of these present with unknown primary.</w:t>
      </w:r>
    </w:p>
    <w:p w:rsidR="00000000" w:rsidDel="00000000" w:rsidP="00000000" w:rsidRDefault="00000000" w:rsidRPr="00000000" w14:paraId="00000FAA">
      <w:pPr>
        <w:numPr>
          <w:ilvl w:val="1"/>
          <w:numId w:val="75"/>
        </w:numPr>
        <w:ind w:left="1440" w:hanging="360"/>
        <w:rPr>
          <w:b w:val="0"/>
          <w:color w:val="000000"/>
          <w:sz w:val="20"/>
          <w:szCs w:val="20"/>
        </w:rPr>
      </w:pPr>
      <w:r w:rsidDel="00000000" w:rsidR="00000000" w:rsidRPr="00000000">
        <w:rPr>
          <w:rFonts w:ascii="Cardo" w:cs="Cardo" w:eastAsia="Cardo" w:hAnsi="Cardo"/>
          <w:rtl w:val="0"/>
        </w:rPr>
        <w:t xml:space="preserve">85% present with localized disease. 5y OS 50-90→ &gt;90% for thickness ≤ 1 mm.</w:t>
      </w:r>
    </w:p>
    <w:p w:rsidR="00000000" w:rsidDel="00000000" w:rsidP="00000000" w:rsidRDefault="00000000" w:rsidRPr="00000000" w14:paraId="00000FAB">
      <w:pPr>
        <w:numPr>
          <w:ilvl w:val="1"/>
          <w:numId w:val="75"/>
        </w:numPr>
        <w:ind w:left="1440" w:hanging="360"/>
        <w:rPr>
          <w:b w:val="0"/>
          <w:color w:val="000000"/>
          <w:sz w:val="20"/>
          <w:szCs w:val="20"/>
        </w:rPr>
      </w:pPr>
      <w:r w:rsidDel="00000000" w:rsidR="00000000" w:rsidRPr="00000000">
        <w:rPr>
          <w:rtl w:val="0"/>
        </w:rPr>
        <w:t xml:space="preserve">~10% present with regional disease. 5y OS 20-70% depending mostly on nodal burden.</w:t>
      </w:r>
    </w:p>
    <w:p w:rsidR="00000000" w:rsidDel="00000000" w:rsidP="00000000" w:rsidRDefault="00000000" w:rsidRPr="00000000" w14:paraId="00000FAC">
      <w:pPr>
        <w:numPr>
          <w:ilvl w:val="0"/>
          <w:numId w:val="75"/>
        </w:numPr>
        <w:rPr>
          <w:b w:val="0"/>
          <w:color w:val="000000"/>
          <w:sz w:val="20"/>
          <w:szCs w:val="20"/>
        </w:rPr>
      </w:pPr>
      <w:r w:rsidDel="00000000" w:rsidR="00000000" w:rsidRPr="00000000">
        <w:rPr>
          <w:rtl w:val="0"/>
        </w:rPr>
        <w:t xml:space="preserve">Genetics</w:t>
      </w:r>
    </w:p>
    <w:p w:rsidR="00000000" w:rsidDel="00000000" w:rsidP="00000000" w:rsidRDefault="00000000" w:rsidRPr="00000000" w14:paraId="00000FAD">
      <w:pPr>
        <w:numPr>
          <w:ilvl w:val="1"/>
          <w:numId w:val="75"/>
        </w:numPr>
        <w:ind w:left="1440" w:hanging="360"/>
        <w:rPr>
          <w:b w:val="0"/>
          <w:color w:val="000000"/>
          <w:sz w:val="20"/>
          <w:szCs w:val="20"/>
        </w:rPr>
      </w:pPr>
      <w:r w:rsidDel="00000000" w:rsidR="00000000" w:rsidRPr="00000000">
        <w:rPr>
          <w:rtl w:val="0"/>
        </w:rPr>
        <w:t xml:space="preserve">10% familial with mutations in CDKN2A, CDK4, XP, BRCA2.</w:t>
      </w:r>
    </w:p>
    <w:p w:rsidR="00000000" w:rsidDel="00000000" w:rsidP="00000000" w:rsidRDefault="00000000" w:rsidRPr="00000000" w14:paraId="00000FAE">
      <w:pPr>
        <w:numPr>
          <w:ilvl w:val="1"/>
          <w:numId w:val="75"/>
        </w:numPr>
        <w:ind w:left="1440" w:hanging="360"/>
        <w:rPr>
          <w:b w:val="0"/>
          <w:color w:val="000000"/>
          <w:sz w:val="20"/>
          <w:szCs w:val="20"/>
        </w:rPr>
      </w:pPr>
      <w:r w:rsidDel="00000000" w:rsidR="00000000" w:rsidRPr="00000000">
        <w:rPr>
          <w:rtl w:val="0"/>
        </w:rPr>
        <w:t xml:space="preserve">CDKN2A mutation in &gt;70%.</w:t>
      </w:r>
    </w:p>
    <w:p w:rsidR="00000000" w:rsidDel="00000000" w:rsidP="00000000" w:rsidRDefault="00000000" w:rsidRPr="00000000" w14:paraId="00000FAF">
      <w:pPr>
        <w:numPr>
          <w:ilvl w:val="0"/>
          <w:numId w:val="75"/>
        </w:numPr>
      </w:pPr>
      <w:r w:rsidDel="00000000" w:rsidR="00000000" w:rsidRPr="00000000">
        <w:rPr>
          <w:b w:val="1"/>
          <w:rtl w:val="0"/>
        </w:rPr>
        <w:t xml:space="preserve">Workup</w:t>
      </w:r>
    </w:p>
    <w:p w:rsidR="00000000" w:rsidDel="00000000" w:rsidP="00000000" w:rsidRDefault="00000000" w:rsidRPr="00000000" w14:paraId="00000FB0">
      <w:pPr>
        <w:numPr>
          <w:ilvl w:val="1"/>
          <w:numId w:val="75"/>
        </w:numPr>
        <w:ind w:left="1440" w:hanging="360"/>
      </w:pPr>
      <w:r w:rsidDel="00000000" w:rsidR="00000000" w:rsidRPr="00000000">
        <w:rPr>
          <w:rtl w:val="0"/>
        </w:rPr>
        <w:t xml:space="preserve">Stage I-II imaging only to "evaluate specific signs/symptoms"</w:t>
      </w:r>
    </w:p>
    <w:p w:rsidR="00000000" w:rsidDel="00000000" w:rsidP="00000000" w:rsidRDefault="00000000" w:rsidRPr="00000000" w14:paraId="00000FB1">
      <w:pPr>
        <w:numPr>
          <w:ilvl w:val="1"/>
          <w:numId w:val="75"/>
        </w:numPr>
        <w:ind w:left="1440" w:hanging="360"/>
      </w:pPr>
      <w:r w:rsidDel="00000000" w:rsidR="00000000" w:rsidRPr="00000000">
        <w:rPr>
          <w:rtl w:val="0"/>
        </w:rPr>
        <w:t xml:space="preserve">Stage III: SLN+ consider baseline imaging and to evaluate signs/symptoms.</w:t>
      </w:r>
    </w:p>
    <w:p w:rsidR="00000000" w:rsidDel="00000000" w:rsidP="00000000" w:rsidRDefault="00000000" w:rsidRPr="00000000" w14:paraId="00000FB2">
      <w:pPr>
        <w:numPr>
          <w:ilvl w:val="1"/>
          <w:numId w:val="75"/>
        </w:numPr>
        <w:ind w:left="1440" w:hanging="360"/>
      </w:pPr>
      <w:r w:rsidDel="00000000" w:rsidR="00000000" w:rsidRPr="00000000">
        <w:rPr>
          <w:rtl w:val="0"/>
        </w:rPr>
        <w:t xml:space="preserve">Stage III: </w:t>
      </w:r>
      <w:r w:rsidDel="00000000" w:rsidR="00000000" w:rsidRPr="00000000">
        <w:rPr>
          <w:b w:val="1"/>
          <w:rtl w:val="0"/>
        </w:rPr>
        <w:t xml:space="preserve">cN+</w:t>
      </w:r>
      <w:r w:rsidDel="00000000" w:rsidR="00000000" w:rsidRPr="00000000">
        <w:rPr>
          <w:rtl w:val="0"/>
        </w:rPr>
        <w:t xml:space="preserve"> or in-transit obtain local (CT or MRI) and distant imaging.</w:t>
      </w:r>
    </w:p>
    <w:p w:rsidR="00000000" w:rsidDel="00000000" w:rsidP="00000000" w:rsidRDefault="00000000" w:rsidRPr="00000000" w14:paraId="00000FB3">
      <w:pPr>
        <w:numPr>
          <w:ilvl w:val="1"/>
          <w:numId w:val="75"/>
        </w:numPr>
        <w:ind w:left="1440" w:hanging="360"/>
      </w:pPr>
      <w:r w:rsidDel="00000000" w:rsidR="00000000" w:rsidRPr="00000000">
        <w:rPr>
          <w:rFonts w:ascii="Cardo" w:cs="Cardo" w:eastAsia="Cardo" w:hAnsi="Cardo"/>
          <w:rtl w:val="0"/>
        </w:rPr>
        <w:t xml:space="preserve">&gt;0.75 mm→ SLNB. If less, consider if ulceration, LVSI, and/or mitotic rate ≥ 1mm</w:t>
      </w:r>
      <w:r w:rsidDel="00000000" w:rsidR="00000000" w:rsidRPr="00000000">
        <w:rPr>
          <w:vertAlign w:val="superscript"/>
          <w:rtl w:val="0"/>
        </w:rPr>
        <w:t xml:space="preserve">2</w:t>
      </w:r>
    </w:p>
    <w:p w:rsidR="00000000" w:rsidDel="00000000" w:rsidP="00000000" w:rsidRDefault="00000000" w:rsidRPr="00000000" w14:paraId="00000FB4">
      <w:pPr>
        <w:numPr>
          <w:ilvl w:val="2"/>
          <w:numId w:val="75"/>
        </w:numPr>
        <w:ind w:left="2160" w:hanging="360"/>
      </w:pPr>
      <w:r w:rsidDel="00000000" w:rsidR="00000000" w:rsidRPr="00000000">
        <w:rPr>
          <w:rtl w:val="0"/>
        </w:rPr>
        <w:t xml:space="preserve">If &lt;1mm, 1 cm margin, largest required margin of 2cm.</w:t>
      </w:r>
    </w:p>
    <w:p w:rsidR="00000000" w:rsidDel="00000000" w:rsidP="00000000" w:rsidRDefault="00000000" w:rsidRPr="00000000" w14:paraId="00000FB5">
      <w:pPr>
        <w:numPr>
          <w:ilvl w:val="1"/>
          <w:numId w:val="75"/>
        </w:numPr>
        <w:ind w:left="1440" w:hanging="360"/>
      </w:pPr>
      <w:r w:rsidDel="00000000" w:rsidR="00000000" w:rsidRPr="00000000">
        <w:rPr>
          <w:rtl w:val="0"/>
        </w:rPr>
        <w:t xml:space="preserve">&lt; 1 mm, nothing special. &gt;1mm: labs, CXR, consider CT for nodes. NCCN says no imaging unless stage III+.</w:t>
      </w:r>
    </w:p>
    <w:p w:rsidR="00000000" w:rsidDel="00000000" w:rsidP="00000000" w:rsidRDefault="00000000" w:rsidRPr="00000000" w14:paraId="00000FB6">
      <w:pPr>
        <w:numPr>
          <w:ilvl w:val="1"/>
          <w:numId w:val="75"/>
        </w:numPr>
        <w:ind w:left="1440" w:hanging="360"/>
      </w:pPr>
      <w:r w:rsidDel="00000000" w:rsidR="00000000" w:rsidRPr="00000000">
        <w:rPr>
          <w:rtl w:val="0"/>
        </w:rPr>
        <w:t xml:space="preserve">Clinical LN exam has 20% discordence: 20% of cN0 will be pN+, while 20% of cN+ will be pN0.</w:t>
      </w:r>
    </w:p>
    <w:p w:rsidR="00000000" w:rsidDel="00000000" w:rsidP="00000000" w:rsidRDefault="00000000" w:rsidRPr="00000000" w14:paraId="00000FB7">
      <w:pPr>
        <w:numPr>
          <w:ilvl w:val="1"/>
          <w:numId w:val="75"/>
        </w:numPr>
        <w:ind w:left="1440" w:hanging="360"/>
      </w:pPr>
      <w:r w:rsidDel="00000000" w:rsidR="00000000" w:rsidRPr="00000000">
        <w:rPr>
          <w:rtl w:val="0"/>
        </w:rPr>
        <w:t xml:space="preserve">Full thickness or excisional bx w 1-3mm SM preferred for dx. </w:t>
      </w:r>
      <w:r w:rsidDel="00000000" w:rsidR="00000000" w:rsidRPr="00000000">
        <w:rPr>
          <w:i w:val="1"/>
          <w:rtl w:val="0"/>
        </w:rPr>
        <w:t xml:space="preserve">Avoid wide margins as subsequent SLNB common.</w:t>
      </w:r>
      <w:r w:rsidDel="00000000" w:rsidR="00000000" w:rsidRPr="00000000">
        <w:rPr>
          <w:rtl w:val="0"/>
        </w:rPr>
      </w:r>
    </w:p>
    <w:p w:rsidR="00000000" w:rsidDel="00000000" w:rsidP="00000000" w:rsidRDefault="00000000" w:rsidRPr="00000000" w14:paraId="00000FB8">
      <w:pPr>
        <w:numPr>
          <w:ilvl w:val="2"/>
          <w:numId w:val="75"/>
        </w:numPr>
        <w:ind w:left="2160" w:hanging="360"/>
      </w:pPr>
      <w:r w:rsidDel="00000000" w:rsidR="00000000" w:rsidRPr="00000000">
        <w:rPr>
          <w:rtl w:val="0"/>
        </w:rPr>
        <w:t xml:space="preserve">Shave bx when suspicion for melanoma low.</w:t>
      </w:r>
    </w:p>
    <w:p w:rsidR="00000000" w:rsidDel="00000000" w:rsidP="00000000" w:rsidRDefault="00000000" w:rsidRPr="00000000" w14:paraId="00000FB9">
      <w:pPr>
        <w:numPr>
          <w:ilvl w:val="1"/>
          <w:numId w:val="75"/>
        </w:numPr>
        <w:ind w:left="1440" w:hanging="360"/>
      </w:pPr>
      <w:r w:rsidDel="00000000" w:rsidR="00000000" w:rsidRPr="00000000">
        <w:rPr>
          <w:b w:val="1"/>
          <w:rtl w:val="0"/>
        </w:rPr>
        <w:t xml:space="preserve">Path report</w:t>
      </w:r>
      <w:r w:rsidDel="00000000" w:rsidR="00000000" w:rsidRPr="00000000">
        <w:rPr>
          <w:rFonts w:ascii="Gungsuh" w:cs="Gungsuh" w:eastAsia="Gungsuh" w:hAnsi="Gungsuh"/>
          <w:rtl w:val="0"/>
        </w:rPr>
        <w:t xml:space="preserve">: Breslow, mitotic rate, ulceration, margins, microsatellitosis, PNI/LVSI, Clark's level (if ≤ 1mm).</w:t>
      </w:r>
    </w:p>
    <w:p w:rsidR="00000000" w:rsidDel="00000000" w:rsidP="00000000" w:rsidRDefault="00000000" w:rsidRPr="00000000" w14:paraId="00000FBA">
      <w:pPr>
        <w:numPr>
          <w:ilvl w:val="1"/>
          <w:numId w:val="75"/>
        </w:numPr>
        <w:ind w:left="1440" w:hanging="360"/>
      </w:pPr>
      <w:r w:rsidDel="00000000" w:rsidR="00000000" w:rsidRPr="00000000">
        <w:rPr>
          <w:rtl w:val="0"/>
        </w:rPr>
        <w:t xml:space="preserve">Stains: S100,</w:t>
      </w:r>
      <w:r w:rsidDel="00000000" w:rsidR="00000000" w:rsidRPr="00000000">
        <w:rPr>
          <w:color w:val="0000ff"/>
          <w:rtl w:val="0"/>
        </w:rPr>
        <w:t xml:space="preserve"> </w:t>
      </w:r>
      <w:r w:rsidDel="00000000" w:rsidR="00000000" w:rsidRPr="00000000">
        <w:rPr>
          <w:b w:val="1"/>
          <w:rtl w:val="0"/>
        </w:rPr>
        <w:t xml:space="preserve">HNB-45</w:t>
      </w:r>
      <w:r w:rsidDel="00000000" w:rsidR="00000000" w:rsidRPr="00000000">
        <w:rPr>
          <w:rtl w:val="0"/>
        </w:rPr>
        <w:t xml:space="preserve">, Melan-A.</w:t>
      </w:r>
    </w:p>
    <w:p w:rsidR="00000000" w:rsidDel="00000000" w:rsidP="00000000" w:rsidRDefault="00000000" w:rsidRPr="00000000" w14:paraId="00000FBB">
      <w:pPr>
        <w:numPr>
          <w:ilvl w:val="2"/>
          <w:numId w:val="75"/>
        </w:numPr>
        <w:ind w:left="2160" w:hanging="360"/>
      </w:pPr>
      <w:r w:rsidDel="00000000" w:rsidR="00000000" w:rsidRPr="00000000">
        <w:rPr>
          <w:rtl w:val="0"/>
        </w:rPr>
        <w:t xml:space="preserve">BRAF testing if M1.</w:t>
      </w:r>
    </w:p>
    <w:p w:rsidR="00000000" w:rsidDel="00000000" w:rsidP="00000000" w:rsidRDefault="00000000" w:rsidRPr="00000000" w14:paraId="00000FBC">
      <w:pPr>
        <w:pStyle w:val="Heading2"/>
        <w:rPr/>
      </w:pPr>
      <w:bookmarkStart w:colFirst="0" w:colLast="0" w:name="_yluty9ypgoc0" w:id="267"/>
      <w:bookmarkEnd w:id="267"/>
      <w:hyperlink w:anchor="_hi5xpm3qkl7f">
        <w:r w:rsidDel="00000000" w:rsidR="00000000" w:rsidRPr="00000000">
          <w:rPr>
            <w:rtl w:val="0"/>
          </w:rPr>
          <w:t xml:space="preserve">Surgery</w:t>
        </w:r>
      </w:hyperlink>
      <w:r w:rsidDel="00000000" w:rsidR="00000000" w:rsidRPr="00000000">
        <w:rPr>
          <w:rtl w:val="0"/>
        </w:rPr>
      </w:r>
    </w:p>
    <w:p w:rsidR="00000000" w:rsidDel="00000000" w:rsidP="00000000" w:rsidRDefault="00000000" w:rsidRPr="00000000" w14:paraId="00000FBD">
      <w:pPr>
        <w:numPr>
          <w:ilvl w:val="0"/>
          <w:numId w:val="75"/>
        </w:numPr>
      </w:pPr>
      <w:r w:rsidDel="00000000" w:rsidR="00000000" w:rsidRPr="00000000">
        <w:rPr>
          <w:rtl w:val="0"/>
        </w:rPr>
        <w:t xml:space="preserve">Stage IA: Routine SLNB is not recommended for non-ulcerated &lt; 0.8 mm Breslow thickness.</w:t>
      </w:r>
    </w:p>
    <w:p w:rsidR="00000000" w:rsidDel="00000000" w:rsidP="00000000" w:rsidRDefault="00000000" w:rsidRPr="00000000" w14:paraId="00000FBE">
      <w:pPr>
        <w:numPr>
          <w:ilvl w:val="0"/>
          <w:numId w:val="75"/>
        </w:numPr>
      </w:pPr>
      <w:r w:rsidDel="00000000" w:rsidR="00000000" w:rsidRPr="00000000">
        <w:rPr>
          <w:rtl w:val="0"/>
        </w:rPr>
        <w:t xml:space="preserve">Stage IB-2: WLE + SLNB.</w:t>
      </w:r>
    </w:p>
    <w:p w:rsidR="00000000" w:rsidDel="00000000" w:rsidP="00000000" w:rsidRDefault="00000000" w:rsidRPr="00000000" w14:paraId="00000FBF">
      <w:pPr>
        <w:numPr>
          <w:ilvl w:val="0"/>
          <w:numId w:val="75"/>
        </w:numPr>
      </w:pPr>
      <w:r w:rsidDel="00000000" w:rsidR="00000000" w:rsidRPr="00000000">
        <w:rPr>
          <w:rFonts w:ascii="Cardo" w:cs="Cardo" w:eastAsia="Cardo" w:hAnsi="Cardo"/>
          <w:rtl w:val="0"/>
        </w:rPr>
        <w:t xml:space="preserve">Stage III: WLE + complete LND→ RT if indicated→ IFN-α x5y (EORTC 18911) </w:t>
      </w:r>
    </w:p>
    <w:p w:rsidR="00000000" w:rsidDel="00000000" w:rsidP="00000000" w:rsidRDefault="00000000" w:rsidRPr="00000000" w14:paraId="00000FC0">
      <w:pPr>
        <w:numPr>
          <w:ilvl w:val="1"/>
          <w:numId w:val="75"/>
        </w:numPr>
        <w:ind w:left="1440" w:hanging="360"/>
      </w:pPr>
      <w:r w:rsidDel="00000000" w:rsidR="00000000" w:rsidRPr="00000000">
        <w:rPr>
          <w:rtl w:val="0"/>
        </w:rPr>
        <w:t xml:space="preserve">NCCN: cN+ can receive Nivolumab ± ipilimumab, dabrafenib.</w:t>
      </w:r>
    </w:p>
    <w:p w:rsidR="00000000" w:rsidDel="00000000" w:rsidP="00000000" w:rsidRDefault="00000000" w:rsidRPr="00000000" w14:paraId="00000FC1">
      <w:pPr>
        <w:numPr>
          <w:ilvl w:val="0"/>
          <w:numId w:val="75"/>
        </w:numPr>
      </w:pPr>
      <w:r w:rsidDel="00000000" w:rsidR="00000000" w:rsidRPr="00000000">
        <w:rPr>
          <w:rtl w:val="0"/>
        </w:rPr>
        <w:t xml:space="preserve">Stage IV: WLE and consider resection of mets.</w:t>
      </w:r>
    </w:p>
    <w:p w:rsidR="00000000" w:rsidDel="00000000" w:rsidP="00000000" w:rsidRDefault="00000000" w:rsidRPr="00000000" w14:paraId="00000FC2">
      <w:pPr>
        <w:numPr>
          <w:ilvl w:val="1"/>
          <w:numId w:val="75"/>
        </w:numPr>
        <w:ind w:left="1440" w:hanging="360"/>
      </w:pPr>
      <w:r w:rsidDel="00000000" w:rsidR="00000000" w:rsidRPr="00000000">
        <w:rPr>
          <w:rtl w:val="0"/>
        </w:rPr>
        <w:t xml:space="preserve">BRAF mutated: Use BRAF and MEK inhibition: Vemurafenib/Dabrafenib + Trametinib (Cat 1)</w:t>
      </w:r>
    </w:p>
    <w:p w:rsidR="00000000" w:rsidDel="00000000" w:rsidP="00000000" w:rsidRDefault="00000000" w:rsidRPr="00000000" w14:paraId="00000FC3">
      <w:pPr>
        <w:numPr>
          <w:ilvl w:val="1"/>
          <w:numId w:val="75"/>
        </w:numPr>
        <w:ind w:left="1440" w:hanging="360"/>
      </w:pPr>
      <w:r w:rsidDel="00000000" w:rsidR="00000000" w:rsidRPr="00000000">
        <w:rPr>
          <w:rtl w:val="0"/>
        </w:rPr>
        <w:t xml:space="preserve">BRAF non-mutated: Single agent nivolumab (Cat 1).</w:t>
      </w:r>
      <w:r w:rsidDel="00000000" w:rsidR="00000000" w:rsidRPr="00000000">
        <w:rPr>
          <w:rtl w:val="0"/>
        </w:rPr>
      </w:r>
    </w:p>
    <w:p w:rsidR="00000000" w:rsidDel="00000000" w:rsidP="00000000" w:rsidRDefault="00000000" w:rsidRPr="00000000" w14:paraId="00000FC4">
      <w:pPr>
        <w:numPr>
          <w:ilvl w:val="0"/>
          <w:numId w:val="75"/>
        </w:numPr>
      </w:pPr>
      <w:r w:rsidDel="00000000" w:rsidR="00000000" w:rsidRPr="00000000">
        <w:rPr>
          <w:b w:val="1"/>
          <w:rtl w:val="0"/>
        </w:rPr>
        <w:t xml:space="preserve">WLE alone </w:t>
      </w:r>
      <w:r w:rsidDel="00000000" w:rsidR="00000000" w:rsidRPr="00000000">
        <w:rPr>
          <w:rtl w:val="0"/>
        </w:rPr>
        <w:t xml:space="preserve">for in situ or Stage IA lesions (no SLNBx for &lt; 0.8mm).</w:t>
      </w:r>
    </w:p>
    <w:p w:rsidR="00000000" w:rsidDel="00000000" w:rsidP="00000000" w:rsidRDefault="00000000" w:rsidRPr="00000000" w14:paraId="00000FC5">
      <w:pPr>
        <w:numPr>
          <w:ilvl w:val="1"/>
          <w:numId w:val="75"/>
        </w:numPr>
        <w:ind w:left="1440" w:hanging="360"/>
      </w:pPr>
      <w:r w:rsidDel="00000000" w:rsidR="00000000" w:rsidRPr="00000000">
        <w:rPr>
          <w:rtl w:val="0"/>
        </w:rPr>
        <w:t xml:space="preserve">Surgical margins: Prefer </w:t>
      </w:r>
      <w:r w:rsidDel="00000000" w:rsidR="00000000" w:rsidRPr="00000000">
        <w:rPr>
          <w:b w:val="1"/>
          <w:rtl w:val="0"/>
        </w:rPr>
        <w:t xml:space="preserve">1 cm</w:t>
      </w:r>
      <w:r w:rsidDel="00000000" w:rsidR="00000000" w:rsidRPr="00000000">
        <w:rPr>
          <w:rtl w:val="0"/>
        </w:rPr>
        <w:t xml:space="preserve"> margin for T1 disease, </w:t>
      </w:r>
      <w:r w:rsidDel="00000000" w:rsidR="00000000" w:rsidRPr="00000000">
        <w:rPr>
          <w:b w:val="1"/>
          <w:rtl w:val="0"/>
        </w:rPr>
        <w:t xml:space="preserve">2 cm </w:t>
      </w:r>
      <w:r w:rsidDel="00000000" w:rsidR="00000000" w:rsidRPr="00000000">
        <w:rPr>
          <w:rtl w:val="0"/>
        </w:rPr>
        <w:t xml:space="preserve">margin otherwise.</w:t>
      </w:r>
    </w:p>
    <w:p w:rsidR="00000000" w:rsidDel="00000000" w:rsidP="00000000" w:rsidRDefault="00000000" w:rsidRPr="00000000" w14:paraId="00000FC6">
      <w:pPr>
        <w:numPr>
          <w:ilvl w:val="1"/>
          <w:numId w:val="75"/>
        </w:numPr>
        <w:ind w:left="1440" w:hanging="360"/>
      </w:pPr>
      <w:r w:rsidDel="00000000" w:rsidR="00000000" w:rsidRPr="00000000">
        <w:rPr>
          <w:rtl w:val="0"/>
        </w:rPr>
        <w:t xml:space="preserve">Generally speaking, the margin in cm should mirror the tumor thickness in mm.</w:t>
      </w:r>
    </w:p>
    <w:p w:rsidR="00000000" w:rsidDel="00000000" w:rsidP="00000000" w:rsidRDefault="00000000" w:rsidRPr="00000000" w14:paraId="00000FC7">
      <w:pPr>
        <w:numPr>
          <w:ilvl w:val="0"/>
          <w:numId w:val="75"/>
        </w:numPr>
      </w:pPr>
      <w:r w:rsidDel="00000000" w:rsidR="00000000" w:rsidRPr="00000000">
        <w:rPr>
          <w:b w:val="1"/>
          <w:rtl w:val="0"/>
        </w:rPr>
        <w:t xml:space="preserve">Utjes </w:t>
      </w:r>
      <w:r w:rsidDel="00000000" w:rsidR="00000000" w:rsidRPr="00000000">
        <w:rPr>
          <w:rtl w:val="0"/>
        </w:rPr>
        <w:t xml:space="preserve">[</w:t>
      </w:r>
      <w:hyperlink r:id="rId992">
        <w:r w:rsidDel="00000000" w:rsidR="00000000" w:rsidRPr="00000000">
          <w:rPr>
            <w:rtl w:val="0"/>
          </w:rPr>
          <w:t xml:space="preserve">Lancet '19</w:t>
        </w:r>
      </w:hyperlink>
      <w:r w:rsidDel="00000000" w:rsidR="00000000" w:rsidRPr="00000000">
        <w:rPr>
          <w:rtl w:val="0"/>
        </w:rPr>
        <w:t xml:space="preserve">]: </w:t>
      </w:r>
      <w:r w:rsidDel="00000000" w:rsidR="00000000" w:rsidRPr="00000000">
        <w:rPr>
          <w:b w:val="1"/>
          <w:rtl w:val="0"/>
        </w:rPr>
        <w:t xml:space="preserve">2 cm vs. 4 cm resection margin </w:t>
      </w:r>
      <w:r w:rsidDel="00000000" w:rsidR="00000000" w:rsidRPr="00000000">
        <w:rPr>
          <w:rFonts w:ascii="Gungsuh" w:cs="Gungsuh" w:eastAsia="Gungsuh" w:hAnsi="Gungsuh"/>
          <w:rtl w:val="0"/>
        </w:rPr>
        <w:t xml:space="preserve">for tumors ≥ 2 mm thick.</w:t>
        <w:br w:type="textWrapping"/>
        <w:t xml:space="preserve">TBL </w:t>
      </w:r>
      <w:r w:rsidDel="00000000" w:rsidR="00000000" w:rsidRPr="00000000">
        <w:rPr>
          <w:vertAlign w:val="superscript"/>
          <w:rtl w:val="0"/>
        </w:rPr>
        <w:t xml:space="preserve">QS</w:t>
      </w:r>
      <w:r w:rsidDel="00000000" w:rsidR="00000000" w:rsidRPr="00000000">
        <w:rPr>
          <w:rtl w:val="0"/>
        </w:rPr>
        <w:t xml:space="preserve">: An excision margin of 2 cm is just as good as larger margins for thick (&gt;2 mm) melanomas on the trunk or extremities, and even that is probably overkill for the face (see trial below).</w:t>
      </w:r>
    </w:p>
    <w:p w:rsidR="00000000" w:rsidDel="00000000" w:rsidP="00000000" w:rsidRDefault="00000000" w:rsidRPr="00000000" w14:paraId="00000FC8">
      <w:pPr>
        <w:ind w:firstLine="720"/>
        <w:rPr/>
      </w:pPr>
      <w:r w:rsidDel="00000000" w:rsidR="00000000" w:rsidRPr="00000000">
        <w:rPr>
          <w:rtl w:val="0"/>
        </w:rPr>
        <w:t xml:space="preserve">Caution: This trial before the BRAF and immunotherapy era.</w:t>
      </w:r>
    </w:p>
    <w:p w:rsidR="00000000" w:rsidDel="00000000" w:rsidP="00000000" w:rsidRDefault="00000000" w:rsidRPr="00000000" w14:paraId="00000FC9">
      <w:pPr>
        <w:numPr>
          <w:ilvl w:val="1"/>
          <w:numId w:val="75"/>
        </w:numPr>
        <w:ind w:left="1440" w:hanging="360"/>
      </w:pPr>
      <w:r w:rsidDel="00000000" w:rsidR="00000000" w:rsidRPr="00000000">
        <w:rPr>
          <w:rtl w:val="0"/>
        </w:rPr>
        <w:t xml:space="preserve">936 pts from 53 hospitals. Half were thicker than 3 mm. MFU 20y.</w:t>
      </w:r>
    </w:p>
    <w:p w:rsidR="00000000" w:rsidDel="00000000" w:rsidP="00000000" w:rsidRDefault="00000000" w:rsidRPr="00000000" w14:paraId="00000FCA">
      <w:pPr>
        <w:numPr>
          <w:ilvl w:val="1"/>
          <w:numId w:val="75"/>
        </w:numPr>
        <w:ind w:left="1440" w:hanging="360"/>
      </w:pPr>
      <w:r w:rsidDel="00000000" w:rsidR="00000000" w:rsidRPr="00000000">
        <w:rPr>
          <w:rtl w:val="0"/>
        </w:rPr>
        <w:t xml:space="preserve">20y mortality ~50%.</w:t>
      </w:r>
    </w:p>
    <w:p w:rsidR="00000000" w:rsidDel="00000000" w:rsidP="00000000" w:rsidRDefault="00000000" w:rsidRPr="00000000" w14:paraId="00000FCB">
      <w:pPr>
        <w:numPr>
          <w:ilvl w:val="0"/>
          <w:numId w:val="75"/>
        </w:numPr>
      </w:pPr>
      <w:r w:rsidDel="00000000" w:rsidR="00000000" w:rsidRPr="00000000">
        <w:rPr>
          <w:b w:val="1"/>
          <w:rtl w:val="0"/>
        </w:rPr>
        <w:t xml:space="preserve">MOHS for Melanoma</w:t>
      </w:r>
      <w:r w:rsidDel="00000000" w:rsidR="00000000" w:rsidRPr="00000000">
        <w:rPr>
          <w:rtl w:val="0"/>
        </w:rPr>
        <w:t xml:space="preserve"> [</w:t>
      </w:r>
      <w:hyperlink r:id="rId993">
        <w:r w:rsidDel="00000000" w:rsidR="00000000" w:rsidRPr="00000000">
          <w:rPr>
            <w:rtl w:val="0"/>
          </w:rPr>
          <w:t xml:space="preserve">Demer Derm Surg '19</w:t>
        </w:r>
      </w:hyperlink>
      <w:r w:rsidDel="00000000" w:rsidR="00000000" w:rsidRPr="00000000">
        <w:rPr>
          <w:rtl w:val="0"/>
        </w:rPr>
        <w:t xml:space="preserve">]: Retro. </w:t>
      </w:r>
      <w:r w:rsidDel="00000000" w:rsidR="00000000" w:rsidRPr="00000000">
        <w:rPr>
          <w:b w:val="1"/>
          <w:rtl w:val="0"/>
        </w:rPr>
        <w:t xml:space="preserve">WLE </w:t>
      </w:r>
      <w:r w:rsidDel="00000000" w:rsidR="00000000" w:rsidRPr="00000000">
        <w:rPr>
          <w:rtl w:val="0"/>
        </w:rPr>
        <w:t xml:space="preserve">(SM 10-15mm)</w:t>
      </w:r>
      <w:r w:rsidDel="00000000" w:rsidR="00000000" w:rsidRPr="00000000">
        <w:rPr>
          <w:b w:val="1"/>
          <w:rtl w:val="0"/>
        </w:rPr>
        <w:t xml:space="preserve"> vs. MOHS</w:t>
      </w:r>
      <w:r w:rsidDel="00000000" w:rsidR="00000000" w:rsidRPr="00000000">
        <w:rPr>
          <w:rtl w:val="0"/>
        </w:rPr>
        <w:t xml:space="preserve"> (SM 2-3mm).</w:t>
        <w:br w:type="textWrapping"/>
        <w:t xml:space="preserve">TBL </w:t>
      </w:r>
      <w:hyperlink r:id="rId994">
        <w:r w:rsidDel="00000000" w:rsidR="00000000" w:rsidRPr="00000000">
          <w:rPr>
            <w:vertAlign w:val="superscript"/>
            <w:rtl w:val="0"/>
          </w:rPr>
          <w:t xml:space="preserve">QS</w:t>
        </w:r>
      </w:hyperlink>
      <w:r w:rsidDel="00000000" w:rsidR="00000000" w:rsidRPr="00000000">
        <w:rPr>
          <w:rtl w:val="0"/>
        </w:rPr>
        <w:t xml:space="preserve">: When utilizing IHC, melanomas on the face should get at least as much TLC as SqCC and BCC.</w:t>
        <w:br w:type="textWrapping"/>
        <w:t xml:space="preserve">MOHS is not standard!! Reason: Notoriously difficult to interpret H&amp;E staining. Now, IHC staining seems legit.</w:t>
        <w:br w:type="textWrapping"/>
        <w:t xml:space="preserve">Also, Melanomas of H&amp;N have a higher local recurrence rate than other areas of the body. </w:t>
      </w:r>
    </w:p>
    <w:p w:rsidR="00000000" w:rsidDel="00000000" w:rsidP="00000000" w:rsidRDefault="00000000" w:rsidRPr="00000000" w14:paraId="00000FCC">
      <w:pPr>
        <w:numPr>
          <w:ilvl w:val="1"/>
          <w:numId w:val="75"/>
        </w:numPr>
        <w:ind w:left="1440" w:hanging="360"/>
      </w:pPr>
      <w:r w:rsidDel="00000000" w:rsidR="00000000" w:rsidRPr="00000000">
        <w:rPr>
          <w:rtl w:val="0"/>
        </w:rPr>
        <w:t xml:space="preserve">WLE with 10-15mm margins (n=97) vs. Mohs with 2-3 mm margins on IHC (n=292). MFU 20 mo.</w:t>
      </w:r>
    </w:p>
    <w:p w:rsidR="00000000" w:rsidDel="00000000" w:rsidP="00000000" w:rsidRDefault="00000000" w:rsidRPr="00000000" w14:paraId="00000FCD">
      <w:pPr>
        <w:numPr>
          <w:ilvl w:val="1"/>
          <w:numId w:val="75"/>
        </w:numPr>
        <w:ind w:left="1440" w:hanging="360"/>
      </w:pPr>
      <w:r w:rsidDel="00000000" w:rsidR="00000000" w:rsidRPr="00000000">
        <w:rPr>
          <w:rtl w:val="0"/>
        </w:rPr>
        <w:t xml:space="preserve">Caution: Larger lesions more commonly underwent WLE.</w:t>
      </w:r>
    </w:p>
    <w:p w:rsidR="00000000" w:rsidDel="00000000" w:rsidP="00000000" w:rsidRDefault="00000000" w:rsidRPr="00000000" w14:paraId="00000FCE">
      <w:pPr>
        <w:numPr>
          <w:ilvl w:val="1"/>
          <w:numId w:val="75"/>
        </w:numPr>
        <w:ind w:left="1440" w:hanging="360"/>
      </w:pPr>
      <w:r w:rsidDel="00000000" w:rsidR="00000000" w:rsidRPr="00000000">
        <w:rPr>
          <w:rFonts w:ascii="Gungsuh" w:cs="Gungsuh" w:eastAsia="Gungsuh" w:hAnsi="Gungsuh"/>
          <w:rtl w:val="0"/>
        </w:rPr>
        <w:t xml:space="preserve">For invasive melanoma ≤ 0.8 mm thick: LR 12→ 1%, DM 4→ 1%. </w:t>
      </w:r>
    </w:p>
    <w:p w:rsidR="00000000" w:rsidDel="00000000" w:rsidP="00000000" w:rsidRDefault="00000000" w:rsidRPr="00000000" w14:paraId="00000FCF">
      <w:pPr>
        <w:numPr>
          <w:ilvl w:val="0"/>
          <w:numId w:val="75"/>
        </w:numPr>
      </w:pPr>
      <w:r w:rsidDel="00000000" w:rsidR="00000000" w:rsidRPr="00000000">
        <w:rPr>
          <w:rtl w:val="0"/>
        </w:rPr>
        <w:t xml:space="preserve">Adequate LND requires &gt; 10 LN in inguinals or &gt; 15 LNs in axilla and neck.</w:t>
      </w:r>
    </w:p>
    <w:p w:rsidR="00000000" w:rsidDel="00000000" w:rsidP="00000000" w:rsidRDefault="00000000" w:rsidRPr="00000000" w14:paraId="00000FD0">
      <w:pPr>
        <w:pStyle w:val="Heading3"/>
        <w:ind w:left="0" w:firstLine="0"/>
        <w:rPr/>
      </w:pPr>
      <w:bookmarkStart w:colFirst="0" w:colLast="0" w:name="_lacifkwek5y2" w:id="268"/>
      <w:bookmarkEnd w:id="268"/>
      <w:hyperlink w:anchor="_yluty9ypgoc0">
        <w:r w:rsidDel="00000000" w:rsidR="00000000" w:rsidRPr="00000000">
          <w:rPr>
            <w:u w:val="single"/>
            <w:rtl w:val="0"/>
          </w:rPr>
          <w:t xml:space="preserve">SLNB</w:t>
        </w:r>
      </w:hyperlink>
      <w:r w:rsidDel="00000000" w:rsidR="00000000" w:rsidRPr="00000000">
        <w:rPr>
          <w:rtl w:val="0"/>
        </w:rPr>
      </w:r>
    </w:p>
    <w:p w:rsidR="00000000" w:rsidDel="00000000" w:rsidP="00000000" w:rsidRDefault="00000000" w:rsidRPr="00000000" w14:paraId="00000FD1">
      <w:pPr>
        <w:ind w:left="0" w:firstLine="0"/>
        <w:rPr/>
      </w:pPr>
      <w:r w:rsidDel="00000000" w:rsidR="00000000" w:rsidRPr="00000000">
        <w:rPr>
          <w:rtl w:val="0"/>
        </w:rPr>
        <w:t xml:space="preserve">ASCO-SSO Guideline: </w:t>
      </w:r>
      <w:hyperlink r:id="rId995">
        <w:r w:rsidDel="00000000" w:rsidR="00000000" w:rsidRPr="00000000">
          <w:rPr>
            <w:rtl w:val="0"/>
          </w:rPr>
          <w:t xml:space="preserve">Sentinel Lymph Node Biopsy for Melanoma</w:t>
        </w:r>
      </w:hyperlink>
      <w:r w:rsidDel="00000000" w:rsidR="00000000" w:rsidRPr="00000000">
        <w:rPr>
          <w:i w:val="1"/>
          <w:rtl w:val="0"/>
        </w:rPr>
        <w:t xml:space="preserve"> December 12, 2017 </w:t>
      </w:r>
      <w:hyperlink w:anchor="kix.dn7ogoj2m7dt">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FD2">
      <w:pPr>
        <w:numPr>
          <w:ilvl w:val="0"/>
          <w:numId w:val="75"/>
        </w:numPr>
      </w:pPr>
      <w:r w:rsidDel="00000000" w:rsidR="00000000" w:rsidRPr="00000000">
        <w:rPr>
          <w:b w:val="1"/>
          <w:rtl w:val="0"/>
        </w:rPr>
        <w:t xml:space="preserve">Satellite vs. In-transit</w:t>
      </w:r>
      <w:r w:rsidDel="00000000" w:rsidR="00000000" w:rsidRPr="00000000">
        <w:rPr>
          <w:rtl w:val="0"/>
        </w:rPr>
        <w:t xml:space="preserve">: </w:t>
      </w:r>
    </w:p>
    <w:p w:rsidR="00000000" w:rsidDel="00000000" w:rsidP="00000000" w:rsidRDefault="00000000" w:rsidRPr="00000000" w14:paraId="00000FD3">
      <w:pPr>
        <w:numPr>
          <w:ilvl w:val="1"/>
          <w:numId w:val="75"/>
        </w:numPr>
        <w:ind w:left="1440" w:hanging="360"/>
      </w:pPr>
      <w:r w:rsidDel="00000000" w:rsidR="00000000" w:rsidRPr="00000000">
        <w:rPr>
          <w:rtl w:val="0"/>
        </w:rPr>
        <w:t xml:space="preserve">Microsatellites: Discrete nest &gt;0.05 mm separated from primary by collagen or fat.</w:t>
      </w:r>
    </w:p>
    <w:p w:rsidR="00000000" w:rsidDel="00000000" w:rsidP="00000000" w:rsidRDefault="00000000" w:rsidRPr="00000000" w14:paraId="00000FD4">
      <w:pPr>
        <w:numPr>
          <w:ilvl w:val="1"/>
          <w:numId w:val="75"/>
        </w:numPr>
        <w:ind w:left="1440" w:hanging="360"/>
      </w:pPr>
      <w:r w:rsidDel="00000000" w:rsidR="00000000" w:rsidRPr="00000000">
        <w:rPr>
          <w:rFonts w:ascii="Gungsuh" w:cs="Gungsuh" w:eastAsia="Gungsuh" w:hAnsi="Gungsuh"/>
          <w:rtl w:val="0"/>
        </w:rPr>
        <w:t xml:space="preserve">Satellites: Gross cutaneous or subQ intralymphatic mets ≤ 2cm from primary.</w:t>
      </w:r>
    </w:p>
    <w:p w:rsidR="00000000" w:rsidDel="00000000" w:rsidP="00000000" w:rsidRDefault="00000000" w:rsidRPr="00000000" w14:paraId="00000FD5">
      <w:pPr>
        <w:numPr>
          <w:ilvl w:val="1"/>
          <w:numId w:val="75"/>
        </w:numPr>
        <w:ind w:left="1440" w:hanging="360"/>
      </w:pPr>
      <w:r w:rsidDel="00000000" w:rsidR="00000000" w:rsidRPr="00000000">
        <w:rPr>
          <w:rtl w:val="0"/>
        </w:rPr>
        <w:t xml:space="preserve">In-transit: Satellite but</w:t>
      </w:r>
      <w:r w:rsidDel="00000000" w:rsidR="00000000" w:rsidRPr="00000000">
        <w:rPr>
          <w:b w:val="1"/>
          <w:rtl w:val="0"/>
        </w:rPr>
        <w:t xml:space="preserve"> &gt;2 cm away</w:t>
      </w:r>
      <w:r w:rsidDel="00000000" w:rsidR="00000000" w:rsidRPr="00000000">
        <w:rPr>
          <w:rtl w:val="0"/>
        </w:rPr>
        <w:t xml:space="preserve"> from primary, but not past 1st echelon nodes.</w:t>
      </w:r>
      <w:r w:rsidDel="00000000" w:rsidR="00000000" w:rsidRPr="00000000">
        <w:rPr>
          <w:rtl w:val="0"/>
        </w:rPr>
      </w:r>
    </w:p>
    <w:p w:rsidR="00000000" w:rsidDel="00000000" w:rsidP="00000000" w:rsidRDefault="00000000" w:rsidRPr="00000000" w14:paraId="00000FD6">
      <w:pPr>
        <w:numPr>
          <w:ilvl w:val="0"/>
          <w:numId w:val="75"/>
        </w:numPr>
        <w:rPr>
          <w:b w:val="0"/>
          <w:color w:val="000000"/>
          <w:sz w:val="20"/>
          <w:szCs w:val="20"/>
        </w:rPr>
      </w:pPr>
      <w:r w:rsidDel="00000000" w:rsidR="00000000" w:rsidRPr="00000000">
        <w:rPr>
          <w:rtl w:val="0"/>
        </w:rPr>
        <w:t xml:space="preserve">Sentinel node status is the most powerful prognostic factor for LRR and DSS.</w:t>
      </w:r>
    </w:p>
    <w:p w:rsidR="00000000" w:rsidDel="00000000" w:rsidP="00000000" w:rsidRDefault="00000000" w:rsidRPr="00000000" w14:paraId="00000FD7">
      <w:pPr>
        <w:numPr>
          <w:ilvl w:val="0"/>
          <w:numId w:val="75"/>
        </w:numPr>
        <w:rPr>
          <w:b w:val="0"/>
          <w:color w:val="000000"/>
          <w:sz w:val="20"/>
          <w:szCs w:val="20"/>
        </w:rPr>
      </w:pPr>
      <w:r w:rsidDel="00000000" w:rsidR="00000000" w:rsidRPr="00000000">
        <w:rPr>
          <w:rtl w:val="0"/>
        </w:rPr>
        <w:t xml:space="preserve">SLNB: FN rate only 3%, anywhere from 15-25% of cN0 patients are SLN+.</w:t>
      </w:r>
    </w:p>
    <w:p w:rsidR="00000000" w:rsidDel="00000000" w:rsidP="00000000" w:rsidRDefault="00000000" w:rsidRPr="00000000" w14:paraId="00000FD8">
      <w:pPr>
        <w:numPr>
          <w:ilvl w:val="0"/>
          <w:numId w:val="75"/>
        </w:numPr>
      </w:pPr>
      <w:r w:rsidDel="00000000" w:rsidR="00000000" w:rsidRPr="00000000">
        <w:rPr>
          <w:rtl w:val="0"/>
        </w:rPr>
        <w:t xml:space="preserve">Clinical LN exam has 20% discordence: 20% of cN0 will be pN+, while 20% of cN+ will be pN0.</w:t>
      </w:r>
    </w:p>
    <w:p w:rsidR="00000000" w:rsidDel="00000000" w:rsidP="00000000" w:rsidRDefault="00000000" w:rsidRPr="00000000" w14:paraId="00000FD9">
      <w:pPr>
        <w:numPr>
          <w:ilvl w:val="0"/>
          <w:numId w:val="75"/>
        </w:numPr>
      </w:pPr>
      <w:r w:rsidDel="00000000" w:rsidR="00000000" w:rsidRPr="00000000">
        <w:rPr>
          <w:rtl w:val="0"/>
        </w:rPr>
        <w:t xml:space="preserve">There is an approximate 25% incidence of positive NSLNs after (+) SLNB [</w:t>
      </w:r>
      <w:hyperlink w:anchor="9d624rklxe3j">
        <w:r w:rsidDel="00000000" w:rsidR="00000000" w:rsidRPr="00000000">
          <w:rPr>
            <w:rtl w:val="0"/>
          </w:rPr>
          <w:t xml:space="preserve">DeCOG-SLT</w:t>
        </w:r>
      </w:hyperlink>
      <w:r w:rsidDel="00000000" w:rsidR="00000000" w:rsidRPr="00000000">
        <w:rPr>
          <w:rtl w:val="0"/>
        </w:rPr>
        <w:t xml:space="preserve">].</w:t>
      </w:r>
    </w:p>
    <w:p w:rsidR="00000000" w:rsidDel="00000000" w:rsidP="00000000" w:rsidRDefault="00000000" w:rsidRPr="00000000" w14:paraId="00000FDA">
      <w:pPr>
        <w:numPr>
          <w:ilvl w:val="0"/>
          <w:numId w:val="75"/>
        </w:numPr>
      </w:pPr>
      <w:r w:rsidDel="00000000" w:rsidR="00000000" w:rsidRPr="00000000">
        <w:rPr>
          <w:rFonts w:ascii="Gungsuh" w:cs="Gungsuh" w:eastAsia="Gungsuh" w:hAnsi="Gungsuh"/>
          <w:rtl w:val="0"/>
        </w:rPr>
        <w:t xml:space="preserve">Risk of LN: 15% with LN mets at Dx (5% T1 and 25% ≥ T2).</w:t>
      </w:r>
    </w:p>
    <w:p w:rsidR="00000000" w:rsidDel="00000000" w:rsidP="00000000" w:rsidRDefault="00000000" w:rsidRPr="00000000" w14:paraId="00000FDB">
      <w:pPr>
        <w:numPr>
          <w:ilvl w:val="1"/>
          <w:numId w:val="75"/>
        </w:numPr>
        <w:ind w:left="1440" w:hanging="360"/>
      </w:pPr>
      <w:r w:rsidDel="00000000" w:rsidR="00000000" w:rsidRPr="00000000">
        <w:rPr>
          <w:rtl w:val="0"/>
        </w:rPr>
        <w:t xml:space="preserve">&lt; 1 mm w/o adverse (T1): &lt; 5-7%. SLNB is not mandated for lesions &lt; 0.8 cm thick, unless ulceration (T1b).</w:t>
      </w:r>
    </w:p>
    <w:p w:rsidR="00000000" w:rsidDel="00000000" w:rsidP="00000000" w:rsidRDefault="00000000" w:rsidRPr="00000000" w14:paraId="00000FDC">
      <w:pPr>
        <w:numPr>
          <w:ilvl w:val="2"/>
          <w:numId w:val="75"/>
        </w:numPr>
        <w:ind w:left="2160" w:hanging="360"/>
      </w:pPr>
      <w:r w:rsidDel="00000000" w:rsidR="00000000" w:rsidRPr="00000000">
        <w:rPr>
          <w:rFonts w:ascii="Gungsuh" w:cs="Gungsuh" w:eastAsia="Gungsuh" w:hAnsi="Gungsuh"/>
          <w:rtl w:val="0"/>
        </w:rPr>
        <w:t xml:space="preserve">If &gt; 0.75 mm, other RF: ulceration, mitotic rate ≥ 1/mm</w:t>
      </w:r>
      <w:r w:rsidDel="00000000" w:rsidR="00000000" w:rsidRPr="00000000">
        <w:rPr>
          <w:vertAlign w:val="superscript"/>
          <w:rtl w:val="0"/>
        </w:rPr>
        <w:t xml:space="preserve">2</w:t>
      </w:r>
      <w:r w:rsidDel="00000000" w:rsidR="00000000" w:rsidRPr="00000000">
        <w:rPr>
          <w:rtl w:val="0"/>
        </w:rPr>
        <w:t xml:space="preserve">, LVSI, Clark level IV/V, young age.</w:t>
      </w:r>
    </w:p>
    <w:p w:rsidR="00000000" w:rsidDel="00000000" w:rsidP="00000000" w:rsidRDefault="00000000" w:rsidRPr="00000000" w14:paraId="00000FDD">
      <w:pPr>
        <w:numPr>
          <w:ilvl w:val="2"/>
          <w:numId w:val="75"/>
        </w:numPr>
        <w:ind w:left="2160" w:hanging="360"/>
        <w:rPr>
          <w:u w:val="none"/>
        </w:rPr>
      </w:pPr>
      <w:r w:rsidDel="00000000" w:rsidR="00000000" w:rsidRPr="00000000">
        <w:rPr>
          <w:rFonts w:ascii="Gungsuh" w:cs="Gungsuh" w:eastAsia="Gungsuh" w:hAnsi="Gungsuh"/>
          <w:rtl w:val="0"/>
        </w:rPr>
        <w:t xml:space="preserve">Breslow thickness is more important than Clark level, as Clark's level only needs to be reported for lesions ≤ 1 mm.</w:t>
      </w:r>
    </w:p>
    <w:p w:rsidR="00000000" w:rsidDel="00000000" w:rsidP="00000000" w:rsidRDefault="00000000" w:rsidRPr="00000000" w14:paraId="00000FDE">
      <w:pPr>
        <w:numPr>
          <w:ilvl w:val="1"/>
          <w:numId w:val="75"/>
        </w:numPr>
        <w:ind w:left="1440" w:hanging="360"/>
      </w:pPr>
      <w:r w:rsidDel="00000000" w:rsidR="00000000" w:rsidRPr="00000000">
        <w:rPr>
          <w:rtl w:val="0"/>
        </w:rPr>
        <w:t xml:space="preserve">1-4 mm: 10-30%. </w:t>
      </w:r>
      <w:r w:rsidDel="00000000" w:rsidR="00000000" w:rsidRPr="00000000">
        <w:rPr>
          <w:i w:val="1"/>
          <w:rtl w:val="0"/>
        </w:rPr>
        <w:t xml:space="preserve">Depth of 1.5mm has a risk of 20% LN mets.</w:t>
      </w:r>
    </w:p>
    <w:p w:rsidR="00000000" w:rsidDel="00000000" w:rsidP="00000000" w:rsidRDefault="00000000" w:rsidRPr="00000000" w14:paraId="00000FDF">
      <w:pPr>
        <w:numPr>
          <w:ilvl w:val="1"/>
          <w:numId w:val="75"/>
        </w:numPr>
        <w:ind w:left="1440" w:hanging="360"/>
      </w:pPr>
      <w:r w:rsidDel="00000000" w:rsidR="00000000" w:rsidRPr="00000000">
        <w:rPr>
          <w:rtl w:val="0"/>
        </w:rPr>
        <w:t xml:space="preserve">&gt; 4 mm (T4): 35%.</w:t>
      </w:r>
    </w:p>
    <w:p w:rsidR="00000000" w:rsidDel="00000000" w:rsidP="00000000" w:rsidRDefault="00000000" w:rsidRPr="00000000" w14:paraId="00000FE0">
      <w:pPr>
        <w:numPr>
          <w:ilvl w:val="0"/>
          <w:numId w:val="75"/>
        </w:numPr>
        <w:rPr>
          <w:u w:val="none"/>
        </w:rPr>
      </w:pPr>
      <w:r w:rsidDel="00000000" w:rsidR="00000000" w:rsidRPr="00000000">
        <w:rPr>
          <w:b w:val="1"/>
          <w:rtl w:val="0"/>
        </w:rPr>
        <w:t xml:space="preserve">MSLT-I</w:t>
      </w:r>
      <w:r w:rsidDel="00000000" w:rsidR="00000000" w:rsidRPr="00000000">
        <w:rPr>
          <w:rtl w:val="0"/>
        </w:rPr>
        <w:t xml:space="preserve"> [</w:t>
      </w:r>
      <w:hyperlink r:id="rId996">
        <w:r w:rsidDel="00000000" w:rsidR="00000000" w:rsidRPr="00000000">
          <w:rPr>
            <w:rtl w:val="0"/>
          </w:rPr>
          <w:t xml:space="preserve">Morton NEJM '14</w:t>
        </w:r>
      </w:hyperlink>
      <w:r w:rsidDel="00000000" w:rsidR="00000000" w:rsidRPr="00000000">
        <w:rPr>
          <w:rtl w:val="0"/>
        </w:rPr>
        <w:t xml:space="preserve">]: </w:t>
      </w:r>
      <w:r w:rsidDel="00000000" w:rsidR="00000000" w:rsidRPr="00000000">
        <w:rPr>
          <w:b w:val="1"/>
          <w:rtl w:val="0"/>
        </w:rPr>
        <w:t xml:space="preserve">WLE and delayed TLND vs. SLNB with completion ALND if SLN(+)</w:t>
      </w:r>
      <w:r w:rsidDel="00000000" w:rsidR="00000000" w:rsidRPr="00000000">
        <w:rPr>
          <w:rtl w:val="0"/>
        </w:rPr>
        <w:t xml:space="preserve">.</w:t>
      </w:r>
    </w:p>
    <w:p w:rsidR="00000000" w:rsidDel="00000000" w:rsidP="00000000" w:rsidRDefault="00000000" w:rsidRPr="00000000" w14:paraId="00000FE1">
      <w:pPr>
        <w:ind w:firstLine="720"/>
        <w:rPr/>
      </w:pPr>
      <w:r w:rsidDel="00000000" w:rsidR="00000000" w:rsidRPr="00000000">
        <w:rPr>
          <w:rtl w:val="0"/>
        </w:rPr>
        <w:t xml:space="preserve">SLNB is key! There is a DFS improvement in all pts, while a DMFS and CSS benefit in intermediate thickness.</w:t>
      </w:r>
    </w:p>
    <w:p w:rsidR="00000000" w:rsidDel="00000000" w:rsidP="00000000" w:rsidRDefault="00000000" w:rsidRPr="00000000" w14:paraId="00000FE2">
      <w:pPr>
        <w:ind w:firstLine="720"/>
        <w:rPr/>
      </w:pPr>
      <w:r w:rsidDel="00000000" w:rsidR="00000000" w:rsidRPr="00000000">
        <w:rPr>
          <w:rtl w:val="0"/>
        </w:rPr>
        <w:t xml:space="preserve">The follow up MSLT-II study demonstrated no benefit in DMFS for the intermediate thickness group.</w:t>
      </w:r>
    </w:p>
    <w:p w:rsidR="00000000" w:rsidDel="00000000" w:rsidP="00000000" w:rsidRDefault="00000000" w:rsidRPr="00000000" w14:paraId="00000FE3">
      <w:pPr>
        <w:ind w:firstLine="720"/>
        <w:rPr/>
      </w:pPr>
      <w:r w:rsidDel="00000000" w:rsidR="00000000" w:rsidRPr="00000000">
        <w:rPr>
          <w:rtl w:val="0"/>
        </w:rPr>
        <w:t xml:space="preserve">Tumors &gt; 4 mm in depth do not appear to benefit from axillary management, as they are at risk for DM.</w:t>
      </w:r>
    </w:p>
    <w:p w:rsidR="00000000" w:rsidDel="00000000" w:rsidP="00000000" w:rsidRDefault="00000000" w:rsidRPr="00000000" w14:paraId="00000FE4">
      <w:pPr>
        <w:numPr>
          <w:ilvl w:val="1"/>
          <w:numId w:val="75"/>
        </w:numPr>
        <w:ind w:left="1440" w:hanging="360"/>
        <w:rPr>
          <w:u w:val="none"/>
        </w:rPr>
      </w:pPr>
      <w:r w:rsidDel="00000000" w:rsidR="00000000" w:rsidRPr="00000000">
        <w:rPr>
          <w:rtl w:val="0"/>
        </w:rPr>
        <w:t xml:space="preserve">2,001 pts with cN0 primary cutaneous melanoma. MFU 10y.</w:t>
      </w:r>
    </w:p>
    <w:p w:rsidR="00000000" w:rsidDel="00000000" w:rsidP="00000000" w:rsidRDefault="00000000" w:rsidRPr="00000000" w14:paraId="00000FE5">
      <w:pPr>
        <w:numPr>
          <w:ilvl w:val="1"/>
          <w:numId w:val="75"/>
        </w:numPr>
        <w:ind w:left="1440" w:hanging="360"/>
        <w:rPr>
          <w:u w:val="none"/>
        </w:rPr>
      </w:pPr>
      <w:r w:rsidDel="00000000" w:rsidR="00000000" w:rsidRPr="00000000">
        <w:rPr>
          <w:rtl w:val="0"/>
        </w:rPr>
        <w:t xml:space="preserve">cN0 patients with (+) SLN of 16%. Eventual nodal relapse in observation (non-SLNB) arm of 17%. </w:t>
      </w:r>
    </w:p>
    <w:p w:rsidR="00000000" w:rsidDel="00000000" w:rsidP="00000000" w:rsidRDefault="00000000" w:rsidRPr="00000000" w14:paraId="00000FE6">
      <w:pPr>
        <w:numPr>
          <w:ilvl w:val="1"/>
          <w:numId w:val="75"/>
        </w:numPr>
        <w:ind w:left="1440" w:hanging="360"/>
        <w:rPr>
          <w:u w:val="none"/>
        </w:rPr>
      </w:pPr>
      <w:r w:rsidDel="00000000" w:rsidR="00000000" w:rsidRPr="00000000">
        <w:rPr>
          <w:rFonts w:ascii="Cardo" w:cs="Cardo" w:eastAsia="Cardo" w:hAnsi="Cardo"/>
          <w:rtl w:val="0"/>
        </w:rPr>
        <w:t xml:space="preserve">Intermediate depth (1.2-3.5 mm): 10y DFS 65→ 71%. 10y CSS 42→ 62%. Improved 10y DMFS.</w:t>
      </w:r>
    </w:p>
    <w:p w:rsidR="00000000" w:rsidDel="00000000" w:rsidP="00000000" w:rsidRDefault="00000000" w:rsidRPr="00000000" w14:paraId="00000FE7">
      <w:pPr>
        <w:numPr>
          <w:ilvl w:val="1"/>
          <w:numId w:val="75"/>
        </w:numPr>
        <w:ind w:left="1440" w:hanging="360"/>
        <w:rPr>
          <w:u w:val="none"/>
        </w:rPr>
      </w:pPr>
      <w:r w:rsidDel="00000000" w:rsidR="00000000" w:rsidRPr="00000000">
        <w:rPr>
          <w:rFonts w:ascii="Cardo" w:cs="Cardo" w:eastAsia="Cardo" w:hAnsi="Cardo"/>
          <w:rtl w:val="0"/>
        </w:rPr>
        <w:t xml:space="preserve">Thick depth (&gt; 3.5 mm): 10y DFS 41→ 51%. 10y CSS ~47%. No benefit in DMFS. </w:t>
      </w:r>
    </w:p>
    <w:bookmarkStart w:colFirst="0" w:colLast="0" w:name="6zz3zaxt03un" w:id="269"/>
    <w:bookmarkEnd w:id="269"/>
    <w:p w:rsidR="00000000" w:rsidDel="00000000" w:rsidP="00000000" w:rsidRDefault="00000000" w:rsidRPr="00000000" w14:paraId="00000FE8">
      <w:pPr>
        <w:numPr>
          <w:ilvl w:val="0"/>
          <w:numId w:val="75"/>
        </w:numPr>
        <w:rPr>
          <w:b w:val="0"/>
          <w:color w:val="000000"/>
          <w:sz w:val="20"/>
          <w:szCs w:val="20"/>
        </w:rPr>
      </w:pPr>
      <w:r w:rsidDel="00000000" w:rsidR="00000000" w:rsidRPr="00000000">
        <w:rPr>
          <w:b w:val="1"/>
          <w:rtl w:val="0"/>
        </w:rPr>
        <w:t xml:space="preserve">MSLT-II</w:t>
      </w:r>
      <w:r w:rsidDel="00000000" w:rsidR="00000000" w:rsidRPr="00000000">
        <w:rPr>
          <w:rtl w:val="0"/>
        </w:rPr>
        <w:t xml:space="preserve"> [</w:t>
      </w:r>
      <w:hyperlink r:id="rId997">
        <w:r w:rsidDel="00000000" w:rsidR="00000000" w:rsidRPr="00000000">
          <w:rPr>
            <w:rtl w:val="0"/>
          </w:rPr>
          <w:t xml:space="preserve">Faries</w:t>
        </w:r>
      </w:hyperlink>
      <w:hyperlink r:id="rId998">
        <w:r w:rsidDel="00000000" w:rsidR="00000000" w:rsidRPr="00000000">
          <w:rPr>
            <w:rtl w:val="0"/>
          </w:rPr>
          <w:t xml:space="preserve"> NEJM '17</w:t>
        </w:r>
      </w:hyperlink>
      <w:r w:rsidDel="00000000" w:rsidR="00000000" w:rsidRPr="00000000">
        <w:rPr>
          <w:rtl w:val="0"/>
        </w:rPr>
        <w:t xml:space="preserve">]: </w:t>
      </w:r>
      <w:r w:rsidDel="00000000" w:rsidR="00000000" w:rsidRPr="00000000">
        <w:rPr>
          <w:rFonts w:ascii="Cardo" w:cs="Cardo" w:eastAsia="Cardo" w:hAnsi="Cardo"/>
          <w:b w:val="1"/>
          <w:rtl w:val="0"/>
        </w:rPr>
        <w:t xml:space="preserve">SLNB+→ Obs with serial U/S vs. Immediate </w:t>
      </w:r>
      <w:r w:rsidDel="00000000" w:rsidR="00000000" w:rsidRPr="00000000">
        <w:rPr>
          <w:b w:val="1"/>
          <w:rtl w:val="0"/>
        </w:rPr>
        <w:t xml:space="preserve">ALND</w:t>
      </w:r>
      <w:r w:rsidDel="00000000" w:rsidR="00000000" w:rsidRPr="00000000">
        <w:rPr>
          <w:rtl w:val="0"/>
        </w:rPr>
        <w:t xml:space="preserve">. </w:t>
      </w:r>
    </w:p>
    <w:p w:rsidR="00000000" w:rsidDel="00000000" w:rsidP="00000000" w:rsidRDefault="00000000" w:rsidRPr="00000000" w14:paraId="00000FE9">
      <w:pPr>
        <w:ind w:firstLine="720"/>
        <w:rPr/>
      </w:pPr>
      <w:r w:rsidDel="00000000" w:rsidR="00000000" w:rsidRPr="00000000">
        <w:rPr>
          <w:rtl w:val="0"/>
        </w:rPr>
        <w:t xml:space="preserve">Completion LND improves nodal control but not the primary endpoint of CSS. </w:t>
      </w:r>
    </w:p>
    <w:p w:rsidR="00000000" w:rsidDel="00000000" w:rsidP="00000000" w:rsidRDefault="00000000" w:rsidRPr="00000000" w14:paraId="00000FEA">
      <w:pPr>
        <w:ind w:firstLine="720"/>
        <w:rPr/>
      </w:pPr>
      <w:r w:rsidDel="00000000" w:rsidR="00000000" w:rsidRPr="00000000">
        <w:rPr>
          <w:rtl w:val="0"/>
        </w:rPr>
        <w:t xml:space="preserve">This study has half as long of follow up as MSLT-1. Some say that a DMFS may be observed with longer followup.</w:t>
      </w:r>
    </w:p>
    <w:p w:rsidR="00000000" w:rsidDel="00000000" w:rsidP="00000000" w:rsidRDefault="00000000" w:rsidRPr="00000000" w14:paraId="00000FEB">
      <w:pPr>
        <w:numPr>
          <w:ilvl w:val="1"/>
          <w:numId w:val="75"/>
        </w:numPr>
        <w:ind w:left="1440" w:hanging="360"/>
        <w:rPr>
          <w:b w:val="0"/>
          <w:color w:val="000000"/>
          <w:sz w:val="20"/>
          <w:szCs w:val="20"/>
        </w:rPr>
      </w:pPr>
      <w:r w:rsidDel="00000000" w:rsidR="00000000" w:rsidRPr="00000000">
        <w:rPr>
          <w:rtl w:val="0"/>
        </w:rPr>
        <w:t xml:space="preserve">1,934 pts, 1755 PP. Int thickness melanoma (1.2-3.5mm) with (+) SLNB. MFU nearly 4y.</w:t>
      </w:r>
    </w:p>
    <w:p w:rsidR="00000000" w:rsidDel="00000000" w:rsidP="00000000" w:rsidRDefault="00000000" w:rsidRPr="00000000" w14:paraId="00000FEC">
      <w:pPr>
        <w:numPr>
          <w:ilvl w:val="2"/>
          <w:numId w:val="75"/>
        </w:numPr>
        <w:ind w:left="2160" w:hanging="360"/>
      </w:pPr>
      <w:r w:rsidDel="00000000" w:rsidR="00000000" w:rsidRPr="00000000">
        <w:rPr>
          <w:rFonts w:ascii="Gungsuh" w:cs="Gungsuh" w:eastAsia="Gungsuh" w:hAnsi="Gungsuh"/>
          <w:rtl w:val="0"/>
        </w:rPr>
        <w:t xml:space="preserve">Small SLN deposits: 66% with SLN ≤ 1mm.</w:t>
      </w:r>
    </w:p>
    <w:p w:rsidR="00000000" w:rsidDel="00000000" w:rsidP="00000000" w:rsidRDefault="00000000" w:rsidRPr="00000000" w14:paraId="00000FED">
      <w:pPr>
        <w:numPr>
          <w:ilvl w:val="2"/>
          <w:numId w:val="75"/>
        </w:numPr>
        <w:ind w:left="2160" w:hanging="360"/>
        <w:rPr>
          <w:u w:val="none"/>
        </w:rPr>
      </w:pPr>
      <w:r w:rsidDel="00000000" w:rsidR="00000000" w:rsidRPr="00000000">
        <w:rPr>
          <w:rtl w:val="0"/>
        </w:rPr>
        <w:t xml:space="preserve">Adjuvant therapy given in ~7%, no details on how many rec'd RT.</w:t>
      </w:r>
      <w:r w:rsidDel="00000000" w:rsidR="00000000" w:rsidRPr="00000000">
        <w:rPr>
          <w:rtl w:val="0"/>
        </w:rPr>
      </w:r>
    </w:p>
    <w:p w:rsidR="00000000" w:rsidDel="00000000" w:rsidP="00000000" w:rsidRDefault="00000000" w:rsidRPr="00000000" w14:paraId="00000FEE">
      <w:pPr>
        <w:numPr>
          <w:ilvl w:val="1"/>
          <w:numId w:val="75"/>
        </w:numPr>
        <w:ind w:left="1440" w:hanging="360"/>
        <w:rPr>
          <w:b w:val="0"/>
          <w:color w:val="000000"/>
          <w:sz w:val="20"/>
          <w:szCs w:val="20"/>
        </w:rPr>
      </w:pPr>
      <w:r w:rsidDel="00000000" w:rsidR="00000000" w:rsidRPr="00000000">
        <w:rPr>
          <w:rFonts w:ascii="Cardo" w:cs="Cardo" w:eastAsia="Cardo" w:hAnsi="Cardo"/>
          <w:rtl w:val="0"/>
        </w:rPr>
        <w:t xml:space="preserve">3y DFS 63→ 68%, </w:t>
      </w:r>
      <w:r w:rsidDel="00000000" w:rsidR="00000000" w:rsidRPr="00000000">
        <w:rPr>
          <w:rFonts w:ascii="Cardo" w:cs="Cardo" w:eastAsia="Cardo" w:hAnsi="Cardo"/>
          <w:b w:val="1"/>
          <w:rtl w:val="0"/>
        </w:rPr>
        <w:t xml:space="preserve">3y RNC 77→ 92%</w:t>
      </w:r>
      <w:r w:rsidDel="00000000" w:rsidR="00000000" w:rsidRPr="00000000">
        <w:rPr>
          <w:rtl w:val="0"/>
        </w:rPr>
        <w:t xml:space="preserve">, but 3y CSS ~86%. </w:t>
      </w:r>
    </w:p>
    <w:p w:rsidR="00000000" w:rsidDel="00000000" w:rsidP="00000000" w:rsidRDefault="00000000" w:rsidRPr="00000000" w14:paraId="00000FEF">
      <w:pPr>
        <w:numPr>
          <w:ilvl w:val="1"/>
          <w:numId w:val="75"/>
        </w:numPr>
        <w:ind w:left="1440" w:hanging="360"/>
        <w:rPr>
          <w:b w:val="0"/>
          <w:color w:val="000000"/>
          <w:sz w:val="20"/>
          <w:szCs w:val="20"/>
        </w:rPr>
      </w:pPr>
      <w:r w:rsidDel="00000000" w:rsidR="00000000" w:rsidRPr="00000000">
        <w:rPr>
          <w:rtl w:val="0"/>
        </w:rPr>
        <w:t xml:space="preserve">NSLN mets in 12%. NSLN metes predicted recurrence (HR 1.78). </w:t>
      </w:r>
    </w:p>
    <w:p w:rsidR="00000000" w:rsidDel="00000000" w:rsidP="00000000" w:rsidRDefault="00000000" w:rsidRPr="00000000" w14:paraId="00000FF0">
      <w:pPr>
        <w:numPr>
          <w:ilvl w:val="1"/>
          <w:numId w:val="75"/>
        </w:numPr>
        <w:ind w:left="1440" w:hanging="360"/>
        <w:rPr>
          <w:b w:val="0"/>
          <w:color w:val="000000"/>
          <w:sz w:val="20"/>
          <w:szCs w:val="20"/>
        </w:rPr>
      </w:pPr>
      <w:r w:rsidDel="00000000" w:rsidR="00000000" w:rsidRPr="00000000">
        <w:rPr>
          <w:rFonts w:ascii="Cardo" w:cs="Cardo" w:eastAsia="Cardo" w:hAnsi="Cardo"/>
          <w:rtl w:val="0"/>
        </w:rPr>
        <w:t xml:space="preserve">Lymphedema 6→ 24%. </w:t>
      </w:r>
    </w:p>
    <w:bookmarkStart w:colFirst="0" w:colLast="0" w:name="9d624rklxe3j" w:id="270"/>
    <w:bookmarkEnd w:id="270"/>
    <w:p w:rsidR="00000000" w:rsidDel="00000000" w:rsidP="00000000" w:rsidRDefault="00000000" w:rsidRPr="00000000" w14:paraId="00000FF1">
      <w:pPr>
        <w:numPr>
          <w:ilvl w:val="0"/>
          <w:numId w:val="75"/>
        </w:numPr>
        <w:rPr>
          <w:u w:val="none"/>
        </w:rPr>
      </w:pPr>
      <w:r w:rsidDel="00000000" w:rsidR="00000000" w:rsidRPr="00000000">
        <w:rPr>
          <w:b w:val="1"/>
          <w:rtl w:val="0"/>
        </w:rPr>
        <w:t xml:space="preserve">DeCOG-SLT</w:t>
      </w:r>
      <w:r w:rsidDel="00000000" w:rsidR="00000000" w:rsidRPr="00000000">
        <w:rPr>
          <w:rtl w:val="0"/>
        </w:rPr>
        <w:t xml:space="preserve"> </w:t>
      </w:r>
      <w:r w:rsidDel="00000000" w:rsidR="00000000" w:rsidRPr="00000000">
        <w:rPr>
          <w:rtl w:val="0"/>
        </w:rPr>
        <w:t xml:space="preserve">[</w:t>
      </w:r>
      <w:hyperlink r:id="rId999">
        <w:r w:rsidDel="00000000" w:rsidR="00000000" w:rsidRPr="00000000">
          <w:rPr>
            <w:rtl w:val="0"/>
          </w:rPr>
          <w:t xml:space="preserve">Leiter JCO '19</w:t>
        </w:r>
      </w:hyperlink>
      <w:r w:rsidDel="00000000" w:rsidR="00000000" w:rsidRPr="00000000">
        <w:rPr>
          <w:rtl w:val="0"/>
        </w:rPr>
        <w:t xml:space="preserve">]: </w:t>
      </w:r>
      <w:r w:rsidDel="00000000" w:rsidR="00000000" w:rsidRPr="00000000">
        <w:rPr>
          <w:rFonts w:ascii="Cardo" w:cs="Cardo" w:eastAsia="Cardo" w:hAnsi="Cardo"/>
          <w:b w:val="1"/>
          <w:rtl w:val="0"/>
        </w:rPr>
        <w:t xml:space="preserve">SLNB(+)→ ± Completion LND</w:t>
      </w:r>
      <w:r w:rsidDel="00000000" w:rsidR="00000000" w:rsidRPr="00000000">
        <w:rPr>
          <w:rtl w:val="0"/>
        </w:rPr>
        <w:t xml:space="preserve">.  </w:t>
      </w:r>
    </w:p>
    <w:p w:rsidR="00000000" w:rsidDel="00000000" w:rsidP="00000000" w:rsidRDefault="00000000" w:rsidRPr="00000000" w14:paraId="00000FF2">
      <w:pPr>
        <w:ind w:firstLine="720"/>
        <w:rPr/>
      </w:pPr>
      <w:r w:rsidDel="00000000" w:rsidR="00000000" w:rsidRPr="00000000">
        <w:rPr>
          <w:rtl w:val="0"/>
        </w:rPr>
        <w:t xml:space="preserve">TBL</w:t>
      </w:r>
      <w:r w:rsidDel="00000000" w:rsidR="00000000" w:rsidRPr="00000000">
        <w:rPr>
          <w:rtl w:val="0"/>
        </w:rPr>
        <w:t xml:space="preserve"> </w:t>
      </w:r>
      <w:hyperlink r:id="rId1000">
        <w:r w:rsidDel="00000000" w:rsidR="00000000" w:rsidRPr="00000000">
          <w:rPr>
            <w:vertAlign w:val="superscript"/>
            <w:rtl w:val="0"/>
          </w:rPr>
          <w:t xml:space="preserve">QS</w:t>
        </w:r>
      </w:hyperlink>
      <w:r w:rsidDel="00000000" w:rsidR="00000000" w:rsidRPr="00000000">
        <w:rPr>
          <w:rtl w:val="0"/>
        </w:rPr>
        <w:t xml:space="preserve">: L</w:t>
      </w:r>
      <w:r w:rsidDel="00000000" w:rsidR="00000000" w:rsidRPr="00000000">
        <w:rPr>
          <w:rtl w:val="0"/>
        </w:rPr>
        <w:t xml:space="preserve">ong-term results of the German DeCOG-SLT trial confirm that there is no improvement in OS, DMFS, or RFS with a completion lymph node dissection for melanoma.</w:t>
      </w:r>
    </w:p>
    <w:p w:rsidR="00000000" w:rsidDel="00000000" w:rsidP="00000000" w:rsidRDefault="00000000" w:rsidRPr="00000000" w14:paraId="00000FF3">
      <w:pPr>
        <w:ind w:firstLine="720"/>
        <w:rPr/>
      </w:pPr>
      <w:r w:rsidDel="00000000" w:rsidR="00000000" w:rsidRPr="00000000">
        <w:rPr>
          <w:rtl w:val="0"/>
        </w:rPr>
        <w:t xml:space="preserve">There is an approximate 25% incidence of positive NSLNs after (+) SLNB. There is an improvement in regional recurrence.</w:t>
      </w:r>
    </w:p>
    <w:p w:rsidR="00000000" w:rsidDel="00000000" w:rsidP="00000000" w:rsidRDefault="00000000" w:rsidRPr="00000000" w14:paraId="00000FF4">
      <w:pPr>
        <w:numPr>
          <w:ilvl w:val="1"/>
          <w:numId w:val="75"/>
        </w:numPr>
        <w:ind w:left="1440" w:hanging="360"/>
        <w:rPr>
          <w:u w:val="none"/>
        </w:rPr>
      </w:pPr>
      <w:r w:rsidDel="00000000" w:rsidR="00000000" w:rsidRPr="00000000">
        <w:rPr>
          <w:rFonts w:ascii="Gungsuh" w:cs="Gungsuh" w:eastAsia="Gungsuh" w:hAnsi="Gungsuh"/>
          <w:rtl w:val="0"/>
        </w:rPr>
        <w:t xml:space="preserve">483 pts. 2006-2014. Cutaneous melanoma of the trunk and extremities, thickness ≥ 1mm (median 2.4mm). MFU 6y.</w:t>
      </w:r>
    </w:p>
    <w:p w:rsidR="00000000" w:rsidDel="00000000" w:rsidP="00000000" w:rsidRDefault="00000000" w:rsidRPr="00000000" w14:paraId="00000FF5">
      <w:pPr>
        <w:numPr>
          <w:ilvl w:val="2"/>
          <w:numId w:val="75"/>
        </w:numPr>
        <w:ind w:left="2160" w:hanging="360"/>
        <w:rPr>
          <w:u w:val="none"/>
        </w:rPr>
      </w:pPr>
      <w:r w:rsidDel="00000000" w:rsidR="00000000" w:rsidRPr="00000000">
        <w:rPr>
          <w:rtl w:val="0"/>
        </w:rPr>
        <w:t xml:space="preserve">Adjuvant IFN in 60% of patients. Tumor thickness &gt; 2 mm in 60% of patients.</w:t>
      </w:r>
    </w:p>
    <w:p w:rsidR="00000000" w:rsidDel="00000000" w:rsidP="00000000" w:rsidRDefault="00000000" w:rsidRPr="00000000" w14:paraId="00000FF6">
      <w:pPr>
        <w:numPr>
          <w:ilvl w:val="1"/>
          <w:numId w:val="75"/>
        </w:numPr>
        <w:ind w:left="1440" w:hanging="360"/>
        <w:rPr>
          <w:u w:val="none"/>
        </w:rPr>
      </w:pPr>
      <w:r w:rsidDel="00000000" w:rsidR="00000000" w:rsidRPr="00000000">
        <w:rPr>
          <w:rtl w:val="0"/>
        </w:rPr>
        <w:t xml:space="preserve">On completion LND, 18% had one positive NSLN, while 5% had 2 or more positive NSLNs.</w:t>
      </w:r>
    </w:p>
    <w:p w:rsidR="00000000" w:rsidDel="00000000" w:rsidP="00000000" w:rsidRDefault="00000000" w:rsidRPr="00000000" w14:paraId="00000FF7">
      <w:pPr>
        <w:numPr>
          <w:ilvl w:val="1"/>
          <w:numId w:val="75"/>
        </w:numPr>
        <w:ind w:left="1440" w:hanging="360"/>
        <w:rPr>
          <w:u w:val="none"/>
        </w:rPr>
      </w:pPr>
      <w:r w:rsidDel="00000000" w:rsidR="00000000" w:rsidRPr="00000000">
        <w:rPr>
          <w:rtl w:val="0"/>
        </w:rPr>
        <w:t xml:space="preserve">According to 8th edition AJCC staging, only 2% of patients were upstaged by CLND.</w:t>
      </w:r>
    </w:p>
    <w:p w:rsidR="00000000" w:rsidDel="00000000" w:rsidP="00000000" w:rsidRDefault="00000000" w:rsidRPr="00000000" w14:paraId="00000FF8">
      <w:pPr>
        <w:numPr>
          <w:ilvl w:val="1"/>
          <w:numId w:val="75"/>
        </w:numPr>
        <w:ind w:left="1440" w:hanging="360"/>
        <w:rPr>
          <w:u w:val="none"/>
        </w:rPr>
      </w:pPr>
      <w:r w:rsidDel="00000000" w:rsidR="00000000" w:rsidRPr="00000000">
        <w:rPr>
          <w:rtl w:val="0"/>
        </w:rPr>
        <w:t xml:space="preserve">5y RFS 60%. 5y DMFS ~67%. 5y OS 72%. </w:t>
      </w:r>
    </w:p>
    <w:p w:rsidR="00000000" w:rsidDel="00000000" w:rsidP="00000000" w:rsidRDefault="00000000" w:rsidRPr="00000000" w14:paraId="00000FF9">
      <w:pPr>
        <w:widowControl w:val="0"/>
        <w:numPr>
          <w:ilvl w:val="1"/>
          <w:numId w:val="75"/>
        </w:numPr>
        <w:ind w:left="1440" w:hanging="360"/>
      </w:pPr>
      <w:r w:rsidDel="00000000" w:rsidR="00000000" w:rsidRPr="00000000">
        <w:rPr>
          <w:rFonts w:ascii="Cardo" w:cs="Cardo" w:eastAsia="Cardo" w:hAnsi="Cardo"/>
          <w:rtl w:val="0"/>
        </w:rPr>
        <w:t xml:space="preserve">5y any regional recurrence 17→ 10%, 5y iRR 7→ 3%, 5y iDM 13→ 18%, 5y cumulative DM ~25%. </w:t>
      </w:r>
    </w:p>
    <w:p w:rsidR="00000000" w:rsidDel="00000000" w:rsidP="00000000" w:rsidRDefault="00000000" w:rsidRPr="00000000" w14:paraId="00000FFA">
      <w:pPr>
        <w:widowControl w:val="0"/>
        <w:numPr>
          <w:ilvl w:val="1"/>
          <w:numId w:val="75"/>
        </w:numPr>
        <w:ind w:left="1440" w:hanging="360"/>
      </w:pPr>
      <w:r w:rsidDel="00000000" w:rsidR="00000000" w:rsidRPr="00000000">
        <w:rPr>
          <w:rtl w:val="0"/>
        </w:rPr>
        <w:t xml:space="preserve">MVA demonstrated tumor thickness &gt; 2mm most impactful on DMFS, OS and RFS. 1 mm SLN mattered less.</w:t>
      </w:r>
    </w:p>
    <w:p w:rsidR="00000000" w:rsidDel="00000000" w:rsidP="00000000" w:rsidRDefault="00000000" w:rsidRPr="00000000" w14:paraId="00000FFB">
      <w:pPr>
        <w:numPr>
          <w:ilvl w:val="1"/>
          <w:numId w:val="75"/>
        </w:numPr>
        <w:ind w:left="1440" w:hanging="360"/>
        <w:rPr>
          <w:u w:val="none"/>
        </w:rPr>
      </w:pPr>
      <w:r w:rsidDel="00000000" w:rsidR="00000000" w:rsidRPr="00000000">
        <w:rPr>
          <w:rtl w:val="0"/>
        </w:rPr>
        <w:t xml:space="preserve">G3+ toxicity 13% (mostly lymphedema). </w:t>
      </w:r>
    </w:p>
    <w:p w:rsidR="00000000" w:rsidDel="00000000" w:rsidP="00000000" w:rsidRDefault="00000000" w:rsidRPr="00000000" w14:paraId="00000FFC">
      <w:pPr>
        <w:numPr>
          <w:ilvl w:val="1"/>
          <w:numId w:val="75"/>
        </w:numPr>
        <w:ind w:left="1440" w:hanging="360"/>
        <w:rPr>
          <w:u w:val="none"/>
        </w:rPr>
      </w:pPr>
      <w:r w:rsidDel="00000000" w:rsidR="00000000" w:rsidRPr="00000000">
        <w:rPr>
          <w:rtl w:val="0"/>
        </w:rPr>
        <w:t xml:space="preserve">Melanoma is the cause of death </w:t>
      </w:r>
    </w:p>
    <w:p w:rsidR="00000000" w:rsidDel="00000000" w:rsidP="00000000" w:rsidRDefault="00000000" w:rsidRPr="00000000" w14:paraId="00000FFD">
      <w:pPr>
        <w:numPr>
          <w:ilvl w:val="0"/>
          <w:numId w:val="75"/>
        </w:numPr>
        <w:rPr>
          <w:b w:val="0"/>
          <w:color w:val="000000"/>
          <w:sz w:val="20"/>
          <w:szCs w:val="20"/>
        </w:rPr>
      </w:pPr>
      <w:r w:rsidDel="00000000" w:rsidR="00000000" w:rsidRPr="00000000">
        <w:rPr>
          <w:rFonts w:ascii="Gungsuh" w:cs="Gungsuh" w:eastAsia="Gungsuh" w:hAnsi="Gungsuh"/>
          <w:rtl w:val="0"/>
        </w:rPr>
        <w:t xml:space="preserve">END of iliac or obturators if cN+ superficial nodes, ≥ 3 superficial LNs, or LAD on CT.</w:t>
      </w:r>
    </w:p>
    <w:p w:rsidR="00000000" w:rsidDel="00000000" w:rsidP="00000000" w:rsidRDefault="00000000" w:rsidRPr="00000000" w14:paraId="00000FFE">
      <w:pPr>
        <w:pStyle w:val="Heading2"/>
        <w:rPr/>
      </w:pPr>
      <w:bookmarkStart w:colFirst="0" w:colLast="0" w:name="_uqqhmqp0p864" w:id="271"/>
      <w:bookmarkEnd w:id="271"/>
      <w:hyperlink w:anchor="_hi5xpm3qkl7f">
        <w:r w:rsidDel="00000000" w:rsidR="00000000" w:rsidRPr="00000000">
          <w:rPr>
            <w:rtl w:val="0"/>
          </w:rPr>
          <w:t xml:space="preserve">Adjuvant RT</w:t>
        </w:r>
      </w:hyperlink>
      <w:r w:rsidDel="00000000" w:rsidR="00000000" w:rsidRPr="00000000">
        <w:rPr>
          <w:rtl w:val="0"/>
        </w:rPr>
      </w:r>
    </w:p>
    <w:p w:rsidR="00000000" w:rsidDel="00000000" w:rsidP="00000000" w:rsidRDefault="00000000" w:rsidRPr="00000000" w14:paraId="00000FFF">
      <w:pPr>
        <w:ind w:left="0" w:firstLine="0"/>
        <w:rPr/>
      </w:pPr>
      <w:r w:rsidDel="00000000" w:rsidR="00000000" w:rsidRPr="00000000">
        <w:rPr>
          <w:rtl w:val="0"/>
        </w:rPr>
        <w:t xml:space="preserve">NCCN suggests patients who meet Burmeister criteria may be considered for adjuvant RT. </w:t>
      </w:r>
    </w:p>
    <w:p w:rsidR="00000000" w:rsidDel="00000000" w:rsidP="00000000" w:rsidRDefault="00000000" w:rsidRPr="00000000" w14:paraId="00001000">
      <w:pPr>
        <w:ind w:left="0" w:firstLine="0"/>
        <w:rPr/>
      </w:pPr>
      <w:r w:rsidDel="00000000" w:rsidR="00000000" w:rsidRPr="00000000">
        <w:rPr>
          <w:rtl w:val="0"/>
        </w:rPr>
        <w:t xml:space="preserve">Other factors include ECE, thick lesions &gt; 4 mm esp if ulcerated or with satellitosis, and SLNB(+) without completion dissection.</w:t>
      </w:r>
      <w:r w:rsidDel="00000000" w:rsidR="00000000" w:rsidRPr="00000000">
        <w:rPr>
          <w:rtl w:val="0"/>
        </w:rPr>
      </w:r>
    </w:p>
    <w:bookmarkStart w:colFirst="0" w:colLast="0" w:name="kix.10rx3l1rxoqb" w:id="272"/>
    <w:bookmarkEnd w:id="272"/>
    <w:p w:rsidR="00000000" w:rsidDel="00000000" w:rsidP="00000000" w:rsidRDefault="00000000" w:rsidRPr="00000000" w14:paraId="00001001">
      <w:pPr>
        <w:numPr>
          <w:ilvl w:val="0"/>
          <w:numId w:val="75"/>
        </w:numPr>
        <w:rPr>
          <w:b w:val="0"/>
        </w:rPr>
      </w:pPr>
      <w:r w:rsidDel="00000000" w:rsidR="00000000" w:rsidRPr="00000000">
        <w:rPr>
          <w:b w:val="1"/>
          <w:rtl w:val="0"/>
        </w:rPr>
        <w:t xml:space="preserve">TROG 02.01 </w:t>
      </w:r>
      <w:r w:rsidDel="00000000" w:rsidR="00000000" w:rsidRPr="00000000">
        <w:rPr>
          <w:rtl w:val="0"/>
        </w:rPr>
        <w:t xml:space="preserve">[</w:t>
      </w:r>
      <w:hyperlink r:id="rId1001">
        <w:r w:rsidDel="00000000" w:rsidR="00000000" w:rsidRPr="00000000">
          <w:rPr>
            <w:rtl w:val="0"/>
          </w:rPr>
          <w:t xml:space="preserve">Burmeister Lancet '12</w:t>
        </w:r>
      </w:hyperlink>
      <w:r w:rsidDel="00000000" w:rsidR="00000000" w:rsidRPr="00000000">
        <w:rPr>
          <w:rtl w:val="0"/>
        </w:rPr>
        <w:t xml:space="preserve">, </w:t>
      </w:r>
      <w:hyperlink r:id="rId1002">
        <w:r w:rsidDel="00000000" w:rsidR="00000000" w:rsidRPr="00000000">
          <w:rPr>
            <w:rtl w:val="0"/>
          </w:rPr>
          <w:t xml:space="preserve">Henderson '15]</w:t>
        </w:r>
      </w:hyperlink>
      <w:r w:rsidDel="00000000" w:rsidR="00000000" w:rsidRPr="00000000">
        <w:rPr>
          <w:rtl w:val="0"/>
        </w:rPr>
        <w:t xml:space="preserve">: </w:t>
      </w:r>
      <w:r w:rsidDel="00000000" w:rsidR="00000000" w:rsidRPr="00000000">
        <w:rPr>
          <w:b w:val="1"/>
          <w:rtl w:val="0"/>
        </w:rPr>
        <w:t xml:space="preserve">Palpable</w:t>
      </w:r>
      <w:r w:rsidDel="00000000" w:rsidR="00000000" w:rsidRPr="00000000">
        <w:rPr>
          <w:rtl w:val="0"/>
        </w:rPr>
        <w:t xml:space="preserve"> </w:t>
      </w:r>
      <w:r w:rsidDel="00000000" w:rsidR="00000000" w:rsidRPr="00000000">
        <w:rPr>
          <w:b w:val="1"/>
          <w:rtl w:val="0"/>
        </w:rPr>
        <w:t xml:space="preserve">LND ± ISRT 48/20</w:t>
      </w:r>
      <w:r w:rsidDel="00000000" w:rsidR="00000000" w:rsidRPr="00000000">
        <w:rPr>
          <w:rtl w:val="0"/>
        </w:rPr>
        <w:t xml:space="preserve"> in pts with HR criteria. </w:t>
        <w:br w:type="textWrapping"/>
        <w:t xml:space="preserve">Adjuvant RT for cN+ lymph nodes has small improvements in regional relapse but no confirmed benefit for DM or OS. RT is likely appropriate for patients with high risk of regional recurrence, such as ECE. It may be reasonable to advocate for RT if ECE or high nodal burden, but otherwise consider observing (esp if LE) due to lymphedema risk and high risk of distant failure. Adjuvant RT after LND is NCCN category 2B. </w:t>
      </w:r>
    </w:p>
    <w:p w:rsidR="00000000" w:rsidDel="00000000" w:rsidP="00000000" w:rsidRDefault="00000000" w:rsidRPr="00000000" w14:paraId="00001002">
      <w:pPr>
        <w:ind w:firstLine="720"/>
        <w:rPr/>
      </w:pPr>
      <w:r w:rsidDel="00000000" w:rsidR="00000000" w:rsidRPr="00000000">
        <w:rPr>
          <w:rtl w:val="0"/>
        </w:rPr>
        <w:t xml:space="preserve">In the modern era, immunotherapy, BRAFi, and observation are reasonable treatment options as well. </w:t>
      </w:r>
    </w:p>
    <w:p w:rsidR="00000000" w:rsidDel="00000000" w:rsidP="00000000" w:rsidRDefault="00000000" w:rsidRPr="00000000" w14:paraId="00001003">
      <w:pPr>
        <w:ind w:firstLine="720"/>
        <w:rPr/>
      </w:pPr>
      <w:r w:rsidDel="00000000" w:rsidR="00000000" w:rsidRPr="00000000">
        <w:rPr>
          <w:rtl w:val="0"/>
        </w:rPr>
        <w:t xml:space="preserve">In the context of (+)SLNB, there appears to be no DMFS, CSS or OS advantage with completion LND [</w:t>
      </w:r>
      <w:hyperlink w:anchor="6zz3zaxt03un">
        <w:r w:rsidDel="00000000" w:rsidR="00000000" w:rsidRPr="00000000">
          <w:rPr>
            <w:rtl w:val="0"/>
          </w:rPr>
          <w:t xml:space="preserve">MSLT II</w:t>
        </w:r>
      </w:hyperlink>
      <w:r w:rsidDel="00000000" w:rsidR="00000000" w:rsidRPr="00000000">
        <w:rPr>
          <w:rtl w:val="0"/>
        </w:rPr>
        <w:t xml:space="preserve">, </w:t>
      </w:r>
      <w:hyperlink w:anchor="9d624rklxe3j">
        <w:r w:rsidDel="00000000" w:rsidR="00000000" w:rsidRPr="00000000">
          <w:rPr>
            <w:rtl w:val="0"/>
          </w:rPr>
          <w:t xml:space="preserve">DeCOG</w:t>
        </w:r>
      </w:hyperlink>
      <w:r w:rsidDel="00000000" w:rsidR="00000000" w:rsidRPr="00000000">
        <w:rPr>
          <w:rtl w:val="0"/>
        </w:rPr>
        <w:t xml:space="preserve">]. </w:t>
      </w:r>
    </w:p>
    <w:p w:rsidR="00000000" w:rsidDel="00000000" w:rsidP="00000000" w:rsidRDefault="00000000" w:rsidRPr="00000000" w14:paraId="00001004">
      <w:pPr>
        <w:numPr>
          <w:ilvl w:val="1"/>
          <w:numId w:val="75"/>
        </w:numPr>
        <w:ind w:left="1440" w:hanging="360"/>
        <w:rPr>
          <w:b w:val="0"/>
        </w:rPr>
      </w:pPr>
      <w:r w:rsidDel="00000000" w:rsidR="00000000" w:rsidRPr="00000000">
        <w:rPr>
          <w:rFonts w:ascii="Cardo" w:cs="Cardo" w:eastAsia="Cardo" w:hAnsi="Cardo"/>
          <w:rtl w:val="0"/>
        </w:rPr>
        <w:t xml:space="preserve">217 pts. Nonmetastatic palpable LN at dx or isolated palpable LN relapse→ LND. SLNB is not allowed. </w:t>
      </w:r>
    </w:p>
    <w:p w:rsidR="00000000" w:rsidDel="00000000" w:rsidP="00000000" w:rsidRDefault="00000000" w:rsidRPr="00000000" w14:paraId="00001005">
      <w:pPr>
        <w:numPr>
          <w:ilvl w:val="2"/>
          <w:numId w:val="75"/>
        </w:numPr>
        <w:ind w:left="2160" w:hanging="360"/>
        <w:rPr>
          <w:b w:val="0"/>
        </w:rPr>
      </w:pPr>
      <w:r w:rsidDel="00000000" w:rsidR="00000000" w:rsidRPr="00000000">
        <w:rPr>
          <w:rFonts w:ascii="Gungsuh" w:cs="Gungsuh" w:eastAsia="Gungsuh" w:hAnsi="Gungsuh"/>
          <w:rtl w:val="0"/>
        </w:rPr>
        <w:t xml:space="preserve">Eligibility: 1 parotid, 2 neck, 2 axilla, 3 groin, ≥ 3 cm neck, ≥ 4 cm axillary/inguinal ("</w:t>
      </w:r>
      <w:r w:rsidDel="00000000" w:rsidR="00000000" w:rsidRPr="00000000">
        <w:rPr>
          <w:b w:val="1"/>
          <w:rtl w:val="0"/>
        </w:rPr>
        <w:t xml:space="preserve">1,22,33,4"</w:t>
      </w:r>
      <w:r w:rsidDel="00000000" w:rsidR="00000000" w:rsidRPr="00000000">
        <w:rPr>
          <w:rtl w:val="0"/>
        </w:rPr>
        <w:t xml:space="preserve">).</w:t>
      </w:r>
    </w:p>
    <w:p w:rsidR="00000000" w:rsidDel="00000000" w:rsidP="00000000" w:rsidRDefault="00000000" w:rsidRPr="00000000" w14:paraId="00001006">
      <w:pPr>
        <w:numPr>
          <w:ilvl w:val="2"/>
          <w:numId w:val="75"/>
        </w:numPr>
        <w:ind w:left="2160" w:hanging="360"/>
        <w:rPr>
          <w:b w:val="0"/>
        </w:rPr>
      </w:pPr>
      <w:r w:rsidDel="00000000" w:rsidR="00000000" w:rsidRPr="00000000">
        <w:rPr>
          <w:rtl w:val="0"/>
        </w:rPr>
        <w:t xml:space="preserve">RT: SM+ got 51/21.</w:t>
      </w:r>
    </w:p>
    <w:p w:rsidR="00000000" w:rsidDel="00000000" w:rsidP="00000000" w:rsidRDefault="00000000" w:rsidRPr="00000000" w14:paraId="00001007">
      <w:pPr>
        <w:numPr>
          <w:ilvl w:val="2"/>
          <w:numId w:val="75"/>
        </w:numPr>
        <w:ind w:left="2160" w:hanging="360"/>
        <w:rPr>
          <w:u w:val="none"/>
        </w:rPr>
      </w:pPr>
      <w:r w:rsidDel="00000000" w:rsidR="00000000" w:rsidRPr="00000000">
        <w:rPr>
          <w:rtl w:val="0"/>
        </w:rPr>
        <w:t xml:space="preserve">Less than 5% of patients on this study got adjuvant interferon! </w:t>
      </w:r>
    </w:p>
    <w:p w:rsidR="00000000" w:rsidDel="00000000" w:rsidP="00000000" w:rsidRDefault="00000000" w:rsidRPr="00000000" w14:paraId="00001008">
      <w:pPr>
        <w:numPr>
          <w:ilvl w:val="1"/>
          <w:numId w:val="75"/>
        </w:numPr>
        <w:ind w:left="1440" w:hanging="360"/>
        <w:rPr>
          <w:b w:val="0"/>
        </w:rPr>
      </w:pPr>
      <w:r w:rsidDel="00000000" w:rsidR="00000000" w:rsidRPr="00000000">
        <w:rPr>
          <w:rFonts w:ascii="Cardo" w:cs="Cardo" w:eastAsia="Cardo" w:hAnsi="Cardo"/>
          <w:rtl w:val="0"/>
        </w:rPr>
        <w:t xml:space="preserve">3y LRC 68→ 82% (HR 0.52). 6y relapse 36→ 21% without improved RFS or OS. 5y OS ~35% (not powered).</w:t>
      </w:r>
    </w:p>
    <w:p w:rsidR="00000000" w:rsidDel="00000000" w:rsidP="00000000" w:rsidRDefault="00000000" w:rsidRPr="00000000" w14:paraId="00001009">
      <w:pPr>
        <w:numPr>
          <w:ilvl w:val="1"/>
          <w:numId w:val="75"/>
        </w:numPr>
        <w:ind w:left="1440" w:hanging="360"/>
        <w:rPr>
          <w:b w:val="0"/>
        </w:rPr>
      </w:pPr>
      <w:r w:rsidDel="00000000" w:rsidR="00000000" w:rsidRPr="00000000">
        <w:rPr>
          <w:rtl w:val="0"/>
        </w:rPr>
        <w:t xml:space="preserve">23 of 26 pts on obs with regional failure underwent salvage surgery without apparent OS detriment.</w:t>
      </w:r>
    </w:p>
    <w:p w:rsidR="00000000" w:rsidDel="00000000" w:rsidP="00000000" w:rsidRDefault="00000000" w:rsidRPr="00000000" w14:paraId="0000100A">
      <w:pPr>
        <w:numPr>
          <w:ilvl w:val="1"/>
          <w:numId w:val="75"/>
        </w:numPr>
        <w:ind w:left="1440" w:hanging="360"/>
        <w:rPr>
          <w:b w:val="0"/>
        </w:rPr>
      </w:pPr>
      <w:r w:rsidDel="00000000" w:rsidR="00000000" w:rsidRPr="00000000">
        <w:rPr>
          <w:rtl w:val="0"/>
        </w:rPr>
        <w:t xml:space="preserve">Equivalent DM with administration of RT.</w:t>
      </w:r>
    </w:p>
    <w:p w:rsidR="00000000" w:rsidDel="00000000" w:rsidP="00000000" w:rsidRDefault="00000000" w:rsidRPr="00000000" w14:paraId="0000100B">
      <w:pPr>
        <w:numPr>
          <w:ilvl w:val="2"/>
          <w:numId w:val="75"/>
        </w:numPr>
        <w:ind w:left="2160" w:hanging="360"/>
        <w:rPr>
          <w:b w:val="0"/>
        </w:rPr>
      </w:pPr>
      <w:r w:rsidDel="00000000" w:rsidR="00000000" w:rsidRPr="00000000">
        <w:rPr>
          <w:rtl w:val="0"/>
        </w:rPr>
        <w:t xml:space="preserve">DM occurs as first relapse in 50%, any relapse in 66%.</w:t>
      </w:r>
    </w:p>
    <w:p w:rsidR="00000000" w:rsidDel="00000000" w:rsidP="00000000" w:rsidRDefault="00000000" w:rsidRPr="00000000" w14:paraId="0000100C">
      <w:pPr>
        <w:numPr>
          <w:ilvl w:val="1"/>
          <w:numId w:val="75"/>
        </w:numPr>
        <w:ind w:left="1440" w:hanging="360"/>
        <w:rPr>
          <w:b w:val="0"/>
        </w:rPr>
      </w:pPr>
      <w:r w:rsidDel="00000000" w:rsidR="00000000" w:rsidRPr="00000000">
        <w:rPr>
          <w:rtl w:val="0"/>
        </w:rPr>
        <w:t xml:space="preserve">Any relapse ~68%. </w:t>
      </w:r>
    </w:p>
    <w:p w:rsidR="00000000" w:rsidDel="00000000" w:rsidP="00000000" w:rsidRDefault="00000000" w:rsidRPr="00000000" w14:paraId="0000100D">
      <w:pPr>
        <w:numPr>
          <w:ilvl w:val="1"/>
          <w:numId w:val="75"/>
        </w:numPr>
        <w:ind w:left="1440" w:hanging="360"/>
        <w:rPr>
          <w:b w:val="0"/>
        </w:rPr>
      </w:pPr>
      <w:r w:rsidDel="00000000" w:rsidR="00000000" w:rsidRPr="00000000">
        <w:rPr>
          <w:rFonts w:ascii="Cardo" w:cs="Cardo" w:eastAsia="Cardo" w:hAnsi="Cardo"/>
          <w:rtl w:val="0"/>
        </w:rPr>
        <w:t xml:space="preserve">Late lymphedema for axillary / groin of 9→ 19%.</w:t>
      </w:r>
      <w:r w:rsidDel="00000000" w:rsidR="00000000" w:rsidRPr="00000000">
        <w:rPr>
          <w:i w:val="1"/>
          <w:rtl w:val="0"/>
        </w:rPr>
        <w:t xml:space="preserve"> </w:t>
      </w:r>
      <w:r w:rsidDel="00000000" w:rsidR="00000000" w:rsidRPr="00000000">
        <w:rPr>
          <w:rtl w:val="0"/>
        </w:rPr>
        <w:t xml:space="preserve">There was no difference in UE edema.</w:t>
      </w:r>
    </w:p>
    <w:p w:rsidR="00000000" w:rsidDel="00000000" w:rsidP="00000000" w:rsidRDefault="00000000" w:rsidRPr="00000000" w14:paraId="0000100E">
      <w:pPr>
        <w:numPr>
          <w:ilvl w:val="1"/>
          <w:numId w:val="75"/>
        </w:numPr>
        <w:ind w:left="1440" w:hanging="360"/>
        <w:rPr>
          <w:b w:val="0"/>
        </w:rPr>
      </w:pPr>
      <w:r w:rsidDel="00000000" w:rsidR="00000000" w:rsidRPr="00000000">
        <w:rPr>
          <w:rtl w:val="0"/>
        </w:rPr>
        <w:t xml:space="preserve">G3-4 toxicity 22%. Mostly skin/subcutaneous.</w:t>
      </w:r>
    </w:p>
    <w:bookmarkStart w:colFirst="0" w:colLast="0" w:name="kix.3y86w3rjg04s" w:id="273"/>
    <w:bookmarkEnd w:id="273"/>
    <w:p w:rsidR="00000000" w:rsidDel="00000000" w:rsidP="00000000" w:rsidRDefault="00000000" w:rsidRPr="00000000" w14:paraId="0000100F">
      <w:pPr>
        <w:numPr>
          <w:ilvl w:val="0"/>
          <w:numId w:val="75"/>
        </w:numPr>
      </w:pPr>
      <w:r w:rsidDel="00000000" w:rsidR="00000000" w:rsidRPr="00000000">
        <w:rPr>
          <w:b w:val="1"/>
          <w:rtl w:val="0"/>
        </w:rPr>
        <w:t xml:space="preserve">MDACC H&amp;N </w:t>
      </w:r>
      <w:r w:rsidDel="00000000" w:rsidR="00000000" w:rsidRPr="00000000">
        <w:rPr>
          <w:rtl w:val="0"/>
        </w:rPr>
        <w:t xml:space="preserve">[</w:t>
      </w:r>
      <w:hyperlink r:id="rId1003">
        <w:r w:rsidDel="00000000" w:rsidR="00000000" w:rsidRPr="00000000">
          <w:rPr>
            <w:rtl w:val="0"/>
          </w:rPr>
          <w:t xml:space="preserve">Ang IJROBP '94]</w:t>
        </w:r>
      </w:hyperlink>
      <w:r w:rsidDel="00000000" w:rsidR="00000000" w:rsidRPr="00000000">
        <w:rPr>
          <w:rtl w:val="0"/>
        </w:rPr>
        <w:t xml:space="preserve">: Phase II. </w:t>
      </w:r>
      <w:r w:rsidDel="00000000" w:rsidR="00000000" w:rsidRPr="00000000">
        <w:rPr>
          <w:rFonts w:ascii="Cardo" w:cs="Cardo" w:eastAsia="Cardo" w:hAnsi="Cardo"/>
          <w:b w:val="1"/>
          <w:rtl w:val="0"/>
        </w:rPr>
        <w:t xml:space="preserve">WLE→ PORT 30/5 twice weekly</w:t>
      </w:r>
      <w:r w:rsidDel="00000000" w:rsidR="00000000" w:rsidRPr="00000000">
        <w:rPr>
          <w:rtl w:val="0"/>
        </w:rPr>
        <w:t xml:space="preserve">.</w:t>
      </w:r>
    </w:p>
    <w:p w:rsidR="00000000" w:rsidDel="00000000" w:rsidP="00000000" w:rsidRDefault="00000000" w:rsidRPr="00000000" w14:paraId="00001010">
      <w:pPr>
        <w:ind w:firstLine="720"/>
        <w:rPr/>
      </w:pPr>
      <w:r w:rsidDel="00000000" w:rsidR="00000000" w:rsidRPr="00000000">
        <w:rPr>
          <w:rtl w:val="0"/>
        </w:rPr>
        <w:t xml:space="preserve">Five fraction adjuvant RT led to favorable LRC and low toxicity. </w:t>
      </w:r>
    </w:p>
    <w:p w:rsidR="00000000" w:rsidDel="00000000" w:rsidP="00000000" w:rsidRDefault="00000000" w:rsidRPr="00000000" w14:paraId="00001011">
      <w:pPr>
        <w:ind w:firstLine="720"/>
        <w:rPr/>
      </w:pPr>
      <w:r w:rsidDel="00000000" w:rsidR="00000000" w:rsidRPr="00000000">
        <w:rPr>
          <w:rtl w:val="0"/>
        </w:rPr>
        <w:t xml:space="preserve">The fairly low 5y OS is likely attributable to distant disease. </w:t>
      </w:r>
    </w:p>
    <w:p w:rsidR="00000000" w:rsidDel="00000000" w:rsidP="00000000" w:rsidRDefault="00000000" w:rsidRPr="00000000" w14:paraId="00001012">
      <w:pPr>
        <w:numPr>
          <w:ilvl w:val="1"/>
          <w:numId w:val="75"/>
        </w:numPr>
        <w:ind w:left="1440" w:hanging="360"/>
      </w:pPr>
      <w:r w:rsidDel="00000000" w:rsidR="00000000" w:rsidRPr="00000000">
        <w:rPr>
          <w:rFonts w:ascii="Gungsuh" w:cs="Gungsuh" w:eastAsia="Gungsuh" w:hAnsi="Gungsuh"/>
          <w:rtl w:val="0"/>
        </w:rPr>
        <w:t xml:space="preserve">174 pts. HR melanoma of H&amp;N: size ≥ 1 mm or Clark's level IV, palpable nodes, nodal relapse. Some got LND. </w:t>
      </w:r>
    </w:p>
    <w:p w:rsidR="00000000" w:rsidDel="00000000" w:rsidP="00000000" w:rsidRDefault="00000000" w:rsidRPr="00000000" w14:paraId="00001013">
      <w:pPr>
        <w:numPr>
          <w:ilvl w:val="1"/>
          <w:numId w:val="75"/>
        </w:numPr>
        <w:ind w:left="1440" w:hanging="360"/>
      </w:pPr>
      <w:r w:rsidDel="00000000" w:rsidR="00000000" w:rsidRPr="00000000">
        <w:rPr>
          <w:rtl w:val="0"/>
        </w:rPr>
        <w:t xml:space="preserve">5y LRC 88%, 5y OS 47%.</w:t>
      </w:r>
    </w:p>
    <w:p w:rsidR="00000000" w:rsidDel="00000000" w:rsidP="00000000" w:rsidRDefault="00000000" w:rsidRPr="00000000" w14:paraId="00001014">
      <w:pPr>
        <w:numPr>
          <w:ilvl w:val="1"/>
          <w:numId w:val="75"/>
        </w:numPr>
        <w:ind w:left="1440" w:hanging="360"/>
      </w:pPr>
      <w:r w:rsidDel="00000000" w:rsidR="00000000" w:rsidRPr="00000000">
        <w:rPr>
          <w:rtl w:val="0"/>
        </w:rPr>
        <w:t xml:space="preserve">Late toxicity in 3 pts: Neck fibrosis, mild hearing loss, exposure of EAC cartilage. </w:t>
      </w:r>
    </w:p>
    <w:bookmarkStart w:colFirst="0" w:colLast="0" w:name="kix.ua35e51izpdy" w:id="274"/>
    <w:bookmarkEnd w:id="274"/>
    <w:p w:rsidR="00000000" w:rsidDel="00000000" w:rsidP="00000000" w:rsidRDefault="00000000" w:rsidRPr="00000000" w14:paraId="00001015">
      <w:pPr>
        <w:numPr>
          <w:ilvl w:val="0"/>
          <w:numId w:val="75"/>
        </w:numPr>
      </w:pPr>
      <w:r w:rsidDel="00000000" w:rsidR="00000000" w:rsidRPr="00000000">
        <w:rPr>
          <w:b w:val="1"/>
          <w:rtl w:val="0"/>
        </w:rPr>
        <w:t xml:space="preserve">MDACC </w:t>
      </w:r>
      <w:r w:rsidDel="00000000" w:rsidR="00000000" w:rsidRPr="00000000">
        <w:rPr>
          <w:rtl w:val="0"/>
        </w:rPr>
        <w:t xml:space="preserve">[</w:t>
      </w:r>
      <w:hyperlink r:id="rId1004">
        <w:r w:rsidDel="00000000" w:rsidR="00000000" w:rsidRPr="00000000">
          <w:rPr>
            <w:rtl w:val="0"/>
          </w:rPr>
          <w:t xml:space="preserve">Ballo Cancer '06</w:t>
        </w:r>
      </w:hyperlink>
      <w:r w:rsidDel="00000000" w:rsidR="00000000" w:rsidRPr="00000000">
        <w:rPr>
          <w:rtl w:val="0"/>
        </w:rPr>
        <w:t xml:space="preserve">]: Retro. </w:t>
      </w:r>
      <w:r w:rsidDel="00000000" w:rsidR="00000000" w:rsidRPr="00000000">
        <w:rPr>
          <w:rFonts w:ascii="Cardo" w:cs="Cardo" w:eastAsia="Cardo" w:hAnsi="Cardo"/>
          <w:b w:val="1"/>
          <w:rtl w:val="0"/>
        </w:rPr>
        <w:t xml:space="preserve">LND→ PORT</w:t>
      </w:r>
      <w:r w:rsidDel="00000000" w:rsidR="00000000" w:rsidRPr="00000000">
        <w:rPr>
          <w:rtl w:val="0"/>
        </w:rPr>
        <w:t xml:space="preserve"> </w:t>
      </w:r>
      <w:r w:rsidDel="00000000" w:rsidR="00000000" w:rsidRPr="00000000">
        <w:rPr>
          <w:b w:val="1"/>
          <w:rtl w:val="0"/>
        </w:rPr>
        <w:t xml:space="preserve">30/5 twice weekly</w:t>
      </w:r>
      <w:r w:rsidDel="00000000" w:rsidR="00000000" w:rsidRPr="00000000">
        <w:rPr>
          <w:rtl w:val="0"/>
        </w:rPr>
        <w:t xml:space="preserve">.</w:t>
        <w:br w:type="textWrapping"/>
        <w:t xml:space="preserve">Largest reported series of 30/5. Regional failures barely surpass 10%! Risk of DM nearly 50%, however.</w:t>
      </w:r>
    </w:p>
    <w:p w:rsidR="00000000" w:rsidDel="00000000" w:rsidP="00000000" w:rsidRDefault="00000000" w:rsidRPr="00000000" w14:paraId="00001016">
      <w:pPr>
        <w:ind w:firstLine="720"/>
        <w:rPr/>
      </w:pPr>
      <w:r w:rsidDel="00000000" w:rsidR="00000000" w:rsidRPr="00000000">
        <w:rPr>
          <w:rFonts w:ascii="Gungsuh" w:cs="Gungsuh" w:eastAsia="Gungsuh" w:hAnsi="Gungsuh"/>
          <w:rtl w:val="0"/>
        </w:rPr>
        <w:t xml:space="preserve">RT recommended for Ballo criteria: ≥ 4 LN, size &gt; 3 cm, ECE, recurrence. </w:t>
      </w:r>
    </w:p>
    <w:p w:rsidR="00000000" w:rsidDel="00000000" w:rsidP="00000000" w:rsidRDefault="00000000" w:rsidRPr="00000000" w14:paraId="00001017">
      <w:pPr>
        <w:ind w:firstLine="720"/>
        <w:rPr/>
      </w:pPr>
      <w:r w:rsidDel="00000000" w:rsidR="00000000" w:rsidRPr="00000000">
        <w:rPr>
          <w:rtl w:val="0"/>
        </w:rPr>
        <w:t xml:space="preserve">For groin, consider if 2+ high risk features, especially ECE. Higher threshold due to significant lymphedema. </w:t>
      </w:r>
    </w:p>
    <w:p w:rsidR="00000000" w:rsidDel="00000000" w:rsidP="00000000" w:rsidRDefault="00000000" w:rsidRPr="00000000" w14:paraId="00001018">
      <w:pPr>
        <w:numPr>
          <w:ilvl w:val="1"/>
          <w:numId w:val="75"/>
        </w:numPr>
        <w:ind w:left="1440" w:hanging="360"/>
      </w:pPr>
      <w:r w:rsidDel="00000000" w:rsidR="00000000" w:rsidRPr="00000000">
        <w:rPr>
          <w:b w:val="1"/>
          <w:rtl w:val="0"/>
        </w:rPr>
        <w:t xml:space="preserve">466 pts</w:t>
      </w:r>
      <w:r w:rsidDel="00000000" w:rsidR="00000000" w:rsidRPr="00000000">
        <w:rPr>
          <w:rFonts w:ascii="Gungsuh" w:cs="Gungsuh" w:eastAsia="Gungsuh" w:hAnsi="Gungsuh"/>
          <w:rtl w:val="0"/>
        </w:rPr>
        <w:t xml:space="preserve">. Chosen by Ballo criteria: ≥ 4 LN, &gt;3 cm, cervical LN, ECE, recurrent disease.</w:t>
      </w:r>
    </w:p>
    <w:p w:rsidR="00000000" w:rsidDel="00000000" w:rsidP="00000000" w:rsidRDefault="00000000" w:rsidRPr="00000000" w14:paraId="00001019">
      <w:pPr>
        <w:numPr>
          <w:ilvl w:val="1"/>
          <w:numId w:val="75"/>
        </w:numPr>
        <w:ind w:left="1440" w:hanging="360"/>
      </w:pPr>
      <w:r w:rsidDel="00000000" w:rsidR="00000000" w:rsidRPr="00000000">
        <w:rPr>
          <w:rFonts w:ascii="Cardo" w:cs="Cardo" w:eastAsia="Cardo" w:hAnsi="Cardo"/>
          <w:rtl w:val="0"/>
        </w:rPr>
        <w:t xml:space="preserve">5y regional control 89%. 5y DSS / DFS / DMFS of 49→ 42→ 44%.</w:t>
      </w:r>
    </w:p>
    <w:p w:rsidR="00000000" w:rsidDel="00000000" w:rsidP="00000000" w:rsidRDefault="00000000" w:rsidRPr="00000000" w14:paraId="0000101A">
      <w:pPr>
        <w:numPr>
          <w:ilvl w:val="1"/>
          <w:numId w:val="75"/>
        </w:numPr>
        <w:ind w:left="1440" w:hanging="360"/>
      </w:pPr>
      <w:r w:rsidDel="00000000" w:rsidR="00000000" w:rsidRPr="00000000">
        <w:rPr>
          <w:rtl w:val="0"/>
        </w:rPr>
        <w:t xml:space="preserve">cN+ in cervical neck after WLE only + adjuvant RT with 5y LC of 88% [</w:t>
      </w:r>
      <w:hyperlink r:id="rId1005">
        <w:r w:rsidDel="00000000" w:rsidR="00000000" w:rsidRPr="00000000">
          <w:rPr>
            <w:rtl w:val="0"/>
          </w:rPr>
          <w:t xml:space="preserve">Ballo H&amp;N '05</w:t>
        </w:r>
      </w:hyperlink>
      <w:r w:rsidDel="00000000" w:rsidR="00000000" w:rsidRPr="00000000">
        <w:rPr>
          <w:rtl w:val="0"/>
        </w:rPr>
        <w:t xml:space="preserve">]</w:t>
      </w:r>
    </w:p>
    <w:p w:rsidR="00000000" w:rsidDel="00000000" w:rsidP="00000000" w:rsidRDefault="00000000" w:rsidRPr="00000000" w14:paraId="0000101B">
      <w:pPr>
        <w:numPr>
          <w:ilvl w:val="1"/>
          <w:numId w:val="75"/>
        </w:numPr>
        <w:ind w:left="1440" w:hanging="360"/>
      </w:pPr>
      <w:r w:rsidDel="00000000" w:rsidR="00000000" w:rsidRPr="00000000">
        <w:rPr>
          <w:rtl w:val="0"/>
        </w:rPr>
        <w:t xml:space="preserve">16% G2-3 toxicity. Overall morbidity at 3/5/10 years increases! </w:t>
      </w:r>
    </w:p>
    <w:p w:rsidR="00000000" w:rsidDel="00000000" w:rsidP="00000000" w:rsidRDefault="00000000" w:rsidRPr="00000000" w14:paraId="0000101C">
      <w:pPr>
        <w:numPr>
          <w:ilvl w:val="1"/>
          <w:numId w:val="75"/>
        </w:numPr>
        <w:ind w:left="1440" w:hanging="360"/>
      </w:pPr>
      <w:r w:rsidDel="00000000" w:rsidR="00000000" w:rsidRPr="00000000">
        <w:rPr>
          <w:rFonts w:ascii="Cardo" w:cs="Cardo" w:eastAsia="Cardo" w:hAnsi="Cardo"/>
          <w:rtl w:val="0"/>
        </w:rPr>
        <w:t xml:space="preserve">Lymphedema for H&amp;N / axilla / groin of 11→ 30→ 39%.</w:t>
      </w:r>
    </w:p>
    <w:bookmarkStart w:colFirst="0" w:colLast="0" w:name="91g3zs2fahgf" w:id="275"/>
    <w:bookmarkEnd w:id="275"/>
    <w:p w:rsidR="00000000" w:rsidDel="00000000" w:rsidP="00000000" w:rsidRDefault="00000000" w:rsidRPr="00000000" w14:paraId="0000101D">
      <w:pPr>
        <w:numPr>
          <w:ilvl w:val="0"/>
          <w:numId w:val="75"/>
        </w:numPr>
        <w:rPr>
          <w:b w:val="0"/>
        </w:rPr>
      </w:pPr>
      <w:r w:rsidDel="00000000" w:rsidR="00000000" w:rsidRPr="00000000">
        <w:rPr>
          <w:b w:val="1"/>
          <w:rtl w:val="0"/>
        </w:rPr>
        <w:t xml:space="preserve">Roswell Park/MDACC</w:t>
      </w:r>
      <w:r w:rsidDel="00000000" w:rsidR="00000000" w:rsidRPr="00000000">
        <w:rPr>
          <w:rtl w:val="0"/>
        </w:rPr>
        <w:t xml:space="preserve"> [</w:t>
      </w:r>
      <w:hyperlink r:id="rId1006">
        <w:r w:rsidDel="00000000" w:rsidR="00000000" w:rsidRPr="00000000">
          <w:rPr>
            <w:rtl w:val="0"/>
          </w:rPr>
          <w:t xml:space="preserve">Agrawal Cancer '09</w:t>
        </w:r>
      </w:hyperlink>
      <w:r w:rsidDel="00000000" w:rsidR="00000000" w:rsidRPr="00000000">
        <w:rPr>
          <w:rtl w:val="0"/>
        </w:rPr>
        <w:t xml:space="preserve">]: Retro. </w:t>
      </w:r>
      <w:r w:rsidDel="00000000" w:rsidR="00000000" w:rsidRPr="00000000">
        <w:rPr>
          <w:b w:val="1"/>
          <w:rtl w:val="0"/>
        </w:rPr>
        <w:t xml:space="preserve">LND ± ISRT 30/6</w:t>
      </w:r>
      <w:r w:rsidDel="00000000" w:rsidR="00000000" w:rsidRPr="00000000">
        <w:rPr>
          <w:rtl w:val="0"/>
        </w:rPr>
        <w:t xml:space="preserve">.</w:t>
      </w:r>
    </w:p>
    <w:p w:rsidR="00000000" w:rsidDel="00000000" w:rsidP="00000000" w:rsidRDefault="00000000" w:rsidRPr="00000000" w14:paraId="0000101E">
      <w:pPr>
        <w:ind w:firstLine="720"/>
        <w:rPr/>
      </w:pPr>
      <w:r w:rsidDel="00000000" w:rsidR="00000000" w:rsidRPr="00000000">
        <w:rPr>
          <w:rtl w:val="0"/>
        </w:rPr>
        <w:t xml:space="preserve">There is an improvement of disease specific survival with the receipt of adjuvant radiotherapy!</w:t>
      </w:r>
    </w:p>
    <w:p w:rsidR="00000000" w:rsidDel="00000000" w:rsidP="00000000" w:rsidRDefault="00000000" w:rsidRPr="00000000" w14:paraId="0000101F">
      <w:pPr>
        <w:ind w:firstLine="720"/>
        <w:rPr/>
      </w:pPr>
      <w:r w:rsidDel="00000000" w:rsidR="00000000" w:rsidRPr="00000000">
        <w:rPr>
          <w:rtl w:val="0"/>
        </w:rPr>
        <w:t xml:space="preserve">This provides the strongest evidence for the "1,22,33,4" rule dictating adjuvant radiotherapy. </w:t>
      </w:r>
    </w:p>
    <w:p w:rsidR="00000000" w:rsidDel="00000000" w:rsidP="00000000" w:rsidRDefault="00000000" w:rsidRPr="00000000" w14:paraId="00001020">
      <w:pPr>
        <w:ind w:firstLine="720"/>
        <w:rPr/>
      </w:pPr>
      <w:r w:rsidDel="00000000" w:rsidR="00000000" w:rsidRPr="00000000">
        <w:rPr>
          <w:rFonts w:ascii="Gungsuh" w:cs="Gungsuh" w:eastAsia="Gungsuh" w:hAnsi="Gungsuh"/>
          <w:rtl w:val="0"/>
        </w:rPr>
        <w:t xml:space="preserve">DMFS and DSS are affected by: ≥ 4 positive lymph nodes, ≥ 15 LN removed. </w:t>
      </w:r>
    </w:p>
    <w:p w:rsidR="00000000" w:rsidDel="00000000" w:rsidP="00000000" w:rsidRDefault="00000000" w:rsidRPr="00000000" w14:paraId="00001021">
      <w:pPr>
        <w:ind w:firstLine="720"/>
        <w:rPr/>
      </w:pPr>
      <w:r w:rsidDel="00000000" w:rsidR="00000000" w:rsidRPr="00000000">
        <w:rPr>
          <w:rtl w:val="0"/>
        </w:rPr>
        <w:t xml:space="preserve">DSS is affected by: thickness &gt; 5 mm and receipt of adjuvant radiotherapy. </w:t>
      </w:r>
    </w:p>
    <w:p w:rsidR="00000000" w:rsidDel="00000000" w:rsidP="00000000" w:rsidRDefault="00000000" w:rsidRPr="00000000" w14:paraId="00001022">
      <w:pPr>
        <w:ind w:firstLine="720"/>
        <w:rPr/>
      </w:pPr>
      <w:r w:rsidDel="00000000" w:rsidR="00000000" w:rsidRPr="00000000">
        <w:rPr>
          <w:rFonts w:ascii="Gungsuh" w:cs="Gungsuh" w:eastAsia="Gungsuh" w:hAnsi="Gungsuh"/>
          <w:rtl w:val="0"/>
        </w:rPr>
        <w:t xml:space="preserve">Regional control is affected by: ≥ 15 LN removed, ≥ 4 positive lymph nodes, and receipt of adjuvant RT.</w:t>
      </w:r>
    </w:p>
    <w:p w:rsidR="00000000" w:rsidDel="00000000" w:rsidP="00000000" w:rsidRDefault="00000000" w:rsidRPr="00000000" w14:paraId="00001023">
      <w:pPr>
        <w:numPr>
          <w:ilvl w:val="1"/>
          <w:numId w:val="75"/>
        </w:numPr>
        <w:ind w:left="1440" w:hanging="360"/>
        <w:rPr>
          <w:b w:val="0"/>
        </w:rPr>
      </w:pPr>
      <w:r w:rsidDel="00000000" w:rsidR="00000000" w:rsidRPr="00000000">
        <w:rPr>
          <w:rtl w:val="0"/>
        </w:rPr>
        <w:t xml:space="preserve">615 pts. 1983-2003. Inclusion similar to "1,22,33,4" as on [</w:t>
      </w:r>
      <w:hyperlink w:anchor="kix.10rx3l1rxoqb">
        <w:r w:rsidDel="00000000" w:rsidR="00000000" w:rsidRPr="00000000">
          <w:rPr>
            <w:rtl w:val="0"/>
          </w:rPr>
          <w:t xml:space="preserve">TROG 02.01</w:t>
        </w:r>
      </w:hyperlink>
      <w:r w:rsidDel="00000000" w:rsidR="00000000" w:rsidRPr="00000000">
        <w:rPr>
          <w:rtl w:val="0"/>
        </w:rPr>
        <w:t xml:space="preserve">], but see paper for details. MFU 5y.</w:t>
      </w:r>
    </w:p>
    <w:p w:rsidR="00000000" w:rsidDel="00000000" w:rsidP="00000000" w:rsidRDefault="00000000" w:rsidRPr="00000000" w14:paraId="00001024">
      <w:pPr>
        <w:numPr>
          <w:ilvl w:val="2"/>
          <w:numId w:val="75"/>
        </w:numPr>
        <w:ind w:left="2160" w:hanging="360"/>
        <w:rPr>
          <w:u w:val="none"/>
        </w:rPr>
      </w:pPr>
      <w:r w:rsidDel="00000000" w:rsidR="00000000" w:rsidRPr="00000000">
        <w:rPr>
          <w:rtl w:val="0"/>
        </w:rPr>
        <w:t xml:space="preserve">Around 35% received adjuvant therapy, over half of whom received immunotherapy.</w:t>
      </w:r>
    </w:p>
    <w:p w:rsidR="00000000" w:rsidDel="00000000" w:rsidP="00000000" w:rsidRDefault="00000000" w:rsidRPr="00000000" w14:paraId="00001025">
      <w:pPr>
        <w:numPr>
          <w:ilvl w:val="1"/>
          <w:numId w:val="75"/>
        </w:numPr>
        <w:ind w:left="1440" w:hanging="360"/>
        <w:rPr>
          <w:b w:val="0"/>
        </w:rPr>
      </w:pPr>
      <w:r w:rsidDel="00000000" w:rsidR="00000000" w:rsidRPr="00000000">
        <w:rPr>
          <w:rtl w:val="0"/>
        </w:rPr>
        <w:t xml:space="preserve">5y regional control 81%. </w:t>
      </w:r>
    </w:p>
    <w:p w:rsidR="00000000" w:rsidDel="00000000" w:rsidP="00000000" w:rsidRDefault="00000000" w:rsidRPr="00000000" w14:paraId="00001026">
      <w:pPr>
        <w:numPr>
          <w:ilvl w:val="1"/>
          <w:numId w:val="75"/>
        </w:numPr>
        <w:ind w:left="1440" w:hanging="360"/>
        <w:rPr>
          <w:b w:val="0"/>
        </w:rPr>
      </w:pPr>
      <w:r w:rsidDel="00000000" w:rsidR="00000000" w:rsidRPr="00000000">
        <w:rPr>
          <w:rFonts w:ascii="Cardo" w:cs="Cardo" w:eastAsia="Cardo" w:hAnsi="Cardo"/>
          <w:rtl w:val="0"/>
        </w:rPr>
        <w:t xml:space="preserve">Nodal recurrence 40→ 10%.</w:t>
      </w:r>
    </w:p>
    <w:p w:rsidR="00000000" w:rsidDel="00000000" w:rsidP="00000000" w:rsidRDefault="00000000" w:rsidRPr="00000000" w14:paraId="00001027">
      <w:pPr>
        <w:numPr>
          <w:ilvl w:val="1"/>
          <w:numId w:val="75"/>
        </w:numPr>
        <w:ind w:left="1440" w:hanging="360"/>
        <w:rPr>
          <w:b w:val="0"/>
        </w:rPr>
      </w:pPr>
      <w:r w:rsidDel="00000000" w:rsidR="00000000" w:rsidRPr="00000000">
        <w:rPr>
          <w:rtl w:val="0"/>
        </w:rPr>
        <w:t xml:space="preserve">5y DMFS 40%, 5y DSS 48%.</w:t>
      </w:r>
    </w:p>
    <w:p w:rsidR="00000000" w:rsidDel="00000000" w:rsidP="00000000" w:rsidRDefault="00000000" w:rsidRPr="00000000" w14:paraId="00001028">
      <w:pPr>
        <w:numPr>
          <w:ilvl w:val="1"/>
          <w:numId w:val="75"/>
        </w:numPr>
        <w:ind w:left="1440" w:hanging="360"/>
        <w:rPr>
          <w:b w:val="0"/>
        </w:rPr>
      </w:pPr>
      <w:r w:rsidDel="00000000" w:rsidR="00000000" w:rsidRPr="00000000">
        <w:rPr>
          <w:rFonts w:ascii="Gungsuh" w:cs="Gungsuh" w:eastAsia="Gungsuh" w:hAnsi="Gungsuh"/>
          <w:rtl w:val="0"/>
        </w:rPr>
        <w:t xml:space="preserve">On MVA, regional control was influenced by ≥ 15 LN removed, ≥ 4 positive lymph nodes, and adjuvant RT.</w:t>
      </w:r>
    </w:p>
    <w:p w:rsidR="00000000" w:rsidDel="00000000" w:rsidP="00000000" w:rsidRDefault="00000000" w:rsidRPr="00000000" w14:paraId="00001029">
      <w:pPr>
        <w:numPr>
          <w:ilvl w:val="1"/>
          <w:numId w:val="75"/>
        </w:numPr>
        <w:ind w:left="1440" w:hanging="360"/>
        <w:rPr>
          <w:b w:val="0"/>
        </w:rPr>
      </w:pPr>
      <w:r w:rsidDel="00000000" w:rsidR="00000000" w:rsidRPr="00000000">
        <w:rPr>
          <w:rFonts w:ascii="Gungsuh" w:cs="Gungsuh" w:eastAsia="Gungsuh" w:hAnsi="Gungsuh"/>
          <w:rtl w:val="0"/>
        </w:rPr>
        <w:t xml:space="preserve">On MVA, DMFS and DSS were influenced by ≥ 15 LN removed, ≥ 4 positive lymph nodes.</w:t>
      </w:r>
    </w:p>
    <w:p w:rsidR="00000000" w:rsidDel="00000000" w:rsidP="00000000" w:rsidRDefault="00000000" w:rsidRPr="00000000" w14:paraId="0000102A">
      <w:pPr>
        <w:numPr>
          <w:ilvl w:val="1"/>
          <w:numId w:val="75"/>
        </w:numPr>
        <w:ind w:left="1440" w:hanging="360"/>
        <w:rPr>
          <w:b w:val="0"/>
        </w:rPr>
      </w:pPr>
      <w:r w:rsidDel="00000000" w:rsidR="00000000" w:rsidRPr="00000000">
        <w:rPr>
          <w:rtl w:val="0"/>
        </w:rPr>
        <w:t xml:space="preserve">On MVA, DSS was influenced by the primary tumor thickness &gt; 5 mm and the receipt of adjuvant RT.</w:t>
      </w:r>
    </w:p>
    <w:p w:rsidR="00000000" w:rsidDel="00000000" w:rsidP="00000000" w:rsidRDefault="00000000" w:rsidRPr="00000000" w14:paraId="0000102B">
      <w:pPr>
        <w:numPr>
          <w:ilvl w:val="1"/>
          <w:numId w:val="75"/>
        </w:numPr>
        <w:ind w:left="1440" w:hanging="360"/>
        <w:rPr>
          <w:b w:val="0"/>
        </w:rPr>
      </w:pPr>
      <w:r w:rsidDel="00000000" w:rsidR="00000000" w:rsidRPr="00000000">
        <w:rPr>
          <w:rFonts w:ascii="Cardo" w:cs="Cardo" w:eastAsia="Cardo" w:hAnsi="Cardo"/>
          <w:rtl w:val="0"/>
        </w:rPr>
        <w:t xml:space="preserve">5y G2 lymphedema of 7.5→ 9%. </w:t>
      </w:r>
      <w:r w:rsidDel="00000000" w:rsidR="00000000" w:rsidRPr="00000000">
        <w:rPr>
          <w:i w:val="1"/>
          <w:rtl w:val="0"/>
        </w:rPr>
        <w:t xml:space="preserve">Radiation increases lymphedema risk of around 2-3%. </w:t>
      </w:r>
    </w:p>
    <w:p w:rsidR="00000000" w:rsidDel="00000000" w:rsidP="00000000" w:rsidRDefault="00000000" w:rsidRPr="00000000" w14:paraId="0000102C">
      <w:pPr>
        <w:numPr>
          <w:ilvl w:val="1"/>
          <w:numId w:val="75"/>
        </w:numPr>
        <w:ind w:left="1440" w:hanging="360"/>
        <w:rPr>
          <w:b w:val="0"/>
        </w:rPr>
      </w:pPr>
      <w:r w:rsidDel="00000000" w:rsidR="00000000" w:rsidRPr="00000000">
        <w:rPr>
          <w:rFonts w:ascii="Cardo" w:cs="Cardo" w:eastAsia="Cardo" w:hAnsi="Cardo"/>
          <w:rtl w:val="0"/>
        </w:rPr>
        <w:t xml:space="preserve">5y lymphedema for epitrochlear / cervical / axilla / groin of 0→ 1→ 13→ 44%.</w:t>
      </w:r>
      <w:r w:rsidDel="00000000" w:rsidR="00000000" w:rsidRPr="00000000">
        <w:rPr>
          <w:rtl w:val="0"/>
        </w:rPr>
      </w:r>
    </w:p>
    <w:p w:rsidR="00000000" w:rsidDel="00000000" w:rsidP="00000000" w:rsidRDefault="00000000" w:rsidRPr="00000000" w14:paraId="0000102D">
      <w:pPr>
        <w:numPr>
          <w:ilvl w:val="0"/>
          <w:numId w:val="75"/>
        </w:numPr>
        <w:rPr>
          <w:b w:val="0"/>
        </w:rPr>
      </w:pPr>
      <w:r w:rsidDel="00000000" w:rsidR="00000000" w:rsidRPr="00000000">
        <w:rPr>
          <w:b w:val="1"/>
          <w:rtl w:val="0"/>
        </w:rPr>
        <w:t xml:space="preserve">TROG 96.06 </w:t>
      </w:r>
      <w:r w:rsidDel="00000000" w:rsidR="00000000" w:rsidRPr="00000000">
        <w:rPr>
          <w:rtl w:val="0"/>
        </w:rPr>
        <w:t xml:space="preserve">[</w:t>
      </w:r>
      <w:hyperlink r:id="rId1007">
        <w:r w:rsidDel="00000000" w:rsidR="00000000" w:rsidRPr="00000000">
          <w:rPr>
            <w:rtl w:val="0"/>
          </w:rPr>
          <w:t xml:space="preserve">Burmeister RTO '06]</w:t>
        </w:r>
      </w:hyperlink>
      <w:r w:rsidDel="00000000" w:rsidR="00000000" w:rsidRPr="00000000">
        <w:rPr>
          <w:rtl w:val="0"/>
        </w:rPr>
        <w:t xml:space="preserve">: Phase II. Post-op </w:t>
      </w:r>
      <w:r w:rsidDel="00000000" w:rsidR="00000000" w:rsidRPr="00000000">
        <w:rPr>
          <w:b w:val="1"/>
          <w:rtl w:val="0"/>
        </w:rPr>
        <w:t xml:space="preserve">48/20</w:t>
      </w:r>
      <w:r w:rsidDel="00000000" w:rsidR="00000000" w:rsidRPr="00000000">
        <w:rPr>
          <w:rtl w:val="0"/>
        </w:rPr>
        <w:t xml:space="preserve">. </w:t>
      </w:r>
    </w:p>
    <w:p w:rsidR="00000000" w:rsidDel="00000000" w:rsidP="00000000" w:rsidRDefault="00000000" w:rsidRPr="00000000" w14:paraId="0000102E">
      <w:pPr>
        <w:numPr>
          <w:ilvl w:val="1"/>
          <w:numId w:val="75"/>
        </w:numPr>
        <w:ind w:left="1440" w:hanging="360"/>
        <w:rPr>
          <w:b w:val="0"/>
        </w:rPr>
      </w:pPr>
      <w:r w:rsidDel="00000000" w:rsidR="00000000" w:rsidRPr="00000000">
        <w:rPr>
          <w:rtl w:val="0"/>
        </w:rPr>
        <w:t xml:space="preserve">234 pts. HR: &gt;1 LN, ENE, locally recurrent after surgery, tumor spill at time of surgery. MFU over 3y.</w:t>
      </w:r>
    </w:p>
    <w:p w:rsidR="00000000" w:rsidDel="00000000" w:rsidP="00000000" w:rsidRDefault="00000000" w:rsidRPr="00000000" w14:paraId="0000102F">
      <w:pPr>
        <w:numPr>
          <w:ilvl w:val="1"/>
          <w:numId w:val="75"/>
        </w:numPr>
        <w:ind w:left="1440" w:hanging="360"/>
        <w:rPr>
          <w:b w:val="0"/>
        </w:rPr>
      </w:pPr>
      <w:r w:rsidDel="00000000" w:rsidR="00000000" w:rsidRPr="00000000">
        <w:rPr>
          <w:rtl w:val="0"/>
        </w:rPr>
        <w:t xml:space="preserve">Regional in-field first site of relapse in 7%. 5y OS 36%. 5y PFS 27%. 5y LRC 91%. </w:t>
      </w:r>
    </w:p>
    <w:p w:rsidR="00000000" w:rsidDel="00000000" w:rsidP="00000000" w:rsidRDefault="00000000" w:rsidRPr="00000000" w14:paraId="00001030">
      <w:pPr>
        <w:numPr>
          <w:ilvl w:val="1"/>
          <w:numId w:val="75"/>
        </w:numPr>
        <w:ind w:left="1440" w:hanging="360"/>
        <w:rPr>
          <w:b w:val="0"/>
        </w:rPr>
      </w:pPr>
      <w:r w:rsidDel="00000000" w:rsidR="00000000" w:rsidRPr="00000000">
        <w:rPr>
          <w:rtl w:val="0"/>
        </w:rPr>
        <w:t xml:space="preserve">G3 lymphedema 19% groin, 9% axilla.</w:t>
      </w:r>
    </w:p>
    <w:p w:rsidR="00000000" w:rsidDel="00000000" w:rsidP="00000000" w:rsidRDefault="00000000" w:rsidRPr="00000000" w14:paraId="00001031">
      <w:pPr>
        <w:numPr>
          <w:ilvl w:val="1"/>
          <w:numId w:val="75"/>
        </w:numPr>
        <w:ind w:left="1440" w:hanging="360"/>
        <w:rPr>
          <w:b w:val="0"/>
        </w:rPr>
      </w:pPr>
      <w:r w:rsidDel="00000000" w:rsidR="00000000" w:rsidRPr="00000000">
        <w:rPr>
          <w:rFonts w:ascii="Cardo" w:cs="Cardo" w:eastAsia="Cardo" w:hAnsi="Cardo"/>
          <w:rtl w:val="0"/>
        </w:rPr>
        <w:t xml:space="preserve">5y RR 33→ 18%, more lymphedema, no OS benefit.</w:t>
      </w:r>
      <w:r w:rsidDel="00000000" w:rsidR="00000000" w:rsidRPr="00000000">
        <w:rPr>
          <w:rtl w:val="0"/>
        </w:rPr>
      </w:r>
    </w:p>
    <w:p w:rsidR="00000000" w:rsidDel="00000000" w:rsidP="00000000" w:rsidRDefault="00000000" w:rsidRPr="00000000" w14:paraId="00001032">
      <w:pPr>
        <w:numPr>
          <w:ilvl w:val="0"/>
          <w:numId w:val="75"/>
        </w:numPr>
        <w:rPr>
          <w:b w:val="0"/>
        </w:rPr>
      </w:pPr>
      <w:r w:rsidDel="00000000" w:rsidR="00000000" w:rsidRPr="00000000">
        <w:rPr>
          <w:b w:val="1"/>
          <w:rtl w:val="0"/>
        </w:rPr>
        <w:t xml:space="preserve">U. of Florida H&amp;N </w:t>
      </w:r>
      <w:r w:rsidDel="00000000" w:rsidR="00000000" w:rsidRPr="00000000">
        <w:rPr>
          <w:rtl w:val="0"/>
        </w:rPr>
        <w:t xml:space="preserve">[</w:t>
      </w:r>
      <w:hyperlink r:id="rId1008">
        <w:r w:rsidDel="00000000" w:rsidR="00000000" w:rsidRPr="00000000">
          <w:rPr>
            <w:rtl w:val="0"/>
          </w:rPr>
          <w:t xml:space="preserve">Chang IJROBP '09</w:t>
        </w:r>
      </w:hyperlink>
      <w:r w:rsidDel="00000000" w:rsidR="00000000" w:rsidRPr="00000000">
        <w:rPr>
          <w:rtl w:val="0"/>
        </w:rPr>
        <w:t xml:space="preserve">]: Post-op </w:t>
      </w:r>
      <w:r w:rsidDel="00000000" w:rsidR="00000000" w:rsidRPr="00000000">
        <w:rPr>
          <w:b w:val="1"/>
          <w:rtl w:val="0"/>
        </w:rPr>
        <w:t xml:space="preserve">60/30 vs. 30/5 </w:t>
      </w:r>
      <w:r w:rsidDel="00000000" w:rsidR="00000000" w:rsidRPr="00000000">
        <w:rPr>
          <w:rtl w:val="0"/>
        </w:rPr>
        <w:t xml:space="preserve">biw.</w:t>
      </w:r>
    </w:p>
    <w:p w:rsidR="00000000" w:rsidDel="00000000" w:rsidP="00000000" w:rsidRDefault="00000000" w:rsidRPr="00000000" w14:paraId="00001033">
      <w:pPr>
        <w:numPr>
          <w:ilvl w:val="1"/>
          <w:numId w:val="75"/>
        </w:numPr>
        <w:ind w:left="1440" w:hanging="360"/>
        <w:rPr>
          <w:b w:val="0"/>
        </w:rPr>
      </w:pPr>
      <w:r w:rsidDel="00000000" w:rsidR="00000000" w:rsidRPr="00000000">
        <w:rPr>
          <w:rtl w:val="0"/>
        </w:rPr>
        <w:t xml:space="preserve">56 HR pts. </w:t>
      </w:r>
    </w:p>
    <w:p w:rsidR="00000000" w:rsidDel="00000000" w:rsidP="00000000" w:rsidRDefault="00000000" w:rsidRPr="00000000" w14:paraId="00001034">
      <w:pPr>
        <w:numPr>
          <w:ilvl w:val="1"/>
          <w:numId w:val="75"/>
        </w:numPr>
        <w:ind w:left="1440" w:hanging="360"/>
        <w:rPr>
          <w:b w:val="0"/>
        </w:rPr>
      </w:pPr>
      <w:r w:rsidDel="00000000" w:rsidR="00000000" w:rsidRPr="00000000">
        <w:rPr>
          <w:rtl w:val="0"/>
        </w:rPr>
        <w:t xml:space="preserve">PORT with excellent 5y LC 87%, but DM main cause of mortality (almost 50%).</w:t>
      </w:r>
    </w:p>
    <w:p w:rsidR="00000000" w:rsidDel="00000000" w:rsidP="00000000" w:rsidRDefault="00000000" w:rsidRPr="00000000" w14:paraId="00001035">
      <w:pPr>
        <w:numPr>
          <w:ilvl w:val="1"/>
          <w:numId w:val="75"/>
        </w:numPr>
        <w:ind w:left="1440" w:hanging="360"/>
        <w:rPr>
          <w:b w:val="0"/>
        </w:rPr>
      </w:pPr>
      <w:r w:rsidDel="00000000" w:rsidR="00000000" w:rsidRPr="00000000">
        <w:rPr>
          <w:rtl w:val="0"/>
        </w:rPr>
        <w:t xml:space="preserve">30/5 vs 60/30 are equally efficacious, but more complications w 30/5.</w:t>
      </w:r>
      <w:r w:rsidDel="00000000" w:rsidR="00000000" w:rsidRPr="00000000">
        <w:rPr>
          <w:rtl w:val="0"/>
        </w:rPr>
      </w:r>
    </w:p>
    <w:p w:rsidR="00000000" w:rsidDel="00000000" w:rsidP="00000000" w:rsidRDefault="00000000" w:rsidRPr="00000000" w14:paraId="00001036">
      <w:pPr>
        <w:numPr>
          <w:ilvl w:val="0"/>
          <w:numId w:val="75"/>
        </w:numPr>
        <w:rPr>
          <w:b w:val="0"/>
        </w:rPr>
      </w:pPr>
      <w:r w:rsidDel="00000000" w:rsidR="00000000" w:rsidRPr="00000000">
        <w:rPr>
          <w:b w:val="1"/>
          <w:rtl w:val="0"/>
        </w:rPr>
        <w:t xml:space="preserve">U. of Florida H&amp;N </w:t>
      </w:r>
      <w:r w:rsidDel="00000000" w:rsidR="00000000" w:rsidRPr="00000000">
        <w:rPr>
          <w:rtl w:val="0"/>
        </w:rPr>
        <w:t xml:space="preserve">[</w:t>
      </w:r>
      <w:hyperlink r:id="rId1009">
        <w:r w:rsidDel="00000000" w:rsidR="00000000" w:rsidRPr="00000000">
          <w:rPr>
            <w:rtl w:val="0"/>
          </w:rPr>
          <w:t xml:space="preserve">Mendenhall '13</w:t>
        </w:r>
      </w:hyperlink>
      <w:r w:rsidDel="00000000" w:rsidR="00000000" w:rsidRPr="00000000">
        <w:rPr>
          <w:rtl w:val="0"/>
        </w:rPr>
        <w:t xml:space="preserve">]: Post-op </w:t>
      </w:r>
      <w:r w:rsidDel="00000000" w:rsidR="00000000" w:rsidRPr="00000000">
        <w:rPr>
          <w:b w:val="1"/>
          <w:rtl w:val="0"/>
        </w:rPr>
        <w:t xml:space="preserve">60/30 vs. 30/5 </w:t>
      </w:r>
      <w:r w:rsidDel="00000000" w:rsidR="00000000" w:rsidRPr="00000000">
        <w:rPr>
          <w:rtl w:val="0"/>
        </w:rPr>
        <w:t xml:space="preserve">biw.</w:t>
      </w:r>
      <w:r w:rsidDel="00000000" w:rsidR="00000000" w:rsidRPr="00000000">
        <w:rPr>
          <w:i w:val="1"/>
          <w:rtl w:val="0"/>
        </w:rPr>
        <w:t xml:space="preserve"> </w:t>
        <w:br w:type="textWrapping"/>
      </w:r>
      <w:r w:rsidDel="00000000" w:rsidR="00000000" w:rsidRPr="00000000">
        <w:rPr>
          <w:rtl w:val="0"/>
        </w:rPr>
        <w:t xml:space="preserve">LRC is similar to hypofractionated or standard RT. </w:t>
      </w:r>
    </w:p>
    <w:p w:rsidR="00000000" w:rsidDel="00000000" w:rsidP="00000000" w:rsidRDefault="00000000" w:rsidRPr="00000000" w14:paraId="00001037">
      <w:pPr>
        <w:numPr>
          <w:ilvl w:val="1"/>
          <w:numId w:val="75"/>
        </w:numPr>
        <w:ind w:left="1440" w:hanging="360"/>
        <w:rPr>
          <w:b w:val="0"/>
        </w:rPr>
      </w:pPr>
      <w:r w:rsidDel="00000000" w:rsidR="00000000" w:rsidRPr="00000000">
        <w:rPr>
          <w:rtl w:val="0"/>
        </w:rPr>
        <w:t xml:space="preserve">82 HR pts, mostly H&amp;N. HR: 1+ of recurrence, N+, ECE, incomplete LND, SM+, R2, in-transit mets. </w:t>
      </w:r>
    </w:p>
    <w:p w:rsidR="00000000" w:rsidDel="00000000" w:rsidP="00000000" w:rsidRDefault="00000000" w:rsidRPr="00000000" w14:paraId="00001038">
      <w:pPr>
        <w:numPr>
          <w:ilvl w:val="2"/>
          <w:numId w:val="75"/>
        </w:numPr>
        <w:ind w:left="2160" w:hanging="360"/>
        <w:rPr>
          <w:b w:val="0"/>
        </w:rPr>
      </w:pPr>
      <w:r w:rsidDel="00000000" w:rsidR="00000000" w:rsidRPr="00000000">
        <w:rPr>
          <w:rtl w:val="0"/>
        </w:rPr>
        <w:t xml:space="preserve">Cord Dmax </w:t>
      </w:r>
      <w:r w:rsidDel="00000000" w:rsidR="00000000" w:rsidRPr="00000000">
        <w:rPr>
          <w:b w:val="1"/>
          <w:rtl w:val="0"/>
        </w:rPr>
        <w:t xml:space="preserve">24 Gy</w:t>
      </w:r>
      <w:r w:rsidDel="00000000" w:rsidR="00000000" w:rsidRPr="00000000">
        <w:rPr>
          <w:rtl w:val="0"/>
        </w:rPr>
        <w:t xml:space="preserve"> if using 30/5.</w:t>
      </w:r>
    </w:p>
    <w:p w:rsidR="00000000" w:rsidDel="00000000" w:rsidP="00000000" w:rsidRDefault="00000000" w:rsidRPr="00000000" w14:paraId="00001039">
      <w:pPr>
        <w:numPr>
          <w:ilvl w:val="1"/>
          <w:numId w:val="75"/>
        </w:numPr>
        <w:ind w:left="1440" w:hanging="360"/>
        <w:rPr>
          <w:b w:val="0"/>
        </w:rPr>
      </w:pPr>
      <w:r w:rsidDel="00000000" w:rsidR="00000000" w:rsidRPr="00000000">
        <w:rPr>
          <w:rFonts w:ascii="Cardo" w:cs="Cardo" w:eastAsia="Cardo" w:hAnsi="Cardo"/>
          <w:rtl w:val="0"/>
        </w:rPr>
        <w:t xml:space="preserve">5y OS / CSS / DMFS of 43→ 56→ 48%.</w:t>
      </w:r>
    </w:p>
    <w:p w:rsidR="00000000" w:rsidDel="00000000" w:rsidP="00000000" w:rsidRDefault="00000000" w:rsidRPr="00000000" w14:paraId="0000103A">
      <w:pPr>
        <w:numPr>
          <w:ilvl w:val="1"/>
          <w:numId w:val="75"/>
        </w:numPr>
        <w:ind w:left="1440" w:hanging="360"/>
        <w:rPr>
          <w:b w:val="0"/>
        </w:rPr>
      </w:pPr>
      <w:r w:rsidDel="00000000" w:rsidR="00000000" w:rsidRPr="00000000">
        <w:rPr>
          <w:rFonts w:ascii="Cardo" w:cs="Cardo" w:eastAsia="Cardo" w:hAnsi="Cardo"/>
          <w:rtl w:val="0"/>
        </w:rPr>
        <w:t xml:space="preserve">5y in field control 78→ 87%. 5y LRC 76%.</w:t>
      </w:r>
    </w:p>
    <w:p w:rsidR="00000000" w:rsidDel="00000000" w:rsidP="00000000" w:rsidRDefault="00000000" w:rsidRPr="00000000" w14:paraId="0000103B">
      <w:pPr>
        <w:numPr>
          <w:ilvl w:val="1"/>
          <w:numId w:val="75"/>
        </w:numPr>
        <w:ind w:left="1440" w:hanging="360"/>
        <w:rPr>
          <w:b w:val="0"/>
        </w:rPr>
      </w:pPr>
      <w:r w:rsidDel="00000000" w:rsidR="00000000" w:rsidRPr="00000000">
        <w:rPr>
          <w:rtl w:val="0"/>
        </w:rPr>
        <w:t xml:space="preserve">Hypofractionation is reasonable, but beware of risk of late toxicity w increased fraction sizes. Protracted fractionation associated with better cosmesis.</w:t>
      </w:r>
    </w:p>
    <w:p w:rsidR="00000000" w:rsidDel="00000000" w:rsidP="00000000" w:rsidRDefault="00000000" w:rsidRPr="00000000" w14:paraId="0000103C">
      <w:pPr>
        <w:numPr>
          <w:ilvl w:val="0"/>
          <w:numId w:val="75"/>
        </w:numPr>
        <w:rPr>
          <w:b w:val="0"/>
        </w:rPr>
      </w:pPr>
      <w:r w:rsidDel="00000000" w:rsidR="00000000" w:rsidRPr="00000000">
        <w:rPr>
          <w:b w:val="1"/>
          <w:rtl w:val="0"/>
        </w:rPr>
        <w:t xml:space="preserve">RT for Axillary Metastasis </w:t>
      </w:r>
      <w:r w:rsidDel="00000000" w:rsidR="00000000" w:rsidRPr="00000000">
        <w:rPr>
          <w:rtl w:val="0"/>
        </w:rPr>
        <w:t xml:space="preserve">[</w:t>
      </w:r>
      <w:hyperlink r:id="rId1010">
        <w:r w:rsidDel="00000000" w:rsidR="00000000" w:rsidRPr="00000000">
          <w:rPr>
            <w:rtl w:val="0"/>
          </w:rPr>
          <w:t xml:space="preserve">Beadle IJROBP '09</w:t>
        </w:r>
      </w:hyperlink>
      <w:r w:rsidDel="00000000" w:rsidR="00000000" w:rsidRPr="00000000">
        <w:rPr>
          <w:rtl w:val="0"/>
        </w:rPr>
        <w:t xml:space="preserve">]: Retro. Post-op </w:t>
      </w:r>
      <w:r w:rsidDel="00000000" w:rsidR="00000000" w:rsidRPr="00000000">
        <w:rPr>
          <w:b w:val="1"/>
          <w:rtl w:val="0"/>
        </w:rPr>
        <w:t xml:space="preserve">30/6</w:t>
      </w:r>
      <w:r w:rsidDel="00000000" w:rsidR="00000000" w:rsidRPr="00000000">
        <w:rPr>
          <w:rtl w:val="0"/>
        </w:rPr>
        <w:t xml:space="preserve"> </w:t>
      </w:r>
      <w:r w:rsidDel="00000000" w:rsidR="00000000" w:rsidRPr="00000000">
        <w:rPr>
          <w:b w:val="1"/>
          <w:rtl w:val="0"/>
        </w:rPr>
        <w:t xml:space="preserve">± SCV coverage</w:t>
      </w:r>
      <w:r w:rsidDel="00000000" w:rsidR="00000000" w:rsidRPr="00000000">
        <w:rPr>
          <w:rtl w:val="0"/>
        </w:rPr>
        <w:t xml:space="preserve">.</w:t>
      </w:r>
    </w:p>
    <w:p w:rsidR="00000000" w:rsidDel="00000000" w:rsidP="00000000" w:rsidRDefault="00000000" w:rsidRPr="00000000" w14:paraId="0000103D">
      <w:pPr>
        <w:ind w:firstLine="720"/>
        <w:rPr/>
      </w:pPr>
      <w:r w:rsidDel="00000000" w:rsidR="00000000" w:rsidRPr="00000000">
        <w:rPr>
          <w:rtl w:val="0"/>
        </w:rPr>
        <w:t xml:space="preserve">There appears to be no benefit with the addition of supraclavicular fields to axillary fields, instead increasing complications.</w:t>
      </w:r>
      <w:r w:rsidDel="00000000" w:rsidR="00000000" w:rsidRPr="00000000">
        <w:rPr>
          <w:rtl w:val="0"/>
        </w:rPr>
      </w:r>
    </w:p>
    <w:p w:rsidR="00000000" w:rsidDel="00000000" w:rsidP="00000000" w:rsidRDefault="00000000" w:rsidRPr="00000000" w14:paraId="0000103E">
      <w:pPr>
        <w:numPr>
          <w:ilvl w:val="1"/>
          <w:numId w:val="75"/>
        </w:numPr>
        <w:ind w:left="1440" w:hanging="360"/>
        <w:rPr>
          <w:b w:val="0"/>
        </w:rPr>
      </w:pPr>
      <w:r w:rsidDel="00000000" w:rsidR="00000000" w:rsidRPr="00000000">
        <w:rPr>
          <w:rFonts w:ascii="Gungsuh" w:cs="Gungsuh" w:eastAsia="Gungsuh" w:hAnsi="Gungsuh"/>
          <w:rtl w:val="0"/>
        </w:rPr>
        <w:t xml:space="preserve">200 HR pts. 30% CUP. HR: ≥ 3 cm, ≥ 4 LNs, ECE, or recurrence. MFU nearly 5y.</w:t>
      </w:r>
    </w:p>
    <w:p w:rsidR="00000000" w:rsidDel="00000000" w:rsidP="00000000" w:rsidRDefault="00000000" w:rsidRPr="00000000" w14:paraId="0000103F">
      <w:pPr>
        <w:numPr>
          <w:ilvl w:val="1"/>
          <w:numId w:val="75"/>
        </w:numPr>
        <w:ind w:left="1440" w:hanging="360"/>
        <w:rPr>
          <w:b w:val="0"/>
        </w:rPr>
      </w:pPr>
      <w:r w:rsidDel="00000000" w:rsidR="00000000" w:rsidRPr="00000000">
        <w:rPr>
          <w:rFonts w:ascii="Cardo" w:cs="Cardo" w:eastAsia="Cardo" w:hAnsi="Cardo"/>
          <w:rtl w:val="0"/>
        </w:rPr>
        <w:t xml:space="preserve">5y OS / DFS / DMFS of 51→ 43→ 46%.</w:t>
      </w:r>
    </w:p>
    <w:p w:rsidR="00000000" w:rsidDel="00000000" w:rsidP="00000000" w:rsidRDefault="00000000" w:rsidRPr="00000000" w14:paraId="00001040">
      <w:pPr>
        <w:numPr>
          <w:ilvl w:val="1"/>
          <w:numId w:val="75"/>
        </w:numPr>
        <w:ind w:left="1440" w:hanging="360"/>
        <w:rPr>
          <w:b w:val="0"/>
        </w:rPr>
      </w:pPr>
      <w:r w:rsidDel="00000000" w:rsidR="00000000" w:rsidRPr="00000000">
        <w:rPr>
          <w:rtl w:val="0"/>
        </w:rPr>
        <w:t xml:space="preserve">5y axillary control ~88%. </w:t>
      </w:r>
      <w:r w:rsidDel="00000000" w:rsidR="00000000" w:rsidRPr="00000000">
        <w:rPr>
          <w:i w:val="1"/>
          <w:rtl w:val="0"/>
        </w:rPr>
        <w:t xml:space="preserve">No difference for the inclusion of axilla.</w:t>
      </w:r>
      <w:r w:rsidDel="00000000" w:rsidR="00000000" w:rsidRPr="00000000">
        <w:rPr>
          <w:rtl w:val="0"/>
        </w:rPr>
      </w:r>
    </w:p>
    <w:p w:rsidR="00000000" w:rsidDel="00000000" w:rsidP="00000000" w:rsidRDefault="00000000" w:rsidRPr="00000000" w14:paraId="00001041">
      <w:pPr>
        <w:numPr>
          <w:ilvl w:val="1"/>
          <w:numId w:val="75"/>
        </w:numPr>
        <w:ind w:left="1440" w:hanging="360"/>
      </w:pPr>
      <w:r w:rsidDel="00000000" w:rsidR="00000000" w:rsidRPr="00000000">
        <w:rPr>
          <w:rFonts w:ascii="Cardo" w:cs="Cardo" w:eastAsia="Cardo" w:hAnsi="Cardo"/>
          <w:rtl w:val="0"/>
        </w:rPr>
        <w:t xml:space="preserve">5y treatment complications 27→ 39%, mostly lymphedema.</w:t>
      </w:r>
    </w:p>
    <w:p w:rsidR="00000000" w:rsidDel="00000000" w:rsidP="00000000" w:rsidRDefault="00000000" w:rsidRPr="00000000" w14:paraId="00001042">
      <w:pPr>
        <w:numPr>
          <w:ilvl w:val="1"/>
          <w:numId w:val="75"/>
        </w:numPr>
        <w:ind w:left="1440" w:hanging="360"/>
        <w:rPr>
          <w:b w:val="0"/>
        </w:rPr>
      </w:pPr>
      <w:r w:rsidDel="00000000" w:rsidR="00000000" w:rsidRPr="00000000">
        <w:rPr>
          <w:rtl w:val="0"/>
        </w:rPr>
        <w:t xml:space="preserve">5y overall treatment related complication rate of 32%, of these 14% were G1 and 18% were G2. </w:t>
      </w:r>
    </w:p>
    <w:p w:rsidR="00000000" w:rsidDel="00000000" w:rsidP="00000000" w:rsidRDefault="00000000" w:rsidRPr="00000000" w14:paraId="00001043">
      <w:pPr>
        <w:numPr>
          <w:ilvl w:val="0"/>
          <w:numId w:val="75"/>
        </w:numPr>
        <w:rPr>
          <w:b w:val="0"/>
        </w:rPr>
      </w:pPr>
      <w:r w:rsidDel="00000000" w:rsidR="00000000" w:rsidRPr="00000000">
        <w:rPr>
          <w:b w:val="1"/>
          <w:rtl w:val="0"/>
        </w:rPr>
        <w:t xml:space="preserve">RT for desmoplastic melanoma</w:t>
      </w:r>
      <w:r w:rsidDel="00000000" w:rsidR="00000000" w:rsidRPr="00000000">
        <w:rPr>
          <w:rtl w:val="0"/>
        </w:rPr>
        <w:t xml:space="preserve"> [</w:t>
      </w:r>
      <w:hyperlink r:id="rId1011">
        <w:r w:rsidDel="00000000" w:rsidR="00000000" w:rsidRPr="00000000">
          <w:rPr>
            <w:rtl w:val="0"/>
          </w:rPr>
          <w:t xml:space="preserve">Guadagnolo Cancer '13</w:t>
        </w:r>
      </w:hyperlink>
      <w:r w:rsidDel="00000000" w:rsidR="00000000" w:rsidRPr="00000000">
        <w:rPr>
          <w:rtl w:val="0"/>
        </w:rPr>
        <w:t xml:space="preserve">]: Retro. </w:t>
      </w:r>
      <w:r w:rsidDel="00000000" w:rsidR="00000000" w:rsidRPr="00000000">
        <w:rPr>
          <w:b w:val="1"/>
          <w:rtl w:val="0"/>
        </w:rPr>
        <w:t xml:space="preserve">Surgery ± RT</w:t>
      </w:r>
      <w:r w:rsidDel="00000000" w:rsidR="00000000" w:rsidRPr="00000000">
        <w:rPr>
          <w:rtl w:val="0"/>
        </w:rPr>
        <w:t xml:space="preserve">. </w:t>
      </w:r>
    </w:p>
    <w:p w:rsidR="00000000" w:rsidDel="00000000" w:rsidP="00000000" w:rsidRDefault="00000000" w:rsidRPr="00000000" w14:paraId="00001044">
      <w:pPr>
        <w:ind w:firstLine="720"/>
        <w:rPr/>
      </w:pPr>
      <w:r w:rsidDel="00000000" w:rsidR="00000000" w:rsidRPr="00000000">
        <w:rPr>
          <w:rtl w:val="0"/>
        </w:rPr>
        <w:t xml:space="preserve">This study suggests all desmoplastics should get adjuvant RT.</w:t>
      </w:r>
    </w:p>
    <w:p w:rsidR="00000000" w:rsidDel="00000000" w:rsidP="00000000" w:rsidRDefault="00000000" w:rsidRPr="00000000" w14:paraId="00001045">
      <w:pPr>
        <w:numPr>
          <w:ilvl w:val="1"/>
          <w:numId w:val="75"/>
        </w:numPr>
        <w:ind w:left="1440" w:hanging="360"/>
        <w:rPr>
          <w:b w:val="0"/>
        </w:rPr>
      </w:pPr>
      <w:r w:rsidDel="00000000" w:rsidR="00000000" w:rsidRPr="00000000">
        <w:rPr>
          <w:rtl w:val="0"/>
        </w:rPr>
        <w:t xml:space="preserve">130 pts. Only 4% LN involvement. MFU 6.6y.</w:t>
      </w:r>
    </w:p>
    <w:p w:rsidR="00000000" w:rsidDel="00000000" w:rsidP="00000000" w:rsidRDefault="00000000" w:rsidRPr="00000000" w14:paraId="00001046">
      <w:pPr>
        <w:numPr>
          <w:ilvl w:val="1"/>
          <w:numId w:val="75"/>
        </w:numPr>
        <w:ind w:left="1440" w:hanging="360"/>
        <w:rPr>
          <w:b w:val="0"/>
        </w:rPr>
      </w:pPr>
      <w:r w:rsidDel="00000000" w:rsidR="00000000" w:rsidRPr="00000000">
        <w:rPr>
          <w:rFonts w:ascii="Cardo" w:cs="Cardo" w:eastAsia="Cardo" w:hAnsi="Cardo"/>
          <w:rtl w:val="0"/>
        </w:rPr>
        <w:t xml:space="preserve">5y LR 17%. 5y LR ± PORT of 24→ 7%.</w:t>
      </w:r>
    </w:p>
    <w:p w:rsidR="00000000" w:rsidDel="00000000" w:rsidP="00000000" w:rsidRDefault="00000000" w:rsidRPr="00000000" w14:paraId="00001047">
      <w:pPr>
        <w:numPr>
          <w:ilvl w:val="1"/>
          <w:numId w:val="75"/>
        </w:numPr>
        <w:ind w:left="1440" w:hanging="360"/>
        <w:rPr>
          <w:b w:val="0"/>
        </w:rPr>
      </w:pPr>
      <w:r w:rsidDel="00000000" w:rsidR="00000000" w:rsidRPr="00000000">
        <w:rPr>
          <w:rFonts w:ascii="Cardo" w:cs="Cardo" w:eastAsia="Cardo" w:hAnsi="Cardo"/>
          <w:rtl w:val="0"/>
        </w:rPr>
        <w:t xml:space="preserve">OS at 5y / 10y of 69→ 53%.</w:t>
      </w:r>
    </w:p>
    <w:p w:rsidR="00000000" w:rsidDel="00000000" w:rsidP="00000000" w:rsidRDefault="00000000" w:rsidRPr="00000000" w14:paraId="00001048">
      <w:pPr>
        <w:numPr>
          <w:ilvl w:val="1"/>
          <w:numId w:val="75"/>
        </w:numPr>
        <w:ind w:left="1440" w:hanging="360"/>
        <w:rPr>
          <w:b w:val="0"/>
        </w:rPr>
      </w:pPr>
      <w:r w:rsidDel="00000000" w:rsidR="00000000" w:rsidRPr="00000000">
        <w:rPr>
          <w:rFonts w:ascii="Cardo" w:cs="Cardo" w:eastAsia="Cardo" w:hAnsi="Cardo"/>
          <w:rtl w:val="0"/>
        </w:rPr>
        <w:t xml:space="preserve">DSS at 5y / 10y of 84→ 80%.</w:t>
      </w:r>
    </w:p>
    <w:bookmarkStart w:colFirst="0" w:colLast="0" w:name="kix.dpngvxai5o91" w:id="276"/>
    <w:bookmarkEnd w:id="276"/>
    <w:p w:rsidR="00000000" w:rsidDel="00000000" w:rsidP="00000000" w:rsidRDefault="00000000" w:rsidRPr="00000000" w14:paraId="00001049">
      <w:pPr>
        <w:numPr>
          <w:ilvl w:val="0"/>
          <w:numId w:val="75"/>
        </w:numPr>
        <w:rPr>
          <w:b w:val="0"/>
        </w:rPr>
      </w:pPr>
      <w:r w:rsidDel="00000000" w:rsidR="00000000" w:rsidRPr="00000000">
        <w:rPr>
          <w:b w:val="1"/>
          <w:rtl w:val="0"/>
        </w:rPr>
        <w:t xml:space="preserve">RT for desmoplastic melanoma </w:t>
      </w:r>
      <w:r w:rsidDel="00000000" w:rsidR="00000000" w:rsidRPr="00000000">
        <w:rPr>
          <w:rtl w:val="0"/>
        </w:rPr>
        <w:t xml:space="preserve">[</w:t>
      </w:r>
      <w:hyperlink r:id="rId1012">
        <w:r w:rsidDel="00000000" w:rsidR="00000000" w:rsidRPr="00000000">
          <w:rPr>
            <w:rtl w:val="0"/>
          </w:rPr>
          <w:t xml:space="preserve">Strom Cancer '14</w:t>
        </w:r>
      </w:hyperlink>
      <w:r w:rsidDel="00000000" w:rsidR="00000000" w:rsidRPr="00000000">
        <w:rPr>
          <w:rtl w:val="0"/>
        </w:rPr>
        <w:t xml:space="preserve">]: Retro. </w:t>
      </w:r>
      <w:r w:rsidDel="00000000" w:rsidR="00000000" w:rsidRPr="00000000">
        <w:rPr>
          <w:b w:val="1"/>
          <w:rtl w:val="0"/>
        </w:rPr>
        <w:t xml:space="preserve">Surgery ± RT</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104A">
      <w:pPr>
        <w:numPr>
          <w:ilvl w:val="1"/>
          <w:numId w:val="75"/>
        </w:numPr>
        <w:ind w:left="1440" w:hanging="360"/>
        <w:rPr>
          <w:b w:val="0"/>
        </w:rPr>
      </w:pPr>
      <w:r w:rsidDel="00000000" w:rsidR="00000000" w:rsidRPr="00000000">
        <w:rPr>
          <w:rtl w:val="0"/>
        </w:rPr>
        <w:t xml:space="preserve">133 pts. MFU 4y.</w:t>
      </w:r>
    </w:p>
    <w:p w:rsidR="00000000" w:rsidDel="00000000" w:rsidP="00000000" w:rsidRDefault="00000000" w:rsidRPr="00000000" w14:paraId="0000104B">
      <w:pPr>
        <w:numPr>
          <w:ilvl w:val="1"/>
          <w:numId w:val="75"/>
        </w:numPr>
        <w:ind w:left="1440" w:hanging="360"/>
        <w:rPr>
          <w:b w:val="0"/>
        </w:rPr>
      </w:pPr>
      <w:r w:rsidDel="00000000" w:rsidR="00000000" w:rsidRPr="00000000">
        <w:rPr>
          <w:rFonts w:ascii="Cardo" w:cs="Cardo" w:eastAsia="Cardo" w:hAnsi="Cardo"/>
          <w:rtl w:val="0"/>
        </w:rPr>
        <w:t xml:space="preserve">Among 35 pts with SM+, LR 54→ 14%. Among SM-, there was a trend to </w:t>
      </w:r>
      <w:r w:rsidDel="00000000" w:rsidR="00000000" w:rsidRPr="00000000">
        <w:rPr>
          <w:rtl w:val="0"/>
        </w:rPr>
        <w:t xml:space="preserve">improved</w:t>
      </w:r>
      <w:r w:rsidDel="00000000" w:rsidR="00000000" w:rsidRPr="00000000">
        <w:rPr>
          <w:rtl w:val="0"/>
        </w:rPr>
        <w:t xml:space="preserve"> local recurrence.</w:t>
      </w:r>
    </w:p>
    <w:p w:rsidR="00000000" w:rsidDel="00000000" w:rsidP="00000000" w:rsidRDefault="00000000" w:rsidRPr="00000000" w14:paraId="0000104C">
      <w:pPr>
        <w:numPr>
          <w:ilvl w:val="1"/>
          <w:numId w:val="75"/>
        </w:numPr>
        <w:ind w:left="1440" w:hanging="360"/>
        <w:rPr>
          <w:b w:val="0"/>
        </w:rPr>
      </w:pPr>
      <w:r w:rsidDel="00000000" w:rsidR="00000000" w:rsidRPr="00000000">
        <w:rPr>
          <w:rtl w:val="0"/>
        </w:rPr>
        <w:t xml:space="preserve">Desmoplastic HR: H&amp;N location, depth &gt; 4 mm, Clark level V benefit from RT.</w:t>
      </w:r>
    </w:p>
    <w:p w:rsidR="00000000" w:rsidDel="00000000" w:rsidP="00000000" w:rsidRDefault="00000000" w:rsidRPr="00000000" w14:paraId="0000104D">
      <w:pPr>
        <w:numPr>
          <w:ilvl w:val="0"/>
          <w:numId w:val="75"/>
        </w:numPr>
        <w:rPr>
          <w:u w:val="none"/>
        </w:rPr>
      </w:pPr>
      <w:r w:rsidDel="00000000" w:rsidR="00000000" w:rsidRPr="00000000">
        <w:rPr>
          <w:b w:val="1"/>
          <w:rtl w:val="0"/>
        </w:rPr>
        <w:t xml:space="preserve">TROG 08.09 RTN2 for desmoplastic melanoma</w:t>
      </w:r>
      <w:r w:rsidDel="00000000" w:rsidR="00000000" w:rsidRPr="00000000">
        <w:rPr>
          <w:rtl w:val="0"/>
        </w:rPr>
        <w:t xml:space="preserve"> [</w:t>
      </w:r>
      <w:hyperlink r:id="rId1013">
        <w:r w:rsidDel="00000000" w:rsidR="00000000" w:rsidRPr="00000000">
          <w:rPr>
            <w:rtl w:val="0"/>
          </w:rPr>
          <w:t xml:space="preserve">RTN2</w:t>
        </w:r>
      </w:hyperlink>
      <w:r w:rsidDel="00000000" w:rsidR="00000000" w:rsidRPr="00000000">
        <w:rPr>
          <w:rtl w:val="0"/>
        </w:rPr>
        <w:t xml:space="preserve">]: Ongoing trial. </w:t>
      </w:r>
      <w:r w:rsidDel="00000000" w:rsidR="00000000" w:rsidRPr="00000000">
        <w:rPr>
          <w:b w:val="1"/>
          <w:rtl w:val="0"/>
        </w:rPr>
        <w:t xml:space="preserve">Surgery ± RT</w:t>
      </w:r>
      <w:r w:rsidDel="00000000" w:rsidR="00000000" w:rsidRPr="00000000">
        <w:rPr>
          <w:rtl w:val="0"/>
        </w:rPr>
        <w:t xml:space="preserve">. </w:t>
      </w:r>
    </w:p>
    <w:p w:rsidR="00000000" w:rsidDel="00000000" w:rsidP="00000000" w:rsidRDefault="00000000" w:rsidRPr="00000000" w14:paraId="0000104E">
      <w:pPr>
        <w:ind w:firstLine="720"/>
        <w:rPr/>
      </w:pPr>
      <w:r w:rsidDel="00000000" w:rsidR="00000000" w:rsidRPr="00000000">
        <w:rPr>
          <w:rtl w:val="0"/>
        </w:rPr>
      </w:r>
    </w:p>
    <w:p w:rsidR="00000000" w:rsidDel="00000000" w:rsidP="00000000" w:rsidRDefault="00000000" w:rsidRPr="00000000" w14:paraId="0000104F">
      <w:pPr>
        <w:pStyle w:val="Heading2"/>
        <w:rPr/>
      </w:pPr>
      <w:bookmarkStart w:colFirst="0" w:colLast="0" w:name="_5no9f6w9stum" w:id="277"/>
      <w:bookmarkEnd w:id="277"/>
      <w:hyperlink w:anchor="_hi5xpm3qkl7f">
        <w:r w:rsidDel="00000000" w:rsidR="00000000" w:rsidRPr="00000000">
          <w:rPr>
            <w:rtl w:val="0"/>
          </w:rPr>
          <w:t xml:space="preserve">Definitive RT</w:t>
        </w:r>
      </w:hyperlink>
      <w:r w:rsidDel="00000000" w:rsidR="00000000" w:rsidRPr="00000000">
        <w:rPr>
          <w:rtl w:val="0"/>
        </w:rPr>
      </w:r>
    </w:p>
    <w:p w:rsidR="00000000" w:rsidDel="00000000" w:rsidP="00000000" w:rsidRDefault="00000000" w:rsidRPr="00000000" w14:paraId="00001050">
      <w:pPr>
        <w:ind w:left="0" w:firstLine="0"/>
        <w:rPr/>
      </w:pPr>
      <w:r w:rsidDel="00000000" w:rsidR="00000000" w:rsidRPr="00000000">
        <w:rPr>
          <w:rtl w:val="0"/>
        </w:rPr>
        <w:t xml:space="preserve">Consider for unresectable, such as when located on the face and unable to get 1-2 cm surgical margins. Consider MOHS. </w:t>
      </w:r>
      <w:hyperlink w:anchor="_yluty9ypgoc0">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1051">
      <w:pPr>
        <w:numPr>
          <w:ilvl w:val="0"/>
          <w:numId w:val="8"/>
        </w:numPr>
        <w:rPr>
          <w:b w:val="0"/>
        </w:rPr>
      </w:pPr>
      <w:r w:rsidDel="00000000" w:rsidR="00000000" w:rsidRPr="00000000">
        <w:rPr>
          <w:b w:val="1"/>
          <w:rtl w:val="0"/>
        </w:rPr>
        <w:t xml:space="preserve">Overgaard </w:t>
      </w:r>
      <w:r w:rsidDel="00000000" w:rsidR="00000000" w:rsidRPr="00000000">
        <w:rPr>
          <w:rtl w:val="0"/>
        </w:rPr>
        <w:t xml:space="preserve">[</w:t>
      </w:r>
      <w:hyperlink r:id="rId1014">
        <w:r w:rsidDel="00000000" w:rsidR="00000000" w:rsidRPr="00000000">
          <w:rPr>
            <w:rtl w:val="0"/>
          </w:rPr>
          <w:t xml:space="preserve">Lancet '95</w:t>
        </w:r>
      </w:hyperlink>
      <w:r w:rsidDel="00000000" w:rsidR="00000000" w:rsidRPr="00000000">
        <w:rPr>
          <w:rtl w:val="0"/>
        </w:rPr>
        <w:t xml:space="preserve">]: </w:t>
      </w:r>
      <w:r w:rsidDel="00000000" w:rsidR="00000000" w:rsidRPr="00000000">
        <w:rPr>
          <w:b w:val="1"/>
          <w:rtl w:val="0"/>
        </w:rPr>
        <w:t xml:space="preserve">24-27/3 over 8d ± adjuvant hyperthermia</w:t>
      </w:r>
      <w:r w:rsidDel="00000000" w:rsidR="00000000" w:rsidRPr="00000000">
        <w:rPr>
          <w:rtl w:val="0"/>
        </w:rPr>
        <w:t xml:space="preserve">. </w:t>
      </w:r>
    </w:p>
    <w:p w:rsidR="00000000" w:rsidDel="00000000" w:rsidP="00000000" w:rsidRDefault="00000000" w:rsidRPr="00000000" w14:paraId="00001052">
      <w:pPr>
        <w:numPr>
          <w:ilvl w:val="1"/>
          <w:numId w:val="8"/>
        </w:numPr>
        <w:ind w:left="1440" w:hanging="360"/>
        <w:rPr>
          <w:b w:val="0"/>
        </w:rPr>
      </w:pPr>
      <w:r w:rsidDel="00000000" w:rsidR="00000000" w:rsidRPr="00000000">
        <w:rPr>
          <w:rtl w:val="0"/>
        </w:rPr>
        <w:t xml:space="preserve">134 met or recurrent lesions. 43C over 60 minutes. α / β = 2.5.</w:t>
      </w:r>
    </w:p>
    <w:p w:rsidR="00000000" w:rsidDel="00000000" w:rsidP="00000000" w:rsidRDefault="00000000" w:rsidRPr="00000000" w14:paraId="00001053">
      <w:pPr>
        <w:numPr>
          <w:ilvl w:val="1"/>
          <w:numId w:val="8"/>
        </w:numPr>
        <w:ind w:left="1440" w:hanging="360"/>
        <w:rPr>
          <w:b w:val="0"/>
        </w:rPr>
      </w:pPr>
      <w:r w:rsidDel="00000000" w:rsidR="00000000" w:rsidRPr="00000000">
        <w:rPr>
          <w:rtl w:val="0"/>
        </w:rPr>
        <w:t xml:space="preserve">Pronounced benefit in LC for tumors &gt; 4 cm.</w:t>
      </w:r>
    </w:p>
    <w:p w:rsidR="00000000" w:rsidDel="00000000" w:rsidP="00000000" w:rsidRDefault="00000000" w:rsidRPr="00000000" w14:paraId="00001054">
      <w:pPr>
        <w:numPr>
          <w:ilvl w:val="1"/>
          <w:numId w:val="8"/>
        </w:numPr>
        <w:ind w:left="1440" w:hanging="360"/>
        <w:rPr>
          <w:b w:val="0"/>
        </w:rPr>
      </w:pPr>
      <w:r w:rsidDel="00000000" w:rsidR="00000000" w:rsidRPr="00000000">
        <w:rPr>
          <w:rFonts w:ascii="Cardo" w:cs="Cardo" w:eastAsia="Cardo" w:hAnsi="Cardo"/>
          <w:rtl w:val="0"/>
        </w:rPr>
        <w:t xml:space="preserve">2y LC for ± hyperthermia of 28→ 46%, 2y LC for 24 / 27 Gy of 25→ 56%.</w:t>
      </w:r>
    </w:p>
    <w:p w:rsidR="00000000" w:rsidDel="00000000" w:rsidP="00000000" w:rsidRDefault="00000000" w:rsidRPr="00000000" w14:paraId="00001055">
      <w:pPr>
        <w:numPr>
          <w:ilvl w:val="1"/>
          <w:numId w:val="8"/>
        </w:numPr>
        <w:ind w:left="1440" w:hanging="360"/>
        <w:rPr>
          <w:b w:val="0"/>
        </w:rPr>
      </w:pPr>
      <w:r w:rsidDel="00000000" w:rsidR="00000000" w:rsidRPr="00000000">
        <w:rPr>
          <w:rFonts w:ascii="Cardo" w:cs="Cardo" w:eastAsia="Cardo" w:hAnsi="Cardo"/>
          <w:rtl w:val="0"/>
        </w:rPr>
        <w:t xml:space="preserve">Hyperthermia and 27 Gy improved LC, each ~25→ 50%.</w:t>
      </w:r>
    </w:p>
    <w:p w:rsidR="00000000" w:rsidDel="00000000" w:rsidP="00000000" w:rsidRDefault="00000000" w:rsidRPr="00000000" w14:paraId="00001056">
      <w:pPr>
        <w:numPr>
          <w:ilvl w:val="0"/>
          <w:numId w:val="8"/>
        </w:numPr>
        <w:rPr>
          <w:b w:val="0"/>
        </w:rPr>
      </w:pPr>
      <w:r w:rsidDel="00000000" w:rsidR="00000000" w:rsidRPr="00000000">
        <w:rPr>
          <w:rtl w:val="0"/>
        </w:rPr>
        <w:t xml:space="preserve">Farshad [</w:t>
      </w:r>
      <w:hyperlink r:id="rId1015">
        <w:r w:rsidDel="00000000" w:rsidR="00000000" w:rsidRPr="00000000">
          <w:rPr>
            <w:rtl w:val="0"/>
          </w:rPr>
          <w:t xml:space="preserve">Br J Derm '02</w:t>
        </w:r>
      </w:hyperlink>
      <w:r w:rsidDel="00000000" w:rsidR="00000000" w:rsidRPr="00000000">
        <w:rPr>
          <w:rtl w:val="0"/>
        </w:rPr>
        <w:t xml:space="preserve">]: Retro. 100-250 kV photons. 100-120/10 at 12 kV (LM) or </w:t>
      </w:r>
      <w:r w:rsidDel="00000000" w:rsidR="00000000" w:rsidRPr="00000000">
        <w:rPr>
          <w:b w:val="1"/>
          <w:rtl w:val="0"/>
        </w:rPr>
        <w:t xml:space="preserve">42-54/6</w:t>
      </w:r>
      <w:r w:rsidDel="00000000" w:rsidR="00000000" w:rsidRPr="00000000">
        <w:rPr>
          <w:rtl w:val="0"/>
        </w:rPr>
        <w:t xml:space="preserve"> at 20-50 kV (LMM).</w:t>
      </w:r>
    </w:p>
    <w:p w:rsidR="00000000" w:rsidDel="00000000" w:rsidP="00000000" w:rsidRDefault="00000000" w:rsidRPr="00000000" w14:paraId="00001057">
      <w:pPr>
        <w:ind w:firstLine="720"/>
        <w:rPr/>
      </w:pPr>
      <w:r w:rsidDel="00000000" w:rsidR="00000000" w:rsidRPr="00000000">
        <w:rPr>
          <w:rtl w:val="0"/>
        </w:rPr>
        <w:t xml:space="preserve">Lentigo maligna of face would cause severe cosmetic/functional deficits with surgery.</w:t>
      </w:r>
    </w:p>
    <w:p w:rsidR="00000000" w:rsidDel="00000000" w:rsidP="00000000" w:rsidRDefault="00000000" w:rsidRPr="00000000" w14:paraId="00001058">
      <w:pPr>
        <w:numPr>
          <w:ilvl w:val="1"/>
          <w:numId w:val="8"/>
        </w:numPr>
        <w:ind w:left="1440" w:hanging="360"/>
        <w:rPr>
          <w:b w:val="0"/>
        </w:rPr>
      </w:pPr>
      <w:r w:rsidDel="00000000" w:rsidR="00000000" w:rsidRPr="00000000">
        <w:rPr>
          <w:rtl w:val="0"/>
        </w:rPr>
        <w:t xml:space="preserve">150 pts with facial lentigo maligna (LM) and lentigo maligna melanoma (LMM).</w:t>
      </w:r>
    </w:p>
    <w:p w:rsidR="00000000" w:rsidDel="00000000" w:rsidP="00000000" w:rsidRDefault="00000000" w:rsidRPr="00000000" w14:paraId="00001059">
      <w:pPr>
        <w:numPr>
          <w:ilvl w:val="1"/>
          <w:numId w:val="8"/>
        </w:numPr>
        <w:ind w:left="1440" w:hanging="360"/>
        <w:rPr>
          <w:b w:val="0"/>
        </w:rPr>
      </w:pPr>
      <w:r w:rsidDel="00000000" w:rsidR="00000000" w:rsidRPr="00000000">
        <w:rPr>
          <w:rtl w:val="0"/>
        </w:rPr>
        <w:t xml:space="preserve">2y recurrence 7%, MTTR 4y.</w:t>
      </w:r>
    </w:p>
    <w:p w:rsidR="00000000" w:rsidDel="00000000" w:rsidP="00000000" w:rsidRDefault="00000000" w:rsidRPr="00000000" w14:paraId="0000105A">
      <w:pPr>
        <w:numPr>
          <w:ilvl w:val="0"/>
          <w:numId w:val="8"/>
        </w:numPr>
      </w:pPr>
      <w:r w:rsidDel="00000000" w:rsidR="00000000" w:rsidRPr="00000000">
        <w:rPr>
          <w:b w:val="1"/>
          <w:rtl w:val="0"/>
        </w:rPr>
        <w:t xml:space="preserve">RTOG 8305</w:t>
      </w:r>
      <w:r w:rsidDel="00000000" w:rsidR="00000000" w:rsidRPr="00000000">
        <w:rPr>
          <w:rtl w:val="0"/>
        </w:rPr>
        <w:t xml:space="preserve"> [</w:t>
      </w:r>
      <w:hyperlink r:id="rId1016">
        <w:r w:rsidDel="00000000" w:rsidR="00000000" w:rsidRPr="00000000">
          <w:rPr>
            <w:rtl w:val="0"/>
          </w:rPr>
          <w:t xml:space="preserve">Sause</w:t>
        </w:r>
      </w:hyperlink>
      <w:hyperlink r:id="rId1017">
        <w:r w:rsidDel="00000000" w:rsidR="00000000" w:rsidRPr="00000000">
          <w:rPr>
            <w:rtl w:val="0"/>
          </w:rPr>
          <w:t xml:space="preserve"> IJROBP '91</w:t>
        </w:r>
      </w:hyperlink>
      <w:r w:rsidDel="00000000" w:rsidR="00000000" w:rsidRPr="00000000">
        <w:rPr>
          <w:rtl w:val="0"/>
        </w:rPr>
        <w:t xml:space="preserve">]: </w:t>
      </w:r>
      <w:r w:rsidDel="00000000" w:rsidR="00000000" w:rsidRPr="00000000">
        <w:rPr>
          <w:b w:val="1"/>
          <w:rtl w:val="0"/>
        </w:rPr>
        <w:t xml:space="preserve">32/4</w:t>
      </w:r>
      <w:r w:rsidDel="00000000" w:rsidR="00000000" w:rsidRPr="00000000">
        <w:rPr>
          <w:rtl w:val="0"/>
        </w:rPr>
        <w:t xml:space="preserve"> q1w </w:t>
      </w:r>
      <w:r w:rsidDel="00000000" w:rsidR="00000000" w:rsidRPr="00000000">
        <w:rPr>
          <w:b w:val="1"/>
          <w:rtl w:val="0"/>
        </w:rPr>
        <w:t xml:space="preserve">vs. 50/20</w:t>
      </w:r>
      <w:r w:rsidDel="00000000" w:rsidR="00000000" w:rsidRPr="00000000">
        <w:rPr>
          <w:rtl w:val="0"/>
        </w:rPr>
        <w:t xml:space="preserve">.</w:t>
      </w:r>
    </w:p>
    <w:p w:rsidR="00000000" w:rsidDel="00000000" w:rsidP="00000000" w:rsidRDefault="00000000" w:rsidRPr="00000000" w14:paraId="0000105B">
      <w:pPr>
        <w:ind w:firstLine="720"/>
        <w:rPr/>
      </w:pPr>
      <w:r w:rsidDel="00000000" w:rsidR="00000000" w:rsidRPr="00000000">
        <w:rPr>
          <w:rtl w:val="0"/>
        </w:rPr>
        <w:t xml:space="preserve">The two regimens demonstrated favorable palliation outcomes with equivalence between arms. </w:t>
      </w:r>
    </w:p>
    <w:p w:rsidR="00000000" w:rsidDel="00000000" w:rsidP="00000000" w:rsidRDefault="00000000" w:rsidRPr="00000000" w14:paraId="0000105C">
      <w:pPr>
        <w:numPr>
          <w:ilvl w:val="1"/>
          <w:numId w:val="8"/>
        </w:numPr>
        <w:ind w:left="1440" w:hanging="360"/>
      </w:pPr>
      <w:r w:rsidDel="00000000" w:rsidR="00000000" w:rsidRPr="00000000">
        <w:rPr>
          <w:rFonts w:ascii="Gungsuh" w:cs="Gungsuh" w:eastAsia="Gungsuh" w:hAnsi="Gungsuh"/>
          <w:rtl w:val="0"/>
        </w:rPr>
        <w:t xml:space="preserve">126 pts. Melanoma pts with gross disease. Included large tumors, over half ≥ 5 cm.</w:t>
      </w:r>
    </w:p>
    <w:p w:rsidR="00000000" w:rsidDel="00000000" w:rsidP="00000000" w:rsidRDefault="00000000" w:rsidRPr="00000000" w14:paraId="0000105D">
      <w:pPr>
        <w:numPr>
          <w:ilvl w:val="2"/>
          <w:numId w:val="8"/>
        </w:numPr>
        <w:ind w:left="2160" w:hanging="360"/>
      </w:pPr>
      <w:r w:rsidDel="00000000" w:rsidR="00000000" w:rsidRPr="00000000">
        <w:rPr>
          <w:rtl w:val="0"/>
        </w:rPr>
        <w:t xml:space="preserve">RT: G3 rec'd 50/20, while G3/4 rec'd 32/4 q1w. </w:t>
      </w:r>
    </w:p>
    <w:p w:rsidR="00000000" w:rsidDel="00000000" w:rsidP="00000000" w:rsidRDefault="00000000" w:rsidRPr="00000000" w14:paraId="0000105E">
      <w:pPr>
        <w:numPr>
          <w:ilvl w:val="1"/>
          <w:numId w:val="8"/>
        </w:numPr>
        <w:ind w:left="1440" w:hanging="360"/>
      </w:pPr>
      <w:r w:rsidDel="00000000" w:rsidR="00000000" w:rsidRPr="00000000">
        <w:rPr>
          <w:rtl w:val="0"/>
        </w:rPr>
        <w:t xml:space="preserve">CR 24%, 35% PR. No difference between arms.</w:t>
      </w:r>
    </w:p>
    <w:p w:rsidR="00000000" w:rsidDel="00000000" w:rsidP="00000000" w:rsidRDefault="00000000" w:rsidRPr="00000000" w14:paraId="0000105F">
      <w:pPr>
        <w:numPr>
          <w:ilvl w:val="1"/>
          <w:numId w:val="8"/>
        </w:numPr>
        <w:ind w:left="1440" w:hanging="360"/>
      </w:pPr>
      <w:r w:rsidDel="00000000" w:rsidR="00000000" w:rsidRPr="00000000">
        <w:rPr>
          <w:rtl w:val="0"/>
        </w:rPr>
        <w:t xml:space="preserve">~90% LC.</w:t>
      </w:r>
    </w:p>
    <w:p w:rsidR="00000000" w:rsidDel="00000000" w:rsidP="00000000" w:rsidRDefault="00000000" w:rsidRPr="00000000" w14:paraId="00001060">
      <w:pPr>
        <w:numPr>
          <w:ilvl w:val="0"/>
          <w:numId w:val="8"/>
        </w:numPr>
        <w:rPr>
          <w:b w:val="0"/>
        </w:rPr>
      </w:pPr>
      <w:r w:rsidDel="00000000" w:rsidR="00000000" w:rsidRPr="00000000">
        <w:rPr>
          <w:rtl w:val="0"/>
        </w:rPr>
        <w:t xml:space="preserve">RT: Treat with 1.5 cm margin. 50/20 w electrons or with 100-250 kV photons. Consider hyperthermia, esp if &gt; 4 cm.</w:t>
      </w:r>
    </w:p>
    <w:p w:rsidR="00000000" w:rsidDel="00000000" w:rsidP="00000000" w:rsidRDefault="00000000" w:rsidRPr="00000000" w14:paraId="00001061">
      <w:pPr>
        <w:numPr>
          <w:ilvl w:val="0"/>
          <w:numId w:val="8"/>
        </w:numPr>
        <w:rPr>
          <w:b w:val="0"/>
        </w:rPr>
      </w:pPr>
      <w:r w:rsidDel="00000000" w:rsidR="00000000" w:rsidRPr="00000000">
        <w:rPr>
          <w:rtl w:val="0"/>
        </w:rPr>
        <w:t xml:space="preserve">Acceptable for 42-54/6 biweekly of 50/20 daily.</w:t>
      </w:r>
    </w:p>
    <w:p w:rsidR="00000000" w:rsidDel="00000000" w:rsidP="00000000" w:rsidRDefault="00000000" w:rsidRPr="00000000" w14:paraId="00001062">
      <w:pPr>
        <w:pStyle w:val="Heading2"/>
        <w:rPr/>
      </w:pPr>
      <w:bookmarkStart w:colFirst="0" w:colLast="0" w:name="_mnbxv4r66k5a" w:id="278"/>
      <w:bookmarkEnd w:id="278"/>
      <w:r w:rsidDel="00000000" w:rsidR="00000000" w:rsidRPr="00000000">
        <w:rPr>
          <w:rtl w:val="0"/>
        </w:rPr>
      </w:r>
    </w:p>
    <w:p w:rsidR="00000000" w:rsidDel="00000000" w:rsidP="00000000" w:rsidRDefault="00000000" w:rsidRPr="00000000" w14:paraId="00001063">
      <w:pPr>
        <w:pStyle w:val="Heading2"/>
        <w:rPr/>
      </w:pPr>
      <w:bookmarkStart w:colFirst="0" w:colLast="0" w:name="_ajtlnf7hvhqx" w:id="279"/>
      <w:bookmarkEnd w:id="279"/>
      <w:hyperlink w:anchor="_hi5xpm3qkl7f">
        <w:r w:rsidDel="00000000" w:rsidR="00000000" w:rsidRPr="00000000">
          <w:rPr>
            <w:rtl w:val="0"/>
          </w:rPr>
          <w:t xml:space="preserve">Systemic Therapy</w:t>
        </w:r>
      </w:hyperlink>
      <w:r w:rsidDel="00000000" w:rsidR="00000000" w:rsidRPr="00000000">
        <w:rPr>
          <w:rtl w:val="0"/>
        </w:rPr>
      </w:r>
    </w:p>
    <w:p w:rsidR="00000000" w:rsidDel="00000000" w:rsidP="00000000" w:rsidRDefault="00000000" w:rsidRPr="00000000" w14:paraId="00001064">
      <w:pPr>
        <w:ind w:left="0" w:firstLine="0"/>
        <w:rPr>
          <w:vertAlign w:val="superscript"/>
        </w:rPr>
      </w:pPr>
      <w:r w:rsidDel="00000000" w:rsidR="00000000" w:rsidRPr="00000000">
        <w:rPr>
          <w:rtl w:val="0"/>
        </w:rPr>
        <w:t xml:space="preserve">ASCO Guideline: Systemic Therapy for Melanoma [</w:t>
      </w:r>
      <w:hyperlink r:id="rId1018">
        <w:r w:rsidDel="00000000" w:rsidR="00000000" w:rsidRPr="00000000">
          <w:rPr>
            <w:rtl w:val="0"/>
          </w:rPr>
          <w:t xml:space="preserve">Seth JCO '20</w:t>
        </w:r>
      </w:hyperlink>
      <w:r w:rsidDel="00000000" w:rsidR="00000000" w:rsidRPr="00000000">
        <w:rPr>
          <w:rtl w:val="0"/>
        </w:rPr>
        <w:t xml:space="preserve">] </w:t>
      </w:r>
      <w:r w:rsidDel="00000000" w:rsidR="00000000" w:rsidRPr="00000000">
        <w:rPr>
          <w:i w:val="1"/>
          <w:rtl w:val="0"/>
        </w:rPr>
        <w:t xml:space="preserve">March 31, 2020 </w:t>
      </w:r>
      <w:hyperlink w:anchor="9b50zxwb24hw">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1065">
      <w:pPr>
        <w:ind w:left="0" w:firstLine="0"/>
        <w:rPr/>
      </w:pPr>
      <w:r w:rsidDel="00000000" w:rsidR="00000000" w:rsidRPr="00000000">
        <w:rPr>
          <w:rtl w:val="0"/>
        </w:rPr>
        <w:t xml:space="preserve">Since 2010, BRAF-directed therapy and immunotherapy were available on clinical trials, and after 2013-2015, use of these agents were more widely available.</w:t>
      </w:r>
    </w:p>
    <w:p w:rsidR="00000000" w:rsidDel="00000000" w:rsidP="00000000" w:rsidRDefault="00000000" w:rsidRPr="00000000" w14:paraId="00001066">
      <w:pPr>
        <w:ind w:left="0" w:firstLine="0"/>
        <w:rPr/>
      </w:pPr>
      <w:r w:rsidDel="00000000" w:rsidR="00000000" w:rsidRPr="00000000">
        <w:rPr>
          <w:rtl w:val="0"/>
        </w:rPr>
      </w:r>
    </w:p>
    <w:p w:rsidR="00000000" w:rsidDel="00000000" w:rsidP="00000000" w:rsidRDefault="00000000" w:rsidRPr="00000000" w14:paraId="00001067">
      <w:pPr>
        <w:pStyle w:val="Heading3"/>
        <w:spacing w:line="240" w:lineRule="auto"/>
        <w:rPr/>
      </w:pPr>
      <w:bookmarkStart w:colFirst="0" w:colLast="0" w:name="_1mdwnztivara" w:id="280"/>
      <w:bookmarkEnd w:id="280"/>
      <w:hyperlink w:anchor="_ajtlnf7hvhqx">
        <w:r w:rsidDel="00000000" w:rsidR="00000000" w:rsidRPr="00000000">
          <w:rPr>
            <w:u w:val="single"/>
            <w:rtl w:val="0"/>
          </w:rPr>
          <w:t xml:space="preserve">BRAF V600E </w:t>
        </w:r>
      </w:hyperlink>
      <w:r w:rsidDel="00000000" w:rsidR="00000000" w:rsidRPr="00000000">
        <w:rPr>
          <w:rtl w:val="0"/>
        </w:rPr>
      </w:r>
    </w:p>
    <w:p w:rsidR="00000000" w:rsidDel="00000000" w:rsidP="00000000" w:rsidRDefault="00000000" w:rsidRPr="00000000" w14:paraId="00001068">
      <w:pPr>
        <w:ind w:left="0" w:firstLine="0"/>
        <w:rPr/>
      </w:pPr>
      <w:r w:rsidDel="00000000" w:rsidR="00000000" w:rsidRPr="00000000">
        <w:rPr>
          <w:rtl w:val="0"/>
        </w:rPr>
        <w:t xml:space="preserve">For completely resected stage III melanoma, BRAF/MEKi has a RFS benefit over placebo, but hasn't been tested against gold standard (high-dose INF-α</w:t>
      </w:r>
      <w:r w:rsidDel="00000000" w:rsidR="00000000" w:rsidRPr="00000000">
        <w:rPr>
          <w:vertAlign w:val="subscript"/>
          <w:rtl w:val="0"/>
        </w:rPr>
        <w:t xml:space="preserve">2b</w:t>
      </w:r>
      <w:r w:rsidDel="00000000" w:rsidR="00000000" w:rsidRPr="00000000">
        <w:rPr>
          <w:rtl w:val="0"/>
        </w:rPr>
        <w:t xml:space="preserve">) </w:t>
      </w:r>
      <w:hyperlink w:anchor="rsd5pmofww7i">
        <w:r w:rsidDel="00000000" w:rsidR="00000000" w:rsidRPr="00000000">
          <w:rPr>
            <w:rtl w:val="0"/>
          </w:rPr>
          <w:t xml:space="preserve">[COMBO-AD</w:t>
        </w:r>
      </w:hyperlink>
      <w:r w:rsidDel="00000000" w:rsidR="00000000" w:rsidRPr="00000000">
        <w:rPr>
          <w:rtl w:val="0"/>
        </w:rPr>
        <w:t xml:space="preserve">] while adjuvant Ipilimumab 3 has been demonstrated to be superior to high-dose INF-α</w:t>
      </w:r>
      <w:r w:rsidDel="00000000" w:rsidR="00000000" w:rsidRPr="00000000">
        <w:rPr>
          <w:vertAlign w:val="subscript"/>
          <w:rtl w:val="0"/>
        </w:rPr>
        <w:t xml:space="preserve">2b</w:t>
      </w:r>
      <w:r w:rsidDel="00000000" w:rsidR="00000000" w:rsidRPr="00000000">
        <w:rPr>
          <w:rtl w:val="0"/>
        </w:rPr>
        <w:t xml:space="preserve"> [</w:t>
      </w:r>
      <w:hyperlink w:anchor="jdryv15g5x8g">
        <w:r w:rsidDel="00000000" w:rsidR="00000000" w:rsidRPr="00000000">
          <w:rPr>
            <w:rtl w:val="0"/>
          </w:rPr>
          <w:t xml:space="preserve">INT E1609</w:t>
        </w:r>
      </w:hyperlink>
      <w:r w:rsidDel="00000000" w:rsidR="00000000" w:rsidRPr="00000000">
        <w:rPr>
          <w:rtl w:val="0"/>
        </w:rPr>
        <w:t xml:space="preserve">]. Note: Nivo 3 q2w is listed as preferred on NCCN, but it was compared to ipi 10 q3w (extremely toxic) [</w:t>
      </w:r>
      <w:hyperlink w:anchor="gburjqusw700">
        <w:r w:rsidDel="00000000" w:rsidR="00000000" w:rsidRPr="00000000">
          <w:rPr>
            <w:rtl w:val="0"/>
          </w:rPr>
          <w:t xml:space="preserve">CheckMate238</w:t>
        </w:r>
      </w:hyperlink>
      <w:r w:rsidDel="00000000" w:rsidR="00000000" w:rsidRPr="00000000">
        <w:rPr>
          <w:rtl w:val="0"/>
        </w:rPr>
        <w:t xml:space="preserve">].</w:t>
      </w:r>
    </w:p>
    <w:p w:rsidR="00000000" w:rsidDel="00000000" w:rsidP="00000000" w:rsidRDefault="00000000" w:rsidRPr="00000000" w14:paraId="00001069">
      <w:pPr>
        <w:ind w:left="0" w:firstLine="0"/>
        <w:rPr/>
      </w:pPr>
      <w:r w:rsidDel="00000000" w:rsidR="00000000" w:rsidRPr="00000000">
        <w:rPr>
          <w:rtl w:val="0"/>
        </w:rPr>
        <w:t xml:space="preserve">For neoadjuvant treatment of stage III melanoma, 3 mo of BRAF/MEKi has a 50% pCR rate [</w:t>
      </w:r>
      <w:hyperlink w:anchor="cvdas8u4eks9">
        <w:r w:rsidDel="00000000" w:rsidR="00000000" w:rsidRPr="00000000">
          <w:rPr>
            <w:rtl w:val="0"/>
          </w:rPr>
          <w:t xml:space="preserve">NeoCombi</w:t>
        </w:r>
      </w:hyperlink>
      <w:r w:rsidDel="00000000" w:rsidR="00000000" w:rsidRPr="00000000">
        <w:rPr>
          <w:rtl w:val="0"/>
        </w:rPr>
        <w:t xml:space="preserve">].</w:t>
      </w:r>
    </w:p>
    <w:p w:rsidR="00000000" w:rsidDel="00000000" w:rsidP="00000000" w:rsidRDefault="00000000" w:rsidRPr="00000000" w14:paraId="0000106A">
      <w:pPr>
        <w:ind w:left="0" w:firstLine="0"/>
        <w:rPr/>
      </w:pPr>
      <w:r w:rsidDel="00000000" w:rsidR="00000000" w:rsidRPr="00000000">
        <w:rPr>
          <w:rFonts w:ascii="Gungsuh" w:cs="Gungsuh" w:eastAsia="Gungsuh" w:hAnsi="Gungsuh"/>
          <w:rtl w:val="0"/>
        </w:rPr>
        <w:t xml:space="preserve">For asymptomatic brain mets ≤ 1-1.5 cm not req steroids, intracranial ORR for BRAF/MEKi is ~50% [</w:t>
      </w:r>
      <w:hyperlink w:anchor="3qjsxk7m3492">
        <w:r w:rsidDel="00000000" w:rsidR="00000000" w:rsidRPr="00000000">
          <w:rPr>
            <w:rtl w:val="0"/>
          </w:rPr>
          <w:t xml:space="preserve">COMBI-MB</w:t>
        </w:r>
      </w:hyperlink>
      <w:r w:rsidDel="00000000" w:rsidR="00000000" w:rsidRPr="00000000">
        <w:rPr>
          <w:rFonts w:ascii="Cardo" w:cs="Cardo" w:eastAsia="Cardo" w:hAnsi="Cardo"/>
          <w:rtl w:val="0"/>
        </w:rPr>
        <w:t xml:space="preserve">] although the response is not as durable as Nivo/Ipi→ Nivo [</w:t>
      </w:r>
      <w:hyperlink w:anchor="48ixgsmrj409">
        <w:r w:rsidDel="00000000" w:rsidR="00000000" w:rsidRPr="00000000">
          <w:rPr>
            <w:rtl w:val="0"/>
          </w:rPr>
          <w:t xml:space="preserve">CheckMate 204</w:t>
        </w:r>
      </w:hyperlink>
      <w:r w:rsidDel="00000000" w:rsidR="00000000" w:rsidRPr="00000000">
        <w:rPr>
          <w:rtl w:val="0"/>
        </w:rPr>
        <w:t xml:space="preserve">].</w:t>
      </w:r>
    </w:p>
    <w:p w:rsidR="00000000" w:rsidDel="00000000" w:rsidP="00000000" w:rsidRDefault="00000000" w:rsidRPr="00000000" w14:paraId="0000106B">
      <w:pPr>
        <w:numPr>
          <w:ilvl w:val="0"/>
          <w:numId w:val="32"/>
        </w:numPr>
      </w:pPr>
      <w:r w:rsidDel="00000000" w:rsidR="00000000" w:rsidRPr="00000000">
        <w:rPr>
          <w:rtl w:val="0"/>
        </w:rPr>
        <w:t xml:space="preserve">Around 50% of patients with unresectable/metastatic melanoma will have BRAF mutations [</w:t>
      </w:r>
      <w:hyperlink r:id="rId1019">
        <w:r w:rsidDel="00000000" w:rsidR="00000000" w:rsidRPr="00000000">
          <w:rPr>
            <w:rtl w:val="0"/>
          </w:rPr>
          <w:t xml:space="preserve">1</w:t>
        </w:r>
      </w:hyperlink>
      <w:r w:rsidDel="00000000" w:rsidR="00000000" w:rsidRPr="00000000">
        <w:rPr>
          <w:rtl w:val="0"/>
        </w:rPr>
        <w:t xml:space="preserve">,</w:t>
      </w:r>
      <w:hyperlink r:id="rId1020">
        <w:r w:rsidDel="00000000" w:rsidR="00000000" w:rsidRPr="00000000">
          <w:rPr>
            <w:rtl w:val="0"/>
          </w:rPr>
          <w:t xml:space="preserve">2</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106C">
      <w:pPr>
        <w:numPr>
          <w:ilvl w:val="0"/>
          <w:numId w:val="32"/>
        </w:numPr>
      </w:pPr>
      <w:r w:rsidDel="00000000" w:rsidR="00000000" w:rsidRPr="00000000">
        <w:rPr>
          <w:rtl w:val="0"/>
        </w:rPr>
        <w:t xml:space="preserve">BRAFi (Vemurafenib, Dabrafenib): Of BRAF mutations, 90% are V600E mutations. Resistance to BRAFi occurs within 6 months, therefore MEKi (Encorafenib, Trametinib) is now part of upfront therapy. </w:t>
      </w:r>
    </w:p>
    <w:p w:rsidR="00000000" w:rsidDel="00000000" w:rsidP="00000000" w:rsidRDefault="00000000" w:rsidRPr="00000000" w14:paraId="0000106D">
      <w:pPr>
        <w:numPr>
          <w:ilvl w:val="0"/>
          <w:numId w:val="32"/>
        </w:numPr>
      </w:pPr>
      <w:r w:rsidDel="00000000" w:rsidR="00000000" w:rsidRPr="00000000">
        <w:rPr>
          <w:rtl w:val="0"/>
        </w:rPr>
        <w:t xml:space="preserve">Use BRAF and MEK inhibition: Vemurafenib/Dabrafenib (BRAFi) + Encorafenib/Trametinib (MEKi).</w:t>
      </w:r>
      <w:r w:rsidDel="00000000" w:rsidR="00000000" w:rsidRPr="00000000">
        <w:rPr>
          <w:rtl w:val="0"/>
        </w:rPr>
      </w:r>
    </w:p>
    <w:p w:rsidR="00000000" w:rsidDel="00000000" w:rsidP="00000000" w:rsidRDefault="00000000" w:rsidRPr="00000000" w14:paraId="0000106E">
      <w:pPr>
        <w:numPr>
          <w:ilvl w:val="0"/>
          <w:numId w:val="32"/>
        </w:numPr>
      </w:pPr>
      <w:r w:rsidDel="00000000" w:rsidR="00000000" w:rsidRPr="00000000">
        <w:rPr>
          <w:rFonts w:ascii="Gungsuh" w:cs="Gungsuh" w:eastAsia="Gungsuh" w:hAnsi="Gungsuh"/>
          <w:rtl w:val="0"/>
        </w:rPr>
        <w:t xml:space="preserve">Consider holding BRAF and MEK inhibitors ≥ 3d pre/post RT ( ≥ 1d pre/post SRS) [</w:t>
      </w:r>
      <w:hyperlink r:id="rId1021">
        <w:r w:rsidDel="00000000" w:rsidR="00000000" w:rsidRPr="00000000">
          <w:rPr>
            <w:rtl w:val="0"/>
          </w:rPr>
          <w:t xml:space="preserve">Anker IJROBP '16</w:t>
        </w:r>
      </w:hyperlink>
      <w:r w:rsidDel="00000000" w:rsidR="00000000" w:rsidRPr="00000000">
        <w:rPr>
          <w:rtl w:val="0"/>
        </w:rPr>
        <w:t xml:space="preserve">]</w:t>
      </w:r>
    </w:p>
    <w:p w:rsidR="00000000" w:rsidDel="00000000" w:rsidP="00000000" w:rsidRDefault="00000000" w:rsidRPr="00000000" w14:paraId="0000106F">
      <w:pPr>
        <w:numPr>
          <w:ilvl w:val="1"/>
          <w:numId w:val="32"/>
        </w:numPr>
        <w:ind w:left="1440" w:hanging="360"/>
      </w:pPr>
      <w:r w:rsidDel="00000000" w:rsidR="00000000" w:rsidRPr="00000000">
        <w:rPr>
          <w:rtl w:val="0"/>
        </w:rPr>
        <w:t xml:space="preserve">Increased RT recall when receiving vemurafenib and dabrafenib close to RT.</w:t>
      </w:r>
    </w:p>
    <w:p w:rsidR="00000000" w:rsidDel="00000000" w:rsidP="00000000" w:rsidRDefault="00000000" w:rsidRPr="00000000" w14:paraId="00001070">
      <w:pPr>
        <w:numPr>
          <w:ilvl w:val="0"/>
          <w:numId w:val="32"/>
        </w:numPr>
      </w:pPr>
      <w:r w:rsidDel="00000000" w:rsidR="00000000" w:rsidRPr="00000000">
        <w:rPr>
          <w:rFonts w:ascii="Cardo" w:cs="Cardo" w:eastAsia="Cardo" w:hAnsi="Cardo"/>
          <w:rtl w:val="0"/>
        </w:rPr>
        <w:t xml:space="preserve">Phase III RCT of dacarbazine vs. vemurafenib with response of 5→ 48% and improved OS [</w:t>
      </w:r>
      <w:hyperlink r:id="rId1022">
        <w:r w:rsidDel="00000000" w:rsidR="00000000" w:rsidRPr="00000000">
          <w:rPr>
            <w:rtl w:val="0"/>
          </w:rPr>
          <w:t xml:space="preserve">BRIM 3 Chapman Ann Onc '19</w:t>
        </w:r>
      </w:hyperlink>
      <w:r w:rsidDel="00000000" w:rsidR="00000000" w:rsidRPr="00000000">
        <w:rPr>
          <w:rtl w:val="0"/>
        </w:rPr>
        <w:t xml:space="preserve">]</w:t>
      </w:r>
    </w:p>
    <w:p w:rsidR="00000000" w:rsidDel="00000000" w:rsidP="00000000" w:rsidRDefault="00000000" w:rsidRPr="00000000" w14:paraId="00001071">
      <w:pPr>
        <w:numPr>
          <w:ilvl w:val="0"/>
          <w:numId w:val="32"/>
        </w:numPr>
        <w:rPr>
          <w:u w:val="none"/>
        </w:rPr>
      </w:pPr>
      <w:r w:rsidDel="00000000" w:rsidR="00000000" w:rsidRPr="00000000">
        <w:rPr>
          <w:rtl w:val="0"/>
        </w:rPr>
        <w:t xml:space="preserve">Vemurafenib was later shown to be inferior to combined BRAF/MEKi due to resistance through the MEK pathway [</w:t>
      </w:r>
      <w:hyperlink w:anchor="klrfocz7rwwy">
        <w:r w:rsidDel="00000000" w:rsidR="00000000" w:rsidRPr="00000000">
          <w:rPr>
            <w:rtl w:val="0"/>
          </w:rPr>
          <w:t xml:space="preserve">COMBI-v</w:t>
        </w:r>
      </w:hyperlink>
      <w:r w:rsidDel="00000000" w:rsidR="00000000" w:rsidRPr="00000000">
        <w:rPr>
          <w:rtl w:val="0"/>
        </w:rPr>
        <w:t xml:space="preserve">].</w:t>
      </w:r>
    </w:p>
    <w:p w:rsidR="00000000" w:rsidDel="00000000" w:rsidP="00000000" w:rsidRDefault="00000000" w:rsidRPr="00000000" w14:paraId="00001072">
      <w:pPr>
        <w:ind w:left="0" w:firstLine="0"/>
        <w:rPr/>
      </w:pPr>
      <w:r w:rsidDel="00000000" w:rsidR="00000000" w:rsidRPr="00000000">
        <w:rPr>
          <w:rtl w:val="0"/>
        </w:rPr>
      </w:r>
    </w:p>
    <w:tbl>
      <w:tblPr>
        <w:tblStyle w:val="Table33"/>
        <w:tblW w:w="10755.0" w:type="dxa"/>
        <w:jc w:val="left"/>
        <w:tblInd w:w="14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755"/>
        <w:tblGridChange w:id="0">
          <w:tblGrid>
            <w:gridCol w:w="1075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1073">
            <w:pPr>
              <w:widowControl w:val="0"/>
              <w:ind w:left="0" w:firstLine="0"/>
              <w:rPr>
                <w:b w:val="1"/>
              </w:rPr>
            </w:pPr>
            <w:r w:rsidDel="00000000" w:rsidR="00000000" w:rsidRPr="00000000">
              <w:rPr>
                <w:b w:val="1"/>
                <w:rtl w:val="0"/>
              </w:rPr>
              <w:t xml:space="preserve">Combining PD-1 with CTLA-4</w:t>
            </w:r>
          </w:p>
          <w:p w:rsidR="00000000" w:rsidDel="00000000" w:rsidP="00000000" w:rsidRDefault="00000000" w:rsidRPr="00000000" w14:paraId="00001074">
            <w:pPr>
              <w:numPr>
                <w:ilvl w:val="0"/>
                <w:numId w:val="48"/>
              </w:numPr>
            </w:pPr>
            <w:r w:rsidDel="00000000" w:rsidR="00000000" w:rsidRPr="00000000">
              <w:rPr>
                <w:rtl w:val="0"/>
              </w:rPr>
              <w:t xml:space="preserve">Ipilimumab 10 is certainly more toxic than Nivolumab 3 alone [</w:t>
            </w:r>
            <w:hyperlink w:anchor="gburjqusw700">
              <w:r w:rsidDel="00000000" w:rsidR="00000000" w:rsidRPr="00000000">
                <w:rPr>
                  <w:rtl w:val="0"/>
                </w:rPr>
                <w:t xml:space="preserve">CheckMate238</w:t>
              </w:r>
            </w:hyperlink>
            <w:r w:rsidDel="00000000" w:rsidR="00000000" w:rsidRPr="00000000">
              <w:rPr>
                <w:rtl w:val="0"/>
              </w:rPr>
              <w:t xml:space="preserve">]. </w:t>
            </w:r>
          </w:p>
          <w:p w:rsidR="00000000" w:rsidDel="00000000" w:rsidP="00000000" w:rsidRDefault="00000000" w:rsidRPr="00000000" w14:paraId="00001075">
            <w:pPr>
              <w:numPr>
                <w:ilvl w:val="0"/>
                <w:numId w:val="48"/>
              </w:numPr>
            </w:pPr>
            <w:r w:rsidDel="00000000" w:rsidR="00000000" w:rsidRPr="00000000">
              <w:rPr>
                <w:rtl w:val="0"/>
              </w:rPr>
              <w:t xml:space="preserve">Ipi 3, however, is only barely more toxic than Nivo 3 [</w:t>
            </w:r>
            <w:hyperlink w:anchor="mjff4vndksc0">
              <w:r w:rsidDel="00000000" w:rsidR="00000000" w:rsidRPr="00000000">
                <w:rPr>
                  <w:rtl w:val="0"/>
                </w:rPr>
                <w:t xml:space="preserve">CheckMate 067</w:t>
              </w:r>
            </w:hyperlink>
            <w:r w:rsidDel="00000000" w:rsidR="00000000" w:rsidRPr="00000000">
              <w:rPr>
                <w:rtl w:val="0"/>
              </w:rPr>
              <w:t xml:space="preserve">].</w:t>
            </w:r>
          </w:p>
          <w:p w:rsidR="00000000" w:rsidDel="00000000" w:rsidP="00000000" w:rsidRDefault="00000000" w:rsidRPr="00000000" w14:paraId="00001076">
            <w:pPr>
              <w:numPr>
                <w:ilvl w:val="0"/>
                <w:numId w:val="48"/>
              </w:numPr>
            </w:pPr>
            <w:r w:rsidDel="00000000" w:rsidR="00000000" w:rsidRPr="00000000">
              <w:rPr>
                <w:rtl w:val="0"/>
              </w:rPr>
              <w:t xml:space="preserve">The most effective and most tolerable neoadjuvant dose appears to be </w:t>
            </w:r>
            <w:r w:rsidDel="00000000" w:rsidR="00000000" w:rsidRPr="00000000">
              <w:rPr>
                <w:u w:val="single"/>
                <w:rtl w:val="0"/>
              </w:rPr>
              <w:t xml:space="preserve">Nivo 3</w:t>
            </w:r>
            <w:r w:rsidDel="00000000" w:rsidR="00000000" w:rsidRPr="00000000">
              <w:rPr>
                <w:rtl w:val="0"/>
              </w:rPr>
              <w:t xml:space="preserve"> mg/kg + </w:t>
            </w:r>
            <w:r w:rsidDel="00000000" w:rsidR="00000000" w:rsidRPr="00000000">
              <w:rPr>
                <w:u w:val="single"/>
                <w:rtl w:val="0"/>
              </w:rPr>
              <w:t xml:space="preserve">Ipi 1</w:t>
            </w:r>
            <w:r w:rsidDel="00000000" w:rsidR="00000000" w:rsidRPr="00000000">
              <w:rPr>
                <w:rtl w:val="0"/>
              </w:rPr>
              <w:t xml:space="preserve"> mg/kg q3w x2c [</w:t>
            </w:r>
            <w:hyperlink w:anchor="kix.k06hvi1gu8no">
              <w:r w:rsidDel="00000000" w:rsidR="00000000" w:rsidRPr="00000000">
                <w:rPr>
                  <w:rtl w:val="0"/>
                </w:rPr>
                <w:t xml:space="preserve">OpACIN-neo</w:t>
              </w:r>
            </w:hyperlink>
            <w:r w:rsidDel="00000000" w:rsidR="00000000" w:rsidRPr="00000000">
              <w:rPr>
                <w:rtl w:val="0"/>
              </w:rPr>
              <w:t xml:space="preserve">].</w:t>
            </w:r>
          </w:p>
          <w:p w:rsidR="00000000" w:rsidDel="00000000" w:rsidP="00000000" w:rsidRDefault="00000000" w:rsidRPr="00000000" w14:paraId="00001077">
            <w:pPr>
              <w:numPr>
                <w:ilvl w:val="0"/>
                <w:numId w:val="48"/>
              </w:numPr>
              <w:rPr>
                <w:u w:val="none"/>
              </w:rPr>
            </w:pPr>
            <w:r w:rsidDel="00000000" w:rsidR="00000000" w:rsidRPr="00000000">
              <w:rPr>
                <w:rtl w:val="0"/>
              </w:rPr>
              <w:t xml:space="preserve">The most widely used and effective dose for brain metastasis appears to be </w:t>
            </w:r>
            <w:r w:rsidDel="00000000" w:rsidR="00000000" w:rsidRPr="00000000">
              <w:rPr>
                <w:u w:val="single"/>
                <w:rtl w:val="0"/>
              </w:rPr>
              <w:t xml:space="preserve">Nivo 1</w:t>
            </w:r>
            <w:r w:rsidDel="00000000" w:rsidR="00000000" w:rsidRPr="00000000">
              <w:rPr>
                <w:rtl w:val="0"/>
              </w:rPr>
              <w:t xml:space="preserve"> mg/kg + </w:t>
            </w:r>
            <w:r w:rsidDel="00000000" w:rsidR="00000000" w:rsidRPr="00000000">
              <w:rPr>
                <w:u w:val="single"/>
                <w:rtl w:val="0"/>
              </w:rPr>
              <w:t xml:space="preserve">Ipi 3</w:t>
            </w:r>
            <w:r w:rsidDel="00000000" w:rsidR="00000000" w:rsidRPr="00000000">
              <w:rPr>
                <w:rtl w:val="0"/>
              </w:rPr>
              <w:t xml:space="preserve"> mg/kg q3w x4c followed by maintenance Nivo 3 mg/kg q2w [</w:t>
            </w:r>
            <w:hyperlink w:anchor="48ixgsmrj409">
              <w:r w:rsidDel="00000000" w:rsidR="00000000" w:rsidRPr="00000000">
                <w:rPr>
                  <w:rtl w:val="0"/>
                </w:rPr>
                <w:t xml:space="preserve">CheckMate 204</w:t>
              </w:r>
            </w:hyperlink>
            <w:r w:rsidDel="00000000" w:rsidR="00000000" w:rsidRPr="00000000">
              <w:rPr>
                <w:rtl w:val="0"/>
              </w:rPr>
              <w:t xml:space="preserve">]. However, ipi 3 is more toxic! [</w:t>
            </w:r>
            <w:hyperlink w:anchor="mjff4vndksc0">
              <w:r w:rsidDel="00000000" w:rsidR="00000000" w:rsidRPr="00000000">
                <w:rPr>
                  <w:rtl w:val="0"/>
                </w:rPr>
                <w:t xml:space="preserve">CheckMate 067</w:t>
              </w:r>
            </w:hyperlink>
            <w:r w:rsidDel="00000000" w:rsidR="00000000" w:rsidRPr="00000000">
              <w:rPr>
                <w:rtl w:val="0"/>
              </w:rPr>
              <w:t xml:space="preserve">].</w:t>
            </w:r>
          </w:p>
        </w:tc>
      </w:tr>
    </w:tbl>
    <w:p w:rsidR="00000000" w:rsidDel="00000000" w:rsidP="00000000" w:rsidRDefault="00000000" w:rsidRPr="00000000" w14:paraId="00001078">
      <w:pPr>
        <w:ind w:left="0" w:firstLine="0"/>
        <w:rPr/>
      </w:pPr>
      <w:r w:rsidDel="00000000" w:rsidR="00000000" w:rsidRPr="00000000">
        <w:rPr>
          <w:rtl w:val="0"/>
        </w:rPr>
      </w:r>
    </w:p>
    <w:p w:rsidR="00000000" w:rsidDel="00000000" w:rsidP="00000000" w:rsidRDefault="00000000" w:rsidRPr="00000000" w14:paraId="00001079">
      <w:pPr>
        <w:pStyle w:val="Heading3"/>
        <w:spacing w:line="240" w:lineRule="auto"/>
        <w:rPr/>
      </w:pPr>
      <w:bookmarkStart w:colFirst="0" w:colLast="0" w:name="_vh6pylh9zghs" w:id="281"/>
      <w:bookmarkEnd w:id="281"/>
      <w:hyperlink w:anchor="_ajtlnf7hvhqx">
        <w:r w:rsidDel="00000000" w:rsidR="00000000" w:rsidRPr="00000000">
          <w:rPr>
            <w:u w:val="single"/>
            <w:rtl w:val="0"/>
          </w:rPr>
          <w:t xml:space="preserve">Immunotherapy</w:t>
        </w:r>
      </w:hyperlink>
      <w:r w:rsidDel="00000000" w:rsidR="00000000" w:rsidRPr="00000000">
        <w:rPr>
          <w:rtl w:val="0"/>
        </w:rPr>
      </w:r>
    </w:p>
    <w:p w:rsidR="00000000" w:rsidDel="00000000" w:rsidP="00000000" w:rsidRDefault="00000000" w:rsidRPr="00000000" w14:paraId="0000107A">
      <w:pPr>
        <w:ind w:left="0" w:firstLine="0"/>
        <w:rPr/>
      </w:pPr>
      <w:r w:rsidDel="00000000" w:rsidR="00000000" w:rsidRPr="00000000">
        <w:rPr>
          <w:rtl w:val="0"/>
        </w:rPr>
        <w:t xml:space="preserve">For neoadjuvant treatment of stage III melanoma, high dose Nivo/Ipi has a 50% pCR rate </w:t>
      </w:r>
      <w:r w:rsidDel="00000000" w:rsidR="00000000" w:rsidRPr="00000000">
        <w:rPr>
          <w:rtl w:val="0"/>
        </w:rPr>
        <w:t xml:space="preserve">[</w:t>
      </w:r>
      <w:hyperlink w:anchor="kix.k06hvi1gu8no">
        <w:r w:rsidDel="00000000" w:rsidR="00000000" w:rsidRPr="00000000">
          <w:rPr>
            <w:rtl w:val="0"/>
          </w:rPr>
          <w:t xml:space="preserve">OpACIN-neo</w:t>
        </w:r>
      </w:hyperlink>
      <w:r w:rsidDel="00000000" w:rsidR="00000000" w:rsidRPr="00000000">
        <w:rPr>
          <w:rtl w:val="0"/>
        </w:rPr>
        <w:t xml:space="preserve">].</w:t>
      </w:r>
    </w:p>
    <w:p w:rsidR="00000000" w:rsidDel="00000000" w:rsidP="00000000" w:rsidRDefault="00000000" w:rsidRPr="00000000" w14:paraId="0000107B">
      <w:pPr>
        <w:ind w:left="0" w:firstLine="0"/>
        <w:rPr/>
      </w:pPr>
      <w:r w:rsidDel="00000000" w:rsidR="00000000" w:rsidRPr="00000000">
        <w:rPr>
          <w:rFonts w:ascii="Gungsuh" w:cs="Gungsuh" w:eastAsia="Gungsuh" w:hAnsi="Gungsuh"/>
          <w:rtl w:val="0"/>
        </w:rPr>
        <w:t xml:space="preserve">For asymptomatic brain mets ≤ 1-1.5 cm not req steroids, intracranial ORR for Ipi/Nivo→ Nivo is ~50% [</w:t>
      </w:r>
      <w:hyperlink w:anchor="48ixgsmrj409">
        <w:r w:rsidDel="00000000" w:rsidR="00000000" w:rsidRPr="00000000">
          <w:rPr>
            <w:rtl w:val="0"/>
          </w:rPr>
          <w:t xml:space="preserve">CheckMate 204</w:t>
        </w:r>
      </w:hyperlink>
      <w:r w:rsidDel="00000000" w:rsidR="00000000" w:rsidRPr="00000000">
        <w:rPr>
          <w:rtl w:val="0"/>
        </w:rPr>
        <w:t xml:space="preserve">].</w:t>
      </w:r>
    </w:p>
    <w:p w:rsidR="00000000" w:rsidDel="00000000" w:rsidP="00000000" w:rsidRDefault="00000000" w:rsidRPr="00000000" w14:paraId="0000107C">
      <w:pPr>
        <w:ind w:left="0" w:firstLine="0"/>
        <w:rPr/>
      </w:pPr>
      <w:r w:rsidDel="00000000" w:rsidR="00000000" w:rsidRPr="00000000">
        <w:rPr>
          <w:rtl w:val="0"/>
        </w:rPr>
        <w:t xml:space="preserve">See Adjuvant Therapy below for pending NCCN Category 1 evidence for adjuvant ipilimumab 3 (not yet updated).</w:t>
      </w:r>
    </w:p>
    <w:p w:rsidR="00000000" w:rsidDel="00000000" w:rsidP="00000000" w:rsidRDefault="00000000" w:rsidRPr="00000000" w14:paraId="0000107D">
      <w:pPr>
        <w:numPr>
          <w:ilvl w:val="0"/>
          <w:numId w:val="89"/>
        </w:numPr>
      </w:pPr>
      <w:r w:rsidDel="00000000" w:rsidR="00000000" w:rsidRPr="00000000">
        <w:rPr>
          <w:b w:val="1"/>
          <w:rtl w:val="0"/>
        </w:rPr>
        <w:t xml:space="preserve">KEYNOTE 006 </w:t>
      </w:r>
      <w:r w:rsidDel="00000000" w:rsidR="00000000" w:rsidRPr="00000000">
        <w:rPr>
          <w:rtl w:val="0"/>
        </w:rPr>
        <w:t xml:space="preserve">[</w:t>
      </w:r>
      <w:hyperlink r:id="rId1023">
        <w:r w:rsidDel="00000000" w:rsidR="00000000" w:rsidRPr="00000000">
          <w:rPr>
            <w:rtl w:val="0"/>
          </w:rPr>
          <w:t xml:space="preserve">Robert NEJM '15]</w:t>
        </w:r>
      </w:hyperlink>
      <w:r w:rsidDel="00000000" w:rsidR="00000000" w:rsidRPr="00000000">
        <w:rPr>
          <w:rtl w:val="0"/>
        </w:rPr>
        <w:t xml:space="preserve">: </w:t>
      </w:r>
      <w:r w:rsidDel="00000000" w:rsidR="00000000" w:rsidRPr="00000000">
        <w:rPr>
          <w:b w:val="1"/>
          <w:rtl w:val="0"/>
        </w:rPr>
        <w:t xml:space="preserve">Ipi vs. Pembro</w:t>
      </w:r>
      <w:r w:rsidDel="00000000" w:rsidR="00000000" w:rsidRPr="00000000">
        <w:rPr>
          <w:rtl w:val="0"/>
        </w:rPr>
        <w:t xml:space="preserve">.</w:t>
      </w:r>
    </w:p>
    <w:p w:rsidR="00000000" w:rsidDel="00000000" w:rsidP="00000000" w:rsidRDefault="00000000" w:rsidRPr="00000000" w14:paraId="0000107E">
      <w:pPr>
        <w:numPr>
          <w:ilvl w:val="1"/>
          <w:numId w:val="89"/>
        </w:numPr>
        <w:ind w:left="1440" w:hanging="360"/>
      </w:pPr>
      <w:r w:rsidDel="00000000" w:rsidR="00000000" w:rsidRPr="00000000">
        <w:rPr>
          <w:rtl w:val="0"/>
        </w:rPr>
        <w:t xml:space="preserve">No more than one prior line of therapy, unresectable stage III-IV melanoma.</w:t>
      </w:r>
    </w:p>
    <w:p w:rsidR="00000000" w:rsidDel="00000000" w:rsidP="00000000" w:rsidRDefault="00000000" w:rsidRPr="00000000" w14:paraId="0000107F">
      <w:pPr>
        <w:numPr>
          <w:ilvl w:val="1"/>
          <w:numId w:val="89"/>
        </w:numPr>
        <w:ind w:left="1440" w:hanging="360"/>
      </w:pPr>
      <w:r w:rsidDel="00000000" w:rsidR="00000000" w:rsidRPr="00000000">
        <w:rPr>
          <w:rtl w:val="0"/>
        </w:rPr>
        <w:t xml:space="preserve">PFS/OS improved and less toxicity with pembro. </w:t>
      </w:r>
      <w:r w:rsidDel="00000000" w:rsidR="00000000" w:rsidRPr="00000000">
        <w:rPr>
          <w:rtl w:val="0"/>
        </w:rPr>
      </w:r>
    </w:p>
    <w:p w:rsidR="00000000" w:rsidDel="00000000" w:rsidP="00000000" w:rsidRDefault="00000000" w:rsidRPr="00000000" w14:paraId="00001080">
      <w:pPr>
        <w:numPr>
          <w:ilvl w:val="0"/>
          <w:numId w:val="89"/>
        </w:numPr>
      </w:pPr>
      <w:r w:rsidDel="00000000" w:rsidR="00000000" w:rsidRPr="00000000">
        <w:rPr>
          <w:b w:val="1"/>
          <w:rtl w:val="0"/>
        </w:rPr>
        <w:t xml:space="preserve">CheckMate 069</w:t>
      </w:r>
      <w:r w:rsidDel="00000000" w:rsidR="00000000" w:rsidRPr="00000000">
        <w:rPr>
          <w:rtl w:val="0"/>
        </w:rPr>
        <w:t xml:space="preserve"> [</w:t>
      </w:r>
      <w:hyperlink r:id="rId1024">
        <w:r w:rsidDel="00000000" w:rsidR="00000000" w:rsidRPr="00000000">
          <w:rPr>
            <w:rtl w:val="0"/>
          </w:rPr>
          <w:t xml:space="preserve">Hodi Lancet '16]</w:t>
        </w:r>
      </w:hyperlink>
      <w:r w:rsidDel="00000000" w:rsidR="00000000" w:rsidRPr="00000000">
        <w:rPr>
          <w:rtl w:val="0"/>
        </w:rPr>
        <w:t xml:space="preserve">: Phase II. 1:2 </w:t>
      </w:r>
      <w:r w:rsidDel="00000000" w:rsidR="00000000" w:rsidRPr="00000000">
        <w:rPr>
          <w:b w:val="1"/>
          <w:rtl w:val="0"/>
        </w:rPr>
        <w:t xml:space="preserve">Ipilimumab ± Nivolumab</w:t>
      </w:r>
      <w:r w:rsidDel="00000000" w:rsidR="00000000" w:rsidRPr="00000000">
        <w:rPr>
          <w:rtl w:val="0"/>
        </w:rPr>
        <w:t xml:space="preserve">. </w:t>
      </w:r>
    </w:p>
    <w:p w:rsidR="00000000" w:rsidDel="00000000" w:rsidP="00000000" w:rsidRDefault="00000000" w:rsidRPr="00000000" w14:paraId="00001081">
      <w:pPr>
        <w:numPr>
          <w:ilvl w:val="1"/>
          <w:numId w:val="89"/>
        </w:numPr>
        <w:ind w:left="1440" w:hanging="360"/>
      </w:pPr>
      <w:r w:rsidDel="00000000" w:rsidR="00000000" w:rsidRPr="00000000">
        <w:rPr>
          <w:rtl w:val="0"/>
        </w:rPr>
        <w:t xml:space="preserve">142 pts. Tx-naive, unresectable stage III or IV melanoma. MFU 2y.</w:t>
      </w:r>
    </w:p>
    <w:p w:rsidR="00000000" w:rsidDel="00000000" w:rsidP="00000000" w:rsidRDefault="00000000" w:rsidRPr="00000000" w14:paraId="00001082">
      <w:pPr>
        <w:numPr>
          <w:ilvl w:val="1"/>
          <w:numId w:val="89"/>
        </w:numPr>
        <w:ind w:left="1440" w:hanging="360"/>
      </w:pPr>
      <w:r w:rsidDel="00000000" w:rsidR="00000000" w:rsidRPr="00000000">
        <w:rPr>
          <w:rFonts w:ascii="Cardo" w:cs="Cardo" w:eastAsia="Cardo" w:hAnsi="Cardo"/>
          <w:rtl w:val="0"/>
        </w:rPr>
        <w:t xml:space="preserve">1y OS ~64→ 73% (NS), 2y OS ~54→ 65% (NS)</w:t>
      </w:r>
    </w:p>
    <w:p w:rsidR="00000000" w:rsidDel="00000000" w:rsidP="00000000" w:rsidRDefault="00000000" w:rsidRPr="00000000" w14:paraId="00001083">
      <w:pPr>
        <w:numPr>
          <w:ilvl w:val="1"/>
          <w:numId w:val="89"/>
        </w:numPr>
        <w:ind w:left="1440" w:hanging="360"/>
      </w:pPr>
      <w:r w:rsidDel="00000000" w:rsidR="00000000" w:rsidRPr="00000000">
        <w:rPr>
          <w:rFonts w:ascii="Cardo" w:cs="Cardo" w:eastAsia="Cardo" w:hAnsi="Cardo"/>
          <w:rtl w:val="0"/>
        </w:rPr>
        <w:t xml:space="preserve">1y PFS 16→ 53%, 2y PFS 12→ 51% for both agents.</w:t>
      </w:r>
    </w:p>
    <w:p w:rsidR="00000000" w:rsidDel="00000000" w:rsidP="00000000" w:rsidRDefault="00000000" w:rsidRPr="00000000" w14:paraId="00001084">
      <w:pPr>
        <w:numPr>
          <w:ilvl w:val="1"/>
          <w:numId w:val="89"/>
        </w:numPr>
        <w:ind w:left="1440" w:hanging="360"/>
      </w:pPr>
      <w:r w:rsidDel="00000000" w:rsidR="00000000" w:rsidRPr="00000000">
        <w:rPr>
          <w:rtl w:val="0"/>
        </w:rPr>
        <w:t xml:space="preserve">OS likely NS due to nearly 60% of ipi crossing over to receive nivo, and pts could receive additional subsequent off-study therapies that were not commercially available during previous ipilimumab trials.</w:t>
      </w:r>
      <w:r w:rsidDel="00000000" w:rsidR="00000000" w:rsidRPr="00000000">
        <w:rPr>
          <w:rtl w:val="0"/>
        </w:rPr>
      </w:r>
    </w:p>
    <w:bookmarkStart w:colFirst="0" w:colLast="0" w:name="mjff4vndksc0" w:id="282"/>
    <w:bookmarkEnd w:id="282"/>
    <w:p w:rsidR="00000000" w:rsidDel="00000000" w:rsidP="00000000" w:rsidRDefault="00000000" w:rsidRPr="00000000" w14:paraId="00001085">
      <w:pPr>
        <w:numPr>
          <w:ilvl w:val="0"/>
          <w:numId w:val="89"/>
        </w:numPr>
      </w:pPr>
      <w:r w:rsidDel="00000000" w:rsidR="00000000" w:rsidRPr="00000000">
        <w:rPr>
          <w:b w:val="1"/>
          <w:rtl w:val="0"/>
        </w:rPr>
        <w:t xml:space="preserve">CheckMate 067 </w:t>
      </w:r>
      <w:hyperlink r:id="rId1025">
        <w:r w:rsidDel="00000000" w:rsidR="00000000" w:rsidRPr="00000000">
          <w:rPr>
            <w:b w:val="1"/>
            <w:vertAlign w:val="superscript"/>
            <w:rtl w:val="0"/>
          </w:rPr>
          <w:t xml:space="preserve">QS</w:t>
        </w:r>
      </w:hyperlink>
      <w:r w:rsidDel="00000000" w:rsidR="00000000" w:rsidRPr="00000000">
        <w:rPr>
          <w:rtl w:val="0"/>
        </w:rPr>
        <w:t xml:space="preserve"> [</w:t>
      </w:r>
      <w:hyperlink r:id="rId1026">
        <w:r w:rsidDel="00000000" w:rsidR="00000000" w:rsidRPr="00000000">
          <w:rPr>
            <w:rtl w:val="0"/>
          </w:rPr>
          <w:t xml:space="preserve">Larkin NEJM '17</w:t>
        </w:r>
      </w:hyperlink>
      <w:r w:rsidDel="00000000" w:rsidR="00000000" w:rsidRPr="00000000">
        <w:rPr>
          <w:rtl w:val="0"/>
        </w:rPr>
        <w:t xml:space="preserve">, </w:t>
      </w:r>
      <w:hyperlink r:id="rId1027">
        <w:r w:rsidDel="00000000" w:rsidR="00000000" w:rsidRPr="00000000">
          <w:rPr>
            <w:rtl w:val="0"/>
          </w:rPr>
          <w:t xml:space="preserve">Wolchuck '17</w:t>
        </w:r>
      </w:hyperlink>
      <w:r w:rsidDel="00000000" w:rsidR="00000000" w:rsidRPr="00000000">
        <w:rPr>
          <w:rtl w:val="0"/>
        </w:rPr>
        <w:t xml:space="preserve">]: 1:1:1. </w:t>
      </w:r>
      <w:r w:rsidDel="00000000" w:rsidR="00000000" w:rsidRPr="00000000">
        <w:rPr>
          <w:b w:val="1"/>
          <w:rtl w:val="0"/>
        </w:rPr>
        <w:t xml:space="preserve">± Nivo ± Ipi</w:t>
      </w:r>
      <w:r w:rsidDel="00000000" w:rsidR="00000000" w:rsidRPr="00000000">
        <w:rPr>
          <w:rtl w:val="0"/>
        </w:rPr>
        <w:t xml:space="preserve">, no obs. </w:t>
      </w:r>
    </w:p>
    <w:p w:rsidR="00000000" w:rsidDel="00000000" w:rsidP="00000000" w:rsidRDefault="00000000" w:rsidRPr="00000000" w14:paraId="00001086">
      <w:pPr>
        <w:ind w:firstLine="720"/>
        <w:rPr/>
      </w:pPr>
      <w:r w:rsidDel="00000000" w:rsidR="00000000" w:rsidRPr="00000000">
        <w:rPr>
          <w:rtl w:val="0"/>
        </w:rPr>
        <w:t xml:space="preserve">There is more toxicity with ipilimumab or combination therapy. Overall survival is improved</w:t>
      </w:r>
    </w:p>
    <w:p w:rsidR="00000000" w:rsidDel="00000000" w:rsidP="00000000" w:rsidRDefault="00000000" w:rsidRPr="00000000" w14:paraId="00001087">
      <w:pPr>
        <w:numPr>
          <w:ilvl w:val="1"/>
          <w:numId w:val="89"/>
        </w:numPr>
        <w:ind w:left="1440" w:hanging="360"/>
      </w:pPr>
      <w:r w:rsidDel="00000000" w:rsidR="00000000" w:rsidRPr="00000000">
        <w:rPr>
          <w:rtl w:val="0"/>
        </w:rPr>
        <w:t xml:space="preserve">945 pts. Tx-naive, unresectable stage III-IV melanoma.</w:t>
      </w:r>
    </w:p>
    <w:p w:rsidR="00000000" w:rsidDel="00000000" w:rsidP="00000000" w:rsidRDefault="00000000" w:rsidRPr="00000000" w14:paraId="00001088">
      <w:pPr>
        <w:numPr>
          <w:ilvl w:val="2"/>
          <w:numId w:val="89"/>
        </w:numPr>
        <w:ind w:left="2160" w:hanging="360"/>
      </w:pPr>
      <w:r w:rsidDel="00000000" w:rsidR="00000000" w:rsidRPr="00000000">
        <w:rPr>
          <w:rtl w:val="0"/>
        </w:rPr>
        <w:t xml:space="preserve">Nivo alone: 3 mg/kg q2w.</w:t>
      </w:r>
    </w:p>
    <w:p w:rsidR="00000000" w:rsidDel="00000000" w:rsidP="00000000" w:rsidRDefault="00000000" w:rsidRPr="00000000" w14:paraId="00001089">
      <w:pPr>
        <w:numPr>
          <w:ilvl w:val="2"/>
          <w:numId w:val="89"/>
        </w:numPr>
        <w:ind w:left="2160" w:hanging="360"/>
      </w:pPr>
      <w:r w:rsidDel="00000000" w:rsidR="00000000" w:rsidRPr="00000000">
        <w:rPr>
          <w:rtl w:val="0"/>
        </w:rPr>
        <w:t xml:space="preserve">Ipi alone: 3 mg/kg q3w x4c.</w:t>
      </w:r>
    </w:p>
    <w:p w:rsidR="00000000" w:rsidDel="00000000" w:rsidP="00000000" w:rsidRDefault="00000000" w:rsidRPr="00000000" w14:paraId="0000108A">
      <w:pPr>
        <w:numPr>
          <w:ilvl w:val="2"/>
          <w:numId w:val="89"/>
        </w:numPr>
        <w:ind w:left="2160" w:hanging="360"/>
      </w:pPr>
      <w:r w:rsidDel="00000000" w:rsidR="00000000" w:rsidRPr="00000000">
        <w:rPr>
          <w:rFonts w:ascii="Cardo" w:cs="Cardo" w:eastAsia="Cardo" w:hAnsi="Cardo"/>
          <w:rtl w:val="0"/>
        </w:rPr>
        <w:t xml:space="preserve">Combo: Nivo 1 mg/kg + Ipi 3 mg/kg q3w x4c→ Nivo 3 mg/kg q2w.</w:t>
      </w:r>
    </w:p>
    <w:p w:rsidR="00000000" w:rsidDel="00000000" w:rsidP="00000000" w:rsidRDefault="00000000" w:rsidRPr="00000000" w14:paraId="0000108B">
      <w:pPr>
        <w:numPr>
          <w:ilvl w:val="1"/>
          <w:numId w:val="89"/>
        </w:numPr>
        <w:ind w:left="1440" w:hanging="360"/>
      </w:pPr>
      <w:r w:rsidDel="00000000" w:rsidR="00000000" w:rsidRPr="00000000">
        <w:rPr>
          <w:rFonts w:ascii="Cardo" w:cs="Cardo" w:eastAsia="Cardo" w:hAnsi="Cardo"/>
          <w:rtl w:val="0"/>
        </w:rPr>
        <w:t xml:space="preserve">3y OS for ipi / nivo / combo of 34→ 52→ 58%.</w:t>
      </w:r>
    </w:p>
    <w:p w:rsidR="00000000" w:rsidDel="00000000" w:rsidP="00000000" w:rsidRDefault="00000000" w:rsidRPr="00000000" w14:paraId="0000108C">
      <w:pPr>
        <w:numPr>
          <w:ilvl w:val="1"/>
          <w:numId w:val="89"/>
        </w:numPr>
        <w:ind w:left="1440" w:hanging="360"/>
      </w:pPr>
      <w:r w:rsidDel="00000000" w:rsidR="00000000" w:rsidRPr="00000000">
        <w:rPr>
          <w:rFonts w:ascii="Cardo" w:cs="Cardo" w:eastAsia="Cardo" w:hAnsi="Cardo"/>
          <w:rtl w:val="0"/>
        </w:rPr>
        <w:t xml:space="preserve">G3-4 toxicity for ipi / nivo / combo of 28→ 21→ 59%.</w:t>
      </w:r>
    </w:p>
    <w:p w:rsidR="00000000" w:rsidDel="00000000" w:rsidP="00000000" w:rsidRDefault="00000000" w:rsidRPr="00000000" w14:paraId="0000108D">
      <w:pPr>
        <w:numPr>
          <w:ilvl w:val="0"/>
          <w:numId w:val="89"/>
        </w:numPr>
        <w:rPr>
          <w:u w:val="none"/>
        </w:rPr>
      </w:pPr>
      <w:r w:rsidDel="00000000" w:rsidR="00000000" w:rsidRPr="00000000">
        <w:rPr>
          <w:rtl w:val="0"/>
        </w:rPr>
        <w:t xml:space="preserve">The first two doses of Nivo 1 + Ipi 3 appears to drive efficacy and toxicity [</w:t>
      </w:r>
      <w:hyperlink r:id="rId1028">
        <w:r w:rsidDel="00000000" w:rsidR="00000000" w:rsidRPr="00000000">
          <w:rPr>
            <w:rtl w:val="0"/>
          </w:rPr>
          <w:t xml:space="preserve">Postow ASCO '20</w:t>
        </w:r>
      </w:hyperlink>
      <w:r w:rsidDel="00000000" w:rsidR="00000000" w:rsidRPr="00000000">
        <w:rPr>
          <w:rtl w:val="0"/>
        </w:rPr>
        <w:t xml:space="preserve">]</w:t>
      </w:r>
    </w:p>
    <w:p w:rsidR="00000000" w:rsidDel="00000000" w:rsidP="00000000" w:rsidRDefault="00000000" w:rsidRPr="00000000" w14:paraId="0000108E">
      <w:pPr>
        <w:numPr>
          <w:ilvl w:val="0"/>
          <w:numId w:val="89"/>
        </w:numPr>
        <w:rPr>
          <w:u w:val="none"/>
        </w:rPr>
      </w:pPr>
      <w:r w:rsidDel="00000000" w:rsidR="00000000" w:rsidRPr="00000000">
        <w:rPr>
          <w:rtl w:val="0"/>
        </w:rPr>
        <w:t xml:space="preserve">Combined ICI appears to be the way to go, as it appears effective even if refractory to mono-ICI [</w:t>
      </w:r>
      <w:hyperlink r:id="rId1029">
        <w:r w:rsidDel="00000000" w:rsidR="00000000" w:rsidRPr="00000000">
          <w:rPr>
            <w:rtl w:val="0"/>
          </w:rPr>
          <w:t xml:space="preserve">Da Silva ASCO '20</w:t>
        </w:r>
      </w:hyperlink>
      <w:r w:rsidDel="00000000" w:rsidR="00000000" w:rsidRPr="00000000">
        <w:rPr>
          <w:rtl w:val="0"/>
        </w:rPr>
        <w:t xml:space="preserve">]</w:t>
      </w:r>
    </w:p>
    <w:p w:rsidR="00000000" w:rsidDel="00000000" w:rsidP="00000000" w:rsidRDefault="00000000" w:rsidRPr="00000000" w14:paraId="0000108F">
      <w:pPr>
        <w:pStyle w:val="Heading3"/>
        <w:spacing w:line="240" w:lineRule="auto"/>
        <w:rPr/>
      </w:pPr>
      <w:bookmarkStart w:colFirst="0" w:colLast="0" w:name="_b097nlza3y2x" w:id="283"/>
      <w:bookmarkEnd w:id="283"/>
      <w:hyperlink w:anchor="_ajtlnf7hvhqx">
        <w:r w:rsidDel="00000000" w:rsidR="00000000" w:rsidRPr="00000000">
          <w:rPr>
            <w:u w:val="single"/>
            <w:rtl w:val="0"/>
          </w:rPr>
          <w:t xml:space="preserve">Adjuvant Therapy</w:t>
        </w:r>
      </w:hyperlink>
      <w:r w:rsidDel="00000000" w:rsidR="00000000" w:rsidRPr="00000000">
        <w:rPr>
          <w:rtl w:val="0"/>
        </w:rPr>
      </w:r>
    </w:p>
    <w:p w:rsidR="00000000" w:rsidDel="00000000" w:rsidP="00000000" w:rsidRDefault="00000000" w:rsidRPr="00000000" w14:paraId="00001090">
      <w:pPr>
        <w:ind w:left="0" w:firstLine="0"/>
        <w:rPr/>
      </w:pPr>
      <w:r w:rsidDel="00000000" w:rsidR="00000000" w:rsidRPr="00000000">
        <w:rPr>
          <w:rtl w:val="0"/>
        </w:rPr>
        <w:t xml:space="preserve">ASCO Guideline: Systemic Therapy for Melanoma [</w:t>
      </w:r>
      <w:hyperlink r:id="rId1030">
        <w:r w:rsidDel="00000000" w:rsidR="00000000" w:rsidRPr="00000000">
          <w:rPr>
            <w:rtl w:val="0"/>
          </w:rPr>
          <w:t xml:space="preserve">Seth JCO '20</w:t>
        </w:r>
      </w:hyperlink>
      <w:r w:rsidDel="00000000" w:rsidR="00000000" w:rsidRPr="00000000">
        <w:rPr>
          <w:rtl w:val="0"/>
        </w:rPr>
        <w:t xml:space="preserve">] </w:t>
      </w:r>
      <w:r w:rsidDel="00000000" w:rsidR="00000000" w:rsidRPr="00000000">
        <w:rPr>
          <w:i w:val="1"/>
          <w:rtl w:val="0"/>
        </w:rPr>
        <w:t xml:space="preserve">March 31, 2020 </w:t>
      </w:r>
      <w:hyperlink w:anchor="9b50zxwb24hw">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1091">
      <w:pPr>
        <w:ind w:left="0" w:firstLine="0"/>
        <w:rPr/>
      </w:pPr>
      <w:r w:rsidDel="00000000" w:rsidR="00000000" w:rsidRPr="00000000">
        <w:rPr>
          <w:rtl w:val="0"/>
        </w:rPr>
        <w:t xml:space="preserve">There is a movement towards neoadjuvant systemic therapy, as 50% pCR has been demonstrated in the setting of BRAF mutations, or, in non-BRAF mutants, the same response rate has been achieved (even intracranially) with BRAFi/MEKi or Nivo/Ipi combination. </w:t>
      </w:r>
    </w:p>
    <w:p w:rsidR="00000000" w:rsidDel="00000000" w:rsidP="00000000" w:rsidRDefault="00000000" w:rsidRPr="00000000" w14:paraId="00001092">
      <w:pPr>
        <w:ind w:left="0" w:firstLine="0"/>
        <w:rPr/>
      </w:pPr>
      <w:r w:rsidDel="00000000" w:rsidR="00000000" w:rsidRPr="00000000">
        <w:rPr>
          <w:rtl w:val="0"/>
        </w:rPr>
        <w:t xml:space="preserve">For completely resected stage III melanoma, adjuvant ipilimumab is now preferred over high dose interferon [</w:t>
      </w:r>
      <w:hyperlink w:anchor="jdryv15g5x8g">
        <w:r w:rsidDel="00000000" w:rsidR="00000000" w:rsidRPr="00000000">
          <w:rPr>
            <w:rtl w:val="0"/>
          </w:rPr>
          <w:t xml:space="preserve">INT E1609</w:t>
        </w:r>
      </w:hyperlink>
      <w:r w:rsidDel="00000000" w:rsidR="00000000" w:rsidRPr="00000000">
        <w:rPr>
          <w:rtl w:val="0"/>
        </w:rPr>
        <w:t xml:space="preserve">]. Recall: Ipi 10 was compared to Nivo 3 on [</w:t>
      </w:r>
      <w:hyperlink w:anchor="gburjqusw700">
        <w:r w:rsidDel="00000000" w:rsidR="00000000" w:rsidRPr="00000000">
          <w:rPr>
            <w:rtl w:val="0"/>
          </w:rPr>
          <w:t xml:space="preserve">CheckMate238</w:t>
        </w:r>
      </w:hyperlink>
      <w:r w:rsidDel="00000000" w:rsidR="00000000" w:rsidRPr="00000000">
        <w:rPr>
          <w:rtl w:val="0"/>
        </w:rPr>
        <w:t xml:space="preserve">]. Ipi 10 demonstrated an increased magnitude of 20% more treatment-related AE leading to discontinuation on [</w:t>
      </w:r>
      <w:hyperlink w:anchor="jdryv15g5x8g">
        <w:r w:rsidDel="00000000" w:rsidR="00000000" w:rsidRPr="00000000">
          <w:rPr>
            <w:rtl w:val="0"/>
          </w:rPr>
          <w:t xml:space="preserve">INT E1609</w:t>
        </w:r>
      </w:hyperlink>
      <w:r w:rsidDel="00000000" w:rsidR="00000000" w:rsidRPr="00000000">
        <w:rPr>
          <w:rtl w:val="0"/>
        </w:rPr>
        <w:t xml:space="preserve">]. Nivo 3 q2w and Ipi 3 q3w need to be compared in the prospective setting. </w:t>
      </w:r>
      <w:r w:rsidDel="00000000" w:rsidR="00000000" w:rsidRPr="00000000">
        <w:rPr>
          <w:b w:val="1"/>
          <w:rtl w:val="0"/>
        </w:rPr>
        <w:t xml:space="preserve">As of 2020, Adjuvant Ipi 3 q3w should soon be Category 1 on NCCN</w:t>
      </w:r>
      <w:r w:rsidDel="00000000" w:rsidR="00000000" w:rsidRPr="00000000">
        <w:rPr>
          <w:rtl w:val="0"/>
        </w:rPr>
        <w:t xml:space="preserve">. Recall: CTLA4i has a pronounced effect in nodal basins (see the general [</w:t>
      </w:r>
      <w:hyperlink r:id="rId1031">
        <w:r w:rsidDel="00000000" w:rsidR="00000000" w:rsidRPr="00000000">
          <w:rPr>
            <w:rtl w:val="0"/>
          </w:rPr>
          <w:t xml:space="preserve">Immunotherapy</w:t>
        </w:r>
      </w:hyperlink>
      <w:r w:rsidDel="00000000" w:rsidR="00000000" w:rsidRPr="00000000">
        <w:rPr>
          <w:rtl w:val="0"/>
        </w:rPr>
        <w:t xml:space="preserve">] section), therefore there is a theoretical benefit for stage III Melanomas in the adjuvant setting. Further, with the results of [</w:t>
      </w:r>
      <w:hyperlink w:anchor="jdryv15g5x8g">
        <w:r w:rsidDel="00000000" w:rsidR="00000000" w:rsidRPr="00000000">
          <w:rPr>
            <w:rtl w:val="0"/>
          </w:rPr>
          <w:t xml:space="preserve">INT E1609</w:t>
        </w:r>
      </w:hyperlink>
      <w:r w:rsidDel="00000000" w:rsidR="00000000" w:rsidRPr="00000000">
        <w:rPr>
          <w:rtl w:val="0"/>
        </w:rPr>
        <w:t xml:space="preserve">], Ipi 3 is the only agent which has been compared to standard of care (i.e., high dose interferon).</w:t>
      </w:r>
    </w:p>
    <w:p w:rsidR="00000000" w:rsidDel="00000000" w:rsidP="00000000" w:rsidRDefault="00000000" w:rsidRPr="00000000" w14:paraId="00001093">
      <w:pPr>
        <w:numPr>
          <w:ilvl w:val="0"/>
          <w:numId w:val="32"/>
        </w:numPr>
      </w:pPr>
      <w:r w:rsidDel="00000000" w:rsidR="00000000" w:rsidRPr="00000000">
        <w:rPr>
          <w:rtl w:val="0"/>
        </w:rPr>
        <w:t xml:space="preserve">Overview</w:t>
      </w:r>
    </w:p>
    <w:p w:rsidR="00000000" w:rsidDel="00000000" w:rsidP="00000000" w:rsidRDefault="00000000" w:rsidRPr="00000000" w14:paraId="00001094">
      <w:pPr>
        <w:numPr>
          <w:ilvl w:val="1"/>
          <w:numId w:val="32"/>
        </w:numPr>
        <w:ind w:left="1440" w:hanging="360"/>
      </w:pPr>
      <w:r w:rsidDel="00000000" w:rsidR="00000000" w:rsidRPr="00000000">
        <w:rPr>
          <w:rtl w:val="0"/>
        </w:rPr>
        <w:t xml:space="preserve">Early stage pN0: Obs vs. clinical trial.</w:t>
      </w:r>
    </w:p>
    <w:p w:rsidR="00000000" w:rsidDel="00000000" w:rsidP="00000000" w:rsidRDefault="00000000" w:rsidRPr="00000000" w14:paraId="00001095">
      <w:pPr>
        <w:numPr>
          <w:ilvl w:val="1"/>
          <w:numId w:val="32"/>
        </w:numPr>
        <w:ind w:left="1440" w:hanging="360"/>
      </w:pPr>
      <w:r w:rsidDel="00000000" w:rsidR="00000000" w:rsidRPr="00000000">
        <w:rPr>
          <w:rtl w:val="0"/>
        </w:rPr>
        <w:t xml:space="preserve">IIB-IIC pN0: Obs vs. clinical trial vs. high-dose IFN</w:t>
      </w:r>
    </w:p>
    <w:p w:rsidR="00000000" w:rsidDel="00000000" w:rsidP="00000000" w:rsidRDefault="00000000" w:rsidRPr="00000000" w14:paraId="00001096">
      <w:pPr>
        <w:numPr>
          <w:ilvl w:val="1"/>
          <w:numId w:val="32"/>
        </w:numPr>
        <w:ind w:left="1440" w:hanging="360"/>
      </w:pPr>
      <w:r w:rsidDel="00000000" w:rsidR="00000000" w:rsidRPr="00000000">
        <w:rPr>
          <w:rtl w:val="0"/>
        </w:rPr>
        <w:t xml:space="preserve">N+: Obs, clinical trial, INF, ipilimumab (CTLA-4), or other biochemotherapy agents.</w:t>
      </w:r>
    </w:p>
    <w:p w:rsidR="00000000" w:rsidDel="00000000" w:rsidP="00000000" w:rsidRDefault="00000000" w:rsidRPr="00000000" w14:paraId="00001097">
      <w:pPr>
        <w:numPr>
          <w:ilvl w:val="0"/>
          <w:numId w:val="32"/>
        </w:numPr>
      </w:pPr>
      <w:r w:rsidDel="00000000" w:rsidR="00000000" w:rsidRPr="00000000">
        <w:rPr>
          <w:b w:val="1"/>
          <w:rtl w:val="0"/>
        </w:rPr>
        <w:t xml:space="preserve">Interferon</w:t>
      </w:r>
    </w:p>
    <w:p w:rsidR="00000000" w:rsidDel="00000000" w:rsidP="00000000" w:rsidRDefault="00000000" w:rsidRPr="00000000" w14:paraId="00001098">
      <w:pPr>
        <w:ind w:firstLine="720"/>
        <w:rPr>
          <w:b w:val="1"/>
        </w:rPr>
      </w:pPr>
      <w:r w:rsidDel="00000000" w:rsidR="00000000" w:rsidRPr="00000000">
        <w:rPr>
          <w:rtl w:val="0"/>
        </w:rPr>
        <w:t xml:space="preserve">Previously standard of care.</w:t>
      </w:r>
      <w:r w:rsidDel="00000000" w:rsidR="00000000" w:rsidRPr="00000000">
        <w:rPr>
          <w:b w:val="1"/>
          <w:rtl w:val="0"/>
        </w:rPr>
        <w:t xml:space="preserve"> </w:t>
      </w:r>
      <w:r w:rsidDel="00000000" w:rsidR="00000000" w:rsidRPr="00000000">
        <w:rPr>
          <w:rtl w:val="0"/>
        </w:rPr>
        <w:t xml:space="preserve">Ipilimumab now has a demonstrated OS advantage over high dose interferon! [</w:t>
      </w:r>
      <w:hyperlink w:anchor="jdryv15g5x8g">
        <w:r w:rsidDel="00000000" w:rsidR="00000000" w:rsidRPr="00000000">
          <w:rPr>
            <w:rtl w:val="0"/>
          </w:rPr>
          <w:t xml:space="preserve">INT E1609</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1099">
      <w:pPr>
        <w:numPr>
          <w:ilvl w:val="1"/>
          <w:numId w:val="32"/>
        </w:numPr>
        <w:ind w:left="1440" w:hanging="360"/>
      </w:pPr>
      <w:r w:rsidDel="00000000" w:rsidR="00000000" w:rsidRPr="00000000">
        <w:rPr>
          <w:rtl w:val="0"/>
        </w:rPr>
        <w:t xml:space="preserve">Stage II: INF-α</w:t>
      </w:r>
      <w:r w:rsidDel="00000000" w:rsidR="00000000" w:rsidRPr="00000000">
        <w:rPr>
          <w:vertAlign w:val="subscript"/>
          <w:rtl w:val="0"/>
        </w:rPr>
        <w:t xml:space="preserve">2b </w:t>
      </w:r>
      <w:r w:rsidDel="00000000" w:rsidR="00000000" w:rsidRPr="00000000">
        <w:rPr>
          <w:rtl w:val="0"/>
        </w:rPr>
        <w:t xml:space="preserve">under clinical evaluation (still toxic, flu-like sx for a year!).</w:t>
      </w:r>
    </w:p>
    <w:p w:rsidR="00000000" w:rsidDel="00000000" w:rsidP="00000000" w:rsidRDefault="00000000" w:rsidRPr="00000000" w14:paraId="0000109A">
      <w:pPr>
        <w:numPr>
          <w:ilvl w:val="1"/>
          <w:numId w:val="32"/>
        </w:numPr>
        <w:ind w:left="1440" w:hanging="360"/>
      </w:pPr>
      <w:r w:rsidDel="00000000" w:rsidR="00000000" w:rsidRPr="00000000">
        <w:rPr>
          <w:rtl w:val="0"/>
        </w:rPr>
        <w:t xml:space="preserve">ECOG 1684/1690/1694: T4 or N+ pts w 10% improvement in RFS.</w:t>
      </w:r>
    </w:p>
    <w:p w:rsidR="00000000" w:rsidDel="00000000" w:rsidP="00000000" w:rsidRDefault="00000000" w:rsidRPr="00000000" w14:paraId="0000109B">
      <w:pPr>
        <w:numPr>
          <w:ilvl w:val="1"/>
          <w:numId w:val="32"/>
        </w:numPr>
        <w:ind w:left="1440" w:hanging="360"/>
      </w:pPr>
      <w:r w:rsidDel="00000000" w:rsidR="00000000" w:rsidRPr="00000000">
        <w:rPr>
          <w:rtl w:val="0"/>
        </w:rPr>
        <w:t xml:space="preserve">NCCTG 83-7052: No benefit of IFN, due to cost of $50-60k per patient.</w:t>
      </w:r>
    </w:p>
    <w:p w:rsidR="00000000" w:rsidDel="00000000" w:rsidP="00000000" w:rsidRDefault="00000000" w:rsidRPr="00000000" w14:paraId="0000109C">
      <w:pPr>
        <w:numPr>
          <w:ilvl w:val="1"/>
          <w:numId w:val="32"/>
        </w:numPr>
        <w:ind w:left="1440" w:hanging="360"/>
      </w:pPr>
      <w:r w:rsidDel="00000000" w:rsidR="00000000" w:rsidRPr="00000000">
        <w:rPr>
          <w:rtl w:val="0"/>
        </w:rPr>
        <w:t xml:space="preserve">Do not do with RT, as acute skin toxicity as well as G3-4 subacute and late toxicities in up to 50%.</w:t>
      </w:r>
    </w:p>
    <w:bookmarkStart w:colFirst="0" w:colLast="0" w:name="rsd5pmofww7i" w:id="284"/>
    <w:bookmarkEnd w:id="284"/>
    <w:p w:rsidR="00000000" w:rsidDel="00000000" w:rsidP="00000000" w:rsidRDefault="00000000" w:rsidRPr="00000000" w14:paraId="0000109D">
      <w:pPr>
        <w:numPr>
          <w:ilvl w:val="0"/>
          <w:numId w:val="32"/>
        </w:numPr>
        <w:rPr>
          <w:u w:val="none"/>
        </w:rPr>
      </w:pPr>
      <w:r w:rsidDel="00000000" w:rsidR="00000000" w:rsidRPr="00000000">
        <w:rPr>
          <w:b w:val="1"/>
          <w:rtl w:val="0"/>
        </w:rPr>
        <w:t xml:space="preserve">COMBI-AD</w:t>
      </w:r>
      <w:r w:rsidDel="00000000" w:rsidR="00000000" w:rsidRPr="00000000">
        <w:rPr>
          <w:rtl w:val="0"/>
        </w:rPr>
        <w:t xml:space="preserve"> [</w:t>
      </w:r>
      <w:hyperlink r:id="rId1032">
        <w:r w:rsidDel="00000000" w:rsidR="00000000" w:rsidRPr="00000000">
          <w:rPr>
            <w:rtl w:val="0"/>
          </w:rPr>
          <w:t xml:space="preserve">Long NEJM '17</w:t>
        </w:r>
      </w:hyperlink>
      <w:r w:rsidDel="00000000" w:rsidR="00000000" w:rsidRPr="00000000">
        <w:rPr>
          <w:rtl w:val="0"/>
        </w:rPr>
        <w:t xml:space="preserve">, </w:t>
      </w:r>
      <w:hyperlink r:id="rId1033">
        <w:r w:rsidDel="00000000" w:rsidR="00000000" w:rsidRPr="00000000">
          <w:rPr>
            <w:rtl w:val="0"/>
          </w:rPr>
          <w:t xml:space="preserve">Dummer Lanc Onc '20</w:t>
        </w:r>
      </w:hyperlink>
      <w:r w:rsidDel="00000000" w:rsidR="00000000" w:rsidRPr="00000000">
        <w:rPr>
          <w:rtl w:val="0"/>
        </w:rPr>
        <w:t xml:space="preserve">, </w:t>
      </w:r>
      <w:hyperlink r:id="rId1034">
        <w:r w:rsidDel="00000000" w:rsidR="00000000" w:rsidRPr="00000000">
          <w:rPr>
            <w:rtl w:val="0"/>
          </w:rPr>
          <w:t xml:space="preserve">ASCO '20</w:t>
        </w:r>
      </w:hyperlink>
      <w:r w:rsidDel="00000000" w:rsidR="00000000" w:rsidRPr="00000000">
        <w:rPr>
          <w:rtl w:val="0"/>
        </w:rPr>
        <w:t xml:space="preserve">]: </w:t>
      </w:r>
      <w:r w:rsidDel="00000000" w:rsidR="00000000" w:rsidRPr="00000000">
        <w:rPr>
          <w:rFonts w:ascii="Cardo" w:cs="Cardo" w:eastAsia="Cardo" w:hAnsi="Cardo"/>
          <w:b w:val="1"/>
          <w:rtl w:val="0"/>
        </w:rPr>
        <w:t xml:space="preserve">Stage III R0→ Placebo vs. Dabrafenib + Trametinib</w:t>
      </w:r>
      <w:r w:rsidDel="00000000" w:rsidR="00000000" w:rsidRPr="00000000">
        <w:rPr>
          <w:rtl w:val="0"/>
        </w:rPr>
        <w:t xml:space="preserve">. </w:t>
      </w:r>
    </w:p>
    <w:p w:rsidR="00000000" w:rsidDel="00000000" w:rsidP="00000000" w:rsidRDefault="00000000" w:rsidRPr="00000000" w14:paraId="0000109E">
      <w:pPr>
        <w:ind w:firstLine="720"/>
        <w:rPr/>
      </w:pPr>
      <w:r w:rsidDel="00000000" w:rsidR="00000000" w:rsidRPr="00000000">
        <w:rPr>
          <w:rtl w:val="0"/>
        </w:rPr>
        <w:t xml:space="preserve">Adjuvant dabrafenib and trametinib improves RFS by around 20%, with suggested (and likely) 10% improvement in OS. </w:t>
      </w:r>
    </w:p>
    <w:p w:rsidR="00000000" w:rsidDel="00000000" w:rsidP="00000000" w:rsidRDefault="00000000" w:rsidRPr="00000000" w14:paraId="0000109F">
      <w:pPr>
        <w:ind w:firstLine="720"/>
        <w:rPr/>
      </w:pPr>
      <w:r w:rsidDel="00000000" w:rsidR="00000000" w:rsidRPr="00000000">
        <w:rPr>
          <w:rtl w:val="0"/>
        </w:rPr>
        <w:t xml:space="preserve">TBL </w:t>
      </w:r>
      <w:hyperlink r:id="rId1035">
        <w:r w:rsidDel="00000000" w:rsidR="00000000" w:rsidRPr="00000000">
          <w:rPr>
            <w:vertAlign w:val="superscript"/>
            <w:rtl w:val="0"/>
          </w:rPr>
          <w:t xml:space="preserve">QS1</w:t>
        </w:r>
      </w:hyperlink>
      <w:r w:rsidDel="00000000" w:rsidR="00000000" w:rsidRPr="00000000">
        <w:rPr>
          <w:vertAlign w:val="superscript"/>
          <w:rtl w:val="0"/>
        </w:rPr>
        <w:t xml:space="preserve">, </w:t>
      </w:r>
      <w:hyperlink r:id="rId1036">
        <w:r w:rsidDel="00000000" w:rsidR="00000000" w:rsidRPr="00000000">
          <w:rPr>
            <w:vertAlign w:val="superscript"/>
            <w:rtl w:val="0"/>
          </w:rPr>
          <w:t xml:space="preserve">2</w:t>
        </w:r>
      </w:hyperlink>
      <w:r w:rsidDel="00000000" w:rsidR="00000000" w:rsidRPr="00000000">
        <w:rPr>
          <w:rtl w:val="0"/>
        </w:rPr>
        <w:t xml:space="preserve">: Tumor mutation burden and T-cell inflamed gene signature predict response to BRAF-targeted therapy, in addition to immunotherapy, and can thus help guide treatment sequencing for stage III melanoma.</w:t>
      </w:r>
    </w:p>
    <w:p w:rsidR="00000000" w:rsidDel="00000000" w:rsidP="00000000" w:rsidRDefault="00000000" w:rsidRPr="00000000" w14:paraId="000010A0">
      <w:pPr>
        <w:numPr>
          <w:ilvl w:val="1"/>
          <w:numId w:val="32"/>
        </w:numPr>
        <w:ind w:left="1440" w:hanging="360"/>
      </w:pPr>
      <w:r w:rsidDel="00000000" w:rsidR="00000000" w:rsidRPr="00000000">
        <w:rPr>
          <w:rtl w:val="0"/>
        </w:rPr>
        <w:t xml:space="preserve">870 pts. 2013-2014. Resected stage III melanoma with V600E or V600K mutations. MFU 5y.</w:t>
      </w:r>
    </w:p>
    <w:p w:rsidR="00000000" w:rsidDel="00000000" w:rsidP="00000000" w:rsidRDefault="00000000" w:rsidRPr="00000000" w14:paraId="000010A1">
      <w:pPr>
        <w:numPr>
          <w:ilvl w:val="1"/>
          <w:numId w:val="32"/>
        </w:numPr>
        <w:ind w:left="1440" w:hanging="360"/>
        <w:rPr>
          <w:u w:val="none"/>
        </w:rPr>
      </w:pPr>
      <w:r w:rsidDel="00000000" w:rsidR="00000000" w:rsidRPr="00000000">
        <w:rPr>
          <w:rtl w:val="0"/>
        </w:rPr>
        <w:t xml:space="preserve">Roughly 1/3 of patients had a high tumor mutational burden, which was strongly associated with V600K mutation. A high TMB was also prognostic of better RFS among patients treated with placebo, but interestingly not among those treated with D/T. In contrast, high IFN-Ɣ signature was prognostic of better outcome regardless of treatment. While TMB-high / IFN-high melanoma had the best outcomes overall, TMB-low / IFN-high derived the greatest benefit from targeted therapy.</w:t>
      </w:r>
    </w:p>
    <w:p w:rsidR="00000000" w:rsidDel="00000000" w:rsidP="00000000" w:rsidRDefault="00000000" w:rsidRPr="00000000" w14:paraId="000010A2">
      <w:pPr>
        <w:numPr>
          <w:ilvl w:val="1"/>
          <w:numId w:val="32"/>
        </w:numPr>
        <w:ind w:left="1440" w:hanging="360"/>
      </w:pPr>
      <w:r w:rsidDel="00000000" w:rsidR="00000000" w:rsidRPr="00000000">
        <w:rPr>
          <w:rFonts w:ascii="Cardo" w:cs="Cardo" w:eastAsia="Cardo" w:hAnsi="Cardo"/>
          <w:rtl w:val="0"/>
        </w:rPr>
        <w:t xml:space="preserve">3y RFS 39→ 58%. 5y RFS 36→ 52%. </w:t>
      </w:r>
      <w:r w:rsidDel="00000000" w:rsidR="00000000" w:rsidRPr="00000000">
        <w:rPr>
          <w:i w:val="1"/>
          <w:rtl w:val="0"/>
        </w:rPr>
        <w:t xml:space="preserve">Recurrences are rare after 3y.</w:t>
      </w:r>
    </w:p>
    <w:p w:rsidR="00000000" w:rsidDel="00000000" w:rsidP="00000000" w:rsidRDefault="00000000" w:rsidRPr="00000000" w14:paraId="000010A3">
      <w:pPr>
        <w:numPr>
          <w:ilvl w:val="1"/>
          <w:numId w:val="32"/>
        </w:numPr>
        <w:ind w:left="1440" w:hanging="360"/>
        <w:rPr/>
      </w:pPr>
      <w:r w:rsidDel="00000000" w:rsidR="00000000" w:rsidRPr="00000000">
        <w:rPr>
          <w:rtl w:val="0"/>
        </w:rPr>
        <w:t xml:space="preserve">MDMFS was NR in either arm, but favored BRAF/MEKi.</w:t>
      </w:r>
    </w:p>
    <w:p w:rsidR="00000000" w:rsidDel="00000000" w:rsidP="00000000" w:rsidRDefault="00000000" w:rsidRPr="00000000" w14:paraId="000010A4">
      <w:pPr>
        <w:numPr>
          <w:ilvl w:val="1"/>
          <w:numId w:val="32"/>
        </w:numPr>
        <w:ind w:left="1440" w:hanging="360"/>
      </w:pPr>
      <w:r w:rsidDel="00000000" w:rsidR="00000000" w:rsidRPr="00000000">
        <w:rPr>
          <w:rFonts w:ascii="Cardo" w:cs="Cardo" w:eastAsia="Cardo" w:hAnsi="Cardo"/>
          <w:rtl w:val="0"/>
        </w:rPr>
        <w:t xml:space="preserve">3y OS 77→ 86%, but did not cross the prespecified interim analysis boundary.</w:t>
      </w:r>
    </w:p>
    <w:bookmarkStart w:colFirst="0" w:colLast="0" w:name="kix.1ras3l82prhw" w:id="285"/>
    <w:bookmarkEnd w:id="285"/>
    <w:p w:rsidR="00000000" w:rsidDel="00000000" w:rsidP="00000000" w:rsidRDefault="00000000" w:rsidRPr="00000000" w14:paraId="000010A5">
      <w:pPr>
        <w:numPr>
          <w:ilvl w:val="0"/>
          <w:numId w:val="32"/>
        </w:numPr>
      </w:pPr>
      <w:r w:rsidDel="00000000" w:rsidR="00000000" w:rsidRPr="00000000">
        <w:rPr>
          <w:b w:val="1"/>
          <w:rtl w:val="0"/>
        </w:rPr>
        <w:t xml:space="preserve">EORTC 18071 </w:t>
      </w:r>
      <w:r w:rsidDel="00000000" w:rsidR="00000000" w:rsidRPr="00000000">
        <w:rPr>
          <w:rtl w:val="0"/>
        </w:rPr>
        <w:t xml:space="preserve">[</w:t>
      </w:r>
      <w:hyperlink r:id="rId1037">
        <w:r w:rsidDel="00000000" w:rsidR="00000000" w:rsidRPr="00000000">
          <w:rPr>
            <w:rtl w:val="0"/>
          </w:rPr>
          <w:t xml:space="preserve">Eggermont NEJM '16</w:t>
        </w:r>
      </w:hyperlink>
      <w:r w:rsidDel="00000000" w:rsidR="00000000" w:rsidRPr="00000000">
        <w:rPr>
          <w:rtl w:val="0"/>
        </w:rPr>
        <w:t xml:space="preserve">]:</w:t>
      </w:r>
      <w:r w:rsidDel="00000000" w:rsidR="00000000" w:rsidRPr="00000000">
        <w:rPr>
          <w:rFonts w:ascii="Cardo" w:cs="Cardo" w:eastAsia="Cardo" w:hAnsi="Cardo"/>
          <w:b w:val="1"/>
          <w:rtl w:val="0"/>
        </w:rPr>
        <w:t xml:space="preserve"> Stage III R0→ Placebo vs. Ipilimumab</w:t>
      </w:r>
      <w:r w:rsidDel="00000000" w:rsidR="00000000" w:rsidRPr="00000000">
        <w:rPr>
          <w:rtl w:val="0"/>
        </w:rPr>
        <w:t xml:space="preserve"> 10 q3w.</w:t>
        <w:br w:type="textWrapping"/>
        <w:t xml:space="preserve">Adjuvant ipilimumab results in improved OS, RFS, DMFS in completely resected stage III melanoma.</w:t>
      </w:r>
    </w:p>
    <w:p w:rsidR="00000000" w:rsidDel="00000000" w:rsidP="00000000" w:rsidRDefault="00000000" w:rsidRPr="00000000" w14:paraId="000010A6">
      <w:pPr>
        <w:ind w:firstLine="720"/>
        <w:rPr/>
      </w:pPr>
      <w:r w:rsidDel="00000000" w:rsidR="00000000" w:rsidRPr="00000000">
        <w:rPr>
          <w:rtl w:val="0"/>
        </w:rPr>
        <w:t xml:space="preserve">Adjuvant ipilimumab is now category 1 per NCCN.</w:t>
      </w:r>
    </w:p>
    <w:p w:rsidR="00000000" w:rsidDel="00000000" w:rsidP="00000000" w:rsidRDefault="00000000" w:rsidRPr="00000000" w14:paraId="000010A7">
      <w:pPr>
        <w:numPr>
          <w:ilvl w:val="1"/>
          <w:numId w:val="32"/>
        </w:numPr>
        <w:ind w:left="1440" w:hanging="360"/>
      </w:pPr>
      <w:r w:rsidDel="00000000" w:rsidR="00000000" w:rsidRPr="00000000">
        <w:rPr>
          <w:rFonts w:ascii="Gungsuh" w:cs="Gungsuh" w:eastAsia="Gungsuh" w:hAnsi="Gungsuh"/>
          <w:rtl w:val="0"/>
        </w:rPr>
        <w:t xml:space="preserve">951 pts. Stage III cutaneous melanoma after R0, excluding ≤ 1 mm LNs or in-transit mets. MFU 5y.</w:t>
      </w:r>
    </w:p>
    <w:p w:rsidR="00000000" w:rsidDel="00000000" w:rsidP="00000000" w:rsidRDefault="00000000" w:rsidRPr="00000000" w14:paraId="000010A8">
      <w:pPr>
        <w:numPr>
          <w:ilvl w:val="2"/>
          <w:numId w:val="32"/>
        </w:numPr>
        <w:ind w:left="2160" w:hanging="360"/>
      </w:pPr>
      <w:r w:rsidDel="00000000" w:rsidR="00000000" w:rsidRPr="00000000">
        <w:rPr>
          <w:rFonts w:ascii="Cardo" w:cs="Cardo" w:eastAsia="Cardo" w:hAnsi="Cardo"/>
          <w:rtl w:val="0"/>
        </w:rPr>
        <w:t xml:space="preserve">Chemo: Ipilimumab 10 q3w x4c→ q3mo up to 3y. </w:t>
      </w:r>
    </w:p>
    <w:p w:rsidR="00000000" w:rsidDel="00000000" w:rsidP="00000000" w:rsidRDefault="00000000" w:rsidRPr="00000000" w14:paraId="000010A9">
      <w:pPr>
        <w:numPr>
          <w:ilvl w:val="1"/>
          <w:numId w:val="32"/>
        </w:numPr>
        <w:ind w:left="1440" w:hanging="360"/>
      </w:pPr>
      <w:r w:rsidDel="00000000" w:rsidR="00000000" w:rsidRPr="00000000">
        <w:rPr>
          <w:rFonts w:ascii="Cardo" w:cs="Cardo" w:eastAsia="Cardo" w:hAnsi="Cardo"/>
          <w:rtl w:val="0"/>
        </w:rPr>
        <w:t xml:space="preserve">MRFS 17→ 26 mo.</w:t>
      </w:r>
    </w:p>
    <w:p w:rsidR="00000000" w:rsidDel="00000000" w:rsidP="00000000" w:rsidRDefault="00000000" w:rsidRPr="00000000" w14:paraId="000010AA">
      <w:pPr>
        <w:numPr>
          <w:ilvl w:val="1"/>
          <w:numId w:val="32"/>
        </w:numPr>
        <w:ind w:left="1440" w:hanging="360"/>
      </w:pPr>
      <w:r w:rsidDel="00000000" w:rsidR="00000000" w:rsidRPr="00000000">
        <w:rPr>
          <w:rFonts w:ascii="Cardo" w:cs="Cardo" w:eastAsia="Cardo" w:hAnsi="Cardo"/>
          <w:rtl w:val="0"/>
        </w:rPr>
        <w:t xml:space="preserve">5y RFS 30→ 41%. </w:t>
      </w:r>
    </w:p>
    <w:p w:rsidR="00000000" w:rsidDel="00000000" w:rsidP="00000000" w:rsidRDefault="00000000" w:rsidRPr="00000000" w14:paraId="000010AB">
      <w:pPr>
        <w:numPr>
          <w:ilvl w:val="1"/>
          <w:numId w:val="32"/>
        </w:numPr>
        <w:ind w:left="1440" w:hanging="360"/>
      </w:pPr>
      <w:r w:rsidDel="00000000" w:rsidR="00000000" w:rsidRPr="00000000">
        <w:rPr>
          <w:rFonts w:ascii="Cardo" w:cs="Cardo" w:eastAsia="Cardo" w:hAnsi="Cardo"/>
          <w:rtl w:val="0"/>
        </w:rPr>
        <w:t xml:space="preserve">5y OS 54→ 65%.</w:t>
      </w:r>
    </w:p>
    <w:p w:rsidR="00000000" w:rsidDel="00000000" w:rsidP="00000000" w:rsidRDefault="00000000" w:rsidRPr="00000000" w14:paraId="000010AC">
      <w:pPr>
        <w:numPr>
          <w:ilvl w:val="1"/>
          <w:numId w:val="32"/>
        </w:numPr>
        <w:ind w:left="1440" w:hanging="360"/>
      </w:pPr>
      <w:r w:rsidDel="00000000" w:rsidR="00000000" w:rsidRPr="00000000">
        <w:rPr>
          <w:rFonts w:ascii="Cardo" w:cs="Cardo" w:eastAsia="Cardo" w:hAnsi="Cardo"/>
          <w:rtl w:val="0"/>
        </w:rPr>
        <w:t xml:space="preserve">5y DMFS 39→ 48%. </w:t>
      </w:r>
    </w:p>
    <w:p w:rsidR="00000000" w:rsidDel="00000000" w:rsidP="00000000" w:rsidRDefault="00000000" w:rsidRPr="00000000" w14:paraId="000010AD">
      <w:pPr>
        <w:numPr>
          <w:ilvl w:val="1"/>
          <w:numId w:val="32"/>
        </w:numPr>
        <w:ind w:left="1440" w:hanging="360"/>
      </w:pPr>
      <w:r w:rsidDel="00000000" w:rsidR="00000000" w:rsidRPr="00000000">
        <w:rPr>
          <w:rtl w:val="0"/>
        </w:rPr>
        <w:t xml:space="preserve">Toxicity: 50% had to stop therapy due to AE during the first four cycles.</w:t>
      </w:r>
      <w:r w:rsidDel="00000000" w:rsidR="00000000" w:rsidRPr="00000000">
        <w:rPr>
          <w:rtl w:val="0"/>
        </w:rPr>
      </w:r>
    </w:p>
    <w:p w:rsidR="00000000" w:rsidDel="00000000" w:rsidP="00000000" w:rsidRDefault="00000000" w:rsidRPr="00000000" w14:paraId="000010AE">
      <w:pPr>
        <w:numPr>
          <w:ilvl w:val="0"/>
          <w:numId w:val="32"/>
        </w:numPr>
      </w:pPr>
      <w:r w:rsidDel="00000000" w:rsidR="00000000" w:rsidRPr="00000000">
        <w:rPr>
          <w:b w:val="1"/>
          <w:rtl w:val="0"/>
        </w:rPr>
        <w:t xml:space="preserve">EORTC 1325 </w:t>
      </w:r>
      <w:r w:rsidDel="00000000" w:rsidR="00000000" w:rsidRPr="00000000">
        <w:rPr>
          <w:rtl w:val="0"/>
        </w:rPr>
        <w:t xml:space="preserve">[</w:t>
      </w:r>
      <w:hyperlink r:id="rId1038">
        <w:r w:rsidDel="00000000" w:rsidR="00000000" w:rsidRPr="00000000">
          <w:rPr>
            <w:rtl w:val="0"/>
          </w:rPr>
          <w:t xml:space="preserve">Eggermont NEJM '18</w:t>
        </w:r>
      </w:hyperlink>
      <w:r w:rsidDel="00000000" w:rsidR="00000000" w:rsidRPr="00000000">
        <w:rPr>
          <w:rtl w:val="0"/>
        </w:rPr>
        <w:t xml:space="preserve">, </w:t>
      </w:r>
      <w:hyperlink r:id="rId1039">
        <w:r w:rsidDel="00000000" w:rsidR="00000000" w:rsidRPr="00000000">
          <w:rPr>
            <w:rtl w:val="0"/>
          </w:rPr>
          <w:t xml:space="preserve">ASCO '20</w:t>
        </w:r>
      </w:hyperlink>
      <w:r w:rsidDel="00000000" w:rsidR="00000000" w:rsidRPr="00000000">
        <w:rPr>
          <w:rtl w:val="0"/>
        </w:rPr>
        <w:t xml:space="preserve">]: </w:t>
      </w:r>
      <w:r w:rsidDel="00000000" w:rsidR="00000000" w:rsidRPr="00000000">
        <w:rPr>
          <w:rFonts w:ascii="Cardo" w:cs="Cardo" w:eastAsia="Cardo" w:hAnsi="Cardo"/>
          <w:b w:val="1"/>
          <w:rtl w:val="0"/>
        </w:rPr>
        <w:t xml:space="preserve">Stage III R0→ Placebo vs. Pembro</w:t>
      </w:r>
      <w:r w:rsidDel="00000000" w:rsidR="00000000" w:rsidRPr="00000000">
        <w:rPr>
          <w:rtl w:val="0"/>
        </w:rPr>
        <w:t xml:space="preserve"> 200 q3w x18c (1 year).</w:t>
        <w:br w:type="textWrapping"/>
        <w:t xml:space="preserve">Pembro improves RFS in resected stage III Melanoma. </w:t>
      </w:r>
    </w:p>
    <w:p w:rsidR="00000000" w:rsidDel="00000000" w:rsidP="00000000" w:rsidRDefault="00000000" w:rsidRPr="00000000" w14:paraId="000010AF">
      <w:pPr>
        <w:numPr>
          <w:ilvl w:val="1"/>
          <w:numId w:val="32"/>
        </w:numPr>
        <w:ind w:left="1440" w:hanging="360"/>
      </w:pPr>
      <w:r w:rsidDel="00000000" w:rsidR="00000000" w:rsidRPr="00000000">
        <w:rPr>
          <w:rtl w:val="0"/>
        </w:rPr>
        <w:t xml:space="preserve">1,019 pts. Stage IIIA+ (at least one LN mets &gt; 1 mm), IIIB, or IIIC (without in-transit mets). MFU 3y. </w:t>
      </w:r>
    </w:p>
    <w:p w:rsidR="00000000" w:rsidDel="00000000" w:rsidP="00000000" w:rsidRDefault="00000000" w:rsidRPr="00000000" w14:paraId="000010B0">
      <w:pPr>
        <w:numPr>
          <w:ilvl w:val="1"/>
          <w:numId w:val="32"/>
        </w:numPr>
        <w:ind w:left="1440" w:hanging="360"/>
      </w:pPr>
      <w:r w:rsidDel="00000000" w:rsidR="00000000" w:rsidRPr="00000000">
        <w:rPr>
          <w:rFonts w:ascii="Cardo" w:cs="Cardo" w:eastAsia="Cardo" w:hAnsi="Cardo"/>
          <w:rtl w:val="0"/>
        </w:rPr>
        <w:t xml:space="preserve">1y RFS 61→ 75%. 3y RFS 44→ 64%.</w:t>
      </w:r>
    </w:p>
    <w:p w:rsidR="00000000" w:rsidDel="00000000" w:rsidP="00000000" w:rsidRDefault="00000000" w:rsidRPr="00000000" w14:paraId="000010B1">
      <w:pPr>
        <w:numPr>
          <w:ilvl w:val="1"/>
          <w:numId w:val="32"/>
        </w:numPr>
        <w:ind w:left="1440" w:hanging="360"/>
        <w:rPr>
          <w:u w:val="none"/>
        </w:rPr>
      </w:pPr>
      <w:r w:rsidDel="00000000" w:rsidR="00000000" w:rsidRPr="00000000">
        <w:rPr>
          <w:rFonts w:ascii="Cardo" w:cs="Cardo" w:eastAsia="Cardo" w:hAnsi="Cardo"/>
          <w:rtl w:val="0"/>
        </w:rPr>
        <w:t xml:space="preserve">PD-L1 positive (n=853): 3y RFS 46→ 65%. </w:t>
      </w:r>
    </w:p>
    <w:p w:rsidR="00000000" w:rsidDel="00000000" w:rsidP="00000000" w:rsidRDefault="00000000" w:rsidRPr="00000000" w14:paraId="000010B2">
      <w:pPr>
        <w:numPr>
          <w:ilvl w:val="1"/>
          <w:numId w:val="32"/>
        </w:numPr>
        <w:ind w:left="1440" w:hanging="360"/>
        <w:rPr>
          <w:u w:val="none"/>
        </w:rPr>
      </w:pPr>
      <w:r w:rsidDel="00000000" w:rsidR="00000000" w:rsidRPr="00000000">
        <w:rPr>
          <w:rFonts w:ascii="Cardo" w:cs="Cardo" w:eastAsia="Cardo" w:hAnsi="Cardo"/>
          <w:rtl w:val="0"/>
        </w:rPr>
        <w:t xml:space="preserve">PD-L1 negative (n=116): 3y RFS 33→ 57%.</w:t>
      </w:r>
    </w:p>
    <w:p w:rsidR="00000000" w:rsidDel="00000000" w:rsidP="00000000" w:rsidRDefault="00000000" w:rsidRPr="00000000" w14:paraId="000010B3">
      <w:pPr>
        <w:numPr>
          <w:ilvl w:val="1"/>
          <w:numId w:val="32"/>
        </w:numPr>
        <w:ind w:left="1440" w:hanging="360"/>
        <w:rPr>
          <w:u w:val="none"/>
        </w:rPr>
      </w:pPr>
      <w:r w:rsidDel="00000000" w:rsidR="00000000" w:rsidRPr="00000000">
        <w:rPr>
          <w:rtl w:val="0"/>
        </w:rPr>
        <w:t xml:space="preserve">The only group that appeared not to benefit from Pembro was Stage IIIA, which was likely due to low numbers. BRAF mutated and BRAF wild appear to share benefits of the same magnitude.</w:t>
      </w:r>
    </w:p>
    <w:p w:rsidR="00000000" w:rsidDel="00000000" w:rsidP="00000000" w:rsidRDefault="00000000" w:rsidRPr="00000000" w14:paraId="000010B4">
      <w:pPr>
        <w:numPr>
          <w:ilvl w:val="1"/>
          <w:numId w:val="32"/>
        </w:numPr>
        <w:ind w:left="1440" w:hanging="360"/>
      </w:pPr>
      <w:r w:rsidDel="00000000" w:rsidR="00000000" w:rsidRPr="00000000">
        <w:rPr>
          <w:rFonts w:ascii="Cardo" w:cs="Cardo" w:eastAsia="Cardo" w:hAnsi="Cardo"/>
          <w:rtl w:val="0"/>
        </w:rPr>
        <w:t xml:space="preserve">G3+ AE 3→ 15%. </w:t>
      </w:r>
    </w:p>
    <w:bookmarkStart w:colFirst="0" w:colLast="0" w:name="gburjqusw700" w:id="286"/>
    <w:bookmarkEnd w:id="286"/>
    <w:p w:rsidR="00000000" w:rsidDel="00000000" w:rsidP="00000000" w:rsidRDefault="00000000" w:rsidRPr="00000000" w14:paraId="000010B5">
      <w:pPr>
        <w:numPr>
          <w:ilvl w:val="0"/>
          <w:numId w:val="32"/>
        </w:numPr>
      </w:pPr>
      <w:r w:rsidDel="00000000" w:rsidR="00000000" w:rsidRPr="00000000">
        <w:rPr>
          <w:b w:val="1"/>
          <w:rtl w:val="0"/>
        </w:rPr>
        <w:t xml:space="preserve">CheckMate 238</w:t>
      </w:r>
      <w:r w:rsidDel="00000000" w:rsidR="00000000" w:rsidRPr="00000000">
        <w:rPr>
          <w:rtl w:val="0"/>
        </w:rPr>
        <w:t xml:space="preserve"> </w:t>
      </w:r>
      <w:hyperlink r:id="rId1040">
        <w:r w:rsidDel="00000000" w:rsidR="00000000" w:rsidRPr="00000000">
          <w:rPr>
            <w:b w:val="1"/>
            <w:vertAlign w:val="superscript"/>
            <w:rtl w:val="0"/>
          </w:rPr>
          <w:t xml:space="preserve">QS</w:t>
        </w:r>
      </w:hyperlink>
      <w:r w:rsidDel="00000000" w:rsidR="00000000" w:rsidRPr="00000000">
        <w:rPr>
          <w:rtl w:val="0"/>
        </w:rPr>
        <w:t xml:space="preserve"> </w:t>
      </w:r>
      <w:r w:rsidDel="00000000" w:rsidR="00000000" w:rsidRPr="00000000">
        <w:rPr>
          <w:rtl w:val="0"/>
        </w:rPr>
        <w:t xml:space="preserve">[</w:t>
      </w:r>
      <w:hyperlink r:id="rId1041">
        <w:r w:rsidDel="00000000" w:rsidR="00000000" w:rsidRPr="00000000">
          <w:rPr>
            <w:rtl w:val="0"/>
          </w:rPr>
          <w:t xml:space="preserve">Weber NEJM '17</w:t>
        </w:r>
      </w:hyperlink>
      <w:r w:rsidDel="00000000" w:rsidR="00000000" w:rsidRPr="00000000">
        <w:rPr>
          <w:rtl w:val="0"/>
        </w:rPr>
        <w:t xml:space="preserve">]: Stage III-IV </w:t>
      </w:r>
      <w:r w:rsidDel="00000000" w:rsidR="00000000" w:rsidRPr="00000000">
        <w:rPr>
          <w:b w:val="1"/>
          <w:rtl w:val="0"/>
        </w:rPr>
        <w:t xml:space="preserve">R0</w:t>
      </w:r>
      <w:r w:rsidDel="00000000" w:rsidR="00000000" w:rsidRPr="00000000">
        <w:rPr>
          <w:rFonts w:ascii="Cardo" w:cs="Cardo" w:eastAsia="Cardo" w:hAnsi="Cardo"/>
          <w:rtl w:val="0"/>
        </w:rPr>
        <w:t xml:space="preserve">→ </w:t>
      </w:r>
      <w:r w:rsidDel="00000000" w:rsidR="00000000" w:rsidRPr="00000000">
        <w:rPr>
          <w:b w:val="1"/>
          <w:rtl w:val="0"/>
        </w:rPr>
        <w:t xml:space="preserve">Ipi 10 vs. Nivo 3</w:t>
      </w:r>
      <w:r w:rsidDel="00000000" w:rsidR="00000000" w:rsidRPr="00000000">
        <w:rPr>
          <w:rtl w:val="0"/>
        </w:rPr>
        <w:t xml:space="preserve">. </w:t>
        <w:br w:type="textWrapping"/>
        <w:t xml:space="preserve">Nivolumab improved PFS by around 10% and had less G3-4 toxicity than high dose ipilimumab. </w:t>
      </w:r>
    </w:p>
    <w:p w:rsidR="00000000" w:rsidDel="00000000" w:rsidP="00000000" w:rsidRDefault="00000000" w:rsidRPr="00000000" w14:paraId="000010B6">
      <w:pPr>
        <w:numPr>
          <w:ilvl w:val="1"/>
          <w:numId w:val="32"/>
        </w:numPr>
        <w:ind w:left="1440" w:hanging="360"/>
      </w:pPr>
      <w:r w:rsidDel="00000000" w:rsidR="00000000" w:rsidRPr="00000000">
        <w:rPr>
          <w:rtl w:val="0"/>
        </w:rPr>
        <w:t xml:space="preserve">906 pts. Completely resected stage IIIB/IIIC/IV melanoma. </w:t>
      </w:r>
    </w:p>
    <w:p w:rsidR="00000000" w:rsidDel="00000000" w:rsidP="00000000" w:rsidRDefault="00000000" w:rsidRPr="00000000" w14:paraId="000010B7">
      <w:pPr>
        <w:numPr>
          <w:ilvl w:val="2"/>
          <w:numId w:val="32"/>
        </w:numPr>
        <w:ind w:left="2160" w:hanging="360"/>
      </w:pPr>
      <w:r w:rsidDel="00000000" w:rsidR="00000000" w:rsidRPr="00000000">
        <w:rPr>
          <w:rFonts w:ascii="Cardo" w:cs="Cardo" w:eastAsia="Cardo" w:hAnsi="Cardo"/>
          <w:rtl w:val="0"/>
        </w:rPr>
        <w:t xml:space="preserve">Nivo 3mg/kg q2w or Ipi 10 mg/kg q3w x4c→ q12w up to one year. </w:t>
      </w:r>
    </w:p>
    <w:p w:rsidR="00000000" w:rsidDel="00000000" w:rsidP="00000000" w:rsidRDefault="00000000" w:rsidRPr="00000000" w14:paraId="000010B8">
      <w:pPr>
        <w:numPr>
          <w:ilvl w:val="1"/>
          <w:numId w:val="32"/>
        </w:numPr>
        <w:ind w:left="1440" w:hanging="360"/>
      </w:pPr>
      <w:r w:rsidDel="00000000" w:rsidR="00000000" w:rsidRPr="00000000">
        <w:rPr>
          <w:rFonts w:ascii="Cardo" w:cs="Cardo" w:eastAsia="Cardo" w:hAnsi="Cardo"/>
          <w:rtl w:val="0"/>
        </w:rPr>
        <w:t xml:space="preserve">1y RFS 61→ 71%. </w:t>
      </w:r>
    </w:p>
    <w:p w:rsidR="00000000" w:rsidDel="00000000" w:rsidP="00000000" w:rsidRDefault="00000000" w:rsidRPr="00000000" w14:paraId="000010B9">
      <w:pPr>
        <w:numPr>
          <w:ilvl w:val="1"/>
          <w:numId w:val="32"/>
        </w:numPr>
        <w:ind w:left="1440" w:hanging="360"/>
      </w:pPr>
      <w:r w:rsidDel="00000000" w:rsidR="00000000" w:rsidRPr="00000000">
        <w:rPr>
          <w:rFonts w:ascii="Cardo" w:cs="Cardo" w:eastAsia="Cardo" w:hAnsi="Cardo"/>
          <w:rtl w:val="0"/>
        </w:rPr>
        <w:t xml:space="preserve">G3-4 AE 14→ 46%.</w:t>
      </w:r>
    </w:p>
    <w:p w:rsidR="00000000" w:rsidDel="00000000" w:rsidP="00000000" w:rsidRDefault="00000000" w:rsidRPr="00000000" w14:paraId="000010BA">
      <w:pPr>
        <w:numPr>
          <w:ilvl w:val="1"/>
          <w:numId w:val="32"/>
        </w:numPr>
        <w:ind w:left="1440" w:hanging="360"/>
      </w:pPr>
      <w:r w:rsidDel="00000000" w:rsidR="00000000" w:rsidRPr="00000000">
        <w:rPr>
          <w:rFonts w:ascii="Cardo" w:cs="Cardo" w:eastAsia="Cardo" w:hAnsi="Cardo"/>
          <w:rtl w:val="0"/>
        </w:rPr>
        <w:t xml:space="preserve">Discontinuations due to toxicity 43→ 10%. </w:t>
      </w:r>
    </w:p>
    <w:bookmarkStart w:colFirst="0" w:colLast="0" w:name="jdryv15g5x8g" w:id="287"/>
    <w:bookmarkEnd w:id="287"/>
    <w:p w:rsidR="00000000" w:rsidDel="00000000" w:rsidP="00000000" w:rsidRDefault="00000000" w:rsidRPr="00000000" w14:paraId="000010BB">
      <w:pPr>
        <w:numPr>
          <w:ilvl w:val="0"/>
          <w:numId w:val="32"/>
        </w:numPr>
      </w:pPr>
      <w:r w:rsidDel="00000000" w:rsidR="00000000" w:rsidRPr="00000000">
        <w:rPr>
          <w:b w:val="1"/>
          <w:rtl w:val="0"/>
        </w:rPr>
        <w:t xml:space="preserve">INT E1609 </w:t>
      </w:r>
      <w:r w:rsidDel="00000000" w:rsidR="00000000" w:rsidRPr="00000000">
        <w:rPr>
          <w:rtl w:val="0"/>
        </w:rPr>
        <w:t xml:space="preserve">[</w:t>
      </w:r>
      <w:hyperlink r:id="rId1042">
        <w:r w:rsidDel="00000000" w:rsidR="00000000" w:rsidRPr="00000000">
          <w:rPr>
            <w:rtl w:val="0"/>
          </w:rPr>
          <w:t xml:space="preserve">Tarhini JCO ‘20</w:t>
        </w:r>
      </w:hyperlink>
      <w:r w:rsidDel="00000000" w:rsidR="00000000" w:rsidRPr="00000000">
        <w:rPr>
          <w:rtl w:val="0"/>
        </w:rPr>
        <w:t xml:space="preserve">]: Stage III-IV </w:t>
      </w:r>
      <w:r w:rsidDel="00000000" w:rsidR="00000000" w:rsidRPr="00000000">
        <w:rPr>
          <w:b w:val="1"/>
          <w:rtl w:val="0"/>
        </w:rPr>
        <w:t xml:space="preserve">R0</w:t>
      </w:r>
      <w:r w:rsidDel="00000000" w:rsidR="00000000" w:rsidRPr="00000000">
        <w:rPr>
          <w:rFonts w:ascii="Cardo" w:cs="Cardo" w:eastAsia="Cardo" w:hAnsi="Cardo"/>
          <w:rtl w:val="0"/>
        </w:rPr>
        <w:t xml:space="preserve">→ </w:t>
      </w:r>
      <w:r w:rsidDel="00000000" w:rsidR="00000000" w:rsidRPr="00000000">
        <w:rPr>
          <w:b w:val="1"/>
          <w:rtl w:val="0"/>
        </w:rPr>
        <w:t xml:space="preserve">High dose IFN-α2b vs. Ipi 3 vs. Ipi 10 mg/kg</w:t>
      </w:r>
      <w:r w:rsidDel="00000000" w:rsidR="00000000" w:rsidRPr="00000000">
        <w:rPr>
          <w:rtl w:val="0"/>
        </w:rPr>
        <w:t xml:space="preserve">. </w:t>
      </w:r>
    </w:p>
    <w:p w:rsidR="00000000" w:rsidDel="00000000" w:rsidP="00000000" w:rsidRDefault="00000000" w:rsidRPr="00000000" w14:paraId="000010BC">
      <w:pPr>
        <w:ind w:firstLine="720"/>
        <w:rPr/>
      </w:pPr>
      <w:r w:rsidDel="00000000" w:rsidR="00000000" w:rsidRPr="00000000">
        <w:rPr>
          <w:rtl w:val="0"/>
        </w:rPr>
        <w:t xml:space="preserve">For the first time ever, there is an OS advantage with Ipi 3 over an active control regimen!</w:t>
      </w:r>
    </w:p>
    <w:p w:rsidR="00000000" w:rsidDel="00000000" w:rsidP="00000000" w:rsidRDefault="00000000" w:rsidRPr="00000000" w14:paraId="000010BD">
      <w:pPr>
        <w:numPr>
          <w:ilvl w:val="1"/>
          <w:numId w:val="32"/>
        </w:numPr>
        <w:ind w:left="1440" w:hanging="360"/>
      </w:pPr>
      <w:r w:rsidDel="00000000" w:rsidR="00000000" w:rsidRPr="00000000">
        <w:rPr>
          <w:rtl w:val="0"/>
        </w:rPr>
        <w:t xml:space="preserve">1,670 pts. Treatment naive, resectable stage III-IV melanoma. 2011-2014. </w:t>
      </w:r>
    </w:p>
    <w:p w:rsidR="00000000" w:rsidDel="00000000" w:rsidP="00000000" w:rsidRDefault="00000000" w:rsidRPr="00000000" w14:paraId="000010BE">
      <w:pPr>
        <w:numPr>
          <w:ilvl w:val="2"/>
          <w:numId w:val="32"/>
        </w:numPr>
        <w:ind w:left="2160" w:hanging="360"/>
      </w:pPr>
      <w:r w:rsidDel="00000000" w:rsidR="00000000" w:rsidRPr="00000000">
        <w:rPr>
          <w:rtl w:val="0"/>
        </w:rPr>
        <w:t xml:space="preserve">Previous RT was allowed.</w:t>
      </w:r>
    </w:p>
    <w:p w:rsidR="00000000" w:rsidDel="00000000" w:rsidP="00000000" w:rsidRDefault="00000000" w:rsidRPr="00000000" w14:paraId="000010BF">
      <w:pPr>
        <w:numPr>
          <w:ilvl w:val="2"/>
          <w:numId w:val="32"/>
        </w:numPr>
        <w:ind w:left="2160" w:hanging="360"/>
      </w:pPr>
      <w:r w:rsidDel="00000000" w:rsidR="00000000" w:rsidRPr="00000000">
        <w:rPr>
          <w:rFonts w:ascii="Cardo" w:cs="Cardo" w:eastAsia="Cardo" w:hAnsi="Cardo"/>
          <w:rtl w:val="0"/>
        </w:rPr>
        <w:t xml:space="preserve">Ipilimumab q3w x4c→ q12w up to 4 additional doses.</w:t>
      </w:r>
    </w:p>
    <w:p w:rsidR="00000000" w:rsidDel="00000000" w:rsidP="00000000" w:rsidRDefault="00000000" w:rsidRPr="00000000" w14:paraId="000010C0">
      <w:pPr>
        <w:numPr>
          <w:ilvl w:val="1"/>
          <w:numId w:val="32"/>
        </w:numPr>
        <w:ind w:left="1440" w:hanging="360"/>
      </w:pPr>
      <w:r w:rsidDel="00000000" w:rsidR="00000000" w:rsidRPr="00000000">
        <w:rPr>
          <w:rtl w:val="0"/>
        </w:rPr>
        <w:t xml:space="preserve">There is an OS advantage with Ipi-3 over IFN-α2b. </w:t>
      </w:r>
    </w:p>
    <w:p w:rsidR="00000000" w:rsidDel="00000000" w:rsidP="00000000" w:rsidRDefault="00000000" w:rsidRPr="00000000" w14:paraId="000010C1">
      <w:pPr>
        <w:numPr>
          <w:ilvl w:val="1"/>
          <w:numId w:val="32"/>
        </w:numPr>
        <w:ind w:left="1440" w:hanging="360"/>
      </w:pPr>
      <w:r w:rsidDel="00000000" w:rsidR="00000000" w:rsidRPr="00000000">
        <w:rPr>
          <w:rtl w:val="0"/>
        </w:rPr>
        <w:t xml:space="preserve">Ipi 10 did not demonstrate a significantly significant OS advantage over IFN-α2b.</w:t>
      </w:r>
    </w:p>
    <w:p w:rsidR="00000000" w:rsidDel="00000000" w:rsidP="00000000" w:rsidRDefault="00000000" w:rsidRPr="00000000" w14:paraId="000010C2">
      <w:pPr>
        <w:numPr>
          <w:ilvl w:val="1"/>
          <w:numId w:val="32"/>
        </w:numPr>
        <w:ind w:left="1440" w:hanging="360"/>
      </w:pPr>
      <w:r w:rsidDel="00000000" w:rsidR="00000000" w:rsidRPr="00000000">
        <w:rPr>
          <w:rFonts w:ascii="Cardo" w:cs="Cardo" w:eastAsia="Cardo" w:hAnsi="Cardo"/>
          <w:rtl w:val="0"/>
        </w:rPr>
        <w:t xml:space="preserve">G3+ AE 79→ 37→ 58%. AE leading to treatment discontinuation 20→ 35→ 54%. </w:t>
      </w:r>
    </w:p>
    <w:p w:rsidR="00000000" w:rsidDel="00000000" w:rsidP="00000000" w:rsidRDefault="00000000" w:rsidRPr="00000000" w14:paraId="000010C3">
      <w:pPr>
        <w:numPr>
          <w:ilvl w:val="0"/>
          <w:numId w:val="32"/>
        </w:numPr>
        <w:rPr>
          <w:u w:val="none"/>
        </w:rPr>
      </w:pPr>
      <w:r w:rsidDel="00000000" w:rsidR="00000000" w:rsidRPr="00000000">
        <w:rPr>
          <w:b w:val="1"/>
          <w:rtl w:val="0"/>
        </w:rPr>
        <w:t xml:space="preserve">IMMUNED </w:t>
      </w:r>
      <w:r w:rsidDel="00000000" w:rsidR="00000000" w:rsidRPr="00000000">
        <w:rPr>
          <w:rtl w:val="0"/>
        </w:rPr>
        <w:t xml:space="preserve">[Zimmer Lancet '20]: Phase II. </w:t>
      </w:r>
      <w:r w:rsidDel="00000000" w:rsidR="00000000" w:rsidRPr="00000000">
        <w:rPr>
          <w:rFonts w:ascii="Cardo" w:cs="Cardo" w:eastAsia="Cardo" w:hAnsi="Cardo"/>
          <w:b w:val="1"/>
          <w:rtl w:val="0"/>
        </w:rPr>
        <w:t xml:space="preserve">R0→ Placebo vs. Nivo 3 q2w vs. </w:t>
      </w:r>
      <w:r w:rsidDel="00000000" w:rsidR="00000000" w:rsidRPr="00000000">
        <w:rPr>
          <w:rtl w:val="0"/>
        </w:rPr>
        <w:t xml:space="preserve">(</w:t>
      </w:r>
      <w:r w:rsidDel="00000000" w:rsidR="00000000" w:rsidRPr="00000000">
        <w:rPr>
          <w:b w:val="1"/>
          <w:rtl w:val="0"/>
        </w:rPr>
        <w:t xml:space="preserve">Nivo 1 / Ipi 3 q3w</w:t>
      </w:r>
      <w:r w:rsidDel="00000000" w:rsidR="00000000" w:rsidRPr="00000000">
        <w:rPr>
          <w:rtl w:val="0"/>
        </w:rPr>
        <w:t xml:space="preserve">)</w:t>
      </w:r>
      <w:r w:rsidDel="00000000" w:rsidR="00000000" w:rsidRPr="00000000">
        <w:rPr>
          <w:rFonts w:ascii="Cardo" w:cs="Cardo" w:eastAsia="Cardo" w:hAnsi="Cardo"/>
          <w:b w:val="1"/>
          <w:rtl w:val="0"/>
        </w:rPr>
        <w:t xml:space="preserve"> x4c→ Nivo 3 q2w</w:t>
      </w:r>
      <w:r w:rsidDel="00000000" w:rsidR="00000000" w:rsidRPr="00000000">
        <w:rPr>
          <w:rtl w:val="0"/>
        </w:rPr>
        <w:t xml:space="preserve">.</w:t>
      </w:r>
    </w:p>
    <w:p w:rsidR="00000000" w:rsidDel="00000000" w:rsidP="00000000" w:rsidRDefault="00000000" w:rsidRPr="00000000" w14:paraId="000010C4">
      <w:pPr>
        <w:ind w:firstLine="720"/>
        <w:rPr/>
      </w:pPr>
      <w:r w:rsidDel="00000000" w:rsidR="00000000" w:rsidRPr="00000000">
        <w:rPr>
          <w:rtl w:val="0"/>
        </w:rPr>
        <w:t xml:space="preserve">TBL </w:t>
      </w:r>
      <w:hyperlink r:id="rId1043">
        <w:r w:rsidDel="00000000" w:rsidR="00000000" w:rsidRPr="00000000">
          <w:rPr>
            <w:vertAlign w:val="superscript"/>
            <w:rtl w:val="0"/>
          </w:rPr>
          <w:t xml:space="preserve">QS</w:t>
        </w:r>
      </w:hyperlink>
      <w:r w:rsidDel="00000000" w:rsidR="00000000" w:rsidRPr="00000000">
        <w:rPr>
          <w:rtl w:val="0"/>
        </w:rPr>
        <w:t xml:space="preserve">: Combo ipilimumab and nivolumab significantly improves recurrence-free survival for patients with stage IV melanoma, even when it’s been completely resected.</w:t>
      </w:r>
    </w:p>
    <w:p w:rsidR="00000000" w:rsidDel="00000000" w:rsidP="00000000" w:rsidRDefault="00000000" w:rsidRPr="00000000" w14:paraId="000010C5">
      <w:pPr>
        <w:numPr>
          <w:ilvl w:val="1"/>
          <w:numId w:val="32"/>
        </w:numPr>
        <w:ind w:left="1440" w:hanging="360"/>
        <w:rPr>
          <w:u w:val="none"/>
        </w:rPr>
      </w:pPr>
      <w:r w:rsidDel="00000000" w:rsidR="00000000" w:rsidRPr="00000000">
        <w:rPr>
          <w:rtl w:val="0"/>
        </w:rPr>
        <w:t xml:space="preserve">167 pts. Stage IV melanoma with NED after RT or surgery. 2015-2018. MFU 28 mo.</w:t>
      </w:r>
    </w:p>
    <w:p w:rsidR="00000000" w:rsidDel="00000000" w:rsidP="00000000" w:rsidRDefault="00000000" w:rsidRPr="00000000" w14:paraId="000010C6">
      <w:pPr>
        <w:numPr>
          <w:ilvl w:val="1"/>
          <w:numId w:val="32"/>
        </w:numPr>
        <w:ind w:left="1440" w:hanging="360"/>
        <w:rPr>
          <w:u w:val="none"/>
        </w:rPr>
      </w:pPr>
      <w:r w:rsidDel="00000000" w:rsidR="00000000" w:rsidRPr="00000000">
        <w:rPr>
          <w:rFonts w:ascii="Cardo" w:cs="Cardo" w:eastAsia="Cardo" w:hAnsi="Cardo"/>
          <w:rtl w:val="0"/>
        </w:rPr>
        <w:t xml:space="preserve">MRFS 6 mo→ 12 mo→ NR.</w:t>
      </w:r>
    </w:p>
    <w:p w:rsidR="00000000" w:rsidDel="00000000" w:rsidP="00000000" w:rsidRDefault="00000000" w:rsidRPr="00000000" w14:paraId="000010C7">
      <w:pPr>
        <w:numPr>
          <w:ilvl w:val="1"/>
          <w:numId w:val="32"/>
        </w:numPr>
        <w:ind w:left="1440" w:hanging="360"/>
        <w:rPr>
          <w:u w:val="none"/>
        </w:rPr>
      </w:pPr>
      <w:r w:rsidDel="00000000" w:rsidR="00000000" w:rsidRPr="00000000">
        <w:rPr>
          <w:rFonts w:ascii="Cardo" w:cs="Cardo" w:eastAsia="Cardo" w:hAnsi="Cardo"/>
          <w:rtl w:val="0"/>
        </w:rPr>
        <w:t xml:space="preserve">1y RFS 32→ 52→ 75%. 2y RFS 14→ 42→ 70%. </w:t>
      </w:r>
    </w:p>
    <w:p w:rsidR="00000000" w:rsidDel="00000000" w:rsidP="00000000" w:rsidRDefault="00000000" w:rsidRPr="00000000" w14:paraId="000010C8">
      <w:pPr>
        <w:numPr>
          <w:ilvl w:val="1"/>
          <w:numId w:val="32"/>
        </w:numPr>
        <w:ind w:left="1440" w:hanging="360"/>
        <w:rPr>
          <w:u w:val="none"/>
        </w:rPr>
      </w:pPr>
      <w:r w:rsidDel="00000000" w:rsidR="00000000" w:rsidRPr="00000000">
        <w:rPr>
          <w:rFonts w:ascii="Cardo" w:cs="Cardo" w:eastAsia="Cardo" w:hAnsi="Cardo"/>
          <w:rtl w:val="0"/>
        </w:rPr>
        <w:t xml:space="preserve">Treatment related G3-4 AE for Nivo / Nivo-Ipi of 27→ 71%. Discontinuation due to AE in 13→ 62%. </w:t>
      </w:r>
    </w:p>
    <w:p w:rsidR="00000000" w:rsidDel="00000000" w:rsidP="00000000" w:rsidRDefault="00000000" w:rsidRPr="00000000" w14:paraId="000010C9">
      <w:pPr>
        <w:numPr>
          <w:ilvl w:val="0"/>
          <w:numId w:val="32"/>
        </w:numPr>
      </w:pPr>
      <w:r w:rsidDel="00000000" w:rsidR="00000000" w:rsidRPr="00000000">
        <w:rPr>
          <w:rtl w:val="0"/>
        </w:rPr>
        <w:t xml:space="preserve">Talimogene laherparepvec (T-vec) genetically engineered oncolytic herpes virus that is used in pts with inoperable melanoma. It is injected directly into the inoperable lesion [</w:t>
      </w:r>
      <w:hyperlink r:id="rId1044">
        <w:r w:rsidDel="00000000" w:rsidR="00000000" w:rsidRPr="00000000">
          <w:rPr>
            <w:rtl w:val="0"/>
          </w:rPr>
          <w:t xml:space="preserve">Andtbacka JCO '15</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10CA">
      <w:pPr>
        <w:ind w:left="0" w:firstLine="0"/>
        <w:rPr/>
      </w:pPr>
      <w:r w:rsidDel="00000000" w:rsidR="00000000" w:rsidRPr="00000000">
        <w:rPr>
          <w:rtl w:val="0"/>
        </w:rPr>
      </w:r>
    </w:p>
    <w:tbl>
      <w:tblPr>
        <w:tblStyle w:val="Table34"/>
        <w:tblW w:w="10455.0" w:type="dxa"/>
        <w:jc w:val="left"/>
        <w:tblInd w:w="44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55"/>
        <w:tblGridChange w:id="0">
          <w:tblGrid>
            <w:gridCol w:w="1045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10CB">
            <w:pPr>
              <w:widowControl w:val="0"/>
              <w:ind w:left="0" w:firstLine="0"/>
              <w:rPr>
                <w:b w:val="1"/>
              </w:rPr>
            </w:pPr>
            <w:r w:rsidDel="00000000" w:rsidR="00000000" w:rsidRPr="00000000">
              <w:rPr>
                <w:b w:val="1"/>
                <w:rtl w:val="0"/>
              </w:rPr>
              <w:t xml:space="preserve">pCR and neoadjuvant BRAF V600E or Nivo/Ipi: Where are we in 2019? </w:t>
            </w:r>
          </w:p>
          <w:p w:rsidR="00000000" w:rsidDel="00000000" w:rsidP="00000000" w:rsidRDefault="00000000" w:rsidRPr="00000000" w14:paraId="000010CC">
            <w:pPr>
              <w:widowControl w:val="0"/>
              <w:numPr>
                <w:ilvl w:val="0"/>
                <w:numId w:val="96"/>
              </w:numPr>
            </w:pPr>
            <w:r w:rsidDel="00000000" w:rsidR="00000000" w:rsidRPr="00000000">
              <w:rPr>
                <w:rtl w:val="0"/>
              </w:rPr>
              <w:t xml:space="preserve">There appears to be a ~50% pCR with three months and one and a half months of neoadjuvant therapy, respectively.</w:t>
            </w:r>
          </w:p>
          <w:p w:rsidR="00000000" w:rsidDel="00000000" w:rsidP="00000000" w:rsidRDefault="00000000" w:rsidRPr="00000000" w14:paraId="000010CD">
            <w:pPr>
              <w:widowControl w:val="0"/>
              <w:numPr>
                <w:ilvl w:val="0"/>
                <w:numId w:val="96"/>
              </w:numPr>
            </w:pPr>
            <w:r w:rsidDel="00000000" w:rsidR="00000000" w:rsidRPr="00000000">
              <w:rPr>
                <w:rtl w:val="0"/>
              </w:rPr>
              <w:t xml:space="preserve">For targeted therapy, the best regimen appears to be 3 months of dabrafenib + trametinib as opposed to 2 months. </w:t>
            </w:r>
          </w:p>
          <w:p w:rsidR="00000000" w:rsidDel="00000000" w:rsidP="00000000" w:rsidRDefault="00000000" w:rsidRPr="00000000" w14:paraId="000010CE">
            <w:pPr>
              <w:widowControl w:val="0"/>
              <w:numPr>
                <w:ilvl w:val="0"/>
                <w:numId w:val="96"/>
              </w:numPr>
            </w:pPr>
            <w:r w:rsidDel="00000000" w:rsidR="00000000" w:rsidRPr="00000000">
              <w:rPr>
                <w:rFonts w:ascii="Cardo" w:cs="Cardo" w:eastAsia="Cardo" w:hAnsi="Cardo"/>
                <w:rtl w:val="0"/>
              </w:rPr>
              <w:t xml:space="preserve">For immunotherapy, the best regimen appears to be Nivo 3 mg/kg + Ipi 1 mg/kg q3w x2c→ maintenance Nivo.</w:t>
            </w:r>
          </w:p>
          <w:p w:rsidR="00000000" w:rsidDel="00000000" w:rsidP="00000000" w:rsidRDefault="00000000" w:rsidRPr="00000000" w14:paraId="000010CF">
            <w:pPr>
              <w:widowControl w:val="0"/>
              <w:numPr>
                <w:ilvl w:val="0"/>
                <w:numId w:val="96"/>
              </w:numPr>
            </w:pPr>
            <w:r w:rsidDel="00000000" w:rsidR="00000000" w:rsidRPr="00000000">
              <w:rPr>
                <w:rtl w:val="0"/>
              </w:rPr>
              <w:t xml:space="preserve">For patients who achieve pCR after immunotherapy, there appears to be no relapses at one year. </w:t>
            </w:r>
          </w:p>
        </w:tc>
      </w:tr>
    </w:tbl>
    <w:p w:rsidR="00000000" w:rsidDel="00000000" w:rsidP="00000000" w:rsidRDefault="00000000" w:rsidRPr="00000000" w14:paraId="000010D0">
      <w:pPr>
        <w:ind w:left="0" w:firstLine="0"/>
        <w:rPr/>
      </w:pPr>
      <w:r w:rsidDel="00000000" w:rsidR="00000000" w:rsidRPr="00000000">
        <w:rPr>
          <w:rtl w:val="0"/>
        </w:rPr>
      </w:r>
    </w:p>
    <w:p w:rsidR="00000000" w:rsidDel="00000000" w:rsidP="00000000" w:rsidRDefault="00000000" w:rsidRPr="00000000" w14:paraId="000010D1">
      <w:pPr>
        <w:pStyle w:val="Heading3"/>
        <w:spacing w:line="240" w:lineRule="auto"/>
        <w:rPr/>
      </w:pPr>
      <w:bookmarkStart w:colFirst="0" w:colLast="0" w:name="_y8q33h49pcsu" w:id="288"/>
      <w:bookmarkEnd w:id="288"/>
      <w:hyperlink w:anchor="_ajtlnf7hvhqx">
        <w:r w:rsidDel="00000000" w:rsidR="00000000" w:rsidRPr="00000000">
          <w:rPr>
            <w:u w:val="single"/>
            <w:rtl w:val="0"/>
          </w:rPr>
          <w:t xml:space="preserve">Neoadjuvant therapy</w:t>
        </w:r>
      </w:hyperlink>
      <w:r w:rsidDel="00000000" w:rsidR="00000000" w:rsidRPr="00000000">
        <w:rPr>
          <w:rtl w:val="0"/>
        </w:rPr>
      </w:r>
    </w:p>
    <w:p w:rsidR="00000000" w:rsidDel="00000000" w:rsidP="00000000" w:rsidRDefault="00000000" w:rsidRPr="00000000" w14:paraId="000010D2">
      <w:pPr>
        <w:ind w:left="0" w:firstLine="0"/>
        <w:rPr/>
      </w:pPr>
      <w:r w:rsidDel="00000000" w:rsidR="00000000" w:rsidRPr="00000000">
        <w:rPr>
          <w:rtl w:val="0"/>
        </w:rPr>
        <w:t xml:space="preserve">See the Neoadjuvant therapy in the Melanoma summary box above.</w:t>
      </w:r>
      <w:r w:rsidDel="00000000" w:rsidR="00000000" w:rsidRPr="00000000">
        <w:rPr>
          <w:rtl w:val="0"/>
        </w:rPr>
      </w:r>
    </w:p>
    <w:bookmarkStart w:colFirst="0" w:colLast="0" w:name="cvdas8u4eks9" w:id="289"/>
    <w:bookmarkEnd w:id="289"/>
    <w:p w:rsidR="00000000" w:rsidDel="00000000" w:rsidP="00000000" w:rsidRDefault="00000000" w:rsidRPr="00000000" w14:paraId="000010D3">
      <w:pPr>
        <w:numPr>
          <w:ilvl w:val="0"/>
          <w:numId w:val="89"/>
        </w:numPr>
      </w:pPr>
      <w:r w:rsidDel="00000000" w:rsidR="00000000" w:rsidRPr="00000000">
        <w:rPr>
          <w:b w:val="1"/>
          <w:rtl w:val="0"/>
        </w:rPr>
        <w:t xml:space="preserve">NeoCombi</w:t>
      </w:r>
      <w:r w:rsidDel="00000000" w:rsidR="00000000" w:rsidRPr="00000000">
        <w:rPr>
          <w:rtl w:val="0"/>
        </w:rPr>
        <w:t xml:space="preserve"> [</w:t>
      </w:r>
      <w:hyperlink r:id="rId1045">
        <w:r w:rsidDel="00000000" w:rsidR="00000000" w:rsidRPr="00000000">
          <w:rPr>
            <w:rtl w:val="0"/>
          </w:rPr>
          <w:t xml:space="preserve">Long Lanc Onc '19</w:t>
        </w:r>
      </w:hyperlink>
      <w:r w:rsidDel="00000000" w:rsidR="00000000" w:rsidRPr="00000000">
        <w:rPr>
          <w:rtl w:val="0"/>
        </w:rPr>
        <w:t xml:space="preserve">]: Phase II. (</w:t>
      </w:r>
      <w:r w:rsidDel="00000000" w:rsidR="00000000" w:rsidRPr="00000000">
        <w:rPr>
          <w:b w:val="1"/>
          <w:rtl w:val="0"/>
        </w:rPr>
        <w:t xml:space="preserve">Dabrafenib ± trametinib</w:t>
      </w:r>
      <w:r w:rsidDel="00000000" w:rsidR="00000000" w:rsidRPr="00000000">
        <w:rPr>
          <w:rtl w:val="0"/>
        </w:rPr>
        <w:t xml:space="preserve">)</w:t>
      </w:r>
      <w:r w:rsidDel="00000000" w:rsidR="00000000" w:rsidRPr="00000000">
        <w:rPr>
          <w:rFonts w:ascii="Cardo" w:cs="Cardo" w:eastAsia="Cardo" w:hAnsi="Cardo"/>
          <w:b w:val="1"/>
          <w:rtl w:val="0"/>
        </w:rPr>
        <w:t xml:space="preserve">→ Surgery</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10D4">
      <w:pPr>
        <w:ind w:firstLine="720"/>
        <w:rPr/>
      </w:pPr>
      <w:r w:rsidDel="00000000" w:rsidR="00000000" w:rsidRPr="00000000">
        <w:rPr>
          <w:rtl w:val="0"/>
        </w:rPr>
        <w:t xml:space="preserve">TBL </w:t>
      </w:r>
      <w:hyperlink r:id="rId1046">
        <w:r w:rsidDel="00000000" w:rsidR="00000000" w:rsidRPr="00000000">
          <w:rPr>
            <w:vertAlign w:val="superscript"/>
            <w:rtl w:val="0"/>
          </w:rPr>
          <w:t xml:space="preserve">QS</w:t>
        </w:r>
      </w:hyperlink>
      <w:r w:rsidDel="00000000" w:rsidR="00000000" w:rsidRPr="00000000">
        <w:rPr>
          <w:rtl w:val="0"/>
        </w:rPr>
        <w:t xml:space="preserve">: Half of patients with resectable clinical stage III cutaneous BRAF-mutant melanoma can achieve a complete pathologic response with just 3 months of pills with breakfast and dinner.</w:t>
      </w:r>
    </w:p>
    <w:p w:rsidR="00000000" w:rsidDel="00000000" w:rsidP="00000000" w:rsidRDefault="00000000" w:rsidRPr="00000000" w14:paraId="000010D5">
      <w:pPr>
        <w:numPr>
          <w:ilvl w:val="1"/>
          <w:numId w:val="89"/>
        </w:numPr>
        <w:ind w:left="1440" w:hanging="360"/>
      </w:pPr>
      <w:r w:rsidDel="00000000" w:rsidR="00000000" w:rsidRPr="00000000">
        <w:rPr>
          <w:rtl w:val="0"/>
        </w:rPr>
        <w:t xml:space="preserve">35 pts. Resectable BRAFmt melanoma with clinical nodal or in-transit mets (stage III). MFU 27 mo.</w:t>
      </w:r>
    </w:p>
    <w:p w:rsidR="00000000" w:rsidDel="00000000" w:rsidP="00000000" w:rsidRDefault="00000000" w:rsidRPr="00000000" w14:paraId="000010D6">
      <w:pPr>
        <w:numPr>
          <w:ilvl w:val="2"/>
          <w:numId w:val="89"/>
        </w:numPr>
        <w:ind w:left="2160" w:hanging="360"/>
      </w:pPr>
      <w:r w:rsidDel="00000000" w:rsidR="00000000" w:rsidRPr="00000000">
        <w:rPr>
          <w:rtl w:val="0"/>
        </w:rPr>
        <w:t xml:space="preserve">Dabrafenib 150mg BID, trametinib 2 mg qday x12w prior to resection, 40w thereafter.</w:t>
      </w:r>
    </w:p>
    <w:p w:rsidR="00000000" w:rsidDel="00000000" w:rsidP="00000000" w:rsidRDefault="00000000" w:rsidRPr="00000000" w14:paraId="000010D7">
      <w:pPr>
        <w:numPr>
          <w:ilvl w:val="1"/>
          <w:numId w:val="89"/>
        </w:numPr>
        <w:ind w:left="1440" w:hanging="360"/>
      </w:pPr>
      <w:r w:rsidDel="00000000" w:rsidR="00000000" w:rsidRPr="00000000">
        <w:rPr>
          <w:rtl w:val="0"/>
        </w:rPr>
        <w:t xml:space="preserve">All patients exhibited at least a partial pathologic response, half were pCR.</w:t>
      </w:r>
    </w:p>
    <w:p w:rsidR="00000000" w:rsidDel="00000000" w:rsidP="00000000" w:rsidRDefault="00000000" w:rsidRPr="00000000" w14:paraId="000010D8">
      <w:pPr>
        <w:numPr>
          <w:ilvl w:val="1"/>
          <w:numId w:val="89"/>
        </w:numPr>
        <w:ind w:left="1440" w:hanging="360"/>
      </w:pPr>
      <w:r w:rsidDel="00000000" w:rsidR="00000000" w:rsidRPr="00000000">
        <w:rPr>
          <w:rtl w:val="0"/>
        </w:rPr>
        <w:t xml:space="preserve">G3-4 toxicity in 29% (n=10).</w:t>
      </w:r>
    </w:p>
    <w:p w:rsidR="00000000" w:rsidDel="00000000" w:rsidP="00000000" w:rsidRDefault="00000000" w:rsidRPr="00000000" w14:paraId="000010D9">
      <w:pPr>
        <w:widowControl w:val="0"/>
        <w:numPr>
          <w:ilvl w:val="0"/>
          <w:numId w:val="89"/>
        </w:numPr>
      </w:pPr>
      <w:r w:rsidDel="00000000" w:rsidR="00000000" w:rsidRPr="00000000">
        <w:rPr>
          <w:b w:val="1"/>
          <w:rtl w:val="0"/>
        </w:rPr>
        <w:t xml:space="preserve">REDUCTOR trial</w:t>
      </w:r>
      <w:r w:rsidDel="00000000" w:rsidR="00000000" w:rsidRPr="00000000">
        <w:rPr>
          <w:rtl w:val="0"/>
        </w:rPr>
        <w:t xml:space="preserve"> [</w:t>
      </w:r>
      <w:hyperlink r:id="rId1047">
        <w:r w:rsidDel="00000000" w:rsidR="00000000" w:rsidRPr="00000000">
          <w:rPr>
            <w:rtl w:val="0"/>
          </w:rPr>
          <w:t xml:space="preserve">Blankenstein ASCO '19</w:t>
        </w:r>
      </w:hyperlink>
      <w:r w:rsidDel="00000000" w:rsidR="00000000" w:rsidRPr="00000000">
        <w:rPr>
          <w:rtl w:val="0"/>
        </w:rPr>
        <w:t xml:space="preserve">]: Phase II. (</w:t>
      </w:r>
      <w:r w:rsidDel="00000000" w:rsidR="00000000" w:rsidRPr="00000000">
        <w:rPr>
          <w:b w:val="1"/>
          <w:rtl w:val="0"/>
        </w:rPr>
        <w:t xml:space="preserve">Dabrafenib ± trametinib</w:t>
      </w:r>
      <w:r w:rsidDel="00000000" w:rsidR="00000000" w:rsidRPr="00000000">
        <w:rPr>
          <w:rtl w:val="0"/>
        </w:rPr>
        <w:t xml:space="preserve">)</w:t>
      </w:r>
      <w:r w:rsidDel="00000000" w:rsidR="00000000" w:rsidRPr="00000000">
        <w:rPr>
          <w:rFonts w:ascii="Cardo" w:cs="Cardo" w:eastAsia="Cardo" w:hAnsi="Cardo"/>
          <w:b w:val="1"/>
          <w:rtl w:val="0"/>
        </w:rPr>
        <w:t xml:space="preserve">→ Surgery</w:t>
      </w:r>
      <w:r w:rsidDel="00000000" w:rsidR="00000000" w:rsidRPr="00000000">
        <w:rPr>
          <w:rtl w:val="0"/>
        </w:rPr>
        <w:t xml:space="preserve">.</w:t>
      </w:r>
      <w:r w:rsidDel="00000000" w:rsidR="00000000" w:rsidRPr="00000000">
        <w:rPr>
          <w:rtl w:val="0"/>
        </w:rPr>
        <w:br w:type="textWrapping"/>
        <w:t xml:space="preserve">Compared to the previous trial, this only gives two months of neoadjuvant therapy as compared to 3 months.</w:t>
      </w:r>
    </w:p>
    <w:p w:rsidR="00000000" w:rsidDel="00000000" w:rsidP="00000000" w:rsidRDefault="00000000" w:rsidRPr="00000000" w14:paraId="000010DA">
      <w:pPr>
        <w:widowControl w:val="0"/>
        <w:numPr>
          <w:ilvl w:val="1"/>
          <w:numId w:val="89"/>
        </w:numPr>
        <w:ind w:left="1440" w:hanging="360"/>
      </w:pPr>
      <w:r w:rsidDel="00000000" w:rsidR="00000000" w:rsidRPr="00000000">
        <w:rPr>
          <w:rFonts w:ascii="Gungsuh" w:cs="Gungsuh" w:eastAsia="Gungsuh" w:hAnsi="Gungsuh"/>
          <w:rtl w:val="0"/>
        </w:rPr>
        <w:t xml:space="preserve">20 pts. Unresectable BRAFmt melanoma with clinical nodal or in-transit mets (stage III) or ≤ 3 mets. MFU 28 mo.</w:t>
      </w:r>
    </w:p>
    <w:p w:rsidR="00000000" w:rsidDel="00000000" w:rsidP="00000000" w:rsidRDefault="00000000" w:rsidRPr="00000000" w14:paraId="000010DB">
      <w:pPr>
        <w:widowControl w:val="0"/>
        <w:numPr>
          <w:ilvl w:val="2"/>
          <w:numId w:val="89"/>
        </w:numPr>
        <w:ind w:left="2160" w:hanging="360"/>
      </w:pPr>
      <w:r w:rsidDel="00000000" w:rsidR="00000000" w:rsidRPr="00000000">
        <w:rPr>
          <w:rtl w:val="0"/>
        </w:rPr>
        <w:t xml:space="preserve">Dabrafenib, trametinib x8w prior to resection.</w:t>
      </w:r>
    </w:p>
    <w:p w:rsidR="00000000" w:rsidDel="00000000" w:rsidP="00000000" w:rsidRDefault="00000000" w:rsidRPr="00000000" w14:paraId="000010DC">
      <w:pPr>
        <w:widowControl w:val="0"/>
        <w:numPr>
          <w:ilvl w:val="2"/>
          <w:numId w:val="89"/>
        </w:numPr>
        <w:ind w:left="2160" w:hanging="360"/>
      </w:pPr>
      <w:r w:rsidDel="00000000" w:rsidR="00000000" w:rsidRPr="00000000">
        <w:rPr>
          <w:rtl w:val="0"/>
        </w:rPr>
        <w:t xml:space="preserve">PET2w and PET8w for response.</w:t>
      </w:r>
    </w:p>
    <w:p w:rsidR="00000000" w:rsidDel="00000000" w:rsidP="00000000" w:rsidRDefault="00000000" w:rsidRPr="00000000" w14:paraId="000010DD">
      <w:pPr>
        <w:widowControl w:val="0"/>
        <w:numPr>
          <w:ilvl w:val="1"/>
          <w:numId w:val="89"/>
        </w:numPr>
        <w:ind w:left="1440" w:hanging="360"/>
      </w:pPr>
      <w:r w:rsidDel="00000000" w:rsidR="00000000" w:rsidRPr="00000000">
        <w:rPr>
          <w:rtl w:val="0"/>
        </w:rPr>
        <w:t xml:space="preserve">Only 2 of 20 pts showed PD upon treatment and did not proceed to surgery.</w:t>
      </w:r>
    </w:p>
    <w:p w:rsidR="00000000" w:rsidDel="00000000" w:rsidP="00000000" w:rsidRDefault="00000000" w:rsidRPr="00000000" w14:paraId="000010DE">
      <w:pPr>
        <w:widowControl w:val="0"/>
        <w:numPr>
          <w:ilvl w:val="1"/>
          <w:numId w:val="89"/>
        </w:numPr>
        <w:ind w:left="1440" w:hanging="360"/>
      </w:pPr>
      <w:r w:rsidDel="00000000" w:rsidR="00000000" w:rsidRPr="00000000">
        <w:rPr>
          <w:rtl w:val="0"/>
        </w:rPr>
        <w:t xml:space="preserve">17 of 18 pts (94%) proceeded with surgical resection, of which 16 (94%) were R0. </w:t>
      </w:r>
    </w:p>
    <w:p w:rsidR="00000000" w:rsidDel="00000000" w:rsidP="00000000" w:rsidRDefault="00000000" w:rsidRPr="00000000" w14:paraId="000010DF">
      <w:pPr>
        <w:widowControl w:val="0"/>
        <w:numPr>
          <w:ilvl w:val="1"/>
          <w:numId w:val="89"/>
        </w:numPr>
        <w:ind w:left="1440" w:hanging="360"/>
      </w:pPr>
      <w:r w:rsidDel="00000000" w:rsidR="00000000" w:rsidRPr="00000000">
        <w:rPr>
          <w:rtl w:val="0"/>
        </w:rPr>
        <w:t xml:space="preserve">MRFS 9 mo in pts who underwent surgery.</w:t>
      </w:r>
    </w:p>
    <w:p w:rsidR="00000000" w:rsidDel="00000000" w:rsidP="00000000" w:rsidRDefault="00000000" w:rsidRPr="00000000" w14:paraId="000010E0">
      <w:pPr>
        <w:widowControl w:val="0"/>
        <w:numPr>
          <w:ilvl w:val="1"/>
          <w:numId w:val="89"/>
        </w:numPr>
        <w:ind w:left="1440" w:hanging="360"/>
      </w:pPr>
      <w:r w:rsidDel="00000000" w:rsidR="00000000" w:rsidRPr="00000000">
        <w:rPr>
          <w:rFonts w:ascii="Cardo" w:cs="Cardo" w:eastAsia="Cardo" w:hAnsi="Cardo"/>
          <w:rtl w:val="0"/>
        </w:rPr>
        <w:t xml:space="preserve">PET8 w CR / PR / PD of 20→ 70→ 10%. </w:t>
      </w:r>
    </w:p>
    <w:p w:rsidR="00000000" w:rsidDel="00000000" w:rsidP="00000000" w:rsidRDefault="00000000" w:rsidRPr="00000000" w14:paraId="000010E1">
      <w:pPr>
        <w:widowControl w:val="0"/>
        <w:numPr>
          <w:ilvl w:val="1"/>
          <w:numId w:val="89"/>
        </w:numPr>
        <w:ind w:left="1440" w:hanging="360"/>
      </w:pPr>
      <w:r w:rsidDel="00000000" w:rsidR="00000000" w:rsidRPr="00000000">
        <w:rPr>
          <w:rFonts w:ascii="Cardo" w:cs="Cardo" w:eastAsia="Cardo" w:hAnsi="Cardo"/>
          <w:rtl w:val="0"/>
        </w:rPr>
        <w:t xml:space="preserve">pCR / pPR / SD / no response of 35→ 35→ 15→ 15%.</w:t>
      </w:r>
    </w:p>
    <w:p w:rsidR="00000000" w:rsidDel="00000000" w:rsidP="00000000" w:rsidRDefault="00000000" w:rsidRPr="00000000" w14:paraId="000010E2">
      <w:pPr>
        <w:widowControl w:val="0"/>
        <w:numPr>
          <w:ilvl w:val="1"/>
          <w:numId w:val="89"/>
        </w:numPr>
        <w:ind w:left="1440" w:hanging="360"/>
      </w:pPr>
      <w:r w:rsidDel="00000000" w:rsidR="00000000" w:rsidRPr="00000000">
        <w:rPr>
          <w:rtl w:val="0"/>
        </w:rPr>
        <w:t xml:space="preserve">70% of patients exhibited at least a partial pathologic response, half of these were pCR.</w:t>
      </w:r>
    </w:p>
    <w:p w:rsidR="00000000" w:rsidDel="00000000" w:rsidP="00000000" w:rsidRDefault="00000000" w:rsidRPr="00000000" w14:paraId="000010E3">
      <w:pPr>
        <w:widowControl w:val="0"/>
        <w:numPr>
          <w:ilvl w:val="1"/>
          <w:numId w:val="89"/>
        </w:numPr>
        <w:ind w:left="1440" w:hanging="360"/>
      </w:pPr>
      <w:r w:rsidDel="00000000" w:rsidR="00000000" w:rsidRPr="00000000">
        <w:rPr>
          <w:rtl w:val="0"/>
        </w:rPr>
        <w:t xml:space="preserve">G3-4 toxicity in 15%.</w:t>
      </w:r>
    </w:p>
    <w:bookmarkStart w:colFirst="0" w:colLast="0" w:name="kix.k06hvi1gu8no" w:id="290"/>
    <w:bookmarkEnd w:id="290"/>
    <w:p w:rsidR="00000000" w:rsidDel="00000000" w:rsidP="00000000" w:rsidRDefault="00000000" w:rsidRPr="00000000" w14:paraId="000010E4">
      <w:pPr>
        <w:numPr>
          <w:ilvl w:val="0"/>
          <w:numId w:val="89"/>
        </w:numPr>
      </w:pPr>
      <w:r w:rsidDel="00000000" w:rsidR="00000000" w:rsidRPr="00000000">
        <w:rPr>
          <w:b w:val="1"/>
          <w:rtl w:val="0"/>
        </w:rPr>
        <w:t xml:space="preserve">OpACIN-neo</w:t>
      </w:r>
      <w:r w:rsidDel="00000000" w:rsidR="00000000" w:rsidRPr="00000000">
        <w:rPr>
          <w:rtl w:val="0"/>
        </w:rPr>
        <w:t xml:space="preserve"> [</w:t>
      </w:r>
      <w:hyperlink r:id="rId1048">
        <w:r w:rsidDel="00000000" w:rsidR="00000000" w:rsidRPr="00000000">
          <w:rPr>
            <w:rtl w:val="0"/>
          </w:rPr>
          <w:t xml:space="preserve">Rozemann Lanc Onc '19</w:t>
        </w:r>
      </w:hyperlink>
      <w:r w:rsidDel="00000000" w:rsidR="00000000" w:rsidRPr="00000000">
        <w:rPr>
          <w:rtl w:val="0"/>
        </w:rPr>
        <w:t xml:space="preserve">]: Phase II. (</w:t>
      </w:r>
      <w:r w:rsidDel="00000000" w:rsidR="00000000" w:rsidRPr="00000000">
        <w:rPr>
          <w:rFonts w:ascii="Cardo" w:cs="Cardo" w:eastAsia="Cardo" w:hAnsi="Cardo"/>
          <w:b w:val="1"/>
          <w:rtl w:val="0"/>
        </w:rPr>
        <w:t xml:space="preserve">Ipi 3→ Nivo 3 vs. Nivo 1/Ipi 3 vs. Nivo 3/Ipi 1</w:t>
      </w:r>
      <w:r w:rsidDel="00000000" w:rsidR="00000000" w:rsidRPr="00000000">
        <w:rPr>
          <w:rtl w:val="0"/>
        </w:rPr>
        <w:t xml:space="preserve">)</w:t>
      </w:r>
      <w:r w:rsidDel="00000000" w:rsidR="00000000" w:rsidRPr="00000000">
        <w:rPr>
          <w:rFonts w:ascii="Cardo" w:cs="Cardo" w:eastAsia="Cardo" w:hAnsi="Cardo"/>
          <w:b w:val="1"/>
          <w:rtl w:val="0"/>
        </w:rPr>
        <w:t xml:space="preserve">→ Surgery</w:t>
      </w:r>
      <w:r w:rsidDel="00000000" w:rsidR="00000000" w:rsidRPr="00000000">
        <w:rPr>
          <w:rtl w:val="0"/>
        </w:rPr>
        <w:t xml:space="preserve">.</w:t>
      </w:r>
      <w:r w:rsidDel="00000000" w:rsidR="00000000" w:rsidRPr="00000000">
        <w:rPr>
          <w:rtl w:val="0"/>
        </w:rPr>
        <w:br w:type="textWrapping"/>
        <w:t xml:space="preserve">TBL </w:t>
      </w:r>
      <w:hyperlink r:id="rId1049">
        <w:r w:rsidDel="00000000" w:rsidR="00000000" w:rsidRPr="00000000">
          <w:rPr>
            <w:vertAlign w:val="superscript"/>
            <w:rtl w:val="0"/>
          </w:rPr>
          <w:t xml:space="preserve">QS</w:t>
        </w:r>
      </w:hyperlink>
      <w:r w:rsidDel="00000000" w:rsidR="00000000" w:rsidRPr="00000000">
        <w:rPr>
          <w:rtl w:val="0"/>
        </w:rPr>
        <w:t xml:space="preserve">: Two cycles of neoadjuvant ipilimumab (1 mg/kg) and nivolumab (3 mg/kg) appears to be both effective and tolerable for patients with resectable stage III melanoma.</w:t>
      </w:r>
    </w:p>
    <w:p w:rsidR="00000000" w:rsidDel="00000000" w:rsidP="00000000" w:rsidRDefault="00000000" w:rsidRPr="00000000" w14:paraId="000010E5">
      <w:pPr>
        <w:ind w:firstLine="720"/>
        <w:rPr/>
      </w:pPr>
      <w:r w:rsidDel="00000000" w:rsidR="00000000" w:rsidRPr="00000000">
        <w:rPr>
          <w:rtl w:val="0"/>
        </w:rPr>
        <w:t xml:space="preserve">Ipi 1/Nivo 3 x2c appears to be able to avoid TLND in the setting of major pathologic response [</w:t>
      </w:r>
      <w:hyperlink r:id="rId1050">
        <w:r w:rsidDel="00000000" w:rsidR="00000000" w:rsidRPr="00000000">
          <w:rPr>
            <w:rtl w:val="0"/>
          </w:rPr>
          <w:t xml:space="preserve">PRADO Blank ASCO '20</w:t>
        </w:r>
      </w:hyperlink>
      <w:r w:rsidDel="00000000" w:rsidR="00000000" w:rsidRPr="00000000">
        <w:rPr>
          <w:rtl w:val="0"/>
        </w:rPr>
        <w:t xml:space="preserve">].</w:t>
      </w:r>
    </w:p>
    <w:p w:rsidR="00000000" w:rsidDel="00000000" w:rsidP="00000000" w:rsidRDefault="00000000" w:rsidRPr="00000000" w14:paraId="000010E6">
      <w:pPr>
        <w:ind w:firstLine="720"/>
        <w:rPr/>
      </w:pPr>
      <w:r w:rsidDel="00000000" w:rsidR="00000000" w:rsidRPr="00000000">
        <w:rPr>
          <w:rtl w:val="0"/>
        </w:rPr>
        <w:t xml:space="preserve">The first two doses of Nivo 1 + Ipi 3 appears to drive efficacy and toxicity [</w:t>
      </w:r>
      <w:hyperlink r:id="rId1051">
        <w:r w:rsidDel="00000000" w:rsidR="00000000" w:rsidRPr="00000000">
          <w:rPr>
            <w:rtl w:val="0"/>
          </w:rPr>
          <w:t xml:space="preserve">Postow ASCO '20</w:t>
        </w:r>
      </w:hyperlink>
      <w:r w:rsidDel="00000000" w:rsidR="00000000" w:rsidRPr="00000000">
        <w:rPr>
          <w:rtl w:val="0"/>
        </w:rPr>
        <w:t xml:space="preserve">]</w:t>
      </w:r>
    </w:p>
    <w:p w:rsidR="00000000" w:rsidDel="00000000" w:rsidP="00000000" w:rsidRDefault="00000000" w:rsidRPr="00000000" w14:paraId="000010E7">
      <w:pPr>
        <w:numPr>
          <w:ilvl w:val="1"/>
          <w:numId w:val="89"/>
        </w:numPr>
        <w:ind w:left="1440" w:hanging="360"/>
      </w:pPr>
      <w:r w:rsidDel="00000000" w:rsidR="00000000" w:rsidRPr="00000000">
        <w:rPr>
          <w:rtl w:val="0"/>
        </w:rPr>
        <w:t xml:space="preserve">89 pts. Resectable stage III melanoma involving lymph nodes only. MFU 32 mo.</w:t>
      </w:r>
    </w:p>
    <w:p w:rsidR="00000000" w:rsidDel="00000000" w:rsidP="00000000" w:rsidRDefault="00000000" w:rsidRPr="00000000" w14:paraId="000010E8">
      <w:pPr>
        <w:numPr>
          <w:ilvl w:val="2"/>
          <w:numId w:val="89"/>
        </w:numPr>
        <w:ind w:left="2160" w:hanging="360"/>
      </w:pPr>
      <w:r w:rsidDel="00000000" w:rsidR="00000000" w:rsidRPr="00000000">
        <w:rPr>
          <w:rFonts w:ascii="Cardo" w:cs="Cardo" w:eastAsia="Cardo" w:hAnsi="Cardo"/>
          <w:rtl w:val="0"/>
        </w:rPr>
        <w:t xml:space="preserve">C HD-Ipi→ HD-Nivo: Ipi 3 mg/kg q3w x2c→ Nivo 3 mg/kg q2w x2c. </w:t>
      </w:r>
      <w:r w:rsidDel="00000000" w:rsidR="00000000" w:rsidRPr="00000000">
        <w:rPr>
          <w:i w:val="1"/>
          <w:rtl w:val="0"/>
        </w:rPr>
        <w:t xml:space="preserve">Closed early due to toxicity.</w:t>
      </w:r>
    </w:p>
    <w:p w:rsidR="00000000" w:rsidDel="00000000" w:rsidP="00000000" w:rsidRDefault="00000000" w:rsidRPr="00000000" w14:paraId="000010E9">
      <w:pPr>
        <w:numPr>
          <w:ilvl w:val="2"/>
          <w:numId w:val="89"/>
        </w:numPr>
        <w:ind w:left="2160" w:hanging="360"/>
      </w:pPr>
      <w:r w:rsidDel="00000000" w:rsidR="00000000" w:rsidRPr="00000000">
        <w:rPr>
          <w:rtl w:val="0"/>
        </w:rPr>
        <w:t xml:space="preserve">A Nivo/HD-Ipi: Ipi 3 mg/kg + Nivo 1 mg/kg q3w x2c.</w:t>
      </w:r>
    </w:p>
    <w:p w:rsidR="00000000" w:rsidDel="00000000" w:rsidP="00000000" w:rsidRDefault="00000000" w:rsidRPr="00000000" w14:paraId="000010EA">
      <w:pPr>
        <w:numPr>
          <w:ilvl w:val="2"/>
          <w:numId w:val="89"/>
        </w:numPr>
        <w:ind w:left="2160" w:hanging="360"/>
      </w:pPr>
      <w:r w:rsidDel="00000000" w:rsidR="00000000" w:rsidRPr="00000000">
        <w:rPr>
          <w:rtl w:val="0"/>
        </w:rPr>
        <w:t xml:space="preserve">B HD-Nivo/Ipi: Ipi 1 mg/kg + Nivo 3 mg/kg q3w x2c.</w:t>
      </w:r>
    </w:p>
    <w:p w:rsidR="00000000" w:rsidDel="00000000" w:rsidP="00000000" w:rsidRDefault="00000000" w:rsidRPr="00000000" w14:paraId="000010EB">
      <w:pPr>
        <w:numPr>
          <w:ilvl w:val="1"/>
          <w:numId w:val="89"/>
        </w:numPr>
        <w:ind w:left="1440" w:hanging="360"/>
      </w:pPr>
      <w:r w:rsidDel="00000000" w:rsidR="00000000" w:rsidRPr="00000000">
        <w:rPr>
          <w:rFonts w:ascii="Cardo" w:cs="Cardo" w:eastAsia="Cardo" w:hAnsi="Cardo"/>
          <w:rtl w:val="0"/>
        </w:rPr>
        <w:t xml:space="preserve">G3-4 toxicity 50→ 40→ 20%.</w:t>
      </w:r>
    </w:p>
    <w:p w:rsidR="00000000" w:rsidDel="00000000" w:rsidP="00000000" w:rsidRDefault="00000000" w:rsidRPr="00000000" w14:paraId="000010EC">
      <w:pPr>
        <w:numPr>
          <w:ilvl w:val="1"/>
          <w:numId w:val="89"/>
        </w:numPr>
        <w:ind w:left="1440" w:hanging="360"/>
      </w:pPr>
      <w:r w:rsidDel="00000000" w:rsidR="00000000" w:rsidRPr="00000000">
        <w:rPr>
          <w:rFonts w:ascii="Cardo" w:cs="Cardo" w:eastAsia="Cardo" w:hAnsi="Cardo"/>
          <w:rtl w:val="0"/>
        </w:rPr>
        <w:t xml:space="preserve">pCR 23→ 47→ 57%. </w:t>
      </w:r>
      <w:r w:rsidDel="00000000" w:rsidR="00000000" w:rsidRPr="00000000">
        <w:rPr>
          <w:i w:val="1"/>
          <w:rtl w:val="0"/>
        </w:rPr>
        <w:t xml:space="preserve">No patients with pCR had relapse over a relatively short follow up period.</w:t>
      </w:r>
    </w:p>
    <w:p w:rsidR="00000000" w:rsidDel="00000000" w:rsidP="00000000" w:rsidRDefault="00000000" w:rsidRPr="00000000" w14:paraId="000010ED">
      <w:pPr>
        <w:numPr>
          <w:ilvl w:val="1"/>
          <w:numId w:val="89"/>
        </w:numPr>
        <w:ind w:left="1440" w:hanging="360"/>
        <w:rPr/>
      </w:pPr>
      <w:r w:rsidDel="00000000" w:rsidR="00000000" w:rsidRPr="00000000">
        <w:rPr>
          <w:rFonts w:ascii="Cardo" w:cs="Cardo" w:eastAsia="Cardo" w:hAnsi="Cardo"/>
          <w:rtl w:val="0"/>
        </w:rPr>
        <w:t xml:space="preserve">ORR 65→ 77→ 80%.</w:t>
      </w:r>
      <w:r w:rsidDel="00000000" w:rsidR="00000000" w:rsidRPr="00000000">
        <w:rPr>
          <w:rtl w:val="0"/>
        </w:rPr>
      </w:r>
    </w:p>
    <w:p w:rsidR="00000000" w:rsidDel="00000000" w:rsidP="00000000" w:rsidRDefault="00000000" w:rsidRPr="00000000" w14:paraId="000010EE">
      <w:pPr>
        <w:widowControl w:val="0"/>
        <w:numPr>
          <w:ilvl w:val="0"/>
          <w:numId w:val="89"/>
        </w:numPr>
      </w:pPr>
      <w:r w:rsidDel="00000000" w:rsidR="00000000" w:rsidRPr="00000000">
        <w:rPr>
          <w:b w:val="1"/>
          <w:rtl w:val="0"/>
        </w:rPr>
        <w:t xml:space="preserve">International Neoadjuvant Melanoma Consortium </w:t>
      </w:r>
      <w:r w:rsidDel="00000000" w:rsidR="00000000" w:rsidRPr="00000000">
        <w:rPr>
          <w:rtl w:val="0"/>
        </w:rPr>
        <w:t xml:space="preserve">[</w:t>
      </w:r>
      <w:hyperlink r:id="rId1052">
        <w:r w:rsidDel="00000000" w:rsidR="00000000" w:rsidRPr="00000000">
          <w:rPr>
            <w:rtl w:val="0"/>
          </w:rPr>
          <w:t xml:space="preserve">Menzies ASCO '19</w:t>
        </w:r>
      </w:hyperlink>
      <w:r w:rsidDel="00000000" w:rsidR="00000000" w:rsidRPr="00000000">
        <w:rPr>
          <w:rtl w:val="0"/>
        </w:rPr>
        <w:t xml:space="preserve">]: </w:t>
      </w:r>
      <w:r w:rsidDel="00000000" w:rsidR="00000000" w:rsidRPr="00000000">
        <w:rPr>
          <w:rFonts w:ascii="Cardo" w:cs="Cardo" w:eastAsia="Cardo" w:hAnsi="Cardo"/>
          <w:b w:val="1"/>
          <w:rtl w:val="0"/>
        </w:rPr>
        <w:t xml:space="preserve">Neoadjuvant IT vs. TT→ Surgery</w:t>
      </w:r>
      <w:r w:rsidDel="00000000" w:rsidR="00000000" w:rsidRPr="00000000">
        <w:rPr>
          <w:rtl w:val="0"/>
        </w:rPr>
        <w:t xml:space="preserve">.</w:t>
      </w:r>
    </w:p>
    <w:p w:rsidR="00000000" w:rsidDel="00000000" w:rsidP="00000000" w:rsidRDefault="00000000" w:rsidRPr="00000000" w14:paraId="000010EF">
      <w:pPr>
        <w:widowControl w:val="0"/>
        <w:ind w:firstLine="720"/>
        <w:rPr/>
      </w:pPr>
      <w:r w:rsidDel="00000000" w:rsidR="00000000" w:rsidRPr="00000000">
        <w:rPr>
          <w:rtl w:val="0"/>
        </w:rPr>
        <w:t xml:space="preserve">Targeted Therapy (MEKi/BRAFi) has a pCR of nearly 50%. ImmunoTherapy also has a pCR of nearly 50%, but that's only with High Dose Nivo/Ipi as per OpACIN-neo, not for ipilimumab monotherapy.</w:t>
      </w:r>
    </w:p>
    <w:p w:rsidR="00000000" w:rsidDel="00000000" w:rsidP="00000000" w:rsidRDefault="00000000" w:rsidRPr="00000000" w14:paraId="000010F0">
      <w:pPr>
        <w:widowControl w:val="0"/>
        <w:numPr>
          <w:ilvl w:val="1"/>
          <w:numId w:val="89"/>
        </w:numPr>
        <w:ind w:left="1440" w:hanging="360"/>
      </w:pPr>
      <w:r w:rsidDel="00000000" w:rsidR="00000000" w:rsidRPr="00000000">
        <w:rPr>
          <w:rtl w:val="0"/>
        </w:rPr>
        <w:t xml:space="preserve">184 pts stage III pts from 6 modern NAC trials with Nivolumab ± Ipilimumab, Pembrolizumab or dabrafenib + trametinib.</w:t>
      </w:r>
    </w:p>
    <w:p w:rsidR="00000000" w:rsidDel="00000000" w:rsidP="00000000" w:rsidRDefault="00000000" w:rsidRPr="00000000" w14:paraId="000010F1">
      <w:pPr>
        <w:widowControl w:val="0"/>
        <w:numPr>
          <w:ilvl w:val="2"/>
          <w:numId w:val="89"/>
        </w:numPr>
        <w:ind w:left="2160" w:hanging="360"/>
      </w:pPr>
      <w:r w:rsidDel="00000000" w:rsidR="00000000" w:rsidRPr="00000000">
        <w:rPr>
          <w:rtl w:val="0"/>
        </w:rPr>
        <w:t xml:space="preserve">133 pts immunotherapy, 51 pts targeted therapy.</w:t>
      </w:r>
    </w:p>
    <w:p w:rsidR="00000000" w:rsidDel="00000000" w:rsidP="00000000" w:rsidRDefault="00000000" w:rsidRPr="00000000" w14:paraId="000010F2">
      <w:pPr>
        <w:widowControl w:val="0"/>
        <w:numPr>
          <w:ilvl w:val="1"/>
          <w:numId w:val="89"/>
        </w:numPr>
        <w:ind w:left="1440" w:hanging="360"/>
      </w:pPr>
      <w:r w:rsidDel="00000000" w:rsidR="00000000" w:rsidRPr="00000000">
        <w:rPr>
          <w:rFonts w:ascii="Cardo" w:cs="Cardo" w:eastAsia="Cardo" w:hAnsi="Cardo"/>
          <w:rtl w:val="0"/>
        </w:rPr>
        <w:t xml:space="preserve">pCR 41%. pCR for IT / TT of 38→ 47%. </w:t>
      </w:r>
    </w:p>
    <w:p w:rsidR="00000000" w:rsidDel="00000000" w:rsidP="00000000" w:rsidRDefault="00000000" w:rsidRPr="00000000" w14:paraId="000010F3">
      <w:pPr>
        <w:widowControl w:val="0"/>
        <w:numPr>
          <w:ilvl w:val="1"/>
          <w:numId w:val="89"/>
        </w:numPr>
        <w:ind w:left="1440" w:hanging="360"/>
      </w:pPr>
      <w:r w:rsidDel="00000000" w:rsidR="00000000" w:rsidRPr="00000000">
        <w:rPr>
          <w:rFonts w:ascii="Cardo" w:cs="Cardo" w:eastAsia="Cardo" w:hAnsi="Cardo"/>
          <w:rtl w:val="0"/>
        </w:rPr>
        <w:t xml:space="preserve">MFU 13 mo. MFU for IT / TT of 10→ 22 mo. </w:t>
      </w:r>
      <w:r w:rsidDel="00000000" w:rsidR="00000000" w:rsidRPr="00000000">
        <w:rPr>
          <w:i w:val="1"/>
          <w:rtl w:val="0"/>
        </w:rPr>
        <w:t xml:space="preserve">Over 2x as long follow up with TT. </w:t>
      </w:r>
    </w:p>
    <w:p w:rsidR="00000000" w:rsidDel="00000000" w:rsidP="00000000" w:rsidRDefault="00000000" w:rsidRPr="00000000" w14:paraId="000010F4">
      <w:pPr>
        <w:widowControl w:val="0"/>
        <w:numPr>
          <w:ilvl w:val="1"/>
          <w:numId w:val="89"/>
        </w:numPr>
        <w:ind w:left="1440" w:hanging="360"/>
      </w:pPr>
      <w:r w:rsidDel="00000000" w:rsidR="00000000" w:rsidRPr="00000000">
        <w:rPr>
          <w:rFonts w:ascii="Cardo" w:cs="Cardo" w:eastAsia="Cardo" w:hAnsi="Cardo"/>
          <w:rtl w:val="0"/>
        </w:rPr>
        <w:t xml:space="preserve">Recurrence 24% (n=44), around half loco-regional and half distant. Recurrence for IT / TT of 14→ 51%.</w:t>
      </w:r>
    </w:p>
    <w:p w:rsidR="00000000" w:rsidDel="00000000" w:rsidP="00000000" w:rsidRDefault="00000000" w:rsidRPr="00000000" w14:paraId="000010F5">
      <w:pPr>
        <w:widowControl w:val="0"/>
        <w:numPr>
          <w:ilvl w:val="1"/>
          <w:numId w:val="89"/>
        </w:numPr>
        <w:ind w:left="1440" w:hanging="360"/>
      </w:pPr>
      <w:r w:rsidDel="00000000" w:rsidR="00000000" w:rsidRPr="00000000">
        <w:rPr>
          <w:rFonts w:ascii="Cardo" w:cs="Cardo" w:eastAsia="Cardo" w:hAnsi="Cardo"/>
          <w:rtl w:val="0"/>
        </w:rPr>
        <w:t xml:space="preserve">1y RFS for IT / TT of 83→ 65%.</w:t>
      </w:r>
    </w:p>
    <w:p w:rsidR="00000000" w:rsidDel="00000000" w:rsidP="00000000" w:rsidRDefault="00000000" w:rsidRPr="00000000" w14:paraId="000010F6">
      <w:pPr>
        <w:widowControl w:val="0"/>
        <w:numPr>
          <w:ilvl w:val="1"/>
          <w:numId w:val="89"/>
        </w:numPr>
        <w:ind w:left="1440" w:hanging="360"/>
      </w:pPr>
      <w:r w:rsidDel="00000000" w:rsidR="00000000" w:rsidRPr="00000000">
        <w:rPr>
          <w:rFonts w:ascii="Cardo" w:cs="Cardo" w:eastAsia="Cardo" w:hAnsi="Cardo"/>
          <w:rtl w:val="0"/>
        </w:rPr>
        <w:t xml:space="preserve">1y RFS for no pCR / pCR of 62→ 95%. </w:t>
      </w:r>
    </w:p>
    <w:p w:rsidR="00000000" w:rsidDel="00000000" w:rsidP="00000000" w:rsidRDefault="00000000" w:rsidRPr="00000000" w14:paraId="000010F7">
      <w:pPr>
        <w:widowControl w:val="0"/>
        <w:numPr>
          <w:ilvl w:val="2"/>
          <w:numId w:val="89"/>
        </w:numPr>
        <w:ind w:left="2160" w:hanging="360"/>
      </w:pPr>
      <w:r w:rsidDel="00000000" w:rsidR="00000000" w:rsidRPr="00000000">
        <w:rPr>
          <w:rFonts w:ascii="Cardo" w:cs="Cardo" w:eastAsia="Cardo" w:hAnsi="Cardo"/>
          <w:rtl w:val="0"/>
        </w:rPr>
        <w:t xml:space="preserve">1y RFS for IT no pCR / pCR of 72→ 100%</w:t>
      </w:r>
    </w:p>
    <w:p w:rsidR="00000000" w:rsidDel="00000000" w:rsidP="00000000" w:rsidRDefault="00000000" w:rsidRPr="00000000" w14:paraId="000010F8">
      <w:pPr>
        <w:widowControl w:val="0"/>
        <w:numPr>
          <w:ilvl w:val="2"/>
          <w:numId w:val="89"/>
        </w:numPr>
        <w:ind w:left="2160" w:hanging="360"/>
      </w:pPr>
      <w:r w:rsidDel="00000000" w:rsidR="00000000" w:rsidRPr="00000000">
        <w:rPr>
          <w:rFonts w:ascii="Cardo" w:cs="Cardo" w:eastAsia="Cardo" w:hAnsi="Cardo"/>
          <w:rtl w:val="0"/>
        </w:rPr>
        <w:t xml:space="preserve">1y RFS for TT no pCR / pCR of 43→ 88%. </w:t>
      </w:r>
    </w:p>
    <w:p w:rsidR="00000000" w:rsidDel="00000000" w:rsidP="00000000" w:rsidRDefault="00000000" w:rsidRPr="00000000" w14:paraId="000010F9">
      <w:pPr>
        <w:widowControl w:val="0"/>
        <w:numPr>
          <w:ilvl w:val="1"/>
          <w:numId w:val="89"/>
        </w:numPr>
        <w:ind w:left="1440" w:hanging="360"/>
      </w:pPr>
      <w:r w:rsidDel="00000000" w:rsidR="00000000" w:rsidRPr="00000000">
        <w:rPr>
          <w:rtl w:val="0"/>
        </w:rPr>
        <w:t xml:space="preserve">For pts with pCR, 7% have recurred: 0/51 (0%) after IT, and 7/17 (41%) after TT.</w:t>
      </w:r>
    </w:p>
    <w:p w:rsidR="00000000" w:rsidDel="00000000" w:rsidP="00000000" w:rsidRDefault="00000000" w:rsidRPr="00000000" w14:paraId="000010FA">
      <w:pPr>
        <w:widowControl w:val="0"/>
        <w:numPr>
          <w:ilvl w:val="1"/>
          <w:numId w:val="89"/>
        </w:numPr>
        <w:ind w:left="1440" w:hanging="360"/>
      </w:pPr>
      <w:r w:rsidDel="00000000" w:rsidR="00000000" w:rsidRPr="00000000">
        <w:rPr>
          <w:rtl w:val="0"/>
        </w:rPr>
        <w:t xml:space="preserve">For pts without pCR, 34% have recurred: 18/82 (22%) after IT, and 19/27 (70%) after TT.</w:t>
      </w:r>
    </w:p>
    <w:p w:rsidR="00000000" w:rsidDel="00000000" w:rsidP="00000000" w:rsidRDefault="00000000" w:rsidRPr="00000000" w14:paraId="000010FB">
      <w:pPr>
        <w:widowControl w:val="0"/>
        <w:numPr>
          <w:ilvl w:val="0"/>
          <w:numId w:val="89"/>
        </w:numPr>
      </w:pPr>
      <w:r w:rsidDel="00000000" w:rsidR="00000000" w:rsidRPr="00000000">
        <w:rPr>
          <w:b w:val="1"/>
          <w:rtl w:val="0"/>
        </w:rPr>
        <w:t xml:space="preserve">Concurrent </w:t>
      </w:r>
      <w:r w:rsidDel="00000000" w:rsidR="00000000" w:rsidRPr="00000000">
        <w:rPr>
          <w:b w:val="1"/>
          <w:rtl w:val="0"/>
        </w:rPr>
        <w:t xml:space="preserve">immunoradiation</w:t>
      </w:r>
      <w:r w:rsidDel="00000000" w:rsidR="00000000" w:rsidRPr="00000000">
        <w:rPr>
          <w:b w:val="1"/>
          <w:rtl w:val="0"/>
        </w:rPr>
        <w:t xml:space="preserve"> for melanoma/MCC </w:t>
      </w:r>
      <w:r w:rsidDel="00000000" w:rsidR="00000000" w:rsidRPr="00000000">
        <w:rPr>
          <w:rtl w:val="0"/>
        </w:rPr>
        <w:t xml:space="preserve">[</w:t>
      </w:r>
      <w:hyperlink r:id="rId1053">
        <w:r w:rsidDel="00000000" w:rsidR="00000000" w:rsidRPr="00000000">
          <w:rPr>
            <w:rtl w:val="0"/>
          </w:rPr>
          <w:t xml:space="preserve">Poulose ASCO '19</w:t>
        </w:r>
      </w:hyperlink>
      <w:r w:rsidDel="00000000" w:rsidR="00000000" w:rsidRPr="00000000">
        <w:rPr>
          <w:rtl w:val="0"/>
        </w:rPr>
        <w:t xml:space="preserve">]: </w:t>
      </w:r>
      <w:r w:rsidDel="00000000" w:rsidR="00000000" w:rsidRPr="00000000">
        <w:rPr>
          <w:b w:val="1"/>
          <w:rtl w:val="0"/>
        </w:rPr>
        <w:t xml:space="preserve">Neoadjuvant or non-operative strategy</w:t>
      </w:r>
      <w:r w:rsidDel="00000000" w:rsidR="00000000" w:rsidRPr="00000000">
        <w:rPr>
          <w:rtl w:val="0"/>
        </w:rPr>
        <w:t xml:space="preserve">.</w:t>
        <w:br w:type="textWrapping"/>
        <w:t xml:space="preserve">Concurrent use of ICI + RT was a safe approach in patients with locally advanced or medically inoperable melanoma and MCC with potential for durable CR in the majority. Prospective studies are warranted to further validate this approach.</w:t>
      </w:r>
    </w:p>
    <w:p w:rsidR="00000000" w:rsidDel="00000000" w:rsidP="00000000" w:rsidRDefault="00000000" w:rsidRPr="00000000" w14:paraId="000010FC">
      <w:pPr>
        <w:widowControl w:val="0"/>
        <w:numPr>
          <w:ilvl w:val="1"/>
          <w:numId w:val="89"/>
        </w:numPr>
        <w:ind w:left="1440" w:hanging="360"/>
      </w:pPr>
      <w:r w:rsidDel="00000000" w:rsidR="00000000" w:rsidRPr="00000000">
        <w:rPr>
          <w:rtl w:val="0"/>
        </w:rPr>
        <w:t xml:space="preserve">14 pts. RT + ICI against PD1, PD-L1, CTLA-4 or dual targets as neoadjuvant or definitive non-operative management.</w:t>
      </w:r>
    </w:p>
    <w:p w:rsidR="00000000" w:rsidDel="00000000" w:rsidP="00000000" w:rsidRDefault="00000000" w:rsidRPr="00000000" w14:paraId="000010FD">
      <w:pPr>
        <w:widowControl w:val="0"/>
        <w:numPr>
          <w:ilvl w:val="2"/>
          <w:numId w:val="89"/>
        </w:numPr>
        <w:ind w:left="2160" w:hanging="360"/>
      </w:pPr>
      <w:r w:rsidDel="00000000" w:rsidR="00000000" w:rsidRPr="00000000">
        <w:rPr>
          <w:rtl w:val="0"/>
        </w:rPr>
        <w:t xml:space="preserve">10 pts melanoma, 4 pts MCC. 9 pts locally advanced, 5 pts with oligometastatic disease.</w:t>
      </w:r>
    </w:p>
    <w:p w:rsidR="00000000" w:rsidDel="00000000" w:rsidP="00000000" w:rsidRDefault="00000000" w:rsidRPr="00000000" w14:paraId="000010FE">
      <w:pPr>
        <w:widowControl w:val="0"/>
        <w:numPr>
          <w:ilvl w:val="1"/>
          <w:numId w:val="89"/>
        </w:numPr>
        <w:ind w:left="1440" w:hanging="360"/>
      </w:pPr>
      <w:r w:rsidDel="00000000" w:rsidR="00000000" w:rsidRPr="00000000">
        <w:rPr>
          <w:rtl w:val="0"/>
        </w:rPr>
        <w:t xml:space="preserve">Grade 3 in 21% (n=2 colitis and dermatitis, n=1 colitis alone).</w:t>
      </w:r>
    </w:p>
    <w:p w:rsidR="00000000" w:rsidDel="00000000" w:rsidP="00000000" w:rsidRDefault="00000000" w:rsidRPr="00000000" w14:paraId="000010FF">
      <w:pPr>
        <w:widowControl w:val="0"/>
        <w:numPr>
          <w:ilvl w:val="1"/>
          <w:numId w:val="89"/>
        </w:numPr>
        <w:ind w:left="1440" w:hanging="360"/>
      </w:pPr>
      <w:r w:rsidDel="00000000" w:rsidR="00000000" w:rsidRPr="00000000">
        <w:rPr>
          <w:rtl w:val="0"/>
        </w:rPr>
        <w:t xml:space="preserve">After concurrent RT + ICI, 4 pts with &lt; CR underwent surgery with no postoperative complications.</w:t>
      </w:r>
    </w:p>
    <w:p w:rsidR="00000000" w:rsidDel="00000000" w:rsidP="00000000" w:rsidRDefault="00000000" w:rsidRPr="00000000" w14:paraId="00001100">
      <w:pPr>
        <w:widowControl w:val="0"/>
        <w:numPr>
          <w:ilvl w:val="1"/>
          <w:numId w:val="89"/>
        </w:numPr>
        <w:ind w:left="1440" w:hanging="360"/>
      </w:pPr>
      <w:r w:rsidDel="00000000" w:rsidR="00000000" w:rsidRPr="00000000">
        <w:rPr>
          <w:rtl w:val="0"/>
        </w:rPr>
        <w:t xml:space="preserve">ORR in irradiated site 93% (n=13) with 86% (n=12) achieving a CR outside the irradiated field.</w:t>
      </w:r>
    </w:p>
    <w:p w:rsidR="00000000" w:rsidDel="00000000" w:rsidP="00000000" w:rsidRDefault="00000000" w:rsidRPr="00000000" w14:paraId="00001101">
      <w:pPr>
        <w:widowControl w:val="0"/>
        <w:numPr>
          <w:ilvl w:val="1"/>
          <w:numId w:val="89"/>
        </w:numPr>
        <w:ind w:left="1440" w:hanging="360"/>
      </w:pPr>
      <w:r w:rsidDel="00000000" w:rsidR="00000000" w:rsidRPr="00000000">
        <w:rPr>
          <w:rtl w:val="0"/>
        </w:rPr>
        <w:t xml:space="preserve">At the time of last follow up, 10 pts remain alive, of which 8 pts (57%) are in sustained complete remission.</w:t>
      </w:r>
    </w:p>
    <w:p w:rsidR="00000000" w:rsidDel="00000000" w:rsidP="00000000" w:rsidRDefault="00000000" w:rsidRPr="00000000" w14:paraId="00001102">
      <w:pPr>
        <w:pStyle w:val="Heading2"/>
        <w:rPr/>
      </w:pPr>
      <w:bookmarkStart w:colFirst="0" w:colLast="0" w:name="_1zm6bswnkt2e" w:id="291"/>
      <w:bookmarkEnd w:id="291"/>
      <w:hyperlink w:anchor="_hi5xpm3qkl7f">
        <w:r w:rsidDel="00000000" w:rsidR="00000000" w:rsidRPr="00000000">
          <w:rPr>
            <w:rtl w:val="0"/>
          </w:rPr>
          <w:t xml:space="preserve">Metastasis</w:t>
        </w:r>
      </w:hyperlink>
      <w:r w:rsidDel="00000000" w:rsidR="00000000" w:rsidRPr="00000000">
        <w:rPr>
          <w:rtl w:val="0"/>
        </w:rPr>
      </w:r>
    </w:p>
    <w:p w:rsidR="00000000" w:rsidDel="00000000" w:rsidP="00000000" w:rsidRDefault="00000000" w:rsidRPr="00000000" w14:paraId="00001103">
      <w:pPr>
        <w:numPr>
          <w:ilvl w:val="0"/>
          <w:numId w:val="75"/>
        </w:numPr>
      </w:pPr>
      <w:r w:rsidDel="00000000" w:rsidR="00000000" w:rsidRPr="00000000">
        <w:rPr>
          <w:rtl w:val="0"/>
        </w:rPr>
        <w:t xml:space="preserve">Surgical resection of mets.</w:t>
      </w:r>
    </w:p>
    <w:p w:rsidR="00000000" w:rsidDel="00000000" w:rsidP="00000000" w:rsidRDefault="00000000" w:rsidRPr="00000000" w14:paraId="00001104">
      <w:pPr>
        <w:numPr>
          <w:ilvl w:val="0"/>
          <w:numId w:val="75"/>
        </w:numPr>
      </w:pPr>
      <w:r w:rsidDel="00000000" w:rsidR="00000000" w:rsidRPr="00000000">
        <w:rPr>
          <w:rtl w:val="0"/>
        </w:rPr>
        <w:t xml:space="preserve">Chemo: IV dacarbazine response &lt; 10%, time to progression &lt;2 mo.</w:t>
      </w:r>
    </w:p>
    <w:p w:rsidR="00000000" w:rsidDel="00000000" w:rsidP="00000000" w:rsidRDefault="00000000" w:rsidRPr="00000000" w14:paraId="00001105">
      <w:pPr>
        <w:numPr>
          <w:ilvl w:val="0"/>
          <w:numId w:val="75"/>
        </w:numPr>
      </w:pPr>
      <w:r w:rsidDel="00000000" w:rsidR="00000000" w:rsidRPr="00000000">
        <w:rPr>
          <w:rtl w:val="0"/>
        </w:rPr>
        <w:t xml:space="preserve">Ipilimumab (CTLA4) improves OS. Phase 1 with anti-CTLA4 and anti-PD1 with response rate of 53%, much higher than single agent ICI.</w:t>
      </w:r>
    </w:p>
    <w:p w:rsidR="00000000" w:rsidDel="00000000" w:rsidP="00000000" w:rsidRDefault="00000000" w:rsidRPr="00000000" w14:paraId="00001106">
      <w:pPr>
        <w:numPr>
          <w:ilvl w:val="0"/>
          <w:numId w:val="75"/>
        </w:numPr>
      </w:pPr>
      <w:r w:rsidDel="00000000" w:rsidR="00000000" w:rsidRPr="00000000">
        <w:rPr>
          <w:rtl w:val="0"/>
        </w:rPr>
        <w:t xml:space="preserve">IL-2.</w:t>
      </w:r>
    </w:p>
    <w:p w:rsidR="00000000" w:rsidDel="00000000" w:rsidP="00000000" w:rsidRDefault="00000000" w:rsidRPr="00000000" w14:paraId="00001107">
      <w:pPr>
        <w:numPr>
          <w:ilvl w:val="0"/>
          <w:numId w:val="75"/>
        </w:numPr>
      </w:pPr>
      <w:r w:rsidDel="00000000" w:rsidR="00000000" w:rsidRPr="00000000">
        <w:rPr>
          <w:rtl w:val="0"/>
        </w:rPr>
        <w:t xml:space="preserve">Imatinib (C-kit).</w:t>
      </w:r>
      <w:r w:rsidDel="00000000" w:rsidR="00000000" w:rsidRPr="00000000">
        <w:rPr>
          <w:rtl w:val="0"/>
        </w:rPr>
      </w:r>
    </w:p>
    <w:p w:rsidR="00000000" w:rsidDel="00000000" w:rsidP="00000000" w:rsidRDefault="00000000" w:rsidRPr="00000000" w14:paraId="00001108">
      <w:pPr>
        <w:numPr>
          <w:ilvl w:val="0"/>
          <w:numId w:val="75"/>
        </w:numPr>
        <w:rPr>
          <w:u w:val="none"/>
        </w:rPr>
      </w:pPr>
      <w:r w:rsidDel="00000000" w:rsidR="00000000" w:rsidRPr="00000000">
        <w:rPr>
          <w:b w:val="1"/>
          <w:rtl w:val="0"/>
        </w:rPr>
        <w:t xml:space="preserve">Changing Therapeutic Landscape for Melanoma with Multiple Brain Mets</w:t>
      </w:r>
      <w:r w:rsidDel="00000000" w:rsidR="00000000" w:rsidRPr="00000000">
        <w:rPr>
          <w:rtl w:val="0"/>
        </w:rPr>
        <w:t xml:space="preserve"> [</w:t>
      </w:r>
      <w:hyperlink r:id="rId1054">
        <w:r w:rsidDel="00000000" w:rsidR="00000000" w:rsidRPr="00000000">
          <w:rPr>
            <w:rtl w:val="0"/>
          </w:rPr>
          <w:t xml:space="preserve">Jiang NS '20</w:t>
        </w:r>
      </w:hyperlink>
      <w:r w:rsidDel="00000000" w:rsidR="00000000" w:rsidRPr="00000000">
        <w:rPr>
          <w:rtl w:val="0"/>
        </w:rPr>
        <w:t xml:space="preserve">]:</w:t>
      </w:r>
    </w:p>
    <w:p w:rsidR="00000000" w:rsidDel="00000000" w:rsidP="00000000" w:rsidRDefault="00000000" w:rsidRPr="00000000" w14:paraId="00001109">
      <w:pPr>
        <w:numPr>
          <w:ilvl w:val="1"/>
          <w:numId w:val="75"/>
        </w:numPr>
        <w:ind w:left="1440" w:hanging="360"/>
        <w:rPr>
          <w:u w:val="none"/>
        </w:rPr>
      </w:pPr>
      <w:r w:rsidDel="00000000" w:rsidR="00000000" w:rsidRPr="00000000">
        <w:rPr>
          <w:rtl w:val="0"/>
        </w:rPr>
        <w:t xml:space="preserve">Around half of patients with advanced melanoma will develop brain metastases.</w:t>
      </w:r>
    </w:p>
    <w:p w:rsidR="00000000" w:rsidDel="00000000" w:rsidP="00000000" w:rsidRDefault="00000000" w:rsidRPr="00000000" w14:paraId="0000110A">
      <w:pPr>
        <w:numPr>
          <w:ilvl w:val="1"/>
          <w:numId w:val="75"/>
        </w:numPr>
        <w:ind w:left="1440" w:hanging="360"/>
        <w:rPr>
          <w:u w:val="none"/>
        </w:rPr>
      </w:pPr>
      <w:r w:rsidDel="00000000" w:rsidR="00000000" w:rsidRPr="00000000">
        <w:rPr>
          <w:rtl w:val="0"/>
        </w:rPr>
        <w:t xml:space="preserve">Before the advent of BRAFi/MEKi and NivoIpi, IL-2, dacarbazine and temozolomide were utilized.</w:t>
      </w:r>
    </w:p>
    <w:p w:rsidR="00000000" w:rsidDel="00000000" w:rsidP="00000000" w:rsidRDefault="00000000" w:rsidRPr="00000000" w14:paraId="0000110B">
      <w:pPr>
        <w:numPr>
          <w:ilvl w:val="0"/>
          <w:numId w:val="75"/>
        </w:numPr>
        <w:rPr/>
      </w:pPr>
      <w:r w:rsidDel="00000000" w:rsidR="00000000" w:rsidRPr="00000000">
        <w:rPr>
          <w:b w:val="1"/>
          <w:rtl w:val="0"/>
        </w:rPr>
        <w:t xml:space="preserve">ANZ </w:t>
      </w:r>
      <w:r w:rsidDel="00000000" w:rsidR="00000000" w:rsidRPr="00000000">
        <w:rPr>
          <w:rtl w:val="0"/>
        </w:rPr>
        <w:t xml:space="preserve">[</w:t>
      </w:r>
      <w:hyperlink r:id="rId1055">
        <w:r w:rsidDel="00000000" w:rsidR="00000000" w:rsidRPr="00000000">
          <w:rPr>
            <w:rtl w:val="0"/>
          </w:rPr>
          <w:t xml:space="preserve">Ratnayake IJROBP '20</w:t>
        </w:r>
      </w:hyperlink>
      <w:r w:rsidDel="00000000" w:rsidR="00000000" w:rsidRPr="00000000">
        <w:rPr>
          <w:rtl w:val="0"/>
        </w:rPr>
        <w:t xml:space="preserve">]: Phase I. </w:t>
      </w:r>
      <w:r w:rsidDel="00000000" w:rsidR="00000000" w:rsidRPr="00000000">
        <w:rPr>
          <w:b w:val="1"/>
          <w:rtl w:val="0"/>
        </w:rPr>
        <w:t xml:space="preserve">SRS to single site with concurrent ICI </w:t>
      </w:r>
      <w:r w:rsidDel="00000000" w:rsidR="00000000" w:rsidRPr="00000000">
        <w:rPr>
          <w:rtl w:val="0"/>
        </w:rPr>
        <w:t xml:space="preserve">(Anti PD1 and/or CTLA-4)</w:t>
      </w:r>
      <w:r w:rsidDel="00000000" w:rsidR="00000000" w:rsidRPr="00000000">
        <w:rPr>
          <w:rtl w:val="0"/>
        </w:rPr>
        <w:t xml:space="preserve">.</w:t>
      </w:r>
    </w:p>
    <w:p w:rsidR="00000000" w:rsidDel="00000000" w:rsidP="00000000" w:rsidRDefault="00000000" w:rsidRPr="00000000" w14:paraId="0000110C">
      <w:pPr>
        <w:ind w:firstLine="720"/>
        <w:rPr>
          <w:i w:val="1"/>
        </w:rPr>
      </w:pPr>
      <w:r w:rsidDel="00000000" w:rsidR="00000000" w:rsidRPr="00000000">
        <w:rPr>
          <w:rtl w:val="0"/>
        </w:rPr>
        <w:t xml:space="preserve">SABR at 10 Gy can be combined safely with immunotherapy. </w:t>
      </w:r>
      <w:r w:rsidDel="00000000" w:rsidR="00000000" w:rsidRPr="00000000">
        <w:rPr>
          <w:i w:val="1"/>
          <w:rtl w:val="0"/>
        </w:rPr>
        <w:t xml:space="preserve">This is nothing new. 12 Gy of SRS is "safe" virtually anywhere in the body, so a 15 Gy to 20 Gy escalation arm was quite ballsy (especially in the non-curative setting).</w:t>
      </w:r>
    </w:p>
    <w:p w:rsidR="00000000" w:rsidDel="00000000" w:rsidP="00000000" w:rsidRDefault="00000000" w:rsidRPr="00000000" w14:paraId="0000110D">
      <w:pPr>
        <w:numPr>
          <w:ilvl w:val="1"/>
          <w:numId w:val="75"/>
        </w:numPr>
        <w:ind w:left="1440" w:hanging="360"/>
        <w:rPr>
          <w:u w:val="none"/>
        </w:rPr>
      </w:pPr>
      <w:r w:rsidDel="00000000" w:rsidR="00000000" w:rsidRPr="00000000">
        <w:rPr>
          <w:rtl w:val="0"/>
        </w:rPr>
        <w:t xml:space="preserve">24 patients. Metastatic melanoma with at least 2 mets. 3+3 design. MFU 28 mo.</w:t>
      </w:r>
    </w:p>
    <w:p w:rsidR="00000000" w:rsidDel="00000000" w:rsidP="00000000" w:rsidRDefault="00000000" w:rsidRPr="00000000" w14:paraId="0000110E">
      <w:pPr>
        <w:numPr>
          <w:ilvl w:val="2"/>
          <w:numId w:val="75"/>
        </w:numPr>
        <w:ind w:left="2160" w:hanging="360"/>
        <w:rPr>
          <w:u w:val="none"/>
        </w:rPr>
      </w:pPr>
      <w:r w:rsidDel="00000000" w:rsidR="00000000" w:rsidRPr="00000000">
        <w:rPr>
          <w:rtl w:val="0"/>
        </w:rPr>
        <w:t xml:space="preserve">SRS: 10 Gy, 15 Gy, 20 Gy escalation. DLT = G3+ within 3 mo of first treatment.</w:t>
      </w:r>
    </w:p>
    <w:p w:rsidR="00000000" w:rsidDel="00000000" w:rsidP="00000000" w:rsidRDefault="00000000" w:rsidRPr="00000000" w14:paraId="0000110F">
      <w:pPr>
        <w:numPr>
          <w:ilvl w:val="1"/>
          <w:numId w:val="75"/>
        </w:numPr>
        <w:ind w:left="1440" w:hanging="360"/>
        <w:rPr>
          <w:u w:val="none"/>
        </w:rPr>
      </w:pPr>
      <w:r w:rsidDel="00000000" w:rsidR="00000000" w:rsidRPr="00000000">
        <w:rPr>
          <w:rtl w:val="0"/>
        </w:rPr>
        <w:t xml:space="preserve">Four patients developed DLT, one occurred at a SABR-treated site, and all received 15 Gy.</w:t>
      </w:r>
    </w:p>
    <w:bookmarkStart w:colFirst="0" w:colLast="0" w:name="u82z0qfnatzt" w:id="292"/>
    <w:bookmarkEnd w:id="292"/>
    <w:p w:rsidR="00000000" w:rsidDel="00000000" w:rsidP="00000000" w:rsidRDefault="00000000" w:rsidRPr="00000000" w14:paraId="00001110">
      <w:pPr>
        <w:numPr>
          <w:ilvl w:val="0"/>
          <w:numId w:val="75"/>
        </w:numPr>
        <w:rPr>
          <w:u w:val="none"/>
        </w:rPr>
      </w:pPr>
      <w:r w:rsidDel="00000000" w:rsidR="00000000" w:rsidRPr="00000000">
        <w:rPr>
          <w:b w:val="1"/>
          <w:rtl w:val="0"/>
        </w:rPr>
        <w:t xml:space="preserve">Mitotic rate &gt; 5/mm2 has the greatest impact on CNS metastasis</w:t>
      </w:r>
      <w:r w:rsidDel="00000000" w:rsidR="00000000" w:rsidRPr="00000000">
        <w:rPr>
          <w:rtl w:val="0"/>
        </w:rPr>
        <w:t xml:space="preserve"> [</w:t>
      </w:r>
      <w:hyperlink r:id="rId1056">
        <w:r w:rsidDel="00000000" w:rsidR="00000000" w:rsidRPr="00000000">
          <w:rPr>
            <w:rtl w:val="0"/>
          </w:rPr>
          <w:t xml:space="preserve">Haydu JCO '20</w:t>
        </w:r>
      </w:hyperlink>
      <w:r w:rsidDel="00000000" w:rsidR="00000000" w:rsidRPr="00000000">
        <w:rPr>
          <w:rtl w:val="0"/>
        </w:rPr>
        <w:t xml:space="preserve">]: Stage III melanoma.</w:t>
      </w:r>
    </w:p>
    <w:p w:rsidR="00000000" w:rsidDel="00000000" w:rsidP="00000000" w:rsidRDefault="00000000" w:rsidRPr="00000000" w14:paraId="00001111">
      <w:pPr>
        <w:ind w:firstLine="720"/>
        <w:rPr/>
      </w:pPr>
      <w:r w:rsidDel="00000000" w:rsidR="00000000" w:rsidRPr="00000000">
        <w:rPr>
          <w:rtl w:val="0"/>
        </w:rPr>
        <w:t xml:space="preserve">The incidence of CNS metastasis is nearly 20% at five years.</w:t>
      </w:r>
    </w:p>
    <w:p w:rsidR="00000000" w:rsidDel="00000000" w:rsidP="00000000" w:rsidRDefault="00000000" w:rsidRPr="00000000" w14:paraId="00001112">
      <w:pPr>
        <w:ind w:firstLine="720"/>
        <w:rPr/>
      </w:pPr>
      <w:r w:rsidDel="00000000" w:rsidR="00000000" w:rsidRPr="00000000">
        <w:rPr>
          <w:rtl w:val="0"/>
        </w:rPr>
        <w:t xml:space="preserve">Unlike other histologies with brain mets, which have a neurologic rate of death ~20%, melanoma has neurologic death reported up to 80%! The "battlefront" is more commonly lost in the CNS for melanoma than most any other histology.</w:t>
      </w:r>
    </w:p>
    <w:p w:rsidR="00000000" w:rsidDel="00000000" w:rsidP="00000000" w:rsidRDefault="00000000" w:rsidRPr="00000000" w14:paraId="00001113">
      <w:pPr>
        <w:ind w:firstLine="720"/>
        <w:rPr/>
      </w:pPr>
      <w:r w:rsidDel="00000000" w:rsidR="00000000" w:rsidRPr="00000000">
        <w:rPr>
          <w:rtl w:val="0"/>
        </w:rPr>
        <w:t xml:space="preserve">At 5 years, only Mitotic rate &gt; 9/mm2 impacted the rate of CNS metastasis!</w:t>
      </w:r>
    </w:p>
    <w:p w:rsidR="00000000" w:rsidDel="00000000" w:rsidP="00000000" w:rsidRDefault="00000000" w:rsidRPr="00000000" w14:paraId="00001114">
      <w:pPr>
        <w:numPr>
          <w:ilvl w:val="1"/>
          <w:numId w:val="75"/>
        </w:numPr>
        <w:ind w:left="1440" w:hanging="360"/>
        <w:rPr>
          <w:u w:val="none"/>
        </w:rPr>
      </w:pPr>
      <w:r w:rsidDel="00000000" w:rsidR="00000000" w:rsidRPr="00000000">
        <w:rPr>
          <w:rtl w:val="0"/>
        </w:rPr>
        <w:t xml:space="preserve">1,918 pts from two major melanoma center databases. Stage III melanoma. MFU 6y.</w:t>
      </w:r>
    </w:p>
    <w:p w:rsidR="00000000" w:rsidDel="00000000" w:rsidP="00000000" w:rsidRDefault="00000000" w:rsidRPr="00000000" w14:paraId="00001115">
      <w:pPr>
        <w:numPr>
          <w:ilvl w:val="1"/>
          <w:numId w:val="75"/>
        </w:numPr>
        <w:ind w:left="1440" w:hanging="360"/>
        <w:rPr>
          <w:u w:val="none"/>
        </w:rPr>
      </w:pPr>
      <w:r w:rsidDel="00000000" w:rsidR="00000000" w:rsidRPr="00000000">
        <w:rPr>
          <w:rtl w:val="0"/>
        </w:rPr>
        <w:t xml:space="preserve">Distant recurrence in 37% of patients.</w:t>
      </w:r>
    </w:p>
    <w:p w:rsidR="00000000" w:rsidDel="00000000" w:rsidP="00000000" w:rsidRDefault="00000000" w:rsidRPr="00000000" w14:paraId="00001116">
      <w:pPr>
        <w:numPr>
          <w:ilvl w:val="1"/>
          <w:numId w:val="75"/>
        </w:numPr>
        <w:ind w:left="1440" w:hanging="360"/>
        <w:rPr>
          <w:u w:val="none"/>
        </w:rPr>
      </w:pPr>
      <w:r w:rsidDel="00000000" w:rsidR="00000000" w:rsidRPr="00000000">
        <w:rPr>
          <w:rFonts w:ascii="Cardo" w:cs="Cardo" w:eastAsia="Cardo" w:hAnsi="Cardo"/>
          <w:rtl w:val="0"/>
        </w:rPr>
        <w:t xml:space="preserve">First site of DM CNS / CNS + extracranial / extracranial of 4→ 2→ 31%. </w:t>
      </w:r>
    </w:p>
    <w:p w:rsidR="00000000" w:rsidDel="00000000" w:rsidP="00000000" w:rsidRDefault="00000000" w:rsidRPr="00000000" w14:paraId="00001117">
      <w:pPr>
        <w:numPr>
          <w:ilvl w:val="1"/>
          <w:numId w:val="75"/>
        </w:numPr>
        <w:ind w:left="1440" w:hanging="360"/>
        <w:rPr>
          <w:u w:val="none"/>
        </w:rPr>
      </w:pPr>
      <w:r w:rsidDel="00000000" w:rsidR="00000000" w:rsidRPr="00000000">
        <w:rPr>
          <w:rFonts w:ascii="Cardo" w:cs="Cardo" w:eastAsia="Cardo" w:hAnsi="Cardo"/>
          <w:rtl w:val="0"/>
        </w:rPr>
        <w:t xml:space="preserve">Cumulative incidence of CNS metastasis at 1 / 2 / 5y 3→ 10→ 16%. </w:t>
      </w:r>
    </w:p>
    <w:p w:rsidR="00000000" w:rsidDel="00000000" w:rsidP="00000000" w:rsidRDefault="00000000" w:rsidRPr="00000000" w14:paraId="00001118">
      <w:pPr>
        <w:numPr>
          <w:ilvl w:val="1"/>
          <w:numId w:val="75"/>
        </w:numPr>
        <w:ind w:left="1440" w:hanging="360"/>
        <w:rPr>
          <w:u w:val="none"/>
        </w:rPr>
      </w:pPr>
      <w:r w:rsidDel="00000000" w:rsidR="00000000" w:rsidRPr="00000000">
        <w:rPr>
          <w:rFonts w:ascii="Gungsuh" w:cs="Gungsuh" w:eastAsia="Gungsuh" w:hAnsi="Gungsuh"/>
          <w:rtl w:val="0"/>
        </w:rPr>
        <w:t xml:space="preserve">MVA factors for CNS mets at 1y: Male sex (HR 1.64), IIIB-IIID (HR 2.2), mitotic rate ≥ 5/mm2 (HR 2).</w:t>
      </w:r>
    </w:p>
    <w:p w:rsidR="00000000" w:rsidDel="00000000" w:rsidP="00000000" w:rsidRDefault="00000000" w:rsidRPr="00000000" w14:paraId="00001119">
      <w:pPr>
        <w:numPr>
          <w:ilvl w:val="1"/>
          <w:numId w:val="75"/>
        </w:numPr>
        <w:ind w:left="1440" w:hanging="360"/>
        <w:rPr>
          <w:u w:val="none"/>
        </w:rPr>
      </w:pPr>
      <w:r w:rsidDel="00000000" w:rsidR="00000000" w:rsidRPr="00000000">
        <w:rPr>
          <w:rtl w:val="0"/>
        </w:rPr>
        <w:t xml:space="preserve">MVA factors for CNS mets at 5y: Only mitotic rate &gt;9/mm2 was significant (HR 2.4)</w:t>
      </w:r>
    </w:p>
    <w:p w:rsidR="00000000" w:rsidDel="00000000" w:rsidP="00000000" w:rsidRDefault="00000000" w:rsidRPr="00000000" w14:paraId="0000111A">
      <w:pPr>
        <w:numPr>
          <w:ilvl w:val="0"/>
          <w:numId w:val="75"/>
        </w:numPr>
      </w:pPr>
      <w:r w:rsidDel="00000000" w:rsidR="00000000" w:rsidRPr="00000000">
        <w:rPr>
          <w:b w:val="1"/>
          <w:rtl w:val="0"/>
        </w:rPr>
        <w:t xml:space="preserve">COMBI-d</w:t>
      </w:r>
      <w:r w:rsidDel="00000000" w:rsidR="00000000" w:rsidRPr="00000000">
        <w:rPr>
          <w:rtl w:val="0"/>
        </w:rPr>
        <w:t xml:space="preserve"> [</w:t>
      </w:r>
      <w:hyperlink r:id="rId1057">
        <w:r w:rsidDel="00000000" w:rsidR="00000000" w:rsidRPr="00000000">
          <w:rPr>
            <w:rtl w:val="0"/>
          </w:rPr>
          <w:t xml:space="preserve">Long NEJM '14</w:t>
        </w:r>
      </w:hyperlink>
      <w:r w:rsidDel="00000000" w:rsidR="00000000" w:rsidRPr="00000000">
        <w:rPr>
          <w:rtl w:val="0"/>
        </w:rPr>
        <w:t xml:space="preserve">, </w:t>
      </w:r>
      <w:hyperlink r:id="rId1058">
        <w:r w:rsidDel="00000000" w:rsidR="00000000" w:rsidRPr="00000000">
          <w:rPr>
            <w:rtl w:val="0"/>
          </w:rPr>
          <w:t xml:space="preserve">Ann Oncol '17]</w:t>
        </w:r>
      </w:hyperlink>
      <w:r w:rsidDel="00000000" w:rsidR="00000000" w:rsidRPr="00000000">
        <w:rPr>
          <w:rtl w:val="0"/>
        </w:rPr>
        <w:t xml:space="preserve">: </w:t>
      </w:r>
      <w:r w:rsidDel="00000000" w:rsidR="00000000" w:rsidRPr="00000000">
        <w:rPr>
          <w:b w:val="1"/>
          <w:rtl w:val="0"/>
        </w:rPr>
        <w:t xml:space="preserve">Dabrafenib ± trametinib</w:t>
      </w:r>
      <w:r w:rsidDel="00000000" w:rsidR="00000000" w:rsidRPr="00000000">
        <w:rPr>
          <w:rtl w:val="0"/>
        </w:rPr>
        <w:t xml:space="preserve">.</w:t>
      </w:r>
    </w:p>
    <w:p w:rsidR="00000000" w:rsidDel="00000000" w:rsidP="00000000" w:rsidRDefault="00000000" w:rsidRPr="00000000" w14:paraId="0000111B">
      <w:pPr>
        <w:numPr>
          <w:ilvl w:val="1"/>
          <w:numId w:val="75"/>
        </w:numPr>
        <w:ind w:left="1440" w:hanging="360"/>
      </w:pPr>
      <w:r w:rsidDel="00000000" w:rsidR="00000000" w:rsidRPr="00000000">
        <w:rPr>
          <w:rtl w:val="0"/>
        </w:rPr>
        <w:t xml:space="preserve">423 pts. BRAFmt unresectable stage IIIC or stage IV melanoma. MFU 1.5y. </w:t>
      </w:r>
    </w:p>
    <w:p w:rsidR="00000000" w:rsidDel="00000000" w:rsidP="00000000" w:rsidRDefault="00000000" w:rsidRPr="00000000" w14:paraId="0000111C">
      <w:pPr>
        <w:numPr>
          <w:ilvl w:val="1"/>
          <w:numId w:val="75"/>
        </w:numPr>
        <w:ind w:left="1440" w:hanging="360"/>
      </w:pPr>
      <w:r w:rsidDel="00000000" w:rsidR="00000000" w:rsidRPr="00000000">
        <w:rPr>
          <w:rFonts w:ascii="Cardo" w:cs="Cardo" w:eastAsia="Cardo" w:hAnsi="Cardo"/>
          <w:rtl w:val="0"/>
        </w:rPr>
        <w:t xml:space="preserve">3y PFS 12→ 22%, 3y OS 32→ 44%.</w:t>
      </w:r>
    </w:p>
    <w:p w:rsidR="00000000" w:rsidDel="00000000" w:rsidP="00000000" w:rsidRDefault="00000000" w:rsidRPr="00000000" w14:paraId="0000111D">
      <w:pPr>
        <w:numPr>
          <w:ilvl w:val="1"/>
          <w:numId w:val="75"/>
        </w:numPr>
        <w:ind w:left="1440" w:hanging="360"/>
      </w:pPr>
      <w:r w:rsidDel="00000000" w:rsidR="00000000" w:rsidRPr="00000000">
        <w:rPr>
          <w:rtl w:val="0"/>
        </w:rPr>
        <w:t xml:space="preserve">An OS benefit was still demonstrated even with 25% cross-over to the combination therapy arm.</w:t>
      </w:r>
    </w:p>
    <w:p w:rsidR="00000000" w:rsidDel="00000000" w:rsidP="00000000" w:rsidRDefault="00000000" w:rsidRPr="00000000" w14:paraId="0000111E">
      <w:pPr>
        <w:numPr>
          <w:ilvl w:val="1"/>
          <w:numId w:val="75"/>
        </w:numPr>
        <w:ind w:left="1440" w:hanging="360"/>
      </w:pPr>
      <w:r w:rsidDel="00000000" w:rsidR="00000000" w:rsidRPr="00000000">
        <w:rPr>
          <w:rtl w:val="0"/>
        </w:rPr>
        <w:t xml:space="preserve">3y OS 62% for most favorable subgroup (normal LDH and &lt; 3 sites of mets) vs. 25% for elevated LDH.</w:t>
      </w:r>
    </w:p>
    <w:bookmarkStart w:colFirst="0" w:colLast="0" w:name="klrfocz7rwwy" w:id="293"/>
    <w:bookmarkEnd w:id="293"/>
    <w:p w:rsidR="00000000" w:rsidDel="00000000" w:rsidP="00000000" w:rsidRDefault="00000000" w:rsidRPr="00000000" w14:paraId="0000111F">
      <w:pPr>
        <w:numPr>
          <w:ilvl w:val="0"/>
          <w:numId w:val="75"/>
        </w:numPr>
      </w:pPr>
      <w:r w:rsidDel="00000000" w:rsidR="00000000" w:rsidRPr="00000000">
        <w:rPr>
          <w:b w:val="1"/>
          <w:rtl w:val="0"/>
        </w:rPr>
        <w:t xml:space="preserve">COMBI-v </w:t>
      </w:r>
      <w:r w:rsidDel="00000000" w:rsidR="00000000" w:rsidRPr="00000000">
        <w:rPr>
          <w:rtl w:val="0"/>
        </w:rPr>
        <w:t xml:space="preserve">[</w:t>
      </w:r>
      <w:hyperlink r:id="rId1059">
        <w:r w:rsidDel="00000000" w:rsidR="00000000" w:rsidRPr="00000000">
          <w:rPr>
            <w:rtl w:val="0"/>
          </w:rPr>
          <w:t xml:space="preserve">Robert NEJM '15]</w:t>
        </w:r>
      </w:hyperlink>
      <w:r w:rsidDel="00000000" w:rsidR="00000000" w:rsidRPr="00000000">
        <w:rPr>
          <w:rtl w:val="0"/>
        </w:rPr>
        <w:t xml:space="preserve">: </w:t>
      </w:r>
      <w:r w:rsidDel="00000000" w:rsidR="00000000" w:rsidRPr="00000000">
        <w:rPr>
          <w:b w:val="1"/>
          <w:rtl w:val="0"/>
        </w:rPr>
        <w:t xml:space="preserve">Vemurafenib vs. Dabrafenib/trametinib</w:t>
      </w:r>
      <w:r w:rsidDel="00000000" w:rsidR="00000000" w:rsidRPr="00000000">
        <w:rPr>
          <w:rtl w:val="0"/>
        </w:rPr>
        <w:t xml:space="preserve">.</w:t>
      </w:r>
    </w:p>
    <w:p w:rsidR="00000000" w:rsidDel="00000000" w:rsidP="00000000" w:rsidRDefault="00000000" w:rsidRPr="00000000" w14:paraId="00001120">
      <w:pPr>
        <w:numPr>
          <w:ilvl w:val="1"/>
          <w:numId w:val="75"/>
        </w:numPr>
        <w:ind w:left="1440" w:hanging="360"/>
      </w:pPr>
      <w:r w:rsidDel="00000000" w:rsidR="00000000" w:rsidRPr="00000000">
        <w:rPr>
          <w:rtl w:val="0"/>
        </w:rPr>
        <w:t xml:space="preserve">704 pts with metastatic melanoma. MFU nearly 1y. </w:t>
      </w:r>
    </w:p>
    <w:p w:rsidR="00000000" w:rsidDel="00000000" w:rsidP="00000000" w:rsidRDefault="00000000" w:rsidRPr="00000000" w14:paraId="00001121">
      <w:pPr>
        <w:numPr>
          <w:ilvl w:val="1"/>
          <w:numId w:val="75"/>
        </w:numPr>
        <w:ind w:left="1440" w:hanging="360"/>
      </w:pPr>
      <w:r w:rsidDel="00000000" w:rsidR="00000000" w:rsidRPr="00000000">
        <w:rPr>
          <w:rFonts w:ascii="Cardo" w:cs="Cardo" w:eastAsia="Cardo" w:hAnsi="Cardo"/>
          <w:rtl w:val="0"/>
        </w:rPr>
        <w:t xml:space="preserve">1y OS 65→ 72%. MPFS 7.3→ 11.4 mo. </w:t>
      </w:r>
    </w:p>
    <w:p w:rsidR="00000000" w:rsidDel="00000000" w:rsidP="00000000" w:rsidRDefault="00000000" w:rsidRPr="00000000" w14:paraId="00001122">
      <w:pPr>
        <w:numPr>
          <w:ilvl w:val="1"/>
          <w:numId w:val="75"/>
        </w:numPr>
        <w:ind w:left="1440" w:hanging="360"/>
      </w:pPr>
      <w:r w:rsidDel="00000000" w:rsidR="00000000" w:rsidRPr="00000000">
        <w:rPr>
          <w:rFonts w:ascii="Cardo" w:cs="Cardo" w:eastAsia="Cardo" w:hAnsi="Cardo"/>
          <w:rtl w:val="0"/>
        </w:rPr>
        <w:t xml:space="preserve">Response rate 51→ 64%.</w:t>
      </w:r>
    </w:p>
    <w:p w:rsidR="00000000" w:rsidDel="00000000" w:rsidP="00000000" w:rsidRDefault="00000000" w:rsidRPr="00000000" w14:paraId="00001123">
      <w:pPr>
        <w:numPr>
          <w:ilvl w:val="1"/>
          <w:numId w:val="75"/>
        </w:numPr>
        <w:ind w:left="1440" w:hanging="360"/>
      </w:pPr>
      <w:r w:rsidDel="00000000" w:rsidR="00000000" w:rsidRPr="00000000">
        <w:rPr>
          <w:rFonts w:ascii="Cardo" w:cs="Cardo" w:eastAsia="Cardo" w:hAnsi="Cardo"/>
          <w:rtl w:val="0"/>
        </w:rPr>
        <w:t xml:space="preserve">Cutaneous SqCC and keratoacanthoma 18→ 1%.</w:t>
      </w:r>
    </w:p>
    <w:bookmarkStart w:colFirst="0" w:colLast="0" w:name="x3w7szma3r5y" w:id="294"/>
    <w:bookmarkEnd w:id="294"/>
    <w:p w:rsidR="00000000" w:rsidDel="00000000" w:rsidP="00000000" w:rsidRDefault="00000000" w:rsidRPr="00000000" w14:paraId="00001124">
      <w:pPr>
        <w:numPr>
          <w:ilvl w:val="0"/>
          <w:numId w:val="75"/>
        </w:numPr>
      </w:pPr>
      <w:r w:rsidDel="00000000" w:rsidR="00000000" w:rsidRPr="00000000">
        <w:rPr>
          <w:b w:val="1"/>
          <w:rtl w:val="0"/>
        </w:rPr>
        <w:t xml:space="preserve">COLUMBUS</w:t>
      </w:r>
      <w:r w:rsidDel="00000000" w:rsidR="00000000" w:rsidRPr="00000000">
        <w:rPr>
          <w:rtl w:val="0"/>
        </w:rPr>
        <w:t xml:space="preserve"> [</w:t>
      </w:r>
      <w:hyperlink r:id="rId1060">
        <w:r w:rsidDel="00000000" w:rsidR="00000000" w:rsidRPr="00000000">
          <w:rPr>
            <w:rtl w:val="0"/>
          </w:rPr>
          <w:t xml:space="preserve">Ascierto EJC '20</w:t>
        </w:r>
      </w:hyperlink>
      <w:r w:rsidDel="00000000" w:rsidR="00000000" w:rsidRPr="00000000">
        <w:rPr>
          <w:rtl w:val="0"/>
        </w:rPr>
        <w:t xml:space="preserve">]: </w:t>
      </w:r>
      <w:r w:rsidDel="00000000" w:rsidR="00000000" w:rsidRPr="00000000">
        <w:rPr>
          <w:b w:val="1"/>
          <w:rtl w:val="0"/>
        </w:rPr>
        <w:t xml:space="preserve">Vemurafenib vs. encorafenib</w:t>
      </w:r>
      <w:r w:rsidDel="00000000" w:rsidR="00000000" w:rsidRPr="00000000">
        <w:rPr>
          <w:rtl w:val="0"/>
        </w:rPr>
        <w:t xml:space="preserve"> (LGX818) </w:t>
      </w:r>
      <w:r w:rsidDel="00000000" w:rsidR="00000000" w:rsidRPr="00000000">
        <w:rPr>
          <w:b w:val="1"/>
          <w:rtl w:val="0"/>
        </w:rPr>
        <w:t xml:space="preserve">± binimetinib</w:t>
      </w:r>
      <w:r w:rsidDel="00000000" w:rsidR="00000000" w:rsidRPr="00000000">
        <w:rPr>
          <w:rtl w:val="0"/>
        </w:rPr>
        <w:t xml:space="preserve"> (MEK162).</w:t>
      </w:r>
    </w:p>
    <w:p w:rsidR="00000000" w:rsidDel="00000000" w:rsidP="00000000" w:rsidRDefault="00000000" w:rsidRPr="00000000" w14:paraId="00001125">
      <w:pPr>
        <w:ind w:firstLine="720"/>
        <w:rPr/>
      </w:pPr>
      <w:r w:rsidDel="00000000" w:rsidR="00000000" w:rsidRPr="00000000">
        <w:rPr>
          <w:rtl w:val="0"/>
        </w:rPr>
        <w:t xml:space="preserve">LGX818 is a small molecule BRAF inhibitor.</w:t>
      </w:r>
    </w:p>
    <w:p w:rsidR="00000000" w:rsidDel="00000000" w:rsidP="00000000" w:rsidRDefault="00000000" w:rsidRPr="00000000" w14:paraId="00001126">
      <w:pPr>
        <w:numPr>
          <w:ilvl w:val="1"/>
          <w:numId w:val="75"/>
        </w:numPr>
        <w:ind w:left="1440" w:hanging="360"/>
      </w:pPr>
      <w:r w:rsidDel="00000000" w:rsidR="00000000" w:rsidRPr="00000000">
        <w:rPr>
          <w:rtl w:val="0"/>
        </w:rPr>
        <w:t xml:space="preserve">577 pts with advanced/metastatic V600E, untreated or progressed after first line immunotherapy.</w:t>
      </w:r>
    </w:p>
    <w:p w:rsidR="00000000" w:rsidDel="00000000" w:rsidP="00000000" w:rsidRDefault="00000000" w:rsidRPr="00000000" w14:paraId="00001127">
      <w:pPr>
        <w:numPr>
          <w:ilvl w:val="2"/>
          <w:numId w:val="75"/>
        </w:numPr>
        <w:ind w:left="2160" w:hanging="360"/>
      </w:pPr>
      <w:r w:rsidDel="00000000" w:rsidR="00000000" w:rsidRPr="00000000">
        <w:rPr>
          <w:rtl w:val="0"/>
        </w:rPr>
        <w:t xml:space="preserve">Vemurafenib 960 BID.</w:t>
      </w:r>
    </w:p>
    <w:p w:rsidR="00000000" w:rsidDel="00000000" w:rsidP="00000000" w:rsidRDefault="00000000" w:rsidRPr="00000000" w14:paraId="00001128">
      <w:pPr>
        <w:numPr>
          <w:ilvl w:val="2"/>
          <w:numId w:val="75"/>
        </w:numPr>
        <w:ind w:left="2160" w:hanging="360"/>
      </w:pPr>
      <w:r w:rsidDel="00000000" w:rsidR="00000000" w:rsidRPr="00000000">
        <w:rPr>
          <w:rtl w:val="0"/>
        </w:rPr>
        <w:t xml:space="preserve">Encorafenib 300 mg qday.</w:t>
      </w:r>
    </w:p>
    <w:p w:rsidR="00000000" w:rsidDel="00000000" w:rsidP="00000000" w:rsidRDefault="00000000" w:rsidRPr="00000000" w14:paraId="00001129">
      <w:pPr>
        <w:numPr>
          <w:ilvl w:val="2"/>
          <w:numId w:val="75"/>
        </w:numPr>
        <w:ind w:left="2160" w:hanging="360"/>
      </w:pPr>
      <w:r w:rsidDel="00000000" w:rsidR="00000000" w:rsidRPr="00000000">
        <w:rPr>
          <w:rtl w:val="0"/>
        </w:rPr>
        <w:t xml:space="preserve">Encorafenib 450 mg + binimetinib BID.</w:t>
      </w:r>
    </w:p>
    <w:p w:rsidR="00000000" w:rsidDel="00000000" w:rsidP="00000000" w:rsidRDefault="00000000" w:rsidRPr="00000000" w14:paraId="0000112A">
      <w:pPr>
        <w:numPr>
          <w:ilvl w:val="1"/>
          <w:numId w:val="75"/>
        </w:numPr>
        <w:ind w:left="1440" w:hanging="360"/>
      </w:pPr>
      <w:r w:rsidDel="00000000" w:rsidR="00000000" w:rsidRPr="00000000">
        <w:rPr>
          <w:rFonts w:ascii="Cardo" w:cs="Cardo" w:eastAsia="Cardo" w:hAnsi="Cardo"/>
          <w:rtl w:val="0"/>
        </w:rPr>
        <w:t xml:space="preserve">MS 17→ 24→ 34 mo.</w:t>
      </w:r>
    </w:p>
    <w:p w:rsidR="00000000" w:rsidDel="00000000" w:rsidP="00000000" w:rsidRDefault="00000000" w:rsidRPr="00000000" w14:paraId="0000112B">
      <w:pPr>
        <w:numPr>
          <w:ilvl w:val="1"/>
          <w:numId w:val="75"/>
        </w:numPr>
        <w:ind w:left="1440" w:hanging="360"/>
      </w:pPr>
      <w:r w:rsidDel="00000000" w:rsidR="00000000" w:rsidRPr="00000000">
        <w:rPr>
          <w:rtl w:val="0"/>
        </w:rPr>
        <w:t xml:space="preserve">MPFS</w:t>
      </w:r>
      <w:r w:rsidDel="00000000" w:rsidR="00000000" w:rsidRPr="00000000">
        <w:rPr>
          <w:rFonts w:ascii="Cardo" w:cs="Cardo" w:eastAsia="Cardo" w:hAnsi="Cardo"/>
          <w:rtl w:val="0"/>
        </w:rPr>
        <w:t xml:space="preserve"> 7→ 10→ 15 mo.</w:t>
      </w:r>
    </w:p>
    <w:bookmarkStart w:colFirst="0" w:colLast="0" w:name="kix.o0vcyhzrma5" w:id="295"/>
    <w:bookmarkEnd w:id="295"/>
    <w:p w:rsidR="00000000" w:rsidDel="00000000" w:rsidP="00000000" w:rsidRDefault="00000000" w:rsidRPr="00000000" w14:paraId="0000112C">
      <w:pPr>
        <w:numPr>
          <w:ilvl w:val="0"/>
          <w:numId w:val="75"/>
        </w:numPr>
      </w:pPr>
      <w:r w:rsidDel="00000000" w:rsidR="00000000" w:rsidRPr="00000000">
        <w:rPr>
          <w:b w:val="1"/>
          <w:rtl w:val="0"/>
        </w:rPr>
        <w:t xml:space="preserve">ANZMTG 01.07</w:t>
      </w:r>
      <w:r w:rsidDel="00000000" w:rsidR="00000000" w:rsidRPr="00000000">
        <w:rPr>
          <w:rtl w:val="0"/>
        </w:rPr>
        <w:t xml:space="preserve"> [</w:t>
      </w:r>
      <w:hyperlink r:id="rId1061">
        <w:r w:rsidDel="00000000" w:rsidR="00000000" w:rsidRPr="00000000">
          <w:rPr>
            <w:rtl w:val="0"/>
          </w:rPr>
          <w:t xml:space="preserve">Fogarty ASTRO ‘19</w:t>
        </w:r>
      </w:hyperlink>
      <w:r w:rsidDel="00000000" w:rsidR="00000000" w:rsidRPr="00000000">
        <w:rPr>
          <w:rtl w:val="0"/>
        </w:rPr>
        <w:t xml:space="preserve">, </w:t>
      </w:r>
      <w:hyperlink r:id="rId1062">
        <w:r w:rsidDel="00000000" w:rsidR="00000000" w:rsidRPr="00000000">
          <w:rPr>
            <w:rtl w:val="0"/>
          </w:rPr>
          <w:t xml:space="preserve">Hong JCO '19</w:t>
        </w:r>
      </w:hyperlink>
      <w:r w:rsidDel="00000000" w:rsidR="00000000" w:rsidRPr="00000000">
        <w:rPr>
          <w:rtl w:val="0"/>
        </w:rPr>
        <w:t xml:space="preserve">]: </w:t>
      </w:r>
      <w:r w:rsidDel="00000000" w:rsidR="00000000" w:rsidRPr="00000000">
        <w:rPr>
          <w:rFonts w:ascii="Cardo" w:cs="Cardo" w:eastAsia="Cardo" w:hAnsi="Cardo"/>
          <w:b w:val="1"/>
          <w:rtl w:val="0"/>
        </w:rPr>
        <w:t xml:space="preserve">Local tx of 1-3 Melanoma Brain mets→ WBRT vs. Observation</w:t>
      </w:r>
      <w:r w:rsidDel="00000000" w:rsidR="00000000" w:rsidRPr="00000000">
        <w:rPr>
          <w:rtl w:val="0"/>
        </w:rPr>
        <w:t xml:space="preserve">.</w:t>
        <w:br w:type="textWrapping"/>
        <w:t xml:space="preserve">Cavity SRS recommended for single brain lesions. There appears to be no utility for WBRT in melanoma for 1-3 brain metastasis. Keep in mind most patients on this trial had a single brain metastasis with a median size of 2 cm. </w:t>
      </w:r>
    </w:p>
    <w:p w:rsidR="00000000" w:rsidDel="00000000" w:rsidP="00000000" w:rsidRDefault="00000000" w:rsidRPr="00000000" w14:paraId="0000112D">
      <w:pPr>
        <w:ind w:left="0" w:firstLine="720"/>
        <w:rPr/>
      </w:pPr>
      <w:r w:rsidDel="00000000" w:rsidR="00000000" w:rsidRPr="00000000">
        <w:rPr>
          <w:rtl w:val="0"/>
        </w:rPr>
        <w:t xml:space="preserve">WBRT demonstrated less local failure and trend to less distant brain metastasis, especially for single brain met.</w:t>
      </w:r>
    </w:p>
    <w:p w:rsidR="00000000" w:rsidDel="00000000" w:rsidP="00000000" w:rsidRDefault="00000000" w:rsidRPr="00000000" w14:paraId="0000112E">
      <w:pPr>
        <w:ind w:left="0" w:firstLine="720"/>
        <w:rPr/>
      </w:pPr>
      <w:r w:rsidDel="00000000" w:rsidR="00000000" w:rsidRPr="00000000">
        <w:rPr>
          <w:rtl w:val="0"/>
        </w:rPr>
        <w:t xml:space="preserve">There were no differences in overall survival. </w:t>
      </w:r>
    </w:p>
    <w:p w:rsidR="00000000" w:rsidDel="00000000" w:rsidP="00000000" w:rsidRDefault="00000000" w:rsidRPr="00000000" w14:paraId="0000112F">
      <w:pPr>
        <w:numPr>
          <w:ilvl w:val="1"/>
          <w:numId w:val="75"/>
        </w:numPr>
        <w:ind w:left="1440" w:hanging="360"/>
      </w:pPr>
      <w:r w:rsidDel="00000000" w:rsidR="00000000" w:rsidRPr="00000000">
        <w:rPr>
          <w:rtl w:val="0"/>
        </w:rPr>
        <w:t xml:space="preserve">215 pts. 61% single met, median 2 cm. 2009-2017. ~ 15% rec'd BRAFi or ICI. ~ 2/3 extracranial mets. MFU 4y.</w:t>
      </w:r>
    </w:p>
    <w:p w:rsidR="00000000" w:rsidDel="00000000" w:rsidP="00000000" w:rsidRDefault="00000000" w:rsidRPr="00000000" w14:paraId="00001130">
      <w:pPr>
        <w:numPr>
          <w:ilvl w:val="1"/>
          <w:numId w:val="75"/>
        </w:numPr>
        <w:ind w:left="1440" w:hanging="360"/>
      </w:pPr>
      <w:r w:rsidDel="00000000" w:rsidR="00000000" w:rsidRPr="00000000">
        <w:rPr>
          <w:rFonts w:ascii="Cardo" w:cs="Cardo" w:eastAsia="Cardo" w:hAnsi="Cardo"/>
          <w:rtl w:val="0"/>
        </w:rPr>
        <w:t xml:space="preserve">1y DBM of ~42→ 50% (p=0.22). No difference in </w:t>
      </w:r>
      <w:r w:rsidDel="00000000" w:rsidR="00000000" w:rsidRPr="00000000">
        <w:rPr>
          <w:rtl w:val="0"/>
        </w:rPr>
        <w:t xml:space="preserve">MTTDBM</w:t>
      </w:r>
      <w:r w:rsidDel="00000000" w:rsidR="00000000" w:rsidRPr="00000000">
        <w:rPr>
          <w:rtl w:val="0"/>
        </w:rPr>
        <w:t xml:space="preserve">.</w:t>
      </w:r>
    </w:p>
    <w:p w:rsidR="00000000" w:rsidDel="00000000" w:rsidP="00000000" w:rsidRDefault="00000000" w:rsidRPr="00000000" w14:paraId="00001131">
      <w:pPr>
        <w:numPr>
          <w:ilvl w:val="1"/>
          <w:numId w:val="75"/>
        </w:numPr>
        <w:ind w:left="1440" w:hanging="360"/>
      </w:pPr>
      <w:r w:rsidDel="00000000" w:rsidR="00000000" w:rsidRPr="00000000">
        <w:rPr>
          <w:rFonts w:ascii="Cardo" w:cs="Cardo" w:eastAsia="Cardo" w:hAnsi="Cardo"/>
          <w:rtl w:val="0"/>
        </w:rPr>
        <w:t xml:space="preserve">Local failure 20→ 34%. </w:t>
      </w:r>
    </w:p>
    <w:p w:rsidR="00000000" w:rsidDel="00000000" w:rsidP="00000000" w:rsidRDefault="00000000" w:rsidRPr="00000000" w14:paraId="00001132">
      <w:pPr>
        <w:numPr>
          <w:ilvl w:val="1"/>
          <w:numId w:val="75"/>
        </w:numPr>
        <w:ind w:left="1440" w:hanging="360"/>
      </w:pPr>
      <w:r w:rsidDel="00000000" w:rsidR="00000000" w:rsidRPr="00000000">
        <w:rPr>
          <w:rFonts w:ascii="Cardo" w:cs="Cardo" w:eastAsia="Cardo" w:hAnsi="Cardo"/>
          <w:rtl w:val="0"/>
        </w:rPr>
        <w:t xml:space="preserve">For single brain mets, LF 12→ 41%. </w:t>
      </w:r>
    </w:p>
    <w:p w:rsidR="00000000" w:rsidDel="00000000" w:rsidP="00000000" w:rsidRDefault="00000000" w:rsidRPr="00000000" w14:paraId="00001133">
      <w:pPr>
        <w:numPr>
          <w:ilvl w:val="1"/>
          <w:numId w:val="75"/>
        </w:numPr>
        <w:ind w:left="1440" w:hanging="360"/>
      </w:pPr>
      <w:r w:rsidDel="00000000" w:rsidR="00000000" w:rsidRPr="00000000">
        <w:rPr>
          <w:rtl w:val="0"/>
        </w:rPr>
        <w:t xml:space="preserve">Nearly half of deaths attributed to neurological causes. Usually, this is around 20% neurological death for other malignancies. </w:t>
      </w:r>
    </w:p>
    <w:p w:rsidR="00000000" w:rsidDel="00000000" w:rsidP="00000000" w:rsidRDefault="00000000" w:rsidRPr="00000000" w14:paraId="00001134">
      <w:pPr>
        <w:numPr>
          <w:ilvl w:val="1"/>
          <w:numId w:val="75"/>
        </w:numPr>
        <w:ind w:left="1440" w:hanging="360"/>
      </w:pPr>
      <w:r w:rsidDel="00000000" w:rsidR="00000000" w:rsidRPr="00000000">
        <w:rPr>
          <w:rtl w:val="0"/>
        </w:rPr>
        <w:t xml:space="preserve">Just over half of patients were alive at 12 mo, with no differences in arms.</w:t>
      </w:r>
    </w:p>
    <w:p w:rsidR="00000000" w:rsidDel="00000000" w:rsidP="00000000" w:rsidRDefault="00000000" w:rsidRPr="00000000" w14:paraId="00001135">
      <w:pPr>
        <w:pStyle w:val="Heading3"/>
        <w:jc w:val="left"/>
        <w:rPr/>
      </w:pPr>
      <w:bookmarkStart w:colFirst="0" w:colLast="0" w:name="_7alp09jod3dd" w:id="296"/>
      <w:bookmarkEnd w:id="296"/>
      <w:hyperlink w:anchor="_1zm6bswnkt2e">
        <w:r w:rsidDel="00000000" w:rsidR="00000000" w:rsidRPr="00000000">
          <w:rPr>
            <w:u w:val="single"/>
            <w:rtl w:val="0"/>
          </w:rPr>
          <w:t xml:space="preserve">Brain Mets and Systemic therapy</w:t>
        </w:r>
      </w:hyperlink>
      <w:r w:rsidDel="00000000" w:rsidR="00000000" w:rsidRPr="00000000">
        <w:rPr>
          <w:rtl w:val="0"/>
        </w:rPr>
      </w:r>
    </w:p>
    <w:p w:rsidR="00000000" w:rsidDel="00000000" w:rsidP="00000000" w:rsidRDefault="00000000" w:rsidRPr="00000000" w14:paraId="00001136">
      <w:pPr>
        <w:ind w:left="0" w:firstLine="0"/>
        <w:rPr/>
      </w:pPr>
      <w:r w:rsidDel="00000000" w:rsidR="00000000" w:rsidRPr="00000000">
        <w:rPr>
          <w:rtl w:val="0"/>
        </w:rPr>
        <w:t xml:space="preserve">Current Treatment of Melanoma Brain mets [</w:t>
      </w:r>
      <w:hyperlink r:id="rId1063">
        <w:r w:rsidDel="00000000" w:rsidR="00000000" w:rsidRPr="00000000">
          <w:rPr>
            <w:rtl w:val="0"/>
          </w:rPr>
          <w:t xml:space="preserve">Rishi Curr Treat Options Onc '20</w:t>
        </w:r>
      </w:hyperlink>
      <w:r w:rsidDel="00000000" w:rsidR="00000000" w:rsidRPr="00000000">
        <w:rPr>
          <w:rtl w:val="0"/>
        </w:rPr>
        <w:t xml:space="preserve">]</w:t>
      </w:r>
      <w:r w:rsidDel="00000000" w:rsidR="00000000" w:rsidRPr="00000000">
        <w:rPr>
          <w:rtl w:val="0"/>
        </w:rPr>
      </w:r>
    </w:p>
    <w:bookmarkStart w:colFirst="0" w:colLast="0" w:name="3qjsxk7m3492" w:id="297"/>
    <w:bookmarkEnd w:id="297"/>
    <w:p w:rsidR="00000000" w:rsidDel="00000000" w:rsidP="00000000" w:rsidRDefault="00000000" w:rsidRPr="00000000" w14:paraId="00001137">
      <w:pPr>
        <w:numPr>
          <w:ilvl w:val="0"/>
          <w:numId w:val="89"/>
        </w:numPr>
        <w:rPr>
          <w:b w:val="0"/>
          <w:color w:val="000000"/>
          <w:sz w:val="20"/>
          <w:szCs w:val="20"/>
        </w:rPr>
      </w:pPr>
      <w:r w:rsidDel="00000000" w:rsidR="00000000" w:rsidRPr="00000000">
        <w:rPr>
          <w:b w:val="1"/>
          <w:rtl w:val="0"/>
        </w:rPr>
        <w:t xml:space="preserve">COMBI-M</w:t>
      </w:r>
      <w:r w:rsidDel="00000000" w:rsidR="00000000" w:rsidRPr="00000000">
        <w:rPr>
          <w:b w:val="1"/>
          <w:rtl w:val="0"/>
        </w:rPr>
        <w:t xml:space="preserve">B</w:t>
      </w:r>
      <w:r w:rsidDel="00000000" w:rsidR="00000000" w:rsidRPr="00000000">
        <w:rPr>
          <w:rtl w:val="0"/>
        </w:rPr>
        <w:t xml:space="preserve"> [</w:t>
      </w:r>
      <w:hyperlink r:id="rId1064">
        <w:r w:rsidDel="00000000" w:rsidR="00000000" w:rsidRPr="00000000">
          <w:rPr>
            <w:rtl w:val="0"/>
          </w:rPr>
          <w:t xml:space="preserve">Davies Lanc Onc '17</w:t>
        </w:r>
      </w:hyperlink>
      <w:r w:rsidDel="00000000" w:rsidR="00000000" w:rsidRPr="00000000">
        <w:rPr>
          <w:rtl w:val="0"/>
        </w:rPr>
        <w:t xml:space="preserve">]: Phase II. </w:t>
      </w:r>
      <w:r w:rsidDel="00000000" w:rsidR="00000000" w:rsidRPr="00000000">
        <w:rPr>
          <w:b w:val="1"/>
          <w:rtl w:val="0"/>
        </w:rPr>
        <w:t xml:space="preserve">Dabrafenib + Trametinib</w:t>
      </w:r>
      <w:r w:rsidDel="00000000" w:rsidR="00000000" w:rsidRPr="00000000">
        <w:rPr>
          <w:rtl w:val="0"/>
        </w:rPr>
        <w:t xml:space="preserve">.</w:t>
      </w:r>
    </w:p>
    <w:p w:rsidR="00000000" w:rsidDel="00000000" w:rsidP="00000000" w:rsidRDefault="00000000" w:rsidRPr="00000000" w14:paraId="00001138">
      <w:pPr>
        <w:ind w:firstLine="720"/>
        <w:rPr/>
      </w:pPr>
      <w:r w:rsidDel="00000000" w:rsidR="00000000" w:rsidRPr="00000000">
        <w:rPr>
          <w:rtl w:val="0"/>
        </w:rPr>
        <w:t xml:space="preserve">There is around a 50% intracranial response rate for asymptomatic BM, but the median duration of response is brief.</w:t>
      </w:r>
    </w:p>
    <w:p w:rsidR="00000000" w:rsidDel="00000000" w:rsidP="00000000" w:rsidRDefault="00000000" w:rsidRPr="00000000" w14:paraId="00001139">
      <w:pPr>
        <w:numPr>
          <w:ilvl w:val="1"/>
          <w:numId w:val="89"/>
        </w:numPr>
        <w:ind w:left="1440" w:hanging="360"/>
        <w:rPr>
          <w:b w:val="0"/>
          <w:color w:val="000000"/>
          <w:sz w:val="20"/>
          <w:szCs w:val="20"/>
        </w:rPr>
      </w:pPr>
      <w:r w:rsidDel="00000000" w:rsidR="00000000" w:rsidRPr="00000000">
        <w:rPr>
          <w:rtl w:val="0"/>
        </w:rPr>
        <w:t xml:space="preserve">125 patients. 76 pts had no prior local brain therapy. Only 17 pts had symptomatic brain metastases. MFU 9 mo.</w:t>
      </w:r>
    </w:p>
    <w:p w:rsidR="00000000" w:rsidDel="00000000" w:rsidP="00000000" w:rsidRDefault="00000000" w:rsidRPr="00000000" w14:paraId="0000113A">
      <w:pPr>
        <w:numPr>
          <w:ilvl w:val="1"/>
          <w:numId w:val="89"/>
        </w:numPr>
        <w:ind w:left="1440" w:hanging="360"/>
        <w:rPr>
          <w:u w:val="none"/>
        </w:rPr>
      </w:pPr>
      <w:r w:rsidDel="00000000" w:rsidR="00000000" w:rsidRPr="00000000">
        <w:rPr>
          <w:rtl w:val="0"/>
        </w:rPr>
        <w:t xml:space="preserve">Around 50% of patients achieved an intracranial response.</w:t>
      </w:r>
    </w:p>
    <w:p w:rsidR="00000000" w:rsidDel="00000000" w:rsidP="00000000" w:rsidRDefault="00000000" w:rsidRPr="00000000" w14:paraId="0000113B">
      <w:pPr>
        <w:numPr>
          <w:ilvl w:val="1"/>
          <w:numId w:val="89"/>
        </w:numPr>
        <w:ind w:left="1440" w:hanging="360"/>
        <w:rPr>
          <w:u w:val="none"/>
        </w:rPr>
      </w:pPr>
      <w:r w:rsidDel="00000000" w:rsidR="00000000" w:rsidRPr="00000000">
        <w:rPr>
          <w:rtl w:val="0"/>
        </w:rPr>
        <w:t xml:space="preserve">Median extracranial duration of response is less than one year.</w:t>
      </w:r>
    </w:p>
    <w:p w:rsidR="00000000" w:rsidDel="00000000" w:rsidP="00000000" w:rsidRDefault="00000000" w:rsidRPr="00000000" w14:paraId="0000113C">
      <w:pPr>
        <w:numPr>
          <w:ilvl w:val="1"/>
          <w:numId w:val="89"/>
        </w:numPr>
        <w:ind w:left="1440" w:hanging="360"/>
        <w:rPr>
          <w:u w:val="none"/>
        </w:rPr>
      </w:pPr>
      <w:r w:rsidDel="00000000" w:rsidR="00000000" w:rsidRPr="00000000">
        <w:rPr>
          <w:rtl w:val="0"/>
        </w:rPr>
        <w:t xml:space="preserve">Median intracranial duration of response is around 6 months. </w:t>
      </w:r>
    </w:p>
    <w:p w:rsidR="00000000" w:rsidDel="00000000" w:rsidP="00000000" w:rsidRDefault="00000000" w:rsidRPr="00000000" w14:paraId="0000113D">
      <w:pPr>
        <w:numPr>
          <w:ilvl w:val="1"/>
          <w:numId w:val="89"/>
        </w:numPr>
        <w:ind w:left="1440" w:hanging="360"/>
        <w:rPr>
          <w:u w:val="none"/>
        </w:rPr>
      </w:pPr>
      <w:r w:rsidDel="00000000" w:rsidR="00000000" w:rsidRPr="00000000">
        <w:rPr>
          <w:rtl w:val="0"/>
        </w:rPr>
        <w:t xml:space="preserve">6 mo intracranial response ~70%. Compare to [</w:t>
      </w:r>
      <w:hyperlink w:anchor="48ixgsmrj409">
        <w:r w:rsidDel="00000000" w:rsidR="00000000" w:rsidRPr="00000000">
          <w:rPr>
            <w:rtl w:val="0"/>
          </w:rPr>
          <w:t xml:space="preserve">024</w:t>
        </w:r>
      </w:hyperlink>
      <w:r w:rsidDel="00000000" w:rsidR="00000000" w:rsidRPr="00000000">
        <w:rPr>
          <w:rtl w:val="0"/>
        </w:rPr>
        <w:t xml:space="preserve">] rates at one year (BRAFi/MEKi appears inferior). </w:t>
      </w:r>
    </w:p>
    <w:p w:rsidR="00000000" w:rsidDel="00000000" w:rsidP="00000000" w:rsidRDefault="00000000" w:rsidRPr="00000000" w14:paraId="0000113E">
      <w:pPr>
        <w:numPr>
          <w:ilvl w:val="0"/>
          <w:numId w:val="89"/>
        </w:numPr>
        <w:rPr>
          <w:b w:val="0"/>
          <w:color w:val="000000"/>
          <w:sz w:val="20"/>
          <w:szCs w:val="20"/>
        </w:rPr>
      </w:pPr>
      <w:r w:rsidDel="00000000" w:rsidR="00000000" w:rsidRPr="00000000">
        <w:rPr>
          <w:b w:val="1"/>
          <w:rtl w:val="0"/>
        </w:rPr>
        <w:t xml:space="preserve">Asymptomatic brain mets</w:t>
      </w:r>
      <w:r w:rsidDel="00000000" w:rsidR="00000000" w:rsidRPr="00000000">
        <w:rPr>
          <w:rtl w:val="0"/>
        </w:rPr>
        <w:t xml:space="preserve"> [</w:t>
      </w:r>
      <w:hyperlink r:id="rId1065">
        <w:r w:rsidDel="00000000" w:rsidR="00000000" w:rsidRPr="00000000">
          <w:rPr>
            <w:rtl w:val="0"/>
          </w:rPr>
          <w:t xml:space="preserve">Kluger JCO '19</w:t>
        </w:r>
      </w:hyperlink>
      <w:r w:rsidDel="00000000" w:rsidR="00000000" w:rsidRPr="00000000">
        <w:rPr>
          <w:rtl w:val="0"/>
        </w:rPr>
        <w:t xml:space="preserve">]: Phase II. </w:t>
      </w:r>
      <w:r w:rsidDel="00000000" w:rsidR="00000000" w:rsidRPr="00000000">
        <w:rPr>
          <w:b w:val="1"/>
          <w:rtl w:val="0"/>
        </w:rPr>
        <w:t xml:space="preserve">Pembro</w:t>
      </w:r>
      <w:r w:rsidDel="00000000" w:rsidR="00000000" w:rsidRPr="00000000">
        <w:rPr>
          <w:rtl w:val="0"/>
        </w:rPr>
        <w:t xml:space="preserve">.</w:t>
      </w:r>
    </w:p>
    <w:p w:rsidR="00000000" w:rsidDel="00000000" w:rsidP="00000000" w:rsidRDefault="00000000" w:rsidRPr="00000000" w14:paraId="0000113F">
      <w:pPr>
        <w:numPr>
          <w:ilvl w:val="1"/>
          <w:numId w:val="89"/>
        </w:numPr>
        <w:ind w:left="1440" w:hanging="360"/>
        <w:rPr>
          <w:b w:val="0"/>
          <w:color w:val="000000"/>
          <w:sz w:val="20"/>
          <w:szCs w:val="20"/>
        </w:rPr>
      </w:pPr>
      <w:r w:rsidDel="00000000" w:rsidR="00000000" w:rsidRPr="00000000">
        <w:rPr>
          <w:rtl w:val="0"/>
        </w:rPr>
        <w:t xml:space="preserve">23 pts. Asymptomatic BM 5-20mm. 70% prior systemic tx, 80% prior local tx. MFU 2y.</w:t>
      </w:r>
    </w:p>
    <w:p w:rsidR="00000000" w:rsidDel="00000000" w:rsidP="00000000" w:rsidRDefault="00000000" w:rsidRPr="00000000" w14:paraId="00001140">
      <w:pPr>
        <w:numPr>
          <w:ilvl w:val="1"/>
          <w:numId w:val="89"/>
        </w:numPr>
        <w:ind w:left="1440" w:hanging="360"/>
        <w:rPr>
          <w:b w:val="0"/>
          <w:color w:val="000000"/>
          <w:sz w:val="20"/>
          <w:szCs w:val="20"/>
        </w:rPr>
      </w:pPr>
      <w:r w:rsidDel="00000000" w:rsidR="00000000" w:rsidRPr="00000000">
        <w:rPr>
          <w:rtl w:val="0"/>
        </w:rPr>
        <w:t xml:space="preserve">Only 6 pts had brain mets response (26%), while 8 pts were unevaluable due to progression or need for RT.</w:t>
      </w:r>
    </w:p>
    <w:p w:rsidR="00000000" w:rsidDel="00000000" w:rsidP="00000000" w:rsidRDefault="00000000" w:rsidRPr="00000000" w14:paraId="00001141">
      <w:pPr>
        <w:numPr>
          <w:ilvl w:val="1"/>
          <w:numId w:val="89"/>
        </w:numPr>
        <w:ind w:left="1440" w:hanging="360"/>
        <w:rPr>
          <w:b w:val="0"/>
          <w:color w:val="000000"/>
          <w:sz w:val="20"/>
          <w:szCs w:val="20"/>
        </w:rPr>
      </w:pPr>
      <w:r w:rsidDel="00000000" w:rsidR="00000000" w:rsidRPr="00000000">
        <w:rPr>
          <w:rtl w:val="0"/>
        </w:rPr>
        <w:t xml:space="preserve">2y OS 50%. None rec'd subsequent BRAF inhibitors.</w:t>
      </w:r>
    </w:p>
    <w:p w:rsidR="00000000" w:rsidDel="00000000" w:rsidP="00000000" w:rsidRDefault="00000000" w:rsidRPr="00000000" w14:paraId="00001142">
      <w:pPr>
        <w:numPr>
          <w:ilvl w:val="1"/>
          <w:numId w:val="89"/>
        </w:numPr>
        <w:ind w:left="1440" w:hanging="360"/>
        <w:rPr>
          <w:b w:val="0"/>
          <w:color w:val="000000"/>
          <w:sz w:val="20"/>
          <w:szCs w:val="20"/>
        </w:rPr>
      </w:pPr>
      <w:r w:rsidDel="00000000" w:rsidR="00000000" w:rsidRPr="00000000">
        <w:rPr>
          <w:rtl w:val="0"/>
        </w:rPr>
        <w:t xml:space="preserve">Radionecrosis in 30% previously irradiated lesions (n=5/7 bx proven). </w:t>
      </w:r>
    </w:p>
    <w:p w:rsidR="00000000" w:rsidDel="00000000" w:rsidP="00000000" w:rsidRDefault="00000000" w:rsidRPr="00000000" w14:paraId="00001143">
      <w:pPr>
        <w:numPr>
          <w:ilvl w:val="1"/>
          <w:numId w:val="89"/>
        </w:numPr>
        <w:ind w:left="1440" w:hanging="360"/>
        <w:rPr>
          <w:u w:val="none"/>
        </w:rPr>
      </w:pPr>
      <w:r w:rsidDel="00000000" w:rsidR="00000000" w:rsidRPr="00000000">
        <w:rPr>
          <w:rtl w:val="0"/>
        </w:rPr>
        <w:t xml:space="preserve">MPFS 2 mo.</w:t>
      </w:r>
    </w:p>
    <w:p w:rsidR="00000000" w:rsidDel="00000000" w:rsidP="00000000" w:rsidRDefault="00000000" w:rsidRPr="00000000" w14:paraId="00001144">
      <w:pPr>
        <w:numPr>
          <w:ilvl w:val="1"/>
          <w:numId w:val="89"/>
        </w:numPr>
        <w:ind w:left="1440" w:hanging="360"/>
        <w:rPr>
          <w:b w:val="0"/>
          <w:color w:val="000000"/>
          <w:sz w:val="20"/>
          <w:szCs w:val="20"/>
        </w:rPr>
      </w:pPr>
      <w:r w:rsidDel="00000000" w:rsidR="00000000" w:rsidRPr="00000000">
        <w:rPr>
          <w:rtl w:val="0"/>
        </w:rPr>
        <w:t xml:space="preserve">MTT radionecrosis after either SRS or pembro of 1.5y.</w:t>
      </w:r>
    </w:p>
    <w:p w:rsidR="00000000" w:rsidDel="00000000" w:rsidP="00000000" w:rsidRDefault="00000000" w:rsidRPr="00000000" w14:paraId="00001145">
      <w:pPr>
        <w:numPr>
          <w:ilvl w:val="0"/>
          <w:numId w:val="89"/>
        </w:numPr>
        <w:rPr>
          <w:b w:val="0"/>
          <w:color w:val="000000"/>
          <w:sz w:val="20"/>
          <w:szCs w:val="20"/>
        </w:rPr>
      </w:pPr>
      <w:r w:rsidDel="00000000" w:rsidR="00000000" w:rsidRPr="00000000">
        <w:rPr>
          <w:rtl w:val="0"/>
        </w:rPr>
        <w:t xml:space="preserve">Australian phase II [</w:t>
      </w:r>
      <w:hyperlink r:id="rId1066">
        <w:r w:rsidDel="00000000" w:rsidR="00000000" w:rsidRPr="00000000">
          <w:rPr>
            <w:rtl w:val="0"/>
          </w:rPr>
          <w:t xml:space="preserve">Long Lanc Onc '18</w:t>
        </w:r>
      </w:hyperlink>
      <w:r w:rsidDel="00000000" w:rsidR="00000000" w:rsidRPr="00000000">
        <w:rPr>
          <w:rtl w:val="0"/>
        </w:rPr>
        <w:t xml:space="preserve">]: </w:t>
      </w:r>
      <w:r w:rsidDel="00000000" w:rsidR="00000000" w:rsidRPr="00000000">
        <w:rPr>
          <w:b w:val="1"/>
          <w:rtl w:val="0"/>
        </w:rPr>
        <w:t xml:space="preserve">Asymptomatic brain </w:t>
      </w:r>
      <w:r w:rsidDel="00000000" w:rsidR="00000000" w:rsidRPr="00000000">
        <w:rPr>
          <w:b w:val="1"/>
          <w:rtl w:val="0"/>
        </w:rPr>
        <w:t xml:space="preserve">mets</w:t>
      </w:r>
      <w:r w:rsidDel="00000000" w:rsidR="00000000" w:rsidRPr="00000000">
        <w:rPr>
          <w:b w:val="1"/>
          <w:rtl w:val="0"/>
        </w:rPr>
        <w:t xml:space="preserve"> Nivo ± Ipilimumab</w:t>
      </w:r>
      <w:r w:rsidDel="00000000" w:rsidR="00000000" w:rsidRPr="00000000">
        <w:rPr>
          <w:rtl w:val="0"/>
        </w:rPr>
        <w:t xml:space="preserve">.</w:t>
        <w:br w:type="textWrapping"/>
        <w:t xml:space="preserve">TBL </w:t>
      </w:r>
      <w:hyperlink r:id="rId1067">
        <w:r w:rsidDel="00000000" w:rsidR="00000000" w:rsidRPr="00000000">
          <w:rPr>
            <w:vertAlign w:val="superscript"/>
            <w:rtl w:val="0"/>
          </w:rPr>
          <w:t xml:space="preserve">QS</w:t>
        </w:r>
      </w:hyperlink>
      <w:r w:rsidDel="00000000" w:rsidR="00000000" w:rsidRPr="00000000">
        <w:rPr>
          <w:rtl w:val="0"/>
        </w:rPr>
        <w:t xml:space="preserve">: Nivo+ipi has a 46% intracranial response rate at 12 weeks for asymptomatic melanoma brain mets, which is surpassed by the grade 3 or higher toxicity rate. Beam on.</w:t>
      </w:r>
    </w:p>
    <w:p w:rsidR="00000000" w:rsidDel="00000000" w:rsidP="00000000" w:rsidRDefault="00000000" w:rsidRPr="00000000" w14:paraId="00001146">
      <w:pPr>
        <w:numPr>
          <w:ilvl w:val="1"/>
          <w:numId w:val="89"/>
        </w:numPr>
        <w:ind w:left="1440" w:hanging="360"/>
        <w:rPr>
          <w:b w:val="0"/>
          <w:color w:val="000000"/>
          <w:sz w:val="20"/>
          <w:szCs w:val="20"/>
        </w:rPr>
      </w:pPr>
      <w:r w:rsidDel="00000000" w:rsidR="00000000" w:rsidRPr="00000000">
        <w:rPr>
          <w:rtl w:val="0"/>
        </w:rPr>
        <w:t xml:space="preserve">63 pts + 16 pts who failed local therapy, had LMD or were symptomatic and got Nivo alone. MFU 17 mo.</w:t>
      </w:r>
    </w:p>
    <w:p w:rsidR="00000000" w:rsidDel="00000000" w:rsidP="00000000" w:rsidRDefault="00000000" w:rsidRPr="00000000" w14:paraId="00001147">
      <w:pPr>
        <w:numPr>
          <w:ilvl w:val="2"/>
          <w:numId w:val="89"/>
        </w:numPr>
        <w:ind w:left="2160" w:hanging="360"/>
        <w:rPr>
          <w:b w:val="0"/>
          <w:color w:val="000000"/>
          <w:sz w:val="20"/>
          <w:szCs w:val="20"/>
        </w:rPr>
      </w:pPr>
      <w:r w:rsidDel="00000000" w:rsidR="00000000" w:rsidRPr="00000000">
        <w:rPr>
          <w:rtl w:val="0"/>
        </w:rPr>
        <w:t xml:space="preserve">Nivolumab 3 mg/kg q2w.</w:t>
      </w:r>
    </w:p>
    <w:p w:rsidR="00000000" w:rsidDel="00000000" w:rsidP="00000000" w:rsidRDefault="00000000" w:rsidRPr="00000000" w14:paraId="00001148">
      <w:pPr>
        <w:numPr>
          <w:ilvl w:val="2"/>
          <w:numId w:val="89"/>
        </w:numPr>
        <w:ind w:left="2160" w:hanging="360"/>
        <w:rPr>
          <w:b w:val="0"/>
          <w:color w:val="000000"/>
          <w:sz w:val="20"/>
          <w:szCs w:val="20"/>
        </w:rPr>
      </w:pPr>
      <w:r w:rsidDel="00000000" w:rsidR="00000000" w:rsidRPr="00000000">
        <w:rPr>
          <w:rFonts w:ascii="Cardo" w:cs="Cardo" w:eastAsia="Cardo" w:hAnsi="Cardo"/>
          <w:rtl w:val="0"/>
        </w:rPr>
        <w:t xml:space="preserve">Nivo 1 mg/kg + Ipi 3 mg/kg q3w x4c→ Nivo 3 mg/kg q2w. </w:t>
      </w:r>
    </w:p>
    <w:p w:rsidR="00000000" w:rsidDel="00000000" w:rsidP="00000000" w:rsidRDefault="00000000" w:rsidRPr="00000000" w14:paraId="00001149">
      <w:pPr>
        <w:numPr>
          <w:ilvl w:val="1"/>
          <w:numId w:val="89"/>
        </w:numPr>
        <w:ind w:left="1440" w:hanging="360"/>
        <w:rPr>
          <w:b w:val="0"/>
          <w:color w:val="000000"/>
          <w:sz w:val="20"/>
          <w:szCs w:val="20"/>
        </w:rPr>
      </w:pPr>
      <w:r w:rsidDel="00000000" w:rsidR="00000000" w:rsidRPr="00000000">
        <w:rPr>
          <w:rFonts w:ascii="Cardo" w:cs="Cardo" w:eastAsia="Cardo" w:hAnsi="Cardo"/>
          <w:rtl w:val="0"/>
        </w:rPr>
        <w:t xml:space="preserve">Intracranial response 20→ 46% with intracranial CR in 12→ 17%. </w:t>
      </w:r>
    </w:p>
    <w:p w:rsidR="00000000" w:rsidDel="00000000" w:rsidP="00000000" w:rsidRDefault="00000000" w:rsidRPr="00000000" w14:paraId="0000114A">
      <w:pPr>
        <w:numPr>
          <w:ilvl w:val="1"/>
          <w:numId w:val="89"/>
        </w:numPr>
        <w:ind w:left="1440" w:hanging="360"/>
        <w:rPr>
          <w:u w:val="none"/>
        </w:rPr>
      </w:pPr>
      <w:r w:rsidDel="00000000" w:rsidR="00000000" w:rsidRPr="00000000">
        <w:rPr>
          <w:rFonts w:ascii="Cardo" w:cs="Cardo" w:eastAsia="Cardo" w:hAnsi="Cardo"/>
          <w:rtl w:val="0"/>
        </w:rPr>
        <w:t xml:space="preserve">6 mo intracranial PFS 20→ 50%. </w:t>
      </w:r>
    </w:p>
    <w:p w:rsidR="00000000" w:rsidDel="00000000" w:rsidP="00000000" w:rsidRDefault="00000000" w:rsidRPr="00000000" w14:paraId="0000114B">
      <w:pPr>
        <w:numPr>
          <w:ilvl w:val="1"/>
          <w:numId w:val="89"/>
        </w:numPr>
        <w:ind w:left="1440" w:hanging="360"/>
        <w:rPr>
          <w:b w:val="0"/>
          <w:color w:val="000000"/>
          <w:sz w:val="20"/>
          <w:szCs w:val="20"/>
        </w:rPr>
      </w:pPr>
      <w:r w:rsidDel="00000000" w:rsidR="00000000" w:rsidRPr="00000000">
        <w:rPr>
          <w:rFonts w:ascii="Cardo" w:cs="Cardo" w:eastAsia="Cardo" w:hAnsi="Cardo"/>
          <w:rtl w:val="0"/>
        </w:rPr>
        <w:t xml:space="preserve">G3/4 toxicity in 16→ 54%, with 23% severe colitis.</w:t>
      </w:r>
    </w:p>
    <w:bookmarkStart w:colFirst="0" w:colLast="0" w:name="48ixgsmrj409" w:id="298"/>
    <w:bookmarkEnd w:id="298"/>
    <w:p w:rsidR="00000000" w:rsidDel="00000000" w:rsidP="00000000" w:rsidRDefault="00000000" w:rsidRPr="00000000" w14:paraId="0000114C">
      <w:pPr>
        <w:numPr>
          <w:ilvl w:val="0"/>
          <w:numId w:val="89"/>
        </w:numPr>
        <w:rPr>
          <w:b w:val="0"/>
          <w:color w:val="000000"/>
          <w:sz w:val="20"/>
          <w:szCs w:val="20"/>
        </w:rPr>
      </w:pPr>
      <w:r w:rsidDel="00000000" w:rsidR="00000000" w:rsidRPr="00000000">
        <w:rPr>
          <w:b w:val="1"/>
          <w:rtl w:val="0"/>
        </w:rPr>
        <w:t xml:space="preserve">CheckMate 204 </w:t>
      </w:r>
      <w:r w:rsidDel="00000000" w:rsidR="00000000" w:rsidRPr="00000000">
        <w:rPr>
          <w:rtl w:val="0"/>
        </w:rPr>
        <w:t xml:space="preserve">[</w:t>
      </w:r>
      <w:hyperlink r:id="rId1068">
        <w:r w:rsidDel="00000000" w:rsidR="00000000" w:rsidRPr="00000000">
          <w:rPr>
            <w:rtl w:val="0"/>
          </w:rPr>
          <w:t xml:space="preserve">Tawbi NEJM '18</w:t>
        </w:r>
      </w:hyperlink>
      <w:r w:rsidDel="00000000" w:rsidR="00000000" w:rsidRPr="00000000">
        <w:rPr>
          <w:rtl w:val="0"/>
        </w:rPr>
        <w:t xml:space="preserve">]: </w:t>
      </w:r>
      <w:r w:rsidDel="00000000" w:rsidR="00000000" w:rsidRPr="00000000">
        <w:rPr>
          <w:rFonts w:ascii="Cardo" w:cs="Cardo" w:eastAsia="Cardo" w:hAnsi="Cardo"/>
          <w:b w:val="1"/>
          <w:rtl w:val="0"/>
        </w:rPr>
        <w:t xml:space="preserve">Asymptomatic BM Nivo/Ipi x4c→ Maintenance Nivo</w:t>
      </w:r>
      <w:r w:rsidDel="00000000" w:rsidR="00000000" w:rsidRPr="00000000">
        <w:rPr>
          <w:rtl w:val="0"/>
        </w:rPr>
        <w:t xml:space="preserve">.</w:t>
        <w:br w:type="textWrapping"/>
        <w:t xml:space="preserve">TBL </w:t>
      </w:r>
      <w:hyperlink r:id="rId1069">
        <w:r w:rsidDel="00000000" w:rsidR="00000000" w:rsidRPr="00000000">
          <w:rPr>
            <w:vertAlign w:val="superscript"/>
            <w:rtl w:val="0"/>
          </w:rPr>
          <w:t xml:space="preserve">QS</w:t>
        </w:r>
      </w:hyperlink>
      <w:r w:rsidDel="00000000" w:rsidR="00000000" w:rsidRPr="00000000">
        <w:rPr>
          <w:rtl w:val="0"/>
        </w:rPr>
        <w:t xml:space="preserve">: Immunotherapy appears as effective inside the brain as outside and may not be a bad initial approach in patients with small-volume, asymptomatic brain mets from melanoma.</w:t>
      </w:r>
    </w:p>
    <w:p w:rsidR="00000000" w:rsidDel="00000000" w:rsidP="00000000" w:rsidRDefault="00000000" w:rsidRPr="00000000" w14:paraId="0000114D">
      <w:pPr>
        <w:numPr>
          <w:ilvl w:val="1"/>
          <w:numId w:val="89"/>
        </w:numPr>
        <w:ind w:left="1440" w:hanging="360"/>
        <w:rPr>
          <w:b w:val="0"/>
          <w:color w:val="000000"/>
          <w:sz w:val="20"/>
          <w:szCs w:val="20"/>
        </w:rPr>
      </w:pPr>
      <w:r w:rsidDel="00000000" w:rsidR="00000000" w:rsidRPr="00000000">
        <w:rPr>
          <w:rtl w:val="0"/>
        </w:rPr>
        <w:t xml:space="preserve">94 pts. Requires one naive BM &lt; 3 cm. No steroids. Over half had 1 BM and &lt; 1% or unknown PD-L1. MFU 14 mo</w:t>
      </w:r>
    </w:p>
    <w:p w:rsidR="00000000" w:rsidDel="00000000" w:rsidP="00000000" w:rsidRDefault="00000000" w:rsidRPr="00000000" w14:paraId="0000114E">
      <w:pPr>
        <w:numPr>
          <w:ilvl w:val="2"/>
          <w:numId w:val="89"/>
        </w:numPr>
        <w:ind w:left="2160" w:hanging="360"/>
        <w:rPr>
          <w:b w:val="0"/>
          <w:color w:val="000000"/>
          <w:sz w:val="20"/>
          <w:szCs w:val="20"/>
        </w:rPr>
      </w:pPr>
      <w:r w:rsidDel="00000000" w:rsidR="00000000" w:rsidRPr="00000000">
        <w:rPr>
          <w:rtl w:val="0"/>
        </w:rPr>
        <w:t xml:space="preserve">Nivo 1 mg + Ipi 3 mg q3w up to 4 doses, then nivo 3 q2w until progression or toxicity.</w:t>
      </w:r>
    </w:p>
    <w:p w:rsidR="00000000" w:rsidDel="00000000" w:rsidP="00000000" w:rsidRDefault="00000000" w:rsidRPr="00000000" w14:paraId="0000114F">
      <w:pPr>
        <w:numPr>
          <w:ilvl w:val="1"/>
          <w:numId w:val="89"/>
        </w:numPr>
        <w:ind w:left="1440" w:hanging="360"/>
        <w:rPr>
          <w:b w:val="0"/>
          <w:color w:val="000000"/>
          <w:sz w:val="20"/>
          <w:szCs w:val="20"/>
        </w:rPr>
      </w:pPr>
      <w:r w:rsidDel="00000000" w:rsidR="00000000" w:rsidRPr="00000000">
        <w:rPr>
          <w:rtl w:val="0"/>
        </w:rPr>
        <w:t xml:space="preserve">1y intracranial (and extracranial) response ~57% with intracranial CR 26%.</w:t>
      </w:r>
    </w:p>
    <w:p w:rsidR="00000000" w:rsidDel="00000000" w:rsidP="00000000" w:rsidRDefault="00000000" w:rsidRPr="00000000" w14:paraId="00001150">
      <w:pPr>
        <w:numPr>
          <w:ilvl w:val="2"/>
          <w:numId w:val="89"/>
        </w:numPr>
        <w:ind w:left="2160" w:hanging="360"/>
        <w:rPr>
          <w:b w:val="0"/>
          <w:color w:val="000000"/>
          <w:sz w:val="20"/>
          <w:szCs w:val="20"/>
        </w:rPr>
      </w:pPr>
      <w:r w:rsidDel="00000000" w:rsidR="00000000" w:rsidRPr="00000000">
        <w:rPr>
          <w:rFonts w:ascii="Cardo" w:cs="Cardo" w:eastAsia="Cardo" w:hAnsi="Cardo"/>
          <w:rtl w:val="0"/>
        </w:rPr>
        <w:t xml:space="preserve">1y response rate for PD-L1 ± 5% of 48→ 76%.</w:t>
      </w:r>
    </w:p>
    <w:p w:rsidR="00000000" w:rsidDel="00000000" w:rsidP="00000000" w:rsidRDefault="00000000" w:rsidRPr="00000000" w14:paraId="00001151">
      <w:pPr>
        <w:numPr>
          <w:ilvl w:val="1"/>
          <w:numId w:val="89"/>
        </w:numPr>
        <w:ind w:left="1440" w:hanging="360"/>
        <w:rPr>
          <w:u w:val="none"/>
        </w:rPr>
      </w:pPr>
      <w:r w:rsidDel="00000000" w:rsidR="00000000" w:rsidRPr="00000000">
        <w:rPr>
          <w:rtl w:val="0"/>
        </w:rPr>
        <w:t xml:space="preserve">6 mo intracranial PFS of 60%. However, 90% of patients had ongoing intracranial responses at last follow up.</w:t>
      </w:r>
    </w:p>
    <w:p w:rsidR="00000000" w:rsidDel="00000000" w:rsidP="00000000" w:rsidRDefault="00000000" w:rsidRPr="00000000" w14:paraId="00001152">
      <w:pPr>
        <w:numPr>
          <w:ilvl w:val="1"/>
          <w:numId w:val="89"/>
        </w:numPr>
        <w:ind w:left="1440" w:hanging="360"/>
        <w:rPr>
          <w:b w:val="0"/>
          <w:color w:val="000000"/>
          <w:sz w:val="20"/>
          <w:szCs w:val="20"/>
        </w:rPr>
      </w:pPr>
      <w:r w:rsidDel="00000000" w:rsidR="00000000" w:rsidRPr="00000000">
        <w:rPr>
          <w:rtl w:val="0"/>
        </w:rPr>
        <w:t xml:space="preserve">G3/4 toxicity 55%, including 7% CNS.</w:t>
      </w:r>
    </w:p>
    <w:p w:rsidR="00000000" w:rsidDel="00000000" w:rsidP="00000000" w:rsidRDefault="00000000" w:rsidRPr="00000000" w14:paraId="00001153">
      <w:pPr>
        <w:numPr>
          <w:ilvl w:val="0"/>
          <w:numId w:val="89"/>
        </w:numPr>
        <w:rPr>
          <w:u w:val="none"/>
        </w:rPr>
      </w:pPr>
      <w:r w:rsidDel="00000000" w:rsidR="00000000" w:rsidRPr="00000000">
        <w:rPr>
          <w:rtl w:val="0"/>
        </w:rPr>
        <w:t xml:space="preserve">There appears to be no utility for WBRT in the setting of local treatment of 1-3 melanoma brain mets [</w:t>
      </w:r>
      <w:hyperlink w:anchor="kix.o0vcyhzrma5">
        <w:r w:rsidDel="00000000" w:rsidR="00000000" w:rsidRPr="00000000">
          <w:rPr>
            <w:rtl w:val="0"/>
          </w:rPr>
          <w:t xml:space="preserve">ANZMTG 01.07</w:t>
        </w:r>
      </w:hyperlink>
      <w:r w:rsidDel="00000000" w:rsidR="00000000" w:rsidRPr="00000000">
        <w:rPr>
          <w:rtl w:val="0"/>
        </w:rPr>
        <w:t xml:space="preserve">].</w:t>
      </w:r>
    </w:p>
    <w:p w:rsidR="00000000" w:rsidDel="00000000" w:rsidP="00000000" w:rsidRDefault="00000000" w:rsidRPr="00000000" w14:paraId="00001154">
      <w:pPr>
        <w:ind w:firstLine="720"/>
        <w:rPr/>
      </w:pPr>
      <w:r w:rsidDel="00000000" w:rsidR="00000000" w:rsidRPr="00000000">
        <w:rPr>
          <w:rtl w:val="0"/>
        </w:rPr>
      </w:r>
    </w:p>
    <w:tbl>
      <w:tblPr>
        <w:tblStyle w:val="Table35"/>
        <w:tblW w:w="8895.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895"/>
        <w:tblGridChange w:id="0">
          <w:tblGrid>
            <w:gridCol w:w="889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1155">
            <w:pPr>
              <w:ind w:left="0" w:firstLine="0"/>
              <w:rPr>
                <w:vertAlign w:val="superscript"/>
              </w:rPr>
            </w:pPr>
            <w:r w:rsidDel="00000000" w:rsidR="00000000" w:rsidRPr="00000000">
              <w:rPr>
                <w:b w:val="1"/>
                <w:rtl w:val="0"/>
              </w:rPr>
              <w:t xml:space="preserve">Asymptomatic brain mets from melanoma respond to ipi + nivo or BRAFi/MEKi ~50% of the time </w:t>
            </w:r>
            <w:hyperlink r:id="rId1070">
              <w:r w:rsidDel="00000000" w:rsidR="00000000" w:rsidRPr="00000000">
                <w:rPr>
                  <w:b w:val="1"/>
                  <w:vertAlign w:val="superscript"/>
                  <w:rtl w:val="0"/>
                </w:rPr>
                <w:t xml:space="preserve">QS</w:t>
              </w:r>
            </w:hyperlink>
            <w:r w:rsidDel="00000000" w:rsidR="00000000" w:rsidRPr="00000000">
              <w:rPr>
                <w:rtl w:val="0"/>
              </w:rPr>
            </w:r>
          </w:p>
        </w:tc>
      </w:tr>
    </w:tbl>
    <w:p w:rsidR="00000000" w:rsidDel="00000000" w:rsidP="00000000" w:rsidRDefault="00000000" w:rsidRPr="00000000" w14:paraId="00001156">
      <w:pPr>
        <w:widowControl w:val="0"/>
        <w:ind w:left="0" w:firstLine="0"/>
        <w:rPr/>
      </w:pPr>
      <w:r w:rsidDel="00000000" w:rsidR="00000000" w:rsidRPr="00000000">
        <w:rPr>
          <w:rtl w:val="0"/>
        </w:rPr>
      </w:r>
    </w:p>
    <w:p w:rsidR="00000000" w:rsidDel="00000000" w:rsidP="00000000" w:rsidRDefault="00000000" w:rsidRPr="00000000" w14:paraId="00001157">
      <w:pPr>
        <w:pStyle w:val="Heading2"/>
        <w:rPr/>
      </w:pPr>
      <w:bookmarkStart w:colFirst="0" w:colLast="0" w:name="_5iesi1n7prpe" w:id="299"/>
      <w:bookmarkEnd w:id="299"/>
      <w:hyperlink w:anchor="_hi5xpm3qkl7f">
        <w:r w:rsidDel="00000000" w:rsidR="00000000" w:rsidRPr="00000000">
          <w:rPr>
            <w:rtl w:val="0"/>
          </w:rPr>
          <w:t xml:space="preserve">Toxicity</w:t>
        </w:r>
      </w:hyperlink>
      <w:r w:rsidDel="00000000" w:rsidR="00000000" w:rsidRPr="00000000">
        <w:rPr>
          <w:rtl w:val="0"/>
        </w:rPr>
      </w:r>
    </w:p>
    <w:p w:rsidR="00000000" w:rsidDel="00000000" w:rsidP="00000000" w:rsidRDefault="00000000" w:rsidRPr="00000000" w14:paraId="00001158">
      <w:pPr>
        <w:numPr>
          <w:ilvl w:val="0"/>
          <w:numId w:val="9"/>
        </w:numPr>
        <w:rPr>
          <w:b w:val="0"/>
          <w:color w:val="000000"/>
          <w:sz w:val="20"/>
          <w:szCs w:val="20"/>
        </w:rPr>
      </w:pPr>
      <w:r w:rsidDel="00000000" w:rsidR="00000000" w:rsidRPr="00000000">
        <w:rPr>
          <w:rtl w:val="0"/>
        </w:rPr>
        <w:t xml:space="preserve">α / β = 2.5.</w:t>
      </w:r>
    </w:p>
    <w:p w:rsidR="00000000" w:rsidDel="00000000" w:rsidP="00000000" w:rsidRDefault="00000000" w:rsidRPr="00000000" w14:paraId="00001159">
      <w:pPr>
        <w:numPr>
          <w:ilvl w:val="0"/>
          <w:numId w:val="9"/>
        </w:numPr>
        <w:rPr>
          <w:b w:val="0"/>
          <w:color w:val="000000"/>
          <w:sz w:val="20"/>
          <w:szCs w:val="20"/>
        </w:rPr>
      </w:pPr>
      <w:r w:rsidDel="00000000" w:rsidR="00000000" w:rsidRPr="00000000">
        <w:rPr>
          <w:rtl w:val="0"/>
        </w:rPr>
        <w:t xml:space="preserve">For 30/5, 24 Gy is tolerance dose to the spinal cord/small bowel.</w:t>
      </w:r>
    </w:p>
    <w:p w:rsidR="00000000" w:rsidDel="00000000" w:rsidP="00000000" w:rsidRDefault="00000000" w:rsidRPr="00000000" w14:paraId="0000115A">
      <w:pPr>
        <w:numPr>
          <w:ilvl w:val="0"/>
          <w:numId w:val="9"/>
        </w:numPr>
        <w:rPr>
          <w:b w:val="0"/>
          <w:color w:val="000000"/>
          <w:sz w:val="20"/>
          <w:szCs w:val="20"/>
        </w:rPr>
      </w:pPr>
      <w:r w:rsidDel="00000000" w:rsidR="00000000" w:rsidRPr="00000000">
        <w:rPr>
          <w:rtl w:val="0"/>
        </w:rPr>
        <w:t xml:space="preserve">Acute toxicity: Erythema, desquamation, fatigue.</w:t>
      </w:r>
    </w:p>
    <w:p w:rsidR="00000000" w:rsidDel="00000000" w:rsidP="00000000" w:rsidRDefault="00000000" w:rsidRPr="00000000" w14:paraId="0000115B">
      <w:pPr>
        <w:numPr>
          <w:ilvl w:val="0"/>
          <w:numId w:val="9"/>
        </w:numPr>
        <w:rPr>
          <w:b w:val="0"/>
          <w:color w:val="000000"/>
          <w:sz w:val="20"/>
          <w:szCs w:val="20"/>
        </w:rPr>
      </w:pPr>
      <w:r w:rsidDel="00000000" w:rsidR="00000000" w:rsidRPr="00000000">
        <w:rPr>
          <w:rFonts w:ascii="Cardo" w:cs="Cardo" w:eastAsia="Cardo" w:hAnsi="Cardo"/>
          <w:rtl w:val="0"/>
        </w:rPr>
        <w:t xml:space="preserve">Late toxicity: Lymphedema for axilla / groin of 20→ 27% [</w:t>
      </w:r>
      <w:hyperlink w:anchor="kix.ua35e51izpdy">
        <w:r w:rsidDel="00000000" w:rsidR="00000000" w:rsidRPr="00000000">
          <w:rPr>
            <w:rtl w:val="0"/>
          </w:rPr>
          <w:t xml:space="preserve">Ballo Cancer  '06</w:t>
        </w:r>
      </w:hyperlink>
      <w:r w:rsidDel="00000000" w:rsidR="00000000" w:rsidRPr="00000000">
        <w:rPr>
          <w:rtl w:val="0"/>
        </w:rPr>
        <w:t xml:space="preserve">]</w:t>
      </w:r>
    </w:p>
    <w:p w:rsidR="00000000" w:rsidDel="00000000" w:rsidP="00000000" w:rsidRDefault="00000000" w:rsidRPr="00000000" w14:paraId="0000115C">
      <w:pPr>
        <w:numPr>
          <w:ilvl w:val="0"/>
          <w:numId w:val="9"/>
        </w:numPr>
        <w:rPr>
          <w:b w:val="0"/>
          <w:color w:val="000000"/>
          <w:sz w:val="20"/>
          <w:szCs w:val="20"/>
        </w:rPr>
      </w:pPr>
      <w:r w:rsidDel="00000000" w:rsidR="00000000" w:rsidRPr="00000000">
        <w:rPr>
          <w:rtl w:val="0"/>
        </w:rPr>
        <w:t xml:space="preserve">For lesions on ear, keep dose &lt; 3 Gy/fx to reduce risk of cartilaginous necrosis.</w:t>
      </w:r>
    </w:p>
    <w:p w:rsidR="00000000" w:rsidDel="00000000" w:rsidP="00000000" w:rsidRDefault="00000000" w:rsidRPr="00000000" w14:paraId="0000115D">
      <w:pPr>
        <w:numPr>
          <w:ilvl w:val="0"/>
          <w:numId w:val="9"/>
        </w:numPr>
        <w:rPr>
          <w:b w:val="0"/>
          <w:color w:val="000000"/>
          <w:sz w:val="20"/>
          <w:szCs w:val="20"/>
        </w:rPr>
      </w:pPr>
      <w:r w:rsidDel="00000000" w:rsidR="00000000" w:rsidRPr="00000000">
        <w:rPr>
          <w:rtl w:val="0"/>
        </w:rPr>
        <w:t xml:space="preserve">Skin necrosis in 3% of pts, up to 13% if fx size &gt;3-6 Gy.</w:t>
      </w:r>
    </w:p>
    <w:p w:rsidR="00000000" w:rsidDel="00000000" w:rsidP="00000000" w:rsidRDefault="00000000" w:rsidRPr="00000000" w14:paraId="0000115E">
      <w:pPr>
        <w:pStyle w:val="Heading2"/>
        <w:rPr/>
      </w:pPr>
      <w:bookmarkStart w:colFirst="0" w:colLast="0" w:name="_1qv23hqctc4p" w:id="300"/>
      <w:bookmarkEnd w:id="300"/>
      <w:r w:rsidDel="00000000" w:rsidR="00000000" w:rsidRPr="00000000">
        <w:rPr>
          <w:rtl w:val="0"/>
        </w:rPr>
      </w:r>
    </w:p>
    <w:p w:rsidR="00000000" w:rsidDel="00000000" w:rsidP="00000000" w:rsidRDefault="00000000" w:rsidRPr="00000000" w14:paraId="0000115F">
      <w:pPr>
        <w:pStyle w:val="Heading2"/>
        <w:rPr/>
      </w:pPr>
      <w:bookmarkStart w:colFirst="0" w:colLast="0" w:name="_fie6e84u88hg" w:id="301"/>
      <w:bookmarkEnd w:id="301"/>
      <w:hyperlink w:anchor="_hi5xpm3qkl7f">
        <w:r w:rsidDel="00000000" w:rsidR="00000000" w:rsidRPr="00000000">
          <w:rPr>
            <w:rtl w:val="0"/>
          </w:rPr>
          <w:t xml:space="preserve">Treatment Planning</w:t>
        </w:r>
      </w:hyperlink>
      <w:r w:rsidDel="00000000" w:rsidR="00000000" w:rsidRPr="00000000">
        <w:rPr>
          <w:rtl w:val="0"/>
        </w:rPr>
      </w:r>
    </w:p>
    <w:p w:rsidR="00000000" w:rsidDel="00000000" w:rsidP="00000000" w:rsidRDefault="00000000" w:rsidRPr="00000000" w14:paraId="00001160">
      <w:pPr>
        <w:ind w:left="0" w:firstLine="0"/>
        <w:rPr>
          <w:vertAlign w:val="superscript"/>
        </w:rPr>
      </w:pPr>
      <w:r w:rsidDel="00000000" w:rsidR="00000000" w:rsidRPr="00000000">
        <w:rPr>
          <w:rtl w:val="0"/>
        </w:rPr>
        <w:t xml:space="preserve">ASCO-SSO Guideline: </w:t>
      </w:r>
      <w:hyperlink r:id="rId1071">
        <w:r w:rsidDel="00000000" w:rsidR="00000000" w:rsidRPr="00000000">
          <w:rPr>
            <w:rtl w:val="0"/>
          </w:rPr>
          <w:t xml:space="preserve">Sentinel Lymph Node Biopsy for Melanoma</w:t>
        </w:r>
      </w:hyperlink>
      <w:r w:rsidDel="00000000" w:rsidR="00000000" w:rsidRPr="00000000">
        <w:rPr>
          <w:i w:val="1"/>
          <w:rtl w:val="0"/>
        </w:rPr>
        <w:t xml:space="preserve"> December 12, 2017 </w:t>
      </w:r>
      <w:hyperlink w:anchor="kix.dn7ogoj2m7dt">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1161">
      <w:pPr>
        <w:numPr>
          <w:ilvl w:val="0"/>
          <w:numId w:val="94"/>
        </w:numPr>
        <w:rPr>
          <w:b w:val="0"/>
          <w:color w:val="000000"/>
          <w:sz w:val="20"/>
          <w:szCs w:val="20"/>
        </w:rPr>
      </w:pPr>
      <w:r w:rsidDel="00000000" w:rsidR="00000000" w:rsidRPr="00000000">
        <w:rPr>
          <w:rFonts w:ascii="Gungsuh" w:cs="Gungsuh" w:eastAsia="Gungsuh" w:hAnsi="Gungsuh"/>
          <w:rtl w:val="0"/>
        </w:rPr>
        <w:t xml:space="preserve">Consider holding BRAF and/or MEK inhibitors ≥ 3d around RT, while only ≥ 1d for SRS or SBRT.</w:t>
      </w:r>
    </w:p>
    <w:p w:rsidR="00000000" w:rsidDel="00000000" w:rsidP="00000000" w:rsidRDefault="00000000" w:rsidRPr="00000000" w14:paraId="00001162">
      <w:pPr>
        <w:numPr>
          <w:ilvl w:val="0"/>
          <w:numId w:val="94"/>
        </w:numPr>
        <w:rPr>
          <w:b w:val="0"/>
          <w:color w:val="000000"/>
          <w:sz w:val="20"/>
          <w:szCs w:val="20"/>
        </w:rPr>
      </w:pPr>
      <w:r w:rsidDel="00000000" w:rsidR="00000000" w:rsidRPr="00000000">
        <w:rPr>
          <w:rtl w:val="0"/>
        </w:rPr>
        <w:t xml:space="preserve">Primary site indications:</w:t>
      </w:r>
    </w:p>
    <w:p w:rsidR="00000000" w:rsidDel="00000000" w:rsidP="00000000" w:rsidRDefault="00000000" w:rsidRPr="00000000" w14:paraId="00001163">
      <w:pPr>
        <w:numPr>
          <w:ilvl w:val="1"/>
          <w:numId w:val="94"/>
        </w:numPr>
        <w:ind w:left="1440" w:hanging="360"/>
        <w:rPr>
          <w:b w:val="0"/>
          <w:color w:val="000000"/>
          <w:sz w:val="20"/>
          <w:szCs w:val="20"/>
        </w:rPr>
      </w:pPr>
      <w:r w:rsidDel="00000000" w:rsidR="00000000" w:rsidRPr="00000000">
        <w:rPr>
          <w:rtl w:val="0"/>
        </w:rPr>
        <w:t xml:space="preserve">SM close (re-resect), desmoplastic histology, ulceration, satellitosis, breslow &gt; 4 mm, recurrent disease.</w:t>
      </w:r>
    </w:p>
    <w:p w:rsidR="00000000" w:rsidDel="00000000" w:rsidP="00000000" w:rsidRDefault="00000000" w:rsidRPr="00000000" w14:paraId="00001164">
      <w:pPr>
        <w:numPr>
          <w:ilvl w:val="2"/>
          <w:numId w:val="94"/>
        </w:numPr>
        <w:ind w:left="2160" w:hanging="360"/>
        <w:rPr>
          <w:b w:val="0"/>
          <w:color w:val="000000"/>
          <w:sz w:val="20"/>
          <w:szCs w:val="20"/>
        </w:rPr>
      </w:pPr>
      <w:r w:rsidDel="00000000" w:rsidR="00000000" w:rsidRPr="00000000">
        <w:rPr>
          <w:rFonts w:ascii="Gungsuh" w:cs="Gungsuh" w:eastAsia="Gungsuh" w:hAnsi="Gungsuh"/>
          <w:rtl w:val="0"/>
        </w:rPr>
        <w:t xml:space="preserve">In general, at least 1 cm SM (T1), for thicker tumors 2 cm SM (≥ T3).</w:t>
      </w:r>
    </w:p>
    <w:p w:rsidR="00000000" w:rsidDel="00000000" w:rsidP="00000000" w:rsidRDefault="00000000" w:rsidRPr="00000000" w14:paraId="00001165">
      <w:pPr>
        <w:numPr>
          <w:ilvl w:val="2"/>
          <w:numId w:val="94"/>
        </w:numPr>
        <w:ind w:left="2160" w:hanging="360"/>
        <w:rPr>
          <w:b w:val="0"/>
          <w:color w:val="000000"/>
          <w:sz w:val="20"/>
          <w:szCs w:val="20"/>
        </w:rPr>
      </w:pPr>
      <w:r w:rsidDel="00000000" w:rsidR="00000000" w:rsidRPr="00000000">
        <w:rPr>
          <w:rtl w:val="0"/>
        </w:rPr>
        <w:t xml:space="preserve">If desmoplastic and SM-, H&amp;N location, depth &gt; 4 mm, Clark level V benefits from RT [</w:t>
      </w:r>
      <w:hyperlink w:anchor="y3nn6acy7zsj">
        <w:r w:rsidDel="00000000" w:rsidR="00000000" w:rsidRPr="00000000">
          <w:rPr>
            <w:rtl w:val="0"/>
          </w:rPr>
          <w:t xml:space="preserve">Strom Cancer '14</w:t>
        </w:r>
      </w:hyperlink>
      <w:r w:rsidDel="00000000" w:rsidR="00000000" w:rsidRPr="00000000">
        <w:rPr>
          <w:rtl w:val="0"/>
        </w:rPr>
        <w:t xml:space="preserve">].</w:t>
      </w:r>
    </w:p>
    <w:p w:rsidR="00000000" w:rsidDel="00000000" w:rsidP="00000000" w:rsidRDefault="00000000" w:rsidRPr="00000000" w14:paraId="00001166">
      <w:pPr>
        <w:numPr>
          <w:ilvl w:val="0"/>
          <w:numId w:val="94"/>
        </w:numPr>
        <w:rPr>
          <w:b w:val="0"/>
          <w:color w:val="000000"/>
          <w:sz w:val="20"/>
          <w:szCs w:val="20"/>
        </w:rPr>
      </w:pPr>
      <w:r w:rsidDel="00000000" w:rsidR="00000000" w:rsidRPr="00000000">
        <w:rPr>
          <w:rtl w:val="0"/>
        </w:rPr>
        <w:t xml:space="preserve">Nodal basin indications:</w:t>
      </w:r>
    </w:p>
    <w:p w:rsidR="00000000" w:rsidDel="00000000" w:rsidP="00000000" w:rsidRDefault="00000000" w:rsidRPr="00000000" w14:paraId="00001167">
      <w:pPr>
        <w:numPr>
          <w:ilvl w:val="1"/>
          <w:numId w:val="94"/>
        </w:numPr>
        <w:ind w:left="1440" w:hanging="360"/>
        <w:rPr>
          <w:b w:val="0"/>
          <w:color w:val="000000"/>
          <w:sz w:val="20"/>
          <w:szCs w:val="20"/>
        </w:rPr>
      </w:pPr>
      <w:r w:rsidDel="00000000" w:rsidR="00000000" w:rsidRPr="00000000">
        <w:rPr>
          <w:rFonts w:ascii="Gungsuh" w:cs="Gungsuh" w:eastAsia="Gungsuh" w:hAnsi="Gungsuh"/>
          <w:rtl w:val="0"/>
        </w:rPr>
        <w:t xml:space="preserve">Parotid ≥ 1 LN, Neck/Axilla ≥ 2 LN, Inguinal ≥ 3 LN; Neck ≥ 3 cm, Axilla/inguinal ≥ 4 cm [</w:t>
      </w:r>
      <w:hyperlink w:anchor="kix.10rx3l1rxoqb">
        <w:r w:rsidDel="00000000" w:rsidR="00000000" w:rsidRPr="00000000">
          <w:rPr>
            <w:rtl w:val="0"/>
          </w:rPr>
          <w:t xml:space="preserve">TROG 02.01</w:t>
        </w:r>
      </w:hyperlink>
      <w:r w:rsidDel="00000000" w:rsidR="00000000" w:rsidRPr="00000000">
        <w:rPr>
          <w:rtl w:val="0"/>
        </w:rPr>
        <w:t xml:space="preserve">].</w:t>
      </w:r>
    </w:p>
    <w:p w:rsidR="00000000" w:rsidDel="00000000" w:rsidP="00000000" w:rsidRDefault="00000000" w:rsidRPr="00000000" w14:paraId="00001168">
      <w:pPr>
        <w:numPr>
          <w:ilvl w:val="1"/>
          <w:numId w:val="94"/>
        </w:numPr>
        <w:ind w:left="1440" w:hanging="360"/>
        <w:rPr>
          <w:b w:val="0"/>
          <w:color w:val="000000"/>
          <w:sz w:val="20"/>
          <w:szCs w:val="20"/>
        </w:rPr>
      </w:pPr>
      <w:r w:rsidDel="00000000" w:rsidR="00000000" w:rsidRPr="00000000">
        <w:rPr>
          <w:rFonts w:ascii="Gungsuh" w:cs="Gungsuh" w:eastAsia="Gungsuh" w:hAnsi="Gungsuh"/>
          <w:rtl w:val="0"/>
        </w:rPr>
        <w:t xml:space="preserve">ENE, ≥ 4 LN, recurrent nodal dz, cervical LN [</w:t>
      </w:r>
      <w:hyperlink w:anchor="kix.ua35e51izpdy">
        <w:r w:rsidDel="00000000" w:rsidR="00000000" w:rsidRPr="00000000">
          <w:rPr>
            <w:rtl w:val="0"/>
          </w:rPr>
          <w:t xml:space="preserve">Ballo criteria</w:t>
        </w:r>
      </w:hyperlink>
      <w:r w:rsidDel="00000000" w:rsidR="00000000" w:rsidRPr="00000000">
        <w:rPr>
          <w:rtl w:val="0"/>
        </w:rPr>
        <w:t xml:space="preserve">].</w:t>
      </w:r>
    </w:p>
    <w:p w:rsidR="00000000" w:rsidDel="00000000" w:rsidP="00000000" w:rsidRDefault="00000000" w:rsidRPr="00000000" w14:paraId="00001169">
      <w:pPr>
        <w:numPr>
          <w:ilvl w:val="1"/>
          <w:numId w:val="94"/>
        </w:numPr>
        <w:ind w:left="1440" w:hanging="360"/>
      </w:pPr>
      <w:r w:rsidDel="00000000" w:rsidR="00000000" w:rsidRPr="00000000">
        <w:rPr>
          <w:rtl w:val="0"/>
        </w:rPr>
        <w:t xml:space="preserve">Groin/pelvic nodes have a higher threshold for ENI due to morbidity of lymphedema.</w:t>
      </w:r>
    </w:p>
    <w:p w:rsidR="00000000" w:rsidDel="00000000" w:rsidP="00000000" w:rsidRDefault="00000000" w:rsidRPr="00000000" w14:paraId="0000116A">
      <w:pPr>
        <w:numPr>
          <w:ilvl w:val="2"/>
          <w:numId w:val="94"/>
        </w:numPr>
        <w:ind w:left="2160" w:hanging="360"/>
      </w:pPr>
      <w:r w:rsidDel="00000000" w:rsidR="00000000" w:rsidRPr="00000000">
        <w:rPr>
          <w:rtl w:val="0"/>
        </w:rPr>
        <w:t xml:space="preserve">BMI &lt; 25 kg/m</w:t>
      </w:r>
      <w:r w:rsidDel="00000000" w:rsidR="00000000" w:rsidRPr="00000000">
        <w:rPr>
          <w:vertAlign w:val="superscript"/>
          <w:rtl w:val="0"/>
        </w:rPr>
        <w:t xml:space="preserve">2</w:t>
      </w:r>
      <w:r w:rsidDel="00000000" w:rsidR="00000000" w:rsidRPr="00000000">
        <w:rPr>
          <w:rtl w:val="0"/>
        </w:rPr>
        <w:t xml:space="preserve">: 1+ of following: ECE, &gt;3-4 involved lymph nodes, recurrent dz, node &gt;3-4 cm.</w:t>
      </w:r>
    </w:p>
    <w:p w:rsidR="00000000" w:rsidDel="00000000" w:rsidP="00000000" w:rsidRDefault="00000000" w:rsidRPr="00000000" w14:paraId="0000116B">
      <w:pPr>
        <w:numPr>
          <w:ilvl w:val="2"/>
          <w:numId w:val="94"/>
        </w:numPr>
        <w:ind w:left="2160" w:hanging="360"/>
      </w:pPr>
      <w:r w:rsidDel="00000000" w:rsidR="00000000" w:rsidRPr="00000000">
        <w:rPr>
          <w:rtl w:val="0"/>
        </w:rPr>
        <w:t xml:space="preserve">BMI &gt; 25 kg/m</w:t>
      </w:r>
      <w:r w:rsidDel="00000000" w:rsidR="00000000" w:rsidRPr="00000000">
        <w:rPr>
          <w:vertAlign w:val="superscript"/>
          <w:rtl w:val="0"/>
        </w:rPr>
        <w:t xml:space="preserve">2</w:t>
      </w:r>
      <w:r w:rsidDel="00000000" w:rsidR="00000000" w:rsidRPr="00000000">
        <w:rPr>
          <w:rtl w:val="0"/>
        </w:rPr>
        <w:t xml:space="preserve">: ECE and 1+ of the following: &gt;3-4 involved lymph nodes, node &gt;3-4 cm.</w:t>
      </w:r>
    </w:p>
    <w:p w:rsidR="00000000" w:rsidDel="00000000" w:rsidP="00000000" w:rsidRDefault="00000000" w:rsidRPr="00000000" w14:paraId="0000116C">
      <w:pPr>
        <w:numPr>
          <w:ilvl w:val="1"/>
          <w:numId w:val="94"/>
        </w:numPr>
        <w:ind w:left="1440" w:hanging="360"/>
        <w:rPr>
          <w:b w:val="0"/>
          <w:color w:val="000000"/>
          <w:sz w:val="20"/>
          <w:szCs w:val="20"/>
        </w:rPr>
      </w:pPr>
      <w:r w:rsidDel="00000000" w:rsidR="00000000" w:rsidRPr="00000000">
        <w:rPr>
          <w:rtl w:val="0"/>
        </w:rPr>
        <w:t xml:space="preserve">Positive SLN when completion LND is not planned.</w:t>
      </w:r>
    </w:p>
    <w:p w:rsidR="00000000" w:rsidDel="00000000" w:rsidP="00000000" w:rsidRDefault="00000000" w:rsidRPr="00000000" w14:paraId="0000116D">
      <w:pPr>
        <w:numPr>
          <w:ilvl w:val="0"/>
          <w:numId w:val="94"/>
        </w:numPr>
        <w:rPr>
          <w:b w:val="0"/>
          <w:color w:val="000000"/>
          <w:sz w:val="20"/>
          <w:szCs w:val="20"/>
        </w:rPr>
      </w:pPr>
      <w:r w:rsidDel="00000000" w:rsidR="00000000" w:rsidRPr="00000000">
        <w:rPr>
          <w:rtl w:val="0"/>
        </w:rPr>
        <w:t xml:space="preserve">Primary margins 2-4 cm.</w:t>
      </w:r>
    </w:p>
    <w:p w:rsidR="00000000" w:rsidDel="00000000" w:rsidP="00000000" w:rsidRDefault="00000000" w:rsidRPr="00000000" w14:paraId="0000116E">
      <w:pPr>
        <w:numPr>
          <w:ilvl w:val="0"/>
          <w:numId w:val="94"/>
        </w:numPr>
        <w:rPr>
          <w:b w:val="0"/>
          <w:color w:val="000000"/>
          <w:sz w:val="20"/>
          <w:szCs w:val="20"/>
        </w:rPr>
      </w:pPr>
      <w:r w:rsidDel="00000000" w:rsidR="00000000" w:rsidRPr="00000000">
        <w:rPr>
          <w:rtl w:val="0"/>
        </w:rPr>
        <w:t xml:space="preserve">May use SqCC/BCC dosing but hypofractionated is more tolerated. Give 30 in 5 fractions, boost an additional fraction if microscopic residual disease is present in H&amp;N.</w:t>
      </w:r>
    </w:p>
    <w:tbl>
      <w:tblPr>
        <w:tblStyle w:val="Table36"/>
        <w:tblW w:w="687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85"/>
        <w:gridCol w:w="1230"/>
        <w:gridCol w:w="1230"/>
        <w:gridCol w:w="1275"/>
        <w:gridCol w:w="1350"/>
        <w:tblGridChange w:id="0">
          <w:tblGrid>
            <w:gridCol w:w="1785"/>
            <w:gridCol w:w="1230"/>
            <w:gridCol w:w="1230"/>
            <w:gridCol w:w="1275"/>
            <w:gridCol w:w="1350"/>
          </w:tblGrid>
        </w:tblGridChange>
      </w:tblGrid>
      <w:tr>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116F">
            <w:pPr>
              <w:widowControl w:val="0"/>
              <w:ind w:left="0" w:firstLine="0"/>
              <w:rPr>
                <w:b w:val="1"/>
              </w:rPr>
            </w:pPr>
            <w:r w:rsidDel="00000000" w:rsidR="00000000" w:rsidRPr="00000000">
              <w:rPr>
                <w:b w:val="1"/>
                <w:rtl w:val="0"/>
              </w:rPr>
              <w:t xml:space="preserve">Melanoma </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1170">
            <w:pPr>
              <w:widowControl w:val="0"/>
              <w:ind w:left="0" w:firstLine="0"/>
              <w:rPr>
                <w:b w:val="1"/>
              </w:rPr>
            </w:pPr>
            <w:r w:rsidDel="00000000" w:rsidR="00000000" w:rsidRPr="00000000">
              <w:rPr>
                <w:b w:val="1"/>
                <w:rtl w:val="0"/>
              </w:rPr>
              <w:t xml:space="preserve">Definitive</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1171">
            <w:pPr>
              <w:widowControl w:val="0"/>
              <w:ind w:left="0" w:firstLine="0"/>
              <w:rPr>
                <w:b w:val="1"/>
              </w:rPr>
            </w:pPr>
            <w:r w:rsidDel="00000000" w:rsidR="00000000" w:rsidRPr="00000000">
              <w:rPr>
                <w:b w:val="1"/>
                <w:rtl w:val="0"/>
              </w:rPr>
              <w:t xml:space="preserve">Adjuvant</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1172">
            <w:pPr>
              <w:widowControl w:val="0"/>
              <w:ind w:left="0" w:firstLine="0"/>
              <w:rPr>
                <w:b w:val="1"/>
              </w:rPr>
            </w:pPr>
            <w:r w:rsidDel="00000000" w:rsidR="00000000" w:rsidRPr="00000000">
              <w:rPr>
                <w:b w:val="1"/>
                <w:rtl w:val="0"/>
              </w:rPr>
              <w:t xml:space="preserve">Regional</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1173">
            <w:pPr>
              <w:widowControl w:val="0"/>
              <w:ind w:left="0" w:firstLine="0"/>
              <w:rPr>
                <w:b w:val="1"/>
              </w:rPr>
            </w:pPr>
            <w:r w:rsidDel="00000000" w:rsidR="00000000" w:rsidRPr="00000000">
              <w:rPr>
                <w:b w:val="1"/>
                <w:rtl w:val="0"/>
              </w:rPr>
              <w:t xml:space="preserve">Palliative</w:t>
            </w:r>
          </w:p>
        </w:tc>
      </w:tr>
      <w:tr>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1174">
            <w:pPr>
              <w:widowControl w:val="0"/>
              <w:ind w:left="0" w:firstLine="0"/>
              <w:rPr/>
            </w:pPr>
            <w:r w:rsidDel="00000000" w:rsidR="00000000" w:rsidRPr="00000000">
              <w:rPr>
                <w:rtl w:val="0"/>
              </w:rPr>
              <w:t xml:space="preserve">Conventional</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1175">
            <w:pPr>
              <w:widowControl w:val="0"/>
              <w:ind w:left="0" w:firstLine="0"/>
              <w:rPr/>
            </w:pPr>
            <w:r w:rsidDel="00000000" w:rsidR="00000000" w:rsidRPr="00000000">
              <w:rPr>
                <w:rtl w:val="0"/>
              </w:rPr>
              <w:t xml:space="preserve">64-70 Gy</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1176">
            <w:pPr>
              <w:widowControl w:val="0"/>
              <w:ind w:left="0" w:firstLine="0"/>
              <w:rPr/>
            </w:pPr>
            <w:r w:rsidDel="00000000" w:rsidR="00000000" w:rsidRPr="00000000">
              <w:rPr>
                <w:rtl w:val="0"/>
              </w:rPr>
              <w:t xml:space="preserve">60-66 Gy</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1177">
            <w:pPr>
              <w:widowControl w:val="0"/>
              <w:ind w:left="0" w:firstLine="0"/>
              <w:rPr/>
            </w:pPr>
            <w:r w:rsidDel="00000000" w:rsidR="00000000" w:rsidRPr="00000000">
              <w:rPr>
                <w:rtl w:val="0"/>
              </w:rPr>
              <w:t xml:space="preserve">50-66 Gy</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1178">
            <w:pPr>
              <w:widowControl w:val="0"/>
              <w:ind w:left="0" w:firstLine="0"/>
              <w:rPr/>
            </w:pPr>
            <w:r w:rsidDel="00000000" w:rsidR="00000000" w:rsidRPr="00000000">
              <w:rPr>
                <w:rtl w:val="0"/>
              </w:rPr>
              <w:t xml:space="preserve">30/10</w:t>
            </w:r>
          </w:p>
        </w:tc>
      </w:tr>
      <w:tr>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1179">
            <w:pPr>
              <w:widowControl w:val="0"/>
              <w:ind w:left="0" w:firstLine="0"/>
              <w:rPr/>
            </w:pPr>
            <w:r w:rsidDel="00000000" w:rsidR="00000000" w:rsidRPr="00000000">
              <w:rPr>
                <w:rtl w:val="0"/>
              </w:rPr>
              <w:t xml:space="preserve">Moderate hypofrac</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117A">
            <w:pPr>
              <w:widowControl w:val="0"/>
              <w:ind w:left="0" w:firstLine="0"/>
              <w:rPr/>
            </w:pPr>
            <w:r w:rsidDel="00000000" w:rsidR="00000000" w:rsidRPr="00000000">
              <w:rPr>
                <w:rtl w:val="0"/>
              </w:rPr>
              <w:t xml:space="preserve">50-57.5/20-23</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117B">
            <w:pPr>
              <w:widowControl w:val="0"/>
              <w:ind w:left="0" w:firstLine="0"/>
              <w:rPr/>
            </w:pPr>
            <w:r w:rsidDel="00000000" w:rsidR="00000000" w:rsidRPr="00000000">
              <w:rPr>
                <w:rtl w:val="0"/>
              </w:rPr>
              <w:t xml:space="preserve">48/20</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117C">
            <w:pPr>
              <w:widowControl w:val="0"/>
              <w:ind w:left="0" w:firstLine="0"/>
              <w:rPr/>
            </w:pPr>
            <w:r w:rsidDel="00000000" w:rsidR="00000000" w:rsidRPr="00000000">
              <w:rPr>
                <w:rtl w:val="0"/>
              </w:rPr>
              <w:t xml:space="preserve">48-50/20</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117D">
            <w:pPr>
              <w:widowControl w:val="0"/>
              <w:ind w:left="0" w:firstLine="0"/>
              <w:rPr/>
            </w:pPr>
            <w:r w:rsidDel="00000000" w:rsidR="00000000" w:rsidRPr="00000000">
              <w:rPr>
                <w:rtl w:val="0"/>
              </w:rPr>
              <w:t xml:space="preserve">50/20</w:t>
            </w:r>
          </w:p>
        </w:tc>
      </w:tr>
      <w:tr>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117E">
            <w:pPr>
              <w:widowControl w:val="0"/>
              <w:ind w:left="0" w:firstLine="0"/>
              <w:rPr/>
            </w:pPr>
            <w:r w:rsidDel="00000000" w:rsidR="00000000" w:rsidRPr="00000000">
              <w:rPr>
                <w:rtl w:val="0"/>
              </w:rPr>
              <w:t xml:space="preserve">Ultrahypofrac</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117F">
            <w:pPr>
              <w:widowControl w:val="0"/>
              <w:ind w:left="0" w:firstLine="0"/>
              <w:rPr/>
            </w:pPr>
            <w:r w:rsidDel="00000000" w:rsidR="00000000" w:rsidRPr="00000000">
              <w:rPr>
                <w:rtl w:val="0"/>
              </w:rPr>
              <w:t xml:space="preserve">35/5 if &lt; 3 cm</w:t>
            </w:r>
          </w:p>
          <w:p w:rsidR="00000000" w:rsidDel="00000000" w:rsidP="00000000" w:rsidRDefault="00000000" w:rsidRPr="00000000" w14:paraId="00001180">
            <w:pPr>
              <w:widowControl w:val="0"/>
              <w:ind w:left="0" w:firstLine="0"/>
              <w:rPr/>
            </w:pPr>
            <w:r w:rsidDel="00000000" w:rsidR="00000000" w:rsidRPr="00000000">
              <w:rPr>
                <w:rtl w:val="0"/>
              </w:rPr>
              <w:t xml:space="preserve">32/4 q1w</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1181">
            <w:pPr>
              <w:widowControl w:val="0"/>
              <w:ind w:left="0" w:firstLine="0"/>
              <w:rPr/>
            </w:pPr>
            <w:r w:rsidDel="00000000" w:rsidR="00000000" w:rsidRPr="00000000">
              <w:rPr>
                <w:rtl w:val="0"/>
              </w:rPr>
              <w:t xml:space="preserve">30/5</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1182">
            <w:pPr>
              <w:widowControl w:val="0"/>
              <w:ind w:left="0" w:firstLine="0"/>
              <w:rPr/>
            </w:pPr>
            <w:r w:rsidDel="00000000" w:rsidR="00000000" w:rsidRPr="00000000">
              <w:rPr>
                <w:rtl w:val="0"/>
              </w:rPr>
              <w:t xml:space="preserve">30/5</w:t>
            </w:r>
          </w:p>
          <w:p w:rsidR="00000000" w:rsidDel="00000000" w:rsidP="00000000" w:rsidRDefault="00000000" w:rsidRPr="00000000" w14:paraId="00001183">
            <w:pPr>
              <w:widowControl w:val="0"/>
              <w:ind w:left="0" w:firstLine="0"/>
              <w:rPr/>
            </w:pPr>
            <w:r w:rsidDel="00000000" w:rsidR="00000000" w:rsidRPr="00000000">
              <w:rPr>
                <w:rtl w:val="0"/>
              </w:rPr>
              <w:t xml:space="preserve">24-27/3 </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1184">
            <w:pPr>
              <w:widowControl w:val="0"/>
              <w:ind w:left="0" w:firstLine="0"/>
              <w:rPr/>
            </w:pPr>
            <w:r w:rsidDel="00000000" w:rsidR="00000000" w:rsidRPr="00000000">
              <w:rPr>
                <w:rtl w:val="0"/>
              </w:rPr>
              <w:t xml:space="preserve">20-30/5</w:t>
            </w:r>
          </w:p>
        </w:tc>
      </w:tr>
    </w:tbl>
    <w:p w:rsidR="00000000" w:rsidDel="00000000" w:rsidP="00000000" w:rsidRDefault="00000000" w:rsidRPr="00000000" w14:paraId="00001185">
      <w:pPr>
        <w:numPr>
          <w:ilvl w:val="0"/>
          <w:numId w:val="94"/>
        </w:numPr>
        <w:rPr>
          <w:b w:val="0"/>
          <w:color w:val="000000"/>
          <w:sz w:val="20"/>
          <w:szCs w:val="20"/>
        </w:rPr>
      </w:pPr>
      <w:r w:rsidDel="00000000" w:rsidR="00000000" w:rsidRPr="00000000">
        <w:rPr>
          <w:rtl w:val="0"/>
        </w:rPr>
        <w:t xml:space="preserve">Primary RT (Overgaard): 50/20 with 100-250 kv, 1.5 cm margin and hyperthermia. Consider the lentigo maligna of the face.</w:t>
      </w:r>
    </w:p>
    <w:p w:rsidR="00000000" w:rsidDel="00000000" w:rsidP="00000000" w:rsidRDefault="00000000" w:rsidRPr="00000000" w14:paraId="00001186">
      <w:pPr>
        <w:numPr>
          <w:ilvl w:val="0"/>
          <w:numId w:val="94"/>
        </w:numPr>
        <w:rPr>
          <w:b w:val="0"/>
          <w:color w:val="000000"/>
          <w:sz w:val="20"/>
          <w:szCs w:val="20"/>
        </w:rPr>
      </w:pPr>
      <w:r w:rsidDel="00000000" w:rsidR="00000000" w:rsidRPr="00000000">
        <w:rPr>
          <w:rtl w:val="0"/>
        </w:rPr>
        <w:t xml:space="preserve">Cord max: 24/5, same as small bowel.</w:t>
      </w:r>
    </w:p>
    <w:p w:rsidR="00000000" w:rsidDel="00000000" w:rsidP="00000000" w:rsidRDefault="00000000" w:rsidRPr="00000000" w14:paraId="00001187">
      <w:pPr>
        <w:pStyle w:val="Heading2"/>
        <w:rPr/>
      </w:pPr>
      <w:bookmarkStart w:colFirst="0" w:colLast="0" w:name="_it5b4mkxjiqs" w:id="302"/>
      <w:bookmarkEnd w:id="302"/>
      <w:r w:rsidDel="00000000" w:rsidR="00000000" w:rsidRPr="00000000">
        <w:rPr>
          <w:rtl w:val="0"/>
        </w:rPr>
      </w:r>
    </w:p>
    <w:p w:rsidR="00000000" w:rsidDel="00000000" w:rsidP="00000000" w:rsidRDefault="00000000" w:rsidRPr="00000000" w14:paraId="00001188">
      <w:pPr>
        <w:pStyle w:val="Heading2"/>
        <w:rPr/>
      </w:pPr>
      <w:bookmarkStart w:colFirst="0" w:colLast="0" w:name="_9v86acxu8jtz" w:id="303"/>
      <w:bookmarkEnd w:id="303"/>
      <w:hyperlink w:anchor="_hi5xpm3qkl7f">
        <w:r w:rsidDel="00000000" w:rsidR="00000000" w:rsidRPr="00000000">
          <w:rPr>
            <w:rtl w:val="0"/>
          </w:rPr>
          <w:t xml:space="preserve">Follow up</w:t>
        </w:r>
      </w:hyperlink>
      <w:r w:rsidDel="00000000" w:rsidR="00000000" w:rsidRPr="00000000">
        <w:rPr>
          <w:rtl w:val="0"/>
        </w:rPr>
      </w:r>
    </w:p>
    <w:p w:rsidR="00000000" w:rsidDel="00000000" w:rsidP="00000000" w:rsidRDefault="00000000" w:rsidRPr="00000000" w14:paraId="00001189">
      <w:pPr>
        <w:numPr>
          <w:ilvl w:val="0"/>
          <w:numId w:val="2"/>
        </w:numPr>
        <w:rPr>
          <w:b w:val="0"/>
          <w:color w:val="000000"/>
          <w:sz w:val="20"/>
          <w:szCs w:val="20"/>
        </w:rPr>
      </w:pPr>
      <w:r w:rsidDel="00000000" w:rsidR="00000000" w:rsidRPr="00000000">
        <w:rPr>
          <w:rFonts w:ascii="Cardo" w:cs="Cardo" w:eastAsia="Cardo" w:hAnsi="Cardo"/>
          <w:rtl w:val="0"/>
        </w:rPr>
        <w:t xml:space="preserve">5y OS for I / II / III / IV of 80→ 50→ 40→ 10%.</w:t>
      </w:r>
    </w:p>
    <w:p w:rsidR="00000000" w:rsidDel="00000000" w:rsidP="00000000" w:rsidRDefault="00000000" w:rsidRPr="00000000" w14:paraId="0000118A">
      <w:pPr>
        <w:numPr>
          <w:ilvl w:val="0"/>
          <w:numId w:val="2"/>
        </w:numPr>
        <w:rPr>
          <w:b w:val="0"/>
          <w:color w:val="000000"/>
          <w:sz w:val="20"/>
          <w:szCs w:val="20"/>
        </w:rPr>
      </w:pPr>
      <w:r w:rsidDel="00000000" w:rsidR="00000000" w:rsidRPr="00000000">
        <w:rPr>
          <w:rFonts w:ascii="Gungsuh" w:cs="Gungsuh" w:eastAsia="Gungsuh" w:hAnsi="Gungsuh"/>
          <w:rtl w:val="0"/>
        </w:rPr>
        <w:t xml:space="preserve">10y LC ≥ 70% with surgery alone (most recurrence nodal, typically higher if pN-).</w:t>
      </w:r>
    </w:p>
    <w:p w:rsidR="00000000" w:rsidDel="00000000" w:rsidP="00000000" w:rsidRDefault="00000000" w:rsidRPr="00000000" w14:paraId="0000118B">
      <w:pPr>
        <w:numPr>
          <w:ilvl w:val="0"/>
          <w:numId w:val="2"/>
        </w:numPr>
        <w:rPr>
          <w:u w:val="none"/>
        </w:rPr>
      </w:pPr>
      <w:r w:rsidDel="00000000" w:rsidR="00000000" w:rsidRPr="00000000">
        <w:rPr>
          <w:rtl w:val="0"/>
        </w:rPr>
        <w:t xml:space="preserve">No need to follow up if NED after 5 years</w:t>
      </w:r>
    </w:p>
    <w:p w:rsidR="00000000" w:rsidDel="00000000" w:rsidP="00000000" w:rsidRDefault="00000000" w:rsidRPr="00000000" w14:paraId="0000118C">
      <w:pPr>
        <w:ind w:left="0" w:firstLine="0"/>
        <w:rPr/>
      </w:pPr>
      <w:r w:rsidDel="00000000" w:rsidR="00000000" w:rsidRPr="00000000">
        <w:rPr>
          <w:rtl w:val="0"/>
        </w:rPr>
      </w:r>
    </w:p>
    <w:p w:rsidR="00000000" w:rsidDel="00000000" w:rsidP="00000000" w:rsidRDefault="00000000" w:rsidRPr="00000000" w14:paraId="0000118D">
      <w:pPr>
        <w:pStyle w:val="Heading2"/>
        <w:ind w:left="0" w:firstLine="0"/>
        <w:rPr/>
      </w:pPr>
      <w:bookmarkStart w:colFirst="0" w:colLast="0" w:name="_u4qrj9lvu95d" w:id="304"/>
      <w:bookmarkEnd w:id="304"/>
      <w:hyperlink w:anchor="_hi5xpm3qkl7f">
        <w:r w:rsidDel="00000000" w:rsidR="00000000" w:rsidRPr="00000000">
          <w:rPr>
            <w:rtl w:val="0"/>
          </w:rPr>
          <w:t xml:space="preserve">Future Directions</w:t>
        </w:r>
      </w:hyperlink>
      <w:r w:rsidDel="00000000" w:rsidR="00000000" w:rsidRPr="00000000">
        <w:rPr>
          <w:rtl w:val="0"/>
        </w:rPr>
      </w:r>
    </w:p>
    <w:p w:rsidR="00000000" w:rsidDel="00000000" w:rsidP="00000000" w:rsidRDefault="00000000" w:rsidRPr="00000000" w14:paraId="0000118E">
      <w:pPr>
        <w:ind w:left="0" w:firstLine="0"/>
        <w:rPr/>
      </w:pPr>
      <w:r w:rsidDel="00000000" w:rsidR="00000000" w:rsidRPr="00000000">
        <w:rPr>
          <w:rtl w:val="0"/>
        </w:rPr>
        <w:t xml:space="preserve">See NCTN Trial Portfolios by Disease Site: [</w:t>
      </w:r>
      <w:hyperlink r:id="rId1072">
        <w:r w:rsidDel="00000000" w:rsidR="00000000" w:rsidRPr="00000000">
          <w:rPr>
            <w:rtl w:val="0"/>
          </w:rPr>
          <w:t xml:space="preserve">Skin</w:t>
        </w:r>
      </w:hyperlink>
      <w:r w:rsidDel="00000000" w:rsidR="00000000" w:rsidRPr="00000000">
        <w:rPr>
          <w:rtl w:val="0"/>
        </w:rPr>
        <w:t xml:space="preserve">]</w:t>
      </w:r>
    </w:p>
    <w:p w:rsidR="00000000" w:rsidDel="00000000" w:rsidP="00000000" w:rsidRDefault="00000000" w:rsidRPr="00000000" w14:paraId="0000118F">
      <w:pPr>
        <w:numPr>
          <w:ilvl w:val="0"/>
          <w:numId w:val="31"/>
        </w:numPr>
        <w:rPr>
          <w:u w:val="none"/>
        </w:rPr>
      </w:pPr>
      <w:r w:rsidDel="00000000" w:rsidR="00000000" w:rsidRPr="00000000">
        <w:rPr>
          <w:b w:val="1"/>
          <w:rtl w:val="0"/>
        </w:rPr>
        <w:t xml:space="preserve">EA6134 </w:t>
      </w:r>
      <w:r w:rsidDel="00000000" w:rsidR="00000000" w:rsidRPr="00000000">
        <w:rPr>
          <w:rtl w:val="0"/>
        </w:rPr>
        <w:t xml:space="preserve">[</w:t>
      </w:r>
      <w:hyperlink r:id="rId1073">
        <w:r w:rsidDel="00000000" w:rsidR="00000000" w:rsidRPr="00000000">
          <w:rPr>
            <w:rtl w:val="0"/>
          </w:rPr>
          <w:t xml:space="preserve">NCT02224781</w:t>
        </w:r>
      </w:hyperlink>
      <w:r w:rsidDel="00000000" w:rsidR="00000000" w:rsidRPr="00000000">
        <w:rPr>
          <w:rtl w:val="0"/>
        </w:rPr>
        <w:t xml:space="preserve">]: Phase III. </w:t>
      </w:r>
      <w:r w:rsidDel="00000000" w:rsidR="00000000" w:rsidRPr="00000000">
        <w:rPr>
          <w:rFonts w:ascii="Cardo" w:cs="Cardo" w:eastAsia="Cardo" w:hAnsi="Cardo"/>
          <w:b w:val="1"/>
          <w:rtl w:val="0"/>
        </w:rPr>
        <w:t xml:space="preserve">Dabrafenib/Trametinib→ Nivo/Ipi at progression, vice versa</w:t>
      </w:r>
      <w:r w:rsidDel="00000000" w:rsidR="00000000" w:rsidRPr="00000000">
        <w:rPr>
          <w:rtl w:val="0"/>
        </w:rPr>
        <w:t xml:space="preserve">.</w:t>
      </w:r>
    </w:p>
    <w:p w:rsidR="00000000" w:rsidDel="00000000" w:rsidP="00000000" w:rsidRDefault="00000000" w:rsidRPr="00000000" w14:paraId="00001190">
      <w:pPr>
        <w:numPr>
          <w:ilvl w:val="1"/>
          <w:numId w:val="31"/>
        </w:numPr>
        <w:ind w:left="1440" w:hanging="360"/>
        <w:rPr>
          <w:u w:val="none"/>
        </w:rPr>
      </w:pPr>
      <w:r w:rsidDel="00000000" w:rsidR="00000000" w:rsidRPr="00000000">
        <w:rPr>
          <w:rtl w:val="0"/>
        </w:rPr>
        <w:t xml:space="preserve">Unresectable Stage III/IV. BRAF V600Emt.</w:t>
      </w:r>
    </w:p>
    <w:p w:rsidR="00000000" w:rsidDel="00000000" w:rsidP="00000000" w:rsidRDefault="00000000" w:rsidRPr="00000000" w14:paraId="00001191">
      <w:pPr>
        <w:numPr>
          <w:ilvl w:val="1"/>
          <w:numId w:val="31"/>
        </w:numPr>
        <w:ind w:left="1440" w:hanging="360"/>
        <w:rPr>
          <w:u w:val="none"/>
        </w:rPr>
      </w:pPr>
      <w:r w:rsidDel="00000000" w:rsidR="00000000" w:rsidRPr="00000000">
        <w:rPr>
          <w:rtl w:val="0"/>
        </w:rPr>
        <w:t xml:space="preserve">Brain mets with untreated 1-2 mm brain mets or larger tumors treated with a component of SRS are eligible.</w:t>
      </w:r>
    </w:p>
    <w:p w:rsidR="00000000" w:rsidDel="00000000" w:rsidP="00000000" w:rsidRDefault="00000000" w:rsidRPr="00000000" w14:paraId="00001192">
      <w:pPr>
        <w:numPr>
          <w:ilvl w:val="0"/>
          <w:numId w:val="31"/>
        </w:numPr>
        <w:rPr>
          <w:u w:val="none"/>
        </w:rPr>
      </w:pPr>
      <w:r w:rsidDel="00000000" w:rsidR="00000000" w:rsidRPr="00000000">
        <w:rPr>
          <w:b w:val="1"/>
          <w:rtl w:val="0"/>
        </w:rPr>
        <w:t xml:space="preserve">EA6141 </w:t>
      </w:r>
      <w:r w:rsidDel="00000000" w:rsidR="00000000" w:rsidRPr="00000000">
        <w:rPr>
          <w:rtl w:val="0"/>
        </w:rPr>
        <w:t xml:space="preserve">[</w:t>
      </w:r>
      <w:hyperlink r:id="rId1074">
        <w:r w:rsidDel="00000000" w:rsidR="00000000" w:rsidRPr="00000000">
          <w:rPr>
            <w:rtl w:val="0"/>
          </w:rPr>
          <w:t xml:space="preserve">NCT02339571</w:t>
        </w:r>
      </w:hyperlink>
      <w:r w:rsidDel="00000000" w:rsidR="00000000" w:rsidRPr="00000000">
        <w:rPr>
          <w:rtl w:val="0"/>
        </w:rPr>
        <w:t xml:space="preserve">]: Phase II/III. </w:t>
      </w:r>
      <w:r w:rsidDel="00000000" w:rsidR="00000000" w:rsidRPr="00000000">
        <w:rPr>
          <w:b w:val="1"/>
          <w:rtl w:val="0"/>
        </w:rPr>
        <w:t xml:space="preserve">Nivo/Ipi ± Sargramostim</w:t>
      </w:r>
      <w:r w:rsidDel="00000000" w:rsidR="00000000" w:rsidRPr="00000000">
        <w:rPr>
          <w:rtl w:val="0"/>
        </w:rPr>
        <w:t xml:space="preserve">.</w:t>
      </w:r>
    </w:p>
    <w:p w:rsidR="00000000" w:rsidDel="00000000" w:rsidP="00000000" w:rsidRDefault="00000000" w:rsidRPr="00000000" w14:paraId="00001193">
      <w:pPr>
        <w:numPr>
          <w:ilvl w:val="1"/>
          <w:numId w:val="31"/>
        </w:numPr>
        <w:ind w:left="1440" w:hanging="360"/>
      </w:pPr>
      <w:r w:rsidDel="00000000" w:rsidR="00000000" w:rsidRPr="00000000">
        <w:rPr>
          <w:rtl w:val="0"/>
        </w:rPr>
        <w:t xml:space="preserve">Unresectable Stage III/IV. BRAF V600Ewt or mt.</w:t>
      </w:r>
    </w:p>
    <w:p w:rsidR="00000000" w:rsidDel="00000000" w:rsidP="00000000" w:rsidRDefault="00000000" w:rsidRPr="00000000" w14:paraId="00001194">
      <w:pPr>
        <w:numPr>
          <w:ilvl w:val="1"/>
          <w:numId w:val="31"/>
        </w:numPr>
        <w:ind w:left="1440" w:hanging="360"/>
      </w:pPr>
      <w:r w:rsidDel="00000000" w:rsidR="00000000" w:rsidRPr="00000000">
        <w:rPr>
          <w:rtl w:val="0"/>
        </w:rPr>
        <w:t xml:space="preserve">Brain mets previously treated with surgery or SRS are eligible.</w:t>
      </w:r>
    </w:p>
    <w:p w:rsidR="00000000" w:rsidDel="00000000" w:rsidP="00000000" w:rsidRDefault="00000000" w:rsidRPr="00000000" w14:paraId="00001195">
      <w:pPr>
        <w:numPr>
          <w:ilvl w:val="0"/>
          <w:numId w:val="31"/>
        </w:numPr>
        <w:rPr>
          <w:u w:val="none"/>
        </w:rPr>
      </w:pPr>
      <w:r w:rsidDel="00000000" w:rsidR="00000000" w:rsidRPr="00000000">
        <w:rPr>
          <w:b w:val="1"/>
          <w:rtl w:val="0"/>
        </w:rPr>
        <w:t xml:space="preserve">S1607 </w:t>
      </w:r>
      <w:r w:rsidDel="00000000" w:rsidR="00000000" w:rsidRPr="00000000">
        <w:rPr>
          <w:rtl w:val="0"/>
        </w:rPr>
        <w:t xml:space="preserve">[</w:t>
      </w:r>
      <w:hyperlink r:id="rId1075">
        <w:r w:rsidDel="00000000" w:rsidR="00000000" w:rsidRPr="00000000">
          <w:rPr>
            <w:rtl w:val="0"/>
          </w:rPr>
          <w:t xml:space="preserve">NCT02965716</w:t>
        </w:r>
      </w:hyperlink>
      <w:r w:rsidDel="00000000" w:rsidR="00000000" w:rsidRPr="00000000">
        <w:rPr>
          <w:rtl w:val="0"/>
        </w:rPr>
        <w:t xml:space="preserve">]: Phase II. </w:t>
      </w:r>
      <w:r w:rsidDel="00000000" w:rsidR="00000000" w:rsidRPr="00000000">
        <w:rPr>
          <w:b w:val="1"/>
          <w:rtl w:val="0"/>
        </w:rPr>
        <w:t xml:space="preserve">Talimogene Laherparepvec (T-VEC) + Pembrolizumab</w:t>
      </w:r>
      <w:r w:rsidDel="00000000" w:rsidR="00000000" w:rsidRPr="00000000">
        <w:rPr>
          <w:rtl w:val="0"/>
        </w:rPr>
        <w:t xml:space="preserve">.</w:t>
      </w:r>
    </w:p>
    <w:p w:rsidR="00000000" w:rsidDel="00000000" w:rsidP="00000000" w:rsidRDefault="00000000" w:rsidRPr="00000000" w14:paraId="00001196">
      <w:pPr>
        <w:numPr>
          <w:ilvl w:val="1"/>
          <w:numId w:val="31"/>
        </w:numPr>
        <w:ind w:left="1440" w:hanging="360"/>
      </w:pPr>
      <w:r w:rsidDel="00000000" w:rsidR="00000000" w:rsidRPr="00000000">
        <w:rPr>
          <w:rtl w:val="0"/>
        </w:rPr>
        <w:t xml:space="preserve">Unresectable Stage III/IV. Prior Anti-PD1 or anti-PDL1 agents.</w:t>
      </w:r>
    </w:p>
    <w:p w:rsidR="00000000" w:rsidDel="00000000" w:rsidP="00000000" w:rsidRDefault="00000000" w:rsidRPr="00000000" w14:paraId="00001197">
      <w:pPr>
        <w:numPr>
          <w:ilvl w:val="1"/>
          <w:numId w:val="31"/>
        </w:numPr>
        <w:ind w:left="1440" w:hanging="360"/>
        <w:rPr>
          <w:u w:val="none"/>
        </w:rPr>
      </w:pPr>
      <w:r w:rsidDel="00000000" w:rsidR="00000000" w:rsidRPr="00000000">
        <w:rPr>
          <w:rtl w:val="0"/>
        </w:rPr>
        <w:t xml:space="preserve">Requires all brain mets to be treated with SRS or surgery prior to enrollment.</w:t>
      </w:r>
    </w:p>
    <w:p w:rsidR="00000000" w:rsidDel="00000000" w:rsidP="00000000" w:rsidRDefault="00000000" w:rsidRPr="00000000" w14:paraId="00001198">
      <w:pPr>
        <w:numPr>
          <w:ilvl w:val="0"/>
          <w:numId w:val="31"/>
        </w:numPr>
        <w:rPr>
          <w:u w:val="none"/>
        </w:rPr>
      </w:pPr>
      <w:r w:rsidDel="00000000" w:rsidR="00000000" w:rsidRPr="00000000">
        <w:rPr>
          <w:b w:val="1"/>
          <w:rtl w:val="0"/>
        </w:rPr>
        <w:t xml:space="preserve">S1616 </w:t>
      </w:r>
      <w:r w:rsidDel="00000000" w:rsidR="00000000" w:rsidRPr="00000000">
        <w:rPr>
          <w:rtl w:val="0"/>
        </w:rPr>
        <w:t xml:space="preserve">[</w:t>
      </w:r>
      <w:hyperlink r:id="rId1076">
        <w:r w:rsidDel="00000000" w:rsidR="00000000" w:rsidRPr="00000000">
          <w:rPr>
            <w:rtl w:val="0"/>
          </w:rPr>
          <w:t xml:space="preserve">NCT03033576</w:t>
        </w:r>
      </w:hyperlink>
      <w:r w:rsidDel="00000000" w:rsidR="00000000" w:rsidRPr="00000000">
        <w:rPr>
          <w:rtl w:val="0"/>
        </w:rPr>
        <w:t xml:space="preserve">]: Phase II. </w:t>
      </w:r>
      <w:r w:rsidDel="00000000" w:rsidR="00000000" w:rsidRPr="00000000">
        <w:rPr>
          <w:b w:val="1"/>
          <w:rtl w:val="0"/>
        </w:rPr>
        <w:t xml:space="preserve">Ipi ± Nivo</w:t>
      </w:r>
      <w:r w:rsidDel="00000000" w:rsidR="00000000" w:rsidRPr="00000000">
        <w:rPr>
          <w:rtl w:val="0"/>
        </w:rPr>
        <w:t xml:space="preserve">.</w:t>
      </w:r>
    </w:p>
    <w:p w:rsidR="00000000" w:rsidDel="00000000" w:rsidP="00000000" w:rsidRDefault="00000000" w:rsidRPr="00000000" w14:paraId="00001199">
      <w:pPr>
        <w:numPr>
          <w:ilvl w:val="1"/>
          <w:numId w:val="31"/>
        </w:numPr>
        <w:ind w:left="1440" w:hanging="360"/>
      </w:pPr>
      <w:r w:rsidDel="00000000" w:rsidR="00000000" w:rsidRPr="00000000">
        <w:rPr>
          <w:rtl w:val="0"/>
        </w:rPr>
        <w:t xml:space="preserve">Unr</w:t>
      </w:r>
      <w:r w:rsidDel="00000000" w:rsidR="00000000" w:rsidRPr="00000000">
        <w:rPr>
          <w:rtl w:val="0"/>
        </w:rPr>
        <w:t xml:space="preserve">esectable Stage III/IV. Prior Anti-PD1 or anti-PDL1 agents.</w:t>
      </w:r>
    </w:p>
    <w:p w:rsidR="00000000" w:rsidDel="00000000" w:rsidP="00000000" w:rsidRDefault="00000000" w:rsidRPr="00000000" w14:paraId="0000119A">
      <w:pPr>
        <w:numPr>
          <w:ilvl w:val="1"/>
          <w:numId w:val="31"/>
        </w:numPr>
        <w:ind w:left="1440" w:hanging="360"/>
        <w:rPr/>
      </w:pPr>
      <w:r w:rsidDel="00000000" w:rsidR="00000000" w:rsidRPr="00000000">
        <w:rPr>
          <w:rtl w:val="0"/>
        </w:rPr>
        <w:t xml:space="preserve">Requires all brain mets to be treated with WBRT, SRS or surgery prior to enrollment.</w:t>
      </w:r>
    </w:p>
    <w:p w:rsidR="00000000" w:rsidDel="00000000" w:rsidP="00000000" w:rsidRDefault="00000000" w:rsidRPr="00000000" w14:paraId="0000119B">
      <w:pPr>
        <w:numPr>
          <w:ilvl w:val="0"/>
          <w:numId w:val="31"/>
        </w:numPr>
        <w:rPr/>
      </w:pPr>
      <w:r w:rsidDel="00000000" w:rsidR="00000000" w:rsidRPr="00000000">
        <w:rPr>
          <w:b w:val="1"/>
          <w:rtl w:val="0"/>
        </w:rPr>
        <w:t xml:space="preserve">S1801 </w:t>
      </w:r>
      <w:r w:rsidDel="00000000" w:rsidR="00000000" w:rsidRPr="00000000">
        <w:rPr>
          <w:rtl w:val="0"/>
        </w:rPr>
        <w:t xml:space="preserve">[</w:t>
      </w:r>
      <w:hyperlink r:id="rId1077">
        <w:r w:rsidDel="00000000" w:rsidR="00000000" w:rsidRPr="00000000">
          <w:rPr>
            <w:rtl w:val="0"/>
          </w:rPr>
          <w:t xml:space="preserve">NCT03698019</w:t>
        </w:r>
      </w:hyperlink>
      <w:r w:rsidDel="00000000" w:rsidR="00000000" w:rsidRPr="00000000">
        <w:rPr>
          <w:rtl w:val="0"/>
        </w:rPr>
        <w:t xml:space="preserve">]: Phase II. </w:t>
      </w:r>
      <w:r w:rsidDel="00000000" w:rsidR="00000000" w:rsidRPr="00000000">
        <w:rPr>
          <w:b w:val="1"/>
          <w:rtl w:val="0"/>
        </w:rPr>
        <w:t xml:space="preserve">Neoadjuvant vs. Adjuvant Pembrolizumab</w:t>
      </w:r>
      <w:r w:rsidDel="00000000" w:rsidR="00000000" w:rsidRPr="00000000">
        <w:rPr>
          <w:rtl w:val="0"/>
        </w:rPr>
        <w:t xml:space="preserve">. </w:t>
      </w:r>
    </w:p>
    <w:p w:rsidR="00000000" w:rsidDel="00000000" w:rsidP="00000000" w:rsidRDefault="00000000" w:rsidRPr="00000000" w14:paraId="0000119C">
      <w:pPr>
        <w:numPr>
          <w:ilvl w:val="1"/>
          <w:numId w:val="31"/>
        </w:numPr>
        <w:ind w:left="1440" w:hanging="360"/>
        <w:rPr/>
      </w:pPr>
      <w:r w:rsidDel="00000000" w:rsidR="00000000" w:rsidRPr="00000000">
        <w:rPr>
          <w:rtl w:val="0"/>
        </w:rPr>
        <w:t xml:space="preserve">Resectable Stage III/IV.</w:t>
      </w:r>
    </w:p>
    <w:p w:rsidR="00000000" w:rsidDel="00000000" w:rsidP="00000000" w:rsidRDefault="00000000" w:rsidRPr="00000000" w14:paraId="0000119D">
      <w:pPr>
        <w:numPr>
          <w:ilvl w:val="1"/>
          <w:numId w:val="31"/>
        </w:numPr>
        <w:ind w:left="1440" w:hanging="360"/>
        <w:rPr/>
      </w:pPr>
      <w:r w:rsidDel="00000000" w:rsidR="00000000" w:rsidRPr="00000000">
        <w:rPr>
          <w:rtl w:val="0"/>
        </w:rPr>
        <w:t xml:space="preserve">Adjuvant radiotherapy allowed for positive margins.</w:t>
      </w:r>
    </w:p>
    <w:p w:rsidR="00000000" w:rsidDel="00000000" w:rsidP="00000000" w:rsidRDefault="00000000" w:rsidRPr="00000000" w14:paraId="0000119E">
      <w:pPr>
        <w:numPr>
          <w:ilvl w:val="0"/>
          <w:numId w:val="31"/>
        </w:numPr>
        <w:rPr/>
      </w:pPr>
      <w:r w:rsidDel="00000000" w:rsidR="00000000" w:rsidRPr="00000000">
        <w:rPr>
          <w:b w:val="1"/>
          <w:rtl w:val="0"/>
        </w:rPr>
        <w:t xml:space="preserve">EA6183 </w:t>
      </w:r>
      <w:r w:rsidDel="00000000" w:rsidR="00000000" w:rsidRPr="00000000">
        <w:rPr>
          <w:rtl w:val="0"/>
        </w:rPr>
        <w:t xml:space="preserve">[</w:t>
      </w:r>
      <w:hyperlink r:id="rId1078">
        <w:r w:rsidDel="00000000" w:rsidR="00000000" w:rsidRPr="00000000">
          <w:rPr>
            <w:rtl w:val="0"/>
          </w:rPr>
          <w:t xml:space="preserve">NCT04221438</w:t>
        </w:r>
      </w:hyperlink>
      <w:r w:rsidDel="00000000" w:rsidR="00000000" w:rsidRPr="00000000">
        <w:rPr>
          <w:rtl w:val="0"/>
        </w:rPr>
        <w:t xml:space="preserve">]: Phase II. </w:t>
      </w:r>
      <w:r w:rsidDel="00000000" w:rsidR="00000000" w:rsidRPr="00000000">
        <w:rPr>
          <w:b w:val="1"/>
          <w:rtl w:val="0"/>
        </w:rPr>
        <w:t xml:space="preserve">Encorafenib/Binimetinib</w:t>
      </w:r>
      <w:r w:rsidDel="00000000" w:rsidR="00000000" w:rsidRPr="00000000">
        <w:rPr>
          <w:rtl w:val="0"/>
        </w:rPr>
        <w:t xml:space="preserve"> [</w:t>
      </w:r>
      <w:hyperlink w:anchor="x3w7szma3r5y">
        <w:r w:rsidDel="00000000" w:rsidR="00000000" w:rsidRPr="00000000">
          <w:rPr>
            <w:rtl w:val="0"/>
          </w:rPr>
          <w:t xml:space="preserve">COLUMBUS</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119F">
      <w:pPr>
        <w:numPr>
          <w:ilvl w:val="1"/>
          <w:numId w:val="31"/>
        </w:numPr>
        <w:ind w:left="1440" w:hanging="360"/>
        <w:rPr/>
      </w:pPr>
      <w:r w:rsidDel="00000000" w:rsidR="00000000" w:rsidRPr="00000000">
        <w:rPr>
          <w:rtl w:val="0"/>
        </w:rPr>
        <w:t xml:space="preserve">Resectable Stage III B/C/D. BRAF V600Emt.</w:t>
      </w:r>
    </w:p>
    <w:p w:rsidR="00000000" w:rsidDel="00000000" w:rsidP="00000000" w:rsidRDefault="00000000" w:rsidRPr="00000000" w14:paraId="000011A0">
      <w:pPr>
        <w:numPr>
          <w:ilvl w:val="1"/>
          <w:numId w:val="31"/>
        </w:numPr>
        <w:ind w:left="1440" w:hanging="360"/>
        <w:rPr/>
      </w:pPr>
      <w:r w:rsidDel="00000000" w:rsidR="00000000" w:rsidRPr="00000000">
        <w:rPr>
          <w:rtl w:val="0"/>
        </w:rPr>
        <w:t xml:space="preserve">No prior RT allowed.</w:t>
      </w:r>
    </w:p>
    <w:p w:rsidR="00000000" w:rsidDel="00000000" w:rsidP="00000000" w:rsidRDefault="00000000" w:rsidRPr="00000000" w14:paraId="000011A1">
      <w:pPr>
        <w:numPr>
          <w:ilvl w:val="0"/>
          <w:numId w:val="31"/>
        </w:numPr>
        <w:rPr/>
      </w:pPr>
      <w:r w:rsidDel="00000000" w:rsidR="00000000" w:rsidRPr="00000000">
        <w:rPr>
          <w:b w:val="1"/>
          <w:rtl w:val="0"/>
        </w:rPr>
        <w:t xml:space="preserve">S1512 </w:t>
      </w:r>
      <w:r w:rsidDel="00000000" w:rsidR="00000000" w:rsidRPr="00000000">
        <w:rPr>
          <w:rtl w:val="0"/>
        </w:rPr>
        <w:t xml:space="preserve">[</w:t>
      </w:r>
      <w:hyperlink r:id="rId1079">
        <w:r w:rsidDel="00000000" w:rsidR="00000000" w:rsidRPr="00000000">
          <w:rPr>
            <w:rtl w:val="0"/>
          </w:rPr>
          <w:t xml:space="preserve">NCT02775851</w:t>
        </w:r>
      </w:hyperlink>
      <w:r w:rsidDel="00000000" w:rsidR="00000000" w:rsidRPr="00000000">
        <w:rPr>
          <w:rtl w:val="0"/>
        </w:rPr>
        <w:t xml:space="preserve">]: Phase II. </w:t>
      </w:r>
      <w:r w:rsidDel="00000000" w:rsidR="00000000" w:rsidRPr="00000000">
        <w:rPr>
          <w:b w:val="1"/>
          <w:rtl w:val="0"/>
        </w:rPr>
        <w:t xml:space="preserve">Pembrolizumab</w:t>
      </w:r>
      <w:r w:rsidDel="00000000" w:rsidR="00000000" w:rsidRPr="00000000">
        <w:rPr>
          <w:rtl w:val="0"/>
        </w:rPr>
        <w:t xml:space="preserve">.</w:t>
      </w:r>
    </w:p>
    <w:p w:rsidR="00000000" w:rsidDel="00000000" w:rsidP="00000000" w:rsidRDefault="00000000" w:rsidRPr="00000000" w14:paraId="000011A2">
      <w:pPr>
        <w:numPr>
          <w:ilvl w:val="1"/>
          <w:numId w:val="31"/>
        </w:numPr>
        <w:ind w:left="1440" w:hanging="360"/>
        <w:rPr>
          <w:u w:val="none"/>
        </w:rPr>
      </w:pPr>
      <w:r w:rsidDel="00000000" w:rsidR="00000000" w:rsidRPr="00000000">
        <w:rPr>
          <w:rtl w:val="0"/>
        </w:rPr>
        <w:t xml:space="preserve">Desmoplastic melanoma. Both resectable a</w:t>
      </w:r>
      <w:r w:rsidDel="00000000" w:rsidR="00000000" w:rsidRPr="00000000">
        <w:rPr>
          <w:rtl w:val="0"/>
        </w:rPr>
        <w:t xml:space="preserve">nd unresectable, no prior systemic therapy. </w:t>
      </w:r>
    </w:p>
    <w:p w:rsidR="00000000" w:rsidDel="00000000" w:rsidP="00000000" w:rsidRDefault="00000000" w:rsidRPr="00000000" w14:paraId="000011A3">
      <w:pPr>
        <w:numPr>
          <w:ilvl w:val="1"/>
          <w:numId w:val="31"/>
        </w:numPr>
        <w:ind w:left="1440" w:hanging="360"/>
        <w:rPr>
          <w:u w:val="none"/>
        </w:rPr>
      </w:pPr>
      <w:r w:rsidDel="00000000" w:rsidR="00000000" w:rsidRPr="00000000">
        <w:rPr>
          <w:rtl w:val="0"/>
        </w:rPr>
        <w:t xml:space="preserve">Allowed to have received prior RT, including to brain metastases.</w:t>
      </w:r>
    </w:p>
    <w:p w:rsidR="00000000" w:rsidDel="00000000" w:rsidP="00000000" w:rsidRDefault="00000000" w:rsidRPr="00000000" w14:paraId="000011A4">
      <w:pPr>
        <w:numPr>
          <w:ilvl w:val="0"/>
          <w:numId w:val="31"/>
        </w:numPr>
        <w:rPr/>
      </w:pPr>
      <w:r w:rsidDel="00000000" w:rsidR="00000000" w:rsidRPr="00000000">
        <w:rPr>
          <w:b w:val="1"/>
          <w:rtl w:val="0"/>
        </w:rPr>
        <w:t xml:space="preserve">ABC-X</w:t>
      </w:r>
      <w:r w:rsidDel="00000000" w:rsidR="00000000" w:rsidRPr="00000000">
        <w:rPr>
          <w:rtl w:val="0"/>
        </w:rPr>
        <w:t xml:space="preserve"> [</w:t>
      </w:r>
      <w:hyperlink r:id="rId1080">
        <w:r w:rsidDel="00000000" w:rsidR="00000000" w:rsidRPr="00000000">
          <w:rPr>
            <w:rtl w:val="0"/>
          </w:rPr>
          <w:t xml:space="preserve">NCT03340129</w:t>
        </w:r>
      </w:hyperlink>
      <w:r w:rsidDel="00000000" w:rsidR="00000000" w:rsidRPr="00000000">
        <w:rPr>
          <w:rtl w:val="0"/>
        </w:rPr>
        <w:t xml:space="preserve">]: Phase II. </w:t>
      </w:r>
      <w:r w:rsidDel="00000000" w:rsidR="00000000" w:rsidRPr="00000000">
        <w:rPr>
          <w:b w:val="1"/>
          <w:rtl w:val="0"/>
        </w:rPr>
        <w:t xml:space="preserve">Nivo/Ipi + Concurrent SRS to Brain Mets</w:t>
      </w:r>
      <w:r w:rsidDel="00000000" w:rsidR="00000000" w:rsidRPr="00000000">
        <w:rPr>
          <w:rtl w:val="0"/>
        </w:rPr>
        <w:t xml:space="preserve">.</w:t>
      </w:r>
    </w:p>
    <w:p w:rsidR="00000000" w:rsidDel="00000000" w:rsidP="00000000" w:rsidRDefault="00000000" w:rsidRPr="00000000" w14:paraId="000011A5">
      <w:pPr>
        <w:numPr>
          <w:ilvl w:val="1"/>
          <w:numId w:val="31"/>
        </w:numPr>
        <w:ind w:left="1440" w:hanging="360"/>
        <w:rPr/>
      </w:pPr>
      <w:r w:rsidDel="00000000" w:rsidR="00000000" w:rsidRPr="00000000">
        <w:rPr>
          <w:rtl w:val="0"/>
        </w:rPr>
        <w:t xml:space="preserve">Asymptomatic, untreated brain mets. </w:t>
      </w:r>
    </w:p>
    <w:p w:rsidR="00000000" w:rsidDel="00000000" w:rsidP="00000000" w:rsidRDefault="00000000" w:rsidRPr="00000000" w14:paraId="000011A6">
      <w:pPr>
        <w:numPr>
          <w:ilvl w:val="0"/>
          <w:numId w:val="31"/>
        </w:numPr>
        <w:rPr>
          <w:u w:val="none"/>
        </w:rPr>
      </w:pPr>
      <w:r w:rsidDel="00000000" w:rsidR="00000000" w:rsidRPr="00000000">
        <w:rPr>
          <w:rtl w:val="0"/>
        </w:rPr>
        <w:t xml:space="preserve">[</w:t>
      </w:r>
      <w:hyperlink r:id="rId1081">
        <w:r w:rsidDel="00000000" w:rsidR="00000000" w:rsidRPr="00000000">
          <w:rPr>
            <w:rtl w:val="0"/>
          </w:rPr>
          <w:t xml:space="preserve">NCT02858869</w:t>
        </w:r>
      </w:hyperlink>
      <w:r w:rsidDel="00000000" w:rsidR="00000000" w:rsidRPr="00000000">
        <w:rPr>
          <w:rtl w:val="0"/>
        </w:rPr>
        <w:t xml:space="preserve">]: Phase I. </w:t>
      </w:r>
      <w:r w:rsidDel="00000000" w:rsidR="00000000" w:rsidRPr="00000000">
        <w:rPr>
          <w:b w:val="1"/>
          <w:rtl w:val="0"/>
        </w:rPr>
        <w:t xml:space="preserve">Pembrolizumab + Concurrent SRS for melanoma or NSCLC brain metastases</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11A7">
      <w:pPr>
        <w:ind w:left="0" w:firstLine="0"/>
        <w:rPr/>
      </w:pPr>
      <w:r w:rsidDel="00000000" w:rsidR="00000000" w:rsidRPr="00000000">
        <w:rPr>
          <w:rtl w:val="0"/>
        </w:rPr>
      </w:r>
    </w:p>
    <w:p w:rsidR="00000000" w:rsidDel="00000000" w:rsidP="00000000" w:rsidRDefault="00000000" w:rsidRPr="00000000" w14:paraId="000011A8">
      <w:pPr>
        <w:pStyle w:val="Heading2"/>
        <w:ind w:left="720" w:firstLine="0"/>
        <w:jc w:val="center"/>
        <w:rPr/>
      </w:pPr>
      <w:bookmarkStart w:colFirst="0" w:colLast="0" w:name="_cdgw88fcrlwh" w:id="305"/>
      <w:bookmarkEnd w:id="305"/>
      <w:r w:rsidDel="00000000" w:rsidR="00000000" w:rsidRPr="00000000">
        <w:br w:type="page"/>
      </w:r>
      <w:r w:rsidDel="00000000" w:rsidR="00000000" w:rsidRPr="00000000">
        <w:rPr>
          <w:rtl w:val="0"/>
        </w:rPr>
      </w:r>
    </w:p>
    <w:p w:rsidR="00000000" w:rsidDel="00000000" w:rsidP="00000000" w:rsidRDefault="00000000" w:rsidRPr="00000000" w14:paraId="000011A9">
      <w:pPr>
        <w:pStyle w:val="Heading1"/>
        <w:spacing w:after="46" w:lineRule="auto"/>
        <w:ind w:left="720" w:firstLine="0"/>
        <w:rPr>
          <w:color w:val="000000"/>
        </w:rPr>
      </w:pPr>
      <w:bookmarkStart w:colFirst="0" w:colLast="0" w:name="_chszrqy0jz0x" w:id="306"/>
      <w:bookmarkEnd w:id="306"/>
      <w:hyperlink w:anchor="_vck8hkip1cj">
        <w:r w:rsidDel="00000000" w:rsidR="00000000" w:rsidRPr="00000000">
          <w:rPr>
            <w:color w:val="000000"/>
            <w:rtl w:val="0"/>
          </w:rPr>
          <w:t xml:space="preserve">Squamous Cell and Basal Cell Carcinoma</w:t>
        </w:r>
      </w:hyperlink>
      <w:r w:rsidDel="00000000" w:rsidR="00000000" w:rsidRPr="00000000">
        <w:rPr>
          <w:rtl w:val="0"/>
        </w:rPr>
      </w:r>
    </w:p>
    <w:p w:rsidR="00000000" w:rsidDel="00000000" w:rsidP="00000000" w:rsidRDefault="00000000" w:rsidRPr="00000000" w14:paraId="000011AA">
      <w:pPr>
        <w:ind w:left="0" w:firstLine="0"/>
        <w:jc w:val="center"/>
        <w:rPr/>
      </w:pPr>
      <w:r w:rsidDel="00000000" w:rsidR="00000000" w:rsidRPr="00000000">
        <w:rPr/>
        <w:drawing>
          <wp:inline distB="114300" distT="114300" distL="114300" distR="114300">
            <wp:extent cx="5587047" cy="2388223"/>
            <wp:effectExtent b="12700" l="12700" r="12700" t="12700"/>
            <wp:docPr id="17" name="image11.png"/>
            <a:graphic>
              <a:graphicData uri="http://schemas.openxmlformats.org/drawingml/2006/picture">
                <pic:pic>
                  <pic:nvPicPr>
                    <pic:cNvPr id="0" name="image11.png"/>
                    <pic:cNvPicPr preferRelativeResize="0"/>
                  </pic:nvPicPr>
                  <pic:blipFill>
                    <a:blip r:embed="rId1082"/>
                    <a:srcRect b="0" l="0" r="0" t="0"/>
                    <a:stretch>
                      <a:fillRect/>
                    </a:stretch>
                  </pic:blipFill>
                  <pic:spPr>
                    <a:xfrm>
                      <a:off x="0" y="0"/>
                      <a:ext cx="5587047" cy="238822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11AB">
      <w:pPr>
        <w:ind w:left="0" w:firstLine="0"/>
        <w:rPr/>
      </w:pPr>
      <w:r w:rsidDel="00000000" w:rsidR="00000000" w:rsidRPr="00000000">
        <w:rPr>
          <w:rtl w:val="0"/>
        </w:rPr>
        <w:t xml:space="preserve">See NCTN Trial Portfolios by Disease Site: [</w:t>
      </w:r>
      <w:hyperlink r:id="rId1083">
        <w:r w:rsidDel="00000000" w:rsidR="00000000" w:rsidRPr="00000000">
          <w:rPr>
            <w:rtl w:val="0"/>
          </w:rPr>
          <w:t xml:space="preserve">Skin</w:t>
        </w:r>
      </w:hyperlink>
      <w:r w:rsidDel="00000000" w:rsidR="00000000" w:rsidRPr="00000000">
        <w:rPr>
          <w:rtl w:val="0"/>
        </w:rPr>
        <w:t xml:space="preserve">]</w:t>
      </w:r>
    </w:p>
    <w:p w:rsidR="00000000" w:rsidDel="00000000" w:rsidP="00000000" w:rsidRDefault="00000000" w:rsidRPr="00000000" w14:paraId="000011AC">
      <w:pPr>
        <w:ind w:left="0" w:firstLine="0"/>
        <w:rPr>
          <w:i w:val="1"/>
        </w:rPr>
      </w:pPr>
      <w:hyperlink r:id="rId1084">
        <w:r w:rsidDel="00000000" w:rsidR="00000000" w:rsidRPr="00000000">
          <w:rPr>
            <w:b w:val="1"/>
            <w:rtl w:val="0"/>
          </w:rPr>
          <w:t xml:space="preserve">StatPearls: Basal Cell </w:t>
        </w:r>
      </w:hyperlink>
      <w:r w:rsidDel="00000000" w:rsidR="00000000" w:rsidRPr="00000000">
        <w:rPr>
          <w:i w:val="1"/>
          <w:rtl w:val="0"/>
        </w:rPr>
        <w:t xml:space="preserve">Last update: 12/16/2019.</w:t>
      </w:r>
    </w:p>
    <w:p w:rsidR="00000000" w:rsidDel="00000000" w:rsidP="00000000" w:rsidRDefault="00000000" w:rsidRPr="00000000" w14:paraId="000011AD">
      <w:pPr>
        <w:ind w:left="0" w:firstLine="0"/>
        <w:rPr>
          <w:i w:val="1"/>
        </w:rPr>
      </w:pPr>
      <w:hyperlink r:id="rId1085">
        <w:r w:rsidDel="00000000" w:rsidR="00000000" w:rsidRPr="00000000">
          <w:rPr>
            <w:b w:val="1"/>
            <w:rtl w:val="0"/>
          </w:rPr>
          <w:t xml:space="preserve">StatPearls: Skin</w:t>
        </w:r>
      </w:hyperlink>
      <w:r w:rsidDel="00000000" w:rsidR="00000000" w:rsidRPr="00000000">
        <w:rPr>
          <w:b w:val="1"/>
          <w:rtl w:val="0"/>
        </w:rPr>
        <w:t xml:space="preserve"> </w:t>
      </w:r>
      <w:r w:rsidDel="00000000" w:rsidR="00000000" w:rsidRPr="00000000">
        <w:rPr>
          <w:i w:val="1"/>
          <w:rtl w:val="0"/>
        </w:rPr>
        <w:t xml:space="preserve">Last update: 6/23/2019.</w:t>
      </w:r>
    </w:p>
    <w:p w:rsidR="00000000" w:rsidDel="00000000" w:rsidP="00000000" w:rsidRDefault="00000000" w:rsidRPr="00000000" w14:paraId="000011AE">
      <w:pPr>
        <w:ind w:left="0" w:firstLine="0"/>
        <w:rPr>
          <w:i w:val="1"/>
        </w:rPr>
      </w:pPr>
      <w:hyperlink r:id="rId1086">
        <w:r w:rsidDel="00000000" w:rsidR="00000000" w:rsidRPr="00000000">
          <w:rPr>
            <w:b w:val="1"/>
            <w:rtl w:val="0"/>
          </w:rPr>
          <w:t xml:space="preserve">StatPearls: Skin Cancer Prevention</w:t>
        </w:r>
      </w:hyperlink>
      <w:r w:rsidDel="00000000" w:rsidR="00000000" w:rsidRPr="00000000">
        <w:rPr>
          <w:b w:val="1"/>
          <w:rtl w:val="0"/>
        </w:rPr>
        <w:t xml:space="preserve"> </w:t>
      </w:r>
      <w:r w:rsidDel="00000000" w:rsidR="00000000" w:rsidRPr="00000000">
        <w:rPr>
          <w:i w:val="1"/>
          <w:rtl w:val="0"/>
        </w:rPr>
        <w:t xml:space="preserve">Last update: 11/10/2019.</w:t>
      </w:r>
    </w:p>
    <w:p w:rsidR="00000000" w:rsidDel="00000000" w:rsidP="00000000" w:rsidRDefault="00000000" w:rsidRPr="00000000" w14:paraId="000011AF">
      <w:pPr>
        <w:ind w:left="0" w:firstLine="0"/>
        <w:rPr>
          <w:i w:val="1"/>
        </w:rPr>
      </w:pPr>
      <w:hyperlink r:id="rId1087">
        <w:r w:rsidDel="00000000" w:rsidR="00000000" w:rsidRPr="00000000">
          <w:rPr>
            <w:b w:val="1"/>
            <w:rtl w:val="0"/>
          </w:rPr>
          <w:t xml:space="preserve">StatPearls: Squamous Cell Carcinoma in Situ </w:t>
        </w:r>
      </w:hyperlink>
      <w:r w:rsidDel="00000000" w:rsidR="00000000" w:rsidRPr="00000000">
        <w:rPr>
          <w:i w:val="1"/>
          <w:rtl w:val="0"/>
        </w:rPr>
        <w:t xml:space="preserve">Last update: 4/6/2019.</w:t>
      </w:r>
    </w:p>
    <w:p w:rsidR="00000000" w:rsidDel="00000000" w:rsidP="00000000" w:rsidRDefault="00000000" w:rsidRPr="00000000" w14:paraId="000011B0">
      <w:pPr>
        <w:ind w:left="0" w:firstLine="0"/>
        <w:rPr>
          <w:i w:val="1"/>
        </w:rPr>
      </w:pPr>
      <w:hyperlink r:id="rId1088">
        <w:r w:rsidDel="00000000" w:rsidR="00000000" w:rsidRPr="00000000">
          <w:rPr>
            <w:b w:val="1"/>
            <w:rtl w:val="0"/>
          </w:rPr>
          <w:t xml:space="preserve">StatPearls: Squamous Cell of the Skin </w:t>
        </w:r>
      </w:hyperlink>
      <w:r w:rsidDel="00000000" w:rsidR="00000000" w:rsidRPr="00000000">
        <w:rPr>
          <w:i w:val="1"/>
          <w:rtl w:val="0"/>
        </w:rPr>
        <w:t xml:space="preserve">Last update: 12/16/2019.</w:t>
      </w:r>
    </w:p>
    <w:p w:rsidR="00000000" w:rsidDel="00000000" w:rsidP="00000000" w:rsidRDefault="00000000" w:rsidRPr="00000000" w14:paraId="000011B1">
      <w:pPr>
        <w:ind w:left="0" w:firstLine="0"/>
        <w:rPr/>
      </w:pPr>
      <w:r w:rsidDel="00000000" w:rsidR="00000000" w:rsidRPr="00000000">
        <w:rPr>
          <w:rtl w:val="0"/>
        </w:rPr>
      </w:r>
    </w:p>
    <w:tbl>
      <w:tblPr>
        <w:tblStyle w:val="Table37"/>
        <w:tblW w:w="10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0"/>
        <w:tblGridChange w:id="0">
          <w:tblGrid>
            <w:gridCol w:w="108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11B2">
            <w:pPr>
              <w:ind w:left="0" w:firstLine="0"/>
              <w:rPr>
                <w:b w:val="1"/>
              </w:rPr>
            </w:pPr>
            <w:r w:rsidDel="00000000" w:rsidR="00000000" w:rsidRPr="00000000">
              <w:rPr>
                <w:b w:val="1"/>
                <w:rtl w:val="0"/>
              </w:rPr>
              <w:t xml:space="preserve">BWH Staging for HN SqCC</w:t>
              <w:br w:type="textWrapping"/>
            </w:r>
            <w:r w:rsidDel="00000000" w:rsidR="00000000" w:rsidRPr="00000000">
              <w:rPr>
                <w:rFonts w:ascii="Gungsuh" w:cs="Gungsuh" w:eastAsia="Gungsuh" w:hAnsi="Gungsuh"/>
                <w:rtl w:val="0"/>
              </w:rPr>
              <w:t xml:space="preserve">HR factors: Tumor ≥ 2 cm, G3, PNI of nerves ≥ 0.1 mm in diameter, tumor invasion beyond subcutaneous fat.</w:t>
            </w:r>
            <w:r w:rsidDel="00000000" w:rsidR="00000000" w:rsidRPr="00000000">
              <w:rPr>
                <w:rtl w:val="0"/>
              </w:rPr>
            </w:r>
          </w:p>
          <w:p w:rsidR="00000000" w:rsidDel="00000000" w:rsidP="00000000" w:rsidRDefault="00000000" w:rsidRPr="00000000" w14:paraId="000011B3">
            <w:pPr>
              <w:numPr>
                <w:ilvl w:val="0"/>
                <w:numId w:val="34"/>
              </w:numPr>
            </w:pPr>
            <w:r w:rsidDel="00000000" w:rsidR="00000000" w:rsidRPr="00000000">
              <w:rPr>
                <w:rtl w:val="0"/>
              </w:rPr>
              <w:t xml:space="preserve">T1: 0 HR factors.</w:t>
            </w:r>
          </w:p>
          <w:p w:rsidR="00000000" w:rsidDel="00000000" w:rsidP="00000000" w:rsidRDefault="00000000" w:rsidRPr="00000000" w14:paraId="000011B4">
            <w:pPr>
              <w:numPr>
                <w:ilvl w:val="0"/>
                <w:numId w:val="34"/>
              </w:numPr>
            </w:pPr>
            <w:r w:rsidDel="00000000" w:rsidR="00000000" w:rsidRPr="00000000">
              <w:rPr>
                <w:rtl w:val="0"/>
              </w:rPr>
              <w:t xml:space="preserve">T2a: 1 HR factor.</w:t>
            </w:r>
          </w:p>
          <w:p w:rsidR="00000000" w:rsidDel="00000000" w:rsidP="00000000" w:rsidRDefault="00000000" w:rsidRPr="00000000" w14:paraId="000011B5">
            <w:pPr>
              <w:numPr>
                <w:ilvl w:val="0"/>
                <w:numId w:val="34"/>
              </w:numPr>
            </w:pPr>
            <w:r w:rsidDel="00000000" w:rsidR="00000000" w:rsidRPr="00000000">
              <w:rPr>
                <w:rtl w:val="0"/>
              </w:rPr>
              <w:t xml:space="preserve">T2b: 2-3 HR factors.</w:t>
            </w:r>
          </w:p>
          <w:p w:rsidR="00000000" w:rsidDel="00000000" w:rsidP="00000000" w:rsidRDefault="00000000" w:rsidRPr="00000000" w14:paraId="000011B6">
            <w:pPr>
              <w:numPr>
                <w:ilvl w:val="0"/>
                <w:numId w:val="34"/>
              </w:numPr>
            </w:pPr>
            <w:r w:rsidDel="00000000" w:rsidR="00000000" w:rsidRPr="00000000">
              <w:rPr>
                <w:rtl w:val="0"/>
              </w:rPr>
              <w:t xml:space="preserve">T3: 4 HR factors or bone invasion</w:t>
            </w:r>
          </w:p>
          <w:p w:rsidR="00000000" w:rsidDel="00000000" w:rsidP="00000000" w:rsidRDefault="00000000" w:rsidRPr="00000000" w14:paraId="000011B7">
            <w:pPr>
              <w:widowControl w:val="0"/>
              <w:ind w:left="0" w:firstLine="0"/>
              <w:rPr/>
            </w:pPr>
            <w:r w:rsidDel="00000000" w:rsidR="00000000" w:rsidRPr="00000000">
              <w:rPr>
                <w:b w:val="1"/>
                <w:rtl w:val="0"/>
              </w:rPr>
              <w:t xml:space="preserve">Brigham &amp; Women's staging for H&amp;N SqCC with higher PPV for mets and death than AJCC 8th ed </w:t>
            </w:r>
            <w:r w:rsidDel="00000000" w:rsidR="00000000" w:rsidRPr="00000000">
              <w:rPr>
                <w:rtl w:val="0"/>
              </w:rPr>
              <w:t xml:space="preserve">[Ruiz JAMA Derm '19]</w:t>
              <w:br w:type="textWrapping"/>
              <w:t xml:space="preserve">Lack of distinction between AJCC T2 and T3 resulted in a 23% subset of HNCSCCs with significant risk of mets and death. BWH identifies the same number of poor outcomes in a 9% subset of HNCSCCs, thus minimizing inappropriate upstaging of LR dz.</w:t>
            </w:r>
          </w:p>
          <w:p w:rsidR="00000000" w:rsidDel="00000000" w:rsidP="00000000" w:rsidRDefault="00000000" w:rsidRPr="00000000" w14:paraId="000011B8">
            <w:pPr>
              <w:widowControl w:val="0"/>
              <w:numPr>
                <w:ilvl w:val="0"/>
                <w:numId w:val="106"/>
              </w:numPr>
            </w:pPr>
            <w:r w:rsidDel="00000000" w:rsidR="00000000" w:rsidRPr="00000000">
              <w:rPr>
                <w:rtl w:val="0"/>
              </w:rPr>
              <w:t xml:space="preserve">680 pts. Median age 70. </w:t>
            </w:r>
          </w:p>
          <w:p w:rsidR="00000000" w:rsidDel="00000000" w:rsidP="00000000" w:rsidRDefault="00000000" w:rsidRPr="00000000" w14:paraId="000011B9">
            <w:pPr>
              <w:widowControl w:val="0"/>
              <w:numPr>
                <w:ilvl w:val="0"/>
                <w:numId w:val="106"/>
              </w:numPr>
            </w:pPr>
            <w:r w:rsidDel="00000000" w:rsidR="00000000" w:rsidRPr="00000000">
              <w:rPr>
                <w:rFonts w:ascii="Cardo" w:cs="Cardo" w:eastAsia="Cardo" w:hAnsi="Cardo"/>
                <w:rtl w:val="0"/>
              </w:rPr>
              <w:t xml:space="preserve">Total "high tumor class" cases AJCC 8 (T3-4) / BWH (T2b-T3) of 18→ 9%.</w:t>
            </w:r>
          </w:p>
          <w:p w:rsidR="00000000" w:rsidDel="00000000" w:rsidP="00000000" w:rsidRDefault="00000000" w:rsidRPr="00000000" w14:paraId="000011BA">
            <w:pPr>
              <w:widowControl w:val="0"/>
              <w:numPr>
                <w:ilvl w:val="0"/>
                <w:numId w:val="106"/>
              </w:numPr>
            </w:pPr>
            <w:r w:rsidDel="00000000" w:rsidR="00000000" w:rsidRPr="00000000">
              <w:rPr>
                <w:rtl w:val="0"/>
              </w:rPr>
              <w:t xml:space="preserve">DM AJCC 8 (T3-4) / BWH (T2b-T3) ~70%.</w:t>
            </w:r>
          </w:p>
          <w:p w:rsidR="00000000" w:rsidDel="00000000" w:rsidP="00000000" w:rsidRDefault="00000000" w:rsidRPr="00000000" w14:paraId="000011BB">
            <w:pPr>
              <w:widowControl w:val="0"/>
              <w:numPr>
                <w:ilvl w:val="0"/>
                <w:numId w:val="106"/>
              </w:numPr>
            </w:pPr>
            <w:r w:rsidDel="00000000" w:rsidR="00000000" w:rsidRPr="00000000">
              <w:rPr>
                <w:rFonts w:ascii="Cardo" w:cs="Cardo" w:eastAsia="Cardo" w:hAnsi="Cardo"/>
                <w:rtl w:val="0"/>
              </w:rPr>
              <w:t xml:space="preserve">Deaths AJCC 8 (T3-4) / BWH (T2b-T3) of  85→ 92%.</w:t>
            </w:r>
          </w:p>
          <w:p w:rsidR="00000000" w:rsidDel="00000000" w:rsidP="00000000" w:rsidRDefault="00000000" w:rsidRPr="00000000" w14:paraId="000011BC">
            <w:pPr>
              <w:widowControl w:val="0"/>
              <w:numPr>
                <w:ilvl w:val="0"/>
                <w:numId w:val="106"/>
              </w:numPr>
            </w:pPr>
            <w:r w:rsidDel="00000000" w:rsidR="00000000" w:rsidRPr="00000000">
              <w:rPr>
                <w:rtl w:val="0"/>
              </w:rPr>
              <w:t xml:space="preserve">AJCC 8th T2 and T3 comprised 23% of cases and had statistically indistinguishable outcomes. </w:t>
            </w:r>
          </w:p>
          <w:p w:rsidR="00000000" w:rsidDel="00000000" w:rsidP="00000000" w:rsidRDefault="00000000" w:rsidRPr="00000000" w14:paraId="000011BD">
            <w:pPr>
              <w:widowControl w:val="0"/>
              <w:numPr>
                <w:ilvl w:val="0"/>
                <w:numId w:val="106"/>
              </w:numPr>
            </w:pPr>
            <w:r w:rsidDel="00000000" w:rsidR="00000000" w:rsidRPr="00000000">
              <w:rPr>
                <w:rtl w:val="0"/>
              </w:rPr>
              <w:t xml:space="preserve">BWH had high Sp (93%) and PPV (30%) for identifying cases at risk for metastasis or death.</w:t>
            </w:r>
          </w:p>
          <w:p w:rsidR="00000000" w:rsidDel="00000000" w:rsidP="00000000" w:rsidRDefault="00000000" w:rsidRPr="00000000" w14:paraId="000011BE">
            <w:pPr>
              <w:widowControl w:val="0"/>
              <w:ind w:left="0" w:firstLine="0"/>
              <w:rPr/>
            </w:pPr>
            <w:r w:rsidDel="00000000" w:rsidR="00000000" w:rsidRPr="00000000">
              <w:rPr>
                <w:b w:val="1"/>
                <w:rtl w:val="0"/>
              </w:rPr>
              <w:t xml:space="preserve">Meta for BCC and SqCC </w:t>
            </w:r>
            <w:r w:rsidDel="00000000" w:rsidR="00000000" w:rsidRPr="00000000">
              <w:rPr>
                <w:rtl w:val="0"/>
              </w:rPr>
              <w:t xml:space="preserve">[</w:t>
            </w:r>
            <w:hyperlink r:id="rId1089">
              <w:r w:rsidDel="00000000" w:rsidR="00000000" w:rsidRPr="00000000">
                <w:rPr>
                  <w:rtl w:val="0"/>
                </w:rPr>
                <w:t xml:space="preserve">Lee Cancer '20</w:t>
              </w:r>
            </w:hyperlink>
            <w:r w:rsidDel="00000000" w:rsidR="00000000" w:rsidRPr="00000000">
              <w:rPr>
                <w:rtl w:val="0"/>
              </w:rPr>
              <w:t xml:space="preserve">]: </w:t>
            </w:r>
            <w:r w:rsidDel="00000000" w:rsidR="00000000" w:rsidRPr="00000000">
              <w:rPr>
                <w:b w:val="1"/>
                <w:rtl w:val="0"/>
              </w:rPr>
              <w:t xml:space="preserve">EBRT vs. Conventional excision vs. MOHS vs. BT</w:t>
            </w:r>
            <w:r w:rsidDel="00000000" w:rsidR="00000000" w:rsidRPr="00000000">
              <w:rPr>
                <w:rtl w:val="0"/>
              </w:rPr>
              <w:t xml:space="preserve">.</w:t>
            </w:r>
          </w:p>
          <w:p w:rsidR="00000000" w:rsidDel="00000000" w:rsidP="00000000" w:rsidRDefault="00000000" w:rsidRPr="00000000" w14:paraId="000011BF">
            <w:pPr>
              <w:widowControl w:val="0"/>
              <w:ind w:left="0" w:firstLine="0"/>
              <w:rPr/>
            </w:pPr>
            <w:r w:rsidDel="00000000" w:rsidR="00000000" w:rsidRPr="00000000">
              <w:rPr>
                <w:rtl w:val="0"/>
              </w:rPr>
              <w:t xml:space="preserve">Brachytherapy appears to have the best cosmesis and lowest recurrence rates.</w:t>
            </w:r>
          </w:p>
          <w:p w:rsidR="00000000" w:rsidDel="00000000" w:rsidP="00000000" w:rsidRDefault="00000000" w:rsidRPr="00000000" w14:paraId="000011C0">
            <w:pPr>
              <w:widowControl w:val="0"/>
              <w:numPr>
                <w:ilvl w:val="0"/>
                <w:numId w:val="50"/>
              </w:numPr>
              <w:rPr>
                <w:u w:val="none"/>
              </w:rPr>
            </w:pPr>
            <w:r w:rsidDel="00000000" w:rsidR="00000000" w:rsidRPr="00000000">
              <w:rPr>
                <w:rtl w:val="0"/>
              </w:rPr>
              <w:t xml:space="preserve">21,371 pts. T1-2N0 BCC and SqCC. 1985-2018. Primary endpoint cosmesis, secondary endpoint 1y recurrence. </w:t>
            </w:r>
          </w:p>
          <w:p w:rsidR="00000000" w:rsidDel="00000000" w:rsidP="00000000" w:rsidRDefault="00000000" w:rsidRPr="00000000" w14:paraId="000011C1">
            <w:pPr>
              <w:widowControl w:val="0"/>
              <w:numPr>
                <w:ilvl w:val="0"/>
                <w:numId w:val="50"/>
              </w:numPr>
              <w:rPr>
                <w:u w:val="none"/>
              </w:rPr>
            </w:pPr>
            <w:r w:rsidDel="00000000" w:rsidR="00000000" w:rsidRPr="00000000">
              <w:rPr>
                <w:rFonts w:ascii="Cardo" w:cs="Cardo" w:eastAsia="Cardo" w:hAnsi="Cardo"/>
                <w:rtl w:val="0"/>
              </w:rPr>
              <w:t xml:space="preserve">Good cosmesis 75→ 81→ 96*→ 98%. *Only one study reported cosmesis after MOHS.</w:t>
            </w:r>
          </w:p>
          <w:p w:rsidR="00000000" w:rsidDel="00000000" w:rsidP="00000000" w:rsidRDefault="00000000" w:rsidRPr="00000000" w14:paraId="000011C2">
            <w:pPr>
              <w:widowControl w:val="0"/>
              <w:numPr>
                <w:ilvl w:val="0"/>
                <w:numId w:val="50"/>
              </w:numPr>
              <w:rPr>
                <w:u w:val="none"/>
              </w:rPr>
            </w:pPr>
            <w:r w:rsidDel="00000000" w:rsidR="00000000" w:rsidRPr="00000000">
              <w:rPr>
                <w:rFonts w:ascii="Cardo" w:cs="Cardo" w:eastAsia="Cardo" w:hAnsi="Cardo"/>
                <w:rtl w:val="0"/>
              </w:rPr>
              <w:t xml:space="preserve">1y recurrence 2→ 0.8→ 0.2→ 0%. </w:t>
            </w:r>
          </w:p>
          <w:bookmarkStart w:colFirst="0" w:colLast="0" w:name="bu7ucgcgwtdr" w:id="307"/>
          <w:bookmarkEnd w:id="307"/>
          <w:p w:rsidR="00000000" w:rsidDel="00000000" w:rsidP="00000000" w:rsidRDefault="00000000" w:rsidRPr="00000000" w14:paraId="000011C3">
            <w:pPr>
              <w:widowControl w:val="0"/>
              <w:ind w:left="0" w:firstLine="0"/>
              <w:rPr/>
            </w:pPr>
            <w:r w:rsidDel="00000000" w:rsidR="00000000" w:rsidRPr="00000000">
              <w:rPr>
                <w:b w:val="1"/>
                <w:rtl w:val="0"/>
              </w:rPr>
              <w:t xml:space="preserve">HNCIG Consensus Guidelines for PORT in complex cutaneous SqCC of the H&amp;N </w:t>
            </w:r>
            <w:r w:rsidDel="00000000" w:rsidR="00000000" w:rsidRPr="00000000">
              <w:rPr>
                <w:rtl w:val="0"/>
              </w:rPr>
              <w:t xml:space="preserve">[</w:t>
            </w:r>
            <w:hyperlink r:id="rId1090">
              <w:r w:rsidDel="00000000" w:rsidR="00000000" w:rsidRPr="00000000">
                <w:rPr>
                  <w:rtl w:val="0"/>
                </w:rPr>
                <w:t xml:space="preserve">Porceddu IJROBP '20</w:t>
              </w:r>
            </w:hyperlink>
            <w:r w:rsidDel="00000000" w:rsidR="00000000" w:rsidRPr="00000000">
              <w:rPr>
                <w:rtl w:val="0"/>
              </w:rPr>
              <w:t xml:space="preserve">]:</w:t>
            </w:r>
          </w:p>
          <w:p w:rsidR="00000000" w:rsidDel="00000000" w:rsidP="00000000" w:rsidRDefault="00000000" w:rsidRPr="00000000" w14:paraId="000011C4">
            <w:pPr>
              <w:widowControl w:val="0"/>
              <w:ind w:left="0" w:firstLine="0"/>
              <w:rPr/>
            </w:pPr>
            <w:r w:rsidDel="00000000" w:rsidR="00000000" w:rsidRPr="00000000">
              <w:rPr>
                <w:rtl w:val="0"/>
              </w:rPr>
              <w:t xml:space="preserve">TBL</w:t>
            </w:r>
            <w:hyperlink r:id="rId1091">
              <w:r w:rsidDel="00000000" w:rsidR="00000000" w:rsidRPr="00000000">
                <w:rPr>
                  <w:rtl w:val="0"/>
                </w:rPr>
                <w:t xml:space="preserve"> </w:t>
              </w:r>
            </w:hyperlink>
            <w:hyperlink r:id="rId1092">
              <w:r w:rsidDel="00000000" w:rsidR="00000000" w:rsidRPr="00000000">
                <w:rPr>
                  <w:vertAlign w:val="superscript"/>
                  <w:rtl w:val="0"/>
                </w:rPr>
                <w:t xml:space="preserve">QS</w:t>
              </w:r>
            </w:hyperlink>
            <w:r w:rsidDel="00000000" w:rsidR="00000000" w:rsidRPr="00000000">
              <w:rPr>
                <w:rtl w:val="0"/>
              </w:rPr>
              <w:t xml:space="preserve">: This paper and its myriad tables and figures are worth a bookmark for reference during your next post-op H&amp;N cSCC case.</w:t>
            </w:r>
          </w:p>
          <w:p w:rsidR="00000000" w:rsidDel="00000000" w:rsidP="00000000" w:rsidRDefault="00000000" w:rsidRPr="00000000" w14:paraId="000011C5">
            <w:pPr>
              <w:widowControl w:val="0"/>
              <w:ind w:left="0" w:firstLine="0"/>
              <w:rPr/>
            </w:pPr>
            <w:r w:rsidDel="00000000" w:rsidR="00000000" w:rsidRPr="00000000">
              <w:rPr>
                <w:rtl w:val="0"/>
              </w:rPr>
              <w:t xml:space="preserve">Supplement include illustration of patterns of H&amp;N nodal drainage (Fig 1), summary of lymphatic drainage based on primary site (Table 2), a summary of high risk (elective) nodal level(s) based on clinical scenario (Table 3), and classification of PNI (Table 5). </w:t>
            </w:r>
          </w:p>
          <w:p w:rsidR="00000000" w:rsidDel="00000000" w:rsidP="00000000" w:rsidRDefault="00000000" w:rsidRPr="00000000" w14:paraId="000011C6">
            <w:pPr>
              <w:widowControl w:val="0"/>
              <w:numPr>
                <w:ilvl w:val="0"/>
                <w:numId w:val="90"/>
              </w:numPr>
              <w:rPr>
                <w:u w:val="none"/>
              </w:rPr>
            </w:pPr>
            <w:r w:rsidDel="00000000" w:rsidR="00000000" w:rsidRPr="00000000">
              <w:rPr>
                <w:rtl w:val="0"/>
              </w:rPr>
              <w:t xml:space="preserve">Utilizes 5 mm isotropic margin on preoperative transposed GTV. Boost volumes are considered for SM &lt; 2 mm or areas of ENE. The entire operative bed, reconstruction flap or graft site may be included in the high risk or low risk target volume.</w:t>
            </w:r>
          </w:p>
          <w:p w:rsidR="00000000" w:rsidDel="00000000" w:rsidP="00000000" w:rsidRDefault="00000000" w:rsidRPr="00000000" w14:paraId="000011C7">
            <w:pPr>
              <w:widowControl w:val="0"/>
              <w:numPr>
                <w:ilvl w:val="0"/>
                <w:numId w:val="90"/>
              </w:numPr>
              <w:rPr>
                <w:u w:val="none"/>
              </w:rPr>
            </w:pPr>
            <w:r w:rsidDel="00000000" w:rsidR="00000000" w:rsidRPr="00000000">
              <w:rPr>
                <w:rtl w:val="0"/>
              </w:rPr>
              <w:t xml:space="preserve">When no preoperative imaging is available, CTV high risk includes a minimum of 10 mm expansion around the scar. Consider inclusion of primary site if nodal recurrence developed &lt; 12-24 mo after initial resection.</w:t>
            </w:r>
          </w:p>
          <w:p w:rsidR="00000000" w:rsidDel="00000000" w:rsidP="00000000" w:rsidRDefault="00000000" w:rsidRPr="00000000" w14:paraId="000011C8">
            <w:pPr>
              <w:widowControl w:val="0"/>
              <w:numPr>
                <w:ilvl w:val="0"/>
                <w:numId w:val="90"/>
              </w:numPr>
              <w:rPr>
                <w:u w:val="none"/>
              </w:rPr>
            </w:pPr>
            <w:r w:rsidDel="00000000" w:rsidR="00000000" w:rsidRPr="00000000">
              <w:rPr>
                <w:rtl w:val="0"/>
              </w:rPr>
              <w:t xml:space="preserve">Minimum prescribed dose: </w:t>
            </w:r>
          </w:p>
          <w:p w:rsidR="00000000" w:rsidDel="00000000" w:rsidP="00000000" w:rsidRDefault="00000000" w:rsidRPr="00000000" w14:paraId="000011C9">
            <w:pPr>
              <w:widowControl w:val="0"/>
              <w:numPr>
                <w:ilvl w:val="1"/>
                <w:numId w:val="90"/>
              </w:numPr>
              <w:ind w:left="1440" w:hanging="360"/>
              <w:rPr>
                <w:u w:val="none"/>
              </w:rPr>
            </w:pPr>
            <w:r w:rsidDel="00000000" w:rsidR="00000000" w:rsidRPr="00000000">
              <w:rPr>
                <w:rtl w:val="0"/>
              </w:rPr>
              <w:t xml:space="preserve">IMRT: 60/30 to high risk, 56/30 to lesser risk, and 63-66/30-33 boost.</w:t>
            </w:r>
          </w:p>
          <w:p w:rsidR="00000000" w:rsidDel="00000000" w:rsidP="00000000" w:rsidRDefault="00000000" w:rsidRPr="00000000" w14:paraId="000011CA">
            <w:pPr>
              <w:widowControl w:val="0"/>
              <w:numPr>
                <w:ilvl w:val="1"/>
                <w:numId w:val="90"/>
              </w:numPr>
              <w:ind w:left="1440" w:hanging="360"/>
              <w:rPr>
                <w:u w:val="none"/>
              </w:rPr>
            </w:pPr>
            <w:r w:rsidDel="00000000" w:rsidR="00000000" w:rsidRPr="00000000">
              <w:rPr>
                <w:rtl w:val="0"/>
              </w:rPr>
              <w:t xml:space="preserve">Non-IMRT: 60/30 to high risk, 54/27 to lesser risk, and 66/33 boost volume.</w:t>
            </w:r>
          </w:p>
          <w:p w:rsidR="00000000" w:rsidDel="00000000" w:rsidP="00000000" w:rsidRDefault="00000000" w:rsidRPr="00000000" w14:paraId="000011CB">
            <w:pPr>
              <w:widowControl w:val="0"/>
              <w:numPr>
                <w:ilvl w:val="0"/>
                <w:numId w:val="90"/>
              </w:numPr>
              <w:rPr>
                <w:u w:val="none"/>
              </w:rPr>
            </w:pPr>
            <w:r w:rsidDel="00000000" w:rsidR="00000000" w:rsidRPr="00000000">
              <w:rPr>
                <w:rtl w:val="0"/>
              </w:rPr>
              <w:t xml:space="preserve">Case 1 (Fig 2): R cheek SqCC (cT4N0). Case 2 (Fig 3): Metastatic SqCC of  presumed cutaneous primary to right intraparotid (VIII) and levels II, III, and V cervical lymph nodes with ENE. Case 3 (Fig 4): Midline lower lip vermillion border SqCC (cT3N0). Case 3 (Fig 5): Recurrent right upper hair bearing lip SqCC (rT2N0) presenting with large nerve perineural spread of the ipsilateral V2 involving Zone 1. </w:t>
            </w:r>
          </w:p>
        </w:tc>
      </w:tr>
    </w:tbl>
    <w:p w:rsidR="00000000" w:rsidDel="00000000" w:rsidP="00000000" w:rsidRDefault="00000000" w:rsidRPr="00000000" w14:paraId="000011CC">
      <w:pPr>
        <w:ind w:left="0" w:firstLine="0"/>
        <w:rPr/>
      </w:pPr>
      <w:r w:rsidDel="00000000" w:rsidR="00000000" w:rsidRPr="00000000">
        <w:rPr>
          <w:rtl w:val="0"/>
        </w:rPr>
      </w:r>
    </w:p>
    <w:p w:rsidR="00000000" w:rsidDel="00000000" w:rsidP="00000000" w:rsidRDefault="00000000" w:rsidRPr="00000000" w14:paraId="000011CD">
      <w:pPr>
        <w:numPr>
          <w:ilvl w:val="0"/>
          <w:numId w:val="80"/>
        </w:numPr>
        <w:rPr>
          <w:b w:val="0"/>
          <w:color w:val="000000"/>
          <w:sz w:val="20"/>
          <w:szCs w:val="20"/>
        </w:rPr>
      </w:pPr>
      <w:r w:rsidDel="00000000" w:rsidR="00000000" w:rsidRPr="00000000">
        <w:rPr>
          <w:rtl w:val="0"/>
        </w:rPr>
        <w:t xml:space="preserve">Non-melanomatous skin cancers ~3-4x greater incidence than all other cancers combined. &gt;2 million cases per year.</w:t>
      </w:r>
    </w:p>
    <w:p w:rsidR="00000000" w:rsidDel="00000000" w:rsidP="00000000" w:rsidRDefault="00000000" w:rsidRPr="00000000" w14:paraId="000011CE">
      <w:pPr>
        <w:numPr>
          <w:ilvl w:val="1"/>
          <w:numId w:val="80"/>
        </w:numPr>
        <w:ind w:left="1440" w:hanging="360"/>
        <w:rPr>
          <w:b w:val="0"/>
          <w:color w:val="000000"/>
          <w:sz w:val="20"/>
          <w:szCs w:val="20"/>
        </w:rPr>
      </w:pPr>
      <w:r w:rsidDel="00000000" w:rsidR="00000000" w:rsidRPr="00000000">
        <w:rPr>
          <w:rtl w:val="0"/>
        </w:rPr>
        <w:t xml:space="preserve">Only 20% of skin cancer deaths are attributable to SqCC.</w:t>
      </w:r>
    </w:p>
    <w:p w:rsidR="00000000" w:rsidDel="00000000" w:rsidP="00000000" w:rsidRDefault="00000000" w:rsidRPr="00000000" w14:paraId="000011CF">
      <w:pPr>
        <w:numPr>
          <w:ilvl w:val="1"/>
          <w:numId w:val="80"/>
        </w:numPr>
        <w:ind w:left="1440" w:hanging="360"/>
        <w:rPr>
          <w:b w:val="0"/>
          <w:color w:val="000000"/>
          <w:sz w:val="20"/>
          <w:szCs w:val="20"/>
        </w:rPr>
      </w:pPr>
      <w:r w:rsidDel="00000000" w:rsidR="00000000" w:rsidRPr="00000000">
        <w:rPr>
          <w:rtl w:val="0"/>
        </w:rPr>
        <w:t xml:space="preserve">4:1 BCC:SCC; BCC M:F 4:1, SCC 2:1.</w:t>
      </w:r>
    </w:p>
    <w:p w:rsidR="00000000" w:rsidDel="00000000" w:rsidP="00000000" w:rsidRDefault="00000000" w:rsidRPr="00000000" w14:paraId="000011D0">
      <w:pPr>
        <w:numPr>
          <w:ilvl w:val="1"/>
          <w:numId w:val="80"/>
        </w:numPr>
        <w:ind w:left="1440" w:hanging="360"/>
        <w:rPr>
          <w:b w:val="0"/>
          <w:color w:val="000000"/>
          <w:sz w:val="20"/>
          <w:szCs w:val="20"/>
        </w:rPr>
      </w:pPr>
      <w:r w:rsidDel="00000000" w:rsidR="00000000" w:rsidRPr="00000000">
        <w:rPr>
          <w:rtl w:val="0"/>
        </w:rPr>
        <w:t xml:space="preserve">Can be associated with certain genetic disorders.</w:t>
      </w:r>
    </w:p>
    <w:p w:rsidR="00000000" w:rsidDel="00000000" w:rsidP="00000000" w:rsidRDefault="00000000" w:rsidRPr="00000000" w14:paraId="000011D1">
      <w:pPr>
        <w:numPr>
          <w:ilvl w:val="2"/>
          <w:numId w:val="80"/>
        </w:numPr>
        <w:ind w:left="2160" w:hanging="360"/>
        <w:rPr>
          <w:b w:val="0"/>
          <w:color w:val="000000"/>
          <w:sz w:val="20"/>
          <w:szCs w:val="20"/>
        </w:rPr>
      </w:pPr>
      <w:r w:rsidDel="00000000" w:rsidR="00000000" w:rsidRPr="00000000">
        <w:rPr>
          <w:rtl w:val="0"/>
        </w:rPr>
        <w:t xml:space="preserve">Gorlin syndrome (basal cell nevus syndrome, PTCHmt): AD, multiple BCCs, RMS, medulloblastoma, fibrosarcomas, palmar/plantar pits, frontal bossing, bifid ribs, bone cysts.</w:t>
      </w:r>
    </w:p>
    <w:p w:rsidR="00000000" w:rsidDel="00000000" w:rsidP="00000000" w:rsidRDefault="00000000" w:rsidRPr="00000000" w14:paraId="000011D2">
      <w:pPr>
        <w:numPr>
          <w:ilvl w:val="3"/>
          <w:numId w:val="80"/>
        </w:numPr>
        <w:ind w:left="2880" w:hanging="360"/>
        <w:rPr>
          <w:b w:val="0"/>
          <w:color w:val="000000"/>
          <w:sz w:val="20"/>
          <w:szCs w:val="20"/>
        </w:rPr>
      </w:pPr>
      <w:r w:rsidDel="00000000" w:rsidR="00000000" w:rsidRPr="00000000">
        <w:rPr>
          <w:rtl w:val="0"/>
        </w:rPr>
        <w:t xml:space="preserve">PTCH is in the SHH pathway. </w:t>
      </w:r>
      <w:r w:rsidDel="00000000" w:rsidR="00000000" w:rsidRPr="00000000">
        <w:rPr>
          <w:rtl w:val="0"/>
        </w:rPr>
      </w:r>
    </w:p>
    <w:p w:rsidR="00000000" w:rsidDel="00000000" w:rsidP="00000000" w:rsidRDefault="00000000" w:rsidRPr="00000000" w14:paraId="000011D3">
      <w:pPr>
        <w:numPr>
          <w:ilvl w:val="2"/>
          <w:numId w:val="80"/>
        </w:numPr>
        <w:ind w:left="2160" w:hanging="360"/>
        <w:rPr>
          <w:b w:val="0"/>
          <w:color w:val="000000"/>
          <w:sz w:val="20"/>
          <w:szCs w:val="20"/>
        </w:rPr>
      </w:pPr>
      <w:r w:rsidDel="00000000" w:rsidR="00000000" w:rsidRPr="00000000">
        <w:rPr>
          <w:rtl w:val="0"/>
        </w:rPr>
        <w:t xml:space="preserve">Bazex-Dupre-Christol syndrome: X-linked, dominant. Multiple BCC and pitting "ice pick" scars on the skin.</w:t>
      </w:r>
    </w:p>
    <w:p w:rsidR="00000000" w:rsidDel="00000000" w:rsidP="00000000" w:rsidRDefault="00000000" w:rsidRPr="00000000" w14:paraId="000011D4">
      <w:pPr>
        <w:numPr>
          <w:ilvl w:val="2"/>
          <w:numId w:val="80"/>
        </w:numPr>
        <w:ind w:left="2160" w:hanging="360"/>
        <w:rPr>
          <w:b w:val="0"/>
          <w:color w:val="000000"/>
          <w:sz w:val="20"/>
          <w:szCs w:val="20"/>
        </w:rPr>
      </w:pPr>
      <w:r w:rsidDel="00000000" w:rsidR="00000000" w:rsidRPr="00000000">
        <w:rPr>
          <w:rtl w:val="0"/>
        </w:rPr>
        <w:t xml:space="preserve">Xeroderma pigmentosum: X-linked, increased sensitivity to UV radiation, 1,000 increased risk of skin cancer (57% lifetime risk). Faulty NER repair.</w:t>
      </w:r>
    </w:p>
    <w:p w:rsidR="00000000" w:rsidDel="00000000" w:rsidP="00000000" w:rsidRDefault="00000000" w:rsidRPr="00000000" w14:paraId="000011D5">
      <w:pPr>
        <w:numPr>
          <w:ilvl w:val="2"/>
          <w:numId w:val="80"/>
        </w:numPr>
        <w:ind w:left="2160" w:hanging="360"/>
        <w:rPr>
          <w:b w:val="0"/>
          <w:color w:val="000000"/>
          <w:sz w:val="20"/>
          <w:szCs w:val="20"/>
        </w:rPr>
      </w:pPr>
      <w:r w:rsidDel="00000000" w:rsidR="00000000" w:rsidRPr="00000000">
        <w:rPr>
          <w:rtl w:val="0"/>
        </w:rPr>
        <w:t xml:space="preserve">Albinism: 35% lifetime risk of skin cancer.</w:t>
      </w:r>
    </w:p>
    <w:p w:rsidR="00000000" w:rsidDel="00000000" w:rsidP="00000000" w:rsidRDefault="00000000" w:rsidRPr="00000000" w14:paraId="000011D6">
      <w:pPr>
        <w:numPr>
          <w:ilvl w:val="2"/>
          <w:numId w:val="80"/>
        </w:numPr>
        <w:ind w:left="2160" w:hanging="360"/>
        <w:rPr>
          <w:b w:val="0"/>
          <w:color w:val="000000"/>
          <w:sz w:val="20"/>
          <w:szCs w:val="20"/>
        </w:rPr>
      </w:pPr>
      <w:r w:rsidDel="00000000" w:rsidR="00000000" w:rsidRPr="00000000">
        <w:rPr>
          <w:rtl w:val="0"/>
        </w:rPr>
        <w:t xml:space="preserve">Muir-Torre syndrome: AD. Sebaceous skin tumors such as eyelid and GI/GU malignancies. Associated w MSH-1 and MLH-1.</w:t>
      </w:r>
    </w:p>
    <w:p w:rsidR="00000000" w:rsidDel="00000000" w:rsidP="00000000" w:rsidRDefault="00000000" w:rsidRPr="00000000" w14:paraId="000011D7">
      <w:pPr>
        <w:numPr>
          <w:ilvl w:val="0"/>
          <w:numId w:val="80"/>
        </w:numPr>
        <w:rPr>
          <w:color w:val="000000"/>
          <w:sz w:val="20"/>
          <w:szCs w:val="20"/>
        </w:rPr>
      </w:pPr>
      <w:r w:rsidDel="00000000" w:rsidR="00000000" w:rsidRPr="00000000">
        <w:rPr>
          <w:b w:val="1"/>
          <w:rtl w:val="0"/>
        </w:rPr>
        <w:t xml:space="preserve">BCC </w:t>
      </w:r>
      <w:r w:rsidDel="00000000" w:rsidR="00000000" w:rsidRPr="00000000">
        <w:rPr>
          <w:rtl w:val="0"/>
        </w:rPr>
        <w:t xml:space="preserve">(80%):</w:t>
      </w:r>
    </w:p>
    <w:p w:rsidR="00000000" w:rsidDel="00000000" w:rsidP="00000000" w:rsidRDefault="00000000" w:rsidRPr="00000000" w14:paraId="000011D8">
      <w:pPr>
        <w:numPr>
          <w:ilvl w:val="1"/>
          <w:numId w:val="80"/>
        </w:numPr>
        <w:ind w:left="1440" w:hanging="360"/>
        <w:rPr>
          <w:b w:val="0"/>
          <w:color w:val="000000"/>
          <w:sz w:val="20"/>
          <w:szCs w:val="20"/>
        </w:rPr>
      </w:pPr>
      <w:r w:rsidDel="00000000" w:rsidR="00000000" w:rsidRPr="00000000">
        <w:rPr>
          <w:rtl w:val="0"/>
        </w:rPr>
        <w:t xml:space="preserve">&gt; 90% associated with abnormal hedgehog pathway signaling (Vismodegib)</w:t>
      </w:r>
    </w:p>
    <w:p w:rsidR="00000000" w:rsidDel="00000000" w:rsidP="00000000" w:rsidRDefault="00000000" w:rsidRPr="00000000" w14:paraId="000011D9">
      <w:pPr>
        <w:numPr>
          <w:ilvl w:val="1"/>
          <w:numId w:val="80"/>
        </w:numPr>
        <w:ind w:left="1440" w:hanging="360"/>
        <w:rPr>
          <w:b w:val="0"/>
          <w:color w:val="000000"/>
          <w:sz w:val="20"/>
          <w:szCs w:val="20"/>
        </w:rPr>
      </w:pPr>
      <w:r w:rsidDel="00000000" w:rsidR="00000000" w:rsidRPr="00000000">
        <w:rPr>
          <w:rtl w:val="0"/>
        </w:rPr>
        <w:t xml:space="preserve">Pathologic subtypes: Nodular (most common, papule), superficial (scaly macule), morpheaform, sclerosing (can have </w:t>
      </w:r>
      <w:r w:rsidDel="00000000" w:rsidR="00000000" w:rsidRPr="00000000">
        <w:rPr>
          <w:b w:val="1"/>
          <w:rtl w:val="0"/>
        </w:rPr>
        <w:t xml:space="preserve">PNI</w:t>
      </w:r>
      <w:r w:rsidDel="00000000" w:rsidR="00000000" w:rsidRPr="00000000">
        <w:rPr>
          <w:rtl w:val="0"/>
        </w:rPr>
        <w:t xml:space="preserve">), infiltrative.</w:t>
      </w:r>
    </w:p>
    <w:p w:rsidR="00000000" w:rsidDel="00000000" w:rsidP="00000000" w:rsidRDefault="00000000" w:rsidRPr="00000000" w14:paraId="000011DA">
      <w:pPr>
        <w:numPr>
          <w:ilvl w:val="1"/>
          <w:numId w:val="80"/>
        </w:numPr>
        <w:ind w:left="1440" w:hanging="360"/>
        <w:rPr>
          <w:b w:val="0"/>
          <w:color w:val="000000"/>
          <w:sz w:val="20"/>
          <w:szCs w:val="20"/>
        </w:rPr>
      </w:pPr>
      <w:r w:rsidDel="00000000" w:rsidR="00000000" w:rsidRPr="00000000">
        <w:rPr>
          <w:rtl w:val="0"/>
        </w:rPr>
        <w:t xml:space="preserve">Only 0.1% have PNI, most commonly V and VII.</w:t>
      </w:r>
    </w:p>
    <w:p w:rsidR="00000000" w:rsidDel="00000000" w:rsidP="00000000" w:rsidRDefault="00000000" w:rsidRPr="00000000" w14:paraId="000011DB">
      <w:pPr>
        <w:numPr>
          <w:ilvl w:val="1"/>
          <w:numId w:val="80"/>
        </w:numPr>
        <w:ind w:left="1440" w:hanging="360"/>
        <w:rPr>
          <w:b w:val="0"/>
          <w:color w:val="000000"/>
          <w:sz w:val="20"/>
          <w:szCs w:val="20"/>
        </w:rPr>
      </w:pPr>
      <w:r w:rsidDel="00000000" w:rsidR="00000000" w:rsidRPr="00000000">
        <w:rPr>
          <w:rtl w:val="0"/>
        </w:rPr>
        <w:t xml:space="preserve">&lt; 1% can metastasize.</w:t>
      </w:r>
      <w:r w:rsidDel="00000000" w:rsidR="00000000" w:rsidRPr="00000000">
        <w:rPr>
          <w:rtl w:val="0"/>
        </w:rPr>
      </w:r>
    </w:p>
    <w:p w:rsidR="00000000" w:rsidDel="00000000" w:rsidP="00000000" w:rsidRDefault="00000000" w:rsidRPr="00000000" w14:paraId="000011DC">
      <w:pPr>
        <w:numPr>
          <w:ilvl w:val="0"/>
          <w:numId w:val="80"/>
        </w:numPr>
        <w:rPr>
          <w:color w:val="000000"/>
          <w:sz w:val="20"/>
          <w:szCs w:val="20"/>
        </w:rPr>
      </w:pPr>
      <w:r w:rsidDel="00000000" w:rsidR="00000000" w:rsidRPr="00000000">
        <w:rPr>
          <w:b w:val="1"/>
          <w:rtl w:val="0"/>
        </w:rPr>
        <w:t xml:space="preserve">SqCC</w:t>
      </w:r>
      <w:r w:rsidDel="00000000" w:rsidR="00000000" w:rsidRPr="00000000">
        <w:rPr>
          <w:rtl w:val="0"/>
        </w:rPr>
        <w:t xml:space="preserve"> (20%):</w:t>
      </w:r>
    </w:p>
    <w:p w:rsidR="00000000" w:rsidDel="00000000" w:rsidP="00000000" w:rsidRDefault="00000000" w:rsidRPr="00000000" w14:paraId="000011DD">
      <w:pPr>
        <w:numPr>
          <w:ilvl w:val="1"/>
          <w:numId w:val="80"/>
        </w:numPr>
        <w:ind w:left="1440" w:hanging="360"/>
        <w:rPr>
          <w:b w:val="0"/>
          <w:color w:val="000000"/>
          <w:sz w:val="20"/>
          <w:szCs w:val="20"/>
        </w:rPr>
      </w:pPr>
      <w:r w:rsidDel="00000000" w:rsidR="00000000" w:rsidRPr="00000000">
        <w:rPr>
          <w:rtl w:val="0"/>
        </w:rPr>
        <w:t xml:space="preserve">Actinic keratosis is premalignant lesion. 6-10% chance of invasive SqCC in 10 years if multiple AKs. </w:t>
      </w:r>
    </w:p>
    <w:p w:rsidR="00000000" w:rsidDel="00000000" w:rsidP="00000000" w:rsidRDefault="00000000" w:rsidRPr="00000000" w14:paraId="000011DE">
      <w:pPr>
        <w:numPr>
          <w:ilvl w:val="1"/>
          <w:numId w:val="80"/>
        </w:numPr>
        <w:ind w:left="1440" w:hanging="360"/>
        <w:rPr>
          <w:b w:val="0"/>
          <w:color w:val="000000"/>
          <w:sz w:val="20"/>
          <w:szCs w:val="20"/>
        </w:rPr>
      </w:pPr>
      <w:r w:rsidDel="00000000" w:rsidR="00000000" w:rsidRPr="00000000">
        <w:rPr>
          <w:rtl w:val="0"/>
        </w:rPr>
        <w:t xml:space="preserve">Pathologic subtypes: SCC in situ (Bowen's disease), superficial, spindle cell (may req IHC for Dx).</w:t>
      </w:r>
    </w:p>
    <w:p w:rsidR="00000000" w:rsidDel="00000000" w:rsidP="00000000" w:rsidRDefault="00000000" w:rsidRPr="00000000" w14:paraId="000011DF">
      <w:pPr>
        <w:numPr>
          <w:ilvl w:val="1"/>
          <w:numId w:val="80"/>
        </w:numPr>
        <w:ind w:left="1440" w:hanging="360"/>
        <w:rPr>
          <w:b w:val="0"/>
          <w:color w:val="000000"/>
          <w:sz w:val="20"/>
          <w:szCs w:val="20"/>
        </w:rPr>
      </w:pPr>
      <w:r w:rsidDel="00000000" w:rsidR="00000000" w:rsidRPr="00000000">
        <w:rPr>
          <w:rtl w:val="0"/>
        </w:rPr>
        <w:t xml:space="preserve">PNI </w:t>
      </w:r>
      <w:r w:rsidDel="00000000" w:rsidR="00000000" w:rsidRPr="00000000">
        <w:rPr>
          <w:rtl w:val="0"/>
        </w:rPr>
        <w:t xml:space="preserve">in ~10%</w:t>
      </w:r>
      <w:r w:rsidDel="00000000" w:rsidR="00000000" w:rsidRPr="00000000">
        <w:rPr>
          <w:rtl w:val="0"/>
        </w:rPr>
        <w:t xml:space="preserve">.</w:t>
      </w:r>
    </w:p>
    <w:p w:rsidR="00000000" w:rsidDel="00000000" w:rsidP="00000000" w:rsidRDefault="00000000" w:rsidRPr="00000000" w14:paraId="000011E0">
      <w:pPr>
        <w:numPr>
          <w:ilvl w:val="1"/>
          <w:numId w:val="80"/>
        </w:numPr>
        <w:ind w:left="1440" w:hanging="360"/>
        <w:rPr>
          <w:b w:val="0"/>
          <w:color w:val="000000"/>
          <w:sz w:val="20"/>
          <w:szCs w:val="20"/>
        </w:rPr>
      </w:pPr>
      <w:r w:rsidDel="00000000" w:rsidR="00000000" w:rsidRPr="00000000">
        <w:rPr>
          <w:rtl w:val="0"/>
        </w:rPr>
        <w:t xml:space="preserve">~5% metastasis.</w:t>
      </w:r>
    </w:p>
    <w:p w:rsidR="00000000" w:rsidDel="00000000" w:rsidP="00000000" w:rsidRDefault="00000000" w:rsidRPr="00000000" w14:paraId="000011E1">
      <w:pPr>
        <w:numPr>
          <w:ilvl w:val="2"/>
          <w:numId w:val="80"/>
        </w:numPr>
        <w:ind w:left="2160" w:hanging="360"/>
        <w:rPr>
          <w:b w:val="0"/>
          <w:color w:val="000000"/>
          <w:sz w:val="20"/>
          <w:szCs w:val="20"/>
        </w:rPr>
      </w:pPr>
      <w:r w:rsidDel="00000000" w:rsidR="00000000" w:rsidRPr="00000000">
        <w:rPr>
          <w:rtl w:val="0"/>
        </w:rPr>
        <w:t xml:space="preserve">P16 positive in around ⅓ but not prognostic in Australian study of 143 pts w cutaneous SCC or H&amp;N.</w:t>
      </w:r>
    </w:p>
    <w:p w:rsidR="00000000" w:rsidDel="00000000" w:rsidP="00000000" w:rsidRDefault="00000000" w:rsidRPr="00000000" w14:paraId="000011E2">
      <w:pPr>
        <w:numPr>
          <w:ilvl w:val="1"/>
          <w:numId w:val="80"/>
        </w:numPr>
        <w:ind w:left="1440" w:hanging="360"/>
        <w:rPr>
          <w:b w:val="0"/>
          <w:color w:val="000000"/>
          <w:sz w:val="20"/>
          <w:szCs w:val="20"/>
        </w:rPr>
      </w:pPr>
      <w:r w:rsidDel="00000000" w:rsidR="00000000" w:rsidRPr="00000000">
        <w:rPr>
          <w:rtl w:val="0"/>
        </w:rPr>
        <w:t xml:space="preserve">Lymph nodes</w:t>
      </w:r>
    </w:p>
    <w:p w:rsidR="00000000" w:rsidDel="00000000" w:rsidP="00000000" w:rsidRDefault="00000000" w:rsidRPr="00000000" w14:paraId="000011E3">
      <w:pPr>
        <w:numPr>
          <w:ilvl w:val="2"/>
          <w:numId w:val="80"/>
        </w:numPr>
        <w:ind w:left="2160" w:hanging="360"/>
        <w:rPr>
          <w:b w:val="0"/>
          <w:color w:val="000000"/>
          <w:sz w:val="20"/>
          <w:szCs w:val="20"/>
        </w:rPr>
      </w:pPr>
      <w:r w:rsidDel="00000000" w:rsidR="00000000" w:rsidRPr="00000000">
        <w:rPr>
          <w:rtl w:val="0"/>
        </w:rPr>
        <w:t xml:space="preserve">G1 SqCC: LN+ 1%.</w:t>
      </w:r>
    </w:p>
    <w:p w:rsidR="00000000" w:rsidDel="00000000" w:rsidP="00000000" w:rsidRDefault="00000000" w:rsidRPr="00000000" w14:paraId="000011E4">
      <w:pPr>
        <w:numPr>
          <w:ilvl w:val="2"/>
          <w:numId w:val="80"/>
        </w:numPr>
        <w:ind w:left="2160" w:hanging="360"/>
        <w:rPr>
          <w:b w:val="0"/>
          <w:color w:val="000000"/>
          <w:sz w:val="20"/>
          <w:szCs w:val="20"/>
        </w:rPr>
      </w:pPr>
      <w:r w:rsidDel="00000000" w:rsidR="00000000" w:rsidRPr="00000000">
        <w:rPr>
          <w:rtl w:val="0"/>
        </w:rPr>
        <w:t xml:space="preserve">G3, &gt; 3 cm, DOI &gt; 4 mm, lips and temporal lesions: LN+ 15%.</w:t>
      </w:r>
    </w:p>
    <w:p w:rsidR="00000000" w:rsidDel="00000000" w:rsidP="00000000" w:rsidRDefault="00000000" w:rsidRPr="00000000" w14:paraId="000011E5">
      <w:pPr>
        <w:numPr>
          <w:ilvl w:val="2"/>
          <w:numId w:val="80"/>
        </w:numPr>
        <w:ind w:left="2160" w:hanging="360"/>
        <w:rPr>
          <w:b w:val="0"/>
          <w:color w:val="000000"/>
          <w:sz w:val="20"/>
          <w:szCs w:val="20"/>
        </w:rPr>
      </w:pPr>
      <w:r w:rsidDel="00000000" w:rsidR="00000000" w:rsidRPr="00000000">
        <w:rPr>
          <w:rtl w:val="0"/>
        </w:rPr>
        <w:t xml:space="preserve">Originating in burn scar or osteomyelitis: LN+ 30%.</w:t>
      </w:r>
    </w:p>
    <w:p w:rsidR="00000000" w:rsidDel="00000000" w:rsidP="00000000" w:rsidRDefault="00000000" w:rsidRPr="00000000" w14:paraId="000011E6">
      <w:pPr>
        <w:numPr>
          <w:ilvl w:val="1"/>
          <w:numId w:val="80"/>
        </w:numPr>
        <w:ind w:left="1440" w:hanging="360"/>
        <w:rPr>
          <w:b w:val="0"/>
          <w:color w:val="000000"/>
          <w:sz w:val="20"/>
          <w:szCs w:val="20"/>
        </w:rPr>
      </w:pPr>
      <w:r w:rsidDel="00000000" w:rsidR="00000000" w:rsidRPr="00000000">
        <w:rPr>
          <w:rtl w:val="0"/>
        </w:rPr>
        <w:t xml:space="preserve">Four key factors of mets: </w:t>
      </w:r>
      <w:r w:rsidDel="00000000" w:rsidR="00000000" w:rsidRPr="00000000">
        <w:rPr>
          <w:i w:val="1"/>
          <w:rtl w:val="0"/>
        </w:rPr>
        <w:t xml:space="preserve">Need source.</w:t>
      </w:r>
    </w:p>
    <w:p w:rsidR="00000000" w:rsidDel="00000000" w:rsidP="00000000" w:rsidRDefault="00000000" w:rsidRPr="00000000" w14:paraId="000011E7">
      <w:pPr>
        <w:numPr>
          <w:ilvl w:val="2"/>
          <w:numId w:val="80"/>
        </w:numPr>
        <w:ind w:left="2160" w:hanging="360"/>
        <w:rPr>
          <w:b w:val="0"/>
          <w:color w:val="000000"/>
          <w:sz w:val="20"/>
          <w:szCs w:val="20"/>
        </w:rPr>
      </w:pPr>
      <w:r w:rsidDel="00000000" w:rsidR="00000000" w:rsidRPr="00000000">
        <w:rPr>
          <w:rtl w:val="0"/>
        </w:rPr>
        <w:t xml:space="preserve">Increased tumor thickness &gt; 6 mm (HR 4.79). </w:t>
      </w:r>
      <w:r w:rsidDel="00000000" w:rsidR="00000000" w:rsidRPr="00000000">
        <w:rPr>
          <w:b w:val="1"/>
          <w:rtl w:val="0"/>
        </w:rPr>
        <w:t xml:space="preserve">No mets for tumor thickness &lt; 2 mm</w:t>
      </w:r>
      <w:r w:rsidDel="00000000" w:rsidR="00000000" w:rsidRPr="00000000">
        <w:rPr>
          <w:rtl w:val="0"/>
        </w:rPr>
        <w:t xml:space="preserve">.</w:t>
      </w:r>
    </w:p>
    <w:p w:rsidR="00000000" w:rsidDel="00000000" w:rsidP="00000000" w:rsidRDefault="00000000" w:rsidRPr="00000000" w14:paraId="000011E8">
      <w:pPr>
        <w:numPr>
          <w:ilvl w:val="2"/>
          <w:numId w:val="80"/>
        </w:numPr>
        <w:ind w:left="2160" w:hanging="360"/>
        <w:rPr>
          <w:b w:val="0"/>
          <w:color w:val="000000"/>
          <w:sz w:val="20"/>
          <w:szCs w:val="20"/>
        </w:rPr>
      </w:pPr>
      <w:r w:rsidDel="00000000" w:rsidR="00000000" w:rsidRPr="00000000">
        <w:rPr>
          <w:rtl w:val="0"/>
        </w:rPr>
        <w:t xml:space="preserve">Immunosuppression.</w:t>
      </w:r>
    </w:p>
    <w:p w:rsidR="00000000" w:rsidDel="00000000" w:rsidP="00000000" w:rsidRDefault="00000000" w:rsidRPr="00000000" w14:paraId="000011E9">
      <w:pPr>
        <w:numPr>
          <w:ilvl w:val="2"/>
          <w:numId w:val="80"/>
        </w:numPr>
        <w:ind w:left="2160" w:hanging="360"/>
        <w:rPr>
          <w:b w:val="0"/>
          <w:color w:val="000000"/>
          <w:sz w:val="20"/>
          <w:szCs w:val="20"/>
        </w:rPr>
      </w:pPr>
      <w:r w:rsidDel="00000000" w:rsidR="00000000" w:rsidRPr="00000000">
        <w:rPr>
          <w:rtl w:val="0"/>
        </w:rPr>
        <w:t xml:space="preserve">Location on the ear (up to 10% develop DM).</w:t>
      </w:r>
    </w:p>
    <w:p w:rsidR="00000000" w:rsidDel="00000000" w:rsidP="00000000" w:rsidRDefault="00000000" w:rsidRPr="00000000" w14:paraId="000011EA">
      <w:pPr>
        <w:numPr>
          <w:ilvl w:val="2"/>
          <w:numId w:val="80"/>
        </w:numPr>
        <w:ind w:left="2160" w:hanging="360"/>
        <w:rPr>
          <w:b w:val="0"/>
          <w:color w:val="000000"/>
          <w:sz w:val="20"/>
          <w:szCs w:val="20"/>
        </w:rPr>
      </w:pPr>
      <w:r w:rsidDel="00000000" w:rsidR="00000000" w:rsidRPr="00000000">
        <w:rPr>
          <w:rtl w:val="0"/>
        </w:rPr>
        <w:t xml:space="preserve">Increased tumor diameter: If &lt; 2 cm 1.9%. If &gt; 2 cm 7.5%. If &gt; 5 cm 20%.</w:t>
      </w:r>
    </w:p>
    <w:bookmarkStart w:colFirst="0" w:colLast="0" w:name="r0k2kvw5hgyu" w:id="308"/>
    <w:bookmarkEnd w:id="308"/>
    <w:p w:rsidR="00000000" w:rsidDel="00000000" w:rsidP="00000000" w:rsidRDefault="00000000" w:rsidRPr="00000000" w14:paraId="000011EB">
      <w:pPr>
        <w:numPr>
          <w:ilvl w:val="0"/>
          <w:numId w:val="80"/>
        </w:numPr>
        <w:rPr>
          <w:u w:val="none"/>
        </w:rPr>
      </w:pPr>
      <w:r w:rsidDel="00000000" w:rsidR="00000000" w:rsidRPr="00000000">
        <w:rPr>
          <w:b w:val="1"/>
          <w:rtl w:val="0"/>
        </w:rPr>
        <w:t xml:space="preserve">European Guidelines for Treatment of SqCC of the Skin</w:t>
      </w:r>
      <w:r w:rsidDel="00000000" w:rsidR="00000000" w:rsidRPr="00000000">
        <w:rPr>
          <w:rtl w:val="0"/>
        </w:rPr>
        <w:t xml:space="preserve"> [</w:t>
      </w:r>
      <w:hyperlink r:id="rId1093">
        <w:r w:rsidDel="00000000" w:rsidR="00000000" w:rsidRPr="00000000">
          <w:rPr>
            <w:rtl w:val="0"/>
          </w:rPr>
          <w:t xml:space="preserve">Stratigos EJC ‘20</w:t>
        </w:r>
      </w:hyperlink>
      <w:r w:rsidDel="00000000" w:rsidR="00000000" w:rsidRPr="00000000">
        <w:rPr>
          <w:rtl w:val="0"/>
        </w:rPr>
        <w:t xml:space="preserve">]:</w:t>
      </w:r>
    </w:p>
    <w:p w:rsidR="00000000" w:rsidDel="00000000" w:rsidP="00000000" w:rsidRDefault="00000000" w:rsidRPr="00000000" w14:paraId="000011EC">
      <w:pPr>
        <w:ind w:firstLine="720"/>
        <w:rPr/>
      </w:pPr>
      <w:r w:rsidDel="00000000" w:rsidR="00000000" w:rsidRPr="00000000">
        <w:rPr>
          <w:rtl w:val="0"/>
        </w:rPr>
        <w:t xml:space="preserve">High risk: Tumor diameter &gt; 2 cm, high risk sites, thickness &gt; 6 mm, invasion beyond subQ fat, PNI, poor differentiation, desmoplasia, immunosuppression.</w:t>
      </w:r>
    </w:p>
    <w:p w:rsidR="00000000" w:rsidDel="00000000" w:rsidP="00000000" w:rsidRDefault="00000000" w:rsidRPr="00000000" w14:paraId="000011ED">
      <w:pPr>
        <w:numPr>
          <w:ilvl w:val="1"/>
          <w:numId w:val="80"/>
        </w:numPr>
        <w:ind w:left="1440" w:hanging="360"/>
        <w:rPr>
          <w:u w:val="none"/>
        </w:rPr>
      </w:pPr>
      <w:r w:rsidDel="00000000" w:rsidR="00000000" w:rsidRPr="00000000">
        <w:rPr>
          <w:rtl w:val="0"/>
        </w:rPr>
        <w:t xml:space="preserve">RT is only to be considered for non-surgical candidates or in cases when curative surgery is not possible and could be disfiguring.</w:t>
      </w:r>
    </w:p>
    <w:p w:rsidR="00000000" w:rsidDel="00000000" w:rsidP="00000000" w:rsidRDefault="00000000" w:rsidRPr="00000000" w14:paraId="000011EE">
      <w:pPr>
        <w:numPr>
          <w:ilvl w:val="1"/>
          <w:numId w:val="80"/>
        </w:numPr>
        <w:ind w:left="1440" w:hanging="360"/>
        <w:rPr>
          <w:u w:val="none"/>
        </w:rPr>
      </w:pPr>
      <w:r w:rsidDel="00000000" w:rsidR="00000000" w:rsidRPr="00000000">
        <w:rPr>
          <w:rtl w:val="0"/>
        </w:rPr>
        <w:t xml:space="preserve">Anti PD-1 antibodies (Cemiplimab) are first line systemic treatment. Second line systemic treatments for advanced SqCC include EGFRi (cetuximab) combined with chemotherapy or radiation therapy.</w:t>
      </w:r>
    </w:p>
    <w:p w:rsidR="00000000" w:rsidDel="00000000" w:rsidP="00000000" w:rsidRDefault="00000000" w:rsidRPr="00000000" w14:paraId="000011EF">
      <w:pPr>
        <w:numPr>
          <w:ilvl w:val="1"/>
          <w:numId w:val="80"/>
        </w:numPr>
        <w:ind w:left="1440" w:hanging="360"/>
        <w:rPr>
          <w:u w:val="none"/>
        </w:rPr>
      </w:pPr>
      <w:r w:rsidDel="00000000" w:rsidR="00000000" w:rsidRPr="00000000">
        <w:rPr>
          <w:rtl w:val="0"/>
        </w:rPr>
        <w:t xml:space="preserve">Surgery:</w:t>
      </w:r>
    </w:p>
    <w:p w:rsidR="00000000" w:rsidDel="00000000" w:rsidP="00000000" w:rsidRDefault="00000000" w:rsidRPr="00000000" w14:paraId="000011F0">
      <w:pPr>
        <w:numPr>
          <w:ilvl w:val="2"/>
          <w:numId w:val="80"/>
        </w:numPr>
        <w:ind w:left="2160" w:hanging="360"/>
        <w:rPr>
          <w:u w:val="none"/>
        </w:rPr>
      </w:pPr>
      <w:r w:rsidDel="00000000" w:rsidR="00000000" w:rsidRPr="00000000">
        <w:rPr>
          <w:rtl w:val="0"/>
        </w:rPr>
        <w:t xml:space="preserve">Low risk: 5 mm margins.</w:t>
      </w:r>
    </w:p>
    <w:p w:rsidR="00000000" w:rsidDel="00000000" w:rsidP="00000000" w:rsidRDefault="00000000" w:rsidRPr="00000000" w14:paraId="000011F1">
      <w:pPr>
        <w:numPr>
          <w:ilvl w:val="2"/>
          <w:numId w:val="80"/>
        </w:numPr>
        <w:ind w:left="2160" w:hanging="360"/>
        <w:rPr>
          <w:u w:val="none"/>
        </w:rPr>
      </w:pPr>
      <w:r w:rsidDel="00000000" w:rsidR="00000000" w:rsidRPr="00000000">
        <w:rPr>
          <w:rtl w:val="0"/>
        </w:rPr>
        <w:t xml:space="preserve">High risk: 6-10 mm margins or Mohs.</w:t>
      </w:r>
    </w:p>
    <w:p w:rsidR="00000000" w:rsidDel="00000000" w:rsidP="00000000" w:rsidRDefault="00000000" w:rsidRPr="00000000" w14:paraId="000011F2">
      <w:pPr>
        <w:ind w:left="0" w:firstLine="0"/>
        <w:rPr/>
      </w:pPr>
      <w:r w:rsidDel="00000000" w:rsidR="00000000" w:rsidRPr="00000000">
        <w:rPr>
          <w:rtl w:val="0"/>
        </w:rPr>
      </w:r>
    </w:p>
    <w:p w:rsidR="00000000" w:rsidDel="00000000" w:rsidP="00000000" w:rsidRDefault="00000000" w:rsidRPr="00000000" w14:paraId="000011F3">
      <w:pPr>
        <w:numPr>
          <w:ilvl w:val="0"/>
          <w:numId w:val="80"/>
        </w:numPr>
        <w:rPr>
          <w:b w:val="0"/>
          <w:color w:val="000000"/>
          <w:sz w:val="20"/>
          <w:szCs w:val="20"/>
        </w:rPr>
      </w:pPr>
      <w:r w:rsidDel="00000000" w:rsidR="00000000" w:rsidRPr="00000000">
        <w:rPr>
          <w:b w:val="1"/>
          <w:rtl w:val="0"/>
        </w:rPr>
        <w:t xml:space="preserve">RF</w:t>
      </w:r>
      <w:r w:rsidDel="00000000" w:rsidR="00000000" w:rsidRPr="00000000">
        <w:rPr>
          <w:rtl w:val="0"/>
        </w:rPr>
        <w:t xml:space="preserve">:  UV</w:t>
      </w:r>
      <w:r w:rsidDel="00000000" w:rsidR="00000000" w:rsidRPr="00000000">
        <w:rPr>
          <w:b w:val="1"/>
          <w:rtl w:val="0"/>
        </w:rPr>
        <w:t xml:space="preserve">B</w:t>
      </w:r>
      <w:r w:rsidDel="00000000" w:rsidR="00000000" w:rsidRPr="00000000">
        <w:rPr>
          <w:rtl w:val="0"/>
        </w:rPr>
        <w:t xml:space="preserve">, fair complexion, chronic irritation, immunosuppression, genetic disorders (Gorlin, XP, albinism).</w:t>
      </w:r>
    </w:p>
    <w:p w:rsidR="00000000" w:rsidDel="00000000" w:rsidP="00000000" w:rsidRDefault="00000000" w:rsidRPr="00000000" w14:paraId="000011F4">
      <w:pPr>
        <w:numPr>
          <w:ilvl w:val="1"/>
          <w:numId w:val="80"/>
        </w:numPr>
        <w:ind w:left="1440" w:hanging="360"/>
        <w:rPr>
          <w:b w:val="0"/>
          <w:color w:val="000000"/>
          <w:sz w:val="20"/>
          <w:szCs w:val="20"/>
        </w:rPr>
      </w:pPr>
      <w:r w:rsidDel="00000000" w:rsidR="00000000" w:rsidRPr="00000000">
        <w:rPr>
          <w:b w:val="1"/>
          <w:rtl w:val="0"/>
        </w:rPr>
        <w:t xml:space="preserve">BCC HR subtypes</w:t>
      </w:r>
      <w:r w:rsidDel="00000000" w:rsidR="00000000" w:rsidRPr="00000000">
        <w:rPr>
          <w:rtl w:val="0"/>
        </w:rPr>
        <w:t xml:space="preserve">: </w:t>
      </w:r>
      <w:r w:rsidDel="00000000" w:rsidR="00000000" w:rsidRPr="00000000">
        <w:rPr>
          <w:b w:val="1"/>
          <w:rtl w:val="0"/>
        </w:rPr>
        <w:t xml:space="preserve">morpheaform</w:t>
      </w:r>
      <w:r w:rsidDel="00000000" w:rsidR="00000000" w:rsidRPr="00000000">
        <w:rPr>
          <w:rtl w:val="0"/>
        </w:rPr>
        <w:t xml:space="preserve">, basosquamous, sclerosing, micronodular. </w:t>
      </w:r>
    </w:p>
    <w:p w:rsidR="00000000" w:rsidDel="00000000" w:rsidP="00000000" w:rsidRDefault="00000000" w:rsidRPr="00000000" w14:paraId="000011F5">
      <w:pPr>
        <w:numPr>
          <w:ilvl w:val="1"/>
          <w:numId w:val="80"/>
        </w:numPr>
        <w:ind w:left="1440" w:hanging="360"/>
        <w:rPr>
          <w:b w:val="0"/>
          <w:color w:val="000000"/>
          <w:sz w:val="20"/>
          <w:szCs w:val="20"/>
        </w:rPr>
      </w:pPr>
      <w:r w:rsidDel="00000000" w:rsidR="00000000" w:rsidRPr="00000000">
        <w:rPr>
          <w:b w:val="1"/>
          <w:rtl w:val="0"/>
        </w:rPr>
        <w:t xml:space="preserve">SqCC HR subtypes</w:t>
      </w:r>
      <w:r w:rsidDel="00000000" w:rsidR="00000000" w:rsidRPr="00000000">
        <w:rPr>
          <w:rtl w:val="0"/>
        </w:rPr>
        <w:t xml:space="preserve">: adenoid, adenosquamous, </w:t>
      </w:r>
      <w:r w:rsidDel="00000000" w:rsidR="00000000" w:rsidRPr="00000000">
        <w:rPr>
          <w:b w:val="1"/>
          <w:rtl w:val="0"/>
        </w:rPr>
        <w:t xml:space="preserve">desmoplastic</w:t>
      </w:r>
      <w:r w:rsidDel="00000000" w:rsidR="00000000" w:rsidRPr="00000000">
        <w:rPr>
          <w:rtl w:val="0"/>
        </w:rPr>
        <w:t xml:space="preserve">, metaplastic.</w:t>
      </w:r>
    </w:p>
    <w:p w:rsidR="00000000" w:rsidDel="00000000" w:rsidP="00000000" w:rsidRDefault="00000000" w:rsidRPr="00000000" w14:paraId="000011F6">
      <w:pPr>
        <w:numPr>
          <w:ilvl w:val="1"/>
          <w:numId w:val="80"/>
        </w:numPr>
        <w:ind w:left="1440" w:hanging="360"/>
        <w:rPr>
          <w:b w:val="0"/>
          <w:color w:val="000000"/>
          <w:sz w:val="20"/>
          <w:szCs w:val="20"/>
        </w:rPr>
      </w:pPr>
      <w:r w:rsidDel="00000000" w:rsidR="00000000" w:rsidRPr="00000000">
        <w:rPr>
          <w:b w:val="1"/>
          <w:rtl w:val="0"/>
        </w:rPr>
        <w:t xml:space="preserve">Immunosuppression</w:t>
      </w:r>
      <w:r w:rsidDel="00000000" w:rsidR="00000000" w:rsidRPr="00000000">
        <w:rPr>
          <w:rtl w:val="0"/>
        </w:rPr>
        <w:t xml:space="preserve">: Transplant patients, HIV, autoimmune on MTX, CLL and other leukemia/lymphoma pts. </w:t>
      </w:r>
    </w:p>
    <w:p w:rsidR="00000000" w:rsidDel="00000000" w:rsidP="00000000" w:rsidRDefault="00000000" w:rsidRPr="00000000" w14:paraId="000011F7">
      <w:pPr>
        <w:numPr>
          <w:ilvl w:val="2"/>
          <w:numId w:val="80"/>
        </w:numPr>
        <w:ind w:left="2160" w:hanging="360"/>
        <w:rPr>
          <w:b w:val="0"/>
          <w:color w:val="000000"/>
          <w:sz w:val="20"/>
          <w:szCs w:val="20"/>
        </w:rPr>
      </w:pPr>
      <w:r w:rsidDel="00000000" w:rsidR="00000000" w:rsidRPr="00000000">
        <w:rPr>
          <w:rtl w:val="0"/>
        </w:rPr>
        <w:t xml:space="preserve">Transplant patients cancer risk HR 2-4x compared to the general population.</w:t>
      </w:r>
    </w:p>
    <w:p w:rsidR="00000000" w:rsidDel="00000000" w:rsidP="00000000" w:rsidRDefault="00000000" w:rsidRPr="00000000" w14:paraId="000011F8">
      <w:pPr>
        <w:numPr>
          <w:ilvl w:val="1"/>
          <w:numId w:val="80"/>
        </w:numPr>
        <w:ind w:left="1440" w:hanging="360"/>
        <w:rPr>
          <w:b w:val="0"/>
          <w:color w:val="000000"/>
          <w:sz w:val="20"/>
          <w:szCs w:val="20"/>
        </w:rPr>
      </w:pPr>
      <w:r w:rsidDel="00000000" w:rsidR="00000000" w:rsidRPr="00000000">
        <w:rPr>
          <w:b w:val="1"/>
          <w:rtl w:val="0"/>
        </w:rPr>
        <w:t xml:space="preserve">Patient specific factors</w:t>
      </w:r>
      <w:r w:rsidDel="00000000" w:rsidR="00000000" w:rsidRPr="00000000">
        <w:rPr>
          <w:rtl w:val="0"/>
        </w:rPr>
        <w:t xml:space="preserve">: Immunosuppression, multiple skin cancers, functional impairment, ADL/QoL changes.</w:t>
      </w:r>
    </w:p>
    <w:p w:rsidR="00000000" w:rsidDel="00000000" w:rsidP="00000000" w:rsidRDefault="00000000" w:rsidRPr="00000000" w14:paraId="000011F9">
      <w:pPr>
        <w:numPr>
          <w:ilvl w:val="2"/>
          <w:numId w:val="80"/>
        </w:numPr>
        <w:ind w:left="2160" w:hanging="360"/>
        <w:rPr>
          <w:b w:val="0"/>
          <w:color w:val="000000"/>
          <w:sz w:val="20"/>
          <w:szCs w:val="20"/>
        </w:rPr>
      </w:pPr>
      <w:r w:rsidDel="00000000" w:rsidR="00000000" w:rsidRPr="00000000">
        <w:rPr>
          <w:rtl w:val="0"/>
        </w:rPr>
        <w:t xml:space="preserve">Preventative measures are key: Consider low dose capecitabine for prevention.</w:t>
      </w:r>
    </w:p>
    <w:p w:rsidR="00000000" w:rsidDel="00000000" w:rsidP="00000000" w:rsidRDefault="00000000" w:rsidRPr="00000000" w14:paraId="000011FA">
      <w:pPr>
        <w:numPr>
          <w:ilvl w:val="1"/>
          <w:numId w:val="80"/>
        </w:numPr>
        <w:ind w:left="1440" w:hanging="360"/>
        <w:rPr>
          <w:b w:val="0"/>
          <w:color w:val="000000"/>
          <w:sz w:val="20"/>
          <w:szCs w:val="20"/>
        </w:rPr>
      </w:pPr>
      <w:r w:rsidDel="00000000" w:rsidR="00000000" w:rsidRPr="00000000">
        <w:rPr>
          <w:b w:val="1"/>
          <w:rtl w:val="0"/>
        </w:rPr>
        <w:t xml:space="preserve">NCCN</w:t>
      </w:r>
      <w:r w:rsidDel="00000000" w:rsidR="00000000" w:rsidRPr="00000000">
        <w:rPr>
          <w:rFonts w:ascii="Gungsuh" w:cs="Gungsuh" w:eastAsia="Gungsuh" w:hAnsi="Gungsuh"/>
          <w:rtl w:val="0"/>
        </w:rPr>
        <w:t xml:space="preserve">: DOI &gt;2 mm, Clark level ≥ IV (</w:t>
      </w:r>
      <w:r w:rsidDel="00000000" w:rsidR="00000000" w:rsidRPr="00000000">
        <w:rPr>
          <w:b w:val="1"/>
          <w:rtl w:val="0"/>
        </w:rPr>
        <w:t xml:space="preserve">reticular dermis</w:t>
      </w:r>
      <w:r w:rsidDel="00000000" w:rsidR="00000000" w:rsidRPr="00000000">
        <w:rPr>
          <w:rtl w:val="0"/>
        </w:rPr>
        <w:t xml:space="preserve">), PNI, LVI, G3, poorly defined border, recurrent, rapidly growing, neurologic symptoms, immunosuppression, site of prior RT or chronic inflammation. “RT often reserved for patients &gt; 60y due to concern about long-term sequelae."</w:t>
      </w:r>
    </w:p>
    <w:p w:rsidR="00000000" w:rsidDel="00000000" w:rsidP="00000000" w:rsidRDefault="00000000" w:rsidRPr="00000000" w14:paraId="000011FB">
      <w:pPr>
        <w:numPr>
          <w:ilvl w:val="2"/>
          <w:numId w:val="80"/>
        </w:numPr>
        <w:ind w:left="2160" w:hanging="360"/>
        <w:rPr>
          <w:b w:val="0"/>
          <w:color w:val="000000"/>
          <w:sz w:val="20"/>
          <w:szCs w:val="20"/>
        </w:rPr>
      </w:pPr>
      <w:r w:rsidDel="00000000" w:rsidR="00000000" w:rsidRPr="00000000">
        <w:rPr>
          <w:rtl w:val="0"/>
        </w:rPr>
        <w:t xml:space="preserve">Location: Mask areas, genitalia, hands, feet. [</w:t>
      </w:r>
      <w:hyperlink r:id="rId1094">
        <w:r w:rsidDel="00000000" w:rsidR="00000000" w:rsidRPr="00000000">
          <w:rPr>
            <w:rtl w:val="0"/>
          </w:rPr>
          <w:t xml:space="preserve">Connolly Derm Surg '12</w:t>
        </w:r>
      </w:hyperlink>
      <w:r w:rsidDel="00000000" w:rsidR="00000000" w:rsidRPr="00000000">
        <w:rPr>
          <w:rtl w:val="0"/>
        </w:rPr>
        <w:t xml:space="preserve">]</w:t>
      </w:r>
    </w:p>
    <w:p w:rsidR="00000000" w:rsidDel="00000000" w:rsidP="00000000" w:rsidRDefault="00000000" w:rsidRPr="00000000" w14:paraId="000011FC">
      <w:pPr>
        <w:numPr>
          <w:ilvl w:val="3"/>
          <w:numId w:val="80"/>
        </w:numPr>
        <w:ind w:left="2880" w:hanging="360"/>
        <w:rPr>
          <w:b w:val="0"/>
          <w:color w:val="000000"/>
          <w:sz w:val="20"/>
          <w:szCs w:val="20"/>
        </w:rPr>
      </w:pPr>
      <w:r w:rsidDel="00000000" w:rsidR="00000000" w:rsidRPr="00000000">
        <w:rPr>
          <w:b w:val="1"/>
          <w:rtl w:val="0"/>
        </w:rPr>
        <w:t xml:space="preserve">HR locations</w:t>
      </w:r>
      <w:r w:rsidDel="00000000" w:rsidR="00000000" w:rsidRPr="00000000">
        <w:rPr>
          <w:rtl w:val="0"/>
        </w:rPr>
        <w:t xml:space="preserve">: Any size for</w:t>
      </w:r>
      <w:r w:rsidDel="00000000" w:rsidR="00000000" w:rsidRPr="00000000">
        <w:rPr>
          <w:b w:val="1"/>
          <w:rtl w:val="0"/>
        </w:rPr>
        <w:t xml:space="preserve"> Mask </w:t>
      </w:r>
      <w:r w:rsidDel="00000000" w:rsidR="00000000" w:rsidRPr="00000000">
        <w:rPr>
          <w:rtl w:val="0"/>
        </w:rPr>
        <w:t xml:space="preserve">areas, genitalia, hands, feet.</w:t>
      </w:r>
    </w:p>
    <w:p w:rsidR="00000000" w:rsidDel="00000000" w:rsidP="00000000" w:rsidRDefault="00000000" w:rsidRPr="00000000" w14:paraId="000011FD">
      <w:pPr>
        <w:numPr>
          <w:ilvl w:val="4"/>
          <w:numId w:val="80"/>
        </w:numPr>
        <w:ind w:left="3600" w:hanging="360"/>
        <w:rPr>
          <w:b w:val="0"/>
          <w:color w:val="000000"/>
          <w:sz w:val="20"/>
          <w:szCs w:val="20"/>
        </w:rPr>
      </w:pPr>
      <w:r w:rsidDel="00000000" w:rsidR="00000000" w:rsidRPr="00000000">
        <w:rPr>
          <w:rtl w:val="0"/>
        </w:rPr>
        <w:t xml:space="preserve">Mask area = central face, eyelid/brow, periorbital, nose, </w:t>
      </w:r>
      <w:r w:rsidDel="00000000" w:rsidR="00000000" w:rsidRPr="00000000">
        <w:rPr>
          <w:b w:val="1"/>
          <w:rtl w:val="0"/>
        </w:rPr>
        <w:t xml:space="preserve">lips</w:t>
      </w:r>
      <w:r w:rsidDel="00000000" w:rsidR="00000000" w:rsidRPr="00000000">
        <w:rPr>
          <w:rtl w:val="0"/>
        </w:rPr>
        <w:t xml:space="preserve">, chin, pre/postauricular, </w:t>
      </w:r>
      <w:r w:rsidDel="00000000" w:rsidR="00000000" w:rsidRPr="00000000">
        <w:rPr>
          <w:b w:val="1"/>
          <w:rtl w:val="0"/>
        </w:rPr>
        <w:t xml:space="preserve">ear</w:t>
      </w:r>
      <w:r w:rsidDel="00000000" w:rsidR="00000000" w:rsidRPr="00000000">
        <w:rPr>
          <w:rtl w:val="0"/>
        </w:rPr>
        <w:t xml:space="preserve">.</w:t>
      </w:r>
    </w:p>
    <w:p w:rsidR="00000000" w:rsidDel="00000000" w:rsidP="00000000" w:rsidRDefault="00000000" w:rsidRPr="00000000" w14:paraId="000011FE">
      <w:pPr>
        <w:numPr>
          <w:ilvl w:val="3"/>
          <w:numId w:val="80"/>
        </w:numPr>
        <w:ind w:left="2880" w:hanging="360"/>
        <w:rPr>
          <w:b w:val="0"/>
          <w:color w:val="000000"/>
          <w:sz w:val="20"/>
          <w:szCs w:val="20"/>
        </w:rPr>
      </w:pPr>
      <w:r w:rsidDel="00000000" w:rsidR="00000000" w:rsidRPr="00000000">
        <w:rPr>
          <w:b w:val="1"/>
          <w:rtl w:val="0"/>
        </w:rPr>
        <w:t xml:space="preserve">IR locations</w:t>
      </w:r>
      <w:r w:rsidDel="00000000" w:rsidR="00000000" w:rsidRPr="00000000">
        <w:rPr>
          <w:rtl w:val="0"/>
        </w:rPr>
        <w:t xml:space="preserve">: If </w:t>
      </w:r>
      <w:r w:rsidDel="00000000" w:rsidR="00000000" w:rsidRPr="00000000">
        <w:rPr>
          <w:b w:val="1"/>
          <w:rtl w:val="0"/>
        </w:rPr>
        <w:t xml:space="preserve">&gt; 1 cm</w:t>
      </w:r>
      <w:r w:rsidDel="00000000" w:rsidR="00000000" w:rsidRPr="00000000">
        <w:rPr>
          <w:rtl w:val="0"/>
        </w:rPr>
        <w:t xml:space="preserve">: Non-mask face (cheek, forehead, scalp), neck, pretibial. </w:t>
      </w:r>
    </w:p>
    <w:p w:rsidR="00000000" w:rsidDel="00000000" w:rsidP="00000000" w:rsidRDefault="00000000" w:rsidRPr="00000000" w14:paraId="000011FF">
      <w:pPr>
        <w:numPr>
          <w:ilvl w:val="3"/>
          <w:numId w:val="80"/>
        </w:numPr>
        <w:ind w:left="2880" w:hanging="360"/>
        <w:rPr>
          <w:b w:val="0"/>
          <w:color w:val="000000"/>
          <w:sz w:val="20"/>
          <w:szCs w:val="20"/>
        </w:rPr>
      </w:pPr>
      <w:r w:rsidDel="00000000" w:rsidR="00000000" w:rsidRPr="00000000">
        <w:rPr>
          <w:b w:val="1"/>
          <w:rtl w:val="0"/>
        </w:rPr>
        <w:t xml:space="preserve">LR locations</w:t>
      </w:r>
      <w:r w:rsidDel="00000000" w:rsidR="00000000" w:rsidRPr="00000000">
        <w:rPr>
          <w:rtl w:val="0"/>
        </w:rPr>
        <w:t xml:space="preserve">: If </w:t>
      </w:r>
      <w:r w:rsidDel="00000000" w:rsidR="00000000" w:rsidRPr="00000000">
        <w:rPr>
          <w:b w:val="1"/>
          <w:rtl w:val="0"/>
        </w:rPr>
        <w:t xml:space="preserve">&gt; 2 cm</w:t>
      </w:r>
      <w:r w:rsidDel="00000000" w:rsidR="00000000" w:rsidRPr="00000000">
        <w:rPr>
          <w:rtl w:val="0"/>
        </w:rPr>
        <w:t xml:space="preserve">: Trunk, extremities.</w:t>
      </w:r>
    </w:p>
    <w:p w:rsidR="00000000" w:rsidDel="00000000" w:rsidP="00000000" w:rsidRDefault="00000000" w:rsidRPr="00000000" w14:paraId="00001200">
      <w:pPr>
        <w:numPr>
          <w:ilvl w:val="1"/>
          <w:numId w:val="80"/>
        </w:numPr>
        <w:ind w:left="1440" w:hanging="360"/>
        <w:rPr>
          <w:b w:val="0"/>
          <w:color w:val="000000"/>
          <w:sz w:val="20"/>
          <w:szCs w:val="20"/>
        </w:rPr>
      </w:pPr>
      <w:r w:rsidDel="00000000" w:rsidR="00000000" w:rsidRPr="00000000">
        <w:rPr>
          <w:rtl w:val="0"/>
        </w:rPr>
        <w:t xml:space="preserve">Karia [</w:t>
      </w:r>
      <w:hyperlink r:id="rId1095">
        <w:r w:rsidDel="00000000" w:rsidR="00000000" w:rsidRPr="00000000">
          <w:rPr>
            <w:rtl w:val="0"/>
          </w:rPr>
          <w:t xml:space="preserve">JCO '14]</w:t>
        </w:r>
      </w:hyperlink>
      <w:r w:rsidDel="00000000" w:rsidR="00000000" w:rsidRPr="00000000">
        <w:rPr>
          <w:rtl w:val="0"/>
        </w:rPr>
        <w:t xml:space="preserve">: Review of 1818 pts. Cutaneous SqCC. </w:t>
      </w:r>
    </w:p>
    <w:p w:rsidR="00000000" w:rsidDel="00000000" w:rsidP="00000000" w:rsidRDefault="00000000" w:rsidRPr="00000000" w14:paraId="00001201">
      <w:pPr>
        <w:numPr>
          <w:ilvl w:val="2"/>
          <w:numId w:val="80"/>
        </w:numPr>
        <w:ind w:left="2160" w:hanging="360"/>
        <w:rPr>
          <w:b w:val="0"/>
          <w:color w:val="000000"/>
          <w:sz w:val="20"/>
          <w:szCs w:val="20"/>
        </w:rPr>
      </w:pPr>
      <w:r w:rsidDel="00000000" w:rsidR="00000000" w:rsidRPr="00000000">
        <w:rPr>
          <w:rFonts w:ascii="Gungsuh" w:cs="Gungsuh" w:eastAsia="Gungsuh" w:hAnsi="Gungsuh"/>
          <w:rtl w:val="0"/>
        </w:rPr>
        <w:t xml:space="preserve">Identifies 4 RF for LR: ≥ 2 cm, G3, PNI ( ≥ 0.1 mm nerves), and tumor invasion beyond fat.</w:t>
      </w:r>
    </w:p>
    <w:p w:rsidR="00000000" w:rsidDel="00000000" w:rsidP="00000000" w:rsidRDefault="00000000" w:rsidRPr="00000000" w14:paraId="00001202">
      <w:pPr>
        <w:numPr>
          <w:ilvl w:val="2"/>
          <w:numId w:val="80"/>
        </w:numPr>
        <w:ind w:left="2160" w:hanging="360"/>
        <w:rPr>
          <w:b w:val="0"/>
          <w:color w:val="000000"/>
          <w:sz w:val="20"/>
          <w:szCs w:val="20"/>
        </w:rPr>
      </w:pPr>
      <w:r w:rsidDel="00000000" w:rsidR="00000000" w:rsidRPr="00000000">
        <w:rPr>
          <w:rFonts w:ascii="Cardo" w:cs="Cardo" w:eastAsia="Cardo" w:hAnsi="Cardo"/>
          <w:rtl w:val="0"/>
        </w:rPr>
        <w:t xml:space="preserve">10y LR for 0 / 1 / 2-3 / 4 RF or bone invasion of 0.6→ 5→ 21→ 67%</w:t>
      </w:r>
    </w:p>
    <w:p w:rsidR="00000000" w:rsidDel="00000000" w:rsidP="00000000" w:rsidRDefault="00000000" w:rsidRPr="00000000" w14:paraId="00001203">
      <w:pPr>
        <w:numPr>
          <w:ilvl w:val="2"/>
          <w:numId w:val="80"/>
        </w:numPr>
        <w:ind w:left="2160" w:hanging="360"/>
        <w:rPr>
          <w:b w:val="0"/>
          <w:color w:val="000000"/>
          <w:sz w:val="20"/>
          <w:szCs w:val="20"/>
        </w:rPr>
      </w:pPr>
      <w:r w:rsidDel="00000000" w:rsidR="00000000" w:rsidRPr="00000000">
        <w:rPr>
          <w:rFonts w:ascii="Cardo" w:cs="Cardo" w:eastAsia="Cardo" w:hAnsi="Cardo"/>
          <w:rtl w:val="0"/>
        </w:rPr>
        <w:t xml:space="preserve">10y nodal mets for 0 / 1 / 2-3 / 4 RF or bone invasion of 0.1→ 3→ 21→ 67%.</w:t>
      </w:r>
    </w:p>
    <w:p w:rsidR="00000000" w:rsidDel="00000000" w:rsidP="00000000" w:rsidRDefault="00000000" w:rsidRPr="00000000" w14:paraId="00001204">
      <w:pPr>
        <w:numPr>
          <w:ilvl w:val="0"/>
          <w:numId w:val="80"/>
        </w:numPr>
        <w:rPr>
          <w:b w:val="0"/>
          <w:color w:val="000000"/>
          <w:sz w:val="20"/>
          <w:szCs w:val="20"/>
        </w:rPr>
      </w:pPr>
      <w:r w:rsidDel="00000000" w:rsidR="00000000" w:rsidRPr="00000000">
        <w:rPr>
          <w:b w:val="1"/>
          <w:rtl w:val="0"/>
        </w:rPr>
        <w:t xml:space="preserve">PNI</w:t>
      </w:r>
    </w:p>
    <w:p w:rsidR="00000000" w:rsidDel="00000000" w:rsidP="00000000" w:rsidRDefault="00000000" w:rsidRPr="00000000" w14:paraId="00001205">
      <w:pPr>
        <w:numPr>
          <w:ilvl w:val="1"/>
          <w:numId w:val="80"/>
        </w:numPr>
        <w:ind w:left="1440" w:hanging="360"/>
        <w:rPr>
          <w:b w:val="0"/>
          <w:color w:val="000000"/>
          <w:sz w:val="20"/>
          <w:szCs w:val="20"/>
        </w:rPr>
      </w:pPr>
      <w:r w:rsidDel="00000000" w:rsidR="00000000" w:rsidRPr="00000000">
        <w:rPr>
          <w:rtl w:val="0"/>
        </w:rPr>
        <w:t xml:space="preserve">Finding tumor cells within any 3 layers of nerve sheath or &gt;33% abutment of nerve circumference.</w:t>
      </w:r>
    </w:p>
    <w:p w:rsidR="00000000" w:rsidDel="00000000" w:rsidP="00000000" w:rsidRDefault="00000000" w:rsidRPr="00000000" w14:paraId="00001206">
      <w:pPr>
        <w:numPr>
          <w:ilvl w:val="1"/>
          <w:numId w:val="80"/>
        </w:numPr>
        <w:ind w:left="1440" w:hanging="360"/>
        <w:rPr>
          <w:b w:val="0"/>
          <w:color w:val="000000"/>
          <w:sz w:val="20"/>
          <w:szCs w:val="20"/>
        </w:rPr>
      </w:pPr>
      <w:r w:rsidDel="00000000" w:rsidR="00000000" w:rsidRPr="00000000">
        <w:rPr>
          <w:rtl w:val="0"/>
        </w:rPr>
        <w:t xml:space="preserve">Incidental PNI: </w:t>
      </w:r>
    </w:p>
    <w:p w:rsidR="00000000" w:rsidDel="00000000" w:rsidP="00000000" w:rsidRDefault="00000000" w:rsidRPr="00000000" w14:paraId="00001207">
      <w:pPr>
        <w:numPr>
          <w:ilvl w:val="2"/>
          <w:numId w:val="80"/>
        </w:numPr>
        <w:ind w:left="2160" w:hanging="360"/>
        <w:rPr>
          <w:b w:val="0"/>
          <w:color w:val="000000"/>
          <w:sz w:val="20"/>
          <w:szCs w:val="20"/>
        </w:rPr>
      </w:pPr>
      <w:r w:rsidDel="00000000" w:rsidR="00000000" w:rsidRPr="00000000">
        <w:rPr>
          <w:rtl w:val="0"/>
        </w:rPr>
        <w:t xml:space="preserve">Asymptomatic, microscopic nerves &lt; 0.1 mm in diameter. Adjuvant RT is not necessary unless multifocal or extensive. </w:t>
      </w:r>
    </w:p>
    <w:p w:rsidR="00000000" w:rsidDel="00000000" w:rsidP="00000000" w:rsidRDefault="00000000" w:rsidRPr="00000000" w14:paraId="00001208">
      <w:pPr>
        <w:numPr>
          <w:ilvl w:val="2"/>
          <w:numId w:val="80"/>
        </w:numPr>
        <w:ind w:left="2160" w:hanging="360"/>
        <w:rPr>
          <w:b w:val="0"/>
          <w:color w:val="000000"/>
          <w:sz w:val="20"/>
          <w:szCs w:val="20"/>
        </w:rPr>
      </w:pPr>
      <w:r w:rsidDel="00000000" w:rsidR="00000000" w:rsidRPr="00000000">
        <w:rPr>
          <w:rFonts w:ascii="Gungsuh" w:cs="Gungsuh" w:eastAsia="Gungsuh" w:hAnsi="Gungsuh"/>
          <w:rtl w:val="0"/>
        </w:rPr>
        <w:t xml:space="preserve">Large caliber nerves ≥ 1 mm. Deliver adjuvant RT.</w:t>
      </w:r>
    </w:p>
    <w:p w:rsidR="00000000" w:rsidDel="00000000" w:rsidP="00000000" w:rsidRDefault="00000000" w:rsidRPr="00000000" w14:paraId="00001209">
      <w:pPr>
        <w:widowControl w:val="0"/>
        <w:numPr>
          <w:ilvl w:val="1"/>
          <w:numId w:val="80"/>
        </w:numPr>
        <w:ind w:left="1440" w:hanging="360"/>
      </w:pPr>
      <w:r w:rsidDel="00000000" w:rsidR="00000000" w:rsidRPr="00000000">
        <w:rPr>
          <w:rtl w:val="0"/>
        </w:rPr>
        <w:t xml:space="preserve">PORT recommended for gross PNI that is clinically or radiologically apparent.</w:t>
      </w:r>
    </w:p>
    <w:p w:rsidR="00000000" w:rsidDel="00000000" w:rsidP="00000000" w:rsidRDefault="00000000" w:rsidRPr="00000000" w14:paraId="0000120A">
      <w:pPr>
        <w:numPr>
          <w:ilvl w:val="0"/>
          <w:numId w:val="80"/>
        </w:numPr>
        <w:rPr>
          <w:b w:val="0"/>
          <w:color w:val="000000"/>
          <w:sz w:val="20"/>
          <w:szCs w:val="20"/>
        </w:rPr>
      </w:pPr>
      <w:r w:rsidDel="00000000" w:rsidR="00000000" w:rsidRPr="00000000">
        <w:rPr>
          <w:b w:val="1"/>
          <w:rtl w:val="0"/>
        </w:rPr>
        <w:t xml:space="preserve">Workup</w:t>
      </w:r>
    </w:p>
    <w:p w:rsidR="00000000" w:rsidDel="00000000" w:rsidP="00000000" w:rsidRDefault="00000000" w:rsidRPr="00000000" w14:paraId="0000120B">
      <w:pPr>
        <w:numPr>
          <w:ilvl w:val="1"/>
          <w:numId w:val="80"/>
        </w:numPr>
        <w:ind w:left="1440" w:hanging="360"/>
        <w:rPr>
          <w:b w:val="0"/>
          <w:color w:val="000000"/>
          <w:sz w:val="20"/>
          <w:szCs w:val="20"/>
        </w:rPr>
      </w:pPr>
      <w:r w:rsidDel="00000000" w:rsidR="00000000" w:rsidRPr="00000000">
        <w:rPr>
          <w:rtl w:val="0"/>
        </w:rPr>
        <w:t xml:space="preserve">H&amp;P: Focus on prior skin cancers, CN exam, neck, draining nodal basins.</w:t>
      </w:r>
    </w:p>
    <w:p w:rsidR="00000000" w:rsidDel="00000000" w:rsidP="00000000" w:rsidRDefault="00000000" w:rsidRPr="00000000" w14:paraId="0000120C">
      <w:pPr>
        <w:numPr>
          <w:ilvl w:val="1"/>
          <w:numId w:val="80"/>
        </w:numPr>
        <w:ind w:left="1440" w:hanging="360"/>
        <w:rPr>
          <w:b w:val="0"/>
          <w:color w:val="000000"/>
          <w:sz w:val="20"/>
          <w:szCs w:val="20"/>
        </w:rPr>
      </w:pPr>
      <w:r w:rsidDel="00000000" w:rsidR="00000000" w:rsidRPr="00000000">
        <w:rPr>
          <w:rtl w:val="0"/>
        </w:rPr>
        <w:t xml:space="preserve">Exam: Complete skin exam.</w:t>
      </w:r>
    </w:p>
    <w:p w:rsidR="00000000" w:rsidDel="00000000" w:rsidP="00000000" w:rsidRDefault="00000000" w:rsidRPr="00000000" w14:paraId="0000120D">
      <w:pPr>
        <w:numPr>
          <w:ilvl w:val="1"/>
          <w:numId w:val="80"/>
        </w:numPr>
        <w:ind w:left="1440" w:hanging="360"/>
        <w:rPr>
          <w:b w:val="0"/>
          <w:color w:val="000000"/>
          <w:sz w:val="20"/>
          <w:szCs w:val="20"/>
        </w:rPr>
      </w:pPr>
      <w:r w:rsidDel="00000000" w:rsidR="00000000" w:rsidRPr="00000000">
        <w:rPr>
          <w:rtl w:val="0"/>
        </w:rPr>
        <w:t xml:space="preserve">Imaging: NCCN “As clinically indicated if extensive disease such as bone involvement, PNI, deep soft tissue involvement or LVSI”</w:t>
      </w:r>
    </w:p>
    <w:p w:rsidR="00000000" w:rsidDel="00000000" w:rsidP="00000000" w:rsidRDefault="00000000" w:rsidRPr="00000000" w14:paraId="0000120E">
      <w:pPr>
        <w:numPr>
          <w:ilvl w:val="2"/>
          <w:numId w:val="80"/>
        </w:numPr>
        <w:ind w:left="2160" w:hanging="360"/>
        <w:rPr>
          <w:b w:val="0"/>
          <w:color w:val="000000"/>
          <w:sz w:val="20"/>
          <w:szCs w:val="20"/>
        </w:rPr>
      </w:pPr>
      <w:r w:rsidDel="00000000" w:rsidR="00000000" w:rsidRPr="00000000">
        <w:rPr>
          <w:rtl w:val="0"/>
        </w:rPr>
        <w:t xml:space="preserve">For Merkel cell, get PET!</w:t>
      </w:r>
    </w:p>
    <w:p w:rsidR="00000000" w:rsidDel="00000000" w:rsidP="00000000" w:rsidRDefault="00000000" w:rsidRPr="00000000" w14:paraId="0000120F">
      <w:pPr>
        <w:numPr>
          <w:ilvl w:val="2"/>
          <w:numId w:val="80"/>
        </w:numPr>
        <w:ind w:left="2160" w:hanging="360"/>
        <w:rPr>
          <w:b w:val="0"/>
          <w:color w:val="000000"/>
          <w:sz w:val="20"/>
          <w:szCs w:val="20"/>
        </w:rPr>
      </w:pPr>
      <w:r w:rsidDel="00000000" w:rsidR="00000000" w:rsidRPr="00000000">
        <w:rPr>
          <w:rtl w:val="0"/>
        </w:rPr>
        <w:t xml:space="preserve">MRI for PNI, CT for skull base or nodal mapping (short axis &gt;1 cm), PET/CT changes mgmt in 23%.</w:t>
      </w:r>
    </w:p>
    <w:p w:rsidR="00000000" w:rsidDel="00000000" w:rsidP="00000000" w:rsidRDefault="00000000" w:rsidRPr="00000000" w14:paraId="00001210">
      <w:pPr>
        <w:numPr>
          <w:ilvl w:val="1"/>
          <w:numId w:val="80"/>
        </w:numPr>
        <w:ind w:left="1440" w:hanging="360"/>
        <w:rPr>
          <w:b w:val="0"/>
          <w:color w:val="000000"/>
          <w:sz w:val="20"/>
          <w:szCs w:val="20"/>
        </w:rPr>
      </w:pPr>
      <w:r w:rsidDel="00000000" w:rsidR="00000000" w:rsidRPr="00000000">
        <w:rPr>
          <w:rtl w:val="0"/>
        </w:rPr>
        <w:t xml:space="preserve">Do FNA or excisional biopsy, as incision can do surgery.</w:t>
      </w:r>
    </w:p>
    <w:p w:rsidR="00000000" w:rsidDel="00000000" w:rsidP="00000000" w:rsidRDefault="00000000" w:rsidRPr="00000000" w14:paraId="00001211">
      <w:pPr>
        <w:numPr>
          <w:ilvl w:val="0"/>
          <w:numId w:val="80"/>
        </w:numPr>
        <w:rPr>
          <w:b w:val="0"/>
          <w:color w:val="000000"/>
          <w:sz w:val="20"/>
          <w:szCs w:val="20"/>
        </w:rPr>
      </w:pPr>
      <w:r w:rsidDel="00000000" w:rsidR="00000000" w:rsidRPr="00000000">
        <w:rPr>
          <w:b w:val="1"/>
          <w:rtl w:val="0"/>
        </w:rPr>
        <w:t xml:space="preserve">Surgery</w:t>
      </w:r>
      <w:r w:rsidDel="00000000" w:rsidR="00000000" w:rsidRPr="00000000">
        <w:rPr>
          <w:rtl w:val="0"/>
        </w:rPr>
      </w:r>
    </w:p>
    <w:p w:rsidR="00000000" w:rsidDel="00000000" w:rsidP="00000000" w:rsidRDefault="00000000" w:rsidRPr="00000000" w14:paraId="00001212">
      <w:pPr>
        <w:numPr>
          <w:ilvl w:val="1"/>
          <w:numId w:val="80"/>
        </w:numPr>
        <w:ind w:left="1440" w:hanging="360"/>
        <w:rPr>
          <w:b w:val="0"/>
          <w:color w:val="000000"/>
          <w:sz w:val="20"/>
          <w:szCs w:val="20"/>
        </w:rPr>
      </w:pPr>
      <w:r w:rsidDel="00000000" w:rsidR="00000000" w:rsidRPr="00000000">
        <w:rPr>
          <w:b w:val="1"/>
          <w:rtl w:val="0"/>
        </w:rPr>
        <w:t xml:space="preserve">MOHS</w:t>
      </w:r>
      <w:r w:rsidDel="00000000" w:rsidR="00000000" w:rsidRPr="00000000">
        <w:rPr>
          <w:rtl w:val="0"/>
        </w:rPr>
        <w:t xml:space="preserve">: superficial skin slice taken, sectioned into quadrants. Additional layers taken in quadrants w persistent dz.</w:t>
      </w:r>
    </w:p>
    <w:p w:rsidR="00000000" w:rsidDel="00000000" w:rsidP="00000000" w:rsidRDefault="00000000" w:rsidRPr="00000000" w14:paraId="00001213">
      <w:pPr>
        <w:numPr>
          <w:ilvl w:val="2"/>
          <w:numId w:val="80"/>
        </w:numPr>
        <w:ind w:left="2160" w:hanging="360"/>
        <w:rPr>
          <w:b w:val="0"/>
          <w:color w:val="000000"/>
          <w:sz w:val="20"/>
          <w:szCs w:val="20"/>
        </w:rPr>
      </w:pPr>
      <w:r w:rsidDel="00000000" w:rsidR="00000000" w:rsidRPr="00000000">
        <w:rPr>
          <w:rtl w:val="0"/>
        </w:rPr>
        <w:t xml:space="preserve">Local anesthesia. Local control with MOHS around</w:t>
      </w:r>
      <w:r w:rsidDel="00000000" w:rsidR="00000000" w:rsidRPr="00000000">
        <w:rPr>
          <w:b w:val="1"/>
          <w:rtl w:val="0"/>
        </w:rPr>
        <w:t xml:space="preserve"> 95%</w:t>
      </w:r>
      <w:r w:rsidDel="00000000" w:rsidR="00000000" w:rsidRPr="00000000">
        <w:rPr>
          <w:rtl w:val="0"/>
        </w:rPr>
        <w:t xml:space="preserve">, RT at least 80-85%. </w:t>
      </w:r>
    </w:p>
    <w:p w:rsidR="00000000" w:rsidDel="00000000" w:rsidP="00000000" w:rsidRDefault="00000000" w:rsidRPr="00000000" w14:paraId="00001214">
      <w:pPr>
        <w:numPr>
          <w:ilvl w:val="3"/>
          <w:numId w:val="80"/>
        </w:numPr>
        <w:ind w:left="2880" w:hanging="360"/>
        <w:rPr>
          <w:b w:val="0"/>
          <w:color w:val="000000"/>
          <w:sz w:val="20"/>
          <w:szCs w:val="20"/>
        </w:rPr>
      </w:pPr>
      <w:r w:rsidDel="00000000" w:rsidR="00000000" w:rsidRPr="00000000">
        <w:rPr>
          <w:rFonts w:ascii="Cardo" w:cs="Cardo" w:eastAsia="Cardo" w:hAnsi="Cardo"/>
          <w:rtl w:val="0"/>
        </w:rPr>
        <w:t xml:space="preserve">RT LC for T1/T2/T3 of 95→ 80→ 50%, add ~5-10% for BCC.</w:t>
      </w:r>
    </w:p>
    <w:p w:rsidR="00000000" w:rsidDel="00000000" w:rsidP="00000000" w:rsidRDefault="00000000" w:rsidRPr="00000000" w14:paraId="00001215">
      <w:pPr>
        <w:numPr>
          <w:ilvl w:val="2"/>
          <w:numId w:val="80"/>
        </w:numPr>
        <w:ind w:left="2160" w:hanging="360"/>
        <w:rPr>
          <w:b w:val="0"/>
          <w:color w:val="000000"/>
          <w:sz w:val="20"/>
          <w:szCs w:val="20"/>
        </w:rPr>
      </w:pPr>
      <w:r w:rsidDel="00000000" w:rsidR="00000000" w:rsidRPr="00000000">
        <w:rPr>
          <w:rtl w:val="0"/>
        </w:rPr>
        <w:t xml:space="preserve">For </w:t>
      </w:r>
      <w:r w:rsidDel="00000000" w:rsidR="00000000" w:rsidRPr="00000000">
        <w:rPr>
          <w:b w:val="1"/>
          <w:rtl w:val="0"/>
        </w:rPr>
        <w:t xml:space="preserve">BCC</w:t>
      </w:r>
      <w:r w:rsidDel="00000000" w:rsidR="00000000" w:rsidRPr="00000000">
        <w:rPr>
          <w:rtl w:val="0"/>
        </w:rPr>
        <w:t xml:space="preserve">, ~30% lat SM+ and 50% deep SM+ recur. </w:t>
      </w:r>
      <w:r w:rsidDel="00000000" w:rsidR="00000000" w:rsidRPr="00000000">
        <w:rPr>
          <w:i w:val="1"/>
          <w:rtl w:val="0"/>
        </w:rPr>
        <w:t xml:space="preserve">Can consider obs for lat SM+ if elderly/poor KPS.</w:t>
      </w:r>
    </w:p>
    <w:p w:rsidR="00000000" w:rsidDel="00000000" w:rsidP="00000000" w:rsidRDefault="00000000" w:rsidRPr="00000000" w14:paraId="00001216">
      <w:pPr>
        <w:numPr>
          <w:ilvl w:val="2"/>
          <w:numId w:val="80"/>
        </w:numPr>
        <w:ind w:left="2160" w:hanging="360"/>
        <w:rPr>
          <w:b w:val="0"/>
          <w:color w:val="000000"/>
          <w:sz w:val="20"/>
          <w:szCs w:val="20"/>
        </w:rPr>
      </w:pPr>
      <w:r w:rsidDel="00000000" w:rsidR="00000000" w:rsidRPr="00000000">
        <w:rPr>
          <w:rtl w:val="0"/>
        </w:rPr>
        <w:t xml:space="preserve">For </w:t>
      </w:r>
      <w:r w:rsidDel="00000000" w:rsidR="00000000" w:rsidRPr="00000000">
        <w:rPr>
          <w:b w:val="1"/>
          <w:rtl w:val="0"/>
        </w:rPr>
        <w:t xml:space="preserve">SqCC</w:t>
      </w:r>
      <w:r w:rsidDel="00000000" w:rsidR="00000000" w:rsidRPr="00000000">
        <w:rPr>
          <w:rFonts w:ascii="Cardo" w:cs="Cardo" w:eastAsia="Cardo" w:hAnsi="Cardo"/>
          <w:rtl w:val="0"/>
        </w:rPr>
        <w:t xml:space="preserve">, all SM+ recur→ treat regardless of lat or deep SM+.</w:t>
      </w:r>
    </w:p>
    <w:p w:rsidR="00000000" w:rsidDel="00000000" w:rsidP="00000000" w:rsidRDefault="00000000" w:rsidRPr="00000000" w14:paraId="00001217">
      <w:pPr>
        <w:numPr>
          <w:ilvl w:val="1"/>
          <w:numId w:val="80"/>
        </w:numPr>
        <w:ind w:left="1440" w:hanging="360"/>
        <w:rPr>
          <w:b w:val="0"/>
          <w:color w:val="000000"/>
          <w:sz w:val="20"/>
          <w:szCs w:val="20"/>
        </w:rPr>
      </w:pPr>
      <w:r w:rsidDel="00000000" w:rsidR="00000000" w:rsidRPr="00000000">
        <w:rPr>
          <w:b w:val="1"/>
          <w:rtl w:val="0"/>
        </w:rPr>
        <w:t xml:space="preserve">Surgical margins</w:t>
      </w:r>
      <w:r w:rsidDel="00000000" w:rsidR="00000000" w:rsidRPr="00000000">
        <w:rPr>
          <w:rtl w:val="0"/>
        </w:rPr>
        <w:t xml:space="preserve">:</w:t>
      </w:r>
    </w:p>
    <w:p w:rsidR="00000000" w:rsidDel="00000000" w:rsidP="00000000" w:rsidRDefault="00000000" w:rsidRPr="00000000" w14:paraId="00001218">
      <w:pPr>
        <w:numPr>
          <w:ilvl w:val="2"/>
          <w:numId w:val="80"/>
        </w:numPr>
        <w:ind w:left="2160" w:hanging="360"/>
        <w:rPr>
          <w:b w:val="0"/>
          <w:color w:val="000000"/>
          <w:sz w:val="20"/>
          <w:szCs w:val="20"/>
        </w:rPr>
      </w:pPr>
      <w:r w:rsidDel="00000000" w:rsidR="00000000" w:rsidRPr="00000000">
        <w:rPr>
          <w:rtl w:val="0"/>
        </w:rPr>
        <w:t xml:space="preserve">Localized, LR: 2-4 mm BCC, 4-6 mm SqCC.</w:t>
      </w:r>
    </w:p>
    <w:p w:rsidR="00000000" w:rsidDel="00000000" w:rsidP="00000000" w:rsidRDefault="00000000" w:rsidRPr="00000000" w14:paraId="00001219">
      <w:pPr>
        <w:numPr>
          <w:ilvl w:val="2"/>
          <w:numId w:val="80"/>
        </w:numPr>
        <w:ind w:left="2160" w:hanging="360"/>
        <w:rPr>
          <w:b w:val="0"/>
          <w:color w:val="000000"/>
          <w:sz w:val="20"/>
          <w:szCs w:val="20"/>
        </w:rPr>
      </w:pPr>
      <w:r w:rsidDel="00000000" w:rsidR="00000000" w:rsidRPr="00000000">
        <w:rPr>
          <w:rFonts w:ascii="Gungsuh" w:cs="Gungsuh" w:eastAsia="Gungsuh" w:hAnsi="Gungsuh"/>
          <w:rtl w:val="0"/>
        </w:rPr>
        <w:t xml:space="preserve">Localized, HR: 4-10 mm BCC, ≥ 10 mm SqCC.</w:t>
      </w:r>
    </w:p>
    <w:p w:rsidR="00000000" w:rsidDel="00000000" w:rsidP="00000000" w:rsidRDefault="00000000" w:rsidRPr="00000000" w14:paraId="0000121A">
      <w:pPr>
        <w:numPr>
          <w:ilvl w:val="2"/>
          <w:numId w:val="80"/>
        </w:numPr>
        <w:ind w:left="2160" w:hanging="360"/>
        <w:rPr>
          <w:b w:val="0"/>
          <w:color w:val="000000"/>
          <w:sz w:val="20"/>
          <w:szCs w:val="20"/>
        </w:rPr>
      </w:pPr>
      <w:r w:rsidDel="00000000" w:rsidR="00000000" w:rsidRPr="00000000">
        <w:rPr>
          <w:rtl w:val="0"/>
        </w:rPr>
        <w:t xml:space="preserve">Take home: </w:t>
      </w:r>
      <w:r w:rsidDel="00000000" w:rsidR="00000000" w:rsidRPr="00000000">
        <w:rPr>
          <w:b w:val="1"/>
          <w:rtl w:val="0"/>
        </w:rPr>
        <w:t xml:space="preserve">5 mm</w:t>
      </w:r>
      <w:r w:rsidDel="00000000" w:rsidR="00000000" w:rsidRPr="00000000">
        <w:rPr>
          <w:rtl w:val="0"/>
        </w:rPr>
        <w:t xml:space="preserve"> for LR, </w:t>
      </w:r>
      <w:r w:rsidDel="00000000" w:rsidR="00000000" w:rsidRPr="00000000">
        <w:rPr>
          <w:b w:val="1"/>
          <w:rtl w:val="0"/>
        </w:rPr>
        <w:t xml:space="preserve">10 mm</w:t>
      </w:r>
      <w:r w:rsidDel="00000000" w:rsidR="00000000" w:rsidRPr="00000000">
        <w:rPr>
          <w:rtl w:val="0"/>
        </w:rPr>
        <w:t xml:space="preserve"> for HR. </w:t>
      </w:r>
    </w:p>
    <w:p w:rsidR="00000000" w:rsidDel="00000000" w:rsidP="00000000" w:rsidRDefault="00000000" w:rsidRPr="00000000" w14:paraId="0000121B">
      <w:pPr>
        <w:widowControl w:val="0"/>
        <w:numPr>
          <w:ilvl w:val="1"/>
          <w:numId w:val="80"/>
        </w:numPr>
        <w:ind w:left="1440" w:hanging="360"/>
      </w:pPr>
      <w:r w:rsidDel="00000000" w:rsidR="00000000" w:rsidRPr="00000000">
        <w:rPr>
          <w:rtl w:val="0"/>
        </w:rPr>
        <w:t xml:space="preserve">PORT is recommended for close/positive margins which cannot be corrected with further surgery, especially for SqCC.</w:t>
      </w:r>
    </w:p>
    <w:p w:rsidR="00000000" w:rsidDel="00000000" w:rsidP="00000000" w:rsidRDefault="00000000" w:rsidRPr="00000000" w14:paraId="0000121C">
      <w:pPr>
        <w:numPr>
          <w:ilvl w:val="0"/>
          <w:numId w:val="80"/>
        </w:numPr>
        <w:rPr>
          <w:b w:val="1"/>
        </w:rPr>
      </w:pPr>
      <w:r w:rsidDel="00000000" w:rsidR="00000000" w:rsidRPr="00000000">
        <w:rPr>
          <w:b w:val="1"/>
          <w:rtl w:val="0"/>
        </w:rPr>
        <w:t xml:space="preserve">Local therapy</w:t>
      </w:r>
    </w:p>
    <w:p w:rsidR="00000000" w:rsidDel="00000000" w:rsidP="00000000" w:rsidRDefault="00000000" w:rsidRPr="00000000" w14:paraId="0000121D">
      <w:pPr>
        <w:numPr>
          <w:ilvl w:val="1"/>
          <w:numId w:val="80"/>
        </w:numPr>
        <w:ind w:left="1440" w:hanging="360"/>
        <w:rPr>
          <w:u w:val="none"/>
        </w:rPr>
      </w:pPr>
      <w:r w:rsidDel="00000000" w:rsidR="00000000" w:rsidRPr="00000000">
        <w:rPr>
          <w:b w:val="1"/>
          <w:rtl w:val="0"/>
        </w:rPr>
        <w:t xml:space="preserve">Gustave Roussy</w:t>
      </w:r>
      <w:r w:rsidDel="00000000" w:rsidR="00000000" w:rsidRPr="00000000">
        <w:rPr>
          <w:rtl w:val="0"/>
        </w:rPr>
        <w:t xml:space="preserve"> [</w:t>
      </w:r>
      <w:hyperlink r:id="rId1096">
        <w:r w:rsidDel="00000000" w:rsidR="00000000" w:rsidRPr="00000000">
          <w:rPr>
            <w:rtl w:val="0"/>
          </w:rPr>
          <w:t xml:space="preserve">Avril BJC '97</w:t>
        </w:r>
      </w:hyperlink>
      <w:r w:rsidDel="00000000" w:rsidR="00000000" w:rsidRPr="00000000">
        <w:rPr>
          <w:rtl w:val="0"/>
        </w:rPr>
        <w:t xml:space="preserve">]: </w:t>
      </w:r>
      <w:r w:rsidDel="00000000" w:rsidR="00000000" w:rsidRPr="00000000">
        <w:rPr>
          <w:b w:val="1"/>
          <w:rtl w:val="0"/>
        </w:rPr>
        <w:t xml:space="preserve">RT vs. Surgery</w:t>
      </w:r>
      <w:r w:rsidDel="00000000" w:rsidR="00000000" w:rsidRPr="00000000">
        <w:rPr>
          <w:rtl w:val="0"/>
        </w:rPr>
        <w:t xml:space="preserve">.</w:t>
        <w:br w:type="textWrapping"/>
        <w:t xml:space="preserve">In BCC &lt; 4 cm, surgery should be preferred over RT. However, there is still excellent local control with RT. </w:t>
      </w:r>
    </w:p>
    <w:p w:rsidR="00000000" w:rsidDel="00000000" w:rsidP="00000000" w:rsidRDefault="00000000" w:rsidRPr="00000000" w14:paraId="0000121E">
      <w:pPr>
        <w:ind w:left="1440" w:firstLine="0"/>
        <w:rPr/>
      </w:pPr>
      <w:r w:rsidDel="00000000" w:rsidR="00000000" w:rsidRPr="00000000">
        <w:rPr>
          <w:rtl w:val="0"/>
        </w:rPr>
        <w:t xml:space="preserve">This is the only large RCT of surgery vs. RT in primary non-melanoma skin cancer. </w:t>
      </w:r>
    </w:p>
    <w:p w:rsidR="00000000" w:rsidDel="00000000" w:rsidP="00000000" w:rsidRDefault="00000000" w:rsidRPr="00000000" w14:paraId="0000121F">
      <w:pPr>
        <w:numPr>
          <w:ilvl w:val="2"/>
          <w:numId w:val="80"/>
        </w:numPr>
        <w:ind w:left="2160" w:hanging="360"/>
        <w:rPr>
          <w:u w:val="none"/>
        </w:rPr>
      </w:pPr>
      <w:r w:rsidDel="00000000" w:rsidR="00000000" w:rsidRPr="00000000">
        <w:rPr>
          <w:rtl w:val="0"/>
        </w:rPr>
        <w:t xml:space="preserve">347 pts. BCC of face measuring &lt; 4 cm. </w:t>
      </w:r>
    </w:p>
    <w:p w:rsidR="00000000" w:rsidDel="00000000" w:rsidP="00000000" w:rsidRDefault="00000000" w:rsidRPr="00000000" w14:paraId="00001220">
      <w:pPr>
        <w:numPr>
          <w:ilvl w:val="3"/>
          <w:numId w:val="80"/>
        </w:numPr>
        <w:ind w:left="2880" w:hanging="360"/>
        <w:rPr>
          <w:u w:val="none"/>
        </w:rPr>
      </w:pPr>
      <w:r w:rsidDel="00000000" w:rsidR="00000000" w:rsidRPr="00000000">
        <w:rPr>
          <w:rtl w:val="0"/>
        </w:rPr>
        <w:t xml:space="preserve">RT: 55% IS-BT, 33% contact therapy, 12% conventional.</w:t>
      </w:r>
    </w:p>
    <w:p w:rsidR="00000000" w:rsidDel="00000000" w:rsidP="00000000" w:rsidRDefault="00000000" w:rsidRPr="00000000" w14:paraId="00001221">
      <w:pPr>
        <w:numPr>
          <w:ilvl w:val="2"/>
          <w:numId w:val="80"/>
        </w:numPr>
        <w:ind w:left="2160" w:hanging="360"/>
        <w:rPr>
          <w:u w:val="none"/>
        </w:rPr>
      </w:pPr>
      <w:r w:rsidDel="00000000" w:rsidR="00000000" w:rsidRPr="00000000">
        <w:rPr>
          <w:rFonts w:ascii="Cardo" w:cs="Cardo" w:eastAsia="Cardo" w:hAnsi="Cardo"/>
          <w:rtl w:val="0"/>
        </w:rPr>
        <w:t xml:space="preserve">4y failure 7.5→ 1%. </w:t>
      </w:r>
    </w:p>
    <w:p w:rsidR="00000000" w:rsidDel="00000000" w:rsidP="00000000" w:rsidRDefault="00000000" w:rsidRPr="00000000" w14:paraId="00001222">
      <w:pPr>
        <w:numPr>
          <w:ilvl w:val="2"/>
          <w:numId w:val="80"/>
        </w:numPr>
        <w:ind w:left="2160" w:hanging="360"/>
        <w:rPr>
          <w:u w:val="none"/>
        </w:rPr>
      </w:pPr>
      <w:r w:rsidDel="00000000" w:rsidR="00000000" w:rsidRPr="00000000">
        <w:rPr>
          <w:rFonts w:ascii="Cardo" w:cs="Cardo" w:eastAsia="Cardo" w:hAnsi="Cardo"/>
          <w:rtl w:val="0"/>
        </w:rPr>
        <w:t xml:space="preserve">Patient-reported good cosmetic results of 69→ 87%. </w:t>
      </w:r>
    </w:p>
    <w:p w:rsidR="00000000" w:rsidDel="00000000" w:rsidP="00000000" w:rsidRDefault="00000000" w:rsidRPr="00000000" w14:paraId="00001223">
      <w:pPr>
        <w:numPr>
          <w:ilvl w:val="1"/>
          <w:numId w:val="80"/>
        </w:numPr>
        <w:ind w:left="1440" w:hanging="360"/>
        <w:rPr>
          <w:u w:val="none"/>
        </w:rPr>
      </w:pPr>
      <w:r w:rsidDel="00000000" w:rsidR="00000000" w:rsidRPr="00000000">
        <w:rPr>
          <w:b w:val="1"/>
          <w:rtl w:val="0"/>
        </w:rPr>
        <w:t xml:space="preserve">German Prognostic Factors</w:t>
      </w:r>
      <w:r w:rsidDel="00000000" w:rsidR="00000000" w:rsidRPr="00000000">
        <w:rPr>
          <w:rtl w:val="0"/>
        </w:rPr>
        <w:t xml:space="preserve"> [</w:t>
      </w:r>
      <w:hyperlink r:id="rId1097">
        <w:r w:rsidDel="00000000" w:rsidR="00000000" w:rsidRPr="00000000">
          <w:rPr>
            <w:rtl w:val="0"/>
          </w:rPr>
          <w:t xml:space="preserve">Brantsch Lanc Onc '08</w:t>
        </w:r>
      </w:hyperlink>
      <w:r w:rsidDel="00000000" w:rsidR="00000000" w:rsidRPr="00000000">
        <w:rPr>
          <w:rtl w:val="0"/>
        </w:rPr>
        <w:t xml:space="preserve">]: Prospective. Surgery alone.</w:t>
      </w:r>
    </w:p>
    <w:p w:rsidR="00000000" w:rsidDel="00000000" w:rsidP="00000000" w:rsidRDefault="00000000" w:rsidRPr="00000000" w14:paraId="00001224">
      <w:pPr>
        <w:ind w:left="1440" w:firstLine="0"/>
        <w:rPr/>
      </w:pPr>
      <w:r w:rsidDel="00000000" w:rsidR="00000000" w:rsidRPr="00000000">
        <w:rPr>
          <w:rtl w:val="0"/>
        </w:rPr>
        <w:t xml:space="preserve">RF for DM include tumor thickness, immunosuppression, ear, horizontal size. </w:t>
      </w:r>
    </w:p>
    <w:p w:rsidR="00000000" w:rsidDel="00000000" w:rsidP="00000000" w:rsidRDefault="00000000" w:rsidRPr="00000000" w14:paraId="00001225">
      <w:pPr>
        <w:numPr>
          <w:ilvl w:val="2"/>
          <w:numId w:val="80"/>
        </w:numPr>
        <w:ind w:left="2160" w:hanging="360"/>
        <w:rPr>
          <w:u w:val="none"/>
        </w:rPr>
      </w:pPr>
      <w:r w:rsidDel="00000000" w:rsidR="00000000" w:rsidRPr="00000000">
        <w:rPr>
          <w:rtl w:val="0"/>
        </w:rPr>
        <w:t xml:space="preserve">653 pts. Cutaneous SqCC after surgery. MFU nearly 4y.</w:t>
      </w:r>
    </w:p>
    <w:p w:rsidR="00000000" w:rsidDel="00000000" w:rsidP="00000000" w:rsidRDefault="00000000" w:rsidRPr="00000000" w14:paraId="00001226">
      <w:pPr>
        <w:numPr>
          <w:ilvl w:val="2"/>
          <w:numId w:val="80"/>
        </w:numPr>
        <w:ind w:left="2160" w:hanging="360"/>
        <w:rPr>
          <w:u w:val="none"/>
        </w:rPr>
      </w:pPr>
      <w:r w:rsidDel="00000000" w:rsidR="00000000" w:rsidRPr="00000000">
        <w:rPr>
          <w:rtl w:val="0"/>
        </w:rPr>
        <w:t xml:space="preserve">Only 3% LR. </w:t>
      </w:r>
    </w:p>
    <w:p w:rsidR="00000000" w:rsidDel="00000000" w:rsidP="00000000" w:rsidRDefault="00000000" w:rsidRPr="00000000" w14:paraId="00001227">
      <w:pPr>
        <w:numPr>
          <w:ilvl w:val="2"/>
          <w:numId w:val="80"/>
        </w:numPr>
        <w:ind w:left="2160" w:hanging="360"/>
        <w:rPr>
          <w:u w:val="none"/>
        </w:rPr>
      </w:pPr>
      <w:r w:rsidDel="00000000" w:rsidR="00000000" w:rsidRPr="00000000">
        <w:rPr>
          <w:rFonts w:ascii="Cardo" w:cs="Cardo" w:eastAsia="Cardo" w:hAnsi="Cardo"/>
          <w:rtl w:val="0"/>
        </w:rPr>
        <w:t xml:space="preserve">DM for tumor size &lt; 2mm / &lt; 6mm / &gt; 6mm of 0→ 4→ 16%. </w:t>
      </w:r>
    </w:p>
    <w:p w:rsidR="00000000" w:rsidDel="00000000" w:rsidP="00000000" w:rsidRDefault="00000000" w:rsidRPr="00000000" w14:paraId="00001228">
      <w:pPr>
        <w:numPr>
          <w:ilvl w:val="2"/>
          <w:numId w:val="80"/>
        </w:numPr>
        <w:ind w:left="2160" w:hanging="360"/>
        <w:rPr>
          <w:u w:val="none"/>
        </w:rPr>
      </w:pPr>
      <w:r w:rsidDel="00000000" w:rsidR="00000000" w:rsidRPr="00000000">
        <w:rPr>
          <w:rtl w:val="0"/>
        </w:rPr>
        <w:t xml:space="preserve">MVA for DM: tumor thickness, immunosuppression, ear, horizontal size. </w:t>
      </w:r>
    </w:p>
    <w:p w:rsidR="00000000" w:rsidDel="00000000" w:rsidP="00000000" w:rsidRDefault="00000000" w:rsidRPr="00000000" w14:paraId="00001229">
      <w:pPr>
        <w:numPr>
          <w:ilvl w:val="2"/>
          <w:numId w:val="80"/>
        </w:numPr>
        <w:ind w:left="2160" w:hanging="360"/>
        <w:rPr>
          <w:u w:val="none"/>
        </w:rPr>
      </w:pPr>
      <w:r w:rsidDel="00000000" w:rsidR="00000000" w:rsidRPr="00000000">
        <w:rPr>
          <w:rtl w:val="0"/>
        </w:rPr>
        <w:t xml:space="preserve">LR depended on tumor thickness and desmoplasia. </w:t>
      </w:r>
    </w:p>
    <w:p w:rsidR="00000000" w:rsidDel="00000000" w:rsidP="00000000" w:rsidRDefault="00000000" w:rsidRPr="00000000" w14:paraId="0000122A">
      <w:pPr>
        <w:numPr>
          <w:ilvl w:val="1"/>
          <w:numId w:val="80"/>
        </w:numPr>
        <w:ind w:left="1440" w:hanging="360"/>
        <w:rPr>
          <w:u w:val="none"/>
        </w:rPr>
      </w:pPr>
      <w:r w:rsidDel="00000000" w:rsidR="00000000" w:rsidRPr="00000000">
        <w:rPr>
          <w:b w:val="1"/>
          <w:rtl w:val="0"/>
        </w:rPr>
        <w:t xml:space="preserve">Derm Associates of Tallahassee</w:t>
      </w:r>
      <w:r w:rsidDel="00000000" w:rsidR="00000000" w:rsidRPr="00000000">
        <w:rPr>
          <w:rtl w:val="0"/>
        </w:rPr>
        <w:t xml:space="preserve"> [</w:t>
      </w:r>
      <w:hyperlink r:id="rId1098">
        <w:r w:rsidDel="00000000" w:rsidR="00000000" w:rsidRPr="00000000">
          <w:rPr>
            <w:rtl w:val="0"/>
          </w:rPr>
          <w:t xml:space="preserve">Cognetta JAAD '12</w:t>
        </w:r>
      </w:hyperlink>
      <w:r w:rsidDel="00000000" w:rsidR="00000000" w:rsidRPr="00000000">
        <w:rPr>
          <w:rtl w:val="0"/>
        </w:rPr>
        <w:t xml:space="preserve">]: Retro. </w:t>
      </w:r>
      <w:r w:rsidDel="00000000" w:rsidR="00000000" w:rsidRPr="00000000">
        <w:rPr>
          <w:b w:val="1"/>
          <w:rtl w:val="0"/>
        </w:rPr>
        <w:t xml:space="preserve">Superficial X-ray</w:t>
      </w:r>
      <w:r w:rsidDel="00000000" w:rsidR="00000000" w:rsidRPr="00000000">
        <w:rPr>
          <w:rtl w:val="0"/>
        </w:rPr>
        <w:t xml:space="preserve">. </w:t>
        <w:br w:type="textWrapping"/>
        <w:t xml:space="preserve">There is excellent local control with RT. Some other studies suggest inferior LC with SqCC vs. BCC, but still with excellent results overall. Also, it is extremely rare/almost unheard of for BCC to involve the lymph nodes.</w:t>
      </w:r>
    </w:p>
    <w:p w:rsidR="00000000" w:rsidDel="00000000" w:rsidP="00000000" w:rsidRDefault="00000000" w:rsidRPr="00000000" w14:paraId="0000122B">
      <w:pPr>
        <w:numPr>
          <w:ilvl w:val="2"/>
          <w:numId w:val="80"/>
        </w:numPr>
        <w:ind w:left="2160" w:hanging="360"/>
        <w:rPr>
          <w:u w:val="none"/>
        </w:rPr>
      </w:pPr>
      <w:r w:rsidDel="00000000" w:rsidR="00000000" w:rsidRPr="00000000">
        <w:rPr>
          <w:rtl w:val="0"/>
        </w:rPr>
        <w:t xml:space="preserve">1715 pts. Half and half SqCC and BCC, though most SqCC were in situ. </w:t>
      </w:r>
    </w:p>
    <w:p w:rsidR="00000000" w:rsidDel="00000000" w:rsidP="00000000" w:rsidRDefault="00000000" w:rsidRPr="00000000" w14:paraId="0000122C">
      <w:pPr>
        <w:numPr>
          <w:ilvl w:val="2"/>
          <w:numId w:val="80"/>
        </w:numPr>
        <w:ind w:left="2160" w:hanging="360"/>
        <w:rPr>
          <w:u w:val="none"/>
        </w:rPr>
      </w:pPr>
      <w:r w:rsidDel="00000000" w:rsidR="00000000" w:rsidRPr="00000000">
        <w:rPr>
          <w:rtl w:val="0"/>
        </w:rPr>
        <w:t xml:space="preserve">5y LC ~95% for either SqCC or BCC. </w:t>
      </w:r>
    </w:p>
    <w:p w:rsidR="00000000" w:rsidDel="00000000" w:rsidP="00000000" w:rsidRDefault="00000000" w:rsidRPr="00000000" w14:paraId="0000122D">
      <w:pPr>
        <w:numPr>
          <w:ilvl w:val="2"/>
          <w:numId w:val="80"/>
        </w:numPr>
        <w:ind w:left="2160" w:hanging="360"/>
        <w:rPr>
          <w:u w:val="none"/>
        </w:rPr>
      </w:pPr>
      <w:r w:rsidDel="00000000" w:rsidR="00000000" w:rsidRPr="00000000">
        <w:rPr>
          <w:rFonts w:ascii="Gungsuh" w:cs="Gungsuh" w:eastAsia="Gungsuh" w:hAnsi="Gungsuh"/>
          <w:rtl w:val="0"/>
        </w:rPr>
        <w:t xml:space="preserve">Predictors of recurrence: Size ≥ 2 cm, male. </w:t>
      </w:r>
    </w:p>
    <w:p w:rsidR="00000000" w:rsidDel="00000000" w:rsidP="00000000" w:rsidRDefault="00000000" w:rsidRPr="00000000" w14:paraId="0000122E">
      <w:pPr>
        <w:pStyle w:val="Heading2"/>
        <w:ind w:left="0" w:firstLine="0"/>
        <w:rPr/>
      </w:pPr>
      <w:bookmarkStart w:colFirst="0" w:colLast="0" w:name="_wdgbp2pgc8jc" w:id="309"/>
      <w:bookmarkEnd w:id="309"/>
      <w:hyperlink w:anchor="_chszrqy0jz0x">
        <w:r w:rsidDel="00000000" w:rsidR="00000000" w:rsidRPr="00000000">
          <w:rPr>
            <w:rtl w:val="0"/>
          </w:rPr>
          <w:t xml:space="preserve">Systemic therapy</w:t>
        </w:r>
      </w:hyperlink>
      <w:r w:rsidDel="00000000" w:rsidR="00000000" w:rsidRPr="00000000">
        <w:rPr>
          <w:rtl w:val="0"/>
        </w:rPr>
      </w:r>
    </w:p>
    <w:p w:rsidR="00000000" w:rsidDel="00000000" w:rsidP="00000000" w:rsidRDefault="00000000" w:rsidRPr="00000000" w14:paraId="0000122F">
      <w:pPr>
        <w:numPr>
          <w:ilvl w:val="0"/>
          <w:numId w:val="80"/>
        </w:numPr>
        <w:rPr>
          <w:b w:val="0"/>
          <w:color w:val="000000"/>
          <w:sz w:val="20"/>
          <w:szCs w:val="20"/>
        </w:rPr>
      </w:pPr>
      <w:r w:rsidDel="00000000" w:rsidR="00000000" w:rsidRPr="00000000">
        <w:rPr>
          <w:b w:val="1"/>
          <w:rtl w:val="0"/>
        </w:rPr>
        <w:t xml:space="preserve">SqCC</w:t>
      </w:r>
      <w:r w:rsidDel="00000000" w:rsidR="00000000" w:rsidRPr="00000000">
        <w:rPr>
          <w:rtl w:val="0"/>
        </w:rPr>
        <w:t xml:space="preserve">: Typically no role for systemic therapy, but consider cetuximab or CDDP ± 5-FU.</w:t>
      </w:r>
    </w:p>
    <w:p w:rsidR="00000000" w:rsidDel="00000000" w:rsidP="00000000" w:rsidRDefault="00000000" w:rsidRPr="00000000" w14:paraId="00001230">
      <w:pPr>
        <w:numPr>
          <w:ilvl w:val="1"/>
          <w:numId w:val="80"/>
        </w:numPr>
        <w:ind w:left="1440" w:hanging="360"/>
        <w:rPr>
          <w:b w:val="0"/>
          <w:color w:val="000000"/>
          <w:sz w:val="20"/>
          <w:szCs w:val="20"/>
        </w:rPr>
      </w:pPr>
      <w:r w:rsidDel="00000000" w:rsidR="00000000" w:rsidRPr="00000000">
        <w:rPr>
          <w:b w:val="1"/>
          <w:rtl w:val="0"/>
        </w:rPr>
        <w:t xml:space="preserve">TROG 05.01</w:t>
      </w:r>
      <w:r w:rsidDel="00000000" w:rsidR="00000000" w:rsidRPr="00000000">
        <w:rPr>
          <w:rtl w:val="0"/>
        </w:rPr>
        <w:t xml:space="preserve"> </w:t>
      </w:r>
      <w:hyperlink r:id="rId1099">
        <w:r w:rsidDel="00000000" w:rsidR="00000000" w:rsidRPr="00000000">
          <w:rPr>
            <w:rtl w:val="0"/>
          </w:rPr>
          <w:t xml:space="preserve">[Protocol (Supplement) Porceddu JCO '18]</w:t>
        </w:r>
      </w:hyperlink>
      <w:r w:rsidDel="00000000" w:rsidR="00000000" w:rsidRPr="00000000">
        <w:rPr>
          <w:rtl w:val="0"/>
        </w:rPr>
        <w:t xml:space="preserve">: </w:t>
      </w:r>
      <w:r w:rsidDel="00000000" w:rsidR="00000000" w:rsidRPr="00000000">
        <w:rPr>
          <w:rFonts w:ascii="Cardo" w:cs="Cardo" w:eastAsia="Cardo" w:hAnsi="Cardo"/>
          <w:b w:val="1"/>
          <w:rtl w:val="0"/>
        </w:rPr>
        <w:t xml:space="preserve">R0/1→ PORT </w:t>
      </w:r>
      <w:r w:rsidDel="00000000" w:rsidR="00000000" w:rsidRPr="00000000">
        <w:rPr>
          <w:rtl w:val="0"/>
        </w:rPr>
        <w:t xml:space="preserve">60-66 Gy</w:t>
      </w:r>
      <w:r w:rsidDel="00000000" w:rsidR="00000000" w:rsidRPr="00000000">
        <w:rPr>
          <w:b w:val="1"/>
          <w:rtl w:val="0"/>
        </w:rPr>
        <w:t xml:space="preserve"> ± concurrent carboplatin</w:t>
      </w:r>
      <w:r w:rsidDel="00000000" w:rsidR="00000000" w:rsidRPr="00000000">
        <w:rPr>
          <w:rtl w:val="0"/>
        </w:rPr>
        <w:t xml:space="preserve">.</w:t>
      </w:r>
    </w:p>
    <w:p w:rsidR="00000000" w:rsidDel="00000000" w:rsidP="00000000" w:rsidRDefault="00000000" w:rsidRPr="00000000" w14:paraId="00001231">
      <w:pPr>
        <w:ind w:firstLine="1440"/>
        <w:rPr/>
      </w:pPr>
      <w:r w:rsidDel="00000000" w:rsidR="00000000" w:rsidRPr="00000000">
        <w:rPr>
          <w:rtl w:val="0"/>
        </w:rPr>
        <w:t xml:space="preserve">This is the only reported prospective trial with a pre-defined RT protocol and a RT QA program.</w:t>
      </w:r>
    </w:p>
    <w:p w:rsidR="00000000" w:rsidDel="00000000" w:rsidP="00000000" w:rsidRDefault="00000000" w:rsidRPr="00000000" w14:paraId="00001232">
      <w:pPr>
        <w:ind w:firstLine="1440"/>
        <w:rPr/>
      </w:pPr>
      <w:r w:rsidDel="00000000" w:rsidR="00000000" w:rsidRPr="00000000">
        <w:rPr>
          <w:rtl w:val="0"/>
        </w:rPr>
        <w:t xml:space="preserve">There is no</w:t>
      </w:r>
      <w:r w:rsidDel="00000000" w:rsidR="00000000" w:rsidRPr="00000000">
        <w:rPr>
          <w:rtl w:val="0"/>
        </w:rPr>
        <w:t xml:space="preserve"> role for CCRT for SqCC. There is excellent FFLR in both arms.</w:t>
      </w:r>
    </w:p>
    <w:p w:rsidR="00000000" w:rsidDel="00000000" w:rsidP="00000000" w:rsidRDefault="00000000" w:rsidRPr="00000000" w14:paraId="00001233">
      <w:pPr>
        <w:ind w:firstLine="1440"/>
        <w:rPr/>
      </w:pPr>
      <w:r w:rsidDel="00000000" w:rsidR="00000000" w:rsidRPr="00000000">
        <w:rPr>
          <w:rtl w:val="0"/>
        </w:rPr>
        <w:t xml:space="preserve">Critique: Carboplatin was used, not cisplatin.</w:t>
      </w:r>
    </w:p>
    <w:p w:rsidR="00000000" w:rsidDel="00000000" w:rsidP="00000000" w:rsidRDefault="00000000" w:rsidRPr="00000000" w14:paraId="00001234">
      <w:pPr>
        <w:numPr>
          <w:ilvl w:val="2"/>
          <w:numId w:val="80"/>
        </w:numPr>
        <w:ind w:left="2160" w:hanging="360"/>
        <w:rPr>
          <w:b w:val="0"/>
          <w:color w:val="000000"/>
          <w:sz w:val="20"/>
          <w:szCs w:val="20"/>
        </w:rPr>
      </w:pPr>
      <w:r w:rsidDel="00000000" w:rsidR="00000000" w:rsidRPr="00000000">
        <w:rPr>
          <w:rtl w:val="0"/>
        </w:rPr>
        <w:t xml:space="preserve">321 SqCC pts. ECE, ~50% SM+ 5-10%. PNI not in inclusion criteria. Mostly HR nodal. </w:t>
      </w:r>
    </w:p>
    <w:p w:rsidR="00000000" w:rsidDel="00000000" w:rsidP="00000000" w:rsidRDefault="00000000" w:rsidRPr="00000000" w14:paraId="00001235">
      <w:pPr>
        <w:numPr>
          <w:ilvl w:val="3"/>
          <w:numId w:val="80"/>
        </w:numPr>
        <w:ind w:left="2880" w:hanging="360"/>
        <w:rPr>
          <w:b w:val="0"/>
          <w:color w:val="000000"/>
          <w:sz w:val="20"/>
          <w:szCs w:val="20"/>
        </w:rPr>
      </w:pPr>
      <w:r w:rsidDel="00000000" w:rsidR="00000000" w:rsidRPr="00000000">
        <w:rPr>
          <w:rtl w:val="0"/>
        </w:rPr>
        <w:t xml:space="preserve">HR SqCC: T3-4 H&amp;N primary excluding nose, lip or in-transit nodal mets or HR nodal.</w:t>
      </w:r>
    </w:p>
    <w:p w:rsidR="00000000" w:rsidDel="00000000" w:rsidP="00000000" w:rsidRDefault="00000000" w:rsidRPr="00000000" w14:paraId="00001236">
      <w:pPr>
        <w:numPr>
          <w:ilvl w:val="3"/>
          <w:numId w:val="80"/>
        </w:numPr>
        <w:ind w:left="2880" w:hanging="360"/>
        <w:rPr>
          <w:b w:val="0"/>
          <w:color w:val="000000"/>
          <w:sz w:val="20"/>
          <w:szCs w:val="20"/>
        </w:rPr>
      </w:pPr>
      <w:r w:rsidDel="00000000" w:rsidR="00000000" w:rsidRPr="00000000">
        <w:rPr>
          <w:rtl w:val="0"/>
        </w:rPr>
        <w:t xml:space="preserve">HR nodal: ECE, intra-parotid nodal dz, 2+ cervical nodes or &gt;3 cm.</w:t>
      </w:r>
    </w:p>
    <w:p w:rsidR="00000000" w:rsidDel="00000000" w:rsidP="00000000" w:rsidRDefault="00000000" w:rsidRPr="00000000" w14:paraId="00001237">
      <w:pPr>
        <w:numPr>
          <w:ilvl w:val="3"/>
          <w:numId w:val="80"/>
        </w:numPr>
        <w:ind w:left="2880" w:hanging="360"/>
        <w:rPr>
          <w:b w:val="0"/>
          <w:color w:val="000000"/>
          <w:sz w:val="20"/>
          <w:szCs w:val="20"/>
        </w:rPr>
      </w:pPr>
      <w:r w:rsidDel="00000000" w:rsidR="00000000" w:rsidRPr="00000000">
        <w:rPr>
          <w:rtl w:val="0"/>
        </w:rPr>
        <w:t xml:space="preserve">RT: PORT 60-66 Gy ± carboplatin AUC 2 q1w x6c.</w:t>
      </w:r>
    </w:p>
    <w:p w:rsidR="00000000" w:rsidDel="00000000" w:rsidP="00000000" w:rsidRDefault="00000000" w:rsidRPr="00000000" w14:paraId="00001238">
      <w:pPr>
        <w:widowControl w:val="0"/>
        <w:numPr>
          <w:ilvl w:val="2"/>
          <w:numId w:val="80"/>
        </w:numPr>
        <w:ind w:left="2160" w:hanging="360"/>
      </w:pPr>
      <w:r w:rsidDel="00000000" w:rsidR="00000000" w:rsidRPr="00000000">
        <w:rPr>
          <w:rtl w:val="0"/>
        </w:rPr>
        <w:t xml:space="preserve">2y FFLR ~88%, 5y FFLR ~85%. </w:t>
      </w:r>
    </w:p>
    <w:p w:rsidR="00000000" w:rsidDel="00000000" w:rsidP="00000000" w:rsidRDefault="00000000" w:rsidRPr="00000000" w14:paraId="00001239">
      <w:pPr>
        <w:numPr>
          <w:ilvl w:val="2"/>
          <w:numId w:val="80"/>
        </w:numPr>
        <w:ind w:left="2160" w:hanging="360"/>
        <w:rPr>
          <w:b w:val="0"/>
          <w:color w:val="000000"/>
          <w:sz w:val="20"/>
          <w:szCs w:val="20"/>
        </w:rPr>
      </w:pPr>
      <w:r w:rsidDel="00000000" w:rsidR="00000000" w:rsidRPr="00000000">
        <w:rPr>
          <w:rtl w:val="0"/>
        </w:rPr>
        <w:t xml:space="preserve">5y DFS ~70%, 5y OS ~78%.</w:t>
      </w:r>
    </w:p>
    <w:p w:rsidR="00000000" w:rsidDel="00000000" w:rsidP="00000000" w:rsidRDefault="00000000" w:rsidRPr="00000000" w14:paraId="0000123A">
      <w:pPr>
        <w:numPr>
          <w:ilvl w:val="1"/>
          <w:numId w:val="80"/>
        </w:numPr>
        <w:ind w:left="1440" w:hanging="360"/>
        <w:rPr>
          <w:b w:val="0"/>
          <w:color w:val="000000"/>
          <w:sz w:val="20"/>
          <w:szCs w:val="20"/>
        </w:rPr>
      </w:pPr>
      <w:r w:rsidDel="00000000" w:rsidR="00000000" w:rsidRPr="00000000">
        <w:rPr>
          <w:rtl w:val="0"/>
        </w:rPr>
        <w:t xml:space="preserve">Cetuximab may sometimes produce tumor regression in unresectable/metastatic SCC.  May also consider H&amp;N chemo such as CDDP ± 5-FU. </w:t>
      </w:r>
    </w:p>
    <w:p w:rsidR="00000000" w:rsidDel="00000000" w:rsidP="00000000" w:rsidRDefault="00000000" w:rsidRPr="00000000" w14:paraId="0000123B">
      <w:pPr>
        <w:numPr>
          <w:ilvl w:val="1"/>
          <w:numId w:val="80"/>
        </w:numPr>
        <w:ind w:left="1440" w:hanging="360"/>
        <w:rPr>
          <w:b w:val="0"/>
          <w:color w:val="000000"/>
          <w:sz w:val="20"/>
          <w:szCs w:val="20"/>
        </w:rPr>
      </w:pPr>
      <w:r w:rsidDel="00000000" w:rsidR="00000000" w:rsidRPr="00000000">
        <w:rPr>
          <w:b w:val="1"/>
          <w:rtl w:val="0"/>
        </w:rPr>
        <w:t xml:space="preserve">Metastatic SqCC</w:t>
      </w:r>
      <w:r w:rsidDel="00000000" w:rsidR="00000000" w:rsidRPr="00000000">
        <w:rPr>
          <w:rtl w:val="0"/>
        </w:rPr>
        <w:t xml:space="preserve"> [</w:t>
      </w:r>
      <w:hyperlink r:id="rId1100">
        <w:r w:rsidDel="00000000" w:rsidR="00000000" w:rsidRPr="00000000">
          <w:rPr>
            <w:rtl w:val="0"/>
          </w:rPr>
          <w:t xml:space="preserve">Migden NEJM '18</w:t>
        </w:r>
      </w:hyperlink>
      <w:r w:rsidDel="00000000" w:rsidR="00000000" w:rsidRPr="00000000">
        <w:rPr>
          <w:rtl w:val="0"/>
        </w:rPr>
        <w:t xml:space="preserve">, </w:t>
      </w:r>
      <w:hyperlink r:id="rId1101">
        <w:r w:rsidDel="00000000" w:rsidR="00000000" w:rsidRPr="00000000">
          <w:rPr>
            <w:rtl w:val="0"/>
          </w:rPr>
          <w:t xml:space="preserve">Lanc Onc '20</w:t>
        </w:r>
      </w:hyperlink>
      <w:r w:rsidDel="00000000" w:rsidR="00000000" w:rsidRPr="00000000">
        <w:rPr>
          <w:rtl w:val="0"/>
        </w:rPr>
        <w:t xml:space="preserve">]: Phase I/II. </w:t>
      </w:r>
      <w:r w:rsidDel="00000000" w:rsidR="00000000" w:rsidRPr="00000000">
        <w:rPr>
          <w:b w:val="1"/>
          <w:rtl w:val="0"/>
        </w:rPr>
        <w:t xml:space="preserve">Cemiplimab </w:t>
      </w:r>
      <w:r w:rsidDel="00000000" w:rsidR="00000000" w:rsidRPr="00000000">
        <w:rPr>
          <w:rtl w:val="0"/>
        </w:rPr>
        <w:t xml:space="preserve">3 mg/kg q2w </w:t>
      </w:r>
      <w:r w:rsidDel="00000000" w:rsidR="00000000" w:rsidRPr="00000000">
        <w:rPr>
          <w:rtl w:val="0"/>
        </w:rPr>
        <w:t xml:space="preserve">(PD-1).</w:t>
        <w:br w:type="textWrapping"/>
        <w:t xml:space="preserve">TBL </w:t>
      </w:r>
      <w:hyperlink r:id="rId1102">
        <w:r w:rsidDel="00000000" w:rsidR="00000000" w:rsidRPr="00000000">
          <w:rPr>
            <w:vertAlign w:val="superscript"/>
            <w:rtl w:val="0"/>
          </w:rPr>
          <w:t xml:space="preserve">QS</w:t>
        </w:r>
      </w:hyperlink>
      <w:r w:rsidDel="00000000" w:rsidR="00000000" w:rsidRPr="00000000">
        <w:rPr>
          <w:rtl w:val="0"/>
        </w:rPr>
        <w:t xml:space="preserve">: The PD-1 inhibitor cemiplimab is active in advanced cSCC.</w:t>
        <w:br w:type="textWrapping"/>
        <w:t xml:space="preserve">Methodology: Most metastatic SqCC's are immunosuppressed and often hypermutated.</w:t>
      </w:r>
    </w:p>
    <w:p w:rsidR="00000000" w:rsidDel="00000000" w:rsidP="00000000" w:rsidRDefault="00000000" w:rsidRPr="00000000" w14:paraId="0000123C">
      <w:pPr>
        <w:numPr>
          <w:ilvl w:val="2"/>
          <w:numId w:val="80"/>
        </w:numPr>
        <w:ind w:left="2160" w:hanging="360"/>
        <w:rPr>
          <w:b w:val="0"/>
          <w:color w:val="000000"/>
          <w:sz w:val="20"/>
          <w:szCs w:val="20"/>
        </w:rPr>
      </w:pPr>
      <w:r w:rsidDel="00000000" w:rsidR="00000000" w:rsidRPr="00000000">
        <w:rPr>
          <w:rtl w:val="0"/>
        </w:rPr>
        <w:t xml:space="preserve">78 pts. Locally advanced or metastatic cutaneous SqCC. MFU 9 mo.</w:t>
      </w:r>
    </w:p>
    <w:p w:rsidR="00000000" w:rsidDel="00000000" w:rsidP="00000000" w:rsidRDefault="00000000" w:rsidRPr="00000000" w14:paraId="0000123D">
      <w:pPr>
        <w:numPr>
          <w:ilvl w:val="2"/>
          <w:numId w:val="80"/>
        </w:numPr>
        <w:ind w:left="2160" w:hanging="360"/>
        <w:rPr>
          <w:b w:val="0"/>
          <w:color w:val="000000"/>
          <w:sz w:val="20"/>
          <w:szCs w:val="20"/>
        </w:rPr>
      </w:pPr>
      <w:r w:rsidDel="00000000" w:rsidR="00000000" w:rsidRPr="00000000">
        <w:rPr>
          <w:rtl w:val="0"/>
        </w:rPr>
        <w:t xml:space="preserve">ORR nearly 50% with over half of these having a duration of response exceeding 6 mo.</w:t>
      </w:r>
    </w:p>
    <w:p w:rsidR="00000000" w:rsidDel="00000000" w:rsidP="00000000" w:rsidRDefault="00000000" w:rsidRPr="00000000" w14:paraId="0000123E">
      <w:pPr>
        <w:numPr>
          <w:ilvl w:val="2"/>
          <w:numId w:val="80"/>
        </w:numPr>
        <w:ind w:left="2160" w:hanging="360"/>
        <w:rPr>
          <w:u w:val="none"/>
        </w:rPr>
      </w:pPr>
      <w:r w:rsidDel="00000000" w:rsidR="00000000" w:rsidRPr="00000000">
        <w:rPr>
          <w:rtl w:val="0"/>
        </w:rPr>
        <w:t xml:space="preserve">Complete response in 13%, partial response in 31%.</w:t>
      </w:r>
    </w:p>
    <w:p w:rsidR="00000000" w:rsidDel="00000000" w:rsidP="00000000" w:rsidRDefault="00000000" w:rsidRPr="00000000" w14:paraId="0000123F">
      <w:pPr>
        <w:numPr>
          <w:ilvl w:val="2"/>
          <w:numId w:val="80"/>
        </w:numPr>
        <w:ind w:left="2160" w:hanging="360"/>
        <w:rPr>
          <w:u w:val="none"/>
        </w:rPr>
      </w:pPr>
      <w:r w:rsidDel="00000000" w:rsidR="00000000" w:rsidRPr="00000000">
        <w:rPr>
          <w:rtl w:val="0"/>
        </w:rPr>
        <w:t xml:space="preserve">G3-4 in 44%. Serious treatment emergent AEs in 29% of patients.</w:t>
      </w:r>
    </w:p>
    <w:p w:rsidR="00000000" w:rsidDel="00000000" w:rsidP="00000000" w:rsidRDefault="00000000" w:rsidRPr="00000000" w14:paraId="00001240">
      <w:pPr>
        <w:numPr>
          <w:ilvl w:val="2"/>
          <w:numId w:val="80"/>
        </w:numPr>
        <w:ind w:left="2160" w:hanging="360"/>
        <w:rPr>
          <w:u w:val="none"/>
        </w:rPr>
      </w:pPr>
      <w:r w:rsidDel="00000000" w:rsidR="00000000" w:rsidRPr="00000000">
        <w:rPr>
          <w:rtl w:val="0"/>
        </w:rPr>
        <w:t xml:space="preserve">Durable disease response in 63% of patients (at least stable disease for at least 3.5 mo). </w:t>
      </w:r>
    </w:p>
    <w:p w:rsidR="00000000" w:rsidDel="00000000" w:rsidP="00000000" w:rsidRDefault="00000000" w:rsidRPr="00000000" w14:paraId="00001241">
      <w:pPr>
        <w:numPr>
          <w:ilvl w:val="2"/>
          <w:numId w:val="80"/>
        </w:numPr>
        <w:ind w:left="2160" w:hanging="360"/>
        <w:rPr>
          <w:u w:val="none"/>
        </w:rPr>
      </w:pPr>
      <w:r w:rsidDel="00000000" w:rsidR="00000000" w:rsidRPr="00000000">
        <w:rPr>
          <w:rtl w:val="0"/>
        </w:rPr>
        <w:t xml:space="preserve">MPFS and MS have not been reached at 9 mo of followup.</w:t>
      </w:r>
    </w:p>
    <w:p w:rsidR="00000000" w:rsidDel="00000000" w:rsidP="00000000" w:rsidRDefault="00000000" w:rsidRPr="00000000" w14:paraId="00001242">
      <w:pPr>
        <w:numPr>
          <w:ilvl w:val="0"/>
          <w:numId w:val="80"/>
        </w:numPr>
        <w:rPr>
          <w:b w:val="0"/>
          <w:color w:val="000000"/>
          <w:sz w:val="20"/>
          <w:szCs w:val="20"/>
        </w:rPr>
      </w:pPr>
      <w:r w:rsidDel="00000000" w:rsidR="00000000" w:rsidRPr="00000000">
        <w:rPr>
          <w:b w:val="1"/>
          <w:rtl w:val="0"/>
        </w:rPr>
        <w:t xml:space="preserve">BCC</w:t>
      </w:r>
      <w:r w:rsidDel="00000000" w:rsidR="00000000" w:rsidRPr="00000000">
        <w:rPr>
          <w:rtl w:val="0"/>
        </w:rPr>
        <w:t xml:space="preserve">: Vismodegib and sonidegib - small molecule inhibitors of hedgehog pathway. Approved for non-surgery/RT candidates. ~30-65% response rate with median duration 7-10 mo.</w:t>
      </w:r>
    </w:p>
    <w:p w:rsidR="00000000" w:rsidDel="00000000" w:rsidP="00000000" w:rsidRDefault="00000000" w:rsidRPr="00000000" w14:paraId="00001243">
      <w:pPr>
        <w:numPr>
          <w:ilvl w:val="1"/>
          <w:numId w:val="80"/>
        </w:numPr>
        <w:ind w:left="1440" w:hanging="360"/>
        <w:rPr>
          <w:b w:val="0"/>
          <w:color w:val="000000"/>
          <w:sz w:val="20"/>
          <w:szCs w:val="20"/>
        </w:rPr>
      </w:pPr>
      <w:r w:rsidDel="00000000" w:rsidR="00000000" w:rsidRPr="00000000">
        <w:rPr>
          <w:b w:val="1"/>
          <w:rtl w:val="0"/>
        </w:rPr>
        <w:t xml:space="preserve">ERIVANCE </w:t>
      </w:r>
      <w:r w:rsidDel="00000000" w:rsidR="00000000" w:rsidRPr="00000000">
        <w:rPr>
          <w:rtl w:val="0"/>
        </w:rPr>
        <w:t xml:space="preserve">[</w:t>
      </w:r>
      <w:hyperlink r:id="rId1103">
        <w:r w:rsidDel="00000000" w:rsidR="00000000" w:rsidRPr="00000000">
          <w:rPr>
            <w:rtl w:val="0"/>
          </w:rPr>
          <w:t xml:space="preserve">Sekulic JAAD '15</w:t>
        </w:r>
      </w:hyperlink>
      <w:r w:rsidDel="00000000" w:rsidR="00000000" w:rsidRPr="00000000">
        <w:rPr>
          <w:rtl w:val="0"/>
        </w:rPr>
        <w:t xml:space="preserve">, </w:t>
      </w:r>
      <w:hyperlink r:id="rId1104">
        <w:r w:rsidDel="00000000" w:rsidR="00000000" w:rsidRPr="00000000">
          <w:rPr>
            <w:rtl w:val="0"/>
          </w:rPr>
          <w:t xml:space="preserve">BMC '17</w:t>
        </w:r>
      </w:hyperlink>
      <w:r w:rsidDel="00000000" w:rsidR="00000000" w:rsidRPr="00000000">
        <w:rPr>
          <w:rtl w:val="0"/>
        </w:rPr>
        <w:t xml:space="preserve">]:</w:t>
      </w:r>
      <w:r w:rsidDel="00000000" w:rsidR="00000000" w:rsidRPr="00000000">
        <w:rPr>
          <w:rtl w:val="0"/>
        </w:rPr>
        <w:t xml:space="preserve"> Single arm phase II. </w:t>
      </w:r>
      <w:r w:rsidDel="00000000" w:rsidR="00000000" w:rsidRPr="00000000">
        <w:rPr>
          <w:b w:val="1"/>
          <w:rtl w:val="0"/>
        </w:rPr>
        <w:t xml:space="preserve">Vismodegib</w:t>
      </w:r>
      <w:r w:rsidDel="00000000" w:rsidR="00000000" w:rsidRPr="00000000">
        <w:rPr>
          <w:rtl w:val="0"/>
        </w:rPr>
        <w:t xml:space="preserve">. </w:t>
      </w:r>
    </w:p>
    <w:p w:rsidR="00000000" w:rsidDel="00000000" w:rsidP="00000000" w:rsidRDefault="00000000" w:rsidRPr="00000000" w14:paraId="00001244">
      <w:pPr>
        <w:numPr>
          <w:ilvl w:val="2"/>
          <w:numId w:val="80"/>
        </w:numPr>
        <w:ind w:left="2160" w:hanging="360"/>
        <w:rPr>
          <w:b w:val="0"/>
          <w:color w:val="000000"/>
          <w:sz w:val="20"/>
          <w:szCs w:val="20"/>
        </w:rPr>
      </w:pPr>
      <w:r w:rsidDel="00000000" w:rsidR="00000000" w:rsidRPr="00000000">
        <w:rPr>
          <w:rtl w:val="0"/>
        </w:rPr>
        <w:t xml:space="preserve">33 pts metastatic BCC with </w:t>
      </w:r>
      <w:r w:rsidDel="00000000" w:rsidR="00000000" w:rsidRPr="00000000">
        <w:rPr>
          <w:b w:val="1"/>
          <w:rtl w:val="0"/>
        </w:rPr>
        <w:t xml:space="preserve">30% </w:t>
      </w:r>
      <w:r w:rsidDel="00000000" w:rsidR="00000000" w:rsidRPr="00000000">
        <w:rPr>
          <w:rtl w:val="0"/>
        </w:rPr>
        <w:t xml:space="preserve">response, 62 pts locally advanced BCC with </w:t>
      </w:r>
      <w:r w:rsidDel="00000000" w:rsidR="00000000" w:rsidRPr="00000000">
        <w:rPr>
          <w:b w:val="1"/>
          <w:rtl w:val="0"/>
        </w:rPr>
        <w:t xml:space="preserve">43%</w:t>
      </w:r>
      <w:r w:rsidDel="00000000" w:rsidR="00000000" w:rsidRPr="00000000">
        <w:rPr>
          <w:rtl w:val="0"/>
        </w:rPr>
        <w:t xml:space="preserve"> response. </w:t>
      </w:r>
    </w:p>
    <w:p w:rsidR="00000000" w:rsidDel="00000000" w:rsidP="00000000" w:rsidRDefault="00000000" w:rsidRPr="00000000" w14:paraId="00001245">
      <w:pPr>
        <w:numPr>
          <w:ilvl w:val="3"/>
          <w:numId w:val="80"/>
        </w:numPr>
        <w:ind w:left="2880" w:hanging="360"/>
        <w:rPr>
          <w:b w:val="0"/>
          <w:color w:val="000000"/>
          <w:sz w:val="20"/>
          <w:szCs w:val="20"/>
        </w:rPr>
      </w:pPr>
      <w:r w:rsidDel="00000000" w:rsidR="00000000" w:rsidRPr="00000000">
        <w:rPr>
          <w:rtl w:val="0"/>
        </w:rPr>
        <w:t xml:space="preserve">Very low pCR 0-5%.</w:t>
      </w:r>
    </w:p>
    <w:p w:rsidR="00000000" w:rsidDel="00000000" w:rsidP="00000000" w:rsidRDefault="00000000" w:rsidRPr="00000000" w14:paraId="00001246">
      <w:pPr>
        <w:numPr>
          <w:ilvl w:val="2"/>
          <w:numId w:val="80"/>
        </w:numPr>
        <w:ind w:left="2160" w:hanging="360"/>
        <w:rPr>
          <w:b w:val="0"/>
          <w:color w:val="000000"/>
          <w:sz w:val="20"/>
          <w:szCs w:val="20"/>
        </w:rPr>
      </w:pPr>
      <w:r w:rsidDel="00000000" w:rsidR="00000000" w:rsidRPr="00000000">
        <w:rPr>
          <w:rtl w:val="0"/>
        </w:rPr>
        <w:t xml:space="preserve">Response = decrease of at least 30% in externally visible or radiographic dimension of the lesion or complete resolution of ulceration. </w:t>
      </w:r>
    </w:p>
    <w:p w:rsidR="00000000" w:rsidDel="00000000" w:rsidP="00000000" w:rsidRDefault="00000000" w:rsidRPr="00000000" w14:paraId="00001247">
      <w:pPr>
        <w:numPr>
          <w:ilvl w:val="2"/>
          <w:numId w:val="80"/>
        </w:numPr>
        <w:ind w:left="2160" w:hanging="360"/>
        <w:rPr>
          <w:b w:val="0"/>
          <w:color w:val="000000"/>
          <w:sz w:val="20"/>
          <w:szCs w:val="20"/>
        </w:rPr>
      </w:pPr>
      <w:r w:rsidDel="00000000" w:rsidR="00000000" w:rsidRPr="00000000">
        <w:rPr>
          <w:rtl w:val="0"/>
        </w:rPr>
        <w:t xml:space="preserve">Issues with Vismodegib:</w:t>
      </w:r>
    </w:p>
    <w:p w:rsidR="00000000" w:rsidDel="00000000" w:rsidP="00000000" w:rsidRDefault="00000000" w:rsidRPr="00000000" w14:paraId="00001248">
      <w:pPr>
        <w:numPr>
          <w:ilvl w:val="3"/>
          <w:numId w:val="80"/>
        </w:numPr>
        <w:ind w:left="2880" w:hanging="360"/>
        <w:rPr>
          <w:b w:val="0"/>
          <w:color w:val="000000"/>
          <w:sz w:val="20"/>
          <w:szCs w:val="20"/>
        </w:rPr>
      </w:pPr>
      <w:r w:rsidDel="00000000" w:rsidR="00000000" w:rsidRPr="00000000">
        <w:rPr>
          <w:rtl w:val="0"/>
        </w:rPr>
        <w:t xml:space="preserve">Can vismodegib be given neoadjuvantly? Kind of. Surgical bed size can be decreased by 27%, but can be difficult to visualize </w:t>
      </w:r>
      <w:r w:rsidDel="00000000" w:rsidR="00000000" w:rsidRPr="00000000">
        <w:rPr>
          <w:rtl w:val="0"/>
        </w:rPr>
        <w:t xml:space="preserve">on path</w:t>
      </w:r>
      <w:r w:rsidDel="00000000" w:rsidR="00000000" w:rsidRPr="00000000">
        <w:rPr>
          <w:rtl w:val="0"/>
        </w:rPr>
        <w:t xml:space="preserve">, so the current trend is against NAC with vismodegib.</w:t>
      </w:r>
    </w:p>
    <w:p w:rsidR="00000000" w:rsidDel="00000000" w:rsidP="00000000" w:rsidRDefault="00000000" w:rsidRPr="00000000" w14:paraId="00001249">
      <w:pPr>
        <w:numPr>
          <w:ilvl w:val="3"/>
          <w:numId w:val="80"/>
        </w:numPr>
        <w:ind w:left="2880" w:hanging="360"/>
        <w:rPr>
          <w:b w:val="0"/>
          <w:color w:val="000000"/>
          <w:sz w:val="20"/>
          <w:szCs w:val="20"/>
        </w:rPr>
      </w:pPr>
      <w:r w:rsidDel="00000000" w:rsidR="00000000" w:rsidRPr="00000000">
        <w:rPr>
          <w:rtl w:val="0"/>
        </w:rPr>
        <w:t xml:space="preserve">Primary resistance: No response ~50%.</w:t>
      </w:r>
    </w:p>
    <w:p w:rsidR="00000000" w:rsidDel="00000000" w:rsidP="00000000" w:rsidRDefault="00000000" w:rsidRPr="00000000" w14:paraId="0000124A">
      <w:pPr>
        <w:numPr>
          <w:ilvl w:val="3"/>
          <w:numId w:val="80"/>
        </w:numPr>
        <w:ind w:left="2880" w:hanging="360"/>
        <w:rPr>
          <w:b w:val="0"/>
          <w:color w:val="000000"/>
          <w:sz w:val="20"/>
          <w:szCs w:val="20"/>
        </w:rPr>
      </w:pPr>
      <w:r w:rsidDel="00000000" w:rsidR="00000000" w:rsidRPr="00000000">
        <w:rPr>
          <w:rtl w:val="0"/>
        </w:rPr>
        <w:t xml:space="preserve">Secondary (acquired) resistance: Regrowth of tumor after initial shrinkage ~30%.</w:t>
      </w:r>
    </w:p>
    <w:p w:rsidR="00000000" w:rsidDel="00000000" w:rsidP="00000000" w:rsidRDefault="00000000" w:rsidRPr="00000000" w14:paraId="0000124B">
      <w:pPr>
        <w:numPr>
          <w:ilvl w:val="1"/>
          <w:numId w:val="80"/>
        </w:numPr>
        <w:ind w:left="1440" w:hanging="360"/>
        <w:rPr>
          <w:b w:val="0"/>
          <w:color w:val="000000"/>
          <w:sz w:val="20"/>
          <w:szCs w:val="20"/>
        </w:rPr>
      </w:pPr>
      <w:r w:rsidDel="00000000" w:rsidR="00000000" w:rsidRPr="00000000">
        <w:rPr>
          <w:rtl w:val="0"/>
        </w:rPr>
        <w:t xml:space="preserve">Topicals</w:t>
      </w:r>
    </w:p>
    <w:p w:rsidR="00000000" w:rsidDel="00000000" w:rsidP="00000000" w:rsidRDefault="00000000" w:rsidRPr="00000000" w14:paraId="0000124C">
      <w:pPr>
        <w:numPr>
          <w:ilvl w:val="2"/>
          <w:numId w:val="80"/>
        </w:numPr>
        <w:ind w:left="2160" w:hanging="360"/>
        <w:rPr>
          <w:b w:val="0"/>
          <w:color w:val="000000"/>
          <w:sz w:val="20"/>
          <w:szCs w:val="20"/>
        </w:rPr>
      </w:pPr>
      <w:r w:rsidDel="00000000" w:rsidR="00000000" w:rsidRPr="00000000">
        <w:rPr>
          <w:rtl w:val="0"/>
        </w:rPr>
        <w:t xml:space="preserve">Imiquimod: &lt;2 cm trunk/extremity superficial BCC (5x/w for 6w) or AK (2x/w for 16w).</w:t>
      </w:r>
    </w:p>
    <w:p w:rsidR="00000000" w:rsidDel="00000000" w:rsidP="00000000" w:rsidRDefault="00000000" w:rsidRPr="00000000" w14:paraId="0000124D">
      <w:pPr>
        <w:numPr>
          <w:ilvl w:val="2"/>
          <w:numId w:val="80"/>
        </w:numPr>
        <w:ind w:left="2160" w:hanging="360"/>
        <w:rPr>
          <w:b w:val="0"/>
          <w:color w:val="000000"/>
          <w:sz w:val="20"/>
          <w:szCs w:val="20"/>
        </w:rPr>
      </w:pPr>
      <w:r w:rsidDel="00000000" w:rsidR="00000000" w:rsidRPr="00000000">
        <w:rPr>
          <w:rtl w:val="0"/>
        </w:rPr>
        <w:t xml:space="preserve">Topical 5-FU: Superficial BCC or AKs.</w:t>
      </w:r>
    </w:p>
    <w:p w:rsidR="00000000" w:rsidDel="00000000" w:rsidP="00000000" w:rsidRDefault="00000000" w:rsidRPr="00000000" w14:paraId="0000124E">
      <w:pPr>
        <w:numPr>
          <w:ilvl w:val="0"/>
          <w:numId w:val="80"/>
        </w:numPr>
        <w:rPr>
          <w:b w:val="0"/>
          <w:color w:val="000000"/>
          <w:sz w:val="20"/>
          <w:szCs w:val="20"/>
        </w:rPr>
      </w:pPr>
      <w:r w:rsidDel="00000000" w:rsidR="00000000" w:rsidRPr="00000000">
        <w:rPr>
          <w:rtl w:val="0"/>
        </w:rPr>
        <w:t xml:space="preserve">Consider low dose capecitabine for preventative treatment of high risk patients.</w:t>
      </w:r>
    </w:p>
    <w:p w:rsidR="00000000" w:rsidDel="00000000" w:rsidP="00000000" w:rsidRDefault="00000000" w:rsidRPr="00000000" w14:paraId="0000124F">
      <w:pPr>
        <w:ind w:left="0" w:firstLine="0"/>
        <w:rPr/>
      </w:pPr>
      <w:r w:rsidDel="00000000" w:rsidR="00000000" w:rsidRPr="00000000">
        <w:rPr>
          <w:rtl w:val="0"/>
        </w:rPr>
      </w:r>
    </w:p>
    <w:p w:rsidR="00000000" w:rsidDel="00000000" w:rsidP="00000000" w:rsidRDefault="00000000" w:rsidRPr="00000000" w14:paraId="00001250">
      <w:pPr>
        <w:pStyle w:val="Heading2"/>
        <w:ind w:left="0" w:firstLine="0"/>
        <w:rPr/>
      </w:pPr>
      <w:bookmarkStart w:colFirst="0" w:colLast="0" w:name="_b6z9zcd3dm1h" w:id="310"/>
      <w:bookmarkEnd w:id="310"/>
      <w:hyperlink w:anchor="_chszrqy0jz0x">
        <w:r w:rsidDel="00000000" w:rsidR="00000000" w:rsidRPr="00000000">
          <w:rPr>
            <w:rtl w:val="0"/>
          </w:rPr>
          <w:t xml:space="preserve">Toxicity</w:t>
        </w:r>
      </w:hyperlink>
      <w:r w:rsidDel="00000000" w:rsidR="00000000" w:rsidRPr="00000000">
        <w:rPr>
          <w:rtl w:val="0"/>
        </w:rPr>
      </w:r>
    </w:p>
    <w:p w:rsidR="00000000" w:rsidDel="00000000" w:rsidP="00000000" w:rsidRDefault="00000000" w:rsidRPr="00000000" w14:paraId="00001251">
      <w:pPr>
        <w:numPr>
          <w:ilvl w:val="0"/>
          <w:numId w:val="80"/>
        </w:numPr>
        <w:rPr>
          <w:b w:val="0"/>
          <w:color w:val="000000"/>
          <w:sz w:val="20"/>
          <w:szCs w:val="20"/>
        </w:rPr>
      </w:pPr>
      <w:r w:rsidDel="00000000" w:rsidR="00000000" w:rsidRPr="00000000">
        <w:rPr>
          <w:rtl w:val="0"/>
        </w:rPr>
        <w:t xml:space="preserve">Acute: Erythema, desquamation. Late: Lymphedema.</w:t>
      </w:r>
    </w:p>
    <w:p w:rsidR="00000000" w:rsidDel="00000000" w:rsidP="00000000" w:rsidRDefault="00000000" w:rsidRPr="00000000" w14:paraId="00001252">
      <w:pPr>
        <w:widowControl w:val="0"/>
        <w:ind w:left="0" w:firstLine="0"/>
        <w:rPr/>
      </w:pPr>
      <w:r w:rsidDel="00000000" w:rsidR="00000000" w:rsidRPr="00000000">
        <w:rPr>
          <w:rtl w:val="0"/>
        </w:rPr>
      </w:r>
    </w:p>
    <w:tbl>
      <w:tblPr>
        <w:tblStyle w:val="Table38"/>
        <w:tblW w:w="10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0"/>
        <w:tblGridChange w:id="0">
          <w:tblGrid>
            <w:gridCol w:w="10800"/>
          </w:tblGrid>
        </w:tblGridChange>
      </w:tblGrid>
      <w:tr>
        <w:tc>
          <w:tcPr>
            <w:shd w:fill="auto" w:val="clear"/>
            <w:tcMar>
              <w:top w:w="100.0" w:type="dxa"/>
              <w:left w:w="100.0" w:type="dxa"/>
              <w:bottom w:w="100.0" w:type="dxa"/>
              <w:right w:w="100.0" w:type="dxa"/>
            </w:tcMar>
            <w:vAlign w:val="top"/>
          </w:tcPr>
          <w:bookmarkStart w:colFirst="0" w:colLast="0" w:name="kix.u60so6ngvwy7" w:id="311"/>
          <w:bookmarkEnd w:id="311"/>
          <w:p w:rsidR="00000000" w:rsidDel="00000000" w:rsidP="00000000" w:rsidRDefault="00000000" w:rsidRPr="00000000" w14:paraId="00001253">
            <w:pPr>
              <w:widowControl w:val="0"/>
              <w:ind w:left="0" w:firstLine="0"/>
              <w:rPr/>
            </w:pPr>
            <w:r w:rsidDel="00000000" w:rsidR="00000000" w:rsidRPr="00000000">
              <w:rPr>
                <w:b w:val="1"/>
                <w:rtl w:val="0"/>
              </w:rPr>
              <w:t xml:space="preserve">ASTRO Guidelines for SqCC and BCC </w:t>
            </w:r>
            <w:r w:rsidDel="00000000" w:rsidR="00000000" w:rsidRPr="00000000">
              <w:rPr>
                <w:rtl w:val="0"/>
              </w:rPr>
              <w:t xml:space="preserve">[</w:t>
            </w:r>
            <w:hyperlink r:id="rId1105">
              <w:r w:rsidDel="00000000" w:rsidR="00000000" w:rsidRPr="00000000">
                <w:rPr>
                  <w:rtl w:val="0"/>
                </w:rPr>
                <w:t xml:space="preserve">Likhacheva PRO '19</w:t>
              </w:r>
            </w:hyperlink>
            <w:r w:rsidDel="00000000" w:rsidR="00000000" w:rsidRPr="00000000">
              <w:rPr>
                <w:rtl w:val="0"/>
              </w:rPr>
              <w:t xml:space="preserve">]:</w:t>
            </w:r>
          </w:p>
          <w:p w:rsidR="00000000" w:rsidDel="00000000" w:rsidP="00000000" w:rsidRDefault="00000000" w:rsidRPr="00000000" w14:paraId="00001254">
            <w:pPr>
              <w:widowControl w:val="0"/>
              <w:ind w:left="0" w:firstLine="0"/>
              <w:rPr/>
            </w:pPr>
            <w:r w:rsidDel="00000000" w:rsidR="00000000" w:rsidRPr="00000000">
              <w:rPr>
                <w:rtl w:val="0"/>
              </w:rPr>
              <w:t xml:space="preserve">See HNCIG Consensus Guidelines for PORT in complex cutaneous SqCC of the H&amp;N [</w:t>
            </w:r>
            <w:hyperlink r:id="rId1106">
              <w:r w:rsidDel="00000000" w:rsidR="00000000" w:rsidRPr="00000000">
                <w:rPr>
                  <w:rtl w:val="0"/>
                </w:rPr>
                <w:t xml:space="preserve">Porceddu IJROBP '20</w:t>
              </w:r>
            </w:hyperlink>
            <w:r w:rsidDel="00000000" w:rsidR="00000000" w:rsidRPr="00000000">
              <w:rPr>
                <w:rtl w:val="0"/>
              </w:rPr>
              <w:t xml:space="preserve">] </w:t>
            </w:r>
            <w:hyperlink w:anchor="bu7ucgcgwtdr">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1255">
            <w:pPr>
              <w:widowControl w:val="0"/>
              <w:numPr>
                <w:ilvl w:val="0"/>
                <w:numId w:val="36"/>
              </w:numPr>
            </w:pPr>
            <w:r w:rsidDel="00000000" w:rsidR="00000000" w:rsidRPr="00000000">
              <w:rPr>
                <w:rtl w:val="0"/>
              </w:rPr>
              <w:t xml:space="preserve">PORT recommended for gross PNI that is clinically or radiologically apparent.</w:t>
            </w:r>
          </w:p>
          <w:p w:rsidR="00000000" w:rsidDel="00000000" w:rsidP="00000000" w:rsidRDefault="00000000" w:rsidRPr="00000000" w14:paraId="00001256">
            <w:pPr>
              <w:widowControl w:val="0"/>
              <w:numPr>
                <w:ilvl w:val="0"/>
                <w:numId w:val="36"/>
              </w:numPr>
            </w:pPr>
            <w:r w:rsidDel="00000000" w:rsidR="00000000" w:rsidRPr="00000000">
              <w:rPr>
                <w:rtl w:val="0"/>
              </w:rPr>
              <w:t xml:space="preserve">PORT is recommended for close/positive margins which cannot be corrected with further surgery, especially for SqCC.</w:t>
            </w:r>
          </w:p>
          <w:p w:rsidR="00000000" w:rsidDel="00000000" w:rsidP="00000000" w:rsidRDefault="00000000" w:rsidRPr="00000000" w14:paraId="00001257">
            <w:pPr>
              <w:widowControl w:val="0"/>
              <w:numPr>
                <w:ilvl w:val="0"/>
                <w:numId w:val="36"/>
              </w:numPr>
            </w:pPr>
            <w:r w:rsidDel="00000000" w:rsidR="00000000" w:rsidRPr="00000000">
              <w:rPr>
                <w:rtl w:val="0"/>
              </w:rPr>
              <w:t xml:space="preserve">PORT is recommended in the setting of recurrence after a prior margin-negative resection, especially for SqCC.</w:t>
            </w:r>
          </w:p>
          <w:p w:rsidR="00000000" w:rsidDel="00000000" w:rsidP="00000000" w:rsidRDefault="00000000" w:rsidRPr="00000000" w14:paraId="00001258">
            <w:pPr>
              <w:widowControl w:val="0"/>
              <w:numPr>
                <w:ilvl w:val="0"/>
                <w:numId w:val="36"/>
              </w:numPr>
            </w:pPr>
            <w:r w:rsidDel="00000000" w:rsidR="00000000" w:rsidRPr="00000000">
              <w:rPr>
                <w:rtl w:val="0"/>
              </w:rPr>
              <w:t xml:space="preserve">PORT is recommended for T3+ SqCC.</w:t>
            </w:r>
          </w:p>
          <w:p w:rsidR="00000000" w:rsidDel="00000000" w:rsidP="00000000" w:rsidRDefault="00000000" w:rsidRPr="00000000" w14:paraId="00001259">
            <w:pPr>
              <w:widowControl w:val="0"/>
              <w:numPr>
                <w:ilvl w:val="0"/>
                <w:numId w:val="36"/>
              </w:numPr>
            </w:pPr>
            <w:r w:rsidDel="00000000" w:rsidR="00000000" w:rsidRPr="00000000">
              <w:rPr>
                <w:rtl w:val="0"/>
              </w:rPr>
              <w:t xml:space="preserve">PORT is recommended for desmoplastic or infiltrative SqCC in the setting of chronic immunosuppression.</w:t>
            </w:r>
          </w:p>
          <w:p w:rsidR="00000000" w:rsidDel="00000000" w:rsidP="00000000" w:rsidRDefault="00000000" w:rsidRPr="00000000" w14:paraId="0000125A">
            <w:pPr>
              <w:widowControl w:val="0"/>
              <w:numPr>
                <w:ilvl w:val="0"/>
                <w:numId w:val="36"/>
              </w:numPr>
            </w:pPr>
            <w:r w:rsidDel="00000000" w:rsidR="00000000" w:rsidRPr="00000000">
              <w:rPr>
                <w:rtl w:val="0"/>
              </w:rPr>
              <w:t xml:space="preserve">PORT is conditionally recommended for BCC involving bone or infiltrating into muscle.</w:t>
            </w:r>
          </w:p>
          <w:p w:rsidR="00000000" w:rsidDel="00000000" w:rsidP="00000000" w:rsidRDefault="00000000" w:rsidRPr="00000000" w14:paraId="0000125B">
            <w:pPr>
              <w:widowControl w:val="0"/>
              <w:numPr>
                <w:ilvl w:val="0"/>
                <w:numId w:val="36"/>
              </w:numPr>
            </w:pPr>
            <w:r w:rsidDel="00000000" w:rsidR="00000000" w:rsidRPr="00000000">
              <w:rPr>
                <w:rtl w:val="0"/>
              </w:rPr>
              <w:t xml:space="preserve">Regional nodes may be omitted in the setting of LND and a single, small (&lt; 3 cm) cervical lymph node without ENE.</w:t>
            </w:r>
          </w:p>
          <w:p w:rsidR="00000000" w:rsidDel="00000000" w:rsidP="00000000" w:rsidRDefault="00000000" w:rsidRPr="00000000" w14:paraId="0000125C">
            <w:pPr>
              <w:widowControl w:val="0"/>
              <w:numPr>
                <w:ilvl w:val="0"/>
                <w:numId w:val="36"/>
              </w:numPr>
            </w:pPr>
            <w:r w:rsidDel="00000000" w:rsidR="00000000" w:rsidRPr="00000000">
              <w:rPr>
                <w:rtl w:val="0"/>
              </w:rPr>
              <w:t xml:space="preserve">Use caution with SLNB for tumors after extensive primary resection/reconstruction and tumors in H&amp;N area.</w:t>
            </w:r>
          </w:p>
          <w:p w:rsidR="00000000" w:rsidDel="00000000" w:rsidP="00000000" w:rsidRDefault="00000000" w:rsidRPr="00000000" w14:paraId="0000125D">
            <w:pPr>
              <w:widowControl w:val="0"/>
              <w:numPr>
                <w:ilvl w:val="0"/>
                <w:numId w:val="36"/>
              </w:numPr>
            </w:pPr>
            <w:r w:rsidDel="00000000" w:rsidR="00000000" w:rsidRPr="00000000">
              <w:rPr>
                <w:rtl w:val="0"/>
              </w:rPr>
              <w:t xml:space="preserve">SqCC at high risk of regional nodes (thickness &gt; 6mm) is conditionally recommended if the primary site overlaps the nodal basin.</w:t>
            </w:r>
          </w:p>
          <w:p w:rsidR="00000000" w:rsidDel="00000000" w:rsidP="00000000" w:rsidRDefault="00000000" w:rsidRPr="00000000" w14:paraId="0000125E">
            <w:pPr>
              <w:widowControl w:val="0"/>
              <w:numPr>
                <w:ilvl w:val="0"/>
                <w:numId w:val="36"/>
              </w:numPr>
            </w:pPr>
            <w:r w:rsidDel="00000000" w:rsidR="00000000" w:rsidRPr="00000000">
              <w:rPr>
                <w:rtl w:val="0"/>
              </w:rPr>
              <w:t xml:space="preserve">Adjuvant RT after LND should receive 60-66 Gy, while ENI should range from 50-54 Gy.</w:t>
            </w:r>
          </w:p>
          <w:p w:rsidR="00000000" w:rsidDel="00000000" w:rsidP="00000000" w:rsidRDefault="00000000" w:rsidRPr="00000000" w14:paraId="0000125F">
            <w:pPr>
              <w:widowControl w:val="0"/>
              <w:numPr>
                <w:ilvl w:val="0"/>
                <w:numId w:val="36"/>
              </w:numPr>
            </w:pPr>
            <w:r w:rsidDel="00000000" w:rsidR="00000000" w:rsidRPr="00000000">
              <w:rPr>
                <w:rtl w:val="0"/>
              </w:rPr>
              <w:t xml:space="preserve">Definitive RT: Conventional BED10 70-93.5. Hypofractionated (2.1-5 Gy/fx) BED10 56-88.</w:t>
            </w:r>
          </w:p>
          <w:p w:rsidR="00000000" w:rsidDel="00000000" w:rsidP="00000000" w:rsidRDefault="00000000" w:rsidRPr="00000000" w14:paraId="00001260">
            <w:pPr>
              <w:widowControl w:val="0"/>
              <w:numPr>
                <w:ilvl w:val="0"/>
                <w:numId w:val="36"/>
              </w:numPr>
            </w:pPr>
            <w:r w:rsidDel="00000000" w:rsidR="00000000" w:rsidRPr="00000000">
              <w:rPr>
                <w:rtl w:val="0"/>
              </w:rPr>
              <w:t xml:space="preserve">PORT: Conventional BED10 59.5-79.2. Hypofractionated (2.1-5 Gy/fx) BED10 56-70.2. </w:t>
            </w:r>
          </w:p>
          <w:p w:rsidR="00000000" w:rsidDel="00000000" w:rsidP="00000000" w:rsidRDefault="00000000" w:rsidRPr="00000000" w14:paraId="00001261">
            <w:pPr>
              <w:widowControl w:val="0"/>
              <w:numPr>
                <w:ilvl w:val="0"/>
                <w:numId w:val="36"/>
              </w:numPr>
            </w:pPr>
            <w:r w:rsidDel="00000000" w:rsidR="00000000" w:rsidRPr="00000000">
              <w:rPr>
                <w:rtl w:val="0"/>
              </w:rPr>
              <w:t xml:space="preserve">In patients with resected locally advanced SqCC, the addition of concurrent carboplatin is not recommended.</w:t>
            </w:r>
          </w:p>
          <w:p w:rsidR="00000000" w:rsidDel="00000000" w:rsidP="00000000" w:rsidRDefault="00000000" w:rsidRPr="00000000" w14:paraId="00001262">
            <w:pPr>
              <w:widowControl w:val="0"/>
              <w:numPr>
                <w:ilvl w:val="0"/>
                <w:numId w:val="36"/>
              </w:numPr>
            </w:pPr>
            <w:r w:rsidDel="00000000" w:rsidR="00000000" w:rsidRPr="00000000">
              <w:rPr>
                <w:rtl w:val="0"/>
              </w:rPr>
              <w:t xml:space="preserve">In patients with unresected LASqCC, the addition of concurrent drug therapies is conditionally recommended.</w:t>
            </w:r>
          </w:p>
        </w:tc>
      </w:tr>
    </w:tbl>
    <w:p w:rsidR="00000000" w:rsidDel="00000000" w:rsidP="00000000" w:rsidRDefault="00000000" w:rsidRPr="00000000" w14:paraId="00001263">
      <w:pPr>
        <w:widowControl w:val="0"/>
        <w:ind w:left="0" w:firstLine="0"/>
        <w:rPr/>
      </w:pPr>
      <w:r w:rsidDel="00000000" w:rsidR="00000000" w:rsidRPr="00000000">
        <w:rPr>
          <w:rtl w:val="0"/>
        </w:rPr>
      </w:r>
    </w:p>
    <w:p w:rsidR="00000000" w:rsidDel="00000000" w:rsidP="00000000" w:rsidRDefault="00000000" w:rsidRPr="00000000" w14:paraId="00001264">
      <w:pPr>
        <w:pStyle w:val="Heading2"/>
        <w:rPr/>
      </w:pPr>
      <w:bookmarkStart w:colFirst="0" w:colLast="0" w:name="_xpavp0yahbim" w:id="312"/>
      <w:bookmarkEnd w:id="312"/>
      <w:hyperlink w:anchor="_chszrqy0jz0x">
        <w:r w:rsidDel="00000000" w:rsidR="00000000" w:rsidRPr="00000000">
          <w:rPr>
            <w:rtl w:val="0"/>
          </w:rPr>
          <w:t xml:space="preserve">Treatment Planning</w:t>
        </w:r>
      </w:hyperlink>
      <w:r w:rsidDel="00000000" w:rsidR="00000000" w:rsidRPr="00000000">
        <w:rPr>
          <w:rtl w:val="0"/>
        </w:rPr>
      </w:r>
    </w:p>
    <w:p w:rsidR="00000000" w:rsidDel="00000000" w:rsidP="00000000" w:rsidRDefault="00000000" w:rsidRPr="00000000" w14:paraId="00001265">
      <w:pPr>
        <w:ind w:left="0" w:firstLine="0"/>
        <w:rPr/>
      </w:pPr>
      <w:r w:rsidDel="00000000" w:rsidR="00000000" w:rsidRPr="00000000">
        <w:rPr>
          <w:rtl w:val="0"/>
        </w:rPr>
        <w:t xml:space="preserve">See the summary box above.</w:t>
      </w:r>
    </w:p>
    <w:p w:rsidR="00000000" w:rsidDel="00000000" w:rsidP="00000000" w:rsidRDefault="00000000" w:rsidRPr="00000000" w14:paraId="00001266">
      <w:pPr>
        <w:widowControl w:val="0"/>
        <w:ind w:left="0" w:firstLine="0"/>
        <w:rPr/>
      </w:pPr>
      <w:r w:rsidDel="00000000" w:rsidR="00000000" w:rsidRPr="00000000">
        <w:rPr>
          <w:rtl w:val="0"/>
        </w:rPr>
        <w:t xml:space="preserve">See HNCIG Consensus Guidelines for PORT in complex cutaneous SqCC of the H&amp;N [</w:t>
      </w:r>
      <w:hyperlink r:id="rId1107">
        <w:r w:rsidDel="00000000" w:rsidR="00000000" w:rsidRPr="00000000">
          <w:rPr>
            <w:rtl w:val="0"/>
          </w:rPr>
          <w:t xml:space="preserve">Porceddu IJROBP '20</w:t>
        </w:r>
      </w:hyperlink>
      <w:r w:rsidDel="00000000" w:rsidR="00000000" w:rsidRPr="00000000">
        <w:rPr>
          <w:rtl w:val="0"/>
        </w:rPr>
        <w:t xml:space="preserve">] </w:t>
      </w:r>
      <w:hyperlink w:anchor="bu7ucgcgwtdr">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1267">
      <w:pPr>
        <w:numPr>
          <w:ilvl w:val="0"/>
          <w:numId w:val="52"/>
        </w:numPr>
        <w:rPr>
          <w:color w:val="000000"/>
          <w:sz w:val="20"/>
          <w:szCs w:val="20"/>
        </w:rPr>
      </w:pPr>
      <w:r w:rsidDel="00000000" w:rsidR="00000000" w:rsidRPr="00000000">
        <w:rPr>
          <w:b w:val="1"/>
          <w:rtl w:val="0"/>
        </w:rPr>
        <w:t xml:space="preserve">PORT</w:t>
      </w:r>
      <w:r w:rsidDel="00000000" w:rsidR="00000000" w:rsidRPr="00000000">
        <w:rPr>
          <w:rtl w:val="0"/>
        </w:rPr>
      </w:r>
    </w:p>
    <w:p w:rsidR="00000000" w:rsidDel="00000000" w:rsidP="00000000" w:rsidRDefault="00000000" w:rsidRPr="00000000" w14:paraId="00001268">
      <w:pPr>
        <w:numPr>
          <w:ilvl w:val="1"/>
          <w:numId w:val="52"/>
        </w:numPr>
        <w:ind w:left="1440" w:hanging="360"/>
        <w:rPr>
          <w:b w:val="0"/>
          <w:color w:val="000000"/>
          <w:sz w:val="20"/>
          <w:szCs w:val="20"/>
        </w:rPr>
      </w:pPr>
      <w:r w:rsidDel="00000000" w:rsidR="00000000" w:rsidRPr="00000000">
        <w:rPr>
          <w:rFonts w:ascii="Gungsuh" w:cs="Gungsuh" w:eastAsia="Gungsuh" w:hAnsi="Gungsuh"/>
          <w:rtl w:val="0"/>
        </w:rPr>
        <w:t xml:space="preserve">To Primary: SM+, extensive PNI, involvement of large-caliber nerves (≥ 0.1 mm), pT3-4, SCC mets to parotid.</w:t>
      </w:r>
    </w:p>
    <w:p w:rsidR="00000000" w:rsidDel="00000000" w:rsidP="00000000" w:rsidRDefault="00000000" w:rsidRPr="00000000" w14:paraId="00001269">
      <w:pPr>
        <w:numPr>
          <w:ilvl w:val="2"/>
          <w:numId w:val="52"/>
        </w:numPr>
        <w:ind w:left="2160" w:hanging="360"/>
        <w:rPr>
          <w:b w:val="0"/>
          <w:color w:val="000000"/>
          <w:sz w:val="20"/>
          <w:szCs w:val="20"/>
        </w:rPr>
      </w:pPr>
      <w:r w:rsidDel="00000000" w:rsidR="00000000" w:rsidRPr="00000000">
        <w:rPr>
          <w:rtl w:val="0"/>
        </w:rPr>
        <w:t xml:space="preserve">If major PNI, cover adjacent foramina and consider tracking to BOS.</w:t>
      </w:r>
    </w:p>
    <w:p w:rsidR="00000000" w:rsidDel="00000000" w:rsidP="00000000" w:rsidRDefault="00000000" w:rsidRPr="00000000" w14:paraId="0000126A">
      <w:pPr>
        <w:numPr>
          <w:ilvl w:val="1"/>
          <w:numId w:val="52"/>
        </w:numPr>
        <w:ind w:left="1440" w:hanging="360"/>
        <w:rPr>
          <w:b w:val="0"/>
          <w:color w:val="000000"/>
          <w:sz w:val="20"/>
          <w:szCs w:val="20"/>
        </w:rPr>
      </w:pPr>
      <w:r w:rsidDel="00000000" w:rsidR="00000000" w:rsidRPr="00000000">
        <w:rPr>
          <w:rtl w:val="0"/>
        </w:rPr>
        <w:t xml:space="preserve">To Nodes: ECE or multiple nodes, Extensive PNI, SCC or parotid (preauricular) recurrence.</w:t>
      </w:r>
    </w:p>
    <w:p w:rsidR="00000000" w:rsidDel="00000000" w:rsidP="00000000" w:rsidRDefault="00000000" w:rsidRPr="00000000" w14:paraId="0000126B">
      <w:pPr>
        <w:numPr>
          <w:ilvl w:val="2"/>
          <w:numId w:val="52"/>
        </w:numPr>
        <w:ind w:left="2160" w:hanging="360"/>
        <w:rPr>
          <w:b w:val="0"/>
          <w:color w:val="000000"/>
          <w:sz w:val="20"/>
          <w:szCs w:val="20"/>
        </w:rPr>
      </w:pPr>
      <w:r w:rsidDel="00000000" w:rsidR="00000000" w:rsidRPr="00000000">
        <w:rPr>
          <w:rtl w:val="0"/>
        </w:rPr>
        <w:t xml:space="preserve">May consider surveillance if </w:t>
      </w:r>
      <w:r w:rsidDel="00000000" w:rsidR="00000000" w:rsidRPr="00000000">
        <w:rPr>
          <w:rtl w:val="0"/>
        </w:rPr>
        <w:t xml:space="preserve">pN2a so</w:t>
      </w:r>
      <w:r w:rsidDel="00000000" w:rsidR="00000000" w:rsidRPr="00000000">
        <w:rPr>
          <w:rtl w:val="0"/>
        </w:rPr>
        <w:t xml:space="preserve"> long as ECE is not present.</w:t>
      </w:r>
    </w:p>
    <w:p w:rsidR="00000000" w:rsidDel="00000000" w:rsidP="00000000" w:rsidRDefault="00000000" w:rsidRPr="00000000" w14:paraId="0000126C">
      <w:pPr>
        <w:numPr>
          <w:ilvl w:val="2"/>
          <w:numId w:val="52"/>
        </w:numPr>
        <w:ind w:left="2160" w:hanging="360"/>
        <w:rPr>
          <w:b w:val="0"/>
          <w:color w:val="000000"/>
          <w:sz w:val="20"/>
          <w:szCs w:val="20"/>
        </w:rPr>
      </w:pPr>
      <w:r w:rsidDel="00000000" w:rsidR="00000000" w:rsidRPr="00000000">
        <w:rPr>
          <w:rtl w:val="0"/>
        </w:rPr>
        <w:t xml:space="preserve">ENI: consider if recurrent after surgery, deliver if G3, &gt;3 cm, and/or large infiltrative-ulcerative SqCC.</w:t>
      </w:r>
    </w:p>
    <w:p w:rsidR="00000000" w:rsidDel="00000000" w:rsidP="00000000" w:rsidRDefault="00000000" w:rsidRPr="00000000" w14:paraId="0000126D">
      <w:pPr>
        <w:numPr>
          <w:ilvl w:val="3"/>
          <w:numId w:val="52"/>
        </w:numPr>
        <w:ind w:left="2880" w:hanging="360"/>
        <w:rPr>
          <w:b w:val="0"/>
          <w:color w:val="000000"/>
          <w:sz w:val="20"/>
          <w:szCs w:val="20"/>
        </w:rPr>
      </w:pPr>
      <w:r w:rsidDel="00000000" w:rsidR="00000000" w:rsidRPr="00000000">
        <w:rPr>
          <w:rtl w:val="0"/>
        </w:rPr>
        <w:t xml:space="preserve">IMRT if treating nodes (e.g. deeply infiltrative SqCC).</w:t>
      </w:r>
    </w:p>
    <w:p w:rsidR="00000000" w:rsidDel="00000000" w:rsidP="00000000" w:rsidRDefault="00000000" w:rsidRPr="00000000" w14:paraId="0000126E">
      <w:pPr>
        <w:numPr>
          <w:ilvl w:val="1"/>
          <w:numId w:val="52"/>
        </w:numPr>
        <w:ind w:left="1440" w:hanging="360"/>
        <w:rPr>
          <w:b w:val="0"/>
          <w:color w:val="000000"/>
          <w:sz w:val="20"/>
          <w:szCs w:val="20"/>
        </w:rPr>
      </w:pPr>
      <w:r w:rsidDel="00000000" w:rsidR="00000000" w:rsidRPr="00000000">
        <w:rPr>
          <w:rtl w:val="0"/>
        </w:rPr>
        <w:t xml:space="preserve">Cervical LN involvement and immunosuppression also risk factors for LR. </w:t>
      </w:r>
    </w:p>
    <w:p w:rsidR="00000000" w:rsidDel="00000000" w:rsidP="00000000" w:rsidRDefault="00000000" w:rsidRPr="00000000" w14:paraId="0000126F">
      <w:pPr>
        <w:numPr>
          <w:ilvl w:val="1"/>
          <w:numId w:val="52"/>
        </w:numPr>
        <w:ind w:left="1440" w:hanging="360"/>
        <w:rPr>
          <w:b w:val="0"/>
          <w:color w:val="000000"/>
          <w:sz w:val="20"/>
          <w:szCs w:val="20"/>
        </w:rPr>
      </w:pPr>
      <w:r w:rsidDel="00000000" w:rsidR="00000000" w:rsidRPr="00000000">
        <w:rPr>
          <w:rtl w:val="0"/>
        </w:rPr>
        <w:t xml:space="preserve">Wait 6-8 weeks post-op if graft is used and consider at least  0.5 cm of flap in CTV.</w:t>
      </w:r>
    </w:p>
    <w:p w:rsidR="00000000" w:rsidDel="00000000" w:rsidP="00000000" w:rsidRDefault="00000000" w:rsidRPr="00000000" w14:paraId="00001270">
      <w:pPr>
        <w:numPr>
          <w:ilvl w:val="0"/>
          <w:numId w:val="52"/>
        </w:numPr>
        <w:rPr>
          <w:color w:val="000000"/>
          <w:sz w:val="20"/>
          <w:szCs w:val="20"/>
        </w:rPr>
      </w:pPr>
      <w:r w:rsidDel="00000000" w:rsidR="00000000" w:rsidRPr="00000000">
        <w:rPr>
          <w:b w:val="1"/>
          <w:rtl w:val="0"/>
        </w:rPr>
        <w:t xml:space="preserve">Definitive RT</w:t>
      </w:r>
    </w:p>
    <w:p w:rsidR="00000000" w:rsidDel="00000000" w:rsidP="00000000" w:rsidRDefault="00000000" w:rsidRPr="00000000" w14:paraId="00001271">
      <w:pPr>
        <w:numPr>
          <w:ilvl w:val="1"/>
          <w:numId w:val="52"/>
        </w:numPr>
        <w:ind w:left="1440" w:hanging="360"/>
        <w:rPr>
          <w:b w:val="0"/>
          <w:color w:val="000000"/>
          <w:sz w:val="20"/>
          <w:szCs w:val="20"/>
        </w:rPr>
      </w:pPr>
      <w:r w:rsidDel="00000000" w:rsidR="00000000" w:rsidRPr="00000000">
        <w:rPr>
          <w:rtl w:val="0"/>
        </w:rPr>
        <w:t xml:space="preserve">For central lesions &gt;5 mm (nasal ala, eyelids, tip of nose), lip commissure.</w:t>
      </w:r>
    </w:p>
    <w:p w:rsidR="00000000" w:rsidDel="00000000" w:rsidP="00000000" w:rsidRDefault="00000000" w:rsidRPr="00000000" w14:paraId="00001272">
      <w:pPr>
        <w:numPr>
          <w:ilvl w:val="1"/>
          <w:numId w:val="52"/>
        </w:numPr>
        <w:ind w:left="1440" w:hanging="360"/>
        <w:rPr>
          <w:b w:val="0"/>
          <w:color w:val="000000"/>
          <w:sz w:val="20"/>
          <w:szCs w:val="20"/>
        </w:rPr>
      </w:pPr>
      <w:r w:rsidDel="00000000" w:rsidR="00000000" w:rsidRPr="00000000">
        <w:rPr>
          <w:rtl w:val="0"/>
        </w:rPr>
        <w:t xml:space="preserve">For lesions &gt;2 cm on ears, forehead or scalp.</w:t>
      </w:r>
    </w:p>
    <w:p w:rsidR="00000000" w:rsidDel="00000000" w:rsidP="00000000" w:rsidRDefault="00000000" w:rsidRPr="00000000" w14:paraId="00001273">
      <w:pPr>
        <w:numPr>
          <w:ilvl w:val="0"/>
          <w:numId w:val="52"/>
        </w:numPr>
        <w:rPr>
          <w:b w:val="0"/>
          <w:color w:val="000000"/>
          <w:sz w:val="20"/>
          <w:szCs w:val="20"/>
        </w:rPr>
      </w:pPr>
      <w:r w:rsidDel="00000000" w:rsidR="00000000" w:rsidRPr="00000000">
        <w:rPr>
          <w:rtl w:val="0"/>
        </w:rPr>
        <w:t xml:space="preserve">C/I for RT: Area with poor blood supply or high trauma (dorsum of hand, belt line, shin), previous RT to area, exposed cartilage/bone, Gorlin syndrome, XP. </w:t>
      </w:r>
    </w:p>
    <w:p w:rsidR="00000000" w:rsidDel="00000000" w:rsidP="00000000" w:rsidRDefault="00000000" w:rsidRPr="00000000" w14:paraId="00001274">
      <w:pPr>
        <w:numPr>
          <w:ilvl w:val="0"/>
          <w:numId w:val="52"/>
        </w:numPr>
        <w:rPr>
          <w:b w:val="0"/>
          <w:color w:val="000000"/>
          <w:sz w:val="20"/>
          <w:szCs w:val="20"/>
        </w:rPr>
      </w:pPr>
      <w:r w:rsidDel="00000000" w:rsidR="00000000" w:rsidRPr="00000000">
        <w:rPr>
          <w:b w:val="1"/>
          <w:rtl w:val="0"/>
        </w:rPr>
        <w:t xml:space="preserve">Superficial RT</w:t>
      </w:r>
      <w:r w:rsidDel="00000000" w:rsidR="00000000" w:rsidRPr="00000000">
        <w:rPr>
          <w:rtl w:val="0"/>
        </w:rPr>
        <w:t xml:space="preserve">: Superficial (50-100 kVp), orthovoltage (150-300 kVp), or MV.</w:t>
      </w:r>
    </w:p>
    <w:p w:rsidR="00000000" w:rsidDel="00000000" w:rsidP="00000000" w:rsidRDefault="00000000" w:rsidRPr="00000000" w14:paraId="00001275">
      <w:pPr>
        <w:numPr>
          <w:ilvl w:val="1"/>
          <w:numId w:val="52"/>
        </w:numPr>
        <w:ind w:left="1440" w:hanging="360"/>
        <w:rPr>
          <w:b w:val="0"/>
          <w:color w:val="000000"/>
          <w:sz w:val="20"/>
          <w:szCs w:val="20"/>
        </w:rPr>
      </w:pPr>
      <w:r w:rsidDel="00000000" w:rsidR="00000000" w:rsidRPr="00000000">
        <w:rPr>
          <w:rtl w:val="0"/>
        </w:rPr>
        <w:t xml:space="preserve">Recall: energies below 300 kV, PE dominates, which varies with Z</w:t>
      </w:r>
      <w:r w:rsidDel="00000000" w:rsidR="00000000" w:rsidRPr="00000000">
        <w:rPr>
          <w:vertAlign w:val="superscript"/>
          <w:rtl w:val="0"/>
        </w:rPr>
        <w:t xml:space="preserve">3</w:t>
      </w:r>
      <w:r w:rsidDel="00000000" w:rsidR="00000000" w:rsidRPr="00000000">
        <w:rPr>
          <w:rtl w:val="0"/>
        </w:rPr>
        <w:t xml:space="preserve"> (bone) </w:t>
      </w:r>
      <w:r w:rsidDel="00000000" w:rsidR="00000000" w:rsidRPr="00000000">
        <w:rPr>
          <w:rFonts w:ascii="Gungsuh" w:cs="Gungsuh" w:eastAsia="Gungsuh" w:hAnsi="Gungsuh"/>
          <w:rtl w:val="0"/>
        </w:rPr>
        <w:t xml:space="preserve">∴ f-factor</w:t>
      </w:r>
      <w:r w:rsidDel="00000000" w:rsidR="00000000" w:rsidRPr="00000000">
        <w:rPr>
          <w:rtl w:val="0"/>
        </w:rPr>
        <w:t xml:space="preserve">, or Roentgen to rad conversion, is important (cartilage is not similar to bone in terms of absorption).</w:t>
      </w:r>
    </w:p>
    <w:p w:rsidR="00000000" w:rsidDel="00000000" w:rsidP="00000000" w:rsidRDefault="00000000" w:rsidRPr="00000000" w14:paraId="00001276">
      <w:pPr>
        <w:numPr>
          <w:ilvl w:val="0"/>
          <w:numId w:val="52"/>
        </w:numPr>
        <w:rPr>
          <w:b w:val="0"/>
          <w:color w:val="000000"/>
          <w:sz w:val="20"/>
          <w:szCs w:val="20"/>
        </w:rPr>
      </w:pPr>
      <w:r w:rsidDel="00000000" w:rsidR="00000000" w:rsidRPr="00000000">
        <w:rPr>
          <w:b w:val="1"/>
          <w:rtl w:val="0"/>
        </w:rPr>
        <w:t xml:space="preserve">Field margins and electron techniques</w:t>
      </w:r>
      <w:r w:rsidDel="00000000" w:rsidR="00000000" w:rsidRPr="00000000">
        <w:rPr>
          <w:rtl w:val="0"/>
        </w:rPr>
        <w:t xml:space="preserve">: </w:t>
      </w:r>
    </w:p>
    <w:p w:rsidR="00000000" w:rsidDel="00000000" w:rsidP="00000000" w:rsidRDefault="00000000" w:rsidRPr="00000000" w14:paraId="00001277">
      <w:pPr>
        <w:numPr>
          <w:ilvl w:val="1"/>
          <w:numId w:val="52"/>
        </w:numPr>
        <w:ind w:left="1440" w:hanging="360"/>
        <w:rPr>
          <w:b w:val="0"/>
          <w:color w:val="000000"/>
          <w:sz w:val="20"/>
          <w:szCs w:val="20"/>
        </w:rPr>
      </w:pPr>
      <w:r w:rsidDel="00000000" w:rsidR="00000000" w:rsidRPr="00000000">
        <w:rPr>
          <w:rtl w:val="0"/>
        </w:rPr>
        <w:t xml:space="preserve">Tumor size &lt; 2 cm = 0.5-1 cm horizontal. Add 1 cm horizontal for size &gt; 2 cm. </w:t>
      </w:r>
    </w:p>
    <w:p w:rsidR="00000000" w:rsidDel="00000000" w:rsidP="00000000" w:rsidRDefault="00000000" w:rsidRPr="00000000" w14:paraId="00001278">
      <w:pPr>
        <w:numPr>
          <w:ilvl w:val="1"/>
          <w:numId w:val="52"/>
        </w:numPr>
        <w:ind w:left="1440" w:hanging="360"/>
        <w:rPr>
          <w:b w:val="0"/>
          <w:color w:val="000000"/>
          <w:sz w:val="20"/>
          <w:szCs w:val="20"/>
        </w:rPr>
      </w:pPr>
      <w:r w:rsidDel="00000000" w:rsidR="00000000" w:rsidRPr="00000000">
        <w:rPr>
          <w:rtl w:val="0"/>
        </w:rPr>
        <w:t xml:space="preserve">Add 0.5-1 cm for </w:t>
      </w:r>
      <w:r w:rsidDel="00000000" w:rsidR="00000000" w:rsidRPr="00000000">
        <w:rPr>
          <w:b w:val="1"/>
          <w:rtl w:val="0"/>
        </w:rPr>
        <w:t xml:space="preserve">recurrent </w:t>
      </w:r>
      <w:r w:rsidDel="00000000" w:rsidR="00000000" w:rsidRPr="00000000">
        <w:rPr>
          <w:rtl w:val="0"/>
        </w:rPr>
        <w:t xml:space="preserve">and </w:t>
      </w:r>
      <w:r w:rsidDel="00000000" w:rsidR="00000000" w:rsidRPr="00000000">
        <w:rPr>
          <w:b w:val="1"/>
          <w:rtl w:val="0"/>
        </w:rPr>
        <w:t xml:space="preserve">morpheaform BCC</w:t>
      </w:r>
      <w:r w:rsidDel="00000000" w:rsidR="00000000" w:rsidRPr="00000000">
        <w:rPr>
          <w:rtl w:val="0"/>
        </w:rPr>
        <w:t xml:space="preserve">, as they are more infiltrative. </w:t>
      </w:r>
    </w:p>
    <w:p w:rsidR="00000000" w:rsidDel="00000000" w:rsidP="00000000" w:rsidRDefault="00000000" w:rsidRPr="00000000" w14:paraId="00001279">
      <w:pPr>
        <w:numPr>
          <w:ilvl w:val="1"/>
          <w:numId w:val="52"/>
        </w:numPr>
        <w:ind w:left="1440" w:hanging="360"/>
        <w:rPr>
          <w:b w:val="0"/>
          <w:color w:val="000000"/>
          <w:sz w:val="20"/>
          <w:szCs w:val="20"/>
        </w:rPr>
      </w:pPr>
      <w:r w:rsidDel="00000000" w:rsidR="00000000" w:rsidRPr="00000000">
        <w:rPr>
          <w:rtl w:val="0"/>
        </w:rPr>
        <w:t xml:space="preserve">Add 2 cm margin for high risk SqCC if possible.</w:t>
      </w:r>
    </w:p>
    <w:p w:rsidR="00000000" w:rsidDel="00000000" w:rsidP="00000000" w:rsidRDefault="00000000" w:rsidRPr="00000000" w14:paraId="0000127A">
      <w:pPr>
        <w:numPr>
          <w:ilvl w:val="1"/>
          <w:numId w:val="52"/>
        </w:numPr>
        <w:ind w:left="1440" w:hanging="360"/>
        <w:rPr>
          <w:b w:val="0"/>
          <w:color w:val="000000"/>
          <w:sz w:val="20"/>
          <w:szCs w:val="20"/>
        </w:rPr>
      </w:pPr>
      <w:r w:rsidDel="00000000" w:rsidR="00000000" w:rsidRPr="00000000">
        <w:rPr>
          <w:rtl w:val="0"/>
        </w:rPr>
        <w:t xml:space="preserve">Deep margin at least 0.5 cm deeper than suspected.</w:t>
      </w:r>
    </w:p>
    <w:p w:rsidR="00000000" w:rsidDel="00000000" w:rsidP="00000000" w:rsidRDefault="00000000" w:rsidRPr="00000000" w14:paraId="0000127B">
      <w:pPr>
        <w:numPr>
          <w:ilvl w:val="2"/>
          <w:numId w:val="52"/>
        </w:numPr>
        <w:ind w:left="2160" w:hanging="360"/>
        <w:rPr>
          <w:b w:val="0"/>
          <w:color w:val="000000"/>
          <w:sz w:val="20"/>
          <w:szCs w:val="20"/>
        </w:rPr>
      </w:pPr>
      <w:r w:rsidDel="00000000" w:rsidR="00000000" w:rsidRPr="00000000">
        <w:rPr>
          <w:rtl w:val="0"/>
        </w:rPr>
        <w:t xml:space="preserve">Add 0.5 cm for electrons due to lateral constriction of IDL in deep portions of the tumor.</w:t>
      </w:r>
    </w:p>
    <w:p w:rsidR="00000000" w:rsidDel="00000000" w:rsidP="00000000" w:rsidRDefault="00000000" w:rsidRPr="00000000" w14:paraId="0000127C">
      <w:pPr>
        <w:numPr>
          <w:ilvl w:val="3"/>
          <w:numId w:val="52"/>
        </w:numPr>
        <w:ind w:left="2880" w:hanging="360"/>
        <w:rPr>
          <w:b w:val="0"/>
          <w:color w:val="000000"/>
          <w:sz w:val="20"/>
          <w:szCs w:val="20"/>
        </w:rPr>
      </w:pPr>
      <w:r w:rsidDel="00000000" w:rsidR="00000000" w:rsidRPr="00000000">
        <w:rPr>
          <w:rtl w:val="0"/>
        </w:rPr>
        <w:t xml:space="preserve">Also increase dose ~10% because of lower RBE.</w:t>
      </w:r>
    </w:p>
    <w:p w:rsidR="00000000" w:rsidDel="00000000" w:rsidP="00000000" w:rsidRDefault="00000000" w:rsidRPr="00000000" w14:paraId="0000127D">
      <w:pPr>
        <w:numPr>
          <w:ilvl w:val="3"/>
          <w:numId w:val="52"/>
        </w:numPr>
        <w:ind w:left="2880" w:hanging="360"/>
        <w:rPr>
          <w:b w:val="0"/>
          <w:color w:val="000000"/>
          <w:sz w:val="20"/>
          <w:szCs w:val="20"/>
        </w:rPr>
      </w:pPr>
      <w:r w:rsidDel="00000000" w:rsidR="00000000" w:rsidRPr="00000000">
        <w:rPr>
          <w:rtl w:val="0"/>
        </w:rPr>
        <w:t xml:space="preserve">90% IDL should extend ~2mm beyond the deepest aspect of lesion.</w:t>
      </w:r>
    </w:p>
    <w:p w:rsidR="00000000" w:rsidDel="00000000" w:rsidP="00000000" w:rsidRDefault="00000000" w:rsidRPr="00000000" w14:paraId="0000127E">
      <w:pPr>
        <w:numPr>
          <w:ilvl w:val="4"/>
          <w:numId w:val="52"/>
        </w:numPr>
        <w:ind w:left="3600" w:hanging="360"/>
        <w:rPr>
          <w:b w:val="0"/>
          <w:color w:val="000000"/>
          <w:sz w:val="20"/>
          <w:szCs w:val="20"/>
        </w:rPr>
      </w:pPr>
      <w:r w:rsidDel="00000000" w:rsidR="00000000" w:rsidRPr="00000000">
        <w:rPr>
          <w:rtl w:val="0"/>
        </w:rPr>
        <w:t xml:space="preserve">Electron range: "5-4*-3-2 Rule": R</w:t>
      </w:r>
      <w:r w:rsidDel="00000000" w:rsidR="00000000" w:rsidRPr="00000000">
        <w:rPr>
          <w:vertAlign w:val="subscript"/>
          <w:rtl w:val="0"/>
        </w:rPr>
        <w:t xml:space="preserve">Dmax</w:t>
      </w:r>
      <w:r w:rsidDel="00000000" w:rsidR="00000000" w:rsidRPr="00000000">
        <w:rPr>
          <w:rtl w:val="0"/>
        </w:rPr>
        <w:t xml:space="preserve">-R</w:t>
      </w:r>
      <w:r w:rsidDel="00000000" w:rsidR="00000000" w:rsidRPr="00000000">
        <w:rPr>
          <w:vertAlign w:val="subscript"/>
          <w:rtl w:val="0"/>
        </w:rPr>
        <w:t xml:space="preserve">90</w:t>
      </w:r>
      <w:r w:rsidDel="00000000" w:rsidR="00000000" w:rsidRPr="00000000">
        <w:rPr>
          <w:rtl w:val="0"/>
        </w:rPr>
        <w:t xml:space="preserve">-R</w:t>
      </w:r>
      <w:r w:rsidDel="00000000" w:rsidR="00000000" w:rsidRPr="00000000">
        <w:rPr>
          <w:vertAlign w:val="subscript"/>
          <w:rtl w:val="0"/>
        </w:rPr>
        <w:t xml:space="preserve">80</w:t>
      </w:r>
      <w:r w:rsidDel="00000000" w:rsidR="00000000" w:rsidRPr="00000000">
        <w:rPr>
          <w:rtl w:val="0"/>
        </w:rPr>
        <w:t xml:space="preserve">-R</w:t>
      </w:r>
      <w:r w:rsidDel="00000000" w:rsidR="00000000" w:rsidRPr="00000000">
        <w:rPr>
          <w:vertAlign w:val="subscript"/>
          <w:rtl w:val="0"/>
        </w:rPr>
        <w:t xml:space="preserve">p</w:t>
      </w:r>
    </w:p>
    <w:p w:rsidR="00000000" w:rsidDel="00000000" w:rsidP="00000000" w:rsidRDefault="00000000" w:rsidRPr="00000000" w14:paraId="0000127F">
      <w:pPr>
        <w:numPr>
          <w:ilvl w:val="5"/>
          <w:numId w:val="52"/>
        </w:numPr>
        <w:ind w:left="4320" w:hanging="360"/>
        <w:rPr>
          <w:b w:val="0"/>
          <w:color w:val="000000"/>
          <w:sz w:val="20"/>
          <w:szCs w:val="20"/>
        </w:rPr>
      </w:pPr>
      <w:r w:rsidDel="00000000" w:rsidR="00000000" w:rsidRPr="00000000">
        <w:rPr>
          <w:rtl w:val="0"/>
        </w:rPr>
        <w:t xml:space="preserve">* 3.2 with some sources</w:t>
      </w:r>
    </w:p>
    <w:p w:rsidR="00000000" w:rsidDel="00000000" w:rsidP="00000000" w:rsidRDefault="00000000" w:rsidRPr="00000000" w14:paraId="00001280">
      <w:pPr>
        <w:numPr>
          <w:ilvl w:val="5"/>
          <w:numId w:val="52"/>
        </w:numPr>
        <w:ind w:left="4320" w:hanging="360"/>
        <w:rPr>
          <w:b w:val="0"/>
          <w:color w:val="000000"/>
          <w:sz w:val="20"/>
          <w:szCs w:val="20"/>
        </w:rPr>
      </w:pPr>
      <w:r w:rsidDel="00000000" w:rsidR="00000000" w:rsidRPr="00000000">
        <w:rPr>
          <w:rFonts w:ascii="Gungsuh" w:cs="Gungsuh" w:eastAsia="Gungsuh" w:hAnsi="Gungsuh"/>
          <w:rtl w:val="0"/>
        </w:rPr>
        <w:t xml:space="preserve">∴ Electron energy must be &gt;3x depth of lesion.</w:t>
      </w:r>
    </w:p>
    <w:p w:rsidR="00000000" w:rsidDel="00000000" w:rsidP="00000000" w:rsidRDefault="00000000" w:rsidRPr="00000000" w14:paraId="00001281">
      <w:pPr>
        <w:numPr>
          <w:ilvl w:val="3"/>
          <w:numId w:val="52"/>
        </w:numPr>
        <w:ind w:left="2880" w:hanging="360"/>
        <w:rPr>
          <w:b w:val="0"/>
          <w:color w:val="000000"/>
          <w:sz w:val="20"/>
          <w:szCs w:val="20"/>
        </w:rPr>
      </w:pPr>
      <w:r w:rsidDel="00000000" w:rsidR="00000000" w:rsidRPr="00000000">
        <w:rPr>
          <w:rtl w:val="0"/>
        </w:rPr>
        <w:t xml:space="preserve">For eye: lead shield, anesthetic drops pre-tx, eye patch post-tx due to impaired corneal reflex.</w:t>
      </w:r>
    </w:p>
    <w:p w:rsidR="00000000" w:rsidDel="00000000" w:rsidP="00000000" w:rsidRDefault="00000000" w:rsidRPr="00000000" w14:paraId="00001282">
      <w:pPr>
        <w:numPr>
          <w:ilvl w:val="3"/>
          <w:numId w:val="52"/>
        </w:numPr>
        <w:ind w:left="2880" w:hanging="360"/>
        <w:rPr>
          <w:b w:val="0"/>
          <w:color w:val="000000"/>
          <w:sz w:val="20"/>
          <w:szCs w:val="20"/>
        </w:rPr>
      </w:pPr>
      <w:r w:rsidDel="00000000" w:rsidR="00000000" w:rsidRPr="00000000">
        <w:rPr>
          <w:rtl w:val="0"/>
        </w:rPr>
        <w:t xml:space="preserve">For nose: wax bolus over whole nose to convert to a box-like contour to improve dose distribution.</w:t>
      </w:r>
    </w:p>
    <w:p w:rsidR="00000000" w:rsidDel="00000000" w:rsidP="00000000" w:rsidRDefault="00000000" w:rsidRPr="00000000" w14:paraId="00001283">
      <w:pPr>
        <w:numPr>
          <w:ilvl w:val="3"/>
          <w:numId w:val="52"/>
        </w:numPr>
        <w:ind w:left="2880" w:hanging="360"/>
        <w:rPr>
          <w:b w:val="0"/>
          <w:color w:val="000000"/>
          <w:sz w:val="20"/>
          <w:szCs w:val="20"/>
        </w:rPr>
      </w:pPr>
      <w:r w:rsidDel="00000000" w:rsidR="00000000" w:rsidRPr="00000000">
        <w:rPr>
          <w:rtl w:val="0"/>
        </w:rPr>
        <w:t xml:space="preserve">For lip: Lead shield between gingiva and lip.</w:t>
      </w:r>
    </w:p>
    <w:p w:rsidR="00000000" w:rsidDel="00000000" w:rsidP="00000000" w:rsidRDefault="00000000" w:rsidRPr="00000000" w14:paraId="00001284">
      <w:pPr>
        <w:numPr>
          <w:ilvl w:val="3"/>
          <w:numId w:val="52"/>
        </w:numPr>
        <w:ind w:left="2880" w:hanging="360"/>
        <w:rPr>
          <w:b w:val="0"/>
          <w:color w:val="000000"/>
          <w:sz w:val="20"/>
          <w:szCs w:val="20"/>
        </w:rPr>
      </w:pPr>
      <w:r w:rsidDel="00000000" w:rsidR="00000000" w:rsidRPr="00000000">
        <w:rPr>
          <w:rtl w:val="0"/>
        </w:rPr>
        <w:t xml:space="preserve">Thickness of lead = E/2 and cover with wax to prevent backscatter.</w:t>
      </w:r>
    </w:p>
    <w:p w:rsidR="00000000" w:rsidDel="00000000" w:rsidP="00000000" w:rsidRDefault="00000000" w:rsidRPr="00000000" w14:paraId="00001285">
      <w:pPr>
        <w:ind w:left="0" w:firstLine="0"/>
        <w:rPr/>
      </w:pPr>
      <w:r w:rsidDel="00000000" w:rsidR="00000000" w:rsidRPr="00000000">
        <w:rPr>
          <w:rtl w:val="0"/>
        </w:rPr>
      </w:r>
    </w:p>
    <w:tbl>
      <w:tblPr>
        <w:tblStyle w:val="Table39"/>
        <w:tblW w:w="8595.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680"/>
        <w:gridCol w:w="1320"/>
        <w:gridCol w:w="2220"/>
        <w:gridCol w:w="1170"/>
        <w:gridCol w:w="2205"/>
        <w:tblGridChange w:id="0">
          <w:tblGrid>
            <w:gridCol w:w="1680"/>
            <w:gridCol w:w="1320"/>
            <w:gridCol w:w="2220"/>
            <w:gridCol w:w="1170"/>
            <w:gridCol w:w="2205"/>
          </w:tblGrid>
        </w:tblGridChange>
      </w:tblGrid>
      <w:tr>
        <w:trPr>
          <w:trHeight w:val="300" w:hRule="atLeast"/>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286">
            <w:pPr>
              <w:widowControl w:val="0"/>
              <w:spacing w:line="276" w:lineRule="auto"/>
              <w:ind w:left="0" w:firstLine="0"/>
              <w:rPr/>
            </w:pPr>
            <w:r w:rsidDel="00000000" w:rsidR="00000000" w:rsidRPr="00000000">
              <w:rPr>
                <w:b w:val="1"/>
                <w:rtl w:val="0"/>
              </w:rPr>
              <w:t xml:space="preserve">BCC/SqCC</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287">
            <w:pPr>
              <w:widowControl w:val="0"/>
              <w:spacing w:line="276" w:lineRule="auto"/>
              <w:ind w:left="0" w:firstLine="0"/>
              <w:rPr/>
            </w:pPr>
            <w:r w:rsidDel="00000000" w:rsidR="00000000" w:rsidRPr="00000000">
              <w:rPr>
                <w:b w:val="1"/>
                <w:rtl w:val="0"/>
              </w:rPr>
              <w:t xml:space="preserve">&lt; 2 cm</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288">
            <w:pPr>
              <w:widowControl w:val="0"/>
              <w:spacing w:line="276" w:lineRule="auto"/>
              <w:ind w:left="0" w:firstLine="0"/>
              <w:rPr/>
            </w:pPr>
            <w:r w:rsidDel="00000000" w:rsidR="00000000" w:rsidRPr="00000000">
              <w:rPr>
                <w:b w:val="1"/>
                <w:rtl w:val="0"/>
              </w:rPr>
              <w:t xml:space="preserve">&gt;2 cm, &gt;6mm DOI, T3-4</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289">
            <w:pPr>
              <w:widowControl w:val="0"/>
              <w:spacing w:line="276" w:lineRule="auto"/>
              <w:ind w:left="0" w:firstLine="0"/>
              <w:rPr/>
            </w:pPr>
            <w:r w:rsidDel="00000000" w:rsidR="00000000" w:rsidRPr="00000000">
              <w:rPr>
                <w:b w:val="1"/>
                <w:rtl w:val="0"/>
              </w:rPr>
              <w:t xml:space="preserve">Adjuvant</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28A">
            <w:pPr>
              <w:widowControl w:val="0"/>
              <w:spacing w:line="276" w:lineRule="auto"/>
              <w:ind w:left="0" w:firstLine="0"/>
              <w:rPr>
                <w:rFonts w:ascii="Arial" w:cs="Arial" w:eastAsia="Arial" w:hAnsi="Arial"/>
              </w:rPr>
            </w:pPr>
            <w:r w:rsidDel="00000000" w:rsidR="00000000" w:rsidRPr="00000000">
              <w:rPr>
                <w:b w:val="1"/>
                <w:rtl w:val="0"/>
              </w:rPr>
              <w:t xml:space="preserve">Regional SqCC</w:t>
            </w:r>
            <w:r w:rsidDel="00000000" w:rsidR="00000000" w:rsidRPr="00000000">
              <w:rPr>
                <w:rtl w:val="0"/>
              </w:rPr>
            </w:r>
          </w:p>
        </w:tc>
      </w:tr>
      <w:tr>
        <w:trPr>
          <w:trHeight w:val="320"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28B">
            <w:pPr>
              <w:widowControl w:val="0"/>
              <w:spacing w:line="276" w:lineRule="auto"/>
              <w:ind w:left="0" w:firstLine="0"/>
              <w:rPr/>
            </w:pPr>
            <w:r w:rsidDel="00000000" w:rsidR="00000000" w:rsidRPr="00000000">
              <w:rPr>
                <w:rtl w:val="0"/>
              </w:rPr>
              <w:t xml:space="preserve">Conventional</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28C">
            <w:pPr>
              <w:widowControl w:val="0"/>
              <w:spacing w:line="276" w:lineRule="auto"/>
              <w:ind w:left="0" w:firstLine="0"/>
              <w:rPr/>
            </w:pPr>
            <w:r w:rsidDel="00000000" w:rsidR="00000000" w:rsidRPr="00000000">
              <w:rPr>
                <w:rtl w:val="0"/>
              </w:rPr>
              <w:t xml:space="preserve">60-64 Gy</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28D">
            <w:pPr>
              <w:widowControl w:val="0"/>
              <w:spacing w:line="276" w:lineRule="auto"/>
              <w:ind w:left="0" w:firstLine="0"/>
              <w:rPr/>
            </w:pPr>
            <w:r w:rsidDel="00000000" w:rsidR="00000000" w:rsidRPr="00000000">
              <w:rPr>
                <w:rtl w:val="0"/>
              </w:rPr>
              <w:t xml:space="preserve">60-70 Gy (cartilage)</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28E">
            <w:pPr>
              <w:widowControl w:val="0"/>
              <w:spacing w:line="276" w:lineRule="auto"/>
              <w:ind w:left="0" w:firstLine="0"/>
              <w:rPr/>
            </w:pPr>
            <w:r w:rsidDel="00000000" w:rsidR="00000000" w:rsidRPr="00000000">
              <w:rPr>
                <w:rtl w:val="0"/>
              </w:rPr>
              <w:t xml:space="preserve">60-64 Gy</w:t>
            </w:r>
          </w:p>
        </w:tc>
        <w:tc>
          <w:tcPr>
            <w:vMerge w:val="restart"/>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128F">
            <w:pPr>
              <w:widowControl w:val="0"/>
              <w:spacing w:line="276" w:lineRule="auto"/>
              <w:ind w:left="0" w:firstLine="0"/>
              <w:rPr/>
            </w:pPr>
            <w:r w:rsidDel="00000000" w:rsidR="00000000" w:rsidRPr="00000000">
              <w:rPr>
                <w:rtl w:val="0"/>
              </w:rPr>
              <w:t xml:space="preserve">50-60 Gy if SM-</w:t>
            </w:r>
          </w:p>
          <w:p w:rsidR="00000000" w:rsidDel="00000000" w:rsidP="00000000" w:rsidRDefault="00000000" w:rsidRPr="00000000" w14:paraId="00001290">
            <w:pPr>
              <w:widowControl w:val="0"/>
              <w:spacing w:line="276" w:lineRule="auto"/>
              <w:ind w:left="0" w:firstLine="0"/>
              <w:rPr/>
            </w:pPr>
            <w:r w:rsidDel="00000000" w:rsidR="00000000" w:rsidRPr="00000000">
              <w:rPr>
                <w:rtl w:val="0"/>
              </w:rPr>
              <w:t xml:space="preserve">60-66 Gy if SM+ or ECE</w:t>
            </w:r>
          </w:p>
          <w:p w:rsidR="00000000" w:rsidDel="00000000" w:rsidP="00000000" w:rsidRDefault="00000000" w:rsidRPr="00000000" w14:paraId="00001291">
            <w:pPr>
              <w:widowControl w:val="0"/>
              <w:spacing w:line="276" w:lineRule="auto"/>
              <w:ind w:left="0" w:firstLine="0"/>
              <w:rPr/>
            </w:pPr>
            <w:r w:rsidDel="00000000" w:rsidR="00000000" w:rsidRPr="00000000">
              <w:rPr>
                <w:rtl w:val="0"/>
              </w:rPr>
              <w:t xml:space="preserve">50/25 if cN0, at risk</w:t>
            </w:r>
          </w:p>
          <w:p w:rsidR="00000000" w:rsidDel="00000000" w:rsidP="00000000" w:rsidRDefault="00000000" w:rsidRPr="00000000" w14:paraId="00001292">
            <w:pPr>
              <w:widowControl w:val="0"/>
              <w:spacing w:line="276" w:lineRule="auto"/>
              <w:ind w:left="0" w:firstLine="0"/>
              <w:rPr/>
            </w:pPr>
            <w:r w:rsidDel="00000000" w:rsidR="00000000" w:rsidRPr="00000000">
              <w:rPr>
                <w:rtl w:val="0"/>
              </w:rPr>
              <w:t xml:space="preserve">60-70 Gy for cN+</w:t>
            </w:r>
          </w:p>
        </w:tc>
      </w:tr>
      <w:tr>
        <w:trPr>
          <w:trHeight w:val="320"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293">
            <w:pPr>
              <w:widowControl w:val="0"/>
              <w:spacing w:line="276" w:lineRule="auto"/>
              <w:ind w:left="0" w:firstLine="0"/>
              <w:rPr/>
            </w:pPr>
            <w:r w:rsidDel="00000000" w:rsidR="00000000" w:rsidRPr="00000000">
              <w:rPr>
                <w:rtl w:val="0"/>
              </w:rPr>
              <w:t xml:space="preserve">Hypofractionation</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294">
            <w:pPr>
              <w:widowControl w:val="0"/>
              <w:spacing w:line="276" w:lineRule="auto"/>
              <w:ind w:left="0" w:firstLine="0"/>
              <w:rPr/>
            </w:pPr>
            <w:r w:rsidDel="00000000" w:rsidR="00000000" w:rsidRPr="00000000">
              <w:rPr>
                <w:rtl w:val="0"/>
              </w:rPr>
              <w:t xml:space="preserve">55/20, 50/15</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295">
            <w:pPr>
              <w:widowControl w:val="0"/>
              <w:spacing w:line="276" w:lineRule="auto"/>
              <w:ind w:left="0" w:firstLine="0"/>
              <w:rPr/>
            </w:pPr>
            <w:r w:rsidDel="00000000" w:rsidR="00000000" w:rsidRPr="00000000">
              <w:rPr>
                <w:rtl w:val="0"/>
              </w:rPr>
              <w:t xml:space="preserve">55/20, 45/15</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296">
            <w:pPr>
              <w:widowControl w:val="0"/>
              <w:spacing w:line="276" w:lineRule="auto"/>
              <w:ind w:left="0" w:firstLine="0"/>
              <w:rPr/>
            </w:pPr>
            <w:r w:rsidDel="00000000" w:rsidR="00000000" w:rsidRPr="00000000">
              <w:rPr>
                <w:rtl w:val="0"/>
              </w:rPr>
              <w:t xml:space="preserve">50/20</w:t>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1297">
            <w:pPr>
              <w:widowControl w:val="0"/>
              <w:spacing w:line="276" w:lineRule="auto"/>
              <w:ind w:left="0" w:firstLine="0"/>
              <w:rPr>
                <w:rFonts w:ascii="Arial" w:cs="Arial" w:eastAsia="Arial" w:hAnsi="Arial"/>
              </w:rPr>
            </w:pPr>
            <w:r w:rsidDel="00000000" w:rsidR="00000000" w:rsidRPr="00000000">
              <w:rPr>
                <w:rtl w:val="0"/>
              </w:rPr>
            </w:r>
          </w:p>
        </w:tc>
      </w:tr>
      <w:tr>
        <w:trPr>
          <w:trHeight w:val="320" w:hRule="atLeast"/>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1298">
            <w:pPr>
              <w:widowControl w:val="0"/>
              <w:spacing w:line="276" w:lineRule="auto"/>
              <w:ind w:left="0" w:firstLine="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1299">
            <w:pPr>
              <w:widowControl w:val="0"/>
              <w:spacing w:line="276" w:lineRule="auto"/>
              <w:ind w:left="0" w:firstLine="0"/>
              <w:rPr/>
            </w:pPr>
            <w:r w:rsidDel="00000000" w:rsidR="00000000" w:rsidRPr="00000000">
              <w:rPr>
                <w:rtl w:val="0"/>
              </w:rPr>
              <w:t xml:space="preserve">40/10</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129A">
            <w:pPr>
              <w:widowControl w:val="0"/>
              <w:spacing w:line="276" w:lineRule="auto"/>
              <w:ind w:left="0" w:firstLine="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129B">
            <w:pPr>
              <w:widowControl w:val="0"/>
              <w:spacing w:line="276" w:lineRule="auto"/>
              <w:ind w:left="0" w:firstLine="0"/>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129C">
            <w:pPr>
              <w:widowControl w:val="0"/>
              <w:spacing w:line="276" w:lineRule="auto"/>
              <w:ind w:left="0" w:firstLine="0"/>
              <w:rPr>
                <w:rFonts w:ascii="Arial" w:cs="Arial" w:eastAsia="Arial" w:hAnsi="Arial"/>
              </w:rPr>
            </w:pPr>
            <w:r w:rsidDel="00000000" w:rsidR="00000000" w:rsidRPr="00000000">
              <w:rPr>
                <w:rtl w:val="0"/>
              </w:rPr>
            </w:r>
          </w:p>
        </w:tc>
      </w:tr>
      <w:tr>
        <w:trPr>
          <w:trHeight w:val="340" w:hRule="atLeast"/>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129D">
            <w:pPr>
              <w:widowControl w:val="0"/>
              <w:spacing w:line="276" w:lineRule="auto"/>
              <w:ind w:left="0" w:firstLine="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129E">
            <w:pPr>
              <w:widowControl w:val="0"/>
              <w:spacing w:line="276" w:lineRule="auto"/>
              <w:ind w:left="0" w:firstLine="0"/>
              <w:rPr/>
            </w:pPr>
            <w:r w:rsidDel="00000000" w:rsidR="00000000" w:rsidRPr="00000000">
              <w:rPr>
                <w:rtl w:val="0"/>
              </w:rPr>
              <w:t xml:space="preserve">30/5 biw</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129F">
            <w:pPr>
              <w:widowControl w:val="0"/>
              <w:spacing w:line="276" w:lineRule="auto"/>
              <w:ind w:left="0" w:firstLine="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12A0">
            <w:pPr>
              <w:widowControl w:val="0"/>
              <w:spacing w:line="276" w:lineRule="auto"/>
              <w:ind w:left="0" w:firstLine="0"/>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12A1">
            <w:pPr>
              <w:widowControl w:val="0"/>
              <w:spacing w:line="276" w:lineRule="auto"/>
              <w:ind w:left="0" w:firstLine="0"/>
              <w:rPr>
                <w:rFonts w:ascii="Arial" w:cs="Arial" w:eastAsia="Arial" w:hAnsi="Arial"/>
              </w:rPr>
            </w:pPr>
            <w:r w:rsidDel="00000000" w:rsidR="00000000" w:rsidRPr="00000000">
              <w:rPr>
                <w:rtl w:val="0"/>
              </w:rPr>
            </w:r>
          </w:p>
        </w:tc>
      </w:tr>
    </w:tbl>
    <w:p w:rsidR="00000000" w:rsidDel="00000000" w:rsidP="00000000" w:rsidRDefault="00000000" w:rsidRPr="00000000" w14:paraId="000012A2">
      <w:pPr>
        <w:ind w:left="0" w:firstLine="0"/>
        <w:rPr/>
      </w:pPr>
      <w:r w:rsidDel="00000000" w:rsidR="00000000" w:rsidRPr="00000000">
        <w:rPr>
          <w:rtl w:val="0"/>
        </w:rPr>
      </w:r>
    </w:p>
    <w:p w:rsidR="00000000" w:rsidDel="00000000" w:rsidP="00000000" w:rsidRDefault="00000000" w:rsidRPr="00000000" w14:paraId="000012A3">
      <w:pPr>
        <w:numPr>
          <w:ilvl w:val="0"/>
          <w:numId w:val="52"/>
        </w:numPr>
        <w:rPr>
          <w:b w:val="0"/>
          <w:color w:val="000000"/>
          <w:sz w:val="20"/>
          <w:szCs w:val="20"/>
        </w:rPr>
      </w:pPr>
      <w:r w:rsidDel="00000000" w:rsidR="00000000" w:rsidRPr="00000000">
        <w:rPr>
          <w:rtl w:val="0"/>
        </w:rPr>
        <w:t xml:space="preserve">Fractionation</w:t>
      </w:r>
    </w:p>
    <w:p w:rsidR="00000000" w:rsidDel="00000000" w:rsidP="00000000" w:rsidRDefault="00000000" w:rsidRPr="00000000" w14:paraId="000012A4">
      <w:pPr>
        <w:numPr>
          <w:ilvl w:val="1"/>
          <w:numId w:val="52"/>
        </w:numPr>
        <w:ind w:left="1440" w:hanging="360"/>
        <w:rPr>
          <w:b w:val="0"/>
          <w:color w:val="000000"/>
          <w:sz w:val="20"/>
          <w:szCs w:val="20"/>
        </w:rPr>
      </w:pPr>
      <w:r w:rsidDel="00000000" w:rsidR="00000000" w:rsidRPr="00000000">
        <w:rPr>
          <w:rtl w:val="0"/>
        </w:rPr>
        <w:t xml:space="preserve">&lt; 2 cm: 60-64/30-32, </w:t>
      </w:r>
      <w:r w:rsidDel="00000000" w:rsidR="00000000" w:rsidRPr="00000000">
        <w:rPr>
          <w:b w:val="1"/>
          <w:rtl w:val="0"/>
        </w:rPr>
        <w:t xml:space="preserve">55</w:t>
      </w:r>
      <w:r w:rsidDel="00000000" w:rsidR="00000000" w:rsidRPr="00000000">
        <w:rPr>
          <w:rtl w:val="0"/>
        </w:rPr>
        <w:t xml:space="preserve">/</w:t>
      </w:r>
      <w:r w:rsidDel="00000000" w:rsidR="00000000" w:rsidRPr="00000000">
        <w:rPr>
          <w:b w:val="1"/>
          <w:rtl w:val="0"/>
        </w:rPr>
        <w:t xml:space="preserve">20 </w:t>
      </w:r>
      <w:r w:rsidDel="00000000" w:rsidR="00000000" w:rsidRPr="00000000">
        <w:rPr>
          <w:rtl w:val="0"/>
        </w:rPr>
        <w:t xml:space="preserve">(2.75), </w:t>
      </w:r>
      <w:r w:rsidDel="00000000" w:rsidR="00000000" w:rsidRPr="00000000">
        <w:rPr>
          <w:b w:val="1"/>
          <w:rtl w:val="0"/>
        </w:rPr>
        <w:t xml:space="preserve">50</w:t>
      </w:r>
      <w:r w:rsidDel="00000000" w:rsidR="00000000" w:rsidRPr="00000000">
        <w:rPr>
          <w:rtl w:val="0"/>
        </w:rPr>
        <w:t xml:space="preserve">/</w:t>
      </w:r>
      <w:r w:rsidDel="00000000" w:rsidR="00000000" w:rsidRPr="00000000">
        <w:rPr>
          <w:b w:val="1"/>
          <w:rtl w:val="0"/>
        </w:rPr>
        <w:t xml:space="preserve">15</w:t>
      </w:r>
      <w:r w:rsidDel="00000000" w:rsidR="00000000" w:rsidRPr="00000000">
        <w:rPr>
          <w:rtl w:val="0"/>
        </w:rPr>
        <w:t xml:space="preserve"> (45-51/15-17), 44-</w:t>
      </w:r>
      <w:r w:rsidDel="00000000" w:rsidR="00000000" w:rsidRPr="00000000">
        <w:rPr>
          <w:b w:val="1"/>
          <w:rtl w:val="0"/>
        </w:rPr>
        <w:t xml:space="preserve">40</w:t>
      </w:r>
      <w:r w:rsidDel="00000000" w:rsidR="00000000" w:rsidRPr="00000000">
        <w:rPr>
          <w:rtl w:val="0"/>
        </w:rPr>
        <w:t xml:space="preserve">/</w:t>
      </w:r>
      <w:r w:rsidDel="00000000" w:rsidR="00000000" w:rsidRPr="00000000">
        <w:rPr>
          <w:b w:val="1"/>
          <w:rtl w:val="0"/>
        </w:rPr>
        <w:t xml:space="preserve">10</w:t>
      </w:r>
      <w:r w:rsidDel="00000000" w:rsidR="00000000" w:rsidRPr="00000000">
        <w:rPr>
          <w:rtl w:val="0"/>
        </w:rPr>
        <w:t xml:space="preserve">, </w:t>
      </w:r>
      <w:r w:rsidDel="00000000" w:rsidR="00000000" w:rsidRPr="00000000">
        <w:rPr>
          <w:b w:val="1"/>
          <w:rtl w:val="0"/>
        </w:rPr>
        <w:t xml:space="preserve">30</w:t>
      </w:r>
      <w:r w:rsidDel="00000000" w:rsidR="00000000" w:rsidRPr="00000000">
        <w:rPr>
          <w:rtl w:val="0"/>
        </w:rPr>
        <w:t xml:space="preserve">/</w:t>
      </w:r>
      <w:r w:rsidDel="00000000" w:rsidR="00000000" w:rsidRPr="00000000">
        <w:rPr>
          <w:b w:val="1"/>
          <w:rtl w:val="0"/>
        </w:rPr>
        <w:t xml:space="preserve">5</w:t>
      </w:r>
      <w:r w:rsidDel="00000000" w:rsidR="00000000" w:rsidRPr="00000000">
        <w:rPr>
          <w:rtl w:val="0"/>
        </w:rPr>
        <w:t xml:space="preserve">. </w:t>
      </w:r>
    </w:p>
    <w:p w:rsidR="00000000" w:rsidDel="00000000" w:rsidP="00000000" w:rsidRDefault="00000000" w:rsidRPr="00000000" w14:paraId="000012A5">
      <w:pPr>
        <w:numPr>
          <w:ilvl w:val="1"/>
          <w:numId w:val="52"/>
        </w:numPr>
        <w:ind w:left="1440" w:hanging="360"/>
        <w:rPr>
          <w:b w:val="0"/>
          <w:color w:val="000000"/>
          <w:sz w:val="20"/>
          <w:szCs w:val="20"/>
        </w:rPr>
      </w:pPr>
      <w:r w:rsidDel="00000000" w:rsidR="00000000" w:rsidRPr="00000000">
        <w:rPr>
          <w:rtl w:val="0"/>
        </w:rPr>
        <w:t xml:space="preserve">&gt;2 cm and no cartilage: 55/22 (2.5).</w:t>
      </w:r>
    </w:p>
    <w:p w:rsidR="00000000" w:rsidDel="00000000" w:rsidP="00000000" w:rsidRDefault="00000000" w:rsidRPr="00000000" w14:paraId="000012A6">
      <w:pPr>
        <w:numPr>
          <w:ilvl w:val="1"/>
          <w:numId w:val="52"/>
        </w:numPr>
        <w:ind w:left="1440" w:hanging="360"/>
        <w:rPr>
          <w:b w:val="0"/>
          <w:color w:val="000000"/>
          <w:sz w:val="20"/>
          <w:szCs w:val="20"/>
        </w:rPr>
      </w:pPr>
      <w:r w:rsidDel="00000000" w:rsidR="00000000" w:rsidRPr="00000000">
        <w:rPr>
          <w:rtl w:val="0"/>
        </w:rPr>
        <w:t xml:space="preserve">&gt;2 cm and cartilage: 64-70/32-33.</w:t>
      </w:r>
    </w:p>
    <w:p w:rsidR="00000000" w:rsidDel="00000000" w:rsidP="00000000" w:rsidRDefault="00000000" w:rsidRPr="00000000" w14:paraId="000012A7">
      <w:pPr>
        <w:numPr>
          <w:ilvl w:val="2"/>
          <w:numId w:val="52"/>
        </w:numPr>
        <w:ind w:left="2160" w:hanging="360"/>
        <w:rPr>
          <w:b w:val="0"/>
          <w:color w:val="000000"/>
          <w:sz w:val="20"/>
          <w:szCs w:val="20"/>
        </w:rPr>
      </w:pPr>
      <w:r w:rsidDel="00000000" w:rsidR="00000000" w:rsidRPr="00000000">
        <w:rPr>
          <w:rtl w:val="0"/>
        </w:rPr>
        <w:t xml:space="preserve">While treating cartilage, always keep daily dose </w:t>
      </w:r>
      <w:r w:rsidDel="00000000" w:rsidR="00000000" w:rsidRPr="00000000">
        <w:rPr>
          <w:b w:val="1"/>
          <w:rtl w:val="0"/>
        </w:rPr>
        <w:t xml:space="preserve">&lt; 3 Gy/fx</w:t>
      </w:r>
      <w:r w:rsidDel="00000000" w:rsidR="00000000" w:rsidRPr="00000000">
        <w:rPr>
          <w:rtl w:val="0"/>
        </w:rPr>
        <w:t xml:space="preserve">.</w:t>
      </w:r>
    </w:p>
    <w:p w:rsidR="00000000" w:rsidDel="00000000" w:rsidP="00000000" w:rsidRDefault="00000000" w:rsidRPr="00000000" w14:paraId="000012A8">
      <w:pPr>
        <w:numPr>
          <w:ilvl w:val="1"/>
          <w:numId w:val="52"/>
        </w:numPr>
        <w:ind w:left="1440" w:hanging="360"/>
        <w:rPr>
          <w:b w:val="0"/>
          <w:color w:val="000000"/>
          <w:sz w:val="20"/>
          <w:szCs w:val="20"/>
        </w:rPr>
      </w:pPr>
      <w:r w:rsidDel="00000000" w:rsidR="00000000" w:rsidRPr="00000000">
        <w:rPr>
          <w:rtl w:val="0"/>
        </w:rPr>
        <w:t xml:space="preserve">ENI: 50/20. </w:t>
      </w:r>
    </w:p>
    <w:p w:rsidR="00000000" w:rsidDel="00000000" w:rsidP="00000000" w:rsidRDefault="00000000" w:rsidRPr="00000000" w14:paraId="000012A9">
      <w:pPr>
        <w:numPr>
          <w:ilvl w:val="1"/>
          <w:numId w:val="52"/>
        </w:numPr>
        <w:ind w:left="1440" w:hanging="360"/>
        <w:rPr>
          <w:b w:val="0"/>
          <w:color w:val="000000"/>
          <w:sz w:val="20"/>
          <w:szCs w:val="20"/>
        </w:rPr>
      </w:pPr>
      <w:r w:rsidDel="00000000" w:rsidR="00000000" w:rsidRPr="00000000">
        <w:rPr>
          <w:rtl w:val="0"/>
        </w:rPr>
        <w:t xml:space="preserve">Gross LN 66-70 Gy. </w:t>
      </w:r>
    </w:p>
    <w:p w:rsidR="00000000" w:rsidDel="00000000" w:rsidP="00000000" w:rsidRDefault="00000000" w:rsidRPr="00000000" w14:paraId="000012AA">
      <w:pPr>
        <w:numPr>
          <w:ilvl w:val="1"/>
          <w:numId w:val="52"/>
        </w:numPr>
        <w:ind w:left="1440" w:hanging="360"/>
        <w:rPr>
          <w:b w:val="0"/>
          <w:color w:val="000000"/>
          <w:sz w:val="20"/>
          <w:szCs w:val="20"/>
        </w:rPr>
      </w:pPr>
      <w:r w:rsidDel="00000000" w:rsidR="00000000" w:rsidRPr="00000000">
        <w:rPr>
          <w:rtl w:val="0"/>
        </w:rPr>
        <w:t xml:space="preserve">Adjuvant RT, SM-:  60/30 or 50/20. </w:t>
      </w:r>
    </w:p>
    <w:p w:rsidR="00000000" w:rsidDel="00000000" w:rsidP="00000000" w:rsidRDefault="00000000" w:rsidRPr="00000000" w14:paraId="000012AB">
      <w:pPr>
        <w:numPr>
          <w:ilvl w:val="1"/>
          <w:numId w:val="52"/>
        </w:numPr>
        <w:ind w:left="1440" w:hanging="360"/>
        <w:rPr>
          <w:b w:val="0"/>
          <w:color w:val="000000"/>
          <w:sz w:val="20"/>
          <w:szCs w:val="20"/>
        </w:rPr>
      </w:pPr>
      <w:r w:rsidDel="00000000" w:rsidR="00000000" w:rsidRPr="00000000">
        <w:rPr>
          <w:rtl w:val="0"/>
        </w:rPr>
        <w:t xml:space="preserve">LN 50-56/25-28 if no ECE, 60 Gy if ECE. </w:t>
      </w:r>
    </w:p>
    <w:p w:rsidR="00000000" w:rsidDel="00000000" w:rsidP="00000000" w:rsidRDefault="00000000" w:rsidRPr="00000000" w14:paraId="000012AC">
      <w:pPr>
        <w:pStyle w:val="Heading2"/>
        <w:rPr/>
      </w:pPr>
      <w:bookmarkStart w:colFirst="0" w:colLast="0" w:name="_i16kj2wzjiua" w:id="313"/>
      <w:bookmarkEnd w:id="313"/>
      <w:hyperlink w:anchor="_chszrqy0jz0x">
        <w:r w:rsidDel="00000000" w:rsidR="00000000" w:rsidRPr="00000000">
          <w:rPr>
            <w:rtl w:val="0"/>
          </w:rPr>
          <w:t xml:space="preserve">Follow up</w:t>
        </w:r>
      </w:hyperlink>
      <w:r w:rsidDel="00000000" w:rsidR="00000000" w:rsidRPr="00000000">
        <w:rPr>
          <w:rtl w:val="0"/>
        </w:rPr>
      </w:r>
    </w:p>
    <w:p w:rsidR="00000000" w:rsidDel="00000000" w:rsidP="00000000" w:rsidRDefault="00000000" w:rsidRPr="00000000" w14:paraId="000012AD">
      <w:pPr>
        <w:numPr>
          <w:ilvl w:val="0"/>
          <w:numId w:val="80"/>
        </w:numPr>
        <w:rPr>
          <w:b w:val="0"/>
          <w:color w:val="000000"/>
          <w:sz w:val="20"/>
          <w:szCs w:val="20"/>
        </w:rPr>
      </w:pPr>
      <w:r w:rsidDel="00000000" w:rsidR="00000000" w:rsidRPr="00000000">
        <w:rPr>
          <w:rtl w:val="0"/>
        </w:rPr>
        <w:t xml:space="preserve">Melanoma f/u:</w:t>
      </w:r>
    </w:p>
    <w:p w:rsidR="00000000" w:rsidDel="00000000" w:rsidP="00000000" w:rsidRDefault="00000000" w:rsidRPr="00000000" w14:paraId="000012AE">
      <w:pPr>
        <w:numPr>
          <w:ilvl w:val="1"/>
          <w:numId w:val="80"/>
        </w:numPr>
        <w:ind w:left="1440" w:hanging="360"/>
        <w:rPr>
          <w:b w:val="0"/>
          <w:color w:val="000000"/>
          <w:sz w:val="20"/>
          <w:szCs w:val="20"/>
        </w:rPr>
      </w:pPr>
      <w:r w:rsidDel="00000000" w:rsidR="00000000" w:rsidRPr="00000000">
        <w:rPr>
          <w:rtl w:val="0"/>
        </w:rPr>
        <w:t xml:space="preserve">Skin exam for life.</w:t>
      </w:r>
    </w:p>
    <w:p w:rsidR="00000000" w:rsidDel="00000000" w:rsidP="00000000" w:rsidRDefault="00000000" w:rsidRPr="00000000" w14:paraId="000012AF">
      <w:pPr>
        <w:numPr>
          <w:ilvl w:val="1"/>
          <w:numId w:val="80"/>
        </w:numPr>
        <w:ind w:left="1440" w:hanging="360"/>
        <w:rPr>
          <w:b w:val="0"/>
          <w:color w:val="000000"/>
          <w:sz w:val="20"/>
          <w:szCs w:val="20"/>
        </w:rPr>
      </w:pPr>
      <w:r w:rsidDel="00000000" w:rsidR="00000000" w:rsidRPr="00000000">
        <w:rPr>
          <w:rtl w:val="0"/>
        </w:rPr>
        <w:t xml:space="preserve">Stage I-IIa: Visit q6mo x5y and imaging only if signs/symptoms.</w:t>
      </w:r>
    </w:p>
    <w:p w:rsidR="00000000" w:rsidDel="00000000" w:rsidP="00000000" w:rsidRDefault="00000000" w:rsidRPr="00000000" w14:paraId="000012B0">
      <w:pPr>
        <w:numPr>
          <w:ilvl w:val="1"/>
          <w:numId w:val="80"/>
        </w:numPr>
        <w:ind w:left="1440" w:hanging="360"/>
        <w:rPr>
          <w:b w:val="0"/>
          <w:color w:val="000000"/>
          <w:sz w:val="20"/>
          <w:szCs w:val="20"/>
        </w:rPr>
      </w:pPr>
      <w:r w:rsidDel="00000000" w:rsidR="00000000" w:rsidRPr="00000000">
        <w:rPr>
          <w:rtl w:val="0"/>
        </w:rPr>
        <w:t xml:space="preserve">Stage IIb-IV: Visit q3-6mo x2y, then q3-12mo x3y, then annually. Routine labs for the first five years. and "consider imaging every 3-12mo or as indicated"</w:t>
      </w:r>
    </w:p>
    <w:p w:rsidR="00000000" w:rsidDel="00000000" w:rsidP="00000000" w:rsidRDefault="00000000" w:rsidRPr="00000000" w14:paraId="000012B1">
      <w:pPr>
        <w:numPr>
          <w:ilvl w:val="0"/>
          <w:numId w:val="80"/>
        </w:numPr>
        <w:rPr>
          <w:b w:val="0"/>
          <w:color w:val="000000"/>
          <w:sz w:val="20"/>
          <w:szCs w:val="20"/>
        </w:rPr>
      </w:pPr>
      <w:r w:rsidDel="00000000" w:rsidR="00000000" w:rsidRPr="00000000">
        <w:rPr>
          <w:rtl w:val="0"/>
        </w:rPr>
        <w:t xml:space="preserve">Non-melanoma f/u:</w:t>
      </w:r>
    </w:p>
    <w:p w:rsidR="00000000" w:rsidDel="00000000" w:rsidP="00000000" w:rsidRDefault="00000000" w:rsidRPr="00000000" w14:paraId="000012B2">
      <w:pPr>
        <w:numPr>
          <w:ilvl w:val="1"/>
          <w:numId w:val="80"/>
        </w:numPr>
        <w:ind w:left="1440" w:hanging="360"/>
        <w:rPr>
          <w:b w:val="0"/>
          <w:color w:val="000000"/>
          <w:sz w:val="20"/>
          <w:szCs w:val="20"/>
        </w:rPr>
      </w:pPr>
      <w:r w:rsidDel="00000000" w:rsidR="00000000" w:rsidRPr="00000000">
        <w:rPr>
          <w:rtl w:val="0"/>
        </w:rPr>
        <w:t xml:space="preserve">Skin exam for life.</w:t>
      </w:r>
    </w:p>
    <w:p w:rsidR="00000000" w:rsidDel="00000000" w:rsidP="00000000" w:rsidRDefault="00000000" w:rsidRPr="00000000" w14:paraId="000012B3">
      <w:pPr>
        <w:numPr>
          <w:ilvl w:val="1"/>
          <w:numId w:val="80"/>
        </w:numPr>
        <w:ind w:left="1440" w:hanging="360"/>
        <w:rPr>
          <w:b w:val="0"/>
          <w:color w:val="000000"/>
          <w:sz w:val="20"/>
          <w:szCs w:val="20"/>
        </w:rPr>
      </w:pPr>
      <w:r w:rsidDel="00000000" w:rsidR="00000000" w:rsidRPr="00000000">
        <w:rPr>
          <w:rtl w:val="0"/>
        </w:rPr>
        <w:t xml:space="preserve">Local dz: Visit q3-12mo x 1-2y, then q6-12mo x3y, then annually.</w:t>
      </w:r>
    </w:p>
    <w:p w:rsidR="00000000" w:rsidDel="00000000" w:rsidP="00000000" w:rsidRDefault="00000000" w:rsidRPr="00000000" w14:paraId="000012B4">
      <w:pPr>
        <w:numPr>
          <w:ilvl w:val="1"/>
          <w:numId w:val="80"/>
        </w:numPr>
        <w:ind w:left="1440" w:hanging="360"/>
        <w:rPr>
          <w:b w:val="0"/>
          <w:color w:val="000000"/>
          <w:sz w:val="20"/>
          <w:szCs w:val="20"/>
        </w:rPr>
      </w:pPr>
      <w:r w:rsidDel="00000000" w:rsidR="00000000" w:rsidRPr="00000000">
        <w:rPr>
          <w:rtl w:val="0"/>
        </w:rPr>
        <w:t xml:space="preserve">Regional dz: Visit q1-3mo x1y, q2-4mo x1y, q4-6mo x3y, then q6-12mo for life.</w:t>
      </w:r>
    </w:p>
    <w:p w:rsidR="00000000" w:rsidDel="00000000" w:rsidP="00000000" w:rsidRDefault="00000000" w:rsidRPr="00000000" w14:paraId="000012B5">
      <w:pPr>
        <w:pStyle w:val="Heading2"/>
        <w:ind w:left="0" w:firstLine="0"/>
        <w:rPr/>
      </w:pPr>
      <w:bookmarkStart w:colFirst="0" w:colLast="0" w:name="_bga5rxbxq9m" w:id="314"/>
      <w:bookmarkEnd w:id="314"/>
      <w:r w:rsidDel="00000000" w:rsidR="00000000" w:rsidRPr="00000000">
        <w:rPr>
          <w:rtl w:val="0"/>
        </w:rPr>
      </w:r>
    </w:p>
    <w:p w:rsidR="00000000" w:rsidDel="00000000" w:rsidP="00000000" w:rsidRDefault="00000000" w:rsidRPr="00000000" w14:paraId="000012B6">
      <w:pPr>
        <w:pStyle w:val="Heading2"/>
        <w:ind w:left="0" w:firstLine="0"/>
        <w:rPr/>
      </w:pPr>
      <w:bookmarkStart w:colFirst="0" w:colLast="0" w:name="_k353kmg527n9" w:id="315"/>
      <w:bookmarkEnd w:id="315"/>
      <w:hyperlink w:anchor="_chszrqy0jz0x">
        <w:r w:rsidDel="00000000" w:rsidR="00000000" w:rsidRPr="00000000">
          <w:rPr>
            <w:rtl w:val="0"/>
          </w:rPr>
          <w:t xml:space="preserve">Future Directions</w:t>
        </w:r>
      </w:hyperlink>
      <w:r w:rsidDel="00000000" w:rsidR="00000000" w:rsidRPr="00000000">
        <w:rPr>
          <w:rtl w:val="0"/>
        </w:rPr>
      </w:r>
    </w:p>
    <w:p w:rsidR="00000000" w:rsidDel="00000000" w:rsidP="00000000" w:rsidRDefault="00000000" w:rsidRPr="00000000" w14:paraId="000012B7">
      <w:pPr>
        <w:ind w:left="0" w:firstLine="0"/>
        <w:rPr/>
      </w:pPr>
      <w:r w:rsidDel="00000000" w:rsidR="00000000" w:rsidRPr="00000000">
        <w:rPr>
          <w:rtl w:val="0"/>
        </w:rPr>
        <w:t xml:space="preserve">See NCTN Trial Portfolios by Disease Site: [</w:t>
      </w:r>
      <w:hyperlink r:id="rId1108">
        <w:r w:rsidDel="00000000" w:rsidR="00000000" w:rsidRPr="00000000">
          <w:rPr>
            <w:rtl w:val="0"/>
          </w:rPr>
          <w:t xml:space="preserve">Skin</w:t>
        </w:r>
      </w:hyperlink>
      <w:r w:rsidDel="00000000" w:rsidR="00000000" w:rsidRPr="00000000">
        <w:rPr>
          <w:rtl w:val="0"/>
        </w:rPr>
        <w:t xml:space="preserve">]</w:t>
      </w:r>
    </w:p>
    <w:p w:rsidR="00000000" w:rsidDel="00000000" w:rsidP="00000000" w:rsidRDefault="00000000" w:rsidRPr="00000000" w14:paraId="000012B8">
      <w:pPr>
        <w:numPr>
          <w:ilvl w:val="0"/>
          <w:numId w:val="46"/>
        </w:numPr>
        <w:rPr>
          <w:u w:val="none"/>
        </w:rPr>
      </w:pPr>
      <w:r w:rsidDel="00000000" w:rsidR="00000000" w:rsidRPr="00000000">
        <w:rPr>
          <w:b w:val="1"/>
          <w:rtl w:val="0"/>
        </w:rPr>
        <w:t xml:space="preserve">A091802 </w:t>
      </w:r>
      <w:r w:rsidDel="00000000" w:rsidR="00000000" w:rsidRPr="00000000">
        <w:rPr>
          <w:rtl w:val="0"/>
        </w:rPr>
        <w:t xml:space="preserve">[</w:t>
      </w:r>
      <w:hyperlink r:id="rId1109">
        <w:r w:rsidDel="00000000" w:rsidR="00000000" w:rsidRPr="00000000">
          <w:rPr>
            <w:rtl w:val="0"/>
          </w:rPr>
          <w:t xml:space="preserve">NCT03944941</w:t>
        </w:r>
      </w:hyperlink>
      <w:r w:rsidDel="00000000" w:rsidR="00000000" w:rsidRPr="00000000">
        <w:rPr>
          <w:rtl w:val="0"/>
        </w:rPr>
        <w:t xml:space="preserve">]: Phase II. </w:t>
      </w:r>
      <w:r w:rsidDel="00000000" w:rsidR="00000000" w:rsidRPr="00000000">
        <w:rPr>
          <w:b w:val="1"/>
          <w:rtl w:val="0"/>
        </w:rPr>
        <w:t xml:space="preserve">Avelumab ± Cetuximab</w:t>
      </w:r>
      <w:r w:rsidDel="00000000" w:rsidR="00000000" w:rsidRPr="00000000">
        <w:rPr>
          <w:rtl w:val="0"/>
        </w:rPr>
        <w:t xml:space="preserve">.</w:t>
      </w:r>
    </w:p>
    <w:p w:rsidR="00000000" w:rsidDel="00000000" w:rsidP="00000000" w:rsidRDefault="00000000" w:rsidRPr="00000000" w14:paraId="000012B9">
      <w:pPr>
        <w:numPr>
          <w:ilvl w:val="1"/>
          <w:numId w:val="46"/>
        </w:numPr>
        <w:ind w:left="1440" w:hanging="360"/>
        <w:rPr>
          <w:u w:val="none"/>
        </w:rPr>
      </w:pPr>
      <w:r w:rsidDel="00000000" w:rsidR="00000000" w:rsidRPr="00000000">
        <w:rPr>
          <w:rtl w:val="0"/>
        </w:rPr>
        <w:t xml:space="preserve">Metastatic or locally advanced SqCC.</w:t>
      </w:r>
    </w:p>
    <w:p w:rsidR="00000000" w:rsidDel="00000000" w:rsidP="00000000" w:rsidRDefault="00000000" w:rsidRPr="00000000" w14:paraId="000012BA">
      <w:pPr>
        <w:numPr>
          <w:ilvl w:val="1"/>
          <w:numId w:val="46"/>
        </w:numPr>
        <w:ind w:left="1440" w:hanging="360"/>
        <w:rPr>
          <w:u w:val="none"/>
        </w:rPr>
      </w:pPr>
      <w:r w:rsidDel="00000000" w:rsidR="00000000" w:rsidRPr="00000000">
        <w:rPr>
          <w:rtl w:val="0"/>
        </w:rPr>
        <w:t xml:space="preserve">Prior RT eligible if RT alone or, if given with cetuximab, must be 6 mo prior to registration.</w:t>
      </w:r>
    </w:p>
    <w:p w:rsidR="00000000" w:rsidDel="00000000" w:rsidP="00000000" w:rsidRDefault="00000000" w:rsidRPr="00000000" w14:paraId="000012BB">
      <w:pPr>
        <w:pStyle w:val="Heading2"/>
        <w:ind w:left="720" w:firstLine="0"/>
        <w:jc w:val="center"/>
        <w:rPr/>
      </w:pPr>
      <w:bookmarkStart w:colFirst="0" w:colLast="0" w:name="_j4udfex8tvrl" w:id="316"/>
      <w:bookmarkEnd w:id="316"/>
      <w:r w:rsidDel="00000000" w:rsidR="00000000" w:rsidRPr="00000000">
        <w:br w:type="page"/>
      </w:r>
      <w:r w:rsidDel="00000000" w:rsidR="00000000" w:rsidRPr="00000000">
        <w:rPr>
          <w:rtl w:val="0"/>
        </w:rPr>
      </w:r>
    </w:p>
    <w:p w:rsidR="00000000" w:rsidDel="00000000" w:rsidP="00000000" w:rsidRDefault="00000000" w:rsidRPr="00000000" w14:paraId="000012BC">
      <w:pPr>
        <w:pStyle w:val="Heading1"/>
        <w:spacing w:after="46" w:lineRule="auto"/>
        <w:ind w:left="720" w:firstLine="0"/>
        <w:rPr>
          <w:color w:val="000000"/>
        </w:rPr>
      </w:pPr>
      <w:bookmarkStart w:colFirst="0" w:colLast="0" w:name="_v5hmtep3hh5d" w:id="317"/>
      <w:bookmarkEnd w:id="317"/>
      <w:hyperlink w:anchor="_vck8hkip1cj">
        <w:r w:rsidDel="00000000" w:rsidR="00000000" w:rsidRPr="00000000">
          <w:rPr>
            <w:color w:val="000000"/>
            <w:rtl w:val="0"/>
          </w:rPr>
          <w:t xml:space="preserve">Merkel Cell Carcinoma</w:t>
        </w:r>
      </w:hyperlink>
      <w:r w:rsidDel="00000000" w:rsidR="00000000" w:rsidRPr="00000000">
        <w:rPr>
          <w:rtl w:val="0"/>
        </w:rPr>
      </w:r>
    </w:p>
    <w:p w:rsidR="00000000" w:rsidDel="00000000" w:rsidP="00000000" w:rsidRDefault="00000000" w:rsidRPr="00000000" w14:paraId="000012BD">
      <w:pPr>
        <w:ind w:left="0" w:firstLine="0"/>
        <w:jc w:val="center"/>
        <w:rPr/>
      </w:pPr>
      <w:r w:rsidDel="00000000" w:rsidR="00000000" w:rsidRPr="00000000">
        <w:rPr/>
        <w:drawing>
          <wp:inline distB="114300" distT="114300" distL="114300" distR="114300">
            <wp:extent cx="5417185" cy="2214132"/>
            <wp:effectExtent b="0" l="0" r="0" t="0"/>
            <wp:docPr id="2" name="image2.png"/>
            <a:graphic>
              <a:graphicData uri="http://schemas.openxmlformats.org/drawingml/2006/picture">
                <pic:pic>
                  <pic:nvPicPr>
                    <pic:cNvPr id="0" name="image2.png"/>
                    <pic:cNvPicPr preferRelativeResize="0"/>
                  </pic:nvPicPr>
                  <pic:blipFill>
                    <a:blip r:embed="rId1110"/>
                    <a:srcRect b="0" l="0" r="0" t="0"/>
                    <a:stretch>
                      <a:fillRect/>
                    </a:stretch>
                  </pic:blipFill>
                  <pic:spPr>
                    <a:xfrm>
                      <a:off x="0" y="0"/>
                      <a:ext cx="5417185" cy="2214132"/>
                    </a:xfrm>
                    <a:prstGeom prst="rect"/>
                    <a:ln/>
                  </pic:spPr>
                </pic:pic>
              </a:graphicData>
            </a:graphic>
          </wp:inline>
        </w:drawing>
      </w:r>
      <w:r w:rsidDel="00000000" w:rsidR="00000000" w:rsidRPr="00000000">
        <w:rPr>
          <w:rtl w:val="0"/>
        </w:rPr>
      </w:r>
    </w:p>
    <w:p w:rsidR="00000000" w:rsidDel="00000000" w:rsidP="00000000" w:rsidRDefault="00000000" w:rsidRPr="00000000" w14:paraId="000012BE">
      <w:pPr>
        <w:ind w:firstLine="720"/>
        <w:rPr/>
      </w:pPr>
      <w:r w:rsidDel="00000000" w:rsidR="00000000" w:rsidRPr="00000000">
        <w:rPr>
          <w:rtl w:val="0"/>
        </w:rPr>
      </w:r>
    </w:p>
    <w:p w:rsidR="00000000" w:rsidDel="00000000" w:rsidP="00000000" w:rsidRDefault="00000000" w:rsidRPr="00000000" w14:paraId="000012BF">
      <w:pPr>
        <w:ind w:left="0" w:firstLine="0"/>
        <w:rPr/>
      </w:pPr>
      <w:r w:rsidDel="00000000" w:rsidR="00000000" w:rsidRPr="00000000">
        <w:rPr>
          <w:rtl w:val="0"/>
        </w:rPr>
        <w:t xml:space="preserve">See NCTN Trial Portfolios by Disease Site: [</w:t>
      </w:r>
      <w:hyperlink r:id="rId1111">
        <w:r w:rsidDel="00000000" w:rsidR="00000000" w:rsidRPr="00000000">
          <w:rPr>
            <w:rtl w:val="0"/>
          </w:rPr>
          <w:t xml:space="preserve">Skin</w:t>
        </w:r>
      </w:hyperlink>
      <w:r w:rsidDel="00000000" w:rsidR="00000000" w:rsidRPr="00000000">
        <w:rPr>
          <w:rtl w:val="0"/>
        </w:rPr>
        <w:t xml:space="preserve">]</w:t>
      </w:r>
    </w:p>
    <w:p w:rsidR="00000000" w:rsidDel="00000000" w:rsidP="00000000" w:rsidRDefault="00000000" w:rsidRPr="00000000" w14:paraId="000012C0">
      <w:pPr>
        <w:ind w:left="0" w:firstLine="0"/>
        <w:rPr/>
      </w:pPr>
      <w:r w:rsidDel="00000000" w:rsidR="00000000" w:rsidRPr="00000000">
        <w:rPr>
          <w:b w:val="1"/>
          <w:rtl w:val="0"/>
        </w:rPr>
        <w:t xml:space="preserve">Merkel Cell Carcinoma: The Past, the Present, and the Future</w:t>
      </w:r>
      <w:r w:rsidDel="00000000" w:rsidR="00000000" w:rsidRPr="00000000">
        <w:rPr>
          <w:rtl w:val="0"/>
        </w:rPr>
        <w:t xml:space="preserve"> [</w:t>
      </w:r>
      <w:hyperlink r:id="rId1112">
        <w:r w:rsidDel="00000000" w:rsidR="00000000" w:rsidRPr="00000000">
          <w:rPr>
            <w:rtl w:val="0"/>
          </w:rPr>
          <w:t xml:space="preserve">Erovic J Skin Ca '13</w:t>
        </w:r>
      </w:hyperlink>
      <w:r w:rsidDel="00000000" w:rsidR="00000000" w:rsidRPr="00000000">
        <w:rPr>
          <w:rtl w:val="0"/>
        </w:rPr>
        <w:t xml:space="preserve">]</w:t>
      </w:r>
    </w:p>
    <w:p w:rsidR="00000000" w:rsidDel="00000000" w:rsidP="00000000" w:rsidRDefault="00000000" w:rsidRPr="00000000" w14:paraId="000012C1">
      <w:pPr>
        <w:ind w:left="0" w:firstLine="0"/>
        <w:rPr/>
      </w:pPr>
      <w:r w:rsidDel="00000000" w:rsidR="00000000" w:rsidRPr="00000000">
        <w:rPr>
          <w:b w:val="1"/>
          <w:rtl w:val="0"/>
        </w:rPr>
        <w:t xml:space="preserve">Merkel Cell Carcinoma: An Update and Immunotherapy</w:t>
      </w:r>
      <w:r w:rsidDel="00000000" w:rsidR="00000000" w:rsidRPr="00000000">
        <w:rPr>
          <w:rtl w:val="0"/>
        </w:rPr>
        <w:t xml:space="preserve"> [</w:t>
      </w:r>
      <w:hyperlink r:id="rId1113">
        <w:r w:rsidDel="00000000" w:rsidR="00000000" w:rsidRPr="00000000">
          <w:rPr>
            <w:rtl w:val="0"/>
          </w:rPr>
          <w:t xml:space="preserve">Uchi Frontiers in Oncology '18</w:t>
        </w:r>
      </w:hyperlink>
      <w:r w:rsidDel="00000000" w:rsidR="00000000" w:rsidRPr="00000000">
        <w:rPr>
          <w:rtl w:val="0"/>
        </w:rPr>
        <w:t xml:space="preserve">]</w:t>
      </w:r>
    </w:p>
    <w:p w:rsidR="00000000" w:rsidDel="00000000" w:rsidP="00000000" w:rsidRDefault="00000000" w:rsidRPr="00000000" w14:paraId="000012C2">
      <w:pPr>
        <w:ind w:left="0" w:firstLine="0"/>
        <w:rPr>
          <w:i w:val="1"/>
        </w:rPr>
      </w:pPr>
      <w:hyperlink r:id="rId1114">
        <w:r w:rsidDel="00000000" w:rsidR="00000000" w:rsidRPr="00000000">
          <w:rPr>
            <w:b w:val="1"/>
            <w:rtl w:val="0"/>
          </w:rPr>
          <w:t xml:space="preserve">StatPearls: Merkel Cell of the Skin</w:t>
        </w:r>
      </w:hyperlink>
      <w:r w:rsidDel="00000000" w:rsidR="00000000" w:rsidRPr="00000000">
        <w:rPr>
          <w:b w:val="1"/>
          <w:rtl w:val="0"/>
        </w:rPr>
        <w:t xml:space="preserve"> </w:t>
      </w:r>
      <w:r w:rsidDel="00000000" w:rsidR="00000000" w:rsidRPr="00000000">
        <w:rPr>
          <w:i w:val="1"/>
          <w:rtl w:val="0"/>
        </w:rPr>
        <w:t xml:space="preserve">Last update: 3/19/2019.</w:t>
      </w:r>
    </w:p>
    <w:p w:rsidR="00000000" w:rsidDel="00000000" w:rsidP="00000000" w:rsidRDefault="00000000" w:rsidRPr="00000000" w14:paraId="000012C3">
      <w:pPr>
        <w:ind w:left="0" w:firstLine="0"/>
        <w:rPr>
          <w:i w:val="1"/>
        </w:rPr>
      </w:pPr>
      <w:r w:rsidDel="00000000" w:rsidR="00000000" w:rsidRPr="00000000">
        <w:rPr>
          <w:rtl w:val="0"/>
        </w:rPr>
      </w:r>
    </w:p>
    <w:p w:rsidR="00000000" w:rsidDel="00000000" w:rsidP="00000000" w:rsidRDefault="00000000" w:rsidRPr="00000000" w14:paraId="000012C4">
      <w:pPr>
        <w:numPr>
          <w:ilvl w:val="0"/>
          <w:numId w:val="55"/>
        </w:numPr>
        <w:rPr>
          <w:b w:val="0"/>
          <w:color w:val="000000"/>
          <w:sz w:val="20"/>
          <w:szCs w:val="20"/>
        </w:rPr>
      </w:pPr>
      <w:r w:rsidDel="00000000" w:rsidR="00000000" w:rsidRPr="00000000">
        <w:rPr>
          <w:rtl w:val="0"/>
        </w:rPr>
        <w:t xml:space="preserve">2000 cases/year; 75y (90% &gt; 50y; younger in immunosuppressed). Over 90% are caucasian.</w:t>
      </w:r>
    </w:p>
    <w:p w:rsidR="00000000" w:rsidDel="00000000" w:rsidP="00000000" w:rsidRDefault="00000000" w:rsidRPr="00000000" w14:paraId="000012C5">
      <w:pPr>
        <w:numPr>
          <w:ilvl w:val="0"/>
          <w:numId w:val="55"/>
        </w:numPr>
        <w:rPr>
          <w:b w:val="0"/>
          <w:color w:val="000000"/>
          <w:sz w:val="20"/>
          <w:szCs w:val="20"/>
        </w:rPr>
      </w:pPr>
      <w:r w:rsidDel="00000000" w:rsidR="00000000" w:rsidRPr="00000000">
        <w:rPr>
          <w:rtl w:val="0"/>
        </w:rPr>
        <w:t xml:space="preserve">Cell of origin is debated and thought to be the epidermal or dermal stem cell rather than the differentiated Merkel cell (aka Tastzellen or touch cell), a tactile neuroendocrine epithelial cell.</w:t>
      </w:r>
    </w:p>
    <w:p w:rsidR="00000000" w:rsidDel="00000000" w:rsidP="00000000" w:rsidRDefault="00000000" w:rsidRPr="00000000" w14:paraId="000012C6">
      <w:pPr>
        <w:numPr>
          <w:ilvl w:val="0"/>
          <w:numId w:val="55"/>
        </w:numPr>
        <w:rPr>
          <w:b w:val="0"/>
          <w:color w:val="000000"/>
          <w:sz w:val="20"/>
          <w:szCs w:val="20"/>
        </w:rPr>
      </w:pPr>
      <w:r w:rsidDel="00000000" w:rsidR="00000000" w:rsidRPr="00000000">
        <w:rPr>
          <w:rtl w:val="0"/>
        </w:rPr>
        <w:t xml:space="preserve">May appear as a rapidly enlarging painless, red denuded nodule [</w:t>
      </w:r>
      <w:hyperlink r:id="rId1115">
        <w:r w:rsidDel="00000000" w:rsidR="00000000" w:rsidRPr="00000000">
          <w:rPr>
            <w:rtl w:val="0"/>
          </w:rPr>
          <w:t xml:space="preserve">Gomez-Arias NEJM ‘19</w:t>
        </w:r>
      </w:hyperlink>
      <w:r w:rsidDel="00000000" w:rsidR="00000000" w:rsidRPr="00000000">
        <w:rPr>
          <w:rtl w:val="0"/>
        </w:rPr>
        <w:t xml:space="preserve">]</w:t>
      </w:r>
    </w:p>
    <w:p w:rsidR="00000000" w:rsidDel="00000000" w:rsidP="00000000" w:rsidRDefault="00000000" w:rsidRPr="00000000" w14:paraId="000012C7">
      <w:pPr>
        <w:numPr>
          <w:ilvl w:val="0"/>
          <w:numId w:val="55"/>
        </w:numPr>
        <w:rPr>
          <w:b w:val="0"/>
          <w:color w:val="000000"/>
          <w:sz w:val="20"/>
          <w:szCs w:val="20"/>
        </w:rPr>
      </w:pPr>
      <w:r w:rsidDel="00000000" w:rsidR="00000000" w:rsidRPr="00000000">
        <w:rPr>
          <w:rtl w:val="0"/>
        </w:rPr>
        <w:t xml:space="preserve">Neuroendocrine aka primary small cell cancer, trabecular cell, or anaplastic cancer of the skin.</w:t>
      </w:r>
    </w:p>
    <w:p w:rsidR="00000000" w:rsidDel="00000000" w:rsidP="00000000" w:rsidRDefault="00000000" w:rsidRPr="00000000" w14:paraId="000012C8">
      <w:pPr>
        <w:numPr>
          <w:ilvl w:val="1"/>
          <w:numId w:val="55"/>
        </w:numPr>
        <w:ind w:left="1440" w:hanging="360"/>
        <w:rPr>
          <w:b w:val="0"/>
          <w:color w:val="000000"/>
          <w:sz w:val="20"/>
          <w:szCs w:val="20"/>
        </w:rPr>
      </w:pPr>
      <w:r w:rsidDel="00000000" w:rsidR="00000000" w:rsidRPr="00000000">
        <w:rPr>
          <w:rtl w:val="0"/>
        </w:rPr>
        <w:t xml:space="preserve">Subtypes: 1. Small cell 2. Intermediate cell 3. Trabecular (best px?). </w:t>
      </w:r>
      <w:r w:rsidDel="00000000" w:rsidR="00000000" w:rsidRPr="00000000">
        <w:rPr>
          <w:i w:val="1"/>
          <w:rtl w:val="0"/>
        </w:rPr>
        <w:t xml:space="preserve">Not considered prognostic.</w:t>
      </w:r>
    </w:p>
    <w:p w:rsidR="00000000" w:rsidDel="00000000" w:rsidP="00000000" w:rsidRDefault="00000000" w:rsidRPr="00000000" w14:paraId="000012C9">
      <w:pPr>
        <w:numPr>
          <w:ilvl w:val="0"/>
          <w:numId w:val="55"/>
        </w:numPr>
        <w:rPr>
          <w:b w:val="0"/>
          <w:color w:val="000000"/>
          <w:sz w:val="20"/>
          <w:szCs w:val="20"/>
        </w:rPr>
      </w:pPr>
      <w:r w:rsidDel="00000000" w:rsidR="00000000" w:rsidRPr="00000000">
        <w:rPr>
          <w:rtl w:val="0"/>
        </w:rPr>
        <w:t xml:space="preserve">RF: Age, light skin, immunosuppression (&gt;10y, 24x risk), other malignancies (MM, CLL, melanoma)</w:t>
      </w:r>
    </w:p>
    <w:p w:rsidR="00000000" w:rsidDel="00000000" w:rsidP="00000000" w:rsidRDefault="00000000" w:rsidRPr="00000000" w14:paraId="000012CA">
      <w:pPr>
        <w:numPr>
          <w:ilvl w:val="0"/>
          <w:numId w:val="55"/>
        </w:numPr>
        <w:rPr>
          <w:b w:val="0"/>
          <w:color w:val="000000"/>
          <w:sz w:val="20"/>
          <w:szCs w:val="20"/>
        </w:rPr>
      </w:pPr>
      <w:r w:rsidDel="00000000" w:rsidR="00000000" w:rsidRPr="00000000">
        <w:rPr>
          <w:b w:val="1"/>
          <w:rtl w:val="0"/>
        </w:rPr>
        <w:t xml:space="preserve">Merkel cell polyomavirus</w:t>
      </w:r>
      <w:r w:rsidDel="00000000" w:rsidR="00000000" w:rsidRPr="00000000">
        <w:rPr>
          <w:rtl w:val="0"/>
        </w:rPr>
        <w:t xml:space="preserve"> (MCV) detected in &gt;80%.</w:t>
      </w:r>
    </w:p>
    <w:p w:rsidR="00000000" w:rsidDel="00000000" w:rsidP="00000000" w:rsidRDefault="00000000" w:rsidRPr="00000000" w14:paraId="000012CB">
      <w:pPr>
        <w:numPr>
          <w:ilvl w:val="1"/>
          <w:numId w:val="55"/>
        </w:numPr>
        <w:ind w:left="1440" w:hanging="360"/>
        <w:rPr>
          <w:b w:val="0"/>
          <w:color w:val="000000"/>
          <w:sz w:val="20"/>
          <w:szCs w:val="20"/>
        </w:rPr>
      </w:pPr>
      <w:r w:rsidDel="00000000" w:rsidR="00000000" w:rsidRPr="00000000">
        <w:rPr>
          <w:rtl w:val="0"/>
        </w:rPr>
        <w:t xml:space="preserve">MCV viral proteins bind to and abrogate RB, interfering with TP53 pathway. </w:t>
      </w:r>
    </w:p>
    <w:p w:rsidR="00000000" w:rsidDel="00000000" w:rsidP="00000000" w:rsidRDefault="00000000" w:rsidRPr="00000000" w14:paraId="000012CC">
      <w:pPr>
        <w:numPr>
          <w:ilvl w:val="1"/>
          <w:numId w:val="55"/>
        </w:numPr>
        <w:ind w:left="1440" w:hanging="360"/>
        <w:rPr>
          <w:b w:val="0"/>
          <w:color w:val="000000"/>
          <w:sz w:val="20"/>
          <w:szCs w:val="20"/>
        </w:rPr>
      </w:pPr>
      <w:r w:rsidDel="00000000" w:rsidR="00000000" w:rsidRPr="00000000">
        <w:rPr>
          <w:rtl w:val="0"/>
        </w:rPr>
        <w:t xml:space="preserve">MCV neg: UV-induced mutational inactivation of p53 and Rb, more mutations.</w:t>
      </w:r>
      <w:r w:rsidDel="00000000" w:rsidR="00000000" w:rsidRPr="00000000">
        <w:rPr>
          <w:i w:val="1"/>
          <w:rtl w:val="0"/>
        </w:rPr>
        <w:t xml:space="preserve"> Prognosis may be worse.</w:t>
      </w:r>
    </w:p>
    <w:p w:rsidR="00000000" w:rsidDel="00000000" w:rsidP="00000000" w:rsidRDefault="00000000" w:rsidRPr="00000000" w14:paraId="000012CD">
      <w:pPr>
        <w:numPr>
          <w:ilvl w:val="1"/>
          <w:numId w:val="55"/>
        </w:numPr>
        <w:ind w:left="1440" w:hanging="360"/>
        <w:rPr>
          <w:b w:val="0"/>
          <w:color w:val="000000"/>
          <w:sz w:val="20"/>
          <w:szCs w:val="20"/>
        </w:rPr>
      </w:pPr>
      <w:r w:rsidDel="00000000" w:rsidR="00000000" w:rsidRPr="00000000">
        <w:rPr>
          <w:rtl w:val="0"/>
        </w:rPr>
        <w:t xml:space="preserve">CK20- is infrequently associated with MCV.</w:t>
      </w:r>
    </w:p>
    <w:p w:rsidR="00000000" w:rsidDel="00000000" w:rsidP="00000000" w:rsidRDefault="00000000" w:rsidRPr="00000000" w14:paraId="000012CE">
      <w:pPr>
        <w:numPr>
          <w:ilvl w:val="1"/>
          <w:numId w:val="55"/>
        </w:numPr>
        <w:ind w:left="1440" w:hanging="360"/>
        <w:rPr>
          <w:b w:val="0"/>
          <w:color w:val="000000"/>
          <w:sz w:val="20"/>
          <w:szCs w:val="20"/>
        </w:rPr>
      </w:pPr>
      <w:r w:rsidDel="00000000" w:rsidR="00000000" w:rsidRPr="00000000">
        <w:rPr>
          <w:rFonts w:ascii="Cardo" w:cs="Cardo" w:eastAsia="Cardo" w:hAnsi="Cardo"/>
          <w:rtl w:val="0"/>
        </w:rPr>
        <w:t xml:space="preserve">MCV present in 31→ 76% for nodal (unknown primary) vs. cutaneous.</w:t>
      </w:r>
    </w:p>
    <w:p w:rsidR="00000000" w:rsidDel="00000000" w:rsidP="00000000" w:rsidRDefault="00000000" w:rsidRPr="00000000" w14:paraId="000012CF">
      <w:pPr>
        <w:numPr>
          <w:ilvl w:val="2"/>
          <w:numId w:val="55"/>
        </w:numPr>
        <w:ind w:left="2160" w:hanging="360"/>
        <w:rPr>
          <w:b w:val="0"/>
          <w:color w:val="000000"/>
          <w:sz w:val="20"/>
          <w:szCs w:val="20"/>
        </w:rPr>
      </w:pPr>
      <w:r w:rsidDel="00000000" w:rsidR="00000000" w:rsidRPr="00000000">
        <w:rPr>
          <w:rtl w:val="0"/>
        </w:rPr>
        <w:t xml:space="preserve">MCV is less common in MCCUP.</w:t>
      </w:r>
    </w:p>
    <w:p w:rsidR="00000000" w:rsidDel="00000000" w:rsidP="00000000" w:rsidRDefault="00000000" w:rsidRPr="00000000" w14:paraId="000012D0">
      <w:pPr>
        <w:numPr>
          <w:ilvl w:val="1"/>
          <w:numId w:val="55"/>
        </w:numPr>
        <w:ind w:left="1440" w:hanging="360"/>
        <w:rPr>
          <w:b w:val="0"/>
          <w:color w:val="000000"/>
          <w:sz w:val="20"/>
          <w:szCs w:val="20"/>
        </w:rPr>
      </w:pPr>
      <w:r w:rsidDel="00000000" w:rsidR="00000000" w:rsidRPr="00000000">
        <w:rPr>
          <w:rtl w:val="0"/>
        </w:rPr>
        <w:t xml:space="preserve">Combined MCC and SqCC are negative for MCV.</w:t>
      </w:r>
    </w:p>
    <w:p w:rsidR="00000000" w:rsidDel="00000000" w:rsidP="00000000" w:rsidRDefault="00000000" w:rsidRPr="00000000" w14:paraId="000012D1">
      <w:pPr>
        <w:numPr>
          <w:ilvl w:val="0"/>
          <w:numId w:val="55"/>
        </w:numPr>
        <w:rPr>
          <w:b w:val="0"/>
          <w:color w:val="000000"/>
          <w:sz w:val="20"/>
          <w:szCs w:val="20"/>
        </w:rPr>
      </w:pPr>
      <w:r w:rsidDel="00000000" w:rsidR="00000000" w:rsidRPr="00000000">
        <w:rPr>
          <w:rFonts w:ascii="Cardo" w:cs="Cardo" w:eastAsia="Cardo" w:hAnsi="Cardo"/>
          <w:rtl w:val="0"/>
        </w:rPr>
        <w:t xml:space="preserve">65% local dz, 25% regional, 10% DM. 5y OS for localized / LN+ / DM 51→ 35→ 14%.</w:t>
      </w:r>
    </w:p>
    <w:p w:rsidR="00000000" w:rsidDel="00000000" w:rsidP="00000000" w:rsidRDefault="00000000" w:rsidRPr="00000000" w14:paraId="000012D2">
      <w:pPr>
        <w:numPr>
          <w:ilvl w:val="1"/>
          <w:numId w:val="55"/>
        </w:numPr>
        <w:ind w:left="1440" w:hanging="360"/>
        <w:rPr>
          <w:b w:val="0"/>
          <w:color w:val="000000"/>
          <w:sz w:val="20"/>
          <w:szCs w:val="20"/>
        </w:rPr>
      </w:pPr>
      <w:r w:rsidDel="00000000" w:rsidR="00000000" w:rsidRPr="00000000">
        <w:rPr>
          <w:b w:val="1"/>
          <w:rtl w:val="0"/>
        </w:rPr>
        <w:t xml:space="preserve">~25% have occult LN involvement at Dx, even if &lt; 2 cm primary</w:t>
      </w:r>
      <w:r w:rsidDel="00000000" w:rsidR="00000000" w:rsidRPr="00000000">
        <w:rPr>
          <w:rtl w:val="0"/>
        </w:rPr>
        <w:t xml:space="preserve">!</w:t>
      </w:r>
    </w:p>
    <w:p w:rsidR="00000000" w:rsidDel="00000000" w:rsidP="00000000" w:rsidRDefault="00000000" w:rsidRPr="00000000" w14:paraId="000012D3">
      <w:pPr>
        <w:numPr>
          <w:ilvl w:val="1"/>
          <w:numId w:val="55"/>
        </w:numPr>
        <w:ind w:left="1440" w:hanging="360"/>
        <w:rPr>
          <w:b w:val="0"/>
          <w:color w:val="000000"/>
          <w:sz w:val="20"/>
          <w:szCs w:val="20"/>
        </w:rPr>
      </w:pPr>
      <w:r w:rsidDel="00000000" w:rsidR="00000000" w:rsidRPr="00000000">
        <w:rPr>
          <w:rtl w:val="0"/>
        </w:rPr>
        <w:t xml:space="preserve">MCCUP typically has a better prognosis.</w:t>
      </w:r>
    </w:p>
    <w:p w:rsidR="00000000" w:rsidDel="00000000" w:rsidP="00000000" w:rsidRDefault="00000000" w:rsidRPr="00000000" w14:paraId="000012D4">
      <w:pPr>
        <w:numPr>
          <w:ilvl w:val="1"/>
          <w:numId w:val="55"/>
        </w:numPr>
        <w:ind w:left="1440" w:hanging="360"/>
        <w:rPr>
          <w:b w:val="0"/>
          <w:color w:val="000000"/>
          <w:sz w:val="20"/>
          <w:szCs w:val="20"/>
        </w:rPr>
      </w:pPr>
      <w:r w:rsidDel="00000000" w:rsidR="00000000" w:rsidRPr="00000000">
        <w:rPr>
          <w:rtl w:val="0"/>
        </w:rPr>
        <w:t xml:space="preserve">DM develops in 50-60% of patients - obtain PET!</w:t>
      </w:r>
    </w:p>
    <w:p w:rsidR="00000000" w:rsidDel="00000000" w:rsidP="00000000" w:rsidRDefault="00000000" w:rsidRPr="00000000" w14:paraId="000012D5">
      <w:pPr>
        <w:numPr>
          <w:ilvl w:val="0"/>
          <w:numId w:val="55"/>
        </w:numPr>
        <w:rPr>
          <w:b w:val="0"/>
          <w:color w:val="000000"/>
          <w:sz w:val="20"/>
          <w:szCs w:val="20"/>
        </w:rPr>
      </w:pPr>
      <w:r w:rsidDel="00000000" w:rsidR="00000000" w:rsidRPr="00000000">
        <w:rPr>
          <w:rtl w:val="0"/>
        </w:rPr>
        <w:t xml:space="preserve">H&amp;N (50%) &gt; extremities (33%). Vulva/perineum the worst.</w:t>
      </w:r>
    </w:p>
    <w:p w:rsidR="00000000" w:rsidDel="00000000" w:rsidP="00000000" w:rsidRDefault="00000000" w:rsidRPr="00000000" w14:paraId="000012D6">
      <w:pPr>
        <w:numPr>
          <w:ilvl w:val="0"/>
          <w:numId w:val="55"/>
        </w:numPr>
        <w:rPr>
          <w:b w:val="0"/>
          <w:color w:val="000000"/>
          <w:sz w:val="20"/>
          <w:szCs w:val="20"/>
        </w:rPr>
      </w:pPr>
      <w:r w:rsidDel="00000000" w:rsidR="00000000" w:rsidRPr="00000000">
        <w:rPr>
          <w:rtl w:val="0"/>
        </w:rPr>
        <w:t xml:space="preserve">Prognostic factors: Thickness/DOI, LVSI, infiltrative growth, SLN status.</w:t>
      </w:r>
    </w:p>
    <w:p w:rsidR="00000000" w:rsidDel="00000000" w:rsidP="00000000" w:rsidRDefault="00000000" w:rsidRPr="00000000" w14:paraId="000012D7">
      <w:pPr>
        <w:numPr>
          <w:ilvl w:val="0"/>
          <w:numId w:val="55"/>
        </w:numPr>
      </w:pPr>
      <w:r w:rsidDel="00000000" w:rsidR="00000000" w:rsidRPr="00000000">
        <w:rPr>
          <w:b w:val="1"/>
          <w:rtl w:val="0"/>
        </w:rPr>
        <w:t xml:space="preserve">Recurrence and OS in pts undergoing SLNB for MCC</w:t>
      </w:r>
      <w:r w:rsidDel="00000000" w:rsidR="00000000" w:rsidRPr="00000000">
        <w:rPr>
          <w:rtl w:val="0"/>
        </w:rPr>
        <w:t xml:space="preserve"> [</w:t>
      </w:r>
      <w:hyperlink r:id="rId1116">
        <w:r w:rsidDel="00000000" w:rsidR="00000000" w:rsidRPr="00000000">
          <w:rPr>
            <w:rtl w:val="0"/>
          </w:rPr>
          <w:t xml:space="preserve">Fields ASO '11]</w:t>
        </w:r>
      </w:hyperlink>
      <w:r w:rsidDel="00000000" w:rsidR="00000000" w:rsidRPr="00000000">
        <w:rPr>
          <w:rtl w:val="0"/>
        </w:rPr>
        <w:t xml:space="preserve">:</w:t>
      </w:r>
      <w:r w:rsidDel="00000000" w:rsidR="00000000" w:rsidRPr="00000000">
        <w:rPr>
          <w:i w:val="1"/>
          <w:rtl w:val="0"/>
        </w:rPr>
        <w:t xml:space="preserve"> </w:t>
        <w:br w:type="textWrapping"/>
      </w:r>
      <w:r w:rsidDel="00000000" w:rsidR="00000000" w:rsidRPr="00000000">
        <w:rPr>
          <w:rtl w:val="0"/>
        </w:rPr>
        <w:t xml:space="preserve">&gt;2cm and/or LVSI tend to recur.</w:t>
      </w:r>
    </w:p>
    <w:p w:rsidR="00000000" w:rsidDel="00000000" w:rsidP="00000000" w:rsidRDefault="00000000" w:rsidRPr="00000000" w14:paraId="000012D8">
      <w:pPr>
        <w:numPr>
          <w:ilvl w:val="1"/>
          <w:numId w:val="55"/>
        </w:numPr>
        <w:ind w:left="1440" w:hanging="360"/>
      </w:pPr>
      <w:r w:rsidDel="00000000" w:rsidR="00000000" w:rsidRPr="00000000">
        <w:rPr>
          <w:rtl w:val="0"/>
        </w:rPr>
        <w:t xml:space="preserve">153 pts underwent SLNB, of whom 29% with positive SLN.</w:t>
      </w:r>
    </w:p>
    <w:p w:rsidR="00000000" w:rsidDel="00000000" w:rsidP="00000000" w:rsidRDefault="00000000" w:rsidRPr="00000000" w14:paraId="000012D9">
      <w:pPr>
        <w:numPr>
          <w:ilvl w:val="1"/>
          <w:numId w:val="55"/>
        </w:numPr>
        <w:ind w:left="1440" w:hanging="360"/>
      </w:pPr>
      <w:r w:rsidDel="00000000" w:rsidR="00000000" w:rsidRPr="00000000">
        <w:rPr>
          <w:rtl w:val="0"/>
        </w:rPr>
        <w:t xml:space="preserve">Factors associated with +SLNB:</w:t>
      </w:r>
    </w:p>
    <w:p w:rsidR="00000000" w:rsidDel="00000000" w:rsidP="00000000" w:rsidRDefault="00000000" w:rsidRPr="00000000" w14:paraId="000012DA">
      <w:pPr>
        <w:numPr>
          <w:ilvl w:val="2"/>
          <w:numId w:val="55"/>
        </w:numPr>
        <w:ind w:left="2160" w:hanging="360"/>
      </w:pPr>
      <w:r w:rsidDel="00000000" w:rsidR="00000000" w:rsidRPr="00000000">
        <w:rPr>
          <w:rFonts w:ascii="Cardo" w:cs="Cardo" w:eastAsia="Cardo" w:hAnsi="Cardo"/>
          <w:rtl w:val="0"/>
        </w:rPr>
        <w:t xml:space="preserve">+SLN for ± 2 cm lesion of  25→ 45%. </w:t>
      </w:r>
    </w:p>
    <w:p w:rsidR="00000000" w:rsidDel="00000000" w:rsidP="00000000" w:rsidRDefault="00000000" w:rsidRPr="00000000" w14:paraId="000012DB">
      <w:pPr>
        <w:numPr>
          <w:ilvl w:val="2"/>
          <w:numId w:val="55"/>
        </w:numPr>
        <w:ind w:left="2160" w:hanging="360"/>
      </w:pPr>
      <w:r w:rsidDel="00000000" w:rsidR="00000000" w:rsidRPr="00000000">
        <w:rPr>
          <w:rFonts w:ascii="Cardo" w:cs="Cardo" w:eastAsia="Cardo" w:hAnsi="Cardo"/>
          <w:rtl w:val="0"/>
        </w:rPr>
        <w:t xml:space="preserve">+SLN for ± LVSI of 4→ 55%.</w:t>
      </w:r>
    </w:p>
    <w:p w:rsidR="00000000" w:rsidDel="00000000" w:rsidP="00000000" w:rsidRDefault="00000000" w:rsidRPr="00000000" w14:paraId="000012DC">
      <w:pPr>
        <w:numPr>
          <w:ilvl w:val="1"/>
          <w:numId w:val="55"/>
        </w:numPr>
        <w:ind w:left="1440" w:hanging="360"/>
      </w:pPr>
      <w:r w:rsidDel="00000000" w:rsidR="00000000" w:rsidRPr="00000000">
        <w:rPr>
          <w:rtl w:val="0"/>
        </w:rPr>
        <w:t xml:space="preserve">4y nodal/distant recurrence 10%, CSM 7%, Death other causes 18%. </w:t>
      </w:r>
    </w:p>
    <w:p w:rsidR="00000000" w:rsidDel="00000000" w:rsidP="00000000" w:rsidRDefault="00000000" w:rsidRPr="00000000" w14:paraId="000012DD">
      <w:pPr>
        <w:numPr>
          <w:ilvl w:val="1"/>
          <w:numId w:val="55"/>
        </w:numPr>
        <w:ind w:left="1440" w:hanging="360"/>
      </w:pPr>
      <w:r w:rsidDel="00000000" w:rsidR="00000000" w:rsidRPr="00000000">
        <w:rPr>
          <w:rtl w:val="0"/>
        </w:rPr>
        <w:t xml:space="preserve">No differences in recurrence or death from MCC between SLN+ or SLN-.</w:t>
      </w:r>
    </w:p>
    <w:p w:rsidR="00000000" w:rsidDel="00000000" w:rsidP="00000000" w:rsidRDefault="00000000" w:rsidRPr="00000000" w14:paraId="000012DE">
      <w:pPr>
        <w:numPr>
          <w:ilvl w:val="1"/>
          <w:numId w:val="55"/>
        </w:numPr>
        <w:ind w:left="1440" w:hanging="360"/>
      </w:pPr>
      <w:r w:rsidDel="00000000" w:rsidR="00000000" w:rsidRPr="00000000">
        <w:rPr>
          <w:rtl w:val="0"/>
        </w:rPr>
        <w:t xml:space="preserve">LVSI strongly associated with recurrence and survival (no LVSI- recurred or died).</w:t>
      </w:r>
    </w:p>
    <w:p w:rsidR="00000000" w:rsidDel="00000000" w:rsidP="00000000" w:rsidRDefault="00000000" w:rsidRPr="00000000" w14:paraId="000012DF">
      <w:pPr>
        <w:ind w:left="0" w:firstLine="0"/>
        <w:rPr>
          <w:b w:val="1"/>
        </w:rPr>
      </w:pPr>
      <w:hyperlink w:anchor="_v5hmtep3hh5d">
        <w:r w:rsidDel="00000000" w:rsidR="00000000" w:rsidRPr="00000000">
          <w:rPr>
            <w:b w:val="1"/>
            <w:rtl w:val="0"/>
          </w:rPr>
          <w:t xml:space="preserve">Workup</w:t>
        </w:r>
      </w:hyperlink>
      <w:r w:rsidDel="00000000" w:rsidR="00000000" w:rsidRPr="00000000">
        <w:rPr>
          <w:rtl w:val="0"/>
        </w:rPr>
      </w:r>
    </w:p>
    <w:p w:rsidR="00000000" w:rsidDel="00000000" w:rsidP="00000000" w:rsidRDefault="00000000" w:rsidRPr="00000000" w14:paraId="000012E0">
      <w:pPr>
        <w:numPr>
          <w:ilvl w:val="0"/>
          <w:numId w:val="55"/>
        </w:numPr>
        <w:rPr>
          <w:b w:val="0"/>
          <w:color w:val="000000"/>
          <w:sz w:val="20"/>
          <w:szCs w:val="20"/>
        </w:rPr>
      </w:pPr>
      <w:r w:rsidDel="00000000" w:rsidR="00000000" w:rsidRPr="00000000">
        <w:rPr>
          <w:rtl w:val="0"/>
        </w:rPr>
        <w:t xml:space="preserve">Biopsy to confirm it is skin mets from noncutaneous tumor.</w:t>
      </w:r>
    </w:p>
    <w:p w:rsidR="00000000" w:rsidDel="00000000" w:rsidP="00000000" w:rsidRDefault="00000000" w:rsidRPr="00000000" w14:paraId="000012E1">
      <w:pPr>
        <w:numPr>
          <w:ilvl w:val="1"/>
          <w:numId w:val="55"/>
        </w:numPr>
        <w:ind w:left="1440" w:hanging="360"/>
        <w:rPr>
          <w:b w:val="0"/>
          <w:color w:val="000000"/>
          <w:sz w:val="20"/>
          <w:szCs w:val="20"/>
        </w:rPr>
      </w:pPr>
      <w:r w:rsidDel="00000000" w:rsidR="00000000" w:rsidRPr="00000000">
        <w:rPr>
          <w:b w:val="1"/>
          <w:rtl w:val="0"/>
        </w:rPr>
        <w:t xml:space="preserve">Virtually all MCC is CK20+</w:t>
      </w:r>
      <w:r w:rsidDel="00000000" w:rsidR="00000000" w:rsidRPr="00000000">
        <w:rPr>
          <w:rtl w:val="0"/>
        </w:rPr>
        <w:t xml:space="preserve">.</w:t>
      </w:r>
    </w:p>
    <w:p w:rsidR="00000000" w:rsidDel="00000000" w:rsidP="00000000" w:rsidRDefault="00000000" w:rsidRPr="00000000" w14:paraId="000012E2">
      <w:pPr>
        <w:numPr>
          <w:ilvl w:val="1"/>
          <w:numId w:val="55"/>
        </w:numPr>
        <w:ind w:left="1440" w:hanging="360"/>
        <w:rPr>
          <w:b w:val="0"/>
          <w:color w:val="000000"/>
          <w:sz w:val="20"/>
          <w:szCs w:val="20"/>
        </w:rPr>
      </w:pPr>
      <w:r w:rsidDel="00000000" w:rsidR="00000000" w:rsidRPr="00000000">
        <w:rPr>
          <w:rtl w:val="0"/>
        </w:rPr>
        <w:t xml:space="preserve">If CK20-, do chest imaging to rule out SCLC with mets to skin.</w:t>
      </w:r>
    </w:p>
    <w:p w:rsidR="00000000" w:rsidDel="00000000" w:rsidP="00000000" w:rsidRDefault="00000000" w:rsidRPr="00000000" w14:paraId="000012E3">
      <w:pPr>
        <w:numPr>
          <w:ilvl w:val="1"/>
          <w:numId w:val="55"/>
        </w:numPr>
        <w:ind w:left="1440" w:hanging="360"/>
        <w:rPr>
          <w:b w:val="0"/>
          <w:color w:val="000000"/>
          <w:sz w:val="20"/>
          <w:szCs w:val="20"/>
        </w:rPr>
      </w:pPr>
      <w:r w:rsidDel="00000000" w:rsidR="00000000" w:rsidRPr="00000000">
        <w:rPr>
          <w:rtl w:val="0"/>
        </w:rPr>
        <w:t xml:space="preserve">TTF-1(-) (rarely + in MCC, more common SCLC). S-100(-) (Melanoma). CD45(-) (lymphoma).</w:t>
      </w:r>
    </w:p>
    <w:p w:rsidR="00000000" w:rsidDel="00000000" w:rsidP="00000000" w:rsidRDefault="00000000" w:rsidRPr="00000000" w14:paraId="000012E4">
      <w:pPr>
        <w:numPr>
          <w:ilvl w:val="0"/>
          <w:numId w:val="55"/>
        </w:numPr>
        <w:rPr>
          <w:b w:val="0"/>
          <w:color w:val="000000"/>
          <w:sz w:val="20"/>
          <w:szCs w:val="20"/>
        </w:rPr>
      </w:pPr>
      <w:r w:rsidDel="00000000" w:rsidR="00000000" w:rsidRPr="00000000">
        <w:rPr>
          <w:rtl w:val="0"/>
        </w:rPr>
        <w:t xml:space="preserve">Consider MCPyV titer at baseline.</w:t>
      </w:r>
    </w:p>
    <w:p w:rsidR="00000000" w:rsidDel="00000000" w:rsidP="00000000" w:rsidRDefault="00000000" w:rsidRPr="00000000" w14:paraId="000012E5">
      <w:pPr>
        <w:numPr>
          <w:ilvl w:val="0"/>
          <w:numId w:val="55"/>
        </w:numPr>
        <w:rPr>
          <w:b w:val="0"/>
          <w:color w:val="000000"/>
          <w:sz w:val="20"/>
          <w:szCs w:val="20"/>
        </w:rPr>
      </w:pPr>
      <w:r w:rsidDel="00000000" w:rsidR="00000000" w:rsidRPr="00000000">
        <w:rPr>
          <w:rtl w:val="0"/>
        </w:rPr>
        <w:t xml:space="preserve">PET/CT ± brain MRI. </w:t>
      </w:r>
      <w:r w:rsidDel="00000000" w:rsidR="00000000" w:rsidRPr="00000000">
        <w:rPr>
          <w:i w:val="1"/>
          <w:rtl w:val="0"/>
        </w:rPr>
        <w:t xml:space="preserve">Rule out SCLC.</w:t>
      </w:r>
      <w:r w:rsidDel="00000000" w:rsidR="00000000" w:rsidRPr="00000000">
        <w:rPr>
          <w:rtl w:val="0"/>
        </w:rPr>
      </w:r>
    </w:p>
    <w:p w:rsidR="00000000" w:rsidDel="00000000" w:rsidP="00000000" w:rsidRDefault="00000000" w:rsidRPr="00000000" w14:paraId="000012E6">
      <w:pPr>
        <w:ind w:left="0" w:firstLine="0"/>
        <w:rPr/>
      </w:pPr>
      <w:hyperlink w:anchor="_v5hmtep3hh5d">
        <w:r w:rsidDel="00000000" w:rsidR="00000000" w:rsidRPr="00000000">
          <w:rPr>
            <w:b w:val="1"/>
            <w:rtl w:val="0"/>
          </w:rPr>
          <w:t xml:space="preserve">Surgery</w:t>
        </w:r>
      </w:hyperlink>
      <w:r w:rsidDel="00000000" w:rsidR="00000000" w:rsidRPr="00000000">
        <w:rPr>
          <w:rtl w:val="0"/>
        </w:rPr>
      </w:r>
    </w:p>
    <w:p w:rsidR="00000000" w:rsidDel="00000000" w:rsidP="00000000" w:rsidRDefault="00000000" w:rsidRPr="00000000" w14:paraId="000012E7">
      <w:pPr>
        <w:numPr>
          <w:ilvl w:val="0"/>
          <w:numId w:val="55"/>
        </w:numPr>
        <w:rPr>
          <w:b w:val="0"/>
          <w:color w:val="000000"/>
          <w:sz w:val="20"/>
          <w:szCs w:val="20"/>
        </w:rPr>
      </w:pPr>
      <w:r w:rsidDel="00000000" w:rsidR="00000000" w:rsidRPr="00000000">
        <w:rPr>
          <w:rtl w:val="0"/>
        </w:rPr>
        <w:t xml:space="preserve">WLE with </w:t>
      </w:r>
      <w:r w:rsidDel="00000000" w:rsidR="00000000" w:rsidRPr="00000000">
        <w:rPr>
          <w:b w:val="1"/>
          <w:rtl w:val="0"/>
        </w:rPr>
        <w:t xml:space="preserve">1-2 cm SM </w:t>
      </w:r>
      <w:r w:rsidDel="00000000" w:rsidR="00000000" w:rsidRPr="00000000">
        <w:rPr>
          <w:rtl w:val="0"/>
        </w:rPr>
        <w:t xml:space="preserve">(like Melanoma)</w:t>
      </w:r>
      <w:r w:rsidDel="00000000" w:rsidR="00000000" w:rsidRPr="00000000">
        <w:rPr>
          <w:rtl w:val="0"/>
        </w:rPr>
        <w:t xml:space="preserve">. MOHS may be considered if it does not interfere with SLNB. </w:t>
      </w:r>
    </w:p>
    <w:p w:rsidR="00000000" w:rsidDel="00000000" w:rsidP="00000000" w:rsidRDefault="00000000" w:rsidRPr="00000000" w14:paraId="000012E8">
      <w:pPr>
        <w:numPr>
          <w:ilvl w:val="0"/>
          <w:numId w:val="55"/>
        </w:numPr>
      </w:pPr>
      <w:r w:rsidDel="00000000" w:rsidR="00000000" w:rsidRPr="00000000">
        <w:rPr>
          <w:rFonts w:ascii="Cardo" w:cs="Cardo" w:eastAsia="Cardo" w:hAnsi="Cardo"/>
          <w:rtl w:val="0"/>
        </w:rPr>
        <w:t xml:space="preserve">Clinically assess regional lymph nodes: cN(+)→ FNA/core. cN(-)→ SLNB.</w:t>
      </w:r>
    </w:p>
    <w:p w:rsidR="00000000" w:rsidDel="00000000" w:rsidP="00000000" w:rsidRDefault="00000000" w:rsidRPr="00000000" w14:paraId="000012E9">
      <w:pPr>
        <w:numPr>
          <w:ilvl w:val="0"/>
          <w:numId w:val="55"/>
        </w:numPr>
        <w:rPr>
          <w:b w:val="0"/>
          <w:color w:val="000000"/>
          <w:sz w:val="20"/>
          <w:szCs w:val="20"/>
        </w:rPr>
      </w:pPr>
      <w:r w:rsidDel="00000000" w:rsidR="00000000" w:rsidRPr="00000000">
        <w:rPr>
          <w:b w:val="1"/>
          <w:rtl w:val="0"/>
        </w:rPr>
        <w:t xml:space="preserve">Historical LC ~40-50% after adequate surgery alone </w:t>
      </w:r>
      <w:r w:rsidDel="00000000" w:rsidR="00000000" w:rsidRPr="00000000">
        <w:rPr>
          <w:rtl w:val="0"/>
        </w:rPr>
        <w:t xml:space="preserve">and ~80% with adj RT.</w:t>
      </w:r>
    </w:p>
    <w:p w:rsidR="00000000" w:rsidDel="00000000" w:rsidP="00000000" w:rsidRDefault="00000000" w:rsidRPr="00000000" w14:paraId="000012EA">
      <w:pPr>
        <w:numPr>
          <w:ilvl w:val="0"/>
          <w:numId w:val="55"/>
        </w:numPr>
        <w:rPr>
          <w:b w:val="0"/>
          <w:color w:val="000000"/>
          <w:sz w:val="20"/>
          <w:szCs w:val="20"/>
        </w:rPr>
      </w:pPr>
      <w:r w:rsidDel="00000000" w:rsidR="00000000" w:rsidRPr="00000000">
        <w:rPr>
          <w:rtl w:val="0"/>
        </w:rPr>
        <w:t xml:space="preserve">If cN+, completion dissection preferred over nodal RT without completion dissection. </w:t>
      </w:r>
    </w:p>
    <w:p w:rsidR="00000000" w:rsidDel="00000000" w:rsidP="00000000" w:rsidRDefault="00000000" w:rsidRPr="00000000" w14:paraId="000012EB">
      <w:pPr>
        <w:numPr>
          <w:ilvl w:val="0"/>
          <w:numId w:val="55"/>
        </w:numPr>
        <w:rPr>
          <w:u w:val="none"/>
        </w:rPr>
      </w:pPr>
      <w:r w:rsidDel="00000000" w:rsidR="00000000" w:rsidRPr="00000000">
        <w:rPr>
          <w:rtl w:val="0"/>
        </w:rPr>
        <w:t xml:space="preserve">If SLNB microscopically positive, nodal RT without completion dissection is generally preferred.</w:t>
      </w:r>
    </w:p>
    <w:p w:rsidR="00000000" w:rsidDel="00000000" w:rsidP="00000000" w:rsidRDefault="00000000" w:rsidRPr="00000000" w14:paraId="000012EC">
      <w:pPr>
        <w:numPr>
          <w:ilvl w:val="0"/>
          <w:numId w:val="55"/>
        </w:numPr>
        <w:rPr>
          <w:b w:val="0"/>
          <w:color w:val="000000"/>
          <w:sz w:val="20"/>
          <w:szCs w:val="20"/>
        </w:rPr>
      </w:pPr>
      <w:r w:rsidDel="00000000" w:rsidR="00000000" w:rsidRPr="00000000">
        <w:rPr>
          <w:rtl w:val="0"/>
        </w:rPr>
        <w:t xml:space="preserve">No subset of cN0 had &lt; 15-20% SLN positivity, so SLNB is recommended for all patients.</w:t>
      </w:r>
    </w:p>
    <w:p w:rsidR="00000000" w:rsidDel="00000000" w:rsidP="00000000" w:rsidRDefault="00000000" w:rsidRPr="00000000" w14:paraId="000012ED">
      <w:pPr>
        <w:numPr>
          <w:ilvl w:val="0"/>
          <w:numId w:val="55"/>
        </w:numPr>
        <w:rPr>
          <w:b w:val="0"/>
          <w:color w:val="000000"/>
          <w:sz w:val="20"/>
          <w:szCs w:val="20"/>
        </w:rPr>
      </w:pPr>
      <w:r w:rsidDel="00000000" w:rsidR="00000000" w:rsidRPr="00000000">
        <w:rPr>
          <w:rtl w:val="0"/>
        </w:rPr>
        <w:t xml:space="preserve">If SLN negative, than consider elective nodal RT due to higher FN rates in H&amp;N, prior surgery, failure to perform IHC on sentinel node, immunosuppression, or SLNB operator concerns.</w:t>
      </w:r>
    </w:p>
    <w:p w:rsidR="00000000" w:rsidDel="00000000" w:rsidP="00000000" w:rsidRDefault="00000000" w:rsidRPr="00000000" w14:paraId="000012EE">
      <w:pPr>
        <w:numPr>
          <w:ilvl w:val="0"/>
          <w:numId w:val="55"/>
        </w:numPr>
        <w:rPr>
          <w:b w:val="0"/>
          <w:color w:val="000000"/>
          <w:sz w:val="20"/>
          <w:szCs w:val="20"/>
        </w:rPr>
      </w:pPr>
      <w:r w:rsidDel="00000000" w:rsidR="00000000" w:rsidRPr="00000000">
        <w:rPr>
          <w:rtl w:val="0"/>
        </w:rPr>
        <w:t xml:space="preserve">Chemo not routinely recommended (can consider CDDP or carbo ± etoposide).</w:t>
      </w:r>
    </w:p>
    <w:p w:rsidR="00000000" w:rsidDel="00000000" w:rsidP="00000000" w:rsidRDefault="00000000" w:rsidRPr="00000000" w14:paraId="000012EF">
      <w:pPr>
        <w:ind w:left="0" w:firstLine="0"/>
        <w:rPr>
          <w:i w:val="1"/>
        </w:rPr>
      </w:pPr>
      <w:r w:rsidDel="00000000" w:rsidR="00000000" w:rsidRPr="00000000">
        <w:rPr>
          <w:rtl w:val="0"/>
        </w:rPr>
      </w:r>
    </w:p>
    <w:tbl>
      <w:tblPr>
        <w:tblStyle w:val="Table40"/>
        <w:tblW w:w="10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0"/>
        <w:tblGridChange w:id="0">
          <w:tblGrid>
            <w:gridCol w:w="108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12F0">
            <w:pPr>
              <w:ind w:left="0" w:firstLine="0"/>
              <w:rPr/>
            </w:pPr>
            <w:r w:rsidDel="00000000" w:rsidR="00000000" w:rsidRPr="00000000">
              <w:rPr>
                <w:b w:val="1"/>
                <w:rtl w:val="0"/>
              </w:rPr>
              <w:t xml:space="preserve">Adjuvant Radiotherapy for Merkel Cell Carcinoma </w:t>
            </w:r>
            <w:r w:rsidDel="00000000" w:rsidR="00000000" w:rsidRPr="00000000">
              <w:rPr>
                <w:rtl w:val="0"/>
              </w:rPr>
              <w:t xml:space="preserve">[</w:t>
            </w:r>
            <w:hyperlink r:id="rId1117">
              <w:r w:rsidDel="00000000" w:rsidR="00000000" w:rsidRPr="00000000">
                <w:rPr>
                  <w:rtl w:val="0"/>
                </w:rPr>
                <w:t xml:space="preserve">Petrelli RTO '19</w:t>
              </w:r>
            </w:hyperlink>
            <w:r w:rsidDel="00000000" w:rsidR="00000000" w:rsidRPr="00000000">
              <w:rPr>
                <w:rtl w:val="0"/>
              </w:rPr>
              <w:t xml:space="preserve">]:</w:t>
            </w:r>
          </w:p>
          <w:p w:rsidR="00000000" w:rsidDel="00000000" w:rsidP="00000000" w:rsidRDefault="00000000" w:rsidRPr="00000000" w14:paraId="000012F1">
            <w:pPr>
              <w:numPr>
                <w:ilvl w:val="0"/>
                <w:numId w:val="26"/>
              </w:numPr>
            </w:pPr>
            <w:r w:rsidDel="00000000" w:rsidR="00000000" w:rsidRPr="00000000">
              <w:rPr>
                <w:rtl w:val="0"/>
              </w:rPr>
              <w:t xml:space="preserve">Merkel cell carcinoma (MCC) is a cutaneous malignancy with high risk of relapse. </w:t>
            </w:r>
          </w:p>
          <w:p w:rsidR="00000000" w:rsidDel="00000000" w:rsidP="00000000" w:rsidRDefault="00000000" w:rsidRPr="00000000" w14:paraId="000012F2">
            <w:pPr>
              <w:numPr>
                <w:ilvl w:val="0"/>
                <w:numId w:val="26"/>
              </w:numPr>
            </w:pPr>
            <w:r w:rsidDel="00000000" w:rsidR="00000000" w:rsidRPr="00000000">
              <w:rPr>
                <w:rtl w:val="0"/>
              </w:rPr>
              <w:t xml:space="preserve">The main treatment is surgery plus or minus adjuvant RT. </w:t>
            </w:r>
          </w:p>
          <w:p w:rsidR="00000000" w:rsidDel="00000000" w:rsidP="00000000" w:rsidRDefault="00000000" w:rsidRPr="00000000" w14:paraId="000012F3">
            <w:pPr>
              <w:numPr>
                <w:ilvl w:val="0"/>
                <w:numId w:val="26"/>
              </w:numPr>
            </w:pPr>
            <w:r w:rsidDel="00000000" w:rsidR="00000000" w:rsidRPr="00000000">
              <w:rPr>
                <w:rtl w:val="0"/>
              </w:rPr>
              <w:t xml:space="preserve">From regression analysis, it appears that optimal primary treatment with radical surgery and adjuvant RT to the bed and/or draining lymph nodes is appropriate for stage I-II MCCs that are at least 2 cm in size. </w:t>
            </w:r>
          </w:p>
          <w:p w:rsidR="00000000" w:rsidDel="00000000" w:rsidP="00000000" w:rsidRDefault="00000000" w:rsidRPr="00000000" w14:paraId="000012F4">
            <w:pPr>
              <w:numPr>
                <w:ilvl w:val="0"/>
                <w:numId w:val="26"/>
              </w:numPr>
            </w:pPr>
            <w:r w:rsidDel="00000000" w:rsidR="00000000" w:rsidRPr="00000000">
              <w:rPr>
                <w:rtl w:val="0"/>
              </w:rPr>
              <w:t xml:space="preserve">There was a significant increase in OS with adjuvant RT (HR = 0.81, P &lt; 0.001). However, DMFS appears not to be influenced by receipt of adjuvant RT.</w:t>
            </w:r>
          </w:p>
          <w:p w:rsidR="00000000" w:rsidDel="00000000" w:rsidP="00000000" w:rsidRDefault="00000000" w:rsidRPr="00000000" w14:paraId="000012F5">
            <w:pPr>
              <w:numPr>
                <w:ilvl w:val="0"/>
                <w:numId w:val="26"/>
              </w:numPr>
            </w:pPr>
            <w:r w:rsidDel="00000000" w:rsidR="00000000" w:rsidRPr="00000000">
              <w:rPr>
                <w:rtl w:val="0"/>
              </w:rPr>
              <w:t xml:space="preserve">We found that adjuvant RT may improve locoregional control and survival in MCC.</w:t>
            </w:r>
          </w:p>
          <w:p w:rsidR="00000000" w:rsidDel="00000000" w:rsidP="00000000" w:rsidRDefault="00000000" w:rsidRPr="00000000" w14:paraId="000012F6">
            <w:pPr>
              <w:numPr>
                <w:ilvl w:val="0"/>
                <w:numId w:val="26"/>
              </w:numPr>
            </w:pPr>
            <w:r w:rsidDel="00000000" w:rsidR="00000000" w:rsidRPr="00000000">
              <w:rPr>
                <w:rtl w:val="0"/>
              </w:rPr>
              <w:t xml:space="preserve">Initiate PORT without delay (within 4-6w) as recurrences can occur early.</w:t>
            </w:r>
          </w:p>
          <w:p w:rsidR="00000000" w:rsidDel="00000000" w:rsidP="00000000" w:rsidRDefault="00000000" w:rsidRPr="00000000" w14:paraId="000012F7">
            <w:pPr>
              <w:numPr>
                <w:ilvl w:val="0"/>
                <w:numId w:val="26"/>
              </w:numPr>
            </w:pPr>
            <w:r w:rsidDel="00000000" w:rsidR="00000000" w:rsidRPr="00000000">
              <w:rPr>
                <w:rtl w:val="0"/>
              </w:rPr>
              <w:t xml:space="preserve">Adjuvant RT indications: Tumor &gt; 2 cm, SM+/close, LVSI, LN+ or no LN evaluation, immunocompromised.</w:t>
            </w:r>
          </w:p>
          <w:p w:rsidR="00000000" w:rsidDel="00000000" w:rsidP="00000000" w:rsidRDefault="00000000" w:rsidRPr="00000000" w14:paraId="000012F8">
            <w:pPr>
              <w:numPr>
                <w:ilvl w:val="0"/>
                <w:numId w:val="26"/>
              </w:numPr>
            </w:pPr>
            <w:r w:rsidDel="00000000" w:rsidR="00000000" w:rsidRPr="00000000">
              <w:rPr>
                <w:b w:val="1"/>
                <w:rtl w:val="0"/>
              </w:rPr>
              <w:t xml:space="preserve">Avoiding adjuvant RT</w:t>
            </w:r>
            <w:r w:rsidDel="00000000" w:rsidR="00000000" w:rsidRPr="00000000">
              <w:rPr>
                <w:rtl w:val="0"/>
              </w:rPr>
              <w:t xml:space="preserve">: Consider for &lt; 1-2 cm, widely excised, no LVI, not immunosuppressed.</w:t>
            </w:r>
            <w:r w:rsidDel="00000000" w:rsidR="00000000" w:rsidRPr="00000000">
              <w:rPr>
                <w:rtl w:val="0"/>
              </w:rPr>
            </w:r>
          </w:p>
        </w:tc>
      </w:tr>
    </w:tbl>
    <w:p w:rsidR="00000000" w:rsidDel="00000000" w:rsidP="00000000" w:rsidRDefault="00000000" w:rsidRPr="00000000" w14:paraId="000012F9">
      <w:pPr>
        <w:ind w:left="0" w:firstLine="0"/>
        <w:rPr/>
      </w:pPr>
      <w:r w:rsidDel="00000000" w:rsidR="00000000" w:rsidRPr="00000000">
        <w:rPr>
          <w:rtl w:val="0"/>
        </w:rPr>
      </w:r>
    </w:p>
    <w:p w:rsidR="00000000" w:rsidDel="00000000" w:rsidP="00000000" w:rsidRDefault="00000000" w:rsidRPr="00000000" w14:paraId="000012FA">
      <w:pPr>
        <w:pStyle w:val="Heading2"/>
        <w:rPr/>
      </w:pPr>
      <w:bookmarkStart w:colFirst="0" w:colLast="0" w:name="_fqgsd16f85cq" w:id="318"/>
      <w:bookmarkEnd w:id="318"/>
      <w:hyperlink w:anchor="_v5hmtep3hh5d">
        <w:r w:rsidDel="00000000" w:rsidR="00000000" w:rsidRPr="00000000">
          <w:rPr>
            <w:rtl w:val="0"/>
          </w:rPr>
          <w:t xml:space="preserve">Radiotherapy</w:t>
        </w:r>
      </w:hyperlink>
      <w:r w:rsidDel="00000000" w:rsidR="00000000" w:rsidRPr="00000000">
        <w:rPr>
          <w:rtl w:val="0"/>
        </w:rPr>
      </w:r>
    </w:p>
    <w:p w:rsidR="00000000" w:rsidDel="00000000" w:rsidP="00000000" w:rsidRDefault="00000000" w:rsidRPr="00000000" w14:paraId="000012FB">
      <w:pPr>
        <w:numPr>
          <w:ilvl w:val="0"/>
          <w:numId w:val="55"/>
        </w:numPr>
      </w:pPr>
      <w:r w:rsidDel="00000000" w:rsidR="00000000" w:rsidRPr="00000000">
        <w:rPr>
          <w:rtl w:val="0"/>
        </w:rPr>
        <w:t xml:space="preserve">MCC is highly radiosensitive!</w:t>
      </w:r>
    </w:p>
    <w:p w:rsidR="00000000" w:rsidDel="00000000" w:rsidP="00000000" w:rsidRDefault="00000000" w:rsidRPr="00000000" w14:paraId="000012FC">
      <w:pPr>
        <w:numPr>
          <w:ilvl w:val="0"/>
          <w:numId w:val="55"/>
        </w:numPr>
        <w:rPr>
          <w:u w:val="none"/>
        </w:rPr>
      </w:pPr>
      <w:r w:rsidDel="00000000" w:rsidR="00000000" w:rsidRPr="00000000">
        <w:rPr>
          <w:rFonts w:ascii="Gungsuh" w:cs="Gungsuh" w:eastAsia="Gungsuh" w:hAnsi="Gungsuh"/>
          <w:rtl w:val="0"/>
        </w:rPr>
        <w:t xml:space="preserve">Lesions ≤ 2 cm (T1N0) may potentially avoid adjuvant radiotherapy.</w:t>
      </w:r>
    </w:p>
    <w:p w:rsidR="00000000" w:rsidDel="00000000" w:rsidP="00000000" w:rsidRDefault="00000000" w:rsidRPr="00000000" w14:paraId="000012FD">
      <w:pPr>
        <w:numPr>
          <w:ilvl w:val="0"/>
          <w:numId w:val="55"/>
        </w:numPr>
        <w:rPr>
          <w:u w:val="none"/>
        </w:rPr>
      </w:pPr>
      <w:r w:rsidDel="00000000" w:rsidR="00000000" w:rsidRPr="00000000">
        <w:rPr>
          <w:rtl w:val="0"/>
        </w:rPr>
        <w:t xml:space="preserve">The role of radiotherapy to the nodal basin in the setting of a negative SLNB is controversial.</w:t>
      </w:r>
    </w:p>
    <w:p w:rsidR="00000000" w:rsidDel="00000000" w:rsidP="00000000" w:rsidRDefault="00000000" w:rsidRPr="00000000" w14:paraId="000012FE">
      <w:pPr>
        <w:numPr>
          <w:ilvl w:val="0"/>
          <w:numId w:val="55"/>
        </w:numPr>
      </w:pPr>
      <w:r w:rsidDel="00000000" w:rsidR="00000000" w:rsidRPr="00000000">
        <w:rPr>
          <w:rtl w:val="0"/>
        </w:rPr>
        <w:t xml:space="preserve">CCRT: No benefit in recurrence rates or survival.</w:t>
      </w:r>
      <w:r w:rsidDel="00000000" w:rsidR="00000000" w:rsidRPr="00000000">
        <w:rPr>
          <w:rtl w:val="0"/>
        </w:rPr>
      </w:r>
    </w:p>
    <w:p w:rsidR="00000000" w:rsidDel="00000000" w:rsidP="00000000" w:rsidRDefault="00000000" w:rsidRPr="00000000" w14:paraId="000012FF">
      <w:pPr>
        <w:numPr>
          <w:ilvl w:val="0"/>
          <w:numId w:val="55"/>
        </w:numPr>
      </w:pPr>
      <w:r w:rsidDel="00000000" w:rsidR="00000000" w:rsidRPr="00000000">
        <w:rPr>
          <w:b w:val="1"/>
          <w:rtl w:val="0"/>
        </w:rPr>
        <w:t xml:space="preserve">TROG 96.07</w:t>
      </w:r>
      <w:r w:rsidDel="00000000" w:rsidR="00000000" w:rsidRPr="00000000">
        <w:rPr>
          <w:rtl w:val="0"/>
        </w:rPr>
        <w:t xml:space="preserve"> [</w:t>
      </w:r>
      <w:hyperlink r:id="rId1118">
        <w:r w:rsidDel="00000000" w:rsidR="00000000" w:rsidRPr="00000000">
          <w:rPr>
            <w:rtl w:val="0"/>
          </w:rPr>
          <w:t xml:space="preserve">Poulsen JCO '03</w:t>
        </w:r>
      </w:hyperlink>
      <w:r w:rsidDel="00000000" w:rsidR="00000000" w:rsidRPr="00000000">
        <w:rPr>
          <w:rtl w:val="0"/>
        </w:rPr>
        <w:t xml:space="preserve">, </w:t>
      </w:r>
      <w:hyperlink r:id="rId1119">
        <w:r w:rsidDel="00000000" w:rsidR="00000000" w:rsidRPr="00000000">
          <w:rPr>
            <w:rtl w:val="0"/>
          </w:rPr>
          <w:t xml:space="preserve">IJROBP '06</w:t>
        </w:r>
      </w:hyperlink>
      <w:r w:rsidDel="00000000" w:rsidR="00000000" w:rsidRPr="00000000">
        <w:rPr>
          <w:rtl w:val="0"/>
        </w:rPr>
        <w:t xml:space="preserve">]: Phase II. </w:t>
      </w:r>
      <w:r w:rsidDel="00000000" w:rsidR="00000000" w:rsidRPr="00000000">
        <w:rPr>
          <w:b w:val="1"/>
          <w:rtl w:val="0"/>
        </w:rPr>
        <w:t xml:space="preserve">50/25 + Carbo/Etoposide</w:t>
      </w:r>
      <w:r w:rsidDel="00000000" w:rsidR="00000000" w:rsidRPr="00000000">
        <w:rPr>
          <w:rtl w:val="0"/>
        </w:rPr>
        <w:t xml:space="preserve">.</w:t>
      </w:r>
    </w:p>
    <w:p w:rsidR="00000000" w:rsidDel="00000000" w:rsidP="00000000" w:rsidRDefault="00000000" w:rsidRPr="00000000" w14:paraId="00001300">
      <w:pPr>
        <w:ind w:left="0" w:firstLine="720"/>
        <w:rPr/>
      </w:pPr>
      <w:r w:rsidDel="00000000" w:rsidR="00000000" w:rsidRPr="00000000">
        <w:rPr>
          <w:rtl w:val="0"/>
        </w:rPr>
        <w:t xml:space="preserve">CCRT is tolerable, but has not been compared to RT alone. MVA suggests no effect on survival. </w:t>
      </w:r>
    </w:p>
    <w:p w:rsidR="00000000" w:rsidDel="00000000" w:rsidP="00000000" w:rsidRDefault="00000000" w:rsidRPr="00000000" w14:paraId="00001301">
      <w:pPr>
        <w:numPr>
          <w:ilvl w:val="1"/>
          <w:numId w:val="55"/>
        </w:numPr>
        <w:ind w:left="1440" w:hanging="360"/>
      </w:pPr>
      <w:r w:rsidDel="00000000" w:rsidR="00000000" w:rsidRPr="00000000">
        <w:rPr>
          <w:rtl w:val="0"/>
        </w:rPr>
        <w:t xml:space="preserve">53 nonmetastatic pts. 1+ of: &gt;1 cm primary, cN+ (&gt;50%), recurrence outside prior RT field, R2, N+ occult primary. </w:t>
      </w:r>
    </w:p>
    <w:p w:rsidR="00000000" w:rsidDel="00000000" w:rsidP="00000000" w:rsidRDefault="00000000" w:rsidRPr="00000000" w14:paraId="00001302">
      <w:pPr>
        <w:numPr>
          <w:ilvl w:val="2"/>
          <w:numId w:val="55"/>
        </w:numPr>
        <w:ind w:left="2160" w:hanging="360"/>
      </w:pPr>
      <w:r w:rsidDel="00000000" w:rsidR="00000000" w:rsidRPr="00000000">
        <w:rPr>
          <w:rtl w:val="0"/>
        </w:rPr>
        <w:t xml:space="preserve">RT: Margins 3-5 cm. Bolus prn. Dermal and regional LNs covered if within 20 cm of primary. Clinically uninvolved nodes to 45 Gy. For large fields, 45 Gy with 50 Gy cone-down is reasonable.</w:t>
      </w:r>
    </w:p>
    <w:p w:rsidR="00000000" w:rsidDel="00000000" w:rsidP="00000000" w:rsidRDefault="00000000" w:rsidRPr="00000000" w14:paraId="00001303">
      <w:pPr>
        <w:numPr>
          <w:ilvl w:val="2"/>
          <w:numId w:val="55"/>
        </w:numPr>
        <w:ind w:left="2160" w:hanging="360"/>
      </w:pPr>
      <w:r w:rsidDel="00000000" w:rsidR="00000000" w:rsidRPr="00000000">
        <w:rPr>
          <w:rtl w:val="0"/>
        </w:rPr>
        <w:t xml:space="preserve">Chemo: Carbo AUC 4.5, Etoposide 80 d1-3 q3w x4c. Option to switch to q4w or reduce by 20% in G4 hematologic or G3 non-hematologic.</w:t>
      </w:r>
    </w:p>
    <w:p w:rsidR="00000000" w:rsidDel="00000000" w:rsidP="00000000" w:rsidRDefault="00000000" w:rsidRPr="00000000" w14:paraId="00001304">
      <w:pPr>
        <w:numPr>
          <w:ilvl w:val="2"/>
          <w:numId w:val="55"/>
        </w:numPr>
        <w:ind w:left="2160" w:hanging="360"/>
      </w:pPr>
      <w:r w:rsidDel="00000000" w:rsidR="00000000" w:rsidRPr="00000000">
        <w:rPr>
          <w:rtl w:val="0"/>
        </w:rPr>
        <w:t xml:space="preserve">28% definitively, remainder adjuvant.</w:t>
      </w:r>
    </w:p>
    <w:p w:rsidR="00000000" w:rsidDel="00000000" w:rsidP="00000000" w:rsidRDefault="00000000" w:rsidRPr="00000000" w14:paraId="00001305">
      <w:pPr>
        <w:numPr>
          <w:ilvl w:val="1"/>
          <w:numId w:val="55"/>
        </w:numPr>
        <w:ind w:left="1440" w:hanging="360"/>
      </w:pPr>
      <w:r w:rsidDel="00000000" w:rsidR="00000000" w:rsidRPr="00000000">
        <w:rPr>
          <w:rtl w:val="0"/>
        </w:rPr>
        <w:t xml:space="preserve">3y LRC, DC and OS ~75%.</w:t>
      </w:r>
    </w:p>
    <w:p w:rsidR="00000000" w:rsidDel="00000000" w:rsidP="00000000" w:rsidRDefault="00000000" w:rsidRPr="00000000" w14:paraId="00001306">
      <w:pPr>
        <w:numPr>
          <w:ilvl w:val="1"/>
          <w:numId w:val="55"/>
        </w:numPr>
        <w:ind w:left="1440" w:hanging="360"/>
      </w:pPr>
      <w:r w:rsidDel="00000000" w:rsidR="00000000" w:rsidRPr="00000000">
        <w:rPr>
          <w:rtl w:val="0"/>
        </w:rPr>
        <w:t xml:space="preserve">MVA comparing historical controls without chemo suggests no benefit to chemotherapy, not powered well.  </w:t>
      </w:r>
    </w:p>
    <w:p w:rsidR="00000000" w:rsidDel="00000000" w:rsidP="00000000" w:rsidRDefault="00000000" w:rsidRPr="00000000" w14:paraId="00001307">
      <w:pPr>
        <w:numPr>
          <w:ilvl w:val="0"/>
          <w:numId w:val="55"/>
        </w:numPr>
      </w:pPr>
      <w:r w:rsidDel="00000000" w:rsidR="00000000" w:rsidRPr="00000000">
        <w:rPr>
          <w:rtl w:val="0"/>
        </w:rPr>
        <w:t xml:space="preserve">Meta [</w:t>
      </w:r>
      <w:hyperlink r:id="rId1120">
        <w:r w:rsidDel="00000000" w:rsidR="00000000" w:rsidRPr="00000000">
          <w:rPr>
            <w:rtl w:val="0"/>
          </w:rPr>
          <w:t xml:space="preserve">Hasan Front Onc '12</w:t>
        </w:r>
      </w:hyperlink>
      <w:r w:rsidDel="00000000" w:rsidR="00000000" w:rsidRPr="00000000">
        <w:rPr>
          <w:rtl w:val="0"/>
        </w:rPr>
        <w:t xml:space="preserve">]:</w:t>
      </w:r>
      <w:r w:rsidDel="00000000" w:rsidR="00000000" w:rsidRPr="00000000">
        <w:rPr>
          <w:rFonts w:ascii="Cardo" w:cs="Cardo" w:eastAsia="Cardo" w:hAnsi="Cardo"/>
          <w:b w:val="1"/>
          <w:rtl w:val="0"/>
        </w:rPr>
        <w:t xml:space="preserve"> Surgery→ Obs vs. RT vs. CCRT.</w:t>
      </w:r>
      <w:r w:rsidDel="00000000" w:rsidR="00000000" w:rsidRPr="00000000">
        <w:rPr>
          <w:rtl w:val="0"/>
        </w:rPr>
        <w:t xml:space="preserve"> </w:t>
      </w:r>
    </w:p>
    <w:p w:rsidR="00000000" w:rsidDel="00000000" w:rsidP="00000000" w:rsidRDefault="00000000" w:rsidRPr="00000000" w14:paraId="00001308">
      <w:pPr>
        <w:ind w:firstLine="720"/>
        <w:rPr/>
      </w:pPr>
      <w:r w:rsidDel="00000000" w:rsidR="00000000" w:rsidRPr="00000000">
        <w:rPr>
          <w:rtl w:val="0"/>
        </w:rPr>
        <w:t xml:space="preserve">There is a suggestion of an OS and LC benefit with RT. Chemotherapy added to RT did not seem to improve results. </w:t>
      </w:r>
    </w:p>
    <w:p w:rsidR="00000000" w:rsidDel="00000000" w:rsidP="00000000" w:rsidRDefault="00000000" w:rsidRPr="00000000" w14:paraId="00001309">
      <w:pPr>
        <w:numPr>
          <w:ilvl w:val="1"/>
          <w:numId w:val="55"/>
        </w:numPr>
        <w:ind w:left="1440" w:hanging="360"/>
      </w:pPr>
      <w:r w:rsidDel="00000000" w:rsidR="00000000" w:rsidRPr="00000000">
        <w:rPr>
          <w:rtl w:val="0"/>
        </w:rPr>
        <w:t xml:space="preserve">4,475 pts. Merkel cell.</w:t>
      </w:r>
    </w:p>
    <w:p w:rsidR="00000000" w:rsidDel="00000000" w:rsidP="00000000" w:rsidRDefault="00000000" w:rsidRPr="00000000" w14:paraId="0000130A">
      <w:pPr>
        <w:numPr>
          <w:ilvl w:val="1"/>
          <w:numId w:val="55"/>
        </w:numPr>
        <w:ind w:left="1440" w:hanging="360"/>
      </w:pPr>
      <w:r w:rsidDel="00000000" w:rsidR="00000000" w:rsidRPr="00000000">
        <w:rPr>
          <w:rFonts w:ascii="Cardo" w:cs="Cardo" w:eastAsia="Cardo" w:hAnsi="Cardo"/>
          <w:rtl w:val="0"/>
        </w:rPr>
        <w:t xml:space="preserve">3y LC 20→ 65→ 67%. </w:t>
      </w:r>
    </w:p>
    <w:p w:rsidR="00000000" w:rsidDel="00000000" w:rsidP="00000000" w:rsidRDefault="00000000" w:rsidRPr="00000000" w14:paraId="0000130B">
      <w:pPr>
        <w:numPr>
          <w:ilvl w:val="1"/>
          <w:numId w:val="55"/>
        </w:numPr>
        <w:ind w:left="1440" w:hanging="360"/>
      </w:pPr>
      <w:r w:rsidDel="00000000" w:rsidR="00000000" w:rsidRPr="00000000">
        <w:rPr>
          <w:rFonts w:ascii="Cardo" w:cs="Cardo" w:eastAsia="Cardo" w:hAnsi="Cardo"/>
          <w:rtl w:val="0"/>
        </w:rPr>
        <w:t xml:space="preserve">3y OS 56→ 70→ 73%. </w:t>
      </w:r>
    </w:p>
    <w:p w:rsidR="00000000" w:rsidDel="00000000" w:rsidP="00000000" w:rsidRDefault="00000000" w:rsidRPr="00000000" w14:paraId="0000130C">
      <w:pPr>
        <w:numPr>
          <w:ilvl w:val="1"/>
          <w:numId w:val="55"/>
        </w:numPr>
        <w:ind w:left="1440" w:hanging="360"/>
      </w:pPr>
      <w:r w:rsidDel="00000000" w:rsidR="00000000" w:rsidRPr="00000000">
        <w:rPr>
          <w:rtl w:val="0"/>
        </w:rPr>
        <w:t xml:space="preserve">Recurrences in 38% of obs vs. 23% of PORT. </w:t>
      </w:r>
    </w:p>
    <w:p w:rsidR="00000000" w:rsidDel="00000000" w:rsidP="00000000" w:rsidRDefault="00000000" w:rsidRPr="00000000" w14:paraId="0000130D">
      <w:pPr>
        <w:numPr>
          <w:ilvl w:val="0"/>
          <w:numId w:val="55"/>
        </w:numPr>
      </w:pPr>
      <w:r w:rsidDel="00000000" w:rsidR="00000000" w:rsidRPr="00000000">
        <w:rPr>
          <w:rtl w:val="0"/>
        </w:rPr>
        <w:t xml:space="preserve">Inoperable series [</w:t>
      </w:r>
      <w:hyperlink r:id="rId1121">
        <w:r w:rsidDel="00000000" w:rsidR="00000000" w:rsidRPr="00000000">
          <w:rPr>
            <w:rtl w:val="0"/>
          </w:rPr>
          <w:t xml:space="preserve">Pape '11]</w:t>
        </w:r>
      </w:hyperlink>
      <w:r w:rsidDel="00000000" w:rsidR="00000000" w:rsidRPr="00000000">
        <w:rPr>
          <w:rtl w:val="0"/>
        </w:rPr>
        <w:t xml:space="preserve">: 2/25 9y LRR with RT, and 4/25 9y LRR with conventional management.</w:t>
      </w:r>
      <w:r w:rsidDel="00000000" w:rsidR="00000000" w:rsidRPr="00000000">
        <w:rPr>
          <w:rtl w:val="0"/>
        </w:rPr>
      </w:r>
    </w:p>
    <w:p w:rsidR="00000000" w:rsidDel="00000000" w:rsidP="00000000" w:rsidRDefault="00000000" w:rsidRPr="00000000" w14:paraId="0000130E">
      <w:pPr>
        <w:pStyle w:val="Heading2"/>
        <w:rPr/>
      </w:pPr>
      <w:bookmarkStart w:colFirst="0" w:colLast="0" w:name="_w9k6cs9aew8y" w:id="319"/>
      <w:bookmarkEnd w:id="319"/>
      <w:hyperlink w:anchor="_v5hmtep3hh5d">
        <w:r w:rsidDel="00000000" w:rsidR="00000000" w:rsidRPr="00000000">
          <w:rPr>
            <w:rtl w:val="0"/>
          </w:rPr>
          <w:t xml:space="preserve">S</w:t>
        </w:r>
      </w:hyperlink>
      <w:hyperlink w:anchor="_v5hmtep3hh5d">
        <w:r w:rsidDel="00000000" w:rsidR="00000000" w:rsidRPr="00000000">
          <w:rPr>
            <w:rtl w:val="0"/>
          </w:rPr>
          <w:t xml:space="preserve">ystemic therapy</w:t>
        </w:r>
      </w:hyperlink>
      <w:r w:rsidDel="00000000" w:rsidR="00000000" w:rsidRPr="00000000">
        <w:rPr>
          <w:rtl w:val="0"/>
        </w:rPr>
      </w:r>
    </w:p>
    <w:p w:rsidR="00000000" w:rsidDel="00000000" w:rsidP="00000000" w:rsidRDefault="00000000" w:rsidRPr="00000000" w14:paraId="0000130F">
      <w:pPr>
        <w:numPr>
          <w:ilvl w:val="0"/>
          <w:numId w:val="86"/>
        </w:numPr>
        <w:rPr>
          <w:b w:val="0"/>
          <w:color w:val="000000"/>
          <w:sz w:val="20"/>
          <w:szCs w:val="20"/>
        </w:rPr>
      </w:pPr>
      <w:r w:rsidDel="00000000" w:rsidR="00000000" w:rsidRPr="00000000">
        <w:rPr>
          <w:rtl w:val="0"/>
        </w:rPr>
        <w:t xml:space="preserve">Localized: No role.</w:t>
      </w:r>
    </w:p>
    <w:p w:rsidR="00000000" w:rsidDel="00000000" w:rsidP="00000000" w:rsidRDefault="00000000" w:rsidRPr="00000000" w14:paraId="00001310">
      <w:pPr>
        <w:numPr>
          <w:ilvl w:val="0"/>
          <w:numId w:val="86"/>
        </w:numPr>
        <w:rPr>
          <w:b w:val="0"/>
          <w:color w:val="000000"/>
          <w:sz w:val="20"/>
          <w:szCs w:val="20"/>
        </w:rPr>
      </w:pPr>
      <w:r w:rsidDel="00000000" w:rsidR="00000000" w:rsidRPr="00000000">
        <w:rPr>
          <w:rtl w:val="0"/>
        </w:rPr>
        <w:t xml:space="preserve">Regional: Not recommended as no OS benefit. If considering, then platinum/etoposide or clinical trial.</w:t>
      </w:r>
    </w:p>
    <w:p w:rsidR="00000000" w:rsidDel="00000000" w:rsidP="00000000" w:rsidRDefault="00000000" w:rsidRPr="00000000" w14:paraId="00001311">
      <w:pPr>
        <w:numPr>
          <w:ilvl w:val="0"/>
          <w:numId w:val="86"/>
        </w:numPr>
        <w:rPr>
          <w:u w:val="none"/>
        </w:rPr>
      </w:pPr>
      <w:r w:rsidDel="00000000" w:rsidR="00000000" w:rsidRPr="00000000">
        <w:rPr>
          <w:rtl w:val="0"/>
        </w:rPr>
        <w:t xml:space="preserve">Response to above chemo 55-80%, but mPFS 3-4 mo (not durable).</w:t>
      </w:r>
    </w:p>
    <w:p w:rsidR="00000000" w:rsidDel="00000000" w:rsidP="00000000" w:rsidRDefault="00000000" w:rsidRPr="00000000" w14:paraId="00001312">
      <w:pPr>
        <w:numPr>
          <w:ilvl w:val="0"/>
          <w:numId w:val="86"/>
        </w:numPr>
        <w:rPr>
          <w:u w:val="none"/>
        </w:rPr>
      </w:pPr>
      <w:r w:rsidDel="00000000" w:rsidR="00000000" w:rsidRPr="00000000">
        <w:rPr>
          <w:rtl w:val="0"/>
        </w:rPr>
        <w:t xml:space="preserve">New standard: Immunotherapy - Avelumab (Approved 2017 - IV q2w until time of progression):</w:t>
      </w:r>
    </w:p>
    <w:p w:rsidR="00000000" w:rsidDel="00000000" w:rsidP="00000000" w:rsidRDefault="00000000" w:rsidRPr="00000000" w14:paraId="00001313">
      <w:pPr>
        <w:numPr>
          <w:ilvl w:val="0"/>
          <w:numId w:val="86"/>
        </w:numPr>
        <w:rPr>
          <w:u w:val="none"/>
        </w:rPr>
      </w:pPr>
      <w:r w:rsidDel="00000000" w:rsidR="00000000" w:rsidRPr="00000000">
        <w:rPr>
          <w:b w:val="1"/>
          <w:rtl w:val="0"/>
        </w:rPr>
        <w:t xml:space="preserve">JAVELIN Merkel 200</w:t>
      </w:r>
      <w:r w:rsidDel="00000000" w:rsidR="00000000" w:rsidRPr="00000000">
        <w:rPr>
          <w:rtl w:val="0"/>
        </w:rPr>
        <w:t xml:space="preserve"> [</w:t>
      </w:r>
      <w:hyperlink r:id="rId1122">
        <w:r w:rsidDel="00000000" w:rsidR="00000000" w:rsidRPr="00000000">
          <w:rPr>
            <w:rtl w:val="0"/>
          </w:rPr>
          <w:t xml:space="preserve">Kaufman '18</w:t>
        </w:r>
      </w:hyperlink>
      <w:r w:rsidDel="00000000" w:rsidR="00000000" w:rsidRPr="00000000">
        <w:rPr>
          <w:rtl w:val="0"/>
        </w:rPr>
        <w:t xml:space="preserve">, </w:t>
      </w:r>
      <w:hyperlink r:id="rId1123">
        <w:r w:rsidDel="00000000" w:rsidR="00000000" w:rsidRPr="00000000">
          <w:rPr>
            <w:rtl w:val="0"/>
          </w:rPr>
          <w:t xml:space="preserve">Nghiem '18</w:t>
        </w:r>
      </w:hyperlink>
      <w:r w:rsidDel="00000000" w:rsidR="00000000" w:rsidRPr="00000000">
        <w:rPr>
          <w:rtl w:val="0"/>
        </w:rPr>
        <w:t xml:space="preserve">]: </w:t>
      </w:r>
      <w:r w:rsidDel="00000000" w:rsidR="00000000" w:rsidRPr="00000000">
        <w:rPr>
          <w:b w:val="1"/>
          <w:rtl w:val="0"/>
        </w:rPr>
        <w:t xml:space="preserve">± Avelumab</w:t>
      </w:r>
      <w:r w:rsidDel="00000000" w:rsidR="00000000" w:rsidRPr="00000000">
        <w:rPr>
          <w:rtl w:val="0"/>
        </w:rPr>
        <w:t xml:space="preserve"> (PD-L1).</w:t>
      </w:r>
    </w:p>
    <w:p w:rsidR="00000000" w:rsidDel="00000000" w:rsidP="00000000" w:rsidRDefault="00000000" w:rsidRPr="00000000" w14:paraId="00001314">
      <w:pPr>
        <w:ind w:firstLine="720"/>
        <w:rPr/>
      </w:pPr>
      <w:r w:rsidDel="00000000" w:rsidR="00000000" w:rsidRPr="00000000">
        <w:rPr>
          <w:rtl w:val="0"/>
        </w:rPr>
        <w:t xml:space="preserve">TBL </w:t>
      </w:r>
      <w:hyperlink r:id="rId1124">
        <w:r w:rsidDel="00000000" w:rsidR="00000000" w:rsidRPr="00000000">
          <w:rPr>
            <w:vertAlign w:val="superscript"/>
            <w:rtl w:val="0"/>
          </w:rPr>
          <w:t xml:space="preserve">QS</w:t>
        </w:r>
      </w:hyperlink>
      <w:r w:rsidDel="00000000" w:rsidR="00000000" w:rsidRPr="00000000">
        <w:rPr>
          <w:rtl w:val="0"/>
        </w:rPr>
        <w:t xml:space="preserve">: It’s still early, but PD-1 axis inhibition is building speed as the standard for metastatic MCC, with avelumab soaring highest.</w:t>
      </w:r>
    </w:p>
    <w:p w:rsidR="00000000" w:rsidDel="00000000" w:rsidP="00000000" w:rsidRDefault="00000000" w:rsidRPr="00000000" w14:paraId="00001315">
      <w:pPr>
        <w:numPr>
          <w:ilvl w:val="1"/>
          <w:numId w:val="86"/>
        </w:numPr>
        <w:ind w:left="1440" w:hanging="360"/>
        <w:rPr>
          <w:u w:val="none"/>
        </w:rPr>
      </w:pPr>
      <w:r w:rsidDel="00000000" w:rsidR="00000000" w:rsidRPr="00000000">
        <w:rPr>
          <w:rtl w:val="0"/>
        </w:rPr>
        <w:t xml:space="preserve">88 pts. Response rate 33%, CR 11%. ~75% response &gt;1 year. MFU nearly 3y.</w:t>
      </w:r>
    </w:p>
    <w:p w:rsidR="00000000" w:rsidDel="00000000" w:rsidP="00000000" w:rsidRDefault="00000000" w:rsidRPr="00000000" w14:paraId="00001316">
      <w:pPr>
        <w:numPr>
          <w:ilvl w:val="2"/>
          <w:numId w:val="86"/>
        </w:numPr>
        <w:ind w:left="2160" w:hanging="360"/>
        <w:rPr>
          <w:u w:val="none"/>
        </w:rPr>
      </w:pPr>
      <w:r w:rsidDel="00000000" w:rsidR="00000000" w:rsidRPr="00000000">
        <w:rPr>
          <w:rtl w:val="0"/>
        </w:rPr>
        <w:t xml:space="preserve">No correlation with PDL1 status or MCV.</w:t>
      </w:r>
    </w:p>
    <w:p w:rsidR="00000000" w:rsidDel="00000000" w:rsidP="00000000" w:rsidRDefault="00000000" w:rsidRPr="00000000" w14:paraId="00001317">
      <w:pPr>
        <w:numPr>
          <w:ilvl w:val="1"/>
          <w:numId w:val="86"/>
        </w:numPr>
        <w:ind w:left="1440" w:hanging="360"/>
        <w:rPr>
          <w:u w:val="none"/>
        </w:rPr>
      </w:pPr>
      <w:r w:rsidDel="00000000" w:rsidR="00000000" w:rsidRPr="00000000">
        <w:rPr>
          <w:rtl w:val="0"/>
        </w:rPr>
        <w:t xml:space="preserve">Median duration of tx 3.9 mo, 10% tx ongoing at 3y. Response ongoing in 19/29 pts, including 12 pts with &gt;2y response duration. Median DOR NR. </w:t>
      </w:r>
    </w:p>
    <w:p w:rsidR="00000000" w:rsidDel="00000000" w:rsidP="00000000" w:rsidRDefault="00000000" w:rsidRPr="00000000" w14:paraId="00001318">
      <w:pPr>
        <w:numPr>
          <w:ilvl w:val="1"/>
          <w:numId w:val="86"/>
        </w:numPr>
        <w:ind w:left="1440" w:hanging="360"/>
        <w:rPr>
          <w:u w:val="none"/>
        </w:rPr>
      </w:pPr>
      <w:r w:rsidDel="00000000" w:rsidR="00000000" w:rsidRPr="00000000">
        <w:rPr>
          <w:rtl w:val="0"/>
        </w:rPr>
        <w:t xml:space="preserve">1y PFS 30%. AE in 75%, only 11% G3+. </w:t>
      </w:r>
    </w:p>
    <w:p w:rsidR="00000000" w:rsidDel="00000000" w:rsidP="00000000" w:rsidRDefault="00000000" w:rsidRPr="00000000" w14:paraId="00001319">
      <w:pPr>
        <w:numPr>
          <w:ilvl w:val="1"/>
          <w:numId w:val="86"/>
        </w:numPr>
        <w:ind w:left="1440" w:hanging="360"/>
        <w:rPr>
          <w:u w:val="none"/>
        </w:rPr>
      </w:pPr>
      <w:r w:rsidDel="00000000" w:rsidR="00000000" w:rsidRPr="00000000">
        <w:rPr>
          <w:rtl w:val="0"/>
        </w:rPr>
        <w:t xml:space="preserve">1y OS 50%. 2y OS 36%. </w:t>
      </w:r>
    </w:p>
    <w:p w:rsidR="00000000" w:rsidDel="00000000" w:rsidP="00000000" w:rsidRDefault="00000000" w:rsidRPr="00000000" w14:paraId="0000131A">
      <w:pPr>
        <w:numPr>
          <w:ilvl w:val="1"/>
          <w:numId w:val="86"/>
        </w:numPr>
        <w:ind w:left="1440" w:hanging="360"/>
        <w:rPr>
          <w:u w:val="none"/>
        </w:rPr>
      </w:pPr>
      <w:r w:rsidDel="00000000" w:rsidR="00000000" w:rsidRPr="00000000">
        <w:rPr>
          <w:rtl w:val="0"/>
        </w:rPr>
        <w:t xml:space="preserve">Subgroup suggested a higher probability of response in pts receiving fewer prior lines of chemo, lower baseline disease burden, and PD-L1 positive tumors. </w:t>
      </w:r>
    </w:p>
    <w:p w:rsidR="00000000" w:rsidDel="00000000" w:rsidP="00000000" w:rsidRDefault="00000000" w:rsidRPr="00000000" w14:paraId="0000131B">
      <w:pPr>
        <w:numPr>
          <w:ilvl w:val="0"/>
          <w:numId w:val="86"/>
        </w:numPr>
        <w:rPr>
          <w:u w:val="none"/>
        </w:rPr>
      </w:pPr>
      <w:r w:rsidDel="00000000" w:rsidR="00000000" w:rsidRPr="00000000">
        <w:rPr>
          <w:b w:val="1"/>
          <w:rtl w:val="0"/>
        </w:rPr>
        <w:t xml:space="preserve">KEYNOTE 017 </w:t>
      </w:r>
      <w:r w:rsidDel="00000000" w:rsidR="00000000" w:rsidRPr="00000000">
        <w:rPr>
          <w:rtl w:val="0"/>
        </w:rPr>
        <w:t xml:space="preserve">[</w:t>
      </w:r>
      <w:hyperlink r:id="rId1125">
        <w:r w:rsidDel="00000000" w:rsidR="00000000" w:rsidRPr="00000000">
          <w:rPr>
            <w:rtl w:val="0"/>
          </w:rPr>
          <w:t xml:space="preserve">Nghiem JCO '18</w:t>
        </w:r>
      </w:hyperlink>
      <w:r w:rsidDel="00000000" w:rsidR="00000000" w:rsidRPr="00000000">
        <w:rPr>
          <w:rtl w:val="0"/>
        </w:rPr>
        <w:t xml:space="preserve">]: </w:t>
      </w:r>
      <w:r w:rsidDel="00000000" w:rsidR="00000000" w:rsidRPr="00000000">
        <w:rPr>
          <w:b w:val="1"/>
          <w:rtl w:val="0"/>
        </w:rPr>
        <w:t xml:space="preserve">Pembrolizumab </w:t>
      </w:r>
      <w:r w:rsidDel="00000000" w:rsidR="00000000" w:rsidRPr="00000000">
        <w:rPr>
          <w:rtl w:val="0"/>
        </w:rPr>
        <w:t xml:space="preserve">(PD1 inhibitor).</w:t>
        <w:br w:type="textWrapping"/>
        <w:t xml:space="preserve">TBL </w:t>
      </w:r>
      <w:hyperlink r:id="rId1126">
        <w:r w:rsidDel="00000000" w:rsidR="00000000" w:rsidRPr="00000000">
          <w:rPr>
            <w:vertAlign w:val="superscript"/>
            <w:rtl w:val="0"/>
          </w:rPr>
          <w:t xml:space="preserve">QS</w:t>
        </w:r>
      </w:hyperlink>
      <w:r w:rsidDel="00000000" w:rsidR="00000000" w:rsidRPr="00000000">
        <w:rPr>
          <w:rtl w:val="0"/>
        </w:rPr>
        <w:t xml:space="preserve">: Both pembro and avelumab are FDA-approved for the systemic treatment of MCC based on exciting phase 2 results, but we cautiously await larger-scale data.</w:t>
      </w:r>
    </w:p>
    <w:p w:rsidR="00000000" w:rsidDel="00000000" w:rsidP="00000000" w:rsidRDefault="00000000" w:rsidRPr="00000000" w14:paraId="0000131C">
      <w:pPr>
        <w:numPr>
          <w:ilvl w:val="1"/>
          <w:numId w:val="86"/>
        </w:numPr>
        <w:ind w:left="1440" w:hanging="360"/>
        <w:rPr>
          <w:u w:val="none"/>
        </w:rPr>
      </w:pPr>
      <w:r w:rsidDel="00000000" w:rsidR="00000000" w:rsidRPr="00000000">
        <w:rPr>
          <w:rtl w:val="0"/>
        </w:rPr>
        <w:t xml:space="preserve">50 pts. Naive to systemic treatment.</w:t>
      </w:r>
    </w:p>
    <w:p w:rsidR="00000000" w:rsidDel="00000000" w:rsidP="00000000" w:rsidRDefault="00000000" w:rsidRPr="00000000" w14:paraId="0000131D">
      <w:pPr>
        <w:numPr>
          <w:ilvl w:val="1"/>
          <w:numId w:val="86"/>
        </w:numPr>
        <w:ind w:left="1440" w:hanging="360"/>
        <w:rPr>
          <w:u w:val="none"/>
        </w:rPr>
      </w:pPr>
      <w:r w:rsidDel="00000000" w:rsidR="00000000" w:rsidRPr="00000000">
        <w:rPr>
          <w:rtl w:val="0"/>
        </w:rPr>
        <w:t xml:space="preserve">18m OS 68%. </w:t>
      </w:r>
    </w:p>
    <w:p w:rsidR="00000000" w:rsidDel="00000000" w:rsidP="00000000" w:rsidRDefault="00000000" w:rsidRPr="00000000" w14:paraId="0000131E">
      <w:pPr>
        <w:numPr>
          <w:ilvl w:val="1"/>
          <w:numId w:val="86"/>
        </w:numPr>
        <w:ind w:left="1440" w:hanging="360"/>
        <w:rPr>
          <w:u w:val="none"/>
        </w:rPr>
      </w:pPr>
      <w:r w:rsidDel="00000000" w:rsidR="00000000" w:rsidRPr="00000000">
        <w:rPr>
          <w:rtl w:val="0"/>
        </w:rPr>
        <w:t xml:space="preserve">NAC with pembro: 8 pts of 17 (47%) with pCR.</w:t>
      </w:r>
    </w:p>
    <w:p w:rsidR="00000000" w:rsidDel="00000000" w:rsidP="00000000" w:rsidRDefault="00000000" w:rsidRPr="00000000" w14:paraId="0000131F">
      <w:pPr>
        <w:numPr>
          <w:ilvl w:val="0"/>
          <w:numId w:val="86"/>
        </w:numPr>
        <w:rPr>
          <w:u w:val="none"/>
        </w:rPr>
      </w:pPr>
      <w:r w:rsidDel="00000000" w:rsidR="00000000" w:rsidRPr="00000000">
        <w:rPr>
          <w:b w:val="1"/>
          <w:rtl w:val="0"/>
        </w:rPr>
        <w:t xml:space="preserve">Check</w:t>
      </w:r>
      <w:r w:rsidDel="00000000" w:rsidR="00000000" w:rsidRPr="00000000">
        <w:rPr>
          <w:b w:val="1"/>
          <w:rtl w:val="0"/>
        </w:rPr>
        <w:t xml:space="preserve">Mate 358 </w:t>
      </w:r>
      <w:r w:rsidDel="00000000" w:rsidR="00000000" w:rsidRPr="00000000">
        <w:rPr>
          <w:rtl w:val="0"/>
        </w:rPr>
        <w:t xml:space="preserve">[</w:t>
      </w:r>
      <w:hyperlink r:id="rId1127">
        <w:r w:rsidDel="00000000" w:rsidR="00000000" w:rsidRPr="00000000">
          <w:rPr>
            <w:rtl w:val="0"/>
          </w:rPr>
          <w:t xml:space="preserve">Topalian JCO '20</w:t>
        </w:r>
      </w:hyperlink>
      <w:r w:rsidDel="00000000" w:rsidR="00000000" w:rsidRPr="00000000">
        <w:rPr>
          <w:rtl w:val="0"/>
        </w:rPr>
        <w:t xml:space="preserve">]: Phase I/II. </w:t>
      </w:r>
      <w:r w:rsidDel="00000000" w:rsidR="00000000" w:rsidRPr="00000000">
        <w:rPr>
          <w:rFonts w:ascii="Cardo" w:cs="Cardo" w:eastAsia="Cardo" w:hAnsi="Cardo"/>
          <w:b w:val="1"/>
          <w:rtl w:val="0"/>
        </w:rPr>
        <w:t xml:space="preserve">Nivo 240 d1,15→ Surgery d29</w:t>
      </w:r>
      <w:r w:rsidDel="00000000" w:rsidR="00000000" w:rsidRPr="00000000">
        <w:rPr>
          <w:rtl w:val="0"/>
        </w:rPr>
        <w:t xml:space="preserve">.</w:t>
      </w:r>
    </w:p>
    <w:p w:rsidR="00000000" w:rsidDel="00000000" w:rsidP="00000000" w:rsidRDefault="00000000" w:rsidRPr="00000000" w14:paraId="00001320">
      <w:pPr>
        <w:ind w:firstLine="720"/>
        <w:rPr/>
      </w:pPr>
      <w:r w:rsidDel="00000000" w:rsidR="00000000" w:rsidRPr="00000000">
        <w:rPr>
          <w:rtl w:val="0"/>
        </w:rPr>
        <w:t xml:space="preserve">TBL </w:t>
      </w:r>
      <w:hyperlink r:id="rId1128">
        <w:r w:rsidDel="00000000" w:rsidR="00000000" w:rsidRPr="00000000">
          <w:rPr>
            <w:vertAlign w:val="superscript"/>
            <w:rtl w:val="0"/>
          </w:rPr>
          <w:t xml:space="preserve">QS</w:t>
        </w:r>
      </w:hyperlink>
      <w:r w:rsidDel="00000000" w:rsidR="00000000" w:rsidRPr="00000000">
        <w:rPr>
          <w:rtl w:val="0"/>
        </w:rPr>
        <w:t xml:space="preserve">: Neoadjuvant nivolumab has a nearly 50% pCR rate for resectable MCC.</w:t>
      </w:r>
    </w:p>
    <w:p w:rsidR="00000000" w:rsidDel="00000000" w:rsidP="00000000" w:rsidRDefault="00000000" w:rsidRPr="00000000" w14:paraId="00001321">
      <w:pPr>
        <w:numPr>
          <w:ilvl w:val="1"/>
          <w:numId w:val="86"/>
        </w:numPr>
        <w:ind w:left="1440" w:hanging="360"/>
        <w:rPr/>
      </w:pPr>
      <w:r w:rsidDel="00000000" w:rsidR="00000000" w:rsidRPr="00000000">
        <w:rPr>
          <w:rtl w:val="0"/>
        </w:rPr>
        <w:t xml:space="preserve">39 patients. Stage IIA-IV resectable MCC. MFU 20 mo. </w:t>
      </w:r>
    </w:p>
    <w:p w:rsidR="00000000" w:rsidDel="00000000" w:rsidP="00000000" w:rsidRDefault="00000000" w:rsidRPr="00000000" w14:paraId="00001322">
      <w:pPr>
        <w:numPr>
          <w:ilvl w:val="1"/>
          <w:numId w:val="86"/>
        </w:numPr>
        <w:ind w:left="1440" w:hanging="360"/>
        <w:rPr/>
      </w:pPr>
      <w:r w:rsidDel="00000000" w:rsidR="00000000" w:rsidRPr="00000000">
        <w:rPr>
          <w:rtl w:val="0"/>
        </w:rPr>
        <w:t xml:space="preserve">Three patients did not undergo surgery due to tumor progression or adverse events.</w:t>
      </w:r>
    </w:p>
    <w:p w:rsidR="00000000" w:rsidDel="00000000" w:rsidP="00000000" w:rsidRDefault="00000000" w:rsidRPr="00000000" w14:paraId="00001323">
      <w:pPr>
        <w:numPr>
          <w:ilvl w:val="1"/>
          <w:numId w:val="86"/>
        </w:numPr>
        <w:ind w:left="1440" w:hanging="360"/>
        <w:rPr/>
      </w:pPr>
      <w:r w:rsidDel="00000000" w:rsidR="00000000" w:rsidRPr="00000000">
        <w:rPr>
          <w:rtl w:val="0"/>
        </w:rPr>
        <w:t xml:space="preserve">G3-4 treatment related events in 8% (n=3).</w:t>
      </w:r>
    </w:p>
    <w:p w:rsidR="00000000" w:rsidDel="00000000" w:rsidP="00000000" w:rsidRDefault="00000000" w:rsidRPr="00000000" w14:paraId="00001324">
      <w:pPr>
        <w:numPr>
          <w:ilvl w:val="1"/>
          <w:numId w:val="86"/>
        </w:numPr>
        <w:ind w:left="1440" w:hanging="360"/>
        <w:rPr/>
      </w:pPr>
      <w:r w:rsidDel="00000000" w:rsidR="00000000" w:rsidRPr="00000000">
        <w:rPr>
          <w:rtl w:val="0"/>
        </w:rPr>
        <w:t xml:space="preserve">pCR 47%.</w:t>
      </w:r>
    </w:p>
    <w:p w:rsidR="00000000" w:rsidDel="00000000" w:rsidP="00000000" w:rsidRDefault="00000000" w:rsidRPr="00000000" w14:paraId="00001325">
      <w:pPr>
        <w:numPr>
          <w:ilvl w:val="1"/>
          <w:numId w:val="86"/>
        </w:numPr>
        <w:ind w:left="1440" w:hanging="360"/>
        <w:rPr/>
      </w:pPr>
      <w:r w:rsidDel="00000000" w:rsidR="00000000" w:rsidRPr="00000000">
        <w:rPr>
          <w:rtl w:val="0"/>
        </w:rPr>
        <w:t xml:space="preserve">Responses were observed regardless of tumor MCPyV, PD-L1 or TMB status.</w:t>
      </w:r>
    </w:p>
    <w:p w:rsidR="00000000" w:rsidDel="00000000" w:rsidP="00000000" w:rsidRDefault="00000000" w:rsidRPr="00000000" w14:paraId="00001326">
      <w:pPr>
        <w:numPr>
          <w:ilvl w:val="1"/>
          <w:numId w:val="86"/>
        </w:numPr>
        <w:ind w:left="1440" w:hanging="360"/>
        <w:rPr/>
      </w:pPr>
      <w:r w:rsidDel="00000000" w:rsidR="00000000" w:rsidRPr="00000000">
        <w:rPr>
          <w:rtl w:val="0"/>
        </w:rPr>
        <w:t xml:space="preserve">MRFS and OS were not reached. No patient with a pCR had tumor relapse during observation.</w:t>
      </w:r>
    </w:p>
    <w:p w:rsidR="00000000" w:rsidDel="00000000" w:rsidP="00000000" w:rsidRDefault="00000000" w:rsidRPr="00000000" w14:paraId="00001327">
      <w:pPr>
        <w:numPr>
          <w:ilvl w:val="0"/>
          <w:numId w:val="86"/>
        </w:numPr>
      </w:pPr>
      <w:r w:rsidDel="00000000" w:rsidR="00000000" w:rsidRPr="00000000">
        <w:rPr>
          <w:b w:val="1"/>
          <w:rtl w:val="0"/>
        </w:rPr>
        <w:t xml:space="preserve">Metastasis</w:t>
      </w:r>
      <w:r w:rsidDel="00000000" w:rsidR="00000000" w:rsidRPr="00000000">
        <w:rPr>
          <w:rtl w:val="0"/>
        </w:rPr>
        <w:t xml:space="preserve">: Clinical trial, chemo (CDDP or carbo ± etoposide, topotecan, cyclophosphamide, doxorubicin, vincristine), immunotherapy (pembro, atez), and/or palliative RT.</w:t>
      </w:r>
    </w:p>
    <w:p w:rsidR="00000000" w:rsidDel="00000000" w:rsidP="00000000" w:rsidRDefault="00000000" w:rsidRPr="00000000" w14:paraId="00001328">
      <w:pPr>
        <w:pStyle w:val="Heading2"/>
        <w:rPr/>
      </w:pPr>
      <w:bookmarkStart w:colFirst="0" w:colLast="0" w:name="_kcn2b2ojzayr" w:id="320"/>
      <w:bookmarkEnd w:id="320"/>
      <w:hyperlink w:anchor="_v5hmtep3hh5d">
        <w:r w:rsidDel="00000000" w:rsidR="00000000" w:rsidRPr="00000000">
          <w:rPr>
            <w:rtl w:val="0"/>
          </w:rPr>
          <w:t xml:space="preserve">Treatment planning</w:t>
        </w:r>
      </w:hyperlink>
      <w:r w:rsidDel="00000000" w:rsidR="00000000" w:rsidRPr="00000000">
        <w:rPr>
          <w:rtl w:val="0"/>
        </w:rPr>
      </w:r>
    </w:p>
    <w:p w:rsidR="00000000" w:rsidDel="00000000" w:rsidP="00000000" w:rsidRDefault="00000000" w:rsidRPr="00000000" w14:paraId="00001329">
      <w:pPr>
        <w:ind w:left="0" w:right="140" w:firstLine="0"/>
        <w:rPr/>
      </w:pPr>
      <w:r w:rsidDel="00000000" w:rsidR="00000000" w:rsidRPr="00000000">
        <w:rPr>
          <w:b w:val="1"/>
          <w:rtl w:val="0"/>
        </w:rPr>
        <w:t xml:space="preserve">ARRO</w:t>
      </w:r>
      <w:r w:rsidDel="00000000" w:rsidR="00000000" w:rsidRPr="00000000">
        <w:rPr>
          <w:rtl w:val="0"/>
        </w:rPr>
        <w:t xml:space="preserve">: [</w:t>
      </w:r>
      <w:hyperlink r:id="rId1129">
        <w:r w:rsidDel="00000000" w:rsidR="00000000" w:rsidRPr="00000000">
          <w:rPr>
            <w:rtl w:val="0"/>
          </w:rPr>
          <w:t xml:space="preserve">Merkel cell of extremity</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132A">
      <w:pPr>
        <w:numPr>
          <w:ilvl w:val="0"/>
          <w:numId w:val="55"/>
        </w:numPr>
      </w:pPr>
      <w:r w:rsidDel="00000000" w:rsidR="00000000" w:rsidRPr="00000000">
        <w:rPr>
          <w:rtl w:val="0"/>
        </w:rPr>
        <w:t xml:space="preserve">Initiate PORT without delay (within 4-6w) as recurrences can occur early.</w:t>
      </w:r>
    </w:p>
    <w:p w:rsidR="00000000" w:rsidDel="00000000" w:rsidP="00000000" w:rsidRDefault="00000000" w:rsidRPr="00000000" w14:paraId="0000132B">
      <w:pPr>
        <w:numPr>
          <w:ilvl w:val="0"/>
          <w:numId w:val="55"/>
        </w:numPr>
      </w:pPr>
      <w:r w:rsidDel="00000000" w:rsidR="00000000" w:rsidRPr="00000000">
        <w:rPr>
          <w:rtl w:val="0"/>
        </w:rPr>
        <w:t xml:space="preserve">Adjuvant RT indications: Tumor &gt;2 cm, SM+/close, LVSI, LN+ or no LN evaluation, immunocompromised.</w:t>
      </w:r>
    </w:p>
    <w:p w:rsidR="00000000" w:rsidDel="00000000" w:rsidP="00000000" w:rsidRDefault="00000000" w:rsidRPr="00000000" w14:paraId="0000132C">
      <w:pPr>
        <w:numPr>
          <w:ilvl w:val="0"/>
          <w:numId w:val="55"/>
        </w:numPr>
        <w:rPr/>
      </w:pPr>
      <w:r w:rsidDel="00000000" w:rsidR="00000000" w:rsidRPr="00000000">
        <w:rPr>
          <w:rtl w:val="0"/>
        </w:rPr>
        <w:t xml:space="preserve">Avoiding adjuvant RT: Consider for &lt; 1-2 cm, widely excised, no LVI, not immunosuppressed.</w:t>
      </w:r>
    </w:p>
    <w:p w:rsidR="00000000" w:rsidDel="00000000" w:rsidP="00000000" w:rsidRDefault="00000000" w:rsidRPr="00000000" w14:paraId="0000132D">
      <w:pPr>
        <w:numPr>
          <w:ilvl w:val="0"/>
          <w:numId w:val="55"/>
        </w:numPr>
        <w:rPr>
          <w:b w:val="0"/>
          <w:color w:val="000000"/>
          <w:sz w:val="20"/>
          <w:szCs w:val="20"/>
        </w:rPr>
      </w:pPr>
      <w:r w:rsidDel="00000000" w:rsidR="00000000" w:rsidRPr="00000000">
        <w:rPr>
          <w:b w:val="1"/>
          <w:rtl w:val="0"/>
        </w:rPr>
        <w:t xml:space="preserve">Cutaneous Oncology Group of French Society of Dermatology Guidelines </w:t>
      </w:r>
      <w:hyperlink r:id="rId1130">
        <w:r w:rsidDel="00000000" w:rsidR="00000000" w:rsidRPr="00000000">
          <w:rPr>
            <w:rtl w:val="0"/>
          </w:rPr>
          <w:t xml:space="preserve">[Boccara Eur J Derm '12]</w:t>
        </w:r>
      </w:hyperlink>
      <w:r w:rsidDel="00000000" w:rsidR="00000000" w:rsidRPr="00000000">
        <w:rPr>
          <w:rtl w:val="0"/>
        </w:rPr>
        <w:t xml:space="preserve">: </w:t>
      </w:r>
    </w:p>
    <w:p w:rsidR="00000000" w:rsidDel="00000000" w:rsidP="00000000" w:rsidRDefault="00000000" w:rsidRPr="00000000" w14:paraId="0000132E">
      <w:pPr>
        <w:numPr>
          <w:ilvl w:val="1"/>
          <w:numId w:val="55"/>
        </w:numPr>
        <w:ind w:left="1440" w:hanging="360"/>
        <w:rPr>
          <w:b w:val="0"/>
          <w:color w:val="000000"/>
          <w:sz w:val="20"/>
          <w:szCs w:val="20"/>
        </w:rPr>
      </w:pPr>
      <w:r w:rsidDel="00000000" w:rsidR="00000000" w:rsidRPr="00000000">
        <w:rPr>
          <w:rtl w:val="0"/>
        </w:rPr>
        <w:t xml:space="preserve">50 Gy + </w:t>
      </w:r>
      <w:r w:rsidDel="00000000" w:rsidR="00000000" w:rsidRPr="00000000">
        <w:rPr>
          <w:b w:val="1"/>
          <w:rtl w:val="0"/>
        </w:rPr>
        <w:t xml:space="preserve">3 cm</w:t>
      </w:r>
      <w:r w:rsidDel="00000000" w:rsidR="00000000" w:rsidRPr="00000000">
        <w:rPr>
          <w:rtl w:val="0"/>
        </w:rPr>
        <w:t xml:space="preserve"> margins + 10 Gy boost to the tumor bed.</w:t>
      </w:r>
    </w:p>
    <w:p w:rsidR="00000000" w:rsidDel="00000000" w:rsidP="00000000" w:rsidRDefault="00000000" w:rsidRPr="00000000" w14:paraId="0000132F">
      <w:pPr>
        <w:numPr>
          <w:ilvl w:val="0"/>
          <w:numId w:val="55"/>
        </w:numPr>
        <w:rPr>
          <w:b w:val="0"/>
          <w:color w:val="000000"/>
          <w:sz w:val="20"/>
          <w:szCs w:val="20"/>
        </w:rPr>
      </w:pPr>
      <w:r w:rsidDel="00000000" w:rsidR="00000000" w:rsidRPr="00000000">
        <w:rPr>
          <w:b w:val="1"/>
          <w:rtl w:val="0"/>
        </w:rPr>
        <w:t xml:space="preserve">RT Margins</w:t>
      </w:r>
      <w:r w:rsidDel="00000000" w:rsidR="00000000" w:rsidRPr="00000000">
        <w:rPr>
          <w:rtl w:val="0"/>
        </w:rPr>
        <w:t xml:space="preserve">: </w:t>
      </w:r>
      <w:r w:rsidDel="00000000" w:rsidR="00000000" w:rsidRPr="00000000">
        <w:rPr>
          <w:rFonts w:ascii="Gungsuh" w:cs="Gungsuh" w:eastAsia="Gungsuh" w:hAnsi="Gungsuh"/>
          <w:b w:val="1"/>
          <w:rtl w:val="0"/>
        </w:rPr>
        <w:t xml:space="preserve">≥ 2 cm in H&amp;N, 3-</w:t>
      </w:r>
      <w:r w:rsidDel="00000000" w:rsidR="00000000" w:rsidRPr="00000000">
        <w:rPr>
          <w:b w:val="1"/>
          <w:u w:val="single"/>
          <w:rtl w:val="0"/>
        </w:rPr>
        <w:t xml:space="preserve">5</w:t>
      </w:r>
      <w:r w:rsidDel="00000000" w:rsidR="00000000" w:rsidRPr="00000000">
        <w:rPr>
          <w:b w:val="1"/>
          <w:rtl w:val="0"/>
        </w:rPr>
        <w:t xml:space="preserve"> cm elsewhere</w:t>
      </w:r>
      <w:r w:rsidDel="00000000" w:rsidR="00000000" w:rsidRPr="00000000">
        <w:rPr>
          <w:rtl w:val="0"/>
        </w:rPr>
        <w:t xml:space="preserve">.</w:t>
      </w:r>
    </w:p>
    <w:p w:rsidR="00000000" w:rsidDel="00000000" w:rsidP="00000000" w:rsidRDefault="00000000" w:rsidRPr="00000000" w14:paraId="00001330">
      <w:pPr>
        <w:numPr>
          <w:ilvl w:val="0"/>
          <w:numId w:val="55"/>
        </w:numPr>
        <w:rPr>
          <w:b w:val="0"/>
          <w:color w:val="000000"/>
          <w:sz w:val="20"/>
          <w:szCs w:val="20"/>
        </w:rPr>
      </w:pPr>
      <w:r w:rsidDel="00000000" w:rsidR="00000000" w:rsidRPr="00000000">
        <w:rPr>
          <w:rtl w:val="0"/>
        </w:rPr>
        <w:t xml:space="preserve">Dose:</w:t>
      </w:r>
    </w:p>
    <w:p w:rsidR="00000000" w:rsidDel="00000000" w:rsidP="00000000" w:rsidRDefault="00000000" w:rsidRPr="00000000" w14:paraId="00001331">
      <w:pPr>
        <w:numPr>
          <w:ilvl w:val="1"/>
          <w:numId w:val="55"/>
        </w:numPr>
        <w:ind w:left="1440" w:hanging="360"/>
        <w:rPr>
          <w:b w:val="0"/>
          <w:color w:val="000000"/>
          <w:sz w:val="20"/>
          <w:szCs w:val="20"/>
        </w:rPr>
      </w:pPr>
      <w:r w:rsidDel="00000000" w:rsidR="00000000" w:rsidRPr="00000000">
        <w:rPr>
          <w:rtl w:val="0"/>
        </w:rPr>
        <w:t xml:space="preserve">SM-: 50-56 Gy.</w:t>
      </w:r>
    </w:p>
    <w:p w:rsidR="00000000" w:rsidDel="00000000" w:rsidP="00000000" w:rsidRDefault="00000000" w:rsidRPr="00000000" w14:paraId="00001332">
      <w:pPr>
        <w:numPr>
          <w:ilvl w:val="1"/>
          <w:numId w:val="55"/>
        </w:numPr>
        <w:ind w:left="1440" w:hanging="360"/>
        <w:rPr>
          <w:b w:val="0"/>
          <w:color w:val="000000"/>
          <w:sz w:val="20"/>
          <w:szCs w:val="20"/>
        </w:rPr>
      </w:pPr>
      <w:r w:rsidDel="00000000" w:rsidR="00000000" w:rsidRPr="00000000">
        <w:rPr>
          <w:rtl w:val="0"/>
        </w:rPr>
        <w:t xml:space="preserve">R1: 56-60 Gy.</w:t>
      </w:r>
    </w:p>
    <w:p w:rsidR="00000000" w:rsidDel="00000000" w:rsidP="00000000" w:rsidRDefault="00000000" w:rsidRPr="00000000" w14:paraId="00001333">
      <w:pPr>
        <w:numPr>
          <w:ilvl w:val="1"/>
          <w:numId w:val="55"/>
        </w:numPr>
        <w:ind w:left="1440" w:hanging="360"/>
        <w:rPr>
          <w:b w:val="0"/>
          <w:color w:val="000000"/>
          <w:sz w:val="20"/>
          <w:szCs w:val="20"/>
        </w:rPr>
      </w:pPr>
      <w:r w:rsidDel="00000000" w:rsidR="00000000" w:rsidRPr="00000000">
        <w:rPr>
          <w:rtl w:val="0"/>
        </w:rPr>
        <w:t xml:space="preserve">R2 or gross nodes: 60-66 Gy.</w:t>
      </w:r>
    </w:p>
    <w:p w:rsidR="00000000" w:rsidDel="00000000" w:rsidP="00000000" w:rsidRDefault="00000000" w:rsidRPr="00000000" w14:paraId="00001334">
      <w:pPr>
        <w:numPr>
          <w:ilvl w:val="1"/>
          <w:numId w:val="55"/>
        </w:numPr>
        <w:ind w:left="1440" w:hanging="360"/>
        <w:rPr>
          <w:b w:val="0"/>
          <w:color w:val="000000"/>
          <w:sz w:val="20"/>
          <w:szCs w:val="20"/>
        </w:rPr>
      </w:pPr>
      <w:r w:rsidDel="00000000" w:rsidR="00000000" w:rsidRPr="00000000">
        <w:rPr>
          <w:rtl w:val="0"/>
        </w:rPr>
        <w:t xml:space="preserve">Inoperable: 60-66 Gy.</w:t>
      </w:r>
    </w:p>
    <w:p w:rsidR="00000000" w:rsidDel="00000000" w:rsidP="00000000" w:rsidRDefault="00000000" w:rsidRPr="00000000" w14:paraId="00001335">
      <w:pPr>
        <w:numPr>
          <w:ilvl w:val="1"/>
          <w:numId w:val="55"/>
        </w:numPr>
        <w:ind w:left="1440" w:hanging="360"/>
        <w:rPr>
          <w:b w:val="0"/>
          <w:color w:val="000000"/>
          <w:sz w:val="20"/>
          <w:szCs w:val="20"/>
        </w:rPr>
      </w:pPr>
      <w:r w:rsidDel="00000000" w:rsidR="00000000" w:rsidRPr="00000000">
        <w:rPr>
          <w:rtl w:val="0"/>
        </w:rPr>
        <w:t xml:space="preserve">cN0 without nodal evaluation: 45-50 Gy.</w:t>
      </w:r>
    </w:p>
    <w:p w:rsidR="00000000" w:rsidDel="00000000" w:rsidP="00000000" w:rsidRDefault="00000000" w:rsidRPr="00000000" w14:paraId="00001336">
      <w:pPr>
        <w:numPr>
          <w:ilvl w:val="2"/>
          <w:numId w:val="55"/>
        </w:numPr>
        <w:ind w:left="2160" w:hanging="360"/>
        <w:rPr>
          <w:b w:val="0"/>
          <w:color w:val="000000"/>
          <w:sz w:val="20"/>
          <w:szCs w:val="20"/>
        </w:rPr>
      </w:pPr>
      <w:r w:rsidDel="00000000" w:rsidR="00000000" w:rsidRPr="00000000">
        <w:rPr>
          <w:rtl w:val="0"/>
        </w:rPr>
        <w:t xml:space="preserve">Post-op cN0 w risk of false negative SLNB (e.g. H&amp;N): 46-50 Gy.</w:t>
      </w:r>
      <w:r w:rsidDel="00000000" w:rsidR="00000000" w:rsidRPr="00000000">
        <w:rPr>
          <w:rtl w:val="0"/>
        </w:rPr>
      </w:r>
    </w:p>
    <w:p w:rsidR="00000000" w:rsidDel="00000000" w:rsidP="00000000" w:rsidRDefault="00000000" w:rsidRPr="00000000" w14:paraId="00001337">
      <w:pPr>
        <w:numPr>
          <w:ilvl w:val="2"/>
          <w:numId w:val="55"/>
        </w:numPr>
        <w:ind w:left="2160" w:hanging="360"/>
        <w:rPr>
          <w:b w:val="0"/>
          <w:color w:val="000000"/>
          <w:sz w:val="20"/>
          <w:szCs w:val="20"/>
        </w:rPr>
      </w:pPr>
      <w:r w:rsidDel="00000000" w:rsidR="00000000" w:rsidRPr="00000000">
        <w:rPr>
          <w:rtl w:val="0"/>
        </w:rPr>
        <w:t xml:space="preserve">Multiple nodes, ECE or SLNB+: 50-60 Gy, favoring 50-54 Gy for axilla and groin.</w:t>
      </w:r>
    </w:p>
    <w:p w:rsidR="00000000" w:rsidDel="00000000" w:rsidP="00000000" w:rsidRDefault="00000000" w:rsidRPr="00000000" w14:paraId="00001338">
      <w:pPr>
        <w:numPr>
          <w:ilvl w:val="0"/>
          <w:numId w:val="55"/>
        </w:numPr>
        <w:rPr>
          <w:b w:val="0"/>
          <w:color w:val="000000"/>
          <w:sz w:val="20"/>
          <w:szCs w:val="20"/>
        </w:rPr>
      </w:pPr>
      <w:r w:rsidDel="00000000" w:rsidR="00000000" w:rsidRPr="00000000">
        <w:rPr>
          <w:rtl w:val="0"/>
        </w:rPr>
        <w:t xml:space="preserve">Regional LNs assessed for all MCCs. </w:t>
      </w:r>
      <w:r w:rsidDel="00000000" w:rsidR="00000000" w:rsidRPr="00000000">
        <w:rPr>
          <w:rtl w:val="0"/>
        </w:rPr>
        <w:t xml:space="preserve">Coverage of LNs for SLNB(-) or LND(-) pts is controversial.</w:t>
      </w:r>
    </w:p>
    <w:p w:rsidR="00000000" w:rsidDel="00000000" w:rsidP="00000000" w:rsidRDefault="00000000" w:rsidRPr="00000000" w14:paraId="00001339">
      <w:pPr>
        <w:pStyle w:val="Heading3"/>
        <w:spacing w:line="240" w:lineRule="auto"/>
        <w:rPr/>
      </w:pPr>
      <w:bookmarkStart w:colFirst="0" w:colLast="0" w:name="_eww2batxds6r" w:id="321"/>
      <w:bookmarkEnd w:id="321"/>
      <w:r w:rsidDel="00000000" w:rsidR="00000000" w:rsidRPr="00000000">
        <w:rPr>
          <w:rtl w:val="0"/>
        </w:rPr>
      </w:r>
    </w:p>
    <w:p w:rsidR="00000000" w:rsidDel="00000000" w:rsidP="00000000" w:rsidRDefault="00000000" w:rsidRPr="00000000" w14:paraId="0000133A">
      <w:pPr>
        <w:pStyle w:val="Heading2"/>
        <w:rPr/>
      </w:pPr>
      <w:bookmarkStart w:colFirst="0" w:colLast="0" w:name="_4xg0w3ri4bdx" w:id="322"/>
      <w:bookmarkEnd w:id="322"/>
      <w:hyperlink w:anchor="_v5hmtep3hh5d">
        <w:r w:rsidDel="00000000" w:rsidR="00000000" w:rsidRPr="00000000">
          <w:rPr>
            <w:rtl w:val="0"/>
          </w:rPr>
          <w:t xml:space="preserve">Follow up</w:t>
        </w:r>
      </w:hyperlink>
      <w:r w:rsidDel="00000000" w:rsidR="00000000" w:rsidRPr="00000000">
        <w:rPr>
          <w:rtl w:val="0"/>
        </w:rPr>
      </w:r>
    </w:p>
    <w:p w:rsidR="00000000" w:rsidDel="00000000" w:rsidP="00000000" w:rsidRDefault="00000000" w:rsidRPr="00000000" w14:paraId="0000133B">
      <w:pPr>
        <w:numPr>
          <w:ilvl w:val="0"/>
          <w:numId w:val="55"/>
        </w:numPr>
        <w:rPr>
          <w:b w:val="0"/>
          <w:color w:val="000000"/>
          <w:sz w:val="20"/>
          <w:szCs w:val="20"/>
        </w:rPr>
      </w:pPr>
      <w:r w:rsidDel="00000000" w:rsidR="00000000" w:rsidRPr="00000000">
        <w:rPr>
          <w:rFonts w:ascii="Cardo" w:cs="Cardo" w:eastAsia="Cardo" w:hAnsi="Cardo"/>
          <w:rtl w:val="0"/>
        </w:rPr>
        <w:t xml:space="preserve">5y OS for localized / LN+ / DM 51→ 35→ 14%.</w:t>
      </w:r>
    </w:p>
    <w:p w:rsidR="00000000" w:rsidDel="00000000" w:rsidP="00000000" w:rsidRDefault="00000000" w:rsidRPr="00000000" w14:paraId="0000133C">
      <w:pPr>
        <w:numPr>
          <w:ilvl w:val="0"/>
          <w:numId w:val="55"/>
        </w:numPr>
        <w:rPr>
          <w:b w:val="0"/>
          <w:color w:val="000000"/>
          <w:sz w:val="20"/>
          <w:szCs w:val="20"/>
        </w:rPr>
      </w:pPr>
      <w:r w:rsidDel="00000000" w:rsidR="00000000" w:rsidRPr="00000000">
        <w:rPr>
          <w:rFonts w:ascii="Cardo" w:cs="Cardo" w:eastAsia="Cardo" w:hAnsi="Cardo"/>
          <w:rtl w:val="0"/>
        </w:rPr>
        <w:t xml:space="preserve">5y OS for stage I / II / III / IV of 75→ 50→ </w:t>
      </w:r>
      <w:r w:rsidDel="00000000" w:rsidR="00000000" w:rsidRPr="00000000">
        <w:rPr>
          <w:b w:val="1"/>
          <w:rtl w:val="0"/>
        </w:rPr>
        <w:t xml:space="preserve">25</w:t>
      </w:r>
      <w:r w:rsidDel="00000000" w:rsidR="00000000" w:rsidRPr="00000000">
        <w:rPr>
          <w:rFonts w:ascii="Cardo" w:cs="Cardo" w:eastAsia="Cardo" w:hAnsi="Cardo"/>
          <w:rtl w:val="0"/>
        </w:rPr>
        <w:t xml:space="preserve">→ &lt; 5%.</w:t>
      </w:r>
    </w:p>
    <w:p w:rsidR="00000000" w:rsidDel="00000000" w:rsidP="00000000" w:rsidRDefault="00000000" w:rsidRPr="00000000" w14:paraId="0000133D">
      <w:pPr>
        <w:numPr>
          <w:ilvl w:val="0"/>
          <w:numId w:val="55"/>
        </w:numPr>
        <w:rPr>
          <w:b w:val="0"/>
          <w:color w:val="000000"/>
          <w:sz w:val="20"/>
          <w:szCs w:val="20"/>
        </w:rPr>
      </w:pPr>
      <w:r w:rsidDel="00000000" w:rsidR="00000000" w:rsidRPr="00000000">
        <w:rPr>
          <w:rtl w:val="0"/>
        </w:rPr>
        <w:t xml:space="preserve">Frequent CXR imaging, complete LN exam, skin checks for life.</w:t>
      </w:r>
    </w:p>
    <w:p w:rsidR="00000000" w:rsidDel="00000000" w:rsidP="00000000" w:rsidRDefault="00000000" w:rsidRPr="00000000" w14:paraId="0000133E">
      <w:pPr>
        <w:numPr>
          <w:ilvl w:val="0"/>
          <w:numId w:val="55"/>
        </w:numPr>
        <w:rPr>
          <w:b w:val="0"/>
          <w:color w:val="000000"/>
          <w:sz w:val="20"/>
          <w:szCs w:val="20"/>
        </w:rPr>
      </w:pPr>
      <w:r w:rsidDel="00000000" w:rsidR="00000000" w:rsidRPr="00000000">
        <w:rPr>
          <w:rtl w:val="0"/>
        </w:rPr>
        <w:t xml:space="preserve">Exam q3-6mo x3y, yearly thereafter. This differs from other cancers, which only require close follow up for the first 2y. </w:t>
      </w:r>
    </w:p>
    <w:p w:rsidR="00000000" w:rsidDel="00000000" w:rsidP="00000000" w:rsidRDefault="00000000" w:rsidRPr="00000000" w14:paraId="0000133F">
      <w:pPr>
        <w:numPr>
          <w:ilvl w:val="1"/>
          <w:numId w:val="55"/>
        </w:numPr>
        <w:ind w:left="1440" w:hanging="360"/>
        <w:rPr>
          <w:b w:val="0"/>
          <w:color w:val="000000"/>
          <w:sz w:val="20"/>
          <w:szCs w:val="20"/>
        </w:rPr>
      </w:pPr>
      <w:r w:rsidDel="00000000" w:rsidR="00000000" w:rsidRPr="00000000">
        <w:rPr>
          <w:b w:val="1"/>
          <w:rtl w:val="0"/>
        </w:rPr>
        <w:t xml:space="preserve">Most recurrences occur within the first three years</w:t>
      </w:r>
      <w:r w:rsidDel="00000000" w:rsidR="00000000" w:rsidRPr="00000000">
        <w:rPr>
          <w:rtl w:val="0"/>
        </w:rPr>
        <w:t xml:space="preserve">.</w:t>
      </w:r>
    </w:p>
    <w:p w:rsidR="00000000" w:rsidDel="00000000" w:rsidP="00000000" w:rsidRDefault="00000000" w:rsidRPr="00000000" w14:paraId="00001340">
      <w:pPr>
        <w:numPr>
          <w:ilvl w:val="0"/>
          <w:numId w:val="55"/>
        </w:numPr>
        <w:rPr>
          <w:b w:val="0"/>
          <w:color w:val="000000"/>
          <w:sz w:val="20"/>
          <w:szCs w:val="20"/>
        </w:rPr>
      </w:pPr>
      <w:r w:rsidDel="00000000" w:rsidR="00000000" w:rsidRPr="00000000">
        <w:rPr>
          <w:b w:val="1"/>
          <w:rtl w:val="0"/>
        </w:rPr>
        <w:t xml:space="preserve">Patterns of Metastases in Merkel Cell Carcinom</w:t>
      </w:r>
      <w:r w:rsidDel="00000000" w:rsidR="00000000" w:rsidRPr="00000000">
        <w:rPr>
          <w:b w:val="1"/>
          <w:rtl w:val="0"/>
        </w:rPr>
        <w:t xml:space="preserve">a </w:t>
      </w:r>
      <w:r w:rsidDel="00000000" w:rsidR="00000000" w:rsidRPr="00000000">
        <w:rPr>
          <w:rtl w:val="0"/>
        </w:rPr>
        <w:t xml:space="preserve">[</w:t>
      </w:r>
      <w:hyperlink r:id="rId1131">
        <w:r w:rsidDel="00000000" w:rsidR="00000000" w:rsidRPr="00000000">
          <w:rPr>
            <w:rtl w:val="0"/>
          </w:rPr>
          <w:t xml:space="preserve">Song ASO ‘20</w:t>
        </w:r>
      </w:hyperlink>
      <w:r w:rsidDel="00000000" w:rsidR="00000000" w:rsidRPr="00000000">
        <w:rPr>
          <w:rtl w:val="0"/>
        </w:rPr>
        <w:t xml:space="preserve">]:</w:t>
      </w:r>
    </w:p>
    <w:p w:rsidR="00000000" w:rsidDel="00000000" w:rsidP="00000000" w:rsidRDefault="00000000" w:rsidRPr="00000000" w14:paraId="00001341">
      <w:pPr>
        <w:ind w:firstLine="720"/>
        <w:rPr/>
      </w:pPr>
      <w:r w:rsidDel="00000000" w:rsidR="00000000" w:rsidRPr="00000000">
        <w:rPr>
          <w:rtl w:val="0"/>
        </w:rPr>
        <w:t xml:space="preserve">Not surprisingly, most first relapses are to the regional lymph nodes.</w:t>
      </w:r>
    </w:p>
    <w:p w:rsidR="00000000" w:rsidDel="00000000" w:rsidP="00000000" w:rsidRDefault="00000000" w:rsidRPr="00000000" w14:paraId="00001342">
      <w:pPr>
        <w:numPr>
          <w:ilvl w:val="1"/>
          <w:numId w:val="55"/>
        </w:numPr>
        <w:ind w:left="1440" w:hanging="360"/>
        <w:rPr/>
      </w:pPr>
      <w:r w:rsidDel="00000000" w:rsidR="00000000" w:rsidRPr="00000000">
        <w:rPr>
          <w:rtl w:val="0"/>
        </w:rPr>
        <w:t xml:space="preserve">133 patients. 50% stage I. 36% stage III. MFU 3y.</w:t>
      </w:r>
    </w:p>
    <w:p w:rsidR="00000000" w:rsidDel="00000000" w:rsidP="00000000" w:rsidRDefault="00000000" w:rsidRPr="00000000" w14:paraId="00001343">
      <w:pPr>
        <w:numPr>
          <w:ilvl w:val="1"/>
          <w:numId w:val="55"/>
        </w:numPr>
        <w:ind w:left="1440" w:hanging="360"/>
        <w:rPr/>
      </w:pPr>
      <w:r w:rsidDel="00000000" w:rsidR="00000000" w:rsidRPr="00000000">
        <w:rPr>
          <w:rtl w:val="0"/>
        </w:rPr>
        <w:t xml:space="preserve">Regional or DM in 59%. </w:t>
      </w:r>
    </w:p>
    <w:p w:rsidR="00000000" w:rsidDel="00000000" w:rsidP="00000000" w:rsidRDefault="00000000" w:rsidRPr="00000000" w14:paraId="00001344">
      <w:pPr>
        <w:numPr>
          <w:ilvl w:val="1"/>
          <w:numId w:val="55"/>
        </w:numPr>
        <w:ind w:left="1440" w:hanging="360"/>
        <w:rPr/>
      </w:pPr>
      <w:r w:rsidDel="00000000" w:rsidR="00000000" w:rsidRPr="00000000">
        <w:rPr>
          <w:rtl w:val="0"/>
        </w:rPr>
        <w:t xml:space="preserve">First site regional in 87%, including 73% with isolated LN involvement. DM in 13%.</w:t>
      </w:r>
    </w:p>
    <w:p w:rsidR="00000000" w:rsidDel="00000000" w:rsidP="00000000" w:rsidRDefault="00000000" w:rsidRPr="00000000" w14:paraId="00001345">
      <w:pPr>
        <w:numPr>
          <w:ilvl w:val="1"/>
          <w:numId w:val="55"/>
        </w:numPr>
        <w:ind w:left="1440" w:hanging="360"/>
        <w:rPr/>
      </w:pPr>
      <w:r w:rsidDel="00000000" w:rsidR="00000000" w:rsidRPr="00000000">
        <w:rPr>
          <w:rtl w:val="0"/>
        </w:rPr>
        <w:t xml:space="preserve">DM developed in 28% of patients, most commonly involving abdominal viscera (51%) and distant LNs (46%). </w:t>
      </w:r>
    </w:p>
    <w:p w:rsidR="00000000" w:rsidDel="00000000" w:rsidP="00000000" w:rsidRDefault="00000000" w:rsidRPr="00000000" w14:paraId="00001346">
      <w:pPr>
        <w:numPr>
          <w:ilvl w:val="0"/>
          <w:numId w:val="55"/>
        </w:numPr>
        <w:rPr>
          <w:b w:val="0"/>
          <w:color w:val="000000"/>
          <w:sz w:val="20"/>
          <w:szCs w:val="20"/>
        </w:rPr>
      </w:pPr>
      <w:r w:rsidDel="00000000" w:rsidR="00000000" w:rsidRPr="00000000">
        <w:rPr>
          <w:rtl w:val="0"/>
        </w:rPr>
        <w:t xml:space="preserve">PET/CT for high risk disease, especially immunosuppressed.</w:t>
      </w:r>
    </w:p>
    <w:p w:rsidR="00000000" w:rsidDel="00000000" w:rsidP="00000000" w:rsidRDefault="00000000" w:rsidRPr="00000000" w14:paraId="00001347">
      <w:pPr>
        <w:numPr>
          <w:ilvl w:val="0"/>
          <w:numId w:val="55"/>
        </w:numPr>
        <w:rPr>
          <w:b w:val="0"/>
          <w:color w:val="000000"/>
          <w:sz w:val="20"/>
          <w:szCs w:val="20"/>
        </w:rPr>
      </w:pPr>
      <w:r w:rsidDel="00000000" w:rsidR="00000000" w:rsidRPr="00000000">
        <w:rPr>
          <w:rtl w:val="0"/>
        </w:rPr>
        <w:t xml:space="preserve">Reduce immunosuppression.</w:t>
      </w:r>
    </w:p>
    <w:p w:rsidR="00000000" w:rsidDel="00000000" w:rsidP="00000000" w:rsidRDefault="00000000" w:rsidRPr="00000000" w14:paraId="00001348">
      <w:pPr>
        <w:ind w:left="0" w:firstLine="0"/>
        <w:rPr/>
      </w:pPr>
      <w:r w:rsidDel="00000000" w:rsidR="00000000" w:rsidRPr="00000000">
        <w:rPr>
          <w:rtl w:val="0"/>
        </w:rPr>
      </w:r>
    </w:p>
    <w:p w:rsidR="00000000" w:rsidDel="00000000" w:rsidP="00000000" w:rsidRDefault="00000000" w:rsidRPr="00000000" w14:paraId="00001349">
      <w:pPr>
        <w:pStyle w:val="Heading2"/>
        <w:ind w:left="0" w:firstLine="0"/>
        <w:rPr/>
      </w:pPr>
      <w:bookmarkStart w:colFirst="0" w:colLast="0" w:name="_fg8jc7jhmn1z" w:id="323"/>
      <w:bookmarkEnd w:id="323"/>
      <w:hyperlink w:anchor="_v5hmtep3hh5d">
        <w:r w:rsidDel="00000000" w:rsidR="00000000" w:rsidRPr="00000000">
          <w:rPr>
            <w:rtl w:val="0"/>
          </w:rPr>
          <w:t xml:space="preserve">Future Directions</w:t>
        </w:r>
      </w:hyperlink>
      <w:r w:rsidDel="00000000" w:rsidR="00000000" w:rsidRPr="00000000">
        <w:rPr>
          <w:rtl w:val="0"/>
        </w:rPr>
      </w:r>
    </w:p>
    <w:p w:rsidR="00000000" w:rsidDel="00000000" w:rsidP="00000000" w:rsidRDefault="00000000" w:rsidRPr="00000000" w14:paraId="0000134A">
      <w:pPr>
        <w:ind w:left="0" w:firstLine="0"/>
        <w:rPr/>
      </w:pPr>
      <w:r w:rsidDel="00000000" w:rsidR="00000000" w:rsidRPr="00000000">
        <w:rPr>
          <w:rtl w:val="0"/>
        </w:rPr>
        <w:t xml:space="preserve">See NCTN Trial Portfolios by Disease Site: [</w:t>
      </w:r>
      <w:hyperlink r:id="rId1132">
        <w:r w:rsidDel="00000000" w:rsidR="00000000" w:rsidRPr="00000000">
          <w:rPr>
            <w:rtl w:val="0"/>
          </w:rPr>
          <w:t xml:space="preserve">Skin</w:t>
        </w:r>
      </w:hyperlink>
      <w:r w:rsidDel="00000000" w:rsidR="00000000" w:rsidRPr="00000000">
        <w:rPr>
          <w:rtl w:val="0"/>
        </w:rPr>
        <w:t xml:space="preserve">]</w:t>
      </w:r>
    </w:p>
    <w:p w:rsidR="00000000" w:rsidDel="00000000" w:rsidP="00000000" w:rsidRDefault="00000000" w:rsidRPr="00000000" w14:paraId="0000134B">
      <w:pPr>
        <w:numPr>
          <w:ilvl w:val="0"/>
          <w:numId w:val="61"/>
        </w:numPr>
        <w:rPr>
          <w:u w:val="none"/>
        </w:rPr>
      </w:pPr>
      <w:r w:rsidDel="00000000" w:rsidR="00000000" w:rsidRPr="00000000">
        <w:rPr>
          <w:b w:val="1"/>
          <w:rtl w:val="0"/>
        </w:rPr>
        <w:t xml:space="preserve">EA6174 </w:t>
      </w:r>
      <w:r w:rsidDel="00000000" w:rsidR="00000000" w:rsidRPr="00000000">
        <w:rPr>
          <w:rtl w:val="0"/>
        </w:rPr>
        <w:t xml:space="preserve">[</w:t>
      </w:r>
      <w:hyperlink r:id="rId1133">
        <w:r w:rsidDel="00000000" w:rsidR="00000000" w:rsidRPr="00000000">
          <w:rPr>
            <w:rtl w:val="0"/>
          </w:rPr>
          <w:t xml:space="preserve">NCT03712605</w:t>
        </w:r>
      </w:hyperlink>
      <w:r w:rsidDel="00000000" w:rsidR="00000000" w:rsidRPr="00000000">
        <w:rPr>
          <w:rtl w:val="0"/>
        </w:rPr>
        <w:t xml:space="preserve">]: Phase III.</w:t>
      </w:r>
      <w:r w:rsidDel="00000000" w:rsidR="00000000" w:rsidRPr="00000000">
        <w:rPr>
          <w:rFonts w:ascii="Cardo" w:cs="Cardo" w:eastAsia="Cardo" w:hAnsi="Cardo"/>
          <w:b w:val="1"/>
          <w:rtl w:val="0"/>
        </w:rPr>
        <w:t xml:space="preserve"> R0→ ± Adjuvant RT ± Pembrolizumab</w:t>
      </w:r>
      <w:r w:rsidDel="00000000" w:rsidR="00000000" w:rsidRPr="00000000">
        <w:rPr>
          <w:rtl w:val="0"/>
        </w:rPr>
        <w:t xml:space="preserve">.</w:t>
      </w:r>
    </w:p>
    <w:p w:rsidR="00000000" w:rsidDel="00000000" w:rsidP="00000000" w:rsidRDefault="00000000" w:rsidRPr="00000000" w14:paraId="0000134C">
      <w:pPr>
        <w:ind w:left="0" w:firstLine="0"/>
        <w:rPr/>
      </w:pPr>
      <w:r w:rsidDel="00000000" w:rsidR="00000000" w:rsidRPr="00000000">
        <w:rPr>
          <w:rtl w:val="0"/>
        </w:rPr>
      </w:r>
    </w:p>
    <w:p w:rsidR="00000000" w:rsidDel="00000000" w:rsidP="00000000" w:rsidRDefault="00000000" w:rsidRPr="00000000" w14:paraId="0000134D">
      <w:pPr>
        <w:ind w:left="0" w:firstLine="0"/>
        <w:rPr/>
        <w:sectPr>
          <w:type w:val="nextPage"/>
          <w:pgSz w:h="15840" w:w="12240"/>
          <w:pgMar w:bottom="720" w:top="720" w:left="720" w:right="720" w:header="720" w:footer="720"/>
          <w:cols w:equalWidth="0"/>
        </w:sectPr>
      </w:pPr>
      <w:r w:rsidDel="00000000" w:rsidR="00000000" w:rsidRPr="00000000">
        <w:rPr>
          <w:rtl w:val="0"/>
        </w:rPr>
      </w:r>
    </w:p>
    <w:p w:rsidR="00000000" w:rsidDel="00000000" w:rsidP="00000000" w:rsidRDefault="00000000" w:rsidRPr="00000000" w14:paraId="0000134E">
      <w:pPr>
        <w:pStyle w:val="Heading1"/>
        <w:ind w:left="0" w:firstLine="0"/>
        <w:rPr>
          <w:color w:val="000000"/>
        </w:rPr>
      </w:pPr>
      <w:bookmarkStart w:colFirst="0" w:colLast="0" w:name="_osfhp2iq1u9k" w:id="324"/>
      <w:bookmarkEnd w:id="324"/>
      <w:hyperlink w:anchor="_vck8hkip1cj">
        <w:r w:rsidDel="00000000" w:rsidR="00000000" w:rsidRPr="00000000">
          <w:rPr>
            <w:color w:val="000000"/>
            <w:rtl w:val="0"/>
          </w:rPr>
          <w:t xml:space="preserve">Benign</w:t>
        </w:r>
      </w:hyperlink>
      <w:r w:rsidDel="00000000" w:rsidR="00000000" w:rsidRPr="00000000">
        <w:rPr>
          <w:rtl w:val="0"/>
        </w:rPr>
      </w:r>
    </w:p>
    <w:p w:rsidR="00000000" w:rsidDel="00000000" w:rsidP="00000000" w:rsidRDefault="00000000" w:rsidRPr="00000000" w14:paraId="0000134F">
      <w:pPr>
        <w:pStyle w:val="Heading2"/>
        <w:spacing w:line="240" w:lineRule="auto"/>
        <w:rPr/>
      </w:pPr>
      <w:bookmarkStart w:colFirst="0" w:colLast="0" w:name="_79refr8pvvoc" w:id="325"/>
      <w:bookmarkEnd w:id="325"/>
      <w:hyperlink w:anchor="_osfhp2iq1u9k">
        <w:r w:rsidDel="00000000" w:rsidR="00000000" w:rsidRPr="00000000">
          <w:rPr>
            <w:rtl w:val="0"/>
          </w:rPr>
          <w:t xml:space="preserve">Juvenile Nasopharyngeal Angiofibroma</w:t>
        </w:r>
      </w:hyperlink>
      <w:r w:rsidDel="00000000" w:rsidR="00000000" w:rsidRPr="00000000">
        <w:rPr>
          <w:rtl w:val="0"/>
        </w:rPr>
      </w:r>
    </w:p>
    <w:p w:rsidR="00000000" w:rsidDel="00000000" w:rsidP="00000000" w:rsidRDefault="00000000" w:rsidRPr="00000000" w14:paraId="00001350">
      <w:pPr>
        <w:numPr>
          <w:ilvl w:val="0"/>
          <w:numId w:val="3"/>
        </w:numPr>
        <w:rPr>
          <w:b w:val="0"/>
        </w:rPr>
      </w:pPr>
      <w:r w:rsidDel="00000000" w:rsidR="00000000" w:rsidRPr="00000000">
        <w:rPr>
          <w:rtl w:val="0"/>
        </w:rPr>
        <w:t xml:space="preserve">Nasal juvenile angiofibroma: Current perspectives with emphasis on management [</w:t>
      </w:r>
      <w:hyperlink r:id="rId1134">
        <w:r w:rsidDel="00000000" w:rsidR="00000000" w:rsidRPr="00000000">
          <w:rPr>
            <w:rtl w:val="0"/>
          </w:rPr>
          <w:t xml:space="preserve">Lopez H&amp;N '17</w:t>
        </w:r>
      </w:hyperlink>
      <w:r w:rsidDel="00000000" w:rsidR="00000000" w:rsidRPr="00000000">
        <w:rPr>
          <w:rtl w:val="0"/>
        </w:rPr>
        <w:t xml:space="preserve">].</w:t>
      </w:r>
    </w:p>
    <w:p w:rsidR="00000000" w:rsidDel="00000000" w:rsidP="00000000" w:rsidRDefault="00000000" w:rsidRPr="00000000" w14:paraId="00001351">
      <w:pPr>
        <w:numPr>
          <w:ilvl w:val="0"/>
          <w:numId w:val="3"/>
        </w:numPr>
        <w:rPr>
          <w:b w:val="0"/>
        </w:rPr>
      </w:pPr>
      <w:r w:rsidDel="00000000" w:rsidR="00000000" w:rsidRPr="00000000">
        <w:rPr>
          <w:rtl w:val="0"/>
        </w:rPr>
        <w:t xml:space="preserve">The Role of Radiation in the Treatment of Advanced Juvenile Angiofibroma [</w:t>
      </w:r>
      <w:hyperlink r:id="rId1135">
        <w:r w:rsidDel="00000000" w:rsidR="00000000" w:rsidRPr="00000000">
          <w:rPr>
            <w:rtl w:val="0"/>
          </w:rPr>
          <w:t xml:space="preserve">Lee Laryngoscope '02</w:t>
        </w:r>
      </w:hyperlink>
      <w:r w:rsidDel="00000000" w:rsidR="00000000" w:rsidRPr="00000000">
        <w:rPr>
          <w:rtl w:val="0"/>
        </w:rPr>
        <w:t xml:space="preserve">].</w:t>
      </w:r>
    </w:p>
    <w:p w:rsidR="00000000" w:rsidDel="00000000" w:rsidP="00000000" w:rsidRDefault="00000000" w:rsidRPr="00000000" w14:paraId="00001352">
      <w:pPr>
        <w:numPr>
          <w:ilvl w:val="0"/>
          <w:numId w:val="3"/>
        </w:numPr>
        <w:rPr>
          <w:b w:val="0"/>
        </w:rPr>
      </w:pPr>
      <w:r w:rsidDel="00000000" w:rsidR="00000000" w:rsidRPr="00000000">
        <w:rPr>
          <w:rtl w:val="0"/>
        </w:rPr>
        <w:t xml:space="preserve">Red vascular mass in NPX, typically in boys 12-15y. Presents with epistaxis or obstruction.</w:t>
      </w:r>
    </w:p>
    <w:p w:rsidR="00000000" w:rsidDel="00000000" w:rsidP="00000000" w:rsidRDefault="00000000" w:rsidRPr="00000000" w14:paraId="00001353">
      <w:pPr>
        <w:numPr>
          <w:ilvl w:val="0"/>
          <w:numId w:val="3"/>
        </w:numPr>
        <w:rPr>
          <w:b w:val="0"/>
        </w:rPr>
      </w:pPr>
      <w:r w:rsidDel="00000000" w:rsidR="00000000" w:rsidRPr="00000000">
        <w:rPr>
          <w:rtl w:val="0"/>
        </w:rPr>
        <w:t xml:space="preserve">May have androgenous hormone receptors, may rarely spontaneously regress after puberty.</w:t>
      </w:r>
    </w:p>
    <w:p w:rsidR="00000000" w:rsidDel="00000000" w:rsidP="00000000" w:rsidRDefault="00000000" w:rsidRPr="00000000" w14:paraId="00001354">
      <w:pPr>
        <w:numPr>
          <w:ilvl w:val="0"/>
          <w:numId w:val="3"/>
        </w:numPr>
        <w:rPr>
          <w:b w:val="0"/>
        </w:rPr>
      </w:pPr>
      <w:r w:rsidDel="00000000" w:rsidR="00000000" w:rsidRPr="00000000">
        <w:rPr>
          <w:rtl w:val="0"/>
        </w:rPr>
        <w:t xml:space="preserve">Biopsy contraindicated as often will hemorrhage.</w:t>
      </w:r>
    </w:p>
    <w:p w:rsidR="00000000" w:rsidDel="00000000" w:rsidP="00000000" w:rsidRDefault="00000000" w:rsidRPr="00000000" w14:paraId="00001355">
      <w:pPr>
        <w:numPr>
          <w:ilvl w:val="0"/>
          <w:numId w:val="3"/>
        </w:numPr>
        <w:rPr>
          <w:b w:val="0"/>
        </w:rPr>
      </w:pPr>
      <w:r w:rsidDel="00000000" w:rsidR="00000000" w:rsidRPr="00000000">
        <w:rPr>
          <w:rtl w:val="0"/>
        </w:rPr>
        <w:t xml:space="preserve">Embolization and surgery if limited to NPX or NC.</w:t>
      </w:r>
    </w:p>
    <w:p w:rsidR="00000000" w:rsidDel="00000000" w:rsidP="00000000" w:rsidRDefault="00000000" w:rsidRPr="00000000" w14:paraId="00001356">
      <w:pPr>
        <w:numPr>
          <w:ilvl w:val="0"/>
          <w:numId w:val="3"/>
        </w:numPr>
        <w:rPr>
          <w:b w:val="0"/>
        </w:rPr>
      </w:pPr>
      <w:r w:rsidDel="00000000" w:rsidR="00000000" w:rsidRPr="00000000">
        <w:rPr>
          <w:rtl w:val="0"/>
        </w:rPr>
        <w:t xml:space="preserve">RT: 30-36/10-12 up to 50/25 for inoperable w intracranial spread.</w:t>
      </w:r>
    </w:p>
    <w:p w:rsidR="00000000" w:rsidDel="00000000" w:rsidP="00000000" w:rsidRDefault="00000000" w:rsidRPr="00000000" w14:paraId="00001357">
      <w:pPr>
        <w:numPr>
          <w:ilvl w:val="0"/>
          <w:numId w:val="3"/>
        </w:numPr>
        <w:rPr>
          <w:b w:val="0"/>
        </w:rPr>
      </w:pPr>
      <w:r w:rsidDel="00000000" w:rsidR="00000000" w:rsidRPr="00000000">
        <w:rPr>
          <w:rtl w:val="0"/>
        </w:rPr>
        <w:t xml:space="preserve">LC 80-90%, tumors regress slowly. </w:t>
      </w:r>
    </w:p>
    <w:p w:rsidR="00000000" w:rsidDel="00000000" w:rsidP="00000000" w:rsidRDefault="00000000" w:rsidRPr="00000000" w14:paraId="00001358">
      <w:pPr>
        <w:pStyle w:val="Heading2"/>
        <w:spacing w:line="240" w:lineRule="auto"/>
        <w:rPr/>
      </w:pPr>
      <w:bookmarkStart w:colFirst="0" w:colLast="0" w:name="_bro1e898mq1b" w:id="326"/>
      <w:bookmarkEnd w:id="326"/>
      <w:r w:rsidDel="00000000" w:rsidR="00000000" w:rsidRPr="00000000">
        <w:rPr>
          <w:rtl w:val="0"/>
        </w:rPr>
      </w:r>
    </w:p>
    <w:p w:rsidR="00000000" w:rsidDel="00000000" w:rsidP="00000000" w:rsidRDefault="00000000" w:rsidRPr="00000000" w14:paraId="00001359">
      <w:pPr>
        <w:pStyle w:val="Heading2"/>
        <w:spacing w:line="240" w:lineRule="auto"/>
        <w:rPr/>
      </w:pPr>
      <w:bookmarkStart w:colFirst="0" w:colLast="0" w:name="_hfbmiaxbd27b" w:id="327"/>
      <w:bookmarkEnd w:id="327"/>
      <w:hyperlink w:anchor="_osfhp2iq1u9k">
        <w:r w:rsidDel="00000000" w:rsidR="00000000" w:rsidRPr="00000000">
          <w:rPr>
            <w:rtl w:val="0"/>
          </w:rPr>
          <w:t xml:space="preserve">Keloids</w:t>
        </w:r>
      </w:hyperlink>
      <w:r w:rsidDel="00000000" w:rsidR="00000000" w:rsidRPr="00000000">
        <w:rPr>
          <w:rtl w:val="0"/>
        </w:rPr>
      </w:r>
    </w:p>
    <w:p w:rsidR="00000000" w:rsidDel="00000000" w:rsidP="00000000" w:rsidRDefault="00000000" w:rsidRPr="00000000" w14:paraId="0000135A">
      <w:pPr>
        <w:numPr>
          <w:ilvl w:val="0"/>
          <w:numId w:val="107"/>
        </w:numPr>
      </w:pPr>
      <w:r w:rsidDel="00000000" w:rsidR="00000000" w:rsidRPr="00000000">
        <w:rPr>
          <w:b w:val="1"/>
          <w:rtl w:val="0"/>
        </w:rPr>
        <w:t xml:space="preserve">Optimizing RT for Keloids: A Meta Analysis comparing recurrence rates</w:t>
      </w:r>
      <w:r w:rsidDel="00000000" w:rsidR="00000000" w:rsidRPr="00000000">
        <w:rPr>
          <w:rtl w:val="0"/>
        </w:rPr>
        <w:t xml:space="preserve"> [</w:t>
      </w:r>
      <w:hyperlink r:id="rId1136">
        <w:r w:rsidDel="00000000" w:rsidR="00000000" w:rsidRPr="00000000">
          <w:rPr>
            <w:rtl w:val="0"/>
          </w:rPr>
          <w:t xml:space="preserve">Mankowski APS '17</w:t>
        </w:r>
      </w:hyperlink>
      <w:r w:rsidDel="00000000" w:rsidR="00000000" w:rsidRPr="00000000">
        <w:rPr>
          <w:rtl w:val="0"/>
        </w:rPr>
        <w:t xml:space="preserve">]</w:t>
      </w:r>
    </w:p>
    <w:p w:rsidR="00000000" w:rsidDel="00000000" w:rsidP="00000000" w:rsidRDefault="00000000" w:rsidRPr="00000000" w14:paraId="0000135B">
      <w:pPr>
        <w:numPr>
          <w:ilvl w:val="0"/>
          <w:numId w:val="107"/>
        </w:numPr>
      </w:pPr>
      <w:hyperlink r:id="rId1137">
        <w:r w:rsidDel="00000000" w:rsidR="00000000" w:rsidRPr="00000000">
          <w:rPr>
            <w:b w:val="1"/>
            <w:rtl w:val="0"/>
          </w:rPr>
          <w:t xml:space="preserve">StatPearls: Keloids </w:t>
        </w:r>
      </w:hyperlink>
      <w:r w:rsidDel="00000000" w:rsidR="00000000" w:rsidRPr="00000000">
        <w:rPr>
          <w:i w:val="1"/>
          <w:rtl w:val="0"/>
        </w:rPr>
        <w:t xml:space="preserve">Last update: 3/19/2019.</w:t>
      </w:r>
    </w:p>
    <w:p w:rsidR="00000000" w:rsidDel="00000000" w:rsidP="00000000" w:rsidRDefault="00000000" w:rsidRPr="00000000" w14:paraId="0000135C">
      <w:pPr>
        <w:numPr>
          <w:ilvl w:val="0"/>
          <w:numId w:val="107"/>
        </w:numPr>
      </w:pPr>
      <w:hyperlink r:id="rId1138">
        <w:r w:rsidDel="00000000" w:rsidR="00000000" w:rsidRPr="00000000">
          <w:rPr>
            <w:b w:val="1"/>
            <w:rtl w:val="0"/>
          </w:rPr>
          <w:t xml:space="preserve">StatPearls: Radiation Therapy in the Treatment of Keloids</w:t>
        </w:r>
      </w:hyperlink>
      <w:r w:rsidDel="00000000" w:rsidR="00000000" w:rsidRPr="00000000">
        <w:rPr>
          <w:b w:val="1"/>
          <w:rtl w:val="0"/>
        </w:rPr>
        <w:t xml:space="preserve"> </w:t>
      </w:r>
      <w:r w:rsidDel="00000000" w:rsidR="00000000" w:rsidRPr="00000000">
        <w:rPr>
          <w:i w:val="1"/>
          <w:rtl w:val="0"/>
        </w:rPr>
        <w:t xml:space="preserve">Last update: 5/11/2019.</w:t>
      </w:r>
      <w:r w:rsidDel="00000000" w:rsidR="00000000" w:rsidRPr="00000000">
        <w:rPr>
          <w:rtl w:val="0"/>
        </w:rPr>
      </w:r>
    </w:p>
    <w:p w:rsidR="00000000" w:rsidDel="00000000" w:rsidP="00000000" w:rsidRDefault="00000000" w:rsidRPr="00000000" w14:paraId="0000135D">
      <w:pPr>
        <w:numPr>
          <w:ilvl w:val="0"/>
          <w:numId w:val="107"/>
        </w:numPr>
      </w:pPr>
      <w:r w:rsidDel="00000000" w:rsidR="00000000" w:rsidRPr="00000000">
        <w:rPr>
          <w:rtl w:val="0"/>
        </w:rPr>
        <w:t xml:space="preserve">20y Keloid experience [</w:t>
      </w:r>
      <w:hyperlink r:id="rId1139">
        <w:r w:rsidDel="00000000" w:rsidR="00000000" w:rsidRPr="00000000">
          <w:rPr>
            <w:rtl w:val="0"/>
          </w:rPr>
          <w:t xml:space="preserve">Caccialanza EJD '02]</w:t>
        </w:r>
      </w:hyperlink>
      <w:r w:rsidDel="00000000" w:rsidR="00000000" w:rsidRPr="00000000">
        <w:rPr>
          <w:rtl w:val="0"/>
        </w:rPr>
        <w:t xml:space="preserve">.</w:t>
      </w:r>
    </w:p>
    <w:p w:rsidR="00000000" w:rsidDel="00000000" w:rsidP="00000000" w:rsidRDefault="00000000" w:rsidRPr="00000000" w14:paraId="0000135E">
      <w:pPr>
        <w:numPr>
          <w:ilvl w:val="0"/>
          <w:numId w:val="107"/>
        </w:numPr>
      </w:pPr>
      <w:r w:rsidDel="00000000" w:rsidR="00000000" w:rsidRPr="00000000">
        <w:rPr>
          <w:rtl w:val="0"/>
        </w:rPr>
        <w:t xml:space="preserve">Benign fibroblastic growth with RF including surgery, burns, trauma, foreign body rxn, and occasionally spontaneous.</w:t>
      </w:r>
    </w:p>
    <w:p w:rsidR="00000000" w:rsidDel="00000000" w:rsidP="00000000" w:rsidRDefault="00000000" w:rsidRPr="00000000" w14:paraId="0000135F">
      <w:pPr>
        <w:numPr>
          <w:ilvl w:val="1"/>
          <w:numId w:val="107"/>
        </w:numPr>
        <w:ind w:left="1440" w:hanging="360"/>
      </w:pPr>
      <w:r w:rsidDel="00000000" w:rsidR="00000000" w:rsidRPr="00000000">
        <w:rPr>
          <w:rtl w:val="0"/>
        </w:rPr>
        <w:t xml:space="preserve">Hypertrophic scars do not extend beyond the margins of scar.</w:t>
      </w:r>
    </w:p>
    <w:p w:rsidR="00000000" w:rsidDel="00000000" w:rsidP="00000000" w:rsidRDefault="00000000" w:rsidRPr="00000000" w14:paraId="00001360">
      <w:pPr>
        <w:numPr>
          <w:ilvl w:val="0"/>
          <w:numId w:val="107"/>
        </w:numPr>
      </w:pPr>
      <w:r w:rsidDel="00000000" w:rsidR="00000000" w:rsidRPr="00000000">
        <w:rPr>
          <w:b w:val="1"/>
          <w:rtl w:val="0"/>
        </w:rPr>
        <w:t xml:space="preserve">RT Timing</w:t>
      </w:r>
      <w:r w:rsidDel="00000000" w:rsidR="00000000" w:rsidRPr="00000000">
        <w:rPr>
          <w:rtl w:val="0"/>
        </w:rPr>
        <w:t xml:space="preserve">: Deliver </w:t>
      </w:r>
      <w:r w:rsidDel="00000000" w:rsidR="00000000" w:rsidRPr="00000000">
        <w:rPr>
          <w:b w:val="1"/>
          <w:rtl w:val="0"/>
        </w:rPr>
        <w:t xml:space="preserve">within 24h</w:t>
      </w:r>
      <w:r w:rsidDel="00000000" w:rsidR="00000000" w:rsidRPr="00000000">
        <w:rPr>
          <w:rtl w:val="0"/>
        </w:rPr>
        <w:t xml:space="preserve"> (2d) after surgery. Same day preferred due to repopulation of fibroblasts </w:t>
      </w:r>
      <w:hyperlink r:id="rId1140">
        <w:r w:rsidDel="00000000" w:rsidR="00000000" w:rsidRPr="00000000">
          <w:rPr>
            <w:rtl w:val="0"/>
          </w:rPr>
          <w:t xml:space="preserve">[Luo PRS '01</w:t>
        </w:r>
      </w:hyperlink>
      <w:r w:rsidDel="00000000" w:rsidR="00000000" w:rsidRPr="00000000">
        <w:rPr>
          <w:rtl w:val="0"/>
        </w:rPr>
      </w:r>
    </w:p>
    <w:p w:rsidR="00000000" w:rsidDel="00000000" w:rsidP="00000000" w:rsidRDefault="00000000" w:rsidRPr="00000000" w14:paraId="00001361">
      <w:pPr>
        <w:numPr>
          <w:ilvl w:val="0"/>
          <w:numId w:val="107"/>
        </w:numPr>
      </w:pPr>
      <w:r w:rsidDel="00000000" w:rsidR="00000000" w:rsidRPr="00000000">
        <w:rPr>
          <w:rFonts w:ascii="Cardo" w:cs="Cardo" w:eastAsia="Cardo" w:hAnsi="Cardo"/>
          <w:rtl w:val="0"/>
        </w:rPr>
        <w:t xml:space="preserve">BED &gt; 30→ Recurrence rate &lt; 10%. </w:t>
      </w:r>
      <w:r w:rsidDel="00000000" w:rsidR="00000000" w:rsidRPr="00000000">
        <w:rPr>
          <w:b w:val="1"/>
          <w:rtl w:val="0"/>
        </w:rPr>
        <w:t xml:space="preserve">Recurrence after surgery alone &gt; 50%</w:t>
      </w:r>
      <w:r w:rsidDel="00000000" w:rsidR="00000000" w:rsidRPr="00000000">
        <w:rPr>
          <w:rtl w:val="0"/>
        </w:rPr>
        <w:t xml:space="preserve">. </w:t>
      </w:r>
      <w:hyperlink r:id="rId1141">
        <w:r w:rsidDel="00000000" w:rsidR="00000000" w:rsidRPr="00000000">
          <w:rPr>
            <w:rtl w:val="0"/>
          </w:rPr>
          <w:t xml:space="preserve">[Kal SUO '05</w:t>
        </w:r>
      </w:hyperlink>
      <w:r w:rsidDel="00000000" w:rsidR="00000000" w:rsidRPr="00000000">
        <w:rPr>
          <w:rtl w:val="0"/>
        </w:rPr>
        <w:t xml:space="preserve">, </w:t>
      </w:r>
      <w:hyperlink r:id="rId1142">
        <w:r w:rsidDel="00000000" w:rsidR="00000000" w:rsidRPr="00000000">
          <w:rPr>
            <w:rtl w:val="0"/>
          </w:rPr>
          <w:t xml:space="preserve">Flickinger IJROBP '11]</w:t>
        </w:r>
      </w:hyperlink>
      <w:r w:rsidDel="00000000" w:rsidR="00000000" w:rsidRPr="00000000">
        <w:rPr>
          <w:rtl w:val="0"/>
        </w:rPr>
        <w:t xml:space="preserve">.</w:t>
      </w:r>
    </w:p>
    <w:p w:rsidR="00000000" w:rsidDel="00000000" w:rsidP="00000000" w:rsidRDefault="00000000" w:rsidRPr="00000000" w14:paraId="00001362">
      <w:pPr>
        <w:numPr>
          <w:ilvl w:val="1"/>
          <w:numId w:val="107"/>
        </w:numPr>
        <w:ind w:left="1440" w:hanging="360"/>
      </w:pPr>
      <w:r w:rsidDel="00000000" w:rsidR="00000000" w:rsidRPr="00000000">
        <w:rPr>
          <w:rtl w:val="0"/>
        </w:rPr>
        <w:t xml:space="preserve">Old dogma: 12/3 (BED of 16.8) with LC 73% </w:t>
      </w:r>
      <w:hyperlink r:id="rId1143">
        <w:r w:rsidDel="00000000" w:rsidR="00000000" w:rsidRPr="00000000">
          <w:rPr>
            <w:rtl w:val="0"/>
          </w:rPr>
          <w:t xml:space="preserve">[Kovalic IJROBP '89]</w:t>
        </w:r>
      </w:hyperlink>
      <w:r w:rsidDel="00000000" w:rsidR="00000000" w:rsidRPr="00000000">
        <w:rPr>
          <w:rtl w:val="0"/>
        </w:rPr>
        <w:t xml:space="preserve">.</w:t>
      </w:r>
    </w:p>
    <w:p w:rsidR="00000000" w:rsidDel="00000000" w:rsidP="00000000" w:rsidRDefault="00000000" w:rsidRPr="00000000" w14:paraId="00001363">
      <w:pPr>
        <w:numPr>
          <w:ilvl w:val="0"/>
          <w:numId w:val="107"/>
        </w:numPr>
      </w:pPr>
      <w:r w:rsidDel="00000000" w:rsidR="00000000" w:rsidRPr="00000000">
        <w:rPr>
          <w:b w:val="1"/>
          <w:rtl w:val="0"/>
        </w:rPr>
        <w:t xml:space="preserve">RT dose</w:t>
      </w:r>
      <w:r w:rsidDel="00000000" w:rsidR="00000000" w:rsidRPr="00000000">
        <w:rPr>
          <w:rtl w:val="0"/>
        </w:rPr>
        <w:t xml:space="preserve">: Aim for </w:t>
      </w:r>
      <w:r w:rsidDel="00000000" w:rsidR="00000000" w:rsidRPr="00000000">
        <w:rPr>
          <w:b w:val="1"/>
          <w:rtl w:val="0"/>
        </w:rPr>
        <w:t xml:space="preserve">BED &gt; 30</w:t>
      </w:r>
      <w:r w:rsidDel="00000000" w:rsidR="00000000" w:rsidRPr="00000000">
        <w:rPr>
          <w:rtl w:val="0"/>
        </w:rPr>
        <w:t xml:space="preserve">. 21/3 for most locations, 18/3 if on earlobe [</w:t>
      </w:r>
      <w:hyperlink r:id="rId1144">
        <w:r w:rsidDel="00000000" w:rsidR="00000000" w:rsidRPr="00000000">
          <w:rPr>
            <w:rtl w:val="0"/>
          </w:rPr>
          <w:t xml:space="preserve">Flickinger IJROBP '11</w:t>
        </w:r>
      </w:hyperlink>
      <w:r w:rsidDel="00000000" w:rsidR="00000000" w:rsidRPr="00000000">
        <w:rPr>
          <w:rtl w:val="0"/>
        </w:rPr>
        <w:t xml:space="preserve">]. Also, 16/2, 19-11/1. </w:t>
      </w:r>
    </w:p>
    <w:p w:rsidR="00000000" w:rsidDel="00000000" w:rsidP="00000000" w:rsidRDefault="00000000" w:rsidRPr="00000000" w14:paraId="00001364">
      <w:pPr>
        <w:numPr>
          <w:ilvl w:val="1"/>
          <w:numId w:val="107"/>
        </w:numPr>
        <w:ind w:left="1440" w:hanging="360"/>
      </w:pPr>
      <w:r w:rsidDel="00000000" w:rsidR="00000000" w:rsidRPr="00000000">
        <w:rPr>
          <w:rtl w:val="0"/>
        </w:rPr>
        <w:t xml:space="preserve">Definitive RT 37.5/5, 1.5y significant regression in 97%, 63% very happy with outcome [</w:t>
      </w:r>
      <w:hyperlink r:id="rId1145">
        <w:r w:rsidDel="00000000" w:rsidR="00000000" w:rsidRPr="00000000">
          <w:rPr>
            <w:rtl w:val="0"/>
          </w:rPr>
          <w:t xml:space="preserve">Malaker Clin Onc '04</w:t>
        </w:r>
      </w:hyperlink>
      <w:r w:rsidDel="00000000" w:rsidR="00000000" w:rsidRPr="00000000">
        <w:rPr>
          <w:rtl w:val="0"/>
        </w:rPr>
        <w:t xml:space="preserve">]</w:t>
      </w:r>
    </w:p>
    <w:p w:rsidR="00000000" w:rsidDel="00000000" w:rsidP="00000000" w:rsidRDefault="00000000" w:rsidRPr="00000000" w14:paraId="00001365">
      <w:pPr>
        <w:numPr>
          <w:ilvl w:val="1"/>
          <w:numId w:val="107"/>
        </w:numPr>
        <w:ind w:left="1440" w:hanging="360"/>
      </w:pPr>
      <w:r w:rsidDel="00000000" w:rsidR="00000000" w:rsidRPr="00000000">
        <w:rPr>
          <w:rtl w:val="0"/>
        </w:rPr>
        <w:t xml:space="preserve">Standard recurrence rate 20% if PORT, up to 40% for definitive [</w:t>
      </w:r>
      <w:hyperlink r:id="rId1146">
        <w:r w:rsidDel="00000000" w:rsidR="00000000" w:rsidRPr="00000000">
          <w:rPr>
            <w:rtl w:val="0"/>
          </w:rPr>
          <w:t xml:space="preserve">Mankowski APS '17</w:t>
        </w:r>
      </w:hyperlink>
      <w:r w:rsidDel="00000000" w:rsidR="00000000" w:rsidRPr="00000000">
        <w:rPr>
          <w:rtl w:val="0"/>
        </w:rPr>
        <w:t xml:space="preserve">]</w:t>
      </w:r>
    </w:p>
    <w:p w:rsidR="00000000" w:rsidDel="00000000" w:rsidP="00000000" w:rsidRDefault="00000000" w:rsidRPr="00000000" w14:paraId="00001366">
      <w:pPr>
        <w:numPr>
          <w:ilvl w:val="0"/>
          <w:numId w:val="107"/>
        </w:numPr>
      </w:pPr>
      <w:r w:rsidDel="00000000" w:rsidR="00000000" w:rsidRPr="00000000">
        <w:rPr>
          <w:rtl w:val="0"/>
        </w:rPr>
        <w:t xml:space="preserve">Sclafani [</w:t>
      </w:r>
      <w:hyperlink r:id="rId1147">
        <w:r w:rsidDel="00000000" w:rsidR="00000000" w:rsidRPr="00000000">
          <w:rPr>
            <w:rtl w:val="0"/>
          </w:rPr>
          <w:t xml:space="preserve">Derm Surg '96</w:t>
        </w:r>
      </w:hyperlink>
      <w:r w:rsidDel="00000000" w:rsidR="00000000" w:rsidRPr="00000000">
        <w:rPr>
          <w:rFonts w:ascii="Cardo" w:cs="Cardo" w:eastAsia="Cardo" w:hAnsi="Cardo"/>
          <w:rtl w:val="0"/>
        </w:rPr>
        <w:t xml:space="preserve">]: PORT vs. intralesional steroids w LR 12.5→ 33%.</w:t>
      </w:r>
    </w:p>
    <w:p w:rsidR="00000000" w:rsidDel="00000000" w:rsidP="00000000" w:rsidRDefault="00000000" w:rsidRPr="00000000" w14:paraId="00001367">
      <w:pPr>
        <w:numPr>
          <w:ilvl w:val="0"/>
          <w:numId w:val="107"/>
        </w:numPr>
      </w:pPr>
      <w:r w:rsidDel="00000000" w:rsidR="00000000" w:rsidRPr="00000000">
        <w:rPr>
          <w:rtl w:val="0"/>
        </w:rPr>
        <w:t xml:space="preserve">Scar + 1-1.5 cm margin.</w:t>
      </w:r>
    </w:p>
    <w:p w:rsidR="00000000" w:rsidDel="00000000" w:rsidP="00000000" w:rsidRDefault="00000000" w:rsidRPr="00000000" w14:paraId="00001368">
      <w:pPr>
        <w:numPr>
          <w:ilvl w:val="0"/>
          <w:numId w:val="107"/>
        </w:numPr>
      </w:pPr>
      <w:r w:rsidDel="00000000" w:rsidR="00000000" w:rsidRPr="00000000">
        <w:rPr>
          <w:rtl w:val="0"/>
        </w:rPr>
        <w:t xml:space="preserve">Other options include steroid injections, cryotherapy, pulsed-dye laser, pressure earrings, interferon, topical agents.</w:t>
      </w:r>
    </w:p>
    <w:p w:rsidR="00000000" w:rsidDel="00000000" w:rsidP="00000000" w:rsidRDefault="00000000" w:rsidRPr="00000000" w14:paraId="00001369">
      <w:pPr>
        <w:numPr>
          <w:ilvl w:val="0"/>
          <w:numId w:val="107"/>
        </w:numPr>
      </w:pPr>
      <w:r w:rsidDel="00000000" w:rsidR="00000000" w:rsidRPr="00000000">
        <w:rPr>
          <w:rtl w:val="0"/>
        </w:rPr>
        <w:t xml:space="preserve">Retreatment with lower energy electron, kV photons, or BT.</w:t>
      </w:r>
    </w:p>
    <w:p w:rsidR="00000000" w:rsidDel="00000000" w:rsidP="00000000" w:rsidRDefault="00000000" w:rsidRPr="00000000" w14:paraId="0000136A">
      <w:pPr>
        <w:ind w:left="0" w:firstLine="0"/>
        <w:rPr/>
      </w:pPr>
      <w:r w:rsidDel="00000000" w:rsidR="00000000" w:rsidRPr="00000000">
        <w:rPr>
          <w:rtl w:val="0"/>
        </w:rPr>
      </w:r>
    </w:p>
    <w:p w:rsidR="00000000" w:rsidDel="00000000" w:rsidP="00000000" w:rsidRDefault="00000000" w:rsidRPr="00000000" w14:paraId="0000136B">
      <w:pPr>
        <w:pStyle w:val="Heading2"/>
        <w:spacing w:line="240" w:lineRule="auto"/>
        <w:rPr/>
      </w:pPr>
      <w:bookmarkStart w:colFirst="0" w:colLast="0" w:name="_tho2uugyhbru" w:id="328"/>
      <w:bookmarkEnd w:id="328"/>
      <w:hyperlink w:anchor="_osfhp2iq1u9k">
        <w:r w:rsidDel="00000000" w:rsidR="00000000" w:rsidRPr="00000000">
          <w:rPr>
            <w:rtl w:val="0"/>
          </w:rPr>
          <w:t xml:space="preserve">Plantar warts</w:t>
        </w:r>
      </w:hyperlink>
      <w:r w:rsidDel="00000000" w:rsidR="00000000" w:rsidRPr="00000000">
        <w:rPr>
          <w:rtl w:val="0"/>
        </w:rPr>
      </w:r>
    </w:p>
    <w:p w:rsidR="00000000" w:rsidDel="00000000" w:rsidP="00000000" w:rsidRDefault="00000000" w:rsidRPr="00000000" w14:paraId="0000136C">
      <w:pPr>
        <w:numPr>
          <w:ilvl w:val="0"/>
          <w:numId w:val="29"/>
        </w:numPr>
      </w:pPr>
      <w:r w:rsidDel="00000000" w:rsidR="00000000" w:rsidRPr="00000000">
        <w:rPr>
          <w:rtl w:val="0"/>
        </w:rPr>
        <w:t xml:space="preserve">Surgery, salicylic ointment, liquid nitrogen, bleomycin injection. </w:t>
      </w:r>
    </w:p>
    <w:p w:rsidR="00000000" w:rsidDel="00000000" w:rsidP="00000000" w:rsidRDefault="00000000" w:rsidRPr="00000000" w14:paraId="0000136D">
      <w:pPr>
        <w:numPr>
          <w:ilvl w:val="0"/>
          <w:numId w:val="29"/>
        </w:numPr>
      </w:pPr>
      <w:r w:rsidDel="00000000" w:rsidR="00000000" w:rsidRPr="00000000">
        <w:rPr>
          <w:rtl w:val="0"/>
        </w:rPr>
        <w:t xml:space="preserve">RT 10/1 for refractory cases.</w:t>
      </w:r>
      <w:r w:rsidDel="00000000" w:rsidR="00000000" w:rsidRPr="00000000">
        <w:rPr>
          <w:rtl w:val="0"/>
        </w:rPr>
      </w:r>
    </w:p>
    <w:sectPr>
      <w:type w:val="nextPage"/>
      <w:pgSz w:h="15840" w:w="12240"/>
      <w:pgMar w:bottom="720" w:top="720" w:left="720" w:right="720" w:header="720" w:footer="720"/>
      <w:cols w:equalWidth="0"/>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Anonymous" w:id="0" w:date="2020-06-14T21:02:59Z">
    <w:p w:rsidR="00000000" w:rsidDel="00000000" w:rsidP="00000000" w:rsidRDefault="00000000" w:rsidRPr="00000000" w14:paraId="0000136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patients &gt;2 years with unresected tumors or those ≤2 years and without feeding tube or tracheostomy dependence</w:t>
      </w:r>
    </w:p>
  </w:comment>
  <w:comment w:author="Jeff Ryckman" w:id="1" w:date="2020-03-13T12:17:52Z">
    <w:p w:rsidR="00000000" w:rsidDel="00000000" w:rsidP="00000000" w:rsidRDefault="00000000" w:rsidRPr="00000000" w14:paraId="0000137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Needs source</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Gungsuh"/>
  <w:font w:name="Times New Roman"/>
  <w:font w:name="Cardo"/>
  <w:font w:name="Arial"/>
  <w:font w:name="Arial Unicode MS"/>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36E">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lang w:val="en"/>
      </w:rPr>
    </w:rPrDefault>
    <w:pPrDefault>
      <w:pPr>
        <w:ind w:left="720" w:hanging="36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2" w:lineRule="auto"/>
      <w:ind w:left="10" w:hanging="10"/>
      <w:jc w:val="center"/>
    </w:pPr>
    <w:rPr>
      <w:b w:val="1"/>
      <w:color w:val="1d1d1d"/>
      <w:sz w:val="24"/>
      <w:szCs w:val="24"/>
    </w:rPr>
  </w:style>
  <w:style w:type="paragraph" w:styleId="Heading2">
    <w:name w:val="heading 2"/>
    <w:basedOn w:val="Normal"/>
    <w:next w:val="Normal"/>
    <w:pPr>
      <w:keepNext w:val="1"/>
      <w:keepLines w:val="1"/>
      <w:spacing w:after="46" w:lineRule="auto"/>
      <w:ind w:left="0" w:firstLine="0"/>
    </w:pPr>
    <w:rPr>
      <w:b w:val="1"/>
    </w:rPr>
  </w:style>
  <w:style w:type="paragraph" w:styleId="Heading3">
    <w:name w:val="heading 3"/>
    <w:basedOn w:val="Normal"/>
    <w:next w:val="Normal"/>
    <w:pPr>
      <w:keepNext w:val="1"/>
      <w:keepLines w:val="1"/>
      <w:spacing w:before="40" w:line="276" w:lineRule="auto"/>
      <w:ind w:left="0" w:firstLine="0"/>
    </w:pPr>
    <w:rPr>
      <w:u w:val="single"/>
    </w:rPr>
  </w:style>
  <w:style w:type="paragraph" w:styleId="Heading4">
    <w:name w:val="heading 4"/>
    <w:basedOn w:val="Normal"/>
    <w:next w:val="Normal"/>
    <w:pPr>
      <w:keepNext w:val="1"/>
      <w:keepLines w:val="1"/>
      <w:ind w:left="0" w:firstLine="0"/>
      <w:jc w:val="center"/>
    </w:pPr>
    <w:rPr>
      <w:b w:val="1"/>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tblPr>
      <w:tblStyleRowBandSize w:val="1"/>
      <w:tblStyleColBandSize w:val="1"/>
      <w:tblCellMar>
        <w:top w:w="100.0" w:type="dxa"/>
        <w:left w:w="100.0" w:type="dxa"/>
        <w:bottom w:w="100.0" w:type="dxa"/>
        <w:right w:w="100.0" w:type="dxa"/>
      </w:tblCellMar>
    </w:tblPr>
  </w:style>
  <w:style w:type="table" w:styleId="Table31">
    <w:basedOn w:val="TableNormal"/>
    <w:tblPr>
      <w:tblStyleRowBandSize w:val="1"/>
      <w:tblStyleColBandSize w:val="1"/>
      <w:tblCellMar>
        <w:top w:w="100.0" w:type="dxa"/>
        <w:left w:w="100.0" w:type="dxa"/>
        <w:bottom w:w="100.0" w:type="dxa"/>
        <w:right w:w="100.0" w:type="dxa"/>
      </w:tblCellMar>
    </w:tblPr>
  </w:style>
  <w:style w:type="table" w:styleId="Table32">
    <w:basedOn w:val="TableNormal"/>
    <w:tblPr>
      <w:tblStyleRowBandSize w:val="1"/>
      <w:tblStyleColBandSize w:val="1"/>
      <w:tblCellMar>
        <w:top w:w="100.0" w:type="dxa"/>
        <w:left w:w="100.0" w:type="dxa"/>
        <w:bottom w:w="100.0" w:type="dxa"/>
        <w:right w:w="100.0" w:type="dxa"/>
      </w:tblCellMar>
    </w:tblPr>
  </w:style>
  <w:style w:type="table" w:styleId="Table33">
    <w:basedOn w:val="TableNormal"/>
    <w:tblPr>
      <w:tblStyleRowBandSize w:val="1"/>
      <w:tblStyleColBandSize w:val="1"/>
      <w:tblCellMar>
        <w:top w:w="100.0" w:type="dxa"/>
        <w:left w:w="100.0" w:type="dxa"/>
        <w:bottom w:w="100.0" w:type="dxa"/>
        <w:right w:w="100.0" w:type="dxa"/>
      </w:tblCellMar>
    </w:tblPr>
  </w:style>
  <w:style w:type="table" w:styleId="Table34">
    <w:basedOn w:val="TableNormal"/>
    <w:tblPr>
      <w:tblStyleRowBandSize w:val="1"/>
      <w:tblStyleColBandSize w:val="1"/>
      <w:tblCellMar>
        <w:top w:w="100.0" w:type="dxa"/>
        <w:left w:w="100.0" w:type="dxa"/>
        <w:bottom w:w="100.0" w:type="dxa"/>
        <w:right w:w="100.0" w:type="dxa"/>
      </w:tblCellMar>
    </w:tblPr>
  </w:style>
  <w:style w:type="table" w:styleId="Table35">
    <w:basedOn w:val="TableNormal"/>
    <w:tblPr>
      <w:tblStyleRowBandSize w:val="1"/>
      <w:tblStyleColBandSize w:val="1"/>
      <w:tblCellMar>
        <w:top w:w="100.0" w:type="dxa"/>
        <w:left w:w="100.0" w:type="dxa"/>
        <w:bottom w:w="100.0" w:type="dxa"/>
        <w:right w:w="100.0" w:type="dxa"/>
      </w:tblCellMar>
    </w:tblPr>
  </w:style>
  <w:style w:type="table" w:styleId="Table36">
    <w:basedOn w:val="TableNormal"/>
    <w:tblPr>
      <w:tblStyleRowBandSize w:val="1"/>
      <w:tblStyleColBandSize w:val="1"/>
      <w:tblCellMar>
        <w:top w:w="100.0" w:type="dxa"/>
        <w:left w:w="100.0" w:type="dxa"/>
        <w:bottom w:w="100.0" w:type="dxa"/>
        <w:right w:w="100.0" w:type="dxa"/>
      </w:tblCellMar>
    </w:tblPr>
  </w:style>
  <w:style w:type="table" w:styleId="Table37">
    <w:basedOn w:val="TableNormal"/>
    <w:tblPr>
      <w:tblStyleRowBandSize w:val="1"/>
      <w:tblStyleColBandSize w:val="1"/>
      <w:tblCellMar>
        <w:top w:w="100.0" w:type="dxa"/>
        <w:left w:w="100.0" w:type="dxa"/>
        <w:bottom w:w="100.0" w:type="dxa"/>
        <w:right w:w="100.0" w:type="dxa"/>
      </w:tblCellMar>
    </w:tblPr>
  </w:style>
  <w:style w:type="table" w:styleId="Table38">
    <w:basedOn w:val="TableNormal"/>
    <w:tblPr>
      <w:tblStyleRowBandSize w:val="1"/>
      <w:tblStyleColBandSize w:val="1"/>
      <w:tblCellMar>
        <w:top w:w="100.0" w:type="dxa"/>
        <w:left w:w="100.0" w:type="dxa"/>
        <w:bottom w:w="100.0" w:type="dxa"/>
        <w:right w:w="100.0" w:type="dxa"/>
      </w:tblCellMar>
    </w:tblPr>
  </w:style>
  <w:style w:type="table" w:styleId="Table39">
    <w:basedOn w:val="TableNormal"/>
    <w:tblPr>
      <w:tblStyleRowBandSize w:val="1"/>
      <w:tblStyleColBandSize w:val="1"/>
      <w:tblCellMar>
        <w:top w:w="100.0" w:type="dxa"/>
        <w:left w:w="100.0" w:type="dxa"/>
        <w:bottom w:w="100.0" w:type="dxa"/>
        <w:right w:w="100.0" w:type="dxa"/>
      </w:tblCellMar>
    </w:tblPr>
  </w:style>
  <w:style w:type="table" w:styleId="Table40">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90" Type="http://schemas.openxmlformats.org/officeDocument/2006/relationships/hyperlink" Target="https://meetinglibrary.asco.org/record/185446/abstract" TargetMode="External"/><Relationship Id="rId194" Type="http://schemas.openxmlformats.org/officeDocument/2006/relationships/hyperlink" Target="http://www.quadshotnews.com/2019/11/headed-in-right-direction.html" TargetMode="External"/><Relationship Id="rId193" Type="http://schemas.openxmlformats.org/officeDocument/2006/relationships/hyperlink" Target="https://www.nature.com/articles/s41416-019-0601-8" TargetMode="External"/><Relationship Id="rId192" Type="http://schemas.openxmlformats.org/officeDocument/2006/relationships/hyperlink" Target="https://www.redjournal.org/article/S0360-3016(18)30084-1/abstract" TargetMode="External"/><Relationship Id="rId191" Type="http://schemas.openxmlformats.org/officeDocument/2006/relationships/hyperlink" Target="https://www.nejm.org/doi/full/10.1056/NEJMoa1602252" TargetMode="External"/><Relationship Id="rId187" Type="http://schemas.openxmlformats.org/officeDocument/2006/relationships/hyperlink" Target="https://www.tandfonline.com/doi/abs/10.1586/era.09.113?journalCode=iery20" TargetMode="External"/><Relationship Id="rId186" Type="http://schemas.openxmlformats.org/officeDocument/2006/relationships/hyperlink" Target="https://docs.google.com/document/d/1CfbqB4YnaPB8U3r2LykLv2v3bRLJyYQV0tvX4Js2Mog/edit#bookmark=id.rpox4p89x0cn" TargetMode="External"/><Relationship Id="rId185" Type="http://schemas.openxmlformats.org/officeDocument/2006/relationships/hyperlink" Target="https://academic.oup.com/annonc/article/28/9/2206/3920776" TargetMode="External"/><Relationship Id="rId184" Type="http://schemas.openxmlformats.org/officeDocument/2006/relationships/hyperlink" Target="https://www.ncbi.nlm.nih.gov/pmc/articles/PMC4876357/" TargetMode="External"/><Relationship Id="rId189" Type="http://schemas.openxmlformats.org/officeDocument/2006/relationships/hyperlink" Target="http://www.quadshotnews.com/2019/11/pembro-bro.html" TargetMode="External"/><Relationship Id="rId188" Type="http://schemas.openxmlformats.org/officeDocument/2006/relationships/hyperlink" Target="https://www.thelancet.com/journals/lancet/article/PIIS0140-6736(19)32591-7/fulltext" TargetMode="External"/><Relationship Id="rId183" Type="http://schemas.openxmlformats.org/officeDocument/2006/relationships/hyperlink" Target="https://academic.oup.com/annonc/article/25/1/216/165341" TargetMode="External"/><Relationship Id="rId182" Type="http://schemas.openxmlformats.org/officeDocument/2006/relationships/hyperlink" Target="https://www.thelancet.com/journals/lanonc/article/PIIS1470-2045(13)70011-1/abstract" TargetMode="External"/><Relationship Id="rId181" Type="http://schemas.openxmlformats.org/officeDocument/2006/relationships/hyperlink" Target="https://www.ncbi.nlm.nih.gov/pmc/articles/PMC4876357/" TargetMode="External"/><Relationship Id="rId180" Type="http://schemas.openxmlformats.org/officeDocument/2006/relationships/hyperlink" Target="https://academic.oup.com/annonc/article/25/1/216/165341" TargetMode="External"/><Relationship Id="rId176" Type="http://schemas.openxmlformats.org/officeDocument/2006/relationships/hyperlink" Target="https://www.ncbi.nlm.nih.gov/pubmed/26255764" TargetMode="External"/><Relationship Id="rId175" Type="http://schemas.openxmlformats.org/officeDocument/2006/relationships/hyperlink" Target="https://www.thelancet.com/journals/lancet/article/PIIS0140-6736(03)14361-9/fulltext" TargetMode="External"/><Relationship Id="rId174" Type="http://schemas.openxmlformats.org/officeDocument/2006/relationships/hyperlink" Target="https://www.ncbi.nlm.nih.gov/pubmed/22261362" TargetMode="External"/><Relationship Id="rId173" Type="http://schemas.openxmlformats.org/officeDocument/2006/relationships/hyperlink" Target="https://www.ncbi.nlm.nih.gov/pmc/articles/PMC4664465/" TargetMode="External"/><Relationship Id="rId179" Type="http://schemas.openxmlformats.org/officeDocument/2006/relationships/hyperlink" Target="https://www.sciencedirect.com/science/article/pii/S1470204513700111?via%3Dihub" TargetMode="External"/><Relationship Id="rId178" Type="http://schemas.openxmlformats.org/officeDocument/2006/relationships/hyperlink" Target="https://www.sciencedirect.com/science/article/pii/S1470204510702795?via%3Dihub" TargetMode="External"/><Relationship Id="rId177" Type="http://schemas.openxmlformats.org/officeDocument/2006/relationships/hyperlink" Target="https://www.sciencedirect.com/science/article/pii/S1470204510700723?via%3Dihub" TargetMode="External"/><Relationship Id="rId198" Type="http://schemas.openxmlformats.org/officeDocument/2006/relationships/hyperlink" Target="http://ascopubs.org/doi/full/10.1200/JCO.2006.07.9194" TargetMode="External"/><Relationship Id="rId197" Type="http://schemas.openxmlformats.org/officeDocument/2006/relationships/hyperlink" Target="https://onlinelibrary.wiley.com/doi/full/10.1002/hed.20697" TargetMode="External"/><Relationship Id="rId196" Type="http://schemas.openxmlformats.org/officeDocument/2006/relationships/hyperlink" Target="https://docs.google.com/document/d/1CfbqB4YnaPB8U3r2LykLv2v3bRLJyYQV0tvX4Js2Mog/edit#heading=h.rpivr72ocq5w" TargetMode="External"/><Relationship Id="rId195" Type="http://schemas.openxmlformats.org/officeDocument/2006/relationships/hyperlink" Target="https://www.ncbi.nlm.nih.gov/pmc/articles/PMC5398346/" TargetMode="External"/><Relationship Id="rId199" Type="http://schemas.openxmlformats.org/officeDocument/2006/relationships/hyperlink" Target="http://ascopubs.org/doi/abs/10.1200/JCO.2007.15.0102?url_ver=Z39.88-2003&amp;rfr_id=ori:rid:crossref.org&amp;rfr_dat=cr_pub%3dpubmed" TargetMode="External"/><Relationship Id="rId150" Type="http://schemas.openxmlformats.org/officeDocument/2006/relationships/hyperlink" Target="https://ctep.cancer.gov/initiativesPrograms/docs/nctn_trials/NCTN_Head_and_Neck_Trials.pdf" TargetMode="External"/><Relationship Id="rId392" Type="http://schemas.openxmlformats.org/officeDocument/2006/relationships/hyperlink" Target="https://www.ncbi.nlm.nih.gov/books/NBK459256/" TargetMode="External"/><Relationship Id="rId391" Type="http://schemas.openxmlformats.org/officeDocument/2006/relationships/hyperlink" Target="https://twitter.com/NicholasZaorsky/status/1211454984518295558" TargetMode="External"/><Relationship Id="rId390" Type="http://schemas.openxmlformats.org/officeDocument/2006/relationships/image" Target="media/image23.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149" Type="http://schemas.openxmlformats.org/officeDocument/2006/relationships/hyperlink" Target="https://clinicaltrials.gov/ct2/show/NCT03258554" TargetMode="External"/><Relationship Id="rId4" Type="http://schemas.openxmlformats.org/officeDocument/2006/relationships/fontTable" Target="fontTable.xml"/><Relationship Id="rId148" Type="http://schemas.openxmlformats.org/officeDocument/2006/relationships/hyperlink" Target="https://meetinglibrary.asco.org/record/187232/abstract" TargetMode="External"/><Relationship Id="rId1090" Type="http://schemas.openxmlformats.org/officeDocument/2006/relationships/hyperlink" Target="https://www.ncbi.nlm.nih.gov/pubmed/32289475" TargetMode="External"/><Relationship Id="rId1091" Type="http://schemas.openxmlformats.org/officeDocument/2006/relationships/hyperlink" Target="http://www.quadshotnews.com/2020/04/skinny-love.html" TargetMode="External"/><Relationship Id="rId1092" Type="http://schemas.openxmlformats.org/officeDocument/2006/relationships/hyperlink" Target="http://www.quadshotnews.com/2020/04/skinny-love.html" TargetMode="External"/><Relationship Id="rId1093" Type="http://schemas.openxmlformats.org/officeDocument/2006/relationships/hyperlink" Target="https://www.ncbi.nlm.nih.gov/pubmed/32113942" TargetMode="External"/><Relationship Id="rId1094" Type="http://schemas.openxmlformats.org/officeDocument/2006/relationships/hyperlink" Target="https://www.jaad.org/article/S0190-9622(12)00667-6/fulltext" TargetMode="External"/><Relationship Id="rId9" Type="http://schemas.openxmlformats.org/officeDocument/2006/relationships/hyperlink" Target="http://bit.ly/CNSandPeds" TargetMode="External"/><Relationship Id="rId143" Type="http://schemas.openxmlformats.org/officeDocument/2006/relationships/hyperlink" Target="https://www.thegreenjournal.com/article/S0167-8140(09)00188-1/abstract" TargetMode="External"/><Relationship Id="rId385" Type="http://schemas.openxmlformats.org/officeDocument/2006/relationships/hyperlink" Target="https://clinicaltrials.gov/ct2/show/NCT02952586" TargetMode="External"/><Relationship Id="rId1095" Type="http://schemas.openxmlformats.org/officeDocument/2006/relationships/hyperlink" Target="https://www.ncbi.nlm.nih.gov/pmc/articles/PMC3897257/" TargetMode="External"/><Relationship Id="rId142" Type="http://schemas.openxmlformats.org/officeDocument/2006/relationships/hyperlink" Target="https://ctep.cancer.gov/initiativesPrograms/docs/nctn_trials/NCTN_Head_and_Neck_Trials.pdf" TargetMode="External"/><Relationship Id="rId384" Type="http://schemas.openxmlformats.org/officeDocument/2006/relationships/hyperlink" Target="https://clinicaltrials.gov/ct2/show/NCT03811015" TargetMode="External"/><Relationship Id="rId1096" Type="http://schemas.openxmlformats.org/officeDocument/2006/relationships/hyperlink" Target="https://www.ncbi.nlm.nih.gov/pmc/articles/PMC2223779/" TargetMode="External"/><Relationship Id="rId141" Type="http://schemas.openxmlformats.org/officeDocument/2006/relationships/hyperlink" Target="https://ascopubs.org/doi/full/10.1200/jco.2013.53.9163" TargetMode="External"/><Relationship Id="rId383" Type="http://schemas.openxmlformats.org/officeDocument/2006/relationships/hyperlink" Target="https://ctep.cancer.gov/initiativesPrograms/docs/nctn_trials/NCTN_Head_and_Neck_Trials.pdf" TargetMode="External"/><Relationship Id="rId1097" Type="http://schemas.openxmlformats.org/officeDocument/2006/relationships/hyperlink" Target="https://www.ncbi.nlm.nih.gov/pubmed/18617440" TargetMode="External"/><Relationship Id="rId140" Type="http://schemas.openxmlformats.org/officeDocument/2006/relationships/hyperlink" Target="http://ascopubs.org/doi/abs/10.1200/JCO.2016.34.15_suppl.6004" TargetMode="External"/><Relationship Id="rId382" Type="http://schemas.openxmlformats.org/officeDocument/2006/relationships/hyperlink" Target="https://www.asco.org/research-guidelines/quality-guidelines/guidelines/head-and-neck-cancer#/24416" TargetMode="External"/><Relationship Id="rId1098" Type="http://schemas.openxmlformats.org/officeDocument/2006/relationships/hyperlink" Target="https://www.ncbi.nlm.nih.gov/pubmed/22818756" TargetMode="External"/><Relationship Id="rId5" Type="http://schemas.openxmlformats.org/officeDocument/2006/relationships/numbering" Target="numbering.xml"/><Relationship Id="rId147" Type="http://schemas.openxmlformats.org/officeDocument/2006/relationships/hyperlink" Target="http://ascopubs.org/doi/full/10.1200/JCO.2017.74.9457" TargetMode="External"/><Relationship Id="rId389" Type="http://schemas.openxmlformats.org/officeDocument/2006/relationships/hyperlink" Target="https://insights.ovid.com/pubmed?pmid=15803007" TargetMode="External"/><Relationship Id="rId1099" Type="http://schemas.openxmlformats.org/officeDocument/2006/relationships/hyperlink" Target="https://www.ncbi.nlm.nih.gov/pubmed/29537906" TargetMode="External"/><Relationship Id="rId6" Type="http://schemas.openxmlformats.org/officeDocument/2006/relationships/styles" Target="styles.xml"/><Relationship Id="rId146" Type="http://schemas.openxmlformats.org/officeDocument/2006/relationships/hyperlink" Target="https://clinicaltrials.gov/ct2/show/NCT01810913" TargetMode="External"/><Relationship Id="rId388" Type="http://schemas.openxmlformats.org/officeDocument/2006/relationships/hyperlink" Target="https://www.nrgoncology.org/Home/News/Post/sentinel-lymph-node-biopsy-in-early-stage-oral-cavity-disease-nrg-hn006" TargetMode="External"/><Relationship Id="rId7" Type="http://schemas.openxmlformats.org/officeDocument/2006/relationships/hyperlink" Target="https://bit.ly/PalliativeRoR" TargetMode="External"/><Relationship Id="rId145" Type="http://schemas.openxmlformats.org/officeDocument/2006/relationships/hyperlink" Target="https://clinicaltrials.gov/ct2/show/NCT02734537" TargetMode="External"/><Relationship Id="rId387" Type="http://schemas.openxmlformats.org/officeDocument/2006/relationships/hyperlink" Target="https://clinicaltrials.gov/ct2/show/NCT03493425" TargetMode="External"/><Relationship Id="rId8" Type="http://schemas.openxmlformats.org/officeDocument/2006/relationships/hyperlink" Target="https://bit.ly/BreastRoR" TargetMode="External"/><Relationship Id="rId144" Type="http://schemas.openxmlformats.org/officeDocument/2006/relationships/hyperlink" Target="https://clinicaltrials.gov/ct2/show/NCT00956007" TargetMode="External"/><Relationship Id="rId386" Type="http://schemas.openxmlformats.org/officeDocument/2006/relationships/hyperlink" Target="https://clinicaltrials.gov/ct2/show/NCT03040999" TargetMode="External"/><Relationship Id="rId381" Type="http://schemas.openxmlformats.org/officeDocument/2006/relationships/hyperlink" Target="https://radiopaedia.org/cases/intratemporal-facial-nerve-annotated-ct" TargetMode="External"/><Relationship Id="rId380" Type="http://schemas.openxmlformats.org/officeDocument/2006/relationships/hyperlink" Target="https://radiopaedia.org/cases/intratemporal-facial-nerve-annotated-ct" TargetMode="External"/><Relationship Id="rId139" Type="http://schemas.openxmlformats.org/officeDocument/2006/relationships/hyperlink" Target="https://onlinelibrary.wiley.com/doi/full/10.1002/hed.20279" TargetMode="External"/><Relationship Id="rId138" Type="http://schemas.openxmlformats.org/officeDocument/2006/relationships/hyperlink" Target="http://www.nejm.org/doi/full/10.1056/NEJMoa032641" TargetMode="External"/><Relationship Id="rId137" Type="http://schemas.openxmlformats.org/officeDocument/2006/relationships/hyperlink" Target="https://www.ncbi.nlm.nih.gov/pmc/articles/PMC3465463/" TargetMode="External"/><Relationship Id="rId379" Type="http://schemas.openxmlformats.org/officeDocument/2006/relationships/hyperlink" Target="https://radiopaedia.org/cases/geniculate-ganglion-mass?lang=us" TargetMode="External"/><Relationship Id="rId1080" Type="http://schemas.openxmlformats.org/officeDocument/2006/relationships/hyperlink" Target="https://clinicaltrials.gov/ct2/show/NCT03340129" TargetMode="External"/><Relationship Id="rId1081" Type="http://schemas.openxmlformats.org/officeDocument/2006/relationships/hyperlink" Target="https://clinicaltrials.gov/ct2/show/NCT02858869" TargetMode="External"/><Relationship Id="rId1082" Type="http://schemas.openxmlformats.org/officeDocument/2006/relationships/image" Target="media/image11.png"/><Relationship Id="rId1083" Type="http://schemas.openxmlformats.org/officeDocument/2006/relationships/hyperlink" Target="https://ctep.cancer.gov/initiativesPrograms/docs/nctn_trials/NCTN_Skin_Trials.pdf" TargetMode="External"/><Relationship Id="rId132" Type="http://schemas.openxmlformats.org/officeDocument/2006/relationships/hyperlink" Target="https://www.sciencedirect.com/science/article/pii/S036030160101690X?via%3Dihub" TargetMode="External"/><Relationship Id="rId374" Type="http://schemas.openxmlformats.org/officeDocument/2006/relationships/hyperlink" Target="https://www.ncbi.nlm.nih.gov/pubmed/25407876" TargetMode="External"/><Relationship Id="rId1084" Type="http://schemas.openxmlformats.org/officeDocument/2006/relationships/hyperlink" Target="https://www.ncbi.nlm.nih.gov/books/NBK470301/" TargetMode="External"/><Relationship Id="rId131" Type="http://schemas.openxmlformats.org/officeDocument/2006/relationships/hyperlink" Target="https://www.ncbi.nlm.nih.gov/pubmed/3449477" TargetMode="External"/><Relationship Id="rId373" Type="http://schemas.openxmlformats.org/officeDocument/2006/relationships/hyperlink" Target="https://www.thegreenjournal.com/article/S0167-8140(18)33458-3/abstract" TargetMode="External"/><Relationship Id="rId1085" Type="http://schemas.openxmlformats.org/officeDocument/2006/relationships/hyperlink" Target="https://www.ncbi.nlm.nih.gov/books/NBK441949/" TargetMode="External"/><Relationship Id="rId130" Type="http://schemas.openxmlformats.org/officeDocument/2006/relationships/hyperlink" Target="https://www.ncbi.nlm.nih.gov/pubmed/6693287" TargetMode="External"/><Relationship Id="rId372" Type="http://schemas.openxmlformats.org/officeDocument/2006/relationships/hyperlink" Target="http://econtour.org/cases/82" TargetMode="External"/><Relationship Id="rId1086" Type="http://schemas.openxmlformats.org/officeDocument/2006/relationships/hyperlink" Target="https://www.ncbi.nlm.nih.gov/books/NBK519527/" TargetMode="External"/><Relationship Id="rId371" Type="http://schemas.openxmlformats.org/officeDocument/2006/relationships/hyperlink" Target="https://twitter.com/NicholasZaorsky/status/1211362859621502976" TargetMode="External"/><Relationship Id="rId1087" Type="http://schemas.openxmlformats.org/officeDocument/2006/relationships/hyperlink" Target="https://www.ncbi.nlm.nih.gov/books/NBK482474/" TargetMode="External"/><Relationship Id="rId136" Type="http://schemas.openxmlformats.org/officeDocument/2006/relationships/hyperlink" Target="http://www.nejm.org/doi/full/10.1056/NEJMoa032646" TargetMode="External"/><Relationship Id="rId378" Type="http://schemas.openxmlformats.org/officeDocument/2006/relationships/hyperlink" Target="https://radiopaedia.org/cases/intratemporal-facial-nerve-annotated-ct" TargetMode="External"/><Relationship Id="rId1088" Type="http://schemas.openxmlformats.org/officeDocument/2006/relationships/hyperlink" Target="https://www.ncbi.nlm.nih.gov/books/NBK441939/" TargetMode="External"/><Relationship Id="rId135" Type="http://schemas.openxmlformats.org/officeDocument/2006/relationships/hyperlink" Target="https://www.ncbi.nlm.nih.gov/pmc/articles/PMC5518636/" TargetMode="External"/><Relationship Id="rId377" Type="http://schemas.openxmlformats.org/officeDocument/2006/relationships/image" Target="media/image12.png"/><Relationship Id="rId1089" Type="http://schemas.openxmlformats.org/officeDocument/2006/relationships/hyperlink" Target="https://www.ncbi.nlm.nih.gov/pubmed/31355928" TargetMode="External"/><Relationship Id="rId134" Type="http://schemas.openxmlformats.org/officeDocument/2006/relationships/hyperlink" Target="https://www.ncbi.nlm.nih.gov/pmc/articles/PMC5518636/" TargetMode="External"/><Relationship Id="rId376" Type="http://schemas.openxmlformats.org/officeDocument/2006/relationships/hyperlink" Target="https://radiopaedia.org/cases/intratemporal-facial-nerve-annotated-ct" TargetMode="External"/><Relationship Id="rId133" Type="http://schemas.openxmlformats.org/officeDocument/2006/relationships/hyperlink" Target="https://www.sciencedirect.com/science/article/pii/036030169390167T?via%3Dihub" TargetMode="External"/><Relationship Id="rId375" Type="http://schemas.openxmlformats.org/officeDocument/2006/relationships/hyperlink" Target="https://www.sciencedirect.com/science/article/pii/S0360301618341750" TargetMode="External"/><Relationship Id="rId172" Type="http://schemas.openxmlformats.org/officeDocument/2006/relationships/hyperlink" Target="https://www.sciencedirect.com/science/article/pii/S0360301600006635?via%3Dihub" TargetMode="External"/><Relationship Id="rId171" Type="http://schemas.openxmlformats.org/officeDocument/2006/relationships/hyperlink" Target="https://www.thelancet.com/journals/lanonc/article/PIIS1470-2045(17)30458-8/fulltext" TargetMode="External"/><Relationship Id="rId170" Type="http://schemas.openxmlformats.org/officeDocument/2006/relationships/hyperlink" Target="http://cochranelibrary-wiley.com/doi/10.1002/14651858.CD002026/abstract;jsessionid=882B337A8A63EDF96E372FA4857574C4.f01t04" TargetMode="External"/><Relationship Id="rId165" Type="http://schemas.openxmlformats.org/officeDocument/2006/relationships/hyperlink" Target="https://www.ncbi.nlm.nih.gov/pmc/articles/PMC4239304/" TargetMode="External"/><Relationship Id="rId164" Type="http://schemas.openxmlformats.org/officeDocument/2006/relationships/hyperlink" Target="https://www.ncbi.nlm.nih.gov/pmc/articles/PMC2943767/" TargetMode="External"/><Relationship Id="rId163" Type="http://schemas.openxmlformats.org/officeDocument/2006/relationships/hyperlink" Target="http://ascopubs.org/doi/abs/10.1200/JCO.2003.01.008?url_ver=Z39.88-2003&amp;rfr_id=ori:rid:crossref.org&amp;rfr_dat=cr_pub%3dpubmed" TargetMode="External"/><Relationship Id="rId162" Type="http://schemas.openxmlformats.org/officeDocument/2006/relationships/hyperlink" Target="http://ascopubs.org/doi/abs/10.1200/JCO.2003.01.008?url_ver=Z39.88-2003&amp;rfr_id=ori:rid:crossref.org&amp;rfr_dat=cr_pub%3dpubmed" TargetMode="External"/><Relationship Id="rId169" Type="http://schemas.openxmlformats.org/officeDocument/2006/relationships/hyperlink" Target="https://www.thelancet.com/journals/lanonc/article/PIIS1470-2045(17)30458-8/fulltext" TargetMode="External"/><Relationship Id="rId168" Type="http://schemas.openxmlformats.org/officeDocument/2006/relationships/hyperlink" Target="https://www.cochranelibrary.com/cdsr/doi/10.1002/14651858.CD002026.pub2/full" TargetMode="External"/><Relationship Id="rId167" Type="http://schemas.openxmlformats.org/officeDocument/2006/relationships/hyperlink" Target="https://www.ncbi.nlm.nih.gov/pmc/articles/PMC4162493/" TargetMode="External"/><Relationship Id="rId166" Type="http://schemas.openxmlformats.org/officeDocument/2006/relationships/hyperlink" Target="https://www.ncbi.nlm.nih.gov/pmc/articles/PMC4239304/" TargetMode="External"/><Relationship Id="rId161" Type="http://schemas.openxmlformats.org/officeDocument/2006/relationships/hyperlink" Target="https://www.ncbi.nlm.nih.gov/pubmed/32184121" TargetMode="External"/><Relationship Id="rId160" Type="http://schemas.openxmlformats.org/officeDocument/2006/relationships/hyperlink" Target="https://www.redjournal.org/article/S0360-3016(10)00930-2/fulltext" TargetMode="External"/><Relationship Id="rId159" Type="http://schemas.openxmlformats.org/officeDocument/2006/relationships/hyperlink" Target="https://www.redjournal.org/article/S0360-3016(10)00930-2/fulltext" TargetMode="External"/><Relationship Id="rId154" Type="http://schemas.openxmlformats.org/officeDocument/2006/relationships/hyperlink" Target="https://oncologypro.esmo.org/meeting-resources/esmo-2019-congress/Double-blind-Randomized-Phase-2-Results-Comparing-Concurrent-High-dose-Cisplatin-Chemorradiation-CRT-plus-Debio-1143-or-Placebo-In-High-risk-Patients-with-Locally-Advanced-Squamous-Cell-Carcinoma-of-the-Head-and-Neck-SCCHN-A-GORTEC-Study" TargetMode="External"/><Relationship Id="rId396" Type="http://schemas.openxmlformats.org/officeDocument/2006/relationships/hyperlink" Target="https://www.sciencedirect.com/science/article/pii/S0167814015004016?via%3Dihub" TargetMode="External"/><Relationship Id="rId153" Type="http://schemas.openxmlformats.org/officeDocument/2006/relationships/hyperlink" Target="https://www.sciencedirect.com/science/article/pii/S0167814011002295?via%3Dihub" TargetMode="External"/><Relationship Id="rId395" Type="http://schemas.openxmlformats.org/officeDocument/2006/relationships/hyperlink" Target="http://econtour.org/cases/72" TargetMode="External"/><Relationship Id="rId152" Type="http://schemas.openxmlformats.org/officeDocument/2006/relationships/hyperlink" Target="https://www.sciencedirect.com/science/article/pii/S0167814011002295?via%3Dihub" TargetMode="External"/><Relationship Id="rId394" Type="http://schemas.openxmlformats.org/officeDocument/2006/relationships/hyperlink" Target="https://twitter.com/NicholasZaorsky/status/1211362859621502976" TargetMode="External"/><Relationship Id="rId151" Type="http://schemas.openxmlformats.org/officeDocument/2006/relationships/hyperlink" Target="https://www.sciencedirect.com/science/article/pii/S0167814009001881?via%3Dihub" TargetMode="External"/><Relationship Id="rId393" Type="http://schemas.openxmlformats.org/officeDocument/2006/relationships/hyperlink" Target="https://twitter.com/NicholasZaorsky/status/1211377339113840647" TargetMode="External"/><Relationship Id="rId158" Type="http://schemas.openxmlformats.org/officeDocument/2006/relationships/hyperlink" Target="https://www.sciencedirect.com/science/article/pii/S1470204509703110?via%3Dihub" TargetMode="External"/><Relationship Id="rId157" Type="http://schemas.openxmlformats.org/officeDocument/2006/relationships/hyperlink" Target="http://www.nejm.org/doi/full/10.1056/NEJMoa053422" TargetMode="External"/><Relationship Id="rId399" Type="http://schemas.openxmlformats.org/officeDocument/2006/relationships/hyperlink" Target="https://www.astro.org/ASTRO/media/ASTRO/AffiliatePages/arro/PDFs/ARROCase_HN_PerineuralInvasion.pdf" TargetMode="External"/><Relationship Id="rId156" Type="http://schemas.openxmlformats.org/officeDocument/2006/relationships/hyperlink" Target="https://pubmed.ncbi.nlm.nih.gov/32496903/" TargetMode="External"/><Relationship Id="rId398" Type="http://schemas.openxmlformats.org/officeDocument/2006/relationships/hyperlink" Target="https://www.astro.org/uploadedFiles/_MAIN_SITE/Affiliate/ARRO/Resident_Resources/Educational_Resources/ARROcase/Content_Pieces/Nasopharynx.pdf" TargetMode="External"/><Relationship Id="rId155" Type="http://schemas.openxmlformats.org/officeDocument/2006/relationships/hyperlink" Target="http://www.quadshotnews.com/2020/02/breakthrough.html" TargetMode="External"/><Relationship Id="rId397" Type="http://schemas.openxmlformats.org/officeDocument/2006/relationships/hyperlink" Target="http://econtour.org/cases/2" TargetMode="External"/><Relationship Id="rId808" Type="http://schemas.openxmlformats.org/officeDocument/2006/relationships/hyperlink" Target="https://www.ncbi.nlm.nih.gov/pubmed/8656441" TargetMode="External"/><Relationship Id="rId807" Type="http://schemas.openxmlformats.org/officeDocument/2006/relationships/hyperlink" Target="https://www.ncbi.nlm.nih.gov/pubmed/18395359" TargetMode="External"/><Relationship Id="rId806" Type="http://schemas.openxmlformats.org/officeDocument/2006/relationships/hyperlink" Target="https://www.ncbi.nlm.nih.gov/pubmed/11295808" TargetMode="External"/><Relationship Id="rId805" Type="http://schemas.openxmlformats.org/officeDocument/2006/relationships/hyperlink" Target="https://www.redjournal.org/article/S0360-3016(18)30531-5/fulltext" TargetMode="External"/><Relationship Id="rId809" Type="http://schemas.openxmlformats.org/officeDocument/2006/relationships/hyperlink" Target="https://www.ncbi.nlm.nih.gov/pmc/articles/PMC3457747/" TargetMode="External"/><Relationship Id="rId800" Type="http://schemas.openxmlformats.org/officeDocument/2006/relationships/hyperlink" Target="http://ascopubs.org/doi/full/10.1200/JCO.2012.42.3988" TargetMode="External"/><Relationship Id="rId804" Type="http://schemas.openxmlformats.org/officeDocument/2006/relationships/hyperlink" Target="https://www.redjournal.org/article/S0360-3016(15)00270-9/fulltext" TargetMode="External"/><Relationship Id="rId803" Type="http://schemas.openxmlformats.org/officeDocument/2006/relationships/hyperlink" Target="https://onlinelibrary.wiley.com/doi/abs/10.1002/cncr.29241" TargetMode="External"/><Relationship Id="rId802" Type="http://schemas.openxmlformats.org/officeDocument/2006/relationships/hyperlink" Target="https://www.ncbi.nlm.nih.gov/pmc/articles/PMC5025385/" TargetMode="External"/><Relationship Id="rId801" Type="http://schemas.openxmlformats.org/officeDocument/2006/relationships/hyperlink" Target="https://pubmed.ncbi.nlm.nih.gov/32454417/" TargetMode="External"/><Relationship Id="rId40" Type="http://schemas.openxmlformats.org/officeDocument/2006/relationships/hyperlink" Target="http://econtour.org/cases/37" TargetMode="External"/><Relationship Id="rId42" Type="http://schemas.openxmlformats.org/officeDocument/2006/relationships/hyperlink" Target="http://econtour.org/cases/19" TargetMode="External"/><Relationship Id="rId41" Type="http://schemas.openxmlformats.org/officeDocument/2006/relationships/hyperlink" Target="http://econtour.org/cases/2" TargetMode="External"/><Relationship Id="rId44" Type="http://schemas.openxmlformats.org/officeDocument/2006/relationships/hyperlink" Target="http://econtour.org/cases/28" TargetMode="External"/><Relationship Id="rId43" Type="http://schemas.openxmlformats.org/officeDocument/2006/relationships/hyperlink" Target="http://econtour.org/cases/30" TargetMode="External"/><Relationship Id="rId46" Type="http://schemas.openxmlformats.org/officeDocument/2006/relationships/hyperlink" Target="http://econtour.org/cases/31" TargetMode="External"/><Relationship Id="rId45" Type="http://schemas.openxmlformats.org/officeDocument/2006/relationships/hyperlink" Target="http://econtour.org/cases/3" TargetMode="External"/><Relationship Id="rId509" Type="http://schemas.openxmlformats.org/officeDocument/2006/relationships/hyperlink" Target="http://econtour.org/cases/82" TargetMode="External"/><Relationship Id="rId508" Type="http://schemas.openxmlformats.org/officeDocument/2006/relationships/hyperlink" Target="http://econtour.org/cases/83" TargetMode="External"/><Relationship Id="rId503" Type="http://schemas.openxmlformats.org/officeDocument/2006/relationships/hyperlink" Target="http://econtour.org/cases/72" TargetMode="External"/><Relationship Id="rId745" Type="http://schemas.openxmlformats.org/officeDocument/2006/relationships/hyperlink" Target="https://www.sciencedirect.com/science/article/pii/036030169390233L?via%3Dihub" TargetMode="External"/><Relationship Id="rId987" Type="http://schemas.openxmlformats.org/officeDocument/2006/relationships/hyperlink" Target="https://www.ncbi.nlm.nih.gov/books/NBK482480/" TargetMode="External"/><Relationship Id="rId502" Type="http://schemas.openxmlformats.org/officeDocument/2006/relationships/image" Target="media/image22.png"/><Relationship Id="rId744" Type="http://schemas.openxmlformats.org/officeDocument/2006/relationships/hyperlink" Target="https://www.sciencedirect.com/science/article/pii/0360301688901885?via%3Dihub" TargetMode="External"/><Relationship Id="rId986" Type="http://schemas.openxmlformats.org/officeDocument/2006/relationships/hyperlink" Target="https://www.ncbi.nlm.nih.gov/books/NBK459367/" TargetMode="External"/><Relationship Id="rId501" Type="http://schemas.openxmlformats.org/officeDocument/2006/relationships/hyperlink" Target="https://clinicaltrials.gov/ct2/show/NCT02135042" TargetMode="External"/><Relationship Id="rId743" Type="http://schemas.openxmlformats.org/officeDocument/2006/relationships/hyperlink" Target="https://www.astro.org/ASTRO/media/ASTRO/AffiliatePages/arro/PDFs/ARROCase_HN_PerineuralInvasion.pdf" TargetMode="External"/><Relationship Id="rId985" Type="http://schemas.openxmlformats.org/officeDocument/2006/relationships/hyperlink" Target="https://www.ncbi.nlm.nih.gov/books/NBK513248/" TargetMode="External"/><Relationship Id="rId500" Type="http://schemas.openxmlformats.org/officeDocument/2006/relationships/hyperlink" Target="https://ctep.cancer.gov/initiativesPrograms/docs/nctn_trials/NCTN_Head_and_Neck_Trials.pdf" TargetMode="External"/><Relationship Id="rId742" Type="http://schemas.openxmlformats.org/officeDocument/2006/relationships/hyperlink" Target="https://www.astro.org/ASTRO/media/ASTRO/AffiliatePages/arro/PDFs/ARROCase_SalivaryGlandTumors.pdf" TargetMode="External"/><Relationship Id="rId984" Type="http://schemas.openxmlformats.org/officeDocument/2006/relationships/hyperlink" Target="https://www.ncbi.nlm.nih.gov/books/NBK470409/" TargetMode="External"/><Relationship Id="rId507" Type="http://schemas.openxmlformats.org/officeDocument/2006/relationships/hyperlink" Target="http://econtour.org/cases/81" TargetMode="External"/><Relationship Id="rId749" Type="http://schemas.openxmlformats.org/officeDocument/2006/relationships/hyperlink" Target="https://onlinelibrary.wiley.com/doi/full/10.1002/cncr.21083" TargetMode="External"/><Relationship Id="rId506" Type="http://schemas.openxmlformats.org/officeDocument/2006/relationships/hyperlink" Target="https://www.astro.org/uploadedFiles/_MAIN_SITE/Affiliate/ARRO/Resident_Resources/Educational_Resources/Content_Pieces/SNUC.pdf" TargetMode="External"/><Relationship Id="rId748" Type="http://schemas.openxmlformats.org/officeDocument/2006/relationships/hyperlink" Target="https://www.ncbi.nlm.nih.gov/pmc/articles/PMC3908848/" TargetMode="External"/><Relationship Id="rId505" Type="http://schemas.openxmlformats.org/officeDocument/2006/relationships/hyperlink" Target="https://www.astro.org/ASTRO/media/ASTRO/AffiliatePages/arro/PDFs/ARROCase_Esthesioneuroblastoma.pdf" TargetMode="External"/><Relationship Id="rId747" Type="http://schemas.openxmlformats.org/officeDocument/2006/relationships/hyperlink" Target="https://onlinelibrary.wiley.com/doi/abs/10.1002/hed.20729" TargetMode="External"/><Relationship Id="rId989" Type="http://schemas.openxmlformats.org/officeDocument/2006/relationships/hyperlink" Target="https://www.ncbi.nlm.nih.gov/books/NBK513276/" TargetMode="External"/><Relationship Id="rId504" Type="http://schemas.openxmlformats.org/officeDocument/2006/relationships/hyperlink" Target="http://econtour.org/cases/37" TargetMode="External"/><Relationship Id="rId746" Type="http://schemas.openxmlformats.org/officeDocument/2006/relationships/hyperlink" Target="https://jamanetwork.com/journals/jamaotolaryngology/fullarticle/483952" TargetMode="External"/><Relationship Id="rId988" Type="http://schemas.openxmlformats.org/officeDocument/2006/relationships/hyperlink" Target="https://www.ncbi.nlm.nih.gov/books/NBK470358/" TargetMode="External"/><Relationship Id="rId48" Type="http://schemas.openxmlformats.org/officeDocument/2006/relationships/hyperlink" Target="http://econtour.org/cases/18" TargetMode="External"/><Relationship Id="rId47" Type="http://schemas.openxmlformats.org/officeDocument/2006/relationships/hyperlink" Target="http://econtour.org/cases/1" TargetMode="External"/><Relationship Id="rId49" Type="http://schemas.openxmlformats.org/officeDocument/2006/relationships/hyperlink" Target="http://econtour.org/cases/5" TargetMode="External"/><Relationship Id="rId741" Type="http://schemas.openxmlformats.org/officeDocument/2006/relationships/hyperlink" Target="http://econtour.org/cases/82" TargetMode="External"/><Relationship Id="rId983" Type="http://schemas.openxmlformats.org/officeDocument/2006/relationships/hyperlink" Target="https://www.ncbi.nlm.nih.gov/books/NBK482163/" TargetMode="External"/><Relationship Id="rId740" Type="http://schemas.openxmlformats.org/officeDocument/2006/relationships/hyperlink" Target="http://econtour.org/cases/83" TargetMode="External"/><Relationship Id="rId982" Type="http://schemas.openxmlformats.org/officeDocument/2006/relationships/hyperlink" Target="https://ctep.cancer.gov/initiativesPrograms/docs/nctn_trials/NCTN_Skin_Trials.pdf" TargetMode="External"/><Relationship Id="rId981" Type="http://schemas.openxmlformats.org/officeDocument/2006/relationships/image" Target="media/image15.png"/><Relationship Id="rId980" Type="http://schemas.openxmlformats.org/officeDocument/2006/relationships/hyperlink" Target="https://www.ncbi.nlm.nih.gov/pubmed/29537906" TargetMode="External"/><Relationship Id="rId31" Type="http://schemas.openxmlformats.org/officeDocument/2006/relationships/image" Target="media/image29.png"/><Relationship Id="rId30" Type="http://schemas.openxmlformats.org/officeDocument/2006/relationships/image" Target="media/image26.png"/><Relationship Id="rId33" Type="http://schemas.openxmlformats.org/officeDocument/2006/relationships/hyperlink" Target="https://twitter.com/NicholasZaorsky/status/1211452057573613569" TargetMode="External"/><Relationship Id="rId32" Type="http://schemas.openxmlformats.org/officeDocument/2006/relationships/hyperlink" Target="https://twitter.com/nicholaszaorsky/status/1211453658950488066?s=21" TargetMode="External"/><Relationship Id="rId35" Type="http://schemas.openxmlformats.org/officeDocument/2006/relationships/hyperlink" Target="https://twitter.com/NicholasZaorsky/status/1211454984518295558" TargetMode="External"/><Relationship Id="rId34" Type="http://schemas.openxmlformats.org/officeDocument/2006/relationships/hyperlink" Target="https://twitter.com/NicholasZaorsky/status/1211362859621502976" TargetMode="External"/><Relationship Id="rId739" Type="http://schemas.openxmlformats.org/officeDocument/2006/relationships/hyperlink" Target="http://econtour.org/cases/81" TargetMode="External"/><Relationship Id="rId734" Type="http://schemas.openxmlformats.org/officeDocument/2006/relationships/hyperlink" Target="https://clinicaltrials.gov/ct2/show/NCT01220583" TargetMode="External"/><Relationship Id="rId976" Type="http://schemas.openxmlformats.org/officeDocument/2006/relationships/hyperlink" Target="https://www.ncbi.nlm.nih.gov/pubmed/31831330" TargetMode="External"/><Relationship Id="rId733" Type="http://schemas.openxmlformats.org/officeDocument/2006/relationships/hyperlink" Target="http://rpc.mdanderson.org/rpc/credentialing/files/1008.pdf" TargetMode="External"/><Relationship Id="rId975" Type="http://schemas.openxmlformats.org/officeDocument/2006/relationships/hyperlink" Target="https://www.ncbi.nlm.nih.gov/pubmed/32113942" TargetMode="External"/><Relationship Id="rId732" Type="http://schemas.openxmlformats.org/officeDocument/2006/relationships/hyperlink" Target="https://radiopaedia.org/cases/lymph-node-levels-of-the-head-and-neck-annotated-ct?lang=us" TargetMode="External"/><Relationship Id="rId974" Type="http://schemas.openxmlformats.org/officeDocument/2006/relationships/hyperlink" Target="https://www.ncbi.nlm.nih.gov/pubmed/32289475" TargetMode="External"/><Relationship Id="rId731" Type="http://schemas.openxmlformats.org/officeDocument/2006/relationships/hyperlink" Target="https://www.sciencedirect.com/science/article/pii/S0167814013005148?via%3Dihub" TargetMode="External"/><Relationship Id="rId973" Type="http://schemas.openxmlformats.org/officeDocument/2006/relationships/hyperlink" Target="https://pubmed.ncbi.nlm.nih.gov/32409128/" TargetMode="External"/><Relationship Id="rId738" Type="http://schemas.openxmlformats.org/officeDocument/2006/relationships/hyperlink" Target="http://econtour.org/cases/30" TargetMode="External"/><Relationship Id="rId737" Type="http://schemas.openxmlformats.org/officeDocument/2006/relationships/hyperlink" Target="http://econtour.org/cases/19" TargetMode="External"/><Relationship Id="rId979" Type="http://schemas.openxmlformats.org/officeDocument/2006/relationships/hyperlink" Target="https://pubmed.ncbi.nlm.nih.gov/32409128/" TargetMode="External"/><Relationship Id="rId736" Type="http://schemas.openxmlformats.org/officeDocument/2006/relationships/hyperlink" Target="http://econtour.org/cases/72" TargetMode="External"/><Relationship Id="rId978" Type="http://schemas.openxmlformats.org/officeDocument/2006/relationships/hyperlink" Target="https://www.ncbi.nlm.nih.gov/pubmed/32228358" TargetMode="External"/><Relationship Id="rId735" Type="http://schemas.openxmlformats.org/officeDocument/2006/relationships/hyperlink" Target="https://twitter.com/NicholasZaorsky/status/1211362859621502976" TargetMode="External"/><Relationship Id="rId977" Type="http://schemas.openxmlformats.org/officeDocument/2006/relationships/hyperlink" Target="https://www.asco.org/research-guidelines/quality-guidelines/guidelines/melanoma#/9316" TargetMode="External"/><Relationship Id="rId37" Type="http://schemas.openxmlformats.org/officeDocument/2006/relationships/hyperlink" Target="https://twitter.com/NicholasZaorsky/status/1211383604523257858" TargetMode="External"/><Relationship Id="rId36" Type="http://schemas.openxmlformats.org/officeDocument/2006/relationships/hyperlink" Target="https://twitter.com/NicholasZaorsky/status/1211456862958358528" TargetMode="External"/><Relationship Id="rId39" Type="http://schemas.openxmlformats.org/officeDocument/2006/relationships/hyperlink" Target="http://econtour.org/cases/72" TargetMode="External"/><Relationship Id="rId38" Type="http://schemas.openxmlformats.org/officeDocument/2006/relationships/hyperlink" Target="https://twitter.com/NicholasZaorsky/status/1211377339113840647" TargetMode="External"/><Relationship Id="rId730" Type="http://schemas.openxmlformats.org/officeDocument/2006/relationships/hyperlink" Target="https://meetinglibrary.asco.org/record/187174/abstract" TargetMode="External"/><Relationship Id="rId972" Type="http://schemas.openxmlformats.org/officeDocument/2006/relationships/hyperlink" Target="https://www.sciencedirect.com/science/article/pii/S0167814019300866?via%3Dihub" TargetMode="External"/><Relationship Id="rId971" Type="http://schemas.openxmlformats.org/officeDocument/2006/relationships/hyperlink" Target="https://www.ncbi.nlm.nih.gov/pmc/articles/PMC5845720/" TargetMode="External"/><Relationship Id="rId970" Type="http://schemas.openxmlformats.org/officeDocument/2006/relationships/hyperlink" Target="https://www.ncbi.nlm.nih.gov/pmc/articles/PMC3652192/" TargetMode="External"/><Relationship Id="rId1114" Type="http://schemas.openxmlformats.org/officeDocument/2006/relationships/hyperlink" Target="https://www.ncbi.nlm.nih.gov/books/NBK482329/" TargetMode="External"/><Relationship Id="rId1115" Type="http://schemas.openxmlformats.org/officeDocument/2006/relationships/hyperlink" Target="https://www.ncbi.nlm.nih.gov/pubmed/31800991" TargetMode="External"/><Relationship Id="rId20" Type="http://schemas.openxmlformats.org/officeDocument/2006/relationships/hyperlink" Target="https://docs.google.com/document/d/163jAwVLz8Wnno7jttJnDIM-4kTxkSSmj9XLP1W5pPJs/edit" TargetMode="External"/><Relationship Id="rId1116" Type="http://schemas.openxmlformats.org/officeDocument/2006/relationships/hyperlink" Target="https://www.ncbi.nlm.nih.gov/pmc/articles/PMC4117701/" TargetMode="External"/><Relationship Id="rId1117" Type="http://schemas.openxmlformats.org/officeDocument/2006/relationships/hyperlink" Target="https://www.sciencedirect.com/science/article/pii/S0167814019300866?via%3Dihub" TargetMode="External"/><Relationship Id="rId22" Type="http://schemas.openxmlformats.org/officeDocument/2006/relationships/hyperlink" Target="https://ctep.cancer.gov/initiativesPrograms/docs/nctn_trials/NCTN_Skin_Trials.pdf" TargetMode="External"/><Relationship Id="rId1118" Type="http://schemas.openxmlformats.org/officeDocument/2006/relationships/hyperlink" Target="http://ascopubs.org/doi/abs/10.1200/JCO.2003.03.154?url_ver=Z39.88-2003&amp;rfr_id=ori:rid:crossref.org&amp;rfr_dat=cr_pub%3dpubmed" TargetMode="External"/><Relationship Id="rId21" Type="http://schemas.openxmlformats.org/officeDocument/2006/relationships/hyperlink" Target="https://ctep.cancer.gov/initiativesPrograms/docs/nctn_trials/NCTN_Head_and_Neck_Trials.pdf" TargetMode="External"/><Relationship Id="rId1119" Type="http://schemas.openxmlformats.org/officeDocument/2006/relationships/hyperlink" Target="https://www.sciencedirect.com/science/article/pii/S036030160500814X?via%3Dihub" TargetMode="External"/><Relationship Id="rId24" Type="http://schemas.openxmlformats.org/officeDocument/2006/relationships/hyperlink" Target="https://docs.google.com/document/d/17O0LOemBhckXGuuPBCh6u8vqBfc6lg88r46B8YctMXU/edit#heading=h.4nhizqz5xdaw" TargetMode="External"/><Relationship Id="rId23" Type="http://schemas.openxmlformats.org/officeDocument/2006/relationships/hyperlink" Target="https://docs.google.com/document/d/17O0LOemBhckXGuuPBCh6u8vqBfc6lg88r46B8YctMXU/edit#heading=h.qwwy3amuwoj7" TargetMode="External"/><Relationship Id="rId525" Type="http://schemas.openxmlformats.org/officeDocument/2006/relationships/hyperlink" Target="http://econtour.org/cases/83" TargetMode="External"/><Relationship Id="rId767" Type="http://schemas.openxmlformats.org/officeDocument/2006/relationships/hyperlink" Target="https://www.sciencedirect.com/science/article/pii/S0167814013005148?via%3Dihub" TargetMode="External"/><Relationship Id="rId524" Type="http://schemas.openxmlformats.org/officeDocument/2006/relationships/hyperlink" Target="http://econtour.org/cases/81" TargetMode="External"/><Relationship Id="rId766" Type="http://schemas.openxmlformats.org/officeDocument/2006/relationships/hyperlink" Target="https://www.ncbi.nlm.nih.gov/books/NBK526076/" TargetMode="External"/><Relationship Id="rId523" Type="http://schemas.openxmlformats.org/officeDocument/2006/relationships/hyperlink" Target="https://www.astro.org/uploadedFiles/_MAIN_SITE/Affiliate/ARRO/Resident_Resources/Educational_Resources/Content_Pieces/SNUC.pdf" TargetMode="External"/><Relationship Id="rId765" Type="http://schemas.openxmlformats.org/officeDocument/2006/relationships/image" Target="media/image27.png"/><Relationship Id="rId522" Type="http://schemas.openxmlformats.org/officeDocument/2006/relationships/hyperlink" Target="https://www.astro.org/ASTRO/media/ASTRO/AffiliatePages/arro/PDFs/ARROCase_Esthesioneuroblastoma.pdf" TargetMode="External"/><Relationship Id="rId764" Type="http://schemas.openxmlformats.org/officeDocument/2006/relationships/hyperlink" Target="https://www.asco.org/research-guidelines/quality-guidelines/guidelines/head-and-neck-cancer#/24416" TargetMode="External"/><Relationship Id="rId529" Type="http://schemas.openxmlformats.org/officeDocument/2006/relationships/hyperlink" Target="https://www.ncbi.nlm.nih.gov/books/NBK539694/" TargetMode="External"/><Relationship Id="rId528" Type="http://schemas.openxmlformats.org/officeDocument/2006/relationships/hyperlink" Target="https://www.ncbi.nlm.nih.gov/books/NBK539694/" TargetMode="External"/><Relationship Id="rId527" Type="http://schemas.openxmlformats.org/officeDocument/2006/relationships/hyperlink" Target="https://www.astro.org/uploadedFiles/_MAIN_SITE/Affiliate/ARRO/Resident_Resources/Educational_Resources/Content_Pieces/SNUC.pdf" TargetMode="External"/><Relationship Id="rId769" Type="http://schemas.openxmlformats.org/officeDocument/2006/relationships/hyperlink" Target="https://twitter.com/NicholasZaorsky/status/1211452057573613569" TargetMode="External"/><Relationship Id="rId526" Type="http://schemas.openxmlformats.org/officeDocument/2006/relationships/hyperlink" Target="http://econtour.org/cases/82" TargetMode="External"/><Relationship Id="rId768" Type="http://schemas.openxmlformats.org/officeDocument/2006/relationships/hyperlink" Target="https://radiopaedia.org/cases/lymph-node-levels-of-the-head-and-neck-annotated-ct?lang=us" TargetMode="External"/><Relationship Id="rId26" Type="http://schemas.openxmlformats.org/officeDocument/2006/relationships/hyperlink" Target="https://www.ncbi.nlm.nih.gov/books/NBK541042/" TargetMode="External"/><Relationship Id="rId25" Type="http://schemas.openxmlformats.org/officeDocument/2006/relationships/hyperlink" Target="https://www.ncbi.nlm.nih.gov/books/NBK545165/" TargetMode="External"/><Relationship Id="rId28" Type="http://schemas.openxmlformats.org/officeDocument/2006/relationships/image" Target="media/image8.png"/><Relationship Id="rId27" Type="http://schemas.openxmlformats.org/officeDocument/2006/relationships/header" Target="header1.xml"/><Relationship Id="rId521" Type="http://schemas.openxmlformats.org/officeDocument/2006/relationships/hyperlink" Target="http://econtour.org/cases/37" TargetMode="External"/><Relationship Id="rId763" Type="http://schemas.openxmlformats.org/officeDocument/2006/relationships/hyperlink" Target="https://ctep.cancer.gov/initiativesPrograms/docs/nctn_trials/NCTN_Head_and_Neck_Trials.pdf" TargetMode="External"/><Relationship Id="rId1110" Type="http://schemas.openxmlformats.org/officeDocument/2006/relationships/image" Target="media/image2.png"/><Relationship Id="rId29" Type="http://schemas.openxmlformats.org/officeDocument/2006/relationships/image" Target="media/image18.png"/><Relationship Id="rId520" Type="http://schemas.openxmlformats.org/officeDocument/2006/relationships/hyperlink" Target="http://econtour.org/cases/72" TargetMode="External"/><Relationship Id="rId762" Type="http://schemas.openxmlformats.org/officeDocument/2006/relationships/hyperlink" Target="https://clinicaltrials.gov/ct2/show/NCT01220583" TargetMode="External"/><Relationship Id="rId1111" Type="http://schemas.openxmlformats.org/officeDocument/2006/relationships/hyperlink" Target="https://ctep.cancer.gov/initiativesPrograms/docs/nctn_trials/NCTN_Skin_Trials.pdf" TargetMode="External"/><Relationship Id="rId761" Type="http://schemas.openxmlformats.org/officeDocument/2006/relationships/hyperlink" Target="http://rpc.mdanderson.org/rpc/credentialing/files/1008.pdf" TargetMode="External"/><Relationship Id="rId1112" Type="http://schemas.openxmlformats.org/officeDocument/2006/relationships/hyperlink" Target="https://www.ncbi.nlm.nih.gov/pmc/articles/PMC3652192/" TargetMode="External"/><Relationship Id="rId760" Type="http://schemas.openxmlformats.org/officeDocument/2006/relationships/hyperlink" Target="https://jamanetwork.com/journals/jamaotolaryngology/fullarticle/2545262" TargetMode="External"/><Relationship Id="rId1113" Type="http://schemas.openxmlformats.org/officeDocument/2006/relationships/hyperlink" Target="https://www.ncbi.nlm.nih.gov/pmc/articles/PMC5845720/" TargetMode="External"/><Relationship Id="rId1103" Type="http://schemas.openxmlformats.org/officeDocument/2006/relationships/hyperlink" Target="https://www.sciencedirect.com/science/article/pii/S0190962215014048?via%3Dihub" TargetMode="External"/><Relationship Id="rId1104" Type="http://schemas.openxmlformats.org/officeDocument/2006/relationships/hyperlink" Target="https://www.ncbi.nlm.nih.gov/pmc/articles/PMC5433030/" TargetMode="External"/><Relationship Id="rId1105" Type="http://schemas.openxmlformats.org/officeDocument/2006/relationships/hyperlink" Target="https://www.ncbi.nlm.nih.gov/pubmed/31831330" TargetMode="External"/><Relationship Id="rId1106" Type="http://schemas.openxmlformats.org/officeDocument/2006/relationships/hyperlink" Target="https://www.ncbi.nlm.nih.gov/pubmed/32289475" TargetMode="External"/><Relationship Id="rId11" Type="http://schemas.openxmlformats.org/officeDocument/2006/relationships/hyperlink" Target="https://bit.ly/RoRGI" TargetMode="External"/><Relationship Id="rId1107" Type="http://schemas.openxmlformats.org/officeDocument/2006/relationships/hyperlink" Target="https://www.ncbi.nlm.nih.gov/pubmed/32289475" TargetMode="External"/><Relationship Id="rId10" Type="http://schemas.openxmlformats.org/officeDocument/2006/relationships/hyperlink" Target="https://bit.ly/RoRConstraints" TargetMode="External"/><Relationship Id="rId1108" Type="http://schemas.openxmlformats.org/officeDocument/2006/relationships/hyperlink" Target="https://ctep.cancer.gov/initiativesPrograms/docs/nctn_trials/NCTN_Skin_Trials.pdf" TargetMode="External"/><Relationship Id="rId13" Type="http://schemas.openxmlformats.org/officeDocument/2006/relationships/hyperlink" Target="https://bit.ly/RoRGyn" TargetMode="External"/><Relationship Id="rId1109" Type="http://schemas.openxmlformats.org/officeDocument/2006/relationships/hyperlink" Target="https://clinicaltrials.gov/ct2/show/NCT03944941" TargetMode="External"/><Relationship Id="rId12" Type="http://schemas.openxmlformats.org/officeDocument/2006/relationships/hyperlink" Target="https://bit.ly/GURoR" TargetMode="External"/><Relationship Id="rId519" Type="http://schemas.openxmlformats.org/officeDocument/2006/relationships/hyperlink" Target="https://radiopaedia.org/cases/lymph-node-levels-of-the-head-and-neck-annotated-ct?lang=us" TargetMode="External"/><Relationship Id="rId514" Type="http://schemas.openxmlformats.org/officeDocument/2006/relationships/hyperlink" Target="https://www.ncbi.nlm.nih.gov/pubmed/31886908" TargetMode="External"/><Relationship Id="rId756" Type="http://schemas.openxmlformats.org/officeDocument/2006/relationships/hyperlink" Target="https://www.redjournal.org/article/S0360-3016(04)00499-7/fulltext" TargetMode="External"/><Relationship Id="rId998" Type="http://schemas.openxmlformats.org/officeDocument/2006/relationships/hyperlink" Target="https://www.nejm.org/doi/full/10.1056/NEJMoa1613210" TargetMode="External"/><Relationship Id="rId513" Type="http://schemas.openxmlformats.org/officeDocument/2006/relationships/hyperlink" Target="https://www.sciencedirect.com/science/article/pii/S0748798306004276?via%3Dihub" TargetMode="External"/><Relationship Id="rId755" Type="http://schemas.openxmlformats.org/officeDocument/2006/relationships/hyperlink" Target="https://link.springer.com/article/10.1245%2Fs10434-016-5353-6" TargetMode="External"/><Relationship Id="rId997" Type="http://schemas.openxmlformats.org/officeDocument/2006/relationships/hyperlink" Target="https://www.nejm.org/doi/full/10.1056/NEJMoa1613210" TargetMode="External"/><Relationship Id="rId512" Type="http://schemas.openxmlformats.org/officeDocument/2006/relationships/hyperlink" Target="https://www.ncbi.nlm.nih.gov/books/NBK539694/" TargetMode="External"/><Relationship Id="rId754" Type="http://schemas.openxmlformats.org/officeDocument/2006/relationships/hyperlink" Target="https://clinicaltrials.gov/ct2/show/NCT01220583" TargetMode="External"/><Relationship Id="rId996" Type="http://schemas.openxmlformats.org/officeDocument/2006/relationships/hyperlink" Target="https://www.nejm.org/doi/full/10.1056/NEJMoa1310460" TargetMode="External"/><Relationship Id="rId511" Type="http://schemas.openxmlformats.org/officeDocument/2006/relationships/hyperlink" Target="https://www.ncbi.nlm.nih.gov/books/NBK539694/" TargetMode="External"/><Relationship Id="rId753" Type="http://schemas.openxmlformats.org/officeDocument/2006/relationships/hyperlink" Target="http://rpc.mdanderson.org/rpc/credentialing/files/1008.pdf" TargetMode="External"/><Relationship Id="rId995" Type="http://schemas.openxmlformats.org/officeDocument/2006/relationships/hyperlink" Target="https://www.asco.org/research-guidelines/quality-guidelines/guidelines/melanoma#/9316" TargetMode="External"/><Relationship Id="rId518" Type="http://schemas.openxmlformats.org/officeDocument/2006/relationships/hyperlink" Target="https://www.sciencedirect.com/science/article/pii/S0167814013005148?via%3Dihub" TargetMode="External"/><Relationship Id="rId517" Type="http://schemas.openxmlformats.org/officeDocument/2006/relationships/hyperlink" Target="https://www.ncbi.nlm.nih.gov/pmc/articles/PMC6234843/" TargetMode="External"/><Relationship Id="rId759" Type="http://schemas.openxmlformats.org/officeDocument/2006/relationships/hyperlink" Target="https://link.springer.com/article/10.1245%2Fs10434-016-5353-6" TargetMode="External"/><Relationship Id="rId516" Type="http://schemas.openxmlformats.org/officeDocument/2006/relationships/hyperlink" Target="https://www.redjournal.org/article/S0360-3016(07)00195-2/fulltext" TargetMode="External"/><Relationship Id="rId758" Type="http://schemas.openxmlformats.org/officeDocument/2006/relationships/hyperlink" Target="https://www.redjournal.org/article/0360-3016(90)90304-3/pdf" TargetMode="External"/><Relationship Id="rId515" Type="http://schemas.openxmlformats.org/officeDocument/2006/relationships/hyperlink" Target="https://www.ncbi.nlm.nih.gov/pubmed/25538027" TargetMode="External"/><Relationship Id="rId757" Type="http://schemas.openxmlformats.org/officeDocument/2006/relationships/hyperlink" Target="https://jamanetwork.com/journals/jamaotolaryngology/article-abstract/618549" TargetMode="External"/><Relationship Id="rId999" Type="http://schemas.openxmlformats.org/officeDocument/2006/relationships/hyperlink" Target="https://ascopubs.org/doi/abs/10.1200/JCO.18.02306" TargetMode="External"/><Relationship Id="rId15" Type="http://schemas.openxmlformats.org/officeDocument/2006/relationships/hyperlink" Target="https://bit.ly/RoRHeme" TargetMode="External"/><Relationship Id="rId990" Type="http://schemas.openxmlformats.org/officeDocument/2006/relationships/hyperlink" Target="https://www.asco.org/research-guidelines/quality-guidelines/guidelines/melanoma#/9316" TargetMode="External"/><Relationship Id="rId14" Type="http://schemas.openxmlformats.org/officeDocument/2006/relationships/hyperlink" Target="https://bit.ly/HNRoR" TargetMode="External"/><Relationship Id="rId17" Type="http://schemas.openxmlformats.org/officeDocument/2006/relationships/hyperlink" Target="https://bit.ly/RoRThorax" TargetMode="External"/><Relationship Id="rId16" Type="http://schemas.openxmlformats.org/officeDocument/2006/relationships/hyperlink" Target="https://bit.ly/RoRSarcoma" TargetMode="External"/><Relationship Id="rId19" Type="http://schemas.openxmlformats.org/officeDocument/2006/relationships/hyperlink" Target="http://www.radoncreview.org" TargetMode="External"/><Relationship Id="rId510" Type="http://schemas.openxmlformats.org/officeDocument/2006/relationships/hyperlink" Target="https://insights.ovid.com/pubmed?pmid=17921720" TargetMode="External"/><Relationship Id="rId752" Type="http://schemas.openxmlformats.org/officeDocument/2006/relationships/hyperlink" Target="https://onlinelibrary.wiley.com/doi/abs/10.1002/jso.23914" TargetMode="External"/><Relationship Id="rId994" Type="http://schemas.openxmlformats.org/officeDocument/2006/relationships/hyperlink" Target="http://www.quadshotnews.com/2019/04/gimme-mohs.html" TargetMode="External"/><Relationship Id="rId18" Type="http://schemas.openxmlformats.org/officeDocument/2006/relationships/hyperlink" Target="https://bit.ly/RORPhysBio" TargetMode="External"/><Relationship Id="rId751" Type="http://schemas.openxmlformats.org/officeDocument/2006/relationships/hyperlink" Target="https://jamanetwork.com/journals/jamaotolaryngology/fullarticle/483891" TargetMode="External"/><Relationship Id="rId993" Type="http://schemas.openxmlformats.org/officeDocument/2006/relationships/hyperlink" Target="https://insights.ovid.com/pubmed?pmid=30550523" TargetMode="External"/><Relationship Id="rId1100" Type="http://schemas.openxmlformats.org/officeDocument/2006/relationships/hyperlink" Target="https://www.nejm.org/doi/full/10.1056/NEJMoa1805131" TargetMode="External"/><Relationship Id="rId750" Type="http://schemas.openxmlformats.org/officeDocument/2006/relationships/hyperlink" Target="https://journals.sagepub.com/doi/abs/10.1177/0194599815607449" TargetMode="External"/><Relationship Id="rId992" Type="http://schemas.openxmlformats.org/officeDocument/2006/relationships/hyperlink" Target="https://www.sciencedirect.com/science/article/pii/S0140673619311328" TargetMode="External"/><Relationship Id="rId1101" Type="http://schemas.openxmlformats.org/officeDocument/2006/relationships/hyperlink" Target="https://www.ncbi.nlm.nih.gov/pubmed/31952975" TargetMode="External"/><Relationship Id="rId991" Type="http://schemas.openxmlformats.org/officeDocument/2006/relationships/hyperlink" Target="https://www.ncbi.nlm.nih.gov/pubmed/32228358" TargetMode="External"/><Relationship Id="rId1102" Type="http://schemas.openxmlformats.org/officeDocument/2006/relationships/hyperlink" Target="http://www.quadshotnews.com/2018/06/skin-in-game.html" TargetMode="External"/><Relationship Id="rId84" Type="http://schemas.openxmlformats.org/officeDocument/2006/relationships/hyperlink" Target="https://www.instagram.com/p/B-jc0Qvg-HU/?utm_source=ig_web_copy_link" TargetMode="External"/><Relationship Id="rId83" Type="http://schemas.openxmlformats.org/officeDocument/2006/relationships/image" Target="media/image20.png"/><Relationship Id="rId86" Type="http://schemas.openxmlformats.org/officeDocument/2006/relationships/hyperlink" Target="https://twitter.com/NicholasZaorsky/status/1211362859621502976" TargetMode="External"/><Relationship Id="rId85" Type="http://schemas.openxmlformats.org/officeDocument/2006/relationships/image" Target="media/image5.png"/><Relationship Id="rId88" Type="http://schemas.openxmlformats.org/officeDocument/2006/relationships/hyperlink" Target="https://twitter.com/NicholasZaorsky/status/1211454984518295558" TargetMode="External"/><Relationship Id="rId87" Type="http://schemas.openxmlformats.org/officeDocument/2006/relationships/hyperlink" Target="http://headneckbrainspine.com/Neuroanatomy-modules.php" TargetMode="External"/><Relationship Id="rId89" Type="http://schemas.openxmlformats.org/officeDocument/2006/relationships/hyperlink" Target="https://www.ncbi.nlm.nih.gov/pubmed/20124179" TargetMode="External"/><Relationship Id="rId709" Type="http://schemas.openxmlformats.org/officeDocument/2006/relationships/hyperlink" Target="https://www.thelancet.com/journals/lancet/article/PIIS0140-6736(18)32779-X/fulltext" TargetMode="External"/><Relationship Id="rId708" Type="http://schemas.openxmlformats.org/officeDocument/2006/relationships/hyperlink" Target="https://www.ncbi.nlm.nih.gov/pubmed/32051896" TargetMode="External"/><Relationship Id="rId707" Type="http://schemas.openxmlformats.org/officeDocument/2006/relationships/hyperlink" Target="https://meetinglibrary.asco.org/record/186722/abstract" TargetMode="External"/><Relationship Id="rId949" Type="http://schemas.openxmlformats.org/officeDocument/2006/relationships/hyperlink" Target="http://econtour.org/cases/81" TargetMode="External"/><Relationship Id="rId706" Type="http://schemas.openxmlformats.org/officeDocument/2006/relationships/hyperlink" Target="https://pubmed.ncbi.nlm.nih.gov/27716125/" TargetMode="External"/><Relationship Id="rId948" Type="http://schemas.openxmlformats.org/officeDocument/2006/relationships/hyperlink" Target="https://www.astro.org/uploadedFiles/_MAIN_SITE/Affiliate/ARRO/Resident_Resources/Educational_Resources/ARROcase/Content_Pieces/OccultPrimaryofHN.pdf" TargetMode="External"/><Relationship Id="rId80" Type="http://schemas.openxmlformats.org/officeDocument/2006/relationships/hyperlink" Target="https://twitter.com/NicholasZaorsky/status/1211452057573613569" TargetMode="External"/><Relationship Id="rId82" Type="http://schemas.openxmlformats.org/officeDocument/2006/relationships/hyperlink" Target="https://www.instagram.com/p/B-md7b1gK3n/?utm_source=ig_web_copy_link" TargetMode="External"/><Relationship Id="rId81" Type="http://schemas.openxmlformats.org/officeDocument/2006/relationships/image" Target="media/image7.png"/><Relationship Id="rId701" Type="http://schemas.openxmlformats.org/officeDocument/2006/relationships/hyperlink" Target="https://www.asco.org/research-guidelines/quality-guidelines/guidelines/head-and-neck-cancer#/35966" TargetMode="External"/><Relationship Id="rId943" Type="http://schemas.openxmlformats.org/officeDocument/2006/relationships/hyperlink" Target="https://www.sciencedirect.com/science/article/pii/S0167814013005148?via%3Dihub" TargetMode="External"/><Relationship Id="rId700" Type="http://schemas.openxmlformats.org/officeDocument/2006/relationships/hyperlink" Target="https://www.asco.org/research-guidelines/quality-guidelines/guidelines/head-and-neck-cancer#/34961" TargetMode="External"/><Relationship Id="rId942" Type="http://schemas.openxmlformats.org/officeDocument/2006/relationships/hyperlink" Target="https://www.ncbi.nlm.nih.gov/pubmed/32324430" TargetMode="External"/><Relationship Id="rId941" Type="http://schemas.openxmlformats.org/officeDocument/2006/relationships/hyperlink" Target="https://www.ncbi.nlm.nih.gov/pubmed/9790297" TargetMode="External"/><Relationship Id="rId940" Type="http://schemas.openxmlformats.org/officeDocument/2006/relationships/hyperlink" Target="https://onlinelibrary.wiley.com/doi/full/10.1002/lary.20638" TargetMode="External"/><Relationship Id="rId705" Type="http://schemas.openxmlformats.org/officeDocument/2006/relationships/hyperlink" Target="https://www.sciencedirect.com/science/article/pii/S1470204519304103?via%3Dihub" TargetMode="External"/><Relationship Id="rId947" Type="http://schemas.openxmlformats.org/officeDocument/2006/relationships/hyperlink" Target="http://econtour.org/cases/6" TargetMode="External"/><Relationship Id="rId704" Type="http://schemas.openxmlformats.org/officeDocument/2006/relationships/hyperlink" Target="https://www.rtog.org/ClinicalTrials/ProtocolTable/StudyDetails.aspx?action=open%20File&amp;FileID=8629" TargetMode="External"/><Relationship Id="rId946" Type="http://schemas.openxmlformats.org/officeDocument/2006/relationships/hyperlink" Target="http://econtour.org/cases/72" TargetMode="External"/><Relationship Id="rId703" Type="http://schemas.openxmlformats.org/officeDocument/2006/relationships/hyperlink" Target="https://www.ncbi.nlm.nih.gov/pubmed/21888251" TargetMode="External"/><Relationship Id="rId945" Type="http://schemas.openxmlformats.org/officeDocument/2006/relationships/hyperlink" Target="https://www.ncbi.nlm.nih.gov/pubmed/30196912" TargetMode="External"/><Relationship Id="rId702" Type="http://schemas.openxmlformats.org/officeDocument/2006/relationships/hyperlink" Target="https://www.esmo.org/guidelines/head-and-neck-cancers" TargetMode="External"/><Relationship Id="rId944" Type="http://schemas.openxmlformats.org/officeDocument/2006/relationships/hyperlink" Target="https://radiopaedia.org/cases/lymph-node-levels-of-the-head-and-neck-annotated-ct?lang=us" TargetMode="External"/><Relationship Id="rId73" Type="http://schemas.openxmlformats.org/officeDocument/2006/relationships/hyperlink" Target="https://www.asco.org/research-guidelines/quality-guidelines/guidelines/head-and-neck-cancer#/34961" TargetMode="External"/><Relationship Id="rId72" Type="http://schemas.openxmlformats.org/officeDocument/2006/relationships/hyperlink" Target="http://ascopubs.org/doi/full/10.1200/JCO.2017.73.8633" TargetMode="External"/><Relationship Id="rId75" Type="http://schemas.openxmlformats.org/officeDocument/2006/relationships/hyperlink" Target="https://www.esmo.org/guidelines/head-and-neck-cancers" TargetMode="External"/><Relationship Id="rId74" Type="http://schemas.openxmlformats.org/officeDocument/2006/relationships/hyperlink" Target="https://www.asco.org/research-guidelines/quality-guidelines/guidelines/head-and-neck-cancer#/35966" TargetMode="External"/><Relationship Id="rId77" Type="http://schemas.openxmlformats.org/officeDocument/2006/relationships/hyperlink" Target="https://www.sciencedirect.com/science/article/pii/S0167814019301033" TargetMode="External"/><Relationship Id="rId76" Type="http://schemas.openxmlformats.org/officeDocument/2006/relationships/hyperlink" Target="https://www.ncbi.nlm.nih.gov/pubmed/31893516" TargetMode="External"/><Relationship Id="rId79" Type="http://schemas.openxmlformats.org/officeDocument/2006/relationships/hyperlink" Target="http://www.ajnr.org/content/30/10/1817" TargetMode="External"/><Relationship Id="rId78" Type="http://schemas.openxmlformats.org/officeDocument/2006/relationships/hyperlink" Target="https://docs.google.com/document/d/1WGO0ms-uutSies98CoG31NpD2aBpzX8ffUS5auOgYW4/edit#bookmark=id.n1h7d2b6rblk" TargetMode="External"/><Relationship Id="rId939" Type="http://schemas.openxmlformats.org/officeDocument/2006/relationships/hyperlink" Target="https://onlinelibrary.wiley.com/doi/full/10.1002/cncr.29901" TargetMode="External"/><Relationship Id="rId938" Type="http://schemas.openxmlformats.org/officeDocument/2006/relationships/hyperlink" Target="https://onlinelibrary.wiley.com/doi/full/10.1002/hed.20734" TargetMode="External"/><Relationship Id="rId937" Type="http://schemas.openxmlformats.org/officeDocument/2006/relationships/hyperlink" Target="https://onlinelibrary.wiley.com/doi/full/10.1002/lary.20017" TargetMode="External"/><Relationship Id="rId71" Type="http://schemas.openxmlformats.org/officeDocument/2006/relationships/hyperlink" Target="https://www.astro.org/uploadedFiles/_MAIN_SITE/Affiliate/ARRO/Resident_Resources/Educational_Resources/Content_Pieces/ARROContourSupraglottic.pdf" TargetMode="External"/><Relationship Id="rId70" Type="http://schemas.openxmlformats.org/officeDocument/2006/relationships/hyperlink" Target="https://www.astro.org/uploadedFiles/_MAIN_SITE/Affiliate/ARRO/Resident_Resources/Educational_Resources/Content_Pieces/SupraglotticLarynx.pdf" TargetMode="External"/><Relationship Id="rId932" Type="http://schemas.openxmlformats.org/officeDocument/2006/relationships/hyperlink" Target="http://www.quadshotnews.com/2020/04/sccup-work.html" TargetMode="External"/><Relationship Id="rId931" Type="http://schemas.openxmlformats.org/officeDocument/2006/relationships/hyperlink" Target="https://www.ncbi.nlm.nih.gov/pubmed/32324430" TargetMode="External"/><Relationship Id="rId930" Type="http://schemas.openxmlformats.org/officeDocument/2006/relationships/hyperlink" Target="https://onlinelibrary.wiley.com/doi/full/10.1002/cncr.29901" TargetMode="External"/><Relationship Id="rId936" Type="http://schemas.openxmlformats.org/officeDocument/2006/relationships/hyperlink" Target="https://onlinelibrary-wiley-com.library1.unmc.edu/doi/full/10.1097/00005537-199811000-00004" TargetMode="External"/><Relationship Id="rId935" Type="http://schemas.openxmlformats.org/officeDocument/2006/relationships/hyperlink" Target="https://onlinelibrary.wiley.com/doi/full/10.1002/lary.23562" TargetMode="External"/><Relationship Id="rId934" Type="http://schemas.openxmlformats.org/officeDocument/2006/relationships/hyperlink" Target="https://jamanetwork.com/journals/jamaotolaryngology/fullarticle/1754864" TargetMode="External"/><Relationship Id="rId933" Type="http://schemas.openxmlformats.org/officeDocument/2006/relationships/hyperlink" Target="https://www.ncbi.nlm.nih.gov/pmc/articles/PMC3972378/" TargetMode="External"/><Relationship Id="rId62" Type="http://schemas.openxmlformats.org/officeDocument/2006/relationships/hyperlink" Target="https://www.astro.org/uploadedFiles/_MAIN_SITE/Affiliate/ARRO/Resident_Resources/Educational_Resources/ARROcase/Content_Pieces/OccultPrimaryofHN.pdf" TargetMode="External"/><Relationship Id="rId61" Type="http://schemas.openxmlformats.org/officeDocument/2006/relationships/hyperlink" Target="https://www.astro.org/ASTRO/media/ASTRO/AffiliatePages/arro/PDFs/ARROCase_MerkelCell.pdf" TargetMode="External"/><Relationship Id="rId64" Type="http://schemas.openxmlformats.org/officeDocument/2006/relationships/hyperlink" Target="https://www.astro.org/uploadedFiles/_MAIN_SITE/Affiliate/ARRO/Resident_Resources/Educational_Resources/Content_Pieces/BOTCase.pdf%5C" TargetMode="External"/><Relationship Id="rId63" Type="http://schemas.openxmlformats.org/officeDocument/2006/relationships/hyperlink" Target="https://www.astro.org/ASTRO/media/ASTRO/AffiliatePages/arro/PDFs/ARROcase_Oligomet_HN.pdf" TargetMode="External"/><Relationship Id="rId66" Type="http://schemas.openxmlformats.org/officeDocument/2006/relationships/hyperlink" Target="https://www.astro.org/ASTRO/media/ASTRO/AffiliatePages/arro/PDFs/ARROCase_HPV_OPX.pdf" TargetMode="External"/><Relationship Id="rId65" Type="http://schemas.openxmlformats.org/officeDocument/2006/relationships/hyperlink" Target="https://www.astro.org/uploadedFiles/_MAIN_SITE/Affiliate/ARRO/Resident_Resources/Educational_Resources/Content_Pieces/BOTContour.pdf" TargetMode="External"/><Relationship Id="rId68" Type="http://schemas.openxmlformats.org/officeDocument/2006/relationships/hyperlink" Target="https://www.astro.org/uploadedFiles/_MAIN_SITE/Affiliate/ARRO/Resident_Resources/Educational_Resources/Content_Pieces/SNUC.pdf" TargetMode="External"/><Relationship Id="rId67" Type="http://schemas.openxmlformats.org/officeDocument/2006/relationships/hyperlink" Target="https://www.astro.org/uploadedFiles/_MAIN_SITE/Affiliate/ARRO/Resident_Resources/Educational_Resources/Content_Pieces/PalliativeRONonmelanoma.pdf" TargetMode="External"/><Relationship Id="rId729" Type="http://schemas.openxmlformats.org/officeDocument/2006/relationships/hyperlink" Target="https://www.ncbi.nlm.nih.gov/books/NBK538340/" TargetMode="External"/><Relationship Id="rId728" Type="http://schemas.openxmlformats.org/officeDocument/2006/relationships/hyperlink" Target="https://www.astro.org/ASTRO/media/ASTRO/AffiliatePages/arro/PDFs/ARROCase_SalivaryGlandTumors.pdf" TargetMode="External"/><Relationship Id="rId60" Type="http://schemas.openxmlformats.org/officeDocument/2006/relationships/hyperlink" Target="https://www.astro.org/ASTRO/media/ASTRO/AffiliatePages/arro/PDFs/ARROCase_HN_PerineuralInvasion.pdf" TargetMode="External"/><Relationship Id="rId723" Type="http://schemas.openxmlformats.org/officeDocument/2006/relationships/hyperlink" Target="http://econtour.org/cases/19" TargetMode="External"/><Relationship Id="rId965" Type="http://schemas.openxmlformats.org/officeDocument/2006/relationships/hyperlink" Target="https://www.astro.org/uploadedFiles/_MAIN_SITE/Affiliate/ARRO/Resident_Resources/Educational_Resources/Content_Pieces/PalliativeRONonmelanoma.pdf" TargetMode="External"/><Relationship Id="rId722" Type="http://schemas.openxmlformats.org/officeDocument/2006/relationships/hyperlink" Target="http://econtour.org/cases/72" TargetMode="External"/><Relationship Id="rId964" Type="http://schemas.openxmlformats.org/officeDocument/2006/relationships/hyperlink" Target="https://twitter.com/NicholasZaorsky/status/1211362859621502976" TargetMode="External"/><Relationship Id="rId721" Type="http://schemas.openxmlformats.org/officeDocument/2006/relationships/hyperlink" Target="https://twitter.com/NicholasZaorsky/status/1211362859621502976" TargetMode="External"/><Relationship Id="rId963" Type="http://schemas.openxmlformats.org/officeDocument/2006/relationships/hyperlink" Target="https://twitter.com/NicholasZaorsky/status/1211452057573613569" TargetMode="External"/><Relationship Id="rId720" Type="http://schemas.openxmlformats.org/officeDocument/2006/relationships/hyperlink" Target="https://radiopaedia.org/cases/lymph-node-levels-of-the-head-and-neck-annotated-ct?lang=us" TargetMode="External"/><Relationship Id="rId962" Type="http://schemas.openxmlformats.org/officeDocument/2006/relationships/hyperlink" Target="http://www.acro.org/" TargetMode="External"/><Relationship Id="rId727" Type="http://schemas.openxmlformats.org/officeDocument/2006/relationships/hyperlink" Target="http://econtour.org/cases/82" TargetMode="External"/><Relationship Id="rId969" Type="http://schemas.openxmlformats.org/officeDocument/2006/relationships/hyperlink" Target="https://www.ncbi.nlm.nih.gov/pubmed/31355928" TargetMode="External"/><Relationship Id="rId726" Type="http://schemas.openxmlformats.org/officeDocument/2006/relationships/hyperlink" Target="http://econtour.org/cases/83" TargetMode="External"/><Relationship Id="rId968" Type="http://schemas.openxmlformats.org/officeDocument/2006/relationships/hyperlink" Target="https://www.ncbi.nlm.nih.gov/pubmed/31990608" TargetMode="External"/><Relationship Id="rId725" Type="http://schemas.openxmlformats.org/officeDocument/2006/relationships/hyperlink" Target="http://econtour.org/cases/81" TargetMode="External"/><Relationship Id="rId967" Type="http://schemas.openxmlformats.org/officeDocument/2006/relationships/hyperlink" Target="https://insights.ovid.com/pubmed?pmid=30550523" TargetMode="External"/><Relationship Id="rId724" Type="http://schemas.openxmlformats.org/officeDocument/2006/relationships/hyperlink" Target="http://econtour.org/cases/30" TargetMode="External"/><Relationship Id="rId966" Type="http://schemas.openxmlformats.org/officeDocument/2006/relationships/hyperlink" Target="http://www.quadshotnews.com/2019/04/gimme-mohs.html" TargetMode="External"/><Relationship Id="rId69" Type="http://schemas.openxmlformats.org/officeDocument/2006/relationships/hyperlink" Target="https://www.astro.org/ASTRO/media/ASTRO/AffiliatePages/arro/PDFs/ARROCase_SalivaryGlandTumors.pdf" TargetMode="External"/><Relationship Id="rId961" Type="http://schemas.openxmlformats.org/officeDocument/2006/relationships/hyperlink" Target="https://pubmed.ncbi.nlm.nih.gov/32409128/" TargetMode="External"/><Relationship Id="rId960" Type="http://schemas.openxmlformats.org/officeDocument/2006/relationships/hyperlink" Target="https://www.astro.org/uploadedFiles/_MAIN_SITE/Affiliate/ARRO/Resident_Resources/Educational_Resources/Content_Pieces/PalliativeRONonmelanoma.pdf" TargetMode="External"/><Relationship Id="rId51" Type="http://schemas.openxmlformats.org/officeDocument/2006/relationships/hyperlink" Target="http://econtour.org/cases/24" TargetMode="External"/><Relationship Id="rId50" Type="http://schemas.openxmlformats.org/officeDocument/2006/relationships/hyperlink" Target="http://econtour.org/cases/27" TargetMode="External"/><Relationship Id="rId53" Type="http://schemas.openxmlformats.org/officeDocument/2006/relationships/hyperlink" Target="http://econtour.org/cases/6" TargetMode="External"/><Relationship Id="rId52" Type="http://schemas.openxmlformats.org/officeDocument/2006/relationships/hyperlink" Target="http://econtour.org/cases/21" TargetMode="External"/><Relationship Id="rId55" Type="http://schemas.openxmlformats.org/officeDocument/2006/relationships/hyperlink" Target="http://econtour.org/cases/83" TargetMode="External"/><Relationship Id="rId54" Type="http://schemas.openxmlformats.org/officeDocument/2006/relationships/hyperlink" Target="http://econtour.org/cases/81" TargetMode="External"/><Relationship Id="rId57" Type="http://schemas.openxmlformats.org/officeDocument/2006/relationships/hyperlink" Target="https://www.astro.org/uploadedFiles/_MAIN_SITE/Affiliate/ARRO/Resident_Resources/Educational_Resources/ARROcase/Content_Pieces/ARROCaseEarlyStageGlottic.pdf" TargetMode="External"/><Relationship Id="rId56" Type="http://schemas.openxmlformats.org/officeDocument/2006/relationships/hyperlink" Target="http://econtour.org/cases/82" TargetMode="External"/><Relationship Id="rId719" Type="http://schemas.openxmlformats.org/officeDocument/2006/relationships/hyperlink" Target="https://www.sciencedirect.com/science/article/pii/S0167814013005148?via%3Dihub" TargetMode="External"/><Relationship Id="rId718" Type="http://schemas.openxmlformats.org/officeDocument/2006/relationships/image" Target="media/image16.png"/><Relationship Id="rId717" Type="http://schemas.openxmlformats.org/officeDocument/2006/relationships/hyperlink" Target="https://www.ncbi.nlm.nih.gov/pubmed/30482913" TargetMode="External"/><Relationship Id="rId959" Type="http://schemas.openxmlformats.org/officeDocument/2006/relationships/hyperlink" Target="https://www.astro.org/ASTRO/media/ASTRO/AffiliatePages/arro/PDFs/ARROCase_MerkelCell.pdf" TargetMode="External"/><Relationship Id="rId712" Type="http://schemas.openxmlformats.org/officeDocument/2006/relationships/hyperlink" Target="https://www.ncbi.nlm.nih.gov/pubmed/25143048" TargetMode="External"/><Relationship Id="rId954" Type="http://schemas.openxmlformats.org/officeDocument/2006/relationships/hyperlink" Target="https://www.redjournal.org/article/S0360-3016(97)00025-4/pdf" TargetMode="External"/><Relationship Id="rId711" Type="http://schemas.openxmlformats.org/officeDocument/2006/relationships/hyperlink" Target="https://www.ncbi.nlm.nih.gov/pubmed/24274389" TargetMode="External"/><Relationship Id="rId953" Type="http://schemas.openxmlformats.org/officeDocument/2006/relationships/hyperlink" Target="https://www.sciencedirect.com/science/article/pii/S0167814000001729?via%3Dihub" TargetMode="External"/><Relationship Id="rId710" Type="http://schemas.openxmlformats.org/officeDocument/2006/relationships/hyperlink" Target="http://www.nejm.org/doi/full/10.1056/NEJMoa032646" TargetMode="External"/><Relationship Id="rId952" Type="http://schemas.openxmlformats.org/officeDocument/2006/relationships/hyperlink" Target="https://www.redjournal.org/article/S0360-3016(00)01554-6/fulltext" TargetMode="External"/><Relationship Id="rId951" Type="http://schemas.openxmlformats.org/officeDocument/2006/relationships/hyperlink" Target="https://www.redjournal.org/article/0360-3016(92)90647-Z/abstract" TargetMode="External"/><Relationship Id="rId716" Type="http://schemas.openxmlformats.org/officeDocument/2006/relationships/hyperlink" Target="https://www.ncbi.nlm.nih.gov/pubmed/32017652" TargetMode="External"/><Relationship Id="rId958" Type="http://schemas.openxmlformats.org/officeDocument/2006/relationships/hyperlink" Target="http://econtour.org/cases/72" TargetMode="External"/><Relationship Id="rId715" Type="http://schemas.openxmlformats.org/officeDocument/2006/relationships/hyperlink" Target="https://www.asco.org/research-guidelines/quality-guidelines/guidelines/head-and-neck-cancer#/24416" TargetMode="External"/><Relationship Id="rId957" Type="http://schemas.openxmlformats.org/officeDocument/2006/relationships/hyperlink" Target="https://insights.ovid.com/pubmed?pmid=16199981" TargetMode="External"/><Relationship Id="rId714" Type="http://schemas.openxmlformats.org/officeDocument/2006/relationships/hyperlink" Target="https://www.sciencedirect.com/science/article/pii/S0167814017326567" TargetMode="External"/><Relationship Id="rId956" Type="http://schemas.openxmlformats.org/officeDocument/2006/relationships/hyperlink" Target="https://www.ncbi.nlm.nih.gov/pubmed/30196912" TargetMode="External"/><Relationship Id="rId713" Type="http://schemas.openxmlformats.org/officeDocument/2006/relationships/hyperlink" Target="https://www.redjournal.org/article/S0360-3016(17)30022-6/fulltext" TargetMode="External"/><Relationship Id="rId955" Type="http://schemas.openxmlformats.org/officeDocument/2006/relationships/hyperlink" Target="https://www.ncbi.nlm.nih.gov/pubmed/32324430" TargetMode="External"/><Relationship Id="rId59" Type="http://schemas.openxmlformats.org/officeDocument/2006/relationships/hyperlink" Target="https://www.astro.org/uploadedFiles/_MAIN_SITE/Affiliate/ARRO/Resident_Resources/Educational_Resources/ARROcase/Content_Pieces/Nasopharynx.pdf" TargetMode="External"/><Relationship Id="rId58" Type="http://schemas.openxmlformats.org/officeDocument/2006/relationships/hyperlink" Target="https://www.astro.org/ASTRO/media/ASTRO/AffiliatePages/arro/PDFs/ARROCase_Esthesioneuroblastoma.pdf" TargetMode="External"/><Relationship Id="rId950" Type="http://schemas.openxmlformats.org/officeDocument/2006/relationships/hyperlink" Target="http://econtour.org/cases/83" TargetMode="External"/><Relationship Id="rId590" Type="http://schemas.openxmlformats.org/officeDocument/2006/relationships/hyperlink" Target="https://www.redjournal.org/article/S0360-3016(01)01561-9/fulltext" TargetMode="External"/><Relationship Id="rId107" Type="http://schemas.openxmlformats.org/officeDocument/2006/relationships/hyperlink" Target="https://www.redjournal.org/article/S0360-3016(15)26809-5/abstract" TargetMode="External"/><Relationship Id="rId349" Type="http://schemas.openxmlformats.org/officeDocument/2006/relationships/hyperlink" Target="https://www.nejm.org/doi/10.1056/NEJMoa031317?url_ver=Z39.88-2003&amp;rfr_id=ori:rid:crossref.org&amp;rfr_dat=cr_pub%3dwww.ncbi.nlm.nih.gov" TargetMode="External"/><Relationship Id="rId106" Type="http://schemas.openxmlformats.org/officeDocument/2006/relationships/hyperlink" Target="https://www.ncbi.nlm.nih.gov/pubmed/20421546" TargetMode="External"/><Relationship Id="rId348" Type="http://schemas.openxmlformats.org/officeDocument/2006/relationships/hyperlink" Target="https://www.thelancet.com/journals/lancet/article/PIIS0140-6736(18)32779-X/fulltext" TargetMode="External"/><Relationship Id="rId105" Type="http://schemas.openxmlformats.org/officeDocument/2006/relationships/hyperlink" Target="https://onlinelibrary.wiley.com/doi/abs/10.1002/1097-0142%28197206%2929%3A6%3C1446%3A%3AAID-CNCR2820290604%3E3.0.CO%3B2-C" TargetMode="External"/><Relationship Id="rId347" Type="http://schemas.openxmlformats.org/officeDocument/2006/relationships/hyperlink" Target="https://www.nejm.org/doi/full/10.1056/NEJMoa1905287" TargetMode="External"/><Relationship Id="rId589" Type="http://schemas.openxmlformats.org/officeDocument/2006/relationships/hyperlink" Target="https://www.sciencedirect.com/science/article/pii/S0167814016343468?via%3Dihub" TargetMode="External"/><Relationship Id="rId104" Type="http://schemas.openxmlformats.org/officeDocument/2006/relationships/hyperlink" Target="https://radiopaedia.org/cases/lymph-node-levels-of-the-head-and-neck-annotated-ct?lang=us" TargetMode="External"/><Relationship Id="rId346" Type="http://schemas.openxmlformats.org/officeDocument/2006/relationships/hyperlink" Target="https://onlinelibrary.wiley.com/doi/abs/10.1002/hed.24789" TargetMode="External"/><Relationship Id="rId588" Type="http://schemas.openxmlformats.org/officeDocument/2006/relationships/hyperlink" Target="https://www.sciencedirect.com/science/article/pii/S016781400900019X?via%3Dihub" TargetMode="External"/><Relationship Id="rId109" Type="http://schemas.openxmlformats.org/officeDocument/2006/relationships/hyperlink" Target="https://www.ncbi.nlm.nih.gov/pubmed/27528118" TargetMode="External"/><Relationship Id="rId108" Type="http://schemas.openxmlformats.org/officeDocument/2006/relationships/hyperlink" Target="https://www.ncbi.nlm.nih.gov/pubmed/28342647" TargetMode="External"/><Relationship Id="rId341" Type="http://schemas.openxmlformats.org/officeDocument/2006/relationships/hyperlink" Target="https://www.rtog.org/ClinicalTrials/ProtocolTable/StudyDetails.aspx?action=openFile&amp;FileID=12509" TargetMode="External"/><Relationship Id="rId583" Type="http://schemas.openxmlformats.org/officeDocument/2006/relationships/hyperlink" Target="https://www.esmo.org/guidelines/head-and-neck-cancers" TargetMode="External"/><Relationship Id="rId340" Type="http://schemas.openxmlformats.org/officeDocument/2006/relationships/hyperlink" Target="https://www.ncbi.nlm.nih.gov/pubmed/3143690" TargetMode="External"/><Relationship Id="rId582" Type="http://schemas.openxmlformats.org/officeDocument/2006/relationships/hyperlink" Target="https://www.asco.org/research-guidelines/quality-guidelines/guidelines/head-and-neck-cancer#/34961" TargetMode="External"/><Relationship Id="rId581" Type="http://schemas.openxmlformats.org/officeDocument/2006/relationships/hyperlink" Target="https://www.ncbi.nlm.nih.gov/pubmed/24634078" TargetMode="External"/><Relationship Id="rId580" Type="http://schemas.openxmlformats.org/officeDocument/2006/relationships/hyperlink" Target="https://www.sciencedirect.com/science/article/pii/S1053429602800649?via%3Dihub" TargetMode="External"/><Relationship Id="rId103" Type="http://schemas.openxmlformats.org/officeDocument/2006/relationships/hyperlink" Target="https://www.ncbi.nlm.nih.gov/pubmed/31873950" TargetMode="External"/><Relationship Id="rId345" Type="http://schemas.openxmlformats.org/officeDocument/2006/relationships/hyperlink" Target="https://www.ncbi.nlm.nih.gov/pubmed/32051896" TargetMode="External"/><Relationship Id="rId587" Type="http://schemas.openxmlformats.org/officeDocument/2006/relationships/hyperlink" Target="https://www.ncbi.nlm.nih.gov/pubmed/24634078" TargetMode="External"/><Relationship Id="rId102" Type="http://schemas.openxmlformats.org/officeDocument/2006/relationships/hyperlink" Target="https://www.ncbi.nlm.nih.gov/pubmed/31873950" TargetMode="External"/><Relationship Id="rId344" Type="http://schemas.openxmlformats.org/officeDocument/2006/relationships/hyperlink" Target="https://meetinglibrary.asco.org/record/186722/abstract" TargetMode="External"/><Relationship Id="rId586" Type="http://schemas.openxmlformats.org/officeDocument/2006/relationships/hyperlink" Target="https://www.redjournal.org/article/S0360-3016(07)03911-9/fulltext" TargetMode="External"/><Relationship Id="rId101" Type="http://schemas.openxmlformats.org/officeDocument/2006/relationships/hyperlink" Target="https://www.ncbi.nlm.nih.gov/pubmed/31070695" TargetMode="External"/><Relationship Id="rId343" Type="http://schemas.openxmlformats.org/officeDocument/2006/relationships/hyperlink" Target="https://pubmed.ncbi.nlm.nih.gov/27716125/" TargetMode="External"/><Relationship Id="rId585" Type="http://schemas.openxmlformats.org/officeDocument/2006/relationships/hyperlink" Target="https://www.ncbi.nlm.nih.gov/pubmed/23250819" TargetMode="External"/><Relationship Id="rId100" Type="http://schemas.openxmlformats.org/officeDocument/2006/relationships/hyperlink" Target="https://twitter.com/NicholasZaorsky/status/1211383604523257858" TargetMode="External"/><Relationship Id="rId342" Type="http://schemas.openxmlformats.org/officeDocument/2006/relationships/hyperlink" Target="https://www.nejm.org/doi/full/10.1056/NEJMoa1905287" TargetMode="External"/><Relationship Id="rId584" Type="http://schemas.openxmlformats.org/officeDocument/2006/relationships/hyperlink" Target="http://www.nejm.org/doi/full/10.1056/NEJMoa032646" TargetMode="External"/><Relationship Id="rId338" Type="http://schemas.openxmlformats.org/officeDocument/2006/relationships/hyperlink" Target="https://www.sciencedirect.com/science/article/pii/S1470204519304103?via%3Dihub" TargetMode="External"/><Relationship Id="rId337" Type="http://schemas.openxmlformats.org/officeDocument/2006/relationships/hyperlink" Target="http://www.quadshotnews.com/2019/08/because-tors.html" TargetMode="External"/><Relationship Id="rId579" Type="http://schemas.openxmlformats.org/officeDocument/2006/relationships/hyperlink" Target="https://www.ncbi.nlm.nih.gov/pubmed/30409314" TargetMode="External"/><Relationship Id="rId336" Type="http://schemas.openxmlformats.org/officeDocument/2006/relationships/hyperlink" Target="https://www.rtog.org/ClinicalTrials/ProtocolTable/StudyDetails.aspx?action=open%20File&amp;FileID=8629" TargetMode="External"/><Relationship Id="rId578" Type="http://schemas.openxmlformats.org/officeDocument/2006/relationships/hyperlink" Target="https://radiopaedia.org/cases/lymph-node-levels-of-the-head-and-neck-annotated-ct?lang=us" TargetMode="External"/><Relationship Id="rId335" Type="http://schemas.openxmlformats.org/officeDocument/2006/relationships/hyperlink" Target="https://clinicaltrials.gov/ct2/show/NCT01220583" TargetMode="External"/><Relationship Id="rId577" Type="http://schemas.openxmlformats.org/officeDocument/2006/relationships/hyperlink" Target="https://www.sciencedirect.com/science/article/pii/S0167814013005148?via%3Dihub" TargetMode="External"/><Relationship Id="rId339" Type="http://schemas.openxmlformats.org/officeDocument/2006/relationships/hyperlink" Target="https://www.rtog.org/ClinicalTrials/ProtocolTable/StudyDetails.aspx?study=9512" TargetMode="External"/><Relationship Id="rId330" Type="http://schemas.openxmlformats.org/officeDocument/2006/relationships/hyperlink" Target="https://www.ncbi.nlm.nih.gov/pubmed/32324430" TargetMode="External"/><Relationship Id="rId572" Type="http://schemas.openxmlformats.org/officeDocument/2006/relationships/hyperlink" Target="http://econtour.org/cases/28" TargetMode="External"/><Relationship Id="rId571" Type="http://schemas.openxmlformats.org/officeDocument/2006/relationships/hyperlink" Target="http://econtour.org/cases/19" TargetMode="External"/><Relationship Id="rId570" Type="http://schemas.openxmlformats.org/officeDocument/2006/relationships/hyperlink" Target="https://www.sciencedirect.com/science/article/pii/S0167814015004016?via%3Dihub" TargetMode="External"/><Relationship Id="rId334" Type="http://schemas.openxmlformats.org/officeDocument/2006/relationships/hyperlink" Target="http://rpc.mdanderson.org/rpc/credentialing/files/1008.pdf" TargetMode="External"/><Relationship Id="rId576" Type="http://schemas.openxmlformats.org/officeDocument/2006/relationships/hyperlink" Target="http://econtour.org/cases/82" TargetMode="External"/><Relationship Id="rId333" Type="http://schemas.openxmlformats.org/officeDocument/2006/relationships/hyperlink" Target="https://www.ncbi.nlm.nih.gov/pubmed/21888251" TargetMode="External"/><Relationship Id="rId575" Type="http://schemas.openxmlformats.org/officeDocument/2006/relationships/hyperlink" Target="http://econtour.org/cases/83" TargetMode="External"/><Relationship Id="rId332" Type="http://schemas.openxmlformats.org/officeDocument/2006/relationships/hyperlink" Target="https://www.esmo.org/guidelines/head-and-neck-cancers" TargetMode="External"/><Relationship Id="rId574" Type="http://schemas.openxmlformats.org/officeDocument/2006/relationships/hyperlink" Target="http://econtour.org/cases/81" TargetMode="External"/><Relationship Id="rId331" Type="http://schemas.openxmlformats.org/officeDocument/2006/relationships/hyperlink" Target="https://www.asco.org/research-guidelines/quality-guidelines/guidelines/head-and-neck-cancer#/35966" TargetMode="External"/><Relationship Id="rId573" Type="http://schemas.openxmlformats.org/officeDocument/2006/relationships/hyperlink" Target="http://econtour.org/cases/3" TargetMode="External"/><Relationship Id="rId370" Type="http://schemas.openxmlformats.org/officeDocument/2006/relationships/hyperlink" Target="https://www.ncbi.nlm.nih.gov/pubmed/30196912" TargetMode="External"/><Relationship Id="rId129" Type="http://schemas.openxmlformats.org/officeDocument/2006/relationships/hyperlink" Target="https://www.ncbi.nlm.nih.gov/pubmed/31606546" TargetMode="External"/><Relationship Id="rId128" Type="http://schemas.openxmlformats.org/officeDocument/2006/relationships/hyperlink" Target="https://www.ncbi.nlm.nih.gov/pubmed/2325418" TargetMode="External"/><Relationship Id="rId127" Type="http://schemas.openxmlformats.org/officeDocument/2006/relationships/hyperlink" Target="http://www.quadshotnews.com/2019/07/down-for-count.html" TargetMode="External"/><Relationship Id="rId369" Type="http://schemas.openxmlformats.org/officeDocument/2006/relationships/hyperlink" Target="https://twitter.com/NicholasZaorsky/status/1211377339113840647" TargetMode="External"/><Relationship Id="rId126" Type="http://schemas.openxmlformats.org/officeDocument/2006/relationships/hyperlink" Target="https://www.annalsofoncology.org/article/S0923-7534(19)30994-9/fulltext" TargetMode="External"/><Relationship Id="rId368" Type="http://schemas.openxmlformats.org/officeDocument/2006/relationships/hyperlink" Target="https://www.redjournal.org/article/S0360-3016(17)30022-6/fulltext" TargetMode="External"/><Relationship Id="rId121" Type="http://schemas.openxmlformats.org/officeDocument/2006/relationships/hyperlink" Target="http://www.quadshotnews.com/2019/07/all-and-nothing_1.html" TargetMode="External"/><Relationship Id="rId363" Type="http://schemas.openxmlformats.org/officeDocument/2006/relationships/hyperlink" Target="https://radiopaedia.org/cases/lymph-node-levels-of-the-head-and-neck-annotated-ct?lang=us" TargetMode="External"/><Relationship Id="rId120" Type="http://schemas.openxmlformats.org/officeDocument/2006/relationships/hyperlink" Target="https://ascopubs.org/a" TargetMode="External"/><Relationship Id="rId362" Type="http://schemas.openxmlformats.org/officeDocument/2006/relationships/hyperlink" Target="http://econtour.org/cases/81" TargetMode="External"/><Relationship Id="rId361" Type="http://schemas.openxmlformats.org/officeDocument/2006/relationships/hyperlink" Target="https://radiopaedia.org/cases/lymph-node-levels-of-the-head-and-neck-annotated-ct?lang=us" TargetMode="External"/><Relationship Id="rId360" Type="http://schemas.openxmlformats.org/officeDocument/2006/relationships/hyperlink" Target="https://www.sciencedirect.com/science/article/pii/S0167814019300234" TargetMode="External"/><Relationship Id="rId125" Type="http://schemas.openxmlformats.org/officeDocument/2006/relationships/hyperlink" Target="https://www.sciencedirect.com/science/article/pii/S1368837518304548" TargetMode="External"/><Relationship Id="rId367" Type="http://schemas.openxmlformats.org/officeDocument/2006/relationships/hyperlink" Target="https://www.ncbi.nlm.nih.gov/pubmed/24274389" TargetMode="External"/><Relationship Id="rId124" Type="http://schemas.openxmlformats.org/officeDocument/2006/relationships/hyperlink" Target="https://www.nejm.org/doi/full/10.1056/NEJMoa1514493" TargetMode="External"/><Relationship Id="rId366" Type="http://schemas.openxmlformats.org/officeDocument/2006/relationships/hyperlink" Target="https://www.sciencedirect.com/science/article/pii/S0167814019300234" TargetMode="External"/><Relationship Id="rId123" Type="http://schemas.openxmlformats.org/officeDocument/2006/relationships/hyperlink" Target="https://onlinelibrary.wiley.com/doi/full/10.1002/hed.20769" TargetMode="External"/><Relationship Id="rId365" Type="http://schemas.openxmlformats.org/officeDocument/2006/relationships/hyperlink" Target="https://www.sciencedirect.com/science/article/pii/S0167814013005148?via%3Dihub" TargetMode="External"/><Relationship Id="rId122" Type="http://schemas.openxmlformats.org/officeDocument/2006/relationships/hyperlink" Target="http://ascopubs.org/doi/10.1200/JCO.18.01182" TargetMode="External"/><Relationship Id="rId364" Type="http://schemas.openxmlformats.org/officeDocument/2006/relationships/hyperlink" Target="https://www.sciencedirect.com/science/article/pii/S0167814006000892?via%3Dihub" TargetMode="External"/><Relationship Id="rId95" Type="http://schemas.openxmlformats.org/officeDocument/2006/relationships/hyperlink" Target="https://www.redjournal.org/article/0360-3016(93)90005-G/fulltext" TargetMode="External"/><Relationship Id="rId94" Type="http://schemas.openxmlformats.org/officeDocument/2006/relationships/hyperlink" Target="https://twitter.com/NicholasZaorsky/status/1211456862958358528" TargetMode="External"/><Relationship Id="rId97" Type="http://schemas.openxmlformats.org/officeDocument/2006/relationships/hyperlink" Target="https://twitter.com/NicholasZaorsky/status/1211383604523257858" TargetMode="External"/><Relationship Id="rId96" Type="http://schemas.openxmlformats.org/officeDocument/2006/relationships/hyperlink" Target="https://link.springer.com/article/10.1007%2Fs004050050249" TargetMode="External"/><Relationship Id="rId99" Type="http://schemas.openxmlformats.org/officeDocument/2006/relationships/hyperlink" Target="https://www.ncbi.nlm.nih.gov/books/NBK536998/" TargetMode="External"/><Relationship Id="rId98" Type="http://schemas.openxmlformats.org/officeDocument/2006/relationships/image" Target="media/image30.png"/><Relationship Id="rId91" Type="http://schemas.openxmlformats.org/officeDocument/2006/relationships/hyperlink" Target="https://ascopubs.org/doi/10.1200/JCO.19.02031" TargetMode="External"/><Relationship Id="rId90" Type="http://schemas.openxmlformats.org/officeDocument/2006/relationships/hyperlink" Target="http://www.quadshotnews.com/2019/12/deep-learning-nodal-network.html" TargetMode="External"/><Relationship Id="rId93" Type="http://schemas.openxmlformats.org/officeDocument/2006/relationships/image" Target="media/image4.png"/><Relationship Id="rId92" Type="http://schemas.openxmlformats.org/officeDocument/2006/relationships/hyperlink" Target="https://twitter.com/NicholasZaorsky/status/1211456862958358528" TargetMode="External"/><Relationship Id="rId118" Type="http://schemas.openxmlformats.org/officeDocument/2006/relationships/hyperlink" Target="https://www.redjournal.org/article/S0360-3016(11)02863-X/abstract" TargetMode="External"/><Relationship Id="rId117" Type="http://schemas.openxmlformats.org/officeDocument/2006/relationships/hyperlink" Target="https://www.ncbi.nlm.nih.gov/pubmed/23324589" TargetMode="External"/><Relationship Id="rId359" Type="http://schemas.openxmlformats.org/officeDocument/2006/relationships/hyperlink" Target="https://www.sciencedirect.com/science/article/pii/S0167814013005148?via%3Dihub" TargetMode="External"/><Relationship Id="rId116" Type="http://schemas.openxmlformats.org/officeDocument/2006/relationships/hyperlink" Target="https://www.redjournal.org/article/S0360-3016(18)31143-X/fulltext" TargetMode="External"/><Relationship Id="rId358" Type="http://schemas.openxmlformats.org/officeDocument/2006/relationships/hyperlink" Target="https://www.ncbi.nlm.nih.gov/pubmed/30409314" TargetMode="External"/><Relationship Id="rId115" Type="http://schemas.openxmlformats.org/officeDocument/2006/relationships/hyperlink" Target="https://www.redjournal.org/article/S0360-3016(17)30022-6/fulltext" TargetMode="External"/><Relationship Id="rId357" Type="http://schemas.openxmlformats.org/officeDocument/2006/relationships/hyperlink" Target="https://www.sciencedirect.com/science/article/pii/S0167814017326567" TargetMode="External"/><Relationship Id="rId599" Type="http://schemas.openxmlformats.org/officeDocument/2006/relationships/hyperlink" Target="http://econtour.org/cases/72" TargetMode="External"/><Relationship Id="rId119" Type="http://schemas.openxmlformats.org/officeDocument/2006/relationships/hyperlink" Target="https://www.eventscribe.com/2018/ASTRO/fsPopup.asp?Mode=presInfo&amp;PresentationID=411643" TargetMode="External"/><Relationship Id="rId110" Type="http://schemas.openxmlformats.org/officeDocument/2006/relationships/hyperlink" Target="https://www.ncbi.nlm.nih.gov/pubmed/32044165" TargetMode="External"/><Relationship Id="rId352" Type="http://schemas.openxmlformats.org/officeDocument/2006/relationships/hyperlink" Target="https://www.ncbi.nlm.nih.gov/pubmed/27208840" TargetMode="External"/><Relationship Id="rId594" Type="http://schemas.openxmlformats.org/officeDocument/2006/relationships/hyperlink" Target="https://www.sciencedirect.com/science/article/pii/S0360301606035073?via%3Dihub" TargetMode="External"/><Relationship Id="rId351" Type="http://schemas.openxmlformats.org/officeDocument/2006/relationships/hyperlink" Target="https://www.ncbi.nlm.nih.gov/pmc/articles/PMC4911537/" TargetMode="External"/><Relationship Id="rId593" Type="http://schemas.openxmlformats.org/officeDocument/2006/relationships/hyperlink" Target="https://www.sciencedirect.com/science/article/pii/S136883751200293X?via%3Dihubhttps://www.sciencedirect.com/science/article/pii/S136883751200293X?via%3Dihub" TargetMode="External"/><Relationship Id="rId350" Type="http://schemas.openxmlformats.org/officeDocument/2006/relationships/hyperlink" Target="https://www.nejm.org/doi/10.1056/NEJMoa031317?url_ver=Z39.88-2003&amp;rfr_id=ori:rid:crossref.org&amp;rfr_dat=cr_pub%3dwww.ncbi.nlm.nih.gov" TargetMode="External"/><Relationship Id="rId592" Type="http://schemas.openxmlformats.org/officeDocument/2006/relationships/hyperlink" Target="https://www.ncbi.nlm.nih.gov/pubmed/31668378" TargetMode="External"/><Relationship Id="rId591" Type="http://schemas.openxmlformats.org/officeDocument/2006/relationships/hyperlink" Target="https://www.asco.org/practice-guidelines/quality-guidelines/guidelines/head-and-neck-cancer#/24416" TargetMode="External"/><Relationship Id="rId114" Type="http://schemas.openxmlformats.org/officeDocument/2006/relationships/hyperlink" Target="https://meetinglibrary.asco.org/record/187458/abstract" TargetMode="External"/><Relationship Id="rId356" Type="http://schemas.openxmlformats.org/officeDocument/2006/relationships/hyperlink" Target="https://www.ncbi.nlm.nih.gov/pubmed/30527228" TargetMode="External"/><Relationship Id="rId598" Type="http://schemas.openxmlformats.org/officeDocument/2006/relationships/hyperlink" Target="https://radiopaedia.org/cases/lymph-node-levels-of-the-head-and-neck-annotated-ct?lang=us" TargetMode="External"/><Relationship Id="rId113" Type="http://schemas.openxmlformats.org/officeDocument/2006/relationships/hyperlink" Target="http://www.quadshotnews.com/2020/04/sentinel-neck.html" TargetMode="External"/><Relationship Id="rId355" Type="http://schemas.openxmlformats.org/officeDocument/2006/relationships/hyperlink" Target="https://www.ncbi.nlm.nih.gov/pubmed/20479390" TargetMode="External"/><Relationship Id="rId597" Type="http://schemas.openxmlformats.org/officeDocument/2006/relationships/hyperlink" Target="https://www.sciencedirect.com/science/article/pii/S0167814013005148?via%3Dihub" TargetMode="External"/><Relationship Id="rId112" Type="http://schemas.openxmlformats.org/officeDocument/2006/relationships/hyperlink" Target="https://www.ncbi.nlm.nih.gov/pubmed/32294522" TargetMode="External"/><Relationship Id="rId354" Type="http://schemas.openxmlformats.org/officeDocument/2006/relationships/hyperlink" Target="https://vimeo.com/217546413" TargetMode="External"/><Relationship Id="rId596" Type="http://schemas.openxmlformats.org/officeDocument/2006/relationships/hyperlink" Target="https://www.ncbi.nlm.nih.gov/books/NBK537238/" TargetMode="External"/><Relationship Id="rId111" Type="http://schemas.openxmlformats.org/officeDocument/2006/relationships/hyperlink" Target="https://www.ncbi.nlm.nih.gov/pubmed/32044165" TargetMode="External"/><Relationship Id="rId353" Type="http://schemas.openxmlformats.org/officeDocument/2006/relationships/hyperlink" Target="http://www.nejm.org/doi/full/10.1056/NEJMoa032646" TargetMode="External"/><Relationship Id="rId595" Type="http://schemas.openxmlformats.org/officeDocument/2006/relationships/image" Target="media/image28.png"/><Relationship Id="rId1136" Type="http://schemas.openxmlformats.org/officeDocument/2006/relationships/hyperlink" Target="https://insights.ovid.com/pubmed?pmid=28177974" TargetMode="External"/><Relationship Id="rId1137" Type="http://schemas.openxmlformats.org/officeDocument/2006/relationships/hyperlink" Target="https://www.ncbi.nlm.nih.gov/books/NBK507899/" TargetMode="External"/><Relationship Id="rId1138" Type="http://schemas.openxmlformats.org/officeDocument/2006/relationships/hyperlink" Target="https://www.ncbi.nlm.nih.gov/books/NBK499973/" TargetMode="External"/><Relationship Id="rId1139" Type="http://schemas.openxmlformats.org/officeDocument/2006/relationships/hyperlink" Target="https://www.ncbi.nlm.nih.gov/pubmed/11809597" TargetMode="External"/><Relationship Id="rId305" Type="http://schemas.openxmlformats.org/officeDocument/2006/relationships/hyperlink" Target="http://econtour.org/cases/72" TargetMode="External"/><Relationship Id="rId547" Type="http://schemas.openxmlformats.org/officeDocument/2006/relationships/hyperlink" Target="https://onlinelibrary.wiley.com/doi/abs/10.1002/1097-0142%28197206%2929%3A6%3C1446%3A%3AAID-CNCR2820290604%3E3.0.CO%3B2-C" TargetMode="External"/><Relationship Id="rId789" Type="http://schemas.openxmlformats.org/officeDocument/2006/relationships/hyperlink" Target="https://www.ncbi.nlm.nih.gov/pmc/articles/PMC4709016/" TargetMode="External"/><Relationship Id="rId304" Type="http://schemas.openxmlformats.org/officeDocument/2006/relationships/hyperlink" Target="https://www.ncbi.nlm.nih.gov/pubmed/25499048" TargetMode="External"/><Relationship Id="rId546" Type="http://schemas.openxmlformats.org/officeDocument/2006/relationships/hyperlink" Target="https://www.ncbi.nlm.nih.gov/pubmed/31070695" TargetMode="External"/><Relationship Id="rId788" Type="http://schemas.openxmlformats.org/officeDocument/2006/relationships/hyperlink" Target="https://www.rtog.org/ClinicalTrials/ProtocolTable/StudyDetails.aspx?study=9512" TargetMode="External"/><Relationship Id="rId303" Type="http://schemas.openxmlformats.org/officeDocument/2006/relationships/hyperlink" Target="https://www.sciencedirect.com/science/article/pii/S0167814015004016?via%3Dihub" TargetMode="External"/><Relationship Id="rId545" Type="http://schemas.openxmlformats.org/officeDocument/2006/relationships/hyperlink" Target="http://www.quadshotnews.com/2019/05/level-snore.html" TargetMode="External"/><Relationship Id="rId787" Type="http://schemas.openxmlformats.org/officeDocument/2006/relationships/hyperlink" Target="https://academic.oup.com/jnci/article/109/10/djx042/3611465" TargetMode="External"/><Relationship Id="rId302" Type="http://schemas.openxmlformats.org/officeDocument/2006/relationships/hyperlink" Target="http://econtour.org/cases/72" TargetMode="External"/><Relationship Id="rId544" Type="http://schemas.openxmlformats.org/officeDocument/2006/relationships/hyperlink" Target="https://jamanetwork.com/journals/jamaotolaryngology/article-abstract/2733034" TargetMode="External"/><Relationship Id="rId786" Type="http://schemas.openxmlformats.org/officeDocument/2006/relationships/hyperlink" Target="https://www.sciencedirect.com/science/article/pii/S0360301605011235?via%3Dihub" TargetMode="External"/><Relationship Id="rId309" Type="http://schemas.openxmlformats.org/officeDocument/2006/relationships/hyperlink" Target="https://www.ncbi.nlm.nih.gov/pubmed/30172454" TargetMode="External"/><Relationship Id="rId308" Type="http://schemas.openxmlformats.org/officeDocument/2006/relationships/hyperlink" Target="https://www.ncbi.nlm.nih.gov/pubmed/19853316" TargetMode="External"/><Relationship Id="rId307" Type="http://schemas.openxmlformats.org/officeDocument/2006/relationships/hyperlink" Target="https://www.ncbi.nlm.nih.gov/pubmed/21664711" TargetMode="External"/><Relationship Id="rId549" Type="http://schemas.openxmlformats.org/officeDocument/2006/relationships/hyperlink" Target="https://twitter.com/NicholasZaorsky/status/1211456862958358528" TargetMode="External"/><Relationship Id="rId306" Type="http://schemas.openxmlformats.org/officeDocument/2006/relationships/hyperlink" Target="https://www.ncbi.nlm.nih.gov/pubmed/30551889" TargetMode="External"/><Relationship Id="rId548" Type="http://schemas.openxmlformats.org/officeDocument/2006/relationships/hyperlink" Target="https://www.sciencedirect.com/science/article/pii/S0360301610006085?via%3Dihub" TargetMode="External"/><Relationship Id="rId781" Type="http://schemas.openxmlformats.org/officeDocument/2006/relationships/hyperlink" Target="https://www.astro.org/uploadedFiles/_MAIN_SITE/Affiliate/ARRO/Resident_Resources/Educational_Resources/Content_Pieces/ARROContourSupraglottic.pdf" TargetMode="External"/><Relationship Id="rId780" Type="http://schemas.openxmlformats.org/officeDocument/2006/relationships/hyperlink" Target="https://www.astro.org/uploadedFiles/_MAIN_SITE/Affiliate/ARRO/Resident_Resources/Educational_Resources/Content_Pieces/SupraglotticLarynx.pdf" TargetMode="External"/><Relationship Id="rId1130" Type="http://schemas.openxmlformats.org/officeDocument/2006/relationships/hyperlink" Target="http://www.jle.com/fr/revues/ejd/e-docs/guidelines_for_the_diagnosis_and_treatment_of_merkel_cell_carcinoma_cutaneous_oncology_group_of_the_french_society_of_dermatology_293026/article.phtml" TargetMode="External"/><Relationship Id="rId1131" Type="http://schemas.openxmlformats.org/officeDocument/2006/relationships/hyperlink" Target="https://pubmed.ncbi.nlm.nih.gov/32410812/" TargetMode="External"/><Relationship Id="rId301" Type="http://schemas.openxmlformats.org/officeDocument/2006/relationships/hyperlink" Target="https://www.sciencedirect.com/science/article/pii/S0167814015004016?via%3Dihub" TargetMode="External"/><Relationship Id="rId543" Type="http://schemas.openxmlformats.org/officeDocument/2006/relationships/hyperlink" Target="https://www.asco.org/research-guidelines/quality-guidelines/guidelines/head-and-neck-cancer#/34961" TargetMode="External"/><Relationship Id="rId785" Type="http://schemas.openxmlformats.org/officeDocument/2006/relationships/hyperlink" Target="https://twitter.com/NicholasZaorsky/status/1211456862958358528" TargetMode="External"/><Relationship Id="rId1132" Type="http://schemas.openxmlformats.org/officeDocument/2006/relationships/hyperlink" Target="https://ctep.cancer.gov/initiativesPrograms/docs/nctn_trials/NCTN_Skin_Trials.pdf" TargetMode="External"/><Relationship Id="rId300" Type="http://schemas.openxmlformats.org/officeDocument/2006/relationships/hyperlink" Target="https://onlinelibrary.wiley.com/doi/full/10.1002/hed.23967" TargetMode="External"/><Relationship Id="rId542" Type="http://schemas.openxmlformats.org/officeDocument/2006/relationships/hyperlink" Target="http://econtour.org/cases/82" TargetMode="External"/><Relationship Id="rId784" Type="http://schemas.openxmlformats.org/officeDocument/2006/relationships/hyperlink" Target="http://ascopubs.org/doi/full/10.1200/JCO.2009.24.7544" TargetMode="External"/><Relationship Id="rId1133" Type="http://schemas.openxmlformats.org/officeDocument/2006/relationships/hyperlink" Target="https://clinicaltrials.gov/ct2/show/NCT03712605" TargetMode="External"/><Relationship Id="rId541" Type="http://schemas.openxmlformats.org/officeDocument/2006/relationships/hyperlink" Target="http://econtour.org/cases/83" TargetMode="External"/><Relationship Id="rId783" Type="http://schemas.openxmlformats.org/officeDocument/2006/relationships/hyperlink" Target="https://onlinelibrary.wiley.com/doi/abs/10.1002/1097-0142%28197206%2929%3A6%3C1446%3A%3AAID-CNCR2820290604%3E3.0.CO%3B2-C" TargetMode="External"/><Relationship Id="rId1134" Type="http://schemas.openxmlformats.org/officeDocument/2006/relationships/hyperlink" Target="https://onlinelibrary.wiley.com/doi/full/10.1002/hed.24696" TargetMode="External"/><Relationship Id="rId540" Type="http://schemas.openxmlformats.org/officeDocument/2006/relationships/hyperlink" Target="http://econtour.org/cases/81" TargetMode="External"/><Relationship Id="rId782" Type="http://schemas.openxmlformats.org/officeDocument/2006/relationships/hyperlink" Target="https://www.asco.org/research-guidelines/quality-guidelines/guidelines/head-and-neck-cancer#/10261" TargetMode="External"/><Relationship Id="rId1135" Type="http://schemas.openxmlformats.org/officeDocument/2006/relationships/hyperlink" Target="https://onlinelibrary.wiley.com/doi/full/10.1097/00005537-200207000-00014" TargetMode="External"/><Relationship Id="rId1125" Type="http://schemas.openxmlformats.org/officeDocument/2006/relationships/hyperlink" Target="http://ascopubs.org/doi/abs/10.1200/JCO.2018.36.15_suppl.9506" TargetMode="External"/><Relationship Id="rId1126" Type="http://schemas.openxmlformats.org/officeDocument/2006/relationships/hyperlink" Target="http://www.quadshotnews.com/2019/02/the-merkel-market.html" TargetMode="External"/><Relationship Id="rId1127" Type="http://schemas.openxmlformats.org/officeDocument/2006/relationships/hyperlink" Target="https://www.ncbi.nlm.nih.gov/pubmed/32324435" TargetMode="External"/><Relationship Id="rId1128" Type="http://schemas.openxmlformats.org/officeDocument/2006/relationships/hyperlink" Target="http://www.quadshotnews.com/2020/04/moving-needle.html" TargetMode="External"/><Relationship Id="rId1129" Type="http://schemas.openxmlformats.org/officeDocument/2006/relationships/hyperlink" Target="https://www.astro.org/ASTRO/media/ASTRO/AffiliatePages/arro/PDFs/ARROCase_MerkelCell.pdf" TargetMode="External"/><Relationship Id="rId536" Type="http://schemas.openxmlformats.org/officeDocument/2006/relationships/hyperlink" Target="https://www.sciencedirect.com/science/article/pii/S0167814015004016?via%3Dihub" TargetMode="External"/><Relationship Id="rId778" Type="http://schemas.openxmlformats.org/officeDocument/2006/relationships/hyperlink" Target="http://econtour.org/cases/82" TargetMode="External"/><Relationship Id="rId535" Type="http://schemas.openxmlformats.org/officeDocument/2006/relationships/hyperlink" Target="http://econtour.org/cases/72" TargetMode="External"/><Relationship Id="rId777" Type="http://schemas.openxmlformats.org/officeDocument/2006/relationships/hyperlink" Target="http://econtour.org/cases/83" TargetMode="External"/><Relationship Id="rId534" Type="http://schemas.openxmlformats.org/officeDocument/2006/relationships/hyperlink" Target="https://radiopaedia.org/cases/lymph-node-levels-of-the-head-and-neck-annotated-ct?lang=us" TargetMode="External"/><Relationship Id="rId776" Type="http://schemas.openxmlformats.org/officeDocument/2006/relationships/hyperlink" Target="http://econtour.org/cases/81" TargetMode="External"/><Relationship Id="rId533" Type="http://schemas.openxmlformats.org/officeDocument/2006/relationships/hyperlink" Target="https://www.sciencedirect.com/science/article/pii/S0167814013005148?via%3Dihub" TargetMode="External"/><Relationship Id="rId775" Type="http://schemas.openxmlformats.org/officeDocument/2006/relationships/hyperlink" Target="http://econtour.org/cases/24" TargetMode="External"/><Relationship Id="rId539" Type="http://schemas.openxmlformats.org/officeDocument/2006/relationships/hyperlink" Target="http://econtour.org/cases/3" TargetMode="External"/><Relationship Id="rId538" Type="http://schemas.openxmlformats.org/officeDocument/2006/relationships/hyperlink" Target="http://econtour.org/cases/28" TargetMode="External"/><Relationship Id="rId537" Type="http://schemas.openxmlformats.org/officeDocument/2006/relationships/hyperlink" Target="http://econtour.org/cases/19" TargetMode="External"/><Relationship Id="rId779" Type="http://schemas.openxmlformats.org/officeDocument/2006/relationships/hyperlink" Target="https://www.astro.org/uploadedFiles/_MAIN_SITE/Affiliate/ARRO/Resident_Resources/Educational_Resources/ARROcase/Content_Pieces/ARROCaseEarlyStageGlottic.pdf" TargetMode="External"/><Relationship Id="rId770" Type="http://schemas.openxmlformats.org/officeDocument/2006/relationships/hyperlink" Target="https://twitter.com/NicholasZaorsky/status/1211362859621502976" TargetMode="External"/><Relationship Id="rId1120" Type="http://schemas.openxmlformats.org/officeDocument/2006/relationships/hyperlink" Target="https://www.frontiersin.org/articles/10.3389/fonc.2013.00276/full" TargetMode="External"/><Relationship Id="rId532" Type="http://schemas.openxmlformats.org/officeDocument/2006/relationships/image" Target="media/image24.png"/><Relationship Id="rId774" Type="http://schemas.openxmlformats.org/officeDocument/2006/relationships/hyperlink" Target="http://econtour.org/cases/27" TargetMode="External"/><Relationship Id="rId1121" Type="http://schemas.openxmlformats.org/officeDocument/2006/relationships/hyperlink" Target="https://www.sciencedirect.com/science/article/pii/S0190962210008844?via%3Dihub" TargetMode="External"/><Relationship Id="rId531" Type="http://schemas.openxmlformats.org/officeDocument/2006/relationships/hyperlink" Target="http://econtour.org/cases/37" TargetMode="External"/><Relationship Id="rId773" Type="http://schemas.openxmlformats.org/officeDocument/2006/relationships/hyperlink" Target="http://econtour.org/cases/5" TargetMode="External"/><Relationship Id="rId1122" Type="http://schemas.openxmlformats.org/officeDocument/2006/relationships/hyperlink" Target="https://www.ncbi.nlm.nih.gov/pmc/articles/PMC5774167/" TargetMode="External"/><Relationship Id="rId530" Type="http://schemas.openxmlformats.org/officeDocument/2006/relationships/hyperlink" Target="https://www.astro.org/ASTRO/media/ASTRO/AffiliatePages/arro/PDFs/ARROCase_Esthesioneuroblastoma.pdf" TargetMode="External"/><Relationship Id="rId772" Type="http://schemas.openxmlformats.org/officeDocument/2006/relationships/hyperlink" Target="http://econtour.org/cases/18" TargetMode="External"/><Relationship Id="rId1123" Type="http://schemas.openxmlformats.org/officeDocument/2006/relationships/hyperlink" Target="https://meetinglibrary.asco.org/record/161628/abstract" TargetMode="External"/><Relationship Id="rId771" Type="http://schemas.openxmlformats.org/officeDocument/2006/relationships/hyperlink" Target="http://econtour.org/cases/72" TargetMode="External"/><Relationship Id="rId1124" Type="http://schemas.openxmlformats.org/officeDocument/2006/relationships/hyperlink" Target="http://www.quadshotnews.com/2018/03/javelin-throw.html" TargetMode="External"/><Relationship Id="rId327" Type="http://schemas.openxmlformats.org/officeDocument/2006/relationships/hyperlink" Target="https://www.ncbi.nlm.nih.gov/pubmed/31668378" TargetMode="External"/><Relationship Id="rId569" Type="http://schemas.openxmlformats.org/officeDocument/2006/relationships/hyperlink" Target="https://www.ncbi.nlm.nih.gov/pubmed/25499048" TargetMode="External"/><Relationship Id="rId326" Type="http://schemas.openxmlformats.org/officeDocument/2006/relationships/hyperlink" Target="https://jamanetwork.com/journals/jamaotolaryngology/article-abstract/2733034" TargetMode="External"/><Relationship Id="rId568" Type="http://schemas.openxmlformats.org/officeDocument/2006/relationships/hyperlink" Target="http://econtour.org/cases/72" TargetMode="External"/><Relationship Id="rId325" Type="http://schemas.openxmlformats.org/officeDocument/2006/relationships/hyperlink" Target="http://www.quadshotnews.com/2019/05/level-snore.html" TargetMode="External"/><Relationship Id="rId567" Type="http://schemas.openxmlformats.org/officeDocument/2006/relationships/hyperlink" Target="http://www.acro.org/" TargetMode="External"/><Relationship Id="rId324" Type="http://schemas.openxmlformats.org/officeDocument/2006/relationships/hyperlink" Target="https://jamanetwork.com/journals/jamanetworkopen/fullarticle/2753250" TargetMode="External"/><Relationship Id="rId566" Type="http://schemas.openxmlformats.org/officeDocument/2006/relationships/hyperlink" Target="http://www.quadshotnews.com/2020/03/more-neo-volumab.html" TargetMode="External"/><Relationship Id="rId329" Type="http://schemas.openxmlformats.org/officeDocument/2006/relationships/hyperlink" Target="https://www.asco.org/research-guidelines/quality-guidelines/guidelines/head-and-neck-cancer#/34961" TargetMode="External"/><Relationship Id="rId328" Type="http://schemas.openxmlformats.org/officeDocument/2006/relationships/hyperlink" Target="http://ascopubs.org/doi/full/10.1200/JCO.2017.73.8633" TargetMode="External"/><Relationship Id="rId561" Type="http://schemas.openxmlformats.org/officeDocument/2006/relationships/hyperlink" Target="https://www.sciencedirect.com/science/article/pii/S0901502705802887" TargetMode="External"/><Relationship Id="rId560" Type="http://schemas.openxmlformats.org/officeDocument/2006/relationships/hyperlink" Target="https://www.ncbi.nlm.nih.gov/pubmed/26597442" TargetMode="External"/><Relationship Id="rId323" Type="http://schemas.openxmlformats.org/officeDocument/2006/relationships/hyperlink" Target="http://www.quadshotnews.com/2019/10/tsa-postcheck.html" TargetMode="External"/><Relationship Id="rId565" Type="http://schemas.openxmlformats.org/officeDocument/2006/relationships/hyperlink" Target="https://www.headandnecksymposium.org/HeadAndNeckSymposium/media/HeadAndNeckSymposium/2020/PDFs/HN20_Abstracts.pdf" TargetMode="External"/><Relationship Id="rId322" Type="http://schemas.openxmlformats.org/officeDocument/2006/relationships/hyperlink" Target="https://www.ncbi.nlm.nih.gov/pubmed/31873950" TargetMode="External"/><Relationship Id="rId564" Type="http://schemas.openxmlformats.org/officeDocument/2006/relationships/hyperlink" Target="https://www.sciencedirect.com/science/article/pii/S1368837514002255?via%3Dihub" TargetMode="External"/><Relationship Id="rId321" Type="http://schemas.openxmlformats.org/officeDocument/2006/relationships/hyperlink" Target="https://www.ncbi.nlm.nih.gov/pubmed/31873950" TargetMode="External"/><Relationship Id="rId563" Type="http://schemas.openxmlformats.org/officeDocument/2006/relationships/hyperlink" Target="https://www.ncbi.nlm.nih.gov/pmc/articles/PMC4621922/" TargetMode="External"/><Relationship Id="rId320" Type="http://schemas.openxmlformats.org/officeDocument/2006/relationships/hyperlink" Target="http://ascopubs.org/doi/abs/10.1200/jco.2015.61.0063" TargetMode="External"/><Relationship Id="rId562" Type="http://schemas.openxmlformats.org/officeDocument/2006/relationships/hyperlink" Target="https://www.ncbi.nlm.nih.gov/pmc/articles/PMC5569675/" TargetMode="External"/><Relationship Id="rId1147" Type="http://schemas.openxmlformats.org/officeDocument/2006/relationships/hyperlink" Target="https://insights.ovid.com/pubmed?pmid=8646474" TargetMode="External"/><Relationship Id="rId316" Type="http://schemas.openxmlformats.org/officeDocument/2006/relationships/hyperlink" Target="https://www.redjournal.org/article/S0360-3016(18)30531-5/fulltext" TargetMode="External"/><Relationship Id="rId558" Type="http://schemas.openxmlformats.org/officeDocument/2006/relationships/hyperlink" Target="https://onlinelibrary.wiley.com/doi/full/10.1002/cncr.27872" TargetMode="External"/><Relationship Id="rId315" Type="http://schemas.openxmlformats.org/officeDocument/2006/relationships/hyperlink" Target="https://www.ncbi.nlm.nih.gov/pubmed/25407876" TargetMode="External"/><Relationship Id="rId557" Type="http://schemas.openxmlformats.org/officeDocument/2006/relationships/hyperlink" Target="http://www.nejm.org/doi/full/10.1056/NEJMoa1506007" TargetMode="External"/><Relationship Id="rId799" Type="http://schemas.openxmlformats.org/officeDocument/2006/relationships/hyperlink" Target="https://www.ncbi.nlm.nih.gov/pmc/articles/PMC3577950/" TargetMode="External"/><Relationship Id="rId314" Type="http://schemas.openxmlformats.org/officeDocument/2006/relationships/hyperlink" Target="https://www.ncbi.nlm.nih.gov/pubmed/24634078" TargetMode="External"/><Relationship Id="rId556" Type="http://schemas.openxmlformats.org/officeDocument/2006/relationships/hyperlink" Target="https://www.ncbi.nlm.nih.gov/pubmed/31611612" TargetMode="External"/><Relationship Id="rId798" Type="http://schemas.openxmlformats.org/officeDocument/2006/relationships/hyperlink" Target="https://www.nejm.org/doi/10.1056/NEJMoa031317?url_ver=Z39.88-2003&amp;rfr_id=ori:rid:crossref.org&amp;rfr_dat=cr_pub%3dwww.ncbi.nlm.nih.gov" TargetMode="External"/><Relationship Id="rId313" Type="http://schemas.openxmlformats.org/officeDocument/2006/relationships/hyperlink" Target="https://www.ncbi.nlm.nih.gov/pubmed/27815039" TargetMode="External"/><Relationship Id="rId555" Type="http://schemas.openxmlformats.org/officeDocument/2006/relationships/hyperlink" Target="https://onlinelibrary.wiley.com/doi/full/10.1002/cncr.29251" TargetMode="External"/><Relationship Id="rId797" Type="http://schemas.openxmlformats.org/officeDocument/2006/relationships/hyperlink" Target="https://www.nejm.org/doi/10.1056/NEJMoa031317?url_ver=Z39.88-2003&amp;rfr_id=ori:rid:crossref.org&amp;rfr_dat=cr_pub%3dwww.ncbi.nlm.nih.gov" TargetMode="External"/><Relationship Id="rId319" Type="http://schemas.openxmlformats.org/officeDocument/2006/relationships/hyperlink" Target="https://www.ncbi.nlm.nih.gov/pubmed/31893516" TargetMode="External"/><Relationship Id="rId318" Type="http://schemas.openxmlformats.org/officeDocument/2006/relationships/hyperlink" Target="https://jamanetwork.com/journals/jamaoncology/fullarticle/2761983" TargetMode="External"/><Relationship Id="rId317" Type="http://schemas.openxmlformats.org/officeDocument/2006/relationships/hyperlink" Target="http://www.quadshotnews.com/2020/03/pappy.html" TargetMode="External"/><Relationship Id="rId559" Type="http://schemas.openxmlformats.org/officeDocument/2006/relationships/hyperlink" Target="https://www.ncbi.nlm.nih.gov/pubmed/20142602" TargetMode="External"/><Relationship Id="rId550" Type="http://schemas.openxmlformats.org/officeDocument/2006/relationships/hyperlink" Target="https://www.ncbi.nlm.nih.gov/pmc/articles/PMC5473778/" TargetMode="External"/><Relationship Id="rId792" Type="http://schemas.openxmlformats.org/officeDocument/2006/relationships/hyperlink" Target="https://www.redjournal.org/article/S0360-3016(14)03404-X/fulltext" TargetMode="External"/><Relationship Id="rId791" Type="http://schemas.openxmlformats.org/officeDocument/2006/relationships/hyperlink" Target="https://www.redjournal.org/article/S0360-3016(09)03022-3/fulltext" TargetMode="External"/><Relationship Id="rId1140" Type="http://schemas.openxmlformats.org/officeDocument/2006/relationships/hyperlink" Target="https://insights.ovid.com/pubmed?pmid=11176606" TargetMode="External"/><Relationship Id="rId790" Type="http://schemas.openxmlformats.org/officeDocument/2006/relationships/hyperlink" Target="https://www.redjournal.org/article/S0360-3016(97)00284-8/abstract" TargetMode="External"/><Relationship Id="rId1141" Type="http://schemas.openxmlformats.org/officeDocument/2006/relationships/hyperlink" Target="https://link.springer.com/article/10.1007%2Fs00066-005-1407-6" TargetMode="External"/><Relationship Id="rId1142" Type="http://schemas.openxmlformats.org/officeDocument/2006/relationships/hyperlink" Target="https://www.sciencedirect.com/science/article/pii/S0360301609036840?via%3Dihub" TargetMode="External"/><Relationship Id="rId312" Type="http://schemas.openxmlformats.org/officeDocument/2006/relationships/hyperlink" Target="https://www.ncbi.nlm.nih.gov/pubmed/30196912" TargetMode="External"/><Relationship Id="rId554" Type="http://schemas.openxmlformats.org/officeDocument/2006/relationships/hyperlink" Target="https://www.ncbi.nlm.nih.gov/pubmed/28445581" TargetMode="External"/><Relationship Id="rId796" Type="http://schemas.openxmlformats.org/officeDocument/2006/relationships/hyperlink" Target="https://www.nejm.org/doi/10.1056/NEJMoa031317?url_ver=Z39.88-2003&amp;rfr_id=ori:rid:crossref.org&amp;rfr_dat=cr_pub%3dwww.ncbi.nlm.nih.gov" TargetMode="External"/><Relationship Id="rId1143" Type="http://schemas.openxmlformats.org/officeDocument/2006/relationships/hyperlink" Target="https://www.sciencedirect.com/science/article/pii/0360301689903738?via%3Dihub" TargetMode="External"/><Relationship Id="rId311" Type="http://schemas.openxmlformats.org/officeDocument/2006/relationships/hyperlink" Target="https://www.ncbi.nlm.nih.gov/pubmed/19362781" TargetMode="External"/><Relationship Id="rId553" Type="http://schemas.openxmlformats.org/officeDocument/2006/relationships/hyperlink" Target="https://www.ncbi.nlm.nih.gov/pubmed/28278337" TargetMode="External"/><Relationship Id="rId795" Type="http://schemas.openxmlformats.org/officeDocument/2006/relationships/hyperlink" Target="https://www.nejm.org/doi/10.1056/NEJMoa031317?url_ver=Z39.88-2003&amp;rfr_id=ori:rid:crossref.org&amp;rfr_dat=cr_pub%3dwww.ncbi.nlm.nih.gov" TargetMode="External"/><Relationship Id="rId1144" Type="http://schemas.openxmlformats.org/officeDocument/2006/relationships/hyperlink" Target="https://www.sciencedirect.com/science/article/pii/S0360301609036840?via%3Dihub" TargetMode="External"/><Relationship Id="rId310" Type="http://schemas.openxmlformats.org/officeDocument/2006/relationships/hyperlink" Target="https://www.ncbi.nlm.nih.gov/pubmed/15803007" TargetMode="External"/><Relationship Id="rId552" Type="http://schemas.openxmlformats.org/officeDocument/2006/relationships/hyperlink" Target="http://ncbi.nlm.nih.gov/pubmed/29757457" TargetMode="External"/><Relationship Id="rId794" Type="http://schemas.openxmlformats.org/officeDocument/2006/relationships/hyperlink" Target="https://www.ncbi.nlm.nih.gov/pubmed/9738804" TargetMode="External"/><Relationship Id="rId1145" Type="http://schemas.openxmlformats.org/officeDocument/2006/relationships/hyperlink" Target="https://www.sciencedirect.com/science/article/pii/S0936655504000809?via%3Dihub" TargetMode="External"/><Relationship Id="rId551" Type="http://schemas.openxmlformats.org/officeDocument/2006/relationships/hyperlink" Target="https://www.ncbi.nlm.nih.gov/pubmed/26685937" TargetMode="External"/><Relationship Id="rId793" Type="http://schemas.openxmlformats.org/officeDocument/2006/relationships/hyperlink" Target="http://www.nejm.org/doi/full/10.1056/NEJM199106133242402" TargetMode="External"/><Relationship Id="rId1146" Type="http://schemas.openxmlformats.org/officeDocument/2006/relationships/hyperlink" Target="https://insights.ovid.com/pubmed?pmid=28177974" TargetMode="External"/><Relationship Id="rId297" Type="http://schemas.openxmlformats.org/officeDocument/2006/relationships/hyperlink" Target="https://www.redjournal.org/article/S0360-3016(19)33428-5/pdf" TargetMode="External"/><Relationship Id="rId296" Type="http://schemas.openxmlformats.org/officeDocument/2006/relationships/hyperlink" Target="https://www.sciencedirect.com/science/article/pii/S0167814017326865?via%3Dihub" TargetMode="External"/><Relationship Id="rId295" Type="http://schemas.openxmlformats.org/officeDocument/2006/relationships/hyperlink" Target="https://www.ncbi.nlm.nih.gov/pubmed/24721546" TargetMode="External"/><Relationship Id="rId294" Type="http://schemas.openxmlformats.org/officeDocument/2006/relationships/hyperlink" Target="https://www.ncbi.nlm.nih.gov/pubmed/25091709" TargetMode="External"/><Relationship Id="rId299" Type="http://schemas.openxmlformats.org/officeDocument/2006/relationships/hyperlink" Target="https://www.sciencedirect.com/science/article/pii/S1053429602800649?via%3Dihub" TargetMode="External"/><Relationship Id="rId298" Type="http://schemas.openxmlformats.org/officeDocument/2006/relationships/hyperlink" Target="https://www.ncbi.nlm.nih.gov/pubmed/30409314" TargetMode="External"/><Relationship Id="rId271" Type="http://schemas.openxmlformats.org/officeDocument/2006/relationships/hyperlink" Target="http://econtour.org/cases/28" TargetMode="External"/><Relationship Id="rId270" Type="http://schemas.openxmlformats.org/officeDocument/2006/relationships/hyperlink" Target="http://econtour.org/cases/30" TargetMode="External"/><Relationship Id="rId269" Type="http://schemas.openxmlformats.org/officeDocument/2006/relationships/hyperlink" Target="http://econtour.org/cases/19" TargetMode="External"/><Relationship Id="rId264" Type="http://schemas.openxmlformats.org/officeDocument/2006/relationships/hyperlink" Target="http://econtour.org/cases/72" TargetMode="External"/><Relationship Id="rId263" Type="http://schemas.openxmlformats.org/officeDocument/2006/relationships/hyperlink" Target="https://www.astro.org/uploadedFiles/_MAIN_SITE/Affiliate/ARRO/Resident_Resources/Educational_Resources/Content_Pieces/ARROContourSupraglottic.pdf" TargetMode="External"/><Relationship Id="rId262" Type="http://schemas.openxmlformats.org/officeDocument/2006/relationships/hyperlink" Target="https://www.astro.org/uploadedFiles/_MAIN_SITE/Affiliate/ARRO/Resident_Resources/Educational_Resources/Content_Pieces/SupraglotticLarynx.pdf" TargetMode="External"/><Relationship Id="rId261" Type="http://schemas.openxmlformats.org/officeDocument/2006/relationships/hyperlink" Target="https://www.astro.org/ASTRO/media/ASTRO/AffiliatePages/arro/PDFs/ARROCase_SalivaryGlandTumors.pdf" TargetMode="External"/><Relationship Id="rId268" Type="http://schemas.openxmlformats.org/officeDocument/2006/relationships/hyperlink" Target="http://econtour.org/cases/2" TargetMode="External"/><Relationship Id="rId267" Type="http://schemas.openxmlformats.org/officeDocument/2006/relationships/hyperlink" Target="http://econtour.org/cases/37" TargetMode="External"/><Relationship Id="rId266" Type="http://schemas.openxmlformats.org/officeDocument/2006/relationships/hyperlink" Target="https://www.sciencedirect.com/science/article/pii/S0167814015004016?via%3Dihub" TargetMode="External"/><Relationship Id="rId265" Type="http://schemas.openxmlformats.org/officeDocument/2006/relationships/hyperlink" Target="https://www.ncbi.nlm.nih.gov/pubmed/25499048" TargetMode="External"/><Relationship Id="rId260" Type="http://schemas.openxmlformats.org/officeDocument/2006/relationships/hyperlink" Target="https://www.astro.org/uploadedFiles/_MAIN_SITE/Affiliate/ARRO/Resident_Resources/Educational_Resources/Content_Pieces/SNUC.pdf" TargetMode="External"/><Relationship Id="rId259" Type="http://schemas.openxmlformats.org/officeDocument/2006/relationships/hyperlink" Target="https://www.astro.org/uploadedFiles/_MAIN_SITE/Affiliate/ARRO/Resident_Resources/Educational_Resources/Content_Pieces/PalliativeRONonmelanoma.pdf" TargetMode="External"/><Relationship Id="rId258" Type="http://schemas.openxmlformats.org/officeDocument/2006/relationships/hyperlink" Target="https://www.astro.org/ASTRO/media/ASTRO/AffiliatePages/arro/PDFs/ARROCase_HPV_OPX.pdf" TargetMode="External"/><Relationship Id="rId253" Type="http://schemas.openxmlformats.org/officeDocument/2006/relationships/hyperlink" Target="https://www.astro.org/ASTRO/media/ASTRO/AffiliatePages/arro/PDFs/ARROCase_MerkelCell.pdf" TargetMode="External"/><Relationship Id="rId495" Type="http://schemas.openxmlformats.org/officeDocument/2006/relationships/hyperlink" Target="https://twitter.com/NicholasZaorsky/status/1211377339113840647" TargetMode="External"/><Relationship Id="rId252" Type="http://schemas.openxmlformats.org/officeDocument/2006/relationships/hyperlink" Target="https://www.astro.org/ASTRO/media/ASTRO/AffiliatePages/arro/PDFs/ARROCase_HN_PerineuralInvasion.pdf" TargetMode="External"/><Relationship Id="rId494" Type="http://schemas.openxmlformats.org/officeDocument/2006/relationships/hyperlink" Target="https://www.rtog.org/ClinicalTrials/ProtocolTable/StudyDetails.aspx?action=openFile&amp;FileID=12509" TargetMode="External"/><Relationship Id="rId251" Type="http://schemas.openxmlformats.org/officeDocument/2006/relationships/hyperlink" Target="https://www.astro.org/uploadedFiles/_MAIN_SITE/Affiliate/ARRO/Resident_Resources/Educational_Resources/ARROcase/Content_Pieces/Nasopharynx.pdf" TargetMode="External"/><Relationship Id="rId493" Type="http://schemas.openxmlformats.org/officeDocument/2006/relationships/hyperlink" Target="https://www.sciencedirect.com/science/article/pii/S0167814017326865?via%3Dihub" TargetMode="External"/><Relationship Id="rId250" Type="http://schemas.openxmlformats.org/officeDocument/2006/relationships/hyperlink" Target="https://www.astro.org/ASTRO/media/ASTRO/AffiliatePages/arro/PDFs/ARROCase_Esthesioneuroblastoma.pdf" TargetMode="External"/><Relationship Id="rId492" Type="http://schemas.openxmlformats.org/officeDocument/2006/relationships/hyperlink" Target="https://www.nejm.org/doi/full/10.1056/NEJMoa1905287" TargetMode="External"/><Relationship Id="rId257" Type="http://schemas.openxmlformats.org/officeDocument/2006/relationships/hyperlink" Target="https://www.astro.org/uploadedFiles/_MAIN_SITE/Affiliate/ARRO/Resident_Resources/Educational_Resources/Content_Pieces/BOTContour.pdf" TargetMode="External"/><Relationship Id="rId499" Type="http://schemas.openxmlformats.org/officeDocument/2006/relationships/hyperlink" Target="https://www.asco.org/research-guidelines/quality-guidelines/guidelines/head-and-neck-cancer#/24416" TargetMode="External"/><Relationship Id="rId256" Type="http://schemas.openxmlformats.org/officeDocument/2006/relationships/hyperlink" Target="https://www.astro.org/uploadedFiles/_MAIN_SITE/Affiliate/ARRO/Resident_Resources/Educational_Resources/Content_Pieces/BOTCase.pdf%5C" TargetMode="External"/><Relationship Id="rId498" Type="http://schemas.openxmlformats.org/officeDocument/2006/relationships/hyperlink" Target="https://twitter.com/NicholasZaorsky/status/1211377339113840647" TargetMode="External"/><Relationship Id="rId255" Type="http://schemas.openxmlformats.org/officeDocument/2006/relationships/hyperlink" Target="https://www.astro.org/ASTRO/media/ASTRO/AffiliatePages/arro/PDFs/ARROcase_Oligomet_HN.pdf" TargetMode="External"/><Relationship Id="rId497" Type="http://schemas.openxmlformats.org/officeDocument/2006/relationships/hyperlink" Target="http://www.quadshotnews.com/2019/07/priority-pass.html" TargetMode="External"/><Relationship Id="rId254" Type="http://schemas.openxmlformats.org/officeDocument/2006/relationships/hyperlink" Target="https://www.astro.org/uploadedFiles/_MAIN_SITE/Affiliate/ARRO/Resident_Resources/Educational_Resources/ARROcase/Content_Pieces/OccultPrimaryofHN.pdf" TargetMode="External"/><Relationship Id="rId496" Type="http://schemas.openxmlformats.org/officeDocument/2006/relationships/hyperlink" Target="https://www.redjournal.org/article/S0360-3016(19)33428-5/pdf" TargetMode="External"/><Relationship Id="rId293" Type="http://schemas.openxmlformats.org/officeDocument/2006/relationships/hyperlink" Target="https://www.sciencedirect.com/science/article/pii/S0360301608004161?via%3Dihub" TargetMode="External"/><Relationship Id="rId292" Type="http://schemas.openxmlformats.org/officeDocument/2006/relationships/hyperlink" Target="https://www.sciencedirect.com/science/article/pii/S0360301618341750" TargetMode="External"/><Relationship Id="rId291" Type="http://schemas.openxmlformats.org/officeDocument/2006/relationships/hyperlink" Target="https://www.thegreenjournal.com/article/S0167-8140(18)33458-3/abstract" TargetMode="External"/><Relationship Id="rId290" Type="http://schemas.openxmlformats.org/officeDocument/2006/relationships/hyperlink" Target="https://www.sciencedirect.com/science/article/pii/S0167814019300234" TargetMode="External"/><Relationship Id="rId286" Type="http://schemas.openxmlformats.org/officeDocument/2006/relationships/hyperlink" Target="https://www.rtog.org/CoreLab/ContouringAtlases.aspx" TargetMode="External"/><Relationship Id="rId285" Type="http://schemas.openxmlformats.org/officeDocument/2006/relationships/hyperlink" Target="https://www.sciencedirect.com/science/article/pii/S0167814013005148?via%3Dihub" TargetMode="External"/><Relationship Id="rId284" Type="http://schemas.openxmlformats.org/officeDocument/2006/relationships/hyperlink" Target="https://www.rtog.org/CoreLab/ContouringAtlases.aspx" TargetMode="External"/><Relationship Id="rId283" Type="http://schemas.openxmlformats.org/officeDocument/2006/relationships/hyperlink" Target="http://econtour.org/cases/82" TargetMode="External"/><Relationship Id="rId289" Type="http://schemas.openxmlformats.org/officeDocument/2006/relationships/hyperlink" Target="https://www.ncbi.nlm.nih.gov/pubmed/30527228" TargetMode="External"/><Relationship Id="rId288" Type="http://schemas.openxmlformats.org/officeDocument/2006/relationships/hyperlink" Target="https://www.sciencedirect.com/science/article/pii/S0167814017326567" TargetMode="External"/><Relationship Id="rId287" Type="http://schemas.openxmlformats.org/officeDocument/2006/relationships/hyperlink" Target="https://radiopaedia.org/cases/lymph-node-levels-of-the-head-and-neck-annotated-ct?lang=us" TargetMode="External"/><Relationship Id="rId282" Type="http://schemas.openxmlformats.org/officeDocument/2006/relationships/hyperlink" Target="http://econtour.org/cases/83" TargetMode="External"/><Relationship Id="rId281" Type="http://schemas.openxmlformats.org/officeDocument/2006/relationships/hyperlink" Target="http://econtour.org/cases/81" TargetMode="External"/><Relationship Id="rId280" Type="http://schemas.openxmlformats.org/officeDocument/2006/relationships/hyperlink" Target="http://econtour.org/cases/6" TargetMode="External"/><Relationship Id="rId275" Type="http://schemas.openxmlformats.org/officeDocument/2006/relationships/hyperlink" Target="http://econtour.org/cases/18" TargetMode="External"/><Relationship Id="rId274" Type="http://schemas.openxmlformats.org/officeDocument/2006/relationships/hyperlink" Target="http://econtour.org/cases/1" TargetMode="External"/><Relationship Id="rId273" Type="http://schemas.openxmlformats.org/officeDocument/2006/relationships/hyperlink" Target="http://econtour.org/cases/31" TargetMode="External"/><Relationship Id="rId272" Type="http://schemas.openxmlformats.org/officeDocument/2006/relationships/hyperlink" Target="http://econtour.org/cases/3" TargetMode="External"/><Relationship Id="rId279" Type="http://schemas.openxmlformats.org/officeDocument/2006/relationships/hyperlink" Target="http://econtour.org/cases/21" TargetMode="External"/><Relationship Id="rId278" Type="http://schemas.openxmlformats.org/officeDocument/2006/relationships/hyperlink" Target="http://econtour.org/cases/24" TargetMode="External"/><Relationship Id="rId277" Type="http://schemas.openxmlformats.org/officeDocument/2006/relationships/hyperlink" Target="http://econtour.org/cases/27" TargetMode="External"/><Relationship Id="rId276" Type="http://schemas.openxmlformats.org/officeDocument/2006/relationships/hyperlink" Target="http://econtour.org/cases/5" TargetMode="External"/><Relationship Id="rId907" Type="http://schemas.openxmlformats.org/officeDocument/2006/relationships/hyperlink" Target="https://www.instagram.com/p/B_SHjBxgtg_/?utm_source=ig_web_copy_link" TargetMode="External"/><Relationship Id="rId906" Type="http://schemas.openxmlformats.org/officeDocument/2006/relationships/image" Target="media/image6.png"/><Relationship Id="rId905" Type="http://schemas.openxmlformats.org/officeDocument/2006/relationships/hyperlink" Target="https://www.instagram.com/p/B_UdywggNfS/?utm_source=ig_web_copy_link" TargetMode="External"/><Relationship Id="rId904" Type="http://schemas.openxmlformats.org/officeDocument/2006/relationships/hyperlink" Target="https://www.ncbi.nlm.nih.gov/pubmed/32059183" TargetMode="External"/><Relationship Id="rId909" Type="http://schemas.openxmlformats.org/officeDocument/2006/relationships/hyperlink" Target="https://www.sciencedirect.com/science/article/pii/S0167814013005148?via%3Dihub" TargetMode="External"/><Relationship Id="rId908" Type="http://schemas.openxmlformats.org/officeDocument/2006/relationships/image" Target="media/image19.png"/><Relationship Id="rId903" Type="http://schemas.openxmlformats.org/officeDocument/2006/relationships/hyperlink" Target="http://www.quadshotnews.com/2019/12/get-after-it.html" TargetMode="External"/><Relationship Id="rId902" Type="http://schemas.openxmlformats.org/officeDocument/2006/relationships/hyperlink" Target="https://www.ncbi.nlm.nih.gov/books/NBK538179/" TargetMode="External"/><Relationship Id="rId901" Type="http://schemas.openxmlformats.org/officeDocument/2006/relationships/hyperlink" Target="https://www.thegreenjournal.com/article/S0167-8140(19)30155-0/abstract" TargetMode="External"/><Relationship Id="rId900" Type="http://schemas.openxmlformats.org/officeDocument/2006/relationships/hyperlink" Target="https://www.ncbi.nlm.nih.gov/books/NBK459354/" TargetMode="External"/><Relationship Id="rId929" Type="http://schemas.openxmlformats.org/officeDocument/2006/relationships/hyperlink" Target="http://ascopubs.org/doi/abs/10.1200/jco.2015.61.0063" TargetMode="External"/><Relationship Id="rId928" Type="http://schemas.openxmlformats.org/officeDocument/2006/relationships/hyperlink" Target="https://www.ncbi.nlm.nih.gov/pubmed/30196912" TargetMode="External"/><Relationship Id="rId927" Type="http://schemas.openxmlformats.org/officeDocument/2006/relationships/hyperlink" Target="http://econtour.org/cases/83" TargetMode="External"/><Relationship Id="rId926" Type="http://schemas.openxmlformats.org/officeDocument/2006/relationships/hyperlink" Target="http://econtour.org/cases/81" TargetMode="External"/><Relationship Id="rId921" Type="http://schemas.openxmlformats.org/officeDocument/2006/relationships/hyperlink" Target="https://www.sciencedirect.com/science/article/pii/S0167814013005148?via%3Dihub" TargetMode="External"/><Relationship Id="rId920" Type="http://schemas.openxmlformats.org/officeDocument/2006/relationships/image" Target="media/image25.png"/><Relationship Id="rId925" Type="http://schemas.openxmlformats.org/officeDocument/2006/relationships/hyperlink" Target="https://www.astro.org/uploadedFiles/_MAIN_SITE/Affiliate/ARRO/Resident_Resources/Educational_Resources/ARROcase/Content_Pieces/OccultPrimaryofHN.pdf" TargetMode="External"/><Relationship Id="rId924" Type="http://schemas.openxmlformats.org/officeDocument/2006/relationships/hyperlink" Target="http://econtour.org/cases/6" TargetMode="External"/><Relationship Id="rId923" Type="http://schemas.openxmlformats.org/officeDocument/2006/relationships/hyperlink" Target="http://econtour.org/cases/72" TargetMode="External"/><Relationship Id="rId922" Type="http://schemas.openxmlformats.org/officeDocument/2006/relationships/hyperlink" Target="https://radiopaedia.org/cases/lymph-node-levels-of-the-head-and-neck-annotated-ct?lang=us" TargetMode="External"/><Relationship Id="rId918" Type="http://schemas.openxmlformats.org/officeDocument/2006/relationships/hyperlink" Target="https://www.astro.org/ASTRO/media/ASTRO/Patient%20Care%20and%20Research/PDFs/PracPara_I131SodiumIodide.pdf" TargetMode="External"/><Relationship Id="rId917" Type="http://schemas.openxmlformats.org/officeDocument/2006/relationships/hyperlink" Target="https://www.liebertpub.com/doi/full/10.1089/thy.2012.0302" TargetMode="External"/><Relationship Id="rId916" Type="http://schemas.openxmlformats.org/officeDocument/2006/relationships/hyperlink" Target="https://www.liebertpub.com/doi/full/10.1089/thy.2012.0302" TargetMode="External"/><Relationship Id="rId915" Type="http://schemas.openxmlformats.org/officeDocument/2006/relationships/hyperlink" Target="https://www.nejm.org/doi/full/10.1056/NEJMoa1406470" TargetMode="External"/><Relationship Id="rId919" Type="http://schemas.openxmlformats.org/officeDocument/2006/relationships/hyperlink" Target="https://www.nejm.org/doi/full/10.1056/nejmoa1109589" TargetMode="External"/><Relationship Id="rId910" Type="http://schemas.openxmlformats.org/officeDocument/2006/relationships/hyperlink" Target="https://radiopaedia.org/cases/lymph-node-levels-of-the-head-and-neck-annotated-ct?lang=us" TargetMode="External"/><Relationship Id="rId914" Type="http://schemas.openxmlformats.org/officeDocument/2006/relationships/hyperlink" Target="http://econtour.org/cases/83" TargetMode="External"/><Relationship Id="rId913" Type="http://schemas.openxmlformats.org/officeDocument/2006/relationships/hyperlink" Target="http://econtour.org/cases/81" TargetMode="External"/><Relationship Id="rId912" Type="http://schemas.openxmlformats.org/officeDocument/2006/relationships/hyperlink" Target="http://econtour.org/cases/21" TargetMode="External"/><Relationship Id="rId911" Type="http://schemas.openxmlformats.org/officeDocument/2006/relationships/hyperlink" Target="http://econtour.org/cases/72" TargetMode="External"/><Relationship Id="rId629" Type="http://schemas.openxmlformats.org/officeDocument/2006/relationships/hyperlink" Target="http://www.quadshotnews.com/2019/05/who-is-will-rogers.html" TargetMode="External"/><Relationship Id="rId624" Type="http://schemas.openxmlformats.org/officeDocument/2006/relationships/hyperlink" Target="http://ascopubs.org/doi/pdf/10.1200/JCO.2012.44.0164" TargetMode="External"/><Relationship Id="rId866" Type="http://schemas.openxmlformats.org/officeDocument/2006/relationships/hyperlink" Target="https://www.astro.org/uploadedFiles/_MAIN_SITE/Affiliate/ARRO/Resident_Resources/Educational_Resources/Content_Pieces/ARROContourSupraglottic.pdf" TargetMode="External"/><Relationship Id="rId623" Type="http://schemas.openxmlformats.org/officeDocument/2006/relationships/hyperlink" Target="https://www.ncbi.nlm.nih.gov/pmc/articles/PMC4195851/" TargetMode="External"/><Relationship Id="rId865" Type="http://schemas.openxmlformats.org/officeDocument/2006/relationships/hyperlink" Target="https://www.astro.org/uploadedFiles/_MAIN_SITE/Affiliate/ARRO/Resident_Resources/Educational_Resources/Content_Pieces/SupraglotticLarynx.pdf" TargetMode="External"/><Relationship Id="rId622" Type="http://schemas.openxmlformats.org/officeDocument/2006/relationships/hyperlink" Target="https://www.ncbi.nlm.nih.gov/pmc/articles/PMC4195851/" TargetMode="External"/><Relationship Id="rId864" Type="http://schemas.openxmlformats.org/officeDocument/2006/relationships/hyperlink" Target="https://www.astro.org/uploadedFiles/_MAIN_SITE/Affiliate/ARRO/Resident_Resources/Educational_Resources/ARROcase/Content_Pieces/ARROCaseEarlyStageGlottic.pdf" TargetMode="External"/><Relationship Id="rId621" Type="http://schemas.openxmlformats.org/officeDocument/2006/relationships/hyperlink" Target="https://www.redjournal.org/article/S0360-3016(19)34438-4/abstract" TargetMode="External"/><Relationship Id="rId863" Type="http://schemas.openxmlformats.org/officeDocument/2006/relationships/hyperlink" Target="http://econtour.org/cases/18" TargetMode="External"/><Relationship Id="rId628" Type="http://schemas.openxmlformats.org/officeDocument/2006/relationships/hyperlink" Target="https://jamanetwork.com/journals/jamaotolaryngology/fullarticle/2732863" TargetMode="External"/><Relationship Id="rId627" Type="http://schemas.openxmlformats.org/officeDocument/2006/relationships/hyperlink" Target="https://pubmed.ncbi.nlm.nih.gov/32496903/" TargetMode="External"/><Relationship Id="rId869" Type="http://schemas.openxmlformats.org/officeDocument/2006/relationships/hyperlink" Target="http://econtour.org/cases/72" TargetMode="External"/><Relationship Id="rId626" Type="http://schemas.openxmlformats.org/officeDocument/2006/relationships/hyperlink" Target="http://ascopubs.org/doi/pdf/10.1200/JCO.2014.58.6412" TargetMode="External"/><Relationship Id="rId868" Type="http://schemas.openxmlformats.org/officeDocument/2006/relationships/hyperlink" Target="https://link.springer.com/article/10.1007%2Fs004050050249" TargetMode="External"/><Relationship Id="rId625" Type="http://schemas.openxmlformats.org/officeDocument/2006/relationships/image" Target="media/image1.png"/><Relationship Id="rId867" Type="http://schemas.openxmlformats.org/officeDocument/2006/relationships/hyperlink" Target="https://twitter.com/NicholasZaorsky/status/1211456862958358528" TargetMode="External"/><Relationship Id="rId620" Type="http://schemas.openxmlformats.org/officeDocument/2006/relationships/hyperlink" Target="https://www.ncbi.nlm.nih.gov/pmc/articles/PMC4162493/" TargetMode="External"/><Relationship Id="rId862" Type="http://schemas.openxmlformats.org/officeDocument/2006/relationships/hyperlink" Target="https://www.sciencedirect.com/science/article/pii/S0167814017326567" TargetMode="External"/><Relationship Id="rId861" Type="http://schemas.openxmlformats.org/officeDocument/2006/relationships/hyperlink" Target="https://onlinelibrary.wiley.com/doi/full/10.1002/hed.23967" TargetMode="External"/><Relationship Id="rId860" Type="http://schemas.openxmlformats.org/officeDocument/2006/relationships/hyperlink" Target="https://www.astro.org/uploadedFiles/_MAIN_SITE/Affiliate/ARRO/Resident_Resources/Educational_Resources/ARROcase/Content_Pieces/ARROCaseEarlyStageGlottic.pdf" TargetMode="External"/><Relationship Id="rId619" Type="http://schemas.openxmlformats.org/officeDocument/2006/relationships/hyperlink" Target="https://www.ncbi.nlm.nih.gov/pmc/articles/PMC4239304/" TargetMode="External"/><Relationship Id="rId618" Type="http://schemas.openxmlformats.org/officeDocument/2006/relationships/hyperlink" Target="https://www.ncbi.nlm.nih.gov/pmc/articles/PMC2943767/" TargetMode="External"/><Relationship Id="rId613" Type="http://schemas.openxmlformats.org/officeDocument/2006/relationships/hyperlink" Target="https://www.asco.org/research-guidelines/quality-guidelines/guidelines/head-and-neck-cancer#/35966" TargetMode="External"/><Relationship Id="rId855" Type="http://schemas.openxmlformats.org/officeDocument/2006/relationships/hyperlink" Target="https://www.nejm.org/doi/10.1056/NEJMoa031317?url_ver=Z39.88-2003&amp;rfr_id=ori:rid:crossref.org&amp;rfr_dat=cr_pub%3dwww.ncbi.nlm.nih.gov" TargetMode="External"/><Relationship Id="rId612" Type="http://schemas.openxmlformats.org/officeDocument/2006/relationships/hyperlink" Target="https://www.asco.org/research-guidelines/quality-guidelines/guidelines/head-and-neck-cancer#/34961" TargetMode="External"/><Relationship Id="rId854" Type="http://schemas.openxmlformats.org/officeDocument/2006/relationships/hyperlink" Target="https://www.nejm.org/doi/10.1056/NEJMoa031317?url_ver=Z39.88-2003&amp;rfr_id=ori:rid:crossref.org&amp;rfr_dat=cr_pub%3dwww.ncbi.nlm.nih.gov" TargetMode="External"/><Relationship Id="rId611" Type="http://schemas.openxmlformats.org/officeDocument/2006/relationships/hyperlink" Target="https://www.asco.org/research-guidelines/quality-guidelines/guidelines/head-and-neck-cancer#/32806" TargetMode="External"/><Relationship Id="rId853" Type="http://schemas.openxmlformats.org/officeDocument/2006/relationships/hyperlink" Target="https://www.ncbi.nlm.nih.gov/pubmed/32051896" TargetMode="External"/><Relationship Id="rId610" Type="http://schemas.openxmlformats.org/officeDocument/2006/relationships/hyperlink" Target="https://www.asco.org/research-guidelines/quality-guidelines/guidelines/head-and-neck-cancer#/28176" TargetMode="External"/><Relationship Id="rId852" Type="http://schemas.openxmlformats.org/officeDocument/2006/relationships/hyperlink" Target="https://meetinglibrary.asco.org/record/186722/abstract" TargetMode="External"/><Relationship Id="rId617" Type="http://schemas.openxmlformats.org/officeDocument/2006/relationships/hyperlink" Target="http://www.quadshotnews.com/2019/08/because-tors.html" TargetMode="External"/><Relationship Id="rId859" Type="http://schemas.openxmlformats.org/officeDocument/2006/relationships/hyperlink" Target="http://econtour.org/cases/27" TargetMode="External"/><Relationship Id="rId616" Type="http://schemas.openxmlformats.org/officeDocument/2006/relationships/hyperlink" Target="https://www.ncbi.nlm.nih.gov/pubmed/23576186" TargetMode="External"/><Relationship Id="rId858" Type="http://schemas.openxmlformats.org/officeDocument/2006/relationships/hyperlink" Target="http://econtour.org/cases/5" TargetMode="External"/><Relationship Id="rId615" Type="http://schemas.openxmlformats.org/officeDocument/2006/relationships/hyperlink" Target="https://academic.oup.com/jnci/article/111/9/933/5304782" TargetMode="External"/><Relationship Id="rId857" Type="http://schemas.openxmlformats.org/officeDocument/2006/relationships/hyperlink" Target="http://www.nejm.org/doi/full/10.1056/NEJMoa032646" TargetMode="External"/><Relationship Id="rId614" Type="http://schemas.openxmlformats.org/officeDocument/2006/relationships/hyperlink" Target="http://www.quadshotnews.com/2019/02/express-yourself.html" TargetMode="External"/><Relationship Id="rId856" Type="http://schemas.openxmlformats.org/officeDocument/2006/relationships/hyperlink" Target="https://www.ncbi.nlm.nih.gov/pmc/articles/PMC4911537/" TargetMode="External"/><Relationship Id="rId851" Type="http://schemas.openxmlformats.org/officeDocument/2006/relationships/hyperlink" Target="https://pubmed.ncbi.nlm.nih.gov/27716125/" TargetMode="External"/><Relationship Id="rId850" Type="http://schemas.openxmlformats.org/officeDocument/2006/relationships/hyperlink" Target="https://www.ncbi.nlm.nih.gov/pubmed/3143690" TargetMode="External"/><Relationship Id="rId409" Type="http://schemas.openxmlformats.org/officeDocument/2006/relationships/hyperlink" Target="https://www.sciencedirect.com/science/article/pii/S0167814019303779" TargetMode="External"/><Relationship Id="rId404" Type="http://schemas.openxmlformats.org/officeDocument/2006/relationships/hyperlink" Target="https://radiopaedia.org/cases/lymph-node-levels-of-the-head-and-neck-annotated-ct?lang=us" TargetMode="External"/><Relationship Id="rId646" Type="http://schemas.openxmlformats.org/officeDocument/2006/relationships/hyperlink" Target="https://ascopubs.org/doi/abs/10.1200/JCO.19.00463" TargetMode="External"/><Relationship Id="rId888" Type="http://schemas.openxmlformats.org/officeDocument/2006/relationships/hyperlink" Target="https://www.sciencedirect.com/science/article/pii/S0167814013005148?via%3Dihub" TargetMode="External"/><Relationship Id="rId403" Type="http://schemas.openxmlformats.org/officeDocument/2006/relationships/hyperlink" Target="https://www.sciencedirect.com/science/article/pii/S0167814013005148?via%3Dihub" TargetMode="External"/><Relationship Id="rId645" Type="http://schemas.openxmlformats.org/officeDocument/2006/relationships/hyperlink" Target="http://ascopubs.org/doi/full/10.1200/JCO.2016.68.3300" TargetMode="External"/><Relationship Id="rId887" Type="http://schemas.openxmlformats.org/officeDocument/2006/relationships/hyperlink" Target="https://www.ncbi.nlm.nih.gov/books/NBK459299/" TargetMode="External"/><Relationship Id="rId402" Type="http://schemas.openxmlformats.org/officeDocument/2006/relationships/hyperlink" Target="http://econtour.org/cases/82" TargetMode="External"/><Relationship Id="rId644" Type="http://schemas.openxmlformats.org/officeDocument/2006/relationships/hyperlink" Target="http://ascopubs.org/doi/full/10.1200/JCO.2016.68.3300" TargetMode="External"/><Relationship Id="rId886" Type="http://schemas.openxmlformats.org/officeDocument/2006/relationships/hyperlink" Target="https://www.ncbi.nlm.nih.gov/books/NBK519038/" TargetMode="External"/><Relationship Id="rId401" Type="http://schemas.openxmlformats.org/officeDocument/2006/relationships/hyperlink" Target="http://econtour.org/cases/83" TargetMode="External"/><Relationship Id="rId643" Type="http://schemas.openxmlformats.org/officeDocument/2006/relationships/hyperlink" Target="http://www.quadshotnews.com/2018/11/weakly-cetuximab.html" TargetMode="External"/><Relationship Id="rId885" Type="http://schemas.openxmlformats.org/officeDocument/2006/relationships/hyperlink" Target="https://www.ncbi.nlm.nih.gov/books/NBK536943/" TargetMode="External"/><Relationship Id="rId408" Type="http://schemas.openxmlformats.org/officeDocument/2006/relationships/hyperlink" Target="https://twitter.com/NicholasZaorsky/status/1211377339113840647" TargetMode="External"/><Relationship Id="rId407" Type="http://schemas.openxmlformats.org/officeDocument/2006/relationships/image" Target="media/image3.png"/><Relationship Id="rId649" Type="http://schemas.openxmlformats.org/officeDocument/2006/relationships/hyperlink" Target="http://www.quadshotnews.com/2019/08/because-tors.html" TargetMode="External"/><Relationship Id="rId406" Type="http://schemas.openxmlformats.org/officeDocument/2006/relationships/hyperlink" Target="https://twitter.com/NicholasZaorsky/status/1211377339113840647" TargetMode="External"/><Relationship Id="rId648" Type="http://schemas.openxmlformats.org/officeDocument/2006/relationships/hyperlink" Target="https://www.sciencedirect.com/science/article/pii/S1470204519304103?via%3Dihub" TargetMode="External"/><Relationship Id="rId405" Type="http://schemas.openxmlformats.org/officeDocument/2006/relationships/hyperlink" Target="https://pubmed.ncbi.nlm.nih.gov/32497264/" TargetMode="External"/><Relationship Id="rId647" Type="http://schemas.openxmlformats.org/officeDocument/2006/relationships/hyperlink" Target="http://www.quadshotnews.com/2019/06/dirty-30.html" TargetMode="External"/><Relationship Id="rId889" Type="http://schemas.openxmlformats.org/officeDocument/2006/relationships/hyperlink" Target="https://radiopaedia.org/cases/lymph-node-levels-of-the-head-and-neck-annotated-ct?lang=us" TargetMode="External"/><Relationship Id="rId880" Type="http://schemas.openxmlformats.org/officeDocument/2006/relationships/hyperlink" Target="https://www.asco.org/research-guidelines/quality-guidelines/guidelines/head-and-neck-cancer#/24416" TargetMode="External"/><Relationship Id="rId400" Type="http://schemas.openxmlformats.org/officeDocument/2006/relationships/hyperlink" Target="http://econtour.org/cases/81" TargetMode="External"/><Relationship Id="rId642" Type="http://schemas.openxmlformats.org/officeDocument/2006/relationships/hyperlink" Target="https://www.thelancet.com/journals/lancet/article/PIIS0140-6736(18)32752-1/fulltext" TargetMode="External"/><Relationship Id="rId884" Type="http://schemas.openxmlformats.org/officeDocument/2006/relationships/hyperlink" Target="https://www.ncbi.nlm.nih.gov/books/NBK459354/" TargetMode="External"/><Relationship Id="rId641" Type="http://schemas.openxmlformats.org/officeDocument/2006/relationships/image" Target="media/image14.png"/><Relationship Id="rId883" Type="http://schemas.openxmlformats.org/officeDocument/2006/relationships/hyperlink" Target="https://www.ncbi.nlm.nih.gov/books/NBK539775/" TargetMode="External"/><Relationship Id="rId640" Type="http://schemas.openxmlformats.org/officeDocument/2006/relationships/hyperlink" Target="https://pubmed.ncbi.nlm.nih.gov/32496903/" TargetMode="External"/><Relationship Id="rId882" Type="http://schemas.openxmlformats.org/officeDocument/2006/relationships/hyperlink" Target="https://www.ncbi.nlm.nih.gov/books/NBK538179/" TargetMode="External"/><Relationship Id="rId881" Type="http://schemas.openxmlformats.org/officeDocument/2006/relationships/image" Target="media/image10.png"/><Relationship Id="rId635" Type="http://schemas.openxmlformats.org/officeDocument/2006/relationships/hyperlink" Target="https://pubmed.ncbi.nlm.nih.gov/32496903/" TargetMode="External"/><Relationship Id="rId877" Type="http://schemas.openxmlformats.org/officeDocument/2006/relationships/hyperlink" Target="https://www.ncbi.nlm.nih.gov/pubmed/25499048" TargetMode="External"/><Relationship Id="rId634" Type="http://schemas.openxmlformats.org/officeDocument/2006/relationships/hyperlink" Target="https://www.ncbi.nlm.nih.gov/pubmed/32017652" TargetMode="External"/><Relationship Id="rId876" Type="http://schemas.openxmlformats.org/officeDocument/2006/relationships/hyperlink" Target="http://econtour.org/cases/82" TargetMode="External"/><Relationship Id="rId633" Type="http://schemas.openxmlformats.org/officeDocument/2006/relationships/hyperlink" Target="http://www.quadshotnews.com/2019/08/is-60-new-70.html" TargetMode="External"/><Relationship Id="rId875" Type="http://schemas.openxmlformats.org/officeDocument/2006/relationships/hyperlink" Target="http://econtour.org/cases/83" TargetMode="External"/><Relationship Id="rId632" Type="http://schemas.openxmlformats.org/officeDocument/2006/relationships/hyperlink" Target="https://ascopubs.org/doi/10.1200/JCO.19.01007" TargetMode="External"/><Relationship Id="rId874" Type="http://schemas.openxmlformats.org/officeDocument/2006/relationships/hyperlink" Target="http://econtour.org/cases/81" TargetMode="External"/><Relationship Id="rId639" Type="http://schemas.openxmlformats.org/officeDocument/2006/relationships/hyperlink" Target="http://www.quadshotnews.com/2018/11/10-4-1016.html" TargetMode="External"/><Relationship Id="rId638" Type="http://schemas.openxmlformats.org/officeDocument/2006/relationships/hyperlink" Target="https://www.thelancet.com/journals/lancet/article/PIIS0140-6736(18)32779-X/fulltext" TargetMode="External"/><Relationship Id="rId637" Type="http://schemas.openxmlformats.org/officeDocument/2006/relationships/hyperlink" Target="https://www.rtog.org/ClinicalTrials/ProtocolTable/StudyDetails.aspx?action=open%20File&amp;FileID=8629" TargetMode="External"/><Relationship Id="rId879" Type="http://schemas.openxmlformats.org/officeDocument/2006/relationships/hyperlink" Target="https://www.sciencedirect.com/science/article/pii/S0167814017326567" TargetMode="External"/><Relationship Id="rId636" Type="http://schemas.openxmlformats.org/officeDocument/2006/relationships/image" Target="media/image9.png"/><Relationship Id="rId878" Type="http://schemas.openxmlformats.org/officeDocument/2006/relationships/hyperlink" Target="http://econtour.org/cases/72" TargetMode="External"/><Relationship Id="rId631" Type="http://schemas.openxmlformats.org/officeDocument/2006/relationships/hyperlink" Target="https://www.sciencedirect.com/science/article/pii/S0360301615031909?via%3Dihub" TargetMode="External"/><Relationship Id="rId873" Type="http://schemas.openxmlformats.org/officeDocument/2006/relationships/hyperlink" Target="https://www.astro.org/uploadedFiles/_MAIN_SITE/Affiliate/ARRO/Resident_Resources/Educational_Resources/Content_Pieces/ARROContourSupraglottic.pdf" TargetMode="External"/><Relationship Id="rId630" Type="http://schemas.openxmlformats.org/officeDocument/2006/relationships/hyperlink" Target="https://www.thelancet.com/journals/lanonc/article/PIIS1470-2045(17)30246-2/fulltext" TargetMode="External"/><Relationship Id="rId872" Type="http://schemas.openxmlformats.org/officeDocument/2006/relationships/hyperlink" Target="https://www.astro.org/uploadedFiles/_MAIN_SITE/Affiliate/ARRO/Resident_Resources/Educational_Resources/Content_Pieces/SupraglotticLarynx.pdf" TargetMode="External"/><Relationship Id="rId871" Type="http://schemas.openxmlformats.org/officeDocument/2006/relationships/hyperlink" Target="http://econtour.org/cases/24" TargetMode="External"/><Relationship Id="rId870" Type="http://schemas.openxmlformats.org/officeDocument/2006/relationships/hyperlink" Target="http://econtour.org/cases/18" TargetMode="External"/><Relationship Id="rId829" Type="http://schemas.openxmlformats.org/officeDocument/2006/relationships/hyperlink" Target="http://econtour.org/cases/18" TargetMode="External"/><Relationship Id="rId828" Type="http://schemas.openxmlformats.org/officeDocument/2006/relationships/hyperlink" Target="https://www.sciencedirect.com/science/article/pii/S0167814015004016?via%3Dihub" TargetMode="External"/><Relationship Id="rId827" Type="http://schemas.openxmlformats.org/officeDocument/2006/relationships/hyperlink" Target="https://www.ncbi.nlm.nih.gov/pubmed/25499048" TargetMode="External"/><Relationship Id="rId822" Type="http://schemas.openxmlformats.org/officeDocument/2006/relationships/hyperlink" Target="https://twitter.com/NicholasZaorsky/status/1211377339113840647" TargetMode="External"/><Relationship Id="rId821" Type="http://schemas.openxmlformats.org/officeDocument/2006/relationships/hyperlink" Target="https://twitter.com/NicholasZaorsky/status/1211383604523257858" TargetMode="External"/><Relationship Id="rId820" Type="http://schemas.openxmlformats.org/officeDocument/2006/relationships/hyperlink" Target="https://twitter.com/NicholasZaorsky/status/1211456862958358528" TargetMode="External"/><Relationship Id="rId826" Type="http://schemas.openxmlformats.org/officeDocument/2006/relationships/hyperlink" Target="http://econtour.org/cases/72" TargetMode="External"/><Relationship Id="rId825" Type="http://schemas.openxmlformats.org/officeDocument/2006/relationships/hyperlink" Target="https://www.astro.org/uploadedFiles/_MAIN_SITE/Affiliate/ARRO/Resident_Resources/Educational_Resources/Content_Pieces/ARROContourSupraglottic.pdf" TargetMode="External"/><Relationship Id="rId824" Type="http://schemas.openxmlformats.org/officeDocument/2006/relationships/hyperlink" Target="https://www.astro.org/uploadedFiles/_MAIN_SITE/Affiliate/ARRO/Resident_Resources/Educational_Resources/Content_Pieces/SupraglotticLarynx.pdf" TargetMode="External"/><Relationship Id="rId823" Type="http://schemas.openxmlformats.org/officeDocument/2006/relationships/hyperlink" Target="https://www.astro.org/uploadedFiles/_MAIN_SITE/Affiliate/ARRO/Resident_Resources/Educational_Resources/ARROcase/Content_Pieces/ARROCaseEarlyStageGlottic.pdf" TargetMode="External"/><Relationship Id="rId819" Type="http://schemas.openxmlformats.org/officeDocument/2006/relationships/hyperlink" Target="https://twitter.com/NicholasZaorsky/status/1211452057573613569" TargetMode="External"/><Relationship Id="rId818" Type="http://schemas.openxmlformats.org/officeDocument/2006/relationships/hyperlink" Target="http://www.acro.org/" TargetMode="External"/><Relationship Id="rId817" Type="http://schemas.openxmlformats.org/officeDocument/2006/relationships/hyperlink" Target="https://www.ncbi.nlm.nih.gov/pubmed/27208840" TargetMode="External"/><Relationship Id="rId816" Type="http://schemas.openxmlformats.org/officeDocument/2006/relationships/hyperlink" Target="https://www.ncbi.nlm.nih.gov/pmc/articles/PMC4911537/" TargetMode="External"/><Relationship Id="rId811" Type="http://schemas.openxmlformats.org/officeDocument/2006/relationships/hyperlink" Target="https://www.ncbi.nlm.nih.gov/pubmed/19318632" TargetMode="External"/><Relationship Id="rId810" Type="http://schemas.openxmlformats.org/officeDocument/2006/relationships/hyperlink" Target="https://www.ncbi.nlm.nih.gov/pubmed/19318632" TargetMode="External"/><Relationship Id="rId815" Type="http://schemas.openxmlformats.org/officeDocument/2006/relationships/hyperlink" Target="https://jamanetwork.com/journals/jamaotolaryngology/fullarticle/647797" TargetMode="External"/><Relationship Id="rId814" Type="http://schemas.openxmlformats.org/officeDocument/2006/relationships/hyperlink" Target="https://www.redjournal.org/article/S0360-3016(07)00113-7/fulltext" TargetMode="External"/><Relationship Id="rId813" Type="http://schemas.openxmlformats.org/officeDocument/2006/relationships/hyperlink" Target="https://academic.oup.com/jnci/article/108/4/djv368/2412557" TargetMode="External"/><Relationship Id="rId812" Type="http://schemas.openxmlformats.org/officeDocument/2006/relationships/hyperlink" Target="https://academic.oup.com/jnci/article/108/4/djv368/2412557" TargetMode="External"/><Relationship Id="rId609" Type="http://schemas.openxmlformats.org/officeDocument/2006/relationships/hyperlink" Target="https://www.astro.org/ASTRO/media/ASTRO/AffiliatePages/arro/PDFs/ARROCase_HPV_OPX.pdf" TargetMode="External"/><Relationship Id="rId608" Type="http://schemas.openxmlformats.org/officeDocument/2006/relationships/hyperlink" Target="https://www.astro.org/uploadedFiles/_MAIN_SITE/Affiliate/ARRO/Resident_Resources/Educational_Resources/Content_Pieces/BOTContour.pdf" TargetMode="External"/><Relationship Id="rId607" Type="http://schemas.openxmlformats.org/officeDocument/2006/relationships/hyperlink" Target="https://www.astro.org/uploadedFiles/_MAIN_SITE/Affiliate/ARRO/Resident_Resources/Educational_Resources/Content_Pieces/BOTCase.pdf%5C" TargetMode="External"/><Relationship Id="rId849" Type="http://schemas.openxmlformats.org/officeDocument/2006/relationships/hyperlink" Target="https://www.rtog.org/ClinicalTrials/ProtocolTable/StudyDetails.aspx?study=9512" TargetMode="External"/><Relationship Id="rId602" Type="http://schemas.openxmlformats.org/officeDocument/2006/relationships/hyperlink" Target="http://econtour.org/cases/1" TargetMode="External"/><Relationship Id="rId844" Type="http://schemas.openxmlformats.org/officeDocument/2006/relationships/hyperlink" Target="http://econtour.org/cases/72" TargetMode="External"/><Relationship Id="rId601" Type="http://schemas.openxmlformats.org/officeDocument/2006/relationships/hyperlink" Target="http://econtour.org/cases/31" TargetMode="External"/><Relationship Id="rId843" Type="http://schemas.openxmlformats.org/officeDocument/2006/relationships/hyperlink" Target="https://www.sciencedirect.com/science/article/pii/S0167814015004016?via%3Dihub" TargetMode="External"/><Relationship Id="rId600" Type="http://schemas.openxmlformats.org/officeDocument/2006/relationships/hyperlink" Target="https://www.sciencedirect.com/science/article/pii/S0167814015004016?via%3Dihub" TargetMode="External"/><Relationship Id="rId842" Type="http://schemas.openxmlformats.org/officeDocument/2006/relationships/hyperlink" Target="https://www.sciencedirect.com/science/article/pii/S1053429602800649?via%3Dihub" TargetMode="External"/><Relationship Id="rId841" Type="http://schemas.openxmlformats.org/officeDocument/2006/relationships/hyperlink" Target="https://www.ncbi.nlm.nih.gov/pubmed/30409314" TargetMode="External"/><Relationship Id="rId606" Type="http://schemas.openxmlformats.org/officeDocument/2006/relationships/hyperlink" Target="https://www.astro.org/ASTRO/media/ASTRO/AffiliatePages/arro/PDFs/ARROcase_Oligomet_HN.pdf" TargetMode="External"/><Relationship Id="rId848" Type="http://schemas.openxmlformats.org/officeDocument/2006/relationships/hyperlink" Target="https://www.ncbi.nlm.nih.gov/pubmed/27815039" TargetMode="External"/><Relationship Id="rId605" Type="http://schemas.openxmlformats.org/officeDocument/2006/relationships/hyperlink" Target="http://econtour.org/cases/82" TargetMode="External"/><Relationship Id="rId847" Type="http://schemas.openxmlformats.org/officeDocument/2006/relationships/hyperlink" Target="http://econtour.org/cases/72" TargetMode="External"/><Relationship Id="rId604" Type="http://schemas.openxmlformats.org/officeDocument/2006/relationships/hyperlink" Target="http://econtour.org/cases/83" TargetMode="External"/><Relationship Id="rId846" Type="http://schemas.openxmlformats.org/officeDocument/2006/relationships/hyperlink" Target="https://www.ncbi.nlm.nih.gov/pubmed/25499048" TargetMode="External"/><Relationship Id="rId603" Type="http://schemas.openxmlformats.org/officeDocument/2006/relationships/hyperlink" Target="http://econtour.org/cases/81" TargetMode="External"/><Relationship Id="rId845" Type="http://schemas.openxmlformats.org/officeDocument/2006/relationships/hyperlink" Target="https://www.sciencedirect.com/science/article/pii/S0167814015004016?via%3Dihub" TargetMode="External"/><Relationship Id="rId840" Type="http://schemas.openxmlformats.org/officeDocument/2006/relationships/hyperlink" Target="https://www.sciencedirect.com/science/article/pii/S0167814019300234" TargetMode="External"/><Relationship Id="rId839" Type="http://schemas.openxmlformats.org/officeDocument/2006/relationships/hyperlink" Target="https://www.ncbi.nlm.nih.gov/pubmed/30527228" TargetMode="External"/><Relationship Id="rId838" Type="http://schemas.openxmlformats.org/officeDocument/2006/relationships/hyperlink" Target="https://www.sciencedirect.com/science/article/pii/S0167814017326567" TargetMode="External"/><Relationship Id="rId833" Type="http://schemas.openxmlformats.org/officeDocument/2006/relationships/hyperlink" Target="http://econtour.org/cases/81" TargetMode="External"/><Relationship Id="rId832" Type="http://schemas.openxmlformats.org/officeDocument/2006/relationships/hyperlink" Target="http://econtour.org/cases/24" TargetMode="External"/><Relationship Id="rId831" Type="http://schemas.openxmlformats.org/officeDocument/2006/relationships/hyperlink" Target="http://econtour.org/cases/27" TargetMode="External"/><Relationship Id="rId830" Type="http://schemas.openxmlformats.org/officeDocument/2006/relationships/hyperlink" Target="http://econtour.org/cases/5" TargetMode="External"/><Relationship Id="rId837" Type="http://schemas.openxmlformats.org/officeDocument/2006/relationships/hyperlink" Target="https://radiopaedia.org/cases/lymph-node-levels-of-the-head-and-neck-annotated-ct?lang=us" TargetMode="External"/><Relationship Id="rId836" Type="http://schemas.openxmlformats.org/officeDocument/2006/relationships/hyperlink" Target="https://www.sciencedirect.com/science/article/pii/S0167814013005148?via%3Dihub" TargetMode="External"/><Relationship Id="rId835" Type="http://schemas.openxmlformats.org/officeDocument/2006/relationships/hyperlink" Target="http://econtour.org/cases/82" TargetMode="External"/><Relationship Id="rId834" Type="http://schemas.openxmlformats.org/officeDocument/2006/relationships/hyperlink" Target="http://econtour.org/cases/83" TargetMode="External"/><Relationship Id="rId1059" Type="http://schemas.openxmlformats.org/officeDocument/2006/relationships/hyperlink" Target="https://www.nejm.org/doi/10.1056/NEJMoa1412690?url_ver=Z39.88-2003&amp;rfr_id=ori:rid:crossref.org&amp;rfr_dat=cr_pub%3dwww.ncbi.nlm.nih.gov" TargetMode="External"/><Relationship Id="rId228" Type="http://schemas.openxmlformats.org/officeDocument/2006/relationships/hyperlink" Target="https://onlinelibrary.wiley.com/doi/full/10.1002/cncr.31907" TargetMode="External"/><Relationship Id="rId227" Type="http://schemas.openxmlformats.org/officeDocument/2006/relationships/hyperlink" Target="https://www.sciencedirect.com/science/article/pii/S1470204517301791?via%3Dihub" TargetMode="External"/><Relationship Id="rId469" Type="http://schemas.openxmlformats.org/officeDocument/2006/relationships/hyperlink" Target="https://www.sciencedirect.com/science/article/pii/S0167814015004016?via%3Dihub" TargetMode="External"/><Relationship Id="rId226" Type="http://schemas.openxmlformats.org/officeDocument/2006/relationships/hyperlink" Target="http://www.quadshotnews.com/2020/06/constrained-constrictors.html" TargetMode="External"/><Relationship Id="rId468" Type="http://schemas.openxmlformats.org/officeDocument/2006/relationships/hyperlink" Target="https://www.ncbi.nlm.nih.gov/pubmed/25499048" TargetMode="External"/><Relationship Id="rId225" Type="http://schemas.openxmlformats.org/officeDocument/2006/relationships/hyperlink" Target="https://meetinglibrary.asco.org/record/186722/abstract" TargetMode="External"/><Relationship Id="rId467" Type="http://schemas.openxmlformats.org/officeDocument/2006/relationships/hyperlink" Target="http://econtour.org/cases/72" TargetMode="External"/><Relationship Id="rId229" Type="http://schemas.openxmlformats.org/officeDocument/2006/relationships/hyperlink" Target="https://www.ncbi.nlm.nih.gov/pubmed/31869853" TargetMode="External"/><Relationship Id="rId1050" Type="http://schemas.openxmlformats.org/officeDocument/2006/relationships/hyperlink" Target="https://meetinglibrary.asco.org/record/185836/abstract" TargetMode="External"/><Relationship Id="rId220" Type="http://schemas.openxmlformats.org/officeDocument/2006/relationships/hyperlink" Target="http://econtour.org/cases/72" TargetMode="External"/><Relationship Id="rId462" Type="http://schemas.openxmlformats.org/officeDocument/2006/relationships/hyperlink" Target="https://twitter.com/NicholasZaorsky/status/1211362859621502976" TargetMode="External"/><Relationship Id="rId1051" Type="http://schemas.openxmlformats.org/officeDocument/2006/relationships/hyperlink" Target="https://meetinglibrary.asco.org/record/185691/abstract" TargetMode="External"/><Relationship Id="rId461" Type="http://schemas.openxmlformats.org/officeDocument/2006/relationships/hyperlink" Target="http://www.acro.org/" TargetMode="External"/><Relationship Id="rId1052" Type="http://schemas.openxmlformats.org/officeDocument/2006/relationships/hyperlink" Target="http://abstracts.asco.org/239/AbstView_239_259557.html" TargetMode="External"/><Relationship Id="rId460" Type="http://schemas.openxmlformats.org/officeDocument/2006/relationships/hyperlink" Target="https://pubmed.ncbi.nlm.nih.gov/32503596/" TargetMode="External"/><Relationship Id="rId1053" Type="http://schemas.openxmlformats.org/officeDocument/2006/relationships/hyperlink" Target="http://abstracts.asco.org/239/AbstView_239_264921.html" TargetMode="External"/><Relationship Id="rId1054" Type="http://schemas.openxmlformats.org/officeDocument/2006/relationships/hyperlink" Target="https://www.ncbi.nlm.nih.gov/pubmed/32315430" TargetMode="External"/><Relationship Id="rId224" Type="http://schemas.openxmlformats.org/officeDocument/2006/relationships/hyperlink" Target="https://pubmed.ncbi.nlm.nih.gov/27716125/" TargetMode="External"/><Relationship Id="rId466" Type="http://schemas.openxmlformats.org/officeDocument/2006/relationships/hyperlink" Target="https://www.astro.org/ASTRO/media/ASTRO/AffiliatePages/arro/PDFs/ARROCase_HN_PerineuralInvasion.pdf" TargetMode="External"/><Relationship Id="rId1055" Type="http://schemas.openxmlformats.org/officeDocument/2006/relationships/hyperlink" Target="https://pubmed.ncbi.nlm.nih.gov/32450331/" TargetMode="External"/><Relationship Id="rId223" Type="http://schemas.openxmlformats.org/officeDocument/2006/relationships/hyperlink" Target="https://www.ncbi.nlm.nih.gov/pubmed/20421546" TargetMode="External"/><Relationship Id="rId465" Type="http://schemas.openxmlformats.org/officeDocument/2006/relationships/hyperlink" Target="https://www.astro.org/uploadedFiles/_MAIN_SITE/Affiliate/ARRO/Resident_Resources/Educational_Resources/ARROcase/Content_Pieces/Nasopharynx.pdf" TargetMode="External"/><Relationship Id="rId1056" Type="http://schemas.openxmlformats.org/officeDocument/2006/relationships/hyperlink" Target="https://www.ncbi.nlm.nih.gov/pubmed/31990608" TargetMode="External"/><Relationship Id="rId222" Type="http://schemas.openxmlformats.org/officeDocument/2006/relationships/hyperlink" Target="https://www.ncbi.nlm.nih.gov/pubmed/21592678" TargetMode="External"/><Relationship Id="rId464" Type="http://schemas.openxmlformats.org/officeDocument/2006/relationships/hyperlink" Target="https://twitter.com/NicholasZaorsky/status/1211377339113840647" TargetMode="External"/><Relationship Id="rId1057" Type="http://schemas.openxmlformats.org/officeDocument/2006/relationships/hyperlink" Target="https://www.nejm.org/doi/10.1056/NEJMoa1406037?url_ver=Z39.88-2003&amp;rfr_id=ori:rid:crossref.org&amp;rfr_dat=cr_pub%3dwww.ncbi.nlm.nih.gov" TargetMode="External"/><Relationship Id="rId221" Type="http://schemas.openxmlformats.org/officeDocument/2006/relationships/hyperlink" Target="https://www.redjournal.org/article/S0360-3016(09)03292-1/fulltext" TargetMode="External"/><Relationship Id="rId463" Type="http://schemas.openxmlformats.org/officeDocument/2006/relationships/hyperlink" Target="https://twitter.com/NicholasZaorsky/status/1211454984518295558" TargetMode="External"/><Relationship Id="rId1058" Type="http://schemas.openxmlformats.org/officeDocument/2006/relationships/hyperlink" Target="https://www.ncbi.nlm.nih.gov/pmc/articles/PMC5834102/" TargetMode="External"/><Relationship Id="rId1048" Type="http://schemas.openxmlformats.org/officeDocument/2006/relationships/hyperlink" Target="https://www.thelancet.com/journals/lanonc/article/PIIS1470-2045(19)30151-2/fulltext" TargetMode="External"/><Relationship Id="rId1049" Type="http://schemas.openxmlformats.org/officeDocument/2006/relationships/hyperlink" Target="http://www.quadshotnews.com/2019/06/moving-on-up-20.html" TargetMode="External"/><Relationship Id="rId217" Type="http://schemas.openxmlformats.org/officeDocument/2006/relationships/hyperlink" Target="https://www.ncbi.nlm.nih.gov/pubmed/21664711" TargetMode="External"/><Relationship Id="rId459" Type="http://schemas.openxmlformats.org/officeDocument/2006/relationships/hyperlink" Target="https://www.ncbi.nlm.nih.gov/pubmed/32293496" TargetMode="External"/><Relationship Id="rId216" Type="http://schemas.openxmlformats.org/officeDocument/2006/relationships/image" Target="media/image17.png"/><Relationship Id="rId458" Type="http://schemas.openxmlformats.org/officeDocument/2006/relationships/hyperlink" Target="https://www.ncbi.nlm.nih.gov/pubmed/30935575" TargetMode="External"/><Relationship Id="rId215" Type="http://schemas.openxmlformats.org/officeDocument/2006/relationships/hyperlink" Target="https://www.ncbi.nlm.nih.gov/pubmed/21664711" TargetMode="External"/><Relationship Id="rId457" Type="http://schemas.openxmlformats.org/officeDocument/2006/relationships/hyperlink" Target="https://pubmed.ncbi.nlm.nih.gov/27210263/?dopt=Abstract" TargetMode="External"/><Relationship Id="rId699" Type="http://schemas.openxmlformats.org/officeDocument/2006/relationships/hyperlink" Target="http://ascopubs.org/doi/full/10.1200/JCO.2017.73.8633" TargetMode="External"/><Relationship Id="rId214" Type="http://schemas.openxmlformats.org/officeDocument/2006/relationships/hyperlink" Target="https://www.ncbi.nlm.nih.gov/pubmed/31606226" TargetMode="External"/><Relationship Id="rId456" Type="http://schemas.openxmlformats.org/officeDocument/2006/relationships/hyperlink" Target="https://pubmed.ncbi.nlm.nih.gov/25066214/?dopt=Abstract" TargetMode="External"/><Relationship Id="rId698" Type="http://schemas.openxmlformats.org/officeDocument/2006/relationships/hyperlink" Target="https://www.sciencedirect.com/science/article/pii/S0167814015004016?via%3Dihub" TargetMode="External"/><Relationship Id="rId219" Type="http://schemas.openxmlformats.org/officeDocument/2006/relationships/hyperlink" Target="https://www.ncbi.nlm.nih.gov/pubmed/21664711" TargetMode="External"/><Relationship Id="rId218" Type="http://schemas.openxmlformats.org/officeDocument/2006/relationships/image" Target="media/image13.png"/><Relationship Id="rId451" Type="http://schemas.openxmlformats.org/officeDocument/2006/relationships/hyperlink" Target="https://www.redjournal.org/article/S0360-3016(19)33428-5/pdf" TargetMode="External"/><Relationship Id="rId693" Type="http://schemas.openxmlformats.org/officeDocument/2006/relationships/hyperlink" Target="https://www.sciencedirect.com/science/article/pii/S0167814019300234" TargetMode="External"/><Relationship Id="rId1040" Type="http://schemas.openxmlformats.org/officeDocument/2006/relationships/hyperlink" Target="http://www.quadshotnews.com/2017/09/new-england-journal-of-melanoma.html" TargetMode="External"/><Relationship Id="rId450" Type="http://schemas.openxmlformats.org/officeDocument/2006/relationships/hyperlink" Target="https://twitter.com/NicholasZaorsky/status/1211368296693538818" TargetMode="External"/><Relationship Id="rId692" Type="http://schemas.openxmlformats.org/officeDocument/2006/relationships/hyperlink" Target="https://www.ncbi.nlm.nih.gov/pubmed/30527228" TargetMode="External"/><Relationship Id="rId1041" Type="http://schemas.openxmlformats.org/officeDocument/2006/relationships/hyperlink" Target="https://www.nejm.org/doi/full/10.1056/NEJMoa1709030" TargetMode="External"/><Relationship Id="rId691" Type="http://schemas.openxmlformats.org/officeDocument/2006/relationships/hyperlink" Target="https://www.sciencedirect.com/science/article/pii/S0167814017326567" TargetMode="External"/><Relationship Id="rId1042" Type="http://schemas.openxmlformats.org/officeDocument/2006/relationships/hyperlink" Target="https://www.ncbi.nlm.nih.gov/pubmed/31880964" TargetMode="External"/><Relationship Id="rId690" Type="http://schemas.openxmlformats.org/officeDocument/2006/relationships/hyperlink" Target="https://radiopaedia.org/cases/lymph-node-levels-of-the-head-and-neck-annotated-ct?lang=us" TargetMode="External"/><Relationship Id="rId1043" Type="http://schemas.openxmlformats.org/officeDocument/2006/relationships/hyperlink" Target="http://www.quadshotnews.com/2020/05/the-invisible-enemy.html" TargetMode="External"/><Relationship Id="rId213" Type="http://schemas.openxmlformats.org/officeDocument/2006/relationships/hyperlink" Target="https://www.redjournal.org/article/S0360-3016(09)03289-1/fulltext" TargetMode="External"/><Relationship Id="rId455" Type="http://schemas.openxmlformats.org/officeDocument/2006/relationships/hyperlink" Target="https://pubmed.ncbi.nlm.nih.gov/30736809/?dopt=Abstract" TargetMode="External"/><Relationship Id="rId697" Type="http://schemas.openxmlformats.org/officeDocument/2006/relationships/hyperlink" Target="http://econtour.org/cases/72" TargetMode="External"/><Relationship Id="rId1044" Type="http://schemas.openxmlformats.org/officeDocument/2006/relationships/hyperlink" Target="http://ascopubs.org/doi/full/10.1200/JCO.2014.58.3377" TargetMode="External"/><Relationship Id="rId212" Type="http://schemas.openxmlformats.org/officeDocument/2006/relationships/hyperlink" Target="https://www.redjournal.org/article/S0360-3016(09)03289-1/fulltext" TargetMode="External"/><Relationship Id="rId454" Type="http://schemas.openxmlformats.org/officeDocument/2006/relationships/hyperlink" Target="https://pubmed.ncbi.nlm.nih.gov/25658039/?dopt=Abstract" TargetMode="External"/><Relationship Id="rId696" Type="http://schemas.openxmlformats.org/officeDocument/2006/relationships/hyperlink" Target="https://www.sciencedirect.com/science/article/pii/S0167814015004016?via%3Dihub" TargetMode="External"/><Relationship Id="rId1045" Type="http://schemas.openxmlformats.org/officeDocument/2006/relationships/hyperlink" Target="https://www.thelancet.com/journals/lanonc/article/PIIS1470-2045(19)30331-6/fulltext" TargetMode="External"/><Relationship Id="rId211" Type="http://schemas.openxmlformats.org/officeDocument/2006/relationships/hyperlink" Target="https://www.ncbi.nlm.nih.gov/pubmed/20056347" TargetMode="External"/><Relationship Id="rId453" Type="http://schemas.openxmlformats.org/officeDocument/2006/relationships/hyperlink" Target="https://pubmed.ncbi.nlm.nih.gov/22857858/?dopt=Abstract" TargetMode="External"/><Relationship Id="rId695" Type="http://schemas.openxmlformats.org/officeDocument/2006/relationships/hyperlink" Target="https://www.sciencedirect.com/science/article/pii/S1053429602800649?via%3Dihub" TargetMode="External"/><Relationship Id="rId1046" Type="http://schemas.openxmlformats.org/officeDocument/2006/relationships/hyperlink" Target="http://www.quadshotnews.com/2019/06/moving-on-up.html" TargetMode="External"/><Relationship Id="rId210" Type="http://schemas.openxmlformats.org/officeDocument/2006/relationships/hyperlink" Target="https://www.ncbi.nlm.nih.gov/pmc/articles/PMC3734803/" TargetMode="External"/><Relationship Id="rId452" Type="http://schemas.openxmlformats.org/officeDocument/2006/relationships/hyperlink" Target="https://pubmed.ncbi.nlm.nih.gov/29473319/?dopt=Abstract" TargetMode="External"/><Relationship Id="rId694" Type="http://schemas.openxmlformats.org/officeDocument/2006/relationships/hyperlink" Target="https://www.ncbi.nlm.nih.gov/pubmed/30409314" TargetMode="External"/><Relationship Id="rId1047" Type="http://schemas.openxmlformats.org/officeDocument/2006/relationships/hyperlink" Target="http://abstracts.asco.org/239/AbstView_239_267611.html" TargetMode="External"/><Relationship Id="rId491" Type="http://schemas.openxmlformats.org/officeDocument/2006/relationships/hyperlink" Target="https://www.nejm.org/doi/full/10.1056/NEJMoa1905287" TargetMode="External"/><Relationship Id="rId490" Type="http://schemas.openxmlformats.org/officeDocument/2006/relationships/hyperlink" Target="https://www.rtog.org/ClinicalTrials/ProtocolTable/StudyDetails.aspx?action=openFile&amp;FileID=12509" TargetMode="External"/><Relationship Id="rId249" Type="http://schemas.openxmlformats.org/officeDocument/2006/relationships/hyperlink" Target="https://www.astro.org/uploadedFiles/_MAIN_SITE/Affiliate/ARRO/Resident_Resources/Educational_Resources/ARROcase/Content_Pieces/ARROCaseEarlyStageGlottic.pdf" TargetMode="External"/><Relationship Id="rId248" Type="http://schemas.openxmlformats.org/officeDocument/2006/relationships/hyperlink" Target="https://twitter.com/NicholasZaorsky/status/1211377339113840647" TargetMode="External"/><Relationship Id="rId247" Type="http://schemas.openxmlformats.org/officeDocument/2006/relationships/hyperlink" Target="https://twitter.com/NicholasZaorsky/status/1211383604523257858" TargetMode="External"/><Relationship Id="rId489" Type="http://schemas.openxmlformats.org/officeDocument/2006/relationships/hyperlink" Target="https://www.ncbi.nlm.nih.gov/pubmed/25407876" TargetMode="External"/><Relationship Id="rId1070" Type="http://schemas.openxmlformats.org/officeDocument/2006/relationships/hyperlink" Target="http://www.quadshotnews.com/2019/02/hit-me-with-your-best-shot.html" TargetMode="External"/><Relationship Id="rId1071" Type="http://schemas.openxmlformats.org/officeDocument/2006/relationships/hyperlink" Target="https://www.asco.org/research-guidelines/quality-guidelines/guidelines/melanoma#/9316" TargetMode="External"/><Relationship Id="rId1072" Type="http://schemas.openxmlformats.org/officeDocument/2006/relationships/hyperlink" Target="https://ctep.cancer.gov/initiativesPrograms/docs/nctn_trials/NCTN_Skin_Trials.pdf" TargetMode="External"/><Relationship Id="rId242" Type="http://schemas.openxmlformats.org/officeDocument/2006/relationships/hyperlink" Target="https://twitter.com/nicholaszaorsky/status/1211453658950488066?s=21" TargetMode="External"/><Relationship Id="rId484" Type="http://schemas.openxmlformats.org/officeDocument/2006/relationships/hyperlink" Target="http://econtour.org/cases/72" TargetMode="External"/><Relationship Id="rId1073" Type="http://schemas.openxmlformats.org/officeDocument/2006/relationships/hyperlink" Target="https://clinicaltrials.gov/ct2/show/NCT02224781" TargetMode="External"/><Relationship Id="rId241" Type="http://schemas.openxmlformats.org/officeDocument/2006/relationships/hyperlink" Target="http://www.acro.org/" TargetMode="External"/><Relationship Id="rId483" Type="http://schemas.openxmlformats.org/officeDocument/2006/relationships/hyperlink" Target="https://www.sciencedirect.com/science/article/pii/S0167814015004016?via%3Dihub" TargetMode="External"/><Relationship Id="rId1074" Type="http://schemas.openxmlformats.org/officeDocument/2006/relationships/hyperlink" Target="https://clinicaltrials.gov/ct2/show/NCT02339571" TargetMode="External"/><Relationship Id="rId240" Type="http://schemas.openxmlformats.org/officeDocument/2006/relationships/hyperlink" Target="https://onlinelibrary.wiley.com/doi/abs/10.1002/hed.23840" TargetMode="External"/><Relationship Id="rId482" Type="http://schemas.openxmlformats.org/officeDocument/2006/relationships/hyperlink" Target="https://www.redjournal.org/article/S0360-3016(19)33428-5/pdf" TargetMode="External"/><Relationship Id="rId1075" Type="http://schemas.openxmlformats.org/officeDocument/2006/relationships/hyperlink" Target="https://clinicaltrials.gov/ct2/show/NCT02965716" TargetMode="External"/><Relationship Id="rId481" Type="http://schemas.openxmlformats.org/officeDocument/2006/relationships/hyperlink" Target="https://www.sciencedirect.com/science/article/pii/S0167814017326865?via%3Dihub" TargetMode="External"/><Relationship Id="rId1076" Type="http://schemas.openxmlformats.org/officeDocument/2006/relationships/hyperlink" Target="https://clinicaltrials.gov/ct2/show/NCT03033576" TargetMode="External"/><Relationship Id="rId246" Type="http://schemas.openxmlformats.org/officeDocument/2006/relationships/hyperlink" Target="https://twitter.com/NicholasZaorsky/status/1211456862958358528" TargetMode="External"/><Relationship Id="rId488" Type="http://schemas.openxmlformats.org/officeDocument/2006/relationships/hyperlink" Target="https://www.ncbi.nlm.nih.gov/pubmed/19362781" TargetMode="External"/><Relationship Id="rId1077" Type="http://schemas.openxmlformats.org/officeDocument/2006/relationships/hyperlink" Target="https://clinicaltrials.gov/ct2/show/NCT03698019" TargetMode="External"/><Relationship Id="rId245" Type="http://schemas.openxmlformats.org/officeDocument/2006/relationships/hyperlink" Target="https://twitter.com/NicholasZaorsky/status/1211454984518295558" TargetMode="External"/><Relationship Id="rId487" Type="http://schemas.openxmlformats.org/officeDocument/2006/relationships/hyperlink" Target="https://www.ncbi.nlm.nih.gov/pubmed/15803007" TargetMode="External"/><Relationship Id="rId1078" Type="http://schemas.openxmlformats.org/officeDocument/2006/relationships/hyperlink" Target="https://clinicaltrials.gov/ct2/show/NCT04221438" TargetMode="External"/><Relationship Id="rId244" Type="http://schemas.openxmlformats.org/officeDocument/2006/relationships/hyperlink" Target="https://twitter.com/NicholasZaorsky/status/1211362859621502976" TargetMode="External"/><Relationship Id="rId486" Type="http://schemas.openxmlformats.org/officeDocument/2006/relationships/hyperlink" Target="https://www.ncbi.nlm.nih.gov/pubmed/30172454" TargetMode="External"/><Relationship Id="rId1079" Type="http://schemas.openxmlformats.org/officeDocument/2006/relationships/hyperlink" Target="https://clinicaltrials.gov/ct2/show/NCT02775851" TargetMode="External"/><Relationship Id="rId243" Type="http://schemas.openxmlformats.org/officeDocument/2006/relationships/hyperlink" Target="https://twitter.com/NicholasZaorsky/status/1211452057573613569" TargetMode="External"/><Relationship Id="rId485" Type="http://schemas.openxmlformats.org/officeDocument/2006/relationships/hyperlink" Target="https://www.sciencedirect.com/science/article/pii/S0167814015004016?via%3Dihub" TargetMode="External"/><Relationship Id="rId480" Type="http://schemas.openxmlformats.org/officeDocument/2006/relationships/hyperlink" Target="https://www.ncbi.nlm.nih.gov/pubmed/24721546" TargetMode="External"/><Relationship Id="rId239" Type="http://schemas.openxmlformats.org/officeDocument/2006/relationships/hyperlink" Target="https://onlinelibrary.wiley.com/doi/abs/10.1002/hed.24789" TargetMode="External"/><Relationship Id="rId238" Type="http://schemas.openxmlformats.org/officeDocument/2006/relationships/hyperlink" Target="http://www.quadshotnews.com/2019/12/whats-that.html" TargetMode="External"/><Relationship Id="rId237" Type="http://schemas.openxmlformats.org/officeDocument/2006/relationships/hyperlink" Target="https://jamanetwork.com/journals/jamaotolaryngology/article-abstract/2755423" TargetMode="External"/><Relationship Id="rId479" Type="http://schemas.openxmlformats.org/officeDocument/2006/relationships/hyperlink" Target="https://www.sciencedirect.com/science/article/pii/S0360301618341750" TargetMode="External"/><Relationship Id="rId236" Type="http://schemas.openxmlformats.org/officeDocument/2006/relationships/hyperlink" Target="https://www.ncbi.nlm.nih.gov/pubmed/32051897" TargetMode="External"/><Relationship Id="rId478" Type="http://schemas.openxmlformats.org/officeDocument/2006/relationships/hyperlink" Target="https://www.thegreenjournal.com/article/S0167-8140(18)33458-3/abstract" TargetMode="External"/><Relationship Id="rId1060" Type="http://schemas.openxmlformats.org/officeDocument/2006/relationships/hyperlink" Target="https://www.ncbi.nlm.nih.gov/pubmed/31901705" TargetMode="External"/><Relationship Id="rId1061" Type="http://schemas.openxmlformats.org/officeDocument/2006/relationships/hyperlink" Target="https://www.eventscribe.com/2019/ASTRO/fsPopup.asp?Mode=presInfo&amp;PresentationID=558967" TargetMode="External"/><Relationship Id="rId231" Type="http://schemas.openxmlformats.org/officeDocument/2006/relationships/hyperlink" Target="http://ascopubs.org/doi/full/10.1200/JCO.2003.06.064" TargetMode="External"/><Relationship Id="rId473" Type="http://schemas.openxmlformats.org/officeDocument/2006/relationships/hyperlink" Target="http://econtour.org/cases/83" TargetMode="External"/><Relationship Id="rId1062" Type="http://schemas.openxmlformats.org/officeDocument/2006/relationships/hyperlink" Target="https://ascopubs.org/doi/10.1200/JCO.19.01414" TargetMode="External"/><Relationship Id="rId230" Type="http://schemas.openxmlformats.org/officeDocument/2006/relationships/hyperlink" Target="https://www.ncbi.nlm.nih.gov/pubmed/30776452" TargetMode="External"/><Relationship Id="rId472" Type="http://schemas.openxmlformats.org/officeDocument/2006/relationships/hyperlink" Target="http://econtour.org/cases/81" TargetMode="External"/><Relationship Id="rId1063" Type="http://schemas.openxmlformats.org/officeDocument/2006/relationships/hyperlink" Target="https://www.ncbi.nlm.nih.gov/pubmed/32350685" TargetMode="External"/><Relationship Id="rId471" Type="http://schemas.openxmlformats.org/officeDocument/2006/relationships/hyperlink" Target="http://econtour.org/cases/2" TargetMode="External"/><Relationship Id="rId1064" Type="http://schemas.openxmlformats.org/officeDocument/2006/relationships/hyperlink" Target="https://www.sciencedirect.com/science/article/pii/S1470204517304291?via%3Dihub" TargetMode="External"/><Relationship Id="rId470" Type="http://schemas.openxmlformats.org/officeDocument/2006/relationships/hyperlink" Target="http://econtour.org/cases/37" TargetMode="External"/><Relationship Id="rId1065" Type="http://schemas.openxmlformats.org/officeDocument/2006/relationships/hyperlink" Target="https://ascopubs.org/doi/full/10.1200/JCO.18.00204" TargetMode="External"/><Relationship Id="rId235" Type="http://schemas.openxmlformats.org/officeDocument/2006/relationships/hyperlink" Target="https://www.redjournal.org/article/S0360-3016(19)30288-3/abstract" TargetMode="External"/><Relationship Id="rId477" Type="http://schemas.openxmlformats.org/officeDocument/2006/relationships/hyperlink" Target="https://www.sciencedirect.com/science/article/pii/S0167814019300234" TargetMode="External"/><Relationship Id="rId1066" Type="http://schemas.openxmlformats.org/officeDocument/2006/relationships/hyperlink" Target="https://www.thelancet.com/journals/lanonc/article/PIIS1470-2045(18)30139-6/fulltext" TargetMode="External"/><Relationship Id="rId234" Type="http://schemas.openxmlformats.org/officeDocument/2006/relationships/hyperlink" Target="https://www.sciencedirect.com/science/article/pii/S0360301610005146?via%3Dihub" TargetMode="External"/><Relationship Id="rId476" Type="http://schemas.openxmlformats.org/officeDocument/2006/relationships/hyperlink" Target="https://radiopaedia.org/cases/lymph-node-levels-of-the-head-and-neck-annotated-ct?lang=us" TargetMode="External"/><Relationship Id="rId1067" Type="http://schemas.openxmlformats.org/officeDocument/2006/relationships/hyperlink" Target="http://www.quadshotnews.com/2018/04/now-walkabout.html" TargetMode="External"/><Relationship Id="rId233" Type="http://schemas.openxmlformats.org/officeDocument/2006/relationships/hyperlink" Target="https://www.ncbi.nlm.nih.gov/books/NBK430818/" TargetMode="External"/><Relationship Id="rId475" Type="http://schemas.openxmlformats.org/officeDocument/2006/relationships/hyperlink" Target="https://www.sciencedirect.com/science/article/pii/S0167814013005148?via%3Dihub" TargetMode="External"/><Relationship Id="rId1068" Type="http://schemas.openxmlformats.org/officeDocument/2006/relationships/hyperlink" Target="https://www.nejm.org/doi/10.1056/NEJMoa1805453" TargetMode="External"/><Relationship Id="rId232" Type="http://schemas.openxmlformats.org/officeDocument/2006/relationships/hyperlink" Target="https://posterng.netkey.at/esr/viewing/index.php?module=viewing_posteraction&amp;task=downloadpdf&amp;pi=121877" TargetMode="External"/><Relationship Id="rId474" Type="http://schemas.openxmlformats.org/officeDocument/2006/relationships/hyperlink" Target="http://econtour.org/cases/82" TargetMode="External"/><Relationship Id="rId1069" Type="http://schemas.openxmlformats.org/officeDocument/2006/relationships/hyperlink" Target="http://www.quadshotnews.com/2018/08/the-times-they-are-changin.html" TargetMode="External"/><Relationship Id="rId1015" Type="http://schemas.openxmlformats.org/officeDocument/2006/relationships/hyperlink" Target="https://onlinelibrary.wiley.com/doi/full/10.1046/j.1365-2133.2002.04750.x" TargetMode="External"/><Relationship Id="rId1016" Type="http://schemas.openxmlformats.org/officeDocument/2006/relationships/hyperlink" Target="https://www.sciencedirect.com/science/article/pii/0360301691900537?via%3Dihub" TargetMode="External"/><Relationship Id="rId1017" Type="http://schemas.openxmlformats.org/officeDocument/2006/relationships/hyperlink" Target="https://www.sciencedirect.com/science/article/pii/0360301691900537?via%3Dihub" TargetMode="External"/><Relationship Id="rId1018" Type="http://schemas.openxmlformats.org/officeDocument/2006/relationships/hyperlink" Target="https://www.ncbi.nlm.nih.gov/pubmed/32228358" TargetMode="External"/><Relationship Id="rId1019" Type="http://schemas.openxmlformats.org/officeDocument/2006/relationships/hyperlink" Target="https://www.nature.com/articles/nature00766" TargetMode="External"/><Relationship Id="rId426" Type="http://schemas.openxmlformats.org/officeDocument/2006/relationships/hyperlink" Target="https://academic.oup.com/jnci/article/102/15/1188/2516432" TargetMode="External"/><Relationship Id="rId668" Type="http://schemas.openxmlformats.org/officeDocument/2006/relationships/hyperlink" Target="https://www.sciencedirect.com/science/article/pii/S0360301609005586?via%3Dihub" TargetMode="External"/><Relationship Id="rId425" Type="http://schemas.openxmlformats.org/officeDocument/2006/relationships/hyperlink" Target="https://www.ncbi.nlm.nih.gov/pmc/articles/PMC5288719/" TargetMode="External"/><Relationship Id="rId667" Type="http://schemas.openxmlformats.org/officeDocument/2006/relationships/hyperlink" Target="https://www.ncbi.nlm.nih.gov/pubmed/32059705" TargetMode="External"/><Relationship Id="rId424" Type="http://schemas.openxmlformats.org/officeDocument/2006/relationships/hyperlink" Target="https://www.ncbi.nlm.nih.gov/pubmed/28235726" TargetMode="External"/><Relationship Id="rId666" Type="http://schemas.openxmlformats.org/officeDocument/2006/relationships/hyperlink" Target="https://clinicaltrials.gov/ct2/show/NCT03210103." TargetMode="External"/><Relationship Id="rId423" Type="http://schemas.openxmlformats.org/officeDocument/2006/relationships/hyperlink" Target="https://www.sciencedirect.com/science/article/pii/S1470204511703205?via%3Dihub" TargetMode="External"/><Relationship Id="rId665" Type="http://schemas.openxmlformats.org/officeDocument/2006/relationships/hyperlink" Target="https://clinicaltrials.gov/ct2/show/NCT02984410." TargetMode="External"/><Relationship Id="rId429" Type="http://schemas.openxmlformats.org/officeDocument/2006/relationships/hyperlink" Target="https://www.sciencedirect.com/science/article/pii/S0959804910010658?via%3Dihub" TargetMode="External"/><Relationship Id="rId428" Type="http://schemas.openxmlformats.org/officeDocument/2006/relationships/hyperlink" Target="https://www.sciencedirect.com/science/article/pii/S0167814010005499?via%3Dihub" TargetMode="External"/><Relationship Id="rId427" Type="http://schemas.openxmlformats.org/officeDocument/2006/relationships/hyperlink" Target="https://onlinelibrary.wiley.com/doi/full/10.1002/cncr.30850" TargetMode="External"/><Relationship Id="rId669" Type="http://schemas.openxmlformats.org/officeDocument/2006/relationships/hyperlink" Target="http://ascopubs.org/doi/full/10.1200/JCO.2004.08.021" TargetMode="External"/><Relationship Id="rId660" Type="http://schemas.openxmlformats.org/officeDocument/2006/relationships/hyperlink" Target="https://clinicaltrials.gov/ct2/show/NCT01898494." TargetMode="External"/><Relationship Id="rId1010" Type="http://schemas.openxmlformats.org/officeDocument/2006/relationships/hyperlink" Target="https://www.redjournal.org/article/S0360-3016(08)02942-8/fulltext" TargetMode="External"/><Relationship Id="rId422" Type="http://schemas.openxmlformats.org/officeDocument/2006/relationships/hyperlink" Target="http://ascopubs.org/doi/full/10.1200/JCO.2005.16.790" TargetMode="External"/><Relationship Id="rId664" Type="http://schemas.openxmlformats.org/officeDocument/2006/relationships/hyperlink" Target="https://clinicaltrials.gov/ct2/show/NCT02215265." TargetMode="External"/><Relationship Id="rId1011" Type="http://schemas.openxmlformats.org/officeDocument/2006/relationships/hyperlink" Target="https://onlinelibrary.wiley.com/doi/full/10.1002/cncr.28415" TargetMode="External"/><Relationship Id="rId421" Type="http://schemas.openxmlformats.org/officeDocument/2006/relationships/hyperlink" Target="http://ascopubs.org/doi/full/10.1200/JCO.2005.16.790" TargetMode="External"/><Relationship Id="rId663" Type="http://schemas.openxmlformats.org/officeDocument/2006/relationships/hyperlink" Target="https://pubmed.ncbi.nlm.nih.gov/26311526/" TargetMode="External"/><Relationship Id="rId1012" Type="http://schemas.openxmlformats.org/officeDocument/2006/relationships/hyperlink" Target="https://www.ncbi.nlm.nih.gov/pmc/articles/PMC4515972/" TargetMode="External"/><Relationship Id="rId420" Type="http://schemas.openxmlformats.org/officeDocument/2006/relationships/hyperlink" Target="http://ascopubs.org/doi/abs/10.1200/JCO.1998.16.4.1310?url_ver=Z39.88-2003&amp;rfr_id=ori:rid:crossref.org&amp;rfr_dat=cr_pub%3dpubmed" TargetMode="External"/><Relationship Id="rId662" Type="http://schemas.openxmlformats.org/officeDocument/2006/relationships/hyperlink" Target="http://www.quadshotnews.com/2020/06/tors-down.html" TargetMode="External"/><Relationship Id="rId1013" Type="http://schemas.openxmlformats.org/officeDocument/2006/relationships/hyperlink" Target="https://www.trog.com.au/TROG-0809-RTN2" TargetMode="External"/><Relationship Id="rId661" Type="http://schemas.openxmlformats.org/officeDocument/2006/relationships/hyperlink" Target="https://meetinglibrary.asco.org/record/187340/abstract" TargetMode="External"/><Relationship Id="rId1014" Type="http://schemas.openxmlformats.org/officeDocument/2006/relationships/hyperlink" Target="https://www.sciencedirect.com/science/article/pii/S0140673695904638?via%3Dihub" TargetMode="External"/><Relationship Id="rId1004" Type="http://schemas.openxmlformats.org/officeDocument/2006/relationships/hyperlink" Target="https://www.sciencedirect.com/science/article/pii/S0360301605011612?via%3Dihub" TargetMode="External"/><Relationship Id="rId1005" Type="http://schemas.openxmlformats.org/officeDocument/2006/relationships/hyperlink" Target="https://onlinelibrary.wiley.com/doi/full/10.1002/hed.20233" TargetMode="External"/><Relationship Id="rId1006" Type="http://schemas.openxmlformats.org/officeDocument/2006/relationships/hyperlink" Target="https://onlinelibrary.wiley.com/doi/full/10.1002/cncr.24627" TargetMode="External"/><Relationship Id="rId1007" Type="http://schemas.openxmlformats.org/officeDocument/2006/relationships/hyperlink" Target="https://www.sciencedirect.com/science/article/pii/S0167814006005299?via%3Dihub" TargetMode="External"/><Relationship Id="rId1008" Type="http://schemas.openxmlformats.org/officeDocument/2006/relationships/hyperlink" Target="https://www.sciencedirect.com/science/article/pii/S0360301606009722?via%3Dihub" TargetMode="External"/><Relationship Id="rId1009" Type="http://schemas.openxmlformats.org/officeDocument/2006/relationships/hyperlink" Target="https://www.sciencedirect.com/science/article/pii/S0196070913000070?via%3Dihub" TargetMode="External"/><Relationship Id="rId415" Type="http://schemas.openxmlformats.org/officeDocument/2006/relationships/hyperlink" Target="http://www.quadshotnews.com/2018/07/adjuvant-chemo-may-be-barred.html" TargetMode="External"/><Relationship Id="rId657" Type="http://schemas.openxmlformats.org/officeDocument/2006/relationships/hyperlink" Target="https://clinicaltrials.gov/ct2/show/NCT01855451." TargetMode="External"/><Relationship Id="rId899" Type="http://schemas.openxmlformats.org/officeDocument/2006/relationships/hyperlink" Target="https://www.ncbi.nlm.nih.gov/books/NBK539775/" TargetMode="External"/><Relationship Id="rId414" Type="http://schemas.openxmlformats.org/officeDocument/2006/relationships/hyperlink" Target="https://ascopubs.org/doi/10.1200/JCO.2018.77.7847" TargetMode="External"/><Relationship Id="rId656" Type="http://schemas.openxmlformats.org/officeDocument/2006/relationships/hyperlink" Target="http://www.quadshotnews.com/2019/09/cool-down.html#more" TargetMode="External"/><Relationship Id="rId898" Type="http://schemas.openxmlformats.org/officeDocument/2006/relationships/hyperlink" Target="https://www.ncbi.nlm.nih.gov/books/NBK536943/" TargetMode="External"/><Relationship Id="rId413" Type="http://schemas.openxmlformats.org/officeDocument/2006/relationships/hyperlink" Target="https://onlinelibrary.wiley.com/doi/full/10.1002/cncr.27853" TargetMode="External"/><Relationship Id="rId655" Type="http://schemas.openxmlformats.org/officeDocument/2006/relationships/hyperlink" Target="https://www.eventscribe.com/2019/ASTRO/fsPopup.asp?Mode=presinfo&amp;PresentationID=603246" TargetMode="External"/><Relationship Id="rId897" Type="http://schemas.openxmlformats.org/officeDocument/2006/relationships/hyperlink" Target="http://www.quadshotnews.com/2020/03/pappy.html" TargetMode="External"/><Relationship Id="rId412" Type="http://schemas.openxmlformats.org/officeDocument/2006/relationships/hyperlink" Target="http://ascopubs.org/doi/full/10.1200/JCO.2006.07.7982" TargetMode="External"/><Relationship Id="rId654" Type="http://schemas.openxmlformats.org/officeDocument/2006/relationships/hyperlink" Target="https://www.eventscribe.com/2019/ASTRO/fsPopup.asp?Mode=presinfo&amp;PresentationID=603246" TargetMode="External"/><Relationship Id="rId896" Type="http://schemas.openxmlformats.org/officeDocument/2006/relationships/hyperlink" Target="https://jamanetwork.com/journals/jamaoncology/fullarticle/2761983" TargetMode="External"/><Relationship Id="rId419" Type="http://schemas.openxmlformats.org/officeDocument/2006/relationships/hyperlink" Target="https://www.ncbi.nlm.nih.gov/pubmed/31632149" TargetMode="External"/><Relationship Id="rId418" Type="http://schemas.openxmlformats.org/officeDocument/2006/relationships/hyperlink" Target="https://www.astro.org/ASTRO/media/ASTRO/Meetings%20and%20Education/PDFs/BOA18/FullTextAbstracts.pdf" TargetMode="External"/><Relationship Id="rId417" Type="http://schemas.openxmlformats.org/officeDocument/2006/relationships/hyperlink" Target="https://academic.oup.com/jnci/article/103/23/1761/2516849" TargetMode="External"/><Relationship Id="rId659" Type="http://schemas.openxmlformats.org/officeDocument/2006/relationships/hyperlink" Target="https://ctep.cancer.gov/initiativesPrograms/docs/nctn_trials/NCTN_Head_and_Neck_Trials.pdf" TargetMode="External"/><Relationship Id="rId416" Type="http://schemas.openxmlformats.org/officeDocument/2006/relationships/hyperlink" Target="https://academic.oup.com/jnci/article/97/7/536/2544231" TargetMode="External"/><Relationship Id="rId658" Type="http://schemas.openxmlformats.org/officeDocument/2006/relationships/hyperlink" Target="https://clinicaltrials.gov/ct2/show/NCT03952585" TargetMode="External"/><Relationship Id="rId891" Type="http://schemas.openxmlformats.org/officeDocument/2006/relationships/hyperlink" Target="http://econtour.org/cases/21" TargetMode="External"/><Relationship Id="rId890" Type="http://schemas.openxmlformats.org/officeDocument/2006/relationships/hyperlink" Target="http://econtour.org/cases/72" TargetMode="External"/><Relationship Id="rId411" Type="http://schemas.openxmlformats.org/officeDocument/2006/relationships/hyperlink" Target="http://www.nejm.org/doi/full/10.1056/NEJMoa032260" TargetMode="External"/><Relationship Id="rId653" Type="http://schemas.openxmlformats.org/officeDocument/2006/relationships/hyperlink" Target="https://www.rtog.org/LinkClick.aspx?fileticket=OkN61W9UQNI%3d&amp;tabid=229" TargetMode="External"/><Relationship Id="rId895" Type="http://schemas.openxmlformats.org/officeDocument/2006/relationships/image" Target="media/image21.png"/><Relationship Id="rId1000" Type="http://schemas.openxmlformats.org/officeDocument/2006/relationships/hyperlink" Target="http://www.quadshotnews.com/2019/10/completely-dissected.html" TargetMode="External"/><Relationship Id="rId410" Type="http://schemas.openxmlformats.org/officeDocument/2006/relationships/hyperlink" Target="http://www.quadshotnews.com/2019/05/on-upside.html" TargetMode="External"/><Relationship Id="rId652" Type="http://schemas.openxmlformats.org/officeDocument/2006/relationships/hyperlink" Target="https://clinicaltrials.gov/ct2/show/NCT02254278" TargetMode="External"/><Relationship Id="rId894" Type="http://schemas.openxmlformats.org/officeDocument/2006/relationships/hyperlink" Target="https://www.instagram.com/p/B-EZxRDgdNc/?utm_source=ig_web_copy_link" TargetMode="External"/><Relationship Id="rId1001" Type="http://schemas.openxmlformats.org/officeDocument/2006/relationships/hyperlink" Target="https://www.sciencedirect.com/science/article/pii/S1470204512701389?via%3Dihub" TargetMode="External"/><Relationship Id="rId651" Type="http://schemas.openxmlformats.org/officeDocument/2006/relationships/hyperlink" Target="http://www.quadshotnews.com/2019/12/scrap-primaries.html" TargetMode="External"/><Relationship Id="rId893" Type="http://schemas.openxmlformats.org/officeDocument/2006/relationships/hyperlink" Target="http://econtour.org/cases/83" TargetMode="External"/><Relationship Id="rId1002" Type="http://schemas.openxmlformats.org/officeDocument/2006/relationships/hyperlink" Target="https://www.sciencedirect.com/science/article/pii/S1470204515001874?via%3Dihub" TargetMode="External"/><Relationship Id="rId650" Type="http://schemas.openxmlformats.org/officeDocument/2006/relationships/hyperlink" Target="https://www.redjournal.org/article/S0360-3016(19)34057-X/pdf" TargetMode="External"/><Relationship Id="rId892" Type="http://schemas.openxmlformats.org/officeDocument/2006/relationships/hyperlink" Target="http://econtour.org/cases/81" TargetMode="External"/><Relationship Id="rId1003" Type="http://schemas.openxmlformats.org/officeDocument/2006/relationships/hyperlink" Target="https://www.sciencedirect.com/science/article/pii/0360301694903514?via%3Dihub" TargetMode="External"/><Relationship Id="rId1037" Type="http://schemas.openxmlformats.org/officeDocument/2006/relationships/hyperlink" Target="https://www.nejm.org/doi/full/10.1056/NEJMoa1611299" TargetMode="External"/><Relationship Id="rId1038" Type="http://schemas.openxmlformats.org/officeDocument/2006/relationships/hyperlink" Target="https://www.nejm.org/doi/full/10.1056/NEJMoa1802357" TargetMode="External"/><Relationship Id="rId1039" Type="http://schemas.openxmlformats.org/officeDocument/2006/relationships/hyperlink" Target="https://meetinglibrary.asco.org/record/185762/abstract" TargetMode="External"/><Relationship Id="rId206" Type="http://schemas.openxmlformats.org/officeDocument/2006/relationships/hyperlink" Target="https://www.ncbi.nlm.nih.gov/pubmed/32117738" TargetMode="External"/><Relationship Id="rId448" Type="http://schemas.openxmlformats.org/officeDocument/2006/relationships/hyperlink" Target="https://www.sciencedirect.com/science/article/pii/S0360301612036413?via%3Dihub" TargetMode="External"/><Relationship Id="rId205" Type="http://schemas.openxmlformats.org/officeDocument/2006/relationships/hyperlink" Target="https://clinicaltrials.gov/ct2/show/NCT03546582" TargetMode="External"/><Relationship Id="rId447" Type="http://schemas.openxmlformats.org/officeDocument/2006/relationships/hyperlink" Target="https://www.ncbi.nlm.nih.gov/pubmed/22178121" TargetMode="External"/><Relationship Id="rId689" Type="http://schemas.openxmlformats.org/officeDocument/2006/relationships/hyperlink" Target="https://www.sciencedirect.com/science/article/pii/S0167814013005148?via%3Dihub" TargetMode="External"/><Relationship Id="rId204" Type="http://schemas.openxmlformats.org/officeDocument/2006/relationships/hyperlink" Target="https://www.ncbi.nlm.nih.gov/pmc/articles/PMC3177149/" TargetMode="External"/><Relationship Id="rId446" Type="http://schemas.openxmlformats.org/officeDocument/2006/relationships/hyperlink" Target="https://www.rtog.org/ClinicalTrials/ProtocolTable/StudyDetails.aspx?action=openFile&amp;FileID=12509" TargetMode="External"/><Relationship Id="rId688" Type="http://schemas.openxmlformats.org/officeDocument/2006/relationships/hyperlink" Target="http://econtour.org/cases/82" TargetMode="External"/><Relationship Id="rId203" Type="http://schemas.openxmlformats.org/officeDocument/2006/relationships/hyperlink" Target="https://www.redjournal.org/article/S0360-3016(17)30821-0/fulltext" TargetMode="External"/><Relationship Id="rId445" Type="http://schemas.openxmlformats.org/officeDocument/2006/relationships/hyperlink" Target="https://www.ncbi.nlm.nih.gov/pmc/articles/PMC2720082/" TargetMode="External"/><Relationship Id="rId687" Type="http://schemas.openxmlformats.org/officeDocument/2006/relationships/hyperlink" Target="http://econtour.org/cases/83" TargetMode="External"/><Relationship Id="rId209" Type="http://schemas.openxmlformats.org/officeDocument/2006/relationships/hyperlink" Target="https://www.ncbi.nlm.nih.gov/pmc/articles/PMC5746194/" TargetMode="External"/><Relationship Id="rId208" Type="http://schemas.openxmlformats.org/officeDocument/2006/relationships/hyperlink" Target="https://www.ncbi.nlm.nih.gov/pubmed/32051896" TargetMode="External"/><Relationship Id="rId207" Type="http://schemas.openxmlformats.org/officeDocument/2006/relationships/hyperlink" Target="https://www.ncbi.nlm.nih.gov/books/NBK507719/" TargetMode="External"/><Relationship Id="rId449" Type="http://schemas.openxmlformats.org/officeDocument/2006/relationships/hyperlink" Target="https://pubmed.ncbi.nlm.nih.gov/32414378/" TargetMode="External"/><Relationship Id="rId440" Type="http://schemas.openxmlformats.org/officeDocument/2006/relationships/hyperlink" Target="https://www.thelancet.com/journals/lanonc/article/PIIS1470-2045(16)30410-7/fulltext" TargetMode="External"/><Relationship Id="rId682" Type="http://schemas.openxmlformats.org/officeDocument/2006/relationships/hyperlink" Target="https://www.ncbi.nlm.nih.gov/pubmed/25499048" TargetMode="External"/><Relationship Id="rId681" Type="http://schemas.openxmlformats.org/officeDocument/2006/relationships/hyperlink" Target="http://econtour.org/cases/72" TargetMode="External"/><Relationship Id="rId1030" Type="http://schemas.openxmlformats.org/officeDocument/2006/relationships/hyperlink" Target="https://www.ncbi.nlm.nih.gov/pubmed/32228358" TargetMode="External"/><Relationship Id="rId680" Type="http://schemas.openxmlformats.org/officeDocument/2006/relationships/hyperlink" Target="https://www.astro.org/ASTRO/media/ASTRO/AffiliatePages/arro/PDFs/ARROCase_HPV_OPX.pdf" TargetMode="External"/><Relationship Id="rId1031" Type="http://schemas.openxmlformats.org/officeDocument/2006/relationships/hyperlink" Target="https://docs.google.com/document/d/1CfbqB4YnaPB8U3r2LykLv2v3bRLJyYQV0tvX4Js2Mog/edit#heading=h.6ociqcqctqn" TargetMode="External"/><Relationship Id="rId1032" Type="http://schemas.openxmlformats.org/officeDocument/2006/relationships/hyperlink" Target="https://www.nejm.org/doi/full/10.1056/NEJMoa1708539" TargetMode="External"/><Relationship Id="rId202" Type="http://schemas.openxmlformats.org/officeDocument/2006/relationships/hyperlink" Target="https://www.redjournal.org/article/S0360-3016(17)31061-1/fulltext" TargetMode="External"/><Relationship Id="rId444" Type="http://schemas.openxmlformats.org/officeDocument/2006/relationships/hyperlink" Target="http://www.quadshotnews.com/2019/06/where-have-you-gemcitabine.html" TargetMode="External"/><Relationship Id="rId686" Type="http://schemas.openxmlformats.org/officeDocument/2006/relationships/hyperlink" Target="http://econtour.org/cases/81" TargetMode="External"/><Relationship Id="rId1033" Type="http://schemas.openxmlformats.org/officeDocument/2006/relationships/hyperlink" Target="https://www.thelancet.com/journals/lanonc/article/PIIS1470-2045(20)30062-0/fulltext" TargetMode="External"/><Relationship Id="rId201" Type="http://schemas.openxmlformats.org/officeDocument/2006/relationships/hyperlink" Target="https://www.ncbi.nlm.nih.gov/pubmed/32299456" TargetMode="External"/><Relationship Id="rId443" Type="http://schemas.openxmlformats.org/officeDocument/2006/relationships/hyperlink" Target="https://www.nejm.org/doi/full/10.1056/NEJMoa1905287" TargetMode="External"/><Relationship Id="rId685" Type="http://schemas.openxmlformats.org/officeDocument/2006/relationships/hyperlink" Target="http://econtour.org/cases/1" TargetMode="External"/><Relationship Id="rId1034" Type="http://schemas.openxmlformats.org/officeDocument/2006/relationships/hyperlink" Target="https://meetinglibrary.asco.org/record/185662/abstract" TargetMode="External"/><Relationship Id="rId200" Type="http://schemas.openxmlformats.org/officeDocument/2006/relationships/hyperlink" Target="https://www.redjournal.org/article/S0360-3016(17)34161-5/abstract" TargetMode="External"/><Relationship Id="rId442" Type="http://schemas.openxmlformats.org/officeDocument/2006/relationships/hyperlink" Target="https://www.nejm.org/doi/full/10.1056/NEJMoa1905287" TargetMode="External"/><Relationship Id="rId684" Type="http://schemas.openxmlformats.org/officeDocument/2006/relationships/hyperlink" Target="http://econtour.org/cases/31" TargetMode="External"/><Relationship Id="rId1035" Type="http://schemas.openxmlformats.org/officeDocument/2006/relationships/hyperlink" Target="http://www.quadshotnews.com/2017/09/new-england-journal-of-melanoma.html" TargetMode="External"/><Relationship Id="rId441" Type="http://schemas.openxmlformats.org/officeDocument/2006/relationships/hyperlink" Target="https://www.nejm.org/doi/full/10.1056/NEJMoa1905287" TargetMode="External"/><Relationship Id="rId683" Type="http://schemas.openxmlformats.org/officeDocument/2006/relationships/hyperlink" Target="https://www.sciencedirect.com/science/article/pii/S0167814015004016?via%3Dihub" TargetMode="External"/><Relationship Id="rId1036" Type="http://schemas.openxmlformats.org/officeDocument/2006/relationships/hyperlink" Target="http://www.quadshotnews.com/2020/02/high-low.html" TargetMode="External"/><Relationship Id="rId1026" Type="http://schemas.openxmlformats.org/officeDocument/2006/relationships/hyperlink" Target="https://www.ncbi.nlm.nih.gov/pmc/articles/PMC5698905/" TargetMode="External"/><Relationship Id="rId1027" Type="http://schemas.openxmlformats.org/officeDocument/2006/relationships/hyperlink" Target="https://www.ncbi.nlm.nih.gov/pmc/articles/PMC5706778/" TargetMode="External"/><Relationship Id="rId1028" Type="http://schemas.openxmlformats.org/officeDocument/2006/relationships/hyperlink" Target="https://meetinglibrary.asco.org/record/185691/abstract" TargetMode="External"/><Relationship Id="rId1029" Type="http://schemas.openxmlformats.org/officeDocument/2006/relationships/hyperlink" Target="https://meetinglibrary.asco.org/record/185644/abstract" TargetMode="External"/><Relationship Id="rId437" Type="http://schemas.openxmlformats.org/officeDocument/2006/relationships/hyperlink" Target="https://pubmed.ncbi.nlm.nih.gov/32497264/" TargetMode="External"/><Relationship Id="rId679" Type="http://schemas.openxmlformats.org/officeDocument/2006/relationships/hyperlink" Target="https://www.astro.org/uploadedFiles/_MAIN_SITE/Affiliate/ARRO/Resident_Resources/Educational_Resources/Content_Pieces/BOTContour.pdf" TargetMode="External"/><Relationship Id="rId436" Type="http://schemas.openxmlformats.org/officeDocument/2006/relationships/hyperlink" Target="http://www.quadshotnews.com/2018/07/adjuvant-chemo-may-be-barred.html" TargetMode="External"/><Relationship Id="rId678" Type="http://schemas.openxmlformats.org/officeDocument/2006/relationships/hyperlink" Target="https://www.astro.org/uploadedFiles/_MAIN_SITE/Affiliate/ARRO/Resident_Resources/Educational_Resources/Content_Pieces/BOTCase.pdf%5C" TargetMode="External"/><Relationship Id="rId435" Type="http://schemas.openxmlformats.org/officeDocument/2006/relationships/hyperlink" Target="http://www.quadshotnews.com/2019/10/tsa-postcheck.html" TargetMode="External"/><Relationship Id="rId677" Type="http://schemas.openxmlformats.org/officeDocument/2006/relationships/hyperlink" Target="https://www.astro.org/ASTRO/media/ASTRO/AffiliatePages/arro/PDFs/ARROcase_Oligomet_HN.pdf" TargetMode="External"/><Relationship Id="rId434" Type="http://schemas.openxmlformats.org/officeDocument/2006/relationships/hyperlink" Target="https://jamanetwork.com/journals/jamanetworkopen/fullarticle/2753250" TargetMode="External"/><Relationship Id="rId676" Type="http://schemas.openxmlformats.org/officeDocument/2006/relationships/hyperlink" Target="http://www.acro.org/" TargetMode="External"/><Relationship Id="rId439" Type="http://schemas.openxmlformats.org/officeDocument/2006/relationships/hyperlink" Target="https://pubmed.ncbi.nlm.nih.gov/32497261/" TargetMode="External"/><Relationship Id="rId438" Type="http://schemas.openxmlformats.org/officeDocument/2006/relationships/hyperlink" Target="https://onlinelibrary.wiley.com/doi/full/10.1002/cncr.29208" TargetMode="External"/><Relationship Id="rId671" Type="http://schemas.openxmlformats.org/officeDocument/2006/relationships/hyperlink" Target="https://www.ncbi.nlm.nih.gov/pmc/articles/PMC4873387/" TargetMode="External"/><Relationship Id="rId670" Type="http://schemas.openxmlformats.org/officeDocument/2006/relationships/hyperlink" Target="https://www.sciencedirect.com/science/article/pii/S0360301602038191?via%3Dihub" TargetMode="External"/><Relationship Id="rId1020" Type="http://schemas.openxmlformats.org/officeDocument/2006/relationships/hyperlink" Target="https://www.ncbi.nlm.nih.gov/pmc/articles/PMC4580370/" TargetMode="External"/><Relationship Id="rId1021" Type="http://schemas.openxmlformats.org/officeDocument/2006/relationships/hyperlink" Target="https://www.ncbi.nlm.nih.gov/pubmed/27131079" TargetMode="External"/><Relationship Id="rId433" Type="http://schemas.openxmlformats.org/officeDocument/2006/relationships/hyperlink" Target="https://www.sciencedirect.com/science/article/pii/S0360301605022212?via%3Dihub" TargetMode="External"/><Relationship Id="rId675" Type="http://schemas.openxmlformats.org/officeDocument/2006/relationships/hyperlink" Target="https://www.sciencedirect.com/science/article/pii/S1470204510702904?via%3Dihub" TargetMode="External"/><Relationship Id="rId1022" Type="http://schemas.openxmlformats.org/officeDocument/2006/relationships/hyperlink" Target="https://www.ncbi.nlm.nih.gov/pubmed/28961848" TargetMode="External"/><Relationship Id="rId432" Type="http://schemas.openxmlformats.org/officeDocument/2006/relationships/hyperlink" Target="http://ascopubs.org/doi/abs/10.1200/JCO.2004.10.074?url_ver=Z39.88-2003&amp;rfr_id=ori:rid:crossref.org&amp;rfr_dat=cr_pub%3dpubmed" TargetMode="External"/><Relationship Id="rId674" Type="http://schemas.openxmlformats.org/officeDocument/2006/relationships/hyperlink" Target="https://www.sciencedirect.com/science/article/pii/S1470204510702904?via%3Dihub" TargetMode="External"/><Relationship Id="rId1023" Type="http://schemas.openxmlformats.org/officeDocument/2006/relationships/hyperlink" Target="https://www.nejm.org/doi/10.1056/NEJMoa1503093?url_ver=Z39.88-2003&amp;rfr_id=ori:rid:crossref.org&amp;rfr_dat=cr_pub%3dwww.ncbi.nlm.nih.gov" TargetMode="External"/><Relationship Id="rId431" Type="http://schemas.openxmlformats.org/officeDocument/2006/relationships/hyperlink" Target="https://pubmed.ncbi.nlm.nih.gov/27918720/" TargetMode="External"/><Relationship Id="rId673" Type="http://schemas.openxmlformats.org/officeDocument/2006/relationships/hyperlink" Target="https://www.ncbi.nlm.nih.gov/pubmed/32387489" TargetMode="External"/><Relationship Id="rId1024" Type="http://schemas.openxmlformats.org/officeDocument/2006/relationships/hyperlink" Target="https://www.ncbi.nlm.nih.gov/pmc/articles/PMC5630525/" TargetMode="External"/><Relationship Id="rId430" Type="http://schemas.openxmlformats.org/officeDocument/2006/relationships/hyperlink" Target="https://www.sciencedirect.com/science/article/pii/S1470204515701269?via%3Dihub" TargetMode="External"/><Relationship Id="rId672" Type="http://schemas.openxmlformats.org/officeDocument/2006/relationships/hyperlink" Target="https://www.ncbi.nlm.nih.gov/pubmed/25286832" TargetMode="External"/><Relationship Id="rId1025" Type="http://schemas.openxmlformats.org/officeDocument/2006/relationships/hyperlink" Target="http://www.quadshotnews.com/2017/09/new-england-journal-of-melanoma.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